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E2C7376"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1E52C8">
                              <w:rPr>
                                <w:rFonts w:ascii="Microsoft Sans Serif" w:hAnsi="Microsoft Sans Serif" w:cs="Microsoft Sans Serif"/>
                                <w:b/>
                                <w:noProof/>
                                <w:sz w:val="32"/>
                                <w:szCs w:val="32"/>
                                <w:highlight w:val="yellow"/>
                                <w:lang w:val="en-US"/>
                              </w:rPr>
                              <w:t>12/17/2025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E2C7376"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1E52C8">
                        <w:rPr>
                          <w:rFonts w:ascii="Microsoft Sans Serif" w:hAnsi="Microsoft Sans Serif" w:cs="Microsoft Sans Serif"/>
                          <w:b/>
                          <w:noProof/>
                          <w:sz w:val="32"/>
                          <w:szCs w:val="32"/>
                          <w:highlight w:val="yellow"/>
                          <w:lang w:val="en-US"/>
                        </w:rPr>
                        <w:t>12/17/2025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5F1323FA" w14:textId="6915912D" w:rsidR="00161DDF"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6439626" w:history="1">
            <w:r w:rsidR="00161DDF" w:rsidRPr="002B2A73">
              <w:rPr>
                <w:rStyle w:val="Hyperlink"/>
                <w:noProof/>
                <w:lang w:val="en-US"/>
              </w:rPr>
              <w:t>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Introduction</w:t>
            </w:r>
            <w:r w:rsidR="00161DDF">
              <w:rPr>
                <w:noProof/>
                <w:webHidden/>
              </w:rPr>
              <w:tab/>
            </w:r>
            <w:r w:rsidR="00161DDF">
              <w:rPr>
                <w:noProof/>
                <w:webHidden/>
              </w:rPr>
              <w:fldChar w:fldCharType="begin"/>
            </w:r>
            <w:r w:rsidR="00161DDF">
              <w:rPr>
                <w:noProof/>
                <w:webHidden/>
              </w:rPr>
              <w:instrText xml:space="preserve"> PAGEREF _Toc216439626 \h </w:instrText>
            </w:r>
            <w:r w:rsidR="00161DDF">
              <w:rPr>
                <w:noProof/>
                <w:webHidden/>
              </w:rPr>
            </w:r>
            <w:r w:rsidR="00161DDF">
              <w:rPr>
                <w:noProof/>
                <w:webHidden/>
              </w:rPr>
              <w:fldChar w:fldCharType="separate"/>
            </w:r>
            <w:r w:rsidR="001E52C8">
              <w:rPr>
                <w:noProof/>
                <w:webHidden/>
              </w:rPr>
              <w:t>6</w:t>
            </w:r>
            <w:r w:rsidR="00161DDF">
              <w:rPr>
                <w:noProof/>
                <w:webHidden/>
              </w:rPr>
              <w:fldChar w:fldCharType="end"/>
            </w:r>
          </w:hyperlink>
        </w:p>
        <w:p w14:paraId="7C5810DF" w14:textId="065EF4AA" w:rsidR="00161DDF" w:rsidRDefault="00000000">
          <w:pPr>
            <w:pStyle w:val="TOC2"/>
            <w:rPr>
              <w:rFonts w:eastAsiaTheme="minorEastAsia"/>
              <w:noProof/>
              <w:kern w:val="2"/>
              <w:sz w:val="24"/>
              <w:szCs w:val="24"/>
              <w:lang w:val="en-DE" w:eastAsia="en-DE"/>
              <w14:ligatures w14:val="standardContextual"/>
            </w:rPr>
          </w:pPr>
          <w:hyperlink w:anchor="_Toc216439627" w:history="1">
            <w:r w:rsidR="00161DDF" w:rsidRPr="002B2A73">
              <w:rPr>
                <w:rStyle w:val="Hyperlink"/>
                <w:noProof/>
                <w:lang w:val="en-US"/>
              </w:rPr>
              <w:t>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Motivation and Goals</w:t>
            </w:r>
            <w:r w:rsidR="00161DDF">
              <w:rPr>
                <w:noProof/>
                <w:webHidden/>
              </w:rPr>
              <w:tab/>
            </w:r>
            <w:r w:rsidR="00161DDF">
              <w:rPr>
                <w:noProof/>
                <w:webHidden/>
              </w:rPr>
              <w:fldChar w:fldCharType="begin"/>
            </w:r>
            <w:r w:rsidR="00161DDF">
              <w:rPr>
                <w:noProof/>
                <w:webHidden/>
              </w:rPr>
              <w:instrText xml:space="preserve"> PAGEREF _Toc216439627 \h </w:instrText>
            </w:r>
            <w:r w:rsidR="00161DDF">
              <w:rPr>
                <w:noProof/>
                <w:webHidden/>
              </w:rPr>
            </w:r>
            <w:r w:rsidR="00161DDF">
              <w:rPr>
                <w:noProof/>
                <w:webHidden/>
              </w:rPr>
              <w:fldChar w:fldCharType="separate"/>
            </w:r>
            <w:r w:rsidR="001E52C8">
              <w:rPr>
                <w:noProof/>
                <w:webHidden/>
              </w:rPr>
              <w:t>6</w:t>
            </w:r>
            <w:r w:rsidR="00161DDF">
              <w:rPr>
                <w:noProof/>
                <w:webHidden/>
              </w:rPr>
              <w:fldChar w:fldCharType="end"/>
            </w:r>
          </w:hyperlink>
        </w:p>
        <w:p w14:paraId="598C4028" w14:textId="487F060A" w:rsidR="00161DDF" w:rsidRDefault="00000000">
          <w:pPr>
            <w:pStyle w:val="TOC2"/>
            <w:rPr>
              <w:rFonts w:eastAsiaTheme="minorEastAsia"/>
              <w:noProof/>
              <w:kern w:val="2"/>
              <w:sz w:val="24"/>
              <w:szCs w:val="24"/>
              <w:lang w:val="en-DE" w:eastAsia="en-DE"/>
              <w14:ligatures w14:val="standardContextual"/>
            </w:rPr>
          </w:pPr>
          <w:hyperlink w:anchor="_Toc216439628" w:history="1">
            <w:r w:rsidR="00161DDF" w:rsidRPr="002B2A73">
              <w:rPr>
                <w:rStyle w:val="Hyperlink"/>
                <w:noProof/>
                <w:lang w:val="en-US"/>
              </w:rPr>
              <w:t>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Structure of the document</w:t>
            </w:r>
            <w:r w:rsidR="00161DDF">
              <w:rPr>
                <w:noProof/>
                <w:webHidden/>
              </w:rPr>
              <w:tab/>
            </w:r>
            <w:r w:rsidR="00161DDF">
              <w:rPr>
                <w:noProof/>
                <w:webHidden/>
              </w:rPr>
              <w:fldChar w:fldCharType="begin"/>
            </w:r>
            <w:r w:rsidR="00161DDF">
              <w:rPr>
                <w:noProof/>
                <w:webHidden/>
              </w:rPr>
              <w:instrText xml:space="preserve"> PAGEREF _Toc216439628 \h </w:instrText>
            </w:r>
            <w:r w:rsidR="00161DDF">
              <w:rPr>
                <w:noProof/>
                <w:webHidden/>
              </w:rPr>
            </w:r>
            <w:r w:rsidR="00161DDF">
              <w:rPr>
                <w:noProof/>
                <w:webHidden/>
              </w:rPr>
              <w:fldChar w:fldCharType="separate"/>
            </w:r>
            <w:r w:rsidR="001E52C8">
              <w:rPr>
                <w:noProof/>
                <w:webHidden/>
              </w:rPr>
              <w:t>7</w:t>
            </w:r>
            <w:r w:rsidR="00161DDF">
              <w:rPr>
                <w:noProof/>
                <w:webHidden/>
              </w:rPr>
              <w:fldChar w:fldCharType="end"/>
            </w:r>
          </w:hyperlink>
        </w:p>
        <w:p w14:paraId="74863630" w14:textId="3D5902C5" w:rsidR="00161DDF" w:rsidRDefault="00000000">
          <w:pPr>
            <w:pStyle w:val="TOC1"/>
            <w:rPr>
              <w:rFonts w:eastAsiaTheme="minorEastAsia"/>
              <w:noProof/>
              <w:kern w:val="2"/>
              <w:sz w:val="24"/>
              <w:szCs w:val="24"/>
              <w:lang w:val="en-DE" w:eastAsia="en-DE"/>
              <w14:ligatures w14:val="standardContextual"/>
            </w:rPr>
          </w:pPr>
          <w:hyperlink w:anchor="_Toc216439629" w:history="1">
            <w:r w:rsidR="00161DDF" w:rsidRPr="002B2A73">
              <w:rPr>
                <w:rStyle w:val="Hyperlink"/>
                <w:noProof/>
                <w:lang w:val="en-US"/>
              </w:rPr>
              <w:t>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Tooling and Basic Technical Decisions</w:t>
            </w:r>
            <w:r w:rsidR="00161DDF">
              <w:rPr>
                <w:noProof/>
                <w:webHidden/>
              </w:rPr>
              <w:tab/>
            </w:r>
            <w:r w:rsidR="00161DDF">
              <w:rPr>
                <w:noProof/>
                <w:webHidden/>
              </w:rPr>
              <w:fldChar w:fldCharType="begin"/>
            </w:r>
            <w:r w:rsidR="00161DDF">
              <w:rPr>
                <w:noProof/>
                <w:webHidden/>
              </w:rPr>
              <w:instrText xml:space="preserve"> PAGEREF _Toc216439629 \h </w:instrText>
            </w:r>
            <w:r w:rsidR="00161DDF">
              <w:rPr>
                <w:noProof/>
                <w:webHidden/>
              </w:rPr>
            </w:r>
            <w:r w:rsidR="00161DDF">
              <w:rPr>
                <w:noProof/>
                <w:webHidden/>
              </w:rPr>
              <w:fldChar w:fldCharType="separate"/>
            </w:r>
            <w:r w:rsidR="001E52C8">
              <w:rPr>
                <w:noProof/>
                <w:webHidden/>
              </w:rPr>
              <w:t>9</w:t>
            </w:r>
            <w:r w:rsidR="00161DDF">
              <w:rPr>
                <w:noProof/>
                <w:webHidden/>
              </w:rPr>
              <w:fldChar w:fldCharType="end"/>
            </w:r>
          </w:hyperlink>
        </w:p>
        <w:p w14:paraId="5BD9D2B6" w14:textId="1FAA627A" w:rsidR="00161DDF" w:rsidRDefault="00000000">
          <w:pPr>
            <w:pStyle w:val="TOC1"/>
            <w:rPr>
              <w:rFonts w:eastAsiaTheme="minorEastAsia"/>
              <w:noProof/>
              <w:kern w:val="2"/>
              <w:sz w:val="24"/>
              <w:szCs w:val="24"/>
              <w:lang w:val="en-DE" w:eastAsia="en-DE"/>
              <w14:ligatures w14:val="standardContextual"/>
            </w:rPr>
          </w:pPr>
          <w:hyperlink w:anchor="_Toc216439630" w:history="1">
            <w:r w:rsidR="00161DDF" w:rsidRPr="002B2A73">
              <w:rPr>
                <w:rStyle w:val="Hyperlink"/>
                <w:noProof/>
                <w:lang w:val="en-US"/>
              </w:rPr>
              <w:t>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Architecture</w:t>
            </w:r>
            <w:r w:rsidR="00161DDF">
              <w:rPr>
                <w:noProof/>
                <w:webHidden/>
              </w:rPr>
              <w:tab/>
            </w:r>
            <w:r w:rsidR="00161DDF">
              <w:rPr>
                <w:noProof/>
                <w:webHidden/>
              </w:rPr>
              <w:fldChar w:fldCharType="begin"/>
            </w:r>
            <w:r w:rsidR="00161DDF">
              <w:rPr>
                <w:noProof/>
                <w:webHidden/>
              </w:rPr>
              <w:instrText xml:space="preserve"> PAGEREF _Toc216439630 \h </w:instrText>
            </w:r>
            <w:r w:rsidR="00161DDF">
              <w:rPr>
                <w:noProof/>
                <w:webHidden/>
              </w:rPr>
            </w:r>
            <w:r w:rsidR="00161DDF">
              <w:rPr>
                <w:noProof/>
                <w:webHidden/>
              </w:rPr>
              <w:fldChar w:fldCharType="separate"/>
            </w:r>
            <w:r w:rsidR="001E52C8">
              <w:rPr>
                <w:noProof/>
                <w:webHidden/>
              </w:rPr>
              <w:t>13</w:t>
            </w:r>
            <w:r w:rsidR="00161DDF">
              <w:rPr>
                <w:noProof/>
                <w:webHidden/>
              </w:rPr>
              <w:fldChar w:fldCharType="end"/>
            </w:r>
          </w:hyperlink>
        </w:p>
        <w:p w14:paraId="4E7572F2" w14:textId="5716DF04" w:rsidR="00161DDF" w:rsidRDefault="00000000">
          <w:pPr>
            <w:pStyle w:val="TOC2"/>
            <w:rPr>
              <w:rFonts w:eastAsiaTheme="minorEastAsia"/>
              <w:noProof/>
              <w:kern w:val="2"/>
              <w:sz w:val="24"/>
              <w:szCs w:val="24"/>
              <w:lang w:val="en-DE" w:eastAsia="en-DE"/>
              <w14:ligatures w14:val="standardContextual"/>
            </w:rPr>
          </w:pPr>
          <w:hyperlink w:anchor="_Toc216439631" w:history="1">
            <w:r w:rsidR="00161DDF" w:rsidRPr="002B2A73">
              <w:rPr>
                <w:rStyle w:val="Hyperlink"/>
                <w:noProof/>
                <w:lang w:val="en-US"/>
              </w:rPr>
              <w:t>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Overview</w:t>
            </w:r>
            <w:r w:rsidR="00161DDF">
              <w:rPr>
                <w:noProof/>
                <w:webHidden/>
              </w:rPr>
              <w:tab/>
            </w:r>
            <w:r w:rsidR="00161DDF">
              <w:rPr>
                <w:noProof/>
                <w:webHidden/>
              </w:rPr>
              <w:fldChar w:fldCharType="begin"/>
            </w:r>
            <w:r w:rsidR="00161DDF">
              <w:rPr>
                <w:noProof/>
                <w:webHidden/>
              </w:rPr>
              <w:instrText xml:space="preserve"> PAGEREF _Toc216439631 \h </w:instrText>
            </w:r>
            <w:r w:rsidR="00161DDF">
              <w:rPr>
                <w:noProof/>
                <w:webHidden/>
              </w:rPr>
            </w:r>
            <w:r w:rsidR="00161DDF">
              <w:rPr>
                <w:noProof/>
                <w:webHidden/>
              </w:rPr>
              <w:fldChar w:fldCharType="separate"/>
            </w:r>
            <w:r w:rsidR="001E52C8">
              <w:rPr>
                <w:noProof/>
                <w:webHidden/>
              </w:rPr>
              <w:t>13</w:t>
            </w:r>
            <w:r w:rsidR="00161DDF">
              <w:rPr>
                <w:noProof/>
                <w:webHidden/>
              </w:rPr>
              <w:fldChar w:fldCharType="end"/>
            </w:r>
          </w:hyperlink>
        </w:p>
        <w:p w14:paraId="0AC79E29" w14:textId="163703C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2"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Relation to Reference Architectures</w:t>
            </w:r>
            <w:r w:rsidR="00161DDF">
              <w:rPr>
                <w:noProof/>
                <w:webHidden/>
              </w:rPr>
              <w:tab/>
            </w:r>
            <w:r w:rsidR="00161DDF">
              <w:rPr>
                <w:noProof/>
                <w:webHidden/>
              </w:rPr>
              <w:fldChar w:fldCharType="begin"/>
            </w:r>
            <w:r w:rsidR="00161DDF">
              <w:rPr>
                <w:noProof/>
                <w:webHidden/>
              </w:rPr>
              <w:instrText xml:space="preserve"> PAGEREF _Toc216439632 \h </w:instrText>
            </w:r>
            <w:r w:rsidR="00161DDF">
              <w:rPr>
                <w:noProof/>
                <w:webHidden/>
              </w:rPr>
            </w:r>
            <w:r w:rsidR="00161DDF">
              <w:rPr>
                <w:noProof/>
                <w:webHidden/>
              </w:rPr>
              <w:fldChar w:fldCharType="separate"/>
            </w:r>
            <w:r w:rsidR="001E52C8">
              <w:rPr>
                <w:noProof/>
                <w:webHidden/>
              </w:rPr>
              <w:t>18</w:t>
            </w:r>
            <w:r w:rsidR="00161DDF">
              <w:rPr>
                <w:noProof/>
                <w:webHidden/>
              </w:rPr>
              <w:fldChar w:fldCharType="end"/>
            </w:r>
          </w:hyperlink>
        </w:p>
        <w:p w14:paraId="270B421E" w14:textId="3084C38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3"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Stream (Data) Processing</w:t>
            </w:r>
            <w:r w:rsidR="00161DDF">
              <w:rPr>
                <w:noProof/>
                <w:webHidden/>
              </w:rPr>
              <w:tab/>
            </w:r>
            <w:r w:rsidR="00161DDF">
              <w:rPr>
                <w:noProof/>
                <w:webHidden/>
              </w:rPr>
              <w:fldChar w:fldCharType="begin"/>
            </w:r>
            <w:r w:rsidR="00161DDF">
              <w:rPr>
                <w:noProof/>
                <w:webHidden/>
              </w:rPr>
              <w:instrText xml:space="preserve"> PAGEREF _Toc216439633 \h </w:instrText>
            </w:r>
            <w:r w:rsidR="00161DDF">
              <w:rPr>
                <w:noProof/>
                <w:webHidden/>
              </w:rPr>
            </w:r>
            <w:r w:rsidR="00161DDF">
              <w:rPr>
                <w:noProof/>
                <w:webHidden/>
              </w:rPr>
              <w:fldChar w:fldCharType="separate"/>
            </w:r>
            <w:r w:rsidR="001E52C8">
              <w:rPr>
                <w:noProof/>
                <w:webHidden/>
              </w:rPr>
              <w:t>18</w:t>
            </w:r>
            <w:r w:rsidR="00161DDF">
              <w:rPr>
                <w:noProof/>
                <w:webHidden/>
              </w:rPr>
              <w:fldChar w:fldCharType="end"/>
            </w:r>
          </w:hyperlink>
        </w:p>
        <w:p w14:paraId="75F44DB7" w14:textId="11E7A8B1"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4"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_Toc216439634 \h </w:instrText>
            </w:r>
            <w:r w:rsidR="00161DDF">
              <w:rPr>
                <w:noProof/>
                <w:webHidden/>
              </w:rPr>
            </w:r>
            <w:r w:rsidR="00161DDF">
              <w:rPr>
                <w:noProof/>
                <w:webHidden/>
              </w:rPr>
              <w:fldChar w:fldCharType="separate"/>
            </w:r>
            <w:r w:rsidR="001E52C8">
              <w:rPr>
                <w:noProof/>
                <w:webHidden/>
              </w:rPr>
              <w:t>19</w:t>
            </w:r>
            <w:r w:rsidR="00161DDF">
              <w:rPr>
                <w:noProof/>
                <w:webHidden/>
              </w:rPr>
              <w:fldChar w:fldCharType="end"/>
            </w:r>
          </w:hyperlink>
        </w:p>
        <w:p w14:paraId="385656FF" w14:textId="3721D41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5" w:history="1">
            <w:r w:rsidR="00161DDF" w:rsidRPr="002B2A73">
              <w:rPr>
                <w:rStyle w:val="Hyperlink"/>
                <w:noProof/>
                <w:lang w:val="en-US"/>
              </w:rPr>
              <w:t>3.1.4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Interaction Overview</w:t>
            </w:r>
            <w:r w:rsidR="00161DDF">
              <w:rPr>
                <w:noProof/>
                <w:webHidden/>
              </w:rPr>
              <w:tab/>
            </w:r>
            <w:r w:rsidR="00161DDF">
              <w:rPr>
                <w:noProof/>
                <w:webHidden/>
              </w:rPr>
              <w:fldChar w:fldCharType="begin"/>
            </w:r>
            <w:r w:rsidR="00161DDF">
              <w:rPr>
                <w:noProof/>
                <w:webHidden/>
              </w:rPr>
              <w:instrText xml:space="preserve"> PAGEREF _Toc216439635 \h </w:instrText>
            </w:r>
            <w:r w:rsidR="00161DDF">
              <w:rPr>
                <w:noProof/>
                <w:webHidden/>
              </w:rPr>
            </w:r>
            <w:r w:rsidR="00161DDF">
              <w:rPr>
                <w:noProof/>
                <w:webHidden/>
              </w:rPr>
              <w:fldChar w:fldCharType="separate"/>
            </w:r>
            <w:r w:rsidR="001E52C8">
              <w:rPr>
                <w:noProof/>
                <w:webHidden/>
              </w:rPr>
              <w:t>21</w:t>
            </w:r>
            <w:r w:rsidR="00161DDF">
              <w:rPr>
                <w:noProof/>
                <w:webHidden/>
              </w:rPr>
              <w:fldChar w:fldCharType="end"/>
            </w:r>
          </w:hyperlink>
        </w:p>
        <w:p w14:paraId="635455AB" w14:textId="60B95E3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6" w:history="1">
            <w:r w:rsidR="00161DDF" w:rsidRPr="002B2A73">
              <w:rPr>
                <w:rStyle w:val="Hyperlink"/>
                <w:noProof/>
                <w:lang w:val="en-US"/>
              </w:rPr>
              <w:t>3.1.5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Virtual Character of the Platform</w:t>
            </w:r>
            <w:r w:rsidR="00161DDF">
              <w:rPr>
                <w:noProof/>
                <w:webHidden/>
              </w:rPr>
              <w:tab/>
            </w:r>
            <w:r w:rsidR="00161DDF">
              <w:rPr>
                <w:noProof/>
                <w:webHidden/>
              </w:rPr>
              <w:fldChar w:fldCharType="begin"/>
            </w:r>
            <w:r w:rsidR="00161DDF">
              <w:rPr>
                <w:noProof/>
                <w:webHidden/>
              </w:rPr>
              <w:instrText xml:space="preserve"> PAGEREF _Toc216439636 \h </w:instrText>
            </w:r>
            <w:r w:rsidR="00161DDF">
              <w:rPr>
                <w:noProof/>
                <w:webHidden/>
              </w:rPr>
            </w:r>
            <w:r w:rsidR="00161DDF">
              <w:rPr>
                <w:noProof/>
                <w:webHidden/>
              </w:rPr>
              <w:fldChar w:fldCharType="separate"/>
            </w:r>
            <w:r w:rsidR="001E52C8">
              <w:rPr>
                <w:noProof/>
                <w:webHidden/>
              </w:rPr>
              <w:t>23</w:t>
            </w:r>
            <w:r w:rsidR="00161DDF">
              <w:rPr>
                <w:noProof/>
                <w:webHidden/>
              </w:rPr>
              <w:fldChar w:fldCharType="end"/>
            </w:r>
          </w:hyperlink>
        </w:p>
        <w:p w14:paraId="35676394" w14:textId="06F5F07E" w:rsidR="00161DDF" w:rsidRDefault="00000000">
          <w:pPr>
            <w:pStyle w:val="TOC2"/>
            <w:rPr>
              <w:rFonts w:eastAsiaTheme="minorEastAsia"/>
              <w:noProof/>
              <w:kern w:val="2"/>
              <w:sz w:val="24"/>
              <w:szCs w:val="24"/>
              <w:lang w:val="en-DE" w:eastAsia="en-DE"/>
              <w14:ligatures w14:val="standardContextual"/>
            </w:rPr>
          </w:pPr>
          <w:hyperlink w:anchor="_Toc216439637" w:history="1">
            <w:r w:rsidR="00161DDF" w:rsidRPr="002B2A73">
              <w:rPr>
                <w:rStyle w:val="Hyperlink"/>
                <w:noProof/>
                <w:lang w:val="en-US"/>
              </w:rPr>
              <w:t>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Overall Requirements</w:t>
            </w:r>
            <w:r w:rsidR="00161DDF">
              <w:rPr>
                <w:noProof/>
                <w:webHidden/>
              </w:rPr>
              <w:tab/>
            </w:r>
            <w:r w:rsidR="00161DDF">
              <w:rPr>
                <w:noProof/>
                <w:webHidden/>
              </w:rPr>
              <w:fldChar w:fldCharType="begin"/>
            </w:r>
            <w:r w:rsidR="00161DDF">
              <w:rPr>
                <w:noProof/>
                <w:webHidden/>
              </w:rPr>
              <w:instrText xml:space="preserve"> PAGEREF _Toc216439637 \h </w:instrText>
            </w:r>
            <w:r w:rsidR="00161DDF">
              <w:rPr>
                <w:noProof/>
                <w:webHidden/>
              </w:rPr>
            </w:r>
            <w:r w:rsidR="00161DDF">
              <w:rPr>
                <w:noProof/>
                <w:webHidden/>
              </w:rPr>
              <w:fldChar w:fldCharType="separate"/>
            </w:r>
            <w:r w:rsidR="001E52C8">
              <w:rPr>
                <w:noProof/>
                <w:webHidden/>
              </w:rPr>
              <w:t>24</w:t>
            </w:r>
            <w:r w:rsidR="00161DDF">
              <w:rPr>
                <w:noProof/>
                <w:webHidden/>
              </w:rPr>
              <w:fldChar w:fldCharType="end"/>
            </w:r>
          </w:hyperlink>
        </w:p>
        <w:p w14:paraId="5A63F22A" w14:textId="3DA988ED" w:rsidR="00161DDF" w:rsidRDefault="00000000">
          <w:pPr>
            <w:pStyle w:val="TOC2"/>
            <w:rPr>
              <w:rFonts w:eastAsiaTheme="minorEastAsia"/>
              <w:noProof/>
              <w:kern w:val="2"/>
              <w:sz w:val="24"/>
              <w:szCs w:val="24"/>
              <w:lang w:val="en-DE" w:eastAsia="en-DE"/>
              <w14:ligatures w14:val="standardContextual"/>
            </w:rPr>
          </w:pPr>
          <w:hyperlink w:anchor="_Toc216439638" w:history="1">
            <w:r w:rsidR="00161DDF" w:rsidRPr="002B2A73">
              <w:rPr>
                <w:rStyle w:val="Hyperlink"/>
                <w:noProof/>
                <w:lang w:val="en-US"/>
              </w:rPr>
              <w:t>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Layer</w:t>
            </w:r>
            <w:r w:rsidR="00161DDF">
              <w:rPr>
                <w:noProof/>
                <w:webHidden/>
              </w:rPr>
              <w:tab/>
            </w:r>
            <w:r w:rsidR="00161DDF">
              <w:rPr>
                <w:noProof/>
                <w:webHidden/>
              </w:rPr>
              <w:fldChar w:fldCharType="begin"/>
            </w:r>
            <w:r w:rsidR="00161DDF">
              <w:rPr>
                <w:noProof/>
                <w:webHidden/>
              </w:rPr>
              <w:instrText xml:space="preserve"> PAGEREF _Toc216439638 \h </w:instrText>
            </w:r>
            <w:r w:rsidR="00161DDF">
              <w:rPr>
                <w:noProof/>
                <w:webHidden/>
              </w:rPr>
            </w:r>
            <w:r w:rsidR="00161DDF">
              <w:rPr>
                <w:noProof/>
                <w:webHidden/>
              </w:rPr>
              <w:fldChar w:fldCharType="separate"/>
            </w:r>
            <w:r w:rsidR="001E52C8">
              <w:rPr>
                <w:noProof/>
                <w:webHidden/>
              </w:rPr>
              <w:t>25</w:t>
            </w:r>
            <w:r w:rsidR="00161DDF">
              <w:rPr>
                <w:noProof/>
                <w:webHidden/>
              </w:rPr>
              <w:fldChar w:fldCharType="end"/>
            </w:r>
          </w:hyperlink>
        </w:p>
        <w:p w14:paraId="474E2773" w14:textId="31E9BE55"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9" w:history="1">
            <w:r w:rsidR="00161DDF" w:rsidRPr="002B2A73">
              <w:rPr>
                <w:rStyle w:val="Hyperlink"/>
                <w:noProof/>
                <w:lang w:val="en-US"/>
              </w:rPr>
              <w:t>3.3.1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Component Structure of the Support Layer</w:t>
            </w:r>
            <w:r w:rsidR="00161DDF">
              <w:rPr>
                <w:noProof/>
                <w:webHidden/>
              </w:rPr>
              <w:tab/>
            </w:r>
            <w:r w:rsidR="00161DDF">
              <w:rPr>
                <w:noProof/>
                <w:webHidden/>
              </w:rPr>
              <w:fldChar w:fldCharType="begin"/>
            </w:r>
            <w:r w:rsidR="00161DDF">
              <w:rPr>
                <w:noProof/>
                <w:webHidden/>
              </w:rPr>
              <w:instrText xml:space="preserve"> PAGEREF _Toc216439639 \h </w:instrText>
            </w:r>
            <w:r w:rsidR="00161DDF">
              <w:rPr>
                <w:noProof/>
                <w:webHidden/>
              </w:rPr>
            </w:r>
            <w:r w:rsidR="00161DDF">
              <w:rPr>
                <w:noProof/>
                <w:webHidden/>
              </w:rPr>
              <w:fldChar w:fldCharType="separate"/>
            </w:r>
            <w:r w:rsidR="001E52C8">
              <w:rPr>
                <w:noProof/>
                <w:webHidden/>
              </w:rPr>
              <w:t>26</w:t>
            </w:r>
            <w:r w:rsidR="00161DDF">
              <w:rPr>
                <w:noProof/>
                <w:webHidden/>
              </w:rPr>
              <w:fldChar w:fldCharType="end"/>
            </w:r>
          </w:hyperlink>
        </w:p>
        <w:p w14:paraId="1C4C39BA" w14:textId="3F62401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0" w:history="1">
            <w:r w:rsidR="00161DDF" w:rsidRPr="002B2A73">
              <w:rPr>
                <w:rStyle w:val="Hyperlink"/>
                <w:noProof/>
                <w:lang w:val="en-US"/>
              </w:rPr>
              <w:t>3.3.2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support.boot Component</w:t>
            </w:r>
            <w:r w:rsidR="00161DDF">
              <w:rPr>
                <w:noProof/>
                <w:webHidden/>
              </w:rPr>
              <w:tab/>
            </w:r>
            <w:r w:rsidR="00161DDF">
              <w:rPr>
                <w:noProof/>
                <w:webHidden/>
              </w:rPr>
              <w:fldChar w:fldCharType="begin"/>
            </w:r>
            <w:r w:rsidR="00161DDF">
              <w:rPr>
                <w:noProof/>
                <w:webHidden/>
              </w:rPr>
              <w:instrText xml:space="preserve"> PAGEREF _Toc216439640 \h </w:instrText>
            </w:r>
            <w:r w:rsidR="00161DDF">
              <w:rPr>
                <w:noProof/>
                <w:webHidden/>
              </w:rPr>
            </w:r>
            <w:r w:rsidR="00161DDF">
              <w:rPr>
                <w:noProof/>
                <w:webHidden/>
              </w:rPr>
              <w:fldChar w:fldCharType="separate"/>
            </w:r>
            <w:r w:rsidR="001E52C8">
              <w:rPr>
                <w:noProof/>
                <w:webHidden/>
              </w:rPr>
              <w:t>26</w:t>
            </w:r>
            <w:r w:rsidR="00161DDF">
              <w:rPr>
                <w:noProof/>
                <w:webHidden/>
              </w:rPr>
              <w:fldChar w:fldCharType="end"/>
            </w:r>
          </w:hyperlink>
        </w:p>
        <w:p w14:paraId="334F4AF8" w14:textId="02AD8052"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1" w:history="1">
            <w:r w:rsidR="00161DDF" w:rsidRPr="002B2A73">
              <w:rPr>
                <w:rStyle w:val="Hyperlink"/>
                <w:noProof/>
                <w:lang w:val="en-US"/>
              </w:rPr>
              <w:t>3.3.3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 Component</w:t>
            </w:r>
            <w:r w:rsidR="00161DDF">
              <w:rPr>
                <w:noProof/>
                <w:webHidden/>
              </w:rPr>
              <w:tab/>
            </w:r>
            <w:r w:rsidR="00161DDF">
              <w:rPr>
                <w:noProof/>
                <w:webHidden/>
              </w:rPr>
              <w:fldChar w:fldCharType="begin"/>
            </w:r>
            <w:r w:rsidR="00161DDF">
              <w:rPr>
                <w:noProof/>
                <w:webHidden/>
              </w:rPr>
              <w:instrText xml:space="preserve"> PAGEREF _Toc216439641 \h </w:instrText>
            </w:r>
            <w:r w:rsidR="00161DDF">
              <w:rPr>
                <w:noProof/>
                <w:webHidden/>
              </w:rPr>
            </w:r>
            <w:r w:rsidR="00161DDF">
              <w:rPr>
                <w:noProof/>
                <w:webHidden/>
              </w:rPr>
              <w:fldChar w:fldCharType="separate"/>
            </w:r>
            <w:r w:rsidR="001E52C8">
              <w:rPr>
                <w:noProof/>
                <w:webHidden/>
              </w:rPr>
              <w:t>28</w:t>
            </w:r>
            <w:r w:rsidR="00161DDF">
              <w:rPr>
                <w:noProof/>
                <w:webHidden/>
              </w:rPr>
              <w:fldChar w:fldCharType="end"/>
            </w:r>
          </w:hyperlink>
        </w:p>
        <w:p w14:paraId="03FBE0FE" w14:textId="5B979E2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2" w:history="1">
            <w:r w:rsidR="00161DDF" w:rsidRPr="002B2A73">
              <w:rPr>
                <w:rStyle w:val="Hyperlink"/>
                <w:noProof/>
                <w:lang w:val="en-US"/>
              </w:rPr>
              <w:t>3.3.4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support.aas Component</w:t>
            </w:r>
            <w:r w:rsidR="00161DDF">
              <w:rPr>
                <w:noProof/>
                <w:webHidden/>
              </w:rPr>
              <w:tab/>
            </w:r>
            <w:r w:rsidR="00161DDF">
              <w:rPr>
                <w:noProof/>
                <w:webHidden/>
              </w:rPr>
              <w:fldChar w:fldCharType="begin"/>
            </w:r>
            <w:r w:rsidR="00161DDF">
              <w:rPr>
                <w:noProof/>
                <w:webHidden/>
              </w:rPr>
              <w:instrText xml:space="preserve"> PAGEREF _Toc216439642 \h </w:instrText>
            </w:r>
            <w:r w:rsidR="00161DDF">
              <w:rPr>
                <w:noProof/>
                <w:webHidden/>
              </w:rPr>
            </w:r>
            <w:r w:rsidR="00161DDF">
              <w:rPr>
                <w:noProof/>
                <w:webHidden/>
              </w:rPr>
              <w:fldChar w:fldCharType="separate"/>
            </w:r>
            <w:r w:rsidR="001E52C8">
              <w:rPr>
                <w:noProof/>
                <w:webHidden/>
              </w:rPr>
              <w:t>30</w:t>
            </w:r>
            <w:r w:rsidR="00161DDF">
              <w:rPr>
                <w:noProof/>
                <w:webHidden/>
              </w:rPr>
              <w:fldChar w:fldCharType="end"/>
            </w:r>
          </w:hyperlink>
        </w:p>
        <w:p w14:paraId="70F31C07" w14:textId="24933AE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3" w:history="1">
            <w:r w:rsidR="00161DDF" w:rsidRPr="002B2A73">
              <w:rPr>
                <w:rStyle w:val="Hyperlink"/>
                <w:noProof/>
                <w:lang w:val="en-US"/>
              </w:rPr>
              <w:t>3.3.5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The support.iip-aas Component</w:t>
            </w:r>
            <w:r w:rsidR="00161DDF">
              <w:rPr>
                <w:noProof/>
                <w:webHidden/>
              </w:rPr>
              <w:tab/>
            </w:r>
            <w:r w:rsidR="00161DDF">
              <w:rPr>
                <w:noProof/>
                <w:webHidden/>
              </w:rPr>
              <w:fldChar w:fldCharType="begin"/>
            </w:r>
            <w:r w:rsidR="00161DDF">
              <w:rPr>
                <w:noProof/>
                <w:webHidden/>
              </w:rPr>
              <w:instrText xml:space="preserve"> PAGEREF _Toc216439643 \h </w:instrText>
            </w:r>
            <w:r w:rsidR="00161DDF">
              <w:rPr>
                <w:noProof/>
                <w:webHidden/>
              </w:rPr>
            </w:r>
            <w:r w:rsidR="00161DDF">
              <w:rPr>
                <w:noProof/>
                <w:webHidden/>
              </w:rPr>
              <w:fldChar w:fldCharType="separate"/>
            </w:r>
            <w:r w:rsidR="001E52C8">
              <w:rPr>
                <w:noProof/>
                <w:webHidden/>
              </w:rPr>
              <w:t>34</w:t>
            </w:r>
            <w:r w:rsidR="00161DDF">
              <w:rPr>
                <w:noProof/>
                <w:webHidden/>
              </w:rPr>
              <w:fldChar w:fldCharType="end"/>
            </w:r>
          </w:hyperlink>
        </w:p>
        <w:p w14:paraId="39873BBE" w14:textId="3DE8B3A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4" w:history="1">
            <w:r w:rsidR="00161DDF" w:rsidRPr="002B2A73">
              <w:rPr>
                <w:rStyle w:val="Hyperlink"/>
                <w:noProof/>
                <w:lang w:val="en-US"/>
              </w:rPr>
              <w:t>3.3.6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AAS Creation and Usage Pattern</w:t>
            </w:r>
            <w:r w:rsidR="00161DDF">
              <w:rPr>
                <w:noProof/>
                <w:webHidden/>
              </w:rPr>
              <w:tab/>
            </w:r>
            <w:r w:rsidR="00161DDF">
              <w:rPr>
                <w:noProof/>
                <w:webHidden/>
              </w:rPr>
              <w:fldChar w:fldCharType="begin"/>
            </w:r>
            <w:r w:rsidR="00161DDF">
              <w:rPr>
                <w:noProof/>
                <w:webHidden/>
              </w:rPr>
              <w:instrText xml:space="preserve"> PAGEREF _Toc216439644 \h </w:instrText>
            </w:r>
            <w:r w:rsidR="00161DDF">
              <w:rPr>
                <w:noProof/>
                <w:webHidden/>
              </w:rPr>
            </w:r>
            <w:r w:rsidR="00161DDF">
              <w:rPr>
                <w:noProof/>
                <w:webHidden/>
              </w:rPr>
              <w:fldChar w:fldCharType="separate"/>
            </w:r>
            <w:r w:rsidR="001E52C8">
              <w:rPr>
                <w:noProof/>
                <w:webHidden/>
              </w:rPr>
              <w:t>35</w:t>
            </w:r>
            <w:r w:rsidR="00161DDF">
              <w:rPr>
                <w:noProof/>
                <w:webHidden/>
              </w:rPr>
              <w:fldChar w:fldCharType="end"/>
            </w:r>
          </w:hyperlink>
        </w:p>
        <w:p w14:paraId="140BC3F7" w14:textId="1D23926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5" w:history="1">
            <w:r w:rsidR="00161DDF" w:rsidRPr="002B2A73">
              <w:rPr>
                <w:rStyle w:val="Hyperlink"/>
                <w:noProof/>
                <w:lang w:val="en-US"/>
              </w:rPr>
              <w:t>3.3.7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Plugins</w:t>
            </w:r>
            <w:r w:rsidR="00161DDF">
              <w:rPr>
                <w:noProof/>
                <w:webHidden/>
              </w:rPr>
              <w:tab/>
            </w:r>
            <w:r w:rsidR="00161DDF">
              <w:rPr>
                <w:noProof/>
                <w:webHidden/>
              </w:rPr>
              <w:fldChar w:fldCharType="begin"/>
            </w:r>
            <w:r w:rsidR="00161DDF">
              <w:rPr>
                <w:noProof/>
                <w:webHidden/>
              </w:rPr>
              <w:instrText xml:space="preserve"> PAGEREF _Toc216439645 \h </w:instrText>
            </w:r>
            <w:r w:rsidR="00161DDF">
              <w:rPr>
                <w:noProof/>
                <w:webHidden/>
              </w:rPr>
            </w:r>
            <w:r w:rsidR="00161DDF">
              <w:rPr>
                <w:noProof/>
                <w:webHidden/>
              </w:rPr>
              <w:fldChar w:fldCharType="separate"/>
            </w:r>
            <w:r w:rsidR="001E52C8">
              <w:rPr>
                <w:noProof/>
                <w:webHidden/>
              </w:rPr>
              <w:t>36</w:t>
            </w:r>
            <w:r w:rsidR="00161DDF">
              <w:rPr>
                <w:noProof/>
                <w:webHidden/>
              </w:rPr>
              <w:fldChar w:fldCharType="end"/>
            </w:r>
          </w:hyperlink>
        </w:p>
        <w:p w14:paraId="22698957" w14:textId="4FA7B6C3" w:rsidR="00161DDF" w:rsidRDefault="00000000">
          <w:pPr>
            <w:pStyle w:val="TOC2"/>
            <w:rPr>
              <w:rFonts w:eastAsiaTheme="minorEastAsia"/>
              <w:noProof/>
              <w:kern w:val="2"/>
              <w:sz w:val="24"/>
              <w:szCs w:val="24"/>
              <w:lang w:val="en-DE" w:eastAsia="en-DE"/>
              <w14:ligatures w14:val="standardContextual"/>
            </w:rPr>
          </w:pPr>
          <w:hyperlink w:anchor="_Toc216439646" w:history="1">
            <w:r w:rsidR="00161DDF" w:rsidRPr="002B2A73">
              <w:rPr>
                <w:rStyle w:val="Hyperlink"/>
                <w:noProof/>
                <w:lang w:val="en-US"/>
              </w:rPr>
              <w:t>3.4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and Connection Layer</w:t>
            </w:r>
            <w:r w:rsidR="00161DDF">
              <w:rPr>
                <w:noProof/>
                <w:webHidden/>
              </w:rPr>
              <w:tab/>
            </w:r>
            <w:r w:rsidR="00161DDF">
              <w:rPr>
                <w:noProof/>
                <w:webHidden/>
              </w:rPr>
              <w:fldChar w:fldCharType="begin"/>
            </w:r>
            <w:r w:rsidR="00161DDF">
              <w:rPr>
                <w:noProof/>
                <w:webHidden/>
              </w:rPr>
              <w:instrText xml:space="preserve"> PAGEREF _Toc216439646 \h </w:instrText>
            </w:r>
            <w:r w:rsidR="00161DDF">
              <w:rPr>
                <w:noProof/>
                <w:webHidden/>
              </w:rPr>
            </w:r>
            <w:r w:rsidR="00161DDF">
              <w:rPr>
                <w:noProof/>
                <w:webHidden/>
              </w:rPr>
              <w:fldChar w:fldCharType="separate"/>
            </w:r>
            <w:r w:rsidR="001E52C8">
              <w:rPr>
                <w:noProof/>
                <w:webHidden/>
              </w:rPr>
              <w:t>38</w:t>
            </w:r>
            <w:r w:rsidR="00161DDF">
              <w:rPr>
                <w:noProof/>
                <w:webHidden/>
              </w:rPr>
              <w:fldChar w:fldCharType="end"/>
            </w:r>
          </w:hyperlink>
        </w:p>
        <w:p w14:paraId="45C68155" w14:textId="60CDB65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7" w:history="1">
            <w:r w:rsidR="00161DDF" w:rsidRPr="002B2A73">
              <w:rPr>
                <w:rStyle w:val="Hyperlink"/>
                <w:noProof/>
                <w:lang w:val="en-US"/>
              </w:rPr>
              <w:t>3.4.1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Transport Component</w:t>
            </w:r>
            <w:r w:rsidR="00161DDF">
              <w:rPr>
                <w:noProof/>
                <w:webHidden/>
              </w:rPr>
              <w:tab/>
            </w:r>
            <w:r w:rsidR="00161DDF">
              <w:rPr>
                <w:noProof/>
                <w:webHidden/>
              </w:rPr>
              <w:fldChar w:fldCharType="begin"/>
            </w:r>
            <w:r w:rsidR="00161DDF">
              <w:rPr>
                <w:noProof/>
                <w:webHidden/>
              </w:rPr>
              <w:instrText xml:space="preserve"> PAGEREF _Toc216439647 \h </w:instrText>
            </w:r>
            <w:r w:rsidR="00161DDF">
              <w:rPr>
                <w:noProof/>
                <w:webHidden/>
              </w:rPr>
            </w:r>
            <w:r w:rsidR="00161DDF">
              <w:rPr>
                <w:noProof/>
                <w:webHidden/>
              </w:rPr>
              <w:fldChar w:fldCharType="separate"/>
            </w:r>
            <w:r w:rsidR="001E52C8">
              <w:rPr>
                <w:noProof/>
                <w:webHidden/>
              </w:rPr>
              <w:t>38</w:t>
            </w:r>
            <w:r w:rsidR="00161DDF">
              <w:rPr>
                <w:noProof/>
                <w:webHidden/>
              </w:rPr>
              <w:fldChar w:fldCharType="end"/>
            </w:r>
          </w:hyperlink>
        </w:p>
        <w:p w14:paraId="6B5C7297" w14:textId="1686CE9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8" w:history="1">
            <w:r w:rsidR="00161DDF" w:rsidRPr="002B2A73">
              <w:rPr>
                <w:rStyle w:val="Hyperlink"/>
                <w:noProof/>
                <w:lang w:val="en-US"/>
              </w:rPr>
              <w:t>3.4.2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Connectors Component</w:t>
            </w:r>
            <w:r w:rsidR="00161DDF">
              <w:rPr>
                <w:noProof/>
                <w:webHidden/>
              </w:rPr>
              <w:tab/>
            </w:r>
            <w:r w:rsidR="00161DDF">
              <w:rPr>
                <w:noProof/>
                <w:webHidden/>
              </w:rPr>
              <w:fldChar w:fldCharType="begin"/>
            </w:r>
            <w:r w:rsidR="00161DDF">
              <w:rPr>
                <w:noProof/>
                <w:webHidden/>
              </w:rPr>
              <w:instrText xml:space="preserve"> PAGEREF _Toc216439648 \h </w:instrText>
            </w:r>
            <w:r w:rsidR="00161DDF">
              <w:rPr>
                <w:noProof/>
                <w:webHidden/>
              </w:rPr>
            </w:r>
            <w:r w:rsidR="00161DDF">
              <w:rPr>
                <w:noProof/>
                <w:webHidden/>
              </w:rPr>
              <w:fldChar w:fldCharType="separate"/>
            </w:r>
            <w:r w:rsidR="001E52C8">
              <w:rPr>
                <w:noProof/>
                <w:webHidden/>
              </w:rPr>
              <w:t>44</w:t>
            </w:r>
            <w:r w:rsidR="00161DDF">
              <w:rPr>
                <w:noProof/>
                <w:webHidden/>
              </w:rPr>
              <w:fldChar w:fldCharType="end"/>
            </w:r>
          </w:hyperlink>
        </w:p>
        <w:p w14:paraId="54A50D74" w14:textId="276A1C6B" w:rsidR="00161DDF" w:rsidRDefault="00000000">
          <w:pPr>
            <w:pStyle w:val="TOC2"/>
            <w:rPr>
              <w:rFonts w:eastAsiaTheme="minorEastAsia"/>
              <w:noProof/>
              <w:kern w:val="2"/>
              <w:sz w:val="24"/>
              <w:szCs w:val="24"/>
              <w:lang w:val="en-DE" w:eastAsia="en-DE"/>
              <w14:ligatures w14:val="standardContextual"/>
            </w:rPr>
          </w:pPr>
          <w:hyperlink w:anchor="_Toc216439649" w:history="1">
            <w:r w:rsidR="00161DDF" w:rsidRPr="002B2A73">
              <w:rPr>
                <w:rStyle w:val="Hyperlink"/>
                <w:noProof/>
                <w:lang w:val="en-US"/>
              </w:rPr>
              <w:t>3.5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Services Layer</w:t>
            </w:r>
            <w:r w:rsidR="00161DDF">
              <w:rPr>
                <w:noProof/>
                <w:webHidden/>
              </w:rPr>
              <w:tab/>
            </w:r>
            <w:r w:rsidR="00161DDF">
              <w:rPr>
                <w:noProof/>
                <w:webHidden/>
              </w:rPr>
              <w:fldChar w:fldCharType="begin"/>
            </w:r>
            <w:r w:rsidR="00161DDF">
              <w:rPr>
                <w:noProof/>
                <w:webHidden/>
              </w:rPr>
              <w:instrText xml:space="preserve"> PAGEREF _Toc216439649 \h </w:instrText>
            </w:r>
            <w:r w:rsidR="00161DDF">
              <w:rPr>
                <w:noProof/>
                <w:webHidden/>
              </w:rPr>
            </w:r>
            <w:r w:rsidR="00161DDF">
              <w:rPr>
                <w:noProof/>
                <w:webHidden/>
              </w:rPr>
              <w:fldChar w:fldCharType="separate"/>
            </w:r>
            <w:r w:rsidR="001E52C8">
              <w:rPr>
                <w:noProof/>
                <w:webHidden/>
              </w:rPr>
              <w:t>55</w:t>
            </w:r>
            <w:r w:rsidR="00161DDF">
              <w:rPr>
                <w:noProof/>
                <w:webHidden/>
              </w:rPr>
              <w:fldChar w:fldCharType="end"/>
            </w:r>
          </w:hyperlink>
        </w:p>
        <w:p w14:paraId="5B020C0E" w14:textId="6870CD5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0" w:history="1">
            <w:r w:rsidR="00161DDF" w:rsidRPr="002B2A73">
              <w:rPr>
                <w:rStyle w:val="Hyperlink"/>
                <w:noProof/>
                <w:lang w:val="en-US"/>
              </w:rPr>
              <w:t>3.5.1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Terminology and Background</w:t>
            </w:r>
            <w:r w:rsidR="00161DDF">
              <w:rPr>
                <w:noProof/>
                <w:webHidden/>
              </w:rPr>
              <w:tab/>
            </w:r>
            <w:r w:rsidR="00161DDF">
              <w:rPr>
                <w:noProof/>
                <w:webHidden/>
              </w:rPr>
              <w:fldChar w:fldCharType="begin"/>
            </w:r>
            <w:r w:rsidR="00161DDF">
              <w:rPr>
                <w:noProof/>
                <w:webHidden/>
              </w:rPr>
              <w:instrText xml:space="preserve"> PAGEREF _Toc216439650 \h </w:instrText>
            </w:r>
            <w:r w:rsidR="00161DDF">
              <w:rPr>
                <w:noProof/>
                <w:webHidden/>
              </w:rPr>
            </w:r>
            <w:r w:rsidR="00161DDF">
              <w:rPr>
                <w:noProof/>
                <w:webHidden/>
              </w:rPr>
              <w:fldChar w:fldCharType="separate"/>
            </w:r>
            <w:r w:rsidR="001E52C8">
              <w:rPr>
                <w:noProof/>
                <w:webHidden/>
              </w:rPr>
              <w:t>55</w:t>
            </w:r>
            <w:r w:rsidR="00161DDF">
              <w:rPr>
                <w:noProof/>
                <w:webHidden/>
              </w:rPr>
              <w:fldChar w:fldCharType="end"/>
            </w:r>
          </w:hyperlink>
        </w:p>
        <w:p w14:paraId="78956B05" w14:textId="0D0643A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1" w:history="1">
            <w:r w:rsidR="00161DDF" w:rsidRPr="002B2A73">
              <w:rPr>
                <w:rStyle w:val="Hyperlink"/>
                <w:noProof/>
                <w:lang w:val="en-US"/>
              </w:rPr>
              <w:t>3.5.2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Environments</w:t>
            </w:r>
            <w:r w:rsidR="00161DDF">
              <w:rPr>
                <w:noProof/>
                <w:webHidden/>
              </w:rPr>
              <w:tab/>
            </w:r>
            <w:r w:rsidR="00161DDF">
              <w:rPr>
                <w:noProof/>
                <w:webHidden/>
              </w:rPr>
              <w:fldChar w:fldCharType="begin"/>
            </w:r>
            <w:r w:rsidR="00161DDF">
              <w:rPr>
                <w:noProof/>
                <w:webHidden/>
              </w:rPr>
              <w:instrText xml:space="preserve"> PAGEREF _Toc216439651 \h </w:instrText>
            </w:r>
            <w:r w:rsidR="00161DDF">
              <w:rPr>
                <w:noProof/>
                <w:webHidden/>
              </w:rPr>
            </w:r>
            <w:r w:rsidR="00161DDF">
              <w:rPr>
                <w:noProof/>
                <w:webHidden/>
              </w:rPr>
              <w:fldChar w:fldCharType="separate"/>
            </w:r>
            <w:r w:rsidR="001E52C8">
              <w:rPr>
                <w:noProof/>
                <w:webHidden/>
              </w:rPr>
              <w:t>57</w:t>
            </w:r>
            <w:r w:rsidR="00161DDF">
              <w:rPr>
                <w:noProof/>
                <w:webHidden/>
              </w:rPr>
              <w:fldChar w:fldCharType="end"/>
            </w:r>
          </w:hyperlink>
        </w:p>
        <w:p w14:paraId="17379B46" w14:textId="15F0765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2" w:history="1">
            <w:r w:rsidR="00161DDF" w:rsidRPr="002B2A73">
              <w:rPr>
                <w:rStyle w:val="Hyperlink"/>
                <w:noProof/>
                <w:lang w:val="en-US"/>
              </w:rPr>
              <w:t>3.5.3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Control and Management</w:t>
            </w:r>
            <w:r w:rsidR="00161DDF">
              <w:rPr>
                <w:noProof/>
                <w:webHidden/>
              </w:rPr>
              <w:tab/>
            </w:r>
            <w:r w:rsidR="00161DDF">
              <w:rPr>
                <w:noProof/>
                <w:webHidden/>
              </w:rPr>
              <w:fldChar w:fldCharType="begin"/>
            </w:r>
            <w:r w:rsidR="00161DDF">
              <w:rPr>
                <w:noProof/>
                <w:webHidden/>
              </w:rPr>
              <w:instrText xml:space="preserve"> PAGEREF _Toc216439652 \h </w:instrText>
            </w:r>
            <w:r w:rsidR="00161DDF">
              <w:rPr>
                <w:noProof/>
                <w:webHidden/>
              </w:rPr>
            </w:r>
            <w:r w:rsidR="00161DDF">
              <w:rPr>
                <w:noProof/>
                <w:webHidden/>
              </w:rPr>
              <w:fldChar w:fldCharType="separate"/>
            </w:r>
            <w:r w:rsidR="001E52C8">
              <w:rPr>
                <w:noProof/>
                <w:webHidden/>
              </w:rPr>
              <w:t>65</w:t>
            </w:r>
            <w:r w:rsidR="00161DDF">
              <w:rPr>
                <w:noProof/>
                <w:webHidden/>
              </w:rPr>
              <w:fldChar w:fldCharType="end"/>
            </w:r>
          </w:hyperlink>
        </w:p>
        <w:p w14:paraId="4B4C9B07" w14:textId="00AFBB1A" w:rsidR="00161DDF" w:rsidRDefault="00000000">
          <w:pPr>
            <w:pStyle w:val="TOC2"/>
            <w:rPr>
              <w:rFonts w:eastAsiaTheme="minorEastAsia"/>
              <w:noProof/>
              <w:kern w:val="2"/>
              <w:sz w:val="24"/>
              <w:szCs w:val="24"/>
              <w:lang w:val="en-DE" w:eastAsia="en-DE"/>
              <w14:ligatures w14:val="standardContextual"/>
            </w:rPr>
          </w:pPr>
          <w:hyperlink w:anchor="_Toc216439653" w:history="1">
            <w:r w:rsidR="00161DDF" w:rsidRPr="002B2A73">
              <w:rPr>
                <w:rStyle w:val="Hyperlink"/>
                <w:noProof/>
                <w:lang w:val="en-US"/>
              </w:rPr>
              <w:t>3.6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Resources and Monitoring Layer</w:t>
            </w:r>
            <w:r w:rsidR="00161DDF">
              <w:rPr>
                <w:noProof/>
                <w:webHidden/>
              </w:rPr>
              <w:tab/>
            </w:r>
            <w:r w:rsidR="00161DDF">
              <w:rPr>
                <w:noProof/>
                <w:webHidden/>
              </w:rPr>
              <w:fldChar w:fldCharType="begin"/>
            </w:r>
            <w:r w:rsidR="00161DDF">
              <w:rPr>
                <w:noProof/>
                <w:webHidden/>
              </w:rPr>
              <w:instrText xml:space="preserve"> PAGEREF _Toc216439653 \h </w:instrText>
            </w:r>
            <w:r w:rsidR="00161DDF">
              <w:rPr>
                <w:noProof/>
                <w:webHidden/>
              </w:rPr>
            </w:r>
            <w:r w:rsidR="00161DDF">
              <w:rPr>
                <w:noProof/>
                <w:webHidden/>
              </w:rPr>
              <w:fldChar w:fldCharType="separate"/>
            </w:r>
            <w:r w:rsidR="001E52C8">
              <w:rPr>
                <w:noProof/>
                <w:webHidden/>
              </w:rPr>
              <w:t>71</w:t>
            </w:r>
            <w:r w:rsidR="00161DDF">
              <w:rPr>
                <w:noProof/>
                <w:webHidden/>
              </w:rPr>
              <w:fldChar w:fldCharType="end"/>
            </w:r>
          </w:hyperlink>
        </w:p>
        <w:p w14:paraId="54E44A23" w14:textId="33C1AF8C"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4" w:history="1">
            <w:r w:rsidR="00161DDF" w:rsidRPr="002B2A73">
              <w:rPr>
                <w:rStyle w:val="Hyperlink"/>
                <w:noProof/>
                <w:lang w:val="en-US"/>
              </w:rPr>
              <w:t>3.6.1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ECS runtime</w:t>
            </w:r>
            <w:r w:rsidR="00161DDF">
              <w:rPr>
                <w:noProof/>
                <w:webHidden/>
              </w:rPr>
              <w:tab/>
            </w:r>
            <w:r w:rsidR="00161DDF">
              <w:rPr>
                <w:noProof/>
                <w:webHidden/>
              </w:rPr>
              <w:fldChar w:fldCharType="begin"/>
            </w:r>
            <w:r w:rsidR="00161DDF">
              <w:rPr>
                <w:noProof/>
                <w:webHidden/>
              </w:rPr>
              <w:instrText xml:space="preserve"> PAGEREF _Toc216439654 \h </w:instrText>
            </w:r>
            <w:r w:rsidR="00161DDF">
              <w:rPr>
                <w:noProof/>
                <w:webHidden/>
              </w:rPr>
            </w:r>
            <w:r w:rsidR="00161DDF">
              <w:rPr>
                <w:noProof/>
                <w:webHidden/>
              </w:rPr>
              <w:fldChar w:fldCharType="separate"/>
            </w:r>
            <w:r w:rsidR="001E52C8">
              <w:rPr>
                <w:noProof/>
                <w:webHidden/>
              </w:rPr>
              <w:t>72</w:t>
            </w:r>
            <w:r w:rsidR="00161DDF">
              <w:rPr>
                <w:noProof/>
                <w:webHidden/>
              </w:rPr>
              <w:fldChar w:fldCharType="end"/>
            </w:r>
          </w:hyperlink>
        </w:p>
        <w:p w14:paraId="54FCFE73" w14:textId="29F64054"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5" w:history="1">
            <w:r w:rsidR="00161DDF" w:rsidRPr="002B2A73">
              <w:rPr>
                <w:rStyle w:val="Hyperlink"/>
                <w:noProof/>
                <w:lang w:val="en-US"/>
              </w:rPr>
              <w:t>3.6.2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Device/Resource Management</w:t>
            </w:r>
            <w:r w:rsidR="00161DDF">
              <w:rPr>
                <w:noProof/>
                <w:webHidden/>
              </w:rPr>
              <w:tab/>
            </w:r>
            <w:r w:rsidR="00161DDF">
              <w:rPr>
                <w:noProof/>
                <w:webHidden/>
              </w:rPr>
              <w:fldChar w:fldCharType="begin"/>
            </w:r>
            <w:r w:rsidR="00161DDF">
              <w:rPr>
                <w:noProof/>
                <w:webHidden/>
              </w:rPr>
              <w:instrText xml:space="preserve"> PAGEREF _Toc216439655 \h </w:instrText>
            </w:r>
            <w:r w:rsidR="00161DDF">
              <w:rPr>
                <w:noProof/>
                <w:webHidden/>
              </w:rPr>
            </w:r>
            <w:r w:rsidR="00161DDF">
              <w:rPr>
                <w:noProof/>
                <w:webHidden/>
              </w:rPr>
              <w:fldChar w:fldCharType="separate"/>
            </w:r>
            <w:r w:rsidR="001E52C8">
              <w:rPr>
                <w:noProof/>
                <w:webHidden/>
              </w:rPr>
              <w:t>79</w:t>
            </w:r>
            <w:r w:rsidR="00161DDF">
              <w:rPr>
                <w:noProof/>
                <w:webHidden/>
              </w:rPr>
              <w:fldChar w:fldCharType="end"/>
            </w:r>
          </w:hyperlink>
        </w:p>
        <w:p w14:paraId="08BA6489" w14:textId="35FE4DDB"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6" w:history="1">
            <w:r w:rsidR="00161DDF" w:rsidRPr="002B2A73">
              <w:rPr>
                <w:rStyle w:val="Hyperlink"/>
                <w:noProof/>
                <w:lang w:val="en-US"/>
              </w:rPr>
              <w:t>3.6.3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Monitoring</w:t>
            </w:r>
            <w:r w:rsidR="00161DDF">
              <w:rPr>
                <w:noProof/>
                <w:webHidden/>
              </w:rPr>
              <w:tab/>
            </w:r>
            <w:r w:rsidR="00161DDF">
              <w:rPr>
                <w:noProof/>
                <w:webHidden/>
              </w:rPr>
              <w:fldChar w:fldCharType="begin"/>
            </w:r>
            <w:r w:rsidR="00161DDF">
              <w:rPr>
                <w:noProof/>
                <w:webHidden/>
              </w:rPr>
              <w:instrText xml:space="preserve"> PAGEREF _Toc216439656 \h </w:instrText>
            </w:r>
            <w:r w:rsidR="00161DDF">
              <w:rPr>
                <w:noProof/>
                <w:webHidden/>
              </w:rPr>
            </w:r>
            <w:r w:rsidR="00161DDF">
              <w:rPr>
                <w:noProof/>
                <w:webHidden/>
              </w:rPr>
              <w:fldChar w:fldCharType="separate"/>
            </w:r>
            <w:r w:rsidR="001E52C8">
              <w:rPr>
                <w:noProof/>
                <w:webHidden/>
              </w:rPr>
              <w:t>83</w:t>
            </w:r>
            <w:r w:rsidR="00161DDF">
              <w:rPr>
                <w:noProof/>
                <w:webHidden/>
              </w:rPr>
              <w:fldChar w:fldCharType="end"/>
            </w:r>
          </w:hyperlink>
        </w:p>
        <w:p w14:paraId="71AF9EAE" w14:textId="597324E6" w:rsidR="00161DDF" w:rsidRDefault="00000000">
          <w:pPr>
            <w:pStyle w:val="TOC2"/>
            <w:rPr>
              <w:rFonts w:eastAsiaTheme="minorEastAsia"/>
              <w:noProof/>
              <w:kern w:val="2"/>
              <w:sz w:val="24"/>
              <w:szCs w:val="24"/>
              <w:lang w:val="en-DE" w:eastAsia="en-DE"/>
              <w14:ligatures w14:val="standardContextual"/>
            </w:rPr>
          </w:pPr>
          <w:hyperlink w:anchor="_Toc216439657" w:history="1">
            <w:r w:rsidR="00161DDF" w:rsidRPr="002B2A73">
              <w:rPr>
                <w:rStyle w:val="Hyperlink"/>
                <w:noProof/>
                <w:lang w:val="en-US"/>
              </w:rPr>
              <w:t>3.7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Storage, Security and Data Protection Layer</w:t>
            </w:r>
            <w:r w:rsidR="00161DDF">
              <w:rPr>
                <w:noProof/>
                <w:webHidden/>
              </w:rPr>
              <w:tab/>
            </w:r>
            <w:r w:rsidR="00161DDF">
              <w:rPr>
                <w:noProof/>
                <w:webHidden/>
              </w:rPr>
              <w:fldChar w:fldCharType="begin"/>
            </w:r>
            <w:r w:rsidR="00161DDF">
              <w:rPr>
                <w:noProof/>
                <w:webHidden/>
              </w:rPr>
              <w:instrText xml:space="preserve"> PAGEREF _Toc216439657 \h </w:instrText>
            </w:r>
            <w:r w:rsidR="00161DDF">
              <w:rPr>
                <w:noProof/>
                <w:webHidden/>
              </w:rPr>
            </w:r>
            <w:r w:rsidR="00161DDF">
              <w:rPr>
                <w:noProof/>
                <w:webHidden/>
              </w:rPr>
              <w:fldChar w:fldCharType="separate"/>
            </w:r>
            <w:r w:rsidR="001E52C8">
              <w:rPr>
                <w:noProof/>
                <w:webHidden/>
              </w:rPr>
              <w:t>85</w:t>
            </w:r>
            <w:r w:rsidR="00161DDF">
              <w:rPr>
                <w:noProof/>
                <w:webHidden/>
              </w:rPr>
              <w:fldChar w:fldCharType="end"/>
            </w:r>
          </w:hyperlink>
        </w:p>
        <w:p w14:paraId="79675AEA" w14:textId="1950B0BF"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8" w:history="1">
            <w:r w:rsidR="00161DDF" w:rsidRPr="002B2A73">
              <w:rPr>
                <w:rStyle w:val="Hyperlink"/>
                <w:noProof/>
                <w:lang w:val="en-US"/>
              </w:rPr>
              <w:t>3.7.1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KODEX platform service</w:t>
            </w:r>
            <w:r w:rsidR="00161DDF">
              <w:rPr>
                <w:noProof/>
                <w:webHidden/>
              </w:rPr>
              <w:tab/>
            </w:r>
            <w:r w:rsidR="00161DDF">
              <w:rPr>
                <w:noProof/>
                <w:webHidden/>
              </w:rPr>
              <w:fldChar w:fldCharType="begin"/>
            </w:r>
            <w:r w:rsidR="00161DDF">
              <w:rPr>
                <w:noProof/>
                <w:webHidden/>
              </w:rPr>
              <w:instrText xml:space="preserve"> PAGEREF _Toc216439658 \h </w:instrText>
            </w:r>
            <w:r w:rsidR="00161DDF">
              <w:rPr>
                <w:noProof/>
                <w:webHidden/>
              </w:rPr>
            </w:r>
            <w:r w:rsidR="00161DDF">
              <w:rPr>
                <w:noProof/>
                <w:webHidden/>
              </w:rPr>
              <w:fldChar w:fldCharType="separate"/>
            </w:r>
            <w:r w:rsidR="001E52C8">
              <w:rPr>
                <w:noProof/>
                <w:webHidden/>
              </w:rPr>
              <w:t>85</w:t>
            </w:r>
            <w:r w:rsidR="00161DDF">
              <w:rPr>
                <w:noProof/>
                <w:webHidden/>
              </w:rPr>
              <w:fldChar w:fldCharType="end"/>
            </w:r>
          </w:hyperlink>
        </w:p>
        <w:p w14:paraId="0D17BDD2" w14:textId="60308CBA"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9" w:history="1">
            <w:r w:rsidR="00161DDF" w:rsidRPr="002B2A73">
              <w:rPr>
                <w:rStyle w:val="Hyperlink"/>
                <w:noProof/>
                <w:lang w:val="en-US"/>
              </w:rPr>
              <w:t>3.7.2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Influx DB connector</w:t>
            </w:r>
            <w:r w:rsidR="00161DDF">
              <w:rPr>
                <w:noProof/>
                <w:webHidden/>
              </w:rPr>
              <w:tab/>
            </w:r>
            <w:r w:rsidR="00161DDF">
              <w:rPr>
                <w:noProof/>
                <w:webHidden/>
              </w:rPr>
              <w:fldChar w:fldCharType="begin"/>
            </w:r>
            <w:r w:rsidR="00161DDF">
              <w:rPr>
                <w:noProof/>
                <w:webHidden/>
              </w:rPr>
              <w:instrText xml:space="preserve"> PAGEREF _Toc216439659 \h </w:instrText>
            </w:r>
            <w:r w:rsidR="00161DDF">
              <w:rPr>
                <w:noProof/>
                <w:webHidden/>
              </w:rPr>
            </w:r>
            <w:r w:rsidR="00161DDF">
              <w:rPr>
                <w:noProof/>
                <w:webHidden/>
              </w:rPr>
              <w:fldChar w:fldCharType="separate"/>
            </w:r>
            <w:r w:rsidR="001E52C8">
              <w:rPr>
                <w:noProof/>
                <w:webHidden/>
              </w:rPr>
              <w:t>86</w:t>
            </w:r>
            <w:r w:rsidR="00161DDF">
              <w:rPr>
                <w:noProof/>
                <w:webHidden/>
              </w:rPr>
              <w:fldChar w:fldCharType="end"/>
            </w:r>
          </w:hyperlink>
        </w:p>
        <w:p w14:paraId="62D9C9AC" w14:textId="59EDFFBE" w:rsidR="00161DDF" w:rsidRDefault="00000000">
          <w:pPr>
            <w:pStyle w:val="TOC2"/>
            <w:rPr>
              <w:rFonts w:eastAsiaTheme="minorEastAsia"/>
              <w:noProof/>
              <w:kern w:val="2"/>
              <w:sz w:val="24"/>
              <w:szCs w:val="24"/>
              <w:lang w:val="en-DE" w:eastAsia="en-DE"/>
              <w14:ligatures w14:val="standardContextual"/>
            </w:rPr>
          </w:pPr>
          <w:hyperlink w:anchor="_Toc216439660" w:history="1">
            <w:r w:rsidR="00161DDF" w:rsidRPr="002B2A73">
              <w:rPr>
                <w:rStyle w:val="Hyperlink"/>
                <w:noProof/>
                <w:lang w:val="en-US"/>
              </w:rPr>
              <w:t>3.8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Reusable Intelligent Services Layer</w:t>
            </w:r>
            <w:r w:rsidR="00161DDF">
              <w:rPr>
                <w:noProof/>
                <w:webHidden/>
              </w:rPr>
              <w:tab/>
            </w:r>
            <w:r w:rsidR="00161DDF">
              <w:rPr>
                <w:noProof/>
                <w:webHidden/>
              </w:rPr>
              <w:fldChar w:fldCharType="begin"/>
            </w:r>
            <w:r w:rsidR="00161DDF">
              <w:rPr>
                <w:noProof/>
                <w:webHidden/>
              </w:rPr>
              <w:instrText xml:space="preserve"> PAGEREF _Toc216439660 \h </w:instrText>
            </w:r>
            <w:r w:rsidR="00161DDF">
              <w:rPr>
                <w:noProof/>
                <w:webHidden/>
              </w:rPr>
            </w:r>
            <w:r w:rsidR="00161DDF">
              <w:rPr>
                <w:noProof/>
                <w:webHidden/>
              </w:rPr>
              <w:fldChar w:fldCharType="separate"/>
            </w:r>
            <w:r w:rsidR="001E52C8">
              <w:rPr>
                <w:noProof/>
                <w:webHidden/>
              </w:rPr>
              <w:t>87</w:t>
            </w:r>
            <w:r w:rsidR="00161DDF">
              <w:rPr>
                <w:noProof/>
                <w:webHidden/>
              </w:rPr>
              <w:fldChar w:fldCharType="end"/>
            </w:r>
          </w:hyperlink>
        </w:p>
        <w:p w14:paraId="581AC804" w14:textId="2CD63876"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1" w:history="1">
            <w:r w:rsidR="00161DDF" w:rsidRPr="002B2A73">
              <w:rPr>
                <w:rStyle w:val="Hyperlink"/>
                <w:noProof/>
                <w:lang w:val="en-US"/>
              </w:rPr>
              <w:t>3.8.1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Data Processing Function Library</w:t>
            </w:r>
            <w:r w:rsidR="00161DDF">
              <w:rPr>
                <w:noProof/>
                <w:webHidden/>
              </w:rPr>
              <w:tab/>
            </w:r>
            <w:r w:rsidR="00161DDF">
              <w:rPr>
                <w:noProof/>
                <w:webHidden/>
              </w:rPr>
              <w:fldChar w:fldCharType="begin"/>
            </w:r>
            <w:r w:rsidR="00161DDF">
              <w:rPr>
                <w:noProof/>
                <w:webHidden/>
              </w:rPr>
              <w:instrText xml:space="preserve"> PAGEREF _Toc216439661 \h </w:instrText>
            </w:r>
            <w:r w:rsidR="00161DDF">
              <w:rPr>
                <w:noProof/>
                <w:webHidden/>
              </w:rPr>
            </w:r>
            <w:r w:rsidR="00161DDF">
              <w:rPr>
                <w:noProof/>
                <w:webHidden/>
              </w:rPr>
              <w:fldChar w:fldCharType="separate"/>
            </w:r>
            <w:r w:rsidR="001E52C8">
              <w:rPr>
                <w:noProof/>
                <w:webHidden/>
              </w:rPr>
              <w:t>87</w:t>
            </w:r>
            <w:r w:rsidR="00161DDF">
              <w:rPr>
                <w:noProof/>
                <w:webHidden/>
              </w:rPr>
              <w:fldChar w:fldCharType="end"/>
            </w:r>
          </w:hyperlink>
        </w:p>
        <w:p w14:paraId="167816F3" w14:textId="1C7B8529"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2" w:history="1">
            <w:r w:rsidR="00161DDF" w:rsidRPr="002B2A73">
              <w:rPr>
                <w:rStyle w:val="Hyperlink"/>
                <w:noProof/>
                <w:lang w:val="en-US"/>
              </w:rPr>
              <w:t>3.8.2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RapidMiner RTSA service</w:t>
            </w:r>
            <w:r w:rsidR="00161DDF">
              <w:rPr>
                <w:noProof/>
                <w:webHidden/>
              </w:rPr>
              <w:tab/>
            </w:r>
            <w:r w:rsidR="00161DDF">
              <w:rPr>
                <w:noProof/>
                <w:webHidden/>
              </w:rPr>
              <w:fldChar w:fldCharType="begin"/>
            </w:r>
            <w:r w:rsidR="00161DDF">
              <w:rPr>
                <w:noProof/>
                <w:webHidden/>
              </w:rPr>
              <w:instrText xml:space="preserve"> PAGEREF _Toc216439662 \h </w:instrText>
            </w:r>
            <w:r w:rsidR="00161DDF">
              <w:rPr>
                <w:noProof/>
                <w:webHidden/>
              </w:rPr>
            </w:r>
            <w:r w:rsidR="00161DDF">
              <w:rPr>
                <w:noProof/>
                <w:webHidden/>
              </w:rPr>
              <w:fldChar w:fldCharType="separate"/>
            </w:r>
            <w:r w:rsidR="001E52C8">
              <w:rPr>
                <w:noProof/>
                <w:webHidden/>
              </w:rPr>
              <w:t>88</w:t>
            </w:r>
            <w:r w:rsidR="00161DDF">
              <w:rPr>
                <w:noProof/>
                <w:webHidden/>
              </w:rPr>
              <w:fldChar w:fldCharType="end"/>
            </w:r>
          </w:hyperlink>
        </w:p>
        <w:p w14:paraId="1815256C" w14:textId="05F0B608" w:rsidR="00161DDF" w:rsidRDefault="00000000">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3" w:history="1">
            <w:r w:rsidR="00161DDF" w:rsidRPr="002B2A73">
              <w:rPr>
                <w:rStyle w:val="Hyperlink"/>
                <w:noProof/>
                <w:lang w:val="en-US"/>
              </w:rPr>
              <w:t>3.8.3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Flower-based Federated Learning</w:t>
            </w:r>
            <w:r w:rsidR="00161DDF">
              <w:rPr>
                <w:noProof/>
                <w:webHidden/>
              </w:rPr>
              <w:tab/>
            </w:r>
            <w:r w:rsidR="00161DDF">
              <w:rPr>
                <w:noProof/>
                <w:webHidden/>
              </w:rPr>
              <w:fldChar w:fldCharType="begin"/>
            </w:r>
            <w:r w:rsidR="00161DDF">
              <w:rPr>
                <w:noProof/>
                <w:webHidden/>
              </w:rPr>
              <w:instrText xml:space="preserve"> PAGEREF _Toc216439663 \h </w:instrText>
            </w:r>
            <w:r w:rsidR="00161DDF">
              <w:rPr>
                <w:noProof/>
                <w:webHidden/>
              </w:rPr>
            </w:r>
            <w:r w:rsidR="00161DDF">
              <w:rPr>
                <w:noProof/>
                <w:webHidden/>
              </w:rPr>
              <w:fldChar w:fldCharType="separate"/>
            </w:r>
            <w:r w:rsidR="001E52C8">
              <w:rPr>
                <w:noProof/>
                <w:webHidden/>
              </w:rPr>
              <w:t>88</w:t>
            </w:r>
            <w:r w:rsidR="00161DDF">
              <w:rPr>
                <w:noProof/>
                <w:webHidden/>
              </w:rPr>
              <w:fldChar w:fldCharType="end"/>
            </w:r>
          </w:hyperlink>
        </w:p>
        <w:p w14:paraId="7E495C19" w14:textId="2BAE5DFF" w:rsidR="00161DDF" w:rsidRDefault="00000000">
          <w:pPr>
            <w:pStyle w:val="TOC2"/>
            <w:rPr>
              <w:rFonts w:eastAsiaTheme="minorEastAsia"/>
              <w:noProof/>
              <w:kern w:val="2"/>
              <w:sz w:val="24"/>
              <w:szCs w:val="24"/>
              <w:lang w:val="en-DE" w:eastAsia="en-DE"/>
              <w14:ligatures w14:val="standardContextual"/>
            </w:rPr>
          </w:pPr>
          <w:hyperlink w:anchor="_Toc216439664" w:history="1">
            <w:r w:rsidR="00161DDF" w:rsidRPr="002B2A73">
              <w:rPr>
                <w:rStyle w:val="Hyperlink"/>
                <w:noProof/>
                <w:lang w:val="en-US"/>
              </w:rPr>
              <w:t>3.9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Layer</w:t>
            </w:r>
            <w:r w:rsidR="00161DDF">
              <w:rPr>
                <w:noProof/>
                <w:webHidden/>
              </w:rPr>
              <w:tab/>
            </w:r>
            <w:r w:rsidR="00161DDF">
              <w:rPr>
                <w:noProof/>
                <w:webHidden/>
              </w:rPr>
              <w:fldChar w:fldCharType="begin"/>
            </w:r>
            <w:r w:rsidR="00161DDF">
              <w:rPr>
                <w:noProof/>
                <w:webHidden/>
              </w:rPr>
              <w:instrText xml:space="preserve"> PAGEREF _Toc216439664 \h </w:instrText>
            </w:r>
            <w:r w:rsidR="00161DDF">
              <w:rPr>
                <w:noProof/>
                <w:webHidden/>
              </w:rPr>
            </w:r>
            <w:r w:rsidR="00161DDF">
              <w:rPr>
                <w:noProof/>
                <w:webHidden/>
              </w:rPr>
              <w:fldChar w:fldCharType="separate"/>
            </w:r>
            <w:r w:rsidR="001E52C8">
              <w:rPr>
                <w:noProof/>
                <w:webHidden/>
              </w:rPr>
              <w:t>89</w:t>
            </w:r>
            <w:r w:rsidR="00161DDF">
              <w:rPr>
                <w:noProof/>
                <w:webHidden/>
              </w:rPr>
              <w:fldChar w:fldCharType="end"/>
            </w:r>
          </w:hyperlink>
        </w:p>
        <w:p w14:paraId="5F5F304E" w14:textId="78A205C0" w:rsidR="00161DDF" w:rsidRDefault="00000000">
          <w:pPr>
            <w:pStyle w:val="TOC2"/>
            <w:rPr>
              <w:rFonts w:eastAsiaTheme="minorEastAsia"/>
              <w:noProof/>
              <w:kern w:val="2"/>
              <w:sz w:val="24"/>
              <w:szCs w:val="24"/>
              <w:lang w:val="en-DE" w:eastAsia="en-DE"/>
              <w14:ligatures w14:val="standardContextual"/>
            </w:rPr>
          </w:pPr>
          <w:hyperlink w:anchor="_Toc216439665" w:history="1">
            <w:r w:rsidR="00161DDF" w:rsidRPr="002B2A73">
              <w:rPr>
                <w:rStyle w:val="Hyperlink"/>
                <w:noProof/>
                <w:lang w:val="en-US"/>
              </w:rPr>
              <w:t>3.10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Application Layer</w:t>
            </w:r>
            <w:r w:rsidR="00161DDF">
              <w:rPr>
                <w:noProof/>
                <w:webHidden/>
              </w:rPr>
              <w:tab/>
            </w:r>
            <w:r w:rsidR="00161DDF">
              <w:rPr>
                <w:noProof/>
                <w:webHidden/>
              </w:rPr>
              <w:fldChar w:fldCharType="begin"/>
            </w:r>
            <w:r w:rsidR="00161DDF">
              <w:rPr>
                <w:noProof/>
                <w:webHidden/>
              </w:rPr>
              <w:instrText xml:space="preserve"> PAGEREF _Toc216439665 \h </w:instrText>
            </w:r>
            <w:r w:rsidR="00161DDF">
              <w:rPr>
                <w:noProof/>
                <w:webHidden/>
              </w:rPr>
            </w:r>
            <w:r w:rsidR="00161DDF">
              <w:rPr>
                <w:noProof/>
                <w:webHidden/>
              </w:rPr>
              <w:fldChar w:fldCharType="separate"/>
            </w:r>
            <w:r w:rsidR="001E52C8">
              <w:rPr>
                <w:noProof/>
                <w:webHidden/>
              </w:rPr>
              <w:t>91</w:t>
            </w:r>
            <w:r w:rsidR="00161DDF">
              <w:rPr>
                <w:noProof/>
                <w:webHidden/>
              </w:rPr>
              <w:fldChar w:fldCharType="end"/>
            </w:r>
          </w:hyperlink>
        </w:p>
        <w:p w14:paraId="61CCF8AD" w14:textId="3BE7A75F" w:rsidR="00161DDF" w:rsidRDefault="00000000">
          <w:pPr>
            <w:pStyle w:val="TOC2"/>
            <w:rPr>
              <w:rFonts w:eastAsiaTheme="minorEastAsia"/>
              <w:noProof/>
              <w:kern w:val="2"/>
              <w:sz w:val="24"/>
              <w:szCs w:val="24"/>
              <w:lang w:val="en-DE" w:eastAsia="en-DE"/>
              <w14:ligatures w14:val="standardContextual"/>
            </w:rPr>
          </w:pPr>
          <w:hyperlink w:anchor="_Toc216439666" w:history="1">
            <w:r w:rsidR="00161DDF" w:rsidRPr="002B2A73">
              <w:rPr>
                <w:rStyle w:val="Hyperlink"/>
                <w:noProof/>
                <w:lang w:val="en-US"/>
              </w:rPr>
              <w:t>3.11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Server(s)</w:t>
            </w:r>
            <w:r w:rsidR="00161DDF">
              <w:rPr>
                <w:noProof/>
                <w:webHidden/>
              </w:rPr>
              <w:tab/>
            </w:r>
            <w:r w:rsidR="00161DDF">
              <w:rPr>
                <w:noProof/>
                <w:webHidden/>
              </w:rPr>
              <w:fldChar w:fldCharType="begin"/>
            </w:r>
            <w:r w:rsidR="00161DDF">
              <w:rPr>
                <w:noProof/>
                <w:webHidden/>
              </w:rPr>
              <w:instrText xml:space="preserve"> PAGEREF _Toc216439666 \h </w:instrText>
            </w:r>
            <w:r w:rsidR="00161DDF">
              <w:rPr>
                <w:noProof/>
                <w:webHidden/>
              </w:rPr>
            </w:r>
            <w:r w:rsidR="00161DDF">
              <w:rPr>
                <w:noProof/>
                <w:webHidden/>
              </w:rPr>
              <w:fldChar w:fldCharType="separate"/>
            </w:r>
            <w:r w:rsidR="001E52C8">
              <w:rPr>
                <w:noProof/>
                <w:webHidden/>
              </w:rPr>
              <w:t>92</w:t>
            </w:r>
            <w:r w:rsidR="00161DDF">
              <w:rPr>
                <w:noProof/>
                <w:webHidden/>
              </w:rPr>
              <w:fldChar w:fldCharType="end"/>
            </w:r>
          </w:hyperlink>
        </w:p>
        <w:p w14:paraId="0F6CE49C" w14:textId="213A2D2E" w:rsidR="00161DDF" w:rsidRDefault="00000000">
          <w:pPr>
            <w:pStyle w:val="TOC2"/>
            <w:rPr>
              <w:rFonts w:eastAsiaTheme="minorEastAsia"/>
              <w:noProof/>
              <w:kern w:val="2"/>
              <w:sz w:val="24"/>
              <w:szCs w:val="24"/>
              <w:lang w:val="en-DE" w:eastAsia="en-DE"/>
              <w14:ligatures w14:val="standardContextual"/>
            </w:rPr>
          </w:pPr>
          <w:hyperlink w:anchor="_Toc216439667" w:history="1">
            <w:r w:rsidR="00161DDF" w:rsidRPr="002B2A73">
              <w:rPr>
                <w:rStyle w:val="Hyperlink"/>
                <w:noProof/>
                <w:lang w:val="en-US"/>
              </w:rPr>
              <w:t>3.12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Management User Interface</w:t>
            </w:r>
            <w:r w:rsidR="00161DDF">
              <w:rPr>
                <w:noProof/>
                <w:webHidden/>
              </w:rPr>
              <w:tab/>
            </w:r>
            <w:r w:rsidR="00161DDF">
              <w:rPr>
                <w:noProof/>
                <w:webHidden/>
              </w:rPr>
              <w:fldChar w:fldCharType="begin"/>
            </w:r>
            <w:r w:rsidR="00161DDF">
              <w:rPr>
                <w:noProof/>
                <w:webHidden/>
              </w:rPr>
              <w:instrText xml:space="preserve"> PAGEREF _Toc216439667 \h </w:instrText>
            </w:r>
            <w:r w:rsidR="00161DDF">
              <w:rPr>
                <w:noProof/>
                <w:webHidden/>
              </w:rPr>
            </w:r>
            <w:r w:rsidR="00161DDF">
              <w:rPr>
                <w:noProof/>
                <w:webHidden/>
              </w:rPr>
              <w:fldChar w:fldCharType="separate"/>
            </w:r>
            <w:r w:rsidR="001E52C8">
              <w:rPr>
                <w:noProof/>
                <w:webHidden/>
              </w:rPr>
              <w:t>94</w:t>
            </w:r>
            <w:r w:rsidR="00161DDF">
              <w:rPr>
                <w:noProof/>
                <w:webHidden/>
              </w:rPr>
              <w:fldChar w:fldCharType="end"/>
            </w:r>
          </w:hyperlink>
        </w:p>
        <w:p w14:paraId="5F8AED64" w14:textId="797CEF84" w:rsidR="00161DDF" w:rsidRDefault="00000000">
          <w:pPr>
            <w:pStyle w:val="TOC2"/>
            <w:rPr>
              <w:rFonts w:eastAsiaTheme="minorEastAsia"/>
              <w:noProof/>
              <w:kern w:val="2"/>
              <w:sz w:val="24"/>
              <w:szCs w:val="24"/>
              <w:lang w:val="en-DE" w:eastAsia="en-DE"/>
              <w14:ligatures w14:val="standardContextual"/>
            </w:rPr>
          </w:pPr>
          <w:hyperlink w:anchor="_Toc216439668" w:history="1">
            <w:r w:rsidR="00161DDF" w:rsidRPr="002B2A73">
              <w:rPr>
                <w:rStyle w:val="Hyperlink"/>
                <w:noProof/>
                <w:lang w:val="en-US"/>
              </w:rPr>
              <w:t>3.13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Test support</w:t>
            </w:r>
            <w:r w:rsidR="00161DDF">
              <w:rPr>
                <w:noProof/>
                <w:webHidden/>
              </w:rPr>
              <w:tab/>
            </w:r>
            <w:r w:rsidR="00161DDF">
              <w:rPr>
                <w:noProof/>
                <w:webHidden/>
              </w:rPr>
              <w:fldChar w:fldCharType="begin"/>
            </w:r>
            <w:r w:rsidR="00161DDF">
              <w:rPr>
                <w:noProof/>
                <w:webHidden/>
              </w:rPr>
              <w:instrText xml:space="preserve"> PAGEREF _Toc216439668 \h </w:instrText>
            </w:r>
            <w:r w:rsidR="00161DDF">
              <w:rPr>
                <w:noProof/>
                <w:webHidden/>
              </w:rPr>
            </w:r>
            <w:r w:rsidR="00161DDF">
              <w:rPr>
                <w:noProof/>
                <w:webHidden/>
              </w:rPr>
              <w:fldChar w:fldCharType="separate"/>
            </w:r>
            <w:r w:rsidR="001E52C8">
              <w:rPr>
                <w:noProof/>
                <w:webHidden/>
              </w:rPr>
              <w:t>101</w:t>
            </w:r>
            <w:r w:rsidR="00161DDF">
              <w:rPr>
                <w:noProof/>
                <w:webHidden/>
              </w:rPr>
              <w:fldChar w:fldCharType="end"/>
            </w:r>
          </w:hyperlink>
        </w:p>
        <w:p w14:paraId="6FC2026C" w14:textId="43BD64B6" w:rsidR="00161DDF" w:rsidRDefault="00000000">
          <w:pPr>
            <w:pStyle w:val="TOC1"/>
            <w:rPr>
              <w:rFonts w:eastAsiaTheme="minorEastAsia"/>
              <w:noProof/>
              <w:kern w:val="2"/>
              <w:sz w:val="24"/>
              <w:szCs w:val="24"/>
              <w:lang w:val="en-DE" w:eastAsia="en-DE"/>
              <w14:ligatures w14:val="standardContextual"/>
            </w:rPr>
          </w:pPr>
          <w:hyperlink w:anchor="_Toc216439669" w:history="1">
            <w:r w:rsidR="00161DDF" w:rsidRPr="002B2A73">
              <w:rPr>
                <w:rStyle w:val="Hyperlink"/>
                <w:noProof/>
                <w:lang w:val="en-US"/>
              </w:rPr>
              <w:t>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Architectural Decisions and Constraints</w:t>
            </w:r>
            <w:r w:rsidR="00161DDF">
              <w:rPr>
                <w:noProof/>
                <w:webHidden/>
              </w:rPr>
              <w:tab/>
            </w:r>
            <w:r w:rsidR="00161DDF">
              <w:rPr>
                <w:noProof/>
                <w:webHidden/>
              </w:rPr>
              <w:fldChar w:fldCharType="begin"/>
            </w:r>
            <w:r w:rsidR="00161DDF">
              <w:rPr>
                <w:noProof/>
                <w:webHidden/>
              </w:rPr>
              <w:instrText xml:space="preserve"> PAGEREF _Toc216439669 \h </w:instrText>
            </w:r>
            <w:r w:rsidR="00161DDF">
              <w:rPr>
                <w:noProof/>
                <w:webHidden/>
              </w:rPr>
            </w:r>
            <w:r w:rsidR="00161DDF">
              <w:rPr>
                <w:noProof/>
                <w:webHidden/>
              </w:rPr>
              <w:fldChar w:fldCharType="separate"/>
            </w:r>
            <w:r w:rsidR="001E52C8">
              <w:rPr>
                <w:noProof/>
                <w:webHidden/>
              </w:rPr>
              <w:t>104</w:t>
            </w:r>
            <w:r w:rsidR="00161DDF">
              <w:rPr>
                <w:noProof/>
                <w:webHidden/>
              </w:rPr>
              <w:fldChar w:fldCharType="end"/>
            </w:r>
          </w:hyperlink>
        </w:p>
        <w:p w14:paraId="00E3D50F" w14:textId="0A11C4C2" w:rsidR="00161DDF" w:rsidRDefault="00000000">
          <w:pPr>
            <w:pStyle w:val="TOC1"/>
            <w:rPr>
              <w:rFonts w:eastAsiaTheme="minorEastAsia"/>
              <w:noProof/>
              <w:kern w:val="2"/>
              <w:sz w:val="24"/>
              <w:szCs w:val="24"/>
              <w:lang w:val="en-DE" w:eastAsia="en-DE"/>
              <w14:ligatures w14:val="standardContextual"/>
            </w:rPr>
          </w:pPr>
          <w:hyperlink w:anchor="_Toc216439670" w:history="1">
            <w:r w:rsidR="00161DDF" w:rsidRPr="002B2A73">
              <w:rPr>
                <w:rStyle w:val="Hyperlink"/>
                <w:noProof/>
                <w:lang w:val="en-US"/>
              </w:rPr>
              <w:t>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Asset Administration Shells</w:t>
            </w:r>
            <w:r w:rsidR="00161DDF">
              <w:rPr>
                <w:noProof/>
                <w:webHidden/>
              </w:rPr>
              <w:tab/>
            </w:r>
            <w:r w:rsidR="00161DDF">
              <w:rPr>
                <w:noProof/>
                <w:webHidden/>
              </w:rPr>
              <w:fldChar w:fldCharType="begin"/>
            </w:r>
            <w:r w:rsidR="00161DDF">
              <w:rPr>
                <w:noProof/>
                <w:webHidden/>
              </w:rPr>
              <w:instrText xml:space="preserve"> PAGEREF _Toc216439670 \h </w:instrText>
            </w:r>
            <w:r w:rsidR="00161DDF">
              <w:rPr>
                <w:noProof/>
                <w:webHidden/>
              </w:rPr>
            </w:r>
            <w:r w:rsidR="00161DDF">
              <w:rPr>
                <w:noProof/>
                <w:webHidden/>
              </w:rPr>
              <w:fldChar w:fldCharType="separate"/>
            </w:r>
            <w:r w:rsidR="001E52C8">
              <w:rPr>
                <w:noProof/>
                <w:webHidden/>
              </w:rPr>
              <w:t>108</w:t>
            </w:r>
            <w:r w:rsidR="00161DDF">
              <w:rPr>
                <w:noProof/>
                <w:webHidden/>
              </w:rPr>
              <w:fldChar w:fldCharType="end"/>
            </w:r>
          </w:hyperlink>
        </w:p>
        <w:p w14:paraId="3F71629C" w14:textId="711FD655" w:rsidR="00161DDF" w:rsidRDefault="00000000">
          <w:pPr>
            <w:pStyle w:val="TOC1"/>
            <w:rPr>
              <w:rFonts w:eastAsiaTheme="minorEastAsia"/>
              <w:noProof/>
              <w:kern w:val="2"/>
              <w:sz w:val="24"/>
              <w:szCs w:val="24"/>
              <w:lang w:val="en-DE" w:eastAsia="en-DE"/>
              <w14:ligatures w14:val="standardContextual"/>
            </w:rPr>
          </w:pPr>
          <w:hyperlink w:anchor="_Toc216439671" w:history="1">
            <w:r w:rsidR="00161DDF" w:rsidRPr="002B2A73">
              <w:rPr>
                <w:rStyle w:val="Hyperlink"/>
                <w:noProof/>
                <w:lang w:val="en-US"/>
              </w:rPr>
              <w:t>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Configuration</w:t>
            </w:r>
            <w:r w:rsidR="00161DDF">
              <w:rPr>
                <w:noProof/>
                <w:webHidden/>
              </w:rPr>
              <w:tab/>
            </w:r>
            <w:r w:rsidR="00161DDF">
              <w:rPr>
                <w:noProof/>
                <w:webHidden/>
              </w:rPr>
              <w:fldChar w:fldCharType="begin"/>
            </w:r>
            <w:r w:rsidR="00161DDF">
              <w:rPr>
                <w:noProof/>
                <w:webHidden/>
              </w:rPr>
              <w:instrText xml:space="preserve"> PAGEREF _Toc216439671 \h </w:instrText>
            </w:r>
            <w:r w:rsidR="00161DDF">
              <w:rPr>
                <w:noProof/>
                <w:webHidden/>
              </w:rPr>
            </w:r>
            <w:r w:rsidR="00161DDF">
              <w:rPr>
                <w:noProof/>
                <w:webHidden/>
              </w:rPr>
              <w:fldChar w:fldCharType="separate"/>
            </w:r>
            <w:r w:rsidR="001E52C8">
              <w:rPr>
                <w:noProof/>
                <w:webHidden/>
              </w:rPr>
              <w:t>112</w:t>
            </w:r>
            <w:r w:rsidR="00161DDF">
              <w:rPr>
                <w:noProof/>
                <w:webHidden/>
              </w:rPr>
              <w:fldChar w:fldCharType="end"/>
            </w:r>
          </w:hyperlink>
        </w:p>
        <w:p w14:paraId="7BE0E36B" w14:textId="4021A112" w:rsidR="00161DDF" w:rsidRDefault="00000000">
          <w:pPr>
            <w:pStyle w:val="TOC2"/>
            <w:rPr>
              <w:rFonts w:eastAsiaTheme="minorEastAsia"/>
              <w:noProof/>
              <w:kern w:val="2"/>
              <w:sz w:val="24"/>
              <w:szCs w:val="24"/>
              <w:lang w:val="en-DE" w:eastAsia="en-DE"/>
              <w14:ligatures w14:val="standardContextual"/>
            </w:rPr>
          </w:pPr>
          <w:hyperlink w:anchor="_Toc216439672" w:history="1">
            <w:r w:rsidR="00161DDF" w:rsidRPr="002B2A73">
              <w:rPr>
                <w:rStyle w:val="Hyperlink"/>
                <w:noProof/>
                <w:lang w:val="en-US"/>
              </w:rPr>
              <w:t>6.1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Modeling Patterns</w:t>
            </w:r>
            <w:r w:rsidR="00161DDF">
              <w:rPr>
                <w:noProof/>
                <w:webHidden/>
              </w:rPr>
              <w:tab/>
            </w:r>
            <w:r w:rsidR="00161DDF">
              <w:rPr>
                <w:noProof/>
                <w:webHidden/>
              </w:rPr>
              <w:fldChar w:fldCharType="begin"/>
            </w:r>
            <w:r w:rsidR="00161DDF">
              <w:rPr>
                <w:noProof/>
                <w:webHidden/>
              </w:rPr>
              <w:instrText xml:space="preserve"> PAGEREF _Toc216439672 \h </w:instrText>
            </w:r>
            <w:r w:rsidR="00161DDF">
              <w:rPr>
                <w:noProof/>
                <w:webHidden/>
              </w:rPr>
            </w:r>
            <w:r w:rsidR="00161DDF">
              <w:rPr>
                <w:noProof/>
                <w:webHidden/>
              </w:rPr>
              <w:fldChar w:fldCharType="separate"/>
            </w:r>
            <w:r w:rsidR="001E52C8">
              <w:rPr>
                <w:noProof/>
                <w:webHidden/>
              </w:rPr>
              <w:t>118</w:t>
            </w:r>
            <w:r w:rsidR="00161DDF">
              <w:rPr>
                <w:noProof/>
                <w:webHidden/>
              </w:rPr>
              <w:fldChar w:fldCharType="end"/>
            </w:r>
          </w:hyperlink>
        </w:p>
        <w:p w14:paraId="7D8188FD" w14:textId="0D1B10E9" w:rsidR="00161DDF" w:rsidRDefault="00000000">
          <w:pPr>
            <w:pStyle w:val="TOC2"/>
            <w:rPr>
              <w:rFonts w:eastAsiaTheme="minorEastAsia"/>
              <w:noProof/>
              <w:kern w:val="2"/>
              <w:sz w:val="24"/>
              <w:szCs w:val="24"/>
              <w:lang w:val="en-DE" w:eastAsia="en-DE"/>
              <w14:ligatures w14:val="standardContextual"/>
            </w:rPr>
          </w:pPr>
          <w:hyperlink w:anchor="_Toc216439673" w:history="1">
            <w:r w:rsidR="00161DDF" w:rsidRPr="002B2A73">
              <w:rPr>
                <w:rStyle w:val="Hyperlink"/>
                <w:noProof/>
                <w:lang w:val="en-US"/>
              </w:rPr>
              <w:t>6.2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Configuration Model Structure</w:t>
            </w:r>
            <w:r w:rsidR="00161DDF">
              <w:rPr>
                <w:noProof/>
                <w:webHidden/>
              </w:rPr>
              <w:tab/>
            </w:r>
            <w:r w:rsidR="00161DDF">
              <w:rPr>
                <w:noProof/>
                <w:webHidden/>
              </w:rPr>
              <w:fldChar w:fldCharType="begin"/>
            </w:r>
            <w:r w:rsidR="00161DDF">
              <w:rPr>
                <w:noProof/>
                <w:webHidden/>
              </w:rPr>
              <w:instrText xml:space="preserve"> PAGEREF _Toc216439673 \h </w:instrText>
            </w:r>
            <w:r w:rsidR="00161DDF">
              <w:rPr>
                <w:noProof/>
                <w:webHidden/>
              </w:rPr>
            </w:r>
            <w:r w:rsidR="00161DDF">
              <w:rPr>
                <w:noProof/>
                <w:webHidden/>
              </w:rPr>
              <w:fldChar w:fldCharType="separate"/>
            </w:r>
            <w:r w:rsidR="001E52C8">
              <w:rPr>
                <w:noProof/>
                <w:webHidden/>
              </w:rPr>
              <w:t>123</w:t>
            </w:r>
            <w:r w:rsidR="00161DDF">
              <w:rPr>
                <w:noProof/>
                <w:webHidden/>
              </w:rPr>
              <w:fldChar w:fldCharType="end"/>
            </w:r>
          </w:hyperlink>
        </w:p>
        <w:p w14:paraId="6D713B55" w14:textId="44E98A04" w:rsidR="00161DDF" w:rsidRDefault="00000000">
          <w:pPr>
            <w:pStyle w:val="TOC2"/>
            <w:rPr>
              <w:rFonts w:eastAsiaTheme="minorEastAsia"/>
              <w:noProof/>
              <w:kern w:val="2"/>
              <w:sz w:val="24"/>
              <w:szCs w:val="24"/>
              <w:lang w:val="en-DE" w:eastAsia="en-DE"/>
              <w14:ligatures w14:val="standardContextual"/>
            </w:rPr>
          </w:pPr>
          <w:hyperlink w:anchor="_Toc216439674" w:history="1">
            <w:r w:rsidR="00161DDF" w:rsidRPr="002B2A73">
              <w:rPr>
                <w:rStyle w:val="Hyperlink"/>
                <w:noProof/>
                <w:lang w:val="en-US"/>
              </w:rPr>
              <w:t>6.3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Support for Standardized Connectors/Protocols</w:t>
            </w:r>
            <w:r w:rsidR="00161DDF">
              <w:rPr>
                <w:noProof/>
                <w:webHidden/>
              </w:rPr>
              <w:tab/>
            </w:r>
            <w:r w:rsidR="00161DDF">
              <w:rPr>
                <w:noProof/>
                <w:webHidden/>
              </w:rPr>
              <w:fldChar w:fldCharType="begin"/>
            </w:r>
            <w:r w:rsidR="00161DDF">
              <w:rPr>
                <w:noProof/>
                <w:webHidden/>
              </w:rPr>
              <w:instrText xml:space="preserve"> PAGEREF _Toc216439674 \h </w:instrText>
            </w:r>
            <w:r w:rsidR="00161DDF">
              <w:rPr>
                <w:noProof/>
                <w:webHidden/>
              </w:rPr>
            </w:r>
            <w:r w:rsidR="00161DDF">
              <w:rPr>
                <w:noProof/>
                <w:webHidden/>
              </w:rPr>
              <w:fldChar w:fldCharType="separate"/>
            </w:r>
            <w:r w:rsidR="001E52C8">
              <w:rPr>
                <w:noProof/>
                <w:webHidden/>
              </w:rPr>
              <w:t>124</w:t>
            </w:r>
            <w:r w:rsidR="00161DDF">
              <w:rPr>
                <w:noProof/>
                <w:webHidden/>
              </w:rPr>
              <w:fldChar w:fldCharType="end"/>
            </w:r>
          </w:hyperlink>
        </w:p>
        <w:p w14:paraId="2BFE1B99" w14:textId="6A3530F3" w:rsidR="00161DDF" w:rsidRDefault="00000000">
          <w:pPr>
            <w:pStyle w:val="TOC2"/>
            <w:rPr>
              <w:rFonts w:eastAsiaTheme="minorEastAsia"/>
              <w:noProof/>
              <w:kern w:val="2"/>
              <w:sz w:val="24"/>
              <w:szCs w:val="24"/>
              <w:lang w:val="en-DE" w:eastAsia="en-DE"/>
              <w14:ligatures w14:val="standardContextual"/>
            </w:rPr>
          </w:pPr>
          <w:hyperlink w:anchor="_Toc216439675" w:history="1">
            <w:r w:rsidR="00161DDF" w:rsidRPr="002B2A73">
              <w:rPr>
                <w:rStyle w:val="Hyperlink"/>
                <w:noProof/>
                <w:lang w:val="en-US"/>
              </w:rPr>
              <w:t>6.4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Selected Configuration Elements</w:t>
            </w:r>
            <w:r w:rsidR="00161DDF">
              <w:rPr>
                <w:noProof/>
                <w:webHidden/>
              </w:rPr>
              <w:tab/>
            </w:r>
            <w:r w:rsidR="00161DDF">
              <w:rPr>
                <w:noProof/>
                <w:webHidden/>
              </w:rPr>
              <w:fldChar w:fldCharType="begin"/>
            </w:r>
            <w:r w:rsidR="00161DDF">
              <w:rPr>
                <w:noProof/>
                <w:webHidden/>
              </w:rPr>
              <w:instrText xml:space="preserve"> PAGEREF _Toc216439675 \h </w:instrText>
            </w:r>
            <w:r w:rsidR="00161DDF">
              <w:rPr>
                <w:noProof/>
                <w:webHidden/>
              </w:rPr>
            </w:r>
            <w:r w:rsidR="00161DDF">
              <w:rPr>
                <w:noProof/>
                <w:webHidden/>
              </w:rPr>
              <w:fldChar w:fldCharType="separate"/>
            </w:r>
            <w:r w:rsidR="001E52C8">
              <w:rPr>
                <w:noProof/>
                <w:webHidden/>
              </w:rPr>
              <w:t>125</w:t>
            </w:r>
            <w:r w:rsidR="00161DDF">
              <w:rPr>
                <w:noProof/>
                <w:webHidden/>
              </w:rPr>
              <w:fldChar w:fldCharType="end"/>
            </w:r>
          </w:hyperlink>
        </w:p>
        <w:p w14:paraId="4E758FD4" w14:textId="49213C71" w:rsidR="00161DDF" w:rsidRDefault="00000000">
          <w:pPr>
            <w:pStyle w:val="TOC2"/>
            <w:rPr>
              <w:rFonts w:eastAsiaTheme="minorEastAsia"/>
              <w:noProof/>
              <w:kern w:val="2"/>
              <w:sz w:val="24"/>
              <w:szCs w:val="24"/>
              <w:lang w:val="en-DE" w:eastAsia="en-DE"/>
              <w14:ligatures w14:val="standardContextual"/>
            </w:rPr>
          </w:pPr>
          <w:hyperlink w:anchor="_Toc216439676" w:history="1">
            <w:r w:rsidR="00161DDF" w:rsidRPr="002B2A73">
              <w:rPr>
                <w:rStyle w:val="Hyperlink"/>
                <w:noProof/>
                <w:lang w:val="en-US"/>
              </w:rPr>
              <w:t>6.5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Platform Instantiation Process</w:t>
            </w:r>
            <w:r w:rsidR="00161DDF">
              <w:rPr>
                <w:noProof/>
                <w:webHidden/>
              </w:rPr>
              <w:tab/>
            </w:r>
            <w:r w:rsidR="00161DDF">
              <w:rPr>
                <w:noProof/>
                <w:webHidden/>
              </w:rPr>
              <w:fldChar w:fldCharType="begin"/>
            </w:r>
            <w:r w:rsidR="00161DDF">
              <w:rPr>
                <w:noProof/>
                <w:webHidden/>
              </w:rPr>
              <w:instrText xml:space="preserve"> PAGEREF _Toc216439676 \h </w:instrText>
            </w:r>
            <w:r w:rsidR="00161DDF">
              <w:rPr>
                <w:noProof/>
                <w:webHidden/>
              </w:rPr>
            </w:r>
            <w:r w:rsidR="00161DDF">
              <w:rPr>
                <w:noProof/>
                <w:webHidden/>
              </w:rPr>
              <w:fldChar w:fldCharType="separate"/>
            </w:r>
            <w:r w:rsidR="001E52C8">
              <w:rPr>
                <w:noProof/>
                <w:webHidden/>
              </w:rPr>
              <w:t>125</w:t>
            </w:r>
            <w:r w:rsidR="00161DDF">
              <w:rPr>
                <w:noProof/>
                <w:webHidden/>
              </w:rPr>
              <w:fldChar w:fldCharType="end"/>
            </w:r>
          </w:hyperlink>
        </w:p>
        <w:p w14:paraId="0F1B8A4A" w14:textId="1B312830" w:rsidR="00161DDF" w:rsidRDefault="00000000">
          <w:pPr>
            <w:pStyle w:val="TOC2"/>
            <w:rPr>
              <w:rFonts w:eastAsiaTheme="minorEastAsia"/>
              <w:noProof/>
              <w:kern w:val="2"/>
              <w:sz w:val="24"/>
              <w:szCs w:val="24"/>
              <w:lang w:val="en-DE" w:eastAsia="en-DE"/>
              <w14:ligatures w14:val="standardContextual"/>
            </w:rPr>
          </w:pPr>
          <w:hyperlink w:anchor="_Toc216439677" w:history="1">
            <w:r w:rsidR="00161DDF" w:rsidRPr="002B2A73">
              <w:rPr>
                <w:rStyle w:val="Hyperlink"/>
                <w:noProof/>
                <w:lang w:val="en-US"/>
              </w:rPr>
              <w:t>6.6</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Container Instantiation</w:t>
            </w:r>
            <w:r w:rsidR="00161DDF">
              <w:rPr>
                <w:noProof/>
                <w:webHidden/>
              </w:rPr>
              <w:tab/>
            </w:r>
            <w:r w:rsidR="00161DDF">
              <w:rPr>
                <w:noProof/>
                <w:webHidden/>
              </w:rPr>
              <w:fldChar w:fldCharType="begin"/>
            </w:r>
            <w:r w:rsidR="00161DDF">
              <w:rPr>
                <w:noProof/>
                <w:webHidden/>
              </w:rPr>
              <w:instrText xml:space="preserve"> PAGEREF _Toc216439677 \h </w:instrText>
            </w:r>
            <w:r w:rsidR="00161DDF">
              <w:rPr>
                <w:noProof/>
                <w:webHidden/>
              </w:rPr>
            </w:r>
            <w:r w:rsidR="00161DDF">
              <w:rPr>
                <w:noProof/>
                <w:webHidden/>
              </w:rPr>
              <w:fldChar w:fldCharType="separate"/>
            </w:r>
            <w:r w:rsidR="001E52C8">
              <w:rPr>
                <w:noProof/>
                <w:webHidden/>
              </w:rPr>
              <w:t>128</w:t>
            </w:r>
            <w:r w:rsidR="00161DDF">
              <w:rPr>
                <w:noProof/>
                <w:webHidden/>
              </w:rPr>
              <w:fldChar w:fldCharType="end"/>
            </w:r>
          </w:hyperlink>
        </w:p>
        <w:p w14:paraId="2E94FD4B" w14:textId="65F12A2C" w:rsidR="00161DDF" w:rsidRDefault="00000000">
          <w:pPr>
            <w:pStyle w:val="TOC2"/>
            <w:rPr>
              <w:rFonts w:eastAsiaTheme="minorEastAsia"/>
              <w:noProof/>
              <w:kern w:val="2"/>
              <w:sz w:val="24"/>
              <w:szCs w:val="24"/>
              <w:lang w:val="en-DE" w:eastAsia="en-DE"/>
              <w14:ligatures w14:val="standardContextual"/>
            </w:rPr>
          </w:pPr>
          <w:hyperlink w:anchor="_Toc216439678" w:history="1">
            <w:r w:rsidR="00161DDF" w:rsidRPr="002B2A73">
              <w:rPr>
                <w:rStyle w:val="Hyperlink"/>
                <w:noProof/>
                <w:lang w:val="en-US"/>
              </w:rPr>
              <w:t>6.7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Example Applications</w:t>
            </w:r>
            <w:r w:rsidR="00161DDF">
              <w:rPr>
                <w:noProof/>
                <w:webHidden/>
              </w:rPr>
              <w:tab/>
            </w:r>
            <w:r w:rsidR="00161DDF">
              <w:rPr>
                <w:noProof/>
                <w:webHidden/>
              </w:rPr>
              <w:fldChar w:fldCharType="begin"/>
            </w:r>
            <w:r w:rsidR="00161DDF">
              <w:rPr>
                <w:noProof/>
                <w:webHidden/>
              </w:rPr>
              <w:instrText xml:space="preserve"> PAGEREF _Toc216439678 \h </w:instrText>
            </w:r>
            <w:r w:rsidR="00161DDF">
              <w:rPr>
                <w:noProof/>
                <w:webHidden/>
              </w:rPr>
            </w:r>
            <w:r w:rsidR="00161DDF">
              <w:rPr>
                <w:noProof/>
                <w:webHidden/>
              </w:rPr>
              <w:fldChar w:fldCharType="separate"/>
            </w:r>
            <w:r w:rsidR="001E52C8">
              <w:rPr>
                <w:noProof/>
                <w:webHidden/>
              </w:rPr>
              <w:t>132</w:t>
            </w:r>
            <w:r w:rsidR="00161DDF">
              <w:rPr>
                <w:noProof/>
                <w:webHidden/>
              </w:rPr>
              <w:fldChar w:fldCharType="end"/>
            </w:r>
          </w:hyperlink>
        </w:p>
        <w:p w14:paraId="24C5F9DE" w14:textId="42865E7E" w:rsidR="00161DDF" w:rsidRDefault="00000000">
          <w:pPr>
            <w:pStyle w:val="TOC2"/>
            <w:rPr>
              <w:rFonts w:eastAsiaTheme="minorEastAsia"/>
              <w:noProof/>
              <w:kern w:val="2"/>
              <w:sz w:val="24"/>
              <w:szCs w:val="24"/>
              <w:lang w:val="en-DE" w:eastAsia="en-DE"/>
              <w14:ligatures w14:val="standardContextual"/>
            </w:rPr>
          </w:pPr>
          <w:hyperlink w:anchor="_Toc216439679" w:history="1">
            <w:r w:rsidR="00161DDF" w:rsidRPr="002B2A73">
              <w:rPr>
                <w:rStyle w:val="Hyperlink"/>
                <w:noProof/>
                <w:lang w:val="en-US"/>
              </w:rPr>
              <w:t>6.8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Creating an Application</w:t>
            </w:r>
            <w:r w:rsidR="00161DDF">
              <w:rPr>
                <w:noProof/>
                <w:webHidden/>
              </w:rPr>
              <w:tab/>
            </w:r>
            <w:r w:rsidR="00161DDF">
              <w:rPr>
                <w:noProof/>
                <w:webHidden/>
              </w:rPr>
              <w:fldChar w:fldCharType="begin"/>
            </w:r>
            <w:r w:rsidR="00161DDF">
              <w:rPr>
                <w:noProof/>
                <w:webHidden/>
              </w:rPr>
              <w:instrText xml:space="preserve"> PAGEREF _Toc216439679 \h </w:instrText>
            </w:r>
            <w:r w:rsidR="00161DDF">
              <w:rPr>
                <w:noProof/>
                <w:webHidden/>
              </w:rPr>
            </w:r>
            <w:r w:rsidR="00161DDF">
              <w:rPr>
                <w:noProof/>
                <w:webHidden/>
              </w:rPr>
              <w:fldChar w:fldCharType="separate"/>
            </w:r>
            <w:r w:rsidR="001E52C8">
              <w:rPr>
                <w:noProof/>
                <w:webHidden/>
              </w:rPr>
              <w:t>135</w:t>
            </w:r>
            <w:r w:rsidR="00161DDF">
              <w:rPr>
                <w:noProof/>
                <w:webHidden/>
              </w:rPr>
              <w:fldChar w:fldCharType="end"/>
            </w:r>
          </w:hyperlink>
        </w:p>
        <w:p w14:paraId="5A0F8866" w14:textId="3E6F7D65" w:rsidR="00161DDF" w:rsidRDefault="00000000">
          <w:pPr>
            <w:pStyle w:val="TOC2"/>
            <w:rPr>
              <w:rFonts w:eastAsiaTheme="minorEastAsia"/>
              <w:noProof/>
              <w:kern w:val="2"/>
              <w:sz w:val="24"/>
              <w:szCs w:val="24"/>
              <w:lang w:val="en-DE" w:eastAsia="en-DE"/>
              <w14:ligatures w14:val="standardContextual"/>
            </w:rPr>
          </w:pPr>
          <w:hyperlink w:anchor="_Toc216439680" w:history="1">
            <w:r w:rsidR="00161DDF" w:rsidRPr="002B2A73">
              <w:rPr>
                <w:rStyle w:val="Hyperlink"/>
                <w:noProof/>
                <w:lang w:val="en-US"/>
              </w:rPr>
              <w:t>6.9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Project Structures</w:t>
            </w:r>
            <w:r w:rsidR="00161DDF">
              <w:rPr>
                <w:noProof/>
                <w:webHidden/>
              </w:rPr>
              <w:tab/>
            </w:r>
            <w:r w:rsidR="00161DDF">
              <w:rPr>
                <w:noProof/>
                <w:webHidden/>
              </w:rPr>
              <w:fldChar w:fldCharType="begin"/>
            </w:r>
            <w:r w:rsidR="00161DDF">
              <w:rPr>
                <w:noProof/>
                <w:webHidden/>
              </w:rPr>
              <w:instrText xml:space="preserve"> PAGEREF _Toc216439680 \h </w:instrText>
            </w:r>
            <w:r w:rsidR="00161DDF">
              <w:rPr>
                <w:noProof/>
                <w:webHidden/>
              </w:rPr>
            </w:r>
            <w:r w:rsidR="00161DDF">
              <w:rPr>
                <w:noProof/>
                <w:webHidden/>
              </w:rPr>
              <w:fldChar w:fldCharType="separate"/>
            </w:r>
            <w:r w:rsidR="001E52C8">
              <w:rPr>
                <w:noProof/>
                <w:webHidden/>
              </w:rPr>
              <w:t>137</w:t>
            </w:r>
            <w:r w:rsidR="00161DDF">
              <w:rPr>
                <w:noProof/>
                <w:webHidden/>
              </w:rPr>
              <w:fldChar w:fldCharType="end"/>
            </w:r>
          </w:hyperlink>
        </w:p>
        <w:p w14:paraId="20F08739" w14:textId="325531CA" w:rsidR="00161DDF" w:rsidRDefault="00000000">
          <w:pPr>
            <w:pStyle w:val="TOC2"/>
            <w:rPr>
              <w:rFonts w:eastAsiaTheme="minorEastAsia"/>
              <w:noProof/>
              <w:kern w:val="2"/>
              <w:sz w:val="24"/>
              <w:szCs w:val="24"/>
              <w:lang w:val="en-DE" w:eastAsia="en-DE"/>
              <w14:ligatures w14:val="standardContextual"/>
            </w:rPr>
          </w:pPr>
          <w:hyperlink w:anchor="_Toc216439681" w:history="1">
            <w:r w:rsidR="00161DDF" w:rsidRPr="002B2A73">
              <w:rPr>
                <w:rStyle w:val="Hyperlink"/>
                <w:noProof/>
                <w:lang w:val="en-US"/>
              </w:rPr>
              <w:t>6.10</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Default Build Sequences</w:t>
            </w:r>
            <w:r w:rsidR="00161DDF">
              <w:rPr>
                <w:noProof/>
                <w:webHidden/>
              </w:rPr>
              <w:tab/>
            </w:r>
            <w:r w:rsidR="00161DDF">
              <w:rPr>
                <w:noProof/>
                <w:webHidden/>
              </w:rPr>
              <w:fldChar w:fldCharType="begin"/>
            </w:r>
            <w:r w:rsidR="00161DDF">
              <w:rPr>
                <w:noProof/>
                <w:webHidden/>
              </w:rPr>
              <w:instrText xml:space="preserve"> PAGEREF _Toc216439681 \h </w:instrText>
            </w:r>
            <w:r w:rsidR="00161DDF">
              <w:rPr>
                <w:noProof/>
                <w:webHidden/>
              </w:rPr>
            </w:r>
            <w:r w:rsidR="00161DDF">
              <w:rPr>
                <w:noProof/>
                <w:webHidden/>
              </w:rPr>
              <w:fldChar w:fldCharType="separate"/>
            </w:r>
            <w:r w:rsidR="001E52C8">
              <w:rPr>
                <w:noProof/>
                <w:webHidden/>
              </w:rPr>
              <w:t>141</w:t>
            </w:r>
            <w:r w:rsidR="00161DDF">
              <w:rPr>
                <w:noProof/>
                <w:webHidden/>
              </w:rPr>
              <w:fldChar w:fldCharType="end"/>
            </w:r>
          </w:hyperlink>
        </w:p>
        <w:p w14:paraId="46806B33" w14:textId="55D241C3" w:rsidR="00161DDF" w:rsidRDefault="00000000">
          <w:pPr>
            <w:pStyle w:val="TOC2"/>
            <w:rPr>
              <w:rFonts w:eastAsiaTheme="minorEastAsia"/>
              <w:noProof/>
              <w:kern w:val="2"/>
              <w:sz w:val="24"/>
              <w:szCs w:val="24"/>
              <w:lang w:val="en-DE" w:eastAsia="en-DE"/>
              <w14:ligatures w14:val="standardContextual"/>
            </w:rPr>
          </w:pPr>
          <w:hyperlink w:anchor="_Toc216439682" w:history="1">
            <w:r w:rsidR="00161DDF" w:rsidRPr="002B2A73">
              <w:rPr>
                <w:rStyle w:val="Hyperlink"/>
                <w:noProof/>
                <w:lang w:val="en-US"/>
              </w:rPr>
              <w:t>6.11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Service Realization Rules and Considerations</w:t>
            </w:r>
            <w:r w:rsidR="00161DDF">
              <w:rPr>
                <w:noProof/>
                <w:webHidden/>
              </w:rPr>
              <w:tab/>
            </w:r>
            <w:r w:rsidR="00161DDF">
              <w:rPr>
                <w:noProof/>
                <w:webHidden/>
              </w:rPr>
              <w:fldChar w:fldCharType="begin"/>
            </w:r>
            <w:r w:rsidR="00161DDF">
              <w:rPr>
                <w:noProof/>
                <w:webHidden/>
              </w:rPr>
              <w:instrText xml:space="preserve"> PAGEREF _Toc216439682 \h </w:instrText>
            </w:r>
            <w:r w:rsidR="00161DDF">
              <w:rPr>
                <w:noProof/>
                <w:webHidden/>
              </w:rPr>
            </w:r>
            <w:r w:rsidR="00161DDF">
              <w:rPr>
                <w:noProof/>
                <w:webHidden/>
              </w:rPr>
              <w:fldChar w:fldCharType="separate"/>
            </w:r>
            <w:r w:rsidR="001E52C8">
              <w:rPr>
                <w:noProof/>
                <w:webHidden/>
              </w:rPr>
              <w:t>142</w:t>
            </w:r>
            <w:r w:rsidR="00161DDF">
              <w:rPr>
                <w:noProof/>
                <w:webHidden/>
              </w:rPr>
              <w:fldChar w:fldCharType="end"/>
            </w:r>
          </w:hyperlink>
        </w:p>
        <w:p w14:paraId="479D6708" w14:textId="55441FD4" w:rsidR="00161DDF" w:rsidRDefault="00000000">
          <w:pPr>
            <w:pStyle w:val="TOC1"/>
            <w:rPr>
              <w:rFonts w:eastAsiaTheme="minorEastAsia"/>
              <w:noProof/>
              <w:kern w:val="2"/>
              <w:sz w:val="24"/>
              <w:szCs w:val="24"/>
              <w:lang w:val="en-DE" w:eastAsia="en-DE"/>
              <w14:ligatures w14:val="standardContextual"/>
            </w:rPr>
          </w:pPr>
          <w:hyperlink w:anchor="_Toc216439683" w:history="1">
            <w:r w:rsidR="00161DDF" w:rsidRPr="002B2A73">
              <w:rPr>
                <w:rStyle w:val="Hyperlink"/>
                <w:noProof/>
                <w:lang w:val="en-US"/>
              </w:rPr>
              <w:t>7</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w:t>
            </w:r>
            <w:r w:rsidR="00161DDF">
              <w:rPr>
                <w:noProof/>
                <w:webHidden/>
              </w:rPr>
              <w:tab/>
            </w:r>
            <w:r w:rsidR="00161DDF">
              <w:rPr>
                <w:noProof/>
                <w:webHidden/>
              </w:rPr>
              <w:fldChar w:fldCharType="begin"/>
            </w:r>
            <w:r w:rsidR="00161DDF">
              <w:rPr>
                <w:noProof/>
                <w:webHidden/>
              </w:rPr>
              <w:instrText xml:space="preserve"> PAGEREF _Toc216439683 \h </w:instrText>
            </w:r>
            <w:r w:rsidR="00161DDF">
              <w:rPr>
                <w:noProof/>
                <w:webHidden/>
              </w:rPr>
            </w:r>
            <w:r w:rsidR="00161DDF">
              <w:rPr>
                <w:noProof/>
                <w:webHidden/>
              </w:rPr>
              <w:fldChar w:fldCharType="separate"/>
            </w:r>
            <w:r w:rsidR="001E52C8">
              <w:rPr>
                <w:noProof/>
                <w:webHidden/>
              </w:rPr>
              <w:t>146</w:t>
            </w:r>
            <w:r w:rsidR="00161DDF">
              <w:rPr>
                <w:noProof/>
                <w:webHidden/>
              </w:rPr>
              <w:fldChar w:fldCharType="end"/>
            </w:r>
          </w:hyperlink>
        </w:p>
        <w:p w14:paraId="7C868022" w14:textId="7841DFB6" w:rsidR="00161DDF" w:rsidRDefault="00000000">
          <w:pPr>
            <w:pStyle w:val="TOC2"/>
            <w:rPr>
              <w:rFonts w:eastAsiaTheme="minorEastAsia"/>
              <w:noProof/>
              <w:kern w:val="2"/>
              <w:sz w:val="24"/>
              <w:szCs w:val="24"/>
              <w:lang w:val="en-DE" w:eastAsia="en-DE"/>
              <w14:ligatures w14:val="standardContextual"/>
            </w:rPr>
          </w:pPr>
          <w:hyperlink w:anchor="_Toc216439684" w:history="1">
            <w:r w:rsidR="00161DDF" w:rsidRPr="002B2A73">
              <w:rPr>
                <w:rStyle w:val="Hyperlink"/>
                <w:noProof/>
                <w:lang w:val="en-US"/>
              </w:rPr>
              <w:t>7.1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Implementation Decisions</w:t>
            </w:r>
            <w:r w:rsidR="00161DDF">
              <w:rPr>
                <w:noProof/>
                <w:webHidden/>
              </w:rPr>
              <w:tab/>
            </w:r>
            <w:r w:rsidR="00161DDF">
              <w:rPr>
                <w:noProof/>
                <w:webHidden/>
              </w:rPr>
              <w:fldChar w:fldCharType="begin"/>
            </w:r>
            <w:r w:rsidR="00161DDF">
              <w:rPr>
                <w:noProof/>
                <w:webHidden/>
              </w:rPr>
              <w:instrText xml:space="preserve"> PAGEREF _Toc216439684 \h </w:instrText>
            </w:r>
            <w:r w:rsidR="00161DDF">
              <w:rPr>
                <w:noProof/>
                <w:webHidden/>
              </w:rPr>
            </w:r>
            <w:r w:rsidR="00161DDF">
              <w:rPr>
                <w:noProof/>
                <w:webHidden/>
              </w:rPr>
              <w:fldChar w:fldCharType="separate"/>
            </w:r>
            <w:r w:rsidR="001E52C8">
              <w:rPr>
                <w:noProof/>
                <w:webHidden/>
              </w:rPr>
              <w:t>146</w:t>
            </w:r>
            <w:r w:rsidR="00161DDF">
              <w:rPr>
                <w:noProof/>
                <w:webHidden/>
              </w:rPr>
              <w:fldChar w:fldCharType="end"/>
            </w:r>
          </w:hyperlink>
        </w:p>
        <w:p w14:paraId="4EEE9D93" w14:textId="5EEFFDC3" w:rsidR="00161DDF" w:rsidRDefault="00000000">
          <w:pPr>
            <w:pStyle w:val="TOC2"/>
            <w:rPr>
              <w:rFonts w:eastAsiaTheme="minorEastAsia"/>
              <w:noProof/>
              <w:kern w:val="2"/>
              <w:sz w:val="24"/>
              <w:szCs w:val="24"/>
              <w:lang w:val="en-DE" w:eastAsia="en-DE"/>
              <w14:ligatures w14:val="standardContextual"/>
            </w:rPr>
          </w:pPr>
          <w:hyperlink w:anchor="_Toc216439685" w:history="1">
            <w:r w:rsidR="00161DDF" w:rsidRPr="002B2A73">
              <w:rPr>
                <w:rStyle w:val="Hyperlink"/>
                <w:noProof/>
                <w:lang w:val="en-US"/>
              </w:rPr>
              <w:t>7.2</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Obtaining the Platform</w:t>
            </w:r>
            <w:r w:rsidR="00161DDF">
              <w:rPr>
                <w:noProof/>
                <w:webHidden/>
              </w:rPr>
              <w:tab/>
            </w:r>
            <w:r w:rsidR="00161DDF">
              <w:rPr>
                <w:noProof/>
                <w:webHidden/>
              </w:rPr>
              <w:fldChar w:fldCharType="begin"/>
            </w:r>
            <w:r w:rsidR="00161DDF">
              <w:rPr>
                <w:noProof/>
                <w:webHidden/>
              </w:rPr>
              <w:instrText xml:space="preserve"> PAGEREF _Toc216439685 \h </w:instrText>
            </w:r>
            <w:r w:rsidR="00161DDF">
              <w:rPr>
                <w:noProof/>
                <w:webHidden/>
              </w:rPr>
            </w:r>
            <w:r w:rsidR="00161DDF">
              <w:rPr>
                <w:noProof/>
                <w:webHidden/>
              </w:rPr>
              <w:fldChar w:fldCharType="separate"/>
            </w:r>
            <w:r w:rsidR="001E52C8">
              <w:rPr>
                <w:noProof/>
                <w:webHidden/>
              </w:rPr>
              <w:t>149</w:t>
            </w:r>
            <w:r w:rsidR="00161DDF">
              <w:rPr>
                <w:noProof/>
                <w:webHidden/>
              </w:rPr>
              <w:fldChar w:fldCharType="end"/>
            </w:r>
          </w:hyperlink>
        </w:p>
        <w:p w14:paraId="331FE8BE" w14:textId="35E45645" w:rsidR="00161DDF" w:rsidRDefault="00000000">
          <w:pPr>
            <w:pStyle w:val="TOC2"/>
            <w:rPr>
              <w:rFonts w:eastAsiaTheme="minorEastAsia"/>
              <w:noProof/>
              <w:kern w:val="2"/>
              <w:sz w:val="24"/>
              <w:szCs w:val="24"/>
              <w:lang w:val="en-DE" w:eastAsia="en-DE"/>
              <w14:ligatures w14:val="standardContextual"/>
            </w:rPr>
          </w:pPr>
          <w:hyperlink w:anchor="_Toc216439686" w:history="1">
            <w:r w:rsidR="00161DDF" w:rsidRPr="002B2A73">
              <w:rPr>
                <w:rStyle w:val="Hyperlink"/>
                <w:noProof/>
                <w:lang w:val="en-US"/>
              </w:rPr>
              <w:t>7.3</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Compiling the Platform</w:t>
            </w:r>
            <w:r w:rsidR="00161DDF">
              <w:rPr>
                <w:noProof/>
                <w:webHidden/>
              </w:rPr>
              <w:tab/>
            </w:r>
            <w:r w:rsidR="00161DDF">
              <w:rPr>
                <w:noProof/>
                <w:webHidden/>
              </w:rPr>
              <w:fldChar w:fldCharType="begin"/>
            </w:r>
            <w:r w:rsidR="00161DDF">
              <w:rPr>
                <w:noProof/>
                <w:webHidden/>
              </w:rPr>
              <w:instrText xml:space="preserve"> PAGEREF _Toc216439686 \h </w:instrText>
            </w:r>
            <w:r w:rsidR="00161DDF">
              <w:rPr>
                <w:noProof/>
                <w:webHidden/>
              </w:rPr>
            </w:r>
            <w:r w:rsidR="00161DDF">
              <w:rPr>
                <w:noProof/>
                <w:webHidden/>
              </w:rPr>
              <w:fldChar w:fldCharType="separate"/>
            </w:r>
            <w:r w:rsidR="001E52C8">
              <w:rPr>
                <w:noProof/>
                <w:webHidden/>
              </w:rPr>
              <w:t>149</w:t>
            </w:r>
            <w:r w:rsidR="00161DDF">
              <w:rPr>
                <w:noProof/>
                <w:webHidden/>
              </w:rPr>
              <w:fldChar w:fldCharType="end"/>
            </w:r>
          </w:hyperlink>
        </w:p>
        <w:p w14:paraId="6A30A0C8" w14:textId="6DFDD46E" w:rsidR="00161DDF" w:rsidRDefault="00000000">
          <w:pPr>
            <w:pStyle w:val="TOC2"/>
            <w:rPr>
              <w:rFonts w:eastAsiaTheme="minorEastAsia"/>
              <w:noProof/>
              <w:kern w:val="2"/>
              <w:sz w:val="24"/>
              <w:szCs w:val="24"/>
              <w:lang w:val="en-DE" w:eastAsia="en-DE"/>
              <w14:ligatures w14:val="standardContextual"/>
            </w:rPr>
          </w:pPr>
          <w:hyperlink w:anchor="_Toc216439687" w:history="1">
            <w:r w:rsidR="00161DDF" w:rsidRPr="002B2A73">
              <w:rPr>
                <w:rStyle w:val="Hyperlink"/>
                <w:noProof/>
                <w:lang w:val="en-US"/>
              </w:rPr>
              <w:t>7.4</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Installing and Using the Platform</w:t>
            </w:r>
            <w:r w:rsidR="00161DDF">
              <w:rPr>
                <w:noProof/>
                <w:webHidden/>
              </w:rPr>
              <w:tab/>
            </w:r>
            <w:r w:rsidR="00161DDF">
              <w:rPr>
                <w:noProof/>
                <w:webHidden/>
              </w:rPr>
              <w:fldChar w:fldCharType="begin"/>
            </w:r>
            <w:r w:rsidR="00161DDF">
              <w:rPr>
                <w:noProof/>
                <w:webHidden/>
              </w:rPr>
              <w:instrText xml:space="preserve"> PAGEREF _Toc216439687 \h </w:instrText>
            </w:r>
            <w:r w:rsidR="00161DDF">
              <w:rPr>
                <w:noProof/>
                <w:webHidden/>
              </w:rPr>
            </w:r>
            <w:r w:rsidR="00161DDF">
              <w:rPr>
                <w:noProof/>
                <w:webHidden/>
              </w:rPr>
              <w:fldChar w:fldCharType="separate"/>
            </w:r>
            <w:r w:rsidR="001E52C8">
              <w:rPr>
                <w:noProof/>
                <w:webHidden/>
              </w:rPr>
              <w:t>153</w:t>
            </w:r>
            <w:r w:rsidR="00161DDF">
              <w:rPr>
                <w:noProof/>
                <w:webHidden/>
              </w:rPr>
              <w:fldChar w:fldCharType="end"/>
            </w:r>
          </w:hyperlink>
        </w:p>
        <w:p w14:paraId="6694F7BD" w14:textId="40C496AA" w:rsidR="00161DDF" w:rsidRDefault="00000000">
          <w:pPr>
            <w:pStyle w:val="TOC2"/>
            <w:rPr>
              <w:rFonts w:eastAsiaTheme="minorEastAsia"/>
              <w:noProof/>
              <w:kern w:val="2"/>
              <w:sz w:val="24"/>
              <w:szCs w:val="24"/>
              <w:lang w:val="en-DE" w:eastAsia="en-DE"/>
              <w14:ligatures w14:val="standardContextual"/>
            </w:rPr>
          </w:pPr>
          <w:hyperlink w:anchor="_Toc216439688" w:history="1">
            <w:r w:rsidR="00161DDF" w:rsidRPr="002B2A73">
              <w:rPr>
                <w:rStyle w:val="Hyperlink"/>
                <w:noProof/>
                <w:lang w:val="en-US"/>
              </w:rPr>
              <w:t>7.5</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Environment for Testing and Evaluating the Platform/Applications</w:t>
            </w:r>
            <w:r w:rsidR="00161DDF">
              <w:rPr>
                <w:noProof/>
                <w:webHidden/>
              </w:rPr>
              <w:tab/>
            </w:r>
            <w:r w:rsidR="00161DDF">
              <w:rPr>
                <w:noProof/>
                <w:webHidden/>
              </w:rPr>
              <w:fldChar w:fldCharType="begin"/>
            </w:r>
            <w:r w:rsidR="00161DDF">
              <w:rPr>
                <w:noProof/>
                <w:webHidden/>
              </w:rPr>
              <w:instrText xml:space="preserve"> PAGEREF _Toc216439688 \h </w:instrText>
            </w:r>
            <w:r w:rsidR="00161DDF">
              <w:rPr>
                <w:noProof/>
                <w:webHidden/>
              </w:rPr>
            </w:r>
            <w:r w:rsidR="00161DDF">
              <w:rPr>
                <w:noProof/>
                <w:webHidden/>
              </w:rPr>
              <w:fldChar w:fldCharType="separate"/>
            </w:r>
            <w:r w:rsidR="001E52C8">
              <w:rPr>
                <w:noProof/>
                <w:webHidden/>
              </w:rPr>
              <w:t>154</w:t>
            </w:r>
            <w:r w:rsidR="00161DDF">
              <w:rPr>
                <w:noProof/>
                <w:webHidden/>
              </w:rPr>
              <w:fldChar w:fldCharType="end"/>
            </w:r>
          </w:hyperlink>
        </w:p>
        <w:p w14:paraId="7BF0FAC1" w14:textId="11933413" w:rsidR="00161DDF" w:rsidRDefault="00000000">
          <w:pPr>
            <w:pStyle w:val="TOC1"/>
            <w:rPr>
              <w:rFonts w:eastAsiaTheme="minorEastAsia"/>
              <w:noProof/>
              <w:kern w:val="2"/>
              <w:sz w:val="24"/>
              <w:szCs w:val="24"/>
              <w:lang w:val="en-DE" w:eastAsia="en-DE"/>
              <w14:ligatures w14:val="standardContextual"/>
            </w:rPr>
          </w:pPr>
          <w:hyperlink w:anchor="_Toc216439689" w:history="1">
            <w:r w:rsidR="00161DDF" w:rsidRPr="002B2A73">
              <w:rPr>
                <w:rStyle w:val="Hyperlink"/>
                <w:noProof/>
                <w:lang w:val="en-US"/>
              </w:rPr>
              <w:t>8</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Summary &amp; Conclusions</w:t>
            </w:r>
            <w:r w:rsidR="00161DDF">
              <w:rPr>
                <w:noProof/>
                <w:webHidden/>
              </w:rPr>
              <w:tab/>
            </w:r>
            <w:r w:rsidR="00161DDF">
              <w:rPr>
                <w:noProof/>
                <w:webHidden/>
              </w:rPr>
              <w:fldChar w:fldCharType="begin"/>
            </w:r>
            <w:r w:rsidR="00161DDF">
              <w:rPr>
                <w:noProof/>
                <w:webHidden/>
              </w:rPr>
              <w:instrText xml:space="preserve"> PAGEREF _Toc216439689 \h </w:instrText>
            </w:r>
            <w:r w:rsidR="00161DDF">
              <w:rPr>
                <w:noProof/>
                <w:webHidden/>
              </w:rPr>
            </w:r>
            <w:r w:rsidR="00161DDF">
              <w:rPr>
                <w:noProof/>
                <w:webHidden/>
              </w:rPr>
              <w:fldChar w:fldCharType="separate"/>
            </w:r>
            <w:r w:rsidR="001E52C8">
              <w:rPr>
                <w:noProof/>
                <w:webHidden/>
              </w:rPr>
              <w:t>157</w:t>
            </w:r>
            <w:r w:rsidR="00161DDF">
              <w:rPr>
                <w:noProof/>
                <w:webHidden/>
              </w:rPr>
              <w:fldChar w:fldCharType="end"/>
            </w:r>
          </w:hyperlink>
        </w:p>
        <w:p w14:paraId="66D0A9EF" w14:textId="03EE7182" w:rsidR="00161DDF" w:rsidRDefault="00000000">
          <w:pPr>
            <w:pStyle w:val="TOC1"/>
            <w:rPr>
              <w:rFonts w:eastAsiaTheme="minorEastAsia"/>
              <w:noProof/>
              <w:kern w:val="2"/>
              <w:sz w:val="24"/>
              <w:szCs w:val="24"/>
              <w:lang w:val="en-DE" w:eastAsia="en-DE"/>
              <w14:ligatures w14:val="standardContextual"/>
            </w:rPr>
          </w:pPr>
          <w:hyperlink w:anchor="_Toc216439690" w:history="1">
            <w:r w:rsidR="00161DDF" w:rsidRPr="002B2A73">
              <w:rPr>
                <w:rStyle w:val="Hyperlink"/>
                <w:noProof/>
                <w:lang w:val="en-US"/>
              </w:rPr>
              <w:t>9</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References</w:t>
            </w:r>
            <w:r w:rsidR="00161DDF">
              <w:rPr>
                <w:noProof/>
                <w:webHidden/>
              </w:rPr>
              <w:tab/>
            </w:r>
            <w:r w:rsidR="00161DDF">
              <w:rPr>
                <w:noProof/>
                <w:webHidden/>
              </w:rPr>
              <w:fldChar w:fldCharType="begin"/>
            </w:r>
            <w:r w:rsidR="00161DDF">
              <w:rPr>
                <w:noProof/>
                <w:webHidden/>
              </w:rPr>
              <w:instrText xml:space="preserve"> PAGEREF _Toc216439690 \h </w:instrText>
            </w:r>
            <w:r w:rsidR="00161DDF">
              <w:rPr>
                <w:noProof/>
                <w:webHidden/>
              </w:rPr>
            </w:r>
            <w:r w:rsidR="00161DDF">
              <w:rPr>
                <w:noProof/>
                <w:webHidden/>
              </w:rPr>
              <w:fldChar w:fldCharType="separate"/>
            </w:r>
            <w:r w:rsidR="001E52C8">
              <w:rPr>
                <w:noProof/>
                <w:webHidden/>
              </w:rPr>
              <w:t>158</w:t>
            </w:r>
            <w:r w:rsidR="00161DDF">
              <w:rPr>
                <w:noProof/>
                <w:webHidden/>
              </w:rPr>
              <w:fldChar w:fldCharType="end"/>
            </w:r>
          </w:hyperlink>
        </w:p>
        <w:p w14:paraId="1C7FE666" w14:textId="6E141E59"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16439626"/>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6439627"/>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34099D88"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A54202">
        <w:rPr>
          <w:lang w:val="en-GB"/>
        </w:rPr>
        <w:t>ESA+25</w:t>
      </w:r>
      <w:r w:rsidR="007E06F0">
        <w:rPr>
          <w:lang w:val="en-GB"/>
        </w:rPr>
        <w:t>]</w:t>
      </w:r>
      <w:r w:rsidRPr="003D662E">
        <w:rPr>
          <w:lang w:val="en-US"/>
        </w:rPr>
        <w:t xml:space="preserve">. </w:t>
      </w:r>
    </w:p>
    <w:p w14:paraId="243122A0" w14:textId="786EBE25"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w:t>
      </w:r>
      <w:r w:rsidR="00A54202">
        <w:rPr>
          <w:lang w:val="en-US"/>
        </w:rPr>
        <w:t>EN23</w:t>
      </w:r>
      <w:r w:rsidR="00B51FA6">
        <w:rPr>
          <w:lang w:val="en-US"/>
        </w:rPr>
        <w:t>]</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6635D264" w:rsidR="004E26E4" w:rsidRPr="003D662E" w:rsidRDefault="00262BA4" w:rsidP="00262BA4">
      <w:pPr>
        <w:spacing w:after="120"/>
        <w:jc w:val="both"/>
        <w:rPr>
          <w:lang w:val="en-US"/>
        </w:rPr>
      </w:pPr>
      <w:r w:rsidRPr="003D662E">
        <w:rPr>
          <w:lang w:val="en-US"/>
        </w:rPr>
        <w:t>Towards the design of such a platform, we analyzed in [</w:t>
      </w:r>
      <w:r w:rsidR="00226B2B" w:rsidRPr="00226B2B">
        <w:rPr>
          <w:rFonts w:ascii="Calibri" w:hAnsi="Calibri" w:cs="Calibri"/>
          <w:color w:val="222222"/>
          <w:lang w:val="en-GB"/>
        </w:rPr>
        <w:t>SEA+20</w:t>
      </w:r>
      <w:r w:rsidR="00706FB9">
        <w:rPr>
          <w:lang w:val="en-US"/>
        </w:rPr>
        <w:t xml:space="preserve">, </w:t>
      </w:r>
      <w:r w:rsidR="00A54202">
        <w:rPr>
          <w:lang w:val="en-GB"/>
        </w:rPr>
        <w:t>ESA+25</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821E85">
        <w:rPr>
          <w:lang w:val="en-GB"/>
        </w:rPr>
        <w:t>SSE21</w:t>
      </w:r>
      <w:r w:rsidRPr="003D662E">
        <w:rPr>
          <w:lang w:val="en-US"/>
        </w:rPr>
        <w:t xml:space="preserve">, </w:t>
      </w:r>
      <w:r w:rsidR="00821E85">
        <w:rPr>
          <w:lang w:val="en-GB"/>
        </w:rPr>
        <w:t>ESA+21</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w:t>
      </w:r>
      <w:r w:rsidR="00A54202">
        <w:rPr>
          <w:lang w:val="en-US"/>
        </w:rPr>
        <w:t>ESS22</w:t>
      </w:r>
      <w:r w:rsidR="00D57F0F">
        <w:rPr>
          <w:lang w:val="en-US"/>
        </w:rPr>
        <w:t>]</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226B2B" w:rsidRPr="00226B2B">
        <w:rPr>
          <w:rFonts w:ascii="Calibri" w:hAnsi="Calibri" w:cs="Calibri"/>
          <w:color w:val="222222"/>
          <w:lang w:val="en-GB"/>
        </w:rPr>
        <w:t>SEA+20</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w:t>
      </w:r>
      <w:r w:rsidR="00A54202">
        <w:rPr>
          <w:lang w:val="en-GB"/>
        </w:rPr>
        <w:t>ESA+25</w:t>
      </w:r>
      <w:r w:rsidR="003E12A5">
        <w:rPr>
          <w:lang w:val="en-US"/>
        </w:rPr>
        <w:t>]</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821E85">
        <w:rPr>
          <w:lang w:val="en-GB"/>
        </w:rPr>
        <w:t>SSE21</w:t>
      </w:r>
      <w:r w:rsidR="004E26E4" w:rsidRPr="003D662E">
        <w:rPr>
          <w:lang w:val="en-US"/>
        </w:rPr>
        <w:t xml:space="preserve">, </w:t>
      </w:r>
      <w:r w:rsidR="00821E85">
        <w:rPr>
          <w:lang w:val="en-GB"/>
        </w:rPr>
        <w:t>ESA+21</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lastRenderedPageBreak/>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680B53B6" w14:textId="26A0B434" w:rsidR="002D50A1" w:rsidRPr="003D662E" w:rsidRDefault="00CA2F6B" w:rsidP="001E3A1A">
      <w:pPr>
        <w:pStyle w:val="Heading2"/>
        <w:rPr>
          <w:lang w:val="en-US"/>
        </w:rPr>
      </w:pPr>
      <w:bookmarkStart w:id="4" w:name="_Toc76978818"/>
      <w:bookmarkStart w:id="5" w:name="_Toc76979350"/>
      <w:bookmarkStart w:id="6" w:name="_Toc76979402"/>
      <w:bookmarkStart w:id="7" w:name="_Toc76979453"/>
      <w:bookmarkStart w:id="8" w:name="_Toc76979505"/>
      <w:bookmarkStart w:id="9" w:name="_Toc76978819"/>
      <w:bookmarkStart w:id="10" w:name="_Toc76979351"/>
      <w:bookmarkStart w:id="11" w:name="_Toc76979403"/>
      <w:bookmarkStart w:id="12" w:name="_Toc76979454"/>
      <w:bookmarkStart w:id="13" w:name="_Toc76979506"/>
      <w:bookmarkStart w:id="14" w:name="_Toc216439628"/>
      <w:bookmarkEnd w:id="4"/>
      <w:bookmarkEnd w:id="5"/>
      <w:bookmarkEnd w:id="6"/>
      <w:bookmarkEnd w:id="7"/>
      <w:bookmarkEnd w:id="8"/>
      <w:bookmarkEnd w:id="9"/>
      <w:bookmarkEnd w:id="10"/>
      <w:bookmarkEnd w:id="11"/>
      <w:bookmarkEnd w:id="12"/>
      <w:bookmarkEnd w:id="13"/>
      <w:r w:rsidRPr="003D662E">
        <w:rPr>
          <w:lang w:val="en-US"/>
        </w:rPr>
        <w:t>Structure of the document</w:t>
      </w:r>
      <w:bookmarkEnd w:id="14"/>
    </w:p>
    <w:p w14:paraId="25B6736F" w14:textId="65982E2C"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1E52C8">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821E85">
        <w:rPr>
          <w:lang w:val="en-GB"/>
        </w:rPr>
        <w:t>SSE21</w:t>
      </w:r>
      <w:r w:rsidRPr="003D662E">
        <w:rPr>
          <w:lang w:val="en-US"/>
        </w:rPr>
        <w:t xml:space="preserve">] and the functional/quality requirements </w:t>
      </w:r>
      <w:r w:rsidR="00FE62AB" w:rsidRPr="003D662E">
        <w:rPr>
          <w:lang w:val="en-US"/>
        </w:rPr>
        <w:t xml:space="preserve">view </w:t>
      </w:r>
      <w:r w:rsidRPr="003D662E">
        <w:rPr>
          <w:lang w:val="en-US"/>
        </w:rPr>
        <w:t>[</w:t>
      </w:r>
      <w:r w:rsidR="00287A00">
        <w:rPr>
          <w:lang w:val="en-GB"/>
        </w:rPr>
        <w:t>ESA+21</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821E85">
        <w:rPr>
          <w:lang w:val="en-GB"/>
        </w:rPr>
        <w:t>SSE21</w:t>
      </w:r>
      <w:r w:rsidRPr="003D662E">
        <w:rPr>
          <w:lang w:val="en-US"/>
        </w:rPr>
        <w:t xml:space="preserve">, </w:t>
      </w:r>
      <w:r w:rsidR="00821E85">
        <w:rPr>
          <w:lang w:val="en-GB"/>
        </w:rPr>
        <w:t>ESA+21</w:t>
      </w:r>
      <w:r w:rsidRPr="003D662E">
        <w:rPr>
          <w:lang w:val="en-US"/>
        </w:rPr>
        <w:t>]</w:t>
      </w:r>
      <w:r w:rsidR="00D37E5F" w:rsidRPr="003D662E">
        <w:rPr>
          <w:lang w:val="en-US"/>
        </w:rPr>
        <w:t xml:space="preserve"> through requirements identifiers defined there</w:t>
      </w:r>
      <w:r w:rsidRPr="003D662E">
        <w:rPr>
          <w:lang w:val="en-US"/>
        </w:rPr>
        <w:t>.</w:t>
      </w:r>
    </w:p>
    <w:p w14:paraId="44B1CD03" w14:textId="4831E74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1E52C8">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5A0079AE"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1E52C8">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1E52C8">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1E52C8">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ACFB5FE"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1E52C8">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w:t>
      </w:r>
      <w:r w:rsidR="0028088F" w:rsidRPr="003D662E">
        <w:rPr>
          <w:lang w:val="en-US"/>
        </w:rPr>
        <w:lastRenderedPageBreak/>
        <w:t>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DA3C3F5"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1E52C8">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1E52C8">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2C9D1205"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1E52C8">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1E52C8">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6736266A"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1E52C8">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1E52C8">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1E52C8">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0DCDB57"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1E52C8">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1E52C8">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1E52C8">
        <w:rPr>
          <w:lang w:val="en-US"/>
        </w:rPr>
        <w:t>6</w:t>
      </w:r>
      <w:r w:rsidR="003A112E" w:rsidRPr="00FA0F55">
        <w:rPr>
          <w:lang w:val="en-US"/>
        </w:rPr>
        <w:fldChar w:fldCharType="end"/>
      </w:r>
      <w:r w:rsidR="00547013">
        <w:rPr>
          <w:lang w:val="en-US"/>
        </w:rPr>
        <w:t xml:space="preserve"> as 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0B6275C"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1E52C8">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1E52C8">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1E52C8">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6C486A8D"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1E52C8">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E52C8">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E52C8">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1E52C8">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0696AFCC"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E52C8">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E52C8">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1E52C8">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5"/>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5" w:name="_Ref57108673"/>
      <w:bookmarkStart w:id="16" w:name="_Ref78294766"/>
      <w:bookmarkStart w:id="17" w:name="_Toc216439629"/>
      <w:r w:rsidRPr="003D662E">
        <w:rPr>
          <w:lang w:val="en-US"/>
        </w:rPr>
        <w:lastRenderedPageBreak/>
        <w:t>Tooling</w:t>
      </w:r>
      <w:bookmarkEnd w:id="15"/>
      <w:r w:rsidR="00C3313B" w:rsidRPr="003D662E">
        <w:rPr>
          <w:lang w:val="en-US"/>
        </w:rPr>
        <w:t xml:space="preserve"> and Basic Technical Decisions</w:t>
      </w:r>
      <w:bookmarkEnd w:id="16"/>
      <w:bookmarkEnd w:id="17"/>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3C0C1C32"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D93F15">
        <w:rPr>
          <w:lang w:val="en-US"/>
        </w:rPr>
        <w:t>UML</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6"/>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5FF51584"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7"/>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8"/>
      </w:r>
      <w:r w:rsidRPr="003D662E">
        <w:rPr>
          <w:lang w:val="en-US"/>
        </w:rPr>
        <w:t xml:space="preserve"> and checkstyle</w:t>
      </w:r>
      <w:r w:rsidR="00AF30D7" w:rsidRPr="003D662E">
        <w:rPr>
          <w:rStyle w:val="FootnoteReference"/>
          <w:lang w:val="en-US"/>
        </w:rPr>
        <w:footnoteReference w:id="9"/>
      </w:r>
      <w:r w:rsidR="00800264" w:rsidRPr="003D662E">
        <w:rPr>
          <w:lang w:val="en-US"/>
        </w:rPr>
        <w:t xml:space="preserve"> </w:t>
      </w:r>
      <w:r w:rsidRPr="003D662E">
        <w:rPr>
          <w:lang w:val="en-US"/>
        </w:rPr>
        <w:t>integration</w:t>
      </w:r>
      <w:r w:rsidR="006B3A74" w:rsidRPr="003D662E">
        <w:rPr>
          <w:lang w:val="en-US"/>
        </w:rPr>
        <w:t>s</w:t>
      </w:r>
      <w:bookmarkStart w:id="18" w:name="_Ref171725308"/>
      <w:r w:rsidR="00B07554">
        <w:rPr>
          <w:rStyle w:val="FootnoteReference"/>
          <w:lang w:val="en-US"/>
        </w:rPr>
        <w:footnoteReference w:id="10"/>
      </w:r>
      <w:bookmarkEnd w:id="18"/>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41615157"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1E52C8">
        <w:rPr>
          <w:vertAlign w:val="superscript"/>
          <w:lang w:val="en-US"/>
        </w:rPr>
        <w:t>10</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1"/>
      </w:r>
      <w:r w:rsidRPr="003D662E">
        <w:rPr>
          <w:lang w:val="en-US"/>
        </w:rPr>
        <w:t>, for machine-readable complex data in AAS on JSON</w:t>
      </w:r>
      <w:r w:rsidRPr="003D662E">
        <w:rPr>
          <w:rStyle w:val="FootnoteReference"/>
          <w:lang w:val="en-US"/>
        </w:rPr>
        <w:footnoteReference w:id="12"/>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3"/>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4"/>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15"/>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6813DB18"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19" w:name="_Ref57897714"/>
      <w:r w:rsidR="00AF30D7" w:rsidRPr="003D662E">
        <w:rPr>
          <w:rStyle w:val="FootnoteReference"/>
          <w:lang w:val="en-US"/>
        </w:rPr>
        <w:footnoteReference w:id="16"/>
      </w:r>
      <w:bookmarkEnd w:id="19"/>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17"/>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18"/>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0" w:name="_Ref57109414"/>
      <w:bookmarkStart w:id="21" w:name="_Toc216439630"/>
      <w:r w:rsidRPr="003D662E">
        <w:rPr>
          <w:lang w:val="en-US"/>
        </w:rPr>
        <w:lastRenderedPageBreak/>
        <w:t>Architecture</w:t>
      </w:r>
      <w:bookmarkEnd w:id="20"/>
      <w:bookmarkEnd w:id="21"/>
    </w:p>
    <w:p w14:paraId="4083AA05" w14:textId="2822278B"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821E85">
        <w:rPr>
          <w:lang w:val="en-GB"/>
        </w:rPr>
        <w:t>SSE21</w:t>
      </w:r>
      <w:r w:rsidR="004C0C9C" w:rsidRPr="003D662E">
        <w:rPr>
          <w:lang w:val="en-US"/>
        </w:rPr>
        <w:t xml:space="preserve">, </w:t>
      </w:r>
      <w:r w:rsidR="00821E85">
        <w:rPr>
          <w:lang w:val="en-GB"/>
        </w:rPr>
        <w:t>ESA+21</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1E52C8">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1260933F"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1E52C8">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1E52C8">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1E52C8">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1E52C8">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1E52C8">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1E52C8">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1E52C8">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1E52C8">
        <w:rPr>
          <w:lang w:val="en-US"/>
        </w:rPr>
        <w:t>3.2</w:t>
      </w:r>
      <w:r w:rsidR="00DD01FC" w:rsidRPr="003D662E">
        <w:rPr>
          <w:lang w:val="en-US"/>
        </w:rPr>
        <w:fldChar w:fldCharType="end"/>
      </w:r>
      <w:r w:rsidR="00DD01FC" w:rsidRPr="003D662E">
        <w:rPr>
          <w:lang w:val="en-US"/>
        </w:rPr>
        <w:t xml:space="preserve"> takes up the general requirements from [</w:t>
      </w:r>
      <w:r w:rsidR="00287A00">
        <w:rPr>
          <w:lang w:val="en-GB"/>
        </w:rPr>
        <w:t>ESA+21</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2" w:name="_Ref57112208"/>
      <w:bookmarkStart w:id="23" w:name="_Toc216439631"/>
      <w:r w:rsidRPr="003D662E">
        <w:rPr>
          <w:lang w:val="en-US"/>
        </w:rPr>
        <w:t>Overview</w:t>
      </w:r>
      <w:bookmarkEnd w:id="22"/>
      <w:bookmarkEnd w:id="23"/>
    </w:p>
    <w:p w14:paraId="1A4794D7" w14:textId="03A78FC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1E52C8" w:rsidRPr="003D662E">
        <w:rPr>
          <w:lang w:val="en-US"/>
        </w:rPr>
        <w:t xml:space="preserve">Figure </w:t>
      </w:r>
      <w:r w:rsidR="001E52C8">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287A00">
        <w:rPr>
          <w:lang w:val="en-GB"/>
        </w:rPr>
        <w:t>ESA+21</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11343243" w:rsidR="003F6305" w:rsidRPr="003D662E" w:rsidRDefault="003F6305" w:rsidP="003F6305">
      <w:pPr>
        <w:pStyle w:val="Caption"/>
        <w:jc w:val="center"/>
        <w:rPr>
          <w:lang w:val="en-US"/>
        </w:rPr>
      </w:pPr>
      <w:bookmarkStart w:id="24"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w:t>
      </w:r>
      <w:r w:rsidRPr="003D662E">
        <w:fldChar w:fldCharType="end"/>
      </w:r>
      <w:bookmarkEnd w:id="24"/>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1DE44CA"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1E52C8" w:rsidRPr="003D662E">
        <w:rPr>
          <w:lang w:val="en-US"/>
        </w:rPr>
        <w:t xml:space="preserve">Figure </w:t>
      </w:r>
      <w:r w:rsidR="001E52C8">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w:t>
      </w:r>
      <w:r w:rsidR="00A329ED" w:rsidRPr="003D662E">
        <w:rPr>
          <w:lang w:val="en-US"/>
        </w:rPr>
        <w:lastRenderedPageBreak/>
        <w:t xml:space="preserve">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1E52C8" w:rsidRPr="003D662E">
        <w:rPr>
          <w:lang w:val="en-US"/>
        </w:rPr>
        <w:t xml:space="preserve">Figure </w:t>
      </w:r>
      <w:r w:rsidR="001E52C8">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4A3DAF5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19"/>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354AD5D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w:t>
      </w:r>
      <w:r w:rsidR="00287A00">
        <w:rPr>
          <w:lang w:val="en-GB"/>
        </w:rPr>
        <w:t>ESA+21</w:t>
      </w:r>
      <w:r w:rsidR="00E9768E" w:rsidRPr="003D662E">
        <w:rPr>
          <w:lang w:val="en-US"/>
        </w:rPr>
        <w:t>]</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287A00">
        <w:rPr>
          <w:lang w:val="en-GB"/>
        </w:rPr>
        <w:t>ESA+21</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3E414639"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287A00">
        <w:rPr>
          <w:lang w:val="en-GB"/>
        </w:rPr>
        <w:t>ESA+21</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1E52C8" w:rsidRPr="003D662E">
        <w:rPr>
          <w:lang w:val="en-US"/>
        </w:rPr>
        <w:t xml:space="preserve">Figure </w:t>
      </w:r>
      <w:r w:rsidR="001E52C8">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606F9F4A"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w:t>
      </w:r>
      <w:r w:rsidRPr="003D662E">
        <w:rPr>
          <w:lang w:val="en-US"/>
        </w:rPr>
        <w:lastRenderedPageBreak/>
        <w:t xml:space="preserve">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2468E4D6"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0"/>
      </w:r>
      <w:r w:rsidR="00A3348A" w:rsidRPr="003D662E">
        <w:rPr>
          <w:lang w:val="en-US"/>
        </w:rPr>
        <w:t xml:space="preserve">, </w:t>
      </w:r>
      <w:r w:rsidR="009B1783" w:rsidRPr="003D662E">
        <w:rPr>
          <w:lang w:val="en-US"/>
        </w:rPr>
        <w:t>AMQP</w:t>
      </w:r>
      <w:r w:rsidR="009B1783" w:rsidRPr="003D662E">
        <w:rPr>
          <w:rStyle w:val="FootnoteReference"/>
          <w:lang w:val="en-US"/>
        </w:rPr>
        <w:footnoteReference w:id="21"/>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2"/>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226B2B" w:rsidRPr="00226B2B">
        <w:rPr>
          <w:rFonts w:ascii="Calibri" w:hAnsi="Calibri" w:cs="Calibri"/>
          <w:color w:val="222222"/>
          <w:lang w:val="en-GB"/>
        </w:rPr>
        <w:t>SEA+20</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E3CF64B"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821E85">
        <w:rPr>
          <w:lang w:val="en-GB"/>
        </w:rPr>
        <w:t>SSE21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3"/>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lastRenderedPageBreak/>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4"/>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548285B"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226B2B" w:rsidRPr="00226B2B">
        <w:rPr>
          <w:rFonts w:ascii="Calibri" w:hAnsi="Calibri" w:cs="Calibri"/>
          <w:color w:val="222222"/>
          <w:lang w:val="en-GB"/>
        </w:rPr>
        <w:t>SEA+20</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5"/>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w:t>
      </w:r>
      <w:r w:rsidR="00720406" w:rsidRPr="003D662E">
        <w:rPr>
          <w:lang w:val="en-US"/>
        </w:rPr>
        <w:lastRenderedPageBreak/>
        <w:t xml:space="preserve">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5C57FE3C"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1E52C8" w:rsidRPr="003D662E">
        <w:rPr>
          <w:lang w:val="en-US"/>
        </w:rPr>
        <w:t xml:space="preserve">Figure </w:t>
      </w:r>
      <w:r w:rsidR="001E52C8">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821E85">
        <w:rPr>
          <w:lang w:val="en-GB"/>
        </w:rPr>
        <w:t>SSE21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1E52C8" w:rsidRPr="003D662E">
        <w:rPr>
          <w:lang w:val="en-US"/>
        </w:rPr>
        <w:t xml:space="preserve">Figure </w:t>
      </w:r>
      <w:r w:rsidR="001E52C8">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1E52C8" w:rsidRPr="003D662E">
        <w:rPr>
          <w:lang w:val="en-US"/>
        </w:rPr>
        <w:t xml:space="preserve">Figure </w:t>
      </w:r>
      <w:r w:rsidR="001E52C8">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576872BD" w:rsidR="00905EBE" w:rsidRPr="003D662E" w:rsidRDefault="00905EBE" w:rsidP="0020787C">
      <w:pPr>
        <w:pStyle w:val="Caption"/>
        <w:jc w:val="center"/>
        <w:rPr>
          <w:lang w:val="en-US"/>
        </w:rPr>
      </w:pPr>
      <w:bookmarkStart w:id="25" w:name="_Ref69386674"/>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w:t>
      </w:r>
      <w:r w:rsidRPr="003D662E">
        <w:fldChar w:fldCharType="end"/>
      </w:r>
      <w:bookmarkEnd w:id="25"/>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6" w:name="_Ref77062311"/>
      <w:bookmarkStart w:id="27" w:name="_Toc216439632"/>
      <w:r w:rsidRPr="003D662E">
        <w:rPr>
          <w:lang w:val="en-US"/>
        </w:rPr>
        <w:t>Relation to Reference Architectures</w:t>
      </w:r>
      <w:bookmarkEnd w:id="26"/>
      <w:bookmarkEnd w:id="27"/>
    </w:p>
    <w:p w14:paraId="71C95F3E" w14:textId="664B99CF"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226B2B">
        <w:rPr>
          <w:lang w:val="en-US"/>
        </w:rPr>
        <w:t>RAMI</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1E52C8" w:rsidRPr="003D662E">
        <w:rPr>
          <w:lang w:val="en-US"/>
        </w:rPr>
        <w:t xml:space="preserve">Table </w:t>
      </w:r>
      <w:r w:rsidR="001E52C8">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821E85">
        <w:rPr>
          <w:lang w:val="en-GB"/>
        </w:rPr>
        <w:t>SSE21</w:t>
      </w:r>
      <w:r w:rsidR="00966866" w:rsidRPr="003D662E">
        <w:rPr>
          <w:lang w:val="en-US"/>
        </w:rPr>
        <w:t xml:space="preserve">, </w:t>
      </w:r>
      <w:r w:rsidR="00821E85">
        <w:rPr>
          <w:lang w:val="en-GB"/>
        </w:rPr>
        <w:t>ESA+21</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26"/>
      </w:r>
      <w:r w:rsidR="00966866" w:rsidRPr="003D662E">
        <w:rPr>
          <w:lang w:val="en-US"/>
        </w:rPr>
        <w:t>.</w:t>
      </w:r>
    </w:p>
    <w:p w14:paraId="5557AFC1" w14:textId="265A3CD6" w:rsidR="00966866" w:rsidRPr="003D662E" w:rsidRDefault="00966866" w:rsidP="00966866">
      <w:pPr>
        <w:pStyle w:val="Caption"/>
        <w:jc w:val="center"/>
        <w:rPr>
          <w:lang w:val="en-US"/>
        </w:rPr>
      </w:pPr>
      <w:bookmarkStart w:id="2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E52C8">
        <w:rPr>
          <w:noProof/>
          <w:lang w:val="en-US"/>
        </w:rPr>
        <w:t>1</w:t>
      </w:r>
      <w:r w:rsidRPr="003D662E">
        <w:fldChar w:fldCharType="end"/>
      </w:r>
      <w:bookmarkEnd w:id="2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720403"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0CFAF9F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720403"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20403"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720403"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720403"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1EBDC41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720403"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0DF79D09"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720403"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71FCA86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720403"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720403"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720403"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720403"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1A24C1B3"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2816A2">
        <w:rPr>
          <w:lang w:val="en-US"/>
        </w:rPr>
        <w:t>IIRA</w:t>
      </w:r>
      <w:r w:rsidRPr="003D662E">
        <w:rPr>
          <w:lang w:val="en-US"/>
        </w:rPr>
        <w:t>], this document can further be understood as a continuation of the usage view(point) [</w:t>
      </w:r>
      <w:r w:rsidR="00821E85">
        <w:rPr>
          <w:lang w:val="en-GB"/>
        </w:rPr>
        <w:t>SSE21</w:t>
      </w:r>
      <w:r w:rsidRPr="003D662E">
        <w:rPr>
          <w:lang w:val="en-US"/>
        </w:rPr>
        <w:t>], the functional view [</w:t>
      </w:r>
      <w:r w:rsidR="00287A00">
        <w:rPr>
          <w:lang w:val="en-GB"/>
        </w:rPr>
        <w:t>ESA+21</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29" w:name="_Ref102805312"/>
      <w:bookmarkStart w:id="30" w:name="_Toc216439633"/>
      <w:bookmarkStart w:id="31" w:name="_Ref77062309"/>
      <w:r w:rsidRPr="003D662E">
        <w:rPr>
          <w:lang w:val="en-US"/>
        </w:rPr>
        <w:t>Stream (Data) Processing</w:t>
      </w:r>
      <w:bookmarkEnd w:id="29"/>
      <w:bookmarkEnd w:id="30"/>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w:t>
      </w:r>
      <w:r w:rsidRPr="003D662E">
        <w:rPr>
          <w:lang w:val="en-US"/>
        </w:rPr>
        <w:lastRenderedPageBreak/>
        <w:t xml:space="preserve">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D354A26" w:rsidR="008A25B6" w:rsidRPr="003D662E" w:rsidRDefault="008A25B6" w:rsidP="008A25B6">
      <w:pPr>
        <w:pStyle w:val="Caption"/>
        <w:jc w:val="center"/>
        <w:rPr>
          <w:lang w:val="en-US"/>
        </w:rPr>
      </w:pPr>
      <w:bookmarkStart w:id="3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w:t>
      </w:r>
      <w:r w:rsidRPr="003D662E">
        <w:fldChar w:fldCharType="end"/>
      </w:r>
      <w:bookmarkEnd w:id="32"/>
      <w:r w:rsidRPr="003D662E">
        <w:rPr>
          <w:lang w:val="en-US"/>
        </w:rPr>
        <w:t>: Viewing IIoT and Industry 4.0 as data streams.</w:t>
      </w:r>
    </w:p>
    <w:p w14:paraId="50B99BD9" w14:textId="6C530AF4"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5E7B2C7"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68E1F845"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3" w:name="_Ref102805354"/>
      <w:bookmarkStart w:id="34" w:name="_Toc216439634"/>
      <w:r w:rsidRPr="003D662E">
        <w:rPr>
          <w:lang w:val="en-US"/>
        </w:rPr>
        <w:t>Asset Administration Shells</w:t>
      </w:r>
      <w:bookmarkEnd w:id="31"/>
      <w:bookmarkEnd w:id="33"/>
      <w:bookmarkEnd w:id="34"/>
    </w:p>
    <w:p w14:paraId="2F5E1B9F" w14:textId="65C1A1CF"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 xml:space="preserve">standards such as the Asset </w:t>
      </w:r>
      <w:r w:rsidRPr="003D662E">
        <w:rPr>
          <w:lang w:val="en-US"/>
        </w:rPr>
        <w:lastRenderedPageBreak/>
        <w:t>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of typed properties, operations and 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0F1327">
        <w:rPr>
          <w:lang w:val="en-US"/>
        </w:rPr>
        <w:t>BBB+20</w:t>
      </w:r>
      <w:r w:rsidR="003A6460">
        <w:rPr>
          <w:lang w:val="en-US"/>
        </w:rPr>
        <w:t xml:space="preserve">, </w:t>
      </w:r>
      <w:r w:rsidR="000F1327">
        <w:rPr>
          <w:lang w:val="en-US"/>
        </w:rPr>
        <w:t>ZVEI-N</w:t>
      </w:r>
      <w:r w:rsidR="00FE5106" w:rsidRPr="003D662E">
        <w:rPr>
          <w:lang w:val="en-US"/>
        </w:rPr>
        <w:t>] or the documentation of the device at hands. Moreover, composite AAS can be created, representing, e.g., a complex machine consisting of AAS of the utilized components.</w:t>
      </w:r>
    </w:p>
    <w:p w14:paraId="1AB8F3AA" w14:textId="48411CE5"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1E52C8" w:rsidRPr="003D662E">
        <w:rPr>
          <w:lang w:val="en-US"/>
        </w:rPr>
        <w:t xml:space="preserve">Figure </w:t>
      </w:r>
      <w:r w:rsidR="001E52C8">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821E85">
        <w:rPr>
          <w:lang w:val="en-GB"/>
        </w:rPr>
        <w:t>SSE21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1E52C8">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5D1602D" w:rsidR="0042514E" w:rsidRPr="003D662E" w:rsidRDefault="0042514E" w:rsidP="0042514E">
      <w:pPr>
        <w:pStyle w:val="Caption"/>
        <w:jc w:val="center"/>
        <w:rPr>
          <w:lang w:val="en-US"/>
        </w:rPr>
      </w:pPr>
      <w:bookmarkStart w:id="35"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w:t>
      </w:r>
      <w:r w:rsidRPr="003D662E">
        <w:fldChar w:fldCharType="end"/>
      </w:r>
      <w:bookmarkEnd w:id="35"/>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8562AE8"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1E52C8" w:rsidRPr="003D662E">
        <w:rPr>
          <w:lang w:val="en-US"/>
        </w:rPr>
        <w:t xml:space="preserve">Figure </w:t>
      </w:r>
      <w:r w:rsidR="001E52C8">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w:t>
      </w:r>
      <w:r w:rsidR="00790E39" w:rsidRPr="003D662E">
        <w:rPr>
          <w:lang w:val="en-US"/>
        </w:rPr>
        <w:lastRenderedPageBreak/>
        <w:t xml:space="preserve">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6" w:name="_Ref79999263"/>
      <w:bookmarkStart w:id="37" w:name="_Toc216439635"/>
      <w:bookmarkStart w:id="38" w:name="_Ref77062308"/>
      <w:r w:rsidRPr="003D662E">
        <w:rPr>
          <w:lang w:val="en-US"/>
        </w:rPr>
        <w:t>Component Interaction Overview</w:t>
      </w:r>
      <w:bookmarkEnd w:id="36"/>
      <w:bookmarkEnd w:id="37"/>
    </w:p>
    <w:p w14:paraId="193F2013" w14:textId="41DCBF7C"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1E52C8">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1E52C8">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1E52C8">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4C25E0EA"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1E52C8">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D696A09" w:rsidR="00884F64" w:rsidRPr="003D662E" w:rsidRDefault="009B5648" w:rsidP="00160732">
      <w:pPr>
        <w:pStyle w:val="Caption"/>
        <w:jc w:val="center"/>
        <w:rPr>
          <w:lang w:val="en-US"/>
        </w:rPr>
      </w:pPr>
      <w:bookmarkStart w:id="39"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w:t>
      </w:r>
      <w:r w:rsidRPr="003D662E">
        <w:fldChar w:fldCharType="end"/>
      </w:r>
      <w:bookmarkEnd w:id="39"/>
      <w:r w:rsidRPr="003D662E">
        <w:rPr>
          <w:lang w:val="en-US"/>
        </w:rPr>
        <w:t>: High-level component interaction for basic platform interactions.</w:t>
      </w:r>
    </w:p>
    <w:p w14:paraId="44BE63FA" w14:textId="6F167958"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w:t>
      </w:r>
      <w:r w:rsidRPr="003D662E">
        <w:rPr>
          <w:lang w:val="en-US"/>
        </w:rPr>
        <w:fldChar w:fldCharType="end"/>
      </w:r>
      <w:r w:rsidRPr="003D662E">
        <w:rPr>
          <w:lang w:val="en-US"/>
        </w:rPr>
        <w:t xml:space="preserve">). Depending on the device, the ECS runtime may provide information about </w:t>
      </w:r>
      <w:r w:rsidRPr="003D662E">
        <w:rPr>
          <w:lang w:val="en-US"/>
        </w:rPr>
        <w:lastRenderedPageBreak/>
        <w:t>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BCA287B"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1E52C8" w:rsidRPr="003D662E">
        <w:rPr>
          <w:lang w:val="en-US"/>
        </w:rPr>
        <w:t xml:space="preserve">Figure </w:t>
      </w:r>
      <w:r w:rsidR="001E52C8">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79C84D8C"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1E52C8" w:rsidRPr="003D662E">
        <w:rPr>
          <w:lang w:val="en-US"/>
        </w:rPr>
        <w:t xml:space="preserve">Figure </w:t>
      </w:r>
      <w:r w:rsidR="001E52C8">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lastRenderedPageBreak/>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756E7110"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0" w:name="_Ref79999285"/>
      <w:bookmarkStart w:id="41" w:name="_Toc216439636"/>
      <w:r w:rsidRPr="003D662E">
        <w:rPr>
          <w:lang w:val="en-US"/>
        </w:rPr>
        <w:t>Virtual Character of the Platform</w:t>
      </w:r>
      <w:bookmarkEnd w:id="38"/>
      <w:bookmarkEnd w:id="40"/>
      <w:bookmarkEnd w:id="41"/>
    </w:p>
    <w:p w14:paraId="09C92C82" w14:textId="4163BADD"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1E52C8">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2"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2"/>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3" w:name="_Toc69885088"/>
      <w:bookmarkStart w:id="44" w:name="_Ref69806308"/>
      <w:bookmarkStart w:id="45" w:name="_Toc216439637"/>
      <w:bookmarkEnd w:id="43"/>
      <w:r w:rsidRPr="003D662E">
        <w:rPr>
          <w:lang w:val="en-US"/>
        </w:rPr>
        <w:lastRenderedPageBreak/>
        <w:t>Overall Requirements</w:t>
      </w:r>
      <w:bookmarkEnd w:id="44"/>
      <w:bookmarkEnd w:id="45"/>
    </w:p>
    <w:p w14:paraId="76923DA7" w14:textId="284AAF9B" w:rsidR="00287A00" w:rsidRDefault="00F84CAA" w:rsidP="00F84CAA">
      <w:pPr>
        <w:jc w:val="both"/>
        <w:rPr>
          <w:lang w:val="en-US"/>
        </w:rPr>
      </w:pPr>
      <w:r w:rsidRPr="003D662E">
        <w:rPr>
          <w:lang w:val="en-US"/>
        </w:rPr>
        <w:t>In general, all platform layers and components discussed below must take the following general requirements from [</w:t>
      </w:r>
      <w:r w:rsidR="00287A00">
        <w:rPr>
          <w:lang w:val="en-GB"/>
        </w:rPr>
        <w:t>ESA+21</w:t>
      </w:r>
      <w:r w:rsidRPr="003D662E">
        <w:rPr>
          <w:lang w:val="en-US"/>
        </w:rPr>
        <w:t>] into account:</w:t>
      </w:r>
    </w:p>
    <w:p w14:paraId="7DB99B32" w14:textId="67050C2D" w:rsidR="00704A44" w:rsidRPr="003D662E" w:rsidRDefault="00704A44" w:rsidP="00704A44">
      <w:pPr>
        <w:pStyle w:val="Caption"/>
        <w:jc w:val="center"/>
        <w:rPr>
          <w:lang w:val="en-US"/>
        </w:rPr>
      </w:pPr>
      <w:bookmarkStart w:id="46" w:name="_Ref57199193"/>
      <w:bookmarkStart w:id="47"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E52C8">
        <w:rPr>
          <w:noProof/>
          <w:lang w:val="en-US"/>
        </w:rPr>
        <w:t>2</w:t>
      </w:r>
      <w:r w:rsidRPr="003D662E">
        <w:fldChar w:fldCharType="end"/>
      </w:r>
      <w:bookmarkEnd w:id="46"/>
      <w:r w:rsidRPr="003D662E">
        <w:rPr>
          <w:lang w:val="en-US"/>
        </w:rPr>
        <w:t>: General platform requirements in [</w:t>
      </w:r>
      <w:r w:rsidR="00287A00">
        <w:rPr>
          <w:lang w:val="en-GB"/>
        </w:rPr>
        <w:t>ESA+21</w:t>
      </w:r>
      <w:r w:rsidRPr="003D662E">
        <w:rPr>
          <w:lang w:val="en-US"/>
        </w:rPr>
        <w:t>]</w:t>
      </w:r>
      <w:bookmarkEnd w:id="4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720403"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720403"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720403"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720403"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720403"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720403"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720403"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720403"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720403"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720403"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14518FDD"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Table </w:t>
      </w:r>
      <w:r w:rsidR="001E52C8">
        <w:rPr>
          <w:noProof/>
          <w:lang w:val="en-US"/>
        </w:rPr>
        <w:t>2</w:t>
      </w:r>
      <w:r w:rsidRPr="003D662E">
        <w:rPr>
          <w:lang w:val="en-US"/>
        </w:rPr>
        <w:fldChar w:fldCharType="end"/>
      </w:r>
      <w:r w:rsidRPr="003D662E">
        <w:rPr>
          <w:lang w:val="en-US"/>
        </w:rPr>
        <w:t>, [</w:t>
      </w:r>
      <w:r w:rsidR="00287A00">
        <w:rPr>
          <w:lang w:val="en-GB"/>
        </w:rPr>
        <w:t>ESA+21</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287A00">
        <w:rPr>
          <w:lang w:val="en-GB"/>
        </w:rPr>
        <w:t>ESA+21</w:t>
      </w:r>
      <w:r w:rsidRPr="003D662E">
        <w:rPr>
          <w:lang w:val="en-US"/>
        </w:rPr>
        <w:t>]. To provide an overview, we discuss them here on a global level for the entire platform.</w:t>
      </w:r>
    </w:p>
    <w:p w14:paraId="2DDA46C6" w14:textId="785172A4"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1E52C8" w:rsidRPr="001E52C8">
        <w:rPr>
          <w:iCs/>
          <w:lang w:val="en-US"/>
        </w:rPr>
        <w:t xml:space="preserve">Table </w:t>
      </w:r>
      <w:r w:rsidR="001E52C8" w:rsidRPr="001E52C8">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287A00">
        <w:rPr>
          <w:lang w:val="en-GB"/>
        </w:rPr>
        <w:t>ESA+21</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0C2097C7" w:rsidR="007625A5" w:rsidRPr="003D662E" w:rsidRDefault="00D67CF9" w:rsidP="00D67CF9">
      <w:pPr>
        <w:spacing w:before="160"/>
        <w:jc w:val="both"/>
        <w:rPr>
          <w:rFonts w:cstheme="minorHAnsi"/>
          <w:lang w:val="en-US"/>
        </w:rPr>
      </w:pPr>
      <w:r w:rsidRPr="003D662E">
        <w:rPr>
          <w:lang w:val="en-US"/>
        </w:rPr>
        <w:t>It is also important to recall from [</w:t>
      </w:r>
      <w:r w:rsidR="00287A00">
        <w:rPr>
          <w:lang w:val="en-GB"/>
        </w:rPr>
        <w:t>ESA+21</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287A00">
        <w:rPr>
          <w:lang w:val="en-GB"/>
        </w:rPr>
        <w:t>ESA+21</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287A00">
        <w:rPr>
          <w:lang w:val="en-GB"/>
        </w:rPr>
        <w:t>ESA+21</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6CD99A69" w:rsidR="00D67CF9" w:rsidRPr="003D662E" w:rsidRDefault="00D67CF9" w:rsidP="00966C4A">
      <w:pPr>
        <w:pStyle w:val="Caption"/>
        <w:jc w:val="center"/>
        <w:rPr>
          <w:lang w:val="en-US"/>
        </w:rPr>
      </w:pPr>
      <w:bookmarkStart w:id="48" w:name="_Ref64276457"/>
      <w:bookmarkStart w:id="49"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1E52C8">
        <w:rPr>
          <w:noProof/>
          <w:lang w:val="en-US"/>
        </w:rPr>
        <w:t>3</w:t>
      </w:r>
      <w:r w:rsidRPr="003D662E">
        <w:rPr>
          <w:lang w:val="en-US"/>
        </w:rPr>
        <w:fldChar w:fldCharType="end"/>
      </w:r>
      <w:bookmarkEnd w:id="48"/>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49"/>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720403"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720403"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720403"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720403"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720403"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720403"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lastRenderedPageBreak/>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720403"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720403"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4E712A92" w14:textId="624F542E" w:rsidR="00161DDF" w:rsidRDefault="00161DDF" w:rsidP="00161DDF">
      <w:pPr>
        <w:jc w:val="center"/>
        <w:rPr>
          <w:lang w:val="en-US"/>
        </w:rPr>
      </w:pPr>
      <w:r w:rsidRPr="005632C8">
        <w:rPr>
          <w:noProof/>
        </w:rPr>
        <w:drawing>
          <wp:inline distT="0" distB="0" distL="0" distR="0" wp14:anchorId="185D5E47" wp14:editId="595807CB">
            <wp:extent cx="3175387" cy="326989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345" cy="3280149"/>
                    </a:xfrm>
                    <a:prstGeom prst="rect">
                      <a:avLst/>
                    </a:prstGeom>
                    <a:noFill/>
                    <a:ln>
                      <a:noFill/>
                    </a:ln>
                  </pic:spPr>
                </pic:pic>
              </a:graphicData>
            </a:graphic>
          </wp:inline>
        </w:drawing>
      </w:r>
    </w:p>
    <w:p w14:paraId="104C7808" w14:textId="24E06C2B" w:rsidR="00161DDF" w:rsidRPr="005632C8" w:rsidRDefault="00161DDF" w:rsidP="00161DDF">
      <w:pPr>
        <w:pStyle w:val="Caption"/>
        <w:rPr>
          <w:lang w:val="en-GB"/>
        </w:rPr>
      </w:pPr>
      <w:bookmarkStart w:id="50"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1E52C8">
        <w:rPr>
          <w:noProof/>
          <w:lang w:val="en-GB"/>
        </w:rPr>
        <w:t>6</w:t>
      </w:r>
      <w:r>
        <w:fldChar w:fldCharType="end"/>
      </w:r>
      <w:bookmarkEnd w:id="50"/>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6ED45CD3" w14:textId="143F1680" w:rsidR="0023297C" w:rsidRPr="003D662E" w:rsidRDefault="0023297C" w:rsidP="006461D2">
      <w:pPr>
        <w:pStyle w:val="Heading2"/>
        <w:rPr>
          <w:lang w:val="en-US"/>
        </w:rPr>
      </w:pPr>
      <w:bookmarkStart w:id="51" w:name="_Ref58848700"/>
      <w:bookmarkStart w:id="52" w:name="_Toc216439638"/>
      <w:r w:rsidRPr="003D662E">
        <w:rPr>
          <w:lang w:val="en-US"/>
        </w:rPr>
        <w:t>Support Layer</w:t>
      </w:r>
      <w:bookmarkEnd w:id="51"/>
      <w:bookmarkEnd w:id="52"/>
    </w:p>
    <w:p w14:paraId="71F605EC" w14:textId="3F277480" w:rsidR="001E6A32"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1E52C8">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1E52C8">
        <w:rPr>
          <w:lang w:val="en-US"/>
        </w:rPr>
        <w:t>3.3.7</w:t>
      </w:r>
      <w:r w:rsidR="008907F0">
        <w:rPr>
          <w:lang w:val="en-US"/>
        </w:rPr>
        <w:fldChar w:fldCharType="end"/>
      </w:r>
      <w:r w:rsidR="008907F0">
        <w:rPr>
          <w:lang w:val="en-US"/>
        </w:rPr>
        <w:t xml:space="preserve"> the plugins realized for this layer.</w:t>
      </w:r>
    </w:p>
    <w:p w14:paraId="22EF19AE" w14:textId="77777777" w:rsidR="001E6A32" w:rsidRDefault="001E6A32">
      <w:pPr>
        <w:rPr>
          <w:lang w:val="en-US"/>
        </w:rPr>
      </w:pPr>
      <w:r>
        <w:rPr>
          <w:lang w:val="en-US"/>
        </w:rPr>
        <w:br w:type="page"/>
      </w:r>
    </w:p>
    <w:p w14:paraId="6EA678E3" w14:textId="2593BDA6" w:rsidR="005632C8" w:rsidRPr="003D662E" w:rsidRDefault="005632C8" w:rsidP="005632C8">
      <w:pPr>
        <w:pStyle w:val="Heading3"/>
        <w:rPr>
          <w:lang w:val="en-US"/>
        </w:rPr>
      </w:pPr>
      <w:bookmarkStart w:id="53" w:name="_Toc216439639"/>
      <w:r>
        <w:rPr>
          <w:lang w:val="en-US"/>
        </w:rPr>
        <w:lastRenderedPageBreak/>
        <w:t>Component Structure of the Support Layer</w:t>
      </w:r>
      <w:bookmarkEnd w:id="53"/>
    </w:p>
    <w:p w14:paraId="1F0E596E" w14:textId="6DFF70F5" w:rsidR="005632C8" w:rsidRDefault="005632C8" w:rsidP="00161DDF">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1E52C8" w:rsidRPr="005632C8">
        <w:rPr>
          <w:lang w:val="en-GB"/>
        </w:rPr>
        <w:t xml:space="preserve">Figure </w:t>
      </w:r>
      <w:r w:rsidR="001E52C8">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27"/>
      </w:r>
      <w:r>
        <w:rPr>
          <w:lang w:val="en-US"/>
        </w:rPr>
        <w:t xml:space="preserve">, which introduces the plugin mechanism and the resource loading as well as the fundamental plugin interfaces for logging, common operations, JSON and YAML. </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w:t>
      </w:r>
      <w:r w:rsidRPr="00161DDF">
        <w:rPr>
          <w:rFonts w:ascii="Consolas" w:hAnsi="Consolas"/>
          <w:lang w:val="en-US"/>
        </w:rPr>
        <w:t>support.boot</w:t>
      </w:r>
      <w:r>
        <w:rPr>
          <w:lang w:val="en-US"/>
        </w:rPr>
        <w:t xml:space="preserve"> as well as further common mechanisms. </w:t>
      </w:r>
      <w:r w:rsidRPr="005632C8">
        <w:rPr>
          <w:rFonts w:ascii="Consolas" w:hAnsi="Consolas"/>
          <w:lang w:val="en-US"/>
        </w:rPr>
        <w:t>support.aas</w:t>
      </w:r>
      <w:r>
        <w:rPr>
          <w:lang w:val="en-US"/>
        </w:rPr>
        <w:t xml:space="preserve"> defines the AAS abstraction, i.e., 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bookmarkStart w:id="54" w:name="_Toc216439640"/>
      <w:r>
        <w:rPr>
          <w:lang w:val="en-US"/>
        </w:rPr>
        <w:t>The support.boot Component</w:t>
      </w:r>
      <w:bookmarkEnd w:id="54"/>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0E7BEBE0"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1E52C8" w:rsidRPr="005632C8">
        <w:rPr>
          <w:lang w:val="en-GB"/>
        </w:rPr>
        <w:t xml:space="preserve">Figure </w:t>
      </w:r>
      <w:r w:rsidR="001E52C8">
        <w:rPr>
          <w:noProof/>
          <w:lang w:val="en-GB"/>
        </w:rPr>
        <w:t>7</w:t>
      </w:r>
      <w:r>
        <w:rPr>
          <w:lang w:val="en-GB"/>
        </w:rPr>
        <w:fldChar w:fldCharType="end"/>
      </w:r>
      <w:r>
        <w:rPr>
          <w:lang w:val="en-GB"/>
        </w:rPr>
        <w:t xml:space="preserve"> depicts a coarse-grained summary of the structure of </w:t>
      </w:r>
      <w:r w:rsidRPr="00060CE2">
        <w:rPr>
          <w:rFonts w:ascii="Consolas" w:hAnsi="Consolas"/>
          <w:lang w:val="en-GB"/>
        </w:rPr>
        <w:t>support.boot</w:t>
      </w:r>
      <w:r>
        <w:rPr>
          <w:lang w:val="en-GB"/>
        </w:rPr>
        <w:t xml:space="preserve">.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35412F28" w:rsidR="00516DBB" w:rsidRPr="00FA07E1" w:rsidRDefault="00516DBB" w:rsidP="00516DBB">
      <w:pPr>
        <w:pStyle w:val="Caption"/>
        <w:rPr>
          <w:i w:val="0"/>
          <w:iCs w:val="0"/>
          <w:lang w:val="en-GB"/>
        </w:rPr>
      </w:pPr>
      <w:bookmarkStart w:id="55" w:name="_Ref215059769"/>
      <w:bookmarkStart w:id="56"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1E52C8">
        <w:rPr>
          <w:noProof/>
          <w:lang w:val="en-GB"/>
        </w:rPr>
        <w:t>7</w:t>
      </w:r>
      <w:r>
        <w:fldChar w:fldCharType="end"/>
      </w:r>
      <w:bookmarkEnd w:id="55"/>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6"/>
    </w:p>
    <w:p w14:paraId="0A0877AE" w14:textId="419190B9" w:rsidR="00B82C3F" w:rsidRPr="003D662E" w:rsidRDefault="00B82C3F" w:rsidP="00B82C3F">
      <w:pPr>
        <w:pStyle w:val="Heading4"/>
        <w:rPr>
          <w:lang w:val="en-US"/>
        </w:rPr>
      </w:pPr>
      <w:r>
        <w:rPr>
          <w:lang w:val="en-US"/>
        </w:rPr>
        <w:t>Plugin</w:t>
      </w:r>
      <w:r w:rsidRPr="003D662E">
        <w:rPr>
          <w:lang w:val="en-US"/>
        </w:rPr>
        <w:t xml:space="preserve"> </w:t>
      </w:r>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 xml:space="preserve">that the development of oktoflow and oktoflow apps is forced by external configurations to certain dependency versions (the opposite direction is not </w:t>
      </w:r>
      <w:r w:rsidR="00740D29">
        <w:rPr>
          <w:lang w:val="en-US"/>
        </w:rPr>
        <w:lastRenderedPageBreak/>
        <w:t>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09EA335A"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1E52C8">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28"/>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7" w:name="_Ref108000040"/>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7"/>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w:t>
      </w:r>
      <w:r w:rsidRPr="003D662E">
        <w:rPr>
          <w:lang w:val="en-US"/>
        </w:rPr>
        <w:lastRenderedPageBreak/>
        <w:t xml:space="preserve">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58" w:name="_Ref116400571"/>
      <w:r w:rsidRPr="003D662E">
        <w:rPr>
          <w:lang w:val="en-US"/>
        </w:rPr>
        <w:t xml:space="preserve">Task Tracking </w:t>
      </w:r>
      <w:bookmarkEnd w:id="58"/>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bookmarkStart w:id="59" w:name="_Toc216439641"/>
      <w:r>
        <w:rPr>
          <w:lang w:val="en-US"/>
        </w:rPr>
        <w:t>The support Component</w:t>
      </w:r>
      <w:bookmarkEnd w:id="59"/>
    </w:p>
    <w:p w14:paraId="0714F5C4" w14:textId="330D2C7F"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1E52C8" w:rsidRPr="00FA07E1">
        <w:rPr>
          <w:lang w:val="en-GB"/>
        </w:rPr>
        <w:t xml:space="preserve">Figure </w:t>
      </w:r>
      <w:r w:rsidR="001E52C8">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57FFCFC4" w:rsidR="00FA07E1" w:rsidRPr="003813F2" w:rsidRDefault="003813F2" w:rsidP="009264A2">
      <w:pPr>
        <w:jc w:val="center"/>
        <w:rPr>
          <w:lang w:val="en-US"/>
        </w:rPr>
      </w:pPr>
      <w:r w:rsidRPr="003813F2">
        <w:rPr>
          <w:noProof/>
        </w:rPr>
        <w:drawing>
          <wp:inline distT="0" distB="0" distL="0" distR="0" wp14:anchorId="59ADBF3C" wp14:editId="0450CE3C">
            <wp:extent cx="5489008" cy="40526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3994" cy="4056302"/>
                    </a:xfrm>
                    <a:prstGeom prst="rect">
                      <a:avLst/>
                    </a:prstGeom>
                    <a:noFill/>
                    <a:ln>
                      <a:noFill/>
                    </a:ln>
                  </pic:spPr>
                </pic:pic>
              </a:graphicData>
            </a:graphic>
          </wp:inline>
        </w:drawing>
      </w:r>
    </w:p>
    <w:p w14:paraId="65565595" w14:textId="7990C973" w:rsidR="00FA07E1" w:rsidRPr="00FA07E1" w:rsidRDefault="00FA07E1" w:rsidP="00FA07E1">
      <w:pPr>
        <w:pStyle w:val="Caption"/>
        <w:rPr>
          <w:lang w:val="en-GB"/>
        </w:rPr>
      </w:pPr>
      <w:bookmarkStart w:id="60"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1E52C8">
        <w:rPr>
          <w:noProof/>
          <w:lang w:val="en-GB"/>
        </w:rPr>
        <w:t>8</w:t>
      </w:r>
      <w:r>
        <w:fldChar w:fldCharType="end"/>
      </w:r>
      <w:bookmarkEnd w:id="60"/>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1" w:name="_Ref144459349"/>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lastRenderedPageBreak/>
        <w:t>Installed Dependencies</w:t>
      </w:r>
      <w:bookmarkEnd w:id="61"/>
    </w:p>
    <w:p w14:paraId="68AA97D3" w14:textId="056367C2" w:rsidR="008907F0"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092AFB02" w14:textId="7C87DF43" w:rsidR="003813F2" w:rsidRDefault="003813F2" w:rsidP="003813F2">
      <w:pPr>
        <w:pStyle w:val="Heading4"/>
        <w:rPr>
          <w:lang w:val="en-US"/>
        </w:rPr>
      </w:pPr>
      <w:r>
        <w:rPr>
          <w:lang w:val="en-US"/>
        </w:rPr>
        <w:t>Other classes</w:t>
      </w:r>
    </w:p>
    <w:p w14:paraId="55112B75" w14:textId="78EFAE65" w:rsidR="003813F2" w:rsidRPr="00882486" w:rsidRDefault="003813F2" w:rsidP="008907F0">
      <w:pPr>
        <w:jc w:val="both"/>
        <w:rPr>
          <w:lang w:val="en-US"/>
        </w:rPr>
      </w:pPr>
      <w:r w:rsidRPr="003813F2">
        <w:rPr>
          <w:rFonts w:ascii="Consolas" w:hAnsi="Consolas"/>
          <w:lang w:val="en-US"/>
        </w:rPr>
        <w:t>support.support</w:t>
      </w:r>
      <w:r>
        <w:rPr>
          <w:lang w:val="en-US"/>
        </w:rPr>
        <w:t xml:space="preserve"> also defines abstract file formats, a </w:t>
      </w:r>
      <w:r w:rsidRPr="003813F2">
        <w:rPr>
          <w:rFonts w:ascii="Consolas" w:hAnsi="Consolas"/>
          <w:lang w:val="en-US"/>
        </w:rPr>
        <w:t>Version</w:t>
      </w:r>
      <w:r>
        <w:rPr>
          <w:lang w:val="en-US"/>
        </w:rPr>
        <w:t xml:space="preserve"> class (representing platform and service versions), the </w:t>
      </w:r>
      <w:r w:rsidRPr="003813F2">
        <w:rPr>
          <w:rFonts w:ascii="Consolas" w:hAnsi="Consolas"/>
          <w:lang w:val="en-US"/>
        </w:rPr>
        <w:t>PythonUtils</w:t>
      </w:r>
      <w:r>
        <w:rPr>
          <w:lang w:val="en-US"/>
        </w:rPr>
        <w:t xml:space="preserve"> and the dependency </w:t>
      </w:r>
      <w:r w:rsidRPr="003813F2">
        <w:rPr>
          <w:rFonts w:ascii="Consolas" w:hAnsi="Consolas"/>
          <w:lang w:val="en-US"/>
        </w:rPr>
        <w:t>Updater</w:t>
      </w:r>
      <w:r>
        <w:rPr>
          <w:lang w:val="en-US"/>
        </w:rPr>
        <w:t xml:space="preserve"> for plugin dependencies. While some of these classes may be migrated in the future to </w:t>
      </w:r>
      <w:r w:rsidRPr="003813F2">
        <w:rPr>
          <w:rFonts w:ascii="Consolas" w:hAnsi="Consolas"/>
          <w:lang w:val="en-US"/>
        </w:rPr>
        <w:t>support.boot</w:t>
      </w:r>
      <w:r>
        <w:rPr>
          <w:lang w:val="en-US"/>
        </w:rPr>
        <w:t xml:space="preserve">, the </w:t>
      </w:r>
      <w:r w:rsidRPr="003813F2">
        <w:rPr>
          <w:rFonts w:ascii="Consolas" w:hAnsi="Consolas"/>
          <w:lang w:val="en-US"/>
        </w:rPr>
        <w:t>Updater</w:t>
      </w:r>
      <w:r>
        <w:rPr>
          <w:lang w:val="en-US"/>
        </w:rPr>
        <w:t xml:space="preserve"> is one class which needs Json functionality, i.e., an implemented plugin, and, thus, must reside one “layer” above the required plugin interfaces.</w:t>
      </w:r>
    </w:p>
    <w:p w14:paraId="4509F494" w14:textId="39F526C0" w:rsidR="00C44354" w:rsidRDefault="00C44354" w:rsidP="009264A2">
      <w:pPr>
        <w:jc w:val="center"/>
        <w:rPr>
          <w:lang w:val="en-US"/>
        </w:rPr>
      </w:pPr>
      <w:r w:rsidRPr="00C44354">
        <w:rPr>
          <w:noProof/>
        </w:rPr>
        <w:drawing>
          <wp:inline distT="0" distB="0" distL="0" distR="0" wp14:anchorId="2960819E" wp14:editId="2EBDDAD6">
            <wp:extent cx="5149901" cy="45061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792" cy="4513942"/>
                    </a:xfrm>
                    <a:prstGeom prst="rect">
                      <a:avLst/>
                    </a:prstGeom>
                    <a:noFill/>
                    <a:ln>
                      <a:noFill/>
                    </a:ln>
                  </pic:spPr>
                </pic:pic>
              </a:graphicData>
            </a:graphic>
          </wp:inline>
        </w:drawing>
      </w:r>
    </w:p>
    <w:p w14:paraId="02072714" w14:textId="0309FDDB" w:rsidR="00C44354" w:rsidRDefault="00C44354" w:rsidP="00C44354">
      <w:pPr>
        <w:pStyle w:val="Caption"/>
        <w:rPr>
          <w:lang w:val="en-US"/>
        </w:rPr>
      </w:pPr>
      <w:bookmarkStart w:id="62"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1E52C8">
        <w:rPr>
          <w:noProof/>
          <w:lang w:val="en-GB"/>
        </w:rPr>
        <w:t>9</w:t>
      </w:r>
      <w:r>
        <w:fldChar w:fldCharType="end"/>
      </w:r>
      <w:bookmarkEnd w:id="62"/>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AAS abstraction, core implementing classes, plugin interfaces (lighter background) and the platform lifecycle mechanism. Plugin descriptors are not shown.</w:t>
      </w:r>
    </w:p>
    <w:p w14:paraId="0B71263E" w14:textId="77777777" w:rsidR="004D40E4" w:rsidRDefault="004D40E4" w:rsidP="004D40E4">
      <w:pPr>
        <w:pStyle w:val="Heading4"/>
        <w:numPr>
          <w:ilvl w:val="0"/>
          <w:numId w:val="0"/>
        </w:numPr>
        <w:ind w:left="864" w:hanging="864"/>
        <w:rPr>
          <w:lang w:val="en-US"/>
        </w:rPr>
      </w:pPr>
      <w:bookmarkStart w:id="63" w:name="_Ref77076328"/>
    </w:p>
    <w:p w14:paraId="6077A0CE" w14:textId="77777777" w:rsidR="004D40E4" w:rsidRDefault="004D40E4" w:rsidP="004D40E4">
      <w:pPr>
        <w:pStyle w:val="Heading3"/>
        <w:rPr>
          <w:lang w:val="en-US"/>
        </w:rPr>
      </w:pPr>
      <w:bookmarkStart w:id="64" w:name="_Toc216439642"/>
      <w:r>
        <w:rPr>
          <w:lang w:val="en-US"/>
        </w:rPr>
        <w:t>The support.aas Component</w:t>
      </w:r>
      <w:bookmarkEnd w:id="64"/>
    </w:p>
    <w:p w14:paraId="6860DEF7" w14:textId="77777777" w:rsidR="004D40E4" w:rsidRDefault="004D40E4" w:rsidP="004D40E4">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interfaces for over abstracting Asset Administration Shell implementations, the identity (authentication) mechanism as well as basic mechanisms to be used as implementations for AAS submodels, e.g., system metrics, the distributed network manager and semantic id resolution.</w:t>
      </w:r>
    </w:p>
    <w:p w14:paraId="501B2C99" w14:textId="3302BF49" w:rsidR="00B82C3F" w:rsidRPr="003D662E" w:rsidRDefault="00B82C3F" w:rsidP="00B82C3F">
      <w:pPr>
        <w:pStyle w:val="Heading4"/>
        <w:rPr>
          <w:lang w:val="en-US"/>
        </w:rPr>
      </w:pPr>
      <w:r w:rsidRPr="003D662E">
        <w:rPr>
          <w:lang w:val="en-US"/>
        </w:rPr>
        <w:t>Asset Administration Shell Abstraction</w:t>
      </w:r>
      <w:bookmarkEnd w:id="63"/>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0F8F51E8" w:rsidR="00B82C3F" w:rsidRDefault="00C44354" w:rsidP="00B82C3F">
      <w:pPr>
        <w:jc w:val="both"/>
        <w:rPr>
          <w:lang w:val="en-US"/>
        </w:rPr>
      </w:pPr>
      <w:r>
        <w:rPr>
          <w:lang w:val="en-US"/>
        </w:rPr>
        <w:t>Currently, w</w:t>
      </w:r>
      <w:r w:rsidR="00B82C3F" w:rsidRPr="003D662E">
        <w:rPr>
          <w:lang w:val="en-US"/>
        </w:rPr>
        <w:t xml:space="preserve">e employ </w:t>
      </w:r>
      <w:bookmarkStart w:id="65" w:name="_Hlk77073290"/>
      <w:r w:rsidR="00B82C3F" w:rsidRPr="003D662E">
        <w:rPr>
          <w:lang w:val="en-US"/>
        </w:rPr>
        <w:t>BaSyx</w:t>
      </w:r>
      <w:r w:rsidR="00B82C3F">
        <w:rPr>
          <w:lang w:val="en-US"/>
        </w:rPr>
        <w:t>1</w:t>
      </w:r>
      <w:r w:rsidR="00B82C3F" w:rsidRPr="003D662E">
        <w:rPr>
          <w:lang w:val="en-US"/>
        </w:rPr>
        <w:t xml:space="preserve"> as </w:t>
      </w:r>
      <w:bookmarkEnd w:id="65"/>
      <w:r w:rsidR="00B82C3F" w:rsidRPr="003D662E">
        <w:rPr>
          <w:lang w:val="en-US"/>
        </w:rPr>
        <w:t xml:space="preserve">the default AAS implementation of </w:t>
      </w:r>
      <w:r>
        <w:rPr>
          <w:lang w:val="en-US"/>
        </w:rPr>
        <w:t xml:space="preserve">oktoflow and, besides three different versions of BaSyx1 (AAS metamodel/API v2)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1E52C8" w:rsidRPr="00C44354">
        <w:rPr>
          <w:lang w:val="en-GB"/>
        </w:rPr>
        <w:t xml:space="preserve">Figure </w:t>
      </w:r>
      <w:r w:rsidR="001E52C8">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3B7D8D41" w:rsidR="006C360F" w:rsidRPr="003D662E" w:rsidRDefault="006C360F" w:rsidP="006C360F">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29"/>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lastRenderedPageBreak/>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F61ED19"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w:t>
      </w:r>
      <w:r w:rsidR="00AE01B6">
        <w:rPr>
          <w:lang w:val="en-US"/>
        </w:rPr>
        <w:t>[</w:t>
      </w:r>
      <w:r w:rsidR="00AE01B6" w:rsidRPr="00AE01B6">
        <w:rPr>
          <w:lang w:val="en-GB"/>
        </w:rPr>
        <w:t>BBB+20</w:t>
      </w:r>
      <w:r w:rsidR="00AE01B6">
        <w:rPr>
          <w:lang w:val="en-GB"/>
        </w:rPr>
        <w:t>]</w:t>
      </w:r>
      <w:r w:rsidRPr="003D662E">
        <w:rPr>
          <w:lang w:val="en-US"/>
        </w:rPr>
        <w:t xml:space="preserve">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496D4911" w:rsidR="00B82C3F" w:rsidRDefault="00B82C3F" w:rsidP="00B82C3F">
      <w:pPr>
        <w:pStyle w:val="ListParagraph"/>
        <w:numPr>
          <w:ilvl w:val="0"/>
          <w:numId w:val="54"/>
        </w:numPr>
        <w:jc w:val="both"/>
        <w:rPr>
          <w:lang w:val="en-US"/>
        </w:rPr>
      </w:pPr>
      <w:r>
        <w:rPr>
          <w:lang w:val="en-US"/>
        </w:rPr>
        <w:t>Generic Frame for Technical Data for Industrial Equipment in Manufacturing [</w:t>
      </w:r>
      <w:r w:rsidR="00872649" w:rsidRPr="002642F2">
        <w:rPr>
          <w:lang w:val="en-US"/>
        </w:rPr>
        <w:t>IDTA 02003-1-2</w:t>
      </w:r>
      <w:r>
        <w:rPr>
          <w:lang w:val="en-US"/>
        </w:rPr>
        <w:t xml:space="preserve">] </w:t>
      </w:r>
    </w:p>
    <w:p w14:paraId="16B72BD8" w14:textId="3D9648A2" w:rsidR="00B82C3F" w:rsidRPr="005E022A" w:rsidRDefault="00B82C3F" w:rsidP="00B82C3F">
      <w:pPr>
        <w:pStyle w:val="ListParagraph"/>
        <w:numPr>
          <w:ilvl w:val="0"/>
          <w:numId w:val="54"/>
        </w:numPr>
        <w:jc w:val="both"/>
        <w:rPr>
          <w:lang w:val="en-US"/>
        </w:rPr>
      </w:pPr>
      <w:r w:rsidRPr="005E022A">
        <w:rPr>
          <w:lang w:val="en-US"/>
        </w:rPr>
        <w:t>Handover Documentation</w:t>
      </w:r>
      <w:r>
        <w:rPr>
          <w:lang w:val="en-US"/>
        </w:rPr>
        <w:t xml:space="preserve"> [</w:t>
      </w:r>
      <w:r w:rsidR="00872649" w:rsidRPr="005E022A">
        <w:rPr>
          <w:lang w:val="en-US"/>
        </w:rPr>
        <w:t>IDTA 02004-1-2</w:t>
      </w:r>
      <w:r>
        <w:rPr>
          <w:lang w:val="en-US"/>
        </w:rPr>
        <w:t>]</w:t>
      </w:r>
    </w:p>
    <w:p w14:paraId="0C19CE05" w14:textId="5CA85A17" w:rsidR="00B82C3F" w:rsidRPr="005E022A" w:rsidRDefault="00B82C3F" w:rsidP="00B82C3F">
      <w:pPr>
        <w:pStyle w:val="ListParagraph"/>
        <w:numPr>
          <w:ilvl w:val="0"/>
          <w:numId w:val="54"/>
        </w:numPr>
        <w:jc w:val="both"/>
        <w:rPr>
          <w:lang w:val="en-US"/>
        </w:rPr>
      </w:pPr>
      <w:r w:rsidRPr="005E022A">
        <w:rPr>
          <w:lang w:val="en-US"/>
        </w:rPr>
        <w:t>Hierarchical Structures enabling Bills of Material</w:t>
      </w:r>
      <w:r>
        <w:rPr>
          <w:lang w:val="en-US"/>
        </w:rPr>
        <w:t xml:space="preserve"> [</w:t>
      </w:r>
      <w:r w:rsidR="00872649" w:rsidRPr="002642F2">
        <w:rPr>
          <w:lang w:val="en-US"/>
        </w:rPr>
        <w:t>IDTA 02011-1-0</w:t>
      </w:r>
      <w:r>
        <w:rPr>
          <w:lang w:val="en-US"/>
        </w:rPr>
        <w:t>]</w:t>
      </w:r>
    </w:p>
    <w:p w14:paraId="55015368" w14:textId="5DE2B0E0" w:rsidR="00B82C3F" w:rsidRDefault="00B82C3F" w:rsidP="00B82C3F">
      <w:pPr>
        <w:pStyle w:val="ListParagraph"/>
        <w:numPr>
          <w:ilvl w:val="0"/>
          <w:numId w:val="54"/>
        </w:numPr>
        <w:jc w:val="both"/>
        <w:rPr>
          <w:lang w:val="en-US"/>
        </w:rPr>
      </w:pPr>
      <w:r w:rsidRPr="005E022A">
        <w:rPr>
          <w:lang w:val="en-US"/>
        </w:rPr>
        <w:t>Draft Submodel PCF</w:t>
      </w:r>
      <w:r>
        <w:rPr>
          <w:lang w:val="en-US"/>
        </w:rPr>
        <w:t xml:space="preserve"> [</w:t>
      </w:r>
      <w:r w:rsidR="00872649" w:rsidRPr="005E022A">
        <w:rPr>
          <w:lang w:val="en-US"/>
        </w:rPr>
        <w:t>IDTA 2023-01-24</w:t>
      </w:r>
      <w:r>
        <w:rPr>
          <w:lang w:val="en-US"/>
        </w:rPr>
        <w:t>]</w:t>
      </w:r>
    </w:p>
    <w:p w14:paraId="2EE9A276" w14:textId="7B33F820" w:rsidR="00B82C3F" w:rsidRDefault="00B82C3F" w:rsidP="00B82C3F">
      <w:pPr>
        <w:pStyle w:val="ListParagraph"/>
        <w:numPr>
          <w:ilvl w:val="0"/>
          <w:numId w:val="54"/>
        </w:numPr>
        <w:jc w:val="both"/>
        <w:rPr>
          <w:lang w:val="en-GB"/>
        </w:rPr>
      </w:pPr>
      <w:r w:rsidRPr="003A6460">
        <w:rPr>
          <w:lang w:val="en-US"/>
        </w:rPr>
        <w:t>Time Series Data</w:t>
      </w:r>
      <w:r>
        <w:rPr>
          <w:lang w:val="en-US"/>
        </w:rPr>
        <w:t xml:space="preserve"> [</w:t>
      </w:r>
      <w:r w:rsidR="00872649" w:rsidRPr="003A6460">
        <w:rPr>
          <w:lang w:val="en-US"/>
        </w:rPr>
        <w:t>IDTA 02008-1-1</w:t>
      </w:r>
      <w:r>
        <w:rPr>
          <w:lang w:val="en-US"/>
        </w:rPr>
        <w:t>]</w:t>
      </w:r>
    </w:p>
    <w:p w14:paraId="540A4F00" w14:textId="27852DBC" w:rsidR="00B82C3F" w:rsidRDefault="00B82C3F" w:rsidP="00B82C3F">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2A858D71" w14:textId="22CABA0E" w:rsidR="00B82C3F" w:rsidRPr="000133D3" w:rsidRDefault="00B82C3F" w:rsidP="00B82C3F">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AASFactory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7BB93FE8"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 </w:t>
      </w:r>
      <w:r w:rsidRPr="003D662E">
        <w:rPr>
          <w:lang w:val="en-US"/>
        </w:rPr>
        <w:t>implement the interfaces, typically in terms of adapter/wrapper</w:t>
      </w:r>
      <w:r w:rsidRPr="003D662E">
        <w:rPr>
          <w:rStyle w:val="FootnoteReference"/>
          <w:lang w:val="en-US"/>
        </w:rPr>
        <w:footnoteReference w:id="30"/>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lastRenderedPageBreak/>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1E52C8">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6" w:name="_Ref77076330"/>
      <w:r w:rsidRPr="003D662E">
        <w:rPr>
          <w:lang w:val="en-US"/>
        </w:rPr>
        <w:t xml:space="preserve">Network Management </w:t>
      </w:r>
      <w:bookmarkEnd w:id="66"/>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67" w:name="_Ref77076332"/>
      <w:r>
        <w:rPr>
          <w:lang w:val="en-US"/>
        </w:rPr>
        <w:t xml:space="preserve">Platform Component </w:t>
      </w:r>
      <w:r w:rsidRPr="003D662E">
        <w:rPr>
          <w:lang w:val="en-US"/>
        </w:rPr>
        <w:t xml:space="preserve">Lifecycle </w:t>
      </w:r>
      <w:bookmarkEnd w:id="67"/>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68" w:name="_Ref98244584"/>
      <w:r w:rsidRPr="003D662E">
        <w:rPr>
          <w:lang w:val="en-US"/>
        </w:rPr>
        <w:t>System-level Monitoring Support</w:t>
      </w:r>
      <w:bookmarkEnd w:id="68"/>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1"/>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69" w:name="_Ref108000037"/>
      <w:bookmarkStart w:id="70" w:name="_Ref109305545"/>
      <w:bookmarkStart w:id="71" w:name="_Ref111718008"/>
      <w:r w:rsidRPr="003D662E">
        <w:rPr>
          <w:lang w:val="en-US"/>
        </w:rPr>
        <w:lastRenderedPageBreak/>
        <w:t>Identity Support</w:t>
      </w:r>
      <w:bookmarkEnd w:id="69"/>
      <w:bookmarkEnd w:id="70"/>
      <w:bookmarkEnd w:id="71"/>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2"/>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2" w:name="_Ref109305762"/>
      <w:r w:rsidRPr="003D662E">
        <w:rPr>
          <w:lang w:val="en-US"/>
        </w:rPr>
        <w:t>Semantic Id Resolution Support</w:t>
      </w:r>
      <w:bookmarkEnd w:id="72"/>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3"/>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7845774C"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w:t>
      </w:r>
      <w:r w:rsidR="007C5787">
        <w:rPr>
          <w:lang w:val="en-US"/>
        </w:rPr>
        <w:lastRenderedPageBreak/>
        <w:t>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1E52C8">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bookmarkStart w:id="73" w:name="_Toc216439643"/>
      <w:r>
        <w:rPr>
          <w:lang w:val="en-US"/>
        </w:rPr>
        <w:t>The support.iip-aas Component</w:t>
      </w:r>
      <w:bookmarkEnd w:id="73"/>
    </w:p>
    <w:p w14:paraId="2BA060A6" w14:textId="2BBF3746"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4"/>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1E52C8" w:rsidRPr="00AD53EC">
        <w:rPr>
          <w:lang w:val="en-GB"/>
        </w:rPr>
        <w:t xml:space="preserve">Figure </w:t>
      </w:r>
      <w:r w:rsidR="001E52C8">
        <w:rPr>
          <w:noProof/>
          <w:lang w:val="en-GB"/>
        </w:rPr>
        <w:t>10</w:t>
      </w:r>
      <w:r w:rsidR="00AD53EC">
        <w:rPr>
          <w:lang w:val="en-US"/>
        </w:rPr>
        <w:fldChar w:fldCharType="end"/>
      </w:r>
      <w:r w:rsidRPr="003D662E">
        <w:rPr>
          <w:lang w:val="en-US"/>
        </w:rPr>
        <w:t>.</w:t>
      </w:r>
    </w:p>
    <w:p w14:paraId="469689F4" w14:textId="02932331" w:rsidR="00415D11" w:rsidRDefault="00AD53EC" w:rsidP="00AD53EC">
      <w:pPr>
        <w:jc w:val="center"/>
        <w:rPr>
          <w:lang w:val="en-US"/>
        </w:rPr>
      </w:pPr>
      <w:r w:rsidRPr="00AD53EC">
        <w:rPr>
          <w:noProof/>
        </w:rPr>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7B381F4D" w:rsidR="00AD53EC" w:rsidRDefault="00AD53EC" w:rsidP="00AD53EC">
      <w:pPr>
        <w:pStyle w:val="Caption"/>
        <w:rPr>
          <w:lang w:val="en-US"/>
        </w:rPr>
      </w:pPr>
      <w:bookmarkStart w:id="74"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1E52C8">
        <w:rPr>
          <w:noProof/>
          <w:lang w:val="en-GB"/>
        </w:rPr>
        <w:t>10</w:t>
      </w:r>
      <w:r>
        <w:fldChar w:fldCharType="end"/>
      </w:r>
      <w:bookmarkEnd w:id="74"/>
      <w:r w:rsidRPr="00AD53EC">
        <w:rPr>
          <w:lang w:val="en-GB"/>
        </w:rPr>
        <w:t xml:space="preserve">: Simplified structure of </w:t>
      </w:r>
      <w:r w:rsidRPr="00AD53EC">
        <w:rPr>
          <w:rFonts w:ascii="Consolas" w:hAnsi="Consolas"/>
          <w:i w:val="0"/>
          <w:iCs w:val="0"/>
          <w:lang w:val="en-GB"/>
        </w:rPr>
        <w:t>support.</w:t>
      </w:r>
      <w:r w:rsidR="004D40E4">
        <w:rPr>
          <w:rFonts w:ascii="Consolas" w:hAnsi="Consolas"/>
          <w:i w:val="0"/>
          <w:iCs w:val="0"/>
          <w:lang w:val="en-GB"/>
        </w:rPr>
        <w:t>iip</w:t>
      </w:r>
      <w:r w:rsidRPr="00AD53EC">
        <w:rPr>
          <w:rFonts w:ascii="Consolas" w:hAnsi="Consolas"/>
          <w:i w:val="0"/>
          <w:iCs w:val="0"/>
          <w:lang w:val="en-GB"/>
        </w:rPr>
        <w:t>-aas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53D70A0F" w14:textId="3B884047" w:rsidR="004D40E4" w:rsidRDefault="004D40E4" w:rsidP="004D40E4">
      <w:pPr>
        <w:jc w:val="both"/>
        <w:rPr>
          <w:rFonts w:cstheme="minorHAnsi"/>
          <w:lang w:val="en-US"/>
        </w:rPr>
      </w:pPr>
      <w:r>
        <w:rPr>
          <w:lang w:val="en-US"/>
        </w:rPr>
        <w:t xml:space="preserve">One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 xml:space="preserve">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w:t>
      </w:r>
      <w:r w:rsidRPr="00281003">
        <w:rPr>
          <w:rFonts w:cstheme="minorHAnsi"/>
          <w:lang w:val="en-US"/>
        </w:rPr>
        <w:lastRenderedPageBreak/>
        <w:t>continued (management) operations.</w:t>
      </w:r>
      <w:r>
        <w:rPr>
          <w:rFonts w:cstheme="minorHAnsi"/>
          <w:lang w:val="en-US"/>
        </w:rPr>
        <w:t xml:space="preserve"> The </w:t>
      </w:r>
      <w:r w:rsidRPr="003D662E">
        <w:rPr>
          <w:rFonts w:ascii="Consolas" w:hAnsi="Consolas"/>
          <w:lang w:val="en-US"/>
        </w:rPr>
        <w:t>AasPartRegistry</w:t>
      </w:r>
      <w:r>
        <w:rPr>
          <w:rFonts w:cstheme="minorHAnsi"/>
          <w:lang w:val="en-US"/>
        </w:rPr>
        <w:t xml:space="preserve"> also maintains the AAS setup information (supported by the classes package </w:t>
      </w:r>
      <w:r w:rsidRPr="0014225B">
        <w:rPr>
          <w:rFonts w:ascii="Consolas" w:hAnsi="Consolas" w:cstheme="minorHAnsi"/>
          <w:lang w:val="en-US"/>
        </w:rPr>
        <w:t>config</w:t>
      </w:r>
      <w:r>
        <w:rPr>
          <w:rFonts w:cstheme="minorHAnsi"/>
          <w:lang w:val="en-US"/>
        </w:rPr>
        <w:t xml:space="preserve"> – to be renamed to setup in the future).</w:t>
      </w:r>
    </w:p>
    <w:p w14:paraId="7BA9C8C6" w14:textId="77777777" w:rsidR="004D40E4" w:rsidRPr="003D662E" w:rsidRDefault="004D40E4" w:rsidP="004D40E4">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2341AC32" w14:textId="52B2B790"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 MERGEFORMAT </w:instrText>
      </w:r>
      <w:r>
        <w:rPr>
          <w:lang w:val="en-US"/>
        </w:rPr>
      </w:r>
      <w:r>
        <w:rPr>
          <w:lang w:val="en-US"/>
        </w:rPr>
        <w:fldChar w:fldCharType="separate"/>
      </w:r>
      <w:r w:rsidR="001E52C8" w:rsidRPr="00AD53EC">
        <w:rPr>
          <w:lang w:val="en-GB"/>
        </w:rPr>
        <w:t xml:space="preserve">Figure </w:t>
      </w:r>
      <w:r w:rsidR="001E52C8">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0116C7EE"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AAS IRI definitions from [</w:t>
      </w:r>
      <w:r w:rsidR="000F1327">
        <w:rPr>
          <w:lang w:val="en-US"/>
        </w:rPr>
        <w:t>ZVEI-N</w:t>
      </w:r>
      <w:r w:rsidR="00196A61" w:rsidRPr="003D662E">
        <w:rPr>
          <w:lang w:val="en-US"/>
        </w:rPr>
        <w:t xml:space="preserve">]. </w:t>
      </w:r>
    </w:p>
    <w:p w14:paraId="27862884" w14:textId="7061C4A6" w:rsidR="00BB2BB5" w:rsidRPr="003D662E" w:rsidRDefault="00BB2BB5" w:rsidP="00BB2BB5">
      <w:pPr>
        <w:pStyle w:val="Heading3"/>
        <w:rPr>
          <w:lang w:val="en-US"/>
        </w:rPr>
      </w:pPr>
      <w:bookmarkStart w:id="75" w:name="_Ref88577887"/>
      <w:bookmarkStart w:id="76" w:name="_Toc216439644"/>
      <w:r w:rsidRPr="003D662E">
        <w:rPr>
          <w:lang w:val="en-US"/>
        </w:rPr>
        <w:t>AAS Creation and Usage Pattern</w:t>
      </w:r>
      <w:bookmarkEnd w:id="75"/>
      <w:bookmarkEnd w:id="76"/>
    </w:p>
    <w:p w14:paraId="68148760" w14:textId="339EDF10"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1E52C8" w:rsidRPr="003D662E">
        <w:rPr>
          <w:lang w:val="en-US"/>
        </w:rPr>
        <w:t xml:space="preserve">Figure </w:t>
      </w:r>
      <w:r w:rsidR="001E52C8">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897FAE4" w:rsidR="00D0043A" w:rsidRPr="003D662E" w:rsidRDefault="00D0043A" w:rsidP="00D0043A">
      <w:pPr>
        <w:pStyle w:val="Caption"/>
        <w:jc w:val="center"/>
        <w:rPr>
          <w:lang w:val="en-US"/>
        </w:rPr>
      </w:pPr>
      <w:bookmarkStart w:id="77"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11</w:t>
      </w:r>
      <w:r w:rsidRPr="003D662E">
        <w:fldChar w:fldCharType="end"/>
      </w:r>
      <w:bookmarkEnd w:id="77"/>
      <w:r w:rsidRPr="003D662E">
        <w:rPr>
          <w:lang w:val="en-US"/>
        </w:rPr>
        <w:t>: AAS creation and usage pattern involving support layer classes and mechanisms.</w:t>
      </w:r>
    </w:p>
    <w:p w14:paraId="60E830E5" w14:textId="6AE971CC"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1E52C8" w:rsidRPr="003D662E">
        <w:rPr>
          <w:lang w:val="en-US"/>
        </w:rPr>
        <w:t xml:space="preserve">Figure </w:t>
      </w:r>
      <w:r w:rsidR="001E52C8">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w:t>
      </w:r>
      <w:r w:rsidR="00B918D1" w:rsidRPr="003D662E">
        <w:rPr>
          <w:lang w:val="en-US"/>
        </w:rPr>
        <w:lastRenderedPageBreak/>
        <w:t xml:space="preserve">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39D9EA20"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0F1327">
        <w:rPr>
          <w:lang w:val="en-US"/>
        </w:rPr>
        <w:t>ZVEI-N</w:t>
      </w:r>
      <w:r w:rsidR="004B6C7C" w:rsidRPr="003D662E">
        <w:rPr>
          <w:lang w:val="en-US"/>
        </w:rPr>
        <w:t xml:space="preserve">, </w:t>
      </w:r>
      <w:r w:rsidR="000F1327">
        <w:rPr>
          <w:lang w:val="en-US"/>
        </w:rPr>
        <w:t>BBB+20</w:t>
      </w:r>
      <w:r w:rsidR="00466282" w:rsidRPr="003D662E">
        <w:rPr>
          <w:lang w:val="en-US"/>
        </w:rPr>
        <w:t>].</w:t>
      </w:r>
    </w:p>
    <w:p w14:paraId="68AC6348" w14:textId="104A6FDE"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1E52C8" w:rsidRPr="003D662E">
        <w:rPr>
          <w:lang w:val="en-US"/>
        </w:rPr>
        <w:t xml:space="preserve">Figure </w:t>
      </w:r>
      <w:r w:rsidR="001E52C8">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78" w:name="_Ref214626469"/>
      <w:bookmarkStart w:id="79" w:name="_Toc216439645"/>
      <w:r>
        <w:rPr>
          <w:lang w:val="en-US"/>
        </w:rPr>
        <w:t>Plugins</w:t>
      </w:r>
      <w:bookmarkEnd w:id="78"/>
      <w:bookmarkEnd w:id="79"/>
    </w:p>
    <w:p w14:paraId="300D6E06" w14:textId="1952ADAB"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1E52C8" w:rsidRPr="003D662E">
        <w:rPr>
          <w:lang w:val="en-US"/>
        </w:rPr>
        <w:t xml:space="preserve">Table </w:t>
      </w:r>
      <w:r w:rsidR="001E52C8">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w:t>
      </w:r>
      <w:r w:rsidR="008907F0">
        <w:rPr>
          <w:lang w:val="en-US"/>
        </w:rPr>
        <w:lastRenderedPageBreak/>
        <w:t xml:space="preserve">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56BB4294" w:rsidR="008907F0" w:rsidRPr="003D662E" w:rsidRDefault="008907F0" w:rsidP="008907F0">
      <w:pPr>
        <w:pStyle w:val="Caption"/>
        <w:jc w:val="center"/>
        <w:rPr>
          <w:lang w:val="en-US"/>
        </w:rPr>
      </w:pPr>
      <w:bookmarkStart w:id="80"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E52C8">
        <w:rPr>
          <w:noProof/>
          <w:lang w:val="en-US"/>
        </w:rPr>
        <w:t>4</w:t>
      </w:r>
      <w:r w:rsidRPr="003D662E">
        <w:fldChar w:fldCharType="end"/>
      </w:r>
      <w:bookmarkEnd w:id="80"/>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5"/>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6"/>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7"/>
            </w:r>
            <w:r>
              <w:rPr>
                <w:lang w:val="en-US"/>
              </w:rPr>
              <w:t>, glassfish</w:t>
            </w:r>
            <w:r>
              <w:rPr>
                <w:rStyle w:val="FootnoteReference"/>
                <w:lang w:val="en-US"/>
              </w:rPr>
              <w:footnoteReference w:id="38"/>
            </w:r>
            <w:r>
              <w:rPr>
                <w:lang w:val="en-US"/>
              </w:rPr>
              <w:t>, jsoniter</w:t>
            </w:r>
            <w:r>
              <w:rPr>
                <w:rStyle w:val="FootnoteReference"/>
                <w:lang w:val="en-US"/>
              </w:rPr>
              <w:footnoteReference w:id="39"/>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0"/>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1"/>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2"/>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3"/>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4"/>
            </w:r>
            <w:r>
              <w:rPr>
                <w:lang w:val="en-US"/>
              </w:rPr>
              <w:t>, jodatime</w:t>
            </w:r>
            <w:r>
              <w:rPr>
                <w:rStyle w:val="FootnoteReference"/>
                <w:lang w:val="en-US"/>
              </w:rPr>
              <w:footnoteReference w:id="45"/>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6"/>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7"/>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48"/>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w:t>
      </w:r>
      <w:r w:rsidR="00D77D03">
        <w:rPr>
          <w:lang w:val="en-US"/>
        </w:rPr>
        <w:lastRenderedPageBreak/>
        <w:t xml:space="preserve">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54504E04" w:rsidR="008907F0" w:rsidRDefault="00F82026" w:rsidP="008907F0">
      <w:pPr>
        <w:jc w:val="both"/>
        <w:rPr>
          <w:lang w:val="en-US"/>
        </w:rPr>
      </w:pPr>
      <w:r>
        <w:rPr>
          <w:lang w:val="en-US"/>
        </w:rPr>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1E52C8" w:rsidRPr="003D662E">
        <w:rPr>
          <w:lang w:val="en-US"/>
        </w:rPr>
        <w:t xml:space="preserve">Table </w:t>
      </w:r>
      <w:r w:rsidR="001E52C8">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w:t>
      </w:r>
      <w:r w:rsidR="00631762">
        <w:rPr>
          <w:lang w:val="en-US"/>
        </w:rPr>
        <w:t xml:space="preserve"> (for Spring Cloud Stream) </w:t>
      </w:r>
      <w:r>
        <w:rPr>
          <w:lang w:val="en-US"/>
        </w:rPr>
        <w:t xml:space="preserve">or </w:t>
      </w:r>
      <w:r w:rsidR="008907F0">
        <w:rPr>
          <w:lang w:val="en-US"/>
        </w:rPr>
        <w:t>the configuration modeling</w:t>
      </w:r>
      <w:r>
        <w:rPr>
          <w:lang w:val="en-US"/>
        </w:rPr>
        <w:t>/</w:t>
      </w:r>
      <w:r w:rsidR="008907F0">
        <w:rPr>
          <w:lang w:val="en-US"/>
        </w:rPr>
        <w:t xml:space="preserve">code generation (EASy-Producer) </w:t>
      </w:r>
      <w:r w:rsidR="00A43E30">
        <w:rPr>
          <w:lang w:val="en-US"/>
        </w:rPr>
        <w:t>constitute</w:t>
      </w:r>
      <w:r w:rsidR="008907F0">
        <w:rPr>
          <w:lang w:val="en-US"/>
        </w:rPr>
        <w:t xml:space="preserve">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216439646"/>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760E13ED"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ayer is responsible for connecting</w:t>
      </w:r>
      <w:r w:rsidR="00377933">
        <w:rPr>
          <w:lang w:val="en-US"/>
        </w:rPr>
        <w:t xml:space="preserve"> devices, services and</w:t>
      </w:r>
      <w:r w:rsidR="0040713B" w:rsidRPr="003D662E">
        <w:rPr>
          <w:lang w:val="en-US"/>
        </w:rPr>
        <w:t xml:space="preserve"> </w:t>
      </w:r>
      <w:r w:rsidR="0027772D" w:rsidRPr="003D662E">
        <w:rPr>
          <w:lang w:val="en-US"/>
        </w:rPr>
        <w:t xml:space="preserve">resources </w:t>
      </w:r>
      <w:r w:rsidR="004D780C" w:rsidRPr="003D662E">
        <w:rPr>
          <w:lang w:val="en-US"/>
        </w:rPr>
        <w:t xml:space="preserve">among each other.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1E52C8">
        <w:rPr>
          <w:lang w:val="en-US"/>
        </w:rPr>
        <w:t>3.4.1</w:t>
      </w:r>
      <w:r w:rsidR="00731D90" w:rsidRPr="003D662E">
        <w:rPr>
          <w:lang w:val="en-US"/>
        </w:rPr>
        <w:fldChar w:fldCharType="end"/>
      </w:r>
      <w:r w:rsidR="00644A50" w:rsidRPr="003D662E">
        <w:rPr>
          <w:lang w:val="en-US"/>
        </w:rPr>
        <w:t xml:space="preserve">) </w:t>
      </w:r>
      <w:r w:rsidR="005A2107">
        <w:rPr>
          <w:lang w:val="en-US"/>
        </w:rPr>
        <w:t xml:space="preserve">for the low-level platform-internal data transport </w:t>
      </w:r>
      <w:r w:rsidR="00644A50" w:rsidRPr="003D662E">
        <w:rPr>
          <w:lang w:val="en-US"/>
        </w:rPr>
        <w:t xml:space="preserve">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1E52C8">
        <w:rPr>
          <w:lang w:val="en-US"/>
        </w:rPr>
        <w:t>3.4.2</w:t>
      </w:r>
      <w:r w:rsidR="00731D90" w:rsidRPr="003D662E">
        <w:rPr>
          <w:lang w:val="en-US"/>
        </w:rPr>
        <w:fldChar w:fldCharType="end"/>
      </w:r>
      <w:r w:rsidR="00644A50" w:rsidRPr="003D662E">
        <w:rPr>
          <w:lang w:val="en-US"/>
        </w:rPr>
        <w:t>)</w:t>
      </w:r>
      <w:r w:rsidR="005A2107">
        <w:rPr>
          <w:lang w:val="en-US"/>
        </w:rPr>
        <w:t xml:space="preserve"> for external data input/output</w:t>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216439647"/>
      <w:r w:rsidRPr="003D662E">
        <w:rPr>
          <w:lang w:val="en-US"/>
        </w:rPr>
        <w:t>Transport Component</w:t>
      </w:r>
      <w:bookmarkEnd w:id="89"/>
      <w:bookmarkEnd w:id="90"/>
    </w:p>
    <w:p w14:paraId="35966188" w14:textId="3B93A7D7" w:rsidR="004279AF" w:rsidRPr="003D662E" w:rsidRDefault="007D0E1B">
      <w:pPr>
        <w:jc w:val="both"/>
        <w:rPr>
          <w:lang w:val="en-US"/>
        </w:rPr>
      </w:pPr>
      <w:r>
        <w:rPr>
          <w:lang w:val="en-US"/>
        </w:rPr>
        <w:t xml:space="preserve">The </w:t>
      </w:r>
      <w:r w:rsidR="00625FDC" w:rsidRPr="003D662E">
        <w:rPr>
          <w:lang w:val="en-US"/>
        </w:rPr>
        <w:t>T</w:t>
      </w:r>
      <w:r w:rsidR="007C1F0A" w:rsidRPr="003D662E">
        <w:rPr>
          <w:lang w:val="en-US"/>
        </w:rPr>
        <w:t xml:space="preserve">ransport </w:t>
      </w:r>
      <w:r w:rsidR="00625FDC" w:rsidRPr="003D662E">
        <w:rPr>
          <w:lang w:val="en-US"/>
        </w:rPr>
        <w:t>C</w:t>
      </w:r>
      <w:r w:rsidR="00DD6286" w:rsidRPr="003D662E">
        <w:rPr>
          <w:lang w:val="en-US"/>
        </w:rPr>
        <w:t xml:space="preserve">omponent </w:t>
      </w:r>
      <w:r>
        <w:rPr>
          <w:lang w:val="en-US"/>
        </w:rPr>
        <w:t>is responsible for turning objects into a specified wire format and to transport the data using that wire format from a sender to a receiver</w:t>
      </w:r>
      <w:r w:rsidR="000638F3">
        <w:rPr>
          <w:lang w:val="en-US"/>
        </w:rPr>
        <w:t>, e.g., among (distributed) services</w:t>
      </w:r>
      <w:r>
        <w:rPr>
          <w:lang w:val="en-US"/>
        </w:rPr>
        <w:t xml:space="preserve">. Wire format and transport protocol shall be exchangeable and extensible. The Transport Component is in particular responsible for fast (soft-realtime) communication while, in contrast, AAS is more for storing stable data of low frequency changes and for representing (distributed) operations/component interfaces. This decision was made based on early </w:t>
      </w:r>
      <w:r w:rsidR="007F2061" w:rsidRPr="003D662E">
        <w:rPr>
          <w:lang w:val="en-US"/>
        </w:rPr>
        <w:t>experiments [</w:t>
      </w:r>
      <w:r w:rsidR="00821E85">
        <w:rPr>
          <w:lang w:val="en-US"/>
        </w:rPr>
        <w:t>Sta20</w:t>
      </w:r>
      <w:r w:rsidR="007F2061" w:rsidRPr="003D662E">
        <w:rPr>
          <w:lang w:val="en-US"/>
        </w:rPr>
        <w:t>]</w:t>
      </w:r>
      <w:r>
        <w:rPr>
          <w:lang w:val="en-US"/>
        </w:rPr>
        <w:t xml:space="preserve">, where AAS operation calls showed a round-trip time of </w:t>
      </w:r>
      <w:r w:rsidR="009847B3" w:rsidRPr="003D662E">
        <w:rPr>
          <w:lang w:val="en-US"/>
        </w:rPr>
        <w:t>2</w:t>
      </w:r>
      <w:r w:rsidR="004C5F9B" w:rsidRPr="003D662E">
        <w:rPr>
          <w:lang w:val="en-US"/>
        </w:rPr>
        <w:t xml:space="preserve">3 </w:t>
      </w:r>
      <w:r w:rsidR="009847B3" w:rsidRPr="003D662E">
        <w:rPr>
          <w:lang w:val="en-US"/>
        </w:rPr>
        <w:t>ms</w:t>
      </w:r>
      <w:r>
        <w:rPr>
          <w:lang w:val="en-US"/>
        </w:rPr>
        <w:t xml:space="preserve"> and property accesses of about</w:t>
      </w:r>
      <w:r w:rsidR="009847B3" w:rsidRPr="003D662E">
        <w:rPr>
          <w:lang w:val="en-US"/>
        </w:rPr>
        <w:t xml:space="preserve">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Pr>
          <w:lang w:val="en-US"/>
        </w:rPr>
        <w:t xml:space="preserve">, which may impact the required </w:t>
      </w:r>
      <w:r w:rsidR="00DA022A" w:rsidRPr="003D662E">
        <w:rPr>
          <w:lang w:val="en-US"/>
        </w:rPr>
        <w:t xml:space="preserve">8 ms machine pulse in </w:t>
      </w:r>
      <w:r w:rsidR="00D92169" w:rsidRPr="003D662E">
        <w:rPr>
          <w:lang w:val="en-US"/>
        </w:rPr>
        <w:t>R28</w:t>
      </w:r>
      <w:r>
        <w:rPr>
          <w:lang w:val="en-US"/>
        </w:rPr>
        <w:t xml:space="preserve"> if multiple sources/sinks are involved</w:t>
      </w:r>
      <w:r w:rsidR="00D92169" w:rsidRPr="003D662E">
        <w:rPr>
          <w:lang w:val="en-US"/>
        </w:rPr>
        <w:t>.</w:t>
      </w:r>
      <w:r>
        <w:rPr>
          <w:lang w:val="en-US"/>
        </w:rPr>
        <w:t xml:space="preserve"> </w:t>
      </w:r>
    </w:p>
    <w:p w14:paraId="7FBB0039" w14:textId="00EFA736" w:rsidR="00D5355A" w:rsidRDefault="009D4887" w:rsidP="0040713B">
      <w:pPr>
        <w:jc w:val="both"/>
        <w:rPr>
          <w:lang w:val="en-US"/>
        </w:rPr>
      </w:pPr>
      <w:r>
        <w:rPr>
          <w:lang w:val="en-US"/>
        </w:rPr>
        <w:t>Please refer to older versions of this handbook for a discussion of potential data transport and data streaming technologies and how we made our decision for the technologies integrated into oktoflow</w:t>
      </w:r>
      <w:r w:rsidR="00D5355A" w:rsidRPr="003D662E">
        <w:rPr>
          <w:lang w:val="en-US"/>
        </w:rPr>
        <w:t>.</w:t>
      </w:r>
    </w:p>
    <w:p w14:paraId="4137A525" w14:textId="77777777" w:rsidR="00720403" w:rsidRPr="003D662E" w:rsidRDefault="00720403" w:rsidP="00720403">
      <w:pPr>
        <w:pStyle w:val="Heading4"/>
        <w:rPr>
          <w:lang w:val="en-US"/>
        </w:rPr>
      </w:pPr>
      <w:r w:rsidRPr="003D662E">
        <w:rPr>
          <w:lang w:val="en-US"/>
        </w:rPr>
        <w:t>Design</w:t>
      </w:r>
    </w:p>
    <w:p w14:paraId="0EC763EC" w14:textId="06999776" w:rsidR="00720403" w:rsidRPr="003D662E" w:rsidRDefault="00720403" w:rsidP="00720403">
      <w:pPr>
        <w:jc w:val="both"/>
        <w:rPr>
          <w:lang w:val="en-US"/>
        </w:rPr>
      </w:pPr>
      <w:r w:rsidRPr="003D662E">
        <w:rPr>
          <w:lang w:val="en-US"/>
        </w:rPr>
        <w:fldChar w:fldCharType="begin"/>
      </w:r>
      <w:r w:rsidRPr="003D662E">
        <w:rPr>
          <w:lang w:val="en-US"/>
        </w:rPr>
        <w:instrText xml:space="preserve"> REF _Ref57275722 \h </w:instrText>
      </w:r>
      <w:r>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12</w:t>
      </w:r>
      <w:r w:rsidRPr="003D662E">
        <w:rPr>
          <w:lang w:val="en-US"/>
        </w:rPr>
        <w:fldChar w:fldCharType="end"/>
      </w:r>
      <w:r w:rsidRPr="003D662E">
        <w:rPr>
          <w:lang w:val="en-US"/>
        </w:rPr>
        <w:t xml:space="preserve"> depicts an overview of the packages and (top-level) classes in the Transport component. The Transport component is intended to be deployable as re-usable component rather than to act as a standalone communication container. The main concepts in this layer are:</w:t>
      </w:r>
    </w:p>
    <w:p w14:paraId="2749D229" w14:textId="77777777" w:rsidR="00720403" w:rsidRDefault="00720403" w:rsidP="00720403">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into the infrastructure. A transport connector allows sending/receiving of data on (virtual) channels. As receiving usually happens in asynchronous manner, implementations that rely on a </w:t>
      </w:r>
      <w:r w:rsidRPr="003D662E">
        <w:rPr>
          <w:rFonts w:ascii="Consolas" w:hAnsi="Consolas"/>
          <w:lang w:val="en-US"/>
        </w:rPr>
        <w:t>TransportConnector</w:t>
      </w:r>
      <w:r w:rsidRPr="003D662E">
        <w:rPr>
          <w:lang w:val="en-US"/>
        </w:rPr>
        <w:t xml:space="preserve"> are informed via the </w:t>
      </w:r>
      <w:r w:rsidRPr="003D662E">
        <w:rPr>
          <w:rFonts w:ascii="Consolas" w:hAnsi="Consolas"/>
          <w:lang w:val="en-US"/>
        </w:rPr>
        <w:t>ReceptionCallback</w:t>
      </w:r>
      <w:r w:rsidRPr="003D662E">
        <w:rPr>
          <w:lang w:val="en-US"/>
        </w:rPr>
        <w:t xml:space="preserve"> about received data.</w:t>
      </w:r>
    </w:p>
    <w:p w14:paraId="2903571C" w14:textId="5B650DA9" w:rsidR="006C6C9D" w:rsidRPr="003D662E" w:rsidRDefault="006C6C9D" w:rsidP="00720403">
      <w:pPr>
        <w:pStyle w:val="ListParagraph"/>
        <w:numPr>
          <w:ilvl w:val="0"/>
          <w:numId w:val="8"/>
        </w:numPr>
        <w:jc w:val="both"/>
        <w:rPr>
          <w:lang w:val="en-US"/>
        </w:rPr>
      </w:pPr>
      <w:r>
        <w:rPr>
          <w:lang w:val="en-US"/>
        </w:rPr>
        <w:t xml:space="preserve">To avoid creating transport connectors again and again, </w:t>
      </w:r>
      <w:r w:rsidRPr="006C6C9D">
        <w:rPr>
          <w:rFonts w:ascii="Consolas" w:hAnsi="Consolas"/>
          <w:lang w:val="en-US"/>
        </w:rPr>
        <w:t>Transport</w:t>
      </w:r>
      <w:r>
        <w:rPr>
          <w:lang w:val="en-US"/>
        </w:rPr>
        <w:t xml:space="preserve"> holds a global (inter-device) and a local (intra-device) transport connector. </w:t>
      </w:r>
    </w:p>
    <w:p w14:paraId="04902E1F" w14:textId="1E04EF46" w:rsidR="00720403" w:rsidRDefault="00720403" w:rsidP="0040713B">
      <w:pPr>
        <w:jc w:val="both"/>
        <w:rPr>
          <w:lang w:val="en-US"/>
        </w:rPr>
      </w:pPr>
    </w:p>
    <w:p w14:paraId="3F936D40" w14:textId="77777777" w:rsidR="00720403" w:rsidRDefault="00720403" w:rsidP="0040713B">
      <w:pPr>
        <w:jc w:val="both"/>
        <w:rPr>
          <w:lang w:val="en-US"/>
        </w:rPr>
      </w:pPr>
    </w:p>
    <w:p w14:paraId="2E98356D" w14:textId="4B7E99C5" w:rsidR="00720403" w:rsidRDefault="00720403" w:rsidP="0040713B">
      <w:pPr>
        <w:jc w:val="both"/>
        <w:rPr>
          <w:lang w:val="en-US"/>
        </w:rPr>
      </w:pPr>
      <w:r w:rsidRPr="00720403">
        <w:lastRenderedPageBreak/>
        <w:drawing>
          <wp:inline distT="0" distB="0" distL="0" distR="0" wp14:anchorId="52DDE50B" wp14:editId="25A8C5F8">
            <wp:extent cx="5064370" cy="31138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73" cy="3115719"/>
                    </a:xfrm>
                    <a:prstGeom prst="rect">
                      <a:avLst/>
                    </a:prstGeom>
                    <a:noFill/>
                    <a:ln>
                      <a:noFill/>
                    </a:ln>
                  </pic:spPr>
                </pic:pic>
              </a:graphicData>
            </a:graphic>
          </wp:inline>
        </w:drawing>
      </w:r>
    </w:p>
    <w:p w14:paraId="69C4EF66" w14:textId="1B3677A6" w:rsidR="007D6D20" w:rsidRPr="003D662E" w:rsidRDefault="00447AF4" w:rsidP="00447AF4">
      <w:pPr>
        <w:pStyle w:val="Caption"/>
        <w:jc w:val="center"/>
        <w:rPr>
          <w:lang w:val="en-US"/>
        </w:rPr>
      </w:pPr>
      <w:bookmarkStart w:id="91"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12</w:t>
      </w:r>
      <w:r w:rsidRPr="003D662E">
        <w:fldChar w:fldCharType="end"/>
      </w:r>
      <w:bookmarkEnd w:id="91"/>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085E8A6E" w14:textId="1CF720C7"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w:t>
      </w:r>
      <w:r w:rsidR="00B27348">
        <w:rPr>
          <w:lang w:val="en-US"/>
        </w:rPr>
        <w:t xml:space="preserve">UA may </w:t>
      </w:r>
      <w:r w:rsidRPr="003D662E">
        <w:rPr>
          <w:lang w:val="en-US"/>
        </w:rPr>
        <w:t xml:space="preserve">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49"/>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0"/>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r w:rsidR="00ED2DF6">
        <w:rPr>
          <w:lang w:val="en-US"/>
        </w:rPr>
        <w:t xml:space="preserve"> Certain default type translators for primitive types are defined in </w:t>
      </w:r>
      <w:r w:rsidR="00ED2DF6" w:rsidRPr="00ED2DF6">
        <w:rPr>
          <w:rFonts w:ascii="Consolas" w:hAnsi="Consolas"/>
          <w:lang w:val="en-US"/>
        </w:rPr>
        <w:t>TypeTranslators</w:t>
      </w:r>
      <w:r w:rsidR="00ED2DF6">
        <w:rPr>
          <w:lang w:val="en-US"/>
        </w:rPr>
        <w:t>.</w:t>
      </w:r>
    </w:p>
    <w:p w14:paraId="7AF9A249" w14:textId="0B2E79F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w:t>
      </w:r>
      <w:r w:rsidR="00ED2DF6">
        <w:rPr>
          <w:lang w:val="en-US"/>
        </w:rPr>
        <w:t xml:space="preserve">(basis for transport plugins) </w:t>
      </w:r>
      <w:r w:rsidRPr="003D662E">
        <w:rPr>
          <w:lang w:val="en-US"/>
        </w:rPr>
        <w:t>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lastRenderedPageBreak/>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439FE1EA" w:rsidR="004840E9" w:rsidRPr="003D662E" w:rsidRDefault="00631843" w:rsidP="007245E8">
      <w:pPr>
        <w:pStyle w:val="ListParagraph"/>
        <w:numPr>
          <w:ilvl w:val="0"/>
          <w:numId w:val="9"/>
        </w:numPr>
        <w:jc w:val="both"/>
        <w:rPr>
          <w:lang w:val="en-US"/>
        </w:rPr>
      </w:pPr>
      <w:r w:rsidRPr="003D662E">
        <w:rPr>
          <w:lang w:val="en-US"/>
        </w:rPr>
        <w:t xml:space="preserve">The streaming approach </w:t>
      </w:r>
      <w:r w:rsidR="00127135">
        <w:rPr>
          <w:lang w:val="en-US"/>
        </w:rPr>
        <w:t xml:space="preserve">currently located in </w:t>
      </w:r>
      <w:r w:rsidRPr="003D662E">
        <w:rPr>
          <w:lang w:val="en-US"/>
        </w:rPr>
        <w:t xml:space="preserve">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 xml:space="preserve">the platform ships with </w:t>
      </w:r>
      <w:r w:rsidR="006C6C9D">
        <w:rPr>
          <w:lang w:val="en-US"/>
        </w:rPr>
        <w:t>six</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6C6C9D">
        <w:rPr>
          <w:lang w:val="en-US"/>
        </w:rPr>
        <w:t xml:space="preserve">, a generic one just using </w:t>
      </w:r>
      <w:r w:rsidR="006C6C9D" w:rsidRPr="006C6C9D">
        <w:rPr>
          <w:rFonts w:ascii="Consolas" w:hAnsi="Consolas"/>
          <w:lang w:val="en-US"/>
        </w:rPr>
        <w:t>Transport</w:t>
      </w:r>
      <w:r w:rsidR="006C6C9D">
        <w:rPr>
          <w:lang w:val="en-US"/>
        </w:rPr>
        <w:t>, one</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p>
    <w:p w14:paraId="3B1D46CE" w14:textId="32F613D3"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w:t>
      </w:r>
      <w:r w:rsidR="003B6AB5">
        <w:rPr>
          <w:lang w:val="en-US"/>
        </w:rPr>
        <w:t xml:space="preserve">, all accessible via </w:t>
      </w:r>
      <w:r w:rsidR="003B6AB5" w:rsidRPr="003B6AB5">
        <w:rPr>
          <w:rFonts w:ascii="Consolas" w:hAnsi="Consolas"/>
          <w:lang w:val="en-US"/>
        </w:rPr>
        <w:t>Transport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1E52C8">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30F365" w:rsidR="001116B5" w:rsidRPr="003D662E" w:rsidRDefault="00136C5C" w:rsidP="003D6D2D">
      <w:pPr>
        <w:jc w:val="both"/>
        <w:rPr>
          <w:lang w:val="en-US"/>
        </w:rPr>
      </w:pPr>
      <w:r>
        <w:rPr>
          <w:lang w:val="en-US"/>
        </w:rPr>
        <w:t xml:space="preserve">As several transport protocols rely on a central server instance, often called a Broker, </w:t>
      </w:r>
      <w:r w:rsidR="003D6D2D" w:rsidRPr="003D662E">
        <w:rPr>
          <w:lang w:val="en-US"/>
        </w:rPr>
        <w:t xml:space="preserve">it is important to mention that we do not prescribe the amount or deployment strategy for communication servers (Brokers for the mentioned concrete protocols) within a platform installation. </w:t>
      </w:r>
      <w:r w:rsidR="000A1C0A">
        <w:rPr>
          <w:lang w:val="en-US"/>
        </w:rPr>
        <w:t>If needed, the platform shall create a matching (test) broker implementation during platform instantiation. Further, t</w:t>
      </w:r>
      <w:r w:rsidR="003D6D2D" w:rsidRPr="003D662E">
        <w:rPr>
          <w:lang w:val="en-US"/>
        </w:rPr>
        <w:t>he platform configuration provide</w:t>
      </w:r>
      <w:r w:rsidR="000A1C0A">
        <w:rPr>
          <w:lang w:val="en-US"/>
        </w:rPr>
        <w:t>s</w:t>
      </w:r>
      <w:r w:rsidR="003D6D2D" w:rsidRPr="003D662E">
        <w:rPr>
          <w:lang w:val="en-US"/>
        </w:rPr>
        <w:t xml:space="preserv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6CEB4684" w14:textId="1127EC9C" w:rsidR="00A25D4D" w:rsidRPr="003D662E" w:rsidRDefault="00A25D4D" w:rsidP="00644A50">
      <w:pPr>
        <w:pStyle w:val="Heading4"/>
        <w:rPr>
          <w:lang w:val="en-US"/>
        </w:rPr>
      </w:pPr>
      <w:bookmarkStart w:id="92" w:name="_Ref57918572"/>
      <w:bookmarkStart w:id="93" w:name="_Ref79998842"/>
      <w:r w:rsidRPr="003D662E">
        <w:rPr>
          <w:lang w:val="en-US"/>
        </w:rPr>
        <w:t>Validation</w:t>
      </w:r>
      <w:bookmarkEnd w:id="92"/>
      <w:r w:rsidR="00A128DF" w:rsidRPr="003D662E">
        <w:rPr>
          <w:lang w:val="en-US"/>
        </w:rPr>
        <w:t xml:space="preserve"> and Evaluation</w:t>
      </w:r>
      <w:bookmarkEnd w:id="93"/>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EA0F83">
        <w:rPr>
          <w:bCs/>
          <w:lang w:val="en-US"/>
        </w:rPr>
        <w:t xml:space="preserve">regression </w:t>
      </w:r>
      <w:r w:rsidR="004C44C9" w:rsidRPr="00EA0F83">
        <w:rPr>
          <w:bCs/>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 xml:space="preserve">so that the tests are self-contained, e.g., embeddable </w:t>
      </w:r>
      <w:r w:rsidR="005A4D88" w:rsidRPr="003D662E">
        <w:rPr>
          <w:lang w:val="en-US"/>
        </w:rPr>
        <w:lastRenderedPageBreak/>
        <w:t>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341426EE"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w:t>
      </w:r>
      <w:r w:rsidR="00EA0F83">
        <w:rPr>
          <w:lang w:val="en-US"/>
        </w:rPr>
        <w:t xml:space="preserve">discussed </w:t>
      </w:r>
      <w:r w:rsidR="00322F10" w:rsidRPr="003D662E">
        <w:rPr>
          <w:lang w:val="en-US"/>
        </w:rPr>
        <w:t>streaming capabilities</w:t>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1E52C8" w:rsidRPr="003D662E">
        <w:rPr>
          <w:lang w:val="en-US"/>
        </w:rPr>
        <w:t xml:space="preserve">Figure </w:t>
      </w:r>
      <w:r w:rsidR="001E52C8">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1E52C8">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46D8D11E" w:rsidR="007D792A" w:rsidRPr="003D662E" w:rsidRDefault="0090144B" w:rsidP="0090144B">
      <w:pPr>
        <w:pStyle w:val="Caption"/>
        <w:jc w:val="center"/>
        <w:rPr>
          <w:lang w:val="en-US"/>
        </w:rPr>
      </w:pPr>
      <w:bookmarkStart w:id="94"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13</w:t>
      </w:r>
      <w:r w:rsidRPr="003D662E">
        <w:fldChar w:fldCharType="end"/>
      </w:r>
      <w:bookmarkEnd w:id="94"/>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3E7733AD"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D3643C">
        <w:rPr>
          <w:bCs/>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D3643C">
        <w:rPr>
          <w:bCs/>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1E52C8" w:rsidRPr="003D662E">
        <w:rPr>
          <w:lang w:val="en-US"/>
        </w:rPr>
        <w:t xml:space="preserve">Figure </w:t>
      </w:r>
      <w:r w:rsidR="001E52C8">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15EA4BF"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1E52C8" w:rsidRPr="003D662E">
        <w:rPr>
          <w:lang w:val="en-US"/>
        </w:rPr>
        <w:t xml:space="preserve">Figure </w:t>
      </w:r>
      <w:r w:rsidR="001E52C8">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lastRenderedPageBreak/>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094E1293" w:rsidR="00BA4FD4" w:rsidRPr="003D662E" w:rsidRDefault="00BA4FD4" w:rsidP="00BA4FD4">
      <w:pPr>
        <w:pStyle w:val="Caption"/>
        <w:jc w:val="center"/>
        <w:rPr>
          <w:lang w:val="en-US"/>
        </w:rPr>
      </w:pPr>
      <w:bookmarkStart w:id="9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14</w:t>
      </w:r>
      <w:r w:rsidRPr="003D662E">
        <w:fldChar w:fldCharType="end"/>
      </w:r>
      <w:bookmarkEnd w:id="9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B6AE86A"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1E52C8" w:rsidRPr="003D662E">
        <w:rPr>
          <w:lang w:val="en-US"/>
        </w:rPr>
        <w:t xml:space="preserve">Figure </w:t>
      </w:r>
      <w:r w:rsidR="001E52C8">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1"/>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2"/>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567B8DF3"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lastRenderedPageBreak/>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05BFA582" w:rsidR="006F0B3A" w:rsidRPr="003D662E" w:rsidRDefault="006F0B3A" w:rsidP="006F0B3A">
      <w:pPr>
        <w:pStyle w:val="Caption"/>
        <w:jc w:val="center"/>
        <w:rPr>
          <w:lang w:val="en-US"/>
        </w:rPr>
      </w:pPr>
      <w:bookmarkStart w:id="96"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15</w:t>
      </w:r>
      <w:r w:rsidRPr="003D662E">
        <w:fldChar w:fldCharType="end"/>
      </w:r>
      <w:bookmarkEnd w:id="96"/>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415E5EF7"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1E52C8" w:rsidRPr="003D662E">
        <w:rPr>
          <w:lang w:val="en-US"/>
        </w:rPr>
        <w:t xml:space="preserve">Table </w:t>
      </w:r>
      <w:r w:rsidR="001E52C8">
        <w:rPr>
          <w:noProof/>
          <w:lang w:val="en-US"/>
        </w:rPr>
        <w:t>5</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2816A2">
        <w:rPr>
          <w:lang w:val="en-US"/>
        </w:rPr>
        <w:t>KGR20</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EEC3C53" w:rsidR="0008448A" w:rsidRPr="003D662E" w:rsidRDefault="0008448A" w:rsidP="00847483">
      <w:pPr>
        <w:pStyle w:val="Caption"/>
        <w:jc w:val="center"/>
        <w:rPr>
          <w:lang w:val="en-US"/>
        </w:rPr>
      </w:pPr>
      <w:bookmarkStart w:id="97" w:name="_Ref65841694"/>
      <w:bookmarkStart w:id="98"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1E52C8">
        <w:rPr>
          <w:noProof/>
          <w:lang w:val="en-US"/>
        </w:rPr>
        <w:t>5</w:t>
      </w:r>
      <w:r w:rsidRPr="003D662E">
        <w:fldChar w:fldCharType="end"/>
      </w:r>
      <w:bookmarkEnd w:id="97"/>
      <w:r w:rsidRPr="003D662E">
        <w:rPr>
          <w:lang w:val="en-US"/>
        </w:rPr>
        <w:t>: Total number of translated messages per second in best source/sink transmission situation.</w:t>
      </w:r>
      <w:bookmarkEnd w:id="98"/>
    </w:p>
    <w:tbl>
      <w:tblPr>
        <w:tblStyle w:val="GridTable1Light-Accent1"/>
        <w:tblW w:w="0" w:type="auto"/>
        <w:tblLook w:val="04A0" w:firstRow="1" w:lastRow="0" w:firstColumn="1" w:lastColumn="0" w:noHBand="0" w:noVBand="1"/>
      </w:tblPr>
      <w:tblGrid>
        <w:gridCol w:w="6516"/>
        <w:gridCol w:w="2546"/>
      </w:tblGrid>
      <w:tr w:rsidR="00132F6D" w:rsidRPr="000638F3"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3"/>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 xml:space="preserve">further </w:t>
      </w:r>
      <w:r w:rsidR="00E22697" w:rsidRPr="003D662E">
        <w:rPr>
          <w:noProof/>
          <w:lang w:val="en-US"/>
        </w:rPr>
        <w:lastRenderedPageBreak/>
        <w:t>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99" w:name="_Ref57287366"/>
      <w:bookmarkStart w:id="100" w:name="_Ref71221719"/>
      <w:bookmarkStart w:id="101" w:name="_Toc216439648"/>
      <w:r w:rsidRPr="003D662E">
        <w:rPr>
          <w:lang w:val="en-US"/>
        </w:rPr>
        <w:t>Connectors Component</w:t>
      </w:r>
      <w:bookmarkEnd w:id="99"/>
      <w:bookmarkEnd w:id="100"/>
      <w:bookmarkEnd w:id="101"/>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0529B718"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1E52C8">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3B607AA7"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4"/>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5"/>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7"/>
      </w:r>
      <w:r w:rsidR="006724F7" w:rsidRPr="003D662E">
        <w:rPr>
          <w:lang w:val="en-US"/>
        </w:rPr>
        <w:t>, Eclipse Kapua</w:t>
      </w:r>
      <w:r w:rsidR="006724F7" w:rsidRPr="003D662E">
        <w:rPr>
          <w:rStyle w:val="FootnoteReference"/>
          <w:lang w:val="en-US"/>
        </w:rPr>
        <w:footnoteReference w:id="58"/>
      </w:r>
      <w:r w:rsidR="006724F7" w:rsidRPr="003D662E">
        <w:rPr>
          <w:lang w:val="en-US"/>
        </w:rPr>
        <w:t xml:space="preserve"> with a cloud focus based on MQTT transport or </w:t>
      </w:r>
      <w:r w:rsidR="006724F7" w:rsidRPr="003D662E">
        <w:rPr>
          <w:lang w:val="en-US"/>
        </w:rPr>
        <w:lastRenderedPageBreak/>
        <w:t>Eclipse Ponte</w:t>
      </w:r>
      <w:r w:rsidR="006724F7" w:rsidRPr="003D662E">
        <w:rPr>
          <w:rStyle w:val="FootnoteReference"/>
          <w:lang w:val="en-US"/>
        </w:rPr>
        <w:footnoteReference w:id="59"/>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E52C8">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668AF009"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226B2B" w:rsidRPr="00226B2B">
        <w:rPr>
          <w:rFonts w:ascii="Calibri" w:hAnsi="Calibri" w:cs="Calibri"/>
          <w:color w:val="222222"/>
          <w:lang w:val="en-GB"/>
        </w:rPr>
        <w:t>SEA+20</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lastRenderedPageBreak/>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45E78B20" w:rsidR="00B03C78" w:rsidRPr="003D662E" w:rsidRDefault="00B03C78" w:rsidP="00B03C78">
      <w:pPr>
        <w:pStyle w:val="Caption"/>
        <w:jc w:val="center"/>
        <w:rPr>
          <w:lang w:val="en-US"/>
        </w:rPr>
      </w:pPr>
      <w:bookmarkStart w:id="102"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16</w:t>
      </w:r>
      <w:r w:rsidRPr="003D662E">
        <w:fldChar w:fldCharType="end"/>
      </w:r>
      <w:bookmarkEnd w:id="102"/>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E294099"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1E52C8" w:rsidRPr="003D662E">
        <w:rPr>
          <w:lang w:val="en-US"/>
        </w:rPr>
        <w:t xml:space="preserve">Figure </w:t>
      </w:r>
      <w:r w:rsidR="001E52C8">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1E52C8" w:rsidRPr="003D662E">
        <w:rPr>
          <w:lang w:val="en-US"/>
        </w:rPr>
        <w:t xml:space="preserve">Figure </w:t>
      </w:r>
      <w:r w:rsidR="001E52C8">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1E52C8" w:rsidRPr="003D662E">
        <w:rPr>
          <w:lang w:val="en-US"/>
        </w:rPr>
        <w:t xml:space="preserve">Figure </w:t>
      </w:r>
      <w:r w:rsidR="001E52C8">
        <w:rPr>
          <w:noProof/>
          <w:lang w:val="en-US"/>
        </w:rPr>
        <w:t>16</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36679D75" w:rsidR="008E3499" w:rsidRDefault="008E766E" w:rsidP="008E766E">
      <w:pPr>
        <w:pStyle w:val="Caption"/>
        <w:jc w:val="center"/>
        <w:rPr>
          <w:lang w:val="en-US"/>
        </w:rPr>
      </w:pPr>
      <w:bookmarkStart w:id="10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17</w:t>
      </w:r>
      <w:r w:rsidRPr="003D662E">
        <w:fldChar w:fldCharType="end"/>
      </w:r>
      <w:bookmarkEnd w:id="103"/>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2CCE5CA4">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152D15E8" w:rsidR="00CE6398" w:rsidRPr="003D662E" w:rsidRDefault="00C760BC" w:rsidP="00E94E0D">
      <w:pPr>
        <w:pStyle w:val="Caption"/>
        <w:jc w:val="center"/>
        <w:rPr>
          <w:lang w:val="en-US"/>
        </w:rPr>
      </w:pPr>
      <w:bookmarkStart w:id="10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18</w:t>
      </w:r>
      <w:r w:rsidRPr="003D662E">
        <w:fldChar w:fldCharType="end"/>
      </w:r>
      <w:bookmarkEnd w:id="104"/>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0"/>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014255A1"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1E52C8" w:rsidRPr="003D662E">
        <w:rPr>
          <w:lang w:val="en-US"/>
        </w:rPr>
        <w:t xml:space="preserve">Figure </w:t>
      </w:r>
      <w:r w:rsidR="001E52C8">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6410795"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1E52C8" w:rsidRPr="003D662E">
        <w:rPr>
          <w:lang w:val="en-US"/>
        </w:rPr>
        <w:t xml:space="preserve">Figure </w:t>
      </w:r>
      <w:r w:rsidR="001E52C8">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1"/>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1B7AD8A5"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2816A2">
        <w:rPr>
          <w:lang w:val="en-US"/>
        </w:rPr>
        <w:t>IDS</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08A7EA26">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723DB821" w:rsidR="00551CBF" w:rsidRPr="003D662E" w:rsidRDefault="00551CBF" w:rsidP="00997F04">
      <w:pPr>
        <w:pStyle w:val="Caption"/>
        <w:jc w:val="center"/>
        <w:rPr>
          <w:lang w:val="en-US"/>
        </w:rPr>
      </w:pPr>
      <w:bookmarkStart w:id="105"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19</w:t>
      </w:r>
      <w:r w:rsidRPr="003D662E">
        <w:fldChar w:fldCharType="end"/>
      </w:r>
      <w:bookmarkEnd w:id="105"/>
      <w:r w:rsidRPr="003D662E">
        <w:rPr>
          <w:lang w:val="en-US"/>
        </w:rPr>
        <w:t>: Model Access and Protocol Adapter in the Connectors Component.</w:t>
      </w:r>
    </w:p>
    <w:p w14:paraId="021286C2" w14:textId="234608D5"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79E05887"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1E52C8">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2"/>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6"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6"/>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689BD6AE"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19</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8586663"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19</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0CC51FF3"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1E52C8" w:rsidRPr="003D662E">
        <w:rPr>
          <w:lang w:val="en-US"/>
        </w:rPr>
        <w:t xml:space="preserve">Figure </w:t>
      </w:r>
      <w:r w:rsidR="001E52C8">
        <w:rPr>
          <w:noProof/>
          <w:lang w:val="en-US"/>
        </w:rPr>
        <w:t>19</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7877F134"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1E52C8" w:rsidRPr="003D662E">
        <w:rPr>
          <w:lang w:val="en-US"/>
        </w:rPr>
        <w:t xml:space="preserve">Figure </w:t>
      </w:r>
      <w:r w:rsidR="001E52C8">
        <w:rPr>
          <w:noProof/>
          <w:lang w:val="en-US"/>
        </w:rPr>
        <w:t>19</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1E52C8">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7B4C31B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1E52C8">
        <w:rPr>
          <w:lang w:val="en-US"/>
        </w:rPr>
        <w:t>3.4.1.2</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65F1E61"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1E52C8">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216439649"/>
      <w:r w:rsidRPr="003D662E">
        <w:rPr>
          <w:lang w:val="en-US"/>
        </w:rPr>
        <w:t>Services Layer</w:t>
      </w:r>
      <w:bookmarkEnd w:id="108"/>
      <w:bookmarkEnd w:id="109"/>
    </w:p>
    <w:p w14:paraId="1D1E2323" w14:textId="1BACADF0"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1E52C8">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013FA132"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287A00">
        <w:rPr>
          <w:lang w:val="en-GB"/>
        </w:rPr>
        <w:t>ESA+21</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3.5.2</w:t>
      </w:r>
      <w:r w:rsidRPr="003D662E">
        <w:rPr>
          <w:lang w:val="en-US"/>
        </w:rPr>
        <w:fldChar w:fldCharType="end"/>
      </w:r>
      <w:r w:rsidRPr="003D662E">
        <w:rPr>
          <w:lang w:val="en-US"/>
        </w:rPr>
        <w:t>, we discuss the Service Execution Environment for Java and Python.</w:t>
      </w:r>
    </w:p>
    <w:p w14:paraId="543C2C04" w14:textId="06C4220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1E52C8">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216439650"/>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21A0180"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821E85">
        <w:rPr>
          <w:lang w:val="en-GB"/>
        </w:rPr>
        <w:t>SSE21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D02B5EB"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1E52C8">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1E52C8">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18C19F91"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287A00">
        <w:rPr>
          <w:lang w:val="en-GB"/>
        </w:rPr>
        <w:t>ESA+21</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287A00">
        <w:rPr>
          <w:lang w:val="en-GB"/>
        </w:rPr>
        <w:t>ESA+21</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76F01859"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fldChar w:fldCharType="separate"/>
      </w:r>
      <w:r w:rsidR="001E52C8">
        <w:rPr>
          <w:b/>
          <w:bCs/>
          <w:lang w:val="en-US"/>
        </w:rPr>
        <w:t>Error! Reference source not found.</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3"/>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Toc216439651"/>
      <w:bookmarkStart w:id="115" w:name="_Ref76731136"/>
      <w:r w:rsidRPr="003D662E">
        <w:rPr>
          <w:lang w:val="en-US"/>
        </w:rPr>
        <w:t>Service Environment</w:t>
      </w:r>
      <w:bookmarkEnd w:id="112"/>
      <w:r w:rsidRPr="003D662E">
        <w:rPr>
          <w:lang w:val="en-US"/>
        </w:rPr>
        <w:t>s</w:t>
      </w:r>
      <w:bookmarkEnd w:id="113"/>
      <w:bookmarkEnd w:id="114"/>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589FE1D7">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C96E96D"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20</w:t>
      </w:r>
      <w:r w:rsidRPr="003D662E">
        <w:fldChar w:fldCharType="end"/>
      </w:r>
      <w:bookmarkEnd w:id="116"/>
      <w:r w:rsidRPr="003D662E">
        <w:rPr>
          <w:lang w:val="en-US"/>
        </w:rPr>
        <w:t>: Design of the Service environments.</w:t>
      </w:r>
    </w:p>
    <w:p w14:paraId="3495BF0F" w14:textId="724E1336"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821E85">
        <w:rPr>
          <w:lang w:val="en-GB"/>
        </w:rPr>
        <w:t>SSE21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0A585218"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20</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20</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21</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5E9D1D27"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D77406E"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1E52C8">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1E52C8">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8E0A4FB"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20</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4"/>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035DC5FF"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20</w:t>
      </w:r>
      <w:r w:rsidRPr="003D662E">
        <w:rPr>
          <w:lang w:val="en-US"/>
        </w:rPr>
        <w:fldChar w:fldCharType="end"/>
      </w:r>
      <w:r w:rsidRPr="003D662E">
        <w:rPr>
          <w:lang w:val="en-US"/>
        </w:rPr>
        <w:t xml:space="preserve"> illustrates the extensible resource and service metrics framework based on the work of Miguel Gómez Casado [</w:t>
      </w:r>
      <w:r w:rsidR="00255D95">
        <w:rPr>
          <w:lang w:val="en-US"/>
        </w:rPr>
        <w:t>Cas21</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5"/>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7FAC823E"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fldChar w:fldCharType="separate"/>
      </w:r>
      <w:r w:rsidR="001E52C8">
        <w:rPr>
          <w:b/>
          <w:bCs/>
          <w:vertAlign w:val="superscript"/>
          <w:lang w:val="en-US"/>
        </w:rPr>
        <w:t>Error! Bookmark not defined.</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255D95">
        <w:rPr>
          <w:lang w:val="en-US"/>
        </w:rPr>
        <w:t>Cas21</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597F48">
        <w:rPr>
          <w:lang w:val="en-US"/>
        </w:rPr>
        <w:t>CE21</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5F2AE5B1"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255D95">
        <w:rPr>
          <w:lang w:val="en-US"/>
        </w:rPr>
        <w:t>Cas21</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34C3C2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20</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62190BF1"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1E52C8">
        <w:rPr>
          <w:lang w:val="en-US"/>
        </w:rPr>
        <w:t>3.4.1.2</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6"/>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7"/>
      </w:r>
      <w:r>
        <w:rPr>
          <w:lang w:val="en-US"/>
        </w:rPr>
        <w:t xml:space="preserve"> for local communication between Java and Python. Anoter alternative that could be integrated similarly is some form of RPC</w:t>
      </w:r>
      <w:r w:rsidR="00FA78D0">
        <w:rPr>
          <w:rStyle w:val="FootnoteReference"/>
          <w:lang w:val="en-US"/>
        </w:rPr>
        <w:footnoteReference w:id="68"/>
      </w:r>
      <w:r>
        <w:rPr>
          <w:lang w:val="en-US"/>
        </w:rPr>
        <w:t xml:space="preserve"> (Remote Procedure Call), e.g., gRPC</w:t>
      </w:r>
      <w:r w:rsidR="00FA78D0">
        <w:rPr>
          <w:rStyle w:val="FootnoteReference"/>
          <w:lang w:val="en-US"/>
        </w:rPr>
        <w:footnoteReference w:id="69"/>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78FC04A0"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1E52C8">
        <w:rPr>
          <w:lang w:val="en-US"/>
        </w:rPr>
        <w:t>3.3.3.1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131938D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255D95">
        <w:rPr>
          <w:lang w:val="en-US"/>
        </w:rPr>
        <w:t>Cas21</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7CB3E70E"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3.4.2.3</w:t>
      </w:r>
      <w:r w:rsidRPr="003D662E">
        <w:rPr>
          <w:lang w:val="en-US"/>
        </w:rPr>
        <w:fldChar w:fldCharType="end"/>
      </w:r>
      <w:r w:rsidRPr="003D662E">
        <w:rPr>
          <w:lang w:val="en-US"/>
        </w:rPr>
        <w:t xml:space="preserve"> could be used as baseline. </w:t>
      </w:r>
    </w:p>
    <w:p w14:paraId="114E616C" w14:textId="09AD76B9"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255D95">
        <w:rPr>
          <w:lang w:val="en-US"/>
        </w:rPr>
        <w:t>Cas21</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597F48">
        <w:rPr>
          <w:lang w:val="en-US"/>
        </w:rPr>
        <w:t>CE21</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0D701976"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21</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3E12FF4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1E52C8">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216439652"/>
      <w:r w:rsidRPr="003D662E">
        <w:rPr>
          <w:lang w:val="en-US"/>
        </w:rPr>
        <w:t>Service Control and Management</w:t>
      </w:r>
      <w:bookmarkEnd w:id="115"/>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40759B3F"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1E52C8" w:rsidRPr="003D662E">
        <w:rPr>
          <w:lang w:val="en-US"/>
        </w:rPr>
        <w:t xml:space="preserve">Figure </w:t>
      </w:r>
      <w:r w:rsidR="001E52C8">
        <w:rPr>
          <w:noProof/>
          <w:lang w:val="en-US"/>
        </w:rPr>
        <w:t>21</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1E52C8" w:rsidRPr="003D662E">
        <w:rPr>
          <w:lang w:val="en-US"/>
        </w:rPr>
        <w:t xml:space="preserve">Figure </w:t>
      </w:r>
      <w:r w:rsidR="001E52C8">
        <w:rPr>
          <w:noProof/>
          <w:lang w:val="en-US"/>
        </w:rPr>
        <w:t>21</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1E52C8" w:rsidRPr="003D662E">
        <w:rPr>
          <w:lang w:val="en-US"/>
        </w:rPr>
        <w:t xml:space="preserve">Figure </w:t>
      </w:r>
      <w:r w:rsidR="001E52C8">
        <w:rPr>
          <w:noProof/>
          <w:lang w:val="en-US"/>
        </w:rPr>
        <w:t>21</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4FDF172F"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22</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1E52C8" w:rsidRPr="003D662E">
        <w:rPr>
          <w:lang w:val="en-US"/>
        </w:rPr>
        <w:t xml:space="preserve">Figure </w:t>
      </w:r>
      <w:r w:rsidR="001E52C8">
        <w:rPr>
          <w:noProof/>
          <w:lang w:val="en-US"/>
        </w:rPr>
        <w:t>21</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38F2E09E">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5F6493F"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22</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3ECB7B54"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1E52C8" w:rsidRPr="003D662E">
        <w:rPr>
          <w:lang w:val="en-GB"/>
        </w:rPr>
        <w:t xml:space="preserve">Figure </w:t>
      </w:r>
      <w:r w:rsidR="001E52C8">
        <w:rPr>
          <w:noProof/>
          <w:lang w:val="en-GB"/>
        </w:rPr>
        <w:t>23</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1E52C8">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BE123A2"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E52C8">
        <w:rPr>
          <w:noProof/>
          <w:lang w:val="en-GB"/>
        </w:rPr>
        <w:t>23</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FD65506"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E52C8" w:rsidRPr="003D662E">
        <w:rPr>
          <w:lang w:val="en-GB"/>
        </w:rPr>
        <w:t xml:space="preserve">Figure </w:t>
      </w:r>
      <w:r w:rsidR="001E52C8">
        <w:rPr>
          <w:noProof/>
          <w:lang w:val="en-GB"/>
        </w:rPr>
        <w:t>23</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1E52C8" w:rsidRPr="003D662E">
        <w:rPr>
          <w:lang w:val="en-GB"/>
        </w:rPr>
        <w:t xml:space="preserve">Figure </w:t>
      </w:r>
      <w:r w:rsidR="001E52C8">
        <w:rPr>
          <w:noProof/>
          <w:lang w:val="en-GB"/>
        </w:rPr>
        <w:t>24</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4D6F44C5"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E52C8">
        <w:rPr>
          <w:noProof/>
          <w:lang w:val="en-GB"/>
        </w:rPr>
        <w:t>24</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E52C8" w:rsidRPr="003D662E">
        <w:rPr>
          <w:lang w:val="en-GB"/>
        </w:rPr>
        <w:t xml:space="preserve">Figure </w:t>
      </w:r>
      <w:r w:rsidR="001E52C8">
        <w:rPr>
          <w:noProof/>
          <w:lang w:val="en-GB"/>
        </w:rPr>
        <w:t>23</w:t>
      </w:r>
      <w:r w:rsidRPr="003D662E">
        <w:rPr>
          <w:lang w:val="en-US"/>
        </w:rPr>
        <w:fldChar w:fldCharType="end"/>
      </w:r>
      <w:r w:rsidRPr="003D662E">
        <w:rPr>
          <w:lang w:val="en-US"/>
        </w:rPr>
        <w:t>)</w:t>
      </w:r>
      <w:r w:rsidRPr="003D662E">
        <w:rPr>
          <w:lang w:val="en-GB"/>
        </w:rPr>
        <w:t>.</w:t>
      </w:r>
    </w:p>
    <w:p w14:paraId="59F71E21" w14:textId="2AB431A7"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1E52C8" w:rsidRPr="003D662E">
        <w:rPr>
          <w:lang w:val="en-GB"/>
        </w:rPr>
        <w:t xml:space="preserve">Figure </w:t>
      </w:r>
      <w:r w:rsidR="001E52C8">
        <w:rPr>
          <w:noProof/>
          <w:lang w:val="en-GB"/>
        </w:rPr>
        <w:t>23</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1E52C8" w:rsidRPr="003D662E">
        <w:rPr>
          <w:lang w:val="en-GB"/>
        </w:rPr>
        <w:t xml:space="preserve">Figure </w:t>
      </w:r>
      <w:r w:rsidR="001E52C8">
        <w:rPr>
          <w:noProof/>
          <w:lang w:val="en-GB"/>
        </w:rPr>
        <w:t>23</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0"/>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1"/>
      </w:r>
      <w:r w:rsidR="005736E5" w:rsidRPr="003D662E">
        <w:rPr>
          <w:lang w:val="en-US"/>
        </w:rPr>
        <w:t xml:space="preserve"> of Java libraries in their intended sequence to avoid conflicts.</w:t>
      </w:r>
      <w:r w:rsidR="00957C0F" w:rsidRPr="003D662E">
        <w:rPr>
          <w:lang w:val="en-US"/>
        </w:rPr>
        <w:t xml:space="preserve"> </w:t>
      </w:r>
    </w:p>
    <w:p w14:paraId="3B36193F" w14:textId="5CC89A90"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22</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4AF6B68A"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1E52C8">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1E52C8">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48F405C7"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1E52C8">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1E52C8">
        <w:rPr>
          <w:lang w:val="en-US"/>
        </w:rPr>
        <w:t>3.3.4.2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7A91537A"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1E52C8">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22</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E3BB1AC"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1E52C8">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488DE585"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1E52C8" w:rsidRPr="003D662E">
        <w:rPr>
          <w:lang w:val="en-US"/>
        </w:rPr>
        <w:t xml:space="preserve">Figure </w:t>
      </w:r>
      <w:r w:rsidR="001E52C8">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1E52C8">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6ADA0609" w:rsidR="005E4C1B" w:rsidRPr="003D662E" w:rsidRDefault="00C01C64" w:rsidP="00F35D08">
      <w:pPr>
        <w:jc w:val="both"/>
        <w:rPr>
          <w:bCs/>
          <w:lang w:val="en-US"/>
        </w:rPr>
      </w:pPr>
      <w:r w:rsidRPr="003D662E">
        <w:rPr>
          <w:lang w:val="en-US"/>
        </w:rPr>
        <w:t>The requirements in [</w:t>
      </w:r>
      <w:r w:rsidR="00287A00">
        <w:rPr>
          <w:lang w:val="en-GB"/>
        </w:rPr>
        <w:t>ESA+21</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1E52C8">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E9FCF46"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1E52C8">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1E52C8">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2"/>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216439653"/>
      <w:r w:rsidRPr="003D662E">
        <w:rPr>
          <w:lang w:val="en-US"/>
        </w:rPr>
        <w:t xml:space="preserve">Resources </w:t>
      </w:r>
      <w:r w:rsidR="00C017CF" w:rsidRPr="003D662E">
        <w:rPr>
          <w:lang w:val="en-US"/>
        </w:rPr>
        <w:t>and Monitoring Layer</w:t>
      </w:r>
      <w:bookmarkEnd w:id="128"/>
      <w:bookmarkEnd w:id="129"/>
      <w:bookmarkEnd w:id="130"/>
    </w:p>
    <w:p w14:paraId="252C034E" w14:textId="45883764"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E52C8">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E52C8">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1E52C8">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216439654"/>
      <w:r w:rsidRPr="003D662E">
        <w:rPr>
          <w:lang w:val="en-US"/>
        </w:rPr>
        <w:t>ECS runtime</w:t>
      </w:r>
      <w:bookmarkEnd w:id="131"/>
      <w:bookmarkEnd w:id="132"/>
    </w:p>
    <w:p w14:paraId="0BFE18EA" w14:textId="4993187F"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287A00">
        <w:rPr>
          <w:lang w:val="en-GB"/>
        </w:rPr>
        <w:t>ESA+21</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1E52C8">
        <w:rPr>
          <w:lang w:val="en-US"/>
        </w:rPr>
        <w:t>3.6.2</w:t>
      </w:r>
      <w:r w:rsidR="00DE00B5" w:rsidRPr="003D662E">
        <w:rPr>
          <w:lang w:val="en-US"/>
        </w:rPr>
        <w:fldChar w:fldCharType="end"/>
      </w:r>
      <w:r w:rsidR="00DE00B5" w:rsidRPr="003D662E">
        <w:rPr>
          <w:lang w:val="en-US"/>
        </w:rPr>
        <w:t>.</w:t>
      </w:r>
    </w:p>
    <w:p w14:paraId="2EDF1EC3" w14:textId="77777777" w:rsidR="001E52C8" w:rsidRPr="003D662E" w:rsidRDefault="0074190C" w:rsidP="001E52C8">
      <w:pPr>
        <w:jc w:val="both"/>
        <w:rPr>
          <w:lang w:val="en-US"/>
        </w:rPr>
      </w:pPr>
      <w:r w:rsidRPr="003D662E">
        <w:rPr>
          <w:lang w:val="en-US"/>
        </w:rPr>
        <w:t>A</w:t>
      </w:r>
      <w:r w:rsidR="00762938" w:rsidRPr="003D662E">
        <w:rPr>
          <w:lang w:val="en-US"/>
        </w:rPr>
        <w:t>s described in [</w:t>
      </w:r>
      <w:r w:rsidR="00821E85">
        <w:rPr>
          <w:lang w:val="en-GB"/>
        </w:rPr>
        <w:t>SSE21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40ABDC5B" w14:textId="77777777" w:rsidR="001E52C8" w:rsidRPr="003D662E" w:rsidRDefault="001E52C8" w:rsidP="001E52C8">
      <w:pPr>
        <w:jc w:val="both"/>
        <w:rPr>
          <w:noProof/>
          <w:lang w:val="en-US"/>
        </w:rPr>
      </w:pPr>
    </w:p>
    <w:p w14:paraId="1C316DC5" w14:textId="77777777" w:rsidR="001E52C8" w:rsidRPr="003D662E" w:rsidRDefault="001E52C8" w:rsidP="001E52C8">
      <w:pPr>
        <w:jc w:val="both"/>
        <w:rPr>
          <w:lang w:val="en-US"/>
        </w:rPr>
      </w:pPr>
    </w:p>
    <w:p w14:paraId="775C2419" w14:textId="54762B74" w:rsidR="004B1501" w:rsidRPr="00044AD0" w:rsidRDefault="001E52C8" w:rsidP="00044AD0">
      <w:pPr>
        <w:jc w:val="both"/>
        <w:rPr>
          <w:lang w:val="en-US"/>
        </w:rPr>
      </w:pPr>
      <w:r w:rsidRPr="003D662E">
        <w:rPr>
          <w:noProof/>
          <w:lang w:val="en-US"/>
        </w:rPr>
        <w:t>Figure</w:t>
      </w:r>
      <w:r w:rsidRPr="003D662E">
        <w:rPr>
          <w:lang w:val="en-US"/>
        </w:rPr>
        <w:t xml:space="preserve"> </w:t>
      </w:r>
      <w:r>
        <w:rPr>
          <w:noProof/>
          <w:lang w:val="en-US"/>
        </w:rPr>
        <w:t>25</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9A3F0C0"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79A1381E">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772044AC"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25</w:t>
      </w:r>
      <w:r w:rsidRPr="003D662E">
        <w:fldChar w:fldCharType="end"/>
      </w:r>
      <w:bookmarkEnd w:id="133"/>
      <w:r w:rsidRPr="003D662E">
        <w:rPr>
          <w:lang w:val="en-US"/>
        </w:rPr>
        <w:t>: ECS runtime for Service Deployment (comments partially cropped)</w:t>
      </w:r>
    </w:p>
    <w:p w14:paraId="5FE66A48" w14:textId="5B2C25EE" w:rsidR="00906533" w:rsidRPr="003D662E" w:rsidRDefault="00906533" w:rsidP="00906533">
      <w:pPr>
        <w:jc w:val="both"/>
        <w:rPr>
          <w:lang w:val="en-GB"/>
        </w:rPr>
      </w:pPr>
      <w:r w:rsidRPr="003D662E">
        <w:rPr>
          <w:lang w:val="en-US"/>
        </w:rPr>
        <w:lastRenderedPageBreak/>
        <w:t>As already emphasized in [</w:t>
      </w:r>
      <w:r w:rsidR="00821E85">
        <w:rPr>
          <w:lang w:val="en-GB"/>
        </w:rPr>
        <w:t>SSE21</w:t>
      </w:r>
      <w:r w:rsidRPr="003D662E">
        <w:rPr>
          <w:lang w:val="en-US"/>
        </w:rPr>
        <w:t xml:space="preserve">, </w:t>
      </w:r>
      <w:r w:rsidR="00821E85">
        <w:rPr>
          <w:lang w:val="en-GB"/>
        </w:rPr>
        <w:t>ESA+21</w:t>
      </w:r>
      <w:r w:rsidRPr="003D662E">
        <w:rPr>
          <w:lang w:val="en-US"/>
        </w:rPr>
        <w:t>], one fundamental basic work for the resource abstraction runtime is the LNI 4.0 edge configuration usage view [</w:t>
      </w:r>
      <w:r w:rsidR="002816A2">
        <w:rPr>
          <w:lang w:val="en-US"/>
        </w:rPr>
        <w:t>LNI40</w:t>
      </w:r>
      <w:r w:rsidRPr="003D662E">
        <w:rPr>
          <w:lang w:val="en-US"/>
        </w:rPr>
        <w:t>]. [</w:t>
      </w:r>
      <w:r w:rsidR="00821E85">
        <w:rPr>
          <w:lang w:val="en-GB"/>
        </w:rPr>
        <w:t>SSE21</w:t>
      </w:r>
      <w:r w:rsidRPr="003D662E">
        <w:rPr>
          <w:lang w:val="en-US"/>
        </w:rPr>
        <w:t>] subsumes and extends [</w:t>
      </w:r>
      <w:r w:rsidR="002816A2">
        <w:rPr>
          <w:lang w:val="en-US"/>
        </w:rPr>
        <w:t>LNI40</w:t>
      </w:r>
      <w:r w:rsidRPr="003D662E">
        <w:rPr>
          <w:lang w:val="en-US"/>
        </w:rPr>
        <w:t>] and [</w:t>
      </w:r>
      <w:r w:rsidR="00287A00">
        <w:rPr>
          <w:lang w:val="en-GB"/>
        </w:rPr>
        <w:t>ESA+21</w:t>
      </w:r>
      <w:r w:rsidRPr="003D662E">
        <w:rPr>
          <w:lang w:val="en-US"/>
        </w:rPr>
        <w:t>] integrates relevant requirements from [</w:t>
      </w:r>
      <w:r w:rsidR="00821E85">
        <w:rPr>
          <w:lang w:val="en-GB"/>
        </w:rPr>
        <w:t>SSE21</w:t>
      </w:r>
      <w:r w:rsidRPr="003D662E">
        <w:rPr>
          <w:lang w:val="en-US"/>
        </w:rPr>
        <w:t>]. As the need for managing resources and containers on resources, in particular edge devices, is known in Industry 4.0, platforms [</w:t>
      </w:r>
      <w:r w:rsidR="00226B2B" w:rsidRPr="00226B2B">
        <w:rPr>
          <w:rFonts w:ascii="Calibri" w:hAnsi="Calibri" w:cs="Calibri"/>
          <w:color w:val="222222"/>
          <w:lang w:val="en-GB"/>
        </w:rPr>
        <w:t>SEA+20</w:t>
      </w:r>
      <w:r w:rsidRPr="003D662E">
        <w:rPr>
          <w:lang w:val="en-US"/>
        </w:rPr>
        <w:t>] and also other work address this topic in various ways. In addition to the 21 platforms analyzed in [</w:t>
      </w:r>
      <w:r w:rsidR="00226B2B" w:rsidRPr="00226B2B">
        <w:rPr>
          <w:rFonts w:ascii="Calibri" w:hAnsi="Calibri" w:cs="Calibri"/>
          <w:color w:val="222222"/>
          <w:lang w:val="en-GB"/>
        </w:rPr>
        <w:t>SEA+20</w:t>
      </w:r>
      <w:r w:rsidRPr="003D662E">
        <w:rPr>
          <w:lang w:val="en-US"/>
        </w:rPr>
        <w:t>], also approaches like OpenHorizon</w:t>
      </w:r>
      <w:r w:rsidRPr="003D662E">
        <w:rPr>
          <w:rStyle w:val="FootnoteReference"/>
          <w:lang w:val="en-US"/>
        </w:rPr>
        <w:footnoteReference w:id="73"/>
      </w:r>
      <w:r w:rsidR="00671238" w:rsidRPr="003D662E">
        <w:rPr>
          <w:lang w:val="en-US"/>
        </w:rPr>
        <w:t>,</w:t>
      </w:r>
      <w:r w:rsidRPr="003D662E">
        <w:rPr>
          <w:lang w:val="en-US"/>
        </w:rPr>
        <w:t xml:space="preserve"> the IBM Edge Application Manager</w:t>
      </w:r>
      <w:r w:rsidRPr="003D662E">
        <w:rPr>
          <w:rStyle w:val="FootnoteReference"/>
          <w:lang w:val="en-US"/>
        </w:rPr>
        <w:footnoteReference w:id="74"/>
      </w:r>
      <w:r w:rsidRPr="003D662E">
        <w:rPr>
          <w:lang w:val="en-US"/>
        </w:rPr>
        <w:t xml:space="preserve"> </w:t>
      </w:r>
      <w:r w:rsidR="00671238" w:rsidRPr="003D662E">
        <w:rPr>
          <w:lang w:val="en-US"/>
        </w:rPr>
        <w:t xml:space="preserve">or the ICP4Life platform </w:t>
      </w:r>
      <w:r w:rsidR="00671238" w:rsidRPr="003D662E">
        <w:rPr>
          <w:lang w:val="en-GB"/>
        </w:rPr>
        <w:t>[</w:t>
      </w:r>
      <w:r w:rsidR="00F964A2">
        <w:rPr>
          <w:lang w:val="en-GB"/>
        </w:rPr>
        <w:t>MBB+18</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5"/>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821E85">
        <w:rPr>
          <w:lang w:val="en-GB"/>
        </w:rPr>
        <w:t>SSE21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F964A2">
        <w:rPr>
          <w:lang w:val="en-GB"/>
        </w:rPr>
        <w:t>MBB+18</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517CDAF6" w14:textId="77777777" w:rsidR="001E52C8" w:rsidRPr="003D662E" w:rsidRDefault="005B7EF7" w:rsidP="001E52C8">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26</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3DE8DFB1" w14:textId="77777777" w:rsidR="001E52C8" w:rsidRPr="003D662E" w:rsidRDefault="001E52C8" w:rsidP="001E52C8">
      <w:pPr>
        <w:jc w:val="both"/>
        <w:rPr>
          <w:noProof/>
          <w:lang w:val="en-US"/>
        </w:rPr>
      </w:pPr>
    </w:p>
    <w:p w14:paraId="29DA585A" w14:textId="77777777" w:rsidR="001E52C8" w:rsidRPr="003D662E" w:rsidRDefault="001E52C8" w:rsidP="001E52C8">
      <w:pPr>
        <w:jc w:val="both"/>
        <w:rPr>
          <w:lang w:val="en-US"/>
        </w:rPr>
      </w:pPr>
    </w:p>
    <w:p w14:paraId="442F1AFD" w14:textId="77777777" w:rsidR="001E52C8" w:rsidRPr="003D662E" w:rsidRDefault="001E52C8" w:rsidP="001E52C8">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fldChar w:fldCharType="separate"/>
      </w:r>
      <w:r>
        <w:rPr>
          <w:b/>
          <w:bCs/>
          <w:vertAlign w:val="superscript"/>
          <w:lang w:val="en-US"/>
        </w:rPr>
        <w:t>Error! Bookmark not defined.</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5E2B40B0" w14:textId="77777777" w:rsidR="001E52C8" w:rsidRPr="003D662E" w:rsidRDefault="001E52C8" w:rsidP="001E52C8">
      <w:pPr>
        <w:jc w:val="both"/>
        <w:rPr>
          <w:lang w:val="en-US"/>
        </w:rPr>
      </w:pPr>
    </w:p>
    <w:p w14:paraId="3C5D858A" w14:textId="77777777" w:rsidR="001E52C8" w:rsidRPr="003D662E" w:rsidRDefault="001E52C8" w:rsidP="001E52C8">
      <w:pPr>
        <w:jc w:val="both"/>
        <w:rPr>
          <w:lang w:val="en-US"/>
        </w:rPr>
      </w:pPr>
    </w:p>
    <w:p w14:paraId="6539402A" w14:textId="318B217F" w:rsidR="005B7EF7" w:rsidRPr="003D662E" w:rsidRDefault="001E52C8" w:rsidP="00044AD0">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22</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26</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lastRenderedPageBreak/>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BE38393" w:rsidR="005B7EF7" w:rsidRPr="003D662E" w:rsidRDefault="005B7EF7" w:rsidP="005B7EF7">
      <w:pPr>
        <w:pStyle w:val="Caption"/>
        <w:jc w:val="center"/>
        <w:rPr>
          <w:lang w:val="en-US"/>
        </w:rPr>
      </w:pPr>
      <w:bookmarkStart w:id="137"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27</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lastRenderedPageBreak/>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539EB0B1"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6"/>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226B2B" w:rsidRPr="00226B2B">
        <w:rPr>
          <w:lang w:val="en-GB"/>
        </w:rPr>
        <w:t>Sch23</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226B2B" w:rsidRPr="00226B2B">
        <w:rPr>
          <w:rFonts w:ascii="Calibri" w:hAnsi="Calibri" w:cs="Calibri"/>
          <w:color w:val="222222"/>
          <w:lang w:val="en-GB"/>
        </w:rPr>
        <w:t>SEA+20</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7"/>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226B2B" w:rsidRPr="00226B2B">
        <w:rPr>
          <w:lang w:val="en-GB"/>
        </w:rPr>
        <w:t>Sch23</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2853BB54"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C3EA8DD"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1E52C8" w:rsidRPr="003D662E">
        <w:rPr>
          <w:lang w:val="en-US"/>
        </w:rPr>
        <w:t xml:space="preserve">Figure </w:t>
      </w:r>
      <w:r w:rsidR="001E52C8">
        <w:rPr>
          <w:noProof/>
          <w:lang w:val="en-US"/>
        </w:rPr>
        <w:t>27</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4632912F" w:rsidR="00EE534C" w:rsidRPr="003D662E" w:rsidRDefault="00EE534C" w:rsidP="00EE534C">
      <w:pPr>
        <w:jc w:val="both"/>
        <w:rPr>
          <w:lang w:val="en-US"/>
        </w:rPr>
      </w:pPr>
      <w:r w:rsidRPr="003D662E">
        <w:rPr>
          <w:lang w:val="en-US"/>
        </w:rPr>
        <w:lastRenderedPageBreak/>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E52C8">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1E52C8">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06281983"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35305BF"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78"/>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1E52C8">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1E52C8">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15B9C531"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1E52C8">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216439655"/>
      <w:r w:rsidRPr="003D662E">
        <w:rPr>
          <w:lang w:val="en-US"/>
        </w:rPr>
        <w:lastRenderedPageBreak/>
        <w:t>Device</w:t>
      </w:r>
      <w:r w:rsidR="003C165D" w:rsidRPr="003D662E">
        <w:rPr>
          <w:lang w:val="en-US"/>
        </w:rPr>
        <w:t>/Resource</w:t>
      </w:r>
      <w:r w:rsidRPr="003D662E">
        <w:rPr>
          <w:lang w:val="en-US"/>
        </w:rPr>
        <w:t xml:space="preserve"> Management</w:t>
      </w:r>
      <w:bookmarkEnd w:id="138"/>
      <w:bookmarkEnd w:id="139"/>
    </w:p>
    <w:p w14:paraId="03F6AED9" w14:textId="48D709DF"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1E52C8">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821E85">
        <w:rPr>
          <w:lang w:val="en-GB"/>
        </w:rPr>
        <w:t>SSE21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1E52C8">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821E85">
        <w:rPr>
          <w:lang w:val="en-GB"/>
        </w:rPr>
        <w:t>SSE21</w:t>
      </w:r>
      <w:r w:rsidR="00132053" w:rsidRPr="003D662E">
        <w:rPr>
          <w:lang w:val="en-US"/>
        </w:rPr>
        <w:t>], Industry 4.0 field devices such as machines are out of scope</w:t>
      </w:r>
      <w:r w:rsidR="00480700" w:rsidRPr="003D662E">
        <w:rPr>
          <w:lang w:val="en-US"/>
        </w:rPr>
        <w:t xml:space="preserve"> for the platform.</w:t>
      </w:r>
    </w:p>
    <w:p w14:paraId="11582AEF" w14:textId="7624554E" w:rsidR="00867128" w:rsidRPr="003D662E" w:rsidRDefault="00E44E02" w:rsidP="00BD01B2">
      <w:pPr>
        <w:jc w:val="both"/>
        <w:rPr>
          <w:lang w:val="en-US"/>
        </w:rPr>
      </w:pPr>
      <w:r w:rsidRPr="003D662E">
        <w:rPr>
          <w:lang w:val="en-US"/>
        </w:rPr>
        <w:t>From [</w:t>
      </w:r>
      <w:r w:rsidR="00287A00">
        <w:rPr>
          <w:lang w:val="en-GB"/>
        </w:rPr>
        <w:t>ESA+21</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821E85">
        <w:rPr>
          <w:lang w:val="en-GB"/>
        </w:rPr>
        <w:t>SSE21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287A00">
        <w:rPr>
          <w:lang w:val="en-GB"/>
        </w:rPr>
        <w:t>ESA+21</w:t>
      </w:r>
      <w:r w:rsidR="00217670" w:rsidRPr="003D662E">
        <w:rPr>
          <w:lang w:val="en-US"/>
        </w:rPr>
        <w:t>] nor [</w:t>
      </w:r>
      <w:r w:rsidR="00821E85">
        <w:rPr>
          <w:lang w:val="en-GB"/>
        </w:rPr>
        <w:t>SSE21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821E85">
        <w:rPr>
          <w:lang w:val="en-GB"/>
        </w:rPr>
        <w:t>SSE21</w:t>
      </w:r>
      <w:r w:rsidRPr="003D662E">
        <w:rPr>
          <w:lang w:val="en-US"/>
        </w:rPr>
        <w:t>] are desirable, but also well covered by existing platforms [</w:t>
      </w:r>
      <w:r w:rsidR="00226B2B" w:rsidRPr="00226B2B">
        <w:rPr>
          <w:rFonts w:ascii="Calibri" w:hAnsi="Calibri" w:cs="Calibri"/>
          <w:color w:val="222222"/>
          <w:lang w:val="en-GB"/>
        </w:rPr>
        <w:t>SEA+20</w:t>
      </w:r>
      <w:r w:rsidRPr="003D662E">
        <w:rPr>
          <w:lang w:val="en-US"/>
        </w:rPr>
        <w:t>].</w:t>
      </w:r>
      <w:r w:rsidR="00867128" w:rsidRPr="003D662E">
        <w:rPr>
          <w:lang w:val="en-US"/>
        </w:rPr>
        <w:t xml:space="preserve"> Thus,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CA1E700"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1E52C8">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1E52C8">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79"/>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50A93571"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1E52C8">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0"/>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w:t>
      </w:r>
      <w:r w:rsidR="0043603A" w:rsidRPr="003D662E">
        <w:rPr>
          <w:lang w:val="en-US"/>
        </w:rPr>
        <w:lastRenderedPageBreak/>
        <w:t>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7D1A8040"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D93F15" w:rsidRPr="00D93F15">
        <w:rPr>
          <w:lang w:val="en-GB"/>
        </w:rPr>
        <w:t>Pid21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1"/>
      </w:r>
      <w:r w:rsidR="002B29BC" w:rsidRPr="003D662E">
        <w:rPr>
          <w:lang w:val="en-US"/>
        </w:rPr>
        <w:t xml:space="preserve"> and ThingsBoard</w:t>
      </w:r>
      <w:r w:rsidR="00A67094" w:rsidRPr="003D662E">
        <w:rPr>
          <w:rStyle w:val="FootnoteReference"/>
          <w:lang w:val="en-US"/>
        </w:rPr>
        <w:footnoteReference w:id="82"/>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3"/>
      </w:r>
      <w:r w:rsidR="002B29BC" w:rsidRPr="003D662E">
        <w:rPr>
          <w:lang w:val="en-US"/>
        </w:rPr>
        <w:t xml:space="preserve"> and OpenStack Object Store Swift</w:t>
      </w:r>
      <w:r w:rsidR="00E44BA9" w:rsidRPr="003D662E">
        <w:rPr>
          <w:rStyle w:val="FootnoteReference"/>
          <w:lang w:val="en-US"/>
        </w:rPr>
        <w:footnoteReference w:id="84"/>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D93F15" w:rsidRPr="00D93F15">
        <w:rPr>
          <w:lang w:val="en-GB"/>
        </w:rPr>
        <w:t>Pid21</w:t>
      </w:r>
      <w:r w:rsidR="00EF75AE" w:rsidRPr="003D662E">
        <w:rPr>
          <w:lang w:val="en-US"/>
        </w:rPr>
        <w:t xml:space="preserve">]. </w:t>
      </w:r>
    </w:p>
    <w:p w14:paraId="178A84AA" w14:textId="60763E0F" w:rsidR="00F8248A" w:rsidRPr="003D662E" w:rsidRDefault="00F8248A" w:rsidP="00F8248A">
      <w:pPr>
        <w:jc w:val="both"/>
        <w:rPr>
          <w:lang w:val="en-US"/>
        </w:rPr>
      </w:pPr>
      <w:r w:rsidRPr="003D662E">
        <w:rPr>
          <w:lang w:val="en-US"/>
        </w:rPr>
        <w:t>The architecture of this component follows the architectural suggestions in [</w:t>
      </w:r>
      <w:r w:rsidR="00D93F15" w:rsidRPr="00D93F15">
        <w:rPr>
          <w:lang w:val="en-GB"/>
        </w:rPr>
        <w:t>Pid21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28</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1E52C8">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39547F37">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38C3402B"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28</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3D19245E"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28</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48DFD183"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D93F15" w:rsidRPr="00D93F15">
        <w:rPr>
          <w:lang w:val="en-GB"/>
        </w:rPr>
        <w:t>Pid21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216439656"/>
      <w:r w:rsidRPr="003D662E">
        <w:rPr>
          <w:lang w:val="en-US"/>
        </w:rPr>
        <w:lastRenderedPageBreak/>
        <w:t>Monitoring</w:t>
      </w:r>
      <w:bookmarkEnd w:id="143"/>
      <w:bookmarkEnd w:id="144"/>
    </w:p>
    <w:p w14:paraId="5849E7F4" w14:textId="57063B3F"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1E52C8">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E70EF7F"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1E52C8">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1E52C8">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821E85">
        <w:rPr>
          <w:lang w:val="en-GB"/>
        </w:rPr>
        <w:t>SSE21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7557FB5B"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287A00">
        <w:rPr>
          <w:lang w:val="en-GB"/>
        </w:rPr>
        <w:t>ESA+21</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1E52C8">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1E52C8">
        <w:rPr>
          <w:vertAlign w:val="superscript"/>
          <w:lang w:val="en-US"/>
        </w:rPr>
        <w:t>79</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1C39A28"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1E52C8">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1E52C8" w:rsidRPr="001E52C8">
        <w:rPr>
          <w:rStyle w:val="FootnoteReference"/>
          <w:lang w:val="en-US"/>
        </w:rPr>
        <w:t>80</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2CE7E018"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1E52C8">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5A87A0F6"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1E52C8" w:rsidRPr="003D662E">
        <w:rPr>
          <w:lang w:val="en-US"/>
        </w:rPr>
        <w:t xml:space="preserve">Figure </w:t>
      </w:r>
      <w:r w:rsidR="001E52C8">
        <w:rPr>
          <w:noProof/>
          <w:lang w:val="en-US"/>
        </w:rPr>
        <w:t>29</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597F48">
        <w:rPr>
          <w:lang w:val="en-US"/>
        </w:rPr>
        <w:t>CE21</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5"/>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79AEF496"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6"/>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1E52C8">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1E52C8">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54AAD905">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065DED77"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29</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216439657"/>
      <w:r w:rsidRPr="003D662E">
        <w:rPr>
          <w:lang w:val="en-US"/>
        </w:rPr>
        <w:t>Storage, S</w:t>
      </w:r>
      <w:r w:rsidR="00C017CF" w:rsidRPr="003D662E">
        <w:rPr>
          <w:lang w:val="en-US"/>
        </w:rPr>
        <w:t>ecurity and Data Protection Layer</w:t>
      </w:r>
      <w:bookmarkEnd w:id="146"/>
      <w:bookmarkEnd w:id="147"/>
    </w:p>
    <w:p w14:paraId="5E654149" w14:textId="506DB84B"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1E52C8">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1E52C8">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216439658"/>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7"/>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0" w:name="_Toc216439659"/>
      <w:r>
        <w:rPr>
          <w:lang w:val="en-US"/>
        </w:rPr>
        <w:t>Influx DB connector</w:t>
      </w:r>
      <w:bookmarkEnd w:id="150"/>
    </w:p>
    <w:p w14:paraId="40152B9B" w14:textId="77A1F4DB"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1E52C8">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1" w:name="_Toc216439660"/>
      <w:r w:rsidRPr="003D662E">
        <w:rPr>
          <w:lang w:val="en-US"/>
        </w:rPr>
        <w:t>Reusable Intelligent Services Layer</w:t>
      </w:r>
      <w:bookmarkEnd w:id="151"/>
    </w:p>
    <w:p w14:paraId="707EB75F" w14:textId="2A51973D"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1E52C8">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1E52C8">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1E52C8">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50AAA542"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1E52C8">
        <w:rPr>
          <w:noProof/>
          <w:lang w:val="en-US"/>
        </w:rPr>
        <w:t>30</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216439661"/>
      <w:r w:rsidRPr="003D662E">
        <w:rPr>
          <w:lang w:val="en-US"/>
        </w:rPr>
        <w:t>Data Processing Function Library</w:t>
      </w:r>
      <w:bookmarkEnd w:id="155"/>
      <w:bookmarkEnd w:id="156"/>
    </w:p>
    <w:p w14:paraId="44671DE7" w14:textId="1499614C"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821E85">
        <w:rPr>
          <w:lang w:val="en-GB"/>
        </w:rPr>
        <w:t>SSE21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88"/>
      </w:r>
      <w:r w:rsidRPr="003D662E">
        <w:rPr>
          <w:lang w:val="en-US"/>
        </w:rPr>
        <w:t xml:space="preserve"> and, as optional fallback, the Python library pyzbar</w:t>
      </w:r>
      <w:r w:rsidRPr="003D662E">
        <w:rPr>
          <w:rStyle w:val="FootnoteReference"/>
          <w:lang w:val="en-US"/>
        </w:rPr>
        <w:footnoteReference w:id="89"/>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216439662"/>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7E164085" w:rsidR="003F4D5C" w:rsidRPr="003D662E" w:rsidRDefault="00DD616F" w:rsidP="00A34F65">
      <w:pPr>
        <w:jc w:val="both"/>
        <w:rPr>
          <w:lang w:val="en-US"/>
        </w:rPr>
      </w:pPr>
      <w:r w:rsidRPr="003D662E">
        <w:rPr>
          <w:lang w:val="en-US"/>
        </w:rPr>
        <w:t>Following the ideas in [</w:t>
      </w:r>
      <w:r w:rsidR="00821E85">
        <w:rPr>
          <w:lang w:val="en-GB"/>
        </w:rPr>
        <w:t>SSE21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E5C7E2B"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1E52C8"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1E52C8">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216439663"/>
      <w:bookmarkStart w:id="161" w:name="_Ref100840643"/>
      <w:r w:rsidRPr="003D662E">
        <w:rPr>
          <w:lang w:val="en-US"/>
        </w:rPr>
        <w:t>Flower-based Federated Learning</w:t>
      </w:r>
      <w:bookmarkEnd w:id="159"/>
      <w:bookmarkEnd w:id="160"/>
    </w:p>
    <w:p w14:paraId="4CA37036" w14:textId="607AAEBE"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1E52C8">
        <w:rPr>
          <w:lang w:val="en-US"/>
        </w:rPr>
        <w:t>3.5.3</w:t>
      </w:r>
      <w:r w:rsidR="00CE1547" w:rsidRPr="003D662E">
        <w:rPr>
          <w:lang w:val="en-US"/>
        </w:rPr>
        <w:fldChar w:fldCharType="end"/>
      </w:r>
      <w:r w:rsidR="00CE1547" w:rsidRPr="003D662E">
        <w:rPr>
          <w:lang w:val="en-US"/>
        </w:rPr>
        <w:t>.</w:t>
      </w:r>
    </w:p>
    <w:p w14:paraId="77068BB8" w14:textId="416FE916"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0"/>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1E52C8">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216439664"/>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1C55F185"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31</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E2F800E"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1E52C8" w:rsidRPr="003D662E">
        <w:rPr>
          <w:lang w:val="en-US"/>
        </w:rPr>
        <w:t xml:space="preserve">Figure </w:t>
      </w:r>
      <w:r w:rsidR="001E52C8">
        <w:rPr>
          <w:noProof/>
          <w:lang w:val="en-US"/>
        </w:rPr>
        <w:t>31</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1E52C8">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1E52C8" w:rsidRPr="003D662E">
        <w:rPr>
          <w:lang w:val="en-US"/>
        </w:rPr>
        <w:t xml:space="preserve">Figure </w:t>
      </w:r>
      <w:r w:rsidR="001E52C8">
        <w:rPr>
          <w:noProof/>
          <w:lang w:val="en-US"/>
        </w:rPr>
        <w:t>31</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424EFB0B"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1E52C8">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3">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936495C"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31</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7575294B"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E52C8">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E52C8">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1E52C8">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1"/>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591A4018"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1E52C8">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216439665"/>
      <w:r w:rsidRPr="003D662E">
        <w:rPr>
          <w:lang w:val="en-US"/>
        </w:rPr>
        <w:t>Application Layer</w:t>
      </w:r>
      <w:bookmarkEnd w:id="166"/>
    </w:p>
    <w:p w14:paraId="00093C9C" w14:textId="2D454048"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1E52C8" w:rsidRPr="003D662E">
        <w:rPr>
          <w:lang w:val="en-US"/>
        </w:rPr>
        <w:t xml:space="preserve">Figure </w:t>
      </w:r>
      <w:r w:rsidR="001E52C8">
        <w:rPr>
          <w:noProof/>
          <w:lang w:val="en-US"/>
        </w:rPr>
        <w:t>32</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0EFE8116">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8937CC3"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1E52C8">
        <w:rPr>
          <w:noProof/>
          <w:lang w:val="en-US"/>
        </w:rPr>
        <w:t>32</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216439666"/>
      <w:bookmarkStart w:id="170" w:name="_Ref57109531"/>
      <w:bookmarkStart w:id="171" w:name="_Ref46314763"/>
      <w:r w:rsidRPr="003D662E">
        <w:rPr>
          <w:lang w:val="en-US"/>
        </w:rPr>
        <w:lastRenderedPageBreak/>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D7401CB"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33</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4DC58472"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45E28069"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1E52C8" w:rsidRPr="003D662E">
        <w:rPr>
          <w:lang w:val="en-US"/>
        </w:rPr>
        <w:t xml:space="preserve">Figure </w:t>
      </w:r>
      <w:r w:rsidR="001E52C8">
        <w:rPr>
          <w:noProof/>
          <w:lang w:val="en-US"/>
        </w:rPr>
        <w:t>34</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1E52C8" w:rsidRPr="003D662E">
        <w:rPr>
          <w:lang w:val="en-US"/>
        </w:rPr>
        <w:t xml:space="preserve">Figure </w:t>
      </w:r>
      <w:r w:rsidR="001E52C8">
        <w:rPr>
          <w:noProof/>
          <w:lang w:val="en-US"/>
        </w:rPr>
        <w:t>34</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511DD830"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33</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3C8E6574"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34</w:t>
      </w:r>
      <w:r w:rsidRPr="003D662E">
        <w:fldChar w:fldCharType="end"/>
      </w:r>
      <w:bookmarkEnd w:id="174"/>
      <w:r w:rsidRPr="003D662E">
        <w:rPr>
          <w:lang w:val="en-US"/>
        </w:rPr>
        <w:t>: Interaction with the preliminary interactive platform command line interface.</w:t>
      </w:r>
    </w:p>
    <w:p w14:paraId="2D9F4B21" w14:textId="491AA0F4"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1E52C8">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3F4988B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1E52C8">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2"/>
      </w:r>
      <w:r w:rsidR="006E6C51" w:rsidRPr="003D662E">
        <w:rPr>
          <w:lang w:val="en-US"/>
        </w:rPr>
        <w:t xml:space="preserve"> that can be explored with the AASX Package Explorer</w:t>
      </w:r>
      <w:r w:rsidR="006E6C51" w:rsidRPr="003D662E">
        <w:rPr>
          <w:rStyle w:val="FootnoteReference"/>
          <w:lang w:val="en-US"/>
        </w:rPr>
        <w:footnoteReference w:id="93"/>
      </w:r>
      <w:r w:rsidR="006E6C51" w:rsidRPr="003D662E">
        <w:rPr>
          <w:lang w:val="en-US"/>
        </w:rPr>
        <w:t>.</w:t>
      </w:r>
    </w:p>
    <w:p w14:paraId="793DF34C" w14:textId="4436AE11"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1E52C8">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216439667"/>
      <w:r>
        <w:rPr>
          <w:lang w:val="en-US"/>
        </w:rPr>
        <w:t xml:space="preserve">Platform </w:t>
      </w:r>
      <w:r w:rsidR="00ED66AA" w:rsidRPr="003D662E">
        <w:rPr>
          <w:lang w:val="en-US"/>
        </w:rPr>
        <w:t>Management User Interface</w:t>
      </w:r>
      <w:bookmarkEnd w:id="175"/>
      <w:bookmarkEnd w:id="176"/>
    </w:p>
    <w:p w14:paraId="0CB1BC39" w14:textId="78EEC576" w:rsidR="00FE2208" w:rsidRPr="003D662E" w:rsidRDefault="00ED66AA" w:rsidP="00FE2208">
      <w:pPr>
        <w:jc w:val="both"/>
        <w:rPr>
          <w:lang w:val="en-US"/>
        </w:rPr>
      </w:pPr>
      <w:r w:rsidRPr="003D662E">
        <w:rPr>
          <w:lang w:val="en-US"/>
        </w:rPr>
        <w:t>As already stated in [</w:t>
      </w:r>
      <w:r w:rsidR="00821E85">
        <w:rPr>
          <w:lang w:val="en-GB"/>
        </w:rPr>
        <w:t>SSE21</w:t>
      </w:r>
      <w:r w:rsidRPr="003D662E">
        <w:rPr>
          <w:lang w:val="en-US"/>
        </w:rPr>
        <w:t xml:space="preserve">, </w:t>
      </w:r>
      <w:r w:rsidR="00821E85">
        <w:rPr>
          <w:lang w:val="en-GB"/>
        </w:rPr>
        <w:t>ESA+21</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1E52C8">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265A123"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1E52C8" w:rsidRPr="003D662E">
        <w:rPr>
          <w:lang w:val="en-US"/>
        </w:rPr>
        <w:t xml:space="preserve">Figure </w:t>
      </w:r>
      <w:r w:rsidR="001E52C8">
        <w:rPr>
          <w:noProof/>
          <w:lang w:val="en-US"/>
        </w:rPr>
        <w:t>35</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B421AA5"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35</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45D7A782"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1E52C8" w:rsidRPr="003D662E">
        <w:rPr>
          <w:lang w:val="en-US"/>
        </w:rPr>
        <w:t xml:space="preserve">Figure </w:t>
      </w:r>
      <w:r w:rsidR="001E52C8">
        <w:rPr>
          <w:noProof/>
          <w:lang w:val="en-US"/>
        </w:rPr>
        <w:t>36</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1E52C8" w:rsidRPr="003D662E">
        <w:rPr>
          <w:lang w:val="en-US"/>
        </w:rPr>
        <w:t xml:space="preserve">Figure </w:t>
      </w:r>
      <w:r w:rsidR="001E52C8">
        <w:rPr>
          <w:noProof/>
          <w:lang w:val="en-US"/>
        </w:rPr>
        <w:t>37</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1E52C8" w:rsidRPr="003D662E">
        <w:rPr>
          <w:lang w:val="en-US"/>
        </w:rPr>
        <w:t xml:space="preserve">Figure </w:t>
      </w:r>
      <w:r w:rsidR="001E52C8">
        <w:rPr>
          <w:noProof/>
          <w:lang w:val="en-US"/>
        </w:rPr>
        <w:t>38</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38550"/>
                    </a:xfrm>
                    <a:prstGeom prst="rect">
                      <a:avLst/>
                    </a:prstGeom>
                  </pic:spPr>
                </pic:pic>
              </a:graphicData>
            </a:graphic>
          </wp:inline>
        </w:drawing>
      </w:r>
    </w:p>
    <w:p w14:paraId="5AFF3B49" w14:textId="529C5117"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36</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3A19215A"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37</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2D4BDF46"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38</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79E38A03"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1E52C8" w:rsidRPr="003D662E">
        <w:rPr>
          <w:lang w:val="en-US"/>
        </w:rPr>
        <w:t xml:space="preserve">Figure </w:t>
      </w:r>
      <w:r w:rsidR="001E52C8">
        <w:rPr>
          <w:noProof/>
          <w:lang w:val="en-US"/>
        </w:rPr>
        <w:t>38</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4"/>
      </w:r>
      <w:r w:rsidR="007F6C8E">
        <w:rPr>
          <w:lang w:val="en-US"/>
        </w:rPr>
        <w:t xml:space="preserve"> or a JFrog Artifactory</w:t>
      </w:r>
      <w:r w:rsidR="007F6C8E">
        <w:rPr>
          <w:rStyle w:val="FootnoteReference"/>
          <w:lang w:val="en-US"/>
        </w:rPr>
        <w:footnoteReference w:id="95"/>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5E88134"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1E52C8" w:rsidRPr="003D662E">
        <w:rPr>
          <w:lang w:val="en-US"/>
        </w:rPr>
        <w:t xml:space="preserve">Figure </w:t>
      </w:r>
      <w:r w:rsidR="001E52C8">
        <w:rPr>
          <w:noProof/>
          <w:lang w:val="en-US"/>
        </w:rPr>
        <w:t>39</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1E52C8" w:rsidRPr="003D662E">
        <w:rPr>
          <w:lang w:val="en-US"/>
        </w:rPr>
        <w:t xml:space="preserve">Figure </w:t>
      </w:r>
      <w:r w:rsidR="001E52C8">
        <w:rPr>
          <w:noProof/>
          <w:lang w:val="en-US"/>
        </w:rPr>
        <w:t>40</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1E52C8" w:rsidRPr="003D662E">
        <w:rPr>
          <w:lang w:val="en-US"/>
        </w:rPr>
        <w:t xml:space="preserve">Figure </w:t>
      </w:r>
      <w:r w:rsidR="001E52C8">
        <w:rPr>
          <w:noProof/>
          <w:lang w:val="en-US"/>
        </w:rPr>
        <w:t>41</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05280"/>
                    </a:xfrm>
                    <a:prstGeom prst="rect">
                      <a:avLst/>
                    </a:prstGeom>
                  </pic:spPr>
                </pic:pic>
              </a:graphicData>
            </a:graphic>
          </wp:inline>
        </w:drawing>
      </w:r>
    </w:p>
    <w:p w14:paraId="00643C07" w14:textId="199DAFFF"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39</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6770"/>
                    </a:xfrm>
                    <a:prstGeom prst="rect">
                      <a:avLst/>
                    </a:prstGeom>
                  </pic:spPr>
                </pic:pic>
              </a:graphicData>
            </a:graphic>
          </wp:inline>
        </w:drawing>
      </w:r>
    </w:p>
    <w:p w14:paraId="16CA328C" w14:textId="7B2EA714"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40</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4E64E052">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BD01281"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41</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6"/>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F5B2143"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7"/>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1E52C8">
        <w:rPr>
          <w:b/>
          <w:bCs/>
          <w:lang w:val="en-US"/>
        </w:rPr>
        <w:t>Error! Reference source not found.</w:t>
      </w:r>
      <w:r>
        <w:rPr>
          <w:lang w:val="en-US"/>
        </w:rPr>
        <w:fldChar w:fldCharType="end"/>
      </w:r>
      <w:r>
        <w:rPr>
          <w:lang w:val="en-US"/>
        </w:rPr>
        <w:t>). If CORS is not explicitly enabled, usually a browser plugin is required.</w:t>
      </w:r>
    </w:p>
    <w:p w14:paraId="3FC9207B" w14:textId="413CC5FE"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1E52C8" w:rsidRPr="003D662E">
        <w:rPr>
          <w:lang w:val="en-US"/>
        </w:rPr>
        <w:t xml:space="preserve">Figure </w:t>
      </w:r>
      <w:r w:rsidR="001E52C8">
        <w:rPr>
          <w:noProof/>
          <w:lang w:val="en-US"/>
        </w:rPr>
        <w:t>42</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358E4E0"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42</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68307B24"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1E52C8" w:rsidRPr="003D662E">
        <w:rPr>
          <w:lang w:val="en-US"/>
        </w:rPr>
        <w:t xml:space="preserve">Figure </w:t>
      </w:r>
      <w:r w:rsidR="001E52C8">
        <w:rPr>
          <w:noProof/>
          <w:lang w:val="en-US"/>
        </w:rPr>
        <w:t>42</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216439668"/>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088FEC3F"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1E52C8">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98"/>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4B74CD8A"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1E52C8">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468923D4" w:rsidR="00E1658A" w:rsidRPr="003D662E" w:rsidRDefault="001677AE" w:rsidP="001677AE">
      <w:pPr>
        <w:jc w:val="both"/>
        <w:rPr>
          <w:lang w:val="en-US"/>
        </w:rPr>
      </w:pPr>
      <w:r w:rsidRPr="003D662E">
        <w:rPr>
          <w:lang w:val="en-US"/>
        </w:rPr>
        <w:t>The requirements documents [</w:t>
      </w:r>
      <w:r w:rsidR="00821E85">
        <w:rPr>
          <w:lang w:val="en-GB"/>
        </w:rPr>
        <w:t>SSE21</w:t>
      </w:r>
      <w:r w:rsidR="0074030D" w:rsidRPr="003D662E">
        <w:rPr>
          <w:lang w:val="en-US"/>
        </w:rPr>
        <w:t xml:space="preserve">, </w:t>
      </w:r>
      <w:r w:rsidR="00821E85">
        <w:rPr>
          <w:lang w:val="en-GB"/>
        </w:rPr>
        <w:t>ESA+21</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216439669"/>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4DF3ED87"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1E52C8">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1E52C8">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AD1524F" w:rsidR="00B2784E" w:rsidRPr="00D7567C" w:rsidRDefault="00B2784E" w:rsidP="007245E8">
      <w:pPr>
        <w:pStyle w:val="ListParagraph"/>
        <w:numPr>
          <w:ilvl w:val="0"/>
          <w:numId w:val="13"/>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w:t>
      </w:r>
      <w:r w:rsidR="00597F48">
        <w:rPr>
          <w:lang w:val="en-US"/>
        </w:rPr>
        <w:t>CE21</w:t>
      </w:r>
      <w:r w:rsidRPr="00D7567C">
        <w:rPr>
          <w:lang w:val="en-US"/>
        </w:rPr>
        <w:t>],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7AE89CF2"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99"/>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7245E8">
      <w:pPr>
        <w:pStyle w:val="ListParagraph"/>
        <w:numPr>
          <w:ilvl w:val="0"/>
          <w:numId w:val="13"/>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7245E8">
      <w:pPr>
        <w:pStyle w:val="ListParagraph"/>
        <w:numPr>
          <w:ilvl w:val="0"/>
          <w:numId w:val="13"/>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708C264F" w:rsidR="00901995" w:rsidRPr="003D662E" w:rsidRDefault="00901995" w:rsidP="007245E8">
      <w:pPr>
        <w:pStyle w:val="ListParagraph"/>
        <w:numPr>
          <w:ilvl w:val="0"/>
          <w:numId w:val="13"/>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1E52C8">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1E52C8">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1E52C8">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196"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196"/>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7" w:name="_Ref69735835"/>
      <w:bookmarkStart w:id="198" w:name="_Toc216439670"/>
      <w:r w:rsidRPr="003D662E">
        <w:rPr>
          <w:lang w:val="en-US"/>
        </w:rPr>
        <w:lastRenderedPageBreak/>
        <w:t>A</w:t>
      </w:r>
      <w:r w:rsidR="006320E7" w:rsidRPr="003D662E">
        <w:rPr>
          <w:lang w:val="en-US"/>
        </w:rPr>
        <w:t>sset Administration Shells</w:t>
      </w:r>
      <w:bookmarkEnd w:id="197"/>
      <w:bookmarkEnd w:id="198"/>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14C37BCD" w:rsidR="005E022A" w:rsidRDefault="00FF2B8F" w:rsidP="007245E8">
      <w:pPr>
        <w:pStyle w:val="ListParagraph"/>
        <w:numPr>
          <w:ilvl w:val="0"/>
          <w:numId w:val="54"/>
        </w:numPr>
        <w:jc w:val="both"/>
        <w:rPr>
          <w:lang w:val="en-US"/>
        </w:rPr>
      </w:pPr>
      <w:r>
        <w:rPr>
          <w:lang w:val="en-US"/>
        </w:rPr>
        <w:t xml:space="preserve">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w:t>
      </w:r>
      <w:r w:rsidR="00872649">
        <w:rPr>
          <w:lang w:val="en-US"/>
        </w:rPr>
        <w:t>IDTA 02003-1-2</w:t>
      </w:r>
      <w:r w:rsidR="002642F2">
        <w:rPr>
          <w:lang w:val="en-US"/>
        </w:rPr>
        <w:t>]</w:t>
      </w:r>
    </w:p>
    <w:p w14:paraId="6ECAA032" w14:textId="51F4B931" w:rsidR="005E022A" w:rsidRPr="005E022A" w:rsidRDefault="005E022A" w:rsidP="007245E8">
      <w:pPr>
        <w:pStyle w:val="ListParagraph"/>
        <w:numPr>
          <w:ilvl w:val="0"/>
          <w:numId w:val="54"/>
        </w:numPr>
        <w:jc w:val="both"/>
        <w:rPr>
          <w:lang w:val="en-US"/>
        </w:rPr>
      </w:pPr>
      <w:r w:rsidRPr="005E022A">
        <w:rPr>
          <w:lang w:val="en-US"/>
        </w:rPr>
        <w:t>Handover Documentation</w:t>
      </w:r>
      <w:r w:rsidR="002642F2">
        <w:rPr>
          <w:lang w:val="en-US"/>
        </w:rPr>
        <w:t xml:space="preserve"> [</w:t>
      </w:r>
      <w:r w:rsidR="00872649" w:rsidRPr="005E022A">
        <w:rPr>
          <w:lang w:val="en-US"/>
        </w:rPr>
        <w:t>IDTA 02004-1-2</w:t>
      </w:r>
      <w:r w:rsidR="002642F2">
        <w:rPr>
          <w:lang w:val="en-US"/>
        </w:rPr>
        <w:t>]</w:t>
      </w:r>
    </w:p>
    <w:p w14:paraId="6E7094D9" w14:textId="59CABE55" w:rsidR="005E022A" w:rsidRPr="005E022A" w:rsidRDefault="005E022A" w:rsidP="007245E8">
      <w:pPr>
        <w:pStyle w:val="ListParagraph"/>
        <w:numPr>
          <w:ilvl w:val="0"/>
          <w:numId w:val="54"/>
        </w:numPr>
        <w:jc w:val="both"/>
        <w:rPr>
          <w:lang w:val="en-US"/>
        </w:rPr>
      </w:pPr>
      <w:r w:rsidRPr="005E022A">
        <w:rPr>
          <w:lang w:val="en-US"/>
        </w:rPr>
        <w:t>Hierarchical Structures enabling Bills of Material</w:t>
      </w:r>
      <w:r w:rsidR="002642F2">
        <w:rPr>
          <w:lang w:val="en-US"/>
        </w:rPr>
        <w:t xml:space="preserve"> [</w:t>
      </w:r>
      <w:r w:rsidR="00872649" w:rsidRPr="005E022A">
        <w:rPr>
          <w:lang w:val="en-US"/>
        </w:rPr>
        <w:t>IDTA 02011-1-0</w:t>
      </w:r>
      <w:r w:rsidR="002642F2">
        <w:rPr>
          <w:lang w:val="en-US"/>
        </w:rPr>
        <w:t>]</w:t>
      </w:r>
    </w:p>
    <w:p w14:paraId="63F9E4BE" w14:textId="674BDC64" w:rsidR="00496A2A" w:rsidRPr="000133D3" w:rsidRDefault="00496A2A" w:rsidP="007245E8">
      <w:pPr>
        <w:pStyle w:val="ListParagraph"/>
        <w:numPr>
          <w:ilvl w:val="0"/>
          <w:numId w:val="54"/>
        </w:numPr>
        <w:jc w:val="both"/>
        <w:rPr>
          <w:lang w:val="en-GB"/>
        </w:rPr>
      </w:pPr>
      <w:r>
        <w:rPr>
          <w:lang w:val="en-GB"/>
        </w:rPr>
        <w:t xml:space="preserve">Product Carbon Footprint </w:t>
      </w:r>
      <w:r>
        <w:rPr>
          <w:lang w:val="en-US"/>
        </w:rPr>
        <w:t>[</w:t>
      </w:r>
      <w:r w:rsidR="00872649" w:rsidRPr="005E022A">
        <w:rPr>
          <w:lang w:val="en-US"/>
        </w:rPr>
        <w:t>IDTA 2023-01-24</w:t>
      </w:r>
      <w:r>
        <w:rPr>
          <w:lang w:val="en-US"/>
        </w:rPr>
        <w:t>]</w:t>
      </w:r>
    </w:p>
    <w:p w14:paraId="4ADDD9FB" w14:textId="7D740760" w:rsidR="005E022A" w:rsidRDefault="005E022A" w:rsidP="007245E8">
      <w:pPr>
        <w:pStyle w:val="ListParagraph"/>
        <w:numPr>
          <w:ilvl w:val="0"/>
          <w:numId w:val="54"/>
        </w:numPr>
        <w:jc w:val="both"/>
        <w:rPr>
          <w:lang w:val="en-US"/>
        </w:rPr>
      </w:pPr>
      <w:r w:rsidRPr="005E022A">
        <w:rPr>
          <w:lang w:val="en-US"/>
        </w:rPr>
        <w:t>Time Series Data</w:t>
      </w:r>
      <w:r w:rsidR="002642F2">
        <w:rPr>
          <w:lang w:val="en-US"/>
        </w:rPr>
        <w:t xml:space="preserve"> [</w:t>
      </w:r>
      <w:r w:rsidR="00872649" w:rsidRPr="005E022A">
        <w:rPr>
          <w:lang w:val="en-US"/>
        </w:rPr>
        <w:t>IDTA 02008-1-1</w:t>
      </w:r>
      <w:r w:rsidR="00667C9B">
        <w:rPr>
          <w:lang w:val="en-US"/>
        </w:rPr>
        <w:t>]</w:t>
      </w:r>
    </w:p>
    <w:p w14:paraId="15F4E7AF" w14:textId="6F7136F7" w:rsidR="000133D3" w:rsidRDefault="000133D3" w:rsidP="007245E8">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1BAB4EA6" w14:textId="53344205" w:rsidR="000133D3" w:rsidRDefault="000133D3" w:rsidP="007245E8">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117891EB" w14:textId="1F2A99CD"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1E52C8" w:rsidRPr="003D662E">
        <w:rPr>
          <w:lang w:val="en-US"/>
        </w:rPr>
        <w:t xml:space="preserve">Figure </w:t>
      </w:r>
      <w:r w:rsidR="001E52C8">
        <w:rPr>
          <w:noProof/>
          <w:lang w:val="en-US"/>
        </w:rPr>
        <w:t>43</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1E52C8">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006B02FE"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1E52C8">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w:t>
      </w:r>
      <w:r w:rsidR="001C3069" w:rsidRPr="003D662E">
        <w:rPr>
          <w:lang w:val="en-US"/>
        </w:rPr>
        <w:lastRenderedPageBreak/>
        <w:t>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1FA37352" w:rsidR="00DA338D" w:rsidRPr="003D662E" w:rsidRDefault="00DA338D" w:rsidP="0006519A">
      <w:pPr>
        <w:pStyle w:val="Caption"/>
        <w:ind w:left="766"/>
        <w:jc w:val="center"/>
        <w:rPr>
          <w:lang w:val="en-US"/>
        </w:rPr>
      </w:pPr>
      <w:bookmarkStart w:id="199"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43</w:t>
      </w:r>
      <w:r w:rsidRPr="003D662E">
        <w:rPr>
          <w:noProof/>
        </w:rPr>
        <w:fldChar w:fldCharType="end"/>
      </w:r>
      <w:bookmarkEnd w:id="199"/>
      <w:r w:rsidRPr="003D662E">
        <w:rPr>
          <w:lang w:val="en-US"/>
        </w:rPr>
        <w:t>: AAS structure of the platform</w:t>
      </w:r>
      <w:r w:rsidR="00E12D54" w:rsidRPr="003D662E">
        <w:rPr>
          <w:lang w:val="en-US"/>
        </w:rPr>
        <w:t xml:space="preserve"> (preliminary, incomplete)</w:t>
      </w:r>
    </w:p>
    <w:p w14:paraId="524E7C76" w14:textId="20E53074"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44</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43</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493260"/>
                    </a:xfrm>
                    <a:prstGeom prst="rect">
                      <a:avLst/>
                    </a:prstGeom>
                  </pic:spPr>
                </pic:pic>
              </a:graphicData>
            </a:graphic>
          </wp:inline>
        </w:drawing>
      </w:r>
    </w:p>
    <w:p w14:paraId="2E836A0F" w14:textId="3549F706" w:rsidR="00444BD8" w:rsidRPr="003D662E" w:rsidRDefault="00444BD8" w:rsidP="00444BD8">
      <w:pPr>
        <w:pStyle w:val="Caption"/>
        <w:jc w:val="center"/>
        <w:rPr>
          <w:lang w:val="en-US"/>
        </w:rPr>
      </w:pPr>
      <w:bookmarkStart w:id="200"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44</w:t>
      </w:r>
      <w:r w:rsidRPr="003D662E">
        <w:fldChar w:fldCharType="end"/>
      </w:r>
      <w:bookmarkEnd w:id="200"/>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4FD43AF"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1E52C8">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1E52C8">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5196617F"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255D95">
        <w:rPr>
          <w:lang w:val="en-US"/>
        </w:rPr>
        <w:t>Cas21</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1" w:name="_Ref69735914"/>
      <w:bookmarkStart w:id="202" w:name="_Ref77163195"/>
      <w:bookmarkStart w:id="203" w:name="_Ref77173224"/>
      <w:bookmarkStart w:id="204" w:name="_Ref77216166"/>
      <w:bookmarkStart w:id="205" w:name="_Ref77593418"/>
      <w:bookmarkStart w:id="206" w:name="_Toc216439671"/>
      <w:r w:rsidRPr="003D662E">
        <w:rPr>
          <w:lang w:val="en-US"/>
        </w:rPr>
        <w:lastRenderedPageBreak/>
        <w:t>Platform Configuration</w:t>
      </w:r>
      <w:bookmarkEnd w:id="189"/>
      <w:bookmarkEnd w:id="201"/>
      <w:bookmarkEnd w:id="202"/>
      <w:bookmarkEnd w:id="203"/>
      <w:bookmarkEnd w:id="204"/>
      <w:bookmarkEnd w:id="205"/>
      <w:bookmarkEnd w:id="206"/>
    </w:p>
    <w:p w14:paraId="4F10AE1E" w14:textId="6FA0DC77"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1E52C8">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1E52C8">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1E52C8">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1E52C8">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E52C8">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E52C8">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1E52C8">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1E52C8">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1E52C8">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1E52C8">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1E52C8">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4FBEEBDE"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E16354">
        <w:rPr>
          <w:lang w:val="en-US"/>
        </w:rPr>
        <w:t>IVML</w:t>
      </w:r>
      <w:r w:rsidR="00F05425" w:rsidRPr="003D662E">
        <w:rPr>
          <w:lang w:val="en-US"/>
        </w:rPr>
        <w:t>] as realized by the EASy-Producer toolset [</w:t>
      </w:r>
      <w:r w:rsidR="00226B2B">
        <w:rPr>
          <w:lang w:val="en-US"/>
        </w:rPr>
        <w:t>SE15</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858A5CD"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E16354">
        <w:rPr>
          <w:lang w:val="en-US"/>
        </w:rPr>
        <w:t>VIL</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2D901A33"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287A00">
        <w:rPr>
          <w:lang w:val="en-US"/>
        </w:rPr>
        <w:t>Eic16</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12C4A6CD"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1E52C8">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7A5F0F8"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1E52C8" w:rsidRPr="003D662E">
        <w:rPr>
          <w:lang w:val="en-US"/>
        </w:rPr>
        <w:t xml:space="preserve">Figure </w:t>
      </w:r>
      <w:r w:rsidR="001E52C8">
        <w:rPr>
          <w:noProof/>
          <w:lang w:val="en-US"/>
        </w:rPr>
        <w:t>45</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0"/>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47117BDA" w:rsidR="007D5FC0" w:rsidRPr="003D662E" w:rsidRDefault="007D5FC0" w:rsidP="007D5FC0">
      <w:pPr>
        <w:pStyle w:val="Caption"/>
        <w:jc w:val="center"/>
        <w:rPr>
          <w:lang w:val="en-US"/>
        </w:rPr>
      </w:pPr>
      <w:bookmarkStart w:id="207"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45</w:t>
      </w:r>
      <w:r w:rsidRPr="003D662E">
        <w:fldChar w:fldCharType="end"/>
      </w:r>
      <w:bookmarkEnd w:id="207"/>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53B1A7E5"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1E52C8">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1E52C8">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3F4FB97"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1E52C8">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3D662E">
        <w:rPr>
          <w:rFonts w:ascii="Consolas" w:hAnsi="Consolas" w:cs="Consolas"/>
          <w:color w:val="000000"/>
          <w:sz w:val="18"/>
          <w:szCs w:val="18"/>
          <w:lang w:val="en-DE"/>
        </w:rPr>
        <w:t xml:space="preserve">    </w:t>
      </w:r>
      <w:r w:rsidRPr="00720403">
        <w:rPr>
          <w:rFonts w:ascii="Consolas" w:hAnsi="Consolas" w:cs="Consolas"/>
          <w:color w:val="000000"/>
          <w:sz w:val="18"/>
          <w:szCs w:val="18"/>
        </w:rPr>
        <w:t>aasServer = {</w:t>
      </w:r>
    </w:p>
    <w:p w14:paraId="72DDB1F4"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schema = AasSchema::HTTP,</w:t>
      </w:r>
    </w:p>
    <w:p w14:paraId="3E00DD2B" w14:textId="77777777" w:rsidR="00857167" w:rsidRPr="00720403" w:rsidRDefault="00857167" w:rsidP="00857167">
      <w:pPr>
        <w:autoSpaceDE w:val="0"/>
        <w:autoSpaceDN w:val="0"/>
        <w:adjustRightInd w:val="0"/>
        <w:spacing w:after="0" w:line="240" w:lineRule="auto"/>
        <w:rPr>
          <w:rFonts w:ascii="Consolas" w:hAnsi="Consolas" w:cs="Consolas"/>
          <w:sz w:val="18"/>
          <w:szCs w:val="18"/>
        </w:rPr>
      </w:pPr>
      <w:r w:rsidRPr="00720403">
        <w:rPr>
          <w:rFonts w:ascii="Consolas" w:hAnsi="Consolas" w:cs="Consolas"/>
          <w:color w:val="000000"/>
          <w:sz w:val="18"/>
          <w:szCs w:val="18"/>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720403">
        <w:rPr>
          <w:rFonts w:ascii="Consolas" w:hAnsi="Consolas" w:cs="Consolas"/>
          <w:color w:val="000000"/>
          <w:sz w:val="18"/>
          <w:szCs w:val="18"/>
        </w:rPr>
        <w:t xml:space="preserve">        </w:t>
      </w:r>
      <w:r w:rsidRPr="003D662E">
        <w:rPr>
          <w:rFonts w:ascii="Consolas" w:hAnsi="Consolas" w:cs="Consolas"/>
          <w:color w:val="000000"/>
          <w:sz w:val="18"/>
          <w:szCs w:val="18"/>
          <w:lang w:val="en-DE"/>
        </w:rPr>
        <w:t xml:space="preserve">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6DF28166" w:rsidR="00857167" w:rsidRPr="003D662E" w:rsidRDefault="00857167" w:rsidP="00857167">
      <w:pPr>
        <w:pStyle w:val="Caption"/>
        <w:jc w:val="center"/>
        <w:rPr>
          <w:lang w:val="en-DE"/>
        </w:rPr>
      </w:pPr>
      <w:bookmarkStart w:id="208"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46</w:t>
      </w:r>
      <w:r w:rsidRPr="003D662E">
        <w:fldChar w:fldCharType="end"/>
      </w:r>
      <w:bookmarkEnd w:id="208"/>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53FD766E"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46</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1"/>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EEA81C6" w:rsidR="00611C3D" w:rsidRPr="003D662E" w:rsidRDefault="00611C3D" w:rsidP="00611C3D">
      <w:pPr>
        <w:pStyle w:val="Caption"/>
        <w:jc w:val="center"/>
        <w:rPr>
          <w:lang w:val="en-US"/>
        </w:rPr>
      </w:pPr>
      <w:bookmarkStart w:id="209"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47</w:t>
      </w:r>
      <w:r w:rsidRPr="003D662E">
        <w:fldChar w:fldCharType="end"/>
      </w:r>
      <w:bookmarkEnd w:id="209"/>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797F4E02"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47</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0B865623" w:rsidR="00C91CBB" w:rsidRPr="003D662E" w:rsidRDefault="00C91CBB" w:rsidP="00C91CBB">
      <w:pPr>
        <w:pStyle w:val="Caption"/>
        <w:jc w:val="center"/>
        <w:rPr>
          <w:lang w:val="en-US"/>
        </w:rPr>
      </w:pPr>
      <w:bookmarkStart w:id="210"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48</w:t>
      </w:r>
      <w:r w:rsidRPr="003D662E">
        <w:fldChar w:fldCharType="end"/>
      </w:r>
      <w:bookmarkEnd w:id="210"/>
      <w:r w:rsidRPr="003D662E">
        <w:rPr>
          <w:lang w:val="en-US"/>
        </w:rPr>
        <w:t>: Final part of the simple platform configuration.</w:t>
      </w:r>
    </w:p>
    <w:p w14:paraId="0B2CC62F" w14:textId="18E7D3D0"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48</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1E52C8" w:rsidRPr="003D662E">
        <w:rPr>
          <w:lang w:val="en-US"/>
        </w:rPr>
        <w:t xml:space="preserve">Figure </w:t>
      </w:r>
      <w:r w:rsidR="001E52C8">
        <w:rPr>
          <w:noProof/>
          <w:lang w:val="en-US"/>
        </w:rPr>
        <w:t>48</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3F1AB305"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1E52C8">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1" w:name="_Ref88386145"/>
      <w:bookmarkStart w:id="212" w:name="_Ref116468894"/>
      <w:bookmarkStart w:id="213" w:name="_Toc216439672"/>
      <w:r w:rsidRPr="003D662E">
        <w:rPr>
          <w:lang w:val="en-US"/>
        </w:rPr>
        <w:t>Modeling</w:t>
      </w:r>
      <w:r w:rsidR="00112ED7" w:rsidRPr="003D662E">
        <w:rPr>
          <w:lang w:val="en-US"/>
        </w:rPr>
        <w:t xml:space="preserve"> </w:t>
      </w:r>
      <w:bookmarkEnd w:id="211"/>
      <w:r w:rsidR="00413890" w:rsidRPr="003D662E">
        <w:rPr>
          <w:lang w:val="en-US"/>
        </w:rPr>
        <w:t>Patterns</w:t>
      </w:r>
      <w:bookmarkEnd w:id="212"/>
      <w:bookmarkEnd w:id="213"/>
    </w:p>
    <w:p w14:paraId="36F9A3C4" w14:textId="0A27E9A3"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45</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10AE1AE" w:rsidR="00E5519D" w:rsidRPr="003D662E" w:rsidRDefault="00C072A1" w:rsidP="00C072A1">
      <w:pPr>
        <w:pStyle w:val="Caption"/>
        <w:jc w:val="center"/>
        <w:rPr>
          <w:lang w:val="en-US"/>
        </w:rPr>
      </w:pPr>
      <w:bookmarkStart w:id="214"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49</w:t>
      </w:r>
      <w:r w:rsidRPr="003D662E">
        <w:fldChar w:fldCharType="end"/>
      </w:r>
      <w:bookmarkEnd w:id="214"/>
      <w:r w:rsidRPr="003D662E">
        <w:rPr>
          <w:lang w:val="en-US"/>
        </w:rPr>
        <w:t>: IVML model pattern for simple alternatives without detailing properties.</w:t>
      </w:r>
    </w:p>
    <w:p w14:paraId="019AF21D" w14:textId="6F1A09BB"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49</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1E52C8" w:rsidRPr="003D662E">
        <w:rPr>
          <w:lang w:val="en-US"/>
        </w:rPr>
        <w:t xml:space="preserve">Figure </w:t>
      </w:r>
      <w:r w:rsidR="001E52C8">
        <w:rPr>
          <w:noProof/>
          <w:lang w:val="en-US"/>
        </w:rPr>
        <w:t>49</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674AC2E" w:rsidR="00C072A1" w:rsidRPr="003D662E" w:rsidRDefault="00C072A1" w:rsidP="006811B3">
      <w:pPr>
        <w:pStyle w:val="Caption"/>
        <w:jc w:val="center"/>
        <w:rPr>
          <w:lang w:val="en-US"/>
        </w:rPr>
      </w:pPr>
      <w:bookmarkStart w:id="215"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50</w:t>
      </w:r>
      <w:r w:rsidRPr="003D662E">
        <w:fldChar w:fldCharType="end"/>
      </w:r>
      <w:bookmarkEnd w:id="215"/>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410A276A"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1E52C8" w:rsidRPr="003D662E">
        <w:rPr>
          <w:lang w:val="en-US"/>
        </w:rPr>
        <w:t xml:space="preserve">Figure </w:t>
      </w:r>
      <w:r w:rsidR="001E52C8">
        <w:rPr>
          <w:noProof/>
          <w:lang w:val="en-US"/>
        </w:rPr>
        <w:t>50</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0F7F4CA9"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821E85">
        <w:rPr>
          <w:lang w:val="en-GB"/>
        </w:rPr>
        <w:t>SSE21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E16354">
        <w:rPr>
          <w:lang w:val="en-US"/>
        </w:rPr>
        <w:t>EQS+16</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0E4FA3F0" w:rsidR="00B37CE4" w:rsidRPr="003D662E" w:rsidRDefault="00B37CE4" w:rsidP="00B37CE4">
      <w:pPr>
        <w:pStyle w:val="Caption"/>
        <w:jc w:val="center"/>
        <w:rPr>
          <w:lang w:val="en-US"/>
        </w:rPr>
      </w:pPr>
      <w:bookmarkStart w:id="216"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51</w:t>
      </w:r>
      <w:r w:rsidRPr="003D662E">
        <w:fldChar w:fldCharType="end"/>
      </w:r>
      <w:bookmarkEnd w:id="216"/>
      <w:r w:rsidRPr="003D662E">
        <w:rPr>
          <w:lang w:val="en-US"/>
        </w:rPr>
        <w:t>: Model structure for openness and extensibility.</w:t>
      </w:r>
    </w:p>
    <w:p w14:paraId="7D2DAD81" w14:textId="3C55DD7F"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1E52C8" w:rsidRPr="003D662E">
        <w:rPr>
          <w:lang w:val="en-US"/>
        </w:rPr>
        <w:t xml:space="preserve">Figure </w:t>
      </w:r>
      <w:r w:rsidR="001E52C8">
        <w:rPr>
          <w:noProof/>
          <w:lang w:val="en-US"/>
        </w:rPr>
        <w:t>51</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2"/>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6827CE39" w:rsidR="00507BCA" w:rsidRPr="003D662E" w:rsidRDefault="00507BCA" w:rsidP="00507BCA">
      <w:pPr>
        <w:pStyle w:val="Caption"/>
        <w:jc w:val="center"/>
        <w:rPr>
          <w:lang w:val="en-US"/>
        </w:rPr>
      </w:pPr>
      <w:bookmarkStart w:id="217"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52</w:t>
      </w:r>
      <w:r w:rsidRPr="003D662E">
        <w:fldChar w:fldCharType="end"/>
      </w:r>
      <w:bookmarkEnd w:id="217"/>
      <w:r w:rsidRPr="003D662E">
        <w:rPr>
          <w:lang w:val="en-US"/>
        </w:rPr>
        <w:t>: Meta-model concepts for defining services and alternatives.</w:t>
      </w:r>
    </w:p>
    <w:p w14:paraId="4DB511D9" w14:textId="3D10FAC4"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1E52C8" w:rsidRPr="003D662E">
        <w:rPr>
          <w:lang w:val="en-US"/>
        </w:rPr>
        <w:t xml:space="preserve">Figure </w:t>
      </w:r>
      <w:r w:rsidR="001E52C8">
        <w:rPr>
          <w:noProof/>
          <w:lang w:val="en-US"/>
        </w:rPr>
        <w:t>52</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500E13FE"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1E52C8" w:rsidRPr="003D662E">
        <w:rPr>
          <w:lang w:val="en-US"/>
        </w:rPr>
        <w:t xml:space="preserve">Figure </w:t>
      </w:r>
      <w:r w:rsidR="001E52C8">
        <w:rPr>
          <w:noProof/>
          <w:lang w:val="en-US"/>
        </w:rPr>
        <w:t>52</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5587F647"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1E52C8" w:rsidRPr="003D662E">
        <w:rPr>
          <w:lang w:val="en-GB"/>
        </w:rPr>
        <w:t xml:space="preserve">Figure </w:t>
      </w:r>
      <w:r w:rsidR="001E52C8">
        <w:rPr>
          <w:noProof/>
          <w:lang w:val="en-GB"/>
        </w:rPr>
        <w:t>53</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1E52C8">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1E52C8">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40EE06F9" w:rsidR="001D3933" w:rsidRPr="003D662E" w:rsidRDefault="001D3933" w:rsidP="001D3933">
      <w:pPr>
        <w:pStyle w:val="Caption"/>
        <w:jc w:val="center"/>
        <w:rPr>
          <w:lang w:val="en-GB"/>
        </w:rPr>
      </w:pPr>
      <w:bookmarkStart w:id="218"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E52C8">
        <w:rPr>
          <w:noProof/>
          <w:lang w:val="en-GB"/>
        </w:rPr>
        <w:t>53</w:t>
      </w:r>
      <w:r w:rsidRPr="003D662E">
        <w:fldChar w:fldCharType="end"/>
      </w:r>
      <w:bookmarkEnd w:id="218"/>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7059BFA9"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1E52C8" w:rsidRPr="003D662E">
        <w:rPr>
          <w:lang w:val="en-US"/>
        </w:rPr>
        <w:t xml:space="preserve">Figure </w:t>
      </w:r>
      <w:r w:rsidR="001E52C8">
        <w:rPr>
          <w:noProof/>
          <w:lang w:val="en-US"/>
        </w:rPr>
        <w:t>52</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0C9940B3"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1E52C8" w:rsidRPr="003D662E">
        <w:rPr>
          <w:lang w:val="en-US"/>
        </w:rPr>
        <w:t xml:space="preserve">Figure </w:t>
      </w:r>
      <w:r w:rsidR="001E52C8">
        <w:rPr>
          <w:noProof/>
          <w:lang w:val="en-US"/>
        </w:rPr>
        <w:t>52</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63CD49F5"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52</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1E52C8" w:rsidRPr="003D662E">
        <w:rPr>
          <w:lang w:val="en-US"/>
        </w:rPr>
        <w:t xml:space="preserve">Figure </w:t>
      </w:r>
      <w:r w:rsidR="001E52C8">
        <w:rPr>
          <w:noProof/>
          <w:lang w:val="en-US"/>
        </w:rPr>
        <w:t>52</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1E52C8" w:rsidRPr="003D662E">
        <w:rPr>
          <w:lang w:val="en-US"/>
        </w:rPr>
        <w:t xml:space="preserve">Figure </w:t>
      </w:r>
      <w:r w:rsidR="001E52C8">
        <w:rPr>
          <w:noProof/>
          <w:lang w:val="en-US"/>
        </w:rPr>
        <w:t>52</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0BBFABE"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1E52C8">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1E52C8">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6835EF7C"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E16354">
        <w:rPr>
          <w:lang w:val="en-US"/>
        </w:rPr>
        <w:t>EQS+16</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5DB516C" w:rsidR="005705D6" w:rsidRPr="003D662E" w:rsidRDefault="00991409" w:rsidP="00991409">
      <w:pPr>
        <w:pStyle w:val="Caption"/>
        <w:jc w:val="center"/>
        <w:rPr>
          <w:lang w:val="en-US"/>
        </w:rPr>
      </w:pPr>
      <w:bookmarkStart w:id="219"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54</w:t>
      </w:r>
      <w:r w:rsidRPr="003D662E">
        <w:fldChar w:fldCharType="end"/>
      </w:r>
      <w:bookmarkEnd w:id="219"/>
      <w:r w:rsidRPr="003D662E">
        <w:rPr>
          <w:lang w:val="en-US"/>
        </w:rPr>
        <w:t>: Instance view on a platform application.</w:t>
      </w:r>
    </w:p>
    <w:p w14:paraId="3F2919A1" w14:textId="4146EFD8"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54</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1E52C8" w:rsidRPr="003D662E">
        <w:rPr>
          <w:lang w:val="en-US"/>
        </w:rPr>
        <w:t xml:space="preserve">Figure </w:t>
      </w:r>
      <w:r w:rsidR="001E52C8">
        <w:rPr>
          <w:noProof/>
          <w:lang w:val="en-US"/>
        </w:rPr>
        <w:t>54</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1C1DCE23" w:rsidR="0007222B" w:rsidRPr="003D662E" w:rsidRDefault="0007222B" w:rsidP="0007222B">
      <w:pPr>
        <w:pStyle w:val="Caption"/>
        <w:jc w:val="center"/>
        <w:rPr>
          <w:lang w:val="en-US"/>
        </w:rPr>
      </w:pPr>
      <w:bookmarkStart w:id="220"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55</w:t>
      </w:r>
      <w:r w:rsidRPr="003D662E">
        <w:fldChar w:fldCharType="end"/>
      </w:r>
      <w:bookmarkEnd w:id="220"/>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1" w:name="_Ref116469092"/>
      <w:bookmarkStart w:id="222" w:name="_Toc216439673"/>
      <w:bookmarkStart w:id="223" w:name="_Ref88386200"/>
      <w:bookmarkStart w:id="224" w:name="_Ref102576465"/>
      <w:r w:rsidRPr="003D662E">
        <w:rPr>
          <w:lang w:val="en-US"/>
        </w:rPr>
        <w:t>Configuration Model Structure</w:t>
      </w:r>
      <w:bookmarkEnd w:id="221"/>
      <w:bookmarkEnd w:id="222"/>
    </w:p>
    <w:p w14:paraId="6D3B3F97" w14:textId="4556C9B4"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1E52C8" w:rsidRPr="003D662E">
        <w:rPr>
          <w:lang w:val="en-US"/>
        </w:rPr>
        <w:t xml:space="preserve">Figure </w:t>
      </w:r>
      <w:r w:rsidR="001E52C8">
        <w:rPr>
          <w:noProof/>
          <w:lang w:val="en-US"/>
        </w:rPr>
        <w:t>55</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5" w:name="_Hlk116468215"/>
      <w:r w:rsidR="007571EA" w:rsidRPr="003D662E">
        <w:rPr>
          <w:rFonts w:ascii="Consolas" w:hAnsi="Consolas"/>
          <w:lang w:val="en-US"/>
        </w:rPr>
        <w:t>MetaConcepts</w:t>
      </w:r>
      <w:bookmarkEnd w:id="225"/>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1E52C8">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439B68EB"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1E52C8" w:rsidRPr="003D662E">
        <w:rPr>
          <w:lang w:val="en-US"/>
        </w:rPr>
        <w:t xml:space="preserve">Figure </w:t>
      </w:r>
      <w:r w:rsidR="001E52C8">
        <w:rPr>
          <w:noProof/>
          <w:lang w:val="en-US"/>
        </w:rPr>
        <w:t>54</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0D3FAAF"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56</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3"/>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6" w:name="_Ref116976276"/>
      <w:bookmarkStart w:id="227" w:name="_Toc216439674"/>
      <w:bookmarkStart w:id="228" w:name="_Ref116469139"/>
      <w:r w:rsidRPr="003D662E">
        <w:rPr>
          <w:lang w:val="en-US"/>
        </w:rPr>
        <w:t>Support for Standardized Connectors/Protocols</w:t>
      </w:r>
      <w:bookmarkEnd w:id="226"/>
      <w:bookmarkEnd w:id="227"/>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5C127AA3"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E16354">
        <w:rPr>
          <w:lang w:val="en-US"/>
        </w:rPr>
        <w:t>IVML</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4F37CA" w:rsidRPr="004F37CA">
        <w:rPr>
          <w:lang w:val="en-GB"/>
        </w:rPr>
        <w:t>Cep23</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55AFD37A"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4"/>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4F37CA" w:rsidRPr="004F37CA">
        <w:rPr>
          <w:lang w:val="en-GB"/>
        </w:rPr>
        <w:t>Cep23</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9" w:name="_Ref143412808"/>
      <w:bookmarkStart w:id="230" w:name="_Toc216439675"/>
      <w:bookmarkStart w:id="231" w:name="_Ref120789183"/>
      <w:r>
        <w:rPr>
          <w:lang w:val="en-US"/>
        </w:rPr>
        <w:t>Selected Configuration Elements</w:t>
      </w:r>
      <w:bookmarkEnd w:id="229"/>
      <w:bookmarkEnd w:id="230"/>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5"/>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2" w:name="_Toc216439676"/>
      <w:r w:rsidRPr="003D662E">
        <w:rPr>
          <w:lang w:val="en-US"/>
        </w:rPr>
        <w:t xml:space="preserve">Platform </w:t>
      </w:r>
      <w:r w:rsidR="00600F88" w:rsidRPr="003D662E">
        <w:rPr>
          <w:lang w:val="en-US"/>
        </w:rPr>
        <w:t>I</w:t>
      </w:r>
      <w:r w:rsidRPr="003D662E">
        <w:rPr>
          <w:lang w:val="en-US"/>
        </w:rPr>
        <w:t xml:space="preserve">nstantiation </w:t>
      </w:r>
      <w:bookmarkEnd w:id="223"/>
      <w:r w:rsidR="00600F88" w:rsidRPr="003D662E">
        <w:rPr>
          <w:lang w:val="en-US"/>
        </w:rPr>
        <w:t>P</w:t>
      </w:r>
      <w:r w:rsidR="001974CC" w:rsidRPr="003D662E">
        <w:rPr>
          <w:lang w:val="en-US"/>
        </w:rPr>
        <w:t>rocess</w:t>
      </w:r>
      <w:bookmarkEnd w:id="224"/>
      <w:bookmarkEnd w:id="228"/>
      <w:bookmarkEnd w:id="231"/>
      <w:bookmarkEnd w:id="232"/>
    </w:p>
    <w:p w14:paraId="4BDB0BA4" w14:textId="14FD6050"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E16354">
        <w:rPr>
          <w:lang w:val="en-US"/>
        </w:rPr>
        <w:t>VIL</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22321A7D"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57</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50986C98"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57</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15C61A7"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1E52C8" w:rsidRPr="003D662E">
        <w:rPr>
          <w:lang w:val="en-US"/>
        </w:rPr>
        <w:t xml:space="preserve">Figure </w:t>
      </w:r>
      <w:r w:rsidR="001E52C8">
        <w:rPr>
          <w:noProof/>
          <w:lang w:val="en-US"/>
        </w:rPr>
        <w:t>57</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326EBBCF"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6"/>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1E52C8">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16226C5A"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3"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1E52C8" w:rsidRPr="003D662E">
        <w:rPr>
          <w:lang w:val="en-US"/>
        </w:rPr>
        <w:t xml:space="preserve">Figure </w:t>
      </w:r>
      <w:r w:rsidR="001E52C8">
        <w:rPr>
          <w:noProof/>
          <w:lang w:val="en-US"/>
        </w:rPr>
        <w:t>57</w:t>
      </w:r>
      <w:r w:rsidR="001C10C3" w:rsidRPr="003D662E">
        <w:rPr>
          <w:lang w:val="en-US"/>
        </w:rPr>
        <w:fldChar w:fldCharType="end"/>
      </w:r>
      <w:bookmarkEnd w:id="233"/>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0718D045" w:rsidR="00E5519D" w:rsidRPr="003D662E" w:rsidRDefault="00507BCA" w:rsidP="00507BCA">
      <w:pPr>
        <w:pStyle w:val="Caption"/>
        <w:jc w:val="center"/>
        <w:rPr>
          <w:lang w:val="en-US"/>
        </w:rPr>
      </w:pPr>
      <w:bookmarkStart w:id="234"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57</w:t>
      </w:r>
      <w:r w:rsidRPr="003D662E">
        <w:fldChar w:fldCharType="end"/>
      </w:r>
      <w:bookmarkEnd w:id="234"/>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5"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6" w:name="_Ref120789406"/>
      <w:bookmarkStart w:id="237" w:name="_Toc216439677"/>
      <w:bookmarkStart w:id="238" w:name="_Ref101353228"/>
      <w:r w:rsidRPr="003D662E">
        <w:rPr>
          <w:lang w:val="en-US"/>
        </w:rPr>
        <w:t>Container Instantiation</w:t>
      </w:r>
      <w:bookmarkEnd w:id="236"/>
      <w:bookmarkEnd w:id="237"/>
    </w:p>
    <w:p w14:paraId="7A48F599" w14:textId="647EBD43"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287A00">
        <w:rPr>
          <w:lang w:val="en-GB"/>
        </w:rPr>
        <w:t>ESA+21</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17FC33B8"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287A00">
        <w:rPr>
          <w:lang w:val="en-US"/>
        </w:rPr>
        <w:t>EPR+22</w:t>
      </w:r>
      <w:r w:rsidR="00636EDF" w:rsidRPr="003D662E">
        <w:rPr>
          <w:lang w:val="en-US"/>
        </w:rPr>
        <w:t xml:space="preserve">, </w:t>
      </w:r>
      <w:r w:rsidR="00287A00">
        <w:rPr>
          <w:lang w:val="en-GB"/>
        </w:rPr>
        <w:t>EPN22</w:t>
      </w:r>
      <w:r w:rsidR="00636EDF" w:rsidRPr="003D662E">
        <w:rPr>
          <w:lang w:val="en-US"/>
        </w:rPr>
        <w:t>]</w:t>
      </w:r>
      <w:r w:rsidR="00EE4AB9" w:rsidRPr="003D662E">
        <w:rPr>
          <w:lang w:val="en-US"/>
        </w:rPr>
        <w:t>.</w:t>
      </w:r>
    </w:p>
    <w:p w14:paraId="0BE067E0" w14:textId="0A974489"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287A00">
        <w:rPr>
          <w:lang w:val="en-GB"/>
        </w:rPr>
        <w:t>ESA+21</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455955A" w:rsidR="00476E51" w:rsidRPr="003D662E" w:rsidRDefault="00F06CBA" w:rsidP="00476E51">
      <w:pPr>
        <w:jc w:val="both"/>
        <w:rPr>
          <w:lang w:val="en-US"/>
        </w:rPr>
      </w:pPr>
      <w:r w:rsidRPr="003D662E">
        <w:rPr>
          <w:lang w:val="en-US"/>
        </w:rPr>
        <w:t>Currently, as discussed in more details in [</w:t>
      </w:r>
      <w:r w:rsidR="00821E85">
        <w:rPr>
          <w:rFonts w:ascii="DejaVuSans" w:hAnsi="DejaVuSans" w:cs="DejaVuSans"/>
          <w:lang w:val="en-DE"/>
        </w:rPr>
        <w:t>Sta22</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1E52C8" w:rsidRPr="003D662E">
        <w:rPr>
          <w:lang w:val="en-GB"/>
        </w:rPr>
        <w:t xml:space="preserve">Figure </w:t>
      </w:r>
      <w:r w:rsidR="001E52C8">
        <w:rPr>
          <w:noProof/>
          <w:lang w:val="en-GB"/>
        </w:rPr>
        <w:t>58</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66B6414C" w:rsidR="00080E6F" w:rsidRPr="003D662E" w:rsidRDefault="00080E6F" w:rsidP="00EB40C0">
      <w:pPr>
        <w:pStyle w:val="Caption"/>
        <w:jc w:val="center"/>
        <w:rPr>
          <w:lang w:val="en-GB"/>
        </w:rPr>
      </w:pPr>
      <w:bookmarkStart w:id="239"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E52C8">
        <w:rPr>
          <w:noProof/>
          <w:lang w:val="en-GB"/>
        </w:rPr>
        <w:t>58</w:t>
      </w:r>
      <w:r w:rsidRPr="003D662E">
        <w:fldChar w:fldCharType="end"/>
      </w:r>
      <w:bookmarkEnd w:id="239"/>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09BC249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07"/>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1E52C8" w:rsidRPr="007D4360">
        <w:rPr>
          <w:lang w:val="en-GB"/>
        </w:rPr>
        <w:t xml:space="preserve">Figure </w:t>
      </w:r>
      <w:r w:rsidR="001E52C8">
        <w:rPr>
          <w:noProof/>
          <w:lang w:val="en-GB"/>
        </w:rPr>
        <w:t>59</w:t>
      </w:r>
      <w:r w:rsidR="001E52C8"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90E5918" w:rsidR="00531E30" w:rsidRPr="007D4360" w:rsidRDefault="00531E30" w:rsidP="00531E30">
      <w:pPr>
        <w:pStyle w:val="Caption"/>
        <w:jc w:val="center"/>
        <w:rPr>
          <w:lang w:val="en-GB"/>
        </w:rPr>
      </w:pPr>
      <w:bookmarkStart w:id="240"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1E52C8">
        <w:rPr>
          <w:noProof/>
          <w:lang w:val="en-GB"/>
        </w:rPr>
        <w:t>59</w:t>
      </w:r>
      <w:r w:rsidRPr="007D4360">
        <w:fldChar w:fldCharType="end"/>
      </w:r>
      <w:r w:rsidRPr="007D4360">
        <w:rPr>
          <w:lang w:val="en-GB"/>
        </w:rPr>
        <w:t>: Container base image creation</w:t>
      </w:r>
      <w:bookmarkEnd w:id="240"/>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3DAF9FA"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1E52C8">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1E52C8">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1" w:name="_Ref120789357"/>
      <w:bookmarkStart w:id="242" w:name="_Toc216439678"/>
      <w:r w:rsidRPr="003D662E">
        <w:rPr>
          <w:lang w:val="en-US"/>
        </w:rPr>
        <w:lastRenderedPageBreak/>
        <w:t>Example</w:t>
      </w:r>
      <w:r w:rsidR="00F41335" w:rsidRPr="003D662E">
        <w:rPr>
          <w:lang w:val="en-US"/>
        </w:rPr>
        <w:t xml:space="preserve"> Application</w:t>
      </w:r>
      <w:r w:rsidRPr="003D662E">
        <w:rPr>
          <w:lang w:val="en-US"/>
        </w:rPr>
        <w:t>s</w:t>
      </w:r>
      <w:bookmarkEnd w:id="238"/>
      <w:bookmarkEnd w:id="241"/>
      <w:bookmarkEnd w:id="242"/>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08"/>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497C83DF"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1E52C8">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35AA8B7C" w:rsidR="00A834B6" w:rsidRDefault="00A834B6" w:rsidP="00A834B6">
      <w:pPr>
        <w:pStyle w:val="Caption"/>
        <w:jc w:val="center"/>
        <w:rPr>
          <w:lang w:val="en-GB"/>
        </w:rPr>
      </w:pPr>
      <w:bookmarkStart w:id="243"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E52C8">
        <w:rPr>
          <w:noProof/>
          <w:lang w:val="en-GB"/>
        </w:rPr>
        <w:t>60</w:t>
      </w:r>
      <w:r w:rsidRPr="003D662E">
        <w:fldChar w:fldCharType="end"/>
      </w:r>
      <w:bookmarkEnd w:id="243"/>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0B5D8CED"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1E52C8" w:rsidRPr="003D662E">
        <w:rPr>
          <w:lang w:val="en-GB"/>
        </w:rPr>
        <w:t xml:space="preserve">Figure </w:t>
      </w:r>
      <w:r w:rsidR="001E52C8">
        <w:rPr>
          <w:noProof/>
          <w:lang w:val="en-GB"/>
        </w:rPr>
        <w:t>60</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287A00">
        <w:rPr>
          <w:lang w:val="en-US"/>
        </w:rPr>
        <w:t>EPR+22</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547FF71E"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1E52C8" w:rsidRPr="007F5501">
        <w:rPr>
          <w:lang w:val="en-GB"/>
        </w:rPr>
        <w:t xml:space="preserve">Figure </w:t>
      </w:r>
      <w:r w:rsidR="001E52C8">
        <w:rPr>
          <w:noProof/>
          <w:lang w:val="en-GB"/>
        </w:rPr>
        <w:t>61</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78D94A8A" w:rsidR="00DB6AFB" w:rsidRPr="007F5501" w:rsidRDefault="00DB6AFB" w:rsidP="00DB6AFB">
      <w:pPr>
        <w:pStyle w:val="Caption"/>
        <w:jc w:val="center"/>
        <w:rPr>
          <w:lang w:val="en-GB"/>
        </w:rPr>
      </w:pPr>
      <w:bookmarkStart w:id="244"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1E52C8">
        <w:rPr>
          <w:noProof/>
          <w:lang w:val="en-GB"/>
        </w:rPr>
        <w:t>61</w:t>
      </w:r>
      <w:r>
        <w:fldChar w:fldCharType="end"/>
      </w:r>
      <w:bookmarkEnd w:id="244"/>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09"/>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5" w:name="_Ref101369004"/>
      <w:bookmarkStart w:id="246" w:name="_Toc216439679"/>
      <w:r w:rsidRPr="003D662E">
        <w:rPr>
          <w:lang w:val="en-US"/>
        </w:rPr>
        <w:t xml:space="preserve">Creating an </w:t>
      </w:r>
      <w:r w:rsidR="003736EF" w:rsidRPr="003D662E">
        <w:rPr>
          <w:lang w:val="en-US"/>
        </w:rPr>
        <w:t>A</w:t>
      </w:r>
      <w:r w:rsidRPr="003D662E">
        <w:rPr>
          <w:lang w:val="en-US"/>
        </w:rPr>
        <w:t>pplication</w:t>
      </w:r>
      <w:bookmarkEnd w:id="235"/>
      <w:bookmarkEnd w:id="245"/>
      <w:bookmarkEnd w:id="246"/>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F7EE67D"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62</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1E52C8" w:rsidRPr="003D662E">
        <w:rPr>
          <w:lang w:val="en-US"/>
        </w:rPr>
        <w:t xml:space="preserve">Figure </w:t>
      </w:r>
      <w:r w:rsidR="001E52C8">
        <w:rPr>
          <w:noProof/>
          <w:lang w:val="en-US"/>
        </w:rPr>
        <w:t>62</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1E52C8">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0"/>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D8DB86B"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1E52C8">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B682216"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1E52C8">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1E52C8">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0DBC99D1" w:rsidR="00507BCA" w:rsidRPr="003D662E" w:rsidRDefault="00507BCA" w:rsidP="00507BCA">
      <w:pPr>
        <w:pStyle w:val="Caption"/>
        <w:jc w:val="center"/>
        <w:rPr>
          <w:lang w:val="en-US"/>
        </w:rPr>
      </w:pPr>
      <w:bookmarkStart w:id="247"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62</w:t>
      </w:r>
      <w:r w:rsidRPr="003D662E">
        <w:fldChar w:fldCharType="end"/>
      </w:r>
      <w:bookmarkEnd w:id="247"/>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48" w:name="_Ref110940416"/>
      <w:bookmarkStart w:id="249" w:name="_Toc216439680"/>
      <w:r w:rsidRPr="003D662E">
        <w:rPr>
          <w:lang w:val="en-US"/>
        </w:rPr>
        <w:t>Project Structures</w:t>
      </w:r>
      <w:bookmarkEnd w:id="248"/>
      <w:bookmarkEnd w:id="249"/>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51E69F8"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62</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5BCF6AF"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63</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1"/>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2"/>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4B31F00E" w:rsidR="0006191D" w:rsidRPr="003D662E" w:rsidRDefault="0006191D" w:rsidP="0006191D">
      <w:pPr>
        <w:pStyle w:val="Caption"/>
        <w:jc w:val="center"/>
        <w:rPr>
          <w:lang w:val="en-US"/>
        </w:rPr>
      </w:pPr>
      <w:bookmarkStart w:id="251"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64</w:t>
      </w:r>
      <w:r w:rsidRPr="003D662E">
        <w:fldChar w:fldCharType="end"/>
      </w:r>
      <w:bookmarkEnd w:id="251"/>
      <w:r w:rsidRPr="003D662E">
        <w:rPr>
          <w:lang w:val="en-US"/>
        </w:rPr>
        <w:t>: Detailed structure of the generated application interfaces.</w:t>
      </w:r>
    </w:p>
    <w:p w14:paraId="535B70B8" w14:textId="1139B6BD"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64</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770154D1" w:rsidR="0006191D" w:rsidRPr="003D662E" w:rsidRDefault="0006191D" w:rsidP="0006191D">
      <w:pPr>
        <w:pStyle w:val="Caption"/>
        <w:jc w:val="center"/>
        <w:rPr>
          <w:lang w:val="en-US"/>
        </w:rPr>
      </w:pPr>
      <w:bookmarkStart w:id="252"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65</w:t>
      </w:r>
      <w:r w:rsidRPr="003D662E">
        <w:fldChar w:fldCharType="end"/>
      </w:r>
      <w:bookmarkEnd w:id="252"/>
      <w:r w:rsidRPr="003D662E">
        <w:rPr>
          <w:lang w:val="en-US"/>
        </w:rPr>
        <w:t>: Detailed structure of the generated service integrations.</w:t>
      </w:r>
    </w:p>
    <w:p w14:paraId="29132970" w14:textId="240AB176"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3"/>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1E52C8">
        <w:rPr>
          <w:lang w:val="en-US"/>
        </w:rPr>
        <w:t>3.5.2.1</w:t>
      </w:r>
      <w:r w:rsidRPr="003D662E">
        <w:rPr>
          <w:lang w:val="en-US"/>
        </w:rPr>
        <w:fldChar w:fldCharType="end"/>
      </w:r>
      <w:r w:rsidRPr="003D662E">
        <w:rPr>
          <w:lang w:val="en-US"/>
        </w:rPr>
        <w:t>.</w:t>
      </w:r>
    </w:p>
    <w:p w14:paraId="752A4F66" w14:textId="3077DA7B"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1E52C8" w:rsidRPr="003D662E">
        <w:rPr>
          <w:lang w:val="en-US"/>
        </w:rPr>
        <w:t xml:space="preserve">Figure </w:t>
      </w:r>
      <w:r w:rsidR="001E52C8">
        <w:rPr>
          <w:noProof/>
          <w:lang w:val="en-US"/>
        </w:rPr>
        <w:t>66</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w:t>
      </w:r>
      <w:r w:rsidR="00566A62">
        <w:rPr>
          <w:lang w:val="en-US"/>
        </w:rPr>
        <w:lastRenderedPageBreak/>
        <w:t xml:space="preserve">tests (in </w:t>
      </w:r>
      <w:r w:rsidR="00566A62" w:rsidRPr="00566A62">
        <w:rPr>
          <w:rFonts w:ascii="Consolas" w:hAnsi="Consolas"/>
          <w:lang w:val="en-US"/>
        </w:rPr>
        <w:t>iip.connectivity</w:t>
      </w:r>
      <w:r w:rsidR="00566A62">
        <w:rPr>
          <w:lang w:val="en-US"/>
        </w:rPr>
        <w:t xml:space="preserve">), simple programs that are intended to run a generated connector 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3" w:name="_Hlk113956115"/>
      <w:r w:rsidR="00876260" w:rsidRPr="003D662E">
        <w:rPr>
          <w:rFonts w:ascii="Consolas" w:hAnsi="Consolas"/>
          <w:lang w:val="en-US"/>
        </w:rPr>
        <w:t>src/test/resources</w:t>
      </w:r>
      <w:bookmarkEnd w:id="253"/>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716F7C9D" w:rsidR="00312A84" w:rsidRPr="003D662E" w:rsidRDefault="00312A84" w:rsidP="00312A84">
      <w:pPr>
        <w:pStyle w:val="Caption"/>
        <w:jc w:val="center"/>
        <w:rPr>
          <w:lang w:val="en-US"/>
        </w:rPr>
      </w:pPr>
      <w:bookmarkStart w:id="254"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66</w:t>
      </w:r>
      <w:r w:rsidRPr="003D662E">
        <w:fldChar w:fldCharType="end"/>
      </w:r>
      <w:bookmarkEnd w:id="254"/>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5" w:name="_Ref111448857"/>
      <w:bookmarkStart w:id="256" w:name="_Toc216439681"/>
      <w:r w:rsidRPr="003D662E">
        <w:rPr>
          <w:lang w:val="en-US"/>
        </w:rPr>
        <w:t xml:space="preserve">Default Build </w:t>
      </w:r>
      <w:r w:rsidR="00FD00DF" w:rsidRPr="003D662E">
        <w:rPr>
          <w:lang w:val="en-US"/>
        </w:rPr>
        <w:t>Sequences</w:t>
      </w:r>
      <w:bookmarkEnd w:id="255"/>
      <w:bookmarkEnd w:id="256"/>
    </w:p>
    <w:p w14:paraId="72487AAF" w14:textId="519D9A14"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1E52C8">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1E52C8">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1EEEA2B1"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1E52C8">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1BD9BF6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1E52C8">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1E52C8">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1E52C8">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10E9BEE"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1E52C8">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57" w:name="_Ref111448859"/>
      <w:bookmarkStart w:id="258" w:name="_Toc21643968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57"/>
      <w:bookmarkEnd w:id="258"/>
    </w:p>
    <w:p w14:paraId="35B8A070" w14:textId="1B8CE9FB"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1E52C8">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1E52C8">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1E52C8">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76CF70B9"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1E52C8">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4"/>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0470C183"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1E52C8">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7B9371CD"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1E52C8">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290A7E44"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1E52C8">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5"/>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59" w:name="_Toc76979386"/>
      <w:bookmarkStart w:id="260" w:name="_Toc76979438"/>
      <w:bookmarkStart w:id="261" w:name="_Toc76979489"/>
      <w:bookmarkStart w:id="262" w:name="_Toc76979541"/>
      <w:bookmarkStart w:id="263" w:name="_Toc76979387"/>
      <w:bookmarkStart w:id="264" w:name="_Toc76979439"/>
      <w:bookmarkStart w:id="265" w:name="_Toc76979490"/>
      <w:bookmarkStart w:id="266" w:name="_Toc76979542"/>
      <w:bookmarkStart w:id="267" w:name="_Ref57897831"/>
      <w:bookmarkStart w:id="268" w:name="_Toc216439683"/>
      <w:bookmarkEnd w:id="259"/>
      <w:bookmarkEnd w:id="260"/>
      <w:bookmarkEnd w:id="261"/>
      <w:bookmarkEnd w:id="262"/>
      <w:bookmarkEnd w:id="263"/>
      <w:bookmarkEnd w:id="264"/>
      <w:bookmarkEnd w:id="265"/>
      <w:bookmarkEnd w:id="266"/>
      <w:r w:rsidRPr="003D662E">
        <w:rPr>
          <w:lang w:val="en-US"/>
        </w:rPr>
        <w:lastRenderedPageBreak/>
        <w:t>Implementation</w:t>
      </w:r>
      <w:bookmarkEnd w:id="170"/>
      <w:bookmarkEnd w:id="267"/>
      <w:bookmarkEnd w:id="268"/>
    </w:p>
    <w:p w14:paraId="6DEDE8DC" w14:textId="225071C2"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1E52C8">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1E52C8">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1E52C8">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1E52C8">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1E52C8">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1E52C8">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1E52C8">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46A7BAF"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1E52C8">
        <w:rPr>
          <w:vertAlign w:val="superscript"/>
          <w:lang w:val="en-US"/>
        </w:rPr>
        <w:t>16</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6"/>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69" w:name="_Ref58848073"/>
      <w:bookmarkStart w:id="270" w:name="_Toc216439684"/>
      <w:bookmarkStart w:id="271" w:name="_Ref57897646"/>
      <w:r w:rsidRPr="003D662E">
        <w:rPr>
          <w:lang w:val="en-US"/>
        </w:rPr>
        <w:t xml:space="preserve">Implementation </w:t>
      </w:r>
      <w:r w:rsidR="003321C9">
        <w:rPr>
          <w:lang w:val="en-US"/>
        </w:rPr>
        <w:t>D</w:t>
      </w:r>
      <w:r w:rsidRPr="003D662E">
        <w:rPr>
          <w:lang w:val="en-US"/>
        </w:rPr>
        <w:t>ecisions</w:t>
      </w:r>
      <w:bookmarkEnd w:id="269"/>
      <w:bookmarkEnd w:id="270"/>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2" w:name="_Ref77754022"/>
      <w:r w:rsidR="008E6CAC" w:rsidRPr="003D662E">
        <w:rPr>
          <w:rStyle w:val="FootnoteReference"/>
          <w:lang w:val="en-US"/>
        </w:rPr>
        <w:footnoteReference w:id="117"/>
      </w:r>
      <w:bookmarkEnd w:id="27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71F9DD9B"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1E52C8">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51D7DC92"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1E52C8">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1E52C8">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6780B026"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1E52C8">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E3C6FF2"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1E52C8">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18"/>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1E52C8">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F9371DD"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1E52C8">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6183" cy="3474054"/>
                    </a:xfrm>
                    <a:prstGeom prst="rect">
                      <a:avLst/>
                    </a:prstGeom>
                  </pic:spPr>
                </pic:pic>
              </a:graphicData>
            </a:graphic>
          </wp:inline>
        </w:drawing>
      </w:r>
    </w:p>
    <w:p w14:paraId="6C946988" w14:textId="140CFC91" w:rsidR="00B902EC" w:rsidRPr="003D662E" w:rsidRDefault="00B902EC" w:rsidP="00B902EC">
      <w:pPr>
        <w:pStyle w:val="Caption"/>
        <w:jc w:val="center"/>
        <w:rPr>
          <w:lang w:val="en-US"/>
        </w:rPr>
      </w:pPr>
      <w:bookmarkStart w:id="27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67</w:t>
      </w:r>
      <w:r w:rsidRPr="003D662E">
        <w:fldChar w:fldCharType="end"/>
      </w:r>
      <w:bookmarkEnd w:id="273"/>
      <w:r w:rsidRPr="003D662E">
        <w:rPr>
          <w:lang w:val="en-US"/>
        </w:rPr>
        <w:t>: Structure of the component template “basicMaven” in the GitHub repository.</w:t>
      </w:r>
    </w:p>
    <w:p w14:paraId="587B3CDD" w14:textId="53D7A21A"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1E52C8" w:rsidRPr="003D662E">
        <w:rPr>
          <w:lang w:val="en-US"/>
        </w:rPr>
        <w:t xml:space="preserve">Figure </w:t>
      </w:r>
      <w:r w:rsidR="001E52C8">
        <w:rPr>
          <w:noProof/>
          <w:lang w:val="en-US"/>
        </w:rPr>
        <w:t>67</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19"/>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6AD7D2CF"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1E52C8" w:rsidRPr="003D662E">
        <w:rPr>
          <w:lang w:val="en-US"/>
        </w:rPr>
        <w:t xml:space="preserve">Table </w:t>
      </w:r>
      <w:r w:rsidR="001E52C8">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4" w:name="_Ref77928370"/>
      <w:bookmarkStart w:id="275" w:name="_Toc21643968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1"/>
      <w:bookmarkEnd w:id="274"/>
      <w:bookmarkEnd w:id="275"/>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0"/>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1"/>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2"/>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6" w:name="_Ref133572230"/>
      <w:bookmarkStart w:id="277" w:name="_Toc216439686"/>
      <w:r w:rsidRPr="003D662E">
        <w:rPr>
          <w:lang w:val="en-US"/>
        </w:rPr>
        <w:t xml:space="preserve">Compiling the </w:t>
      </w:r>
      <w:r w:rsidR="003321C9">
        <w:rPr>
          <w:lang w:val="en-US"/>
        </w:rPr>
        <w:t>P</w:t>
      </w:r>
      <w:r w:rsidRPr="003D662E">
        <w:rPr>
          <w:lang w:val="en-US"/>
        </w:rPr>
        <w:t>latform</w:t>
      </w:r>
      <w:bookmarkEnd w:id="276"/>
      <w:bookmarkEnd w:id="277"/>
    </w:p>
    <w:p w14:paraId="73251AF5" w14:textId="187C17BF"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1E52C8" w:rsidRPr="003D662E">
        <w:rPr>
          <w:lang w:val="en-US"/>
        </w:rPr>
        <w:t xml:space="preserve">Figure </w:t>
      </w:r>
      <w:r w:rsidR="001E52C8">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767C9098" w:rsidR="00365E2C" w:rsidRPr="003D662E" w:rsidRDefault="00365E2C" w:rsidP="00365E2C">
      <w:pPr>
        <w:pStyle w:val="Caption"/>
        <w:jc w:val="center"/>
        <w:rPr>
          <w:lang w:val="en-US"/>
        </w:rPr>
      </w:pPr>
      <w:bookmarkStart w:id="278"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68</w:t>
      </w:r>
      <w:r w:rsidRPr="003D662E">
        <w:fldChar w:fldCharType="end"/>
      </w:r>
      <w:bookmarkEnd w:id="278"/>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671B17E0"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1E52C8" w:rsidRPr="003D662E">
        <w:rPr>
          <w:lang w:val="en-US"/>
        </w:rPr>
        <w:t xml:space="preserve">Figure </w:t>
      </w:r>
      <w:r w:rsidR="001E52C8">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1E52C8" w:rsidRPr="003D662E">
        <w:rPr>
          <w:lang w:val="en-US"/>
        </w:rPr>
        <w:t xml:space="preserve">Figure </w:t>
      </w:r>
      <w:r w:rsidR="001E52C8">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47EB75A9"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1E52C8">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1E52C8">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49AA6C03" w:rsidR="00B7745A" w:rsidRPr="003D662E" w:rsidRDefault="0044351F" w:rsidP="0044351F">
      <w:pPr>
        <w:pStyle w:val="Caption"/>
        <w:jc w:val="center"/>
        <w:rPr>
          <w:lang w:val="en-US"/>
        </w:rPr>
      </w:pPr>
      <w:bookmarkStart w:id="279"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1E52C8">
        <w:rPr>
          <w:noProof/>
          <w:lang w:val="en-US"/>
        </w:rPr>
        <w:t>69</w:t>
      </w:r>
      <w:r w:rsidRPr="003D662E">
        <w:fldChar w:fldCharType="end"/>
      </w:r>
      <w:bookmarkEnd w:id="279"/>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3DE182F0"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1E52C8">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0" w:name="_Ref57897652"/>
      <w:bookmarkStart w:id="281" w:name="_Toc21643968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0"/>
      <w:bookmarkEnd w:id="281"/>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3"/>
      </w:r>
      <w:r w:rsidR="0020475E" w:rsidRPr="000C51B3">
        <w:rPr>
          <w:lang w:val="en-US"/>
        </w:rPr>
        <w:t>.</w:t>
      </w:r>
    </w:p>
    <w:p w14:paraId="12FD7556" w14:textId="4AAB0817" w:rsidR="00720260" w:rsidRPr="003D662E" w:rsidRDefault="00DC0D2F" w:rsidP="00720260">
      <w:pPr>
        <w:pStyle w:val="Heading2"/>
        <w:rPr>
          <w:lang w:val="en-US"/>
        </w:rPr>
      </w:pPr>
      <w:bookmarkStart w:id="282" w:name="_Ref133572362"/>
      <w:bookmarkStart w:id="283" w:name="_Ref137117178"/>
      <w:bookmarkStart w:id="284" w:name="_Toc21643968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2"/>
      <w:bookmarkEnd w:id="283"/>
      <w:bookmarkEnd w:id="28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775C9F27" w:rsidR="004A024E" w:rsidRPr="003D662E" w:rsidRDefault="004A024E" w:rsidP="004A024E">
      <w:pPr>
        <w:jc w:val="both"/>
        <w:rPr>
          <w:lang w:val="en-GB"/>
        </w:rPr>
      </w:pPr>
      <w:r w:rsidRPr="003D662E">
        <w:rPr>
          <w:lang w:val="en-US"/>
        </w:rPr>
        <w:t>The concept of an experimentation workbench was presented by [</w:t>
      </w:r>
      <w:r w:rsidR="00821E85">
        <w:rPr>
          <w:lang w:val="en-US"/>
        </w:rPr>
        <w:t>SEK21</w:t>
      </w:r>
      <w:r w:rsidRPr="003D662E">
        <w:rPr>
          <w:lang w:val="en-US"/>
        </w:rPr>
        <w:t xml:space="preserve">]. They used </w:t>
      </w:r>
      <w:r w:rsidRPr="003D662E">
        <w:rPr>
          <w:lang w:val="en-GB"/>
        </w:rPr>
        <w:t>Jupyter Notebook Project</w:t>
      </w:r>
      <w:r w:rsidRPr="003D662E">
        <w:rPr>
          <w:rStyle w:val="FootnoteReference"/>
          <w:lang w:val="en-GB"/>
        </w:rPr>
        <w:footnoteReference w:id="124"/>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46A1A93" w:rsidR="004A024E" w:rsidRPr="003D662E" w:rsidRDefault="004A024E" w:rsidP="004A024E">
      <w:pPr>
        <w:pStyle w:val="Caption"/>
        <w:jc w:val="center"/>
        <w:rPr>
          <w:lang w:val="en-GB"/>
        </w:rPr>
      </w:pPr>
      <w:bookmarkStart w:id="28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1E52C8">
        <w:rPr>
          <w:noProof/>
          <w:lang w:val="en-GB"/>
        </w:rPr>
        <w:t>70</w:t>
      </w:r>
      <w:r w:rsidRPr="003D662E">
        <w:fldChar w:fldCharType="end"/>
      </w:r>
      <w:r w:rsidRPr="003D662E">
        <w:rPr>
          <w:lang w:val="en-GB"/>
        </w:rPr>
        <w:t>: The steps</w:t>
      </w:r>
      <w:bookmarkEnd w:id="285"/>
      <w:r w:rsidRPr="003D662E">
        <w:rPr>
          <w:lang w:val="en-GB"/>
        </w:rPr>
        <w:t xml:space="preserve"> executed automatically by PETE</w:t>
      </w:r>
    </w:p>
    <w:p w14:paraId="1F3FF0CE" w14:textId="14FAF289"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1E52C8" w:rsidRPr="003D662E">
        <w:rPr>
          <w:lang w:val="en-GB"/>
        </w:rPr>
        <w:t xml:space="preserve">Figure </w:t>
      </w:r>
      <w:r w:rsidR="001E52C8">
        <w:rPr>
          <w:noProof/>
          <w:lang w:val="en-GB"/>
        </w:rPr>
        <w:t>70</w:t>
      </w:r>
      <w:r w:rsidR="001E52C8"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25"/>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6" w:name="_Ref57109836"/>
      <w:bookmarkEnd w:id="171"/>
    </w:p>
    <w:p w14:paraId="602A6576" w14:textId="0206FDAA" w:rsidR="00AD0790" w:rsidRPr="003D662E" w:rsidRDefault="00CA2F6B" w:rsidP="00E45421">
      <w:pPr>
        <w:pStyle w:val="Heading1"/>
        <w:rPr>
          <w:lang w:val="en-US"/>
        </w:rPr>
      </w:pPr>
      <w:bookmarkStart w:id="287" w:name="_Ref76979717"/>
      <w:bookmarkStart w:id="288" w:name="_Toc216439689"/>
      <w:r w:rsidRPr="003D662E">
        <w:rPr>
          <w:lang w:val="en-US"/>
        </w:rPr>
        <w:lastRenderedPageBreak/>
        <w:t>Summary &amp; Conclusions</w:t>
      </w:r>
      <w:bookmarkEnd w:id="286"/>
      <w:bookmarkEnd w:id="287"/>
      <w:bookmarkEnd w:id="288"/>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7A71EE55"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287A00">
        <w:rPr>
          <w:lang w:val="en-GB"/>
        </w:rPr>
        <w:t>ESA+21</w:t>
      </w:r>
      <w:r w:rsidR="00B127CE" w:rsidRPr="003D662E">
        <w:rPr>
          <w:lang w:val="en-US"/>
        </w:rPr>
        <w:t xml:space="preserve">, </w:t>
      </w:r>
      <w:r w:rsidR="00821E85">
        <w:rPr>
          <w:lang w:val="en-GB"/>
        </w:rPr>
        <w:t>SSE21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89" w:name="_Ref76979728"/>
      <w:bookmarkStart w:id="290" w:name="_Toc216439690"/>
      <w:r w:rsidRPr="003D662E">
        <w:rPr>
          <w:lang w:val="en-US"/>
        </w:rPr>
        <w:lastRenderedPageBreak/>
        <w:t>References</w:t>
      </w:r>
      <w:bookmarkEnd w:id="289"/>
      <w:bookmarkEnd w:id="290"/>
    </w:p>
    <w:p w14:paraId="6C3E5242" w14:textId="60219050" w:rsidR="000E5B7C" w:rsidRPr="003D662E" w:rsidRDefault="000E5B7C" w:rsidP="0032147C">
      <w:pPr>
        <w:autoSpaceDE w:val="0"/>
        <w:autoSpaceDN w:val="0"/>
        <w:adjustRightInd w:val="0"/>
        <w:spacing w:after="120" w:line="240" w:lineRule="auto"/>
        <w:rPr>
          <w:lang w:val="en-US"/>
        </w:rPr>
      </w:pPr>
    </w:p>
    <w:p w14:paraId="25CE0C67" w14:textId="5BAD5C80" w:rsidR="007B6304" w:rsidRPr="003D662E" w:rsidRDefault="007B6304" w:rsidP="00EC6582">
      <w:pPr>
        <w:tabs>
          <w:tab w:val="left" w:pos="993"/>
        </w:tabs>
        <w:spacing w:after="120" w:line="240" w:lineRule="auto"/>
        <w:ind w:left="426" w:hanging="426"/>
      </w:pPr>
      <w:r w:rsidRPr="003D662E">
        <w:t>[</w:t>
      </w:r>
      <w:r w:rsidR="00AE01B6">
        <w:t>BBB+20</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7253043F" w:rsidR="007B6304" w:rsidRPr="003D662E" w:rsidRDefault="007B6304" w:rsidP="00EC6582">
      <w:pPr>
        <w:tabs>
          <w:tab w:val="left" w:pos="993"/>
        </w:tabs>
        <w:spacing w:after="120" w:line="240" w:lineRule="auto"/>
        <w:ind w:left="426" w:hanging="426"/>
        <w:rPr>
          <w:lang w:val="en-US"/>
        </w:rPr>
      </w:pPr>
      <w:r w:rsidRPr="003D662E">
        <w:rPr>
          <w:lang w:val="en-US"/>
        </w:rPr>
        <w:t>[</w:t>
      </w:r>
      <w:r w:rsidR="00255D95">
        <w:rPr>
          <w:lang w:val="en-US"/>
        </w:rPr>
        <w:t>Cas21</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06F21214" w:rsidR="007B6304" w:rsidRPr="003D662E" w:rsidRDefault="007B630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597F48">
        <w:rPr>
          <w:lang w:val="en-US"/>
        </w:rPr>
        <w:t>CE21</w:t>
      </w:r>
      <w:r w:rsidR="006B4B9E" w:rsidRPr="003D662E">
        <w:rPr>
          <w:lang w:val="en-US"/>
        </w:rPr>
        <w:t xml:space="preserve">]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59CD94D0" w:rsidR="00602EDE" w:rsidRPr="003D662E" w:rsidRDefault="00602EDE" w:rsidP="00EC6582">
      <w:pPr>
        <w:tabs>
          <w:tab w:val="left" w:pos="993"/>
        </w:tabs>
        <w:autoSpaceDE w:val="0"/>
        <w:autoSpaceDN w:val="0"/>
        <w:adjustRightInd w:val="0"/>
        <w:spacing w:after="120" w:line="240" w:lineRule="auto"/>
        <w:ind w:left="426" w:hanging="426"/>
      </w:pPr>
      <w:r w:rsidRPr="003D662E">
        <w:t>[</w:t>
      </w:r>
      <w:r w:rsidR="004F37CA">
        <w:t>Cep23</w:t>
      </w:r>
      <w:r w:rsidR="006B4B9E" w:rsidRPr="003D662E">
        <w:t>]</w:t>
      </w:r>
      <w:r w:rsidR="006B4B9E" w:rsidRPr="003D662E">
        <w:tab/>
      </w:r>
      <w:r w:rsidRPr="003D662E">
        <w:t>J.-H. Cepok</w:t>
      </w:r>
      <w:r w:rsidR="0004034E" w:rsidRPr="003D662E">
        <w:t>, Projektarbeit, Uni Hildesheim, 2023</w:t>
      </w:r>
    </w:p>
    <w:p w14:paraId="07548EA9" w14:textId="2B18243D" w:rsidR="007B6304" w:rsidRPr="003D662E" w:rsidRDefault="007B6304" w:rsidP="00EC6582">
      <w:pPr>
        <w:tabs>
          <w:tab w:val="left" w:pos="993"/>
        </w:tabs>
        <w:spacing w:after="120" w:line="240" w:lineRule="auto"/>
        <w:ind w:left="426" w:hanging="426"/>
        <w:rPr>
          <w:lang w:val="en-US"/>
        </w:rPr>
      </w:pPr>
      <w:r w:rsidRPr="003D662E">
        <w:rPr>
          <w:lang w:val="en-US"/>
        </w:rPr>
        <w:t>[</w:t>
      </w:r>
      <w:r w:rsidR="00287A00">
        <w:rPr>
          <w:lang w:val="en-US"/>
        </w:rPr>
        <w:t>Eic16</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3A8F718B" w14:textId="214EE8DD"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IVML</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4BE03CF9" w14:textId="3ED2CD99" w:rsidR="00A54202" w:rsidRDefault="00A54202" w:rsidP="00EC6582">
      <w:pPr>
        <w:tabs>
          <w:tab w:val="left" w:pos="993"/>
        </w:tabs>
        <w:spacing w:after="120" w:line="240" w:lineRule="auto"/>
        <w:ind w:left="426" w:hanging="426"/>
        <w:rPr>
          <w:lang w:val="en-GB"/>
        </w:rPr>
      </w:pPr>
      <w:r w:rsidRPr="00907CC1">
        <w:rPr>
          <w:lang w:val="en-GB"/>
        </w:rPr>
        <w:t>[</w:t>
      </w:r>
      <w:r>
        <w:rPr>
          <w:lang w:val="en-GB"/>
        </w:rPr>
        <w:t>ESA+25</w:t>
      </w:r>
      <w:r w:rsidRPr="00907CC1">
        <w:rPr>
          <w:lang w:val="en-GB"/>
        </w:rPr>
        <w:t xml:space="preserve">] </w:t>
      </w:r>
      <w:r w:rsidR="00EC6582">
        <w:rPr>
          <w:lang w:val="en-GB"/>
        </w:rPr>
        <w:tab/>
      </w:r>
      <w:r w:rsidRPr="00907CC1">
        <w:rPr>
          <w:lang w:val="en-GB"/>
        </w:rPr>
        <w:t>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82" w:history="1">
        <w:r w:rsidRPr="000C2392">
          <w:rPr>
            <w:rStyle w:val="Hyperlink"/>
            <w:lang w:val="en-GB"/>
          </w:rPr>
          <w:t>https://doi.org/10.1016/j.infsof.2024.107650</w:t>
        </w:r>
      </w:hyperlink>
      <w:r>
        <w:rPr>
          <w:lang w:val="en-GB"/>
        </w:rPr>
        <w:t xml:space="preserve">, 2025 </w:t>
      </w:r>
    </w:p>
    <w:p w14:paraId="748FF7A4" w14:textId="77777777" w:rsidR="00A54202" w:rsidRDefault="00A54202" w:rsidP="00EC6582">
      <w:pPr>
        <w:tabs>
          <w:tab w:val="left" w:pos="993"/>
        </w:tabs>
        <w:spacing w:after="120" w:line="240" w:lineRule="auto"/>
        <w:ind w:left="426" w:hanging="426"/>
        <w:rPr>
          <w:lang w:val="en-GB"/>
        </w:rPr>
      </w:pPr>
      <w:r w:rsidRPr="00D57F0F">
        <w:rPr>
          <w:lang w:val="en-GB"/>
        </w:rPr>
        <w:t>[</w:t>
      </w:r>
      <w:r>
        <w:rPr>
          <w:lang w:val="en-GB"/>
        </w:rPr>
        <w:t>ESS22</w:t>
      </w:r>
      <w:r w:rsidRPr="00D57F0F">
        <w:rPr>
          <w:lang w:val="en-GB"/>
        </w:rPr>
        <w:t>]</w:t>
      </w:r>
      <w:r w:rsidRPr="00D57F0F">
        <w:rPr>
          <w:lang w:val="en-GB"/>
        </w:rPr>
        <w:tab/>
        <w:t>H. Eichelberger, H. Stichweh, C. Sauer, Requirements for an AI-enabled Industry 4.0 Platform – Integrating Industrial and Scientific Views</w:t>
      </w:r>
      <w:r>
        <w:rPr>
          <w:lang w:val="en-GB"/>
        </w:rPr>
        <w:t>, SOFTENG’22, pp. 7-14, 2022</w:t>
      </w:r>
    </w:p>
    <w:p w14:paraId="521C50F4" w14:textId="38263ED9" w:rsidR="00A54202" w:rsidRPr="00D57F0F" w:rsidRDefault="00A54202" w:rsidP="00EC6582">
      <w:pPr>
        <w:tabs>
          <w:tab w:val="left" w:pos="993"/>
        </w:tabs>
        <w:spacing w:after="120" w:line="240" w:lineRule="auto"/>
        <w:ind w:left="426" w:hanging="426"/>
        <w:rPr>
          <w:lang w:val="en-GB"/>
        </w:rPr>
      </w:pPr>
      <w:r>
        <w:rPr>
          <w:lang w:val="en-GB"/>
        </w:rPr>
        <w:t xml:space="preserve">[EN23] </w:t>
      </w:r>
      <w:r w:rsidR="00EC6582">
        <w:rPr>
          <w:lang w:val="en-GB"/>
        </w:rPr>
        <w:tab/>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2C03B1F8" w14:textId="5EADE0B7" w:rsidR="007B6304" w:rsidRPr="003D662E" w:rsidRDefault="007B6304" w:rsidP="00EC6582">
      <w:pPr>
        <w:tabs>
          <w:tab w:val="left" w:pos="993"/>
        </w:tabs>
        <w:spacing w:after="120" w:line="240" w:lineRule="auto"/>
        <w:ind w:left="426" w:hanging="426"/>
        <w:rPr>
          <w:rFonts w:cstheme="minorHAnsi"/>
          <w:lang w:val="en-GB"/>
        </w:rPr>
      </w:pPr>
      <w:r w:rsidRPr="003D662E">
        <w:rPr>
          <w:lang w:val="en-US"/>
        </w:rPr>
        <w:t>[</w:t>
      </w:r>
      <w:r w:rsidR="00287A00">
        <w:rPr>
          <w:lang w:val="en-US"/>
        </w:rPr>
        <w:t>EPR+22</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5286C4BA" w:rsidR="00636EDF" w:rsidRPr="003D662E" w:rsidRDefault="00636EDF" w:rsidP="00EC6582">
      <w:pPr>
        <w:tabs>
          <w:tab w:val="left" w:pos="993"/>
        </w:tabs>
        <w:spacing w:after="120" w:line="240" w:lineRule="auto"/>
        <w:ind w:left="426" w:hanging="426"/>
        <w:rPr>
          <w:lang w:val="en-GB"/>
        </w:rPr>
      </w:pPr>
      <w:r w:rsidRPr="003D662E">
        <w:rPr>
          <w:lang w:val="en-GB"/>
        </w:rPr>
        <w:t>[</w:t>
      </w:r>
      <w:r w:rsidR="00287A00">
        <w:rPr>
          <w:lang w:val="en-GB"/>
        </w:rPr>
        <w:t>EPN22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2A42DD9E" w:rsidR="007B6304" w:rsidRPr="003D662E" w:rsidRDefault="007B6304" w:rsidP="00EC6582">
      <w:pPr>
        <w:tabs>
          <w:tab w:val="left" w:pos="993"/>
        </w:tabs>
        <w:spacing w:after="120" w:line="240" w:lineRule="auto"/>
        <w:ind w:left="426" w:hanging="426"/>
        <w:rPr>
          <w:lang w:val="en-DE"/>
        </w:rPr>
      </w:pPr>
      <w:r w:rsidRPr="003D662E">
        <w:rPr>
          <w:lang w:val="en-GB"/>
        </w:rPr>
        <w:t>[</w:t>
      </w:r>
      <w:bookmarkStart w:id="291" w:name="_Hlk215827734"/>
      <w:r w:rsidR="00287A00">
        <w:rPr>
          <w:lang w:val="en-GB"/>
        </w:rPr>
        <w:t>ESA+21</w:t>
      </w:r>
      <w:bookmarkEnd w:id="291"/>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210A3253" w:rsidR="007B6304" w:rsidRPr="003D662E" w:rsidRDefault="007B6304" w:rsidP="00EC6582">
      <w:pPr>
        <w:tabs>
          <w:tab w:val="left" w:pos="993"/>
        </w:tabs>
        <w:spacing w:after="120" w:line="240" w:lineRule="auto"/>
        <w:ind w:left="426" w:hanging="426"/>
        <w:rPr>
          <w:lang w:val="en-US"/>
        </w:rPr>
      </w:pPr>
      <w:r w:rsidRPr="003D662E">
        <w:rPr>
          <w:lang w:val="en-US"/>
        </w:rPr>
        <w:t>[</w:t>
      </w:r>
      <w:r w:rsidR="00E16354">
        <w:rPr>
          <w:lang w:val="en-US"/>
        </w:rPr>
        <w:t>EQS+16</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2AE8E078" w14:textId="2E45E3A0"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VIL</w:t>
      </w:r>
      <w:r w:rsidRPr="003D662E">
        <w:rPr>
          <w:lang w:val="en-US"/>
        </w:rPr>
        <w:t>]</w:t>
      </w:r>
      <w:r w:rsidRPr="003D662E">
        <w:rPr>
          <w:lang w:val="en-US"/>
        </w:rPr>
        <w:tab/>
      </w:r>
      <w:r w:rsidR="00EC6582">
        <w:rPr>
          <w:lang w:val="en-US"/>
        </w:rPr>
        <w:tab/>
      </w:r>
      <w:r w:rsidRPr="003D662E">
        <w:rPr>
          <w:lang w:val="en-US"/>
        </w:rPr>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2E1EF4A6" w14:textId="77777777" w:rsidR="00A54202" w:rsidRPr="002642F2" w:rsidRDefault="00A54202" w:rsidP="00EC6582">
      <w:pPr>
        <w:tabs>
          <w:tab w:val="left" w:pos="993"/>
        </w:tabs>
        <w:ind w:left="426" w:hanging="426"/>
        <w:jc w:val="both"/>
        <w:rPr>
          <w:lang w:val="en-US"/>
        </w:rPr>
      </w:pPr>
      <w:r>
        <w:rPr>
          <w:lang w:val="en-US"/>
        </w:rPr>
        <w:t>[</w:t>
      </w:r>
      <w:r w:rsidRPr="002642F2">
        <w:rPr>
          <w:lang w:val="en-US"/>
        </w:rPr>
        <w:t>IDTA 02003-1-2</w:t>
      </w:r>
      <w:r>
        <w:rPr>
          <w:lang w:val="en-US"/>
        </w:rPr>
        <w:t xml:space="preserve">] </w:t>
      </w:r>
      <w:r w:rsidRPr="002642F2">
        <w:rPr>
          <w:lang w:val="en-US"/>
        </w:rPr>
        <w:t>IDTA 02003-1-2 Generic Frame for Technical Data for Industrial Equipment in Manufacturing</w:t>
      </w:r>
      <w:r>
        <w:rPr>
          <w:lang w:val="en-US"/>
        </w:rPr>
        <w:t xml:space="preserve"> (</w:t>
      </w:r>
      <w:hyperlink r:id="rId8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749C505B" w14:textId="77777777" w:rsidR="00A54202" w:rsidRPr="002642F2" w:rsidRDefault="00A54202" w:rsidP="00EC6582">
      <w:pPr>
        <w:tabs>
          <w:tab w:val="left" w:pos="993"/>
        </w:tabs>
        <w:ind w:left="426" w:hanging="426"/>
        <w:rPr>
          <w:lang w:val="en-US"/>
        </w:rPr>
      </w:pPr>
      <w:r>
        <w:rPr>
          <w:lang w:val="en-US"/>
        </w:rPr>
        <w:lastRenderedPageBreak/>
        <w:t>[</w:t>
      </w:r>
      <w:r w:rsidRPr="005E022A">
        <w:rPr>
          <w:lang w:val="en-US"/>
        </w:rPr>
        <w:t>IDTA 02004-1-2</w:t>
      </w:r>
      <w:r>
        <w:rPr>
          <w:lang w:val="en-US"/>
        </w:rPr>
        <w:t xml:space="preserve">] </w:t>
      </w:r>
      <w:r w:rsidRPr="002642F2">
        <w:rPr>
          <w:lang w:val="en-US"/>
        </w:rPr>
        <w:t>IDTA 02004-1-2 Handover Documentation</w:t>
      </w:r>
      <w:r>
        <w:rPr>
          <w:lang w:val="en-US"/>
        </w:rPr>
        <w:t xml:space="preserve"> (</w:t>
      </w:r>
      <w:hyperlink r:id="rId8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2BC39AE9" w14:textId="77777777" w:rsidR="00A54202" w:rsidRPr="002642F2" w:rsidRDefault="00A54202" w:rsidP="00EC6582">
      <w:pPr>
        <w:tabs>
          <w:tab w:val="left" w:pos="993"/>
        </w:tabs>
        <w:ind w:left="426" w:hanging="426"/>
        <w:rPr>
          <w:lang w:val="en-US"/>
        </w:rPr>
      </w:pPr>
      <w:r>
        <w:rPr>
          <w:lang w:val="en-US"/>
        </w:rPr>
        <w:t>[</w:t>
      </w:r>
      <w:r w:rsidRPr="002642F2">
        <w:rPr>
          <w:lang w:val="en-US"/>
        </w:rPr>
        <w:t>IDTA 02011-1-0</w:t>
      </w:r>
      <w:r>
        <w:rPr>
          <w:lang w:val="en-US"/>
        </w:rPr>
        <w:t xml:space="preserve">] </w:t>
      </w:r>
      <w:r w:rsidRPr="002642F2">
        <w:rPr>
          <w:lang w:val="en-US"/>
        </w:rPr>
        <w:t>IDTA 02011-1-0 Hierarchical Structures enabling Bills of Material</w:t>
      </w:r>
      <w:r>
        <w:rPr>
          <w:lang w:val="en-US"/>
        </w:rPr>
        <w:t xml:space="preserve"> (</w:t>
      </w:r>
      <w:hyperlink r:id="rId8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0A1AAD32" w14:textId="77777777" w:rsidR="00A54202" w:rsidRPr="002642F2" w:rsidRDefault="00A54202" w:rsidP="00EC6582">
      <w:pPr>
        <w:tabs>
          <w:tab w:val="left" w:pos="993"/>
        </w:tabs>
        <w:ind w:left="426" w:hanging="426"/>
        <w:rPr>
          <w:lang w:val="en-US"/>
        </w:rPr>
      </w:pPr>
      <w:r>
        <w:rPr>
          <w:lang w:val="en-US"/>
        </w:rPr>
        <w:t>[</w:t>
      </w:r>
      <w:r w:rsidRPr="005E022A">
        <w:rPr>
          <w:lang w:val="en-US"/>
        </w:rPr>
        <w:t>IDTA 2023-01-24</w:t>
      </w:r>
      <w:r>
        <w:rPr>
          <w:lang w:val="en-US"/>
        </w:rPr>
        <w:t xml:space="preserve">] </w:t>
      </w:r>
      <w:r w:rsidRPr="002642F2">
        <w:rPr>
          <w:lang w:val="en-US"/>
        </w:rPr>
        <w:t xml:space="preserve">IDTA 2023-01-24 </w:t>
      </w:r>
      <w:r>
        <w:rPr>
          <w:lang w:val="en-US"/>
        </w:rPr>
        <w:t>Product Carbon Footprint (</w:t>
      </w:r>
      <w:r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C7314C1" w14:textId="77777777" w:rsidR="00A54202" w:rsidRPr="002642F2" w:rsidRDefault="00A54202" w:rsidP="00EC6582">
      <w:pPr>
        <w:tabs>
          <w:tab w:val="left" w:pos="993"/>
        </w:tabs>
        <w:ind w:left="426" w:hanging="426"/>
        <w:rPr>
          <w:lang w:val="en-US"/>
        </w:rPr>
      </w:pPr>
      <w:r>
        <w:rPr>
          <w:lang w:val="en-US"/>
        </w:rPr>
        <w:t>[</w:t>
      </w:r>
      <w:r w:rsidRPr="002642F2">
        <w:rPr>
          <w:lang w:val="en-US"/>
        </w:rPr>
        <w:t>IDTA 02008-1-1</w:t>
      </w:r>
      <w:r>
        <w:rPr>
          <w:lang w:val="en-US"/>
        </w:rPr>
        <w:t xml:space="preserve">] </w:t>
      </w:r>
      <w:r w:rsidRPr="002642F2">
        <w:rPr>
          <w:lang w:val="en-US"/>
        </w:rPr>
        <w:t>IDTA 02008-1-1 Time Series Data</w:t>
      </w:r>
      <w:r>
        <w:rPr>
          <w:lang w:val="en-US"/>
        </w:rPr>
        <w:t xml:space="preserve"> (</w:t>
      </w:r>
      <w:hyperlink r:id="rId8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25F015CB" w14:textId="77777777" w:rsidR="00A54202" w:rsidRDefault="00A54202" w:rsidP="00EC6582">
      <w:pPr>
        <w:tabs>
          <w:tab w:val="left" w:pos="993"/>
        </w:tabs>
        <w:spacing w:after="120" w:line="240" w:lineRule="auto"/>
        <w:ind w:left="426" w:hanging="426"/>
        <w:rPr>
          <w:lang w:val="en-GB"/>
        </w:rPr>
      </w:pPr>
      <w:r w:rsidRPr="000133D3">
        <w:rPr>
          <w:lang w:val="en-GB"/>
        </w:rPr>
        <w:t>[IDTA 02002-1-0</w:t>
      </w:r>
      <w:r>
        <w:rPr>
          <w:lang w:val="en-GB"/>
        </w:rPr>
        <w:t xml:space="preserve">] </w:t>
      </w:r>
      <w:r w:rsidRPr="000133D3">
        <w:rPr>
          <w:lang w:val="en-GB"/>
        </w:rPr>
        <w:t>IDTA 02002-1-0 Submodel for Contact Information</w:t>
      </w:r>
      <w:r>
        <w:rPr>
          <w:lang w:val="en-GB"/>
        </w:rPr>
        <w:t xml:space="preserve"> (</w:t>
      </w:r>
      <w:hyperlink r:id="rId88" w:history="1">
        <w:r w:rsidRPr="0056263D">
          <w:rPr>
            <w:rStyle w:val="Hyperlink"/>
            <w:lang w:val="en-GB"/>
          </w:rPr>
          <w:t>https://industrialdigitaltwin.org/wp-content/uploads/2022/10/IDTA-02002-1-0_Submodel_ContactInformation.pdf</w:t>
        </w:r>
      </w:hyperlink>
      <w:r w:rsidRPr="000133D3">
        <w:rPr>
          <w:lang w:val="en-GB"/>
        </w:rPr>
        <w:t>)</w:t>
      </w:r>
    </w:p>
    <w:p w14:paraId="411DC518" w14:textId="1726DC2E" w:rsidR="00A54202" w:rsidRPr="00A54202" w:rsidRDefault="00A54202" w:rsidP="00EC6582">
      <w:pPr>
        <w:tabs>
          <w:tab w:val="left" w:pos="993"/>
        </w:tabs>
        <w:spacing w:after="120" w:line="240" w:lineRule="auto"/>
        <w:ind w:left="426" w:hanging="426"/>
        <w:rPr>
          <w:lang w:val="en-GB"/>
        </w:rPr>
      </w:pPr>
      <w:r w:rsidRPr="000133D3">
        <w:rPr>
          <w:lang w:val="en-GB"/>
        </w:rPr>
        <w:t>[IDTA 02007-1-0] IDTA 02007-1-0 Nameplate for Software in Manufact</w:t>
      </w:r>
      <w:r>
        <w:rPr>
          <w:lang w:val="en-GB"/>
        </w:rPr>
        <w:t>uring</w:t>
      </w:r>
      <w:r w:rsidRPr="000133D3">
        <w:rPr>
          <w:lang w:val="en-GB"/>
        </w:rPr>
        <w:t xml:space="preserve"> (</w:t>
      </w:r>
      <w:hyperlink r:id="rId89" w:history="1">
        <w:r w:rsidRPr="000133D3">
          <w:rPr>
            <w:rStyle w:val="Hyperlink"/>
            <w:lang w:val="en-GB"/>
          </w:rPr>
          <w:t>https://industrialdigitaltwin.org/wp-content/uploads/2023/08/IDTA-02007-1-0_Submodel_Software-Nameplate.pdf</w:t>
        </w:r>
      </w:hyperlink>
      <w:r w:rsidRPr="000133D3">
        <w:rPr>
          <w:lang w:val="en-GB"/>
        </w:rPr>
        <w:t>)</w:t>
      </w:r>
    </w:p>
    <w:p w14:paraId="1D68AA87" w14:textId="03AA8E32"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2816A2">
        <w:rPr>
          <w:lang w:val="en-US"/>
        </w:rPr>
        <w:t>IDS</w:t>
      </w:r>
      <w:r w:rsidRPr="003D662E">
        <w:rPr>
          <w:lang w:val="en-US"/>
        </w:rPr>
        <w:t>]</w:t>
      </w:r>
      <w:r w:rsidRPr="003D662E">
        <w:rPr>
          <w:lang w:val="en-US"/>
        </w:rPr>
        <w:tab/>
        <w:t xml:space="preserve">International Data Spaces, IDS reference architecture model version 3.0, </w:t>
      </w:r>
      <w:hyperlink r:id="rId90"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34C4A509"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IIRA</w:t>
      </w:r>
      <w:r w:rsidRPr="003D662E">
        <w:rPr>
          <w:lang w:val="en-US"/>
        </w:rPr>
        <w:t>]</w:t>
      </w:r>
      <w:r w:rsidR="00EA75A1" w:rsidRPr="003D662E">
        <w:rPr>
          <w:lang w:val="en-US"/>
        </w:rPr>
        <w:tab/>
      </w:r>
      <w:r w:rsidRPr="003D662E">
        <w:rPr>
          <w:lang w:val="en-US"/>
        </w:rPr>
        <w:t xml:space="preserve">The Industrial Internet Reference Architecture Technical Report, </w:t>
      </w:r>
      <w:hyperlink r:id="rId91" w:history="1">
        <w:r w:rsidRPr="003D662E">
          <w:rPr>
            <w:rStyle w:val="Hyperlink"/>
            <w:lang w:val="en-US"/>
          </w:rPr>
          <w:t>https://www.iiconsortium.org/pdf/IIRA-v1.9.pdf</w:t>
        </w:r>
      </w:hyperlink>
    </w:p>
    <w:p w14:paraId="29E5FA5A" w14:textId="1DE59377" w:rsidR="007B6304" w:rsidRPr="003D662E" w:rsidRDefault="007B6304" w:rsidP="00EC6582">
      <w:pPr>
        <w:tabs>
          <w:tab w:val="left" w:pos="993"/>
        </w:tabs>
        <w:autoSpaceDE w:val="0"/>
        <w:autoSpaceDN w:val="0"/>
        <w:adjustRightInd w:val="0"/>
        <w:spacing w:after="120" w:line="240" w:lineRule="auto"/>
        <w:ind w:left="426" w:hanging="426"/>
        <w:rPr>
          <w:lang w:val="en-US"/>
        </w:rPr>
      </w:pPr>
      <w:r w:rsidRPr="003D662E">
        <w:rPr>
          <w:lang w:val="en-US"/>
        </w:rPr>
        <w:t>[</w:t>
      </w:r>
      <w:r w:rsidR="002816A2">
        <w:rPr>
          <w:lang w:val="en-US"/>
        </w:rPr>
        <w:t>KGR20</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34ABB8A2"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LNI40</w:t>
      </w:r>
      <w:r w:rsidRPr="003D662E">
        <w:rPr>
          <w:lang w:val="en-US"/>
        </w:rPr>
        <w:t>]</w:t>
      </w:r>
      <w:r w:rsidR="00EA75A1" w:rsidRPr="003D662E">
        <w:rPr>
          <w:lang w:val="en-US"/>
        </w:rPr>
        <w:tab/>
      </w:r>
      <w:r w:rsidRPr="003D662E">
        <w:rPr>
          <w:lang w:val="en-US"/>
        </w:rPr>
        <w:t xml:space="preserve">LNI 4.0 Testbed Edge Configuration – Usage View, </w:t>
      </w:r>
      <w:hyperlink r:id="rId92" w:history="1">
        <w:r w:rsidRPr="003D662E">
          <w:rPr>
            <w:rStyle w:val="Hyperlink"/>
            <w:lang w:val="en-US"/>
          </w:rPr>
          <w:t>https://www.plattform-i40.de/PI40/Redaktion/EN/Downloads/Publikation/LNI4.0-Testbed-Edge-Configuration_UsageViewEN.pdf</w:t>
        </w:r>
      </w:hyperlink>
    </w:p>
    <w:p w14:paraId="0F387CDD" w14:textId="071CF403" w:rsidR="007B6304" w:rsidRPr="003D662E" w:rsidRDefault="007B6304" w:rsidP="00EC6582">
      <w:pPr>
        <w:tabs>
          <w:tab w:val="left" w:pos="993"/>
        </w:tabs>
        <w:spacing w:after="120" w:line="240" w:lineRule="auto"/>
        <w:ind w:left="426" w:hanging="426"/>
        <w:rPr>
          <w:lang w:val="en-GB"/>
        </w:rPr>
      </w:pPr>
      <w:r w:rsidRPr="003D662E">
        <w:rPr>
          <w:lang w:val="en-GB"/>
        </w:rPr>
        <w:t>[</w:t>
      </w:r>
      <w:r w:rsidR="00F964A2">
        <w:rPr>
          <w:lang w:val="en-GB"/>
        </w:rPr>
        <w:t>MBB+18</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4020FF1A" w14:textId="0955A102" w:rsidR="007B6304" w:rsidRPr="003D662E" w:rsidRDefault="007B6304" w:rsidP="00EC6582">
      <w:pPr>
        <w:tabs>
          <w:tab w:val="left" w:pos="993"/>
        </w:tabs>
        <w:spacing w:after="120" w:line="240" w:lineRule="auto"/>
        <w:ind w:left="426" w:hanging="426"/>
        <w:rPr>
          <w:lang w:val="en-US"/>
        </w:rPr>
      </w:pPr>
      <w:r w:rsidRPr="003D662E">
        <w:rPr>
          <w:lang w:val="en-US"/>
        </w:rPr>
        <w:t>[</w:t>
      </w:r>
      <w:r w:rsidR="00D93F15">
        <w:rPr>
          <w:lang w:val="en-US"/>
        </w:rPr>
        <w:t>UML</w:t>
      </w:r>
      <w:r w:rsidRPr="003D662E">
        <w:rPr>
          <w:lang w:val="en-US"/>
        </w:rPr>
        <w:t>]</w:t>
      </w:r>
      <w:r w:rsidRPr="003D662E">
        <w:rPr>
          <w:lang w:val="en-US"/>
        </w:rPr>
        <w:tab/>
        <w:t xml:space="preserve">OMG, Unified Modeling Language, Version 2.5.1, </w:t>
      </w:r>
      <w:hyperlink r:id="rId93" w:history="1">
        <w:r w:rsidRPr="003D662E">
          <w:rPr>
            <w:rStyle w:val="Hyperlink"/>
            <w:lang w:val="en-US"/>
          </w:rPr>
          <w:t>https://www.omg.org/spec/UML/About-UML/</w:t>
        </w:r>
      </w:hyperlink>
      <w:r w:rsidRPr="003D662E">
        <w:rPr>
          <w:lang w:val="en-US"/>
        </w:rPr>
        <w:t xml:space="preserve"> </w:t>
      </w:r>
    </w:p>
    <w:p w14:paraId="4CE75027" w14:textId="394C3605" w:rsidR="007B6304" w:rsidRPr="003D662E" w:rsidRDefault="007B6304" w:rsidP="00EC6582">
      <w:pPr>
        <w:tabs>
          <w:tab w:val="left" w:pos="993"/>
        </w:tabs>
        <w:spacing w:after="120" w:line="240" w:lineRule="auto"/>
        <w:ind w:left="426" w:hanging="426"/>
      </w:pPr>
      <w:r w:rsidRPr="003D662E">
        <w:t>[</w:t>
      </w:r>
      <w:r w:rsidR="00D93F15">
        <w:t>Pid21</w:t>
      </w:r>
      <w:r w:rsidRPr="003D662E">
        <w:t xml:space="preserve">] </w:t>
      </w:r>
      <w:r w:rsidRPr="003D662E">
        <w:tab/>
        <w:t>D. Pidun, Geräteverwaltung von IoT-Geräten für die IIP-Ecosphere Plattform, BSc-Abschlussarbeit, Universität Hildesheim, 2021</w:t>
      </w:r>
    </w:p>
    <w:p w14:paraId="0DF783A7" w14:textId="4A3A2DF7" w:rsidR="007B6304" w:rsidRPr="003D662E" w:rsidRDefault="007B6304" w:rsidP="00EC6582">
      <w:pPr>
        <w:tabs>
          <w:tab w:val="left" w:pos="993"/>
        </w:tabs>
        <w:spacing w:after="120" w:line="240" w:lineRule="auto"/>
        <w:ind w:left="426" w:hanging="426"/>
        <w:rPr>
          <w:lang w:val="en-US"/>
        </w:rPr>
      </w:pPr>
      <w:r w:rsidRPr="003D662E">
        <w:rPr>
          <w:lang w:val="en-US"/>
        </w:rPr>
        <w:t>[</w:t>
      </w:r>
      <w:r w:rsidR="00226B2B">
        <w:rPr>
          <w:lang w:val="en-US"/>
        </w:rPr>
        <w:t>RAMI</w:t>
      </w:r>
      <w:r w:rsidRPr="003D662E">
        <w:rPr>
          <w:lang w:val="en-US"/>
        </w:rPr>
        <w:t xml:space="preserve">] </w:t>
      </w:r>
      <w:r w:rsidR="00EC6582">
        <w:rPr>
          <w:lang w:val="en-US"/>
        </w:rPr>
        <w:tab/>
      </w:r>
      <w:r w:rsidRPr="003D662E">
        <w:rPr>
          <w:lang w:val="en-US"/>
        </w:rPr>
        <w:t xml:space="preserve">Reference Architecture Model Industrie 4.0, </w:t>
      </w:r>
      <w:hyperlink r:id="rId94" w:history="1">
        <w:r w:rsidRPr="003D662E">
          <w:rPr>
            <w:rStyle w:val="Hyperlink"/>
            <w:lang w:val="en-US"/>
          </w:rPr>
          <w:t>https://www.plattform-i40.de/PI40/Redaktion/EN/Downloads/Publikation/rami40-an-introduction.html</w:t>
        </w:r>
      </w:hyperlink>
    </w:p>
    <w:p w14:paraId="590BE1FC" w14:textId="6EC3AAAF" w:rsidR="00282034" w:rsidRDefault="00282034" w:rsidP="00EC6582">
      <w:pPr>
        <w:tabs>
          <w:tab w:val="left" w:pos="993"/>
        </w:tabs>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bookmarkStart w:id="292" w:name="_Hlk215828477"/>
      <w:r w:rsidR="00226B2B">
        <w:rPr>
          <w:rFonts w:ascii="Calibri" w:hAnsi="Calibri" w:cs="Calibri"/>
          <w:color w:val="222222"/>
        </w:rPr>
        <w:t>SEA+20</w:t>
      </w:r>
      <w:bookmarkEnd w:id="292"/>
      <w:r w:rsidR="00D1055E" w:rsidRPr="003D662E">
        <w:rPr>
          <w:rFonts w:ascii="Calibri" w:hAnsi="Calibri" w:cs="Calibri"/>
          <w:color w:val="222222"/>
        </w:rPr>
        <w:t>]</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76DD4028" w14:textId="5134BCC8" w:rsidR="00821E85" w:rsidRPr="00821E85" w:rsidRDefault="00821E85" w:rsidP="00EC6582">
      <w:pPr>
        <w:tabs>
          <w:tab w:val="left" w:pos="993"/>
        </w:tabs>
        <w:autoSpaceDE w:val="0"/>
        <w:autoSpaceDN w:val="0"/>
        <w:adjustRightInd w:val="0"/>
        <w:spacing w:after="120" w:line="240" w:lineRule="auto"/>
        <w:ind w:left="426" w:hanging="426"/>
        <w:rPr>
          <w:rFonts w:ascii="Calibri" w:hAnsi="Calibri" w:cs="Calibri"/>
          <w:color w:val="222222"/>
          <w:lang w:val="en-GB"/>
        </w:rPr>
      </w:pPr>
      <w:r>
        <w:rPr>
          <w:rFonts w:ascii="Calibri" w:hAnsi="Calibri" w:cs="Calibri"/>
          <w:color w:val="222222"/>
          <w:lang w:val="en-GB"/>
        </w:rPr>
        <w:t>[SEK21]</w:t>
      </w:r>
      <w:r>
        <w:rPr>
          <w:rFonts w:ascii="Calibri" w:hAnsi="Calibri" w:cs="Calibri"/>
          <w:color w:val="222222"/>
          <w:lang w:val="en-GB"/>
        </w:rPr>
        <w:tab/>
      </w:r>
      <w:r w:rsidRPr="00821E85">
        <w:rPr>
          <w:rFonts w:ascii="Calibri" w:hAnsi="Calibri" w:cs="Calibri"/>
          <w:color w:val="222222"/>
          <w:lang w:val="en-GB"/>
        </w:rPr>
        <w:t>K. Schmid, S. El-Sharkawy, C. Kröher, Improving Software Engineering Research through</w:t>
      </w:r>
      <w:r>
        <w:rPr>
          <w:rFonts w:ascii="Calibri" w:hAnsi="Calibri" w:cs="Calibri"/>
          <w:color w:val="222222"/>
          <w:lang w:val="en-GB"/>
        </w:rPr>
        <w:t xml:space="preserve"> </w:t>
      </w:r>
      <w:r w:rsidRPr="00821E85">
        <w:rPr>
          <w:rFonts w:ascii="Calibri" w:hAnsi="Calibri" w:cs="Calibri"/>
          <w:color w:val="222222"/>
          <w:lang w:val="en-GB"/>
        </w:rPr>
        <w:t>Experimentation Workbenches. arXiv e-prints, arXiv-2110, 2021</w:t>
      </w:r>
    </w:p>
    <w:p w14:paraId="66C5EBAF" w14:textId="1618F056" w:rsidR="00282034" w:rsidRPr="003D662E" w:rsidRDefault="0028203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226B2B">
        <w:rPr>
          <w:rFonts w:ascii="Calibri" w:hAnsi="Calibri" w:cs="Calibri"/>
          <w:color w:val="222222"/>
          <w:lang w:val="en-US"/>
        </w:rPr>
        <w:t>SE15</w:t>
      </w:r>
      <w:r w:rsidR="00D1055E" w:rsidRPr="003D662E">
        <w:rPr>
          <w:rFonts w:ascii="Calibri" w:hAnsi="Calibri" w:cs="Calibri"/>
          <w:color w:val="222222"/>
          <w:lang w:val="en-US"/>
        </w:rPr>
        <w:t xml:space="preserve">]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0B3082D4" w14:textId="626B8432" w:rsidR="0004034E" w:rsidRPr="003D662E" w:rsidRDefault="0004034E" w:rsidP="00EC6582">
      <w:pPr>
        <w:tabs>
          <w:tab w:val="left" w:pos="993"/>
        </w:tabs>
        <w:spacing w:after="120" w:line="240" w:lineRule="auto"/>
        <w:ind w:left="426" w:hanging="426"/>
      </w:pPr>
      <w:r w:rsidRPr="003D662E">
        <w:t>[</w:t>
      </w:r>
      <w:r w:rsidR="00226B2B">
        <w:t>Sch23</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E0E2B8A" w:rsidR="007B6304" w:rsidRPr="003D662E" w:rsidRDefault="007B6304" w:rsidP="00EC6582">
      <w:pPr>
        <w:tabs>
          <w:tab w:val="left" w:pos="993"/>
        </w:tabs>
        <w:spacing w:after="120" w:line="240" w:lineRule="auto"/>
        <w:ind w:left="426" w:hanging="426"/>
      </w:pPr>
      <w:r w:rsidRPr="003D662E">
        <w:lastRenderedPageBreak/>
        <w:t>[</w:t>
      </w:r>
      <w:r w:rsidR="00821E85">
        <w:t>Sta20</w:t>
      </w:r>
      <w:r w:rsidRPr="003D662E">
        <w:t>]</w:t>
      </w:r>
      <w:r w:rsidRPr="003D662E">
        <w:tab/>
      </w:r>
      <w:bookmarkStart w:id="293" w:name="_Hlk72428649"/>
      <w:r w:rsidRPr="003D662E">
        <w:t>M. Staciwa, Experimentelles Container-Deployment auf Industrie 4.0 Geräte, Projektarbeit, Uni Hildesheim, 2020</w:t>
      </w:r>
      <w:bookmarkEnd w:id="293"/>
    </w:p>
    <w:p w14:paraId="757BA6DD" w14:textId="330FBB44" w:rsidR="00A80FDA" w:rsidRDefault="00A80FDA" w:rsidP="00EC6582">
      <w:pPr>
        <w:tabs>
          <w:tab w:val="left" w:pos="993"/>
        </w:tabs>
        <w:autoSpaceDE w:val="0"/>
        <w:autoSpaceDN w:val="0"/>
        <w:adjustRightInd w:val="0"/>
        <w:spacing w:after="0" w:line="240" w:lineRule="auto"/>
        <w:ind w:left="426" w:hanging="426"/>
      </w:pPr>
      <w:r w:rsidRPr="00720403">
        <w:rPr>
          <w:rFonts w:ascii="DejaVuSans" w:hAnsi="DejaVuSans" w:cs="DejaVuSans"/>
        </w:rPr>
        <w:t>[</w:t>
      </w:r>
      <w:r w:rsidR="00821E85" w:rsidRPr="00720403">
        <w:rPr>
          <w:rFonts w:ascii="DejaVuSans" w:hAnsi="DejaVuSans" w:cs="DejaVuSans"/>
        </w:rPr>
        <w:t>Sta22</w:t>
      </w:r>
      <w:r w:rsidRPr="00720403">
        <w:rPr>
          <w:rFonts w:ascii="DejaVuSans" w:hAnsi="DejaVuSans" w:cs="DejaVuSans"/>
        </w:rPr>
        <w:t>]</w:t>
      </w:r>
      <w:r w:rsidRPr="00720403">
        <w:rPr>
          <w:rFonts w:ascii="DejaVuSans" w:hAnsi="DejaVuSans" w:cs="DejaVuSans"/>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EC6582">
      <w:pPr>
        <w:tabs>
          <w:tab w:val="left" w:pos="993"/>
        </w:tabs>
        <w:autoSpaceDE w:val="0"/>
        <w:autoSpaceDN w:val="0"/>
        <w:adjustRightInd w:val="0"/>
        <w:spacing w:after="0" w:line="240" w:lineRule="auto"/>
        <w:ind w:left="426" w:hanging="426"/>
      </w:pPr>
    </w:p>
    <w:p w14:paraId="10992BDF" w14:textId="1B69C6F5" w:rsidR="007B6304" w:rsidRPr="003D662E" w:rsidRDefault="007B6304" w:rsidP="00EC6582">
      <w:pPr>
        <w:tabs>
          <w:tab w:val="left" w:pos="993"/>
        </w:tabs>
        <w:spacing w:after="120" w:line="240" w:lineRule="auto"/>
        <w:ind w:left="426" w:hanging="426"/>
        <w:rPr>
          <w:lang w:val="en-GB"/>
        </w:rPr>
      </w:pPr>
      <w:r w:rsidRPr="003D662E">
        <w:rPr>
          <w:lang w:val="en-GB"/>
        </w:rPr>
        <w:t>[</w:t>
      </w:r>
      <w:r w:rsidR="00821E85">
        <w:rPr>
          <w:lang w:val="en-GB"/>
        </w:rPr>
        <w:t>SSE21</w:t>
      </w:r>
      <w:r w:rsidRPr="003D662E">
        <w:rPr>
          <w:lang w:val="en-GB"/>
        </w:rPr>
        <w:t>]</w:t>
      </w:r>
      <w:r w:rsidR="00EC6582">
        <w:rPr>
          <w:lang w:val="en-GB"/>
        </w:rPr>
        <w:tab/>
      </w:r>
      <w:r w:rsidRPr="003D662E">
        <w:rPr>
          <w:lang w:val="en-GB"/>
        </w:rPr>
        <w:t>H. Stichweh, C. Sauer, H. Eichelberger, IIP-Ecosphere Platform Requirements (Usage View), Version 1.0, Januar 2021, IIP-2021/001, DOI: 10.5281/zenodo.4485801</w:t>
      </w:r>
      <w:r w:rsidR="00F218CE" w:rsidRPr="003D662E">
        <w:rPr>
          <w:lang w:val="en-GB"/>
        </w:rPr>
        <w:t>, 2021</w:t>
      </w:r>
    </w:p>
    <w:p w14:paraId="6F3136A3" w14:textId="3A7CE402" w:rsidR="007B6304" w:rsidRPr="003D662E" w:rsidRDefault="007B6304" w:rsidP="00EC6582">
      <w:pPr>
        <w:tabs>
          <w:tab w:val="left" w:pos="993"/>
        </w:tabs>
        <w:spacing w:after="120" w:line="240" w:lineRule="auto"/>
        <w:ind w:left="426" w:hanging="426"/>
        <w:rPr>
          <w:lang w:val="en-US"/>
        </w:rPr>
      </w:pPr>
      <w:r w:rsidRPr="003D662E">
        <w:rPr>
          <w:lang w:val="en-US"/>
        </w:rPr>
        <w:t>[</w:t>
      </w:r>
      <w:r w:rsidR="000F1327">
        <w:rPr>
          <w:lang w:val="en-US"/>
        </w:rPr>
        <w:t>ZVEI-N</w:t>
      </w:r>
      <w:r w:rsidRPr="003D662E">
        <w:rPr>
          <w:lang w:val="en-US"/>
        </w:rPr>
        <w:t>]</w:t>
      </w:r>
      <w:r w:rsidR="00EC6582">
        <w:rPr>
          <w:lang w:val="en-US"/>
        </w:rPr>
        <w:tab/>
      </w:r>
      <w:r w:rsidRPr="003D662E">
        <w:rPr>
          <w:lang w:val="en-US"/>
        </w:rPr>
        <w:t xml:space="preserve">ZVEI, Specification Submodel Templates of the Asset Administration Shell – ZVEI Digital Nameplate for industrial equipment (Version 1.0), </w:t>
      </w:r>
      <w:hyperlink r:id="rId95" w:history="1">
        <w:r w:rsidRPr="003D662E">
          <w:rPr>
            <w:rStyle w:val="Hyperlink"/>
            <w:lang w:val="en-US"/>
          </w:rPr>
          <w:t>https://www.plattform-i40.de/IP/Redaktion/DE/Downloads/Publikation/Submodel_Templates-Asset_Administration_Shell-digital_nameplate.html</w:t>
        </w:r>
      </w:hyperlink>
    </w:p>
    <w:p w14:paraId="69A4E21B" w14:textId="7C581CCC" w:rsidR="00EF60A9" w:rsidRPr="00D57F0F" w:rsidRDefault="00EF60A9">
      <w:pPr>
        <w:rPr>
          <w:lang w:val="en-GB"/>
        </w:rPr>
      </w:pPr>
    </w:p>
    <w:sectPr w:rsidR="00EF60A9" w:rsidRPr="00D57F0F" w:rsidSect="00BB6BA2">
      <w:headerReference w:type="even" r:id="rId96"/>
      <w:headerReference w:type="default" r:id="rId97"/>
      <w:footerReference w:type="even" r:id="rId98"/>
      <w:footerReference w:type="default" r:id="rId9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CE0D5" w14:textId="77777777" w:rsidR="008515E5" w:rsidRDefault="008515E5" w:rsidP="005C07D6">
      <w:pPr>
        <w:spacing w:after="0" w:line="240" w:lineRule="auto"/>
      </w:pPr>
      <w:r>
        <w:separator/>
      </w:r>
    </w:p>
  </w:endnote>
  <w:endnote w:type="continuationSeparator" w:id="0">
    <w:p w14:paraId="00D287D0" w14:textId="77777777" w:rsidR="008515E5" w:rsidRDefault="008515E5"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88D84" w14:textId="77777777" w:rsidR="008515E5" w:rsidRDefault="008515E5" w:rsidP="005C07D6">
      <w:pPr>
        <w:spacing w:after="0" w:line="240" w:lineRule="auto"/>
      </w:pPr>
      <w:r>
        <w:separator/>
      </w:r>
    </w:p>
  </w:footnote>
  <w:footnote w:type="continuationSeparator" w:id="0">
    <w:p w14:paraId="7F90680F" w14:textId="77777777" w:rsidR="008515E5" w:rsidRDefault="008515E5"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30197809" w14:textId="241AE614" w:rsidR="00A17BE4" w:rsidRDefault="00A17BE4">
      <w:pPr>
        <w:pStyle w:val="FootnoteText"/>
      </w:pPr>
      <w:r>
        <w:rPr>
          <w:rStyle w:val="FootnoteReference"/>
        </w:rPr>
        <w:footnoteRef/>
      </w:r>
      <w:r>
        <w:t xml:space="preserve"> </w:t>
      </w:r>
    </w:p>
  </w:footnote>
  <w:footnote w:id="6">
    <w:p w14:paraId="4F148D75" w14:textId="5C70AC83" w:rsidR="00A17BE4" w:rsidRDefault="00A17BE4" w:rsidP="000D69AB">
      <w:pPr>
        <w:pStyle w:val="FootnoteText"/>
      </w:pPr>
      <w:r>
        <w:rPr>
          <w:rStyle w:val="FootnoteReference"/>
        </w:rPr>
        <w:footnoteRef/>
      </w:r>
      <w:r>
        <w:t xml:space="preserve"> </w:t>
      </w:r>
      <w:hyperlink r:id="rId3" w:history="1">
        <w:r w:rsidRPr="00445AB0">
          <w:rPr>
            <w:rStyle w:val="Hyperlink"/>
          </w:rPr>
          <w:t>https://www.eclipse.org/papyrus/</w:t>
        </w:r>
      </w:hyperlink>
      <w:r>
        <w:t xml:space="preserve"> version 4.8</w:t>
      </w:r>
    </w:p>
  </w:footnote>
  <w:footnote w:id="7">
    <w:p w14:paraId="68D74DEB" w14:textId="614DE1D8" w:rsidR="00A17BE4" w:rsidRPr="00496A2A" w:rsidRDefault="00A17BE4">
      <w:pPr>
        <w:pStyle w:val="FootnoteText"/>
      </w:pPr>
      <w:r>
        <w:rPr>
          <w:rStyle w:val="FootnoteReference"/>
        </w:rPr>
        <w:footnoteRef/>
      </w:r>
      <w:r w:rsidRPr="00496A2A">
        <w:t xml:space="preserve"> </w:t>
      </w:r>
      <w:hyperlink r:id="rId4" w:history="1">
        <w:r w:rsidRPr="00496A2A">
          <w:rPr>
            <w:rStyle w:val="Hyperlink"/>
          </w:rPr>
          <w:t>https://maven.apache.org/</w:t>
        </w:r>
      </w:hyperlink>
    </w:p>
  </w:footnote>
  <w:footnote w:id="8">
    <w:p w14:paraId="693CAC3E" w14:textId="73287137" w:rsidR="00A17BE4" w:rsidRPr="00496A2A" w:rsidRDefault="00A17BE4">
      <w:pPr>
        <w:pStyle w:val="FootnoteText"/>
      </w:pPr>
      <w:r>
        <w:rPr>
          <w:rStyle w:val="FootnoteReference"/>
        </w:rPr>
        <w:footnoteRef/>
      </w:r>
      <w:r w:rsidRPr="00496A2A">
        <w:t xml:space="preserve"> </w:t>
      </w:r>
      <w:hyperlink r:id="rId5" w:history="1">
        <w:r w:rsidRPr="00496A2A">
          <w:rPr>
            <w:rStyle w:val="Hyperlink"/>
          </w:rPr>
          <w:t>https://git-scm.com/</w:t>
        </w:r>
      </w:hyperlink>
      <w:r w:rsidRPr="00496A2A">
        <w:t xml:space="preserve"> </w:t>
      </w:r>
    </w:p>
  </w:footnote>
  <w:footnote w:id="9">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6" w:history="1">
        <w:r w:rsidRPr="00706FB9">
          <w:rPr>
            <w:rStyle w:val="Hyperlink"/>
            <w:lang w:val="en-GB"/>
          </w:rPr>
          <w:t>https://checkstyle.sourceforge.io/</w:t>
        </w:r>
      </w:hyperlink>
    </w:p>
  </w:footnote>
  <w:footnote w:id="10">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7" w:history="1">
        <w:r w:rsidRPr="009E0408">
          <w:rPr>
            <w:rStyle w:val="Hyperlink"/>
            <w:lang w:val="en-US"/>
          </w:rPr>
          <w:t>https://github.com/iip-ecosphere/platform/</w:t>
        </w:r>
      </w:hyperlink>
      <w:r>
        <w:rPr>
          <w:rStyle w:val="Hyperlink"/>
          <w:lang w:val="en-US"/>
        </w:rPr>
        <w:t>platform/documentation/PREREQUISITES.MD</w:t>
      </w:r>
    </w:p>
  </w:footnote>
  <w:footnote w:id="11">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8" w:history="1">
        <w:r w:rsidRPr="00C57C0C">
          <w:rPr>
            <w:rStyle w:val="Hyperlink"/>
            <w:lang w:val="en-GB"/>
          </w:rPr>
          <w:t>https://en.wikipedia.org/wiki/YAML</w:t>
        </w:r>
      </w:hyperlink>
      <w:r w:rsidRPr="00C57C0C">
        <w:rPr>
          <w:lang w:val="en-GB"/>
        </w:rPr>
        <w:t xml:space="preserve"> </w:t>
      </w:r>
    </w:p>
  </w:footnote>
  <w:footnote w:id="12">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9" w:history="1">
        <w:r w:rsidRPr="00441192">
          <w:rPr>
            <w:rStyle w:val="Hyperlink"/>
            <w:lang w:val="en-GB"/>
          </w:rPr>
          <w:t>https://www.json.org/json-en.html</w:t>
        </w:r>
      </w:hyperlink>
      <w:r w:rsidRPr="00441192">
        <w:rPr>
          <w:lang w:val="en-GB"/>
        </w:rPr>
        <w:t xml:space="preserve"> </w:t>
      </w:r>
    </w:p>
  </w:footnote>
  <w:footnote w:id="13">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4">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0" w:history="1">
        <w:r w:rsidRPr="00895D5E">
          <w:rPr>
            <w:rStyle w:val="Hyperlink"/>
            <w:lang w:val="en-GB"/>
          </w:rPr>
          <w:t>https://docs.oracle.com/javase/8/docs/api/java/util/ServiceLoader.html</w:t>
        </w:r>
      </w:hyperlink>
      <w:r>
        <w:rPr>
          <w:lang w:val="en-GB"/>
        </w:rPr>
        <w:t xml:space="preserve"> </w:t>
      </w:r>
    </w:p>
  </w:footnote>
  <w:footnote w:id="15">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16">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1" w:history="1">
        <w:r w:rsidRPr="009E0408">
          <w:rPr>
            <w:rStyle w:val="Hyperlink"/>
            <w:lang w:val="en-US"/>
          </w:rPr>
          <w:t>https://github.com/iip-ecosphere/platform/</w:t>
        </w:r>
      </w:hyperlink>
      <w:r w:rsidRPr="009E0408">
        <w:rPr>
          <w:lang w:val="en-US"/>
        </w:rPr>
        <w:t xml:space="preserve"> </w:t>
      </w:r>
    </w:p>
  </w:footnote>
  <w:footnote w:id="17">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2" w:history="1">
        <w:r w:rsidRPr="00931795">
          <w:rPr>
            <w:rStyle w:val="Hyperlink"/>
            <w:lang w:val="en-US"/>
          </w:rPr>
          <w:t>https://projects.sse.uni-hildesheim.de/qm/maven/</w:t>
        </w:r>
      </w:hyperlink>
      <w:r w:rsidRPr="00931795">
        <w:rPr>
          <w:lang w:val="en-US"/>
        </w:rPr>
        <w:t xml:space="preserve"> </w:t>
      </w:r>
    </w:p>
  </w:footnote>
  <w:footnote w:id="18">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3" w:history="1">
        <w:r w:rsidRPr="00931795">
          <w:rPr>
            <w:rStyle w:val="Hyperlink"/>
            <w:lang w:val="en-US"/>
          </w:rPr>
          <w:t>https://repo1.maven.org/maven2/de/iip-ecosphere/platform/</w:t>
        </w:r>
      </w:hyperlink>
      <w:r w:rsidRPr="00931795">
        <w:rPr>
          <w:lang w:val="en-US"/>
        </w:rPr>
        <w:t xml:space="preserve">, </w:t>
      </w:r>
      <w:hyperlink r:id="rId14" w:history="1">
        <w:r w:rsidRPr="00931795">
          <w:rPr>
            <w:rStyle w:val="Hyperlink"/>
            <w:lang w:val="en-US"/>
          </w:rPr>
          <w:t>https://search.maven.org/artifact/de.iip-ecosphere.platform/transport</w:t>
        </w:r>
      </w:hyperlink>
      <w:r w:rsidRPr="00931795">
        <w:rPr>
          <w:lang w:val="en-US"/>
        </w:rPr>
        <w:t xml:space="preserve">  </w:t>
      </w:r>
    </w:p>
  </w:footnote>
  <w:footnote w:id="19">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0">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5" w:history="1">
        <w:r w:rsidRPr="00D01CD3">
          <w:rPr>
            <w:rStyle w:val="Hyperlink"/>
            <w:lang w:val="en-US"/>
          </w:rPr>
          <w:t>https://mqtt.org/</w:t>
        </w:r>
      </w:hyperlink>
      <w:r>
        <w:rPr>
          <w:lang w:val="en-US"/>
        </w:rPr>
        <w:t xml:space="preserve"> </w:t>
      </w:r>
    </w:p>
  </w:footnote>
  <w:footnote w:id="21">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6" w:history="1">
        <w:r w:rsidRPr="00D01CD3">
          <w:rPr>
            <w:rStyle w:val="Hyperlink"/>
            <w:lang w:val="en-US"/>
          </w:rPr>
          <w:t>https://www.amqp.org/</w:t>
        </w:r>
      </w:hyperlink>
      <w:r>
        <w:rPr>
          <w:lang w:val="en-US"/>
        </w:rPr>
        <w:t xml:space="preserve"> </w:t>
      </w:r>
    </w:p>
  </w:footnote>
  <w:footnote w:id="22">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1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3">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4">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18" w:history="1">
        <w:r w:rsidRPr="00895D5E">
          <w:rPr>
            <w:rStyle w:val="Hyperlink"/>
            <w:lang w:val="en-GB"/>
          </w:rPr>
          <w:t>https://prometheus.io/</w:t>
        </w:r>
      </w:hyperlink>
      <w:r>
        <w:rPr>
          <w:lang w:val="en-GB"/>
        </w:rPr>
        <w:t xml:space="preserve"> </w:t>
      </w:r>
    </w:p>
  </w:footnote>
  <w:footnote w:id="25">
    <w:p w14:paraId="0070046A" w14:textId="23C72731"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w:t>
      </w:r>
      <w:r w:rsidR="00287A00">
        <w:rPr>
          <w:lang w:val="en-GB"/>
        </w:rPr>
        <w:t>ESA+21</w:t>
      </w:r>
      <w:r>
        <w:rPr>
          <w:lang w:val="en-US"/>
        </w:rPr>
        <w:t>], user interface and dashboards are formally out of scope of our funding contract. However, if feasible, we plan to realize at least a simple (Web) user interface in one of the next releases.</w:t>
      </w:r>
    </w:p>
  </w:footnote>
  <w:footnote w:id="26">
    <w:p w14:paraId="65387D4D" w14:textId="24297643"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 xml:space="preserve">Crosscutting aspects are better covered by </w:t>
      </w:r>
      <w:r w:rsidR="002816A2">
        <w:rPr>
          <w:lang w:val="en-US"/>
        </w:rPr>
        <w:t>I</w:t>
      </w:r>
      <w:r>
        <w:rPr>
          <w:lang w:val="en-US"/>
        </w:rPr>
        <w:t>IRA [</w:t>
      </w:r>
      <w:r w:rsidR="002816A2">
        <w:rPr>
          <w:lang w:val="en-US"/>
        </w:rPr>
        <w:t>IIRA</w:t>
      </w:r>
      <w:r>
        <w:rPr>
          <w:lang w:val="en-US"/>
        </w:rPr>
        <w:t>].</w:t>
      </w:r>
    </w:p>
  </w:footnote>
  <w:footnote w:id="27">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28">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29">
    <w:p w14:paraId="3AD9509E" w14:textId="3DE28360"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0">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19" w:history="1">
        <w:r w:rsidRPr="009C3FDF">
          <w:rPr>
            <w:rStyle w:val="Hyperlink"/>
            <w:lang w:val="en-US"/>
          </w:rPr>
          <w:t>https://en.wikipedia.org/wiki/Adapter_pattern</w:t>
        </w:r>
      </w:hyperlink>
      <w:r>
        <w:rPr>
          <w:lang w:val="en-US"/>
        </w:rPr>
        <w:t xml:space="preserve"> </w:t>
      </w:r>
    </w:p>
  </w:footnote>
  <w:footnote w:id="31">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0" w:history="1">
        <w:r w:rsidRPr="00A2263A">
          <w:rPr>
            <w:rStyle w:val="Hyperlink"/>
            <w:lang w:val="en-GB"/>
          </w:rPr>
          <w:t>https://github.com/profesorfalken/jSensors</w:t>
        </w:r>
      </w:hyperlink>
      <w:r>
        <w:rPr>
          <w:lang w:val="en-GB"/>
        </w:rPr>
        <w:t xml:space="preserve"> </w:t>
      </w:r>
    </w:p>
  </w:footnote>
  <w:footnote w:id="32">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r w:rsidRPr="004D40E4">
        <w:rPr>
          <w:rFonts w:ascii="Consolas" w:hAnsi="Consolas"/>
          <w:lang w:val="en-US"/>
        </w:rPr>
        <w:t>connectors</w:t>
      </w:r>
      <w:r w:rsidRPr="00531655">
        <w:rPr>
          <w:lang w:val="en-US"/>
        </w:rPr>
        <w:t xml:space="preserve"> component, mainly for OPC UA. This now became a more general mechanism of the platform.</w:t>
      </w:r>
    </w:p>
  </w:footnote>
  <w:footnote w:id="33">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1"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4">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As the initial name was IIP-Ecosphere platform, there is still the “iip” in some names.</w:t>
      </w:r>
    </w:p>
  </w:footnote>
  <w:footnote w:id="35">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2" w:history="1">
        <w:r w:rsidRPr="006D62F9">
          <w:rPr>
            <w:rStyle w:val="Hyperlink"/>
            <w:lang w:val="en-US"/>
          </w:rPr>
          <w:t>https://www.slf4j.org/</w:t>
        </w:r>
      </w:hyperlink>
      <w:r>
        <w:rPr>
          <w:lang w:val="en-US"/>
        </w:rPr>
        <w:t xml:space="preserve"> </w:t>
      </w:r>
    </w:p>
  </w:footnote>
  <w:footnote w:id="36">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3" w:history="1">
        <w:r w:rsidRPr="006D62F9">
          <w:rPr>
            <w:rStyle w:val="Hyperlink"/>
            <w:lang w:val="en-US"/>
          </w:rPr>
          <w:t>https://github.com/snakeyaml/snakeyaml</w:t>
        </w:r>
      </w:hyperlink>
      <w:r>
        <w:rPr>
          <w:lang w:val="en-US"/>
        </w:rPr>
        <w:t xml:space="preserve"> </w:t>
      </w:r>
    </w:p>
  </w:footnote>
  <w:footnote w:id="37">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4" w:history="1">
        <w:r w:rsidRPr="006D62F9">
          <w:rPr>
            <w:rStyle w:val="Hyperlink"/>
            <w:lang w:val="en-US"/>
          </w:rPr>
          <w:t>https://github.com/FasterXML/jackson</w:t>
        </w:r>
      </w:hyperlink>
      <w:r>
        <w:rPr>
          <w:lang w:val="en-US"/>
        </w:rPr>
        <w:t xml:space="preserve"> </w:t>
      </w:r>
    </w:p>
  </w:footnote>
  <w:footnote w:id="38">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5" w:history="1">
        <w:r w:rsidRPr="006E6F52">
          <w:rPr>
            <w:rStyle w:val="Hyperlink"/>
            <w:lang w:val="en-US"/>
          </w:rPr>
          <w:t>https://mvnrepository.com/artifact/org.glassfish/javax.json</w:t>
        </w:r>
      </w:hyperlink>
      <w:r>
        <w:rPr>
          <w:lang w:val="en-US"/>
        </w:rPr>
        <w:t xml:space="preserve"> </w:t>
      </w:r>
    </w:p>
  </w:footnote>
  <w:footnote w:id="39">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6" w:history="1">
        <w:r w:rsidRPr="006E6F52">
          <w:rPr>
            <w:rStyle w:val="Hyperlink"/>
            <w:lang w:val="en-US"/>
          </w:rPr>
          <w:t>https://jsoniter.com/</w:t>
        </w:r>
      </w:hyperlink>
      <w:r>
        <w:rPr>
          <w:lang w:val="en-US"/>
        </w:rPr>
        <w:t xml:space="preserve"> </w:t>
      </w:r>
    </w:p>
  </w:footnote>
  <w:footnote w:id="40">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7" w:history="1">
        <w:r w:rsidRPr="006D62F9">
          <w:rPr>
            <w:rStyle w:val="Hyperlink"/>
            <w:lang w:val="en-US"/>
          </w:rPr>
          <w:t>https://github.com/TooTallNate/Java-WebSocket</w:t>
        </w:r>
      </w:hyperlink>
      <w:r>
        <w:rPr>
          <w:lang w:val="en-US"/>
        </w:rPr>
        <w:t xml:space="preserve"> </w:t>
      </w:r>
    </w:p>
  </w:footnote>
  <w:footnote w:id="41">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28" w:history="1">
        <w:r w:rsidRPr="006D62F9">
          <w:rPr>
            <w:rStyle w:val="Hyperlink"/>
            <w:lang w:val="en-US"/>
          </w:rPr>
          <w:t>https://github.com/oshi/oshi</w:t>
        </w:r>
      </w:hyperlink>
      <w:r>
        <w:rPr>
          <w:lang w:val="en-US"/>
        </w:rPr>
        <w:t xml:space="preserve"> </w:t>
      </w:r>
    </w:p>
  </w:footnote>
  <w:footnote w:id="42">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9" w:history="1">
        <w:r w:rsidRPr="006D62F9">
          <w:rPr>
            <w:rStyle w:val="Hyperlink"/>
            <w:lang w:val="en-US"/>
          </w:rPr>
          <w:t>https://github.com/perwendel/spark</w:t>
        </w:r>
      </w:hyperlink>
      <w:r>
        <w:rPr>
          <w:lang w:val="en-US"/>
        </w:rPr>
        <w:t xml:space="preserve"> </w:t>
      </w:r>
    </w:p>
  </w:footnote>
  <w:footnote w:id="43">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0" w:history="1">
        <w:r w:rsidRPr="006E6F52">
          <w:rPr>
            <w:rStyle w:val="Hyperlink"/>
            <w:lang w:val="en-US"/>
          </w:rPr>
          <w:t>https://hc.apache.org/</w:t>
        </w:r>
      </w:hyperlink>
      <w:r>
        <w:rPr>
          <w:lang w:val="en-US"/>
        </w:rPr>
        <w:t xml:space="preserve"> </w:t>
      </w:r>
    </w:p>
  </w:footnote>
  <w:footnote w:id="44">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1" w:history="1">
        <w:r w:rsidRPr="006D62F9">
          <w:rPr>
            <w:rStyle w:val="Hyperlink"/>
            <w:lang w:val="en-US"/>
          </w:rPr>
          <w:t>https://commons.apache.org/</w:t>
        </w:r>
      </w:hyperlink>
      <w:r>
        <w:rPr>
          <w:lang w:val="en-US"/>
        </w:rPr>
        <w:t xml:space="preserve"> </w:t>
      </w:r>
    </w:p>
  </w:footnote>
  <w:footnote w:id="45">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https://www.joda.org/joda-time/</w:t>
        </w:r>
      </w:hyperlink>
      <w:r>
        <w:rPr>
          <w:lang w:val="en-US"/>
        </w:rPr>
        <w:t xml:space="preserve"> </w:t>
      </w:r>
    </w:p>
  </w:footnote>
  <w:footnote w:id="46">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3" w:history="1">
        <w:r w:rsidRPr="006E6F52">
          <w:rPr>
            <w:rStyle w:val="Hyperlink"/>
            <w:lang w:val="en-US"/>
          </w:rPr>
          <w:t>https://mina.apache.org/sshd-project/</w:t>
        </w:r>
      </w:hyperlink>
      <w:r>
        <w:rPr>
          <w:lang w:val="en-US"/>
        </w:rPr>
        <w:t xml:space="preserve"> </w:t>
      </w:r>
    </w:p>
  </w:footnote>
  <w:footnote w:id="47">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4" w:history="1">
        <w:r w:rsidRPr="006E6F52">
          <w:rPr>
            <w:rStyle w:val="Hyperlink"/>
            <w:lang w:val="en-US"/>
          </w:rPr>
          <w:t>https://micrometer.io/</w:t>
        </w:r>
      </w:hyperlink>
      <w:r>
        <w:rPr>
          <w:lang w:val="en-US"/>
        </w:rPr>
        <w:t xml:space="preserve"> </w:t>
      </w:r>
    </w:p>
  </w:footnote>
  <w:footnote w:id="48">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anchor="/" w:history="1">
        <w:r w:rsidRPr="006E6F52">
          <w:rPr>
            <w:rStyle w:val="Hyperlink"/>
            <w:lang w:val="en-US"/>
          </w:rPr>
          <w:t>https://bytebuddy.net/#/</w:t>
        </w:r>
      </w:hyperlink>
      <w:r>
        <w:rPr>
          <w:lang w:val="en-US"/>
        </w:rPr>
        <w:t xml:space="preserve"> </w:t>
      </w:r>
    </w:p>
  </w:footnote>
  <w:footnote w:id="49">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0">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36" w:history="1">
        <w:r w:rsidRPr="007F6180">
          <w:rPr>
            <w:rStyle w:val="Hyperlink"/>
            <w:lang w:val="en-US"/>
          </w:rPr>
          <w:t>https://developers.google.com/protocol-buffers</w:t>
        </w:r>
      </w:hyperlink>
      <w:r>
        <w:rPr>
          <w:lang w:val="en-US"/>
        </w:rPr>
        <w:t xml:space="preserve"> </w:t>
      </w:r>
    </w:p>
  </w:footnote>
  <w:footnote w:id="51">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37" w:history="1">
        <w:r w:rsidRPr="00F55CEA">
          <w:rPr>
            <w:rStyle w:val="Hyperlink"/>
            <w:lang w:val="en-US"/>
          </w:rPr>
          <w:t>https://netty.io/</w:t>
        </w:r>
      </w:hyperlink>
      <w:r>
        <w:rPr>
          <w:lang w:val="en-US"/>
        </w:rPr>
        <w:t xml:space="preserve"> </w:t>
      </w:r>
    </w:p>
  </w:footnote>
  <w:footnote w:id="52">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3">
    <w:p w14:paraId="4CB14E37" w14:textId="0BBFDF0B"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1E52C8" w:rsidRPr="003D662E">
        <w:rPr>
          <w:lang w:val="en-US"/>
        </w:rPr>
        <w:t xml:space="preserve">Table </w:t>
      </w:r>
      <w:r w:rsidR="001E52C8">
        <w:rPr>
          <w:noProof/>
          <w:lang w:val="en-US"/>
        </w:rPr>
        <w:t>5</w:t>
      </w:r>
      <w:r>
        <w:rPr>
          <w:lang w:val="en-US"/>
        </w:rPr>
        <w:fldChar w:fldCharType="end"/>
      </w:r>
      <w:r>
        <w:rPr>
          <w:lang w:val="en-US"/>
        </w:rPr>
        <w:t>, this leads to 13.5 GBytes up to 66 GBytes per hour.</w:t>
      </w:r>
    </w:p>
  </w:footnote>
  <w:footnote w:id="54">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38" w:history="1">
        <w:r w:rsidRPr="007F6180">
          <w:rPr>
            <w:rStyle w:val="Hyperlink"/>
            <w:lang w:val="en-US"/>
          </w:rPr>
          <w:t>https://projects.eclipse.org/projects/iot.californium</w:t>
        </w:r>
      </w:hyperlink>
      <w:r>
        <w:rPr>
          <w:lang w:val="en-US"/>
        </w:rPr>
        <w:t xml:space="preserve"> </w:t>
      </w:r>
    </w:p>
  </w:footnote>
  <w:footnote w:id="55">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https://projects.eclipse.org/projects/iot.leshan</w:t>
        </w:r>
      </w:hyperlink>
      <w:r>
        <w:rPr>
          <w:lang w:val="en-US"/>
        </w:rPr>
        <w:t xml:space="preserve"> </w:t>
      </w:r>
    </w:p>
  </w:footnote>
  <w:footnote w:id="56">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https://projects.eclipse.org/projects/iot.tahu</w:t>
        </w:r>
      </w:hyperlink>
      <w:r>
        <w:rPr>
          <w:lang w:val="en-US"/>
        </w:rPr>
        <w:t xml:space="preserve"> </w:t>
      </w:r>
    </w:p>
  </w:footnote>
  <w:footnote w:id="57">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41" w:history="1">
        <w:r w:rsidRPr="005513A8">
          <w:rPr>
            <w:rStyle w:val="Hyperlink"/>
            <w:lang w:val="en-US"/>
          </w:rPr>
          <w:t>https://projects.eclipse.org/projects/iot.agail</w:t>
        </w:r>
      </w:hyperlink>
      <w:r>
        <w:rPr>
          <w:lang w:val="en-US"/>
        </w:rPr>
        <w:t xml:space="preserve"> </w:t>
      </w:r>
    </w:p>
  </w:footnote>
  <w:footnote w:id="58">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https://www.eclipse.org/kapua/</w:t>
        </w:r>
      </w:hyperlink>
      <w:r>
        <w:rPr>
          <w:lang w:val="en-US"/>
        </w:rPr>
        <w:t xml:space="preserve"> </w:t>
      </w:r>
    </w:p>
  </w:footnote>
  <w:footnote w:id="59">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https://projects.eclipse.org/projects/iot.ponte</w:t>
        </w:r>
      </w:hyperlink>
      <w:r>
        <w:rPr>
          <w:lang w:val="en-US"/>
        </w:rPr>
        <w:t xml:space="preserve"> </w:t>
      </w:r>
    </w:p>
  </w:footnote>
  <w:footnote w:id="60">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1">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62">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3">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44" w:history="1">
        <w:r w:rsidRPr="00F6456D">
          <w:rPr>
            <w:rStyle w:val="Hyperlink"/>
            <w:lang w:val="en-US"/>
          </w:rPr>
          <w:t>https://micrometer.io/</w:t>
        </w:r>
      </w:hyperlink>
      <w:r>
        <w:rPr>
          <w:lang w:val="en-US"/>
        </w:rPr>
        <w:t xml:space="preserve"> </w:t>
      </w:r>
    </w:p>
  </w:footnote>
  <w:footnote w:id="64">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5">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45" w:history="1">
        <w:r w:rsidRPr="00850F75">
          <w:rPr>
            <w:rStyle w:val="Hyperlink"/>
            <w:lang w:val="en-US"/>
          </w:rPr>
          <w:t>https://micrometer.io/docs/concepts</w:t>
        </w:r>
      </w:hyperlink>
      <w:r>
        <w:rPr>
          <w:lang w:val="en-US"/>
        </w:rPr>
        <w:t xml:space="preserve"> </w:t>
      </w:r>
    </w:p>
  </w:footnote>
  <w:footnote w:id="66">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46" w:history="1">
        <w:r w:rsidRPr="00345B3B">
          <w:rPr>
            <w:rStyle w:val="Hyperlink"/>
            <w:lang w:val="en-GB"/>
          </w:rPr>
          <w:t>https://de.wikipedia.org/wiki/Representational_State_Transfer</w:t>
        </w:r>
      </w:hyperlink>
      <w:r>
        <w:rPr>
          <w:lang w:val="en-GB"/>
        </w:rPr>
        <w:t xml:space="preserve"> </w:t>
      </w:r>
    </w:p>
  </w:footnote>
  <w:footnote w:id="67">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https://de.wikipedia.org/wiki/WebSocket</w:t>
        </w:r>
      </w:hyperlink>
      <w:r>
        <w:rPr>
          <w:lang w:val="en-GB"/>
        </w:rPr>
        <w:t xml:space="preserve"> </w:t>
      </w:r>
    </w:p>
  </w:footnote>
  <w:footnote w:id="68">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48" w:history="1">
        <w:r w:rsidRPr="00345B3B">
          <w:rPr>
            <w:rStyle w:val="Hyperlink"/>
            <w:lang w:val="en-GB"/>
          </w:rPr>
          <w:t>https://de.wikipedia.org/wiki/Remote_Procedure_Call</w:t>
        </w:r>
      </w:hyperlink>
      <w:r>
        <w:rPr>
          <w:lang w:val="en-GB"/>
        </w:rPr>
        <w:t xml:space="preserve"> </w:t>
      </w:r>
    </w:p>
  </w:footnote>
  <w:footnote w:id="69">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https://grpc.io/</w:t>
        </w:r>
      </w:hyperlink>
      <w:r>
        <w:rPr>
          <w:lang w:val="en-GB"/>
        </w:rPr>
        <w:t xml:space="preserve"> </w:t>
      </w:r>
    </w:p>
  </w:footnote>
  <w:footnote w:id="70">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1">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2">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50"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1"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3">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52" w:history="1">
        <w:r w:rsidRPr="00A856FE">
          <w:rPr>
            <w:rStyle w:val="Hyperlink"/>
            <w:lang w:val="en-US"/>
          </w:rPr>
          <w:t>https://www.lfedge.org/projects/openhorizon/</w:t>
        </w:r>
      </w:hyperlink>
      <w:r>
        <w:rPr>
          <w:lang w:val="en-US"/>
        </w:rPr>
        <w:t xml:space="preserve"> </w:t>
      </w:r>
    </w:p>
  </w:footnote>
  <w:footnote w:id="74">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53" w:history="1">
        <w:r w:rsidRPr="006F7B67">
          <w:rPr>
            <w:rStyle w:val="Hyperlink"/>
            <w:lang w:val="en-US"/>
          </w:rPr>
          <w:t>https://www.ibm.com/docs/en/edge-computing/4.1</w:t>
        </w:r>
      </w:hyperlink>
      <w:r>
        <w:rPr>
          <w:lang w:val="en-US"/>
        </w:rPr>
        <w:t xml:space="preserve"> </w:t>
      </w:r>
    </w:p>
  </w:footnote>
  <w:footnote w:id="75">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54" w:history="1">
        <w:r w:rsidRPr="00A856FE">
          <w:rPr>
            <w:rStyle w:val="Hyperlink"/>
            <w:lang w:val="en-US"/>
          </w:rPr>
          <w:t>https://kubernetes.io/de/</w:t>
        </w:r>
      </w:hyperlink>
      <w:r>
        <w:rPr>
          <w:lang w:val="en-US"/>
        </w:rPr>
        <w:t xml:space="preserve"> </w:t>
      </w:r>
    </w:p>
  </w:footnote>
  <w:footnote w:id="76">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https://www.docker.com/</w:t>
        </w:r>
      </w:hyperlink>
      <w:r>
        <w:rPr>
          <w:lang w:val="en-US"/>
        </w:rPr>
        <w:t xml:space="preserve"> </w:t>
      </w:r>
    </w:p>
  </w:footnote>
  <w:footnote w:id="77">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6"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7" w:history="1">
        <w:r w:rsidRPr="00FD0FED">
          <w:rPr>
            <w:rStyle w:val="Hyperlink"/>
            <w:lang w:val="en-US"/>
          </w:rPr>
          <w:t>https://github.com/SSEHUB/EASyProducer</w:t>
        </w:r>
      </w:hyperlink>
      <w:r w:rsidRPr="00FD0FED">
        <w:rPr>
          <w:lang w:val="en-US"/>
        </w:rPr>
        <w:t>.</w:t>
      </w:r>
    </w:p>
  </w:footnote>
  <w:footnote w:id="78">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58" w:history="1">
        <w:r w:rsidRPr="005E7262">
          <w:rPr>
            <w:rStyle w:val="Hyperlink"/>
            <w:lang w:val="en-GB"/>
          </w:rPr>
          <w:t>http://tdongsi.github.io/blog/2017/04/23/docker-out-of-docker/</w:t>
        </w:r>
      </w:hyperlink>
      <w:r>
        <w:rPr>
          <w:lang w:val="en-GB"/>
        </w:rPr>
        <w:t xml:space="preserve"> </w:t>
      </w:r>
    </w:p>
  </w:footnote>
  <w:footnote w:id="79">
    <w:p w14:paraId="23BB3035" w14:textId="5352D9F0"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1E52C8">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0">
    <w:p w14:paraId="795F113A" w14:textId="39925AE3"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1E52C8">
        <w:rPr>
          <w:lang w:val="en-US"/>
        </w:rPr>
        <w:t>3.3</w:t>
      </w:r>
      <w:r>
        <w:rPr>
          <w:lang w:val="en-US"/>
        </w:rPr>
        <w:fldChar w:fldCharType="end"/>
      </w:r>
      <w:r>
        <w:rPr>
          <w:lang w:val="en-US"/>
        </w:rPr>
        <w:t xml:space="preserve">. </w:t>
      </w:r>
    </w:p>
  </w:footnote>
  <w:footnote w:id="81">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59" w:history="1">
        <w:r w:rsidRPr="00E07EDA">
          <w:rPr>
            <w:rStyle w:val="Hyperlink"/>
            <w:lang w:val="en-US"/>
          </w:rPr>
          <w:t>https://github.com/devicehive</w:t>
        </w:r>
      </w:hyperlink>
    </w:p>
  </w:footnote>
  <w:footnote w:id="82">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https://github.com/thingsboard/thingsboard</w:t>
        </w:r>
      </w:hyperlink>
      <w:r>
        <w:rPr>
          <w:lang w:val="en-US"/>
        </w:rPr>
        <w:t xml:space="preserve"> </w:t>
      </w:r>
    </w:p>
  </w:footnote>
  <w:footnote w:id="83">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61" w:history="1">
        <w:r w:rsidRPr="00E07EDA">
          <w:rPr>
            <w:rStyle w:val="Hyperlink"/>
            <w:lang w:val="en-US"/>
          </w:rPr>
          <w:t>https://github.com/minio/minio</w:t>
        </w:r>
      </w:hyperlink>
      <w:r>
        <w:rPr>
          <w:lang w:val="en-US"/>
        </w:rPr>
        <w:t xml:space="preserve"> </w:t>
      </w:r>
    </w:p>
  </w:footnote>
  <w:footnote w:id="84">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https://github.com/openstack/swift</w:t>
        </w:r>
      </w:hyperlink>
      <w:r>
        <w:rPr>
          <w:lang w:val="en-US"/>
        </w:rPr>
        <w:t xml:space="preserve"> </w:t>
      </w:r>
    </w:p>
  </w:footnote>
  <w:footnote w:id="85">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63" w:history="1">
        <w:r w:rsidRPr="00E60191">
          <w:rPr>
            <w:rStyle w:val="Hyperlink"/>
            <w:lang w:val="en-US"/>
          </w:rPr>
          <w:t>https://github.com/pambrose/prometheus-proxy</w:t>
        </w:r>
      </w:hyperlink>
      <w:r>
        <w:rPr>
          <w:lang w:val="en-US"/>
        </w:rPr>
        <w:t xml:space="preserve"> </w:t>
      </w:r>
    </w:p>
  </w:footnote>
  <w:footnote w:id="86">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64" w:history="1">
        <w:r w:rsidRPr="00E60191">
          <w:rPr>
            <w:rStyle w:val="Hyperlink"/>
            <w:lang w:val="en-US"/>
          </w:rPr>
          <w:t>https://github.com/matjaz99/alertmonitor</w:t>
        </w:r>
      </w:hyperlink>
      <w:r>
        <w:rPr>
          <w:lang w:val="en-US"/>
        </w:rPr>
        <w:t xml:space="preserve"> </w:t>
      </w:r>
    </w:p>
  </w:footnote>
  <w:footnote w:id="87">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65" w:history="1">
        <w:r w:rsidRPr="00F83E6D">
          <w:rPr>
            <w:rStyle w:val="Hyperlink"/>
            <w:lang w:val="en-US"/>
          </w:rPr>
          <w:t>https://heykodex.com/</w:t>
        </w:r>
      </w:hyperlink>
      <w:r>
        <w:rPr>
          <w:lang w:val="en-US"/>
        </w:rPr>
        <w:t xml:space="preserve">, </w:t>
      </w:r>
      <w:hyperlink r:id="rId66" w:history="1">
        <w:r w:rsidRPr="00F83E6D">
          <w:rPr>
            <w:rStyle w:val="Hyperlink"/>
            <w:lang w:val="en-US"/>
          </w:rPr>
          <w:t>https://github.com/kiprotect/kodex</w:t>
        </w:r>
      </w:hyperlink>
    </w:p>
  </w:footnote>
  <w:footnote w:id="88">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67" w:history="1">
        <w:r w:rsidRPr="00C51C52">
          <w:rPr>
            <w:rStyle w:val="Hyperlink"/>
            <w:lang w:val="en-GB"/>
          </w:rPr>
          <w:t>https://zxing.org/w/decode.jspx</w:t>
        </w:r>
      </w:hyperlink>
      <w:r>
        <w:rPr>
          <w:lang w:val="en-GB"/>
        </w:rPr>
        <w:t xml:space="preserve"> </w:t>
      </w:r>
    </w:p>
  </w:footnote>
  <w:footnote w:id="89">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https://pypi.org/project/pyzbar/</w:t>
        </w:r>
      </w:hyperlink>
      <w:r>
        <w:rPr>
          <w:lang w:val="en-GB"/>
        </w:rPr>
        <w:t xml:space="preserve"> </w:t>
      </w:r>
    </w:p>
  </w:footnote>
  <w:footnote w:id="90">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69" w:history="1">
        <w:r w:rsidRPr="002553DC">
          <w:rPr>
            <w:rStyle w:val="Hyperlink"/>
            <w:lang w:val="en-GB"/>
          </w:rPr>
          <w:t>https://flower.dev/</w:t>
        </w:r>
      </w:hyperlink>
      <w:r>
        <w:rPr>
          <w:lang w:val="en-GB"/>
        </w:rPr>
        <w:t xml:space="preserve"> </w:t>
      </w:r>
    </w:p>
  </w:footnote>
  <w:footnote w:id="91">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70" w:history="1">
        <w:r w:rsidRPr="009165E9">
          <w:rPr>
            <w:rStyle w:val="Hyperlink"/>
            <w:lang w:val="en-GB"/>
          </w:rPr>
          <w:t>https://mip-technology.de/</w:t>
        </w:r>
      </w:hyperlink>
      <w:r>
        <w:rPr>
          <w:lang w:val="en-GB"/>
        </w:rPr>
        <w:t xml:space="preserve"> </w:t>
      </w:r>
    </w:p>
  </w:footnote>
  <w:footnote w:id="92">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3">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71"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4">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72" w:history="1">
        <w:r w:rsidRPr="007A16C9">
          <w:rPr>
            <w:rStyle w:val="Hyperlink"/>
            <w:lang w:val="en-US"/>
          </w:rPr>
          <w:t>https://help.sonatype.com/repomanager3/product-information/download</w:t>
        </w:r>
      </w:hyperlink>
      <w:r>
        <w:rPr>
          <w:lang w:val="en-US"/>
        </w:rPr>
        <w:t xml:space="preserve"> </w:t>
      </w:r>
    </w:p>
  </w:footnote>
  <w:footnote w:id="95">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https://jfrog.com/artifactory</w:t>
        </w:r>
      </w:hyperlink>
      <w:r>
        <w:rPr>
          <w:lang w:val="en-US"/>
        </w:rPr>
        <w:t xml:space="preserve"> </w:t>
      </w:r>
    </w:p>
  </w:footnote>
  <w:footnote w:id="96">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74" w:history="1">
        <w:r w:rsidRPr="00002168">
          <w:rPr>
            <w:rStyle w:val="Hyperlink"/>
            <w:lang w:val="en-US"/>
          </w:rPr>
          <w:t>https://mokkapps.de/blog/how-to-build-an-angular-app-once-and-deploy-it-to-multiple-environments/</w:t>
        </w:r>
      </w:hyperlink>
      <w:r w:rsidRPr="00002168">
        <w:rPr>
          <w:lang w:val="en-US"/>
        </w:rPr>
        <w:t xml:space="preserve"> </w:t>
      </w:r>
    </w:p>
  </w:footnote>
  <w:footnote w:id="97">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98">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99">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75" w:history="1">
        <w:r w:rsidRPr="00510721">
          <w:rPr>
            <w:rStyle w:val="Hyperlink"/>
            <w:lang w:val="en-GB"/>
          </w:rPr>
          <w:t>https://github.com/kiprotect/hyper</w:t>
        </w:r>
      </w:hyperlink>
    </w:p>
  </w:footnote>
  <w:footnote w:id="100">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1">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2">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3">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4">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76" w:history="1">
        <w:r w:rsidRPr="00184684">
          <w:rPr>
            <w:rStyle w:val="Hyperlink"/>
            <w:lang w:val="en-GB"/>
          </w:rPr>
          <w:t>https://reference.opcfoundation.org/TMC/v200/docs/8.1</w:t>
        </w:r>
      </w:hyperlink>
      <w:r>
        <w:rPr>
          <w:lang w:val="en-GB"/>
        </w:rPr>
        <w:t xml:space="preserve"> </w:t>
      </w:r>
    </w:p>
  </w:footnote>
  <w:footnote w:id="105">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6">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07">
    <w:p w14:paraId="4ACAE021" w14:textId="5417ECE8"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1E52C8">
        <w:rPr>
          <w:lang w:val="en-GB"/>
        </w:rPr>
        <w:t>7.5</w:t>
      </w:r>
      <w:r>
        <w:rPr>
          <w:lang w:val="en-GB"/>
        </w:rPr>
        <w:fldChar w:fldCharType="end"/>
      </w:r>
      <w:r>
        <w:rPr>
          <w:lang w:val="en-GB"/>
        </w:rPr>
        <w:t>.</w:t>
      </w:r>
    </w:p>
  </w:footnote>
  <w:footnote w:id="108">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77" w:history="1">
        <w:r w:rsidRPr="00C80F0B">
          <w:rPr>
            <w:rStyle w:val="Hyperlink"/>
            <w:lang w:val="en-US"/>
          </w:rPr>
          <w:t>https://github.com/iip-ecosphere/platform/tree/main/platform/examples</w:t>
        </w:r>
      </w:hyperlink>
      <w:r>
        <w:rPr>
          <w:lang w:val="en-US"/>
        </w:rPr>
        <w:t xml:space="preserve"> </w:t>
      </w:r>
    </w:p>
  </w:footnote>
  <w:footnote w:id="109">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0">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78" w:history="1">
        <w:r w:rsidRPr="00C80F0B">
          <w:rPr>
            <w:rStyle w:val="Hyperlink"/>
            <w:lang w:val="en-US"/>
          </w:rPr>
          <w:t>https://github.com/iip-ecosphere/platform/tree/main/platform/tools</w:t>
        </w:r>
      </w:hyperlink>
      <w:r>
        <w:rPr>
          <w:lang w:val="en-US"/>
        </w:rPr>
        <w:t xml:space="preserve"> </w:t>
      </w:r>
    </w:p>
  </w:footnote>
  <w:footnote w:id="111">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2">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0" w:name="_Hlk148945810"/>
      <w:r w:rsidRPr="00F57D99">
        <w:rPr>
          <w:rFonts w:ascii="Consolas" w:hAnsi="Consolas"/>
          <w:lang w:val="en-GB"/>
        </w:rPr>
        <w:t>src/main/easy</w:t>
      </w:r>
      <w:bookmarkEnd w:id="250"/>
      <w:r>
        <w:rPr>
          <w:lang w:val="en-GB"/>
        </w:rPr>
        <w:t>.</w:t>
      </w:r>
    </w:p>
  </w:footnote>
  <w:footnote w:id="113">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4">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5">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6">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79" w:history="1">
        <w:r w:rsidRPr="00F55CEA">
          <w:rPr>
            <w:rStyle w:val="Hyperlink"/>
            <w:lang w:val="en-US"/>
          </w:rPr>
          <w:t>https://de.wikipedia.org/wiki/Markdown</w:t>
        </w:r>
      </w:hyperlink>
      <w:r>
        <w:rPr>
          <w:lang w:val="en-US"/>
        </w:rPr>
        <w:t xml:space="preserve"> </w:t>
      </w:r>
    </w:p>
  </w:footnote>
  <w:footnote w:id="117">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0" w:history="1">
        <w:r w:rsidRPr="00815D20">
          <w:rPr>
            <w:rStyle w:val="Hyperlink"/>
            <w:lang w:val="en-US"/>
          </w:rPr>
          <w:t>https://github.com/iip-ecosphere/platform/blob/main/platform/documentation/README.md</w:t>
        </w:r>
      </w:hyperlink>
      <w:r>
        <w:rPr>
          <w:lang w:val="en-US"/>
        </w:rPr>
        <w:t xml:space="preserve"> </w:t>
      </w:r>
    </w:p>
  </w:footnote>
  <w:footnote w:id="118">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19">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81" w:history="1">
        <w:r w:rsidRPr="00B02795">
          <w:rPr>
            <w:rStyle w:val="Hyperlink"/>
            <w:lang w:val="en-US"/>
          </w:rPr>
          <w:t>https://github.com/iip-ecosphere/platform/tree/main/platform/tools</w:t>
        </w:r>
      </w:hyperlink>
      <w:r>
        <w:rPr>
          <w:lang w:val="en-US"/>
        </w:rPr>
        <w:t xml:space="preserve"> </w:t>
      </w:r>
    </w:p>
  </w:footnote>
  <w:footnote w:id="120">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82" w:history="1">
        <w:r w:rsidRPr="00A332BC">
          <w:rPr>
            <w:rStyle w:val="Hyperlink"/>
            <w:lang w:val="en-US"/>
          </w:rPr>
          <w:t>https://github.com/iip-ecosphere/platform/</w:t>
        </w:r>
      </w:hyperlink>
    </w:p>
  </w:footnote>
  <w:footnote w:id="121">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https://repo1.maven.org/maven2/de/iip-ecosphere/platform/</w:t>
        </w:r>
      </w:hyperlink>
      <w:r>
        <w:rPr>
          <w:lang w:val="en-US"/>
        </w:rPr>
        <w:t xml:space="preserve"> </w:t>
      </w:r>
    </w:p>
  </w:footnote>
  <w:footnote w:id="122">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https://projects.sse.uni-hildesheim.de/qm/maven/de/iip-ecosphere/platform/</w:t>
        </w:r>
      </w:hyperlink>
      <w:r>
        <w:rPr>
          <w:lang w:val="en-US"/>
        </w:rPr>
        <w:t xml:space="preserve"> </w:t>
      </w:r>
    </w:p>
  </w:footnote>
  <w:footnote w:id="123">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85"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6" w:history="1">
        <w:r w:rsidRPr="000F4128">
          <w:rPr>
            <w:rStyle w:val="Hyperlink"/>
            <w:lang w:val="en-GB"/>
          </w:rPr>
          <w:t>https://github.com/iip-ecosphere/platform/tree/main/platform/tools/Install</w:t>
        </w:r>
      </w:hyperlink>
      <w:r>
        <w:rPr>
          <w:lang w:val="en-GB"/>
        </w:rPr>
        <w:t xml:space="preserve"> </w:t>
      </w:r>
    </w:p>
  </w:footnote>
  <w:footnote w:id="124">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87" w:history="1">
        <w:r w:rsidRPr="000B1CCB">
          <w:rPr>
            <w:rStyle w:val="Hyperlink"/>
            <w:lang w:val="en-GB"/>
          </w:rPr>
          <w:t>https://jupyter.org/</w:t>
        </w:r>
      </w:hyperlink>
      <w:r>
        <w:rPr>
          <w:lang w:val="en-GB"/>
        </w:rPr>
        <w:t xml:space="preserve"> </w:t>
      </w:r>
    </w:p>
  </w:footnote>
  <w:footnote w:id="125">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88" w:history="1">
        <w:r w:rsidRPr="00556EE8">
          <w:rPr>
            <w:rStyle w:val="Hyperlink"/>
            <w:lang w:val="en-GB"/>
          </w:rPr>
          <w:t>https://github.com/iip-ecosphere/platform/blob/main/platform/tests/test.environment/README.md</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CE2"/>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8F3"/>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C0A"/>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9F5"/>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27"/>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5"/>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5C"/>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1DDF"/>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699"/>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2C8"/>
    <w:rsid w:val="001E5424"/>
    <w:rsid w:val="001E5444"/>
    <w:rsid w:val="001E54B2"/>
    <w:rsid w:val="001E5BD1"/>
    <w:rsid w:val="001E5C4B"/>
    <w:rsid w:val="001E6829"/>
    <w:rsid w:val="001E6856"/>
    <w:rsid w:val="001E6A32"/>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31"/>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1F84"/>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6B2B"/>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95"/>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1E3"/>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6A2"/>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00"/>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1FB"/>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933"/>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3F2"/>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AB5"/>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C90"/>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0E4"/>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7CA"/>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48"/>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107"/>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BA1"/>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71A1"/>
    <w:rsid w:val="005E724B"/>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762"/>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6CF"/>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51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80"/>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C9D"/>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6C9"/>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3"/>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3C48"/>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1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C58"/>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D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E85"/>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E23"/>
    <w:rsid w:val="00847FD4"/>
    <w:rsid w:val="0085019C"/>
    <w:rsid w:val="00850654"/>
    <w:rsid w:val="00850A25"/>
    <w:rsid w:val="00850D65"/>
    <w:rsid w:val="00850EA2"/>
    <w:rsid w:val="0085140A"/>
    <w:rsid w:val="008515E5"/>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49"/>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14"/>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4A2"/>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87"/>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1A"/>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E30"/>
    <w:rsid w:val="00A43F04"/>
    <w:rsid w:val="00A441D3"/>
    <w:rsid w:val="00A442A3"/>
    <w:rsid w:val="00A44441"/>
    <w:rsid w:val="00A4447F"/>
    <w:rsid w:val="00A44830"/>
    <w:rsid w:val="00A4493A"/>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202"/>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2DC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1B6"/>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C17"/>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348"/>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57"/>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6FD0"/>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195"/>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6E4D"/>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43C"/>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3F15"/>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2D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4E92"/>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354"/>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E36"/>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0F83"/>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B7F38"/>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582"/>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2DF6"/>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CB6"/>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7EB"/>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4A2"/>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wmf"/><Relationship Id="rId84" Type="http://schemas.openxmlformats.org/officeDocument/2006/relationships/hyperlink" Target="https://industrialdigitaltwin.org/wp-content/uploads/2022/10/IDTA-02003-1-2_Submodel_TechnicalData.pdf" TargetMode="External"/><Relationship Id="rId89" Type="http://schemas.openxmlformats.org/officeDocument/2006/relationships/hyperlink" Target="https://industrialdigitaltwin.org/wp-content/uploads/2023/08/IDTA-02007-1-0_Submodel_Software-Nameplate.pdf" TargetMode="External"/><Relationship Id="rId16" Type="http://schemas.openxmlformats.org/officeDocument/2006/relationships/image" Target="media/image9.emf"/><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internationaldataspaces.org/ids-ram-3-0/" TargetMode="External"/><Relationship Id="rId95" Type="http://schemas.openxmlformats.org/officeDocument/2006/relationships/hyperlink" Target="https://www.plattform-i40.de/IP/Redaktion/DE/Downloads/Publikation/Submodel_Templates-Asset_Administration_Shell-digital_nameplate.html"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industrialdigitaltwin.org/wp-content/uploads/2023/03/IDTA-02004-1-2_Submodel_Handover-Documentation.pdf" TargetMode="Externa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wmf"/><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jpeg"/><Relationship Id="rId75" Type="http://schemas.openxmlformats.org/officeDocument/2006/relationships/image" Target="media/image68.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industrialdigitaltwin.org/wp-content/uploads/2022/10/IDTA-02002-1-0_Submodel_ContactInformation.pdf" TargetMode="External"/><Relationship Id="rId91" Type="http://schemas.openxmlformats.org/officeDocument/2006/relationships/hyperlink" Target="https://www.iiconsortium.org/pdf/IIRA-v1.9.pdf"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industrialdigitaltwin.org/wp-content/uploads/2023/04/IDTA-02011-1-0_Submodel_HierarchicalStructuresEnablingBoM.pdf" TargetMode="External"/><Relationship Id="rId94" Type="http://schemas.openxmlformats.org/officeDocument/2006/relationships/hyperlink" Target="https://www.plattform-i40.de/PI40/Redaktion/EN/Downloads/Publikation/rami40-an-introduction.html" TargetMode="External"/><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plattform-i40.de/PI40/Redaktion/EN/Downloads/Publikation/LNI4.0-Testbed-Edge-Configuration_UsageViewEN.pdf?__blob=publicationFile&amp;v=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hyperlink" Target="https://industrialdigitaltwin.org/en/wp-content/uploads/sites/2/2023/03/IDTA-02008-1-1_Submodel_TimeSeriesData.pdf" TargetMode="External"/><Relationship Id="rId61" Type="http://schemas.openxmlformats.org/officeDocument/2006/relationships/image" Target="media/image54.emf"/><Relationship Id="rId82" Type="http://schemas.openxmlformats.org/officeDocument/2006/relationships/hyperlink" Target="https://doi.org/10.1016/j.infsof.2024.10765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www.omg.org/spec/UML/About-UML/" TargetMode="External"/><Relationship Id="rId9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jsoniter.com/" TargetMode="External"/><Relationship Id="rId21" Type="http://schemas.openxmlformats.org/officeDocument/2006/relationships/hyperlink" Target="https://eclass.eu/" TargetMode="External"/><Relationship Id="rId42" Type="http://schemas.openxmlformats.org/officeDocument/2006/relationships/hyperlink" Target="https://www.eclipse.org/kapua/" TargetMode="External"/><Relationship Id="rId47" Type="http://schemas.openxmlformats.org/officeDocument/2006/relationships/hyperlink" Target="https://de.wikipedia.org/wiki/WebSocket" TargetMode="External"/><Relationship Id="rId63" Type="http://schemas.openxmlformats.org/officeDocument/2006/relationships/hyperlink" Target="https://github.com/pambrose/prometheus-proxy" TargetMode="External"/><Relationship Id="rId68" Type="http://schemas.openxmlformats.org/officeDocument/2006/relationships/hyperlink" Target="https://pypi.org/project/pyzbar/" TargetMode="External"/><Relationship Id="rId84" Type="http://schemas.openxmlformats.org/officeDocument/2006/relationships/hyperlink" Target="https://projects.sse.uni-hildesheim.de/qm/maven/de/iip-ecosphere/platform/" TargetMode="External"/><Relationship Id="rId16" Type="http://schemas.openxmlformats.org/officeDocument/2006/relationships/hyperlink" Target="https://www.amqp.org/" TargetMode="External"/><Relationship Id="rId11" Type="http://schemas.openxmlformats.org/officeDocument/2006/relationships/hyperlink" Target="https://github.com/iip-ecosphere/platform/" TargetMode="External"/><Relationship Id="rId32" Type="http://schemas.openxmlformats.org/officeDocument/2006/relationships/hyperlink" Target="https://www.joda.org/joda-time/" TargetMode="External"/><Relationship Id="rId37" Type="http://schemas.openxmlformats.org/officeDocument/2006/relationships/hyperlink" Target="https://netty.io/" TargetMode="External"/><Relationship Id="rId53" Type="http://schemas.openxmlformats.org/officeDocument/2006/relationships/hyperlink" Target="https://www.ibm.com/docs/en/edge-computing/4.1" TargetMode="External"/><Relationship Id="rId58" Type="http://schemas.openxmlformats.org/officeDocument/2006/relationships/hyperlink" Target="http://tdongsi.github.io/blog/2017/04/23/docker-out-of-docker/" TargetMode="External"/><Relationship Id="rId74" Type="http://schemas.openxmlformats.org/officeDocument/2006/relationships/hyperlink" Target="https://mokkapps.de/blog/how-to-build-an-angular-app-once-and-deploy-it-to-multiple-environments/" TargetMode="External"/><Relationship Id="rId79" Type="http://schemas.openxmlformats.org/officeDocument/2006/relationships/hyperlink" Target="https://de.wikipedia.org/wiki/Markdown" TargetMode="External"/><Relationship Id="rId5" Type="http://schemas.openxmlformats.org/officeDocument/2006/relationships/hyperlink" Target="https://git-scm.com/" TargetMode="External"/><Relationship Id="rId19" Type="http://schemas.openxmlformats.org/officeDocument/2006/relationships/hyperlink" Target="https://en.wikipedia.org/wiki/Adapter_pattern" TargetMode="External"/><Relationship Id="rId14" Type="http://schemas.openxmlformats.org/officeDocument/2006/relationships/hyperlink" Target="https://search.maven.org/artifact/de.iip-ecosphere.platform/transport" TargetMode="External"/><Relationship Id="rId22" Type="http://schemas.openxmlformats.org/officeDocument/2006/relationships/hyperlink" Target="https://www.slf4j.org/" TargetMode="External"/><Relationship Id="rId27" Type="http://schemas.openxmlformats.org/officeDocument/2006/relationships/hyperlink" Target="https://github.com/TooTallNate/Java-WebSocket" TargetMode="External"/><Relationship Id="rId30" Type="http://schemas.openxmlformats.org/officeDocument/2006/relationships/hyperlink" Target="https://hc.apache.org/" TargetMode="External"/><Relationship Id="rId35" Type="http://schemas.openxmlformats.org/officeDocument/2006/relationships/hyperlink" Target="https://bytebuddy.net/" TargetMode="External"/><Relationship Id="rId43" Type="http://schemas.openxmlformats.org/officeDocument/2006/relationships/hyperlink" Target="https://projects.eclipse.org/projects/iot.ponte" TargetMode="External"/><Relationship Id="rId48" Type="http://schemas.openxmlformats.org/officeDocument/2006/relationships/hyperlink" Target="https://de.wikipedia.org/wiki/Remote_Procedure_Call" TargetMode="External"/><Relationship Id="rId56" Type="http://schemas.openxmlformats.org/officeDocument/2006/relationships/hyperlink" Target="https://github.com/digitalspider/jlxd" TargetMode="External"/><Relationship Id="rId64" Type="http://schemas.openxmlformats.org/officeDocument/2006/relationships/hyperlink" Target="https://github.com/matjaz99/alertmonitor" TargetMode="External"/><Relationship Id="rId69" Type="http://schemas.openxmlformats.org/officeDocument/2006/relationships/hyperlink" Target="https://flower.dev/" TargetMode="External"/><Relationship Id="rId77" Type="http://schemas.openxmlformats.org/officeDocument/2006/relationships/hyperlink" Target="https://github.com/iip-ecosphere/platform/tree/main/platform/examples" TargetMode="External"/><Relationship Id="rId8" Type="http://schemas.openxmlformats.org/officeDocument/2006/relationships/hyperlink" Target="https://en.wikipedia.org/wiki/YAML" TargetMode="External"/><Relationship Id="rId51" Type="http://schemas.openxmlformats.org/officeDocument/2006/relationships/hyperlink" Target="https://sse.uni-hildesheim.de/aktuelles/detailansicht/weltweiter-marktfuehrer-unterstuetzt-universitaet-hildesheim-im-bereich-industrie-40/" TargetMode="External"/><Relationship Id="rId72" Type="http://schemas.openxmlformats.org/officeDocument/2006/relationships/hyperlink" Target="https://help.sonatype.com/repomanager3/product-information/download" TargetMode="External"/><Relationship Id="rId80" Type="http://schemas.openxmlformats.org/officeDocument/2006/relationships/hyperlink" Target="https://github.com/iip-ecosphere/platform/blob/main/platform/documentation/README.md" TargetMode="External"/><Relationship Id="rId85" Type="http://schemas.openxmlformats.org/officeDocument/2006/relationships/hyperlink" Target="https://github.com/iip-ecosphere/platform/blob/main/platform/documentation/INSTALL.md" TargetMode="External"/><Relationship Id="rId3" Type="http://schemas.openxmlformats.org/officeDocument/2006/relationships/hyperlink" Target="https://www.eclipse.org/papyrus/" TargetMode="External"/><Relationship Id="rId12" Type="http://schemas.openxmlformats.org/officeDocument/2006/relationships/hyperlink" Target="https://projects.sse.uni-hildesheim.de/qm/maven/" TargetMode="External"/><Relationship Id="rId17" Type="http://schemas.openxmlformats.org/officeDocument/2006/relationships/hyperlink" Target="https://opcfoundation.org/news/press-releases/opc-foundation-announces-opc-ua-pubsub-release-important-extension-opc-ua-communication-platform/" TargetMode="External"/><Relationship Id="rId25" Type="http://schemas.openxmlformats.org/officeDocument/2006/relationships/hyperlink" Target="https://mvnrepository.com/artifact/org.glassfish/javax.json" TargetMode="External"/><Relationship Id="rId33" Type="http://schemas.openxmlformats.org/officeDocument/2006/relationships/hyperlink" Target="https://mina.apache.org/sshd-project/" TargetMode="External"/><Relationship Id="rId38" Type="http://schemas.openxmlformats.org/officeDocument/2006/relationships/hyperlink" Target="https://projects.eclipse.org/projects/iot.californium" TargetMode="External"/><Relationship Id="rId46" Type="http://schemas.openxmlformats.org/officeDocument/2006/relationships/hyperlink" Target="https://de.wikipedia.org/wiki/Representational_State_Transfer" TargetMode="External"/><Relationship Id="rId59" Type="http://schemas.openxmlformats.org/officeDocument/2006/relationships/hyperlink" Target="https://github.com/devicehive" TargetMode="External"/><Relationship Id="rId67" Type="http://schemas.openxmlformats.org/officeDocument/2006/relationships/hyperlink" Target="https://zxing.org/w/decode.jspx" TargetMode="External"/><Relationship Id="rId20" Type="http://schemas.openxmlformats.org/officeDocument/2006/relationships/hyperlink" Target="https://github.com/profesorfalken/jSensors" TargetMode="External"/><Relationship Id="rId41" Type="http://schemas.openxmlformats.org/officeDocument/2006/relationships/hyperlink" Target="https://projects.eclipse.org/projects/iot.agail" TargetMode="External"/><Relationship Id="rId54" Type="http://schemas.openxmlformats.org/officeDocument/2006/relationships/hyperlink" Target="https://kubernetes.io/de/" TargetMode="External"/><Relationship Id="rId62" Type="http://schemas.openxmlformats.org/officeDocument/2006/relationships/hyperlink" Target="https://github.com/openstack/swift" TargetMode="External"/><Relationship Id="rId70" Type="http://schemas.openxmlformats.org/officeDocument/2006/relationships/hyperlink" Target="https://mip-technology.de/" TargetMode="External"/><Relationship Id="rId75" Type="http://schemas.openxmlformats.org/officeDocument/2006/relationships/hyperlink" Target="https://github.com/kiprotect/hyper" TargetMode="External"/><Relationship Id="rId83" Type="http://schemas.openxmlformats.org/officeDocument/2006/relationships/hyperlink" Target="https://repo1.maven.org/maven2/de/iip-ecosphere/platform/" TargetMode="External"/><Relationship Id="rId88"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checkstyle.sourceforge.io/" TargetMode="External"/><Relationship Id="rId15" Type="http://schemas.openxmlformats.org/officeDocument/2006/relationships/hyperlink" Target="https://mqtt.org/" TargetMode="External"/><Relationship Id="rId23" Type="http://schemas.openxmlformats.org/officeDocument/2006/relationships/hyperlink" Target="https://github.com/snakeyaml/snakeyaml" TargetMode="External"/><Relationship Id="rId28" Type="http://schemas.openxmlformats.org/officeDocument/2006/relationships/hyperlink" Target="https://github.com/oshi/oshi" TargetMode="External"/><Relationship Id="rId36" Type="http://schemas.openxmlformats.org/officeDocument/2006/relationships/hyperlink" Target="https://developers.google.com/protocol-buffers" TargetMode="External"/><Relationship Id="rId49" Type="http://schemas.openxmlformats.org/officeDocument/2006/relationships/hyperlink" Target="https://grpc.io/" TargetMode="External"/><Relationship Id="rId57" Type="http://schemas.openxmlformats.org/officeDocument/2006/relationships/hyperlink" Target="https://github.com/SSEHUB/EASyProducer" TargetMode="External"/><Relationship Id="rId10" Type="http://schemas.openxmlformats.org/officeDocument/2006/relationships/hyperlink" Target="https://docs.oracle.com/javase/8/docs/api/java/util/ServiceLoader.html" TargetMode="External"/><Relationship Id="rId31" Type="http://schemas.openxmlformats.org/officeDocument/2006/relationships/hyperlink" Target="https://commons.apache.org/" TargetMode="External"/><Relationship Id="rId44" Type="http://schemas.openxmlformats.org/officeDocument/2006/relationships/hyperlink" Target="https://micrometer.io/" TargetMode="External"/><Relationship Id="rId52" Type="http://schemas.openxmlformats.org/officeDocument/2006/relationships/hyperlink" Target="https://www.lfedge.org/projects/openhorizon/" TargetMode="External"/><Relationship Id="rId60" Type="http://schemas.openxmlformats.org/officeDocument/2006/relationships/hyperlink" Target="https://github.com/thingsboard/thingsboard" TargetMode="External"/><Relationship Id="rId65" Type="http://schemas.openxmlformats.org/officeDocument/2006/relationships/hyperlink" Target="https://heykodex.com/" TargetMode="External"/><Relationship Id="rId73" Type="http://schemas.openxmlformats.org/officeDocument/2006/relationships/hyperlink" Target="https://jfrog.com/artifactory" TargetMode="External"/><Relationship Id="rId78" Type="http://schemas.openxmlformats.org/officeDocument/2006/relationships/hyperlink" Target="https://github.com/iip-ecosphere/platform/tree/main/platform/tools" TargetMode="External"/><Relationship Id="rId81" Type="http://schemas.openxmlformats.org/officeDocument/2006/relationships/hyperlink" Target="https://github.com/iip-ecosphere/platform/tree/main/platform/tools" TargetMode="External"/><Relationship Id="rId86" Type="http://schemas.openxmlformats.org/officeDocument/2006/relationships/hyperlink" Target="https://github.com/iip-ecosphere/platform/tree/main/platform/tools/Install" TargetMode="External"/><Relationship Id="rId4" Type="http://schemas.openxmlformats.org/officeDocument/2006/relationships/hyperlink" Target="https://maven.apache.org/" TargetMode="External"/><Relationship Id="rId9" Type="http://schemas.openxmlformats.org/officeDocument/2006/relationships/hyperlink" Target="https://www.json.org/json-en.html" TargetMode="External"/><Relationship Id="rId13" Type="http://schemas.openxmlformats.org/officeDocument/2006/relationships/hyperlink" Target="https://repo1.maven.org/maven2/de/iip-ecosphere/platform/" TargetMode="External"/><Relationship Id="rId18" Type="http://schemas.openxmlformats.org/officeDocument/2006/relationships/hyperlink" Target="https://prometheus.io/" TargetMode="External"/><Relationship Id="rId39" Type="http://schemas.openxmlformats.org/officeDocument/2006/relationships/hyperlink" Target="https://projects.eclipse.org/projects/iot.leshan" TargetMode="External"/><Relationship Id="rId34" Type="http://schemas.openxmlformats.org/officeDocument/2006/relationships/hyperlink" Target="https://micrometer.io/" TargetMode="External"/><Relationship Id="rId50" Type="http://schemas.openxmlformats.org/officeDocument/2006/relationships/hyperlink" Target="https://www.phoenixcontact.com/online/portal/de?uri=pxc-oc-itemdetail:pid=1069208&amp;library=dede&amp;tab=1" TargetMode="External"/><Relationship Id="rId55" Type="http://schemas.openxmlformats.org/officeDocument/2006/relationships/hyperlink" Target="https://www.docker.com/" TargetMode="External"/><Relationship Id="rId76" Type="http://schemas.openxmlformats.org/officeDocument/2006/relationships/hyperlink" Target="https://reference.opcfoundation.org/TMC/v200/docs/8.1" TargetMode="External"/><Relationship Id="rId7" Type="http://schemas.openxmlformats.org/officeDocument/2006/relationships/hyperlink" Target="https://github.com/iip-ecosphere/platform/" TargetMode="External"/><Relationship Id="rId71" Type="http://schemas.openxmlformats.org/officeDocument/2006/relationships/hyperlink" Target="https://www.plattform-i40.de/IP/Redaktion/DE/Newsletter/2019/Ausgabe21/2019-21-Praxisbeispiel2.html" TargetMode="External"/><Relationship Id="rId2" Type="http://schemas.openxmlformats.org/officeDocument/2006/relationships/hyperlink" Target="https://regap.de" TargetMode="External"/><Relationship Id="rId29" Type="http://schemas.openxmlformats.org/officeDocument/2006/relationships/hyperlink" Target="https://github.com/perwendel/spark" TargetMode="External"/><Relationship Id="rId24" Type="http://schemas.openxmlformats.org/officeDocument/2006/relationships/hyperlink" Target="https://github.com/FasterXML/jackson" TargetMode="External"/><Relationship Id="rId40" Type="http://schemas.openxmlformats.org/officeDocument/2006/relationships/hyperlink" Target="https://projects.eclipse.org/projects/iot.tahu" TargetMode="External"/><Relationship Id="rId45" Type="http://schemas.openxmlformats.org/officeDocument/2006/relationships/hyperlink" Target="https://micrometer.io/docs/concepts" TargetMode="External"/><Relationship Id="rId66" Type="http://schemas.openxmlformats.org/officeDocument/2006/relationships/hyperlink" Target="https://github.com/kiprotect/kodex" TargetMode="External"/><Relationship Id="rId87" Type="http://schemas.openxmlformats.org/officeDocument/2006/relationships/hyperlink" Target="https://jupyter.org/" TargetMode="External"/><Relationship Id="rId61" Type="http://schemas.openxmlformats.org/officeDocument/2006/relationships/hyperlink" Target="https://github.com/minio/minio" TargetMode="External"/><Relationship Id="rId82" Type="http://schemas.openxmlformats.org/officeDocument/2006/relationships/hyperlink" Target="https://github.com/iip-ecosphere/platform/"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70041</Words>
  <Characters>399240</Characters>
  <Application>Microsoft Office Word</Application>
  <DocSecurity>0</DocSecurity>
  <Lines>3327</Lines>
  <Paragraphs>936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468345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1359</cp:revision>
  <cp:lastPrinted>2025-12-17T11:50:00Z</cp:lastPrinted>
  <dcterms:created xsi:type="dcterms:W3CDTF">2023-03-06T10:45:00Z</dcterms:created>
  <dcterms:modified xsi:type="dcterms:W3CDTF">2025-12-17T12:04:00Z</dcterms:modified>
</cp:coreProperties>
</file>