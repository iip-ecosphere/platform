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DDE2C50"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01637">
                              <w:rPr>
                                <w:rFonts w:ascii="Microsoft Sans Serif" w:hAnsi="Microsoft Sans Serif" w:cs="Microsoft Sans Serif"/>
                                <w:b/>
                                <w:noProof/>
                                <w:sz w:val="32"/>
                                <w:szCs w:val="32"/>
                                <w:highlight w:val="yellow"/>
                                <w:lang w:val="en-US"/>
                              </w:rPr>
                              <w:t>12/4/2025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DDE2C50"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01637">
                        <w:rPr>
                          <w:rFonts w:ascii="Microsoft Sans Serif" w:hAnsi="Microsoft Sans Serif" w:cs="Microsoft Sans Serif"/>
                          <w:b/>
                          <w:noProof/>
                          <w:sz w:val="32"/>
                          <w:szCs w:val="32"/>
                          <w:highlight w:val="yellow"/>
                          <w:lang w:val="en-US"/>
                        </w:rPr>
                        <w:t>12/4/2025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4EC5D430" w14:textId="058CE940" w:rsidR="005D7947"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3421491" w:history="1">
            <w:r w:rsidR="005D7947" w:rsidRPr="00766F81">
              <w:rPr>
                <w:rStyle w:val="Hyperlink"/>
                <w:noProof/>
                <w:lang w:val="en-US"/>
              </w:rPr>
              <w:t>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Introduction</w:t>
            </w:r>
            <w:r w:rsidR="005D7947">
              <w:rPr>
                <w:noProof/>
                <w:webHidden/>
              </w:rPr>
              <w:tab/>
            </w:r>
            <w:r w:rsidR="005D7947">
              <w:rPr>
                <w:noProof/>
                <w:webHidden/>
              </w:rPr>
              <w:fldChar w:fldCharType="begin"/>
            </w:r>
            <w:r w:rsidR="005D7947">
              <w:rPr>
                <w:noProof/>
                <w:webHidden/>
              </w:rPr>
              <w:instrText xml:space="preserve"> PAGEREF _Toc213421491 \h </w:instrText>
            </w:r>
            <w:r w:rsidR="005D7947">
              <w:rPr>
                <w:noProof/>
                <w:webHidden/>
              </w:rPr>
            </w:r>
            <w:r w:rsidR="005D7947">
              <w:rPr>
                <w:noProof/>
                <w:webHidden/>
              </w:rPr>
              <w:fldChar w:fldCharType="separate"/>
            </w:r>
            <w:r w:rsidR="00401637">
              <w:rPr>
                <w:noProof/>
                <w:webHidden/>
              </w:rPr>
              <w:t>7</w:t>
            </w:r>
            <w:r w:rsidR="005D7947">
              <w:rPr>
                <w:noProof/>
                <w:webHidden/>
              </w:rPr>
              <w:fldChar w:fldCharType="end"/>
            </w:r>
          </w:hyperlink>
        </w:p>
        <w:p w14:paraId="166A0996" w14:textId="6E20731F" w:rsidR="005D7947" w:rsidRDefault="00000000">
          <w:pPr>
            <w:pStyle w:val="TOC2"/>
            <w:rPr>
              <w:rFonts w:eastAsiaTheme="minorEastAsia"/>
              <w:noProof/>
              <w:kern w:val="2"/>
              <w:sz w:val="24"/>
              <w:szCs w:val="24"/>
              <w:lang w:val="en-DE" w:eastAsia="en-DE"/>
              <w14:ligatures w14:val="standardContextual"/>
            </w:rPr>
          </w:pPr>
          <w:hyperlink w:anchor="_Toc213421492" w:history="1">
            <w:r w:rsidR="005D7947" w:rsidRPr="00766F81">
              <w:rPr>
                <w:rStyle w:val="Hyperlink"/>
                <w:noProof/>
                <w:lang w:val="en-US"/>
              </w:rPr>
              <w:t>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Motivation and Goals</w:t>
            </w:r>
            <w:r w:rsidR="005D7947">
              <w:rPr>
                <w:noProof/>
                <w:webHidden/>
              </w:rPr>
              <w:tab/>
            </w:r>
            <w:r w:rsidR="005D7947">
              <w:rPr>
                <w:noProof/>
                <w:webHidden/>
              </w:rPr>
              <w:fldChar w:fldCharType="begin"/>
            </w:r>
            <w:r w:rsidR="005D7947">
              <w:rPr>
                <w:noProof/>
                <w:webHidden/>
              </w:rPr>
              <w:instrText xml:space="preserve"> PAGEREF _Toc213421492 \h </w:instrText>
            </w:r>
            <w:r w:rsidR="005D7947">
              <w:rPr>
                <w:noProof/>
                <w:webHidden/>
              </w:rPr>
            </w:r>
            <w:r w:rsidR="005D7947">
              <w:rPr>
                <w:noProof/>
                <w:webHidden/>
              </w:rPr>
              <w:fldChar w:fldCharType="separate"/>
            </w:r>
            <w:r w:rsidR="00401637">
              <w:rPr>
                <w:noProof/>
                <w:webHidden/>
              </w:rPr>
              <w:t>7</w:t>
            </w:r>
            <w:r w:rsidR="005D7947">
              <w:rPr>
                <w:noProof/>
                <w:webHidden/>
              </w:rPr>
              <w:fldChar w:fldCharType="end"/>
            </w:r>
          </w:hyperlink>
        </w:p>
        <w:p w14:paraId="7CFE724A" w14:textId="459E030D" w:rsidR="005D7947" w:rsidRDefault="00000000">
          <w:pPr>
            <w:pStyle w:val="TOC2"/>
            <w:rPr>
              <w:rFonts w:eastAsiaTheme="minorEastAsia"/>
              <w:noProof/>
              <w:kern w:val="2"/>
              <w:sz w:val="24"/>
              <w:szCs w:val="24"/>
              <w:lang w:val="en-DE" w:eastAsia="en-DE"/>
              <w14:ligatures w14:val="standardContextual"/>
            </w:rPr>
          </w:pPr>
          <w:hyperlink w:anchor="_Toc213421493" w:history="1">
            <w:r w:rsidR="005D7947" w:rsidRPr="00766F81">
              <w:rPr>
                <w:rStyle w:val="Hyperlink"/>
                <w:noProof/>
                <w:lang w:val="en-US"/>
              </w:rPr>
              <w:t>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Interaction with other initiatives</w:t>
            </w:r>
            <w:r w:rsidR="005D7947">
              <w:rPr>
                <w:noProof/>
                <w:webHidden/>
              </w:rPr>
              <w:tab/>
            </w:r>
            <w:r w:rsidR="005D7947">
              <w:rPr>
                <w:noProof/>
                <w:webHidden/>
              </w:rPr>
              <w:fldChar w:fldCharType="begin"/>
            </w:r>
            <w:r w:rsidR="005D7947">
              <w:rPr>
                <w:noProof/>
                <w:webHidden/>
              </w:rPr>
              <w:instrText xml:space="preserve"> PAGEREF _Toc213421493 \h </w:instrText>
            </w:r>
            <w:r w:rsidR="005D7947">
              <w:rPr>
                <w:noProof/>
                <w:webHidden/>
              </w:rPr>
            </w:r>
            <w:r w:rsidR="005D7947">
              <w:rPr>
                <w:noProof/>
                <w:webHidden/>
              </w:rPr>
              <w:fldChar w:fldCharType="separate"/>
            </w:r>
            <w:r w:rsidR="00401637">
              <w:rPr>
                <w:noProof/>
                <w:webHidden/>
              </w:rPr>
              <w:t>8</w:t>
            </w:r>
            <w:r w:rsidR="005D7947">
              <w:rPr>
                <w:noProof/>
                <w:webHidden/>
              </w:rPr>
              <w:fldChar w:fldCharType="end"/>
            </w:r>
          </w:hyperlink>
        </w:p>
        <w:p w14:paraId="487386EE" w14:textId="2EFDE967" w:rsidR="005D7947" w:rsidRDefault="00000000">
          <w:pPr>
            <w:pStyle w:val="TOC2"/>
            <w:rPr>
              <w:rFonts w:eastAsiaTheme="minorEastAsia"/>
              <w:noProof/>
              <w:kern w:val="2"/>
              <w:sz w:val="24"/>
              <w:szCs w:val="24"/>
              <w:lang w:val="en-DE" w:eastAsia="en-DE"/>
              <w14:ligatures w14:val="standardContextual"/>
            </w:rPr>
          </w:pPr>
          <w:hyperlink w:anchor="_Toc213421494" w:history="1">
            <w:r w:rsidR="005D7947" w:rsidRPr="00766F81">
              <w:rPr>
                <w:rStyle w:val="Hyperlink"/>
                <w:noProof/>
                <w:lang w:val="en-US"/>
              </w:rPr>
              <w:t>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Structure of the document</w:t>
            </w:r>
            <w:r w:rsidR="005D7947">
              <w:rPr>
                <w:noProof/>
                <w:webHidden/>
              </w:rPr>
              <w:tab/>
            </w:r>
            <w:r w:rsidR="005D7947">
              <w:rPr>
                <w:noProof/>
                <w:webHidden/>
              </w:rPr>
              <w:fldChar w:fldCharType="begin"/>
            </w:r>
            <w:r w:rsidR="005D7947">
              <w:rPr>
                <w:noProof/>
                <w:webHidden/>
              </w:rPr>
              <w:instrText xml:space="preserve"> PAGEREF _Toc213421494 \h </w:instrText>
            </w:r>
            <w:r w:rsidR="005D7947">
              <w:rPr>
                <w:noProof/>
                <w:webHidden/>
              </w:rPr>
            </w:r>
            <w:r w:rsidR="005D7947">
              <w:rPr>
                <w:noProof/>
                <w:webHidden/>
              </w:rPr>
              <w:fldChar w:fldCharType="separate"/>
            </w:r>
            <w:r w:rsidR="00401637">
              <w:rPr>
                <w:noProof/>
                <w:webHidden/>
              </w:rPr>
              <w:t>9</w:t>
            </w:r>
            <w:r w:rsidR="005D7947">
              <w:rPr>
                <w:noProof/>
                <w:webHidden/>
              </w:rPr>
              <w:fldChar w:fldCharType="end"/>
            </w:r>
          </w:hyperlink>
        </w:p>
        <w:p w14:paraId="130C30A8" w14:textId="548F19F2" w:rsidR="005D7947" w:rsidRDefault="00000000">
          <w:pPr>
            <w:pStyle w:val="TOC1"/>
            <w:rPr>
              <w:rFonts w:eastAsiaTheme="minorEastAsia"/>
              <w:noProof/>
              <w:kern w:val="2"/>
              <w:sz w:val="24"/>
              <w:szCs w:val="24"/>
              <w:lang w:val="en-DE" w:eastAsia="en-DE"/>
              <w14:ligatures w14:val="standardContextual"/>
            </w:rPr>
          </w:pPr>
          <w:hyperlink w:anchor="_Toc213421495" w:history="1">
            <w:r w:rsidR="005D7947" w:rsidRPr="00766F81">
              <w:rPr>
                <w:rStyle w:val="Hyperlink"/>
                <w:noProof/>
                <w:lang w:val="en-US"/>
              </w:rPr>
              <w:t>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Tooling and Basic Technical Decisions</w:t>
            </w:r>
            <w:r w:rsidR="005D7947">
              <w:rPr>
                <w:noProof/>
                <w:webHidden/>
              </w:rPr>
              <w:tab/>
            </w:r>
            <w:r w:rsidR="005D7947">
              <w:rPr>
                <w:noProof/>
                <w:webHidden/>
              </w:rPr>
              <w:fldChar w:fldCharType="begin"/>
            </w:r>
            <w:r w:rsidR="005D7947">
              <w:rPr>
                <w:noProof/>
                <w:webHidden/>
              </w:rPr>
              <w:instrText xml:space="preserve"> PAGEREF _Toc213421495 \h </w:instrText>
            </w:r>
            <w:r w:rsidR="005D7947">
              <w:rPr>
                <w:noProof/>
                <w:webHidden/>
              </w:rPr>
            </w:r>
            <w:r w:rsidR="005D7947">
              <w:rPr>
                <w:noProof/>
                <w:webHidden/>
              </w:rPr>
              <w:fldChar w:fldCharType="separate"/>
            </w:r>
            <w:r w:rsidR="00401637">
              <w:rPr>
                <w:noProof/>
                <w:webHidden/>
              </w:rPr>
              <w:t>11</w:t>
            </w:r>
            <w:r w:rsidR="005D7947">
              <w:rPr>
                <w:noProof/>
                <w:webHidden/>
              </w:rPr>
              <w:fldChar w:fldCharType="end"/>
            </w:r>
          </w:hyperlink>
        </w:p>
        <w:p w14:paraId="55B3487D" w14:textId="79AE4A4C" w:rsidR="005D7947" w:rsidRDefault="00000000">
          <w:pPr>
            <w:pStyle w:val="TOC1"/>
            <w:rPr>
              <w:rFonts w:eastAsiaTheme="minorEastAsia"/>
              <w:noProof/>
              <w:kern w:val="2"/>
              <w:sz w:val="24"/>
              <w:szCs w:val="24"/>
              <w:lang w:val="en-DE" w:eastAsia="en-DE"/>
              <w14:ligatures w14:val="standardContextual"/>
            </w:rPr>
          </w:pPr>
          <w:hyperlink w:anchor="_Toc213421496" w:history="1">
            <w:r w:rsidR="005D7947" w:rsidRPr="00766F81">
              <w:rPr>
                <w:rStyle w:val="Hyperlink"/>
                <w:noProof/>
                <w:lang w:val="en-US"/>
              </w:rPr>
              <w:t>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Architecture</w:t>
            </w:r>
            <w:r w:rsidR="005D7947">
              <w:rPr>
                <w:noProof/>
                <w:webHidden/>
              </w:rPr>
              <w:tab/>
            </w:r>
            <w:r w:rsidR="005D7947">
              <w:rPr>
                <w:noProof/>
                <w:webHidden/>
              </w:rPr>
              <w:fldChar w:fldCharType="begin"/>
            </w:r>
            <w:r w:rsidR="005D7947">
              <w:rPr>
                <w:noProof/>
                <w:webHidden/>
              </w:rPr>
              <w:instrText xml:space="preserve"> PAGEREF _Toc213421496 \h </w:instrText>
            </w:r>
            <w:r w:rsidR="005D7947">
              <w:rPr>
                <w:noProof/>
                <w:webHidden/>
              </w:rPr>
            </w:r>
            <w:r w:rsidR="005D7947">
              <w:rPr>
                <w:noProof/>
                <w:webHidden/>
              </w:rPr>
              <w:fldChar w:fldCharType="separate"/>
            </w:r>
            <w:r w:rsidR="00401637">
              <w:rPr>
                <w:noProof/>
                <w:webHidden/>
              </w:rPr>
              <w:t>15</w:t>
            </w:r>
            <w:r w:rsidR="005D7947">
              <w:rPr>
                <w:noProof/>
                <w:webHidden/>
              </w:rPr>
              <w:fldChar w:fldCharType="end"/>
            </w:r>
          </w:hyperlink>
        </w:p>
        <w:p w14:paraId="59F0CABC" w14:textId="7B4E6FAC" w:rsidR="005D7947" w:rsidRDefault="00000000">
          <w:pPr>
            <w:pStyle w:val="TOC2"/>
            <w:rPr>
              <w:rFonts w:eastAsiaTheme="minorEastAsia"/>
              <w:noProof/>
              <w:kern w:val="2"/>
              <w:sz w:val="24"/>
              <w:szCs w:val="24"/>
              <w:lang w:val="en-DE" w:eastAsia="en-DE"/>
              <w14:ligatures w14:val="standardContextual"/>
            </w:rPr>
          </w:pPr>
          <w:hyperlink w:anchor="_Toc213421497" w:history="1">
            <w:r w:rsidR="005D7947" w:rsidRPr="00766F81">
              <w:rPr>
                <w:rStyle w:val="Hyperlink"/>
                <w:noProof/>
                <w:lang w:val="en-US"/>
              </w:rPr>
              <w:t>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Overview</w:t>
            </w:r>
            <w:r w:rsidR="005D7947">
              <w:rPr>
                <w:noProof/>
                <w:webHidden/>
              </w:rPr>
              <w:tab/>
            </w:r>
            <w:r w:rsidR="005D7947">
              <w:rPr>
                <w:noProof/>
                <w:webHidden/>
              </w:rPr>
              <w:fldChar w:fldCharType="begin"/>
            </w:r>
            <w:r w:rsidR="005D7947">
              <w:rPr>
                <w:noProof/>
                <w:webHidden/>
              </w:rPr>
              <w:instrText xml:space="preserve"> PAGEREF _Toc213421497 \h </w:instrText>
            </w:r>
            <w:r w:rsidR="005D7947">
              <w:rPr>
                <w:noProof/>
                <w:webHidden/>
              </w:rPr>
            </w:r>
            <w:r w:rsidR="005D7947">
              <w:rPr>
                <w:noProof/>
                <w:webHidden/>
              </w:rPr>
              <w:fldChar w:fldCharType="separate"/>
            </w:r>
            <w:r w:rsidR="00401637">
              <w:rPr>
                <w:noProof/>
                <w:webHidden/>
              </w:rPr>
              <w:t>15</w:t>
            </w:r>
            <w:r w:rsidR="005D7947">
              <w:rPr>
                <w:noProof/>
                <w:webHidden/>
              </w:rPr>
              <w:fldChar w:fldCharType="end"/>
            </w:r>
          </w:hyperlink>
        </w:p>
        <w:p w14:paraId="059E7AA6" w14:textId="427FAE3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8"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Relation to Reference Architectures</w:t>
            </w:r>
            <w:r w:rsidR="005D7947">
              <w:rPr>
                <w:noProof/>
                <w:webHidden/>
              </w:rPr>
              <w:tab/>
            </w:r>
            <w:r w:rsidR="005D7947">
              <w:rPr>
                <w:noProof/>
                <w:webHidden/>
              </w:rPr>
              <w:fldChar w:fldCharType="begin"/>
            </w:r>
            <w:r w:rsidR="005D7947">
              <w:rPr>
                <w:noProof/>
                <w:webHidden/>
              </w:rPr>
              <w:instrText xml:space="preserve"> PAGEREF _Toc213421498 \h </w:instrText>
            </w:r>
            <w:r w:rsidR="005D7947">
              <w:rPr>
                <w:noProof/>
                <w:webHidden/>
              </w:rPr>
            </w:r>
            <w:r w:rsidR="005D7947">
              <w:rPr>
                <w:noProof/>
                <w:webHidden/>
              </w:rPr>
              <w:fldChar w:fldCharType="separate"/>
            </w:r>
            <w:r w:rsidR="00401637">
              <w:rPr>
                <w:noProof/>
                <w:webHidden/>
              </w:rPr>
              <w:t>20</w:t>
            </w:r>
            <w:r w:rsidR="005D7947">
              <w:rPr>
                <w:noProof/>
                <w:webHidden/>
              </w:rPr>
              <w:fldChar w:fldCharType="end"/>
            </w:r>
          </w:hyperlink>
        </w:p>
        <w:p w14:paraId="2BD3D872" w14:textId="0353C01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9"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Stream (Data) Processing</w:t>
            </w:r>
            <w:r w:rsidR="005D7947">
              <w:rPr>
                <w:noProof/>
                <w:webHidden/>
              </w:rPr>
              <w:tab/>
            </w:r>
            <w:r w:rsidR="005D7947">
              <w:rPr>
                <w:noProof/>
                <w:webHidden/>
              </w:rPr>
              <w:fldChar w:fldCharType="begin"/>
            </w:r>
            <w:r w:rsidR="005D7947">
              <w:rPr>
                <w:noProof/>
                <w:webHidden/>
              </w:rPr>
              <w:instrText xml:space="preserve"> PAGEREF _Toc213421499 \h </w:instrText>
            </w:r>
            <w:r w:rsidR="005D7947">
              <w:rPr>
                <w:noProof/>
                <w:webHidden/>
              </w:rPr>
            </w:r>
            <w:r w:rsidR="005D7947">
              <w:rPr>
                <w:noProof/>
                <w:webHidden/>
              </w:rPr>
              <w:fldChar w:fldCharType="separate"/>
            </w:r>
            <w:r w:rsidR="00401637">
              <w:rPr>
                <w:noProof/>
                <w:webHidden/>
              </w:rPr>
              <w:t>20</w:t>
            </w:r>
            <w:r w:rsidR="005D7947">
              <w:rPr>
                <w:noProof/>
                <w:webHidden/>
              </w:rPr>
              <w:fldChar w:fldCharType="end"/>
            </w:r>
          </w:hyperlink>
        </w:p>
        <w:p w14:paraId="79235258" w14:textId="7612917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0"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_Toc213421500 \h </w:instrText>
            </w:r>
            <w:r w:rsidR="005D7947">
              <w:rPr>
                <w:noProof/>
                <w:webHidden/>
              </w:rPr>
            </w:r>
            <w:r w:rsidR="005D7947">
              <w:rPr>
                <w:noProof/>
                <w:webHidden/>
              </w:rPr>
              <w:fldChar w:fldCharType="separate"/>
            </w:r>
            <w:r w:rsidR="00401637">
              <w:rPr>
                <w:noProof/>
                <w:webHidden/>
              </w:rPr>
              <w:t>21</w:t>
            </w:r>
            <w:r w:rsidR="005D7947">
              <w:rPr>
                <w:noProof/>
                <w:webHidden/>
              </w:rPr>
              <w:fldChar w:fldCharType="end"/>
            </w:r>
          </w:hyperlink>
        </w:p>
        <w:p w14:paraId="5B1AFE5E" w14:textId="1B4036C1"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1" w:history="1">
            <w:r w:rsidR="005D7947" w:rsidRPr="00766F81">
              <w:rPr>
                <w:rStyle w:val="Hyperlink"/>
                <w:noProof/>
                <w:lang w:val="en-US"/>
              </w:rPr>
              <w:t>3.1.4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Component Interaction Overview</w:t>
            </w:r>
            <w:r w:rsidR="005D7947">
              <w:rPr>
                <w:noProof/>
                <w:webHidden/>
              </w:rPr>
              <w:tab/>
            </w:r>
            <w:r w:rsidR="005D7947">
              <w:rPr>
                <w:noProof/>
                <w:webHidden/>
              </w:rPr>
              <w:fldChar w:fldCharType="begin"/>
            </w:r>
            <w:r w:rsidR="005D7947">
              <w:rPr>
                <w:noProof/>
                <w:webHidden/>
              </w:rPr>
              <w:instrText xml:space="preserve"> PAGEREF _Toc213421501 \h </w:instrText>
            </w:r>
            <w:r w:rsidR="005D7947">
              <w:rPr>
                <w:noProof/>
                <w:webHidden/>
              </w:rPr>
            </w:r>
            <w:r w:rsidR="005D7947">
              <w:rPr>
                <w:noProof/>
                <w:webHidden/>
              </w:rPr>
              <w:fldChar w:fldCharType="separate"/>
            </w:r>
            <w:r w:rsidR="00401637">
              <w:rPr>
                <w:noProof/>
                <w:webHidden/>
              </w:rPr>
              <w:t>23</w:t>
            </w:r>
            <w:r w:rsidR="005D7947">
              <w:rPr>
                <w:noProof/>
                <w:webHidden/>
              </w:rPr>
              <w:fldChar w:fldCharType="end"/>
            </w:r>
          </w:hyperlink>
        </w:p>
        <w:p w14:paraId="359D347D" w14:textId="4140D7B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2" w:history="1">
            <w:r w:rsidR="005D7947" w:rsidRPr="00766F81">
              <w:rPr>
                <w:rStyle w:val="Hyperlink"/>
                <w:noProof/>
                <w:lang w:val="en-US"/>
              </w:rPr>
              <w:t>3.1.5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Virtual Character of the Platform</w:t>
            </w:r>
            <w:r w:rsidR="005D7947">
              <w:rPr>
                <w:noProof/>
                <w:webHidden/>
              </w:rPr>
              <w:tab/>
            </w:r>
            <w:r w:rsidR="005D7947">
              <w:rPr>
                <w:noProof/>
                <w:webHidden/>
              </w:rPr>
              <w:fldChar w:fldCharType="begin"/>
            </w:r>
            <w:r w:rsidR="005D7947">
              <w:rPr>
                <w:noProof/>
                <w:webHidden/>
              </w:rPr>
              <w:instrText xml:space="preserve"> PAGEREF _Toc213421502 \h </w:instrText>
            </w:r>
            <w:r w:rsidR="005D7947">
              <w:rPr>
                <w:noProof/>
                <w:webHidden/>
              </w:rPr>
            </w:r>
            <w:r w:rsidR="005D7947">
              <w:rPr>
                <w:noProof/>
                <w:webHidden/>
              </w:rPr>
              <w:fldChar w:fldCharType="separate"/>
            </w:r>
            <w:r w:rsidR="00401637">
              <w:rPr>
                <w:noProof/>
                <w:webHidden/>
              </w:rPr>
              <w:t>25</w:t>
            </w:r>
            <w:r w:rsidR="005D7947">
              <w:rPr>
                <w:noProof/>
                <w:webHidden/>
              </w:rPr>
              <w:fldChar w:fldCharType="end"/>
            </w:r>
          </w:hyperlink>
        </w:p>
        <w:p w14:paraId="6AF37F2B" w14:textId="66D92FB7" w:rsidR="005D7947" w:rsidRDefault="00000000">
          <w:pPr>
            <w:pStyle w:val="TOC2"/>
            <w:rPr>
              <w:rFonts w:eastAsiaTheme="minorEastAsia"/>
              <w:noProof/>
              <w:kern w:val="2"/>
              <w:sz w:val="24"/>
              <w:szCs w:val="24"/>
              <w:lang w:val="en-DE" w:eastAsia="en-DE"/>
              <w14:ligatures w14:val="standardContextual"/>
            </w:rPr>
          </w:pPr>
          <w:hyperlink w:anchor="_Toc213421503" w:history="1">
            <w:r w:rsidR="005D7947" w:rsidRPr="00766F81">
              <w:rPr>
                <w:rStyle w:val="Hyperlink"/>
                <w:noProof/>
                <w:lang w:val="en-US"/>
              </w:rPr>
              <w:t>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Overall Requirements</w:t>
            </w:r>
            <w:r w:rsidR="005D7947">
              <w:rPr>
                <w:noProof/>
                <w:webHidden/>
              </w:rPr>
              <w:tab/>
            </w:r>
            <w:r w:rsidR="005D7947">
              <w:rPr>
                <w:noProof/>
                <w:webHidden/>
              </w:rPr>
              <w:fldChar w:fldCharType="begin"/>
            </w:r>
            <w:r w:rsidR="005D7947">
              <w:rPr>
                <w:noProof/>
                <w:webHidden/>
              </w:rPr>
              <w:instrText xml:space="preserve"> PAGEREF _Toc213421503 \h </w:instrText>
            </w:r>
            <w:r w:rsidR="005D7947">
              <w:rPr>
                <w:noProof/>
                <w:webHidden/>
              </w:rPr>
            </w:r>
            <w:r w:rsidR="005D7947">
              <w:rPr>
                <w:noProof/>
                <w:webHidden/>
              </w:rPr>
              <w:fldChar w:fldCharType="separate"/>
            </w:r>
            <w:r w:rsidR="00401637">
              <w:rPr>
                <w:noProof/>
                <w:webHidden/>
              </w:rPr>
              <w:t>25</w:t>
            </w:r>
            <w:r w:rsidR="005D7947">
              <w:rPr>
                <w:noProof/>
                <w:webHidden/>
              </w:rPr>
              <w:fldChar w:fldCharType="end"/>
            </w:r>
          </w:hyperlink>
        </w:p>
        <w:p w14:paraId="1A6273B5" w14:textId="1D8822C1" w:rsidR="005D7947" w:rsidRDefault="00000000">
          <w:pPr>
            <w:pStyle w:val="TOC2"/>
            <w:rPr>
              <w:rFonts w:eastAsiaTheme="minorEastAsia"/>
              <w:noProof/>
              <w:kern w:val="2"/>
              <w:sz w:val="24"/>
              <w:szCs w:val="24"/>
              <w:lang w:val="en-DE" w:eastAsia="en-DE"/>
              <w14:ligatures w14:val="standardContextual"/>
            </w:rPr>
          </w:pPr>
          <w:hyperlink w:anchor="_Toc213421504" w:history="1">
            <w:r w:rsidR="005D7947" w:rsidRPr="00766F81">
              <w:rPr>
                <w:rStyle w:val="Hyperlink"/>
                <w:noProof/>
                <w:lang w:val="en-US"/>
              </w:rPr>
              <w:t>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Layer</w:t>
            </w:r>
            <w:r w:rsidR="005D7947">
              <w:rPr>
                <w:noProof/>
                <w:webHidden/>
              </w:rPr>
              <w:tab/>
            </w:r>
            <w:r w:rsidR="005D7947">
              <w:rPr>
                <w:noProof/>
                <w:webHidden/>
              </w:rPr>
              <w:fldChar w:fldCharType="begin"/>
            </w:r>
            <w:r w:rsidR="005D7947">
              <w:rPr>
                <w:noProof/>
                <w:webHidden/>
              </w:rPr>
              <w:instrText xml:space="preserve"> PAGEREF _Toc213421504 \h </w:instrText>
            </w:r>
            <w:r w:rsidR="005D7947">
              <w:rPr>
                <w:noProof/>
                <w:webHidden/>
              </w:rPr>
            </w:r>
            <w:r w:rsidR="005D7947">
              <w:rPr>
                <w:noProof/>
                <w:webHidden/>
              </w:rPr>
              <w:fldChar w:fldCharType="separate"/>
            </w:r>
            <w:r w:rsidR="00401637">
              <w:rPr>
                <w:noProof/>
                <w:webHidden/>
              </w:rPr>
              <w:t>27</w:t>
            </w:r>
            <w:r w:rsidR="005D7947">
              <w:rPr>
                <w:noProof/>
                <w:webHidden/>
              </w:rPr>
              <w:fldChar w:fldCharType="end"/>
            </w:r>
          </w:hyperlink>
        </w:p>
        <w:p w14:paraId="4DFDAD90" w14:textId="394E3FB2"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5" w:history="1">
            <w:r w:rsidR="005D7947" w:rsidRPr="00766F81">
              <w:rPr>
                <w:rStyle w:val="Hyperlink"/>
                <w:noProof/>
                <w:lang w:val="en-US"/>
              </w:rPr>
              <w:t>3.3.1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 Abstraction</w:t>
            </w:r>
            <w:r w:rsidR="005D7947">
              <w:rPr>
                <w:noProof/>
                <w:webHidden/>
              </w:rPr>
              <w:tab/>
            </w:r>
            <w:r w:rsidR="005D7947">
              <w:rPr>
                <w:noProof/>
                <w:webHidden/>
              </w:rPr>
              <w:fldChar w:fldCharType="begin"/>
            </w:r>
            <w:r w:rsidR="005D7947">
              <w:rPr>
                <w:noProof/>
                <w:webHidden/>
              </w:rPr>
              <w:instrText xml:space="preserve"> PAGEREF _Toc213421505 \h </w:instrText>
            </w:r>
            <w:r w:rsidR="005D7947">
              <w:rPr>
                <w:noProof/>
                <w:webHidden/>
              </w:rPr>
            </w:r>
            <w:r w:rsidR="005D7947">
              <w:rPr>
                <w:noProof/>
                <w:webHidden/>
              </w:rPr>
              <w:fldChar w:fldCharType="separate"/>
            </w:r>
            <w:r w:rsidR="00401637">
              <w:rPr>
                <w:noProof/>
                <w:webHidden/>
              </w:rPr>
              <w:t>31</w:t>
            </w:r>
            <w:r w:rsidR="005D7947">
              <w:rPr>
                <w:noProof/>
                <w:webHidden/>
              </w:rPr>
              <w:fldChar w:fldCharType="end"/>
            </w:r>
          </w:hyperlink>
        </w:p>
        <w:p w14:paraId="17F839BE" w14:textId="19C29201"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6" w:history="1">
            <w:r w:rsidR="005D7947" w:rsidRPr="00766F81">
              <w:rPr>
                <w:rStyle w:val="Hyperlink"/>
                <w:noProof/>
                <w:lang w:val="en-US"/>
              </w:rPr>
              <w:t>3.3.2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Network Management Support</w:t>
            </w:r>
            <w:r w:rsidR="005D7947">
              <w:rPr>
                <w:noProof/>
                <w:webHidden/>
              </w:rPr>
              <w:tab/>
            </w:r>
            <w:r w:rsidR="005D7947">
              <w:rPr>
                <w:noProof/>
                <w:webHidden/>
              </w:rPr>
              <w:fldChar w:fldCharType="begin"/>
            </w:r>
            <w:r w:rsidR="005D7947">
              <w:rPr>
                <w:noProof/>
                <w:webHidden/>
              </w:rPr>
              <w:instrText xml:space="preserve"> PAGEREF _Toc213421506 \h </w:instrText>
            </w:r>
            <w:r w:rsidR="005D7947">
              <w:rPr>
                <w:noProof/>
                <w:webHidden/>
              </w:rPr>
            </w:r>
            <w:r w:rsidR="005D7947">
              <w:rPr>
                <w:noProof/>
                <w:webHidden/>
              </w:rPr>
              <w:fldChar w:fldCharType="separate"/>
            </w:r>
            <w:r w:rsidR="00401637">
              <w:rPr>
                <w:noProof/>
                <w:webHidden/>
              </w:rPr>
              <w:t>33</w:t>
            </w:r>
            <w:r w:rsidR="005D7947">
              <w:rPr>
                <w:noProof/>
                <w:webHidden/>
              </w:rPr>
              <w:fldChar w:fldCharType="end"/>
            </w:r>
          </w:hyperlink>
        </w:p>
        <w:p w14:paraId="28CBEBFE" w14:textId="26AD68F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7" w:history="1">
            <w:r w:rsidR="005D7947" w:rsidRPr="00766F81">
              <w:rPr>
                <w:rStyle w:val="Hyperlink"/>
                <w:noProof/>
                <w:lang w:val="en-US"/>
              </w:rPr>
              <w:t>3.3.3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Lifecycle Support</w:t>
            </w:r>
            <w:r w:rsidR="005D7947">
              <w:rPr>
                <w:noProof/>
                <w:webHidden/>
              </w:rPr>
              <w:tab/>
            </w:r>
            <w:r w:rsidR="005D7947">
              <w:rPr>
                <w:noProof/>
                <w:webHidden/>
              </w:rPr>
              <w:fldChar w:fldCharType="begin"/>
            </w:r>
            <w:r w:rsidR="005D7947">
              <w:rPr>
                <w:noProof/>
                <w:webHidden/>
              </w:rPr>
              <w:instrText xml:space="preserve"> PAGEREF _Toc213421507 \h </w:instrText>
            </w:r>
            <w:r w:rsidR="005D7947">
              <w:rPr>
                <w:noProof/>
                <w:webHidden/>
              </w:rPr>
            </w:r>
            <w:r w:rsidR="005D7947">
              <w:rPr>
                <w:noProof/>
                <w:webHidden/>
              </w:rPr>
              <w:fldChar w:fldCharType="separate"/>
            </w:r>
            <w:r w:rsidR="00401637">
              <w:rPr>
                <w:noProof/>
                <w:webHidden/>
              </w:rPr>
              <w:t>34</w:t>
            </w:r>
            <w:r w:rsidR="005D7947">
              <w:rPr>
                <w:noProof/>
                <w:webHidden/>
              </w:rPr>
              <w:fldChar w:fldCharType="end"/>
            </w:r>
          </w:hyperlink>
        </w:p>
        <w:p w14:paraId="32292B11" w14:textId="77434C1B"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8" w:history="1">
            <w:r w:rsidR="005D7947" w:rsidRPr="00766F81">
              <w:rPr>
                <w:rStyle w:val="Hyperlink"/>
                <w:noProof/>
                <w:lang w:val="en-US"/>
              </w:rPr>
              <w:t>3.3.4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Plugin Support</w:t>
            </w:r>
            <w:r w:rsidR="005D7947">
              <w:rPr>
                <w:noProof/>
                <w:webHidden/>
              </w:rPr>
              <w:tab/>
            </w:r>
            <w:r w:rsidR="005D7947">
              <w:rPr>
                <w:noProof/>
                <w:webHidden/>
              </w:rPr>
              <w:fldChar w:fldCharType="begin"/>
            </w:r>
            <w:r w:rsidR="005D7947">
              <w:rPr>
                <w:noProof/>
                <w:webHidden/>
              </w:rPr>
              <w:instrText xml:space="preserve"> PAGEREF _Toc213421508 \h </w:instrText>
            </w:r>
            <w:r w:rsidR="005D7947">
              <w:rPr>
                <w:noProof/>
                <w:webHidden/>
              </w:rPr>
            </w:r>
            <w:r w:rsidR="005D7947">
              <w:rPr>
                <w:noProof/>
                <w:webHidden/>
              </w:rPr>
              <w:fldChar w:fldCharType="separate"/>
            </w:r>
            <w:r w:rsidR="00401637">
              <w:rPr>
                <w:noProof/>
                <w:webHidden/>
              </w:rPr>
              <w:t>28</w:t>
            </w:r>
            <w:r w:rsidR="005D7947">
              <w:rPr>
                <w:noProof/>
                <w:webHidden/>
              </w:rPr>
              <w:fldChar w:fldCharType="end"/>
            </w:r>
          </w:hyperlink>
        </w:p>
        <w:p w14:paraId="70660310" w14:textId="7D7DDDE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9" w:history="1">
            <w:r w:rsidR="005D7947" w:rsidRPr="00766F81">
              <w:rPr>
                <w:rStyle w:val="Hyperlink"/>
                <w:noProof/>
                <w:lang w:val="en-US"/>
              </w:rPr>
              <w:t>3.3.5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System-level Monitoring Support</w:t>
            </w:r>
            <w:r w:rsidR="005D7947">
              <w:rPr>
                <w:noProof/>
                <w:webHidden/>
              </w:rPr>
              <w:tab/>
            </w:r>
            <w:r w:rsidR="005D7947">
              <w:rPr>
                <w:noProof/>
                <w:webHidden/>
              </w:rPr>
              <w:fldChar w:fldCharType="begin"/>
            </w:r>
            <w:r w:rsidR="005D7947">
              <w:rPr>
                <w:noProof/>
                <w:webHidden/>
              </w:rPr>
              <w:instrText xml:space="preserve"> PAGEREF _Toc213421509 \h </w:instrText>
            </w:r>
            <w:r w:rsidR="005D7947">
              <w:rPr>
                <w:noProof/>
                <w:webHidden/>
              </w:rPr>
            </w:r>
            <w:r w:rsidR="005D7947">
              <w:rPr>
                <w:noProof/>
                <w:webHidden/>
              </w:rPr>
              <w:fldChar w:fldCharType="separate"/>
            </w:r>
            <w:r w:rsidR="00401637">
              <w:rPr>
                <w:noProof/>
                <w:webHidden/>
              </w:rPr>
              <w:t>34</w:t>
            </w:r>
            <w:r w:rsidR="005D7947">
              <w:rPr>
                <w:noProof/>
                <w:webHidden/>
              </w:rPr>
              <w:fldChar w:fldCharType="end"/>
            </w:r>
          </w:hyperlink>
        </w:p>
        <w:p w14:paraId="14907F7E" w14:textId="65D2CAB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0" w:history="1">
            <w:r w:rsidR="005D7947" w:rsidRPr="00766F81">
              <w:rPr>
                <w:rStyle w:val="Hyperlink"/>
                <w:noProof/>
                <w:lang w:val="en-US"/>
              </w:rPr>
              <w:t>3.3.6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Identity Support</w:t>
            </w:r>
            <w:r w:rsidR="005D7947">
              <w:rPr>
                <w:noProof/>
                <w:webHidden/>
              </w:rPr>
              <w:tab/>
            </w:r>
            <w:r w:rsidR="005D7947">
              <w:rPr>
                <w:noProof/>
                <w:webHidden/>
              </w:rPr>
              <w:fldChar w:fldCharType="begin"/>
            </w:r>
            <w:r w:rsidR="005D7947">
              <w:rPr>
                <w:noProof/>
                <w:webHidden/>
              </w:rPr>
              <w:instrText xml:space="preserve"> PAGEREF _Toc213421510 \h </w:instrText>
            </w:r>
            <w:r w:rsidR="005D7947">
              <w:rPr>
                <w:noProof/>
                <w:webHidden/>
              </w:rPr>
            </w:r>
            <w:r w:rsidR="005D7947">
              <w:rPr>
                <w:noProof/>
                <w:webHidden/>
              </w:rPr>
              <w:fldChar w:fldCharType="separate"/>
            </w:r>
            <w:r w:rsidR="00401637">
              <w:rPr>
                <w:noProof/>
                <w:webHidden/>
              </w:rPr>
              <w:t>34</w:t>
            </w:r>
            <w:r w:rsidR="005D7947">
              <w:rPr>
                <w:noProof/>
                <w:webHidden/>
              </w:rPr>
              <w:fldChar w:fldCharType="end"/>
            </w:r>
          </w:hyperlink>
        </w:p>
        <w:p w14:paraId="0677AFDC" w14:textId="50CBC59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1" w:history="1">
            <w:r w:rsidR="005D7947" w:rsidRPr="00766F81">
              <w:rPr>
                <w:rStyle w:val="Hyperlink"/>
                <w:noProof/>
                <w:lang w:val="en-US"/>
              </w:rPr>
              <w:t>3.3.7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 Support</w:t>
            </w:r>
            <w:r w:rsidR="005D7947">
              <w:rPr>
                <w:noProof/>
                <w:webHidden/>
              </w:rPr>
              <w:tab/>
            </w:r>
            <w:r w:rsidR="005D7947">
              <w:rPr>
                <w:noProof/>
                <w:webHidden/>
              </w:rPr>
              <w:fldChar w:fldCharType="begin"/>
            </w:r>
            <w:r w:rsidR="005D7947">
              <w:rPr>
                <w:noProof/>
                <w:webHidden/>
              </w:rPr>
              <w:instrText xml:space="preserve"> PAGEREF _Toc213421511 \h </w:instrText>
            </w:r>
            <w:r w:rsidR="005D7947">
              <w:rPr>
                <w:noProof/>
                <w:webHidden/>
              </w:rPr>
            </w:r>
            <w:r w:rsidR="005D7947">
              <w:rPr>
                <w:noProof/>
                <w:webHidden/>
              </w:rPr>
              <w:fldChar w:fldCharType="separate"/>
            </w:r>
            <w:r w:rsidR="00401637">
              <w:rPr>
                <w:noProof/>
                <w:webHidden/>
              </w:rPr>
              <w:t>29</w:t>
            </w:r>
            <w:r w:rsidR="005D7947">
              <w:rPr>
                <w:noProof/>
                <w:webHidden/>
              </w:rPr>
              <w:fldChar w:fldCharType="end"/>
            </w:r>
          </w:hyperlink>
        </w:p>
        <w:p w14:paraId="38A24F68" w14:textId="1D04933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2" w:history="1">
            <w:r w:rsidR="005D7947" w:rsidRPr="00766F81">
              <w:rPr>
                <w:rStyle w:val="Hyperlink"/>
                <w:noProof/>
                <w:lang w:val="en-US"/>
              </w:rPr>
              <w:t>3.3.8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Installed Dependencies Support</w:t>
            </w:r>
            <w:r w:rsidR="005D7947">
              <w:rPr>
                <w:noProof/>
                <w:webHidden/>
              </w:rPr>
              <w:tab/>
            </w:r>
            <w:r w:rsidR="005D7947">
              <w:rPr>
                <w:noProof/>
                <w:webHidden/>
              </w:rPr>
              <w:fldChar w:fldCharType="begin"/>
            </w:r>
            <w:r w:rsidR="005D7947">
              <w:rPr>
                <w:noProof/>
                <w:webHidden/>
              </w:rPr>
              <w:instrText xml:space="preserve"> PAGEREF _Toc213421512 \h </w:instrText>
            </w:r>
            <w:r w:rsidR="005D7947">
              <w:rPr>
                <w:noProof/>
                <w:webHidden/>
              </w:rPr>
            </w:r>
            <w:r w:rsidR="005D7947">
              <w:rPr>
                <w:noProof/>
                <w:webHidden/>
              </w:rPr>
              <w:fldChar w:fldCharType="separate"/>
            </w:r>
            <w:r w:rsidR="00401637">
              <w:rPr>
                <w:noProof/>
                <w:webHidden/>
              </w:rPr>
              <w:t>30</w:t>
            </w:r>
            <w:r w:rsidR="005D7947">
              <w:rPr>
                <w:noProof/>
                <w:webHidden/>
              </w:rPr>
              <w:fldChar w:fldCharType="end"/>
            </w:r>
          </w:hyperlink>
        </w:p>
        <w:p w14:paraId="45CD235F" w14:textId="02DE0A4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3" w:history="1">
            <w:r w:rsidR="005D7947" w:rsidRPr="00766F81">
              <w:rPr>
                <w:rStyle w:val="Hyperlink"/>
                <w:noProof/>
                <w:lang w:val="en-US"/>
              </w:rPr>
              <w:t>3.3.9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Semantic Id Resolution Support</w:t>
            </w:r>
            <w:r w:rsidR="005D7947">
              <w:rPr>
                <w:noProof/>
                <w:webHidden/>
              </w:rPr>
              <w:tab/>
            </w:r>
            <w:r w:rsidR="005D7947">
              <w:rPr>
                <w:noProof/>
                <w:webHidden/>
              </w:rPr>
              <w:fldChar w:fldCharType="begin"/>
            </w:r>
            <w:r w:rsidR="005D7947">
              <w:rPr>
                <w:noProof/>
                <w:webHidden/>
              </w:rPr>
              <w:instrText xml:space="preserve"> PAGEREF _Toc213421513 \h </w:instrText>
            </w:r>
            <w:r w:rsidR="005D7947">
              <w:rPr>
                <w:noProof/>
                <w:webHidden/>
              </w:rPr>
            </w:r>
            <w:r w:rsidR="005D7947">
              <w:rPr>
                <w:noProof/>
                <w:webHidden/>
              </w:rPr>
              <w:fldChar w:fldCharType="separate"/>
            </w:r>
            <w:r w:rsidR="00401637">
              <w:rPr>
                <w:noProof/>
                <w:webHidden/>
              </w:rPr>
              <w:t>35</w:t>
            </w:r>
            <w:r w:rsidR="005D7947">
              <w:rPr>
                <w:noProof/>
                <w:webHidden/>
              </w:rPr>
              <w:fldChar w:fldCharType="end"/>
            </w:r>
          </w:hyperlink>
        </w:p>
        <w:p w14:paraId="69D2BE23" w14:textId="7C25422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4" w:history="1">
            <w:r w:rsidR="005D7947" w:rsidRPr="00766F81">
              <w:rPr>
                <w:rStyle w:val="Hyperlink"/>
                <w:noProof/>
                <w:lang w:val="en-US"/>
              </w:rPr>
              <w:t>3.3.10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Task Tracking Support</w:t>
            </w:r>
            <w:r w:rsidR="005D7947">
              <w:rPr>
                <w:noProof/>
                <w:webHidden/>
              </w:rPr>
              <w:tab/>
            </w:r>
            <w:r w:rsidR="005D7947">
              <w:rPr>
                <w:noProof/>
                <w:webHidden/>
              </w:rPr>
              <w:fldChar w:fldCharType="begin"/>
            </w:r>
            <w:r w:rsidR="005D7947">
              <w:rPr>
                <w:noProof/>
                <w:webHidden/>
              </w:rPr>
              <w:instrText xml:space="preserve"> PAGEREF _Toc213421514 \h </w:instrText>
            </w:r>
            <w:r w:rsidR="005D7947">
              <w:rPr>
                <w:noProof/>
                <w:webHidden/>
              </w:rPr>
            </w:r>
            <w:r w:rsidR="005D7947">
              <w:rPr>
                <w:noProof/>
                <w:webHidden/>
              </w:rPr>
              <w:fldChar w:fldCharType="separate"/>
            </w:r>
            <w:r w:rsidR="00401637">
              <w:rPr>
                <w:noProof/>
                <w:webHidden/>
              </w:rPr>
              <w:t>29</w:t>
            </w:r>
            <w:r w:rsidR="005D7947">
              <w:rPr>
                <w:noProof/>
                <w:webHidden/>
              </w:rPr>
              <w:fldChar w:fldCharType="end"/>
            </w:r>
          </w:hyperlink>
        </w:p>
        <w:p w14:paraId="54D5419F" w14:textId="229D9652"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5" w:history="1">
            <w:r w:rsidR="005D7947" w:rsidRPr="00766F81">
              <w:rPr>
                <w:rStyle w:val="Hyperlink"/>
                <w:noProof/>
                <w:lang w:val="en-US"/>
              </w:rPr>
              <w:t>3.3.11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AAS Creation and Usage Pattern</w:t>
            </w:r>
            <w:r w:rsidR="005D7947">
              <w:rPr>
                <w:noProof/>
                <w:webHidden/>
              </w:rPr>
              <w:tab/>
            </w:r>
            <w:r w:rsidR="005D7947">
              <w:rPr>
                <w:noProof/>
                <w:webHidden/>
              </w:rPr>
              <w:fldChar w:fldCharType="begin"/>
            </w:r>
            <w:r w:rsidR="005D7947">
              <w:rPr>
                <w:noProof/>
                <w:webHidden/>
              </w:rPr>
              <w:instrText xml:space="preserve"> PAGEREF _Toc213421515 \h </w:instrText>
            </w:r>
            <w:r w:rsidR="005D7947">
              <w:rPr>
                <w:noProof/>
                <w:webHidden/>
              </w:rPr>
            </w:r>
            <w:r w:rsidR="005D7947">
              <w:rPr>
                <w:noProof/>
                <w:webHidden/>
              </w:rPr>
              <w:fldChar w:fldCharType="separate"/>
            </w:r>
            <w:r w:rsidR="00401637">
              <w:rPr>
                <w:noProof/>
                <w:webHidden/>
              </w:rPr>
              <w:t>37</w:t>
            </w:r>
            <w:r w:rsidR="005D7947">
              <w:rPr>
                <w:noProof/>
                <w:webHidden/>
              </w:rPr>
              <w:fldChar w:fldCharType="end"/>
            </w:r>
          </w:hyperlink>
        </w:p>
        <w:p w14:paraId="144342BC" w14:textId="19C6FF25" w:rsidR="005D7947" w:rsidRDefault="00000000">
          <w:pPr>
            <w:pStyle w:val="TOC2"/>
            <w:rPr>
              <w:rFonts w:eastAsiaTheme="minorEastAsia"/>
              <w:noProof/>
              <w:kern w:val="2"/>
              <w:sz w:val="24"/>
              <w:szCs w:val="24"/>
              <w:lang w:val="en-DE" w:eastAsia="en-DE"/>
              <w14:ligatures w14:val="standardContextual"/>
            </w:rPr>
          </w:pPr>
          <w:hyperlink w:anchor="_Toc213421516" w:history="1">
            <w:r w:rsidR="005D7947" w:rsidRPr="00766F81">
              <w:rPr>
                <w:rStyle w:val="Hyperlink"/>
                <w:noProof/>
                <w:lang w:val="en-US"/>
              </w:rPr>
              <w:t>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and Connection Layer</w:t>
            </w:r>
            <w:r w:rsidR="005D7947">
              <w:rPr>
                <w:noProof/>
                <w:webHidden/>
              </w:rPr>
              <w:tab/>
            </w:r>
            <w:r w:rsidR="005D7947">
              <w:rPr>
                <w:noProof/>
                <w:webHidden/>
              </w:rPr>
              <w:fldChar w:fldCharType="begin"/>
            </w:r>
            <w:r w:rsidR="005D7947">
              <w:rPr>
                <w:noProof/>
                <w:webHidden/>
              </w:rPr>
              <w:instrText xml:space="preserve"> PAGEREF _Toc213421516 \h </w:instrText>
            </w:r>
            <w:r w:rsidR="005D7947">
              <w:rPr>
                <w:noProof/>
                <w:webHidden/>
              </w:rPr>
            </w:r>
            <w:r w:rsidR="005D7947">
              <w:rPr>
                <w:noProof/>
                <w:webHidden/>
              </w:rPr>
              <w:fldChar w:fldCharType="separate"/>
            </w:r>
            <w:r w:rsidR="00401637">
              <w:rPr>
                <w:noProof/>
                <w:webHidden/>
              </w:rPr>
              <w:t>40</w:t>
            </w:r>
            <w:r w:rsidR="005D7947">
              <w:rPr>
                <w:noProof/>
                <w:webHidden/>
              </w:rPr>
              <w:fldChar w:fldCharType="end"/>
            </w:r>
          </w:hyperlink>
        </w:p>
        <w:p w14:paraId="7363F532" w14:textId="0D9CF08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7" w:history="1">
            <w:r w:rsidR="005D7947" w:rsidRPr="00766F81">
              <w:rPr>
                <w:rStyle w:val="Hyperlink"/>
                <w:noProof/>
                <w:lang w:val="en-US"/>
              </w:rPr>
              <w:t>3.4.1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Component</w:t>
            </w:r>
            <w:r w:rsidR="005D7947">
              <w:rPr>
                <w:noProof/>
                <w:webHidden/>
              </w:rPr>
              <w:tab/>
            </w:r>
            <w:r w:rsidR="005D7947">
              <w:rPr>
                <w:noProof/>
                <w:webHidden/>
              </w:rPr>
              <w:fldChar w:fldCharType="begin"/>
            </w:r>
            <w:r w:rsidR="005D7947">
              <w:rPr>
                <w:noProof/>
                <w:webHidden/>
              </w:rPr>
              <w:instrText xml:space="preserve"> PAGEREF _Toc213421517 \h </w:instrText>
            </w:r>
            <w:r w:rsidR="005D7947">
              <w:rPr>
                <w:noProof/>
                <w:webHidden/>
              </w:rPr>
            </w:r>
            <w:r w:rsidR="005D7947">
              <w:rPr>
                <w:noProof/>
                <w:webHidden/>
              </w:rPr>
              <w:fldChar w:fldCharType="separate"/>
            </w:r>
            <w:r w:rsidR="00401637">
              <w:rPr>
                <w:noProof/>
                <w:webHidden/>
              </w:rPr>
              <w:t>40</w:t>
            </w:r>
            <w:r w:rsidR="005D7947">
              <w:rPr>
                <w:noProof/>
                <w:webHidden/>
              </w:rPr>
              <w:fldChar w:fldCharType="end"/>
            </w:r>
          </w:hyperlink>
        </w:p>
        <w:p w14:paraId="5CC26344" w14:textId="6F4AF3C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8" w:history="1">
            <w:r w:rsidR="005D7947" w:rsidRPr="00766F81">
              <w:rPr>
                <w:rStyle w:val="Hyperlink"/>
                <w:noProof/>
                <w:lang w:val="en-US"/>
              </w:rPr>
              <w:t>3.4.2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Connectors Component</w:t>
            </w:r>
            <w:r w:rsidR="005D7947">
              <w:rPr>
                <w:noProof/>
                <w:webHidden/>
              </w:rPr>
              <w:tab/>
            </w:r>
            <w:r w:rsidR="005D7947">
              <w:rPr>
                <w:noProof/>
                <w:webHidden/>
              </w:rPr>
              <w:fldChar w:fldCharType="begin"/>
            </w:r>
            <w:r w:rsidR="005D7947">
              <w:rPr>
                <w:noProof/>
                <w:webHidden/>
              </w:rPr>
              <w:instrText xml:space="preserve"> PAGEREF _Toc213421518 \h </w:instrText>
            </w:r>
            <w:r w:rsidR="005D7947">
              <w:rPr>
                <w:noProof/>
                <w:webHidden/>
              </w:rPr>
            </w:r>
            <w:r w:rsidR="005D7947">
              <w:rPr>
                <w:noProof/>
                <w:webHidden/>
              </w:rPr>
              <w:fldChar w:fldCharType="separate"/>
            </w:r>
            <w:r w:rsidR="00401637">
              <w:rPr>
                <w:noProof/>
                <w:webHidden/>
              </w:rPr>
              <w:t>51</w:t>
            </w:r>
            <w:r w:rsidR="005D7947">
              <w:rPr>
                <w:noProof/>
                <w:webHidden/>
              </w:rPr>
              <w:fldChar w:fldCharType="end"/>
            </w:r>
          </w:hyperlink>
        </w:p>
        <w:p w14:paraId="28671B52" w14:textId="46E380A6" w:rsidR="005D7947" w:rsidRDefault="00000000">
          <w:pPr>
            <w:pStyle w:val="TOC2"/>
            <w:rPr>
              <w:rFonts w:eastAsiaTheme="minorEastAsia"/>
              <w:noProof/>
              <w:kern w:val="2"/>
              <w:sz w:val="24"/>
              <w:szCs w:val="24"/>
              <w:lang w:val="en-DE" w:eastAsia="en-DE"/>
              <w14:ligatures w14:val="standardContextual"/>
            </w:rPr>
          </w:pPr>
          <w:hyperlink w:anchor="_Toc213421519" w:history="1">
            <w:r w:rsidR="005D7947" w:rsidRPr="00766F81">
              <w:rPr>
                <w:rStyle w:val="Hyperlink"/>
                <w:noProof/>
                <w:lang w:val="en-US"/>
              </w:rPr>
              <w:t>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Services Layer</w:t>
            </w:r>
            <w:r w:rsidR="005D7947">
              <w:rPr>
                <w:noProof/>
                <w:webHidden/>
              </w:rPr>
              <w:tab/>
            </w:r>
            <w:r w:rsidR="005D7947">
              <w:rPr>
                <w:noProof/>
                <w:webHidden/>
              </w:rPr>
              <w:fldChar w:fldCharType="begin"/>
            </w:r>
            <w:r w:rsidR="005D7947">
              <w:rPr>
                <w:noProof/>
                <w:webHidden/>
              </w:rPr>
              <w:instrText xml:space="preserve"> PAGEREF _Toc213421519 \h </w:instrText>
            </w:r>
            <w:r w:rsidR="005D7947">
              <w:rPr>
                <w:noProof/>
                <w:webHidden/>
              </w:rPr>
            </w:r>
            <w:r w:rsidR="005D7947">
              <w:rPr>
                <w:noProof/>
                <w:webHidden/>
              </w:rPr>
              <w:fldChar w:fldCharType="separate"/>
            </w:r>
            <w:r w:rsidR="00401637">
              <w:rPr>
                <w:noProof/>
                <w:webHidden/>
              </w:rPr>
              <w:t>62</w:t>
            </w:r>
            <w:r w:rsidR="005D7947">
              <w:rPr>
                <w:noProof/>
                <w:webHidden/>
              </w:rPr>
              <w:fldChar w:fldCharType="end"/>
            </w:r>
          </w:hyperlink>
        </w:p>
        <w:p w14:paraId="168FD6AF" w14:textId="31DB341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0" w:history="1">
            <w:r w:rsidR="005D7947" w:rsidRPr="00766F81">
              <w:rPr>
                <w:rStyle w:val="Hyperlink"/>
                <w:noProof/>
                <w:lang w:val="en-US"/>
              </w:rPr>
              <w:t>3.5.1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Terminology and Background</w:t>
            </w:r>
            <w:r w:rsidR="005D7947">
              <w:rPr>
                <w:noProof/>
                <w:webHidden/>
              </w:rPr>
              <w:tab/>
            </w:r>
            <w:r w:rsidR="005D7947">
              <w:rPr>
                <w:noProof/>
                <w:webHidden/>
              </w:rPr>
              <w:fldChar w:fldCharType="begin"/>
            </w:r>
            <w:r w:rsidR="005D7947">
              <w:rPr>
                <w:noProof/>
                <w:webHidden/>
              </w:rPr>
              <w:instrText xml:space="preserve"> PAGEREF _Toc213421520 \h </w:instrText>
            </w:r>
            <w:r w:rsidR="005D7947">
              <w:rPr>
                <w:noProof/>
                <w:webHidden/>
              </w:rPr>
            </w:r>
            <w:r w:rsidR="005D7947">
              <w:rPr>
                <w:noProof/>
                <w:webHidden/>
              </w:rPr>
              <w:fldChar w:fldCharType="separate"/>
            </w:r>
            <w:r w:rsidR="00401637">
              <w:rPr>
                <w:noProof/>
                <w:webHidden/>
              </w:rPr>
              <w:t>62</w:t>
            </w:r>
            <w:r w:rsidR="005D7947">
              <w:rPr>
                <w:noProof/>
                <w:webHidden/>
              </w:rPr>
              <w:fldChar w:fldCharType="end"/>
            </w:r>
          </w:hyperlink>
        </w:p>
        <w:p w14:paraId="272BAC67" w14:textId="195EC0B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1" w:history="1">
            <w:r w:rsidR="005D7947" w:rsidRPr="00766F81">
              <w:rPr>
                <w:rStyle w:val="Hyperlink"/>
                <w:noProof/>
                <w:lang w:val="en-US"/>
              </w:rPr>
              <w:t>3.5.2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Environments</w:t>
            </w:r>
            <w:r w:rsidR="005D7947">
              <w:rPr>
                <w:noProof/>
                <w:webHidden/>
              </w:rPr>
              <w:tab/>
            </w:r>
            <w:r w:rsidR="005D7947">
              <w:rPr>
                <w:noProof/>
                <w:webHidden/>
              </w:rPr>
              <w:fldChar w:fldCharType="begin"/>
            </w:r>
            <w:r w:rsidR="005D7947">
              <w:rPr>
                <w:noProof/>
                <w:webHidden/>
              </w:rPr>
              <w:instrText xml:space="preserve"> PAGEREF _Toc213421521 \h </w:instrText>
            </w:r>
            <w:r w:rsidR="005D7947">
              <w:rPr>
                <w:noProof/>
                <w:webHidden/>
              </w:rPr>
            </w:r>
            <w:r w:rsidR="005D7947">
              <w:rPr>
                <w:noProof/>
                <w:webHidden/>
              </w:rPr>
              <w:fldChar w:fldCharType="separate"/>
            </w:r>
            <w:r w:rsidR="00401637">
              <w:rPr>
                <w:noProof/>
                <w:webHidden/>
              </w:rPr>
              <w:t>64</w:t>
            </w:r>
            <w:r w:rsidR="005D7947">
              <w:rPr>
                <w:noProof/>
                <w:webHidden/>
              </w:rPr>
              <w:fldChar w:fldCharType="end"/>
            </w:r>
          </w:hyperlink>
        </w:p>
        <w:p w14:paraId="5181A111" w14:textId="7DD694B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2" w:history="1">
            <w:r w:rsidR="005D7947" w:rsidRPr="00766F81">
              <w:rPr>
                <w:rStyle w:val="Hyperlink"/>
                <w:noProof/>
                <w:lang w:val="en-US"/>
              </w:rPr>
              <w:t>3.5.3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Control and Management</w:t>
            </w:r>
            <w:r w:rsidR="005D7947">
              <w:rPr>
                <w:noProof/>
                <w:webHidden/>
              </w:rPr>
              <w:tab/>
            </w:r>
            <w:r w:rsidR="005D7947">
              <w:rPr>
                <w:noProof/>
                <w:webHidden/>
              </w:rPr>
              <w:fldChar w:fldCharType="begin"/>
            </w:r>
            <w:r w:rsidR="005D7947">
              <w:rPr>
                <w:noProof/>
                <w:webHidden/>
              </w:rPr>
              <w:instrText xml:space="preserve"> PAGEREF _Toc213421522 \h </w:instrText>
            </w:r>
            <w:r w:rsidR="005D7947">
              <w:rPr>
                <w:noProof/>
                <w:webHidden/>
              </w:rPr>
            </w:r>
            <w:r w:rsidR="005D7947">
              <w:rPr>
                <w:noProof/>
                <w:webHidden/>
              </w:rPr>
              <w:fldChar w:fldCharType="separate"/>
            </w:r>
            <w:r w:rsidR="00401637">
              <w:rPr>
                <w:noProof/>
                <w:webHidden/>
              </w:rPr>
              <w:t>72</w:t>
            </w:r>
            <w:r w:rsidR="005D7947">
              <w:rPr>
                <w:noProof/>
                <w:webHidden/>
              </w:rPr>
              <w:fldChar w:fldCharType="end"/>
            </w:r>
          </w:hyperlink>
        </w:p>
        <w:p w14:paraId="750CE51C" w14:textId="08D98A86" w:rsidR="005D7947" w:rsidRDefault="00000000">
          <w:pPr>
            <w:pStyle w:val="TOC2"/>
            <w:rPr>
              <w:rFonts w:eastAsiaTheme="minorEastAsia"/>
              <w:noProof/>
              <w:kern w:val="2"/>
              <w:sz w:val="24"/>
              <w:szCs w:val="24"/>
              <w:lang w:val="en-DE" w:eastAsia="en-DE"/>
              <w14:ligatures w14:val="standardContextual"/>
            </w:rPr>
          </w:pPr>
          <w:hyperlink w:anchor="_Toc213421523" w:history="1">
            <w:r w:rsidR="005D7947" w:rsidRPr="00766F81">
              <w:rPr>
                <w:rStyle w:val="Hyperlink"/>
                <w:noProof/>
                <w:lang w:val="en-US"/>
              </w:rPr>
              <w:t>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Resources and Monitoring Layer</w:t>
            </w:r>
            <w:r w:rsidR="005D7947">
              <w:rPr>
                <w:noProof/>
                <w:webHidden/>
              </w:rPr>
              <w:tab/>
            </w:r>
            <w:r w:rsidR="005D7947">
              <w:rPr>
                <w:noProof/>
                <w:webHidden/>
              </w:rPr>
              <w:fldChar w:fldCharType="begin"/>
            </w:r>
            <w:r w:rsidR="005D7947">
              <w:rPr>
                <w:noProof/>
                <w:webHidden/>
              </w:rPr>
              <w:instrText xml:space="preserve"> PAGEREF _Toc213421523 \h </w:instrText>
            </w:r>
            <w:r w:rsidR="005D7947">
              <w:rPr>
                <w:noProof/>
                <w:webHidden/>
              </w:rPr>
            </w:r>
            <w:r w:rsidR="005D7947">
              <w:rPr>
                <w:noProof/>
                <w:webHidden/>
              </w:rPr>
              <w:fldChar w:fldCharType="separate"/>
            </w:r>
            <w:r w:rsidR="00401637">
              <w:rPr>
                <w:noProof/>
                <w:webHidden/>
              </w:rPr>
              <w:t>78</w:t>
            </w:r>
            <w:r w:rsidR="005D7947">
              <w:rPr>
                <w:noProof/>
                <w:webHidden/>
              </w:rPr>
              <w:fldChar w:fldCharType="end"/>
            </w:r>
          </w:hyperlink>
        </w:p>
        <w:p w14:paraId="0ABE5E82" w14:textId="573573E2"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4" w:history="1">
            <w:r w:rsidR="005D7947" w:rsidRPr="00766F81">
              <w:rPr>
                <w:rStyle w:val="Hyperlink"/>
                <w:noProof/>
                <w:lang w:val="en-US"/>
              </w:rPr>
              <w:t>3.6.1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ECS runtime</w:t>
            </w:r>
            <w:r w:rsidR="005D7947">
              <w:rPr>
                <w:noProof/>
                <w:webHidden/>
              </w:rPr>
              <w:tab/>
            </w:r>
            <w:r w:rsidR="005D7947">
              <w:rPr>
                <w:noProof/>
                <w:webHidden/>
              </w:rPr>
              <w:fldChar w:fldCharType="begin"/>
            </w:r>
            <w:r w:rsidR="005D7947">
              <w:rPr>
                <w:noProof/>
                <w:webHidden/>
              </w:rPr>
              <w:instrText xml:space="preserve"> PAGEREF _Toc213421524 \h </w:instrText>
            </w:r>
            <w:r w:rsidR="005D7947">
              <w:rPr>
                <w:noProof/>
                <w:webHidden/>
              </w:rPr>
            </w:r>
            <w:r w:rsidR="005D7947">
              <w:rPr>
                <w:noProof/>
                <w:webHidden/>
              </w:rPr>
              <w:fldChar w:fldCharType="separate"/>
            </w:r>
            <w:r w:rsidR="00401637">
              <w:rPr>
                <w:noProof/>
                <w:webHidden/>
              </w:rPr>
              <w:t>79</w:t>
            </w:r>
            <w:r w:rsidR="005D7947">
              <w:rPr>
                <w:noProof/>
                <w:webHidden/>
              </w:rPr>
              <w:fldChar w:fldCharType="end"/>
            </w:r>
          </w:hyperlink>
        </w:p>
        <w:p w14:paraId="443C541A" w14:textId="2867FBB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5" w:history="1">
            <w:r w:rsidR="005D7947" w:rsidRPr="00766F81">
              <w:rPr>
                <w:rStyle w:val="Hyperlink"/>
                <w:noProof/>
                <w:lang w:val="en-US"/>
              </w:rPr>
              <w:t>3.6.2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Device/Resource Management</w:t>
            </w:r>
            <w:r w:rsidR="005D7947">
              <w:rPr>
                <w:noProof/>
                <w:webHidden/>
              </w:rPr>
              <w:tab/>
            </w:r>
            <w:r w:rsidR="005D7947">
              <w:rPr>
                <w:noProof/>
                <w:webHidden/>
              </w:rPr>
              <w:fldChar w:fldCharType="begin"/>
            </w:r>
            <w:r w:rsidR="005D7947">
              <w:rPr>
                <w:noProof/>
                <w:webHidden/>
              </w:rPr>
              <w:instrText xml:space="preserve"> PAGEREF _Toc213421525 \h </w:instrText>
            </w:r>
            <w:r w:rsidR="005D7947">
              <w:rPr>
                <w:noProof/>
                <w:webHidden/>
              </w:rPr>
            </w:r>
            <w:r w:rsidR="005D7947">
              <w:rPr>
                <w:noProof/>
                <w:webHidden/>
              </w:rPr>
              <w:fldChar w:fldCharType="separate"/>
            </w:r>
            <w:r w:rsidR="00401637">
              <w:rPr>
                <w:noProof/>
                <w:webHidden/>
              </w:rPr>
              <w:t>85</w:t>
            </w:r>
            <w:r w:rsidR="005D7947">
              <w:rPr>
                <w:noProof/>
                <w:webHidden/>
              </w:rPr>
              <w:fldChar w:fldCharType="end"/>
            </w:r>
          </w:hyperlink>
        </w:p>
        <w:p w14:paraId="59735019" w14:textId="630FB640"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6" w:history="1">
            <w:r w:rsidR="005D7947" w:rsidRPr="00766F81">
              <w:rPr>
                <w:rStyle w:val="Hyperlink"/>
                <w:noProof/>
                <w:lang w:val="en-US"/>
              </w:rPr>
              <w:t>3.6.3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Monitoring</w:t>
            </w:r>
            <w:r w:rsidR="005D7947">
              <w:rPr>
                <w:noProof/>
                <w:webHidden/>
              </w:rPr>
              <w:tab/>
            </w:r>
            <w:r w:rsidR="005D7947">
              <w:rPr>
                <w:noProof/>
                <w:webHidden/>
              </w:rPr>
              <w:fldChar w:fldCharType="begin"/>
            </w:r>
            <w:r w:rsidR="005D7947">
              <w:rPr>
                <w:noProof/>
                <w:webHidden/>
              </w:rPr>
              <w:instrText xml:space="preserve"> PAGEREF _Toc213421526 \h </w:instrText>
            </w:r>
            <w:r w:rsidR="005D7947">
              <w:rPr>
                <w:noProof/>
                <w:webHidden/>
              </w:rPr>
            </w:r>
            <w:r w:rsidR="005D7947">
              <w:rPr>
                <w:noProof/>
                <w:webHidden/>
              </w:rPr>
              <w:fldChar w:fldCharType="separate"/>
            </w:r>
            <w:r w:rsidR="00401637">
              <w:rPr>
                <w:noProof/>
                <w:webHidden/>
              </w:rPr>
              <w:t>89</w:t>
            </w:r>
            <w:r w:rsidR="005D7947">
              <w:rPr>
                <w:noProof/>
                <w:webHidden/>
              </w:rPr>
              <w:fldChar w:fldCharType="end"/>
            </w:r>
          </w:hyperlink>
        </w:p>
        <w:p w14:paraId="37D4A314" w14:textId="74D8F2AF" w:rsidR="005D7947" w:rsidRDefault="00000000">
          <w:pPr>
            <w:pStyle w:val="TOC2"/>
            <w:rPr>
              <w:rFonts w:eastAsiaTheme="minorEastAsia"/>
              <w:noProof/>
              <w:kern w:val="2"/>
              <w:sz w:val="24"/>
              <w:szCs w:val="24"/>
              <w:lang w:val="en-DE" w:eastAsia="en-DE"/>
              <w14:ligatures w14:val="standardContextual"/>
            </w:rPr>
          </w:pPr>
          <w:hyperlink w:anchor="_Toc213421527" w:history="1">
            <w:r w:rsidR="005D7947" w:rsidRPr="00766F81">
              <w:rPr>
                <w:rStyle w:val="Hyperlink"/>
                <w:noProof/>
                <w:lang w:val="en-US"/>
              </w:rPr>
              <w:t>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Storage, Security and Data Protection Layer</w:t>
            </w:r>
            <w:r w:rsidR="005D7947">
              <w:rPr>
                <w:noProof/>
                <w:webHidden/>
              </w:rPr>
              <w:tab/>
            </w:r>
            <w:r w:rsidR="005D7947">
              <w:rPr>
                <w:noProof/>
                <w:webHidden/>
              </w:rPr>
              <w:fldChar w:fldCharType="begin"/>
            </w:r>
            <w:r w:rsidR="005D7947">
              <w:rPr>
                <w:noProof/>
                <w:webHidden/>
              </w:rPr>
              <w:instrText xml:space="preserve"> PAGEREF _Toc213421527 \h </w:instrText>
            </w:r>
            <w:r w:rsidR="005D7947">
              <w:rPr>
                <w:noProof/>
                <w:webHidden/>
              </w:rPr>
            </w:r>
            <w:r w:rsidR="005D7947">
              <w:rPr>
                <w:noProof/>
                <w:webHidden/>
              </w:rPr>
              <w:fldChar w:fldCharType="separate"/>
            </w:r>
            <w:r w:rsidR="00401637">
              <w:rPr>
                <w:noProof/>
                <w:webHidden/>
              </w:rPr>
              <w:t>91</w:t>
            </w:r>
            <w:r w:rsidR="005D7947">
              <w:rPr>
                <w:noProof/>
                <w:webHidden/>
              </w:rPr>
              <w:fldChar w:fldCharType="end"/>
            </w:r>
          </w:hyperlink>
        </w:p>
        <w:p w14:paraId="7381017E" w14:textId="40C0E7F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8" w:history="1">
            <w:r w:rsidR="005D7947" w:rsidRPr="00766F81">
              <w:rPr>
                <w:rStyle w:val="Hyperlink"/>
                <w:noProof/>
                <w:lang w:val="en-US"/>
              </w:rPr>
              <w:t>3.7.1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KODEX platform service</w:t>
            </w:r>
            <w:r w:rsidR="005D7947">
              <w:rPr>
                <w:noProof/>
                <w:webHidden/>
              </w:rPr>
              <w:tab/>
            </w:r>
            <w:r w:rsidR="005D7947">
              <w:rPr>
                <w:noProof/>
                <w:webHidden/>
              </w:rPr>
              <w:fldChar w:fldCharType="begin"/>
            </w:r>
            <w:r w:rsidR="005D7947">
              <w:rPr>
                <w:noProof/>
                <w:webHidden/>
              </w:rPr>
              <w:instrText xml:space="preserve"> PAGEREF _Toc213421528 \h </w:instrText>
            </w:r>
            <w:r w:rsidR="005D7947">
              <w:rPr>
                <w:noProof/>
                <w:webHidden/>
              </w:rPr>
            </w:r>
            <w:r w:rsidR="005D7947">
              <w:rPr>
                <w:noProof/>
                <w:webHidden/>
              </w:rPr>
              <w:fldChar w:fldCharType="separate"/>
            </w:r>
            <w:r w:rsidR="00401637">
              <w:rPr>
                <w:noProof/>
                <w:webHidden/>
              </w:rPr>
              <w:t>91</w:t>
            </w:r>
            <w:r w:rsidR="005D7947">
              <w:rPr>
                <w:noProof/>
                <w:webHidden/>
              </w:rPr>
              <w:fldChar w:fldCharType="end"/>
            </w:r>
          </w:hyperlink>
        </w:p>
        <w:p w14:paraId="372326B3" w14:textId="090C7C1B"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9" w:history="1">
            <w:r w:rsidR="005D7947" w:rsidRPr="00766F81">
              <w:rPr>
                <w:rStyle w:val="Hyperlink"/>
                <w:noProof/>
                <w:lang w:val="en-US"/>
              </w:rPr>
              <w:t>3.7.2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Influx DB connector</w:t>
            </w:r>
            <w:r w:rsidR="005D7947">
              <w:rPr>
                <w:noProof/>
                <w:webHidden/>
              </w:rPr>
              <w:tab/>
            </w:r>
            <w:r w:rsidR="005D7947">
              <w:rPr>
                <w:noProof/>
                <w:webHidden/>
              </w:rPr>
              <w:fldChar w:fldCharType="begin"/>
            </w:r>
            <w:r w:rsidR="005D7947">
              <w:rPr>
                <w:noProof/>
                <w:webHidden/>
              </w:rPr>
              <w:instrText xml:space="preserve"> PAGEREF _Toc213421529 \h </w:instrText>
            </w:r>
            <w:r w:rsidR="005D7947">
              <w:rPr>
                <w:noProof/>
                <w:webHidden/>
              </w:rPr>
            </w:r>
            <w:r w:rsidR="005D7947">
              <w:rPr>
                <w:noProof/>
                <w:webHidden/>
              </w:rPr>
              <w:fldChar w:fldCharType="separate"/>
            </w:r>
            <w:r w:rsidR="00401637">
              <w:rPr>
                <w:noProof/>
                <w:webHidden/>
              </w:rPr>
              <w:t>92</w:t>
            </w:r>
            <w:r w:rsidR="005D7947">
              <w:rPr>
                <w:noProof/>
                <w:webHidden/>
              </w:rPr>
              <w:fldChar w:fldCharType="end"/>
            </w:r>
          </w:hyperlink>
        </w:p>
        <w:p w14:paraId="5A907878" w14:textId="41DAECF6" w:rsidR="005D7947" w:rsidRDefault="00000000">
          <w:pPr>
            <w:pStyle w:val="TOC2"/>
            <w:rPr>
              <w:rFonts w:eastAsiaTheme="minorEastAsia"/>
              <w:noProof/>
              <w:kern w:val="2"/>
              <w:sz w:val="24"/>
              <w:szCs w:val="24"/>
              <w:lang w:val="en-DE" w:eastAsia="en-DE"/>
              <w14:ligatures w14:val="standardContextual"/>
            </w:rPr>
          </w:pPr>
          <w:hyperlink w:anchor="_Toc213421530" w:history="1">
            <w:r w:rsidR="005D7947" w:rsidRPr="00766F81">
              <w:rPr>
                <w:rStyle w:val="Hyperlink"/>
                <w:noProof/>
                <w:lang w:val="en-US"/>
              </w:rPr>
              <w:t>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Reusable Intelligent Services Layer</w:t>
            </w:r>
            <w:r w:rsidR="005D7947">
              <w:rPr>
                <w:noProof/>
                <w:webHidden/>
              </w:rPr>
              <w:tab/>
            </w:r>
            <w:r w:rsidR="005D7947">
              <w:rPr>
                <w:noProof/>
                <w:webHidden/>
              </w:rPr>
              <w:fldChar w:fldCharType="begin"/>
            </w:r>
            <w:r w:rsidR="005D7947">
              <w:rPr>
                <w:noProof/>
                <w:webHidden/>
              </w:rPr>
              <w:instrText xml:space="preserve"> PAGEREF _Toc213421530 \h </w:instrText>
            </w:r>
            <w:r w:rsidR="005D7947">
              <w:rPr>
                <w:noProof/>
                <w:webHidden/>
              </w:rPr>
            </w:r>
            <w:r w:rsidR="005D7947">
              <w:rPr>
                <w:noProof/>
                <w:webHidden/>
              </w:rPr>
              <w:fldChar w:fldCharType="separate"/>
            </w:r>
            <w:r w:rsidR="00401637">
              <w:rPr>
                <w:noProof/>
                <w:webHidden/>
              </w:rPr>
              <w:t>93</w:t>
            </w:r>
            <w:r w:rsidR="005D7947">
              <w:rPr>
                <w:noProof/>
                <w:webHidden/>
              </w:rPr>
              <w:fldChar w:fldCharType="end"/>
            </w:r>
          </w:hyperlink>
        </w:p>
        <w:p w14:paraId="736A6C75" w14:textId="4511B99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1" w:history="1">
            <w:r w:rsidR="005D7947" w:rsidRPr="00766F81">
              <w:rPr>
                <w:rStyle w:val="Hyperlink"/>
                <w:noProof/>
                <w:lang w:val="en-US"/>
              </w:rPr>
              <w:t>3.8.1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Data Processing Function Library</w:t>
            </w:r>
            <w:r w:rsidR="005D7947">
              <w:rPr>
                <w:noProof/>
                <w:webHidden/>
              </w:rPr>
              <w:tab/>
            </w:r>
            <w:r w:rsidR="005D7947">
              <w:rPr>
                <w:noProof/>
                <w:webHidden/>
              </w:rPr>
              <w:fldChar w:fldCharType="begin"/>
            </w:r>
            <w:r w:rsidR="005D7947">
              <w:rPr>
                <w:noProof/>
                <w:webHidden/>
              </w:rPr>
              <w:instrText xml:space="preserve"> PAGEREF _Toc213421531 \h </w:instrText>
            </w:r>
            <w:r w:rsidR="005D7947">
              <w:rPr>
                <w:noProof/>
                <w:webHidden/>
              </w:rPr>
            </w:r>
            <w:r w:rsidR="005D7947">
              <w:rPr>
                <w:noProof/>
                <w:webHidden/>
              </w:rPr>
              <w:fldChar w:fldCharType="separate"/>
            </w:r>
            <w:r w:rsidR="00401637">
              <w:rPr>
                <w:noProof/>
                <w:webHidden/>
              </w:rPr>
              <w:t>93</w:t>
            </w:r>
            <w:r w:rsidR="005D7947">
              <w:rPr>
                <w:noProof/>
                <w:webHidden/>
              </w:rPr>
              <w:fldChar w:fldCharType="end"/>
            </w:r>
          </w:hyperlink>
        </w:p>
        <w:p w14:paraId="54CFAEAD" w14:textId="7B92FB1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2" w:history="1">
            <w:r w:rsidR="005D7947" w:rsidRPr="00766F81">
              <w:rPr>
                <w:rStyle w:val="Hyperlink"/>
                <w:noProof/>
                <w:lang w:val="en-US"/>
              </w:rPr>
              <w:t>3.8.2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RapidMiner RTSA service</w:t>
            </w:r>
            <w:r w:rsidR="005D7947">
              <w:rPr>
                <w:noProof/>
                <w:webHidden/>
              </w:rPr>
              <w:tab/>
            </w:r>
            <w:r w:rsidR="005D7947">
              <w:rPr>
                <w:noProof/>
                <w:webHidden/>
              </w:rPr>
              <w:fldChar w:fldCharType="begin"/>
            </w:r>
            <w:r w:rsidR="005D7947">
              <w:rPr>
                <w:noProof/>
                <w:webHidden/>
              </w:rPr>
              <w:instrText xml:space="preserve"> PAGEREF _Toc213421532 \h </w:instrText>
            </w:r>
            <w:r w:rsidR="005D7947">
              <w:rPr>
                <w:noProof/>
                <w:webHidden/>
              </w:rPr>
            </w:r>
            <w:r w:rsidR="005D7947">
              <w:rPr>
                <w:noProof/>
                <w:webHidden/>
              </w:rPr>
              <w:fldChar w:fldCharType="separate"/>
            </w:r>
            <w:r w:rsidR="00401637">
              <w:rPr>
                <w:noProof/>
                <w:webHidden/>
              </w:rPr>
              <w:t>94</w:t>
            </w:r>
            <w:r w:rsidR="005D7947">
              <w:rPr>
                <w:noProof/>
                <w:webHidden/>
              </w:rPr>
              <w:fldChar w:fldCharType="end"/>
            </w:r>
          </w:hyperlink>
        </w:p>
        <w:p w14:paraId="3E6D0B86" w14:textId="39BEE98B"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3" w:history="1">
            <w:r w:rsidR="005D7947" w:rsidRPr="00766F81">
              <w:rPr>
                <w:rStyle w:val="Hyperlink"/>
                <w:noProof/>
                <w:lang w:val="en-US"/>
              </w:rPr>
              <w:t>3.8.3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Flower-based Federated Learning</w:t>
            </w:r>
            <w:r w:rsidR="005D7947">
              <w:rPr>
                <w:noProof/>
                <w:webHidden/>
              </w:rPr>
              <w:tab/>
            </w:r>
            <w:r w:rsidR="005D7947">
              <w:rPr>
                <w:noProof/>
                <w:webHidden/>
              </w:rPr>
              <w:fldChar w:fldCharType="begin"/>
            </w:r>
            <w:r w:rsidR="005D7947">
              <w:rPr>
                <w:noProof/>
                <w:webHidden/>
              </w:rPr>
              <w:instrText xml:space="preserve"> PAGEREF _Toc213421533 \h </w:instrText>
            </w:r>
            <w:r w:rsidR="005D7947">
              <w:rPr>
                <w:noProof/>
                <w:webHidden/>
              </w:rPr>
            </w:r>
            <w:r w:rsidR="005D7947">
              <w:rPr>
                <w:noProof/>
                <w:webHidden/>
              </w:rPr>
              <w:fldChar w:fldCharType="separate"/>
            </w:r>
            <w:r w:rsidR="00401637">
              <w:rPr>
                <w:noProof/>
                <w:webHidden/>
              </w:rPr>
              <w:t>94</w:t>
            </w:r>
            <w:r w:rsidR="005D7947">
              <w:rPr>
                <w:noProof/>
                <w:webHidden/>
              </w:rPr>
              <w:fldChar w:fldCharType="end"/>
            </w:r>
          </w:hyperlink>
        </w:p>
        <w:p w14:paraId="785FE400" w14:textId="140013D8" w:rsidR="005D7947" w:rsidRDefault="00000000">
          <w:pPr>
            <w:pStyle w:val="TOC2"/>
            <w:rPr>
              <w:rFonts w:eastAsiaTheme="minorEastAsia"/>
              <w:noProof/>
              <w:kern w:val="2"/>
              <w:sz w:val="24"/>
              <w:szCs w:val="24"/>
              <w:lang w:val="en-DE" w:eastAsia="en-DE"/>
              <w14:ligatures w14:val="standardContextual"/>
            </w:rPr>
          </w:pPr>
          <w:hyperlink w:anchor="_Toc213421534" w:history="1">
            <w:r w:rsidR="005D7947" w:rsidRPr="00766F81">
              <w:rPr>
                <w:rStyle w:val="Hyperlink"/>
                <w:noProof/>
                <w:lang w:val="en-US"/>
              </w:rPr>
              <w:t>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Layer</w:t>
            </w:r>
            <w:r w:rsidR="005D7947">
              <w:rPr>
                <w:noProof/>
                <w:webHidden/>
              </w:rPr>
              <w:tab/>
            </w:r>
            <w:r w:rsidR="005D7947">
              <w:rPr>
                <w:noProof/>
                <w:webHidden/>
              </w:rPr>
              <w:fldChar w:fldCharType="begin"/>
            </w:r>
            <w:r w:rsidR="005D7947">
              <w:rPr>
                <w:noProof/>
                <w:webHidden/>
              </w:rPr>
              <w:instrText xml:space="preserve"> PAGEREF _Toc213421534 \h </w:instrText>
            </w:r>
            <w:r w:rsidR="005D7947">
              <w:rPr>
                <w:noProof/>
                <w:webHidden/>
              </w:rPr>
            </w:r>
            <w:r w:rsidR="005D7947">
              <w:rPr>
                <w:noProof/>
                <w:webHidden/>
              </w:rPr>
              <w:fldChar w:fldCharType="separate"/>
            </w:r>
            <w:r w:rsidR="00401637">
              <w:rPr>
                <w:noProof/>
                <w:webHidden/>
              </w:rPr>
              <w:t>95</w:t>
            </w:r>
            <w:r w:rsidR="005D7947">
              <w:rPr>
                <w:noProof/>
                <w:webHidden/>
              </w:rPr>
              <w:fldChar w:fldCharType="end"/>
            </w:r>
          </w:hyperlink>
        </w:p>
        <w:p w14:paraId="11BAC96A" w14:textId="1962F6A4" w:rsidR="005D7947" w:rsidRDefault="00000000">
          <w:pPr>
            <w:pStyle w:val="TOC2"/>
            <w:rPr>
              <w:rFonts w:eastAsiaTheme="minorEastAsia"/>
              <w:noProof/>
              <w:kern w:val="2"/>
              <w:sz w:val="24"/>
              <w:szCs w:val="24"/>
              <w:lang w:val="en-DE" w:eastAsia="en-DE"/>
              <w14:ligatures w14:val="standardContextual"/>
            </w:rPr>
          </w:pPr>
          <w:hyperlink w:anchor="_Toc213421535" w:history="1">
            <w:r w:rsidR="005D7947" w:rsidRPr="00766F81">
              <w:rPr>
                <w:rStyle w:val="Hyperlink"/>
                <w:noProof/>
                <w:lang w:val="en-US"/>
              </w:rPr>
              <w:t>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Application Layer</w:t>
            </w:r>
            <w:r w:rsidR="005D7947">
              <w:rPr>
                <w:noProof/>
                <w:webHidden/>
              </w:rPr>
              <w:tab/>
            </w:r>
            <w:r w:rsidR="005D7947">
              <w:rPr>
                <w:noProof/>
                <w:webHidden/>
              </w:rPr>
              <w:fldChar w:fldCharType="begin"/>
            </w:r>
            <w:r w:rsidR="005D7947">
              <w:rPr>
                <w:noProof/>
                <w:webHidden/>
              </w:rPr>
              <w:instrText xml:space="preserve"> PAGEREF _Toc213421535 \h </w:instrText>
            </w:r>
            <w:r w:rsidR="005D7947">
              <w:rPr>
                <w:noProof/>
                <w:webHidden/>
              </w:rPr>
            </w:r>
            <w:r w:rsidR="005D7947">
              <w:rPr>
                <w:noProof/>
                <w:webHidden/>
              </w:rPr>
              <w:fldChar w:fldCharType="separate"/>
            </w:r>
            <w:r w:rsidR="00401637">
              <w:rPr>
                <w:noProof/>
                <w:webHidden/>
              </w:rPr>
              <w:t>97</w:t>
            </w:r>
            <w:r w:rsidR="005D7947">
              <w:rPr>
                <w:noProof/>
                <w:webHidden/>
              </w:rPr>
              <w:fldChar w:fldCharType="end"/>
            </w:r>
          </w:hyperlink>
        </w:p>
        <w:p w14:paraId="45CDB343" w14:textId="0B603A23" w:rsidR="005D7947" w:rsidRDefault="00000000">
          <w:pPr>
            <w:pStyle w:val="TOC2"/>
            <w:rPr>
              <w:rFonts w:eastAsiaTheme="minorEastAsia"/>
              <w:noProof/>
              <w:kern w:val="2"/>
              <w:sz w:val="24"/>
              <w:szCs w:val="24"/>
              <w:lang w:val="en-DE" w:eastAsia="en-DE"/>
              <w14:ligatures w14:val="standardContextual"/>
            </w:rPr>
          </w:pPr>
          <w:hyperlink w:anchor="_Toc213421536"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Server(s)</w:t>
            </w:r>
            <w:r w:rsidR="005D7947">
              <w:rPr>
                <w:noProof/>
                <w:webHidden/>
              </w:rPr>
              <w:tab/>
            </w:r>
            <w:r w:rsidR="005D7947">
              <w:rPr>
                <w:noProof/>
                <w:webHidden/>
              </w:rPr>
              <w:fldChar w:fldCharType="begin"/>
            </w:r>
            <w:r w:rsidR="005D7947">
              <w:rPr>
                <w:noProof/>
                <w:webHidden/>
              </w:rPr>
              <w:instrText xml:space="preserve"> PAGEREF _Toc213421536 \h </w:instrText>
            </w:r>
            <w:r w:rsidR="005D7947">
              <w:rPr>
                <w:noProof/>
                <w:webHidden/>
              </w:rPr>
            </w:r>
            <w:r w:rsidR="005D7947">
              <w:rPr>
                <w:noProof/>
                <w:webHidden/>
              </w:rPr>
              <w:fldChar w:fldCharType="separate"/>
            </w:r>
            <w:r w:rsidR="00401637">
              <w:rPr>
                <w:noProof/>
                <w:webHidden/>
              </w:rPr>
              <w:t>98</w:t>
            </w:r>
            <w:r w:rsidR="005D7947">
              <w:rPr>
                <w:noProof/>
                <w:webHidden/>
              </w:rPr>
              <w:fldChar w:fldCharType="end"/>
            </w:r>
          </w:hyperlink>
        </w:p>
        <w:p w14:paraId="7F62DD50" w14:textId="5A3AD997" w:rsidR="005D7947" w:rsidRDefault="00000000">
          <w:pPr>
            <w:pStyle w:val="TOC2"/>
            <w:rPr>
              <w:rFonts w:eastAsiaTheme="minorEastAsia"/>
              <w:noProof/>
              <w:kern w:val="2"/>
              <w:sz w:val="24"/>
              <w:szCs w:val="24"/>
              <w:lang w:val="en-DE" w:eastAsia="en-DE"/>
              <w14:ligatures w14:val="standardContextual"/>
            </w:rPr>
          </w:pPr>
          <w:hyperlink w:anchor="_Toc213421537"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Management User Interface</w:t>
            </w:r>
            <w:r w:rsidR="005D7947">
              <w:rPr>
                <w:noProof/>
                <w:webHidden/>
              </w:rPr>
              <w:tab/>
            </w:r>
            <w:r w:rsidR="005D7947">
              <w:rPr>
                <w:noProof/>
                <w:webHidden/>
              </w:rPr>
              <w:fldChar w:fldCharType="begin"/>
            </w:r>
            <w:r w:rsidR="005D7947">
              <w:rPr>
                <w:noProof/>
                <w:webHidden/>
              </w:rPr>
              <w:instrText xml:space="preserve"> PAGEREF _Toc213421537 \h </w:instrText>
            </w:r>
            <w:r w:rsidR="005D7947">
              <w:rPr>
                <w:noProof/>
                <w:webHidden/>
              </w:rPr>
            </w:r>
            <w:r w:rsidR="005D7947">
              <w:rPr>
                <w:noProof/>
                <w:webHidden/>
              </w:rPr>
              <w:fldChar w:fldCharType="separate"/>
            </w:r>
            <w:r w:rsidR="00401637">
              <w:rPr>
                <w:noProof/>
                <w:webHidden/>
              </w:rPr>
              <w:t>100</w:t>
            </w:r>
            <w:r w:rsidR="005D7947">
              <w:rPr>
                <w:noProof/>
                <w:webHidden/>
              </w:rPr>
              <w:fldChar w:fldCharType="end"/>
            </w:r>
          </w:hyperlink>
        </w:p>
        <w:p w14:paraId="0ED14D50" w14:textId="70F6FEA3" w:rsidR="005D7947" w:rsidRDefault="00000000">
          <w:pPr>
            <w:pStyle w:val="TOC2"/>
            <w:rPr>
              <w:rFonts w:eastAsiaTheme="minorEastAsia"/>
              <w:noProof/>
              <w:kern w:val="2"/>
              <w:sz w:val="24"/>
              <w:szCs w:val="24"/>
              <w:lang w:val="en-DE" w:eastAsia="en-DE"/>
              <w14:ligatures w14:val="standardContextual"/>
            </w:rPr>
          </w:pPr>
          <w:hyperlink w:anchor="_Toc213421538"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Test support</w:t>
            </w:r>
            <w:r w:rsidR="005D7947">
              <w:rPr>
                <w:noProof/>
                <w:webHidden/>
              </w:rPr>
              <w:tab/>
            </w:r>
            <w:r w:rsidR="005D7947">
              <w:rPr>
                <w:noProof/>
                <w:webHidden/>
              </w:rPr>
              <w:fldChar w:fldCharType="begin"/>
            </w:r>
            <w:r w:rsidR="005D7947">
              <w:rPr>
                <w:noProof/>
                <w:webHidden/>
              </w:rPr>
              <w:instrText xml:space="preserve"> PAGEREF _Toc213421538 \h </w:instrText>
            </w:r>
            <w:r w:rsidR="005D7947">
              <w:rPr>
                <w:noProof/>
                <w:webHidden/>
              </w:rPr>
            </w:r>
            <w:r w:rsidR="005D7947">
              <w:rPr>
                <w:noProof/>
                <w:webHidden/>
              </w:rPr>
              <w:fldChar w:fldCharType="separate"/>
            </w:r>
            <w:r w:rsidR="00401637">
              <w:rPr>
                <w:noProof/>
                <w:webHidden/>
              </w:rPr>
              <w:t>107</w:t>
            </w:r>
            <w:r w:rsidR="005D7947">
              <w:rPr>
                <w:noProof/>
                <w:webHidden/>
              </w:rPr>
              <w:fldChar w:fldCharType="end"/>
            </w:r>
          </w:hyperlink>
        </w:p>
        <w:p w14:paraId="0E8FA44C" w14:textId="12A4A9A4" w:rsidR="005D7947" w:rsidRDefault="00000000">
          <w:pPr>
            <w:pStyle w:val="TOC1"/>
            <w:rPr>
              <w:rFonts w:eastAsiaTheme="minorEastAsia"/>
              <w:noProof/>
              <w:kern w:val="2"/>
              <w:sz w:val="24"/>
              <w:szCs w:val="24"/>
              <w:lang w:val="en-DE" w:eastAsia="en-DE"/>
              <w14:ligatures w14:val="standardContextual"/>
            </w:rPr>
          </w:pPr>
          <w:hyperlink w:anchor="_Toc213421539" w:history="1">
            <w:r w:rsidR="005D7947" w:rsidRPr="00766F81">
              <w:rPr>
                <w:rStyle w:val="Hyperlink"/>
                <w:noProof/>
                <w:lang w:val="en-US"/>
              </w:rPr>
              <w:t>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Architectural Decisions and Constraints</w:t>
            </w:r>
            <w:r w:rsidR="005D7947">
              <w:rPr>
                <w:noProof/>
                <w:webHidden/>
              </w:rPr>
              <w:tab/>
            </w:r>
            <w:r w:rsidR="005D7947">
              <w:rPr>
                <w:noProof/>
                <w:webHidden/>
              </w:rPr>
              <w:fldChar w:fldCharType="begin"/>
            </w:r>
            <w:r w:rsidR="005D7947">
              <w:rPr>
                <w:noProof/>
                <w:webHidden/>
              </w:rPr>
              <w:instrText xml:space="preserve"> PAGEREF _Toc213421539 \h </w:instrText>
            </w:r>
            <w:r w:rsidR="005D7947">
              <w:rPr>
                <w:noProof/>
                <w:webHidden/>
              </w:rPr>
            </w:r>
            <w:r w:rsidR="005D7947">
              <w:rPr>
                <w:noProof/>
                <w:webHidden/>
              </w:rPr>
              <w:fldChar w:fldCharType="separate"/>
            </w:r>
            <w:r w:rsidR="00401637">
              <w:rPr>
                <w:noProof/>
                <w:webHidden/>
              </w:rPr>
              <w:t>110</w:t>
            </w:r>
            <w:r w:rsidR="005D7947">
              <w:rPr>
                <w:noProof/>
                <w:webHidden/>
              </w:rPr>
              <w:fldChar w:fldCharType="end"/>
            </w:r>
          </w:hyperlink>
        </w:p>
        <w:p w14:paraId="379EADDC" w14:textId="4A375202" w:rsidR="005D7947" w:rsidRDefault="00000000">
          <w:pPr>
            <w:pStyle w:val="TOC1"/>
            <w:rPr>
              <w:rFonts w:eastAsiaTheme="minorEastAsia"/>
              <w:noProof/>
              <w:kern w:val="2"/>
              <w:sz w:val="24"/>
              <w:szCs w:val="24"/>
              <w:lang w:val="en-DE" w:eastAsia="en-DE"/>
              <w14:ligatures w14:val="standardContextual"/>
            </w:rPr>
          </w:pPr>
          <w:hyperlink w:anchor="_Toc213421540" w:history="1">
            <w:r w:rsidR="005D7947" w:rsidRPr="00766F81">
              <w:rPr>
                <w:rStyle w:val="Hyperlink"/>
                <w:noProof/>
                <w:lang w:val="en-US"/>
              </w:rPr>
              <w:t>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_Toc213421540 \h </w:instrText>
            </w:r>
            <w:r w:rsidR="005D7947">
              <w:rPr>
                <w:noProof/>
                <w:webHidden/>
              </w:rPr>
            </w:r>
            <w:r w:rsidR="005D7947">
              <w:rPr>
                <w:noProof/>
                <w:webHidden/>
              </w:rPr>
              <w:fldChar w:fldCharType="separate"/>
            </w:r>
            <w:r w:rsidR="00401637">
              <w:rPr>
                <w:noProof/>
                <w:webHidden/>
              </w:rPr>
              <w:t>114</w:t>
            </w:r>
            <w:r w:rsidR="005D7947">
              <w:rPr>
                <w:noProof/>
                <w:webHidden/>
              </w:rPr>
              <w:fldChar w:fldCharType="end"/>
            </w:r>
          </w:hyperlink>
        </w:p>
        <w:p w14:paraId="5D8097E1" w14:textId="2F72463C" w:rsidR="005D7947" w:rsidRDefault="00000000">
          <w:pPr>
            <w:pStyle w:val="TOC1"/>
            <w:rPr>
              <w:rFonts w:eastAsiaTheme="minorEastAsia"/>
              <w:noProof/>
              <w:kern w:val="2"/>
              <w:sz w:val="24"/>
              <w:szCs w:val="24"/>
              <w:lang w:val="en-DE" w:eastAsia="en-DE"/>
              <w14:ligatures w14:val="standardContextual"/>
            </w:rPr>
          </w:pPr>
          <w:hyperlink w:anchor="_Toc213421541" w:history="1">
            <w:r w:rsidR="005D7947" w:rsidRPr="00766F81">
              <w:rPr>
                <w:rStyle w:val="Hyperlink"/>
                <w:noProof/>
                <w:lang w:val="en-US"/>
              </w:rPr>
              <w:t>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Configuration</w:t>
            </w:r>
            <w:r w:rsidR="005D7947">
              <w:rPr>
                <w:noProof/>
                <w:webHidden/>
              </w:rPr>
              <w:tab/>
            </w:r>
            <w:r w:rsidR="005D7947">
              <w:rPr>
                <w:noProof/>
                <w:webHidden/>
              </w:rPr>
              <w:fldChar w:fldCharType="begin"/>
            </w:r>
            <w:r w:rsidR="005D7947">
              <w:rPr>
                <w:noProof/>
                <w:webHidden/>
              </w:rPr>
              <w:instrText xml:space="preserve"> PAGEREF _Toc213421541 \h </w:instrText>
            </w:r>
            <w:r w:rsidR="005D7947">
              <w:rPr>
                <w:noProof/>
                <w:webHidden/>
              </w:rPr>
            </w:r>
            <w:r w:rsidR="005D7947">
              <w:rPr>
                <w:noProof/>
                <w:webHidden/>
              </w:rPr>
              <w:fldChar w:fldCharType="separate"/>
            </w:r>
            <w:r w:rsidR="00401637">
              <w:rPr>
                <w:noProof/>
                <w:webHidden/>
              </w:rPr>
              <w:t>118</w:t>
            </w:r>
            <w:r w:rsidR="005D7947">
              <w:rPr>
                <w:noProof/>
                <w:webHidden/>
              </w:rPr>
              <w:fldChar w:fldCharType="end"/>
            </w:r>
          </w:hyperlink>
        </w:p>
        <w:p w14:paraId="294F6D1A" w14:textId="0634C91C" w:rsidR="005D7947" w:rsidRDefault="00000000">
          <w:pPr>
            <w:pStyle w:val="TOC2"/>
            <w:rPr>
              <w:rFonts w:eastAsiaTheme="minorEastAsia"/>
              <w:noProof/>
              <w:kern w:val="2"/>
              <w:sz w:val="24"/>
              <w:szCs w:val="24"/>
              <w:lang w:val="en-DE" w:eastAsia="en-DE"/>
              <w14:ligatures w14:val="standardContextual"/>
            </w:rPr>
          </w:pPr>
          <w:hyperlink w:anchor="_Toc213421542" w:history="1">
            <w:r w:rsidR="005D7947" w:rsidRPr="00766F81">
              <w:rPr>
                <w:rStyle w:val="Hyperlink"/>
                <w:noProof/>
                <w:lang w:val="en-US"/>
              </w:rPr>
              <w:t>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Modeling Patterns</w:t>
            </w:r>
            <w:r w:rsidR="005D7947">
              <w:rPr>
                <w:noProof/>
                <w:webHidden/>
              </w:rPr>
              <w:tab/>
            </w:r>
            <w:r w:rsidR="005D7947">
              <w:rPr>
                <w:noProof/>
                <w:webHidden/>
              </w:rPr>
              <w:fldChar w:fldCharType="begin"/>
            </w:r>
            <w:r w:rsidR="005D7947">
              <w:rPr>
                <w:noProof/>
                <w:webHidden/>
              </w:rPr>
              <w:instrText xml:space="preserve"> PAGEREF _Toc213421542 \h </w:instrText>
            </w:r>
            <w:r w:rsidR="005D7947">
              <w:rPr>
                <w:noProof/>
                <w:webHidden/>
              </w:rPr>
            </w:r>
            <w:r w:rsidR="005D7947">
              <w:rPr>
                <w:noProof/>
                <w:webHidden/>
              </w:rPr>
              <w:fldChar w:fldCharType="separate"/>
            </w:r>
            <w:r w:rsidR="00401637">
              <w:rPr>
                <w:noProof/>
                <w:webHidden/>
              </w:rPr>
              <w:t>124</w:t>
            </w:r>
            <w:r w:rsidR="005D7947">
              <w:rPr>
                <w:noProof/>
                <w:webHidden/>
              </w:rPr>
              <w:fldChar w:fldCharType="end"/>
            </w:r>
          </w:hyperlink>
        </w:p>
        <w:p w14:paraId="67195A88" w14:textId="40BED83F" w:rsidR="005D7947" w:rsidRDefault="00000000">
          <w:pPr>
            <w:pStyle w:val="TOC2"/>
            <w:rPr>
              <w:rFonts w:eastAsiaTheme="minorEastAsia"/>
              <w:noProof/>
              <w:kern w:val="2"/>
              <w:sz w:val="24"/>
              <w:szCs w:val="24"/>
              <w:lang w:val="en-DE" w:eastAsia="en-DE"/>
              <w14:ligatures w14:val="standardContextual"/>
            </w:rPr>
          </w:pPr>
          <w:hyperlink w:anchor="_Toc213421543" w:history="1">
            <w:r w:rsidR="005D7947" w:rsidRPr="00766F81">
              <w:rPr>
                <w:rStyle w:val="Hyperlink"/>
                <w:noProof/>
                <w:lang w:val="en-US"/>
              </w:rPr>
              <w:t>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Model Structure</w:t>
            </w:r>
            <w:r w:rsidR="005D7947">
              <w:rPr>
                <w:noProof/>
                <w:webHidden/>
              </w:rPr>
              <w:tab/>
            </w:r>
            <w:r w:rsidR="005D7947">
              <w:rPr>
                <w:noProof/>
                <w:webHidden/>
              </w:rPr>
              <w:fldChar w:fldCharType="begin"/>
            </w:r>
            <w:r w:rsidR="005D7947">
              <w:rPr>
                <w:noProof/>
                <w:webHidden/>
              </w:rPr>
              <w:instrText xml:space="preserve"> PAGEREF _Toc213421543 \h </w:instrText>
            </w:r>
            <w:r w:rsidR="005D7947">
              <w:rPr>
                <w:noProof/>
                <w:webHidden/>
              </w:rPr>
            </w:r>
            <w:r w:rsidR="005D7947">
              <w:rPr>
                <w:noProof/>
                <w:webHidden/>
              </w:rPr>
              <w:fldChar w:fldCharType="separate"/>
            </w:r>
            <w:r w:rsidR="00401637">
              <w:rPr>
                <w:noProof/>
                <w:webHidden/>
              </w:rPr>
              <w:t>129</w:t>
            </w:r>
            <w:r w:rsidR="005D7947">
              <w:rPr>
                <w:noProof/>
                <w:webHidden/>
              </w:rPr>
              <w:fldChar w:fldCharType="end"/>
            </w:r>
          </w:hyperlink>
        </w:p>
        <w:p w14:paraId="52B2F650" w14:textId="21DE2A27" w:rsidR="005D7947" w:rsidRDefault="00000000">
          <w:pPr>
            <w:pStyle w:val="TOC2"/>
            <w:rPr>
              <w:rFonts w:eastAsiaTheme="minorEastAsia"/>
              <w:noProof/>
              <w:kern w:val="2"/>
              <w:sz w:val="24"/>
              <w:szCs w:val="24"/>
              <w:lang w:val="en-DE" w:eastAsia="en-DE"/>
              <w14:ligatures w14:val="standardContextual"/>
            </w:rPr>
          </w:pPr>
          <w:hyperlink w:anchor="_Toc213421544" w:history="1">
            <w:r w:rsidR="005D7947" w:rsidRPr="00766F81">
              <w:rPr>
                <w:rStyle w:val="Hyperlink"/>
                <w:noProof/>
                <w:lang w:val="en-US"/>
              </w:rPr>
              <w:t>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for Standardized Connectors/Protocols</w:t>
            </w:r>
            <w:r w:rsidR="005D7947">
              <w:rPr>
                <w:noProof/>
                <w:webHidden/>
              </w:rPr>
              <w:tab/>
            </w:r>
            <w:r w:rsidR="005D7947">
              <w:rPr>
                <w:noProof/>
                <w:webHidden/>
              </w:rPr>
              <w:fldChar w:fldCharType="begin"/>
            </w:r>
            <w:r w:rsidR="005D7947">
              <w:rPr>
                <w:noProof/>
                <w:webHidden/>
              </w:rPr>
              <w:instrText xml:space="preserve"> PAGEREF _Toc213421544 \h </w:instrText>
            </w:r>
            <w:r w:rsidR="005D7947">
              <w:rPr>
                <w:noProof/>
                <w:webHidden/>
              </w:rPr>
            </w:r>
            <w:r w:rsidR="005D7947">
              <w:rPr>
                <w:noProof/>
                <w:webHidden/>
              </w:rPr>
              <w:fldChar w:fldCharType="separate"/>
            </w:r>
            <w:r w:rsidR="00401637">
              <w:rPr>
                <w:noProof/>
                <w:webHidden/>
              </w:rPr>
              <w:t>130</w:t>
            </w:r>
            <w:r w:rsidR="005D7947">
              <w:rPr>
                <w:noProof/>
                <w:webHidden/>
              </w:rPr>
              <w:fldChar w:fldCharType="end"/>
            </w:r>
          </w:hyperlink>
        </w:p>
        <w:p w14:paraId="36A02BE9" w14:textId="27C658A5" w:rsidR="005D7947" w:rsidRDefault="00000000">
          <w:pPr>
            <w:pStyle w:val="TOC2"/>
            <w:rPr>
              <w:rFonts w:eastAsiaTheme="minorEastAsia"/>
              <w:noProof/>
              <w:kern w:val="2"/>
              <w:sz w:val="24"/>
              <w:szCs w:val="24"/>
              <w:lang w:val="en-DE" w:eastAsia="en-DE"/>
              <w14:ligatures w14:val="standardContextual"/>
            </w:rPr>
          </w:pPr>
          <w:hyperlink w:anchor="_Toc213421545" w:history="1">
            <w:r w:rsidR="005D7947" w:rsidRPr="00766F81">
              <w:rPr>
                <w:rStyle w:val="Hyperlink"/>
                <w:noProof/>
                <w:lang w:val="en-US"/>
              </w:rPr>
              <w:t>6.4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Selected Configuration Elements</w:t>
            </w:r>
            <w:r w:rsidR="005D7947">
              <w:rPr>
                <w:noProof/>
                <w:webHidden/>
              </w:rPr>
              <w:tab/>
            </w:r>
            <w:r w:rsidR="005D7947">
              <w:rPr>
                <w:noProof/>
                <w:webHidden/>
              </w:rPr>
              <w:fldChar w:fldCharType="begin"/>
            </w:r>
            <w:r w:rsidR="005D7947">
              <w:rPr>
                <w:noProof/>
                <w:webHidden/>
              </w:rPr>
              <w:instrText xml:space="preserve"> PAGEREF _Toc213421545 \h </w:instrText>
            </w:r>
            <w:r w:rsidR="005D7947">
              <w:rPr>
                <w:noProof/>
                <w:webHidden/>
              </w:rPr>
            </w:r>
            <w:r w:rsidR="005D7947">
              <w:rPr>
                <w:noProof/>
                <w:webHidden/>
              </w:rPr>
              <w:fldChar w:fldCharType="separate"/>
            </w:r>
            <w:r w:rsidR="00401637">
              <w:rPr>
                <w:noProof/>
                <w:webHidden/>
              </w:rPr>
              <w:t>131</w:t>
            </w:r>
            <w:r w:rsidR="005D7947">
              <w:rPr>
                <w:noProof/>
                <w:webHidden/>
              </w:rPr>
              <w:fldChar w:fldCharType="end"/>
            </w:r>
          </w:hyperlink>
        </w:p>
        <w:p w14:paraId="39C1631C" w14:textId="5A42ACC3" w:rsidR="005D7947" w:rsidRDefault="00000000">
          <w:pPr>
            <w:pStyle w:val="TOC2"/>
            <w:rPr>
              <w:rFonts w:eastAsiaTheme="minorEastAsia"/>
              <w:noProof/>
              <w:kern w:val="2"/>
              <w:sz w:val="24"/>
              <w:szCs w:val="24"/>
              <w:lang w:val="en-DE" w:eastAsia="en-DE"/>
              <w14:ligatures w14:val="standardContextual"/>
            </w:rPr>
          </w:pPr>
          <w:hyperlink w:anchor="_Toc213421546" w:history="1">
            <w:r w:rsidR="005D7947" w:rsidRPr="00766F81">
              <w:rPr>
                <w:rStyle w:val="Hyperlink"/>
                <w:noProof/>
                <w:lang w:val="en-US"/>
              </w:rPr>
              <w:t>6.5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Instantiation Process</w:t>
            </w:r>
            <w:r w:rsidR="005D7947">
              <w:rPr>
                <w:noProof/>
                <w:webHidden/>
              </w:rPr>
              <w:tab/>
            </w:r>
            <w:r w:rsidR="005D7947">
              <w:rPr>
                <w:noProof/>
                <w:webHidden/>
              </w:rPr>
              <w:fldChar w:fldCharType="begin"/>
            </w:r>
            <w:r w:rsidR="005D7947">
              <w:rPr>
                <w:noProof/>
                <w:webHidden/>
              </w:rPr>
              <w:instrText xml:space="preserve"> PAGEREF _Toc213421546 \h </w:instrText>
            </w:r>
            <w:r w:rsidR="005D7947">
              <w:rPr>
                <w:noProof/>
                <w:webHidden/>
              </w:rPr>
            </w:r>
            <w:r w:rsidR="005D7947">
              <w:rPr>
                <w:noProof/>
                <w:webHidden/>
              </w:rPr>
              <w:fldChar w:fldCharType="separate"/>
            </w:r>
            <w:r w:rsidR="00401637">
              <w:rPr>
                <w:noProof/>
                <w:webHidden/>
              </w:rPr>
              <w:t>131</w:t>
            </w:r>
            <w:r w:rsidR="005D7947">
              <w:rPr>
                <w:noProof/>
                <w:webHidden/>
              </w:rPr>
              <w:fldChar w:fldCharType="end"/>
            </w:r>
          </w:hyperlink>
        </w:p>
        <w:p w14:paraId="4B03FE5D" w14:textId="25DD5EF3" w:rsidR="005D7947" w:rsidRDefault="00000000">
          <w:pPr>
            <w:pStyle w:val="TOC2"/>
            <w:rPr>
              <w:rFonts w:eastAsiaTheme="minorEastAsia"/>
              <w:noProof/>
              <w:kern w:val="2"/>
              <w:sz w:val="24"/>
              <w:szCs w:val="24"/>
              <w:lang w:val="en-DE" w:eastAsia="en-DE"/>
              <w14:ligatures w14:val="standardContextual"/>
            </w:rPr>
          </w:pPr>
          <w:hyperlink w:anchor="_Toc213421547" w:history="1">
            <w:r w:rsidR="005D7947" w:rsidRPr="00766F81">
              <w:rPr>
                <w:rStyle w:val="Hyperlink"/>
                <w:noProof/>
                <w:lang w:val="en-US"/>
              </w:rPr>
              <w:t>6.6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Container Instantiation</w:t>
            </w:r>
            <w:r w:rsidR="005D7947">
              <w:rPr>
                <w:noProof/>
                <w:webHidden/>
              </w:rPr>
              <w:tab/>
            </w:r>
            <w:r w:rsidR="005D7947">
              <w:rPr>
                <w:noProof/>
                <w:webHidden/>
              </w:rPr>
              <w:fldChar w:fldCharType="begin"/>
            </w:r>
            <w:r w:rsidR="005D7947">
              <w:rPr>
                <w:noProof/>
                <w:webHidden/>
              </w:rPr>
              <w:instrText xml:space="preserve"> PAGEREF _Toc213421547 \h </w:instrText>
            </w:r>
            <w:r w:rsidR="005D7947">
              <w:rPr>
                <w:noProof/>
                <w:webHidden/>
              </w:rPr>
            </w:r>
            <w:r w:rsidR="005D7947">
              <w:rPr>
                <w:noProof/>
                <w:webHidden/>
              </w:rPr>
              <w:fldChar w:fldCharType="separate"/>
            </w:r>
            <w:r w:rsidR="00401637">
              <w:rPr>
                <w:noProof/>
                <w:webHidden/>
              </w:rPr>
              <w:t>134</w:t>
            </w:r>
            <w:r w:rsidR="005D7947">
              <w:rPr>
                <w:noProof/>
                <w:webHidden/>
              </w:rPr>
              <w:fldChar w:fldCharType="end"/>
            </w:r>
          </w:hyperlink>
        </w:p>
        <w:p w14:paraId="734223C7" w14:textId="1607A0CD" w:rsidR="005D7947" w:rsidRDefault="00000000">
          <w:pPr>
            <w:pStyle w:val="TOC2"/>
            <w:rPr>
              <w:rFonts w:eastAsiaTheme="minorEastAsia"/>
              <w:noProof/>
              <w:kern w:val="2"/>
              <w:sz w:val="24"/>
              <w:szCs w:val="24"/>
              <w:lang w:val="en-DE" w:eastAsia="en-DE"/>
              <w14:ligatures w14:val="standardContextual"/>
            </w:rPr>
          </w:pPr>
          <w:hyperlink w:anchor="_Toc213421548" w:history="1">
            <w:r w:rsidR="005D7947" w:rsidRPr="00766F81">
              <w:rPr>
                <w:rStyle w:val="Hyperlink"/>
                <w:noProof/>
                <w:lang w:val="en-US"/>
              </w:rPr>
              <w:t>6.7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Example Applications</w:t>
            </w:r>
            <w:r w:rsidR="005D7947">
              <w:rPr>
                <w:noProof/>
                <w:webHidden/>
              </w:rPr>
              <w:tab/>
            </w:r>
            <w:r w:rsidR="005D7947">
              <w:rPr>
                <w:noProof/>
                <w:webHidden/>
              </w:rPr>
              <w:fldChar w:fldCharType="begin"/>
            </w:r>
            <w:r w:rsidR="005D7947">
              <w:rPr>
                <w:noProof/>
                <w:webHidden/>
              </w:rPr>
              <w:instrText xml:space="preserve"> PAGEREF _Toc213421548 \h </w:instrText>
            </w:r>
            <w:r w:rsidR="005D7947">
              <w:rPr>
                <w:noProof/>
                <w:webHidden/>
              </w:rPr>
            </w:r>
            <w:r w:rsidR="005D7947">
              <w:rPr>
                <w:noProof/>
                <w:webHidden/>
              </w:rPr>
              <w:fldChar w:fldCharType="separate"/>
            </w:r>
            <w:r w:rsidR="00401637">
              <w:rPr>
                <w:noProof/>
                <w:webHidden/>
              </w:rPr>
              <w:t>138</w:t>
            </w:r>
            <w:r w:rsidR="005D7947">
              <w:rPr>
                <w:noProof/>
                <w:webHidden/>
              </w:rPr>
              <w:fldChar w:fldCharType="end"/>
            </w:r>
          </w:hyperlink>
        </w:p>
        <w:p w14:paraId="4B637C02" w14:textId="37D647E2" w:rsidR="005D7947" w:rsidRDefault="00000000">
          <w:pPr>
            <w:pStyle w:val="TOC2"/>
            <w:rPr>
              <w:rFonts w:eastAsiaTheme="minorEastAsia"/>
              <w:noProof/>
              <w:kern w:val="2"/>
              <w:sz w:val="24"/>
              <w:szCs w:val="24"/>
              <w:lang w:val="en-DE" w:eastAsia="en-DE"/>
              <w14:ligatures w14:val="standardContextual"/>
            </w:rPr>
          </w:pPr>
          <w:hyperlink w:anchor="_Toc213421549" w:history="1">
            <w:r w:rsidR="005D7947" w:rsidRPr="00766F81">
              <w:rPr>
                <w:rStyle w:val="Hyperlink"/>
                <w:noProof/>
                <w:lang w:val="en-US"/>
              </w:rPr>
              <w:t>6.8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Creating an Application</w:t>
            </w:r>
            <w:r w:rsidR="005D7947">
              <w:rPr>
                <w:noProof/>
                <w:webHidden/>
              </w:rPr>
              <w:tab/>
            </w:r>
            <w:r w:rsidR="005D7947">
              <w:rPr>
                <w:noProof/>
                <w:webHidden/>
              </w:rPr>
              <w:fldChar w:fldCharType="begin"/>
            </w:r>
            <w:r w:rsidR="005D7947">
              <w:rPr>
                <w:noProof/>
                <w:webHidden/>
              </w:rPr>
              <w:instrText xml:space="preserve"> PAGEREF _Toc213421549 \h </w:instrText>
            </w:r>
            <w:r w:rsidR="005D7947">
              <w:rPr>
                <w:noProof/>
                <w:webHidden/>
              </w:rPr>
            </w:r>
            <w:r w:rsidR="005D7947">
              <w:rPr>
                <w:noProof/>
                <w:webHidden/>
              </w:rPr>
              <w:fldChar w:fldCharType="separate"/>
            </w:r>
            <w:r w:rsidR="00401637">
              <w:rPr>
                <w:noProof/>
                <w:webHidden/>
              </w:rPr>
              <w:t>141</w:t>
            </w:r>
            <w:r w:rsidR="005D7947">
              <w:rPr>
                <w:noProof/>
                <w:webHidden/>
              </w:rPr>
              <w:fldChar w:fldCharType="end"/>
            </w:r>
          </w:hyperlink>
        </w:p>
        <w:p w14:paraId="4299362A" w14:textId="6B6F7B11" w:rsidR="005D7947" w:rsidRDefault="00000000">
          <w:pPr>
            <w:pStyle w:val="TOC2"/>
            <w:rPr>
              <w:rFonts w:eastAsiaTheme="minorEastAsia"/>
              <w:noProof/>
              <w:kern w:val="2"/>
              <w:sz w:val="24"/>
              <w:szCs w:val="24"/>
              <w:lang w:val="en-DE" w:eastAsia="en-DE"/>
              <w14:ligatures w14:val="standardContextual"/>
            </w:rPr>
          </w:pPr>
          <w:hyperlink w:anchor="_Toc213421550" w:history="1">
            <w:r w:rsidR="005D7947" w:rsidRPr="00766F81">
              <w:rPr>
                <w:rStyle w:val="Hyperlink"/>
                <w:noProof/>
                <w:lang w:val="en-US"/>
              </w:rPr>
              <w:t>6.9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Project Structures</w:t>
            </w:r>
            <w:r w:rsidR="005D7947">
              <w:rPr>
                <w:noProof/>
                <w:webHidden/>
              </w:rPr>
              <w:tab/>
            </w:r>
            <w:r w:rsidR="005D7947">
              <w:rPr>
                <w:noProof/>
                <w:webHidden/>
              </w:rPr>
              <w:fldChar w:fldCharType="begin"/>
            </w:r>
            <w:r w:rsidR="005D7947">
              <w:rPr>
                <w:noProof/>
                <w:webHidden/>
              </w:rPr>
              <w:instrText xml:space="preserve"> PAGEREF _Toc213421550 \h </w:instrText>
            </w:r>
            <w:r w:rsidR="005D7947">
              <w:rPr>
                <w:noProof/>
                <w:webHidden/>
              </w:rPr>
            </w:r>
            <w:r w:rsidR="005D7947">
              <w:rPr>
                <w:noProof/>
                <w:webHidden/>
              </w:rPr>
              <w:fldChar w:fldCharType="separate"/>
            </w:r>
            <w:r w:rsidR="00401637">
              <w:rPr>
                <w:noProof/>
                <w:webHidden/>
              </w:rPr>
              <w:t>143</w:t>
            </w:r>
            <w:r w:rsidR="005D7947">
              <w:rPr>
                <w:noProof/>
                <w:webHidden/>
              </w:rPr>
              <w:fldChar w:fldCharType="end"/>
            </w:r>
          </w:hyperlink>
        </w:p>
        <w:p w14:paraId="0ABFB025" w14:textId="2ACBD667" w:rsidR="005D7947" w:rsidRDefault="00000000">
          <w:pPr>
            <w:pStyle w:val="TOC2"/>
            <w:rPr>
              <w:rFonts w:eastAsiaTheme="minorEastAsia"/>
              <w:noProof/>
              <w:kern w:val="2"/>
              <w:sz w:val="24"/>
              <w:szCs w:val="24"/>
              <w:lang w:val="en-DE" w:eastAsia="en-DE"/>
              <w14:ligatures w14:val="standardContextual"/>
            </w:rPr>
          </w:pPr>
          <w:hyperlink w:anchor="_Toc213421551" w:history="1">
            <w:r w:rsidR="005D7947" w:rsidRPr="00766F81">
              <w:rPr>
                <w:rStyle w:val="Hyperlink"/>
                <w:noProof/>
                <w:lang w:val="en-US"/>
              </w:rPr>
              <w:t>6.10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Default Build Sequences</w:t>
            </w:r>
            <w:r w:rsidR="005D7947">
              <w:rPr>
                <w:noProof/>
                <w:webHidden/>
              </w:rPr>
              <w:tab/>
            </w:r>
            <w:r w:rsidR="005D7947">
              <w:rPr>
                <w:noProof/>
                <w:webHidden/>
              </w:rPr>
              <w:fldChar w:fldCharType="begin"/>
            </w:r>
            <w:r w:rsidR="005D7947">
              <w:rPr>
                <w:noProof/>
                <w:webHidden/>
              </w:rPr>
              <w:instrText xml:space="preserve"> PAGEREF _Toc213421551 \h </w:instrText>
            </w:r>
            <w:r w:rsidR="005D7947">
              <w:rPr>
                <w:noProof/>
                <w:webHidden/>
              </w:rPr>
            </w:r>
            <w:r w:rsidR="005D7947">
              <w:rPr>
                <w:noProof/>
                <w:webHidden/>
              </w:rPr>
              <w:fldChar w:fldCharType="separate"/>
            </w:r>
            <w:r w:rsidR="00401637">
              <w:rPr>
                <w:noProof/>
                <w:webHidden/>
              </w:rPr>
              <w:t>147</w:t>
            </w:r>
            <w:r w:rsidR="005D7947">
              <w:rPr>
                <w:noProof/>
                <w:webHidden/>
              </w:rPr>
              <w:fldChar w:fldCharType="end"/>
            </w:r>
          </w:hyperlink>
        </w:p>
        <w:p w14:paraId="76D52878" w14:textId="654282EB" w:rsidR="005D7947" w:rsidRDefault="00000000">
          <w:pPr>
            <w:pStyle w:val="TOC2"/>
            <w:rPr>
              <w:rFonts w:eastAsiaTheme="minorEastAsia"/>
              <w:noProof/>
              <w:kern w:val="2"/>
              <w:sz w:val="24"/>
              <w:szCs w:val="24"/>
              <w:lang w:val="en-DE" w:eastAsia="en-DE"/>
              <w14:ligatures w14:val="standardContextual"/>
            </w:rPr>
          </w:pPr>
          <w:hyperlink w:anchor="_Toc213421552" w:history="1">
            <w:r w:rsidR="005D7947" w:rsidRPr="00766F81">
              <w:rPr>
                <w:rStyle w:val="Hyperlink"/>
                <w:noProof/>
                <w:lang w:val="en-US"/>
              </w:rPr>
              <w:t>6.11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Realization Rules and Considerations</w:t>
            </w:r>
            <w:r w:rsidR="005D7947">
              <w:rPr>
                <w:noProof/>
                <w:webHidden/>
              </w:rPr>
              <w:tab/>
            </w:r>
            <w:r w:rsidR="005D7947">
              <w:rPr>
                <w:noProof/>
                <w:webHidden/>
              </w:rPr>
              <w:fldChar w:fldCharType="begin"/>
            </w:r>
            <w:r w:rsidR="005D7947">
              <w:rPr>
                <w:noProof/>
                <w:webHidden/>
              </w:rPr>
              <w:instrText xml:space="preserve"> PAGEREF _Toc213421552 \h </w:instrText>
            </w:r>
            <w:r w:rsidR="005D7947">
              <w:rPr>
                <w:noProof/>
                <w:webHidden/>
              </w:rPr>
            </w:r>
            <w:r w:rsidR="005D7947">
              <w:rPr>
                <w:noProof/>
                <w:webHidden/>
              </w:rPr>
              <w:fldChar w:fldCharType="separate"/>
            </w:r>
            <w:r w:rsidR="00401637">
              <w:rPr>
                <w:noProof/>
                <w:webHidden/>
              </w:rPr>
              <w:t>148</w:t>
            </w:r>
            <w:r w:rsidR="005D7947">
              <w:rPr>
                <w:noProof/>
                <w:webHidden/>
              </w:rPr>
              <w:fldChar w:fldCharType="end"/>
            </w:r>
          </w:hyperlink>
        </w:p>
        <w:p w14:paraId="6A7E8A2A" w14:textId="39E0EA28" w:rsidR="005D7947" w:rsidRDefault="00000000">
          <w:pPr>
            <w:pStyle w:val="TOC1"/>
            <w:rPr>
              <w:rFonts w:eastAsiaTheme="minorEastAsia"/>
              <w:noProof/>
              <w:kern w:val="2"/>
              <w:sz w:val="24"/>
              <w:szCs w:val="24"/>
              <w:lang w:val="en-DE" w:eastAsia="en-DE"/>
              <w14:ligatures w14:val="standardContextual"/>
            </w:rPr>
          </w:pPr>
          <w:hyperlink w:anchor="_Toc213421553" w:history="1">
            <w:r w:rsidR="005D7947" w:rsidRPr="00766F81">
              <w:rPr>
                <w:rStyle w:val="Hyperlink"/>
                <w:noProof/>
                <w:lang w:val="en-US"/>
              </w:rPr>
              <w:t>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w:t>
            </w:r>
            <w:r w:rsidR="005D7947">
              <w:rPr>
                <w:noProof/>
                <w:webHidden/>
              </w:rPr>
              <w:tab/>
            </w:r>
            <w:r w:rsidR="005D7947">
              <w:rPr>
                <w:noProof/>
                <w:webHidden/>
              </w:rPr>
              <w:fldChar w:fldCharType="begin"/>
            </w:r>
            <w:r w:rsidR="005D7947">
              <w:rPr>
                <w:noProof/>
                <w:webHidden/>
              </w:rPr>
              <w:instrText xml:space="preserve"> PAGEREF _Toc213421553 \h </w:instrText>
            </w:r>
            <w:r w:rsidR="005D7947">
              <w:rPr>
                <w:noProof/>
                <w:webHidden/>
              </w:rPr>
            </w:r>
            <w:r w:rsidR="005D7947">
              <w:rPr>
                <w:noProof/>
                <w:webHidden/>
              </w:rPr>
              <w:fldChar w:fldCharType="separate"/>
            </w:r>
            <w:r w:rsidR="00401637">
              <w:rPr>
                <w:noProof/>
                <w:webHidden/>
              </w:rPr>
              <w:t>152</w:t>
            </w:r>
            <w:r w:rsidR="005D7947">
              <w:rPr>
                <w:noProof/>
                <w:webHidden/>
              </w:rPr>
              <w:fldChar w:fldCharType="end"/>
            </w:r>
          </w:hyperlink>
        </w:p>
        <w:p w14:paraId="13874FCB" w14:textId="5120E2E6" w:rsidR="005D7947" w:rsidRDefault="00000000">
          <w:pPr>
            <w:pStyle w:val="TOC2"/>
            <w:rPr>
              <w:rFonts w:eastAsiaTheme="minorEastAsia"/>
              <w:noProof/>
              <w:kern w:val="2"/>
              <w:sz w:val="24"/>
              <w:szCs w:val="24"/>
              <w:lang w:val="en-DE" w:eastAsia="en-DE"/>
              <w14:ligatures w14:val="standardContextual"/>
            </w:rPr>
          </w:pPr>
          <w:hyperlink w:anchor="_Toc213421554" w:history="1">
            <w:r w:rsidR="005D7947" w:rsidRPr="00766F81">
              <w:rPr>
                <w:rStyle w:val="Hyperlink"/>
                <w:noProof/>
                <w:lang w:val="en-US"/>
              </w:rPr>
              <w:t>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 Decisions</w:t>
            </w:r>
            <w:r w:rsidR="005D7947">
              <w:rPr>
                <w:noProof/>
                <w:webHidden/>
              </w:rPr>
              <w:tab/>
            </w:r>
            <w:r w:rsidR="005D7947">
              <w:rPr>
                <w:noProof/>
                <w:webHidden/>
              </w:rPr>
              <w:fldChar w:fldCharType="begin"/>
            </w:r>
            <w:r w:rsidR="005D7947">
              <w:rPr>
                <w:noProof/>
                <w:webHidden/>
              </w:rPr>
              <w:instrText xml:space="preserve"> PAGEREF _Toc213421554 \h </w:instrText>
            </w:r>
            <w:r w:rsidR="005D7947">
              <w:rPr>
                <w:noProof/>
                <w:webHidden/>
              </w:rPr>
            </w:r>
            <w:r w:rsidR="005D7947">
              <w:rPr>
                <w:noProof/>
                <w:webHidden/>
              </w:rPr>
              <w:fldChar w:fldCharType="separate"/>
            </w:r>
            <w:r w:rsidR="00401637">
              <w:rPr>
                <w:noProof/>
                <w:webHidden/>
              </w:rPr>
              <w:t>152</w:t>
            </w:r>
            <w:r w:rsidR="005D7947">
              <w:rPr>
                <w:noProof/>
                <w:webHidden/>
              </w:rPr>
              <w:fldChar w:fldCharType="end"/>
            </w:r>
          </w:hyperlink>
        </w:p>
        <w:p w14:paraId="490CCCC0" w14:textId="1A652333" w:rsidR="005D7947" w:rsidRDefault="00000000">
          <w:pPr>
            <w:pStyle w:val="TOC2"/>
            <w:rPr>
              <w:rFonts w:eastAsiaTheme="minorEastAsia"/>
              <w:noProof/>
              <w:kern w:val="2"/>
              <w:sz w:val="24"/>
              <w:szCs w:val="24"/>
              <w:lang w:val="en-DE" w:eastAsia="en-DE"/>
              <w14:ligatures w14:val="standardContextual"/>
            </w:rPr>
          </w:pPr>
          <w:hyperlink w:anchor="_Toc213421555" w:history="1">
            <w:r w:rsidR="005D7947" w:rsidRPr="00766F81">
              <w:rPr>
                <w:rStyle w:val="Hyperlink"/>
                <w:noProof/>
                <w:lang w:val="en-US"/>
              </w:rPr>
              <w:t>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Obtaining the Platform</w:t>
            </w:r>
            <w:r w:rsidR="005D7947">
              <w:rPr>
                <w:noProof/>
                <w:webHidden/>
              </w:rPr>
              <w:tab/>
            </w:r>
            <w:r w:rsidR="005D7947">
              <w:rPr>
                <w:noProof/>
                <w:webHidden/>
              </w:rPr>
              <w:fldChar w:fldCharType="begin"/>
            </w:r>
            <w:r w:rsidR="005D7947">
              <w:rPr>
                <w:noProof/>
                <w:webHidden/>
              </w:rPr>
              <w:instrText xml:space="preserve"> PAGEREF _Toc213421555 \h </w:instrText>
            </w:r>
            <w:r w:rsidR="005D7947">
              <w:rPr>
                <w:noProof/>
                <w:webHidden/>
              </w:rPr>
            </w:r>
            <w:r w:rsidR="005D7947">
              <w:rPr>
                <w:noProof/>
                <w:webHidden/>
              </w:rPr>
              <w:fldChar w:fldCharType="separate"/>
            </w:r>
            <w:r w:rsidR="00401637">
              <w:rPr>
                <w:noProof/>
                <w:webHidden/>
              </w:rPr>
              <w:t>155</w:t>
            </w:r>
            <w:r w:rsidR="005D7947">
              <w:rPr>
                <w:noProof/>
                <w:webHidden/>
              </w:rPr>
              <w:fldChar w:fldCharType="end"/>
            </w:r>
          </w:hyperlink>
        </w:p>
        <w:p w14:paraId="0B17CFD3" w14:textId="7AFC45C9" w:rsidR="005D7947" w:rsidRDefault="00000000">
          <w:pPr>
            <w:pStyle w:val="TOC2"/>
            <w:rPr>
              <w:rFonts w:eastAsiaTheme="minorEastAsia"/>
              <w:noProof/>
              <w:kern w:val="2"/>
              <w:sz w:val="24"/>
              <w:szCs w:val="24"/>
              <w:lang w:val="en-DE" w:eastAsia="en-DE"/>
              <w14:ligatures w14:val="standardContextual"/>
            </w:rPr>
          </w:pPr>
          <w:hyperlink w:anchor="_Toc213421556" w:history="1">
            <w:r w:rsidR="005D7947" w:rsidRPr="00766F81">
              <w:rPr>
                <w:rStyle w:val="Hyperlink"/>
                <w:noProof/>
                <w:lang w:val="en-US"/>
              </w:rPr>
              <w:t>7.3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Compiling the Platform</w:t>
            </w:r>
            <w:r w:rsidR="005D7947">
              <w:rPr>
                <w:noProof/>
                <w:webHidden/>
              </w:rPr>
              <w:tab/>
            </w:r>
            <w:r w:rsidR="005D7947">
              <w:rPr>
                <w:noProof/>
                <w:webHidden/>
              </w:rPr>
              <w:fldChar w:fldCharType="begin"/>
            </w:r>
            <w:r w:rsidR="005D7947">
              <w:rPr>
                <w:noProof/>
                <w:webHidden/>
              </w:rPr>
              <w:instrText xml:space="preserve"> PAGEREF _Toc213421556 \h </w:instrText>
            </w:r>
            <w:r w:rsidR="005D7947">
              <w:rPr>
                <w:noProof/>
                <w:webHidden/>
              </w:rPr>
            </w:r>
            <w:r w:rsidR="005D7947">
              <w:rPr>
                <w:noProof/>
                <w:webHidden/>
              </w:rPr>
              <w:fldChar w:fldCharType="separate"/>
            </w:r>
            <w:r w:rsidR="00401637">
              <w:rPr>
                <w:noProof/>
                <w:webHidden/>
              </w:rPr>
              <w:t>155</w:t>
            </w:r>
            <w:r w:rsidR="005D7947">
              <w:rPr>
                <w:noProof/>
                <w:webHidden/>
              </w:rPr>
              <w:fldChar w:fldCharType="end"/>
            </w:r>
          </w:hyperlink>
        </w:p>
        <w:p w14:paraId="2B8C7E9C" w14:textId="2AA78918" w:rsidR="005D7947" w:rsidRDefault="00000000">
          <w:pPr>
            <w:pStyle w:val="TOC2"/>
            <w:rPr>
              <w:rFonts w:eastAsiaTheme="minorEastAsia"/>
              <w:noProof/>
              <w:kern w:val="2"/>
              <w:sz w:val="24"/>
              <w:szCs w:val="24"/>
              <w:lang w:val="en-DE" w:eastAsia="en-DE"/>
              <w14:ligatures w14:val="standardContextual"/>
            </w:rPr>
          </w:pPr>
          <w:hyperlink w:anchor="_Toc213421557" w:history="1">
            <w:r w:rsidR="005D7947" w:rsidRPr="00766F81">
              <w:rPr>
                <w:rStyle w:val="Hyperlink"/>
                <w:noProof/>
                <w:lang w:val="en-US"/>
              </w:rPr>
              <w:t>7.4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Installing and Using the Platform</w:t>
            </w:r>
            <w:r w:rsidR="005D7947">
              <w:rPr>
                <w:noProof/>
                <w:webHidden/>
              </w:rPr>
              <w:tab/>
            </w:r>
            <w:r w:rsidR="005D7947">
              <w:rPr>
                <w:noProof/>
                <w:webHidden/>
              </w:rPr>
              <w:fldChar w:fldCharType="begin"/>
            </w:r>
            <w:r w:rsidR="005D7947">
              <w:rPr>
                <w:noProof/>
                <w:webHidden/>
              </w:rPr>
              <w:instrText xml:space="preserve"> PAGEREF _Toc213421557 \h </w:instrText>
            </w:r>
            <w:r w:rsidR="005D7947">
              <w:rPr>
                <w:noProof/>
                <w:webHidden/>
              </w:rPr>
            </w:r>
            <w:r w:rsidR="005D7947">
              <w:rPr>
                <w:noProof/>
                <w:webHidden/>
              </w:rPr>
              <w:fldChar w:fldCharType="separate"/>
            </w:r>
            <w:r w:rsidR="00401637">
              <w:rPr>
                <w:noProof/>
                <w:webHidden/>
              </w:rPr>
              <w:t>159</w:t>
            </w:r>
            <w:r w:rsidR="005D7947">
              <w:rPr>
                <w:noProof/>
                <w:webHidden/>
              </w:rPr>
              <w:fldChar w:fldCharType="end"/>
            </w:r>
          </w:hyperlink>
        </w:p>
        <w:p w14:paraId="47E1FFE9" w14:textId="422243E0" w:rsidR="005D7947" w:rsidRDefault="00000000">
          <w:pPr>
            <w:pStyle w:val="TOC2"/>
            <w:rPr>
              <w:rFonts w:eastAsiaTheme="minorEastAsia"/>
              <w:noProof/>
              <w:kern w:val="2"/>
              <w:sz w:val="24"/>
              <w:szCs w:val="24"/>
              <w:lang w:val="en-DE" w:eastAsia="en-DE"/>
              <w14:ligatures w14:val="standardContextual"/>
            </w:rPr>
          </w:pPr>
          <w:hyperlink w:anchor="_Toc213421558" w:history="1">
            <w:r w:rsidR="005D7947" w:rsidRPr="00766F81">
              <w:rPr>
                <w:rStyle w:val="Hyperlink"/>
                <w:noProof/>
                <w:lang w:val="en-US"/>
              </w:rPr>
              <w:t>7.5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Environment for Testing and Evaluating the Platform/Applications</w:t>
            </w:r>
            <w:r w:rsidR="005D7947">
              <w:rPr>
                <w:noProof/>
                <w:webHidden/>
              </w:rPr>
              <w:tab/>
            </w:r>
            <w:r w:rsidR="005D7947">
              <w:rPr>
                <w:noProof/>
                <w:webHidden/>
              </w:rPr>
              <w:fldChar w:fldCharType="begin"/>
            </w:r>
            <w:r w:rsidR="005D7947">
              <w:rPr>
                <w:noProof/>
                <w:webHidden/>
              </w:rPr>
              <w:instrText xml:space="preserve"> PAGEREF _Toc213421558 \h </w:instrText>
            </w:r>
            <w:r w:rsidR="005D7947">
              <w:rPr>
                <w:noProof/>
                <w:webHidden/>
              </w:rPr>
            </w:r>
            <w:r w:rsidR="005D7947">
              <w:rPr>
                <w:noProof/>
                <w:webHidden/>
              </w:rPr>
              <w:fldChar w:fldCharType="separate"/>
            </w:r>
            <w:r w:rsidR="00401637">
              <w:rPr>
                <w:noProof/>
                <w:webHidden/>
              </w:rPr>
              <w:t>160</w:t>
            </w:r>
            <w:r w:rsidR="005D7947">
              <w:rPr>
                <w:noProof/>
                <w:webHidden/>
              </w:rPr>
              <w:fldChar w:fldCharType="end"/>
            </w:r>
          </w:hyperlink>
        </w:p>
        <w:p w14:paraId="4423744C" w14:textId="15ACF896" w:rsidR="005D7947" w:rsidRDefault="00000000">
          <w:pPr>
            <w:pStyle w:val="TOC1"/>
            <w:rPr>
              <w:rFonts w:eastAsiaTheme="minorEastAsia"/>
              <w:noProof/>
              <w:kern w:val="2"/>
              <w:sz w:val="24"/>
              <w:szCs w:val="24"/>
              <w:lang w:val="en-DE" w:eastAsia="en-DE"/>
              <w14:ligatures w14:val="standardContextual"/>
            </w:rPr>
          </w:pPr>
          <w:hyperlink w:anchor="_Toc213421559" w:history="1">
            <w:r w:rsidR="005D7947" w:rsidRPr="00766F81">
              <w:rPr>
                <w:rStyle w:val="Hyperlink"/>
                <w:noProof/>
                <w:lang w:val="en-US"/>
              </w:rPr>
              <w:t>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Summary &amp; Conclusions</w:t>
            </w:r>
            <w:r w:rsidR="005D7947">
              <w:rPr>
                <w:noProof/>
                <w:webHidden/>
              </w:rPr>
              <w:tab/>
            </w:r>
            <w:r w:rsidR="005D7947">
              <w:rPr>
                <w:noProof/>
                <w:webHidden/>
              </w:rPr>
              <w:fldChar w:fldCharType="begin"/>
            </w:r>
            <w:r w:rsidR="005D7947">
              <w:rPr>
                <w:noProof/>
                <w:webHidden/>
              </w:rPr>
              <w:instrText xml:space="preserve"> PAGEREF _Toc213421559 \h </w:instrText>
            </w:r>
            <w:r w:rsidR="005D7947">
              <w:rPr>
                <w:noProof/>
                <w:webHidden/>
              </w:rPr>
            </w:r>
            <w:r w:rsidR="005D7947">
              <w:rPr>
                <w:noProof/>
                <w:webHidden/>
              </w:rPr>
              <w:fldChar w:fldCharType="separate"/>
            </w:r>
            <w:r w:rsidR="00401637">
              <w:rPr>
                <w:noProof/>
                <w:webHidden/>
              </w:rPr>
              <w:t>163</w:t>
            </w:r>
            <w:r w:rsidR="005D7947">
              <w:rPr>
                <w:noProof/>
                <w:webHidden/>
              </w:rPr>
              <w:fldChar w:fldCharType="end"/>
            </w:r>
          </w:hyperlink>
        </w:p>
        <w:p w14:paraId="1F315B9B" w14:textId="6E745970" w:rsidR="005D7947" w:rsidRDefault="00000000">
          <w:pPr>
            <w:pStyle w:val="TOC1"/>
            <w:rPr>
              <w:rFonts w:eastAsiaTheme="minorEastAsia"/>
              <w:noProof/>
              <w:kern w:val="2"/>
              <w:sz w:val="24"/>
              <w:szCs w:val="24"/>
              <w:lang w:val="en-DE" w:eastAsia="en-DE"/>
              <w14:ligatures w14:val="standardContextual"/>
            </w:rPr>
          </w:pPr>
          <w:hyperlink w:anchor="_Toc213421560" w:history="1">
            <w:r w:rsidR="005D7947" w:rsidRPr="00766F81">
              <w:rPr>
                <w:rStyle w:val="Hyperlink"/>
                <w:noProof/>
                <w:lang w:val="en-US"/>
              </w:rPr>
              <w:t>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References</w:t>
            </w:r>
            <w:r w:rsidR="005D7947">
              <w:rPr>
                <w:noProof/>
                <w:webHidden/>
              </w:rPr>
              <w:tab/>
            </w:r>
            <w:r w:rsidR="005D7947">
              <w:rPr>
                <w:noProof/>
                <w:webHidden/>
              </w:rPr>
              <w:fldChar w:fldCharType="begin"/>
            </w:r>
            <w:r w:rsidR="005D7947">
              <w:rPr>
                <w:noProof/>
                <w:webHidden/>
              </w:rPr>
              <w:instrText xml:space="preserve"> PAGEREF _Toc213421560 \h </w:instrText>
            </w:r>
            <w:r w:rsidR="005D7947">
              <w:rPr>
                <w:noProof/>
                <w:webHidden/>
              </w:rPr>
            </w:r>
            <w:r w:rsidR="005D7947">
              <w:rPr>
                <w:noProof/>
                <w:webHidden/>
              </w:rPr>
              <w:fldChar w:fldCharType="separate"/>
            </w:r>
            <w:r w:rsidR="00401637">
              <w:rPr>
                <w:noProof/>
                <w:webHidden/>
              </w:rPr>
              <w:t>164</w:t>
            </w:r>
            <w:r w:rsidR="005D7947">
              <w:rPr>
                <w:noProof/>
                <w:webHidden/>
              </w:rPr>
              <w:fldChar w:fldCharType="end"/>
            </w:r>
          </w:hyperlink>
        </w:p>
        <w:p w14:paraId="43941489" w14:textId="63F6A5A5" w:rsidR="005D7947" w:rsidRDefault="00000000">
          <w:pPr>
            <w:pStyle w:val="TOC1"/>
            <w:rPr>
              <w:rFonts w:eastAsiaTheme="minorEastAsia"/>
              <w:noProof/>
              <w:kern w:val="2"/>
              <w:sz w:val="24"/>
              <w:szCs w:val="24"/>
              <w:lang w:val="en-DE" w:eastAsia="en-DE"/>
              <w14:ligatures w14:val="standardContextual"/>
            </w:rPr>
          </w:pPr>
          <w:hyperlink w:anchor="_Toc213421561" w:history="1">
            <w:r w:rsidR="005D7947" w:rsidRPr="00766F81">
              <w:rPr>
                <w:rStyle w:val="Hyperlink"/>
                <w:noProof/>
                <w:lang w:val="en-GB"/>
              </w:rPr>
              <w:t>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Appendix</w:t>
            </w:r>
            <w:r w:rsidR="005D7947">
              <w:rPr>
                <w:noProof/>
                <w:webHidden/>
              </w:rPr>
              <w:tab/>
            </w:r>
            <w:r w:rsidR="005D7947">
              <w:rPr>
                <w:noProof/>
                <w:webHidden/>
              </w:rPr>
              <w:fldChar w:fldCharType="begin"/>
            </w:r>
            <w:r w:rsidR="005D7947">
              <w:rPr>
                <w:noProof/>
                <w:webHidden/>
              </w:rPr>
              <w:instrText xml:space="preserve"> PAGEREF _Toc213421561 \h </w:instrText>
            </w:r>
            <w:r w:rsidR="005D7947">
              <w:rPr>
                <w:noProof/>
                <w:webHidden/>
              </w:rPr>
            </w:r>
            <w:r w:rsidR="005D7947">
              <w:rPr>
                <w:noProof/>
                <w:webHidden/>
              </w:rPr>
              <w:fldChar w:fldCharType="separate"/>
            </w:r>
            <w:r w:rsidR="00401637">
              <w:rPr>
                <w:noProof/>
                <w:webHidden/>
              </w:rPr>
              <w:t>168</w:t>
            </w:r>
            <w:r w:rsidR="005D7947">
              <w:rPr>
                <w:noProof/>
                <w:webHidden/>
              </w:rPr>
              <w:fldChar w:fldCharType="end"/>
            </w:r>
          </w:hyperlink>
        </w:p>
        <w:p w14:paraId="22E4B3B2" w14:textId="3FC4B41F" w:rsidR="005D7947" w:rsidRDefault="00000000">
          <w:pPr>
            <w:pStyle w:val="TOC2"/>
            <w:rPr>
              <w:rFonts w:eastAsiaTheme="minorEastAsia"/>
              <w:noProof/>
              <w:kern w:val="2"/>
              <w:sz w:val="24"/>
              <w:szCs w:val="24"/>
              <w:lang w:val="en-DE" w:eastAsia="en-DE"/>
              <w14:ligatures w14:val="standardContextual"/>
            </w:rPr>
          </w:pPr>
          <w:hyperlink w:anchor="_Toc213421562" w:history="1">
            <w:r w:rsidR="005D7947" w:rsidRPr="00766F81">
              <w:rPr>
                <w:rStyle w:val="Hyperlink"/>
                <w:noProof/>
                <w:lang w:val="en-US"/>
              </w:rPr>
              <w:t>10.1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oktoflow UML Profile</w:t>
            </w:r>
            <w:r w:rsidR="005D7947">
              <w:rPr>
                <w:noProof/>
                <w:webHidden/>
              </w:rPr>
              <w:tab/>
            </w:r>
            <w:r w:rsidR="005D7947">
              <w:rPr>
                <w:noProof/>
                <w:webHidden/>
              </w:rPr>
              <w:fldChar w:fldCharType="begin"/>
            </w:r>
            <w:r w:rsidR="005D7947">
              <w:rPr>
                <w:noProof/>
                <w:webHidden/>
              </w:rPr>
              <w:instrText xml:space="preserve"> PAGEREF _Toc213421562 \h </w:instrText>
            </w:r>
            <w:r w:rsidR="005D7947">
              <w:rPr>
                <w:noProof/>
                <w:webHidden/>
              </w:rPr>
            </w:r>
            <w:r w:rsidR="005D7947">
              <w:rPr>
                <w:noProof/>
                <w:webHidden/>
              </w:rPr>
              <w:fldChar w:fldCharType="separate"/>
            </w:r>
            <w:r w:rsidR="00401637">
              <w:rPr>
                <w:noProof/>
                <w:webHidden/>
              </w:rPr>
              <w:t>168</w:t>
            </w:r>
            <w:r w:rsidR="005D7947">
              <w:rPr>
                <w:noProof/>
                <w:webHidden/>
              </w:rPr>
              <w:fldChar w:fldCharType="end"/>
            </w:r>
          </w:hyperlink>
        </w:p>
        <w:p w14:paraId="1C7FE666" w14:textId="3ACE8B0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3421491"/>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3421492"/>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77777777"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7E06F0" w:rsidRPr="00907CC1">
        <w:rPr>
          <w:lang w:val="en-GB"/>
        </w:rPr>
        <w:t>52</w:t>
      </w:r>
      <w:r w:rsidR="007E06F0">
        <w:rPr>
          <w:lang w:val="en-GB"/>
        </w:rPr>
        <w:t>]</w:t>
      </w:r>
      <w:r w:rsidRPr="003D662E">
        <w:rPr>
          <w:lang w:val="en-US"/>
        </w:rPr>
        <w:t xml:space="preserve">. </w:t>
      </w:r>
    </w:p>
    <w:p w14:paraId="243122A0" w14:textId="6763C05C"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[54]</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51A87FA4"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[53]</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[52]</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w:t>
      </w:r>
      <w:r w:rsidR="000C6AEC" w:rsidRPr="003D662E">
        <w:rPr>
          <w:lang w:val="en-US"/>
        </w:rPr>
        <w:lastRenderedPageBreak/>
        <w:t xml:space="preserve">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3421493"/>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467BF6D3" w14:textId="03228021" w:rsidR="00E64F49" w:rsidRDefault="00E64F49" w:rsidP="007245E8">
      <w:pPr>
        <w:pStyle w:val="ListParagraph"/>
        <w:numPr>
          <w:ilvl w:val="0"/>
          <w:numId w:val="5"/>
        </w:numPr>
        <w:jc w:val="both"/>
        <w:rPr>
          <w:lang w:val="en-US"/>
        </w:rPr>
      </w:pPr>
      <w:r>
        <w:rPr>
          <w:lang w:val="en-US"/>
        </w:rPr>
        <w:t xml:space="preserve">ReGaP community on energy applications in the industrial context, providing requirements but also </w:t>
      </w:r>
      <w:r w:rsidR="004E7594">
        <w:rPr>
          <w:lang w:val="en-US"/>
        </w:rPr>
        <w:t xml:space="preserve">feasibility studies or </w:t>
      </w:r>
      <w:r>
        <w:rPr>
          <w:lang w:val="en-US"/>
        </w:rPr>
        <w:t>solutions based on the oktoflow platform.</w:t>
      </w:r>
    </w:p>
    <w:p w14:paraId="40726E1D" w14:textId="65CEED62"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w:t>
      </w:r>
    </w:p>
    <w:p w14:paraId="00C5521A" w14:textId="77777777" w:rsidR="00E64F49" w:rsidRPr="003D662E" w:rsidRDefault="00E64F49" w:rsidP="00E64F49">
      <w:pPr>
        <w:pStyle w:val="ListParagraph"/>
        <w:numPr>
          <w:ilvl w:val="0"/>
          <w:numId w:val="5"/>
        </w:numPr>
        <w:jc w:val="both"/>
        <w:rPr>
          <w:lang w:val="en-US"/>
        </w:rPr>
      </w:pPr>
      <w:r w:rsidRPr="003D662E">
        <w:rPr>
          <w:lang w:val="en-US"/>
        </w:rPr>
        <w:t>Interactions with other funded projects: DaPro</w:t>
      </w:r>
      <w:r w:rsidRPr="003D662E">
        <w:rPr>
          <w:rStyle w:val="FootnoteReference"/>
          <w:lang w:val="en-US"/>
        </w:rPr>
        <w:footnoteReference w:id="5"/>
      </w:r>
      <w:r w:rsidRPr="003D662E">
        <w:rPr>
          <w:lang w:val="en-US"/>
        </w:rPr>
        <w:t>, BaSys</w:t>
      </w:r>
      <w:r w:rsidRPr="003D662E">
        <w:rPr>
          <w:rStyle w:val="FootnoteReference"/>
          <w:lang w:val="en-US"/>
        </w:rPr>
        <w:footnoteReference w:id="6"/>
      </w:r>
      <w:r w:rsidRPr="003D662E">
        <w:rPr>
          <w:lang w:val="en-US"/>
        </w:rPr>
        <w:t>, FabOs</w:t>
      </w:r>
      <w:r w:rsidRPr="003D662E">
        <w:rPr>
          <w:rStyle w:val="FootnoteReference"/>
          <w:lang w:val="en-US"/>
        </w:rPr>
        <w:footnoteReference w:id="7"/>
      </w:r>
      <w:r w:rsidRPr="003D662E">
        <w:rPr>
          <w:lang w:val="en-US"/>
        </w:rPr>
        <w:t>, Service-Meister</w:t>
      </w:r>
      <w:r w:rsidRPr="003D662E">
        <w:rPr>
          <w:rStyle w:val="FootnoteReference"/>
          <w:lang w:val="en-US"/>
        </w:rPr>
        <w:footnoteReference w:id="8"/>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The architecture of Gaia-</w:t>
      </w:r>
      <w:r w:rsidRPr="00B87C8F">
        <w:rPr>
          <w:lang w:val="en-GB"/>
        </w:rPr>
        <w:lastRenderedPageBreak/>
        <w:t xml:space="preserve">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3421494"/>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DBBDCE0"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40163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1816C05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40163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0B2F2E9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0163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40163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0163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CD3986C"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0163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0A9AC7E"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01637">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401637">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06BA5D45"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01637">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01637">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401637">
        <w:rPr>
          <w:lang w:val="en-US"/>
        </w:rPr>
        <w:t>10</w:t>
      </w:r>
      <w:r w:rsidR="00EF60A9">
        <w:rPr>
          <w:lang w:val="en-US"/>
        </w:rPr>
        <w:fldChar w:fldCharType="end"/>
      </w:r>
      <w:r w:rsidR="00EF60A9">
        <w:rPr>
          <w:lang w:val="en-US"/>
        </w:rPr>
        <w:t xml:space="preserve">, the </w:t>
      </w:r>
      <w:r w:rsidR="00D6076A">
        <w:rPr>
          <w:lang w:val="en-US"/>
        </w:rPr>
        <w:t>appendix</w:t>
      </w:r>
      <w:r w:rsidR="00EF60A9">
        <w:rPr>
          <w:lang w:val="en-US"/>
        </w:rPr>
        <w:t xml:space="preserve"> summarizes additional information such as the used UML profiles.</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05BA6F84"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40163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40163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40163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FD16D21"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01637">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401637">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01637">
        <w:rPr>
          <w:lang w:val="en-US"/>
        </w:rPr>
        <w:t>6</w:t>
      </w:r>
      <w:r w:rsidR="003A112E" w:rsidRPr="00FA0F55">
        <w:rPr>
          <w:lang w:val="en-US"/>
        </w:rPr>
        <w:fldChar w:fldCharType="end"/>
      </w:r>
      <w:r w:rsidR="00547013">
        <w:rPr>
          <w:lang w:val="en-US"/>
        </w:rPr>
        <w:t xml:space="preserve"> as </w:t>
      </w:r>
      <w:r w:rsidR="00547013">
        <w:rPr>
          <w:lang w:val="en-US"/>
        </w:rPr>
        <w:lastRenderedPageBreak/>
        <w:t>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950238C"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40163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40163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40163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8310D20"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401637">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0163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01637">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01637">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783A57BF"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0163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0163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01637">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10"/>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3421495"/>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68DC0451"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0D85E4B6"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7AB71607"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401637">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9"/>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20"/>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70BCF927"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1"/>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2"/>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3"/>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3421496"/>
      <w:r w:rsidRPr="003D662E">
        <w:rPr>
          <w:lang w:val="en-US"/>
        </w:rPr>
        <w:lastRenderedPageBreak/>
        <w:t>Architecture</w:t>
      </w:r>
      <w:bookmarkEnd w:id="22"/>
      <w:bookmarkEnd w:id="23"/>
    </w:p>
    <w:p w14:paraId="4083AA05" w14:textId="0ACAF79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401637">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052EB8B"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40163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401637">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40163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401637">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40163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40163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40163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401637">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3421497"/>
      <w:r w:rsidRPr="003D662E">
        <w:rPr>
          <w:lang w:val="en-US"/>
        </w:rPr>
        <w:t>Overview</w:t>
      </w:r>
      <w:bookmarkEnd w:id="24"/>
      <w:bookmarkEnd w:id="25"/>
    </w:p>
    <w:p w14:paraId="1A4794D7" w14:textId="56C57F90"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401637" w:rsidRPr="003D662E">
        <w:rPr>
          <w:lang w:val="en-US"/>
        </w:rPr>
        <w:t xml:space="preserve">Figure </w:t>
      </w:r>
      <w:r w:rsidR="0040163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CFB48D5"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CBB292B"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401637" w:rsidRPr="003D662E">
        <w:rPr>
          <w:lang w:val="en-US"/>
        </w:rPr>
        <w:t xml:space="preserve">Figure </w:t>
      </w:r>
      <w:r w:rsidR="0040163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401637" w:rsidRPr="003D662E">
        <w:rPr>
          <w:lang w:val="en-US"/>
        </w:rPr>
        <w:t xml:space="preserve">Figure </w:t>
      </w:r>
      <w:r w:rsidR="00401637">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72A95A79"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4"/>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0BA9084F"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[13]</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1811131A"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401637" w:rsidRPr="003D662E">
        <w:rPr>
          <w:lang w:val="en-US"/>
        </w:rPr>
        <w:t xml:space="preserve">Figure </w:t>
      </w:r>
      <w:r w:rsidR="0040163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134F1ED"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33353DBD" w:rsidR="00FF08B7" w:rsidRPr="003D662E" w:rsidRDefault="001C0EBB" w:rsidP="007245E8">
      <w:pPr>
        <w:pStyle w:val="ListParagraph"/>
        <w:numPr>
          <w:ilvl w:val="0"/>
          <w:numId w:val="7"/>
        </w:numPr>
        <w:jc w:val="both"/>
        <w:rPr>
          <w:lang w:val="en-US"/>
        </w:rPr>
      </w:pPr>
      <w:r w:rsidRPr="003D662E">
        <w:rPr>
          <w:b/>
          <w:lang w:val="en-US"/>
        </w:rPr>
        <w:lastRenderedPageBreak/>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CAB3DDD"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8"/>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 xml:space="preserve">(in terms of probes and signaling) is part of the service </w:t>
      </w:r>
      <w:r w:rsidR="00CB38E2" w:rsidRPr="003D662E">
        <w:rPr>
          <w:lang w:val="en-US"/>
        </w:rPr>
        <w:lastRenderedPageBreak/>
        <w:t>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9"/>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EA71856"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44418781"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401637" w:rsidRPr="003D662E">
        <w:rPr>
          <w:lang w:val="en-US"/>
        </w:rPr>
        <w:t xml:space="preserve">Figure </w:t>
      </w:r>
      <w:r w:rsidR="0040163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401637" w:rsidRPr="003D662E">
        <w:rPr>
          <w:lang w:val="en-US"/>
        </w:rPr>
        <w:t xml:space="preserve">Figure </w:t>
      </w:r>
      <w:r w:rsidR="00401637">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401637" w:rsidRPr="003D662E">
        <w:rPr>
          <w:lang w:val="en-US"/>
        </w:rPr>
        <w:t xml:space="preserve">Figure </w:t>
      </w:r>
      <w:r w:rsidR="00401637">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17FFFA0F"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w:t>
      </w:r>
      <w:r w:rsidRPr="003D662E">
        <w:fldChar w:fldCharType="end"/>
      </w:r>
      <w:bookmarkEnd w:id="27"/>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8" w:name="_Ref77062311"/>
      <w:bookmarkStart w:id="29" w:name="_Toc213421498"/>
      <w:r w:rsidRPr="003D662E">
        <w:rPr>
          <w:lang w:val="en-US"/>
        </w:rPr>
        <w:lastRenderedPageBreak/>
        <w:t>Relation to Reference Architectures</w:t>
      </w:r>
      <w:bookmarkEnd w:id="28"/>
      <w:bookmarkEnd w:id="29"/>
    </w:p>
    <w:p w14:paraId="71C95F3E" w14:textId="6742109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401637" w:rsidRPr="003D662E">
        <w:rPr>
          <w:lang w:val="en-US"/>
        </w:rPr>
        <w:t xml:space="preserve">Table </w:t>
      </w:r>
      <w:r w:rsidR="00401637">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46A712D4"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01637">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F64970"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64970"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64970"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F64970"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F64970"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64970"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F64970"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36FCAF0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F64970"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64970"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F64970"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F64970"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4E4143C5"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3421499"/>
      <w:bookmarkStart w:id="33" w:name="_Ref77062309"/>
      <w:r w:rsidRPr="003D662E">
        <w:rPr>
          <w:lang w:val="en-US"/>
        </w:rPr>
        <w:t>Stream (Data) Processing</w:t>
      </w:r>
      <w:bookmarkEnd w:id="31"/>
      <w:bookmarkEnd w:id="32"/>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lastRenderedPageBreak/>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E5C9026"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w:t>
      </w:r>
      <w:r w:rsidRPr="003D662E">
        <w:fldChar w:fldCharType="end"/>
      </w:r>
      <w:bookmarkEnd w:id="34"/>
      <w:r w:rsidRPr="003D662E">
        <w:rPr>
          <w:lang w:val="en-US"/>
        </w:rPr>
        <w:t>: Viewing IIoT and Industry 4.0 as data streams.</w:t>
      </w:r>
    </w:p>
    <w:p w14:paraId="50B99BD9" w14:textId="3F7CDBF7"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D5D816F"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BD5D91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3421500"/>
      <w:r w:rsidRPr="003D662E">
        <w:rPr>
          <w:lang w:val="en-US"/>
        </w:rPr>
        <w:t>Asset Administration Shells</w:t>
      </w:r>
      <w:bookmarkEnd w:id="33"/>
      <w:bookmarkEnd w:id="35"/>
      <w:bookmarkEnd w:id="36"/>
    </w:p>
    <w:p w14:paraId="2F5E1B9F" w14:textId="0DA9A195"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 xml:space="preserve">of typed properties, operations and </w:t>
      </w:r>
      <w:r w:rsidR="00A36F09" w:rsidRPr="003D662E">
        <w:rPr>
          <w:lang w:val="en-US"/>
        </w:rPr>
        <w:lastRenderedPageBreak/>
        <w:t>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7CD230A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401637" w:rsidRPr="003D662E">
        <w:rPr>
          <w:lang w:val="en-US"/>
        </w:rPr>
        <w:t xml:space="preserve">Figure </w:t>
      </w:r>
      <w:r w:rsidR="0040163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40163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1341766"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484939E8"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401637" w:rsidRPr="003D662E">
        <w:rPr>
          <w:lang w:val="en-US"/>
        </w:rPr>
        <w:t xml:space="preserve">Figure </w:t>
      </w:r>
      <w:r w:rsidR="0040163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w:t>
      </w:r>
      <w:r w:rsidR="00790E39" w:rsidRPr="003D662E">
        <w:rPr>
          <w:lang w:val="en-US"/>
        </w:rPr>
        <w:lastRenderedPageBreak/>
        <w:t xml:space="preserve">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3421501"/>
      <w:bookmarkStart w:id="40" w:name="_Ref77062308"/>
      <w:r w:rsidRPr="003D662E">
        <w:rPr>
          <w:lang w:val="en-US"/>
        </w:rPr>
        <w:t>Component Interaction Overview</w:t>
      </w:r>
      <w:bookmarkEnd w:id="38"/>
      <w:bookmarkEnd w:id="39"/>
    </w:p>
    <w:p w14:paraId="193F2013" w14:textId="6C4E7E69"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40163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40163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40163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4A512A6E"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0163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3DD52E9"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w:t>
      </w:r>
      <w:r w:rsidRPr="003D662E">
        <w:fldChar w:fldCharType="end"/>
      </w:r>
      <w:bookmarkEnd w:id="41"/>
      <w:r w:rsidRPr="003D662E">
        <w:rPr>
          <w:lang w:val="en-US"/>
        </w:rPr>
        <w:t>: High-level component interaction for basic platform interactions.</w:t>
      </w:r>
    </w:p>
    <w:p w14:paraId="44BE63FA" w14:textId="38577373"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w:t>
      </w:r>
      <w:r w:rsidRPr="003D662E">
        <w:rPr>
          <w:lang w:val="en-US"/>
        </w:rPr>
        <w:fldChar w:fldCharType="end"/>
      </w:r>
      <w:r w:rsidRPr="003D662E">
        <w:rPr>
          <w:lang w:val="en-US"/>
        </w:rPr>
        <w:t>). Depending on the device, the ECS runtime may provide information about 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lastRenderedPageBreak/>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FA47CFE"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401637" w:rsidRPr="003D662E">
        <w:rPr>
          <w:lang w:val="en-US"/>
        </w:rPr>
        <w:t xml:space="preserve">Figure </w:t>
      </w:r>
      <w:r w:rsidR="0040163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237C7C7"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401637" w:rsidRPr="003D662E">
        <w:rPr>
          <w:lang w:val="en-US"/>
        </w:rPr>
        <w:t xml:space="preserve">Figure </w:t>
      </w:r>
      <w:r w:rsidR="0040163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lastRenderedPageBreak/>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728FCB1"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2" w:name="_Ref79999285"/>
      <w:bookmarkStart w:id="43" w:name="_Toc213421502"/>
      <w:r w:rsidRPr="003D662E">
        <w:rPr>
          <w:lang w:val="en-US"/>
        </w:rPr>
        <w:t>Virtual Character of the Platform</w:t>
      </w:r>
      <w:bookmarkEnd w:id="40"/>
      <w:bookmarkEnd w:id="42"/>
      <w:bookmarkEnd w:id="43"/>
    </w:p>
    <w:p w14:paraId="09C92C82" w14:textId="52227D8E"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40163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4"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3421503"/>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576A804D"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01637">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lastRenderedPageBreak/>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64970"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64970"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64970"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64970"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64970"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64970"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64970"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64970"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64970"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64970"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1687C8A"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Table </w:t>
      </w:r>
      <w:r w:rsidR="00401637">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0001090F"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401637" w:rsidRPr="00401637">
        <w:rPr>
          <w:iCs/>
          <w:lang w:val="en-US"/>
        </w:rPr>
        <w:t xml:space="preserve">Table </w:t>
      </w:r>
      <w:r w:rsidR="00401637" w:rsidRPr="0040163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6DADA77"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401637">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64970"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64970"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64970"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64970"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64970"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64970"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64970"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64970"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t>
      </w:r>
      <w:r w:rsidR="0014092D" w:rsidRPr="003D662E">
        <w:rPr>
          <w:lang w:val="en-US"/>
        </w:rPr>
        <w:lastRenderedPageBreak/>
        <w:t>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3421504"/>
      <w:r w:rsidRPr="003D662E">
        <w:rPr>
          <w:lang w:val="en-US"/>
        </w:rPr>
        <w:t>Support Layer</w:t>
      </w:r>
      <w:bookmarkEnd w:id="52"/>
      <w:bookmarkEnd w:id="53"/>
    </w:p>
    <w:p w14:paraId="71F605EC" w14:textId="3B3EE7C9" w:rsidR="008907F0" w:rsidRDefault="0023297C" w:rsidP="006461D2">
      <w:pPr>
        <w:jc w:val="both"/>
        <w:rPr>
          <w:highlight w:val="yellow"/>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401637">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401637">
        <w:rPr>
          <w:lang w:val="en-US"/>
        </w:rPr>
        <w:t>3.3.7</w:t>
      </w:r>
      <w:r w:rsidR="008907F0">
        <w:rPr>
          <w:lang w:val="en-US"/>
        </w:rPr>
        <w:fldChar w:fldCharType="end"/>
      </w:r>
      <w:r w:rsidR="008907F0">
        <w:rPr>
          <w:lang w:val="en-US"/>
        </w:rPr>
        <w:t xml:space="preserve"> the plugins realized for this layer.</w:t>
      </w:r>
    </w:p>
    <w:p w14:paraId="6EA678E3" w14:textId="2593BDA6" w:rsidR="005632C8" w:rsidRPr="003D662E" w:rsidRDefault="005632C8" w:rsidP="005632C8">
      <w:pPr>
        <w:pStyle w:val="Heading3"/>
        <w:rPr>
          <w:lang w:val="en-US"/>
        </w:rPr>
      </w:pPr>
      <w:r>
        <w:rPr>
          <w:lang w:val="en-US"/>
        </w:rPr>
        <w:t>Component Structure of the Support Layer</w:t>
      </w:r>
    </w:p>
    <w:p w14:paraId="2D248F9E" w14:textId="3F6EF28A" w:rsidR="005632C8" w:rsidRDefault="005632C8" w:rsidP="006461D2">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401637" w:rsidRPr="005632C8">
        <w:rPr>
          <w:lang w:val="en-GB"/>
        </w:rPr>
        <w:t xml:space="preserve">Figure </w:t>
      </w:r>
      <w:r w:rsidR="00401637">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32"/>
      </w:r>
      <w:r>
        <w:rPr>
          <w:lang w:val="en-US"/>
        </w:rPr>
        <w:t xml:space="preserve">, which introduces the plugin mechanism and the resource loading as well as the fundamental plugin interfaces for logging, common operations, JSON and YAML. </w:t>
      </w:r>
    </w:p>
    <w:p w14:paraId="1F0E596E" w14:textId="0AB5D78B" w:rsidR="005632C8" w:rsidRDefault="005632C8" w:rsidP="005632C8">
      <w:pPr>
        <w:jc w:val="center"/>
        <w:rPr>
          <w:lang w:val="en-US"/>
        </w:rPr>
      </w:pPr>
      <w:r w:rsidRPr="005632C8">
        <w:rPr>
          <w:noProof/>
        </w:rPr>
        <w:drawing>
          <wp:inline distT="0" distB="0" distL="0" distR="0" wp14:anchorId="5A4231B1" wp14:editId="65872D8B">
            <wp:extent cx="2673136" cy="27526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6923" cy="2756594"/>
                    </a:xfrm>
                    <a:prstGeom prst="rect">
                      <a:avLst/>
                    </a:prstGeom>
                    <a:noFill/>
                    <a:ln>
                      <a:noFill/>
                    </a:ln>
                  </pic:spPr>
                </pic:pic>
              </a:graphicData>
            </a:graphic>
          </wp:inline>
        </w:drawing>
      </w:r>
    </w:p>
    <w:p w14:paraId="2A880FEA" w14:textId="0AF579C7" w:rsidR="005632C8" w:rsidRPr="005632C8" w:rsidRDefault="005632C8" w:rsidP="005632C8">
      <w:pPr>
        <w:pStyle w:val="Caption"/>
        <w:rPr>
          <w:lang w:val="en-GB"/>
        </w:rPr>
      </w:pPr>
      <w:bookmarkStart w:id="54"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401637">
        <w:rPr>
          <w:noProof/>
          <w:lang w:val="en-GB"/>
        </w:rPr>
        <w:t>6</w:t>
      </w:r>
      <w:r>
        <w:fldChar w:fldCharType="end"/>
      </w:r>
      <w:bookmarkEnd w:id="54"/>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support.boot as well as further common mechanisms. </w:t>
      </w:r>
      <w:r w:rsidRPr="005632C8">
        <w:rPr>
          <w:rFonts w:ascii="Consolas" w:hAnsi="Consolas"/>
          <w:lang w:val="en-US"/>
        </w:rPr>
        <w:t>support.aas</w:t>
      </w:r>
      <w:r>
        <w:rPr>
          <w:lang w:val="en-US"/>
        </w:rPr>
        <w:t xml:space="preserve"> defines the AAS abstraction, i.e., </w:t>
      </w:r>
      <w:r>
        <w:rPr>
          <w:lang w:val="en-US"/>
        </w:rPr>
        <w:lastRenderedPageBreak/>
        <w:t xml:space="preserve">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r>
        <w:rPr>
          <w:lang w:val="en-US"/>
        </w:rPr>
        <w:t>The support.boot Component</w:t>
      </w:r>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3A17A5E4"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401637" w:rsidRPr="005632C8">
        <w:rPr>
          <w:lang w:val="en-GB"/>
        </w:rPr>
        <w:t xml:space="preserve">Figure </w:t>
      </w:r>
      <w:r w:rsidR="00401637">
        <w:rPr>
          <w:noProof/>
          <w:lang w:val="en-GB"/>
        </w:rPr>
        <w:t>7</w:t>
      </w:r>
      <w:r>
        <w:rPr>
          <w:lang w:val="en-GB"/>
        </w:rPr>
        <w:fldChar w:fldCharType="end"/>
      </w:r>
      <w:r>
        <w:rPr>
          <w:lang w:val="en-GB"/>
        </w:rPr>
        <w:t xml:space="preserve"> depicts a coarse-grained summary of the structure of support.boot.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48F7D9DA" w:rsidR="00516DBB" w:rsidRPr="00FA07E1" w:rsidRDefault="00516DBB" w:rsidP="00516DBB">
      <w:pPr>
        <w:pStyle w:val="Caption"/>
        <w:rPr>
          <w:i w:val="0"/>
          <w:iCs w:val="0"/>
          <w:lang w:val="en-GB"/>
        </w:rPr>
      </w:pPr>
      <w:bookmarkStart w:id="55" w:name="_Ref215059769"/>
      <w:bookmarkStart w:id="56"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401637">
        <w:rPr>
          <w:noProof/>
          <w:lang w:val="en-GB"/>
        </w:rPr>
        <w:t>7</w:t>
      </w:r>
      <w:r>
        <w:fldChar w:fldCharType="end"/>
      </w:r>
      <w:bookmarkEnd w:id="55"/>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6"/>
    </w:p>
    <w:p w14:paraId="0A0877AE" w14:textId="419190B9" w:rsidR="00B82C3F" w:rsidRPr="003D662E" w:rsidRDefault="00B82C3F" w:rsidP="00B82C3F">
      <w:pPr>
        <w:pStyle w:val="Heading4"/>
        <w:rPr>
          <w:lang w:val="en-US"/>
        </w:rPr>
      </w:pPr>
      <w:bookmarkStart w:id="57" w:name="_Toc213421508"/>
      <w:r>
        <w:rPr>
          <w:lang w:val="en-US"/>
        </w:rPr>
        <w:t>Plugin</w:t>
      </w:r>
      <w:r w:rsidRPr="003D662E">
        <w:rPr>
          <w:lang w:val="en-US"/>
        </w:rPr>
        <w:t xml:space="preserve"> </w:t>
      </w:r>
      <w:bookmarkEnd w:id="57"/>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that the development of oktoflow and oktoflow apps is forced by external configurations to certain dependency versions (the opposite direction is not 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219C19A6"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401637">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w:t>
      </w:r>
      <w:r>
        <w:rPr>
          <w:lang w:val="en-US"/>
        </w:rPr>
        <w:lastRenderedPageBreak/>
        <w:t xml:space="preserve">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33"/>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8" w:name="_Ref108000040"/>
      <w:bookmarkStart w:id="59" w:name="_Toc213421511"/>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8"/>
      <w:bookmarkEnd w:id="59"/>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60" w:name="_Ref116400571"/>
      <w:bookmarkStart w:id="61" w:name="_Toc213421514"/>
      <w:r w:rsidRPr="003D662E">
        <w:rPr>
          <w:lang w:val="en-US"/>
        </w:rPr>
        <w:t xml:space="preserve">Task Tracking </w:t>
      </w:r>
      <w:bookmarkEnd w:id="60"/>
      <w:bookmarkEnd w:id="61"/>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r>
        <w:rPr>
          <w:lang w:val="en-US"/>
        </w:rPr>
        <w:lastRenderedPageBreak/>
        <w:t>The support Component</w:t>
      </w:r>
    </w:p>
    <w:p w14:paraId="0714F5C4" w14:textId="7144ED2C"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401637" w:rsidRPr="00FA07E1">
        <w:rPr>
          <w:lang w:val="en-GB"/>
        </w:rPr>
        <w:t xml:space="preserve">Figure </w:t>
      </w:r>
      <w:r w:rsidR="00401637">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62869CD1" w:rsidR="00FA07E1" w:rsidRDefault="00FA07E1" w:rsidP="00C512AC">
      <w:pPr>
        <w:jc w:val="both"/>
        <w:rPr>
          <w:highlight w:val="yellow"/>
          <w:lang w:val="en-US"/>
        </w:rPr>
      </w:pPr>
      <w:r w:rsidRPr="00FA07E1">
        <w:drawing>
          <wp:inline distT="0" distB="0" distL="0" distR="0" wp14:anchorId="79052564" wp14:editId="53FC492F">
            <wp:extent cx="5760720" cy="41871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187190"/>
                    </a:xfrm>
                    <a:prstGeom prst="rect">
                      <a:avLst/>
                    </a:prstGeom>
                    <a:noFill/>
                    <a:ln>
                      <a:noFill/>
                    </a:ln>
                  </pic:spPr>
                </pic:pic>
              </a:graphicData>
            </a:graphic>
          </wp:inline>
        </w:drawing>
      </w:r>
    </w:p>
    <w:p w14:paraId="65565595" w14:textId="44C0FE24" w:rsidR="00FA07E1" w:rsidRPr="00FA07E1" w:rsidRDefault="00FA07E1" w:rsidP="00FA07E1">
      <w:pPr>
        <w:pStyle w:val="Caption"/>
        <w:rPr>
          <w:lang w:val="en-GB"/>
        </w:rPr>
      </w:pPr>
      <w:bookmarkStart w:id="62"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401637">
        <w:rPr>
          <w:noProof/>
          <w:lang w:val="en-GB"/>
        </w:rPr>
        <w:t>8</w:t>
      </w:r>
      <w:r>
        <w:fldChar w:fldCharType="end"/>
      </w:r>
      <w:bookmarkEnd w:id="62"/>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3" w:name="_Ref144459349"/>
      <w:bookmarkStart w:id="64" w:name="_Toc213421512"/>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t>Installed Dependencies</w:t>
      </w:r>
      <w:bookmarkEnd w:id="63"/>
      <w:bookmarkEnd w:id="64"/>
    </w:p>
    <w:p w14:paraId="68AA97D3" w14:textId="056367C2" w:rsidR="008907F0" w:rsidRPr="00882486"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w:t>
      </w:r>
      <w:r w:rsidRPr="00DE1935">
        <w:rPr>
          <w:lang w:val="en-US"/>
        </w:rPr>
        <w:lastRenderedPageBreak/>
        <w:t xml:space="preserve">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42A88038" w14:textId="3BBBF43C" w:rsidR="00B82C3F" w:rsidRDefault="00B82C3F" w:rsidP="00B82C3F">
      <w:pPr>
        <w:pStyle w:val="Heading3"/>
        <w:rPr>
          <w:lang w:val="en-US"/>
        </w:rPr>
      </w:pPr>
      <w:r>
        <w:rPr>
          <w:lang w:val="en-US"/>
        </w:rPr>
        <w:t>The support.aas Component</w:t>
      </w:r>
    </w:p>
    <w:p w14:paraId="3B9127AE" w14:textId="6ABE412A" w:rsidR="00C44354" w:rsidRDefault="00E75BD3" w:rsidP="00E75BD3">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w:t>
      </w:r>
      <w:r w:rsidR="00C44354">
        <w:rPr>
          <w:lang w:val="en-US"/>
        </w:rPr>
        <w:t xml:space="preserve">interfaces </w:t>
      </w:r>
      <w:r>
        <w:rPr>
          <w:lang w:val="en-US"/>
        </w:rPr>
        <w:t xml:space="preserve">for </w:t>
      </w:r>
      <w:r w:rsidR="00C44354">
        <w:rPr>
          <w:lang w:val="en-US"/>
        </w:rPr>
        <w:t xml:space="preserve">over </w:t>
      </w:r>
      <w:r>
        <w:rPr>
          <w:lang w:val="en-US"/>
        </w:rPr>
        <w:t>abstracting Asset Administration Shell implementations</w:t>
      </w:r>
      <w:r w:rsidR="00C44354">
        <w:rPr>
          <w:lang w:val="en-US"/>
        </w:rPr>
        <w:t>, the identity (authentication) mechanism as well as basic mechanisms to be used as implementations for AAS submodels, e.g., system metrics, the distributed network manager and semantic id resolution</w:t>
      </w:r>
      <w:r>
        <w:rPr>
          <w:lang w:val="en-US"/>
        </w:rPr>
        <w:t>.</w:t>
      </w:r>
    </w:p>
    <w:p w14:paraId="4509F494" w14:textId="39F526C0" w:rsidR="00C44354" w:rsidRDefault="00C44354" w:rsidP="00E75BD3">
      <w:pPr>
        <w:jc w:val="both"/>
        <w:rPr>
          <w:lang w:val="en-US"/>
        </w:rPr>
      </w:pPr>
      <w:r w:rsidRPr="00C44354">
        <w:drawing>
          <wp:inline distT="0" distB="0" distL="0" distR="0" wp14:anchorId="2960819E" wp14:editId="39503B06">
            <wp:extent cx="5760720" cy="5040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040630"/>
                    </a:xfrm>
                    <a:prstGeom prst="rect">
                      <a:avLst/>
                    </a:prstGeom>
                    <a:noFill/>
                    <a:ln>
                      <a:noFill/>
                    </a:ln>
                  </pic:spPr>
                </pic:pic>
              </a:graphicData>
            </a:graphic>
          </wp:inline>
        </w:drawing>
      </w:r>
    </w:p>
    <w:p w14:paraId="02072714" w14:textId="19ECBC1D" w:rsidR="00C44354" w:rsidRDefault="00C44354" w:rsidP="00C44354">
      <w:pPr>
        <w:pStyle w:val="Caption"/>
        <w:rPr>
          <w:lang w:val="en-US"/>
        </w:rPr>
      </w:pPr>
      <w:bookmarkStart w:id="65"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401637">
        <w:rPr>
          <w:noProof/>
          <w:lang w:val="en-GB"/>
        </w:rPr>
        <w:t>9</w:t>
      </w:r>
      <w:r>
        <w:fldChar w:fldCharType="end"/>
      </w:r>
      <w:bookmarkEnd w:id="65"/>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xml:space="preserve">: </w:t>
      </w:r>
      <w:r>
        <w:rPr>
          <w:lang w:val="en-GB"/>
        </w:rPr>
        <w:t xml:space="preserve">AAS abstraction, </w:t>
      </w:r>
      <w:r>
        <w:rPr>
          <w:lang w:val="en-GB"/>
        </w:rPr>
        <w:t>core implementing classes, plugin interfaces (lighter background)</w:t>
      </w:r>
      <w:r>
        <w:rPr>
          <w:lang w:val="en-GB"/>
        </w:rPr>
        <w:t xml:space="preserve"> and the platform lifecycle mechanism</w:t>
      </w:r>
      <w:r>
        <w:rPr>
          <w:lang w:val="en-GB"/>
        </w:rPr>
        <w:t>. Plugin descriptors are not shown.</w:t>
      </w:r>
    </w:p>
    <w:p w14:paraId="501B2C99" w14:textId="77777777" w:rsidR="00B82C3F" w:rsidRPr="003D662E" w:rsidRDefault="00B82C3F" w:rsidP="00B82C3F">
      <w:pPr>
        <w:pStyle w:val="Heading4"/>
        <w:rPr>
          <w:lang w:val="en-US"/>
        </w:rPr>
      </w:pPr>
      <w:bookmarkStart w:id="66" w:name="_Ref77076328"/>
      <w:bookmarkStart w:id="67" w:name="_Toc213421505"/>
      <w:r w:rsidRPr="003D662E">
        <w:rPr>
          <w:lang w:val="en-US"/>
        </w:rPr>
        <w:t>Asset Administration Shell Abstraction</w:t>
      </w:r>
      <w:bookmarkEnd w:id="66"/>
      <w:bookmarkEnd w:id="67"/>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2BFB579C" w:rsidR="00B82C3F" w:rsidRDefault="00C44354" w:rsidP="00B82C3F">
      <w:pPr>
        <w:jc w:val="both"/>
        <w:rPr>
          <w:lang w:val="en-US"/>
        </w:rPr>
      </w:pPr>
      <w:r>
        <w:rPr>
          <w:lang w:val="en-US"/>
        </w:rPr>
        <w:lastRenderedPageBreak/>
        <w:t>Currently, w</w:t>
      </w:r>
      <w:r w:rsidR="00B82C3F" w:rsidRPr="003D662E">
        <w:rPr>
          <w:lang w:val="en-US"/>
        </w:rPr>
        <w:t xml:space="preserve">e employ </w:t>
      </w:r>
      <w:bookmarkStart w:id="68" w:name="_Hlk77073290"/>
      <w:r w:rsidR="00B82C3F" w:rsidRPr="003D662E">
        <w:rPr>
          <w:lang w:val="en-US"/>
        </w:rPr>
        <w:t>BaSyx</w:t>
      </w:r>
      <w:r w:rsidR="00B82C3F">
        <w:rPr>
          <w:lang w:val="en-US"/>
        </w:rPr>
        <w:t>1</w:t>
      </w:r>
      <w:r w:rsidR="00B82C3F" w:rsidRPr="003D662E">
        <w:rPr>
          <w:lang w:val="en-US"/>
        </w:rPr>
        <w:t xml:space="preserve"> as </w:t>
      </w:r>
      <w:bookmarkEnd w:id="68"/>
      <w:r w:rsidR="00B82C3F" w:rsidRPr="003D662E">
        <w:rPr>
          <w:lang w:val="en-US"/>
        </w:rPr>
        <w:t xml:space="preserve">the default AAS implementation of </w:t>
      </w:r>
      <w:r>
        <w:rPr>
          <w:lang w:val="en-US"/>
        </w:rPr>
        <w:t xml:space="preserve">oktoflow and, besides three different versions of BaSyx1 </w:t>
      </w:r>
      <w:r>
        <w:rPr>
          <w:lang w:val="en-US"/>
        </w:rPr>
        <w:t>(AAS metamodel/API v</w:t>
      </w:r>
      <w:r>
        <w:rPr>
          <w:lang w:val="en-US"/>
        </w:rPr>
        <w:t>2</w:t>
      </w:r>
      <w:r>
        <w:rPr>
          <w:lang w:val="en-US"/>
        </w:rPr>
        <w:t>)</w:t>
      </w:r>
      <w:r>
        <w:rPr>
          <w:lang w:val="en-US"/>
        </w:rPr>
        <w:t xml:space="preserve">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401637" w:rsidRPr="00C44354">
        <w:rPr>
          <w:lang w:val="en-GB"/>
        </w:rPr>
        <w:t xml:space="preserve">Figure </w:t>
      </w:r>
      <w:r w:rsidR="00401637">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23CC3373" w:rsidR="006C360F" w:rsidRPr="003D662E" w:rsidRDefault="006C360F" w:rsidP="006C360F">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[32])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w:t>
      </w:r>
      <w:r w:rsidRPr="00967290">
        <w:rPr>
          <w:lang w:val="en-US"/>
        </w:rPr>
        <w:lastRenderedPageBreak/>
        <w:t xml:space="preserve">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5120401"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[2]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77777777" w:rsidR="00B82C3F" w:rsidRDefault="00B82C3F" w:rsidP="00B82C3F">
      <w:pPr>
        <w:pStyle w:val="ListParagraph"/>
        <w:numPr>
          <w:ilvl w:val="0"/>
          <w:numId w:val="54"/>
        </w:numPr>
        <w:jc w:val="both"/>
        <w:rPr>
          <w:lang w:val="en-US"/>
        </w:rPr>
      </w:pPr>
      <w:r>
        <w:rPr>
          <w:lang w:val="en-US"/>
        </w:rPr>
        <w:t xml:space="preserve">IDTA 02003-1-2 Generic Frame for Technical Data for Industrial Equipment in Manufacturing [45] </w:t>
      </w:r>
    </w:p>
    <w:p w14:paraId="16B72BD8" w14:textId="77777777" w:rsidR="00B82C3F" w:rsidRPr="005E022A" w:rsidRDefault="00B82C3F" w:rsidP="00B82C3F">
      <w:pPr>
        <w:pStyle w:val="ListParagraph"/>
        <w:numPr>
          <w:ilvl w:val="0"/>
          <w:numId w:val="54"/>
        </w:numPr>
        <w:jc w:val="both"/>
        <w:rPr>
          <w:lang w:val="en-US"/>
        </w:rPr>
      </w:pPr>
      <w:r w:rsidRPr="005E022A">
        <w:rPr>
          <w:lang w:val="en-US"/>
        </w:rPr>
        <w:t>IDTA 02004-1-2 Handover Documentation</w:t>
      </w:r>
      <w:r>
        <w:rPr>
          <w:lang w:val="en-US"/>
        </w:rPr>
        <w:t xml:space="preserve"> [46]</w:t>
      </w:r>
    </w:p>
    <w:p w14:paraId="0C19CE05" w14:textId="77777777" w:rsidR="00B82C3F" w:rsidRPr="005E022A" w:rsidRDefault="00B82C3F" w:rsidP="00B82C3F">
      <w:pPr>
        <w:pStyle w:val="ListParagraph"/>
        <w:numPr>
          <w:ilvl w:val="0"/>
          <w:numId w:val="54"/>
        </w:numPr>
        <w:jc w:val="both"/>
        <w:rPr>
          <w:lang w:val="en-US"/>
        </w:rPr>
      </w:pPr>
      <w:r w:rsidRPr="005E022A">
        <w:rPr>
          <w:lang w:val="en-US"/>
        </w:rPr>
        <w:t>IDTA 02011-1-0 Hierarchical Structures enabling Bills of Material</w:t>
      </w:r>
      <w:r>
        <w:rPr>
          <w:lang w:val="en-US"/>
        </w:rPr>
        <w:t xml:space="preserve"> [47]</w:t>
      </w:r>
    </w:p>
    <w:p w14:paraId="55015368" w14:textId="77777777" w:rsidR="00B82C3F" w:rsidRDefault="00B82C3F" w:rsidP="00B82C3F">
      <w:pPr>
        <w:pStyle w:val="ListParagraph"/>
        <w:numPr>
          <w:ilvl w:val="0"/>
          <w:numId w:val="54"/>
        </w:numPr>
        <w:jc w:val="both"/>
        <w:rPr>
          <w:lang w:val="en-US"/>
        </w:rPr>
      </w:pPr>
      <w:r w:rsidRPr="005E022A">
        <w:rPr>
          <w:lang w:val="en-US"/>
        </w:rPr>
        <w:t>IDTA 2023-01-24 Draft Submodel PCF</w:t>
      </w:r>
      <w:r>
        <w:rPr>
          <w:lang w:val="en-US"/>
        </w:rPr>
        <w:t xml:space="preserve"> [48]</w:t>
      </w:r>
    </w:p>
    <w:p w14:paraId="2EE9A276" w14:textId="77777777" w:rsidR="00B82C3F" w:rsidRDefault="00B82C3F" w:rsidP="00B82C3F">
      <w:pPr>
        <w:pStyle w:val="ListParagraph"/>
        <w:numPr>
          <w:ilvl w:val="0"/>
          <w:numId w:val="54"/>
        </w:numPr>
        <w:jc w:val="both"/>
        <w:rPr>
          <w:lang w:val="en-GB"/>
        </w:rPr>
      </w:pPr>
      <w:r w:rsidRPr="003A6460">
        <w:rPr>
          <w:lang w:val="en-US"/>
        </w:rPr>
        <w:t>IDTA 02008-1-1 Time Series Data</w:t>
      </w:r>
      <w:r>
        <w:rPr>
          <w:lang w:val="en-US"/>
        </w:rPr>
        <w:t xml:space="preserve"> [49]</w:t>
      </w:r>
    </w:p>
    <w:p w14:paraId="540A4F00" w14:textId="77777777" w:rsidR="00B82C3F" w:rsidRDefault="00B82C3F" w:rsidP="00B82C3F">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A858D71" w14:textId="77777777" w:rsidR="00B82C3F" w:rsidRPr="000133D3" w:rsidRDefault="00B82C3F" w:rsidP="00B82C3F">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w:t>
      </w:r>
      <w:r w:rsidRPr="00FD4F27">
        <w:rPr>
          <w:rFonts w:ascii="Consolas" w:hAnsi="Consolas"/>
          <w:lang w:val="en-US"/>
        </w:rPr>
        <w:t>F</w:t>
      </w:r>
      <w:r w:rsidRPr="00FD4F27">
        <w:rPr>
          <w:rFonts w:ascii="Consolas" w:hAnsi="Consolas"/>
          <w:lang w:val="en-US"/>
        </w:rPr>
        <w:t>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53D4A9AC"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w:t>
      </w:r>
      <w:r w:rsidR="00FD4F27" w:rsidRPr="00FD4F27">
        <w:rPr>
          <w:rFonts w:cstheme="minorHAnsi"/>
          <w:lang w:val="en-US"/>
        </w:rPr>
        <w:t xml:space="preserve"> </w:t>
      </w:r>
      <w:r w:rsidRPr="003D662E">
        <w:rPr>
          <w:lang w:val="en-US"/>
        </w:rPr>
        <w:t>implement the interfaces, typically in terms of adapter/wrapper</w:t>
      </w:r>
      <w:r w:rsidRPr="003D662E">
        <w:rPr>
          <w:rStyle w:val="FootnoteReference"/>
          <w:lang w:val="en-US"/>
        </w:rPr>
        <w:footnoteReference w:id="35"/>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401637">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9" w:name="_Ref77076330"/>
      <w:bookmarkStart w:id="70" w:name="_Toc213421506"/>
      <w:r w:rsidRPr="003D662E">
        <w:rPr>
          <w:lang w:val="en-US"/>
        </w:rPr>
        <w:t xml:space="preserve">Network Management </w:t>
      </w:r>
      <w:bookmarkEnd w:id="69"/>
      <w:bookmarkEnd w:id="70"/>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lastRenderedPageBreak/>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71" w:name="_Ref77076332"/>
      <w:bookmarkStart w:id="72" w:name="_Toc213421507"/>
      <w:r>
        <w:rPr>
          <w:lang w:val="en-US"/>
        </w:rPr>
        <w:t xml:space="preserve">Platform Component </w:t>
      </w:r>
      <w:r w:rsidRPr="003D662E">
        <w:rPr>
          <w:lang w:val="en-US"/>
        </w:rPr>
        <w:t xml:space="preserve">Lifecycle </w:t>
      </w:r>
      <w:bookmarkEnd w:id="71"/>
      <w:bookmarkEnd w:id="72"/>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73" w:name="_Ref98244584"/>
      <w:bookmarkStart w:id="74" w:name="_Toc213421509"/>
      <w:r w:rsidRPr="003D662E">
        <w:rPr>
          <w:lang w:val="en-US"/>
        </w:rPr>
        <w:t>System-level Monitoring Support</w:t>
      </w:r>
      <w:bookmarkEnd w:id="73"/>
      <w:bookmarkEnd w:id="74"/>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6"/>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75" w:name="_Ref108000037"/>
      <w:bookmarkStart w:id="76" w:name="_Ref109305545"/>
      <w:bookmarkStart w:id="77" w:name="_Ref111718008"/>
      <w:bookmarkStart w:id="78" w:name="_Toc213421510"/>
      <w:r w:rsidRPr="003D662E">
        <w:rPr>
          <w:lang w:val="en-US"/>
        </w:rPr>
        <w:t>Identity Support</w:t>
      </w:r>
      <w:bookmarkEnd w:id="75"/>
      <w:bookmarkEnd w:id="76"/>
      <w:bookmarkEnd w:id="77"/>
      <w:bookmarkEnd w:id="78"/>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7"/>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w:t>
      </w:r>
      <w:r w:rsidRPr="003D662E">
        <w:rPr>
          <w:lang w:val="en-US"/>
        </w:rPr>
        <w:lastRenderedPageBreak/>
        <w:t xml:space="preserve">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9" w:name="_Ref109305762"/>
      <w:bookmarkStart w:id="80" w:name="_Toc213421513"/>
      <w:r w:rsidRPr="003D662E">
        <w:rPr>
          <w:lang w:val="en-US"/>
        </w:rPr>
        <w:t>Semantic Id Resolution Support</w:t>
      </w:r>
      <w:bookmarkEnd w:id="79"/>
      <w:bookmarkEnd w:id="80"/>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8"/>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1FA75B6B"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401637">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r>
        <w:rPr>
          <w:lang w:val="en-US"/>
        </w:rPr>
        <w:t>The support.iip-aas Component</w:t>
      </w:r>
    </w:p>
    <w:p w14:paraId="2BA060A6" w14:textId="53756696"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9"/>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401637" w:rsidRPr="00AD53EC">
        <w:rPr>
          <w:lang w:val="en-GB"/>
        </w:rPr>
        <w:t xml:space="preserve">Figure </w:t>
      </w:r>
      <w:r w:rsidR="00401637">
        <w:rPr>
          <w:noProof/>
          <w:lang w:val="en-GB"/>
        </w:rPr>
        <w:t>10</w:t>
      </w:r>
      <w:r w:rsidR="00AD53EC">
        <w:rPr>
          <w:lang w:val="en-US"/>
        </w:rPr>
        <w:fldChar w:fldCharType="end"/>
      </w:r>
      <w:r w:rsidRPr="003D662E">
        <w:rPr>
          <w:lang w:val="en-US"/>
        </w:rPr>
        <w:t>.</w:t>
      </w:r>
    </w:p>
    <w:p w14:paraId="32364334" w14:textId="51429AE9" w:rsidR="00AD53EC" w:rsidRDefault="00AD53EC" w:rsidP="00AD53EC">
      <w:pPr>
        <w:jc w:val="both"/>
        <w:rPr>
          <w:rFonts w:cstheme="minorHAnsi"/>
          <w:lang w:val="en-US"/>
        </w:rPr>
      </w:pPr>
      <w:r>
        <w:rPr>
          <w:lang w:val="en-US"/>
        </w:rPr>
        <w:t xml:space="preserve">On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lastRenderedPageBreak/>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r w:rsidR="0014225B">
        <w:rPr>
          <w:rFonts w:cstheme="minorHAnsi"/>
          <w:lang w:val="en-US"/>
        </w:rPr>
        <w:t xml:space="preserve"> The </w:t>
      </w:r>
      <w:r w:rsidR="0014225B" w:rsidRPr="003D662E">
        <w:rPr>
          <w:rFonts w:ascii="Consolas" w:hAnsi="Consolas"/>
          <w:lang w:val="en-US"/>
        </w:rPr>
        <w:t>AasPartRegistry</w:t>
      </w:r>
      <w:r w:rsidR="0014225B">
        <w:rPr>
          <w:rFonts w:cstheme="minorHAnsi"/>
          <w:lang w:val="en-US"/>
        </w:rPr>
        <w:t xml:space="preserve"> also maintains the AAS setup information (supported by the classes package </w:t>
      </w:r>
      <w:r w:rsidR="0014225B" w:rsidRPr="0014225B">
        <w:rPr>
          <w:rFonts w:ascii="Consolas" w:hAnsi="Consolas" w:cstheme="minorHAnsi"/>
          <w:lang w:val="en-US"/>
        </w:rPr>
        <w:t>config</w:t>
      </w:r>
      <w:r w:rsidR="0014225B">
        <w:rPr>
          <w:rFonts w:cstheme="minorHAnsi"/>
          <w:lang w:val="en-US"/>
        </w:rPr>
        <w:t xml:space="preserve"> – to be renamed to setup in the future).</w:t>
      </w:r>
    </w:p>
    <w:p w14:paraId="71B1032A" w14:textId="76514591" w:rsidR="0014225B" w:rsidRPr="003D662E" w:rsidRDefault="0014225B" w:rsidP="00AD53EC">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469689F4" w14:textId="02932331" w:rsidR="00415D11" w:rsidRDefault="00AD53EC" w:rsidP="00AD53EC">
      <w:pPr>
        <w:jc w:val="center"/>
        <w:rPr>
          <w:lang w:val="en-US"/>
        </w:rPr>
      </w:pPr>
      <w:r w:rsidRPr="00AD53EC">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5FAA04C8" w:rsidR="00AD53EC" w:rsidRDefault="00AD53EC" w:rsidP="00AD53EC">
      <w:pPr>
        <w:pStyle w:val="Caption"/>
        <w:rPr>
          <w:lang w:val="en-US"/>
        </w:rPr>
      </w:pPr>
      <w:bookmarkStart w:id="81"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401637">
        <w:rPr>
          <w:noProof/>
          <w:lang w:val="en-GB"/>
        </w:rPr>
        <w:t>10</w:t>
      </w:r>
      <w:r>
        <w:fldChar w:fldCharType="end"/>
      </w:r>
      <w:bookmarkEnd w:id="81"/>
      <w:r w:rsidRPr="00AD53EC">
        <w:rPr>
          <w:lang w:val="en-GB"/>
        </w:rPr>
        <w:t xml:space="preserve">: Simplified structure of </w:t>
      </w:r>
      <w:r w:rsidRPr="00AD53EC">
        <w:rPr>
          <w:rFonts w:ascii="Consolas" w:hAnsi="Consolas"/>
          <w:i w:val="0"/>
          <w:iCs w:val="0"/>
          <w:lang w:val="en-GB"/>
        </w:rPr>
        <w:t>support.</w:t>
      </w:r>
      <w:r w:rsidRPr="00AD53EC">
        <w:rPr>
          <w:rFonts w:ascii="Consolas" w:hAnsi="Consolas"/>
          <w:i w:val="0"/>
          <w:iCs w:val="0"/>
          <w:lang w:val="en-GB"/>
        </w:rPr>
        <w:t>IIP-</w:t>
      </w:r>
      <w:r w:rsidRPr="00AD53EC">
        <w:rPr>
          <w:rFonts w:ascii="Consolas" w:hAnsi="Consolas"/>
          <w:i w:val="0"/>
          <w:iCs w:val="0"/>
          <w:lang w:val="en-GB"/>
        </w:rPr>
        <w:t>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2341AC32" w14:textId="18180200"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w:instrText>
      </w:r>
      <w:r>
        <w:rPr>
          <w:lang w:val="en-US"/>
        </w:rPr>
      </w:r>
      <w:r>
        <w:rPr>
          <w:lang w:val="en-US"/>
        </w:rPr>
        <w:instrText xml:space="preserve"> \* MERGEFORMAT </w:instrText>
      </w:r>
      <w:r>
        <w:rPr>
          <w:lang w:val="en-US"/>
        </w:rPr>
        <w:fldChar w:fldCharType="separate"/>
      </w:r>
      <w:r w:rsidR="00401637" w:rsidRPr="00AD53EC">
        <w:rPr>
          <w:lang w:val="en-GB"/>
        </w:rPr>
        <w:t xml:space="preserve">Figure </w:t>
      </w:r>
      <w:r w:rsidR="00401637">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w:t>
      </w:r>
      <w:r>
        <w:rPr>
          <w:lang w:val="en-US"/>
        </w:rPr>
        <w:t xml:space="preserve">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w:t>
      </w:r>
      <w:r>
        <w:rPr>
          <w:lang w:val="en-US"/>
        </w:rPr>
        <w:t xml:space="preserve">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w:t>
      </w:r>
      <w:r w:rsidR="00765B13">
        <w:rPr>
          <w:lang w:val="en-US"/>
        </w:rPr>
        <w:lastRenderedPageBreak/>
        <w:t xml:space="preserve">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2DDAC3D9"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 xml:space="preserve">AAS IRI definitions from [43]. </w:t>
      </w:r>
    </w:p>
    <w:p w14:paraId="27862884" w14:textId="7061C4A6" w:rsidR="00BB2BB5" w:rsidRPr="003D662E" w:rsidRDefault="00BB2BB5" w:rsidP="00BB2BB5">
      <w:pPr>
        <w:pStyle w:val="Heading3"/>
        <w:rPr>
          <w:lang w:val="en-US"/>
        </w:rPr>
      </w:pPr>
      <w:bookmarkStart w:id="82" w:name="_Ref88577887"/>
      <w:bookmarkStart w:id="83" w:name="_Toc213421515"/>
      <w:r w:rsidRPr="003D662E">
        <w:rPr>
          <w:lang w:val="en-US"/>
        </w:rPr>
        <w:t>AAS Creation and Usage Pattern</w:t>
      </w:r>
      <w:bookmarkEnd w:id="82"/>
      <w:bookmarkEnd w:id="83"/>
    </w:p>
    <w:p w14:paraId="68148760" w14:textId="4CB7BFF8"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401637" w:rsidRPr="003D662E">
        <w:rPr>
          <w:lang w:val="en-US"/>
        </w:rPr>
        <w:t xml:space="preserve">Figure </w:t>
      </w:r>
      <w:r w:rsidR="00401637">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53DC2AD1" w:rsidR="00D0043A" w:rsidRPr="003D662E" w:rsidRDefault="00D0043A" w:rsidP="00D0043A">
      <w:pPr>
        <w:pStyle w:val="Caption"/>
        <w:jc w:val="center"/>
        <w:rPr>
          <w:lang w:val="en-US"/>
        </w:rPr>
      </w:pPr>
      <w:bookmarkStart w:id="84"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11</w:t>
      </w:r>
      <w:r w:rsidRPr="003D662E">
        <w:fldChar w:fldCharType="end"/>
      </w:r>
      <w:bookmarkEnd w:id="84"/>
      <w:r w:rsidRPr="003D662E">
        <w:rPr>
          <w:lang w:val="en-US"/>
        </w:rPr>
        <w:t>: AAS creation and usage pattern involving support layer classes and mechanisms.</w:t>
      </w:r>
    </w:p>
    <w:p w14:paraId="60E830E5" w14:textId="53F64D29"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401637" w:rsidRPr="003D662E">
        <w:rPr>
          <w:lang w:val="en-US"/>
        </w:rPr>
        <w:t xml:space="preserve">Figure </w:t>
      </w:r>
      <w:r w:rsidR="00401637">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73BCF9CF"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624A6412" w:rsidR="00D0043A" w:rsidRDefault="00D0043A" w:rsidP="00E33F2D">
      <w:pPr>
        <w:jc w:val="both"/>
        <w:rPr>
          <w:rFonts w:cstheme="minorHAnsi"/>
          <w:lang w:val="en-US"/>
        </w:rPr>
      </w:pPr>
      <w:r w:rsidRPr="003D662E">
        <w:rPr>
          <w:lang w:val="en-US"/>
        </w:rPr>
        <w:lastRenderedPageBreak/>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401637" w:rsidRPr="003D662E">
        <w:rPr>
          <w:lang w:val="en-US"/>
        </w:rPr>
        <w:t xml:space="preserve">Figure </w:t>
      </w:r>
      <w:r w:rsidR="00401637">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85" w:name="_Ref214626469"/>
      <w:r>
        <w:rPr>
          <w:lang w:val="en-US"/>
        </w:rPr>
        <w:t>Plugins</w:t>
      </w:r>
      <w:bookmarkEnd w:id="85"/>
    </w:p>
    <w:p w14:paraId="300D6E06" w14:textId="25F1BC2F"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401637" w:rsidRPr="003D662E">
        <w:rPr>
          <w:lang w:val="en-US"/>
        </w:rPr>
        <w:t xml:space="preserve">Table </w:t>
      </w:r>
      <w:r w:rsidR="00401637">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2BB8CFE1" w:rsidR="008907F0" w:rsidRPr="003D662E" w:rsidRDefault="008907F0" w:rsidP="008907F0">
      <w:pPr>
        <w:pStyle w:val="Caption"/>
        <w:jc w:val="center"/>
        <w:rPr>
          <w:lang w:val="en-US"/>
        </w:rPr>
      </w:pPr>
      <w:bookmarkStart w:id="86"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01637">
        <w:rPr>
          <w:noProof/>
          <w:lang w:val="en-US"/>
        </w:rPr>
        <w:t>4</w:t>
      </w:r>
      <w:r w:rsidRPr="003D662E">
        <w:fldChar w:fldCharType="end"/>
      </w:r>
      <w:bookmarkEnd w:id="86"/>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40"/>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lastRenderedPageBreak/>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41"/>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2"/>
            </w:r>
            <w:r>
              <w:rPr>
                <w:lang w:val="en-US"/>
              </w:rPr>
              <w:t>, glassfish</w:t>
            </w:r>
            <w:r>
              <w:rPr>
                <w:rStyle w:val="FootnoteReference"/>
                <w:lang w:val="en-US"/>
              </w:rPr>
              <w:footnoteReference w:id="43"/>
            </w:r>
            <w:r>
              <w:rPr>
                <w:lang w:val="en-US"/>
              </w:rPr>
              <w:t>, jsoniter</w:t>
            </w:r>
            <w:r>
              <w:rPr>
                <w:rStyle w:val="FootnoteReference"/>
                <w:lang w:val="en-US"/>
              </w:rPr>
              <w:footnoteReference w:id="44"/>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5"/>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6"/>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7"/>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8"/>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9"/>
            </w:r>
            <w:r>
              <w:rPr>
                <w:lang w:val="en-US"/>
              </w:rPr>
              <w:t>, jodatime</w:t>
            </w:r>
            <w:r>
              <w:rPr>
                <w:rStyle w:val="FootnoteReference"/>
                <w:lang w:val="en-US"/>
              </w:rPr>
              <w:footnoteReference w:id="50"/>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51"/>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2"/>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3"/>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36C82286" w:rsidR="008907F0" w:rsidRDefault="00F82026" w:rsidP="008907F0">
      <w:pPr>
        <w:jc w:val="both"/>
        <w:rPr>
          <w:lang w:val="en-US"/>
        </w:rPr>
      </w:pPr>
      <w:r>
        <w:rPr>
          <w:lang w:val="en-US"/>
        </w:rPr>
        <w:lastRenderedPageBreak/>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401637" w:rsidRPr="003D662E">
        <w:rPr>
          <w:lang w:val="en-US"/>
        </w:rPr>
        <w:t xml:space="preserve">Table </w:t>
      </w:r>
      <w:r w:rsidR="00401637">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or </w:t>
      </w:r>
      <w:r w:rsidR="008907F0">
        <w:rPr>
          <w:lang w:val="en-US"/>
        </w:rPr>
        <w:t>the configuration modeling</w:t>
      </w:r>
      <w:r>
        <w:rPr>
          <w:lang w:val="en-US"/>
        </w:rPr>
        <w:t>/</w:t>
      </w:r>
      <w:r w:rsidR="008907F0">
        <w:rPr>
          <w:lang w:val="en-US"/>
        </w:rPr>
        <w:t>code generation (EASy-Producer) form an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7" w:name="_Toc76746173"/>
      <w:bookmarkStart w:id="88" w:name="_Toc76978831"/>
      <w:bookmarkStart w:id="89" w:name="_Toc76979363"/>
      <w:bookmarkStart w:id="90" w:name="_Toc76979415"/>
      <w:bookmarkStart w:id="91" w:name="_Toc76979466"/>
      <w:bookmarkStart w:id="92" w:name="_Toc76979518"/>
      <w:bookmarkStart w:id="93" w:name="_Ref85015310"/>
      <w:bookmarkStart w:id="94" w:name="_Toc213421516"/>
      <w:bookmarkEnd w:id="87"/>
      <w:bookmarkEnd w:id="88"/>
      <w:bookmarkEnd w:id="89"/>
      <w:bookmarkEnd w:id="90"/>
      <w:bookmarkEnd w:id="91"/>
      <w:bookmarkEnd w:id="92"/>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3"/>
      <w:bookmarkEnd w:id="94"/>
    </w:p>
    <w:p w14:paraId="239E1F92" w14:textId="7B8357D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01637">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01637">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5" w:name="_Ref57287354"/>
      <w:bookmarkStart w:id="96" w:name="_Toc213421517"/>
      <w:r w:rsidRPr="003D662E">
        <w:rPr>
          <w:lang w:val="en-US"/>
        </w:rPr>
        <w:t>Transport Component</w:t>
      </w:r>
      <w:bookmarkEnd w:id="95"/>
      <w:bookmarkEnd w:id="96"/>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39145EF8"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4"/>
      </w:r>
      <w:r w:rsidR="007F2061" w:rsidRPr="003D662E">
        <w:rPr>
          <w:lang w:val="en-US"/>
        </w:rPr>
        <w:t>) on Raspberry Pi 3</w:t>
      </w:r>
      <w:r w:rsidR="007F2061" w:rsidRPr="003D662E">
        <w:rPr>
          <w:rStyle w:val="FootnoteReference"/>
          <w:lang w:val="en-US"/>
        </w:rPr>
        <w:footnoteReference w:id="5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401637">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72ECBEB4"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401637">
        <w:rPr>
          <w:vertAlign w:val="superscript"/>
          <w:lang w:val="en-US"/>
        </w:rPr>
        <w:t>143</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401637">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7" w:name="_Ref57280427"/>
      <w:r w:rsidRPr="003D662E">
        <w:rPr>
          <w:lang w:val="en-US"/>
        </w:rPr>
        <w:t xml:space="preserve">Related </w:t>
      </w:r>
      <w:r w:rsidR="00C0744C" w:rsidRPr="003D662E">
        <w:rPr>
          <w:lang w:val="en-US"/>
        </w:rPr>
        <w:t>A</w:t>
      </w:r>
      <w:r w:rsidRPr="003D662E">
        <w:rPr>
          <w:lang w:val="en-US"/>
        </w:rPr>
        <w:t>pproaches</w:t>
      </w:r>
      <w:bookmarkEnd w:id="97"/>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lastRenderedPageBreak/>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6ADA9788" w:rsidR="00E05195" w:rsidRPr="003D662E" w:rsidRDefault="00E05195" w:rsidP="00E05195">
      <w:pPr>
        <w:pStyle w:val="Caption"/>
        <w:jc w:val="center"/>
        <w:rPr>
          <w:lang w:val="en-US"/>
        </w:rPr>
      </w:pPr>
      <w:bookmarkStart w:id="98"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01637">
        <w:rPr>
          <w:noProof/>
          <w:lang w:val="en-US"/>
        </w:rPr>
        <w:t>5</w:t>
      </w:r>
      <w:r w:rsidRPr="003D662E">
        <w:fldChar w:fldCharType="end"/>
      </w:r>
      <w:bookmarkEnd w:id="98"/>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446A4572"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Table </w:t>
      </w:r>
      <w:r w:rsidR="00401637">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0A3A03A5"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Table </w:t>
      </w:r>
      <w:r w:rsidR="00401637">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78E663A"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Table </w:t>
      </w:r>
      <w:r w:rsidR="00401637">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w:t>
      </w:r>
      <w:r w:rsidR="004A7894" w:rsidRPr="003D662E">
        <w:rPr>
          <w:lang w:val="en-US"/>
        </w:rPr>
        <w:lastRenderedPageBreak/>
        <w:t xml:space="preserve">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401637">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A150E9A" w:rsidR="00BA5977" w:rsidRPr="003D662E" w:rsidRDefault="00BA5977" w:rsidP="00BA5977">
      <w:pPr>
        <w:pStyle w:val="Caption"/>
        <w:jc w:val="center"/>
        <w:rPr>
          <w:lang w:val="en-US"/>
        </w:rPr>
      </w:pPr>
      <w:bookmarkStart w:id="99"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01637">
        <w:rPr>
          <w:noProof/>
          <w:lang w:val="en-US"/>
        </w:rPr>
        <w:t>6</w:t>
      </w:r>
      <w:r w:rsidRPr="003D662E">
        <w:fldChar w:fldCharType="end"/>
      </w:r>
      <w:bookmarkEnd w:id="99"/>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64970"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64970"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lastRenderedPageBreak/>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6A62A54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Table </w:t>
      </w:r>
      <w:r w:rsidR="00401637">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 xml:space="preserve">Spring </w:t>
      </w:r>
      <w:r w:rsidR="00184FC1" w:rsidRPr="003D662E">
        <w:rPr>
          <w:lang w:val="en-US"/>
        </w:rPr>
        <w:lastRenderedPageBreak/>
        <w:t>Cloud Stream</w:t>
      </w:r>
      <w:r w:rsidR="00DE5787" w:rsidRPr="003D662E">
        <w:rPr>
          <w:rStyle w:val="FootnoteReference"/>
          <w:lang w:val="en-US"/>
        </w:rPr>
        <w:footnoteReference w:id="5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44279E64">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436EBE0" w:rsidR="007D6D20" w:rsidRPr="003D662E" w:rsidRDefault="00447AF4" w:rsidP="00447AF4">
      <w:pPr>
        <w:pStyle w:val="Caption"/>
        <w:jc w:val="center"/>
        <w:rPr>
          <w:lang w:val="en-US"/>
        </w:rPr>
      </w:pPr>
      <w:bookmarkStart w:id="100"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12</w:t>
      </w:r>
      <w:r w:rsidRPr="003D662E">
        <w:fldChar w:fldCharType="end"/>
      </w:r>
      <w:bookmarkEnd w:id="100"/>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9"/>
      </w:r>
      <w:r w:rsidRPr="003D662E">
        <w:rPr>
          <w:lang w:val="en-US"/>
        </w:rPr>
        <w:t>). In later stages of the project, we may take Apache Streampipes or an edge-enabled version of Apache Flink into account.</w:t>
      </w:r>
    </w:p>
    <w:p w14:paraId="66682937" w14:textId="4DD078E5"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1"/>
      </w:r>
      <w:r w:rsidRPr="003D662E">
        <w:rPr>
          <w:lang w:val="en-US"/>
        </w:rPr>
        <w:t xml:space="preserve"> on MQTT, others already integrate various protocols such as Eclipse Hono</w:t>
      </w:r>
      <w:r w:rsidRPr="003D662E">
        <w:rPr>
          <w:rStyle w:val="FootnoteReference"/>
          <w:lang w:val="en-US"/>
        </w:rPr>
        <w:footnoteReference w:id="6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6BEA90A"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12</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FE73079"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401637">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40163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401637">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01" w:name="_Ref57918572"/>
      <w:bookmarkStart w:id="102" w:name="_Ref79998842"/>
      <w:r w:rsidRPr="003D662E">
        <w:rPr>
          <w:lang w:val="en-US"/>
        </w:rPr>
        <w:t>Validation</w:t>
      </w:r>
      <w:bookmarkEnd w:id="101"/>
      <w:r w:rsidR="00A128DF" w:rsidRPr="003D662E">
        <w:rPr>
          <w:lang w:val="en-US"/>
        </w:rPr>
        <w:t xml:space="preserve"> and Evaluation</w:t>
      </w:r>
      <w:bookmarkEnd w:id="102"/>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7C6508B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401637">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401637" w:rsidRPr="003D662E">
        <w:rPr>
          <w:lang w:val="en-US"/>
        </w:rPr>
        <w:t xml:space="preserve">Figure </w:t>
      </w:r>
      <w:r w:rsidR="00401637">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40163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2C387742" w:rsidR="007D792A" w:rsidRPr="003D662E" w:rsidRDefault="0090144B" w:rsidP="0090144B">
      <w:pPr>
        <w:pStyle w:val="Caption"/>
        <w:jc w:val="center"/>
        <w:rPr>
          <w:lang w:val="en-US"/>
        </w:rPr>
      </w:pPr>
      <w:bookmarkStart w:id="103"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13</w:t>
      </w:r>
      <w:r w:rsidRPr="003D662E">
        <w:fldChar w:fldCharType="end"/>
      </w:r>
      <w:bookmarkEnd w:id="103"/>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64732A7D"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401637" w:rsidRPr="003D662E">
        <w:rPr>
          <w:lang w:val="en-US"/>
        </w:rPr>
        <w:t xml:space="preserve">Figure </w:t>
      </w:r>
      <w:r w:rsidR="00401637">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5803B68"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401637" w:rsidRPr="003D662E">
        <w:rPr>
          <w:lang w:val="en-US"/>
        </w:rPr>
        <w:t xml:space="preserve">Figure </w:t>
      </w:r>
      <w:r w:rsidR="00401637">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B8501BD" w:rsidR="00BA4FD4" w:rsidRPr="003D662E" w:rsidRDefault="00BA4FD4" w:rsidP="00BA4FD4">
      <w:pPr>
        <w:pStyle w:val="Caption"/>
        <w:jc w:val="center"/>
        <w:rPr>
          <w:lang w:val="en-US"/>
        </w:rPr>
      </w:pPr>
      <w:bookmarkStart w:id="104"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14</w:t>
      </w:r>
      <w:r w:rsidRPr="003D662E">
        <w:fldChar w:fldCharType="end"/>
      </w:r>
      <w:bookmarkEnd w:id="104"/>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7ACCAD2"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401637" w:rsidRPr="003D662E">
        <w:rPr>
          <w:lang w:val="en-US"/>
        </w:rPr>
        <w:t xml:space="preserve">Figure </w:t>
      </w:r>
      <w:r w:rsidR="00401637">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25B8373E"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883F0AB" w:rsidR="006F0B3A" w:rsidRPr="003D662E" w:rsidRDefault="006F0B3A" w:rsidP="006F0B3A">
      <w:pPr>
        <w:pStyle w:val="Caption"/>
        <w:jc w:val="center"/>
        <w:rPr>
          <w:lang w:val="en-US"/>
        </w:rPr>
      </w:pPr>
      <w:bookmarkStart w:id="105"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15</w:t>
      </w:r>
      <w:r w:rsidRPr="003D662E">
        <w:fldChar w:fldCharType="end"/>
      </w:r>
      <w:bookmarkEnd w:id="105"/>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93FF6F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401637" w:rsidRPr="003D662E">
        <w:rPr>
          <w:lang w:val="en-US"/>
        </w:rPr>
        <w:t xml:space="preserve">Table </w:t>
      </w:r>
      <w:r w:rsidR="00401637">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7AB187E" w:rsidR="0008448A" w:rsidRPr="003D662E" w:rsidRDefault="0008448A" w:rsidP="00847483">
      <w:pPr>
        <w:pStyle w:val="Caption"/>
        <w:jc w:val="center"/>
        <w:rPr>
          <w:lang w:val="en-US"/>
        </w:rPr>
      </w:pPr>
      <w:bookmarkStart w:id="106" w:name="_Ref65841694"/>
      <w:bookmarkStart w:id="107"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01637">
        <w:rPr>
          <w:noProof/>
          <w:lang w:val="en-US"/>
        </w:rPr>
        <w:t>7</w:t>
      </w:r>
      <w:r w:rsidRPr="003D662E">
        <w:fldChar w:fldCharType="end"/>
      </w:r>
      <w:bookmarkEnd w:id="106"/>
      <w:r w:rsidRPr="003D662E">
        <w:rPr>
          <w:lang w:val="en-US"/>
        </w:rPr>
        <w:t>: Total number of translated messages per second in best source/sink transmission situation.</w:t>
      </w:r>
      <w:bookmarkEnd w:id="107"/>
    </w:p>
    <w:tbl>
      <w:tblPr>
        <w:tblStyle w:val="GridTable1Light-Accent1"/>
        <w:tblW w:w="0" w:type="auto"/>
        <w:tblLook w:val="04A0" w:firstRow="1" w:lastRow="0" w:firstColumn="1" w:lastColumn="0" w:noHBand="0" w:noVBand="1"/>
      </w:tblPr>
      <w:tblGrid>
        <w:gridCol w:w="6516"/>
        <w:gridCol w:w="2546"/>
      </w:tblGrid>
      <w:tr w:rsidR="00132F6D" w:rsidRPr="00F64970"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8" w:name="_Ref57287366"/>
      <w:bookmarkStart w:id="109" w:name="_Ref71221719"/>
      <w:bookmarkStart w:id="110" w:name="_Toc213421518"/>
      <w:r w:rsidRPr="003D662E">
        <w:rPr>
          <w:lang w:val="en-US"/>
        </w:rPr>
        <w:t>Connectors Component</w:t>
      </w:r>
      <w:bookmarkEnd w:id="108"/>
      <w:bookmarkEnd w:id="109"/>
      <w:bookmarkEnd w:id="110"/>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5990E95F"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401637">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1402381"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2"/>
      </w:r>
      <w:r w:rsidR="006724F7" w:rsidRPr="003D662E">
        <w:rPr>
          <w:lang w:val="en-US"/>
        </w:rPr>
        <w:t>, Eclipse Kapua</w:t>
      </w:r>
      <w:r w:rsidR="006724F7" w:rsidRPr="003D662E">
        <w:rPr>
          <w:rStyle w:val="FootnoteReference"/>
          <w:lang w:val="en-US"/>
        </w:rPr>
        <w:footnoteReference w:id="73"/>
      </w:r>
      <w:r w:rsidR="006724F7" w:rsidRPr="003D662E">
        <w:rPr>
          <w:lang w:val="en-US"/>
        </w:rPr>
        <w:t xml:space="preserve"> with a cloud focus based on MQTT transport or Eclipse Ponte</w:t>
      </w:r>
      <w:r w:rsidR="006724F7" w:rsidRPr="003D662E">
        <w:rPr>
          <w:rStyle w:val="FootnoteReference"/>
          <w:lang w:val="en-US"/>
        </w:rPr>
        <w:footnoteReference w:id="7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0163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E60C49C" w:rsidR="00B03C78" w:rsidRPr="003D662E" w:rsidRDefault="00B03C78" w:rsidP="00B03C78">
      <w:pPr>
        <w:pStyle w:val="Caption"/>
        <w:jc w:val="center"/>
        <w:rPr>
          <w:lang w:val="en-US"/>
        </w:rPr>
      </w:pPr>
      <w:bookmarkStart w:id="111"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16</w:t>
      </w:r>
      <w:r w:rsidRPr="003D662E">
        <w:fldChar w:fldCharType="end"/>
      </w:r>
      <w:bookmarkEnd w:id="111"/>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3E3C9A0"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401637" w:rsidRPr="003D662E">
        <w:rPr>
          <w:lang w:val="en-US"/>
        </w:rPr>
        <w:t xml:space="preserve">Figure </w:t>
      </w:r>
      <w:r w:rsidR="00401637">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401637" w:rsidRPr="003D662E">
        <w:rPr>
          <w:lang w:val="en-US"/>
        </w:rPr>
        <w:t xml:space="preserve">Figure </w:t>
      </w:r>
      <w:r w:rsidR="00401637">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401637" w:rsidRPr="003D662E">
        <w:rPr>
          <w:lang w:val="en-US"/>
        </w:rPr>
        <w:t xml:space="preserve">Figure </w:t>
      </w:r>
      <w:r w:rsidR="00401637">
        <w:rPr>
          <w:noProof/>
          <w:lang w:val="en-US"/>
        </w:rPr>
        <w:t>16</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5CBD769" w:rsidR="008E3499" w:rsidRDefault="008E766E" w:rsidP="008E766E">
      <w:pPr>
        <w:pStyle w:val="Caption"/>
        <w:jc w:val="center"/>
        <w:rPr>
          <w:lang w:val="en-US"/>
        </w:rPr>
      </w:pPr>
      <w:bookmarkStart w:id="112"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17</w:t>
      </w:r>
      <w:r w:rsidRPr="003D662E">
        <w:fldChar w:fldCharType="end"/>
      </w:r>
      <w:bookmarkEnd w:id="112"/>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2143E151">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D494AF5" w:rsidR="00CE6398" w:rsidRPr="003D662E" w:rsidRDefault="00C760BC" w:rsidP="00E94E0D">
      <w:pPr>
        <w:pStyle w:val="Caption"/>
        <w:jc w:val="center"/>
        <w:rPr>
          <w:lang w:val="en-US"/>
        </w:rPr>
      </w:pPr>
      <w:bookmarkStart w:id="113"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18</w:t>
      </w:r>
      <w:r w:rsidRPr="003D662E">
        <w:fldChar w:fldCharType="end"/>
      </w:r>
      <w:bookmarkEnd w:id="113"/>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557F5A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401637" w:rsidRPr="003D662E">
        <w:rPr>
          <w:lang w:val="en-US"/>
        </w:rPr>
        <w:t xml:space="preserve">Figure </w:t>
      </w:r>
      <w:r w:rsidR="00401637">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9E95437"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401637" w:rsidRPr="003D662E">
        <w:rPr>
          <w:lang w:val="en-US"/>
        </w:rPr>
        <w:t xml:space="preserve">Figure </w:t>
      </w:r>
      <w:r w:rsidR="00401637">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6"/>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2E1CC87B">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6F826F1" w:rsidR="00551CBF" w:rsidRPr="003D662E" w:rsidRDefault="00551CBF" w:rsidP="00997F04">
      <w:pPr>
        <w:pStyle w:val="Caption"/>
        <w:jc w:val="center"/>
        <w:rPr>
          <w:lang w:val="en-US"/>
        </w:rPr>
      </w:pPr>
      <w:bookmarkStart w:id="114"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19</w:t>
      </w:r>
      <w:r w:rsidRPr="003D662E">
        <w:fldChar w:fldCharType="end"/>
      </w:r>
      <w:bookmarkEnd w:id="114"/>
      <w:r w:rsidRPr="003D662E">
        <w:rPr>
          <w:lang w:val="en-US"/>
        </w:rPr>
        <w:t>: Model Access and Protocol Adapter in the Connectors Component.</w:t>
      </w:r>
    </w:p>
    <w:p w14:paraId="021286C2" w14:textId="77A9FC8A"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D5F2A67"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40163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7"/>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5"/>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59EE428D"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19</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A0B3FE5"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19</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1BD3A8E"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401637" w:rsidRPr="003D662E">
        <w:rPr>
          <w:lang w:val="en-US"/>
        </w:rPr>
        <w:t xml:space="preserve">Figure </w:t>
      </w:r>
      <w:r w:rsidR="00401637">
        <w:rPr>
          <w:noProof/>
          <w:lang w:val="en-US"/>
        </w:rPr>
        <w:t>19</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21A499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401637" w:rsidRPr="003D662E">
        <w:rPr>
          <w:lang w:val="en-US"/>
        </w:rPr>
        <w:t xml:space="preserve">Figure </w:t>
      </w:r>
      <w:r w:rsidR="00401637">
        <w:rPr>
          <w:noProof/>
          <w:lang w:val="en-US"/>
        </w:rPr>
        <w:t>19</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40163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6" w:name="_Ref63932450"/>
      <w:r w:rsidRPr="003D662E">
        <w:rPr>
          <w:lang w:val="en-US"/>
        </w:rPr>
        <w:t>Validation</w:t>
      </w:r>
      <w:bookmarkEnd w:id="116"/>
    </w:p>
    <w:p w14:paraId="19BE5D91" w14:textId="1144237C"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401637">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4D7BA18"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0163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7" w:name="_Ref57198482"/>
      <w:bookmarkStart w:id="118" w:name="_Toc213421519"/>
      <w:r w:rsidRPr="003D662E">
        <w:rPr>
          <w:lang w:val="en-US"/>
        </w:rPr>
        <w:t>Services Layer</w:t>
      </w:r>
      <w:bookmarkEnd w:id="117"/>
      <w:bookmarkEnd w:id="118"/>
    </w:p>
    <w:p w14:paraId="1D1E2323" w14:textId="44C6E12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40163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DE2C30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3.5.2</w:t>
      </w:r>
      <w:r w:rsidRPr="003D662E">
        <w:rPr>
          <w:lang w:val="en-US"/>
        </w:rPr>
        <w:fldChar w:fldCharType="end"/>
      </w:r>
      <w:r w:rsidRPr="003D662E">
        <w:rPr>
          <w:lang w:val="en-US"/>
        </w:rPr>
        <w:t>, we discuss the Service Execution Environment for Java and Python.</w:t>
      </w:r>
    </w:p>
    <w:p w14:paraId="543C2C04" w14:textId="117E3254"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40163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9" w:name="_Ref78195124"/>
      <w:bookmarkStart w:id="120" w:name="_Toc213421520"/>
      <w:r w:rsidRPr="003D662E">
        <w:rPr>
          <w:lang w:val="en-US"/>
        </w:rPr>
        <w:t>Terminology and Background</w:t>
      </w:r>
      <w:bookmarkEnd w:id="119"/>
      <w:bookmarkEnd w:id="120"/>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931E93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5E65956"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0163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0163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5446B978"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401637">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21" w:name="_Ref76729822"/>
      <w:bookmarkStart w:id="122" w:name="_Ref76743606"/>
      <w:bookmarkStart w:id="123" w:name="_Toc213421521"/>
      <w:bookmarkStart w:id="124" w:name="_Ref76731136"/>
      <w:r w:rsidRPr="003D662E">
        <w:rPr>
          <w:lang w:val="en-US"/>
        </w:rPr>
        <w:t>Service Environment</w:t>
      </w:r>
      <w:bookmarkEnd w:id="121"/>
      <w:r w:rsidRPr="003D662E">
        <w:rPr>
          <w:lang w:val="en-US"/>
        </w:rPr>
        <w:t>s</w:t>
      </w:r>
      <w:bookmarkEnd w:id="122"/>
      <w:bookmarkEnd w:id="123"/>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0007F35">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1DA45CB" w:rsidR="008A4B2E" w:rsidRPr="003D662E" w:rsidRDefault="008A4B2E" w:rsidP="008A4B2E">
      <w:pPr>
        <w:pStyle w:val="Caption"/>
        <w:jc w:val="center"/>
        <w:rPr>
          <w:lang w:val="en-US"/>
        </w:rPr>
      </w:pPr>
      <w:bookmarkStart w:id="12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20</w:t>
      </w:r>
      <w:r w:rsidRPr="003D662E">
        <w:fldChar w:fldCharType="end"/>
      </w:r>
      <w:bookmarkEnd w:id="125"/>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6" w:name="_Ref101351661"/>
      <w:r w:rsidRPr="003D662E">
        <w:rPr>
          <w:lang w:val="en-US"/>
        </w:rPr>
        <w:t>The Java Service Environment</w:t>
      </w:r>
      <w:bookmarkEnd w:id="126"/>
    </w:p>
    <w:p w14:paraId="199C9B6A" w14:textId="10006C4D"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20</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20</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21</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3D9769D"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D98C20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7" w:name="_Hlk89265794"/>
      <w:r w:rsidR="00957F15" w:rsidRPr="003D662E">
        <w:rPr>
          <w:rFonts w:ascii="Consolas" w:hAnsi="Consolas"/>
          <w:lang w:val="en-US"/>
        </w:rPr>
        <w:t>AbstractProcessService</w:t>
      </w:r>
      <w:r w:rsidR="00957F15" w:rsidRPr="003D662E">
        <w:rPr>
          <w:lang w:val="en-US"/>
        </w:rPr>
        <w:t xml:space="preserve"> provides </w:t>
      </w:r>
      <w:bookmarkEnd w:id="12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0163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0163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BEFF810"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20</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C8455C8"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20</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99D7B75"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fldChar w:fldCharType="separate"/>
      </w:r>
      <w:r w:rsidR="00401637">
        <w:rPr>
          <w:b/>
          <w:bCs/>
          <w:vertAlign w:val="superscript"/>
          <w:lang w:val="en-US"/>
        </w:rPr>
        <w:t>Error! Bookmark not defined.</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8" w:name="_Ref145617617"/>
      <w:r w:rsidRPr="003D662E">
        <w:rPr>
          <w:lang w:val="en-US"/>
        </w:rPr>
        <w:t>The Python Service Environment</w:t>
      </w:r>
      <w:bookmarkEnd w:id="128"/>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E2E57A1"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20</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95DC55E"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401637">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2"/>
      </w:r>
      <w:r>
        <w:rPr>
          <w:lang w:val="en-US"/>
        </w:rPr>
        <w:t xml:space="preserve"> for local communication between Java and Python. Anoter alternative that could be integrated similarly is some form of RPC</w:t>
      </w:r>
      <w:r w:rsidR="00FA78D0">
        <w:rPr>
          <w:rStyle w:val="FootnoteReference"/>
          <w:lang w:val="en-US"/>
        </w:rPr>
        <w:footnoteReference w:id="83"/>
      </w:r>
      <w:r>
        <w:rPr>
          <w:lang w:val="en-US"/>
        </w:rPr>
        <w:t xml:space="preserve"> (Remote Procedure Call), e.g., gRPC</w:t>
      </w:r>
      <w:r w:rsidR="00FA78D0">
        <w:rPr>
          <w:rStyle w:val="FootnoteReference"/>
          <w:lang w:val="en-US"/>
        </w:rPr>
        <w:footnoteReference w:id="8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F1CA56A"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401637">
        <w:rPr>
          <w:lang w:val="en-US"/>
        </w:rPr>
        <w:t>3.3.3.1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0D3454A"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C16A7F9" w:rsidR="00AD1C46" w:rsidRPr="003D662E" w:rsidRDefault="00AD1C46" w:rsidP="00AD1C46">
      <w:pPr>
        <w:pStyle w:val="Caption"/>
        <w:jc w:val="center"/>
        <w:rPr>
          <w:lang w:val="en-US"/>
        </w:rPr>
      </w:pPr>
      <w:bookmarkStart w:id="129"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21</w:t>
      </w:r>
      <w:r w:rsidRPr="003D662E">
        <w:fldChar w:fldCharType="end"/>
      </w:r>
      <w:bookmarkEnd w:id="129"/>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699DBB47"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40163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30" w:name="_Ref78190504"/>
      <w:bookmarkStart w:id="131" w:name="_Toc213421522"/>
      <w:r w:rsidRPr="003D662E">
        <w:rPr>
          <w:lang w:val="en-US"/>
        </w:rPr>
        <w:t>Service Control and Management</w:t>
      </w:r>
      <w:bookmarkEnd w:id="124"/>
      <w:bookmarkEnd w:id="130"/>
      <w:bookmarkEnd w:id="131"/>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889957F"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401637" w:rsidRPr="003D662E">
        <w:rPr>
          <w:lang w:val="en-US"/>
        </w:rPr>
        <w:t xml:space="preserve">Figure </w:t>
      </w:r>
      <w:r w:rsidR="00401637">
        <w:rPr>
          <w:noProof/>
          <w:lang w:val="en-US"/>
        </w:rPr>
        <w:t>21</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401637" w:rsidRPr="003D662E">
        <w:rPr>
          <w:lang w:val="en-US"/>
        </w:rPr>
        <w:t xml:space="preserve">Figure </w:t>
      </w:r>
      <w:r w:rsidR="00401637">
        <w:rPr>
          <w:noProof/>
          <w:lang w:val="en-US"/>
        </w:rPr>
        <w:t>21</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401637" w:rsidRPr="003D662E">
        <w:rPr>
          <w:lang w:val="en-US"/>
        </w:rPr>
        <w:t xml:space="preserve">Figure </w:t>
      </w:r>
      <w:r w:rsidR="00401637">
        <w:rPr>
          <w:noProof/>
          <w:lang w:val="en-US"/>
        </w:rPr>
        <w:t>21</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0451F20"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22</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401637" w:rsidRPr="003D662E">
        <w:rPr>
          <w:lang w:val="en-US"/>
        </w:rPr>
        <w:t xml:space="preserve">Figure </w:t>
      </w:r>
      <w:r w:rsidR="00401637">
        <w:rPr>
          <w:noProof/>
          <w:lang w:val="en-US"/>
        </w:rPr>
        <w:t>21</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32"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492A8A17">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6A52D28" w:rsidR="006729E1" w:rsidRPr="003D662E" w:rsidRDefault="002302D6" w:rsidP="00A21DC9">
      <w:pPr>
        <w:pStyle w:val="Caption"/>
        <w:jc w:val="center"/>
        <w:rPr>
          <w:lang w:val="en-US"/>
        </w:rPr>
      </w:pPr>
      <w:bookmarkStart w:id="13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22</w:t>
      </w:r>
      <w:r w:rsidRPr="003D662E">
        <w:fldChar w:fldCharType="end"/>
      </w:r>
      <w:bookmarkEnd w:id="132"/>
      <w:bookmarkEnd w:id="133"/>
      <w:r w:rsidRPr="003D662E">
        <w:rPr>
          <w:lang w:val="en-US"/>
        </w:rPr>
        <w:t>: Service interfaces</w:t>
      </w:r>
      <w:r w:rsidR="00BB00BA" w:rsidRPr="003D662E">
        <w:rPr>
          <w:lang w:val="en-US"/>
        </w:rPr>
        <w:t xml:space="preserve"> and management</w:t>
      </w:r>
    </w:p>
    <w:p w14:paraId="3F46033A" w14:textId="13EE3A9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401637" w:rsidRPr="003D662E">
        <w:rPr>
          <w:lang w:val="en-GB"/>
        </w:rPr>
        <w:t xml:space="preserve">Figure </w:t>
      </w:r>
      <w:r w:rsidR="00401637">
        <w:rPr>
          <w:noProof/>
          <w:lang w:val="en-GB"/>
        </w:rPr>
        <w:t>23</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401637">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4256E053" w:rsidR="00DC690F" w:rsidRPr="003D662E" w:rsidRDefault="00DC690F" w:rsidP="00DC690F">
      <w:pPr>
        <w:pStyle w:val="Caption"/>
        <w:jc w:val="center"/>
        <w:rPr>
          <w:lang w:val="en-GB"/>
        </w:rPr>
      </w:pPr>
      <w:bookmarkStart w:id="13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01637">
        <w:rPr>
          <w:noProof/>
          <w:lang w:val="en-GB"/>
        </w:rPr>
        <w:t>23</w:t>
      </w:r>
      <w:r w:rsidRPr="003D662E">
        <w:fldChar w:fldCharType="end"/>
      </w:r>
      <w:bookmarkEnd w:id="13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7DE9325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01637" w:rsidRPr="003D662E">
        <w:rPr>
          <w:lang w:val="en-GB"/>
        </w:rPr>
        <w:t xml:space="preserve">Figure </w:t>
      </w:r>
      <w:r w:rsidR="00401637">
        <w:rPr>
          <w:noProof/>
          <w:lang w:val="en-GB"/>
        </w:rPr>
        <w:t>23</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401637" w:rsidRPr="003D662E">
        <w:rPr>
          <w:lang w:val="en-GB"/>
        </w:rPr>
        <w:t xml:space="preserve">Figure </w:t>
      </w:r>
      <w:r w:rsidR="00401637">
        <w:rPr>
          <w:noProof/>
          <w:lang w:val="en-GB"/>
        </w:rPr>
        <w:t>24</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5DBC880" w:rsidR="007623AF" w:rsidRPr="003D662E" w:rsidRDefault="007623AF" w:rsidP="007623AF">
      <w:pPr>
        <w:pStyle w:val="Caption"/>
        <w:jc w:val="center"/>
        <w:rPr>
          <w:lang w:val="en-GB"/>
        </w:rPr>
      </w:pPr>
      <w:bookmarkStart w:id="135"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01637">
        <w:rPr>
          <w:noProof/>
          <w:lang w:val="en-GB"/>
        </w:rPr>
        <w:t>24</w:t>
      </w:r>
      <w:r w:rsidRPr="003D662E">
        <w:fldChar w:fldCharType="end"/>
      </w:r>
      <w:bookmarkEnd w:id="135"/>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01637" w:rsidRPr="003D662E">
        <w:rPr>
          <w:lang w:val="en-GB"/>
        </w:rPr>
        <w:t xml:space="preserve">Figure </w:t>
      </w:r>
      <w:r w:rsidR="00401637">
        <w:rPr>
          <w:noProof/>
          <w:lang w:val="en-GB"/>
        </w:rPr>
        <w:t>23</w:t>
      </w:r>
      <w:r w:rsidRPr="003D662E">
        <w:rPr>
          <w:lang w:val="en-US"/>
        </w:rPr>
        <w:fldChar w:fldCharType="end"/>
      </w:r>
      <w:r w:rsidRPr="003D662E">
        <w:rPr>
          <w:lang w:val="en-US"/>
        </w:rPr>
        <w:t>)</w:t>
      </w:r>
      <w:r w:rsidRPr="003D662E">
        <w:rPr>
          <w:lang w:val="en-GB"/>
        </w:rPr>
        <w:t>.</w:t>
      </w:r>
    </w:p>
    <w:p w14:paraId="59F71E21" w14:textId="7353BDD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01637" w:rsidRPr="003D662E">
        <w:rPr>
          <w:lang w:val="en-GB"/>
        </w:rPr>
        <w:t xml:space="preserve">Figure </w:t>
      </w:r>
      <w:r w:rsidR="00401637">
        <w:rPr>
          <w:noProof/>
          <w:lang w:val="en-GB"/>
        </w:rPr>
        <w:t>23</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401637" w:rsidRPr="003D662E">
        <w:rPr>
          <w:lang w:val="en-GB"/>
        </w:rPr>
        <w:t xml:space="preserve">Figure </w:t>
      </w:r>
      <w:r w:rsidR="00401637">
        <w:rPr>
          <w:noProof/>
          <w:lang w:val="en-GB"/>
        </w:rPr>
        <w:t>23</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6"/>
      </w:r>
      <w:r w:rsidR="005736E5" w:rsidRPr="003D662E">
        <w:rPr>
          <w:lang w:val="en-US"/>
        </w:rPr>
        <w:t xml:space="preserve"> of Java libraries in their intended sequence to avoid conflicts.</w:t>
      </w:r>
      <w:r w:rsidR="00957C0F" w:rsidRPr="003D662E">
        <w:rPr>
          <w:lang w:val="en-US"/>
        </w:rPr>
        <w:t xml:space="preserve"> </w:t>
      </w:r>
    </w:p>
    <w:p w14:paraId="3B36193F" w14:textId="0763B5E0" w:rsidR="005F7F86" w:rsidRPr="003D662E" w:rsidRDefault="005F7F86" w:rsidP="005F7F86">
      <w:pPr>
        <w:jc w:val="both"/>
        <w:rPr>
          <w:rFonts w:cstheme="minorHAnsi"/>
          <w:lang w:val="en-US"/>
        </w:rPr>
      </w:pPr>
      <w:r w:rsidRPr="003D662E">
        <w:rPr>
          <w:lang w:val="en-US"/>
        </w:rPr>
        <w:t xml:space="preserve">The </w:t>
      </w:r>
      <w:bookmarkStart w:id="136" w:name="_Hlk77583024"/>
      <w:r w:rsidRPr="003D662E">
        <w:rPr>
          <w:rFonts w:ascii="Consolas" w:hAnsi="Consolas"/>
          <w:lang w:val="en-US"/>
        </w:rPr>
        <w:t>ServicesAasClient</w:t>
      </w:r>
      <w:r w:rsidRPr="003D662E">
        <w:rPr>
          <w:lang w:val="en-US"/>
        </w:rPr>
        <w:t xml:space="preserve"> </w:t>
      </w:r>
      <w:bookmarkEnd w:id="136"/>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22</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015B297"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40163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40163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9585AAB"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40163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401637">
        <w:rPr>
          <w:lang w:val="en-US"/>
        </w:rPr>
        <w:t>3.3.4.2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6A2B39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40163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22</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E2BF277"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40163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89C50BE"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01637" w:rsidRPr="003D662E">
        <w:rPr>
          <w:lang w:val="en-US"/>
        </w:rPr>
        <w:t xml:space="preserve">Figure </w:t>
      </w:r>
      <w:r w:rsidR="0040163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0163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0CF1C01"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40163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31ED5CE8"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40163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40163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7" w:name="_Ref57282138"/>
      <w:bookmarkStart w:id="138" w:name="_Ref78453699"/>
      <w:bookmarkStart w:id="139" w:name="_Toc213421523"/>
      <w:r w:rsidRPr="003D662E">
        <w:rPr>
          <w:lang w:val="en-US"/>
        </w:rPr>
        <w:t xml:space="preserve">Resources </w:t>
      </w:r>
      <w:r w:rsidR="00C017CF" w:rsidRPr="003D662E">
        <w:rPr>
          <w:lang w:val="en-US"/>
        </w:rPr>
        <w:t>and Monitoring Layer</w:t>
      </w:r>
      <w:bookmarkEnd w:id="137"/>
      <w:bookmarkEnd w:id="138"/>
      <w:bookmarkEnd w:id="139"/>
    </w:p>
    <w:p w14:paraId="252C034E" w14:textId="0D61FBB1"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0163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0163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0163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40" w:name="_Ref69826081"/>
      <w:bookmarkStart w:id="141" w:name="_Toc213421524"/>
      <w:r w:rsidRPr="003D662E">
        <w:rPr>
          <w:lang w:val="en-US"/>
        </w:rPr>
        <w:t>ECS runtime</w:t>
      </w:r>
      <w:bookmarkEnd w:id="140"/>
      <w:bookmarkEnd w:id="141"/>
    </w:p>
    <w:p w14:paraId="0BFE18EA" w14:textId="6A2E542B"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401637">
        <w:rPr>
          <w:lang w:val="en-US"/>
        </w:rPr>
        <w:t>3.6.2</w:t>
      </w:r>
      <w:r w:rsidR="00DE00B5" w:rsidRPr="003D662E">
        <w:rPr>
          <w:lang w:val="en-US"/>
        </w:rPr>
        <w:fldChar w:fldCharType="end"/>
      </w:r>
      <w:r w:rsidR="00DE00B5" w:rsidRPr="003D662E">
        <w:rPr>
          <w:lang w:val="en-US"/>
        </w:rPr>
        <w:t>.</w:t>
      </w:r>
    </w:p>
    <w:p w14:paraId="540CA475" w14:textId="77777777" w:rsidR="00401637" w:rsidRPr="003D662E" w:rsidRDefault="0074190C" w:rsidP="00401637">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040E0E19" w14:textId="77777777" w:rsidR="00401637" w:rsidRPr="003D662E" w:rsidRDefault="00401637" w:rsidP="00401637">
      <w:pPr>
        <w:jc w:val="both"/>
        <w:rPr>
          <w:noProof/>
          <w:lang w:val="en-US"/>
        </w:rPr>
      </w:pPr>
    </w:p>
    <w:p w14:paraId="2A3F96A5" w14:textId="77777777" w:rsidR="00401637" w:rsidRPr="003D662E" w:rsidRDefault="00401637" w:rsidP="00401637">
      <w:pPr>
        <w:jc w:val="both"/>
        <w:rPr>
          <w:lang w:val="en-US"/>
        </w:rPr>
      </w:pPr>
    </w:p>
    <w:p w14:paraId="775C2419" w14:textId="4DA27DD1" w:rsidR="004B1501" w:rsidRPr="00044AD0" w:rsidRDefault="00401637" w:rsidP="00044AD0">
      <w:pPr>
        <w:jc w:val="both"/>
        <w:rPr>
          <w:lang w:val="en-US"/>
        </w:rPr>
      </w:pPr>
      <w:r w:rsidRPr="003D662E">
        <w:rPr>
          <w:noProof/>
          <w:lang w:val="en-US"/>
        </w:rPr>
        <w:t>Figure</w:t>
      </w:r>
      <w:r w:rsidRPr="003D662E">
        <w:rPr>
          <w:lang w:val="en-US"/>
        </w:rPr>
        <w:t xml:space="preserve"> </w:t>
      </w:r>
      <w:r>
        <w:rPr>
          <w:noProof/>
          <w:lang w:val="en-US"/>
        </w:rPr>
        <w:t>25</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34868B1F"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12DD26EA">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4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4CF2C74"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25</w:t>
      </w:r>
      <w:r w:rsidRPr="003D662E">
        <w:fldChar w:fldCharType="end"/>
      </w:r>
      <w:bookmarkEnd w:id="142"/>
      <w:r w:rsidRPr="003D662E">
        <w:rPr>
          <w:lang w:val="en-US"/>
        </w:rPr>
        <w:t>: ECS runtime for Service Deployment (comments partially cropped)</w:t>
      </w:r>
    </w:p>
    <w:p w14:paraId="5FE66A48" w14:textId="4D7A204B"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8"/>
      </w:r>
      <w:r w:rsidR="00671238" w:rsidRPr="003D662E">
        <w:rPr>
          <w:lang w:val="en-US"/>
        </w:rPr>
        <w:t>,</w:t>
      </w:r>
      <w:r w:rsidRPr="003D662E">
        <w:rPr>
          <w:lang w:val="en-US"/>
        </w:rPr>
        <w:t xml:space="preserve"> the IBM Edge Application Manager</w:t>
      </w:r>
      <w:r w:rsidRPr="003D662E">
        <w:rPr>
          <w:rStyle w:val="FootnoteReference"/>
          <w:lang w:val="en-US"/>
        </w:rPr>
        <w:footnoteReference w:id="8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F9C76C8" w14:textId="77777777" w:rsidR="00401637" w:rsidRPr="003D662E" w:rsidRDefault="005B7EF7" w:rsidP="00401637">
      <w:pPr>
        <w:pStyle w:val="Caption"/>
        <w:jc w:val="center"/>
        <w:rPr>
          <w:lang w:val="en-US"/>
        </w:rPr>
      </w:pPr>
      <w:bookmarkStart w:id="14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26</w:t>
      </w:r>
      <w:r w:rsidRPr="003D662E">
        <w:fldChar w:fldCharType="end"/>
      </w:r>
      <w:bookmarkEnd w:id="14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085B6F0" w14:textId="77777777" w:rsidR="00401637" w:rsidRPr="003D662E" w:rsidRDefault="00401637" w:rsidP="00401637">
      <w:pPr>
        <w:jc w:val="both"/>
        <w:rPr>
          <w:noProof/>
          <w:lang w:val="en-US"/>
        </w:rPr>
      </w:pPr>
    </w:p>
    <w:p w14:paraId="64C7FEAF" w14:textId="77777777" w:rsidR="00401637" w:rsidRPr="003D662E" w:rsidRDefault="00401637" w:rsidP="00401637">
      <w:pPr>
        <w:jc w:val="both"/>
        <w:rPr>
          <w:lang w:val="en-US"/>
        </w:rPr>
      </w:pPr>
    </w:p>
    <w:p w14:paraId="5812ACE2" w14:textId="77777777" w:rsidR="00401637" w:rsidRPr="003D662E" w:rsidRDefault="00401637" w:rsidP="00401637">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144</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5F7F49F8" w14:textId="77777777" w:rsidR="00401637" w:rsidRPr="003D662E" w:rsidRDefault="00401637" w:rsidP="00401637">
      <w:pPr>
        <w:jc w:val="both"/>
        <w:rPr>
          <w:lang w:val="en-US"/>
        </w:rPr>
      </w:pPr>
    </w:p>
    <w:p w14:paraId="31459034" w14:textId="77777777" w:rsidR="00401637" w:rsidRPr="003D662E" w:rsidRDefault="00401637" w:rsidP="00401637">
      <w:pPr>
        <w:jc w:val="both"/>
        <w:rPr>
          <w:lang w:val="en-US"/>
        </w:rPr>
      </w:pPr>
    </w:p>
    <w:p w14:paraId="6539402A" w14:textId="20B57227" w:rsidR="005B7EF7" w:rsidRPr="003D662E" w:rsidRDefault="00401637" w:rsidP="00044AD0">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22</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26</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4" w:name="_Ref69896993"/>
      <w:bookmarkStart w:id="145"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3A6CDCD" w:rsidR="005B7EF7" w:rsidRPr="003D662E" w:rsidRDefault="005B7EF7" w:rsidP="005B7EF7">
      <w:pPr>
        <w:pStyle w:val="Caption"/>
        <w:jc w:val="center"/>
        <w:rPr>
          <w:lang w:val="en-US"/>
        </w:rPr>
      </w:pPr>
      <w:bookmarkStart w:id="146"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27</w:t>
      </w:r>
      <w:r w:rsidRPr="003D662E">
        <w:fldChar w:fldCharType="end"/>
      </w:r>
      <w:bookmarkEnd w:id="144"/>
      <w:bookmarkEnd w:id="145"/>
      <w:bookmarkEnd w:id="14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F93EDB1"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3D199607"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401637" w:rsidRPr="003D662E">
        <w:rPr>
          <w:lang w:val="en-US"/>
        </w:rPr>
        <w:t xml:space="preserve">Figure </w:t>
      </w:r>
      <w:r w:rsidR="00401637">
        <w:rPr>
          <w:noProof/>
          <w:lang w:val="en-US"/>
        </w:rPr>
        <w:t>27</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5453480"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0163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0163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DB7D67F"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4F3A0E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40163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40163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20B2E52"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40163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7" w:name="_Ref69826083"/>
      <w:bookmarkStart w:id="148" w:name="_Toc213421525"/>
      <w:r w:rsidRPr="003D662E">
        <w:rPr>
          <w:lang w:val="en-US"/>
        </w:rPr>
        <w:t>Device</w:t>
      </w:r>
      <w:r w:rsidR="003C165D" w:rsidRPr="003D662E">
        <w:rPr>
          <w:lang w:val="en-US"/>
        </w:rPr>
        <w:t>/Resource</w:t>
      </w:r>
      <w:r w:rsidRPr="003D662E">
        <w:rPr>
          <w:lang w:val="en-US"/>
        </w:rPr>
        <w:t xml:space="preserve"> Management</w:t>
      </w:r>
      <w:bookmarkEnd w:id="147"/>
      <w:bookmarkEnd w:id="148"/>
    </w:p>
    <w:p w14:paraId="03F6AED9" w14:textId="161B9189"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40163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40163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7480A56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40163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40163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9" w:name="_Ref69892341"/>
      <w:r w:rsidR="008E088C" w:rsidRPr="003D662E">
        <w:rPr>
          <w:rStyle w:val="FootnoteReference"/>
          <w:lang w:val="en-US"/>
        </w:rPr>
        <w:footnoteReference w:id="94"/>
      </w:r>
      <w:bookmarkEnd w:id="14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19D980B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40163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50" w:name="_Ref69892369"/>
      <w:r w:rsidR="006603D6" w:rsidRPr="003D662E">
        <w:rPr>
          <w:rStyle w:val="FootnoteReference"/>
          <w:lang w:val="en-US"/>
        </w:rPr>
        <w:footnoteReference w:id="95"/>
      </w:r>
      <w:bookmarkEnd w:id="15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6"/>
      </w:r>
      <w:r w:rsidR="002B29BC" w:rsidRPr="003D662E">
        <w:rPr>
          <w:lang w:val="en-US"/>
        </w:rPr>
        <w:t xml:space="preserve"> and ThingsBoard</w:t>
      </w:r>
      <w:r w:rsidR="00A67094" w:rsidRPr="003D662E">
        <w:rPr>
          <w:rStyle w:val="FootnoteReference"/>
          <w:lang w:val="en-US"/>
        </w:rPr>
        <w:footnoteReference w:id="9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8"/>
      </w:r>
      <w:r w:rsidR="002B29BC" w:rsidRPr="003D662E">
        <w:rPr>
          <w:lang w:val="en-US"/>
        </w:rPr>
        <w:t xml:space="preserve"> and OpenStack Object Store Swift</w:t>
      </w:r>
      <w:r w:rsidR="00E44BA9" w:rsidRPr="003D662E">
        <w:rPr>
          <w:rStyle w:val="FootnoteReference"/>
          <w:lang w:val="en-US"/>
        </w:rPr>
        <w:footnoteReference w:id="9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7754970"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28</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40163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2636796E">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8C4B9E4" w:rsidR="00772CB5" w:rsidRPr="003D662E" w:rsidRDefault="00783B0C" w:rsidP="00783B0C">
      <w:pPr>
        <w:pStyle w:val="Caption"/>
        <w:jc w:val="center"/>
        <w:rPr>
          <w:lang w:val="en-US"/>
        </w:rPr>
      </w:pPr>
      <w:bookmarkStart w:id="15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28</w:t>
      </w:r>
      <w:r w:rsidRPr="003D662E">
        <w:fldChar w:fldCharType="end"/>
      </w:r>
      <w:bookmarkEnd w:id="15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11456D5"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28</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52" w:name="_Ref69826085"/>
      <w:bookmarkStart w:id="153" w:name="_Toc213421526"/>
      <w:r w:rsidRPr="003D662E">
        <w:rPr>
          <w:lang w:val="en-US"/>
        </w:rPr>
        <w:lastRenderedPageBreak/>
        <w:t>Monitoring</w:t>
      </w:r>
      <w:bookmarkEnd w:id="152"/>
      <w:bookmarkEnd w:id="153"/>
    </w:p>
    <w:p w14:paraId="5849E7F4" w14:textId="2ED4002C"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40163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0B60302"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0163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0163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1629155"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40163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401637">
        <w:rPr>
          <w:vertAlign w:val="superscript"/>
          <w:lang w:val="en-US"/>
        </w:rPr>
        <w:t>94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CBE58AE"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40163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401637" w:rsidRPr="00401637">
        <w:rPr>
          <w:rStyle w:val="FootnoteReference"/>
          <w:lang w:val="en-US"/>
        </w:rPr>
        <w:t>95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3556CC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40163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18A9962F"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401637" w:rsidRPr="003D662E">
        <w:rPr>
          <w:lang w:val="en-US"/>
        </w:rPr>
        <w:t xml:space="preserve">Figure </w:t>
      </w:r>
      <w:r w:rsidR="00401637">
        <w:rPr>
          <w:noProof/>
          <w:lang w:val="en-US"/>
        </w:rPr>
        <w:t>29</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1B95D7E"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401637">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40163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03B3DD1E">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237D904F" w:rsidR="009B1F98" w:rsidRPr="003D662E" w:rsidRDefault="00EC6F39" w:rsidP="00EC6F39">
      <w:pPr>
        <w:pStyle w:val="Caption"/>
        <w:jc w:val="center"/>
        <w:rPr>
          <w:lang w:val="en-US"/>
        </w:rPr>
      </w:pPr>
      <w:bookmarkStart w:id="15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29</w:t>
      </w:r>
      <w:r w:rsidRPr="003D662E">
        <w:fldChar w:fldCharType="end"/>
      </w:r>
      <w:bookmarkEnd w:id="15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5" w:name="_Ref77694539"/>
      <w:bookmarkStart w:id="156" w:name="_Toc213421527"/>
      <w:r w:rsidRPr="003D662E">
        <w:rPr>
          <w:lang w:val="en-US"/>
        </w:rPr>
        <w:t>Storage, S</w:t>
      </w:r>
      <w:r w:rsidR="00C017CF" w:rsidRPr="003D662E">
        <w:rPr>
          <w:lang w:val="en-US"/>
        </w:rPr>
        <w:t>ecurity and Data Protection Layer</w:t>
      </w:r>
      <w:bookmarkEnd w:id="155"/>
      <w:bookmarkEnd w:id="156"/>
    </w:p>
    <w:p w14:paraId="5E654149" w14:textId="4D46CCCA"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40163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40163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7" w:name="_Ref100871151"/>
      <w:bookmarkStart w:id="158" w:name="_Toc213421528"/>
      <w:r w:rsidRPr="003D662E">
        <w:rPr>
          <w:lang w:val="en-US"/>
        </w:rPr>
        <w:t>KODEX platform service</w:t>
      </w:r>
      <w:bookmarkEnd w:id="157"/>
      <w:bookmarkEnd w:id="15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9" w:name="_Toc213421529"/>
      <w:r>
        <w:rPr>
          <w:lang w:val="en-US"/>
        </w:rPr>
        <w:t>Influx DB connector</w:t>
      </w:r>
      <w:bookmarkEnd w:id="159"/>
    </w:p>
    <w:p w14:paraId="40152B9B" w14:textId="03A3215E"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401637">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60" w:name="_Toc213421530"/>
      <w:r w:rsidRPr="003D662E">
        <w:rPr>
          <w:lang w:val="en-US"/>
        </w:rPr>
        <w:t>Reusable Intelligent Services Layer</w:t>
      </w:r>
      <w:bookmarkEnd w:id="160"/>
    </w:p>
    <w:p w14:paraId="707EB75F" w14:textId="5341A5A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40163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40163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40163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61" w:name="_Ref100840642"/>
      <w:bookmarkStart w:id="16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5AB536AE" w:rsidR="00155919" w:rsidRPr="003D662E" w:rsidRDefault="00155919" w:rsidP="00155919">
      <w:pPr>
        <w:pStyle w:val="Caption"/>
        <w:jc w:val="center"/>
        <w:rPr>
          <w:lang w:val="en-US"/>
        </w:rPr>
      </w:pPr>
      <w:bookmarkStart w:id="163" w:name="_Ref107502371"/>
      <w:r w:rsidRPr="003D662E">
        <w:rPr>
          <w:lang w:val="en-US"/>
        </w:rPr>
        <w:t xml:space="preserve">Figure </w:t>
      </w:r>
      <w:bookmarkEnd w:id="163"/>
      <w:r w:rsidR="005856F4" w:rsidRPr="003D662E">
        <w:fldChar w:fldCharType="begin"/>
      </w:r>
      <w:r w:rsidR="005856F4" w:rsidRPr="003D662E">
        <w:rPr>
          <w:lang w:val="en-US"/>
        </w:rPr>
        <w:instrText xml:space="preserve"> SEQ Figure \* ARABIC </w:instrText>
      </w:r>
      <w:r w:rsidR="005856F4" w:rsidRPr="003D662E">
        <w:fldChar w:fldCharType="separate"/>
      </w:r>
      <w:r w:rsidR="00401637">
        <w:rPr>
          <w:noProof/>
          <w:lang w:val="en-US"/>
        </w:rPr>
        <w:t>30</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4" w:name="_Ref133225402"/>
      <w:bookmarkStart w:id="165" w:name="_Toc213421531"/>
      <w:r w:rsidRPr="003D662E">
        <w:rPr>
          <w:lang w:val="en-US"/>
        </w:rPr>
        <w:t>Data Processing Function Library</w:t>
      </w:r>
      <w:bookmarkEnd w:id="164"/>
      <w:bookmarkEnd w:id="16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3"/>
      </w:r>
      <w:r w:rsidRPr="003D662E">
        <w:rPr>
          <w:lang w:val="en-US"/>
        </w:rPr>
        <w:t xml:space="preserve"> and, as optional fallback, the Python library pyzbar</w:t>
      </w:r>
      <w:r w:rsidRPr="003D662E">
        <w:rPr>
          <w:rStyle w:val="FootnoteReference"/>
          <w:lang w:val="en-US"/>
        </w:rPr>
        <w:footnoteReference w:id="104"/>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6" w:name="_Ref143411562"/>
      <w:bookmarkStart w:id="167" w:name="_Toc213421532"/>
      <w:r w:rsidRPr="003D662E">
        <w:rPr>
          <w:lang w:val="en-US"/>
        </w:rPr>
        <w:t>RapidMiner RTSA service</w:t>
      </w:r>
      <w:bookmarkEnd w:id="161"/>
      <w:bookmarkEnd w:id="162"/>
      <w:bookmarkEnd w:id="166"/>
      <w:bookmarkEnd w:id="16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48CF9D0"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40163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40163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8" w:name="_Ref143411559"/>
      <w:bookmarkStart w:id="169" w:name="_Toc213421533"/>
      <w:bookmarkStart w:id="170" w:name="_Ref100840643"/>
      <w:r w:rsidRPr="003D662E">
        <w:rPr>
          <w:lang w:val="en-US"/>
        </w:rPr>
        <w:t>Flower-based Federated Learning</w:t>
      </w:r>
      <w:bookmarkEnd w:id="168"/>
      <w:bookmarkEnd w:id="169"/>
    </w:p>
    <w:p w14:paraId="4CA37036" w14:textId="36844510"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401637">
        <w:rPr>
          <w:lang w:val="en-US"/>
        </w:rPr>
        <w:t>3.5.3</w:t>
      </w:r>
      <w:r w:rsidR="00CE1547" w:rsidRPr="003D662E">
        <w:rPr>
          <w:lang w:val="en-US"/>
        </w:rPr>
        <w:fldChar w:fldCharType="end"/>
      </w:r>
      <w:r w:rsidR="00CE1547" w:rsidRPr="003D662E">
        <w:rPr>
          <w:lang w:val="en-US"/>
        </w:rPr>
        <w:t>.</w:t>
      </w:r>
    </w:p>
    <w:p w14:paraId="77068BB8" w14:textId="21E09356"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40163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71" w:name="_Ref63848266"/>
      <w:bookmarkStart w:id="172" w:name="_Toc213421534"/>
      <w:bookmarkEnd w:id="170"/>
      <w:r w:rsidRPr="003D662E">
        <w:rPr>
          <w:lang w:val="en-US"/>
        </w:rPr>
        <w:t>Configuration Layer</w:t>
      </w:r>
      <w:bookmarkEnd w:id="171"/>
      <w:bookmarkEnd w:id="17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79C867C7"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31</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1195860"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401637" w:rsidRPr="003D662E">
        <w:rPr>
          <w:lang w:val="en-US"/>
        </w:rPr>
        <w:t xml:space="preserve">Figure </w:t>
      </w:r>
      <w:r w:rsidR="00401637">
        <w:rPr>
          <w:noProof/>
          <w:lang w:val="en-US"/>
        </w:rPr>
        <w:t>31</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40163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401637" w:rsidRPr="003D662E">
        <w:rPr>
          <w:lang w:val="en-US"/>
        </w:rPr>
        <w:t xml:space="preserve">Figure </w:t>
      </w:r>
      <w:r w:rsidR="00401637">
        <w:rPr>
          <w:noProof/>
          <w:lang w:val="en-US"/>
        </w:rPr>
        <w:t>31</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6B6E5F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40163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3">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E209794" w:rsidR="00E51BFD" w:rsidRPr="003D662E" w:rsidRDefault="00E51BFD" w:rsidP="00E51BFD">
      <w:pPr>
        <w:pStyle w:val="Caption"/>
        <w:jc w:val="center"/>
        <w:rPr>
          <w:lang w:val="en-US"/>
        </w:rPr>
      </w:pPr>
      <w:bookmarkStart w:id="17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31</w:t>
      </w:r>
      <w:r w:rsidRPr="003D662E">
        <w:fldChar w:fldCharType="end"/>
      </w:r>
      <w:bookmarkEnd w:id="17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4" w:name="_Hlk101349620"/>
      <w:r w:rsidR="00EC67C5" w:rsidRPr="003D662E">
        <w:rPr>
          <w:lang w:val="en-US"/>
        </w:rPr>
        <w:t xml:space="preserve">allow </w:t>
      </w:r>
      <w:bookmarkEnd w:id="17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58A2DDB7"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0163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0163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0163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6"/>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2FAD7A58"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40163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5" w:name="_Toc213421535"/>
      <w:r w:rsidRPr="003D662E">
        <w:rPr>
          <w:lang w:val="en-US"/>
        </w:rPr>
        <w:t>Application Layer</w:t>
      </w:r>
      <w:bookmarkEnd w:id="175"/>
    </w:p>
    <w:p w14:paraId="00093C9C" w14:textId="5B2CC6C6"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401637" w:rsidRPr="003D662E">
        <w:rPr>
          <w:lang w:val="en-US"/>
        </w:rPr>
        <w:t xml:space="preserve">Figure </w:t>
      </w:r>
      <w:r w:rsidR="00401637">
        <w:rPr>
          <w:noProof/>
          <w:lang w:val="en-US"/>
        </w:rPr>
        <w:t>32</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4EC8AD79">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BC47F6A" w:rsidR="00C017CF" w:rsidRPr="003D662E" w:rsidRDefault="009C5D54" w:rsidP="0017533B">
      <w:pPr>
        <w:pStyle w:val="Caption"/>
        <w:jc w:val="center"/>
        <w:rPr>
          <w:lang w:val="en-US"/>
        </w:rPr>
      </w:pPr>
      <w:bookmarkStart w:id="17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401637">
        <w:rPr>
          <w:noProof/>
          <w:lang w:val="en-US"/>
        </w:rPr>
        <w:t>32</w:t>
      </w:r>
      <w:r w:rsidR="00DE1F1D" w:rsidRPr="003D662E">
        <w:rPr>
          <w:noProof/>
        </w:rPr>
        <w:fldChar w:fldCharType="end"/>
      </w:r>
      <w:bookmarkEnd w:id="17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7" w:name="_Ref77587007"/>
      <w:bookmarkStart w:id="178" w:name="_Toc213421536"/>
      <w:bookmarkStart w:id="179" w:name="_Ref57109531"/>
      <w:bookmarkStart w:id="180"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77"/>
      <w:bookmarkEnd w:id="17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68CC48B"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33</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DBA3BD8"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401637" w:rsidRPr="003D662E">
        <w:rPr>
          <w:lang w:val="en-US"/>
        </w:rPr>
        <w:t xml:space="preserve">Figure </w:t>
      </w:r>
      <w:r w:rsidR="00401637">
        <w:rPr>
          <w:noProof/>
          <w:lang w:val="en-US"/>
        </w:rPr>
        <w:t>34</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401637" w:rsidRPr="003D662E">
        <w:rPr>
          <w:lang w:val="en-US"/>
        </w:rPr>
        <w:t xml:space="preserve">Figure </w:t>
      </w:r>
      <w:r w:rsidR="00401637">
        <w:rPr>
          <w:noProof/>
          <w:lang w:val="en-US"/>
        </w:rPr>
        <w:t>34</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81"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7BF1726" w:rsidR="00B04B18" w:rsidRPr="003D662E" w:rsidRDefault="00611B9B" w:rsidP="00B04B18">
      <w:pPr>
        <w:pStyle w:val="Caption"/>
        <w:jc w:val="center"/>
        <w:rPr>
          <w:lang w:val="en-US"/>
        </w:rPr>
      </w:pPr>
      <w:bookmarkStart w:id="18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33</w:t>
      </w:r>
      <w:r w:rsidRPr="003D662E">
        <w:fldChar w:fldCharType="end"/>
      </w:r>
      <w:bookmarkEnd w:id="181"/>
      <w:bookmarkEnd w:id="18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1347256" w:rsidR="00AA518C" w:rsidRPr="003D662E" w:rsidRDefault="00AA518C" w:rsidP="00AA518C">
      <w:pPr>
        <w:pStyle w:val="Caption"/>
        <w:jc w:val="center"/>
        <w:rPr>
          <w:lang w:val="en-US"/>
        </w:rPr>
      </w:pPr>
      <w:bookmarkStart w:id="18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34</w:t>
      </w:r>
      <w:r w:rsidRPr="003D662E">
        <w:fldChar w:fldCharType="end"/>
      </w:r>
      <w:bookmarkEnd w:id="183"/>
      <w:r w:rsidRPr="003D662E">
        <w:rPr>
          <w:lang w:val="en-US"/>
        </w:rPr>
        <w:t>: Interaction with the preliminary interactive platform command line interface.</w:t>
      </w:r>
    </w:p>
    <w:p w14:paraId="2D9F4B21" w14:textId="5EE1A24D"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40163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57EAF17"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401637">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7"/>
      </w:r>
      <w:r w:rsidR="006E6C51" w:rsidRPr="003D662E">
        <w:rPr>
          <w:lang w:val="en-US"/>
        </w:rPr>
        <w:t xml:space="preserve"> that can be explored with the AASX Package Explorer</w:t>
      </w:r>
      <w:r w:rsidR="006E6C51" w:rsidRPr="003D662E">
        <w:rPr>
          <w:rStyle w:val="FootnoteReference"/>
          <w:lang w:val="en-US"/>
        </w:rPr>
        <w:footnoteReference w:id="108"/>
      </w:r>
      <w:r w:rsidR="006E6C51" w:rsidRPr="003D662E">
        <w:rPr>
          <w:lang w:val="en-US"/>
        </w:rPr>
        <w:t>.</w:t>
      </w:r>
    </w:p>
    <w:p w14:paraId="793DF34C" w14:textId="3CD104F5"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40163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4" w:name="_Ref101352799"/>
      <w:bookmarkStart w:id="185" w:name="_Toc213421537"/>
      <w:r>
        <w:rPr>
          <w:lang w:val="en-US"/>
        </w:rPr>
        <w:t xml:space="preserve">Platform </w:t>
      </w:r>
      <w:r w:rsidR="00ED66AA" w:rsidRPr="003D662E">
        <w:rPr>
          <w:lang w:val="en-US"/>
        </w:rPr>
        <w:t>Management User Interface</w:t>
      </w:r>
      <w:bookmarkEnd w:id="184"/>
      <w:bookmarkEnd w:id="185"/>
    </w:p>
    <w:p w14:paraId="0CB1BC39" w14:textId="64C6B6D1"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40163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4DC3D68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401637" w:rsidRPr="003D662E">
        <w:rPr>
          <w:lang w:val="en-US"/>
        </w:rPr>
        <w:t xml:space="preserve">Figure </w:t>
      </w:r>
      <w:r w:rsidR="00401637">
        <w:rPr>
          <w:noProof/>
          <w:lang w:val="en-US"/>
        </w:rPr>
        <w:t>35</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43BFC56" w:rsidR="00DE4ECC" w:rsidRDefault="00DE4ECC" w:rsidP="00DE4ECC">
      <w:pPr>
        <w:pStyle w:val="Caption"/>
        <w:jc w:val="center"/>
        <w:rPr>
          <w:lang w:val="en-US"/>
        </w:rPr>
      </w:pPr>
      <w:bookmarkStart w:id="18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35</w:t>
      </w:r>
      <w:r w:rsidRPr="003D662E">
        <w:fldChar w:fldCharType="end"/>
      </w:r>
      <w:bookmarkEnd w:id="186"/>
      <w:r w:rsidRPr="003D662E">
        <w:rPr>
          <w:lang w:val="en-US"/>
        </w:rPr>
        <w:t xml:space="preserve">: </w:t>
      </w:r>
      <w:r>
        <w:rPr>
          <w:lang w:val="en-US"/>
        </w:rPr>
        <w:t>Management user interface, available resources</w:t>
      </w:r>
      <w:r w:rsidRPr="003D662E">
        <w:rPr>
          <w:lang w:val="en-US"/>
        </w:rPr>
        <w:t>.</w:t>
      </w:r>
    </w:p>
    <w:p w14:paraId="7F5B9B32" w14:textId="58232C32"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401637" w:rsidRPr="003D662E">
        <w:rPr>
          <w:lang w:val="en-US"/>
        </w:rPr>
        <w:t xml:space="preserve">Figure </w:t>
      </w:r>
      <w:r w:rsidR="00401637">
        <w:rPr>
          <w:noProof/>
          <w:lang w:val="en-US"/>
        </w:rPr>
        <w:t>36</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401637" w:rsidRPr="003D662E">
        <w:rPr>
          <w:lang w:val="en-US"/>
        </w:rPr>
        <w:t xml:space="preserve">Figure </w:t>
      </w:r>
      <w:r w:rsidR="00401637">
        <w:rPr>
          <w:noProof/>
          <w:lang w:val="en-US"/>
        </w:rPr>
        <w:t>37</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401637" w:rsidRPr="003D662E">
        <w:rPr>
          <w:lang w:val="en-US"/>
        </w:rPr>
        <w:t xml:space="preserve">Figure </w:t>
      </w:r>
      <w:r w:rsidR="00401637">
        <w:rPr>
          <w:noProof/>
          <w:lang w:val="en-US"/>
        </w:rPr>
        <w:t>38</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38550"/>
                    </a:xfrm>
                    <a:prstGeom prst="rect">
                      <a:avLst/>
                    </a:prstGeom>
                  </pic:spPr>
                </pic:pic>
              </a:graphicData>
            </a:graphic>
          </wp:inline>
        </w:drawing>
      </w:r>
    </w:p>
    <w:p w14:paraId="5AFF3B49" w14:textId="61B2EFE9" w:rsidR="00DE4ECC" w:rsidRDefault="00DE4ECC" w:rsidP="00DE4ECC">
      <w:pPr>
        <w:pStyle w:val="Caption"/>
        <w:jc w:val="center"/>
        <w:rPr>
          <w:lang w:val="en-US"/>
        </w:rPr>
      </w:pPr>
      <w:bookmarkStart w:id="18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36</w:t>
      </w:r>
      <w:r w:rsidRPr="003D662E">
        <w:fldChar w:fldCharType="end"/>
      </w:r>
      <w:bookmarkEnd w:id="18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14E1A65" w:rsidR="006C4A16" w:rsidRDefault="00DE4ECC" w:rsidP="00DE4ECC">
      <w:pPr>
        <w:pStyle w:val="Caption"/>
        <w:jc w:val="center"/>
        <w:rPr>
          <w:lang w:val="en-US"/>
        </w:rPr>
      </w:pPr>
      <w:bookmarkStart w:id="18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37</w:t>
      </w:r>
      <w:r w:rsidRPr="003D662E">
        <w:fldChar w:fldCharType="end"/>
      </w:r>
      <w:bookmarkEnd w:id="18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27ADECAB" w:rsidR="00DE4ECC" w:rsidRDefault="00DE4ECC" w:rsidP="00DE4ECC">
      <w:pPr>
        <w:pStyle w:val="Caption"/>
        <w:jc w:val="center"/>
        <w:rPr>
          <w:lang w:val="en-US"/>
        </w:rPr>
      </w:pPr>
      <w:bookmarkStart w:id="18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38</w:t>
      </w:r>
      <w:r w:rsidRPr="003D662E">
        <w:fldChar w:fldCharType="end"/>
      </w:r>
      <w:bookmarkEnd w:id="18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4C400A4"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401637" w:rsidRPr="003D662E">
        <w:rPr>
          <w:lang w:val="en-US"/>
        </w:rPr>
        <w:t xml:space="preserve">Figure </w:t>
      </w:r>
      <w:r w:rsidR="00401637">
        <w:rPr>
          <w:noProof/>
          <w:lang w:val="en-US"/>
        </w:rPr>
        <w:t>38</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9"/>
      </w:r>
      <w:r w:rsidR="007F6C8E">
        <w:rPr>
          <w:lang w:val="en-US"/>
        </w:rPr>
        <w:t xml:space="preserve"> or a JFrog Artifactory</w:t>
      </w:r>
      <w:r w:rsidR="007F6C8E">
        <w:rPr>
          <w:rStyle w:val="FootnoteReference"/>
          <w:lang w:val="en-US"/>
        </w:rPr>
        <w:footnoteReference w:id="11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16D638E7"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401637" w:rsidRPr="003D662E">
        <w:rPr>
          <w:lang w:val="en-US"/>
        </w:rPr>
        <w:t xml:space="preserve">Figure </w:t>
      </w:r>
      <w:r w:rsidR="00401637">
        <w:rPr>
          <w:noProof/>
          <w:lang w:val="en-US"/>
        </w:rPr>
        <w:t>39</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401637" w:rsidRPr="003D662E">
        <w:rPr>
          <w:lang w:val="en-US"/>
        </w:rPr>
        <w:t xml:space="preserve">Figure </w:t>
      </w:r>
      <w:r w:rsidR="00401637">
        <w:rPr>
          <w:noProof/>
          <w:lang w:val="en-US"/>
        </w:rPr>
        <w:t>40</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401637" w:rsidRPr="003D662E">
        <w:rPr>
          <w:lang w:val="en-US"/>
        </w:rPr>
        <w:t xml:space="preserve">Figure </w:t>
      </w:r>
      <w:r w:rsidR="00401637">
        <w:rPr>
          <w:noProof/>
          <w:lang w:val="en-US"/>
        </w:rPr>
        <w:t>41</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05280"/>
                    </a:xfrm>
                    <a:prstGeom prst="rect">
                      <a:avLst/>
                    </a:prstGeom>
                  </pic:spPr>
                </pic:pic>
              </a:graphicData>
            </a:graphic>
          </wp:inline>
        </w:drawing>
      </w:r>
    </w:p>
    <w:p w14:paraId="00643C07" w14:textId="2E385AAC" w:rsidR="007D08D5" w:rsidRDefault="007D08D5" w:rsidP="007D08D5">
      <w:pPr>
        <w:pStyle w:val="Caption"/>
        <w:jc w:val="center"/>
        <w:rPr>
          <w:lang w:val="en-US"/>
        </w:rPr>
      </w:pPr>
      <w:bookmarkStart w:id="19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39</w:t>
      </w:r>
      <w:r w:rsidRPr="003D662E">
        <w:fldChar w:fldCharType="end"/>
      </w:r>
      <w:bookmarkEnd w:id="19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6770"/>
                    </a:xfrm>
                    <a:prstGeom prst="rect">
                      <a:avLst/>
                    </a:prstGeom>
                  </pic:spPr>
                </pic:pic>
              </a:graphicData>
            </a:graphic>
          </wp:inline>
        </w:drawing>
      </w:r>
    </w:p>
    <w:p w14:paraId="16CA328C" w14:textId="515789D3" w:rsidR="008417C2" w:rsidRDefault="008417C2" w:rsidP="008417C2">
      <w:pPr>
        <w:pStyle w:val="Caption"/>
        <w:jc w:val="center"/>
        <w:rPr>
          <w:lang w:val="en-US"/>
        </w:rPr>
      </w:pPr>
      <w:bookmarkStart w:id="19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40</w:t>
      </w:r>
      <w:r w:rsidRPr="003D662E">
        <w:fldChar w:fldCharType="end"/>
      </w:r>
      <w:bookmarkEnd w:id="19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67E17169">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1841707" w:rsidR="00313AEF" w:rsidRPr="00313AEF" w:rsidRDefault="00313AEF" w:rsidP="00313AEF">
      <w:pPr>
        <w:pStyle w:val="Caption"/>
        <w:jc w:val="center"/>
        <w:rPr>
          <w:lang w:val="en-US"/>
        </w:rPr>
      </w:pPr>
      <w:bookmarkStart w:id="19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41</w:t>
      </w:r>
      <w:r w:rsidRPr="003D662E">
        <w:fldChar w:fldCharType="end"/>
      </w:r>
      <w:bookmarkEnd w:id="19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37223515"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401637">
        <w:rPr>
          <w:b/>
          <w:bCs/>
          <w:lang w:val="en-US"/>
        </w:rPr>
        <w:t>Error! Reference source not found.</w:t>
      </w:r>
      <w:r>
        <w:rPr>
          <w:lang w:val="en-US"/>
        </w:rPr>
        <w:fldChar w:fldCharType="end"/>
      </w:r>
      <w:r>
        <w:rPr>
          <w:lang w:val="en-US"/>
        </w:rPr>
        <w:t>). If CORS is not explicitly enabled, usually a browser plugin is required.</w:t>
      </w:r>
    </w:p>
    <w:p w14:paraId="3FC9207B" w14:textId="057F1571"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401637" w:rsidRPr="003D662E">
        <w:rPr>
          <w:lang w:val="en-US"/>
        </w:rPr>
        <w:t xml:space="preserve">Figure </w:t>
      </w:r>
      <w:r w:rsidR="00401637">
        <w:rPr>
          <w:noProof/>
          <w:lang w:val="en-US"/>
        </w:rPr>
        <w:t>42</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E7ECC78" w:rsidR="009B57DE" w:rsidRPr="00313AEF" w:rsidRDefault="009B57DE" w:rsidP="009B57DE">
      <w:pPr>
        <w:pStyle w:val="Caption"/>
        <w:jc w:val="center"/>
        <w:rPr>
          <w:lang w:val="en-US"/>
        </w:rPr>
      </w:pPr>
      <w:bookmarkStart w:id="19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42</w:t>
      </w:r>
      <w:r w:rsidRPr="003D662E">
        <w:fldChar w:fldCharType="end"/>
      </w:r>
      <w:bookmarkEnd w:id="19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5CAB4637"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401637" w:rsidRPr="003D662E">
        <w:rPr>
          <w:lang w:val="en-US"/>
        </w:rPr>
        <w:t xml:space="preserve">Figure </w:t>
      </w:r>
      <w:r w:rsidR="00401637">
        <w:rPr>
          <w:noProof/>
          <w:lang w:val="en-US"/>
        </w:rPr>
        <w:t>42</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4" w:name="_Ref108603464"/>
      <w:bookmarkStart w:id="195" w:name="_Toc213421538"/>
      <w:r w:rsidRPr="003D662E">
        <w:rPr>
          <w:lang w:val="en-US"/>
        </w:rPr>
        <w:t>Test support</w:t>
      </w:r>
      <w:bookmarkEnd w:id="194"/>
      <w:bookmarkEnd w:id="19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5055CD5"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401637">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3BBE7F3"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401637">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6" w:name="_Ref69736036"/>
      <w:bookmarkStart w:id="197" w:name="_Toc213421539"/>
      <w:bookmarkStart w:id="19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6"/>
      <w:bookmarkEnd w:id="19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9"/>
      <w:r w:rsidR="003A71E5" w:rsidRPr="003D662E">
        <w:rPr>
          <w:lang w:val="en-US"/>
        </w:rPr>
        <w:t xml:space="preserve"> </w:t>
      </w:r>
    </w:p>
    <w:p w14:paraId="2D274BF6" w14:textId="64B0FAFA"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40163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40163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20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20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62BED05"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20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01"/>
    </w:p>
    <w:p w14:paraId="5D28AC4A" w14:textId="1F214100" w:rsidR="002057AD" w:rsidRPr="003D662E" w:rsidRDefault="002057AD" w:rsidP="007245E8">
      <w:pPr>
        <w:pStyle w:val="ListParagraph"/>
        <w:numPr>
          <w:ilvl w:val="0"/>
          <w:numId w:val="13"/>
        </w:numPr>
        <w:ind w:left="851" w:hanging="425"/>
        <w:jc w:val="both"/>
        <w:rPr>
          <w:lang w:val="en-US"/>
        </w:rPr>
      </w:pPr>
      <w:bookmarkStart w:id="20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02"/>
    </w:p>
    <w:p w14:paraId="4C80C72F" w14:textId="508DA347" w:rsidR="002057AD" w:rsidRPr="003D662E" w:rsidRDefault="002057AD" w:rsidP="007245E8">
      <w:pPr>
        <w:pStyle w:val="ListParagraph"/>
        <w:numPr>
          <w:ilvl w:val="0"/>
          <w:numId w:val="13"/>
        </w:numPr>
        <w:ind w:left="851" w:hanging="425"/>
        <w:jc w:val="both"/>
        <w:rPr>
          <w:lang w:val="en-US"/>
        </w:rPr>
      </w:pPr>
      <w:bookmarkStart w:id="20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3"/>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52CAD86A" w:rsidR="00901995" w:rsidRPr="003D662E" w:rsidRDefault="00901995" w:rsidP="007245E8">
      <w:pPr>
        <w:pStyle w:val="ListParagraph"/>
        <w:numPr>
          <w:ilvl w:val="0"/>
          <w:numId w:val="13"/>
        </w:numPr>
        <w:ind w:left="851" w:hanging="425"/>
        <w:jc w:val="both"/>
        <w:rPr>
          <w:lang w:val="en-US"/>
        </w:rPr>
      </w:pPr>
      <w:bookmarkStart w:id="20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0163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0163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401637">
        <w:rPr>
          <w:lang w:val="en-US"/>
        </w:rPr>
        <w:t>7.1</w:t>
      </w:r>
      <w:r w:rsidR="00B94E88" w:rsidRPr="003D662E">
        <w:rPr>
          <w:lang w:val="en-US"/>
        </w:rPr>
        <w:fldChar w:fldCharType="end"/>
      </w:r>
      <w:r w:rsidR="00B94E88" w:rsidRPr="003D662E">
        <w:rPr>
          <w:lang w:val="en-US"/>
        </w:rPr>
        <w:t>).</w:t>
      </w:r>
      <w:bookmarkEnd w:id="20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205"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205"/>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6" w:name="_Ref69735835"/>
      <w:bookmarkStart w:id="207" w:name="_Toc213421540"/>
      <w:r w:rsidRPr="003D662E">
        <w:rPr>
          <w:lang w:val="en-US"/>
        </w:rPr>
        <w:lastRenderedPageBreak/>
        <w:t>A</w:t>
      </w:r>
      <w:r w:rsidR="006320E7" w:rsidRPr="003D662E">
        <w:rPr>
          <w:lang w:val="en-US"/>
        </w:rPr>
        <w:t>sset Administration Shells</w:t>
      </w:r>
      <w:bookmarkEnd w:id="206"/>
      <w:bookmarkEnd w:id="207"/>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EC37823"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401637" w:rsidRPr="003D662E">
        <w:rPr>
          <w:lang w:val="en-US"/>
        </w:rPr>
        <w:t xml:space="preserve">Figure </w:t>
      </w:r>
      <w:r w:rsidR="00401637">
        <w:rPr>
          <w:noProof/>
          <w:lang w:val="en-US"/>
        </w:rPr>
        <w:t>43</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40163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0318FE16"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40163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1B554B0A" w:rsidR="00DA338D" w:rsidRPr="003D662E" w:rsidRDefault="00DA338D" w:rsidP="0006519A">
      <w:pPr>
        <w:pStyle w:val="Caption"/>
        <w:ind w:left="766"/>
        <w:jc w:val="center"/>
        <w:rPr>
          <w:lang w:val="en-US"/>
        </w:rPr>
      </w:pPr>
      <w:bookmarkStart w:id="20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43</w:t>
      </w:r>
      <w:r w:rsidRPr="003D662E">
        <w:rPr>
          <w:noProof/>
        </w:rPr>
        <w:fldChar w:fldCharType="end"/>
      </w:r>
      <w:bookmarkEnd w:id="208"/>
      <w:r w:rsidRPr="003D662E">
        <w:rPr>
          <w:lang w:val="en-US"/>
        </w:rPr>
        <w:t>: AAS structure of the platform</w:t>
      </w:r>
      <w:r w:rsidR="00E12D54" w:rsidRPr="003D662E">
        <w:rPr>
          <w:lang w:val="en-US"/>
        </w:rPr>
        <w:t xml:space="preserve"> (preliminary, incomplete)</w:t>
      </w:r>
    </w:p>
    <w:p w14:paraId="524E7C76" w14:textId="10D1114F"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44</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43</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493260"/>
                    </a:xfrm>
                    <a:prstGeom prst="rect">
                      <a:avLst/>
                    </a:prstGeom>
                  </pic:spPr>
                </pic:pic>
              </a:graphicData>
            </a:graphic>
          </wp:inline>
        </w:drawing>
      </w:r>
    </w:p>
    <w:p w14:paraId="2E836A0F" w14:textId="4EC56528" w:rsidR="00444BD8" w:rsidRPr="003D662E" w:rsidRDefault="00444BD8" w:rsidP="00444BD8">
      <w:pPr>
        <w:pStyle w:val="Caption"/>
        <w:jc w:val="center"/>
        <w:rPr>
          <w:lang w:val="en-US"/>
        </w:rPr>
      </w:pPr>
      <w:bookmarkStart w:id="20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44</w:t>
      </w:r>
      <w:r w:rsidRPr="003D662E">
        <w:fldChar w:fldCharType="end"/>
      </w:r>
      <w:bookmarkEnd w:id="20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CDAE8EB"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40163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40163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10" w:name="_Ref69735914"/>
      <w:bookmarkStart w:id="211" w:name="_Ref77163195"/>
      <w:bookmarkStart w:id="212" w:name="_Ref77173224"/>
      <w:bookmarkStart w:id="213" w:name="_Ref77216166"/>
      <w:bookmarkStart w:id="214" w:name="_Ref77593418"/>
      <w:bookmarkStart w:id="215" w:name="_Toc213421541"/>
      <w:r w:rsidRPr="003D662E">
        <w:rPr>
          <w:lang w:val="en-US"/>
        </w:rPr>
        <w:lastRenderedPageBreak/>
        <w:t>Platform Configuration</w:t>
      </w:r>
      <w:bookmarkEnd w:id="198"/>
      <w:bookmarkEnd w:id="210"/>
      <w:bookmarkEnd w:id="211"/>
      <w:bookmarkEnd w:id="212"/>
      <w:bookmarkEnd w:id="213"/>
      <w:bookmarkEnd w:id="214"/>
      <w:bookmarkEnd w:id="215"/>
    </w:p>
    <w:p w14:paraId="4F10AE1E" w14:textId="22DFA0A6"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40163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40163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40163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40163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0163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0163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0163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40163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40163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40163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40163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69882C99"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40163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4D015E6"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401637" w:rsidRPr="003D662E">
        <w:rPr>
          <w:lang w:val="en-US"/>
        </w:rPr>
        <w:t xml:space="preserve">Figure </w:t>
      </w:r>
      <w:r w:rsidR="00401637">
        <w:rPr>
          <w:noProof/>
          <w:lang w:val="en-US"/>
        </w:rPr>
        <w:t>45</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37E1EFF" w:rsidR="007D5FC0" w:rsidRPr="003D662E" w:rsidRDefault="007D5FC0" w:rsidP="007D5FC0">
      <w:pPr>
        <w:pStyle w:val="Caption"/>
        <w:jc w:val="center"/>
        <w:rPr>
          <w:lang w:val="en-US"/>
        </w:rPr>
      </w:pPr>
      <w:bookmarkStart w:id="21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45</w:t>
      </w:r>
      <w:r w:rsidRPr="003D662E">
        <w:fldChar w:fldCharType="end"/>
      </w:r>
      <w:bookmarkEnd w:id="21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BF72A45"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0163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0163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33F1FF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40163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0F936F7" w:rsidR="00857167" w:rsidRPr="003D662E" w:rsidRDefault="00857167" w:rsidP="00857167">
      <w:pPr>
        <w:pStyle w:val="Caption"/>
        <w:jc w:val="center"/>
        <w:rPr>
          <w:lang w:val="en-DE"/>
        </w:rPr>
      </w:pPr>
      <w:bookmarkStart w:id="21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46</w:t>
      </w:r>
      <w:r w:rsidRPr="003D662E">
        <w:fldChar w:fldCharType="end"/>
      </w:r>
      <w:bookmarkEnd w:id="21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6AC8F13"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46</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00BF7A2" w:rsidR="00611C3D" w:rsidRPr="003D662E" w:rsidRDefault="00611C3D" w:rsidP="00611C3D">
      <w:pPr>
        <w:pStyle w:val="Caption"/>
        <w:jc w:val="center"/>
        <w:rPr>
          <w:lang w:val="en-US"/>
        </w:rPr>
      </w:pPr>
      <w:bookmarkStart w:id="21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47</w:t>
      </w:r>
      <w:r w:rsidRPr="003D662E">
        <w:fldChar w:fldCharType="end"/>
      </w:r>
      <w:bookmarkEnd w:id="21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33346CC"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47</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ADC71C0" w:rsidR="00C91CBB" w:rsidRPr="003D662E" w:rsidRDefault="00C91CBB" w:rsidP="00C91CBB">
      <w:pPr>
        <w:pStyle w:val="Caption"/>
        <w:jc w:val="center"/>
        <w:rPr>
          <w:lang w:val="en-US"/>
        </w:rPr>
      </w:pPr>
      <w:bookmarkStart w:id="21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48</w:t>
      </w:r>
      <w:r w:rsidRPr="003D662E">
        <w:fldChar w:fldCharType="end"/>
      </w:r>
      <w:bookmarkEnd w:id="219"/>
      <w:r w:rsidRPr="003D662E">
        <w:rPr>
          <w:lang w:val="en-US"/>
        </w:rPr>
        <w:t>: Final part of the simple platform configuration.</w:t>
      </w:r>
    </w:p>
    <w:p w14:paraId="0B2CC62F" w14:textId="00592CBA"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48</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401637" w:rsidRPr="003D662E">
        <w:rPr>
          <w:lang w:val="en-US"/>
        </w:rPr>
        <w:t xml:space="preserve">Figure </w:t>
      </w:r>
      <w:r w:rsidR="00401637">
        <w:rPr>
          <w:noProof/>
          <w:lang w:val="en-US"/>
        </w:rPr>
        <w:t>48</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D1BDDFA"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40163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20" w:name="_Ref88386145"/>
      <w:bookmarkStart w:id="221" w:name="_Ref116468894"/>
      <w:bookmarkStart w:id="222" w:name="_Toc213421542"/>
      <w:r w:rsidRPr="003D662E">
        <w:rPr>
          <w:lang w:val="en-US"/>
        </w:rPr>
        <w:t>Modeling</w:t>
      </w:r>
      <w:r w:rsidR="00112ED7" w:rsidRPr="003D662E">
        <w:rPr>
          <w:lang w:val="en-US"/>
        </w:rPr>
        <w:t xml:space="preserve"> </w:t>
      </w:r>
      <w:bookmarkEnd w:id="220"/>
      <w:r w:rsidR="00413890" w:rsidRPr="003D662E">
        <w:rPr>
          <w:lang w:val="en-US"/>
        </w:rPr>
        <w:t>Patterns</w:t>
      </w:r>
      <w:bookmarkEnd w:id="221"/>
      <w:bookmarkEnd w:id="222"/>
    </w:p>
    <w:p w14:paraId="36F9A3C4" w14:textId="68F002F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45</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62B9DD29" w:rsidR="00E5519D" w:rsidRPr="003D662E" w:rsidRDefault="00C072A1" w:rsidP="00C072A1">
      <w:pPr>
        <w:pStyle w:val="Caption"/>
        <w:jc w:val="center"/>
        <w:rPr>
          <w:lang w:val="en-US"/>
        </w:rPr>
      </w:pPr>
      <w:bookmarkStart w:id="22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49</w:t>
      </w:r>
      <w:r w:rsidRPr="003D662E">
        <w:fldChar w:fldCharType="end"/>
      </w:r>
      <w:bookmarkEnd w:id="223"/>
      <w:r w:rsidRPr="003D662E">
        <w:rPr>
          <w:lang w:val="en-US"/>
        </w:rPr>
        <w:t>: IVML model pattern for simple alternatives without detailing properties.</w:t>
      </w:r>
    </w:p>
    <w:p w14:paraId="019AF21D" w14:textId="67F4F6D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49</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401637" w:rsidRPr="003D662E">
        <w:rPr>
          <w:lang w:val="en-US"/>
        </w:rPr>
        <w:t xml:space="preserve">Figure </w:t>
      </w:r>
      <w:r w:rsidR="00401637">
        <w:rPr>
          <w:noProof/>
          <w:lang w:val="en-US"/>
        </w:rPr>
        <w:t>49</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0726BC7" w:rsidR="00C072A1" w:rsidRPr="003D662E" w:rsidRDefault="00C072A1" w:rsidP="006811B3">
      <w:pPr>
        <w:pStyle w:val="Caption"/>
        <w:jc w:val="center"/>
        <w:rPr>
          <w:lang w:val="en-US"/>
        </w:rPr>
      </w:pPr>
      <w:bookmarkStart w:id="22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50</w:t>
      </w:r>
      <w:r w:rsidRPr="003D662E">
        <w:fldChar w:fldCharType="end"/>
      </w:r>
      <w:bookmarkEnd w:id="22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9F522AF"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401637" w:rsidRPr="003D662E">
        <w:rPr>
          <w:lang w:val="en-US"/>
        </w:rPr>
        <w:t xml:space="preserve">Figure </w:t>
      </w:r>
      <w:r w:rsidR="00401637">
        <w:rPr>
          <w:noProof/>
          <w:lang w:val="en-US"/>
        </w:rPr>
        <w:t>50</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D560398" w:rsidR="00B37CE4" w:rsidRPr="003D662E" w:rsidRDefault="00B37CE4" w:rsidP="00B37CE4">
      <w:pPr>
        <w:pStyle w:val="Caption"/>
        <w:jc w:val="center"/>
        <w:rPr>
          <w:lang w:val="en-US"/>
        </w:rPr>
      </w:pPr>
      <w:bookmarkStart w:id="22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51</w:t>
      </w:r>
      <w:r w:rsidRPr="003D662E">
        <w:fldChar w:fldCharType="end"/>
      </w:r>
      <w:bookmarkEnd w:id="225"/>
      <w:r w:rsidRPr="003D662E">
        <w:rPr>
          <w:lang w:val="en-US"/>
        </w:rPr>
        <w:t>: Model structure for openness and extensibility.</w:t>
      </w:r>
    </w:p>
    <w:p w14:paraId="7D2DAD81" w14:textId="6DFBB0A3"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401637" w:rsidRPr="003D662E">
        <w:rPr>
          <w:lang w:val="en-US"/>
        </w:rPr>
        <w:t xml:space="preserve">Figure </w:t>
      </w:r>
      <w:r w:rsidR="00401637">
        <w:rPr>
          <w:noProof/>
          <w:lang w:val="en-US"/>
        </w:rPr>
        <w:t>51</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2251AD3" w:rsidR="00507BCA" w:rsidRPr="003D662E" w:rsidRDefault="00507BCA" w:rsidP="00507BCA">
      <w:pPr>
        <w:pStyle w:val="Caption"/>
        <w:jc w:val="center"/>
        <w:rPr>
          <w:lang w:val="en-US"/>
        </w:rPr>
      </w:pPr>
      <w:bookmarkStart w:id="22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52</w:t>
      </w:r>
      <w:r w:rsidRPr="003D662E">
        <w:fldChar w:fldCharType="end"/>
      </w:r>
      <w:bookmarkEnd w:id="226"/>
      <w:r w:rsidRPr="003D662E">
        <w:rPr>
          <w:lang w:val="en-US"/>
        </w:rPr>
        <w:t>: Meta-model concepts for defining services and alternatives.</w:t>
      </w:r>
    </w:p>
    <w:p w14:paraId="4DB511D9" w14:textId="523A291B"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01637" w:rsidRPr="003D662E">
        <w:rPr>
          <w:lang w:val="en-US"/>
        </w:rPr>
        <w:t xml:space="preserve">Figure </w:t>
      </w:r>
      <w:r w:rsidR="00401637">
        <w:rPr>
          <w:noProof/>
          <w:lang w:val="en-US"/>
        </w:rPr>
        <w:t>52</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709E42A"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01637" w:rsidRPr="003D662E">
        <w:rPr>
          <w:lang w:val="en-US"/>
        </w:rPr>
        <w:t xml:space="preserve">Figure </w:t>
      </w:r>
      <w:r w:rsidR="00401637">
        <w:rPr>
          <w:noProof/>
          <w:lang w:val="en-US"/>
        </w:rPr>
        <w:t>52</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A2A7BA8"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401637" w:rsidRPr="003D662E">
        <w:rPr>
          <w:lang w:val="en-GB"/>
        </w:rPr>
        <w:t xml:space="preserve">Figure </w:t>
      </w:r>
      <w:r w:rsidR="00401637">
        <w:rPr>
          <w:noProof/>
          <w:lang w:val="en-GB"/>
        </w:rPr>
        <w:t>53</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40163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40163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08C8F7C9" w:rsidR="001D3933" w:rsidRPr="003D662E" w:rsidRDefault="001D3933" w:rsidP="001D3933">
      <w:pPr>
        <w:pStyle w:val="Caption"/>
        <w:jc w:val="center"/>
        <w:rPr>
          <w:lang w:val="en-GB"/>
        </w:rPr>
      </w:pPr>
      <w:bookmarkStart w:id="22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01637">
        <w:rPr>
          <w:noProof/>
          <w:lang w:val="en-GB"/>
        </w:rPr>
        <w:t>53</w:t>
      </w:r>
      <w:r w:rsidRPr="003D662E">
        <w:fldChar w:fldCharType="end"/>
      </w:r>
      <w:bookmarkEnd w:id="22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38420E8E"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401637" w:rsidRPr="003D662E">
        <w:rPr>
          <w:lang w:val="en-US"/>
        </w:rPr>
        <w:t xml:space="preserve">Figure </w:t>
      </w:r>
      <w:r w:rsidR="00401637">
        <w:rPr>
          <w:noProof/>
          <w:lang w:val="en-US"/>
        </w:rPr>
        <w:t>52</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11D02DA"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401637" w:rsidRPr="003D662E">
        <w:rPr>
          <w:lang w:val="en-US"/>
        </w:rPr>
        <w:t xml:space="preserve">Figure </w:t>
      </w:r>
      <w:r w:rsidR="00401637">
        <w:rPr>
          <w:noProof/>
          <w:lang w:val="en-US"/>
        </w:rPr>
        <w:t>52</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63E417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52</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401637" w:rsidRPr="003D662E">
        <w:rPr>
          <w:lang w:val="en-US"/>
        </w:rPr>
        <w:t xml:space="preserve">Figure </w:t>
      </w:r>
      <w:r w:rsidR="00401637">
        <w:rPr>
          <w:noProof/>
          <w:lang w:val="en-US"/>
        </w:rPr>
        <w:t>52</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401637" w:rsidRPr="003D662E">
        <w:rPr>
          <w:lang w:val="en-US"/>
        </w:rPr>
        <w:t xml:space="preserve">Figure </w:t>
      </w:r>
      <w:r w:rsidR="00401637">
        <w:rPr>
          <w:noProof/>
          <w:lang w:val="en-US"/>
        </w:rPr>
        <w:t>52</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A2F7035"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40163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40163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5A5342C6" w:rsidR="005705D6" w:rsidRPr="003D662E" w:rsidRDefault="00991409" w:rsidP="00991409">
      <w:pPr>
        <w:pStyle w:val="Caption"/>
        <w:jc w:val="center"/>
        <w:rPr>
          <w:lang w:val="en-US"/>
        </w:rPr>
      </w:pPr>
      <w:bookmarkStart w:id="22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54</w:t>
      </w:r>
      <w:r w:rsidRPr="003D662E">
        <w:fldChar w:fldCharType="end"/>
      </w:r>
      <w:bookmarkEnd w:id="228"/>
      <w:r w:rsidRPr="003D662E">
        <w:rPr>
          <w:lang w:val="en-US"/>
        </w:rPr>
        <w:t>: Instance view on a platform application.</w:t>
      </w:r>
    </w:p>
    <w:p w14:paraId="3F2919A1" w14:textId="376202B0"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54</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401637" w:rsidRPr="003D662E">
        <w:rPr>
          <w:lang w:val="en-US"/>
        </w:rPr>
        <w:t xml:space="preserve">Figure </w:t>
      </w:r>
      <w:r w:rsidR="00401637">
        <w:rPr>
          <w:noProof/>
          <w:lang w:val="en-US"/>
        </w:rPr>
        <w:t>54</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41F70D5" w:rsidR="0007222B" w:rsidRPr="003D662E" w:rsidRDefault="0007222B" w:rsidP="0007222B">
      <w:pPr>
        <w:pStyle w:val="Caption"/>
        <w:jc w:val="center"/>
        <w:rPr>
          <w:lang w:val="en-US"/>
        </w:rPr>
      </w:pPr>
      <w:bookmarkStart w:id="22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55</w:t>
      </w:r>
      <w:r w:rsidRPr="003D662E">
        <w:fldChar w:fldCharType="end"/>
      </w:r>
      <w:bookmarkEnd w:id="22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30" w:name="_Ref116469092"/>
      <w:bookmarkStart w:id="231" w:name="_Toc213421543"/>
      <w:bookmarkStart w:id="232" w:name="_Ref88386200"/>
      <w:bookmarkStart w:id="233" w:name="_Ref102576465"/>
      <w:r w:rsidRPr="003D662E">
        <w:rPr>
          <w:lang w:val="en-US"/>
        </w:rPr>
        <w:t>Configuration Model Structure</w:t>
      </w:r>
      <w:bookmarkEnd w:id="230"/>
      <w:bookmarkEnd w:id="231"/>
    </w:p>
    <w:p w14:paraId="6D3B3F97" w14:textId="13DF373E"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401637" w:rsidRPr="003D662E">
        <w:rPr>
          <w:lang w:val="en-US"/>
        </w:rPr>
        <w:t xml:space="preserve">Figure </w:t>
      </w:r>
      <w:r w:rsidR="00401637">
        <w:rPr>
          <w:noProof/>
          <w:lang w:val="en-US"/>
        </w:rPr>
        <w:t>55</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4" w:name="_Hlk116468215"/>
      <w:r w:rsidR="007571EA" w:rsidRPr="003D662E">
        <w:rPr>
          <w:rFonts w:ascii="Consolas" w:hAnsi="Consolas"/>
          <w:lang w:val="en-US"/>
        </w:rPr>
        <w:t>MetaConcepts</w:t>
      </w:r>
      <w:bookmarkEnd w:id="23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40163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1C34A45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401637" w:rsidRPr="003D662E">
        <w:rPr>
          <w:lang w:val="en-US"/>
        </w:rPr>
        <w:t xml:space="preserve">Figure </w:t>
      </w:r>
      <w:r w:rsidR="00401637">
        <w:rPr>
          <w:noProof/>
          <w:lang w:val="en-US"/>
        </w:rPr>
        <w:t>54</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E9FC32A"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56</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5" w:name="_Ref116976276"/>
      <w:bookmarkStart w:id="236" w:name="_Toc213421544"/>
      <w:bookmarkStart w:id="237" w:name="_Ref116469139"/>
      <w:r w:rsidRPr="003D662E">
        <w:rPr>
          <w:lang w:val="en-US"/>
        </w:rPr>
        <w:t>Support for Standardized Connectors/Protocols</w:t>
      </w:r>
      <w:bookmarkEnd w:id="235"/>
      <w:bookmarkEnd w:id="23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8" w:name="_Ref143412808"/>
      <w:bookmarkStart w:id="239" w:name="_Toc213421545"/>
      <w:bookmarkStart w:id="240" w:name="_Ref120789183"/>
      <w:r>
        <w:rPr>
          <w:lang w:val="en-US"/>
        </w:rPr>
        <w:t>Selected Configuration Elements</w:t>
      </w:r>
      <w:bookmarkEnd w:id="238"/>
      <w:bookmarkEnd w:id="239"/>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0"/>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41" w:name="_Toc213421546"/>
      <w:r w:rsidRPr="003D662E">
        <w:rPr>
          <w:lang w:val="en-US"/>
        </w:rPr>
        <w:t xml:space="preserve">Platform </w:t>
      </w:r>
      <w:r w:rsidR="00600F88" w:rsidRPr="003D662E">
        <w:rPr>
          <w:lang w:val="en-US"/>
        </w:rPr>
        <w:t>I</w:t>
      </w:r>
      <w:r w:rsidRPr="003D662E">
        <w:rPr>
          <w:lang w:val="en-US"/>
        </w:rPr>
        <w:t xml:space="preserve">nstantiation </w:t>
      </w:r>
      <w:bookmarkEnd w:id="232"/>
      <w:r w:rsidR="00600F88" w:rsidRPr="003D662E">
        <w:rPr>
          <w:lang w:val="en-US"/>
        </w:rPr>
        <w:t>P</w:t>
      </w:r>
      <w:r w:rsidR="001974CC" w:rsidRPr="003D662E">
        <w:rPr>
          <w:lang w:val="en-US"/>
        </w:rPr>
        <w:t>rocess</w:t>
      </w:r>
      <w:bookmarkEnd w:id="233"/>
      <w:bookmarkEnd w:id="237"/>
      <w:bookmarkEnd w:id="240"/>
      <w:bookmarkEnd w:id="241"/>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2D3745CD"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57</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A8D86EA"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57</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C1549DA"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401637" w:rsidRPr="003D662E">
        <w:rPr>
          <w:lang w:val="en-US"/>
        </w:rPr>
        <w:t xml:space="preserve">Figure </w:t>
      </w:r>
      <w:r w:rsidR="00401637">
        <w:rPr>
          <w:noProof/>
          <w:lang w:val="en-US"/>
        </w:rPr>
        <w:t>57</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4B26BC98"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40163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054959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401637" w:rsidRPr="003D662E">
        <w:rPr>
          <w:lang w:val="en-US"/>
        </w:rPr>
        <w:t xml:space="preserve">Figure </w:t>
      </w:r>
      <w:r w:rsidR="00401637">
        <w:rPr>
          <w:noProof/>
          <w:lang w:val="en-US"/>
        </w:rPr>
        <w:t>57</w:t>
      </w:r>
      <w:r w:rsidR="001C10C3" w:rsidRPr="003D662E">
        <w:rPr>
          <w:lang w:val="en-US"/>
        </w:rPr>
        <w:fldChar w:fldCharType="end"/>
      </w:r>
      <w:bookmarkEnd w:id="24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7FACFD9" w:rsidR="00E5519D" w:rsidRPr="003D662E" w:rsidRDefault="00507BCA" w:rsidP="00507BCA">
      <w:pPr>
        <w:pStyle w:val="Caption"/>
        <w:jc w:val="center"/>
        <w:rPr>
          <w:lang w:val="en-US"/>
        </w:rPr>
      </w:pPr>
      <w:bookmarkStart w:id="24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57</w:t>
      </w:r>
      <w:r w:rsidRPr="003D662E">
        <w:fldChar w:fldCharType="end"/>
      </w:r>
      <w:bookmarkEnd w:id="24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5" w:name="_Ref120789406"/>
      <w:bookmarkStart w:id="246" w:name="_Toc213421547"/>
      <w:bookmarkStart w:id="247" w:name="_Ref101353228"/>
      <w:r w:rsidRPr="003D662E">
        <w:rPr>
          <w:lang w:val="en-US"/>
        </w:rPr>
        <w:t>Container Instantiation</w:t>
      </w:r>
      <w:bookmarkEnd w:id="245"/>
      <w:bookmarkEnd w:id="246"/>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82515BF"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401637" w:rsidRPr="003D662E">
        <w:rPr>
          <w:lang w:val="en-GB"/>
        </w:rPr>
        <w:t xml:space="preserve">Figure </w:t>
      </w:r>
      <w:r w:rsidR="00401637">
        <w:rPr>
          <w:noProof/>
          <w:lang w:val="en-GB"/>
        </w:rPr>
        <w:t>58</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DB557D0" w:rsidR="00080E6F" w:rsidRPr="003D662E" w:rsidRDefault="00080E6F" w:rsidP="00EB40C0">
      <w:pPr>
        <w:pStyle w:val="Caption"/>
        <w:jc w:val="center"/>
        <w:rPr>
          <w:lang w:val="en-GB"/>
        </w:rPr>
      </w:pPr>
      <w:bookmarkStart w:id="24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01637">
        <w:rPr>
          <w:noProof/>
          <w:lang w:val="en-GB"/>
        </w:rPr>
        <w:t>58</w:t>
      </w:r>
      <w:r w:rsidRPr="003D662E">
        <w:fldChar w:fldCharType="end"/>
      </w:r>
      <w:bookmarkEnd w:id="24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19562985"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401637" w:rsidRPr="007D4360">
        <w:rPr>
          <w:lang w:val="en-GB"/>
        </w:rPr>
        <w:t xml:space="preserve">Figure </w:t>
      </w:r>
      <w:r w:rsidR="00401637">
        <w:rPr>
          <w:noProof/>
          <w:lang w:val="en-GB"/>
        </w:rPr>
        <w:t>59</w:t>
      </w:r>
      <w:r w:rsidR="0040163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D738D68" w:rsidR="00531E30" w:rsidRPr="007D4360" w:rsidRDefault="00531E30" w:rsidP="00531E30">
      <w:pPr>
        <w:pStyle w:val="Caption"/>
        <w:jc w:val="center"/>
        <w:rPr>
          <w:lang w:val="en-GB"/>
        </w:rPr>
      </w:pPr>
      <w:bookmarkStart w:id="24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401637">
        <w:rPr>
          <w:noProof/>
          <w:lang w:val="en-GB"/>
        </w:rPr>
        <w:t>59</w:t>
      </w:r>
      <w:r w:rsidRPr="007D4360">
        <w:fldChar w:fldCharType="end"/>
      </w:r>
      <w:r w:rsidRPr="007D4360">
        <w:rPr>
          <w:lang w:val="en-GB"/>
        </w:rPr>
        <w:t>: Container base image creation</w:t>
      </w:r>
      <w:bookmarkEnd w:id="249"/>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554B32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401637">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40163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0" w:name="_Ref120789357"/>
      <w:bookmarkStart w:id="251" w:name="_Toc213421548"/>
      <w:r w:rsidRPr="003D662E">
        <w:rPr>
          <w:lang w:val="en-US"/>
        </w:rPr>
        <w:lastRenderedPageBreak/>
        <w:t>Example</w:t>
      </w:r>
      <w:r w:rsidR="00F41335" w:rsidRPr="003D662E">
        <w:rPr>
          <w:lang w:val="en-US"/>
        </w:rPr>
        <w:t xml:space="preserve"> Application</w:t>
      </w:r>
      <w:r w:rsidRPr="003D662E">
        <w:rPr>
          <w:lang w:val="en-US"/>
        </w:rPr>
        <w:t>s</w:t>
      </w:r>
      <w:bookmarkEnd w:id="247"/>
      <w:bookmarkEnd w:id="250"/>
      <w:bookmarkEnd w:id="25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26DF1A4"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401637">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002F6D7" w:rsidR="00A834B6" w:rsidRDefault="00A834B6" w:rsidP="00A834B6">
      <w:pPr>
        <w:pStyle w:val="Caption"/>
        <w:jc w:val="center"/>
        <w:rPr>
          <w:lang w:val="en-GB"/>
        </w:rPr>
      </w:pPr>
      <w:bookmarkStart w:id="25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01637">
        <w:rPr>
          <w:noProof/>
          <w:lang w:val="en-GB"/>
        </w:rPr>
        <w:t>60</w:t>
      </w:r>
      <w:r w:rsidRPr="003D662E">
        <w:fldChar w:fldCharType="end"/>
      </w:r>
      <w:bookmarkEnd w:id="25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0F8BDE8"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401637" w:rsidRPr="003D662E">
        <w:rPr>
          <w:lang w:val="en-GB"/>
        </w:rPr>
        <w:t xml:space="preserve">Figure </w:t>
      </w:r>
      <w:r w:rsidR="00401637">
        <w:rPr>
          <w:noProof/>
          <w:lang w:val="en-GB"/>
        </w:rPr>
        <w:t>60</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D190191"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401637" w:rsidRPr="007F5501">
        <w:rPr>
          <w:lang w:val="en-GB"/>
        </w:rPr>
        <w:t xml:space="preserve">Figure </w:t>
      </w:r>
      <w:r w:rsidR="00401637">
        <w:rPr>
          <w:noProof/>
          <w:lang w:val="en-GB"/>
        </w:rPr>
        <w:t>61</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26EAC07F" w:rsidR="00DB6AFB" w:rsidRPr="007F5501" w:rsidRDefault="00DB6AFB" w:rsidP="00DB6AFB">
      <w:pPr>
        <w:pStyle w:val="Caption"/>
        <w:jc w:val="center"/>
        <w:rPr>
          <w:lang w:val="en-GB"/>
        </w:rPr>
      </w:pPr>
      <w:bookmarkStart w:id="25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401637">
        <w:rPr>
          <w:noProof/>
          <w:lang w:val="en-GB"/>
        </w:rPr>
        <w:t>61</w:t>
      </w:r>
      <w:r>
        <w:fldChar w:fldCharType="end"/>
      </w:r>
      <w:bookmarkEnd w:id="25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54" w:name="_Ref101369004"/>
      <w:bookmarkStart w:id="255" w:name="_Toc213421549"/>
      <w:r w:rsidRPr="003D662E">
        <w:rPr>
          <w:lang w:val="en-US"/>
        </w:rPr>
        <w:t xml:space="preserve">Creating an </w:t>
      </w:r>
      <w:r w:rsidR="003736EF" w:rsidRPr="003D662E">
        <w:rPr>
          <w:lang w:val="en-US"/>
        </w:rPr>
        <w:t>A</w:t>
      </w:r>
      <w:r w:rsidRPr="003D662E">
        <w:rPr>
          <w:lang w:val="en-US"/>
        </w:rPr>
        <w:t>pplication</w:t>
      </w:r>
      <w:bookmarkEnd w:id="244"/>
      <w:bookmarkEnd w:id="254"/>
      <w:bookmarkEnd w:id="25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D360D50"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62</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401637" w:rsidRPr="003D662E">
        <w:rPr>
          <w:lang w:val="en-US"/>
        </w:rPr>
        <w:t xml:space="preserve">Figure </w:t>
      </w:r>
      <w:r w:rsidR="00401637">
        <w:rPr>
          <w:noProof/>
          <w:lang w:val="en-US"/>
        </w:rPr>
        <w:t>62</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401637">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F9D4495"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40163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0945E52"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40163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401637">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6DBB6D4" w:rsidR="00507BCA" w:rsidRPr="003D662E" w:rsidRDefault="00507BCA" w:rsidP="00507BCA">
      <w:pPr>
        <w:pStyle w:val="Caption"/>
        <w:jc w:val="center"/>
        <w:rPr>
          <w:lang w:val="en-US"/>
        </w:rPr>
      </w:pPr>
      <w:bookmarkStart w:id="25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62</w:t>
      </w:r>
      <w:r w:rsidRPr="003D662E">
        <w:fldChar w:fldCharType="end"/>
      </w:r>
      <w:bookmarkEnd w:id="25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7" w:name="_Ref110940416"/>
      <w:bookmarkStart w:id="258" w:name="_Toc213421550"/>
      <w:r w:rsidRPr="003D662E">
        <w:rPr>
          <w:lang w:val="en-US"/>
        </w:rPr>
        <w:t>Project Structures</w:t>
      </w:r>
      <w:bookmarkEnd w:id="257"/>
      <w:bookmarkEnd w:id="25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23A3205"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62</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99C206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63</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601CE2B" w:rsidR="0006191D" w:rsidRPr="003D662E" w:rsidRDefault="0006191D" w:rsidP="0006191D">
      <w:pPr>
        <w:pStyle w:val="Caption"/>
        <w:jc w:val="center"/>
        <w:rPr>
          <w:lang w:val="en-US"/>
        </w:rPr>
      </w:pPr>
      <w:bookmarkStart w:id="26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64</w:t>
      </w:r>
      <w:r w:rsidRPr="003D662E">
        <w:fldChar w:fldCharType="end"/>
      </w:r>
      <w:bookmarkEnd w:id="260"/>
      <w:r w:rsidRPr="003D662E">
        <w:rPr>
          <w:lang w:val="en-US"/>
        </w:rPr>
        <w:t>: Detailed structure of the generated application interfaces.</w:t>
      </w:r>
    </w:p>
    <w:p w14:paraId="535B70B8" w14:textId="0A85B022"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64</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B2C1A3E" w:rsidR="0006191D" w:rsidRPr="003D662E" w:rsidRDefault="0006191D" w:rsidP="0006191D">
      <w:pPr>
        <w:pStyle w:val="Caption"/>
        <w:jc w:val="center"/>
        <w:rPr>
          <w:lang w:val="en-US"/>
        </w:rPr>
      </w:pPr>
      <w:bookmarkStart w:id="26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65</w:t>
      </w:r>
      <w:r w:rsidRPr="003D662E">
        <w:fldChar w:fldCharType="end"/>
      </w:r>
      <w:bookmarkEnd w:id="261"/>
      <w:r w:rsidRPr="003D662E">
        <w:rPr>
          <w:lang w:val="en-US"/>
        </w:rPr>
        <w:t>: Detailed structure of the generated service integrations.</w:t>
      </w:r>
    </w:p>
    <w:p w14:paraId="29132970" w14:textId="4821EA82"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401637">
        <w:rPr>
          <w:lang w:val="en-US"/>
        </w:rPr>
        <w:t>3.5.2.1</w:t>
      </w:r>
      <w:r w:rsidRPr="003D662E">
        <w:rPr>
          <w:lang w:val="en-US"/>
        </w:rPr>
        <w:fldChar w:fldCharType="end"/>
      </w:r>
      <w:r w:rsidRPr="003D662E">
        <w:rPr>
          <w:lang w:val="en-US"/>
        </w:rPr>
        <w:t>.</w:t>
      </w:r>
    </w:p>
    <w:p w14:paraId="752A4F66" w14:textId="3488D79E"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401637" w:rsidRPr="003D662E">
        <w:rPr>
          <w:lang w:val="en-US"/>
        </w:rPr>
        <w:t xml:space="preserve">Figure </w:t>
      </w:r>
      <w:r w:rsidR="00401637">
        <w:rPr>
          <w:noProof/>
          <w:lang w:val="en-US"/>
        </w:rPr>
        <w:t>66</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62" w:name="_Hlk113956115"/>
      <w:r w:rsidR="00876260" w:rsidRPr="003D662E">
        <w:rPr>
          <w:rFonts w:ascii="Consolas" w:hAnsi="Consolas"/>
          <w:lang w:val="en-US"/>
        </w:rPr>
        <w:t>src/test/resources</w:t>
      </w:r>
      <w:bookmarkEnd w:id="262"/>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16EACBF3" w:rsidR="00312A84" w:rsidRPr="003D662E" w:rsidRDefault="00312A84" w:rsidP="00312A84">
      <w:pPr>
        <w:pStyle w:val="Caption"/>
        <w:jc w:val="center"/>
        <w:rPr>
          <w:lang w:val="en-US"/>
        </w:rPr>
      </w:pPr>
      <w:bookmarkStart w:id="26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66</w:t>
      </w:r>
      <w:r w:rsidRPr="003D662E">
        <w:fldChar w:fldCharType="end"/>
      </w:r>
      <w:bookmarkEnd w:id="26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64" w:name="_Ref111448857"/>
      <w:bookmarkStart w:id="265" w:name="_Toc213421551"/>
      <w:r w:rsidRPr="003D662E">
        <w:rPr>
          <w:lang w:val="en-US"/>
        </w:rPr>
        <w:t xml:space="preserve">Default Build </w:t>
      </w:r>
      <w:r w:rsidR="00FD00DF" w:rsidRPr="003D662E">
        <w:rPr>
          <w:lang w:val="en-US"/>
        </w:rPr>
        <w:t>Sequences</w:t>
      </w:r>
      <w:bookmarkEnd w:id="264"/>
      <w:bookmarkEnd w:id="265"/>
    </w:p>
    <w:p w14:paraId="72487AAF" w14:textId="43DBFDED"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40163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40163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1BDB805E"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40163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439A8672"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40163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0163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0163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088C657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40163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6" w:name="_Ref111448859"/>
      <w:bookmarkStart w:id="267" w:name="_Toc21342155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6"/>
      <w:bookmarkEnd w:id="267"/>
    </w:p>
    <w:p w14:paraId="35B8A070" w14:textId="7F9E86C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40163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40163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401637">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69BAFBFE"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40163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9"/>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5357C79"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40163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96F09CC"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401637">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0735C94"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40163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8" w:name="_Toc76979386"/>
      <w:bookmarkStart w:id="269" w:name="_Toc76979438"/>
      <w:bookmarkStart w:id="270" w:name="_Toc76979489"/>
      <w:bookmarkStart w:id="271" w:name="_Toc76979541"/>
      <w:bookmarkStart w:id="272" w:name="_Toc76979387"/>
      <w:bookmarkStart w:id="273" w:name="_Toc76979439"/>
      <w:bookmarkStart w:id="274" w:name="_Toc76979490"/>
      <w:bookmarkStart w:id="275" w:name="_Toc76979542"/>
      <w:bookmarkStart w:id="276" w:name="_Ref57897831"/>
      <w:bookmarkStart w:id="277" w:name="_Toc213421553"/>
      <w:bookmarkEnd w:id="268"/>
      <w:bookmarkEnd w:id="269"/>
      <w:bookmarkEnd w:id="270"/>
      <w:bookmarkEnd w:id="271"/>
      <w:bookmarkEnd w:id="272"/>
      <w:bookmarkEnd w:id="273"/>
      <w:bookmarkEnd w:id="274"/>
      <w:bookmarkEnd w:id="275"/>
      <w:r w:rsidRPr="003D662E">
        <w:rPr>
          <w:lang w:val="en-US"/>
        </w:rPr>
        <w:lastRenderedPageBreak/>
        <w:t>Implementation</w:t>
      </w:r>
      <w:bookmarkEnd w:id="179"/>
      <w:bookmarkEnd w:id="276"/>
      <w:bookmarkEnd w:id="277"/>
    </w:p>
    <w:p w14:paraId="6DEDE8DC" w14:textId="1A3FA914"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40163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401637">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401637">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401637">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401637">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401637">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01637">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77400E8"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401637">
        <w:rPr>
          <w:vertAlign w:val="superscript"/>
          <w:lang w:val="en-US"/>
        </w:rPr>
        <w:t>21</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8" w:name="_Ref58848073"/>
      <w:bookmarkStart w:id="279" w:name="_Toc213421554"/>
      <w:bookmarkStart w:id="280" w:name="_Ref57897646"/>
      <w:r w:rsidRPr="003D662E">
        <w:rPr>
          <w:lang w:val="en-US"/>
        </w:rPr>
        <w:t xml:space="preserve">Implementation </w:t>
      </w:r>
      <w:r w:rsidR="003321C9">
        <w:rPr>
          <w:lang w:val="en-US"/>
        </w:rPr>
        <w:t>D</w:t>
      </w:r>
      <w:r w:rsidRPr="003D662E">
        <w:rPr>
          <w:lang w:val="en-US"/>
        </w:rPr>
        <w:t>ecisions</w:t>
      </w:r>
      <w:bookmarkEnd w:id="278"/>
      <w:bookmarkEnd w:id="27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1" w:name="_Ref77754022"/>
      <w:r w:rsidR="008E6CAC" w:rsidRPr="003D662E">
        <w:rPr>
          <w:rStyle w:val="FootnoteReference"/>
          <w:lang w:val="en-US"/>
        </w:rPr>
        <w:footnoteReference w:id="132"/>
      </w:r>
      <w:bookmarkEnd w:id="28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00B9B9F8"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40163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946FAD7"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0163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0163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5E426B20"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401637">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28D2999"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0163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0163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000BF1F"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40163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6183" cy="3474054"/>
                    </a:xfrm>
                    <a:prstGeom prst="rect">
                      <a:avLst/>
                    </a:prstGeom>
                  </pic:spPr>
                </pic:pic>
              </a:graphicData>
            </a:graphic>
          </wp:inline>
        </w:drawing>
      </w:r>
    </w:p>
    <w:p w14:paraId="6C946988" w14:textId="4CEA14E4" w:rsidR="00B902EC" w:rsidRPr="003D662E" w:rsidRDefault="00B902EC" w:rsidP="00B902EC">
      <w:pPr>
        <w:pStyle w:val="Caption"/>
        <w:jc w:val="center"/>
        <w:rPr>
          <w:lang w:val="en-US"/>
        </w:rPr>
      </w:pPr>
      <w:bookmarkStart w:id="28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67</w:t>
      </w:r>
      <w:r w:rsidRPr="003D662E">
        <w:fldChar w:fldCharType="end"/>
      </w:r>
      <w:bookmarkEnd w:id="282"/>
      <w:r w:rsidRPr="003D662E">
        <w:rPr>
          <w:lang w:val="en-US"/>
        </w:rPr>
        <w:t>: Structure of the component template “basicMaven” in the GitHub repository.</w:t>
      </w:r>
    </w:p>
    <w:p w14:paraId="587B3CDD" w14:textId="5333608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67</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4"/>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3729515F"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401637" w:rsidRPr="003D662E">
        <w:rPr>
          <w:lang w:val="en-US"/>
        </w:rPr>
        <w:t xml:space="preserve">Table </w:t>
      </w:r>
      <w:r w:rsidR="00401637">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83" w:name="_Ref77928370"/>
      <w:bookmarkStart w:id="284" w:name="_Toc21342155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0"/>
      <w:bookmarkEnd w:id="283"/>
      <w:bookmarkEnd w:id="284"/>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7"/>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5" w:name="_Ref133572230"/>
      <w:bookmarkStart w:id="286" w:name="_Toc213421556"/>
      <w:r w:rsidRPr="003D662E">
        <w:rPr>
          <w:lang w:val="en-US"/>
        </w:rPr>
        <w:t xml:space="preserve">Compiling the </w:t>
      </w:r>
      <w:r w:rsidR="003321C9">
        <w:rPr>
          <w:lang w:val="en-US"/>
        </w:rPr>
        <w:t>P</w:t>
      </w:r>
      <w:r w:rsidRPr="003D662E">
        <w:rPr>
          <w:lang w:val="en-US"/>
        </w:rPr>
        <w:t>latform</w:t>
      </w:r>
      <w:bookmarkEnd w:id="285"/>
      <w:bookmarkEnd w:id="286"/>
    </w:p>
    <w:p w14:paraId="73251AF5" w14:textId="19BE9E33"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401637" w:rsidRPr="003D662E">
        <w:rPr>
          <w:lang w:val="en-US"/>
        </w:rPr>
        <w:t xml:space="preserve">Figure </w:t>
      </w:r>
      <w:r w:rsidR="00401637">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4509BA46" w:rsidR="00365E2C" w:rsidRPr="003D662E" w:rsidRDefault="00365E2C" w:rsidP="00365E2C">
      <w:pPr>
        <w:pStyle w:val="Caption"/>
        <w:jc w:val="center"/>
        <w:rPr>
          <w:lang w:val="en-US"/>
        </w:rPr>
      </w:pPr>
      <w:bookmarkStart w:id="28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68</w:t>
      </w:r>
      <w:r w:rsidRPr="003D662E">
        <w:fldChar w:fldCharType="end"/>
      </w:r>
      <w:bookmarkEnd w:id="28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12A6804"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401637" w:rsidRPr="003D662E">
        <w:rPr>
          <w:lang w:val="en-US"/>
        </w:rPr>
        <w:t xml:space="preserve">Figure </w:t>
      </w:r>
      <w:r w:rsidR="00401637">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401637" w:rsidRPr="003D662E">
        <w:rPr>
          <w:lang w:val="en-US"/>
        </w:rPr>
        <w:t xml:space="preserve">Figure </w:t>
      </w:r>
      <w:r w:rsidR="00401637">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4F6C9D0"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401637">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401637">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4F639A02" w:rsidR="00B7745A" w:rsidRPr="003D662E" w:rsidRDefault="0044351F" w:rsidP="0044351F">
      <w:pPr>
        <w:pStyle w:val="Caption"/>
        <w:jc w:val="center"/>
        <w:rPr>
          <w:lang w:val="en-US"/>
        </w:rPr>
      </w:pPr>
      <w:bookmarkStart w:id="28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69</w:t>
      </w:r>
      <w:r w:rsidRPr="003D662E">
        <w:fldChar w:fldCharType="end"/>
      </w:r>
      <w:bookmarkEnd w:id="28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772567DB"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01637">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9" w:name="_Ref57897652"/>
      <w:bookmarkStart w:id="290" w:name="_Toc21342155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9"/>
      <w:bookmarkEnd w:id="29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8"/>
      </w:r>
      <w:r w:rsidR="0020475E" w:rsidRPr="000C51B3">
        <w:rPr>
          <w:lang w:val="en-US"/>
        </w:rPr>
        <w:t>.</w:t>
      </w:r>
    </w:p>
    <w:p w14:paraId="12FD7556" w14:textId="4AAB0817" w:rsidR="00720260" w:rsidRPr="003D662E" w:rsidRDefault="00DC0D2F" w:rsidP="00720260">
      <w:pPr>
        <w:pStyle w:val="Heading2"/>
        <w:rPr>
          <w:lang w:val="en-US"/>
        </w:rPr>
      </w:pPr>
      <w:bookmarkStart w:id="291" w:name="_Ref133572362"/>
      <w:bookmarkStart w:id="292" w:name="_Ref137117178"/>
      <w:bookmarkStart w:id="293" w:name="_Toc21342155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91"/>
      <w:bookmarkEnd w:id="292"/>
      <w:bookmarkEnd w:id="293"/>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9"/>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DBD3745" w:rsidR="004A024E" w:rsidRPr="003D662E" w:rsidRDefault="004A024E" w:rsidP="004A024E">
      <w:pPr>
        <w:pStyle w:val="Caption"/>
        <w:jc w:val="center"/>
        <w:rPr>
          <w:lang w:val="en-GB"/>
        </w:rPr>
      </w:pPr>
      <w:bookmarkStart w:id="294"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01637">
        <w:rPr>
          <w:noProof/>
          <w:lang w:val="en-GB"/>
        </w:rPr>
        <w:t>70</w:t>
      </w:r>
      <w:r w:rsidRPr="003D662E">
        <w:fldChar w:fldCharType="end"/>
      </w:r>
      <w:r w:rsidRPr="003D662E">
        <w:rPr>
          <w:lang w:val="en-GB"/>
        </w:rPr>
        <w:t>: The steps</w:t>
      </w:r>
      <w:bookmarkEnd w:id="294"/>
      <w:r w:rsidRPr="003D662E">
        <w:rPr>
          <w:lang w:val="en-GB"/>
        </w:rPr>
        <w:t xml:space="preserve"> executed automatically by PETE</w:t>
      </w:r>
    </w:p>
    <w:p w14:paraId="1F3FF0CE" w14:textId="3919EEA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401637" w:rsidRPr="003D662E">
        <w:rPr>
          <w:lang w:val="en-GB"/>
        </w:rPr>
        <w:t xml:space="preserve">Figure </w:t>
      </w:r>
      <w:r w:rsidR="00401637">
        <w:rPr>
          <w:noProof/>
          <w:lang w:val="en-GB"/>
        </w:rPr>
        <w:t>70</w:t>
      </w:r>
      <w:r w:rsidR="0040163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0"/>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5" w:name="_Ref57109836"/>
      <w:bookmarkEnd w:id="180"/>
    </w:p>
    <w:p w14:paraId="602A6576" w14:textId="0206FDAA" w:rsidR="00AD0790" w:rsidRPr="003D662E" w:rsidRDefault="00CA2F6B" w:rsidP="00E45421">
      <w:pPr>
        <w:pStyle w:val="Heading1"/>
        <w:rPr>
          <w:lang w:val="en-US"/>
        </w:rPr>
      </w:pPr>
      <w:bookmarkStart w:id="296" w:name="_Ref76979717"/>
      <w:bookmarkStart w:id="297" w:name="_Toc213421559"/>
      <w:r w:rsidRPr="003D662E">
        <w:rPr>
          <w:lang w:val="en-US"/>
        </w:rPr>
        <w:lastRenderedPageBreak/>
        <w:t>Summary &amp; Conclusions</w:t>
      </w:r>
      <w:bookmarkEnd w:id="295"/>
      <w:bookmarkEnd w:id="296"/>
      <w:bookmarkEnd w:id="297"/>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8" w:name="_Ref76979728"/>
      <w:bookmarkStart w:id="299" w:name="_Toc213421560"/>
      <w:r w:rsidRPr="003D662E">
        <w:rPr>
          <w:lang w:val="en-US"/>
        </w:rPr>
        <w:lastRenderedPageBreak/>
        <w:t>References</w:t>
      </w:r>
      <w:bookmarkEnd w:id="298"/>
      <w:bookmarkEnd w:id="299"/>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3"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4"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5"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6"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7"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8"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00" w:name="_Hlk72428649"/>
      <w:r w:rsidRPr="003D662E">
        <w:t>M. Staciwa, Experimentelles Container-Deployment auf Industrie 4.0 Geräte, Projektarbeit, Uni Hildesheim, 2020</w:t>
      </w:r>
      <w:bookmarkEnd w:id="300"/>
    </w:p>
    <w:p w14:paraId="757BA6DD" w14:textId="351B5766" w:rsidR="00A80FDA"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672307">
      <w:pPr>
        <w:autoSpaceDE w:val="0"/>
        <w:autoSpaceDN w:val="0"/>
        <w:adjustRightInd w:val="0"/>
        <w:spacing w:after="0" w:line="240" w:lineRule="auto"/>
        <w:ind w:left="426" w:hanging="426"/>
      </w:pP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9"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7E06F0">
      <w:pPr>
        <w:ind w:left="426" w:hanging="426"/>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0"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7E06F0">
      <w:pPr>
        <w:ind w:left="426" w:hanging="426"/>
        <w:rPr>
          <w:lang w:val="en-US"/>
        </w:rPr>
      </w:pPr>
      <w:r>
        <w:rPr>
          <w:lang w:val="en-US"/>
        </w:rPr>
        <w:t xml:space="preserve">[46] </w:t>
      </w:r>
      <w:r w:rsidRPr="002642F2">
        <w:rPr>
          <w:lang w:val="en-US"/>
        </w:rPr>
        <w:t>IDTA 02004-1-2 Handover Documentation</w:t>
      </w:r>
      <w:r>
        <w:rPr>
          <w:lang w:val="en-US"/>
        </w:rPr>
        <w:t xml:space="preserve"> (</w:t>
      </w:r>
      <w:hyperlink r:id="rId91"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7E06F0">
      <w:pPr>
        <w:ind w:left="426" w:hanging="426"/>
        <w:rPr>
          <w:lang w:val="en-US"/>
        </w:rPr>
      </w:pPr>
      <w:r>
        <w:rPr>
          <w:lang w:val="en-US"/>
        </w:rPr>
        <w:t xml:space="preserve">[47] </w:t>
      </w:r>
      <w:r w:rsidRPr="002642F2">
        <w:rPr>
          <w:lang w:val="en-US"/>
        </w:rPr>
        <w:t>IDTA 02011-1-0 Hierarchical Structures enabling Bills of Material</w:t>
      </w:r>
      <w:r>
        <w:rPr>
          <w:lang w:val="en-US"/>
        </w:rPr>
        <w:t xml:space="preserve"> (</w:t>
      </w:r>
      <w:hyperlink r:id="rId92"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7E06F0">
      <w:pPr>
        <w:ind w:left="426" w:hanging="426"/>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7E06F0">
      <w:pPr>
        <w:ind w:left="426" w:hanging="426"/>
        <w:rPr>
          <w:lang w:val="en-US"/>
        </w:rPr>
      </w:pPr>
      <w:r>
        <w:rPr>
          <w:lang w:val="en-US"/>
        </w:rPr>
        <w:t xml:space="preserve">[49] </w:t>
      </w:r>
      <w:r w:rsidRPr="002642F2">
        <w:rPr>
          <w:lang w:val="en-US"/>
        </w:rPr>
        <w:t>IDTA 02008-1-1 Time Series Data</w:t>
      </w:r>
      <w:r>
        <w:rPr>
          <w:lang w:val="en-US"/>
        </w:rPr>
        <w:t xml:space="preserve"> (</w:t>
      </w:r>
      <w:hyperlink r:id="rId93"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4"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5"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6" w:history="1">
        <w:r w:rsidRPr="000C2392">
          <w:rPr>
            <w:rStyle w:val="Hyperlink"/>
            <w:lang w:val="en-GB"/>
          </w:rPr>
          <w:t>https://doi.org/10.1016/j.infsof.2024.107650</w:t>
        </w:r>
      </w:hyperlink>
      <w:r>
        <w:rPr>
          <w:lang w:val="en-GB"/>
        </w:rPr>
        <w:t xml:space="preserve">, 2025 </w:t>
      </w:r>
    </w:p>
    <w:p w14:paraId="4E08AF16" w14:textId="2621F664" w:rsidR="00D57F0F" w:rsidRDefault="00D57F0F" w:rsidP="000133D3">
      <w:pPr>
        <w:spacing w:after="120" w:line="240" w:lineRule="auto"/>
        <w:ind w:left="426" w:hanging="426"/>
        <w:rPr>
          <w:lang w:val="en-GB"/>
        </w:rPr>
      </w:pPr>
      <w:r w:rsidRPr="00D57F0F">
        <w:rPr>
          <w:lang w:val="en-GB"/>
        </w:rPr>
        <w:t>[53]</w:t>
      </w:r>
      <w:r w:rsidRPr="00D57F0F">
        <w:rPr>
          <w:lang w:val="en-GB"/>
        </w:rPr>
        <w:tab/>
        <w:t>H. Eichelberger, H. Stichweh, C. Sauer, Requirements for an AI-enabled Industry 4.0 Platform – Integrating Industrial and Scientific Views</w:t>
      </w:r>
      <w:r>
        <w:rPr>
          <w:lang w:val="en-GB"/>
        </w:rPr>
        <w:t>, SOFTENG’22, pp. 7-14, 2022</w:t>
      </w:r>
    </w:p>
    <w:p w14:paraId="567AAD7F" w14:textId="5AC5E87A" w:rsidR="000366CA" w:rsidRPr="00D57F0F" w:rsidRDefault="000366CA" w:rsidP="000133D3">
      <w:pPr>
        <w:spacing w:after="120" w:line="240" w:lineRule="auto"/>
        <w:ind w:left="426" w:hanging="426"/>
        <w:rPr>
          <w:lang w:val="en-GB"/>
        </w:rPr>
      </w:pPr>
      <w:r>
        <w:rPr>
          <w:lang w:val="en-GB"/>
        </w:rPr>
        <w:lastRenderedPageBreak/>
        <w:t xml:space="preserve">[54] </w:t>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69A4E21B" w14:textId="77777777" w:rsidR="00EF60A9" w:rsidRPr="00D57F0F" w:rsidRDefault="00EF60A9">
      <w:pPr>
        <w:rPr>
          <w:lang w:val="en-GB"/>
        </w:rPr>
      </w:pPr>
      <w:r w:rsidRPr="00D57F0F">
        <w:rPr>
          <w:lang w:val="en-GB"/>
        </w:rPr>
        <w:br w:type="page"/>
      </w:r>
    </w:p>
    <w:p w14:paraId="1A319F4E" w14:textId="1A6B2948" w:rsidR="00CD3E73" w:rsidRPr="003D662E" w:rsidRDefault="00EF60A9" w:rsidP="00EF60A9">
      <w:pPr>
        <w:pStyle w:val="Heading1"/>
        <w:rPr>
          <w:lang w:val="en-GB"/>
        </w:rPr>
      </w:pPr>
      <w:bookmarkStart w:id="301" w:name="_Ref146532729"/>
      <w:bookmarkStart w:id="302" w:name="_Toc213421561"/>
      <w:r>
        <w:rPr>
          <w:lang w:val="en-US"/>
        </w:rPr>
        <w:lastRenderedPageBreak/>
        <w:t>Appendix</w:t>
      </w:r>
      <w:bookmarkEnd w:id="301"/>
      <w:bookmarkEnd w:id="302"/>
    </w:p>
    <w:p w14:paraId="55E86BC6" w14:textId="4E7B7BC7" w:rsidR="00EF60A9" w:rsidRPr="003D662E" w:rsidRDefault="00057504" w:rsidP="00EB6326">
      <w:pPr>
        <w:pStyle w:val="Heading2"/>
        <w:rPr>
          <w:lang w:val="en-US"/>
        </w:rPr>
      </w:pPr>
      <w:bookmarkStart w:id="303" w:name="_Ref69806407"/>
      <w:bookmarkStart w:id="304" w:name="_Toc213421562"/>
      <w:r>
        <w:rPr>
          <w:lang w:val="en-US"/>
        </w:rPr>
        <w:t xml:space="preserve">oktoflow UML </w:t>
      </w:r>
      <w:r w:rsidR="00EF60A9" w:rsidRPr="003D662E">
        <w:rPr>
          <w:lang w:val="en-US"/>
        </w:rPr>
        <w:t>Profile</w:t>
      </w:r>
      <w:bookmarkEnd w:id="303"/>
      <w:bookmarkEnd w:id="304"/>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r w:rsidR="00057504">
        <w:rPr>
          <w:lang w:val="en-US"/>
        </w:rPr>
        <w:t xml:space="preserve">oktoflow’s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B6FF12B" w:rsidR="00EF60A9" w:rsidRPr="003D662E" w:rsidRDefault="00EF60A9" w:rsidP="00EF60A9">
      <w:pPr>
        <w:pStyle w:val="Caption"/>
        <w:jc w:val="center"/>
        <w:rPr>
          <w:lang w:val="en-US"/>
        </w:rPr>
      </w:pPr>
      <w:bookmarkStart w:id="305"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71</w:t>
      </w:r>
      <w:r w:rsidRPr="003D662E">
        <w:fldChar w:fldCharType="end"/>
      </w:r>
      <w:bookmarkEnd w:id="305"/>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014C5B2C"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1"/>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71</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2"/>
      </w:r>
      <w:r w:rsidRPr="003D662E">
        <w:rPr>
          <w:lang w:val="en-US"/>
        </w:rPr>
        <w:t>, e.g., for soft-realtime (streaming) connections. Such endpoints that are currently not part of the AAS standard</w:t>
      </w:r>
      <w:bookmarkStart w:id="306" w:name="_Ref57325504"/>
      <w:r w:rsidRPr="003D662E">
        <w:rPr>
          <w:rStyle w:val="FootnoteReference"/>
          <w:lang w:val="en-US"/>
        </w:rPr>
        <w:footnoteReference w:id="143"/>
      </w:r>
      <w:bookmarkEnd w:id="306"/>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7" w:name="_Hlk77927786"/>
      <w:r w:rsidRPr="003D662E">
        <w:rPr>
          <w:rFonts w:ascii="Consolas" w:eastAsia="Times New Roman" w:hAnsi="Consolas" w:cstheme="minorHAnsi"/>
          <w:lang w:val="en-US" w:eastAsia="de-DE"/>
        </w:rPr>
        <w:t>«</w:t>
      </w:r>
      <w:bookmarkEnd w:id="307"/>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5EE41EAE"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72</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BD30D18" w:rsidR="00EF60A9" w:rsidRPr="003D662E" w:rsidRDefault="00EF60A9" w:rsidP="00EF60A9">
      <w:pPr>
        <w:pStyle w:val="Caption"/>
        <w:jc w:val="center"/>
        <w:rPr>
          <w:lang w:val="en-US"/>
        </w:rPr>
      </w:pPr>
      <w:bookmarkStart w:id="308"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72</w:t>
      </w:r>
      <w:r w:rsidRPr="003D662E">
        <w:fldChar w:fldCharType="end"/>
      </w:r>
      <w:bookmarkEnd w:id="308"/>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0891917E" w:rsidR="00EF60A9" w:rsidRPr="003D662E" w:rsidRDefault="00EF60A9" w:rsidP="00EF60A9">
      <w:pPr>
        <w:jc w:val="both"/>
        <w:rPr>
          <w:lang w:val="en-US"/>
        </w:rPr>
      </w:pPr>
      <w:r w:rsidRPr="003D662E">
        <w:rPr>
          <w:lang w:val="en-US"/>
        </w:rPr>
        <w:t xml:space="preserve">In </w:t>
      </w:r>
      <w:r w:rsidR="00057504">
        <w:rPr>
          <w:lang w:val="en-US"/>
        </w:rPr>
        <w:t>okoflow</w:t>
      </w:r>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73</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B0E26AE" w:rsidR="00EF60A9" w:rsidRPr="003D662E" w:rsidRDefault="00EF60A9" w:rsidP="00EF60A9">
      <w:pPr>
        <w:pStyle w:val="Caption"/>
        <w:jc w:val="center"/>
        <w:rPr>
          <w:lang w:val="en-US"/>
        </w:rPr>
      </w:pPr>
      <w:bookmarkStart w:id="309"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73</w:t>
      </w:r>
      <w:r w:rsidRPr="003D662E">
        <w:fldChar w:fldCharType="end"/>
      </w:r>
      <w:bookmarkEnd w:id="309"/>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48EE18F6"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10" w:name="_Ref77169602"/>
      <w:r w:rsidRPr="003D662E">
        <w:rPr>
          <w:rStyle w:val="FootnoteReference"/>
          <w:b/>
          <w:lang w:val="en-US"/>
        </w:rPr>
        <w:footnoteReference w:id="144"/>
      </w:r>
      <w:bookmarkEnd w:id="310"/>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74</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5"/>
      </w:r>
      <w:r w:rsidRPr="003D662E">
        <w:rPr>
          <w:lang w:val="en-US"/>
        </w:rPr>
        <w:t>, delegation of control to another element via an association, read-only attributes (without corresponding setter)</w:t>
      </w:r>
      <w:r w:rsidRPr="003D662E">
        <w:rPr>
          <w:rStyle w:val="FootnoteReference"/>
          <w:lang w:val="en-US"/>
        </w:rPr>
        <w:footnoteReference w:id="146"/>
      </w:r>
      <w:r w:rsidRPr="003D662E">
        <w:rPr>
          <w:lang w:val="en-US"/>
        </w:rPr>
        <w:t>, builder pattern</w:t>
      </w:r>
      <w:r w:rsidRPr="003D662E">
        <w:rPr>
          <w:rStyle w:val="FootnoteReference"/>
          <w:lang w:val="en-US"/>
        </w:rPr>
        <w:footnoteReference w:id="147"/>
      </w:r>
      <w:r w:rsidRPr="003D662E">
        <w:rPr>
          <w:lang w:val="en-US"/>
        </w:rPr>
        <w:t xml:space="preserve"> (or classes that shall use this pattern to realize read-only attributes) or visitor pattern</w:t>
      </w:r>
      <w:r w:rsidRPr="003D662E">
        <w:rPr>
          <w:rStyle w:val="FootnoteReference"/>
          <w:lang w:val="en-US"/>
        </w:rPr>
        <w:footnoteReference w:id="148"/>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75</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9"/>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0"/>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9">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544ACC6" w:rsidR="00EF60A9" w:rsidRPr="003D662E" w:rsidRDefault="00EF60A9" w:rsidP="00EF60A9">
      <w:pPr>
        <w:pStyle w:val="Caption"/>
        <w:jc w:val="center"/>
        <w:rPr>
          <w:lang w:val="en-US"/>
        </w:rPr>
      </w:pPr>
      <w:bookmarkStart w:id="311"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74</w:t>
      </w:r>
      <w:r w:rsidRPr="003D662E">
        <w:fldChar w:fldCharType="end"/>
      </w:r>
      <w:bookmarkEnd w:id="311"/>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22C92E8" w:rsidR="00EF60A9" w:rsidRPr="003D662E" w:rsidRDefault="00EF60A9" w:rsidP="00EF60A9">
      <w:pPr>
        <w:pStyle w:val="Caption"/>
        <w:jc w:val="center"/>
        <w:rPr>
          <w:lang w:val="en-US"/>
        </w:rPr>
      </w:pPr>
      <w:bookmarkStart w:id="312"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75</w:t>
      </w:r>
      <w:r w:rsidRPr="003D662E">
        <w:fldChar w:fldCharType="end"/>
      </w:r>
      <w:bookmarkEnd w:id="312"/>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503AF113"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76</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1">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4A465C35" w:rsidR="00EF60A9" w:rsidRPr="003D662E" w:rsidRDefault="00EF60A9" w:rsidP="00EF60A9">
      <w:pPr>
        <w:pStyle w:val="Caption"/>
        <w:jc w:val="center"/>
        <w:rPr>
          <w:lang w:val="en-US"/>
        </w:rPr>
      </w:pPr>
      <w:bookmarkStart w:id="313"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76</w:t>
      </w:r>
      <w:r w:rsidRPr="003D662E">
        <w:fldChar w:fldCharType="end"/>
      </w:r>
      <w:bookmarkEnd w:id="313"/>
      <w:r w:rsidRPr="003D662E">
        <w:rPr>
          <w:lang w:val="en-US"/>
        </w:rPr>
        <w:t xml:space="preserve">: Licenses and programming languages in the </w:t>
      </w:r>
      <w:r w:rsidR="00057504">
        <w:rPr>
          <w:lang w:val="en-US"/>
        </w:rPr>
        <w:t xml:space="preserve">oktolflow UML </w:t>
      </w:r>
      <w:r w:rsidRPr="003D662E">
        <w:rPr>
          <w:lang w:val="en-US"/>
        </w:rPr>
        <w:t>profile (comments cropped).</w:t>
      </w:r>
    </w:p>
    <w:p w14:paraId="48F4A25E" w14:textId="49099BD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77</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3F058AA9" w:rsidR="00EF60A9" w:rsidRPr="003D662E" w:rsidRDefault="00EF60A9" w:rsidP="00EF60A9">
      <w:pPr>
        <w:pStyle w:val="Caption"/>
        <w:jc w:val="center"/>
        <w:rPr>
          <w:lang w:val="en-US"/>
        </w:rPr>
      </w:pPr>
      <w:bookmarkStart w:id="314"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77</w:t>
      </w:r>
      <w:r w:rsidRPr="003D662E">
        <w:fldChar w:fldCharType="end"/>
      </w:r>
      <w:bookmarkEnd w:id="314"/>
      <w:r w:rsidRPr="003D662E">
        <w:rPr>
          <w:lang w:val="en-US"/>
        </w:rPr>
        <w:t>: Maturity status for comments, packages or models.</w:t>
      </w:r>
    </w:p>
    <w:p w14:paraId="44A7E90A" w14:textId="4EC4C8E2"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401637">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78</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4AB5DA0"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78</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081787C" w:rsidR="00EF60A9" w:rsidRPr="003D662E" w:rsidRDefault="00EF60A9" w:rsidP="00EF60A9">
      <w:pPr>
        <w:pStyle w:val="Caption"/>
        <w:jc w:val="center"/>
        <w:rPr>
          <w:lang w:val="en-US"/>
        </w:rPr>
      </w:pPr>
      <w:bookmarkStart w:id="315"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401637">
        <w:rPr>
          <w:noProof/>
          <w:lang w:val="en-US"/>
        </w:rPr>
        <w:t>78</w:t>
      </w:r>
      <w:r w:rsidRPr="003D662E">
        <w:rPr>
          <w:lang w:val="en-US"/>
        </w:rPr>
        <w:fldChar w:fldCharType="end"/>
      </w:r>
      <w:bookmarkEnd w:id="315"/>
      <w:r w:rsidRPr="003D662E">
        <w:rPr>
          <w:lang w:val="en-US"/>
        </w:rPr>
        <w:t>: Configuration modeling and variability management stereotypes (comments cropped).</w:t>
      </w:r>
    </w:p>
    <w:p w14:paraId="05C8D080" w14:textId="339DD0B8"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79</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6DCEC56" w:rsidR="00EF60A9" w:rsidRPr="003D662E" w:rsidRDefault="00EF60A9" w:rsidP="00EF60A9">
      <w:pPr>
        <w:pStyle w:val="Caption"/>
        <w:jc w:val="center"/>
        <w:rPr>
          <w:lang w:val="en-US"/>
        </w:rPr>
      </w:pPr>
      <w:bookmarkStart w:id="316"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79</w:t>
      </w:r>
      <w:r w:rsidRPr="003D662E">
        <w:fldChar w:fldCharType="end"/>
      </w:r>
      <w:bookmarkEnd w:id="316"/>
      <w:r w:rsidRPr="003D662E">
        <w:rPr>
          <w:lang w:val="en-US"/>
        </w:rPr>
        <w:t>: Stereotype for generated code (comments cropped).</w:t>
      </w:r>
    </w:p>
    <w:p w14:paraId="68F44CFB" w14:textId="68F8BECD"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80</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351499FD" w:rsidR="00EF60A9" w:rsidRPr="003D662E" w:rsidRDefault="00EF60A9" w:rsidP="00EF60A9">
      <w:pPr>
        <w:pStyle w:val="Caption"/>
        <w:jc w:val="center"/>
        <w:rPr>
          <w:lang w:val="en-US"/>
        </w:rPr>
      </w:pPr>
      <w:bookmarkStart w:id="317"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80</w:t>
      </w:r>
      <w:r w:rsidRPr="003D662E">
        <w:fldChar w:fldCharType="end"/>
      </w:r>
      <w:bookmarkEnd w:id="317"/>
      <w:r w:rsidRPr="003D662E">
        <w:rPr>
          <w:lang w:val="en-US"/>
        </w:rPr>
        <w:t>: Marking model elements as support for self-adaptation.</w:t>
      </w:r>
    </w:p>
    <w:p w14:paraId="340B79B1" w14:textId="63BE4A4E"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401637" w:rsidRPr="003D662E">
        <w:rPr>
          <w:lang w:val="en-US"/>
        </w:rPr>
        <w:t xml:space="preserve">Figure </w:t>
      </w:r>
      <w:r w:rsidR="00401637">
        <w:rPr>
          <w:noProof/>
          <w:lang w:val="en-US"/>
        </w:rPr>
        <w:t>81</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61EDD2A" w:rsidR="00EF60A9" w:rsidRPr="003D662E" w:rsidRDefault="00EF60A9" w:rsidP="00EF60A9">
      <w:pPr>
        <w:pStyle w:val="Caption"/>
        <w:jc w:val="center"/>
        <w:rPr>
          <w:lang w:val="en-US"/>
        </w:rPr>
      </w:pPr>
      <w:bookmarkStart w:id="318"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01637">
        <w:rPr>
          <w:noProof/>
          <w:lang w:val="en-US"/>
        </w:rPr>
        <w:t>81</w:t>
      </w:r>
      <w:r w:rsidRPr="003D662E">
        <w:rPr>
          <w:noProof/>
        </w:rPr>
        <w:fldChar w:fldCharType="end"/>
      </w:r>
      <w:bookmarkEnd w:id="318"/>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6"/>
      <w:headerReference w:type="default" r:id="rId107"/>
      <w:footerReference w:type="even" r:id="rId108"/>
      <w:footerReference w:type="default" r:id="rId10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A942D" w14:textId="77777777" w:rsidR="00FD6EE1" w:rsidRDefault="00FD6EE1" w:rsidP="005C07D6">
      <w:pPr>
        <w:spacing w:after="0" w:line="240" w:lineRule="auto"/>
      </w:pPr>
      <w:r>
        <w:separator/>
      </w:r>
    </w:p>
  </w:endnote>
  <w:endnote w:type="continuationSeparator" w:id="0">
    <w:p w14:paraId="291262A4" w14:textId="77777777" w:rsidR="00FD6EE1" w:rsidRDefault="00FD6EE1"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42DCE" w14:textId="77777777" w:rsidR="00FD6EE1" w:rsidRDefault="00FD6EE1" w:rsidP="005C07D6">
      <w:pPr>
        <w:spacing w:after="0" w:line="240" w:lineRule="auto"/>
      </w:pPr>
      <w:r>
        <w:separator/>
      </w:r>
    </w:p>
  </w:footnote>
  <w:footnote w:type="continuationSeparator" w:id="0">
    <w:p w14:paraId="3F14A53E" w14:textId="77777777" w:rsidR="00FD6EE1" w:rsidRDefault="00FD6EE1"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2CEB6851"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5E0DC018"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08F47CD"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23C254FF" w14:textId="77777777" w:rsidR="00E64F49" w:rsidRPr="00290596" w:rsidRDefault="00E64F49" w:rsidP="00E64F49">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9">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5" w:history="1">
        <w:r w:rsidRPr="00895D5E">
          <w:rPr>
            <w:rStyle w:val="Hyperlink"/>
            <w:lang w:val="en-GB"/>
          </w:rPr>
          <w:t>https://docs.oracle.com/javase/8/docs/api/java/util/ServiceLoader.html</w:t>
        </w:r>
      </w:hyperlink>
      <w:r>
        <w:rPr>
          <w:lang w:val="en-GB"/>
        </w:rPr>
        <w:t xml:space="preserve"> </w:t>
      </w:r>
    </w:p>
  </w:footnote>
  <w:footnote w:id="20">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1">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6" w:history="1">
        <w:r w:rsidRPr="009E0408">
          <w:rPr>
            <w:rStyle w:val="Hyperlink"/>
            <w:lang w:val="en-US"/>
          </w:rPr>
          <w:t>https://github.com/iip-ecosphere/platform/</w:t>
        </w:r>
      </w:hyperlink>
      <w:r w:rsidRPr="009E0408">
        <w:rPr>
          <w:lang w:val="en-US"/>
        </w:rPr>
        <w:t xml:space="preserve"> </w:t>
      </w:r>
    </w:p>
  </w:footnote>
  <w:footnote w:id="22">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7" w:history="1">
        <w:r w:rsidRPr="00931795">
          <w:rPr>
            <w:rStyle w:val="Hyperlink"/>
            <w:lang w:val="en-US"/>
          </w:rPr>
          <w:t>https://projects.sse.uni-hildesheim.de/qm/maven/</w:t>
        </w:r>
      </w:hyperlink>
      <w:r w:rsidRPr="00931795">
        <w:rPr>
          <w:lang w:val="en-US"/>
        </w:rPr>
        <w:t xml:space="preserve"> </w:t>
      </w:r>
    </w:p>
  </w:footnote>
  <w:footnote w:id="23">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8" w:history="1">
        <w:r w:rsidRPr="00931795">
          <w:rPr>
            <w:rStyle w:val="Hyperlink"/>
            <w:lang w:val="en-US"/>
          </w:rPr>
          <w:t>https://repo1.maven.org/maven2/de/iip-ecosphere/platform/</w:t>
        </w:r>
      </w:hyperlink>
      <w:r w:rsidRPr="00931795">
        <w:rPr>
          <w:lang w:val="en-US"/>
        </w:rPr>
        <w:t xml:space="preserve">, </w:t>
      </w:r>
      <w:hyperlink r:id="rId19" w:history="1">
        <w:r w:rsidRPr="00931795">
          <w:rPr>
            <w:rStyle w:val="Hyperlink"/>
            <w:lang w:val="en-US"/>
          </w:rPr>
          <w:t>https://search.maven.org/artifact/de.iip-ecosphere.platform/transport</w:t>
        </w:r>
      </w:hyperlink>
      <w:r w:rsidRPr="00931795">
        <w:rPr>
          <w:lang w:val="en-US"/>
        </w:rPr>
        <w:t xml:space="preserve">  </w:t>
      </w:r>
    </w:p>
  </w:footnote>
  <w:footnote w:id="24">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23" w:history="1">
        <w:r w:rsidRPr="00895D5E">
          <w:rPr>
            <w:rStyle w:val="Hyperlink"/>
            <w:lang w:val="en-GB"/>
          </w:rPr>
          <w:t>https://prometheus.io/</w:t>
        </w:r>
      </w:hyperlink>
      <w:r>
        <w:rPr>
          <w:lang w:val="en-GB"/>
        </w:rPr>
        <w:t xml:space="preserve"> </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33">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34">
    <w:p w14:paraId="3AD9509E" w14:textId="77777777"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4" w:history="1">
        <w:r w:rsidRPr="009C3FDF">
          <w:rPr>
            <w:rStyle w:val="Hyperlink"/>
            <w:lang w:val="en-US"/>
          </w:rPr>
          <w:t>https://en.wikipedia.org/wiki/Adapter_pattern</w:t>
        </w:r>
      </w:hyperlink>
      <w:r>
        <w:rPr>
          <w:lang w:val="en-US"/>
        </w:rPr>
        <w:t xml:space="preserve"> </w:t>
      </w:r>
    </w:p>
  </w:footnote>
  <w:footnote w:id="36">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5" w:history="1">
        <w:r w:rsidRPr="00A2263A">
          <w:rPr>
            <w:rStyle w:val="Hyperlink"/>
            <w:lang w:val="en-GB"/>
          </w:rPr>
          <w:t>https://github.com/profesorfalken/jSensors</w:t>
        </w:r>
      </w:hyperlink>
      <w:r>
        <w:rPr>
          <w:lang w:val="en-GB"/>
        </w:rPr>
        <w:t xml:space="preserve"> </w:t>
      </w:r>
    </w:p>
  </w:footnote>
  <w:footnote w:id="37">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38">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9">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w:t>
      </w:r>
      <w:r>
        <w:rPr>
          <w:lang w:val="en-US"/>
        </w:rPr>
        <w:t xml:space="preserve">s the </w:t>
      </w:r>
      <w:r>
        <w:rPr>
          <w:lang w:val="en-US"/>
        </w:rPr>
        <w:t>initial</w:t>
      </w:r>
      <w:r>
        <w:rPr>
          <w:lang w:val="en-US"/>
        </w:rPr>
        <w:t xml:space="preserve"> name was IIP-Ecosphere platform, there is still the</w:t>
      </w:r>
      <w:r>
        <w:rPr>
          <w:lang w:val="en-US"/>
        </w:rPr>
        <w:t xml:space="preserve"> “iip” in some names.</w:t>
      </w:r>
    </w:p>
  </w:footnote>
  <w:footnote w:id="40">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7" w:history="1">
        <w:r w:rsidRPr="006D62F9">
          <w:rPr>
            <w:rStyle w:val="Hyperlink"/>
            <w:lang w:val="en-US"/>
          </w:rPr>
          <w:t>https://www.slf4j.org/</w:t>
        </w:r>
      </w:hyperlink>
      <w:r>
        <w:rPr>
          <w:lang w:val="en-US"/>
        </w:rPr>
        <w:t xml:space="preserve"> </w:t>
      </w:r>
    </w:p>
  </w:footnote>
  <w:footnote w:id="41">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https://github.com/snakeyaml/snakeyaml</w:t>
        </w:r>
      </w:hyperlink>
      <w:r>
        <w:rPr>
          <w:lang w:val="en-US"/>
        </w:rPr>
        <w:t xml:space="preserve"> </w:t>
      </w:r>
    </w:p>
  </w:footnote>
  <w:footnote w:id="42">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https://github.com/FasterXML/jackson</w:t>
        </w:r>
      </w:hyperlink>
      <w:r>
        <w:rPr>
          <w:lang w:val="en-US"/>
        </w:rPr>
        <w:t xml:space="preserve"> </w:t>
      </w:r>
    </w:p>
  </w:footnote>
  <w:footnote w:id="43">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0" w:history="1">
        <w:r w:rsidRPr="006E6F52">
          <w:rPr>
            <w:rStyle w:val="Hyperlink"/>
            <w:lang w:val="en-US"/>
          </w:rPr>
          <w:t>https://mvnrepository.com/artifact/org.glassfish/javax.json</w:t>
        </w:r>
      </w:hyperlink>
      <w:r>
        <w:rPr>
          <w:lang w:val="en-US"/>
        </w:rPr>
        <w:t xml:space="preserve"> </w:t>
      </w:r>
    </w:p>
  </w:footnote>
  <w:footnote w:id="44">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https://jsoniter.com/</w:t>
        </w:r>
      </w:hyperlink>
      <w:r>
        <w:rPr>
          <w:lang w:val="en-US"/>
        </w:rPr>
        <w:t xml:space="preserve"> </w:t>
      </w:r>
    </w:p>
  </w:footnote>
  <w:footnote w:id="45">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2" w:history="1">
        <w:r w:rsidRPr="006D62F9">
          <w:rPr>
            <w:rStyle w:val="Hyperlink"/>
            <w:lang w:val="en-US"/>
          </w:rPr>
          <w:t>https://github.com/TooTallNate/Java-WebSocket</w:t>
        </w:r>
      </w:hyperlink>
      <w:r>
        <w:rPr>
          <w:lang w:val="en-US"/>
        </w:rPr>
        <w:t xml:space="preserve"> </w:t>
      </w:r>
    </w:p>
  </w:footnote>
  <w:footnote w:id="46">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3" w:history="1">
        <w:r w:rsidRPr="006D62F9">
          <w:rPr>
            <w:rStyle w:val="Hyperlink"/>
            <w:lang w:val="en-US"/>
          </w:rPr>
          <w:t>https://github.com/oshi/oshi</w:t>
        </w:r>
      </w:hyperlink>
      <w:r>
        <w:rPr>
          <w:lang w:val="en-US"/>
        </w:rPr>
        <w:t xml:space="preserve"> </w:t>
      </w:r>
    </w:p>
  </w:footnote>
  <w:footnote w:id="47">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4" w:history="1">
        <w:r w:rsidRPr="006D62F9">
          <w:rPr>
            <w:rStyle w:val="Hyperlink"/>
            <w:lang w:val="en-US"/>
          </w:rPr>
          <w:t>https://github.com/perwendel/spark</w:t>
        </w:r>
      </w:hyperlink>
      <w:r>
        <w:rPr>
          <w:lang w:val="en-US"/>
        </w:rPr>
        <w:t xml:space="preserve"> </w:t>
      </w:r>
    </w:p>
  </w:footnote>
  <w:footnote w:id="48">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history="1">
        <w:r w:rsidRPr="006E6F52">
          <w:rPr>
            <w:rStyle w:val="Hyperlink"/>
            <w:lang w:val="en-US"/>
          </w:rPr>
          <w:t>https://hc.apache.org/</w:t>
        </w:r>
      </w:hyperlink>
      <w:r>
        <w:rPr>
          <w:lang w:val="en-US"/>
        </w:rPr>
        <w:t xml:space="preserve"> </w:t>
      </w:r>
    </w:p>
  </w:footnote>
  <w:footnote w:id="49">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6" w:history="1">
        <w:r w:rsidRPr="006D62F9">
          <w:rPr>
            <w:rStyle w:val="Hyperlink"/>
            <w:lang w:val="en-US"/>
          </w:rPr>
          <w:t>https://commons.apache.org/</w:t>
        </w:r>
      </w:hyperlink>
      <w:r>
        <w:rPr>
          <w:lang w:val="en-US"/>
        </w:rPr>
        <w:t xml:space="preserve"> </w:t>
      </w:r>
    </w:p>
  </w:footnote>
  <w:footnote w:id="50">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7" w:history="1">
        <w:r w:rsidRPr="006E6F52">
          <w:rPr>
            <w:rStyle w:val="Hyperlink"/>
            <w:lang w:val="en-US"/>
          </w:rPr>
          <w:t>https://www.joda.org/joda-time/</w:t>
        </w:r>
      </w:hyperlink>
      <w:r>
        <w:rPr>
          <w:lang w:val="en-US"/>
        </w:rPr>
        <w:t xml:space="preserve"> </w:t>
      </w:r>
    </w:p>
  </w:footnote>
  <w:footnote w:id="51">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8" w:history="1">
        <w:r w:rsidRPr="006E6F52">
          <w:rPr>
            <w:rStyle w:val="Hyperlink"/>
            <w:lang w:val="en-US"/>
          </w:rPr>
          <w:t>https://mina.apache.org/sshd-project/</w:t>
        </w:r>
      </w:hyperlink>
      <w:r>
        <w:rPr>
          <w:lang w:val="en-US"/>
        </w:rPr>
        <w:t xml:space="preserve"> </w:t>
      </w:r>
    </w:p>
  </w:footnote>
  <w:footnote w:id="52">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https://micrometer.io/</w:t>
        </w:r>
      </w:hyperlink>
      <w:r>
        <w:rPr>
          <w:lang w:val="en-US"/>
        </w:rPr>
        <w:t xml:space="preserve"> </w:t>
      </w:r>
    </w:p>
  </w:footnote>
  <w:footnote w:id="53">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40" w:anchor="/" w:history="1">
        <w:r w:rsidRPr="006E6F52">
          <w:rPr>
            <w:rStyle w:val="Hyperlink"/>
            <w:lang w:val="en-US"/>
          </w:rPr>
          <w:t>https://bytebuddy.net/#/</w:t>
        </w:r>
      </w:hyperlink>
      <w:r>
        <w:rPr>
          <w:lang w:val="en-US"/>
        </w:rPr>
        <w:t xml:space="preserve"> </w:t>
      </w:r>
    </w:p>
  </w:footnote>
  <w:footnote w:id="54">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5">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6">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7">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8">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1" w:history="1">
        <w:r w:rsidRPr="007F6180">
          <w:rPr>
            <w:rStyle w:val="Hyperlink"/>
            <w:lang w:val="en-US"/>
          </w:rPr>
          <w:t>https://spring.io/projects/spring-cloud-stream</w:t>
        </w:r>
      </w:hyperlink>
      <w:r>
        <w:rPr>
          <w:lang w:val="en-US"/>
        </w:rPr>
        <w:t xml:space="preserve"> </w:t>
      </w:r>
    </w:p>
  </w:footnote>
  <w:footnote w:id="59">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2" w:history="1">
        <w:r w:rsidRPr="00513568">
          <w:rPr>
            <w:rStyle w:val="Hyperlink"/>
            <w:lang w:val="en-US"/>
          </w:rPr>
          <w:t>https://www.heise.de/news/Java-Framework-Native-Spring-Anwendungen-laufen-ohne-die-JVM-5078681.html</w:t>
        </w:r>
      </w:hyperlink>
      <w:r>
        <w:rPr>
          <w:lang w:val="en-US"/>
        </w:rPr>
        <w:t xml:space="preserve"> </w:t>
      </w:r>
    </w:p>
  </w:footnote>
  <w:footnote w:id="60">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3" w:history="1">
        <w:r w:rsidRPr="00252BC9">
          <w:rPr>
            <w:rStyle w:val="Hyperlink"/>
            <w:lang w:val="en-US"/>
          </w:rPr>
          <w:t>https://iot.eclipse.org/</w:t>
        </w:r>
      </w:hyperlink>
      <w:r w:rsidRPr="00252BC9">
        <w:rPr>
          <w:lang w:val="en-US"/>
        </w:rPr>
        <w:t xml:space="preserve"> </w:t>
      </w:r>
    </w:p>
  </w:footnote>
  <w:footnote w:id="61">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4" w:history="1">
        <w:r w:rsidRPr="007F6180">
          <w:rPr>
            <w:rStyle w:val="Hyperlink"/>
            <w:lang w:val="en-US"/>
          </w:rPr>
          <w:t>https://projects.eclipse.org/projects/iot.paho</w:t>
        </w:r>
      </w:hyperlink>
      <w:r>
        <w:rPr>
          <w:lang w:val="en-US"/>
        </w:rPr>
        <w:t xml:space="preserve"> </w:t>
      </w:r>
    </w:p>
  </w:footnote>
  <w:footnote w:id="62">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5" w:history="1">
        <w:r w:rsidRPr="007F6180">
          <w:rPr>
            <w:rStyle w:val="Hyperlink"/>
            <w:lang w:val="en-US"/>
          </w:rPr>
          <w:t>https://projects.eclipse.org/projects/iot.hono</w:t>
        </w:r>
      </w:hyperlink>
      <w:r>
        <w:rPr>
          <w:lang w:val="en-US"/>
        </w:rPr>
        <w:t xml:space="preserve"> </w:t>
      </w:r>
    </w:p>
  </w:footnote>
  <w:footnote w:id="63">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6" w:history="1">
        <w:r w:rsidRPr="007F6180">
          <w:rPr>
            <w:rStyle w:val="Hyperlink"/>
            <w:lang w:val="en-US"/>
          </w:rPr>
          <w:t>https://projects.eclipse.org/projects/iot.milo</w:t>
        </w:r>
      </w:hyperlink>
      <w:r>
        <w:rPr>
          <w:lang w:val="en-US"/>
        </w:rPr>
        <w:t xml:space="preserve"> </w:t>
      </w:r>
    </w:p>
  </w:footnote>
  <w:footnote w:id="64">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5">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47" w:history="1">
        <w:r w:rsidRPr="007F6180">
          <w:rPr>
            <w:rStyle w:val="Hyperlink"/>
            <w:lang w:val="en-US"/>
          </w:rPr>
          <w:t>https://developers.google.com/protocol-buffers</w:t>
        </w:r>
      </w:hyperlink>
      <w:r>
        <w:rPr>
          <w:lang w:val="en-US"/>
        </w:rPr>
        <w:t xml:space="preserve"> </w:t>
      </w:r>
    </w:p>
  </w:footnote>
  <w:footnote w:id="66">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48" w:history="1">
        <w:r w:rsidRPr="00F55CEA">
          <w:rPr>
            <w:rStyle w:val="Hyperlink"/>
            <w:lang w:val="en-US"/>
          </w:rPr>
          <w:t>https://netty.io/</w:t>
        </w:r>
      </w:hyperlink>
      <w:r>
        <w:rPr>
          <w:lang w:val="en-US"/>
        </w:rPr>
        <w:t xml:space="preserve"> </w:t>
      </w:r>
    </w:p>
  </w:footnote>
  <w:footnote w:id="67">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8">
    <w:p w14:paraId="4CB14E37" w14:textId="23B41A57"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401637" w:rsidRPr="003D662E">
        <w:rPr>
          <w:lang w:val="en-US"/>
        </w:rPr>
        <w:t xml:space="preserve">Table </w:t>
      </w:r>
      <w:r w:rsidR="00401637">
        <w:rPr>
          <w:noProof/>
          <w:lang w:val="en-US"/>
        </w:rPr>
        <w:t>7</w:t>
      </w:r>
      <w:r>
        <w:rPr>
          <w:lang w:val="en-US"/>
        </w:rPr>
        <w:fldChar w:fldCharType="end"/>
      </w:r>
      <w:r>
        <w:rPr>
          <w:lang w:val="en-US"/>
        </w:rPr>
        <w:t>, this leads to 13.5 GBytes up to 66 GBytes per hour.</w:t>
      </w:r>
    </w:p>
  </w:footnote>
  <w:footnote w:id="69">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49" w:history="1">
        <w:r w:rsidRPr="007F6180">
          <w:rPr>
            <w:rStyle w:val="Hyperlink"/>
            <w:lang w:val="en-US"/>
          </w:rPr>
          <w:t>https://projects.eclipse.org/projects/iot.californium</w:t>
        </w:r>
      </w:hyperlink>
      <w:r>
        <w:rPr>
          <w:lang w:val="en-US"/>
        </w:rPr>
        <w:t xml:space="preserve"> </w:t>
      </w:r>
    </w:p>
  </w:footnote>
  <w:footnote w:id="70">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0" w:history="1">
        <w:r w:rsidRPr="007F6180">
          <w:rPr>
            <w:rStyle w:val="Hyperlink"/>
            <w:lang w:val="en-US"/>
          </w:rPr>
          <w:t>https://projects.eclipse.org/projects/iot.leshan</w:t>
        </w:r>
      </w:hyperlink>
      <w:r>
        <w:rPr>
          <w:lang w:val="en-US"/>
        </w:rPr>
        <w:t xml:space="preserve"> </w:t>
      </w:r>
    </w:p>
  </w:footnote>
  <w:footnote w:id="71">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1" w:history="1">
        <w:r w:rsidRPr="007F6180">
          <w:rPr>
            <w:rStyle w:val="Hyperlink"/>
            <w:lang w:val="en-US"/>
          </w:rPr>
          <w:t>https://projects.eclipse.org/projects/iot.tahu</w:t>
        </w:r>
      </w:hyperlink>
      <w:r>
        <w:rPr>
          <w:lang w:val="en-US"/>
        </w:rPr>
        <w:t xml:space="preserve"> </w:t>
      </w:r>
    </w:p>
  </w:footnote>
  <w:footnote w:id="72">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2" w:history="1">
        <w:r w:rsidRPr="005513A8">
          <w:rPr>
            <w:rStyle w:val="Hyperlink"/>
            <w:lang w:val="en-US"/>
          </w:rPr>
          <w:t>https://projects.eclipse.org/projects/iot.agail</w:t>
        </w:r>
      </w:hyperlink>
      <w:r>
        <w:rPr>
          <w:lang w:val="en-US"/>
        </w:rPr>
        <w:t xml:space="preserve"> </w:t>
      </w:r>
    </w:p>
  </w:footnote>
  <w:footnote w:id="73">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3" w:history="1">
        <w:r w:rsidRPr="005513A8">
          <w:rPr>
            <w:rStyle w:val="Hyperlink"/>
            <w:lang w:val="en-US"/>
          </w:rPr>
          <w:t>https://www.eclipse.org/kapua/</w:t>
        </w:r>
      </w:hyperlink>
      <w:r>
        <w:rPr>
          <w:lang w:val="en-US"/>
        </w:rPr>
        <w:t xml:space="preserve"> </w:t>
      </w:r>
    </w:p>
  </w:footnote>
  <w:footnote w:id="74">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4" w:history="1">
        <w:r w:rsidRPr="005513A8">
          <w:rPr>
            <w:rStyle w:val="Hyperlink"/>
            <w:lang w:val="en-US"/>
          </w:rPr>
          <w:t>https://projects.eclipse.org/projects/iot.ponte</w:t>
        </w:r>
      </w:hyperlink>
      <w:r>
        <w:rPr>
          <w:lang w:val="en-US"/>
        </w:rPr>
        <w:t xml:space="preserve"> </w:t>
      </w:r>
    </w:p>
  </w:footnote>
  <w:footnote w:id="75">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6">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7">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8">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5" w:history="1">
        <w:r w:rsidRPr="00F6456D">
          <w:rPr>
            <w:rStyle w:val="Hyperlink"/>
            <w:lang w:val="en-US"/>
          </w:rPr>
          <w:t>https://micrometer.io/</w:t>
        </w:r>
      </w:hyperlink>
      <w:r>
        <w:rPr>
          <w:lang w:val="en-US"/>
        </w:rPr>
        <w:t xml:space="preserve"> </w:t>
      </w:r>
    </w:p>
  </w:footnote>
  <w:footnote w:id="79">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0">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56" w:history="1">
        <w:r w:rsidRPr="00850F75">
          <w:rPr>
            <w:rStyle w:val="Hyperlink"/>
            <w:lang w:val="en-US"/>
          </w:rPr>
          <w:t>https://micrometer.io/docs/concepts</w:t>
        </w:r>
      </w:hyperlink>
      <w:r>
        <w:rPr>
          <w:lang w:val="en-US"/>
        </w:rPr>
        <w:t xml:space="preserve"> </w:t>
      </w:r>
    </w:p>
  </w:footnote>
  <w:footnote w:id="81">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57" w:history="1">
        <w:r w:rsidRPr="00345B3B">
          <w:rPr>
            <w:rStyle w:val="Hyperlink"/>
            <w:lang w:val="en-GB"/>
          </w:rPr>
          <w:t>https://de.wikipedia.org/wiki/Representational_State_Transfer</w:t>
        </w:r>
      </w:hyperlink>
      <w:r>
        <w:rPr>
          <w:lang w:val="en-GB"/>
        </w:rPr>
        <w:t xml:space="preserve"> </w:t>
      </w:r>
    </w:p>
  </w:footnote>
  <w:footnote w:id="82">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58" w:history="1">
        <w:r w:rsidRPr="00345B3B">
          <w:rPr>
            <w:rStyle w:val="Hyperlink"/>
            <w:lang w:val="en-GB"/>
          </w:rPr>
          <w:t>https://de.wikipedia.org/wiki/WebSocket</w:t>
        </w:r>
      </w:hyperlink>
      <w:r>
        <w:rPr>
          <w:lang w:val="en-GB"/>
        </w:rPr>
        <w:t xml:space="preserve"> </w:t>
      </w:r>
    </w:p>
  </w:footnote>
  <w:footnote w:id="83">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59" w:history="1">
        <w:r w:rsidRPr="00345B3B">
          <w:rPr>
            <w:rStyle w:val="Hyperlink"/>
            <w:lang w:val="en-GB"/>
          </w:rPr>
          <w:t>https://de.wikipedia.org/wiki/Remote_Procedure_Call</w:t>
        </w:r>
      </w:hyperlink>
      <w:r>
        <w:rPr>
          <w:lang w:val="en-GB"/>
        </w:rPr>
        <w:t xml:space="preserve"> </w:t>
      </w:r>
    </w:p>
  </w:footnote>
  <w:footnote w:id="84">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0" w:history="1">
        <w:r w:rsidRPr="00345B3B">
          <w:rPr>
            <w:rStyle w:val="Hyperlink"/>
            <w:lang w:val="en-GB"/>
          </w:rPr>
          <w:t>https://grpc.io/</w:t>
        </w:r>
      </w:hyperlink>
      <w:r>
        <w:rPr>
          <w:lang w:val="en-GB"/>
        </w:rPr>
        <w:t xml:space="preserve"> </w:t>
      </w:r>
    </w:p>
  </w:footnote>
  <w:footnote w:id="85">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6">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7">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8">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3" w:history="1">
        <w:r w:rsidRPr="00A856FE">
          <w:rPr>
            <w:rStyle w:val="Hyperlink"/>
            <w:lang w:val="en-US"/>
          </w:rPr>
          <w:t>https://www.lfedge.org/projects/openhorizon/</w:t>
        </w:r>
      </w:hyperlink>
      <w:r>
        <w:rPr>
          <w:lang w:val="en-US"/>
        </w:rPr>
        <w:t xml:space="preserve"> </w:t>
      </w:r>
    </w:p>
  </w:footnote>
  <w:footnote w:id="89">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4" w:history="1">
        <w:r w:rsidRPr="006F7B67">
          <w:rPr>
            <w:rStyle w:val="Hyperlink"/>
            <w:lang w:val="en-US"/>
          </w:rPr>
          <w:t>https://www.ibm.com/docs/en/edge-computing/4.1</w:t>
        </w:r>
      </w:hyperlink>
      <w:r>
        <w:rPr>
          <w:lang w:val="en-US"/>
        </w:rPr>
        <w:t xml:space="preserve"> </w:t>
      </w:r>
    </w:p>
  </w:footnote>
  <w:footnote w:id="90">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5" w:history="1">
        <w:r w:rsidRPr="00A856FE">
          <w:rPr>
            <w:rStyle w:val="Hyperlink"/>
            <w:lang w:val="en-US"/>
          </w:rPr>
          <w:t>https://kubernetes.io/de/</w:t>
        </w:r>
      </w:hyperlink>
      <w:r>
        <w:rPr>
          <w:lang w:val="en-US"/>
        </w:rPr>
        <w:t xml:space="preserve"> </w:t>
      </w:r>
    </w:p>
  </w:footnote>
  <w:footnote w:id="91">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66" w:history="1">
        <w:r w:rsidRPr="00A856FE">
          <w:rPr>
            <w:rStyle w:val="Hyperlink"/>
            <w:lang w:val="en-US"/>
          </w:rPr>
          <w:t>https://www.docker.com/</w:t>
        </w:r>
      </w:hyperlink>
      <w:r>
        <w:rPr>
          <w:lang w:val="en-US"/>
        </w:rPr>
        <w:t xml:space="preserve"> </w:t>
      </w:r>
    </w:p>
  </w:footnote>
  <w:footnote w:id="92">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8" w:history="1">
        <w:r w:rsidRPr="00FD0FED">
          <w:rPr>
            <w:rStyle w:val="Hyperlink"/>
            <w:lang w:val="en-US"/>
          </w:rPr>
          <w:t>https://github.com/SSEHUB/EASyProducer</w:t>
        </w:r>
      </w:hyperlink>
      <w:r w:rsidRPr="00FD0FED">
        <w:rPr>
          <w:lang w:val="en-US"/>
        </w:rPr>
        <w:t>.</w:t>
      </w:r>
    </w:p>
  </w:footnote>
  <w:footnote w:id="93">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69" w:history="1">
        <w:r w:rsidRPr="005E7262">
          <w:rPr>
            <w:rStyle w:val="Hyperlink"/>
            <w:lang w:val="en-GB"/>
          </w:rPr>
          <w:t>http://tdongsi.github.io/blog/2017/04/23/docker-out-of-docker/</w:t>
        </w:r>
      </w:hyperlink>
      <w:r>
        <w:rPr>
          <w:lang w:val="en-GB"/>
        </w:rPr>
        <w:t xml:space="preserve"> </w:t>
      </w:r>
    </w:p>
  </w:footnote>
  <w:footnote w:id="94">
    <w:p w14:paraId="23BB3035" w14:textId="301F901B"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0163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5">
    <w:p w14:paraId="795F113A" w14:textId="76598A41"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01637">
        <w:rPr>
          <w:lang w:val="en-US"/>
        </w:rPr>
        <w:t>3.3</w:t>
      </w:r>
      <w:r>
        <w:rPr>
          <w:lang w:val="en-US"/>
        </w:rPr>
        <w:fldChar w:fldCharType="end"/>
      </w:r>
      <w:r>
        <w:rPr>
          <w:lang w:val="en-US"/>
        </w:rPr>
        <w:t xml:space="preserve">. </w:t>
      </w:r>
    </w:p>
  </w:footnote>
  <w:footnote w:id="96">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0" w:history="1">
        <w:r w:rsidRPr="00E07EDA">
          <w:rPr>
            <w:rStyle w:val="Hyperlink"/>
            <w:lang w:val="en-US"/>
          </w:rPr>
          <w:t>https://github.com/devicehive</w:t>
        </w:r>
      </w:hyperlink>
    </w:p>
  </w:footnote>
  <w:footnote w:id="97">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1" w:history="1">
        <w:r w:rsidRPr="00E07EDA">
          <w:rPr>
            <w:rStyle w:val="Hyperlink"/>
            <w:lang w:val="en-US"/>
          </w:rPr>
          <w:t>https://github.com/thingsboard/thingsboard</w:t>
        </w:r>
      </w:hyperlink>
      <w:r>
        <w:rPr>
          <w:lang w:val="en-US"/>
        </w:rPr>
        <w:t xml:space="preserve"> </w:t>
      </w:r>
    </w:p>
  </w:footnote>
  <w:footnote w:id="98">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2" w:history="1">
        <w:r w:rsidRPr="00E07EDA">
          <w:rPr>
            <w:rStyle w:val="Hyperlink"/>
            <w:lang w:val="en-US"/>
          </w:rPr>
          <w:t>https://github.com/minio/minio</w:t>
        </w:r>
      </w:hyperlink>
      <w:r>
        <w:rPr>
          <w:lang w:val="en-US"/>
        </w:rPr>
        <w:t xml:space="preserve"> </w:t>
      </w:r>
    </w:p>
  </w:footnote>
  <w:footnote w:id="99">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3" w:history="1">
        <w:r w:rsidRPr="00E07EDA">
          <w:rPr>
            <w:rStyle w:val="Hyperlink"/>
            <w:lang w:val="en-US"/>
          </w:rPr>
          <w:t>https://github.com/openstack/swift</w:t>
        </w:r>
      </w:hyperlink>
      <w:r>
        <w:rPr>
          <w:lang w:val="en-US"/>
        </w:rPr>
        <w:t xml:space="preserve"> </w:t>
      </w:r>
    </w:p>
  </w:footnote>
  <w:footnote w:id="100">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4" w:history="1">
        <w:r w:rsidRPr="00E60191">
          <w:rPr>
            <w:rStyle w:val="Hyperlink"/>
            <w:lang w:val="en-US"/>
          </w:rPr>
          <w:t>https://github.com/pambrose/prometheus-proxy</w:t>
        </w:r>
      </w:hyperlink>
      <w:r>
        <w:rPr>
          <w:lang w:val="en-US"/>
        </w:rPr>
        <w:t xml:space="preserve"> </w:t>
      </w:r>
    </w:p>
  </w:footnote>
  <w:footnote w:id="101">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5" w:history="1">
        <w:r w:rsidRPr="00E60191">
          <w:rPr>
            <w:rStyle w:val="Hyperlink"/>
            <w:lang w:val="en-US"/>
          </w:rPr>
          <w:t>https://github.com/matjaz99/alertmonitor</w:t>
        </w:r>
      </w:hyperlink>
      <w:r>
        <w:rPr>
          <w:lang w:val="en-US"/>
        </w:rPr>
        <w:t xml:space="preserve"> </w:t>
      </w:r>
    </w:p>
  </w:footnote>
  <w:footnote w:id="102">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76" w:history="1">
        <w:r w:rsidRPr="00F83E6D">
          <w:rPr>
            <w:rStyle w:val="Hyperlink"/>
            <w:lang w:val="en-US"/>
          </w:rPr>
          <w:t>https://heykodex.com/</w:t>
        </w:r>
      </w:hyperlink>
      <w:r>
        <w:rPr>
          <w:lang w:val="en-US"/>
        </w:rPr>
        <w:t xml:space="preserve">, </w:t>
      </w:r>
      <w:hyperlink r:id="rId77" w:history="1">
        <w:r w:rsidRPr="00F83E6D">
          <w:rPr>
            <w:rStyle w:val="Hyperlink"/>
            <w:lang w:val="en-US"/>
          </w:rPr>
          <w:t>https://github.com/kiprotect/kodex</w:t>
        </w:r>
      </w:hyperlink>
    </w:p>
  </w:footnote>
  <w:footnote w:id="103">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78" w:history="1">
        <w:r w:rsidRPr="00C51C52">
          <w:rPr>
            <w:rStyle w:val="Hyperlink"/>
            <w:lang w:val="en-GB"/>
          </w:rPr>
          <w:t>https://zxing.org/w/decode.jspx</w:t>
        </w:r>
      </w:hyperlink>
      <w:r>
        <w:rPr>
          <w:lang w:val="en-GB"/>
        </w:rPr>
        <w:t xml:space="preserve"> </w:t>
      </w:r>
    </w:p>
  </w:footnote>
  <w:footnote w:id="104">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79" w:history="1">
        <w:r w:rsidRPr="00C51C52">
          <w:rPr>
            <w:rStyle w:val="Hyperlink"/>
            <w:lang w:val="en-GB"/>
          </w:rPr>
          <w:t>https://pypi.org/project/pyzbar/</w:t>
        </w:r>
      </w:hyperlink>
      <w:r>
        <w:rPr>
          <w:lang w:val="en-GB"/>
        </w:rPr>
        <w:t xml:space="preserve"> </w:t>
      </w:r>
    </w:p>
  </w:footnote>
  <w:footnote w:id="105">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0" w:history="1">
        <w:r w:rsidRPr="002553DC">
          <w:rPr>
            <w:rStyle w:val="Hyperlink"/>
            <w:lang w:val="en-GB"/>
          </w:rPr>
          <w:t>https://flower.dev/</w:t>
        </w:r>
      </w:hyperlink>
      <w:r>
        <w:rPr>
          <w:lang w:val="en-GB"/>
        </w:rPr>
        <w:t xml:space="preserve"> </w:t>
      </w:r>
    </w:p>
  </w:footnote>
  <w:footnote w:id="106">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1" w:history="1">
        <w:r w:rsidRPr="009165E9">
          <w:rPr>
            <w:rStyle w:val="Hyperlink"/>
            <w:lang w:val="en-GB"/>
          </w:rPr>
          <w:t>https://mip-technology.de/</w:t>
        </w:r>
      </w:hyperlink>
      <w:r>
        <w:rPr>
          <w:lang w:val="en-GB"/>
        </w:rPr>
        <w:t xml:space="preserve"> </w:t>
      </w:r>
    </w:p>
  </w:footnote>
  <w:footnote w:id="107">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8">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9">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3" w:history="1">
        <w:r w:rsidRPr="007A16C9">
          <w:rPr>
            <w:rStyle w:val="Hyperlink"/>
            <w:lang w:val="en-US"/>
          </w:rPr>
          <w:t>https://help.sonatype.com/repomanager3/product-information/download</w:t>
        </w:r>
      </w:hyperlink>
      <w:r>
        <w:rPr>
          <w:lang w:val="en-US"/>
        </w:rPr>
        <w:t xml:space="preserve"> </w:t>
      </w:r>
    </w:p>
  </w:footnote>
  <w:footnote w:id="110">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4" w:history="1">
        <w:r w:rsidRPr="007A16C9">
          <w:rPr>
            <w:rStyle w:val="Hyperlink"/>
            <w:lang w:val="en-US"/>
          </w:rPr>
          <w:t>https://jfrog.com/artifactory</w:t>
        </w:r>
      </w:hyperlink>
      <w:r>
        <w:rPr>
          <w:lang w:val="en-US"/>
        </w:rPr>
        <w:t xml:space="preserve"> </w:t>
      </w:r>
    </w:p>
  </w:footnote>
  <w:footnote w:id="111">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5" w:history="1">
        <w:r w:rsidRPr="00002168">
          <w:rPr>
            <w:rStyle w:val="Hyperlink"/>
            <w:lang w:val="en-US"/>
          </w:rPr>
          <w:t>https://mokkapps.de/blog/how-to-build-an-angular-app-once-and-deploy-it-to-multiple-environments/</w:t>
        </w:r>
      </w:hyperlink>
      <w:r w:rsidRPr="00002168">
        <w:rPr>
          <w:lang w:val="en-US"/>
        </w:rPr>
        <w:t xml:space="preserve"> </w:t>
      </w:r>
    </w:p>
  </w:footnote>
  <w:footnote w:id="112">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3">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4">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86" w:history="1">
        <w:r w:rsidRPr="00510721">
          <w:rPr>
            <w:rStyle w:val="Hyperlink"/>
            <w:lang w:val="en-GB"/>
          </w:rPr>
          <w:t>https://github.com/kiprotect/hyper</w:t>
        </w:r>
      </w:hyperlink>
    </w:p>
  </w:footnote>
  <w:footnote w:id="115">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6">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7">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8">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9">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87" w:history="1">
        <w:r w:rsidRPr="00184684">
          <w:rPr>
            <w:rStyle w:val="Hyperlink"/>
            <w:lang w:val="en-GB"/>
          </w:rPr>
          <w:t>https://reference.opcfoundation.org/TMC/v200/docs/8.1</w:t>
        </w:r>
      </w:hyperlink>
      <w:r>
        <w:rPr>
          <w:lang w:val="en-GB"/>
        </w:rPr>
        <w:t xml:space="preserve"> </w:t>
      </w:r>
    </w:p>
  </w:footnote>
  <w:footnote w:id="120">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1">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2">
    <w:p w14:paraId="4ACAE021" w14:textId="4BC9936B"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401637">
        <w:rPr>
          <w:lang w:val="en-GB"/>
        </w:rPr>
        <w:t>7.5</w:t>
      </w:r>
      <w:r>
        <w:rPr>
          <w:lang w:val="en-GB"/>
        </w:rPr>
        <w:fldChar w:fldCharType="end"/>
      </w:r>
      <w:r>
        <w:rPr>
          <w:lang w:val="en-GB"/>
        </w:rPr>
        <w:t>.</w:t>
      </w:r>
    </w:p>
  </w:footnote>
  <w:footnote w:id="123">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88" w:history="1">
        <w:r w:rsidRPr="00C80F0B">
          <w:rPr>
            <w:rStyle w:val="Hyperlink"/>
            <w:lang w:val="en-US"/>
          </w:rPr>
          <w:t>https://github.com/iip-ecosphere/platform/tree/main/platform/examples</w:t>
        </w:r>
      </w:hyperlink>
      <w:r>
        <w:rPr>
          <w:lang w:val="en-US"/>
        </w:rPr>
        <w:t xml:space="preserve"> </w:t>
      </w:r>
    </w:p>
  </w:footnote>
  <w:footnote w:id="124">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5">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89" w:history="1">
        <w:r w:rsidRPr="00C80F0B">
          <w:rPr>
            <w:rStyle w:val="Hyperlink"/>
            <w:lang w:val="en-US"/>
          </w:rPr>
          <w:t>https://github.com/iip-ecosphere/platform/tree/main/platform/tools</w:t>
        </w:r>
      </w:hyperlink>
      <w:r>
        <w:rPr>
          <w:lang w:val="en-US"/>
        </w:rPr>
        <w:t xml:space="preserve"> </w:t>
      </w:r>
    </w:p>
  </w:footnote>
  <w:footnote w:id="126">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7">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9" w:name="_Hlk148945810"/>
      <w:r w:rsidRPr="00F57D99">
        <w:rPr>
          <w:rFonts w:ascii="Consolas" w:hAnsi="Consolas"/>
          <w:lang w:val="en-GB"/>
        </w:rPr>
        <w:t>src/main/easy</w:t>
      </w:r>
      <w:bookmarkEnd w:id="259"/>
      <w:r>
        <w:rPr>
          <w:lang w:val="en-GB"/>
        </w:rPr>
        <w:t>.</w:t>
      </w:r>
    </w:p>
  </w:footnote>
  <w:footnote w:id="128">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9">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0">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1">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0" w:history="1">
        <w:r w:rsidRPr="00F55CEA">
          <w:rPr>
            <w:rStyle w:val="Hyperlink"/>
            <w:lang w:val="en-US"/>
          </w:rPr>
          <w:t>https://de.wikipedia.org/wiki/Markdown</w:t>
        </w:r>
      </w:hyperlink>
      <w:r>
        <w:rPr>
          <w:lang w:val="en-US"/>
        </w:rPr>
        <w:t xml:space="preserve"> </w:t>
      </w:r>
    </w:p>
  </w:footnote>
  <w:footnote w:id="132">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1" w:history="1">
        <w:r w:rsidRPr="00815D20">
          <w:rPr>
            <w:rStyle w:val="Hyperlink"/>
            <w:lang w:val="en-US"/>
          </w:rPr>
          <w:t>https://github.com/iip-ecosphere/platform/blob/main/platform/documentation/README.md</w:t>
        </w:r>
      </w:hyperlink>
      <w:r>
        <w:rPr>
          <w:lang w:val="en-US"/>
        </w:rPr>
        <w:t xml:space="preserve"> </w:t>
      </w:r>
    </w:p>
  </w:footnote>
  <w:footnote w:id="133">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4">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2" w:history="1">
        <w:r w:rsidRPr="00B02795">
          <w:rPr>
            <w:rStyle w:val="Hyperlink"/>
            <w:lang w:val="en-US"/>
          </w:rPr>
          <w:t>https://github.com/iip-ecosphere/platform/tree/main/platform/tools</w:t>
        </w:r>
      </w:hyperlink>
      <w:r>
        <w:rPr>
          <w:lang w:val="en-US"/>
        </w:rPr>
        <w:t xml:space="preserve"> </w:t>
      </w:r>
    </w:p>
  </w:footnote>
  <w:footnote w:id="135">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3" w:history="1">
        <w:r w:rsidRPr="00A332BC">
          <w:rPr>
            <w:rStyle w:val="Hyperlink"/>
            <w:lang w:val="en-US"/>
          </w:rPr>
          <w:t>https://github.com/iip-ecosphere/platform/</w:t>
        </w:r>
      </w:hyperlink>
    </w:p>
  </w:footnote>
  <w:footnote w:id="136">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4" w:history="1">
        <w:r w:rsidRPr="00A332BC">
          <w:rPr>
            <w:rStyle w:val="Hyperlink"/>
            <w:lang w:val="en-US"/>
          </w:rPr>
          <w:t>https://repo1.maven.org/maven2/de/iip-ecosphere/platform/</w:t>
        </w:r>
      </w:hyperlink>
      <w:r>
        <w:rPr>
          <w:lang w:val="en-US"/>
        </w:rPr>
        <w:t xml:space="preserve"> </w:t>
      </w:r>
    </w:p>
  </w:footnote>
  <w:footnote w:id="137">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5" w:history="1">
        <w:r w:rsidRPr="00A332BC">
          <w:rPr>
            <w:rStyle w:val="Hyperlink"/>
            <w:lang w:val="en-US"/>
          </w:rPr>
          <w:t>https://projects.sse.uni-hildesheim.de/qm/maven/de/iip-ecosphere/platform/</w:t>
        </w:r>
      </w:hyperlink>
      <w:r>
        <w:rPr>
          <w:lang w:val="en-US"/>
        </w:rPr>
        <w:t xml:space="preserve"> </w:t>
      </w:r>
    </w:p>
  </w:footnote>
  <w:footnote w:id="138">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9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7" w:history="1">
        <w:r w:rsidRPr="000F4128">
          <w:rPr>
            <w:rStyle w:val="Hyperlink"/>
            <w:lang w:val="en-GB"/>
          </w:rPr>
          <w:t>https://github.com/iip-ecosphere/platform/tree/main/platform/tools/Install</w:t>
        </w:r>
      </w:hyperlink>
      <w:r>
        <w:rPr>
          <w:lang w:val="en-GB"/>
        </w:rPr>
        <w:t xml:space="preserve"> </w:t>
      </w:r>
    </w:p>
  </w:footnote>
  <w:footnote w:id="139">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98" w:history="1">
        <w:r w:rsidRPr="000B1CCB">
          <w:rPr>
            <w:rStyle w:val="Hyperlink"/>
            <w:lang w:val="en-GB"/>
          </w:rPr>
          <w:t>https://jupyter.org/</w:t>
        </w:r>
      </w:hyperlink>
      <w:r>
        <w:rPr>
          <w:lang w:val="en-GB"/>
        </w:rPr>
        <w:t xml:space="preserve"> </w:t>
      </w:r>
    </w:p>
  </w:footnote>
  <w:footnote w:id="140">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99" w:history="1">
        <w:r w:rsidRPr="00556EE8">
          <w:rPr>
            <w:rStyle w:val="Hyperlink"/>
            <w:lang w:val="en-GB"/>
          </w:rPr>
          <w:t>https://github.com/iip-ecosphere/platform/blob/main/platform/tests/test.environment/README.md</w:t>
        </w:r>
      </w:hyperlink>
      <w:r>
        <w:rPr>
          <w:lang w:val="en-GB"/>
        </w:rPr>
        <w:t xml:space="preserve"> </w:t>
      </w:r>
    </w:p>
  </w:footnote>
  <w:footnote w:id="141">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2">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3">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4">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5">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https://en.wikipedia.org/wiki/Multitier_architecture</w:t>
        </w:r>
      </w:hyperlink>
      <w:r>
        <w:rPr>
          <w:lang w:val="en-US"/>
        </w:rPr>
        <w:t xml:space="preserve"> </w:t>
      </w:r>
    </w:p>
  </w:footnote>
  <w:footnote w:id="146">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7">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1" w:history="1">
        <w:r w:rsidRPr="009C3FDF">
          <w:rPr>
            <w:rStyle w:val="Hyperlink"/>
            <w:lang w:val="en-US"/>
          </w:rPr>
          <w:t>https://en.wikipedia.org/wiki/Builder_pattern</w:t>
        </w:r>
      </w:hyperlink>
      <w:r>
        <w:rPr>
          <w:lang w:val="en-US"/>
        </w:rPr>
        <w:t xml:space="preserve"> </w:t>
      </w:r>
    </w:p>
  </w:footnote>
  <w:footnote w:id="148">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2" w:history="1">
        <w:r w:rsidRPr="00FD5D39">
          <w:rPr>
            <w:rStyle w:val="Hyperlink"/>
            <w:lang w:val="en-US"/>
          </w:rPr>
          <w:t>https://en.wikipedia.org/wiki/Visitor_pattern</w:t>
        </w:r>
      </w:hyperlink>
      <w:r>
        <w:rPr>
          <w:lang w:val="en-US"/>
        </w:rPr>
        <w:t xml:space="preserve"> </w:t>
      </w:r>
    </w:p>
  </w:footnote>
  <w:footnote w:id="149">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3" w:history="1">
        <w:r w:rsidRPr="009C3FDF">
          <w:rPr>
            <w:rStyle w:val="Hyperlink"/>
            <w:lang w:val="en-US"/>
          </w:rPr>
          <w:t>https://en.wikipedia.org/wiki/Factory_method_pattern</w:t>
        </w:r>
      </w:hyperlink>
      <w:r>
        <w:rPr>
          <w:lang w:val="en-US"/>
        </w:rPr>
        <w:t xml:space="preserve"> </w:t>
      </w:r>
    </w:p>
  </w:footnote>
  <w:footnote w:id="150">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4"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71A1"/>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6C9"/>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3C48"/>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D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E23"/>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14"/>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F04"/>
    <w:rsid w:val="00A441D3"/>
    <w:rsid w:val="00A442A3"/>
    <w:rsid w:val="00A44441"/>
    <w:rsid w:val="00A4447F"/>
    <w:rsid w:val="00A44830"/>
    <w:rsid w:val="00A4493A"/>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2DC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6FD0"/>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wmf"/><Relationship Id="rId84" Type="http://schemas.openxmlformats.org/officeDocument/2006/relationships/hyperlink" Target="https://www.iiconsortium.org/pdf/IIRA-v1.9.pdf" TargetMode="External"/><Relationship Id="rId89" Type="http://schemas.openxmlformats.org/officeDocument/2006/relationships/hyperlink" Target="https://www.plattform-i40.de/IP/Redaktion/DE/Downloads/Publikation/Submodel_Templates-Asset_Administration_Shell-digital_nameplate.html" TargetMode="External"/><Relationship Id="rId112" Type="http://schemas.openxmlformats.org/officeDocument/2006/relationships/theme" Target="theme/theme1.xml"/><Relationship Id="rId16" Type="http://schemas.openxmlformats.org/officeDocument/2006/relationships/image" Target="media/image9.emf"/><Relationship Id="rId107" Type="http://schemas.openxmlformats.org/officeDocument/2006/relationships/header" Target="header2.xml"/><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industrialdigitaltwin.org/wp-content/uploads/2022/10/IDTA-02003-1-2_Submodel_TechnicalData.pdf" TargetMode="External"/><Relationship Id="rId95" Type="http://schemas.openxmlformats.org/officeDocument/2006/relationships/hyperlink" Target="https://industrialdigitaltwin.org/wp-content/uploads/2023/08/IDTA-02007-1-0_Submodel_Software-Nameplate.pdf"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www.plattform-i40.de/PI40/Redaktion/EN/Downloads/Publikation/LNI4.0-Testbed-Edge-Configuration_UsageViewEN.pdf?__blob=publicationFile&amp;v=5"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hyperlink" Target="https://industrialdigitaltwin.org/wp-content/uploads/2023/03/IDTA-02004-1-2_Submodel_Handover-Documentation.pdf" TargetMode="External"/><Relationship Id="rId96" Type="http://schemas.openxmlformats.org/officeDocument/2006/relationships/hyperlink" Target="https://doi.org/10.1016/j.infsof.2024.1076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www.omg.org/spec/UML/About-UML/" TargetMode="External"/><Relationship Id="rId94" Type="http://schemas.openxmlformats.org/officeDocument/2006/relationships/hyperlink" Target="https://industrialdigitaltwin.org/wp-content/uploads/2022/10/IDTA-02002-1-0_Submodel_ContactInformation.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industrialdigitaltwin.org/wp-content/uploads/2023/04/IDTA-02011-1-0_Submodel_HierarchicalStructuresEnablingBoM.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hyperlink" Target="https://www.plattform-i40.de/PI40/Redaktion/DE/Downloads/Publikation/verwaltungsschale-im-detail-pr%C3%A4sentation.html" TargetMode="External"/><Relationship Id="rId110"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industrialdigitaltwin.org/en/wp-content/uploads/sites/2/2023/03/IDTA-02008-1-1_Submodel_TimeSeriesData.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wmf"/><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internationaldataspaces.org/ids-ram-3-0/" TargetMode="External"/><Relationship Id="rId88" Type="http://schemas.openxmlformats.org/officeDocument/2006/relationships/hyperlink" Target="https://www.plattform-i40.de/PI40/Redaktion/EN/Downloads/Publikation/rami40-an-introduction.html" TargetMode="External"/><Relationship Id="rId111" Type="http://schemas.microsoft.com/office/2011/relationships/people" Target="people.xml"/></Relationships>
</file>

<file path=word/_rels/footnotes.xml.rels><?xml version="1.0" encoding="UTF-8" standalone="yes"?>
<Relationships xmlns="http://schemas.openxmlformats.org/package/2006/relationships"><Relationship Id="rId26" Type="http://schemas.openxmlformats.org/officeDocument/2006/relationships/hyperlink" Target="https://eclass.eu/" TargetMode="External"/><Relationship Id="rId21" Type="http://schemas.openxmlformats.org/officeDocument/2006/relationships/hyperlink" Target="https://www.amqp.org/" TargetMode="External"/><Relationship Id="rId42" Type="http://schemas.openxmlformats.org/officeDocument/2006/relationships/hyperlink" Target="https://www.heise.de/news/Java-Framework-Native-Spring-Anwendungen-laufen-ohne-die-JVM-5078681.html" TargetMode="External"/><Relationship Id="rId47" Type="http://schemas.openxmlformats.org/officeDocument/2006/relationships/hyperlink" Target="https://developers.google.com/protocol-buffers" TargetMode="External"/><Relationship Id="rId63" Type="http://schemas.openxmlformats.org/officeDocument/2006/relationships/hyperlink" Target="https://www.lfedge.org/projects/openhorizon/" TargetMode="External"/><Relationship Id="rId68" Type="http://schemas.openxmlformats.org/officeDocument/2006/relationships/hyperlink" Target="https://github.com/SSEHUB/EASyProducer" TargetMode="External"/><Relationship Id="rId84" Type="http://schemas.openxmlformats.org/officeDocument/2006/relationships/hyperlink" Target="https://jfrog.com/artifactory" TargetMode="External"/><Relationship Id="rId89" Type="http://schemas.openxmlformats.org/officeDocument/2006/relationships/hyperlink" Target="https://github.com/iip-ecosphere/platform/tree/main/platform/tools" TargetMode="External"/><Relationship Id="rId16" Type="http://schemas.openxmlformats.org/officeDocument/2006/relationships/hyperlink" Target="https://github.com/iip-ecosphere/platform/"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TooTallNate/Java-WebSocket" TargetMode="External"/><Relationship Id="rId37" Type="http://schemas.openxmlformats.org/officeDocument/2006/relationships/hyperlink" Target="https://www.joda.org/joda-time/" TargetMode="External"/><Relationship Id="rId53" Type="http://schemas.openxmlformats.org/officeDocument/2006/relationships/hyperlink" Target="https://www.eclipse.org/kapua/" TargetMode="External"/><Relationship Id="rId58" Type="http://schemas.openxmlformats.org/officeDocument/2006/relationships/hyperlink" Target="https://de.wikipedia.org/wiki/WebSocket" TargetMode="External"/><Relationship Id="rId74" Type="http://schemas.openxmlformats.org/officeDocument/2006/relationships/hyperlink" Target="https://github.com/pambrose/prometheus-proxy" TargetMode="External"/><Relationship Id="rId79" Type="http://schemas.openxmlformats.org/officeDocument/2006/relationships/hyperlink" Target="https://pypi.org/project/pyzbar/" TargetMode="External"/><Relationship Id="rId102" Type="http://schemas.openxmlformats.org/officeDocument/2006/relationships/hyperlink" Target="https://en.wikipedia.org/wiki/Visitor_pattern" TargetMode="External"/><Relationship Id="rId5" Type="http://schemas.openxmlformats.org/officeDocument/2006/relationships/hyperlink" Target="https://www.fab-os.org/" TargetMode="External"/><Relationship Id="rId90" Type="http://schemas.openxmlformats.org/officeDocument/2006/relationships/hyperlink" Target="https://de.wikipedia.org/wiki/Markdown" TargetMode="External"/><Relationship Id="rId95" Type="http://schemas.openxmlformats.org/officeDocument/2006/relationships/hyperlink" Target="https://projects.sse.uni-hildesheim.de/qm/maven/de/iip-ecosphere/platform/"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www.slf4j.org/" TargetMode="External"/><Relationship Id="rId43" Type="http://schemas.openxmlformats.org/officeDocument/2006/relationships/hyperlink" Target="https://iot.eclipse.org/" TargetMode="External"/><Relationship Id="rId48" Type="http://schemas.openxmlformats.org/officeDocument/2006/relationships/hyperlink" Target="https://netty.io/" TargetMode="External"/><Relationship Id="rId64" Type="http://schemas.openxmlformats.org/officeDocument/2006/relationships/hyperlink" Target="https://www.ibm.com/docs/en/edge-computing/4.1" TargetMode="External"/><Relationship Id="rId69" Type="http://schemas.openxmlformats.org/officeDocument/2006/relationships/hyperlink" Target="http://tdongsi.github.io/blog/2017/04/23/docker-out-of-docker/" TargetMode="External"/><Relationship Id="rId80" Type="http://schemas.openxmlformats.org/officeDocument/2006/relationships/hyperlink" Target="https://flower.dev/" TargetMode="External"/><Relationship Id="rId85" Type="http://schemas.openxmlformats.org/officeDocument/2006/relationships/hyperlink" Target="https://mokkapps.de/blog/how-to-build-an-angular-app-once-and-deploy-it-to-multiple-environments/" TargetMode="External"/><Relationship Id="rId12" Type="http://schemas.openxmlformats.org/officeDocument/2006/relationships/hyperlink" Target="https://github.com/iip-ecosphere/platform/" TargetMode="External"/><Relationship Id="rId17" Type="http://schemas.openxmlformats.org/officeDocument/2006/relationships/hyperlink" Target="https://projects.sse.uni-hildesheim.de/qm/maven/" TargetMode="External"/><Relationship Id="rId25" Type="http://schemas.openxmlformats.org/officeDocument/2006/relationships/hyperlink" Target="https://github.com/profesorfalken/jSensors" TargetMode="External"/><Relationship Id="rId33" Type="http://schemas.openxmlformats.org/officeDocument/2006/relationships/hyperlink" Target="https://github.com/oshi/oshi" TargetMode="External"/><Relationship Id="rId38" Type="http://schemas.openxmlformats.org/officeDocument/2006/relationships/hyperlink" Target="https://mina.apache.org/sshd-project/" TargetMode="External"/><Relationship Id="rId46" Type="http://schemas.openxmlformats.org/officeDocument/2006/relationships/hyperlink" Target="https://projects.eclipse.org/projects/iot.milo" TargetMode="External"/><Relationship Id="rId59" Type="http://schemas.openxmlformats.org/officeDocument/2006/relationships/hyperlink" Target="https://de.wikipedia.org/wiki/Remote_Procedure_Call" TargetMode="External"/><Relationship Id="rId67" Type="http://schemas.openxmlformats.org/officeDocument/2006/relationships/hyperlink" Target="https://github.com/digitalspider/jlxd" TargetMode="External"/><Relationship Id="rId103" Type="http://schemas.openxmlformats.org/officeDocument/2006/relationships/hyperlink" Target="https://en.wikipedia.org/wiki/Factory_method_pattern" TargetMode="External"/><Relationship Id="rId20" Type="http://schemas.openxmlformats.org/officeDocument/2006/relationships/hyperlink" Target="https://mqtt.org/" TargetMode="External"/><Relationship Id="rId41" Type="http://schemas.openxmlformats.org/officeDocument/2006/relationships/hyperlink" Target="https://spring.io/projects/spring-cloud-stream" TargetMode="External"/><Relationship Id="rId54" Type="http://schemas.openxmlformats.org/officeDocument/2006/relationships/hyperlink" Target="https://projects.eclipse.org/projects/iot.ponte" TargetMode="External"/><Relationship Id="rId62" Type="http://schemas.openxmlformats.org/officeDocument/2006/relationships/hyperlink" Target="https://sse.uni-hildesheim.de/aktuelles/detailansicht/weltweiter-marktfuehrer-unterstuetzt-universitaet-hildesheim-im-bereich-industrie-40/" TargetMode="External"/><Relationship Id="rId70" Type="http://schemas.openxmlformats.org/officeDocument/2006/relationships/hyperlink" Target="https://github.com/devicehive" TargetMode="External"/><Relationship Id="rId75" Type="http://schemas.openxmlformats.org/officeDocument/2006/relationships/hyperlink" Target="https://github.com/matjaz99/alertmonitor" TargetMode="External"/><Relationship Id="rId83" Type="http://schemas.openxmlformats.org/officeDocument/2006/relationships/hyperlink" Target="https://help.sonatype.com/repomanager3/product-information/download" TargetMode="External"/><Relationship Id="rId88" Type="http://schemas.openxmlformats.org/officeDocument/2006/relationships/hyperlink" Target="https://github.com/iip-ecosphere/platform/tree/main/platform/examples" TargetMode="External"/><Relationship Id="rId91" Type="http://schemas.openxmlformats.org/officeDocument/2006/relationships/hyperlink" Target="https://github.com/iip-ecosphere/platform/blob/main/platform/documentation/README.md" TargetMode="External"/><Relationship Id="rId96" Type="http://schemas.openxmlformats.org/officeDocument/2006/relationships/hyperlink" Target="https://github.com/iip-ecosphere/platform/blob/main/platform/documentation/INSTALL.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docs.oracle.com/javase/8/docs/api/java/util/ServiceLoader.html" TargetMode="External"/><Relationship Id="rId23" Type="http://schemas.openxmlformats.org/officeDocument/2006/relationships/hyperlink" Target="https://prometheus.io/" TargetMode="External"/><Relationship Id="rId28" Type="http://schemas.openxmlformats.org/officeDocument/2006/relationships/hyperlink" Target="https://github.com/snakeyaml/snakeyaml" TargetMode="External"/><Relationship Id="rId36" Type="http://schemas.openxmlformats.org/officeDocument/2006/relationships/hyperlink" Target="https://commons.apache.org/" TargetMode="External"/><Relationship Id="rId49" Type="http://schemas.openxmlformats.org/officeDocument/2006/relationships/hyperlink" Target="https://projects.eclipse.org/projects/iot.californium" TargetMode="External"/><Relationship Id="rId57" Type="http://schemas.openxmlformats.org/officeDocument/2006/relationships/hyperlink" Target="https://de.wikipedia.org/wiki/Representational_State_Transfer" TargetMode="External"/><Relationship Id="rId10" Type="http://schemas.openxmlformats.org/officeDocument/2006/relationships/hyperlink" Target="https://git-scm.com/" TargetMode="External"/><Relationship Id="rId31" Type="http://schemas.openxmlformats.org/officeDocument/2006/relationships/hyperlink" Target="https://jsoniter.com/" TargetMode="External"/><Relationship Id="rId44" Type="http://schemas.openxmlformats.org/officeDocument/2006/relationships/hyperlink" Target="https://projects.eclipse.org/projects/iot.paho" TargetMode="External"/><Relationship Id="rId52" Type="http://schemas.openxmlformats.org/officeDocument/2006/relationships/hyperlink" Target="https://projects.eclipse.org/projects/iot.agail" TargetMode="External"/><Relationship Id="rId60" Type="http://schemas.openxmlformats.org/officeDocument/2006/relationships/hyperlink" Target="https://grpc.io/" TargetMode="External"/><Relationship Id="rId65" Type="http://schemas.openxmlformats.org/officeDocument/2006/relationships/hyperlink" Target="https://kubernetes.io/de/" TargetMode="External"/><Relationship Id="rId73" Type="http://schemas.openxmlformats.org/officeDocument/2006/relationships/hyperlink" Target="https://github.com/openstack/swift" TargetMode="External"/><Relationship Id="rId78" Type="http://schemas.openxmlformats.org/officeDocument/2006/relationships/hyperlink" Target="https://zxing.org/w/decode.jspx" TargetMode="External"/><Relationship Id="rId81" Type="http://schemas.openxmlformats.org/officeDocument/2006/relationships/hyperlink" Target="https://mip-technology.de/" TargetMode="External"/><Relationship Id="rId86" Type="http://schemas.openxmlformats.org/officeDocument/2006/relationships/hyperlink" Target="https://github.com/kiprotect/hyper" TargetMode="External"/><Relationship Id="rId94" Type="http://schemas.openxmlformats.org/officeDocument/2006/relationships/hyperlink" Target="https://repo1.maven.org/maven2/de/iip-ecosphere/platform/" TargetMode="External"/><Relationship Id="rId99" Type="http://schemas.openxmlformats.org/officeDocument/2006/relationships/hyperlink" Target="https://github.com/iip-ecosphere/platform/blob/main/platform/tests/test.environment/README.md" TargetMode="External"/><Relationship Id="rId101" Type="http://schemas.openxmlformats.org/officeDocument/2006/relationships/hyperlink" Target="https://en.wikipedia.org/wiki/Builde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repo1.maven.org/maven2/de/iip-ecosphere/platform/" TargetMode="External"/><Relationship Id="rId39" Type="http://schemas.openxmlformats.org/officeDocument/2006/relationships/hyperlink" Target="https://micrometer.io/" TargetMode="External"/><Relationship Id="rId34" Type="http://schemas.openxmlformats.org/officeDocument/2006/relationships/hyperlink" Target="https://github.com/perwendel/spark" TargetMode="External"/><Relationship Id="rId50" Type="http://schemas.openxmlformats.org/officeDocument/2006/relationships/hyperlink" Target="https://projects.eclipse.org/projects/iot.leshan" TargetMode="External"/><Relationship Id="rId55" Type="http://schemas.openxmlformats.org/officeDocument/2006/relationships/hyperlink" Target="https://micrometer.io/" TargetMode="External"/><Relationship Id="rId76" Type="http://schemas.openxmlformats.org/officeDocument/2006/relationships/hyperlink" Target="https://heykodex.com/" TargetMode="External"/><Relationship Id="rId97" Type="http://schemas.openxmlformats.org/officeDocument/2006/relationships/hyperlink" Target="https://github.com/iip-ecosphere/platform/tree/main/platform/tools/Install" TargetMode="External"/><Relationship Id="rId104" Type="http://schemas.openxmlformats.org/officeDocument/2006/relationships/hyperlink" Target="https://docs.oracle.com/javase/9/docs/api/java/util/ServiceLoader.html" TargetMode="External"/><Relationship Id="rId7" Type="http://schemas.openxmlformats.org/officeDocument/2006/relationships/hyperlink" Target="https://www.data-infrastructure.eu/" TargetMode="External"/><Relationship Id="rId71" Type="http://schemas.openxmlformats.org/officeDocument/2006/relationships/hyperlink" Target="https://github.com/thingsboard/thingsboard" TargetMode="External"/><Relationship Id="rId92" Type="http://schemas.openxmlformats.org/officeDocument/2006/relationships/hyperlink" Target="https://github.com/iip-ecosphere/platform/tree/main/platform/tools" TargetMode="External"/><Relationship Id="rId2" Type="http://schemas.openxmlformats.org/officeDocument/2006/relationships/hyperlink" Target="https://regap.de" TargetMode="External"/><Relationship Id="rId29" Type="http://schemas.openxmlformats.org/officeDocument/2006/relationships/hyperlink" Target="https://github.com/FasterXML/jackson" TargetMode="External"/><Relationship Id="rId24" Type="http://schemas.openxmlformats.org/officeDocument/2006/relationships/hyperlink" Target="https://en.wikipedia.org/wiki/Adapter_pattern" TargetMode="External"/><Relationship Id="rId40" Type="http://schemas.openxmlformats.org/officeDocument/2006/relationships/hyperlink" Target="https://bytebuddy.net/" TargetMode="External"/><Relationship Id="rId45" Type="http://schemas.openxmlformats.org/officeDocument/2006/relationships/hyperlink" Target="https://projects.eclipse.org/projects/iot.hono" TargetMode="External"/><Relationship Id="rId66" Type="http://schemas.openxmlformats.org/officeDocument/2006/relationships/hyperlink" Target="https://www.docker.com/" TargetMode="External"/><Relationship Id="rId87" Type="http://schemas.openxmlformats.org/officeDocument/2006/relationships/hyperlink" Target="https://reference.opcfoundation.org/TMC/v200/docs/8.1" TargetMode="External"/><Relationship Id="rId61" Type="http://schemas.openxmlformats.org/officeDocument/2006/relationships/hyperlink" Target="https://www.phoenixcontact.com/online/portal/de?uri=pxc-oc-itemdetail:pid=1069208&amp;library=dede&amp;tab=1" TargetMode="External"/><Relationship Id="rId82" Type="http://schemas.openxmlformats.org/officeDocument/2006/relationships/hyperlink" Target="https://www.plattform-i40.de/IP/Redaktion/DE/Newsletter/2019/Ausgabe21/2019-21-Praxisbeispiel2.html" TargetMode="External"/><Relationship Id="rId19" Type="http://schemas.openxmlformats.org/officeDocument/2006/relationships/hyperlink" Target="https://search.maven.org/artifact/de.iip-ecosphere.platform/transport" TargetMode="External"/><Relationship Id="rId14" Type="http://schemas.openxmlformats.org/officeDocument/2006/relationships/hyperlink" Target="https://www.json.org/json-en.html" TargetMode="External"/><Relationship Id="rId30" Type="http://schemas.openxmlformats.org/officeDocument/2006/relationships/hyperlink" Target="https://mvnrepository.com/artifact/org.glassfish/javax.json" TargetMode="External"/><Relationship Id="rId35" Type="http://schemas.openxmlformats.org/officeDocument/2006/relationships/hyperlink" Target="https://hc.apache.org/" TargetMode="External"/><Relationship Id="rId56" Type="http://schemas.openxmlformats.org/officeDocument/2006/relationships/hyperlink" Target="https://micrometer.io/docs/concepts" TargetMode="External"/><Relationship Id="rId77" Type="http://schemas.openxmlformats.org/officeDocument/2006/relationships/hyperlink" Target="https://github.com/kiprotect/kodex" TargetMode="External"/><Relationship Id="rId100" Type="http://schemas.openxmlformats.org/officeDocument/2006/relationships/hyperlink" Target="https://en.wikipedia.org/wiki/Multitier_architecture" TargetMode="External"/><Relationship Id="rId8" Type="http://schemas.openxmlformats.org/officeDocument/2006/relationships/hyperlink" Target="https://www.eclipse.org/papyrus/" TargetMode="External"/><Relationship Id="rId51" Type="http://schemas.openxmlformats.org/officeDocument/2006/relationships/hyperlink" Target="https://projects.eclipse.org/projects/iot.tahu" TargetMode="External"/><Relationship Id="rId72" Type="http://schemas.openxmlformats.org/officeDocument/2006/relationships/hyperlink" Target="https://github.com/minio/minio" TargetMode="External"/><Relationship Id="rId93" Type="http://schemas.openxmlformats.org/officeDocument/2006/relationships/hyperlink" Target="https://github.com/iip-ecosphere/platform/" TargetMode="External"/><Relationship Id="rId98" Type="http://schemas.openxmlformats.org/officeDocument/2006/relationships/hyperlink" Target="https://jupyter.org/" TargetMode="External"/><Relationship Id="rId3" Type="http://schemas.openxmlformats.org/officeDocument/2006/relationships/hyperlink" Target="http://dapro-projekt.de/"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173</Pages>
  <Words>74620</Words>
  <Characters>425334</Characters>
  <Application>Microsoft Office Word</Application>
  <DocSecurity>0</DocSecurity>
  <Lines>3544</Lines>
  <Paragraphs>997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1305</cp:revision>
  <cp:lastPrinted>2025-12-04T13:20:00Z</cp:lastPrinted>
  <dcterms:created xsi:type="dcterms:W3CDTF">2023-03-06T10:45:00Z</dcterms:created>
  <dcterms:modified xsi:type="dcterms:W3CDTF">2025-12-04T13:23:00Z</dcterms:modified>
</cp:coreProperties>
</file>