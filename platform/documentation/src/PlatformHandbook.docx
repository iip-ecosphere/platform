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606843D"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3637C">
                              <w:rPr>
                                <w:rFonts w:ascii="Microsoft Sans Serif" w:hAnsi="Microsoft Sans Serif" w:cs="Microsoft Sans Serif"/>
                                <w:b/>
                                <w:noProof/>
                                <w:sz w:val="32"/>
                                <w:szCs w:val="32"/>
                                <w:highlight w:val="yellow"/>
                                <w:lang w:val="en-US"/>
                              </w:rPr>
                              <w:t>3/22/2025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606843D"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3637C">
                        <w:rPr>
                          <w:rFonts w:ascii="Microsoft Sans Serif" w:hAnsi="Microsoft Sans Serif" w:cs="Microsoft Sans Serif"/>
                          <w:b/>
                          <w:noProof/>
                          <w:sz w:val="32"/>
                          <w:szCs w:val="32"/>
                          <w:highlight w:val="yellow"/>
                          <w:lang w:val="en-US"/>
                        </w:rPr>
                        <w:t>3/22/2025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06DDEBB2"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2F0DA1A7"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w:t>
      </w:r>
      <w:bookmarkStart w:id="0" w:name="_GoBack"/>
      <w:bookmarkEnd w:id="0"/>
      <w:r w:rsidR="00C8759F">
        <w:rPr>
          <w:lang w:val="en-US"/>
        </w:rPr>
        <w:t>DBUS/TCP connector as well as Thomas Lepper and Aleks Arzer from PZH/IFW of the Leibniz University Hannover for their testing support and input.</w:t>
      </w:r>
      <w:r w:rsidR="008C0904">
        <w:rPr>
          <w:lang w:val="en-US"/>
        </w:rPr>
        <w:t xml:space="preserve"> We also would like to thank Christian Nikolajew for his work on the REST connector.</w:t>
      </w:r>
    </w:p>
    <w:p w14:paraId="38FF43E2" w14:textId="3084063A"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2064E15"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53637C">
              <w:rPr>
                <w:noProof/>
                <w:webHidden/>
              </w:rPr>
              <w:t>7</w:t>
            </w:r>
            <w:r w:rsidR="0019709A">
              <w:rPr>
                <w:noProof/>
                <w:webHidden/>
              </w:rPr>
              <w:fldChar w:fldCharType="end"/>
            </w:r>
          </w:hyperlink>
        </w:p>
        <w:p w14:paraId="2B01EF95" w14:textId="01711D62" w:rsidR="0019709A" w:rsidRDefault="000F2E17">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53637C">
              <w:rPr>
                <w:noProof/>
                <w:webHidden/>
              </w:rPr>
              <w:t>7</w:t>
            </w:r>
            <w:r w:rsidR="0019709A">
              <w:rPr>
                <w:noProof/>
                <w:webHidden/>
              </w:rPr>
              <w:fldChar w:fldCharType="end"/>
            </w:r>
          </w:hyperlink>
        </w:p>
        <w:p w14:paraId="0450EA58" w14:textId="4E26B355" w:rsidR="0019709A" w:rsidRDefault="000F2E17">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53637C">
              <w:rPr>
                <w:noProof/>
                <w:webHidden/>
              </w:rPr>
              <w:t>8</w:t>
            </w:r>
            <w:r w:rsidR="0019709A">
              <w:rPr>
                <w:noProof/>
                <w:webHidden/>
              </w:rPr>
              <w:fldChar w:fldCharType="end"/>
            </w:r>
          </w:hyperlink>
        </w:p>
        <w:p w14:paraId="2F3AE2D3" w14:textId="3B5E2C39" w:rsidR="0019709A" w:rsidRDefault="000F2E17">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53637C">
              <w:rPr>
                <w:noProof/>
                <w:webHidden/>
              </w:rPr>
              <w:t>9</w:t>
            </w:r>
            <w:r w:rsidR="0019709A">
              <w:rPr>
                <w:noProof/>
                <w:webHidden/>
              </w:rPr>
              <w:fldChar w:fldCharType="end"/>
            </w:r>
          </w:hyperlink>
        </w:p>
        <w:p w14:paraId="011C7C9E" w14:textId="15AD3239" w:rsidR="0019709A" w:rsidRDefault="000F2E17">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53637C">
              <w:rPr>
                <w:noProof/>
                <w:webHidden/>
              </w:rPr>
              <w:t>11</w:t>
            </w:r>
            <w:r w:rsidR="0019709A">
              <w:rPr>
                <w:noProof/>
                <w:webHidden/>
              </w:rPr>
              <w:fldChar w:fldCharType="end"/>
            </w:r>
          </w:hyperlink>
        </w:p>
        <w:p w14:paraId="3CE56335" w14:textId="4E01B56A" w:rsidR="0019709A" w:rsidRDefault="000F2E17">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53637C">
              <w:rPr>
                <w:noProof/>
                <w:webHidden/>
              </w:rPr>
              <w:t>15</w:t>
            </w:r>
            <w:r w:rsidR="0019709A">
              <w:rPr>
                <w:noProof/>
                <w:webHidden/>
              </w:rPr>
              <w:fldChar w:fldCharType="end"/>
            </w:r>
          </w:hyperlink>
        </w:p>
        <w:p w14:paraId="471BCFBB" w14:textId="4387A6BB" w:rsidR="0019709A" w:rsidRDefault="000F2E17">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53637C">
              <w:rPr>
                <w:noProof/>
                <w:webHidden/>
              </w:rPr>
              <w:t>15</w:t>
            </w:r>
            <w:r w:rsidR="0019709A">
              <w:rPr>
                <w:noProof/>
                <w:webHidden/>
              </w:rPr>
              <w:fldChar w:fldCharType="end"/>
            </w:r>
          </w:hyperlink>
        </w:p>
        <w:p w14:paraId="10FD1852" w14:textId="0F609447" w:rsidR="0019709A" w:rsidRDefault="000F2E17">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53637C">
              <w:rPr>
                <w:noProof/>
                <w:webHidden/>
              </w:rPr>
              <w:t>19</w:t>
            </w:r>
            <w:r w:rsidR="0019709A">
              <w:rPr>
                <w:noProof/>
                <w:webHidden/>
              </w:rPr>
              <w:fldChar w:fldCharType="end"/>
            </w:r>
          </w:hyperlink>
        </w:p>
        <w:p w14:paraId="589ABE08" w14:textId="35E4741E" w:rsidR="0019709A" w:rsidRDefault="000F2E17">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53637C">
              <w:rPr>
                <w:noProof/>
                <w:webHidden/>
              </w:rPr>
              <w:t>20</w:t>
            </w:r>
            <w:r w:rsidR="0019709A">
              <w:rPr>
                <w:noProof/>
                <w:webHidden/>
              </w:rPr>
              <w:fldChar w:fldCharType="end"/>
            </w:r>
          </w:hyperlink>
        </w:p>
        <w:p w14:paraId="4379143E" w14:textId="096C71A1" w:rsidR="0019709A" w:rsidRDefault="000F2E17">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53637C">
              <w:rPr>
                <w:noProof/>
                <w:webHidden/>
              </w:rPr>
              <w:t>21</w:t>
            </w:r>
            <w:r w:rsidR="0019709A">
              <w:rPr>
                <w:noProof/>
                <w:webHidden/>
              </w:rPr>
              <w:fldChar w:fldCharType="end"/>
            </w:r>
          </w:hyperlink>
        </w:p>
        <w:p w14:paraId="170A787A" w14:textId="33D23144" w:rsidR="0019709A" w:rsidRDefault="000F2E17">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53637C">
              <w:rPr>
                <w:noProof/>
                <w:webHidden/>
              </w:rPr>
              <w:t>22</w:t>
            </w:r>
            <w:r w:rsidR="0019709A">
              <w:rPr>
                <w:noProof/>
                <w:webHidden/>
              </w:rPr>
              <w:fldChar w:fldCharType="end"/>
            </w:r>
          </w:hyperlink>
        </w:p>
        <w:p w14:paraId="07BC8DA8" w14:textId="489C9EEA" w:rsidR="0019709A" w:rsidRDefault="000F2E17">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53637C">
              <w:rPr>
                <w:noProof/>
                <w:webHidden/>
              </w:rPr>
              <w:t>25</w:t>
            </w:r>
            <w:r w:rsidR="0019709A">
              <w:rPr>
                <w:noProof/>
                <w:webHidden/>
              </w:rPr>
              <w:fldChar w:fldCharType="end"/>
            </w:r>
          </w:hyperlink>
        </w:p>
        <w:p w14:paraId="67931562" w14:textId="1C2EFAAE" w:rsidR="0019709A" w:rsidRDefault="000F2E17">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53637C">
              <w:rPr>
                <w:noProof/>
                <w:webHidden/>
              </w:rPr>
              <w:t>25</w:t>
            </w:r>
            <w:r w:rsidR="0019709A">
              <w:rPr>
                <w:noProof/>
                <w:webHidden/>
              </w:rPr>
              <w:fldChar w:fldCharType="end"/>
            </w:r>
          </w:hyperlink>
        </w:p>
        <w:p w14:paraId="10A84904" w14:textId="135F7836" w:rsidR="0019709A" w:rsidRDefault="000F2E17">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53637C">
              <w:rPr>
                <w:noProof/>
                <w:webHidden/>
              </w:rPr>
              <w:t>27</w:t>
            </w:r>
            <w:r w:rsidR="0019709A">
              <w:rPr>
                <w:noProof/>
                <w:webHidden/>
              </w:rPr>
              <w:fldChar w:fldCharType="end"/>
            </w:r>
          </w:hyperlink>
        </w:p>
        <w:p w14:paraId="2305CDF6" w14:textId="4108647F" w:rsidR="0019709A" w:rsidRDefault="000F2E17">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53637C">
              <w:rPr>
                <w:noProof/>
                <w:webHidden/>
              </w:rPr>
              <w:t>27</w:t>
            </w:r>
            <w:r w:rsidR="0019709A">
              <w:rPr>
                <w:noProof/>
                <w:webHidden/>
              </w:rPr>
              <w:fldChar w:fldCharType="end"/>
            </w:r>
          </w:hyperlink>
        </w:p>
        <w:p w14:paraId="30BB0FFD" w14:textId="0C196635" w:rsidR="0019709A" w:rsidRDefault="000F2E17">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53637C">
              <w:rPr>
                <w:noProof/>
                <w:webHidden/>
              </w:rPr>
              <w:t>32</w:t>
            </w:r>
            <w:r w:rsidR="0019709A">
              <w:rPr>
                <w:noProof/>
                <w:webHidden/>
              </w:rPr>
              <w:fldChar w:fldCharType="end"/>
            </w:r>
          </w:hyperlink>
        </w:p>
        <w:p w14:paraId="13612A8A" w14:textId="5B4E0C78" w:rsidR="0019709A" w:rsidRDefault="000F2E17">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53637C">
              <w:rPr>
                <w:noProof/>
                <w:webHidden/>
              </w:rPr>
              <w:t>32</w:t>
            </w:r>
            <w:r w:rsidR="0019709A">
              <w:rPr>
                <w:noProof/>
                <w:webHidden/>
              </w:rPr>
              <w:fldChar w:fldCharType="end"/>
            </w:r>
          </w:hyperlink>
        </w:p>
        <w:p w14:paraId="11A9AA81" w14:textId="4C238038" w:rsidR="0019709A" w:rsidRDefault="000F2E17">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53637C">
              <w:rPr>
                <w:noProof/>
                <w:webHidden/>
              </w:rPr>
              <w:t>33</w:t>
            </w:r>
            <w:r w:rsidR="0019709A">
              <w:rPr>
                <w:noProof/>
                <w:webHidden/>
              </w:rPr>
              <w:fldChar w:fldCharType="end"/>
            </w:r>
          </w:hyperlink>
        </w:p>
        <w:p w14:paraId="34FEDD72" w14:textId="1858CBFD" w:rsidR="0019709A" w:rsidRDefault="000F2E17">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53637C">
              <w:rPr>
                <w:noProof/>
                <w:webHidden/>
              </w:rPr>
              <w:t>34</w:t>
            </w:r>
            <w:r w:rsidR="0019709A">
              <w:rPr>
                <w:noProof/>
                <w:webHidden/>
              </w:rPr>
              <w:fldChar w:fldCharType="end"/>
            </w:r>
          </w:hyperlink>
        </w:p>
        <w:p w14:paraId="30823C4D" w14:textId="20DBCE35" w:rsidR="0019709A" w:rsidRDefault="000F2E17">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53637C">
              <w:rPr>
                <w:noProof/>
                <w:webHidden/>
              </w:rPr>
              <w:t>34</w:t>
            </w:r>
            <w:r w:rsidR="0019709A">
              <w:rPr>
                <w:noProof/>
                <w:webHidden/>
              </w:rPr>
              <w:fldChar w:fldCharType="end"/>
            </w:r>
          </w:hyperlink>
        </w:p>
        <w:p w14:paraId="0F50204E" w14:textId="4A688A0D" w:rsidR="0019709A" w:rsidRDefault="000F2E17">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53637C">
              <w:rPr>
                <w:noProof/>
                <w:webHidden/>
              </w:rPr>
              <w:t>34</w:t>
            </w:r>
            <w:r w:rsidR="0019709A">
              <w:rPr>
                <w:noProof/>
                <w:webHidden/>
              </w:rPr>
              <w:fldChar w:fldCharType="end"/>
            </w:r>
          </w:hyperlink>
        </w:p>
        <w:p w14:paraId="0FF40B02" w14:textId="30792ABB" w:rsidR="0019709A" w:rsidRDefault="000F2E17">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53637C">
              <w:rPr>
                <w:noProof/>
                <w:webHidden/>
              </w:rPr>
              <w:t>35</w:t>
            </w:r>
            <w:r w:rsidR="0019709A">
              <w:rPr>
                <w:noProof/>
                <w:webHidden/>
              </w:rPr>
              <w:fldChar w:fldCharType="end"/>
            </w:r>
          </w:hyperlink>
        </w:p>
        <w:p w14:paraId="205707D2" w14:textId="5EDAAD4C" w:rsidR="0019709A" w:rsidRDefault="000F2E17">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53637C">
              <w:rPr>
                <w:noProof/>
                <w:webHidden/>
              </w:rPr>
              <w:t>35</w:t>
            </w:r>
            <w:r w:rsidR="0019709A">
              <w:rPr>
                <w:noProof/>
                <w:webHidden/>
              </w:rPr>
              <w:fldChar w:fldCharType="end"/>
            </w:r>
          </w:hyperlink>
        </w:p>
        <w:p w14:paraId="45D3D0B1" w14:textId="0AF4C4FD" w:rsidR="0019709A" w:rsidRDefault="000F2E17">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53637C">
              <w:rPr>
                <w:noProof/>
                <w:webHidden/>
              </w:rPr>
              <w:t>36</w:t>
            </w:r>
            <w:r w:rsidR="0019709A">
              <w:rPr>
                <w:noProof/>
                <w:webHidden/>
              </w:rPr>
              <w:fldChar w:fldCharType="end"/>
            </w:r>
          </w:hyperlink>
        </w:p>
        <w:p w14:paraId="69F9E220" w14:textId="087B2DFD" w:rsidR="0019709A" w:rsidRDefault="000F2E17">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53637C">
              <w:rPr>
                <w:noProof/>
                <w:webHidden/>
              </w:rPr>
              <w:t>37</w:t>
            </w:r>
            <w:r w:rsidR="0019709A">
              <w:rPr>
                <w:noProof/>
                <w:webHidden/>
              </w:rPr>
              <w:fldChar w:fldCharType="end"/>
            </w:r>
          </w:hyperlink>
        </w:p>
        <w:p w14:paraId="3264DEEF" w14:textId="2C010289" w:rsidR="0019709A" w:rsidRDefault="000F2E17">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53637C">
              <w:rPr>
                <w:noProof/>
                <w:webHidden/>
              </w:rPr>
              <w:t>37</w:t>
            </w:r>
            <w:r w:rsidR="0019709A">
              <w:rPr>
                <w:noProof/>
                <w:webHidden/>
              </w:rPr>
              <w:fldChar w:fldCharType="end"/>
            </w:r>
          </w:hyperlink>
        </w:p>
        <w:p w14:paraId="62C95395" w14:textId="3090A825" w:rsidR="0019709A" w:rsidRDefault="000F2E17">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53637C">
              <w:rPr>
                <w:noProof/>
                <w:webHidden/>
              </w:rPr>
              <w:t>48</w:t>
            </w:r>
            <w:r w:rsidR="0019709A">
              <w:rPr>
                <w:noProof/>
                <w:webHidden/>
              </w:rPr>
              <w:fldChar w:fldCharType="end"/>
            </w:r>
          </w:hyperlink>
        </w:p>
        <w:p w14:paraId="60987662" w14:textId="6CDCA8D1" w:rsidR="0019709A" w:rsidRDefault="000F2E17">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53637C">
              <w:rPr>
                <w:noProof/>
                <w:webHidden/>
              </w:rPr>
              <w:t>59</w:t>
            </w:r>
            <w:r w:rsidR="0019709A">
              <w:rPr>
                <w:noProof/>
                <w:webHidden/>
              </w:rPr>
              <w:fldChar w:fldCharType="end"/>
            </w:r>
          </w:hyperlink>
        </w:p>
        <w:p w14:paraId="54028616" w14:textId="42DCAC92" w:rsidR="0019709A" w:rsidRDefault="000F2E17">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53637C">
              <w:rPr>
                <w:noProof/>
                <w:webHidden/>
              </w:rPr>
              <w:t>59</w:t>
            </w:r>
            <w:r w:rsidR="0019709A">
              <w:rPr>
                <w:noProof/>
                <w:webHidden/>
              </w:rPr>
              <w:fldChar w:fldCharType="end"/>
            </w:r>
          </w:hyperlink>
        </w:p>
        <w:p w14:paraId="7FDED6D3" w14:textId="5B065A29" w:rsidR="0019709A" w:rsidRDefault="000F2E17">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53637C">
              <w:rPr>
                <w:noProof/>
                <w:webHidden/>
              </w:rPr>
              <w:t>61</w:t>
            </w:r>
            <w:r w:rsidR="0019709A">
              <w:rPr>
                <w:noProof/>
                <w:webHidden/>
              </w:rPr>
              <w:fldChar w:fldCharType="end"/>
            </w:r>
          </w:hyperlink>
        </w:p>
        <w:p w14:paraId="22E45EE1" w14:textId="1470A899" w:rsidR="0019709A" w:rsidRDefault="000F2E17">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53637C">
              <w:rPr>
                <w:noProof/>
                <w:webHidden/>
              </w:rPr>
              <w:t>69</w:t>
            </w:r>
            <w:r w:rsidR="0019709A">
              <w:rPr>
                <w:noProof/>
                <w:webHidden/>
              </w:rPr>
              <w:fldChar w:fldCharType="end"/>
            </w:r>
          </w:hyperlink>
        </w:p>
        <w:p w14:paraId="2E18ABE4" w14:textId="510F19DF" w:rsidR="0019709A" w:rsidRDefault="000F2E17">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53637C">
              <w:rPr>
                <w:noProof/>
                <w:webHidden/>
              </w:rPr>
              <w:t>75</w:t>
            </w:r>
            <w:r w:rsidR="0019709A">
              <w:rPr>
                <w:noProof/>
                <w:webHidden/>
              </w:rPr>
              <w:fldChar w:fldCharType="end"/>
            </w:r>
          </w:hyperlink>
        </w:p>
        <w:p w14:paraId="03870E9E" w14:textId="4AFC2B03" w:rsidR="0019709A" w:rsidRDefault="000F2E17">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53637C">
              <w:rPr>
                <w:noProof/>
                <w:webHidden/>
              </w:rPr>
              <w:t>76</w:t>
            </w:r>
            <w:r w:rsidR="0019709A">
              <w:rPr>
                <w:noProof/>
                <w:webHidden/>
              </w:rPr>
              <w:fldChar w:fldCharType="end"/>
            </w:r>
          </w:hyperlink>
        </w:p>
        <w:p w14:paraId="6F486D22" w14:textId="0ABBE79C" w:rsidR="0019709A" w:rsidRDefault="000F2E17">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53637C">
              <w:rPr>
                <w:noProof/>
                <w:webHidden/>
              </w:rPr>
              <w:t>82</w:t>
            </w:r>
            <w:r w:rsidR="0019709A">
              <w:rPr>
                <w:noProof/>
                <w:webHidden/>
              </w:rPr>
              <w:fldChar w:fldCharType="end"/>
            </w:r>
          </w:hyperlink>
        </w:p>
        <w:p w14:paraId="488F91DC" w14:textId="50E315DE" w:rsidR="0019709A" w:rsidRDefault="000F2E17">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53637C">
              <w:rPr>
                <w:noProof/>
                <w:webHidden/>
              </w:rPr>
              <w:t>86</w:t>
            </w:r>
            <w:r w:rsidR="0019709A">
              <w:rPr>
                <w:noProof/>
                <w:webHidden/>
              </w:rPr>
              <w:fldChar w:fldCharType="end"/>
            </w:r>
          </w:hyperlink>
        </w:p>
        <w:p w14:paraId="46DB7CF6" w14:textId="25D09F37" w:rsidR="0019709A" w:rsidRDefault="000F2E17">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53637C">
              <w:rPr>
                <w:noProof/>
                <w:webHidden/>
              </w:rPr>
              <w:t>88</w:t>
            </w:r>
            <w:r w:rsidR="0019709A">
              <w:rPr>
                <w:noProof/>
                <w:webHidden/>
              </w:rPr>
              <w:fldChar w:fldCharType="end"/>
            </w:r>
          </w:hyperlink>
        </w:p>
        <w:p w14:paraId="6D55D39D" w14:textId="67E2F951" w:rsidR="0019709A" w:rsidRDefault="000F2E17">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53637C">
              <w:rPr>
                <w:noProof/>
                <w:webHidden/>
              </w:rPr>
              <w:t>88</w:t>
            </w:r>
            <w:r w:rsidR="0019709A">
              <w:rPr>
                <w:noProof/>
                <w:webHidden/>
              </w:rPr>
              <w:fldChar w:fldCharType="end"/>
            </w:r>
          </w:hyperlink>
        </w:p>
        <w:p w14:paraId="10A41D9B" w14:textId="14E873AD" w:rsidR="0019709A" w:rsidRDefault="000F2E17">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53637C">
              <w:rPr>
                <w:noProof/>
                <w:webHidden/>
              </w:rPr>
              <w:t>90</w:t>
            </w:r>
            <w:r w:rsidR="0019709A">
              <w:rPr>
                <w:noProof/>
                <w:webHidden/>
              </w:rPr>
              <w:fldChar w:fldCharType="end"/>
            </w:r>
          </w:hyperlink>
        </w:p>
        <w:p w14:paraId="0310889F" w14:textId="0AFF6DA9" w:rsidR="0019709A" w:rsidRDefault="000F2E17">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53637C">
              <w:rPr>
                <w:noProof/>
                <w:webHidden/>
              </w:rPr>
              <w:t>90</w:t>
            </w:r>
            <w:r w:rsidR="0019709A">
              <w:rPr>
                <w:noProof/>
                <w:webHidden/>
              </w:rPr>
              <w:fldChar w:fldCharType="end"/>
            </w:r>
          </w:hyperlink>
        </w:p>
        <w:p w14:paraId="2C55EFEA" w14:textId="267A9917" w:rsidR="0019709A" w:rsidRDefault="000F2E17">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53637C">
              <w:rPr>
                <w:noProof/>
                <w:webHidden/>
              </w:rPr>
              <w:t>91</w:t>
            </w:r>
            <w:r w:rsidR="0019709A">
              <w:rPr>
                <w:noProof/>
                <w:webHidden/>
              </w:rPr>
              <w:fldChar w:fldCharType="end"/>
            </w:r>
          </w:hyperlink>
        </w:p>
        <w:p w14:paraId="77E1A7AB" w14:textId="38AD8D4C" w:rsidR="0019709A" w:rsidRDefault="000F2E17">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53637C">
              <w:rPr>
                <w:noProof/>
                <w:webHidden/>
              </w:rPr>
              <w:t>91</w:t>
            </w:r>
            <w:r w:rsidR="0019709A">
              <w:rPr>
                <w:noProof/>
                <w:webHidden/>
              </w:rPr>
              <w:fldChar w:fldCharType="end"/>
            </w:r>
          </w:hyperlink>
        </w:p>
        <w:p w14:paraId="26EA3CCA" w14:textId="600F0EAE" w:rsidR="0019709A" w:rsidRDefault="000F2E17">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53637C">
              <w:rPr>
                <w:noProof/>
                <w:webHidden/>
              </w:rPr>
              <w:t>92</w:t>
            </w:r>
            <w:r w:rsidR="0019709A">
              <w:rPr>
                <w:noProof/>
                <w:webHidden/>
              </w:rPr>
              <w:fldChar w:fldCharType="end"/>
            </w:r>
          </w:hyperlink>
        </w:p>
        <w:p w14:paraId="032AD9FE" w14:textId="3E6B6EA6" w:rsidR="0019709A" w:rsidRDefault="000F2E17">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53637C">
              <w:rPr>
                <w:noProof/>
                <w:webHidden/>
              </w:rPr>
              <w:t>94</w:t>
            </w:r>
            <w:r w:rsidR="0019709A">
              <w:rPr>
                <w:noProof/>
                <w:webHidden/>
              </w:rPr>
              <w:fldChar w:fldCharType="end"/>
            </w:r>
          </w:hyperlink>
        </w:p>
        <w:p w14:paraId="1DF99920" w14:textId="74E9D902" w:rsidR="0019709A" w:rsidRDefault="000F2E17">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53637C">
              <w:rPr>
                <w:noProof/>
                <w:webHidden/>
              </w:rPr>
              <w:t>94</w:t>
            </w:r>
            <w:r w:rsidR="0019709A">
              <w:rPr>
                <w:noProof/>
                <w:webHidden/>
              </w:rPr>
              <w:fldChar w:fldCharType="end"/>
            </w:r>
          </w:hyperlink>
        </w:p>
        <w:p w14:paraId="0B742EC8" w14:textId="3F5FC1BE" w:rsidR="0019709A" w:rsidRDefault="000F2E17">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53637C">
              <w:rPr>
                <w:noProof/>
                <w:webHidden/>
              </w:rPr>
              <w:t>97</w:t>
            </w:r>
            <w:r w:rsidR="0019709A">
              <w:rPr>
                <w:noProof/>
                <w:webHidden/>
              </w:rPr>
              <w:fldChar w:fldCharType="end"/>
            </w:r>
          </w:hyperlink>
        </w:p>
        <w:p w14:paraId="03336416" w14:textId="0F8691C3" w:rsidR="0019709A" w:rsidRDefault="000F2E17">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53637C">
              <w:rPr>
                <w:noProof/>
                <w:webHidden/>
              </w:rPr>
              <w:t>104</w:t>
            </w:r>
            <w:r w:rsidR="0019709A">
              <w:rPr>
                <w:noProof/>
                <w:webHidden/>
              </w:rPr>
              <w:fldChar w:fldCharType="end"/>
            </w:r>
          </w:hyperlink>
        </w:p>
        <w:p w14:paraId="659340A9" w14:textId="6958BDE2" w:rsidR="0019709A" w:rsidRDefault="000F2E17">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53637C">
              <w:rPr>
                <w:noProof/>
                <w:webHidden/>
              </w:rPr>
              <w:t>107</w:t>
            </w:r>
            <w:r w:rsidR="0019709A">
              <w:rPr>
                <w:noProof/>
                <w:webHidden/>
              </w:rPr>
              <w:fldChar w:fldCharType="end"/>
            </w:r>
          </w:hyperlink>
        </w:p>
        <w:p w14:paraId="5D2474BA" w14:textId="29F89329" w:rsidR="0019709A" w:rsidRDefault="000F2E17">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53637C">
              <w:rPr>
                <w:noProof/>
                <w:webHidden/>
              </w:rPr>
              <w:t>110</w:t>
            </w:r>
            <w:r w:rsidR="0019709A">
              <w:rPr>
                <w:noProof/>
                <w:webHidden/>
              </w:rPr>
              <w:fldChar w:fldCharType="end"/>
            </w:r>
          </w:hyperlink>
        </w:p>
        <w:p w14:paraId="5A9EF28A" w14:textId="669B644E" w:rsidR="0019709A" w:rsidRDefault="000F2E17">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53637C">
              <w:rPr>
                <w:noProof/>
                <w:webHidden/>
              </w:rPr>
              <w:t>114</w:t>
            </w:r>
            <w:r w:rsidR="0019709A">
              <w:rPr>
                <w:noProof/>
                <w:webHidden/>
              </w:rPr>
              <w:fldChar w:fldCharType="end"/>
            </w:r>
          </w:hyperlink>
        </w:p>
        <w:p w14:paraId="1ECB7259" w14:textId="006866D2" w:rsidR="0019709A" w:rsidRDefault="000F2E17">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53637C">
              <w:rPr>
                <w:noProof/>
                <w:webHidden/>
              </w:rPr>
              <w:t>120</w:t>
            </w:r>
            <w:r w:rsidR="0019709A">
              <w:rPr>
                <w:noProof/>
                <w:webHidden/>
              </w:rPr>
              <w:fldChar w:fldCharType="end"/>
            </w:r>
          </w:hyperlink>
        </w:p>
        <w:p w14:paraId="7DEE8E7B" w14:textId="069BF45D" w:rsidR="0019709A" w:rsidRDefault="000F2E17">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53637C">
              <w:rPr>
                <w:noProof/>
                <w:webHidden/>
              </w:rPr>
              <w:t>125</w:t>
            </w:r>
            <w:r w:rsidR="0019709A">
              <w:rPr>
                <w:noProof/>
                <w:webHidden/>
              </w:rPr>
              <w:fldChar w:fldCharType="end"/>
            </w:r>
          </w:hyperlink>
        </w:p>
        <w:p w14:paraId="43DCEFD5" w14:textId="49D14CE3" w:rsidR="0019709A" w:rsidRDefault="000F2E17">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53637C">
              <w:rPr>
                <w:noProof/>
                <w:webHidden/>
              </w:rPr>
              <w:t>126</w:t>
            </w:r>
            <w:r w:rsidR="0019709A">
              <w:rPr>
                <w:noProof/>
                <w:webHidden/>
              </w:rPr>
              <w:fldChar w:fldCharType="end"/>
            </w:r>
          </w:hyperlink>
        </w:p>
        <w:p w14:paraId="0DE98EA1" w14:textId="202D40DF" w:rsidR="0019709A" w:rsidRDefault="000F2E17">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53637C">
              <w:rPr>
                <w:noProof/>
                <w:webHidden/>
              </w:rPr>
              <w:t>127</w:t>
            </w:r>
            <w:r w:rsidR="0019709A">
              <w:rPr>
                <w:noProof/>
                <w:webHidden/>
              </w:rPr>
              <w:fldChar w:fldCharType="end"/>
            </w:r>
          </w:hyperlink>
        </w:p>
        <w:p w14:paraId="54117E92" w14:textId="3FA5ACE0" w:rsidR="0019709A" w:rsidRDefault="000F2E17">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53637C">
              <w:rPr>
                <w:noProof/>
                <w:webHidden/>
              </w:rPr>
              <w:t>127</w:t>
            </w:r>
            <w:r w:rsidR="0019709A">
              <w:rPr>
                <w:noProof/>
                <w:webHidden/>
              </w:rPr>
              <w:fldChar w:fldCharType="end"/>
            </w:r>
          </w:hyperlink>
        </w:p>
        <w:p w14:paraId="3E3176D7" w14:textId="7AECDCC6" w:rsidR="0019709A" w:rsidRDefault="000F2E17">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53637C">
              <w:rPr>
                <w:noProof/>
                <w:webHidden/>
              </w:rPr>
              <w:t>128</w:t>
            </w:r>
            <w:r w:rsidR="0019709A">
              <w:rPr>
                <w:noProof/>
                <w:webHidden/>
              </w:rPr>
              <w:fldChar w:fldCharType="end"/>
            </w:r>
          </w:hyperlink>
        </w:p>
        <w:p w14:paraId="0AA8DABE" w14:textId="5570C2D2" w:rsidR="0019709A" w:rsidRDefault="000F2E17">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53637C">
              <w:rPr>
                <w:noProof/>
                <w:webHidden/>
              </w:rPr>
              <w:t>129</w:t>
            </w:r>
            <w:r w:rsidR="0019709A">
              <w:rPr>
                <w:noProof/>
                <w:webHidden/>
              </w:rPr>
              <w:fldChar w:fldCharType="end"/>
            </w:r>
          </w:hyperlink>
        </w:p>
        <w:p w14:paraId="0ADC6D30" w14:textId="2078E6E8" w:rsidR="0019709A" w:rsidRDefault="000F2E17">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53637C">
              <w:rPr>
                <w:noProof/>
                <w:webHidden/>
              </w:rPr>
              <w:t>132</w:t>
            </w:r>
            <w:r w:rsidR="0019709A">
              <w:rPr>
                <w:noProof/>
                <w:webHidden/>
              </w:rPr>
              <w:fldChar w:fldCharType="end"/>
            </w:r>
          </w:hyperlink>
        </w:p>
        <w:p w14:paraId="45558CD3" w14:textId="61D274E3" w:rsidR="0019709A" w:rsidRDefault="000F2E17">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53637C">
              <w:rPr>
                <w:noProof/>
                <w:webHidden/>
              </w:rPr>
              <w:t>133</w:t>
            </w:r>
            <w:r w:rsidR="0019709A">
              <w:rPr>
                <w:noProof/>
                <w:webHidden/>
              </w:rPr>
              <w:fldChar w:fldCharType="end"/>
            </w:r>
          </w:hyperlink>
        </w:p>
        <w:p w14:paraId="7E0851F1" w14:textId="2E6688CC" w:rsidR="0019709A" w:rsidRDefault="000F2E17">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53637C">
              <w:rPr>
                <w:noProof/>
                <w:webHidden/>
              </w:rPr>
              <w:t>134</w:t>
            </w:r>
            <w:r w:rsidR="0019709A">
              <w:rPr>
                <w:noProof/>
                <w:webHidden/>
              </w:rPr>
              <w:fldChar w:fldCharType="end"/>
            </w:r>
          </w:hyperlink>
        </w:p>
        <w:p w14:paraId="203C7BD8" w14:textId="0197476C" w:rsidR="0019709A" w:rsidRDefault="000F2E17">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53637C">
              <w:rPr>
                <w:noProof/>
                <w:webHidden/>
              </w:rPr>
              <w:t>136</w:t>
            </w:r>
            <w:r w:rsidR="0019709A">
              <w:rPr>
                <w:noProof/>
                <w:webHidden/>
              </w:rPr>
              <w:fldChar w:fldCharType="end"/>
            </w:r>
          </w:hyperlink>
        </w:p>
        <w:p w14:paraId="4B67D985" w14:textId="2801DE2B" w:rsidR="0019709A" w:rsidRDefault="000F2E17">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53637C">
              <w:rPr>
                <w:noProof/>
                <w:webHidden/>
              </w:rPr>
              <w:t>136</w:t>
            </w:r>
            <w:r w:rsidR="0019709A">
              <w:rPr>
                <w:noProof/>
                <w:webHidden/>
              </w:rPr>
              <w:fldChar w:fldCharType="end"/>
            </w:r>
          </w:hyperlink>
        </w:p>
        <w:p w14:paraId="6A10AB2A" w14:textId="39962981" w:rsidR="0019709A" w:rsidRDefault="000F2E17">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53637C">
              <w:rPr>
                <w:noProof/>
                <w:webHidden/>
              </w:rPr>
              <w:t>142</w:t>
            </w:r>
            <w:r w:rsidR="0019709A">
              <w:rPr>
                <w:noProof/>
                <w:webHidden/>
              </w:rPr>
              <w:fldChar w:fldCharType="end"/>
            </w:r>
          </w:hyperlink>
        </w:p>
        <w:p w14:paraId="1C836106" w14:textId="6387B836" w:rsidR="0019709A" w:rsidRDefault="000F2E17">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53637C">
              <w:rPr>
                <w:noProof/>
                <w:webHidden/>
              </w:rPr>
              <w:t>145</w:t>
            </w:r>
            <w:r w:rsidR="0019709A">
              <w:rPr>
                <w:noProof/>
                <w:webHidden/>
              </w:rPr>
              <w:fldChar w:fldCharType="end"/>
            </w:r>
          </w:hyperlink>
        </w:p>
        <w:p w14:paraId="772DD2D5" w14:textId="31CCD24D" w:rsidR="0019709A" w:rsidRDefault="000F2E17">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53637C">
              <w:rPr>
                <w:noProof/>
                <w:webHidden/>
              </w:rPr>
              <w:t>149</w:t>
            </w:r>
            <w:r w:rsidR="0019709A">
              <w:rPr>
                <w:noProof/>
                <w:webHidden/>
              </w:rPr>
              <w:fldChar w:fldCharType="end"/>
            </w:r>
          </w:hyperlink>
        </w:p>
        <w:p w14:paraId="33FE234D" w14:textId="0EEE4940" w:rsidR="0019709A" w:rsidRDefault="000F2E17">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53637C">
              <w:rPr>
                <w:noProof/>
                <w:webHidden/>
              </w:rPr>
              <w:t>152</w:t>
            </w:r>
            <w:r w:rsidR="0019709A">
              <w:rPr>
                <w:noProof/>
                <w:webHidden/>
              </w:rPr>
              <w:fldChar w:fldCharType="end"/>
            </w:r>
          </w:hyperlink>
        </w:p>
        <w:p w14:paraId="379D066F" w14:textId="5BF512DB" w:rsidR="0019709A" w:rsidRDefault="000F2E17">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53637C">
              <w:rPr>
                <w:noProof/>
                <w:webHidden/>
              </w:rPr>
              <w:t>154</w:t>
            </w:r>
            <w:r w:rsidR="0019709A">
              <w:rPr>
                <w:noProof/>
                <w:webHidden/>
              </w:rPr>
              <w:fldChar w:fldCharType="end"/>
            </w:r>
          </w:hyperlink>
        </w:p>
        <w:p w14:paraId="1E0C926A" w14:textId="52853352" w:rsidR="0019709A" w:rsidRDefault="000F2E17">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53637C">
              <w:rPr>
                <w:noProof/>
                <w:webHidden/>
              </w:rPr>
              <w:t>158</w:t>
            </w:r>
            <w:r w:rsidR="0019709A">
              <w:rPr>
                <w:noProof/>
                <w:webHidden/>
              </w:rPr>
              <w:fldChar w:fldCharType="end"/>
            </w:r>
          </w:hyperlink>
        </w:p>
        <w:p w14:paraId="6359A7ED" w14:textId="5CBD53C5" w:rsidR="0019709A" w:rsidRDefault="000F2E17">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53637C">
              <w:rPr>
                <w:noProof/>
                <w:webHidden/>
              </w:rPr>
              <w:t>159</w:t>
            </w:r>
            <w:r w:rsidR="0019709A">
              <w:rPr>
                <w:noProof/>
                <w:webHidden/>
              </w:rPr>
              <w:fldChar w:fldCharType="end"/>
            </w:r>
          </w:hyperlink>
        </w:p>
        <w:p w14:paraId="018C0A84" w14:textId="4B5C495A" w:rsidR="0019709A" w:rsidRDefault="000F2E17">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53637C">
              <w:rPr>
                <w:noProof/>
                <w:webHidden/>
              </w:rPr>
              <w:t>163</w:t>
            </w:r>
            <w:r w:rsidR="0019709A">
              <w:rPr>
                <w:noProof/>
                <w:webHidden/>
              </w:rPr>
              <w:fldChar w:fldCharType="end"/>
            </w:r>
          </w:hyperlink>
        </w:p>
        <w:p w14:paraId="747C0E24" w14:textId="22DEF0C7" w:rsidR="0019709A" w:rsidRDefault="000F2E17">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53637C">
              <w:rPr>
                <w:noProof/>
                <w:webHidden/>
              </w:rPr>
              <w:t>163</w:t>
            </w:r>
            <w:r w:rsidR="0019709A">
              <w:rPr>
                <w:noProof/>
                <w:webHidden/>
              </w:rPr>
              <w:fldChar w:fldCharType="end"/>
            </w:r>
          </w:hyperlink>
        </w:p>
        <w:p w14:paraId="56377104" w14:textId="537AE262" w:rsidR="0019709A" w:rsidRDefault="000F2E17">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53637C">
              <w:rPr>
                <w:noProof/>
                <w:webHidden/>
              </w:rPr>
              <w:t>166</w:t>
            </w:r>
            <w:r w:rsidR="0019709A">
              <w:rPr>
                <w:noProof/>
                <w:webHidden/>
              </w:rPr>
              <w:fldChar w:fldCharType="end"/>
            </w:r>
          </w:hyperlink>
        </w:p>
        <w:p w14:paraId="27F78816" w14:textId="6BD5A2B7" w:rsidR="0019709A" w:rsidRDefault="000F2E17">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53637C">
              <w:rPr>
                <w:noProof/>
                <w:webHidden/>
              </w:rPr>
              <w:t>167</w:t>
            </w:r>
            <w:r w:rsidR="0019709A">
              <w:rPr>
                <w:noProof/>
                <w:webHidden/>
              </w:rPr>
              <w:fldChar w:fldCharType="end"/>
            </w:r>
          </w:hyperlink>
        </w:p>
        <w:p w14:paraId="5E2C8177" w14:textId="35241393" w:rsidR="0019709A" w:rsidRDefault="000F2E17">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53637C">
              <w:rPr>
                <w:noProof/>
                <w:webHidden/>
              </w:rPr>
              <w:t>173</w:t>
            </w:r>
            <w:r w:rsidR="0019709A">
              <w:rPr>
                <w:noProof/>
                <w:webHidden/>
              </w:rPr>
              <w:fldChar w:fldCharType="end"/>
            </w:r>
          </w:hyperlink>
        </w:p>
        <w:p w14:paraId="6C6FAB63" w14:textId="2945E971" w:rsidR="0019709A" w:rsidRDefault="000F2E17">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53637C">
              <w:rPr>
                <w:noProof/>
                <w:webHidden/>
              </w:rPr>
              <w:t>177</w:t>
            </w:r>
            <w:r w:rsidR="0019709A">
              <w:rPr>
                <w:noProof/>
                <w:webHidden/>
              </w:rPr>
              <w:fldChar w:fldCharType="end"/>
            </w:r>
          </w:hyperlink>
        </w:p>
        <w:p w14:paraId="130EEA28" w14:textId="3C2C5A6A" w:rsidR="0019709A" w:rsidRDefault="000F2E17">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53637C">
              <w:rPr>
                <w:noProof/>
                <w:webHidden/>
              </w:rPr>
              <w:t>177</w:t>
            </w:r>
            <w:r w:rsidR="0019709A">
              <w:rPr>
                <w:noProof/>
                <w:webHidden/>
              </w:rPr>
              <w:fldChar w:fldCharType="end"/>
            </w:r>
          </w:hyperlink>
        </w:p>
        <w:p w14:paraId="3E39B74E" w14:textId="5C1E9959" w:rsidR="0019709A" w:rsidRDefault="000F2E17">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53637C">
              <w:rPr>
                <w:noProof/>
                <w:webHidden/>
              </w:rPr>
              <w:t>180</w:t>
            </w:r>
            <w:r w:rsidR="0019709A">
              <w:rPr>
                <w:noProof/>
                <w:webHidden/>
              </w:rPr>
              <w:fldChar w:fldCharType="end"/>
            </w:r>
          </w:hyperlink>
        </w:p>
        <w:p w14:paraId="4739FCB5" w14:textId="696432A3" w:rsidR="0019709A" w:rsidRDefault="000F2E17">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53637C">
              <w:rPr>
                <w:noProof/>
                <w:webHidden/>
              </w:rPr>
              <w:t>183</w:t>
            </w:r>
            <w:r w:rsidR="0019709A">
              <w:rPr>
                <w:noProof/>
                <w:webHidden/>
              </w:rPr>
              <w:fldChar w:fldCharType="end"/>
            </w:r>
          </w:hyperlink>
        </w:p>
        <w:p w14:paraId="16A08FA3" w14:textId="089BE209" w:rsidR="0019709A" w:rsidRDefault="000F2E17">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53637C">
              <w:rPr>
                <w:noProof/>
                <w:webHidden/>
              </w:rPr>
              <w:t>183</w:t>
            </w:r>
            <w:r w:rsidR="0019709A">
              <w:rPr>
                <w:noProof/>
                <w:webHidden/>
              </w:rPr>
              <w:fldChar w:fldCharType="end"/>
            </w:r>
          </w:hyperlink>
        </w:p>
        <w:p w14:paraId="28B31890" w14:textId="7AF402EF" w:rsidR="0019709A" w:rsidRDefault="000F2E17">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53637C">
              <w:rPr>
                <w:noProof/>
                <w:webHidden/>
              </w:rPr>
              <w:t>183</w:t>
            </w:r>
            <w:r w:rsidR="0019709A">
              <w:rPr>
                <w:noProof/>
                <w:webHidden/>
              </w:rPr>
              <w:fldChar w:fldCharType="end"/>
            </w:r>
          </w:hyperlink>
        </w:p>
        <w:p w14:paraId="79C21690" w14:textId="6915CF52" w:rsidR="0019709A" w:rsidRDefault="000F2E17">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53637C">
              <w:rPr>
                <w:noProof/>
                <w:webHidden/>
              </w:rPr>
              <w:t>184</w:t>
            </w:r>
            <w:r w:rsidR="0019709A">
              <w:rPr>
                <w:noProof/>
                <w:webHidden/>
              </w:rPr>
              <w:fldChar w:fldCharType="end"/>
            </w:r>
          </w:hyperlink>
        </w:p>
        <w:p w14:paraId="25E892BE" w14:textId="3EB28A66" w:rsidR="0019709A" w:rsidRDefault="000F2E17">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53637C">
              <w:rPr>
                <w:noProof/>
                <w:webHidden/>
              </w:rPr>
              <w:t>184</w:t>
            </w:r>
            <w:r w:rsidR="0019709A">
              <w:rPr>
                <w:noProof/>
                <w:webHidden/>
              </w:rPr>
              <w:fldChar w:fldCharType="end"/>
            </w:r>
          </w:hyperlink>
        </w:p>
        <w:p w14:paraId="66524363" w14:textId="1F562FF4" w:rsidR="0019709A" w:rsidRDefault="000F2E17">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53637C">
              <w:rPr>
                <w:noProof/>
                <w:webHidden/>
              </w:rPr>
              <w:t>185</w:t>
            </w:r>
            <w:r w:rsidR="0019709A">
              <w:rPr>
                <w:noProof/>
                <w:webHidden/>
              </w:rPr>
              <w:fldChar w:fldCharType="end"/>
            </w:r>
          </w:hyperlink>
        </w:p>
        <w:p w14:paraId="7CF007ED" w14:textId="1D2FB4BD" w:rsidR="0019709A" w:rsidRDefault="000F2E17">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53637C">
              <w:rPr>
                <w:noProof/>
                <w:webHidden/>
              </w:rPr>
              <w:t>187</w:t>
            </w:r>
            <w:r w:rsidR="0019709A">
              <w:rPr>
                <w:noProof/>
                <w:webHidden/>
              </w:rPr>
              <w:fldChar w:fldCharType="end"/>
            </w:r>
          </w:hyperlink>
        </w:p>
        <w:p w14:paraId="1F6CFC92" w14:textId="00BF352A" w:rsidR="0019709A" w:rsidRDefault="000F2E17">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53637C">
              <w:rPr>
                <w:noProof/>
                <w:webHidden/>
              </w:rPr>
              <w:t>187</w:t>
            </w:r>
            <w:r w:rsidR="0019709A">
              <w:rPr>
                <w:noProof/>
                <w:webHidden/>
              </w:rPr>
              <w:fldChar w:fldCharType="end"/>
            </w:r>
          </w:hyperlink>
        </w:p>
        <w:p w14:paraId="33222F0D" w14:textId="0C5B741D" w:rsidR="0019709A" w:rsidRDefault="000F2E17">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53637C">
              <w:rPr>
                <w:noProof/>
                <w:webHidden/>
              </w:rPr>
              <w:t>188</w:t>
            </w:r>
            <w:r w:rsidR="0019709A">
              <w:rPr>
                <w:noProof/>
                <w:webHidden/>
              </w:rPr>
              <w:fldChar w:fldCharType="end"/>
            </w:r>
          </w:hyperlink>
        </w:p>
        <w:p w14:paraId="4173E089" w14:textId="3D89C87A" w:rsidR="0019709A" w:rsidRDefault="000F2E17">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53637C">
              <w:rPr>
                <w:noProof/>
                <w:webHidden/>
              </w:rPr>
              <w:t>189</w:t>
            </w:r>
            <w:r w:rsidR="0019709A">
              <w:rPr>
                <w:noProof/>
                <w:webHidden/>
              </w:rPr>
              <w:fldChar w:fldCharType="end"/>
            </w:r>
          </w:hyperlink>
        </w:p>
        <w:p w14:paraId="1579C74E" w14:textId="550546EC" w:rsidR="0019709A" w:rsidRDefault="000F2E17">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53637C">
              <w:rPr>
                <w:noProof/>
                <w:webHidden/>
              </w:rPr>
              <w:t>190</w:t>
            </w:r>
            <w:r w:rsidR="0019709A">
              <w:rPr>
                <w:noProof/>
                <w:webHidden/>
              </w:rPr>
              <w:fldChar w:fldCharType="end"/>
            </w:r>
          </w:hyperlink>
        </w:p>
        <w:p w14:paraId="7BDFC583" w14:textId="03216FE6" w:rsidR="0019709A" w:rsidRDefault="000F2E17">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53637C">
              <w:rPr>
                <w:noProof/>
                <w:webHidden/>
              </w:rPr>
              <w:t>193</w:t>
            </w:r>
            <w:r w:rsidR="0019709A">
              <w:rPr>
                <w:noProof/>
                <w:webHidden/>
              </w:rPr>
              <w:fldChar w:fldCharType="end"/>
            </w:r>
          </w:hyperlink>
        </w:p>
        <w:p w14:paraId="52A92C0C" w14:textId="6FC03659" w:rsidR="0019709A" w:rsidRDefault="000F2E17">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53637C">
              <w:rPr>
                <w:noProof/>
                <w:webHidden/>
              </w:rPr>
              <w:t>193</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91E2831"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4" w:name="_Ref128736142"/>
      <w:r w:rsidR="00F32F9B" w:rsidRPr="00EF68DB">
        <w:rPr>
          <w:rStyle w:val="FootnoteReference"/>
          <w:highlight w:val="yellow"/>
          <w:lang w:val="en-US"/>
        </w:rPr>
        <w:footnoteReference w:id="6"/>
      </w:r>
      <w:bookmarkEnd w:id="4"/>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5" w:name="_Ref45549160"/>
      <w:bookmarkStart w:id="6" w:name="_Toc148037120"/>
      <w:r w:rsidRPr="003D662E">
        <w:rPr>
          <w:lang w:val="en-US"/>
        </w:rPr>
        <w:t>Interaction with other initiatives</w:t>
      </w:r>
      <w:bookmarkEnd w:id="5"/>
      <w:bookmarkEnd w:id="6"/>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w:t>
      </w:r>
      <w:r w:rsidRPr="00B87C8F">
        <w:rPr>
          <w:lang w:val="en-US"/>
        </w:rPr>
        <w:lastRenderedPageBreak/>
        <w:t xml:space="preserve">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7" w:name="_Toc76978818"/>
      <w:bookmarkStart w:id="8" w:name="_Toc76979350"/>
      <w:bookmarkStart w:id="9" w:name="_Toc76979402"/>
      <w:bookmarkStart w:id="10" w:name="_Toc76979453"/>
      <w:bookmarkStart w:id="11" w:name="_Toc76979505"/>
      <w:bookmarkStart w:id="12" w:name="_Toc76978819"/>
      <w:bookmarkStart w:id="13" w:name="_Toc76979351"/>
      <w:bookmarkStart w:id="14" w:name="_Toc76979403"/>
      <w:bookmarkStart w:id="15" w:name="_Toc76979454"/>
      <w:bookmarkStart w:id="16" w:name="_Toc76979506"/>
      <w:bookmarkStart w:id="17" w:name="_Toc148037121"/>
      <w:bookmarkEnd w:id="7"/>
      <w:bookmarkEnd w:id="8"/>
      <w:bookmarkEnd w:id="9"/>
      <w:bookmarkEnd w:id="10"/>
      <w:bookmarkEnd w:id="11"/>
      <w:bookmarkEnd w:id="12"/>
      <w:bookmarkEnd w:id="13"/>
      <w:bookmarkEnd w:id="14"/>
      <w:bookmarkEnd w:id="15"/>
      <w:bookmarkEnd w:id="16"/>
      <w:r w:rsidRPr="003D662E">
        <w:rPr>
          <w:lang w:val="en-US"/>
        </w:rPr>
        <w:t>Structure of the document</w:t>
      </w:r>
      <w:bookmarkEnd w:id="17"/>
    </w:p>
    <w:p w14:paraId="25B6736F" w14:textId="596A181E"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53637C">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EBED6DF"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53637C">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53637C">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1792E5E9"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3637C">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53637C">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3637C">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D21AAF7"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3637C">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3C76C19A"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3637C">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53637C">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73B7005D" w:rsidR="00E22100" w:rsidRDefault="001E440D" w:rsidP="00CA559E">
      <w:pPr>
        <w:jc w:val="both"/>
        <w:rPr>
          <w:lang w:val="en-US"/>
        </w:rPr>
      </w:pPr>
      <w:r w:rsidRPr="003D662E">
        <w:rPr>
          <w:lang w:val="en-US"/>
        </w:rPr>
        <w:lastRenderedPageBreak/>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3637C">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3637C">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53637C">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2F63C881"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53637C">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53637C">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53637C">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6959BD1"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3637C">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53637C">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3637C">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079F4506"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53637C">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53637C">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53637C">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43FB55B3"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53637C">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3637C">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3637C">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3637C">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3637C">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3637C">
        <w:rPr>
          <w:lang w:val="en-US"/>
        </w:rPr>
        <w:t>6.10</w:t>
      </w:r>
      <w:r w:rsidR="005064DD" w:rsidRPr="00FA0F55">
        <w:rPr>
          <w:lang w:val="en-US"/>
        </w:rPr>
        <w:fldChar w:fldCharType="end"/>
      </w:r>
      <w:r w:rsidR="005064DD" w:rsidRPr="00FA0F55">
        <w:rPr>
          <w:lang w:val="en-US"/>
        </w:rPr>
        <w:t>.</w:t>
      </w:r>
    </w:p>
    <w:p w14:paraId="1B97DD61" w14:textId="0289539B"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3637C">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3637C">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3637C">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8" w:name="_Ref57108673"/>
      <w:bookmarkStart w:id="19" w:name="_Ref78294766"/>
      <w:bookmarkStart w:id="20" w:name="_Toc148037122"/>
      <w:r w:rsidRPr="003D662E">
        <w:rPr>
          <w:lang w:val="en-US"/>
        </w:rPr>
        <w:lastRenderedPageBreak/>
        <w:t>Tooling</w:t>
      </w:r>
      <w:bookmarkEnd w:id="18"/>
      <w:r w:rsidR="00C3313B" w:rsidRPr="003D662E">
        <w:rPr>
          <w:lang w:val="en-US"/>
        </w:rPr>
        <w:t xml:space="preserve"> and Basic Technical Decisions</w:t>
      </w:r>
      <w:bookmarkEnd w:id="19"/>
      <w:bookmarkEnd w:id="20"/>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703B9BD"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1" w:name="_Ref171725308"/>
      <w:r w:rsidR="00B07554">
        <w:rPr>
          <w:rStyle w:val="FootnoteReference"/>
          <w:lang w:val="en-US"/>
        </w:rPr>
        <w:footnoteReference w:id="18"/>
      </w:r>
      <w:bookmarkEnd w:id="21"/>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50ECDCEA"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53637C">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2684DFAF"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2" w:name="_Ref57897714"/>
      <w:r w:rsidR="00AF30D7" w:rsidRPr="003D662E">
        <w:rPr>
          <w:rStyle w:val="FootnoteReference"/>
          <w:lang w:val="en-US"/>
        </w:rPr>
        <w:footnoteReference w:id="22"/>
      </w:r>
      <w:bookmarkEnd w:id="22"/>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3" w:name="_Ref57109414"/>
      <w:bookmarkStart w:id="24" w:name="_Toc148037123"/>
      <w:r w:rsidRPr="003D662E">
        <w:rPr>
          <w:lang w:val="en-US"/>
        </w:rPr>
        <w:lastRenderedPageBreak/>
        <w:t>Architecture</w:t>
      </w:r>
      <w:bookmarkEnd w:id="23"/>
      <w:bookmarkEnd w:id="24"/>
    </w:p>
    <w:p w14:paraId="4083AA05" w14:textId="7B53667B"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53637C">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08474883"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53637C">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53637C">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53637C">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53637C">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53637C">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53637C">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53637C">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53637C">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5" w:name="_Ref57112208"/>
      <w:bookmarkStart w:id="26" w:name="_Toc148037124"/>
      <w:r w:rsidRPr="003D662E">
        <w:rPr>
          <w:lang w:val="en-US"/>
        </w:rPr>
        <w:t>Overview</w:t>
      </w:r>
      <w:bookmarkEnd w:id="25"/>
      <w:bookmarkEnd w:id="26"/>
    </w:p>
    <w:p w14:paraId="1A4794D7" w14:textId="4FBAE8B6"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ins w:id="27" w:author="Holger Eichelberger" w:date="2025-03-22T12:46:00Z">
        <w:r w:rsidR="0053637C" w:rsidRPr="003D662E">
          <w:rPr>
            <w:lang w:val="en-US"/>
          </w:rPr>
          <w:t xml:space="preserve">Figure </w:t>
        </w:r>
        <w:r w:rsidR="0053637C">
          <w:rPr>
            <w:noProof/>
            <w:lang w:val="en-US"/>
          </w:rPr>
          <w:t>1</w:t>
        </w:r>
      </w:ins>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7AB164BF" w:rsidR="003F6305" w:rsidRPr="003D662E" w:rsidRDefault="003F6305" w:rsidP="003F6305">
      <w:pPr>
        <w:pStyle w:val="Caption"/>
        <w:jc w:val="center"/>
        <w:rPr>
          <w:lang w:val="en-US"/>
        </w:rPr>
      </w:pPr>
      <w:bookmarkStart w:id="28"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w:t>
      </w:r>
      <w:r w:rsidRPr="003D662E">
        <w:fldChar w:fldCharType="end"/>
      </w:r>
      <w:bookmarkEnd w:id="28"/>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088861DD"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ins w:id="29" w:author="Holger Eichelberger" w:date="2025-03-22T12:46:00Z">
        <w:r w:rsidR="0053637C" w:rsidRPr="003D662E">
          <w:rPr>
            <w:lang w:val="en-US"/>
          </w:rPr>
          <w:t xml:space="preserve">Figure </w:t>
        </w:r>
        <w:r w:rsidR="0053637C">
          <w:rPr>
            <w:noProof/>
            <w:lang w:val="en-US"/>
          </w:rPr>
          <w:t>1</w:t>
        </w:r>
      </w:ins>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ins w:id="30" w:author="Holger Eichelberger" w:date="2025-03-22T12:46:00Z">
        <w:r w:rsidR="0053637C" w:rsidRPr="003D662E">
          <w:rPr>
            <w:lang w:val="en-US"/>
          </w:rPr>
          <w:t xml:space="preserve">Figure </w:t>
        </w:r>
        <w:r w:rsidR="0053637C">
          <w:rPr>
            <w:noProof/>
            <w:lang w:val="en-US"/>
          </w:rPr>
          <w:t>1</w:t>
        </w:r>
      </w:ins>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4ED3ED75"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ins w:id="31" w:author="Holger Eichelberger" w:date="2025-03-22T12:46:00Z">
        <w:r w:rsidR="0053637C" w:rsidRPr="003D662E">
          <w:rPr>
            <w:lang w:val="en-US"/>
          </w:rPr>
          <w:t xml:space="preserve">Figure </w:t>
        </w:r>
        <w:r w:rsidR="0053637C">
          <w:rPr>
            <w:noProof/>
            <w:lang w:val="en-US"/>
          </w:rPr>
          <w:t>1</w:t>
        </w:r>
      </w:ins>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71F798E"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ins w:id="32" w:author="Holger Eichelberger" w:date="2025-03-22T12:46:00Z">
        <w:r w:rsidR="0053637C" w:rsidRPr="003D662E">
          <w:rPr>
            <w:lang w:val="en-US"/>
          </w:rPr>
          <w:t xml:space="preserve">Figure </w:t>
        </w:r>
        <w:r w:rsidR="0053637C">
          <w:rPr>
            <w:noProof/>
            <w:lang w:val="en-US"/>
          </w:rPr>
          <w:t>1</w:t>
        </w:r>
      </w:ins>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077FF39C"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ins w:id="33" w:author="Holger Eichelberger" w:date="2025-03-22T12:46:00Z">
        <w:r w:rsidR="0053637C" w:rsidRPr="003D662E">
          <w:rPr>
            <w:lang w:val="en-US"/>
          </w:rPr>
          <w:t xml:space="preserve">Figure </w:t>
        </w:r>
        <w:r w:rsidR="0053637C">
          <w:rPr>
            <w:noProof/>
            <w:lang w:val="en-US"/>
          </w:rPr>
          <w:t>1</w:t>
        </w:r>
      </w:ins>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ins w:id="34" w:author="Holger Eichelberger" w:date="2025-03-22T12:46:00Z">
        <w:r w:rsidR="0053637C" w:rsidRPr="003D662E">
          <w:rPr>
            <w:lang w:val="en-US"/>
          </w:rPr>
          <w:t xml:space="preserve">Figure </w:t>
        </w:r>
        <w:r w:rsidR="0053637C">
          <w:rPr>
            <w:noProof/>
            <w:lang w:val="en-US"/>
          </w:rPr>
          <w:t>2</w:t>
        </w:r>
      </w:ins>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6A2BF42C" w:rsidR="00905EBE" w:rsidRPr="003D662E" w:rsidRDefault="00905EBE" w:rsidP="0020787C">
      <w:pPr>
        <w:pStyle w:val="Caption"/>
        <w:jc w:val="center"/>
        <w:rPr>
          <w:lang w:val="en-US"/>
        </w:rPr>
      </w:pPr>
      <w:bookmarkStart w:id="35"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2</w:t>
      </w:r>
      <w:r w:rsidRPr="003D662E">
        <w:fldChar w:fldCharType="end"/>
      </w:r>
      <w:bookmarkEnd w:id="35"/>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36" w:name="_Ref77062311"/>
      <w:bookmarkStart w:id="37" w:name="_Toc148037125"/>
      <w:r w:rsidRPr="003D662E">
        <w:rPr>
          <w:lang w:val="en-US"/>
        </w:rPr>
        <w:t>Relation to Reference Architectures</w:t>
      </w:r>
      <w:bookmarkEnd w:id="36"/>
      <w:bookmarkEnd w:id="37"/>
    </w:p>
    <w:p w14:paraId="71C95F3E" w14:textId="2D7AE26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ins w:id="38" w:author="Holger Eichelberger" w:date="2025-03-22T12:46:00Z">
        <w:r w:rsidR="0053637C" w:rsidRPr="003D662E">
          <w:rPr>
            <w:lang w:val="en-US"/>
          </w:rPr>
          <w:t xml:space="preserve">Table </w:t>
        </w:r>
        <w:r w:rsidR="0053637C">
          <w:rPr>
            <w:noProof/>
            <w:lang w:val="en-US"/>
          </w:rPr>
          <w:t>1</w:t>
        </w:r>
      </w:ins>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56216262" w:rsidR="00966866" w:rsidRPr="003D662E" w:rsidRDefault="00966866" w:rsidP="00966866">
      <w:pPr>
        <w:pStyle w:val="Caption"/>
        <w:jc w:val="center"/>
        <w:rPr>
          <w:lang w:val="en-US"/>
        </w:rPr>
      </w:pPr>
      <w:bookmarkStart w:id="3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1</w:t>
      </w:r>
      <w:r w:rsidRPr="003D662E">
        <w:fldChar w:fldCharType="end"/>
      </w:r>
      <w:bookmarkEnd w:id="3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60731B"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60731B"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60731B"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60731B"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60731B"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60731B"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60731B"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60731B"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60731B"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60731B"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60731B"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40" w:name="_Ref102805312"/>
      <w:bookmarkStart w:id="41" w:name="_Toc148037126"/>
      <w:bookmarkStart w:id="42" w:name="_Ref77062309"/>
      <w:r w:rsidRPr="003D662E">
        <w:rPr>
          <w:lang w:val="en-US"/>
        </w:rPr>
        <w:t>Stream (Data) Processing</w:t>
      </w:r>
      <w:bookmarkEnd w:id="40"/>
      <w:bookmarkEnd w:id="4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5747CB7C" w:rsidR="008A25B6" w:rsidRPr="003D662E" w:rsidRDefault="008A25B6" w:rsidP="008A25B6">
      <w:pPr>
        <w:pStyle w:val="Caption"/>
        <w:jc w:val="center"/>
        <w:rPr>
          <w:lang w:val="en-US"/>
        </w:rPr>
      </w:pPr>
      <w:bookmarkStart w:id="4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w:t>
      </w:r>
      <w:r w:rsidRPr="003D662E">
        <w:fldChar w:fldCharType="end"/>
      </w:r>
      <w:bookmarkEnd w:id="43"/>
      <w:r w:rsidRPr="003D662E">
        <w:rPr>
          <w:lang w:val="en-US"/>
        </w:rPr>
        <w:t>: Viewing IIoT and Industry 4.0 as data streams.</w:t>
      </w:r>
    </w:p>
    <w:p w14:paraId="50B99BD9" w14:textId="2731902A"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ins w:id="44" w:author="Holger Eichelberger" w:date="2025-03-22T12:46:00Z">
        <w:r w:rsidR="0053637C" w:rsidRPr="003D662E">
          <w:rPr>
            <w:lang w:val="en-US"/>
          </w:rPr>
          <w:t xml:space="preserve">Figure </w:t>
        </w:r>
        <w:r w:rsidR="0053637C">
          <w:rPr>
            <w:noProof/>
            <w:lang w:val="en-US"/>
          </w:rPr>
          <w:t>3</w:t>
        </w:r>
      </w:ins>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5726262"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ins w:id="45" w:author="Holger Eichelberger" w:date="2025-03-22T12:46:00Z">
        <w:r w:rsidR="0053637C" w:rsidRPr="003D662E">
          <w:rPr>
            <w:lang w:val="en-US"/>
          </w:rPr>
          <w:t xml:space="preserve">Figure </w:t>
        </w:r>
        <w:r w:rsidR="0053637C">
          <w:rPr>
            <w:noProof/>
            <w:lang w:val="en-US"/>
          </w:rPr>
          <w:t>3</w:t>
        </w:r>
      </w:ins>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417CA981"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ins w:id="46" w:author="Holger Eichelberger" w:date="2025-03-22T12:46:00Z">
        <w:r w:rsidR="0053637C" w:rsidRPr="003D662E">
          <w:rPr>
            <w:lang w:val="en-US"/>
          </w:rPr>
          <w:t xml:space="preserve">Figure </w:t>
        </w:r>
        <w:r w:rsidR="0053637C">
          <w:rPr>
            <w:noProof/>
            <w:lang w:val="en-US"/>
          </w:rPr>
          <w:t>3</w:t>
        </w:r>
      </w:ins>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47" w:name="_Ref102805354"/>
      <w:bookmarkStart w:id="48" w:name="_Toc148037127"/>
      <w:r w:rsidRPr="003D662E">
        <w:rPr>
          <w:lang w:val="en-US"/>
        </w:rPr>
        <w:t>Asset Administration Shells</w:t>
      </w:r>
      <w:bookmarkEnd w:id="42"/>
      <w:bookmarkEnd w:id="47"/>
      <w:bookmarkEnd w:id="48"/>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66026BA4"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ins w:id="49" w:author="Holger Eichelberger" w:date="2025-03-22T12:46:00Z">
        <w:r w:rsidR="0053637C" w:rsidRPr="003D662E">
          <w:rPr>
            <w:lang w:val="en-US"/>
          </w:rPr>
          <w:t xml:space="preserve">Figure </w:t>
        </w:r>
        <w:r w:rsidR="0053637C">
          <w:rPr>
            <w:noProof/>
            <w:lang w:val="en-US"/>
          </w:rPr>
          <w:t>1</w:t>
        </w:r>
      </w:ins>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53637C">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78899910" w:rsidR="0042514E" w:rsidRPr="003D662E" w:rsidRDefault="0042514E" w:rsidP="0042514E">
      <w:pPr>
        <w:pStyle w:val="Caption"/>
        <w:jc w:val="center"/>
        <w:rPr>
          <w:lang w:val="en-US"/>
        </w:rPr>
      </w:pPr>
      <w:bookmarkStart w:id="50"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w:t>
      </w:r>
      <w:r w:rsidRPr="003D662E">
        <w:fldChar w:fldCharType="end"/>
      </w:r>
      <w:bookmarkEnd w:id="50"/>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3E9E2BA3"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ins w:id="51" w:author="Holger Eichelberger" w:date="2025-03-22T12:46:00Z">
        <w:r w:rsidR="0053637C" w:rsidRPr="003D662E">
          <w:rPr>
            <w:lang w:val="en-US"/>
          </w:rPr>
          <w:t xml:space="preserve">Figure </w:t>
        </w:r>
        <w:r w:rsidR="0053637C">
          <w:rPr>
            <w:noProof/>
            <w:lang w:val="en-US"/>
          </w:rPr>
          <w:t>4</w:t>
        </w:r>
      </w:ins>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52" w:name="_Ref79999263"/>
      <w:bookmarkStart w:id="53" w:name="_Toc148037128"/>
      <w:bookmarkStart w:id="54" w:name="_Ref77062308"/>
      <w:r w:rsidRPr="003D662E">
        <w:rPr>
          <w:lang w:val="en-US"/>
        </w:rPr>
        <w:t>Component Interaction Overview</w:t>
      </w:r>
      <w:bookmarkEnd w:id="52"/>
      <w:bookmarkEnd w:id="53"/>
    </w:p>
    <w:p w14:paraId="193F2013" w14:textId="73E131CD"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53637C">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53637C">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53637C">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465F7F5"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3637C">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ins w:id="55" w:author="Holger Eichelberger" w:date="2025-03-22T12:46:00Z">
        <w:r w:rsidR="0053637C" w:rsidRPr="003D662E">
          <w:rPr>
            <w:lang w:val="en-US"/>
          </w:rPr>
          <w:t xml:space="preserve">Figure </w:t>
        </w:r>
        <w:r w:rsidR="0053637C">
          <w:rPr>
            <w:noProof/>
            <w:lang w:val="en-US"/>
          </w:rPr>
          <w:t>5</w:t>
        </w:r>
      </w:ins>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6E7A5E3E"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ins w:id="56" w:author="Holger Eichelberger" w:date="2025-03-22T12:46:00Z">
        <w:r w:rsidR="0053637C" w:rsidRPr="003D662E">
          <w:rPr>
            <w:lang w:val="en-US"/>
          </w:rPr>
          <w:t xml:space="preserve">Figure </w:t>
        </w:r>
        <w:r w:rsidR="0053637C">
          <w:rPr>
            <w:noProof/>
            <w:lang w:val="en-US"/>
          </w:rPr>
          <w:t>5</w:t>
        </w:r>
      </w:ins>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779ADFFC" w:rsidR="00884F64" w:rsidRPr="003D662E" w:rsidRDefault="009B5648" w:rsidP="00160732">
      <w:pPr>
        <w:pStyle w:val="Caption"/>
        <w:jc w:val="center"/>
        <w:rPr>
          <w:lang w:val="en-US"/>
        </w:rPr>
      </w:pPr>
      <w:bookmarkStart w:id="57"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5</w:t>
      </w:r>
      <w:r w:rsidRPr="003D662E">
        <w:fldChar w:fldCharType="end"/>
      </w:r>
      <w:bookmarkEnd w:id="57"/>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BE58931"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ins w:id="58" w:author="Holger Eichelberger" w:date="2025-03-22T12:46:00Z">
        <w:r w:rsidR="0053637C" w:rsidRPr="003D662E">
          <w:rPr>
            <w:lang w:val="en-US"/>
          </w:rPr>
          <w:t xml:space="preserve">Figure </w:t>
        </w:r>
        <w:r w:rsidR="0053637C">
          <w:rPr>
            <w:noProof/>
            <w:lang w:val="en-US"/>
          </w:rPr>
          <w:t>5</w:t>
        </w:r>
      </w:ins>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798A43B9"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ins w:id="59" w:author="Holger Eichelberger" w:date="2025-03-22T12:46:00Z">
        <w:r w:rsidR="0053637C" w:rsidRPr="003D662E">
          <w:rPr>
            <w:lang w:val="en-US"/>
          </w:rPr>
          <w:t xml:space="preserve">Figure </w:t>
        </w:r>
        <w:r w:rsidR="0053637C">
          <w:rPr>
            <w:noProof/>
            <w:lang w:val="en-US"/>
          </w:rPr>
          <w:t>5</w:t>
        </w:r>
      </w:ins>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B33C91A"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ins w:id="60" w:author="Holger Eichelberger" w:date="2025-03-22T12:46:00Z">
        <w:r w:rsidR="0053637C" w:rsidRPr="003D662E">
          <w:rPr>
            <w:lang w:val="en-US"/>
          </w:rPr>
          <w:t xml:space="preserve">Figure </w:t>
        </w:r>
        <w:r w:rsidR="0053637C">
          <w:rPr>
            <w:noProof/>
            <w:lang w:val="en-US"/>
          </w:rPr>
          <w:t>5</w:t>
        </w:r>
      </w:ins>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61" w:name="_Ref79999285"/>
      <w:bookmarkStart w:id="62" w:name="_Toc148037129"/>
      <w:r w:rsidRPr="003D662E">
        <w:rPr>
          <w:lang w:val="en-US"/>
        </w:rPr>
        <w:t>Virtual Character of the Platform</w:t>
      </w:r>
      <w:bookmarkEnd w:id="54"/>
      <w:bookmarkEnd w:id="61"/>
      <w:bookmarkEnd w:id="62"/>
    </w:p>
    <w:p w14:paraId="09C92C82" w14:textId="198C8218"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53637C">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6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6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64" w:name="_Toc69885088"/>
      <w:bookmarkStart w:id="65" w:name="_Ref69806308"/>
      <w:bookmarkStart w:id="66" w:name="_Toc148037130"/>
      <w:bookmarkEnd w:id="64"/>
      <w:r w:rsidRPr="003D662E">
        <w:rPr>
          <w:lang w:val="en-US"/>
        </w:rPr>
        <w:t>Overall Requirements</w:t>
      </w:r>
      <w:bookmarkEnd w:id="65"/>
      <w:bookmarkEnd w:id="6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8933D33" w:rsidR="00704A44" w:rsidRPr="003D662E" w:rsidRDefault="00704A44" w:rsidP="00704A44">
      <w:pPr>
        <w:pStyle w:val="Caption"/>
        <w:jc w:val="center"/>
        <w:rPr>
          <w:lang w:val="en-US"/>
        </w:rPr>
      </w:pPr>
      <w:bookmarkStart w:id="67" w:name="_Ref57199193"/>
      <w:bookmarkStart w:id="6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2</w:t>
      </w:r>
      <w:r w:rsidRPr="003D662E">
        <w:fldChar w:fldCharType="end"/>
      </w:r>
      <w:bookmarkEnd w:id="67"/>
      <w:r w:rsidRPr="003D662E">
        <w:rPr>
          <w:lang w:val="en-US"/>
        </w:rPr>
        <w:t>: General platform requirements in [</w:t>
      </w:r>
      <w:r w:rsidR="006B4B9E" w:rsidRPr="003D662E">
        <w:rPr>
          <w:lang w:val="en-US"/>
        </w:rPr>
        <w:t>13</w:t>
      </w:r>
      <w:r w:rsidRPr="003D662E">
        <w:rPr>
          <w:lang w:val="en-US"/>
        </w:rPr>
        <w:t>]</w:t>
      </w:r>
      <w:bookmarkEnd w:id="6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60731B"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60731B"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60731B"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60731B"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60731B"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60731B"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60731B"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60731B"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60731B"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60731B"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7C205986"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ins w:id="69" w:author="Holger Eichelberger" w:date="2025-03-22T12:46:00Z">
        <w:r w:rsidR="0053637C" w:rsidRPr="003D662E">
          <w:rPr>
            <w:lang w:val="en-US"/>
          </w:rPr>
          <w:t xml:space="preserve">Table </w:t>
        </w:r>
        <w:r w:rsidR="0053637C">
          <w:rPr>
            <w:noProof/>
            <w:lang w:val="en-US"/>
          </w:rPr>
          <w:t>2</w:t>
        </w:r>
      </w:ins>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596BE82B"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ins w:id="70" w:author="Holger Eichelberger" w:date="2025-03-22T12:46:00Z">
        <w:r w:rsidR="0053637C" w:rsidRPr="0053637C">
          <w:rPr>
            <w:iCs/>
            <w:lang w:val="en-US"/>
          </w:rPr>
          <w:t xml:space="preserve">Table </w:t>
        </w:r>
        <w:r w:rsidR="0053637C" w:rsidRPr="0053637C">
          <w:rPr>
            <w:iCs/>
            <w:noProof/>
            <w:lang w:val="en-US"/>
          </w:rPr>
          <w:t>3</w:t>
        </w:r>
      </w:ins>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67157AB0" w:rsidR="00D67CF9" w:rsidRPr="003D662E" w:rsidRDefault="00D67CF9" w:rsidP="00966C4A">
      <w:pPr>
        <w:pStyle w:val="Caption"/>
        <w:jc w:val="center"/>
        <w:rPr>
          <w:lang w:val="en-US"/>
        </w:rPr>
      </w:pPr>
      <w:bookmarkStart w:id="71" w:name="_Ref64276457"/>
      <w:bookmarkStart w:id="72"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53637C">
        <w:rPr>
          <w:noProof/>
          <w:lang w:val="en-US"/>
        </w:rPr>
        <w:t>3</w:t>
      </w:r>
      <w:r w:rsidRPr="003D662E">
        <w:rPr>
          <w:lang w:val="en-US"/>
        </w:rPr>
        <w:fldChar w:fldCharType="end"/>
      </w:r>
      <w:bookmarkEnd w:id="71"/>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72"/>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60731B"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60731B"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60731B"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60731B"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60731B"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60731B"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60731B"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60731B"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73" w:name="_Ref58848700"/>
      <w:bookmarkStart w:id="74" w:name="_Toc148037131"/>
      <w:r w:rsidRPr="003D662E">
        <w:rPr>
          <w:lang w:val="en-US"/>
        </w:rPr>
        <w:t>Support Layer</w:t>
      </w:r>
      <w:bookmarkEnd w:id="73"/>
      <w:bookmarkEnd w:id="74"/>
    </w:p>
    <w:p w14:paraId="046FDCAB" w14:textId="700A1F9F"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3637C">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3637C">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3637C">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3637C">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3637C">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3637C">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53637C">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75" w:name="_Ref77076328"/>
      <w:bookmarkStart w:id="76" w:name="_Toc148037132"/>
      <w:r w:rsidRPr="003D662E">
        <w:rPr>
          <w:lang w:val="en-US"/>
        </w:rPr>
        <w:t>Asset Administration Shell Abstraction</w:t>
      </w:r>
      <w:bookmarkEnd w:id="75"/>
      <w:bookmarkEnd w:id="76"/>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1C9B231" w:rsidR="00017DA6" w:rsidRPr="003D662E" w:rsidRDefault="001B2E16" w:rsidP="006461D2">
      <w:pPr>
        <w:pStyle w:val="Caption"/>
        <w:jc w:val="center"/>
        <w:rPr>
          <w:noProof/>
          <w:lang w:val="en-US"/>
        </w:rPr>
      </w:pPr>
      <w:bookmarkStart w:id="77"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6</w:t>
      </w:r>
      <w:r w:rsidRPr="003D662E">
        <w:fldChar w:fldCharType="end"/>
      </w:r>
      <w:bookmarkEnd w:id="77"/>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32771F5E"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ins w:id="78" w:author="Holger Eichelberger" w:date="2025-03-22T12:46:00Z">
        <w:r w:rsidR="0053637C" w:rsidRPr="003D662E">
          <w:rPr>
            <w:lang w:val="en-US"/>
          </w:rPr>
          <w:t xml:space="preserve">Figure </w:t>
        </w:r>
        <w:r w:rsidR="0053637C">
          <w:rPr>
            <w:noProof/>
            <w:lang w:val="en-US"/>
          </w:rPr>
          <w:t>6</w:t>
        </w:r>
      </w:ins>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79" w:name="_Hlk77073290"/>
      <w:r w:rsidRPr="003D662E">
        <w:rPr>
          <w:lang w:val="en-US"/>
        </w:rPr>
        <w:t xml:space="preserve">BaSyx as </w:t>
      </w:r>
      <w:bookmarkEnd w:id="79"/>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6CB9AFB"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E657342"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ins w:id="80" w:author="Holger Eichelberger" w:date="2025-03-22T12:46:00Z">
        <w:r w:rsidR="0053637C" w:rsidRPr="003D662E">
          <w:rPr>
            <w:lang w:val="en-US"/>
          </w:rPr>
          <w:t xml:space="preserve">Figure </w:t>
        </w:r>
        <w:r w:rsidR="0053637C">
          <w:rPr>
            <w:noProof/>
            <w:lang w:val="en-US"/>
          </w:rPr>
          <w:t>6</w:t>
        </w:r>
      </w:ins>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09801A4A"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ins w:id="81" w:author="Holger Eichelberger" w:date="2025-03-22T12:46:00Z">
        <w:r w:rsidR="0053637C" w:rsidRPr="003D662E">
          <w:rPr>
            <w:lang w:val="en-US"/>
          </w:rPr>
          <w:t xml:space="preserve">Figure </w:t>
        </w:r>
        <w:r w:rsidR="0053637C">
          <w:rPr>
            <w:noProof/>
            <w:lang w:val="en-US"/>
          </w:rPr>
          <w:t>6</w:t>
        </w:r>
      </w:ins>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442BDD84"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ins w:id="82" w:author="Holger Eichelberger" w:date="2025-03-22T12:46:00Z">
        <w:r w:rsidR="0053637C" w:rsidRPr="003D662E">
          <w:rPr>
            <w:lang w:val="en-US"/>
          </w:rPr>
          <w:t xml:space="preserve">Figure </w:t>
        </w:r>
        <w:r w:rsidR="0053637C">
          <w:rPr>
            <w:noProof/>
            <w:lang w:val="en-US"/>
          </w:rPr>
          <w:t>6</w:t>
        </w:r>
      </w:ins>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94EA1E1"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53637C">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83" w:name="_Ref77076330"/>
      <w:bookmarkStart w:id="84" w:name="_Toc148037133"/>
      <w:r w:rsidRPr="003D662E">
        <w:rPr>
          <w:lang w:val="en-US"/>
        </w:rPr>
        <w:t xml:space="preserve">Network </w:t>
      </w:r>
      <w:r w:rsidR="001B1A66" w:rsidRPr="003D662E">
        <w:rPr>
          <w:lang w:val="en-US"/>
        </w:rPr>
        <w:t xml:space="preserve">Management </w:t>
      </w:r>
      <w:r w:rsidRPr="003D662E">
        <w:rPr>
          <w:lang w:val="en-US"/>
        </w:rPr>
        <w:t>Support</w:t>
      </w:r>
      <w:bookmarkEnd w:id="83"/>
      <w:bookmarkEnd w:id="84"/>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699875B6"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53637C">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85" w:name="_Ref77076332"/>
      <w:bookmarkStart w:id="86" w:name="_Toc148037134"/>
      <w:r w:rsidRPr="003D662E">
        <w:rPr>
          <w:lang w:val="en-US"/>
        </w:rPr>
        <w:t>Lifecycle Support</w:t>
      </w:r>
      <w:bookmarkEnd w:id="85"/>
      <w:bookmarkEnd w:id="86"/>
    </w:p>
    <w:p w14:paraId="1D270EA2" w14:textId="3BF197AC"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ins w:id="87" w:author="Holger Eichelberger" w:date="2025-03-22T12:46:00Z">
        <w:r w:rsidR="0053637C" w:rsidRPr="003D662E">
          <w:rPr>
            <w:lang w:val="en-US"/>
          </w:rPr>
          <w:t xml:space="preserve">Figure </w:t>
        </w:r>
        <w:r w:rsidR="0053637C">
          <w:rPr>
            <w:noProof/>
            <w:lang w:val="en-US"/>
          </w:rPr>
          <w:t>6</w:t>
        </w:r>
      </w:ins>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48120796"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53637C">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88" w:name="_Ref98244584"/>
      <w:bookmarkStart w:id="89" w:name="_Toc148037135"/>
      <w:r w:rsidRPr="003D662E">
        <w:rPr>
          <w:lang w:val="en-US"/>
        </w:rPr>
        <w:t>System-level Monitoring Support</w:t>
      </w:r>
      <w:bookmarkEnd w:id="88"/>
      <w:bookmarkEnd w:id="89"/>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90" w:name="_Ref103532965"/>
      <w:r w:rsidR="00317C5D" w:rsidRPr="003D662E">
        <w:rPr>
          <w:rStyle w:val="FootnoteReference"/>
          <w:lang w:val="en-US"/>
        </w:rPr>
        <w:footnoteReference w:id="41"/>
      </w:r>
      <w:bookmarkEnd w:id="90"/>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91" w:name="_Ref108000037"/>
      <w:bookmarkStart w:id="92" w:name="_Ref109305545"/>
      <w:bookmarkStart w:id="93" w:name="_Ref111718008"/>
      <w:bookmarkStart w:id="94" w:name="_Toc148037136"/>
      <w:r w:rsidRPr="003D662E">
        <w:rPr>
          <w:lang w:val="en-US"/>
        </w:rPr>
        <w:t>Identity Support</w:t>
      </w:r>
      <w:bookmarkEnd w:id="91"/>
      <w:bookmarkEnd w:id="92"/>
      <w:bookmarkEnd w:id="93"/>
      <w:bookmarkEnd w:id="94"/>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95" w:name="_Ref108000040"/>
      <w:bookmarkStart w:id="96" w:name="_Toc148037137"/>
      <w:bookmarkStart w:id="97" w:name="_Ref88577887"/>
      <w:r w:rsidRPr="003D662E">
        <w:rPr>
          <w:lang w:val="en-US"/>
        </w:rPr>
        <w:t>Resource</w:t>
      </w:r>
      <w:r w:rsidR="00C55642" w:rsidRPr="003D662E">
        <w:rPr>
          <w:lang w:val="en-US"/>
        </w:rPr>
        <w:t xml:space="preserve"> Support</w:t>
      </w:r>
      <w:bookmarkEnd w:id="95"/>
      <w:bookmarkEnd w:id="96"/>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98" w:name="_Ref144459349"/>
      <w:bookmarkStart w:id="99" w:name="_Toc148037138"/>
      <w:bookmarkStart w:id="100" w:name="_Ref109305762"/>
      <w:r>
        <w:rPr>
          <w:lang w:val="en-US"/>
        </w:rPr>
        <w:t xml:space="preserve">Installed Dependencies </w:t>
      </w:r>
      <w:r w:rsidRPr="003D662E">
        <w:rPr>
          <w:lang w:val="en-US"/>
        </w:rPr>
        <w:t>Support</w:t>
      </w:r>
      <w:bookmarkEnd w:id="98"/>
      <w:bookmarkEnd w:id="99"/>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101" w:name="_Toc148037139"/>
      <w:r w:rsidRPr="003D662E">
        <w:rPr>
          <w:lang w:val="en-US"/>
        </w:rPr>
        <w:t>Semantic Id Resolution Support</w:t>
      </w:r>
      <w:bookmarkEnd w:id="100"/>
      <w:bookmarkEnd w:id="101"/>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2A8061C6"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53637C">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EA9F267"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53637C">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102" w:name="_Ref116400571"/>
      <w:bookmarkStart w:id="103" w:name="_Toc148037140"/>
      <w:r w:rsidRPr="003D662E">
        <w:rPr>
          <w:lang w:val="en-US"/>
        </w:rPr>
        <w:t>Task Tracking Support</w:t>
      </w:r>
      <w:bookmarkEnd w:id="102"/>
      <w:bookmarkEnd w:id="103"/>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104" w:name="_Toc148037141"/>
      <w:r w:rsidRPr="003D662E">
        <w:rPr>
          <w:lang w:val="en-US"/>
        </w:rPr>
        <w:t>AAS Creation and Usage Pattern</w:t>
      </w:r>
      <w:bookmarkEnd w:id="97"/>
      <w:bookmarkEnd w:id="104"/>
    </w:p>
    <w:p w14:paraId="68148760" w14:textId="7884B781"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ins w:id="105" w:author="Holger Eichelberger" w:date="2025-03-22T12:46:00Z">
        <w:r w:rsidR="0053637C" w:rsidRPr="003D662E">
          <w:rPr>
            <w:lang w:val="en-US"/>
          </w:rPr>
          <w:t xml:space="preserve">Figure </w:t>
        </w:r>
        <w:r w:rsidR="0053637C">
          <w:rPr>
            <w:noProof/>
            <w:lang w:val="en-US"/>
          </w:rPr>
          <w:t>7</w:t>
        </w:r>
      </w:ins>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B3F1550" w:rsidR="00D0043A" w:rsidRPr="003D662E" w:rsidRDefault="00D0043A" w:rsidP="00D0043A">
      <w:pPr>
        <w:pStyle w:val="Caption"/>
        <w:jc w:val="center"/>
        <w:rPr>
          <w:lang w:val="en-US"/>
        </w:rPr>
      </w:pPr>
      <w:bookmarkStart w:id="106"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7</w:t>
      </w:r>
      <w:r w:rsidRPr="003D662E">
        <w:fldChar w:fldCharType="end"/>
      </w:r>
      <w:bookmarkEnd w:id="106"/>
      <w:r w:rsidRPr="003D662E">
        <w:rPr>
          <w:lang w:val="en-US"/>
        </w:rPr>
        <w:t>: AAS creation and usage pattern involving support layer classes and mechanisms.</w:t>
      </w:r>
    </w:p>
    <w:p w14:paraId="5ADD7473" w14:textId="60367F7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ins w:id="107" w:author="Holger Eichelberger" w:date="2025-03-22T12:46:00Z">
        <w:r w:rsidR="0053637C" w:rsidRPr="003D662E">
          <w:rPr>
            <w:lang w:val="en-US"/>
          </w:rPr>
          <w:t xml:space="preserve">Figure </w:t>
        </w:r>
        <w:r w:rsidR="0053637C">
          <w:rPr>
            <w:noProof/>
            <w:lang w:val="en-US"/>
          </w:rPr>
          <w:t>7</w:t>
        </w:r>
      </w:ins>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C66028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ins w:id="108" w:author="Holger Eichelberger" w:date="2025-03-22T12:46:00Z">
        <w:r w:rsidR="0053637C" w:rsidRPr="003D662E">
          <w:rPr>
            <w:lang w:val="en-US"/>
          </w:rPr>
          <w:t xml:space="preserve">Figure </w:t>
        </w:r>
        <w:r w:rsidR="0053637C">
          <w:rPr>
            <w:noProof/>
            <w:lang w:val="en-US"/>
          </w:rPr>
          <w:t>7</w:t>
        </w:r>
      </w:ins>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109" w:name="_Toc76746173"/>
      <w:bookmarkStart w:id="110" w:name="_Toc76978831"/>
      <w:bookmarkStart w:id="111" w:name="_Toc76979363"/>
      <w:bookmarkStart w:id="112" w:name="_Toc76979415"/>
      <w:bookmarkStart w:id="113" w:name="_Toc76979466"/>
      <w:bookmarkStart w:id="114" w:name="_Toc76979518"/>
      <w:bookmarkStart w:id="115" w:name="_Ref85015310"/>
      <w:bookmarkStart w:id="116" w:name="_Toc148037142"/>
      <w:bookmarkEnd w:id="109"/>
      <w:bookmarkEnd w:id="110"/>
      <w:bookmarkEnd w:id="111"/>
      <w:bookmarkEnd w:id="112"/>
      <w:bookmarkEnd w:id="113"/>
      <w:bookmarkEnd w:id="11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115"/>
      <w:bookmarkEnd w:id="116"/>
    </w:p>
    <w:p w14:paraId="239E1F92" w14:textId="01EE9837"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3637C">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3637C">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117" w:name="_Ref57287354"/>
      <w:bookmarkStart w:id="118" w:name="_Toc148037143"/>
      <w:r w:rsidRPr="003D662E">
        <w:rPr>
          <w:lang w:val="en-US"/>
        </w:rPr>
        <w:t>Transport Component</w:t>
      </w:r>
      <w:bookmarkEnd w:id="117"/>
      <w:bookmarkEnd w:id="11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1D5B5E38"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53637C">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C09B706"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53637C">
        <w:rPr>
          <w:vertAlign w:val="superscript"/>
          <w:lang w:val="en-US"/>
        </w:rPr>
        <w:t>141</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53637C">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119" w:name="_Ref57280427"/>
      <w:r w:rsidRPr="003D662E">
        <w:rPr>
          <w:lang w:val="en-US"/>
        </w:rPr>
        <w:t xml:space="preserve">Related </w:t>
      </w:r>
      <w:r w:rsidR="00C0744C" w:rsidRPr="003D662E">
        <w:rPr>
          <w:lang w:val="en-US"/>
        </w:rPr>
        <w:t>A</w:t>
      </w:r>
      <w:r w:rsidRPr="003D662E">
        <w:rPr>
          <w:lang w:val="en-US"/>
        </w:rPr>
        <w:t>pproaches</w:t>
      </w:r>
      <w:bookmarkEnd w:id="11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465DB819" w:rsidR="00E05195" w:rsidRPr="003D662E" w:rsidRDefault="00E05195" w:rsidP="00E05195">
      <w:pPr>
        <w:pStyle w:val="Caption"/>
        <w:jc w:val="center"/>
        <w:rPr>
          <w:lang w:val="en-US"/>
        </w:rPr>
      </w:pPr>
      <w:bookmarkStart w:id="12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4</w:t>
      </w:r>
      <w:r w:rsidRPr="003D662E">
        <w:fldChar w:fldCharType="end"/>
      </w:r>
      <w:bookmarkEnd w:id="12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3EFEEF0D"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ins w:id="121" w:author="Holger Eichelberger" w:date="2025-03-22T12:46:00Z">
        <w:r w:rsidR="0053637C" w:rsidRPr="003D662E">
          <w:rPr>
            <w:lang w:val="en-US"/>
          </w:rPr>
          <w:t xml:space="preserve">Table </w:t>
        </w:r>
        <w:r w:rsidR="0053637C">
          <w:rPr>
            <w:noProof/>
            <w:lang w:val="en-US"/>
          </w:rPr>
          <w:t>4</w:t>
        </w:r>
      </w:ins>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6A05FC76"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ins w:id="122" w:author="Holger Eichelberger" w:date="2025-03-22T12:46:00Z">
        <w:r w:rsidR="0053637C" w:rsidRPr="003D662E">
          <w:rPr>
            <w:lang w:val="en-US"/>
          </w:rPr>
          <w:t xml:space="preserve">Table </w:t>
        </w:r>
        <w:r w:rsidR="0053637C">
          <w:rPr>
            <w:noProof/>
            <w:lang w:val="en-US"/>
          </w:rPr>
          <w:t>5</w:t>
        </w:r>
      </w:ins>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7E43B597"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ins w:id="123" w:author="Holger Eichelberger" w:date="2025-03-22T12:46:00Z">
        <w:r w:rsidR="0053637C" w:rsidRPr="003D662E">
          <w:rPr>
            <w:lang w:val="en-US"/>
          </w:rPr>
          <w:t xml:space="preserve">Table </w:t>
        </w:r>
        <w:r w:rsidR="0053637C">
          <w:rPr>
            <w:noProof/>
            <w:lang w:val="en-US"/>
          </w:rPr>
          <w:t>5</w:t>
        </w:r>
      </w:ins>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53637C">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3DEC625A" w:rsidR="00BA5977" w:rsidRPr="003D662E" w:rsidRDefault="00BA5977" w:rsidP="00BA5977">
      <w:pPr>
        <w:pStyle w:val="Caption"/>
        <w:jc w:val="center"/>
        <w:rPr>
          <w:lang w:val="en-US"/>
        </w:rPr>
      </w:pPr>
      <w:bookmarkStart w:id="12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5</w:t>
      </w:r>
      <w:r w:rsidRPr="003D662E">
        <w:fldChar w:fldCharType="end"/>
      </w:r>
      <w:bookmarkEnd w:id="12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732A81"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732A81"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54C86B5"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ins w:id="125" w:author="Holger Eichelberger" w:date="2025-03-22T12:46:00Z">
        <w:r w:rsidR="0053637C" w:rsidRPr="003D662E">
          <w:rPr>
            <w:lang w:val="en-US"/>
          </w:rPr>
          <w:t xml:space="preserve">Table </w:t>
        </w:r>
        <w:r w:rsidR="0053637C">
          <w:rPr>
            <w:noProof/>
            <w:lang w:val="en-US"/>
          </w:rPr>
          <w:t>5</w:t>
        </w:r>
      </w:ins>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59B5DDE" w:rsidR="007D6D20" w:rsidRPr="003D662E" w:rsidRDefault="00447AF4" w:rsidP="00447AF4">
      <w:pPr>
        <w:pStyle w:val="Caption"/>
        <w:jc w:val="center"/>
        <w:rPr>
          <w:lang w:val="en-US"/>
        </w:rPr>
      </w:pPr>
      <w:bookmarkStart w:id="126"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8</w:t>
      </w:r>
      <w:r w:rsidRPr="003D662E">
        <w:fldChar w:fldCharType="end"/>
      </w:r>
      <w:bookmarkEnd w:id="126"/>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5B761794"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EBE146B"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ins w:id="127" w:author="Holger Eichelberger" w:date="2025-03-22T12:46:00Z">
        <w:r w:rsidR="0053637C" w:rsidRPr="003D662E">
          <w:rPr>
            <w:lang w:val="en-US"/>
          </w:rPr>
          <w:t xml:space="preserve">Figure </w:t>
        </w:r>
        <w:r w:rsidR="0053637C">
          <w:rPr>
            <w:noProof/>
            <w:lang w:val="en-US"/>
          </w:rPr>
          <w:t>8</w:t>
        </w:r>
      </w:ins>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02C0B58B"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ins w:id="128" w:author="Holger Eichelberger" w:date="2025-03-22T12:46:00Z">
        <w:r w:rsidR="0053637C" w:rsidRPr="003D662E">
          <w:rPr>
            <w:lang w:val="en-US"/>
          </w:rPr>
          <w:t xml:space="preserve">Table </w:t>
        </w:r>
        <w:r w:rsidR="0053637C">
          <w:rPr>
            <w:noProof/>
            <w:lang w:val="en-US"/>
          </w:rPr>
          <w:t>23</w:t>
        </w:r>
      </w:ins>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53637C">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53637C">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129" w:name="_Ref57918572"/>
      <w:bookmarkStart w:id="130" w:name="_Ref79998842"/>
      <w:r w:rsidRPr="003D662E">
        <w:rPr>
          <w:lang w:val="en-US"/>
        </w:rPr>
        <w:t>Validation</w:t>
      </w:r>
      <w:bookmarkEnd w:id="129"/>
      <w:r w:rsidR="00A128DF" w:rsidRPr="003D662E">
        <w:rPr>
          <w:lang w:val="en-US"/>
        </w:rPr>
        <w:t xml:space="preserve"> and Evaluation</w:t>
      </w:r>
      <w:bookmarkEnd w:id="130"/>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454E980D"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53637C">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ins w:id="131" w:author="Holger Eichelberger" w:date="2025-03-22T12:46:00Z">
        <w:r w:rsidR="0053637C" w:rsidRPr="003D662E">
          <w:rPr>
            <w:lang w:val="en-US"/>
          </w:rPr>
          <w:t xml:space="preserve">Figure </w:t>
        </w:r>
        <w:r w:rsidR="0053637C">
          <w:rPr>
            <w:noProof/>
            <w:lang w:val="en-US"/>
          </w:rPr>
          <w:t>9</w:t>
        </w:r>
      </w:ins>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53637C">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7AE9C40" w:rsidR="007D792A" w:rsidRPr="003D662E" w:rsidRDefault="0090144B" w:rsidP="0090144B">
      <w:pPr>
        <w:pStyle w:val="Caption"/>
        <w:jc w:val="center"/>
        <w:rPr>
          <w:lang w:val="en-US"/>
        </w:rPr>
      </w:pPr>
      <w:bookmarkStart w:id="132"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9</w:t>
      </w:r>
      <w:r w:rsidRPr="003D662E">
        <w:fldChar w:fldCharType="end"/>
      </w:r>
      <w:bookmarkEnd w:id="132"/>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B56A92F"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ins w:id="133" w:author="Holger Eichelberger" w:date="2025-03-22T12:46:00Z">
        <w:r w:rsidR="0053637C" w:rsidRPr="003D662E">
          <w:rPr>
            <w:lang w:val="en-US"/>
          </w:rPr>
          <w:t xml:space="preserve">Figure </w:t>
        </w:r>
        <w:r w:rsidR="0053637C">
          <w:rPr>
            <w:noProof/>
            <w:lang w:val="en-US"/>
          </w:rPr>
          <w:t>10</w:t>
        </w:r>
      </w:ins>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2D3E268"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ins w:id="134" w:author="Holger Eichelberger" w:date="2025-03-22T12:46:00Z">
        <w:r w:rsidR="0053637C" w:rsidRPr="003D662E">
          <w:rPr>
            <w:lang w:val="en-US"/>
          </w:rPr>
          <w:t xml:space="preserve">Figure </w:t>
        </w:r>
        <w:r w:rsidR="0053637C">
          <w:rPr>
            <w:noProof/>
            <w:lang w:val="en-US"/>
          </w:rPr>
          <w:t>10</w:t>
        </w:r>
      </w:ins>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ins w:id="135" w:author="Holger Eichelberger" w:date="2025-03-22T12:46:00Z">
        <w:r w:rsidR="0053637C" w:rsidRPr="003D662E">
          <w:rPr>
            <w:lang w:val="en-US"/>
          </w:rPr>
          <w:t xml:space="preserve">Figure </w:t>
        </w:r>
        <w:r w:rsidR="0053637C">
          <w:rPr>
            <w:noProof/>
            <w:lang w:val="en-US"/>
          </w:rPr>
          <w:t>10</w:t>
        </w:r>
      </w:ins>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6A98216" w:rsidR="00BA4FD4" w:rsidRPr="003D662E" w:rsidRDefault="00BA4FD4" w:rsidP="00BA4FD4">
      <w:pPr>
        <w:pStyle w:val="Caption"/>
        <w:jc w:val="center"/>
        <w:rPr>
          <w:lang w:val="en-US"/>
        </w:rPr>
      </w:pPr>
      <w:bookmarkStart w:id="13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10</w:t>
      </w:r>
      <w:r w:rsidRPr="003D662E">
        <w:fldChar w:fldCharType="end"/>
      </w:r>
      <w:bookmarkEnd w:id="13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F8DA397"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ins w:id="137" w:author="Holger Eichelberger" w:date="2025-03-22T12:46:00Z">
        <w:r w:rsidR="0053637C" w:rsidRPr="003D662E">
          <w:rPr>
            <w:lang w:val="en-US"/>
          </w:rPr>
          <w:t xml:space="preserve">Figure </w:t>
        </w:r>
        <w:r w:rsidR="0053637C">
          <w:rPr>
            <w:noProof/>
            <w:lang w:val="en-US"/>
          </w:rPr>
          <w:t>10</w:t>
        </w:r>
      </w:ins>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5B1BA86"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38" w:author="Holger Eichelberger" w:date="2025-03-22T12:46:00Z">
        <w:r w:rsidR="0053637C" w:rsidRPr="003D662E">
          <w:rPr>
            <w:lang w:val="en-US"/>
          </w:rPr>
          <w:t xml:space="preserve">Figure </w:t>
        </w:r>
        <w:r w:rsidR="0053637C">
          <w:rPr>
            <w:noProof/>
            <w:lang w:val="en-US"/>
          </w:rPr>
          <w:t>11</w:t>
        </w:r>
      </w:ins>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39" w:author="Holger Eichelberger" w:date="2025-03-22T12:46:00Z">
        <w:r w:rsidR="0053637C" w:rsidRPr="003D662E">
          <w:rPr>
            <w:lang w:val="en-US"/>
          </w:rPr>
          <w:t xml:space="preserve">Figure </w:t>
        </w:r>
        <w:r w:rsidR="0053637C">
          <w:rPr>
            <w:noProof/>
            <w:lang w:val="en-US"/>
          </w:rPr>
          <w:t>11</w:t>
        </w:r>
      </w:ins>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40" w:author="Holger Eichelberger" w:date="2025-03-22T12:46:00Z">
        <w:r w:rsidR="0053637C" w:rsidRPr="003D662E">
          <w:rPr>
            <w:lang w:val="en-US"/>
          </w:rPr>
          <w:t xml:space="preserve">Figure </w:t>
        </w:r>
        <w:r w:rsidR="0053637C">
          <w:rPr>
            <w:noProof/>
            <w:lang w:val="en-US"/>
          </w:rPr>
          <w:t>11</w:t>
        </w:r>
      </w:ins>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497D7FF2" w:rsidR="006F0B3A" w:rsidRPr="003D662E" w:rsidRDefault="006F0B3A" w:rsidP="006F0B3A">
      <w:pPr>
        <w:pStyle w:val="Caption"/>
        <w:jc w:val="center"/>
        <w:rPr>
          <w:lang w:val="en-US"/>
        </w:rPr>
      </w:pPr>
      <w:bookmarkStart w:id="141"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11</w:t>
      </w:r>
      <w:r w:rsidRPr="003D662E">
        <w:fldChar w:fldCharType="end"/>
      </w:r>
      <w:bookmarkEnd w:id="141"/>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575D5508"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42" w:author="Holger Eichelberger" w:date="2025-03-22T12:46:00Z">
        <w:r w:rsidR="0053637C" w:rsidRPr="003D662E">
          <w:rPr>
            <w:lang w:val="en-US"/>
          </w:rPr>
          <w:t xml:space="preserve">Figure </w:t>
        </w:r>
        <w:r w:rsidR="0053637C">
          <w:rPr>
            <w:noProof/>
            <w:lang w:val="en-US"/>
          </w:rPr>
          <w:t>11</w:t>
        </w:r>
      </w:ins>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ins w:id="143" w:author="Holger Eichelberger" w:date="2025-03-22T12:46:00Z">
        <w:r w:rsidR="0053637C" w:rsidRPr="003D662E">
          <w:rPr>
            <w:lang w:val="en-US"/>
          </w:rPr>
          <w:t xml:space="preserve">Table </w:t>
        </w:r>
        <w:r w:rsidR="0053637C">
          <w:rPr>
            <w:noProof/>
            <w:lang w:val="en-US"/>
          </w:rPr>
          <w:t>6</w:t>
        </w:r>
      </w:ins>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DA3B112" w:rsidR="0008448A" w:rsidRPr="003D662E" w:rsidRDefault="0008448A" w:rsidP="00847483">
      <w:pPr>
        <w:pStyle w:val="Caption"/>
        <w:jc w:val="center"/>
        <w:rPr>
          <w:lang w:val="en-US"/>
        </w:rPr>
      </w:pPr>
      <w:bookmarkStart w:id="144" w:name="_Ref65841694"/>
      <w:bookmarkStart w:id="145"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6</w:t>
      </w:r>
      <w:r w:rsidRPr="003D662E">
        <w:fldChar w:fldCharType="end"/>
      </w:r>
      <w:bookmarkEnd w:id="144"/>
      <w:r w:rsidRPr="003D662E">
        <w:rPr>
          <w:lang w:val="en-US"/>
        </w:rPr>
        <w:t>: Total number of translated messages per second in best source/sink transmission situation.</w:t>
      </w:r>
      <w:bookmarkEnd w:id="145"/>
    </w:p>
    <w:tbl>
      <w:tblPr>
        <w:tblStyle w:val="GridTable1Light-Accent1"/>
        <w:tblW w:w="0" w:type="auto"/>
        <w:tblLook w:val="04A0" w:firstRow="1" w:lastRow="0" w:firstColumn="1" w:lastColumn="0" w:noHBand="0" w:noVBand="1"/>
      </w:tblPr>
      <w:tblGrid>
        <w:gridCol w:w="6516"/>
        <w:gridCol w:w="2546"/>
      </w:tblGrid>
      <w:tr w:rsidR="00132F6D" w:rsidRPr="00F6024B"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47" w:name="_Ref57287366"/>
      <w:bookmarkStart w:id="148" w:name="_Ref71221719"/>
      <w:bookmarkStart w:id="149" w:name="_Toc148037144"/>
      <w:r w:rsidRPr="003D662E">
        <w:rPr>
          <w:lang w:val="en-US"/>
        </w:rPr>
        <w:t>Connectors Component</w:t>
      </w:r>
      <w:bookmarkEnd w:id="147"/>
      <w:bookmarkEnd w:id="148"/>
      <w:bookmarkEnd w:id="149"/>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72257243"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53637C">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2C14BDB7"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3637C">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16D5C04C" w:rsidR="00B03C78" w:rsidRPr="003D662E" w:rsidRDefault="00B03C78" w:rsidP="00B03C78">
      <w:pPr>
        <w:pStyle w:val="Caption"/>
        <w:jc w:val="center"/>
        <w:rPr>
          <w:lang w:val="en-US"/>
        </w:rPr>
      </w:pPr>
      <w:bookmarkStart w:id="150"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12</w:t>
      </w:r>
      <w:r w:rsidRPr="003D662E">
        <w:fldChar w:fldCharType="end"/>
      </w:r>
      <w:bookmarkEnd w:id="150"/>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2C0A9A39"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ins w:id="151" w:author="Holger Eichelberger" w:date="2025-03-22T12:46:00Z">
        <w:r w:rsidR="0053637C" w:rsidRPr="003D662E">
          <w:rPr>
            <w:lang w:val="en-US"/>
          </w:rPr>
          <w:t xml:space="preserve">Figure </w:t>
        </w:r>
        <w:r w:rsidR="0053637C">
          <w:rPr>
            <w:noProof/>
            <w:lang w:val="en-US"/>
          </w:rPr>
          <w:t>12</w:t>
        </w:r>
      </w:ins>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ins w:id="152" w:author="Holger Eichelberger" w:date="2025-03-22T12:46:00Z">
        <w:r w:rsidR="0053637C" w:rsidRPr="003D662E">
          <w:rPr>
            <w:lang w:val="en-US"/>
          </w:rPr>
          <w:t xml:space="preserve">Figure </w:t>
        </w:r>
        <w:r w:rsidR="0053637C">
          <w:rPr>
            <w:noProof/>
            <w:lang w:val="en-US"/>
          </w:rPr>
          <w:t>12</w:t>
        </w:r>
      </w:ins>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ins w:id="153" w:author="Holger Eichelberger" w:date="2025-03-22T12:46:00Z">
        <w:r w:rsidR="0053637C" w:rsidRPr="003D662E">
          <w:rPr>
            <w:lang w:val="en-US"/>
          </w:rPr>
          <w:t xml:space="preserve">Figure </w:t>
        </w:r>
        <w:r w:rsidR="0053637C">
          <w:rPr>
            <w:noProof/>
            <w:lang w:val="en-US"/>
          </w:rPr>
          <w:t>12</w:t>
        </w:r>
      </w:ins>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8FDA32C" w:rsidR="008E3499" w:rsidRDefault="008E766E" w:rsidP="008E766E">
      <w:pPr>
        <w:pStyle w:val="Caption"/>
        <w:jc w:val="center"/>
        <w:rPr>
          <w:lang w:val="en-US"/>
        </w:rPr>
      </w:pPr>
      <w:bookmarkStart w:id="15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13</w:t>
      </w:r>
      <w:r w:rsidRPr="003D662E">
        <w:fldChar w:fldCharType="end"/>
      </w:r>
      <w:bookmarkEnd w:id="154"/>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AE6C44B" w:rsidR="00CE6398" w:rsidRPr="003D662E" w:rsidRDefault="00C760BC" w:rsidP="00E94E0D">
      <w:pPr>
        <w:pStyle w:val="Caption"/>
        <w:jc w:val="center"/>
        <w:rPr>
          <w:lang w:val="en-US"/>
        </w:rPr>
      </w:pPr>
      <w:bookmarkStart w:id="15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14</w:t>
      </w:r>
      <w:r w:rsidRPr="003D662E">
        <w:fldChar w:fldCharType="end"/>
      </w:r>
      <w:bookmarkEnd w:id="15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3166A166"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ins w:id="156" w:author="Holger Eichelberger" w:date="2025-03-22T12:46:00Z">
        <w:r w:rsidR="0053637C" w:rsidRPr="003D662E">
          <w:rPr>
            <w:lang w:val="en-US"/>
          </w:rPr>
          <w:t xml:space="preserve">Figure </w:t>
        </w:r>
        <w:r w:rsidR="0053637C">
          <w:rPr>
            <w:noProof/>
            <w:lang w:val="en-US"/>
          </w:rPr>
          <w:t>13</w:t>
        </w:r>
      </w:ins>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18CA59D4"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ins w:id="157" w:author="Holger Eichelberger" w:date="2025-03-22T12:46:00Z">
        <w:r w:rsidR="0053637C" w:rsidRPr="003D662E">
          <w:rPr>
            <w:lang w:val="en-US"/>
          </w:rPr>
          <w:t xml:space="preserve">Figure </w:t>
        </w:r>
        <w:r w:rsidR="0053637C">
          <w:rPr>
            <w:noProof/>
            <w:lang w:val="en-US"/>
          </w:rPr>
          <w:t>14</w:t>
        </w:r>
      </w:ins>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6"/>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5D74F25C" w:rsidR="00551CBF" w:rsidRPr="003D662E" w:rsidRDefault="00551CBF" w:rsidP="00997F04">
      <w:pPr>
        <w:pStyle w:val="Caption"/>
        <w:jc w:val="center"/>
        <w:rPr>
          <w:lang w:val="en-US"/>
        </w:rPr>
      </w:pPr>
      <w:bookmarkStart w:id="158"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15</w:t>
      </w:r>
      <w:r w:rsidRPr="003D662E">
        <w:fldChar w:fldCharType="end"/>
      </w:r>
      <w:bookmarkEnd w:id="158"/>
      <w:r w:rsidRPr="003D662E">
        <w:rPr>
          <w:lang w:val="en-US"/>
        </w:rPr>
        <w:t>: Model Access and Protocol Adapter in the Connectors Component.</w:t>
      </w:r>
    </w:p>
    <w:p w14:paraId="021286C2" w14:textId="2FCAD9FC"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2C9CD04A"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53637C">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7"/>
      </w:r>
      <w:r w:rsidRPr="00004157">
        <w:rPr>
          <w:lang w:val="en-US"/>
        </w:rPr>
        <w:t xml:space="preserve">), </w:t>
      </w:r>
    </w:p>
    <w:p w14:paraId="0C58B0B9" w14:textId="77777777" w:rsidR="00705460" w:rsidRDefault="009772A1" w:rsidP="00004157">
      <w:pPr>
        <w:pStyle w:val="ListParagraph"/>
        <w:numPr>
          <w:ilvl w:val="0"/>
          <w:numId w:val="73"/>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004157">
      <w:pPr>
        <w:pStyle w:val="ListParagraph"/>
        <w:numPr>
          <w:ilvl w:val="0"/>
          <w:numId w:val="73"/>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004157">
      <w:pPr>
        <w:pStyle w:val="ListParagraph"/>
        <w:numPr>
          <w:ilvl w:val="0"/>
          <w:numId w:val="73"/>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004157">
      <w:pPr>
        <w:pStyle w:val="ListParagraph"/>
        <w:numPr>
          <w:ilvl w:val="0"/>
          <w:numId w:val="73"/>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w:t>
      </w:r>
      <w:r w:rsidR="00560611">
        <w:rPr>
          <w:lang w:val="en-US"/>
        </w:rPr>
        <w:t xml:space="preserve">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r w:rsidR="00560611">
        <w:rPr>
          <w:lang w:val="en-US"/>
        </w:rPr>
        <w:t>.</w:t>
      </w:r>
    </w:p>
    <w:p w14:paraId="6DCF6F24" w14:textId="016D9E3F" w:rsidR="009E34AF" w:rsidRDefault="009E34AF" w:rsidP="00004157">
      <w:pPr>
        <w:pStyle w:val="ListParagraph"/>
        <w:numPr>
          <w:ilvl w:val="0"/>
          <w:numId w:val="73"/>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EF4B84">
      <w:pPr>
        <w:pStyle w:val="ListParagraph"/>
        <w:numPr>
          <w:ilvl w:val="0"/>
          <w:numId w:val="73"/>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004157">
      <w:pPr>
        <w:pStyle w:val="ListParagraph"/>
        <w:numPr>
          <w:ilvl w:val="0"/>
          <w:numId w:val="73"/>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59"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0702619" w:rsidR="00EF4B84" w:rsidRDefault="00EF4B84" w:rsidP="00004157">
      <w:pPr>
        <w:pStyle w:val="ListParagraph"/>
        <w:numPr>
          <w:ilvl w:val="0"/>
          <w:numId w:val="73"/>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plugin b) triggering using arbitrary connector trigger queries.</w:t>
      </w:r>
    </w:p>
    <w:bookmarkEnd w:id="159"/>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45DCD988"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ins w:id="160" w:author="Holger Eichelberger" w:date="2025-03-22T12:46:00Z">
        <w:r w:rsidR="0053637C" w:rsidRPr="003D662E">
          <w:rPr>
            <w:lang w:val="en-US"/>
          </w:rPr>
          <w:t xml:space="preserve">Figure </w:t>
        </w:r>
        <w:r w:rsidR="0053637C">
          <w:rPr>
            <w:noProof/>
            <w:lang w:val="en-US"/>
          </w:rPr>
          <w:t>15</w:t>
        </w:r>
      </w:ins>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D06BFE5"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ins w:id="161" w:author="Holger Eichelberger" w:date="2025-03-22T12:46:00Z">
        <w:r w:rsidR="0053637C" w:rsidRPr="003D662E">
          <w:rPr>
            <w:lang w:val="en-US"/>
          </w:rPr>
          <w:t xml:space="preserve">Figure </w:t>
        </w:r>
        <w:r w:rsidR="0053637C">
          <w:rPr>
            <w:noProof/>
            <w:lang w:val="en-US"/>
          </w:rPr>
          <w:t>15</w:t>
        </w:r>
      </w:ins>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7B16BCF4"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ins w:id="162" w:author="Holger Eichelberger" w:date="2025-03-22T12:46:00Z">
        <w:r w:rsidR="0053637C" w:rsidRPr="003D662E">
          <w:rPr>
            <w:lang w:val="en-US"/>
          </w:rPr>
          <w:t xml:space="preserve">Figure </w:t>
        </w:r>
        <w:r w:rsidR="0053637C">
          <w:rPr>
            <w:noProof/>
            <w:lang w:val="en-US"/>
          </w:rPr>
          <w:t>15</w:t>
        </w:r>
      </w:ins>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71AA8348"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ins w:id="163" w:author="Holger Eichelberger" w:date="2025-03-22T12:46:00Z">
        <w:r w:rsidR="0053637C" w:rsidRPr="003D662E">
          <w:rPr>
            <w:lang w:val="en-US"/>
          </w:rPr>
          <w:t xml:space="preserve">Figure </w:t>
        </w:r>
        <w:r w:rsidR="0053637C">
          <w:rPr>
            <w:noProof/>
            <w:lang w:val="en-US"/>
          </w:rPr>
          <w:t>15</w:t>
        </w:r>
      </w:ins>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53637C">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64" w:name="_Ref63932450"/>
      <w:r w:rsidRPr="003D662E">
        <w:rPr>
          <w:lang w:val="en-US"/>
        </w:rPr>
        <w:t>Validation</w:t>
      </w:r>
      <w:bookmarkEnd w:id="164"/>
    </w:p>
    <w:p w14:paraId="19BE5D91" w14:textId="555C25E5"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53637C">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24CC3E9B"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3637C">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65" w:name="_Ref57198482"/>
      <w:bookmarkStart w:id="166" w:name="_Toc148037145"/>
      <w:r w:rsidRPr="003D662E">
        <w:rPr>
          <w:lang w:val="en-US"/>
        </w:rPr>
        <w:t>Services Layer</w:t>
      </w:r>
      <w:bookmarkEnd w:id="165"/>
      <w:bookmarkEnd w:id="166"/>
    </w:p>
    <w:p w14:paraId="1D1E2323" w14:textId="3CDC13F1"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53637C">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FA69C68"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3.5.2</w:t>
      </w:r>
      <w:r w:rsidRPr="003D662E">
        <w:rPr>
          <w:lang w:val="en-US"/>
        </w:rPr>
        <w:fldChar w:fldCharType="end"/>
      </w:r>
      <w:r w:rsidRPr="003D662E">
        <w:rPr>
          <w:lang w:val="en-US"/>
        </w:rPr>
        <w:t>, we discuss the Service Execution Environment for Java and Python.</w:t>
      </w:r>
    </w:p>
    <w:p w14:paraId="543C2C04" w14:textId="7BC4565F"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53637C">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67" w:name="_Ref78195124"/>
      <w:bookmarkStart w:id="168" w:name="_Toc148037146"/>
      <w:r w:rsidRPr="003D662E">
        <w:rPr>
          <w:lang w:val="en-US"/>
        </w:rPr>
        <w:t>Terminology and Background</w:t>
      </w:r>
      <w:bookmarkEnd w:id="167"/>
      <w:bookmarkEnd w:id="168"/>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474D4AD0"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0EF8EF37"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3637C">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3637C">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685B0EB1"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53637C">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69" w:name="_Ref76729822"/>
      <w:bookmarkStart w:id="170" w:name="_Ref76743606"/>
      <w:bookmarkStart w:id="171" w:name="_Toc148037147"/>
      <w:bookmarkStart w:id="172" w:name="_Ref76731136"/>
      <w:r w:rsidRPr="003D662E">
        <w:rPr>
          <w:lang w:val="en-US"/>
        </w:rPr>
        <w:t>Service Environment</w:t>
      </w:r>
      <w:bookmarkEnd w:id="169"/>
      <w:r w:rsidRPr="003D662E">
        <w:rPr>
          <w:lang w:val="en-US"/>
        </w:rPr>
        <w:t>s</w:t>
      </w:r>
      <w:bookmarkEnd w:id="170"/>
      <w:bookmarkEnd w:id="171"/>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C16562C" w:rsidR="008A4B2E" w:rsidRPr="003D662E" w:rsidRDefault="008A4B2E" w:rsidP="008A4B2E">
      <w:pPr>
        <w:pStyle w:val="Caption"/>
        <w:jc w:val="center"/>
        <w:rPr>
          <w:lang w:val="en-US"/>
        </w:rPr>
      </w:pPr>
      <w:bookmarkStart w:id="173"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16</w:t>
      </w:r>
      <w:r w:rsidRPr="003D662E">
        <w:fldChar w:fldCharType="end"/>
      </w:r>
      <w:bookmarkEnd w:id="173"/>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74" w:name="_Ref101351661"/>
      <w:r w:rsidRPr="003D662E">
        <w:rPr>
          <w:lang w:val="en-US"/>
        </w:rPr>
        <w:t>The Java Service Environment</w:t>
      </w:r>
      <w:bookmarkEnd w:id="174"/>
    </w:p>
    <w:p w14:paraId="199C9B6A" w14:textId="6F04DEAB"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ins w:id="175" w:author="Holger Eichelberger" w:date="2025-03-22T12:46:00Z">
        <w:r w:rsidR="0053637C" w:rsidRPr="003D662E">
          <w:rPr>
            <w:lang w:val="en-US"/>
          </w:rPr>
          <w:t xml:space="preserve">Figure </w:t>
        </w:r>
        <w:r w:rsidR="0053637C">
          <w:rPr>
            <w:noProof/>
            <w:lang w:val="en-US"/>
          </w:rPr>
          <w:t>16</w:t>
        </w:r>
      </w:ins>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ins w:id="176" w:author="Holger Eichelberger" w:date="2025-03-22T12:46:00Z">
        <w:r w:rsidR="0053637C" w:rsidRPr="003D662E">
          <w:rPr>
            <w:lang w:val="en-US"/>
          </w:rPr>
          <w:t xml:space="preserve">Figure </w:t>
        </w:r>
        <w:r w:rsidR="0053637C">
          <w:rPr>
            <w:noProof/>
            <w:lang w:val="en-US"/>
          </w:rPr>
          <w:t>16</w:t>
        </w:r>
      </w:ins>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ins w:id="177" w:author="Holger Eichelberger" w:date="2025-03-22T12:46:00Z">
        <w:r w:rsidR="0053637C" w:rsidRPr="003D662E">
          <w:rPr>
            <w:lang w:val="en-US"/>
          </w:rPr>
          <w:t xml:space="preserve">Figure </w:t>
        </w:r>
        <w:r w:rsidR="0053637C">
          <w:rPr>
            <w:noProof/>
            <w:lang w:val="en-US"/>
          </w:rPr>
          <w:t>17</w:t>
        </w:r>
      </w:ins>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640EB02"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7CE41322"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78" w:name="_Hlk89265794"/>
      <w:r w:rsidR="00957F15" w:rsidRPr="003D662E">
        <w:rPr>
          <w:rFonts w:ascii="Consolas" w:hAnsi="Consolas"/>
          <w:lang w:val="en-US"/>
        </w:rPr>
        <w:t>AbstractProcessService</w:t>
      </w:r>
      <w:r w:rsidR="00957F15" w:rsidRPr="003D662E">
        <w:rPr>
          <w:lang w:val="en-US"/>
        </w:rPr>
        <w:t xml:space="preserve"> provides </w:t>
      </w:r>
      <w:bookmarkEnd w:id="17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3637C">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3637C">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080DB3CB"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ins w:id="179" w:author="Holger Eichelberger" w:date="2025-03-22T12:46:00Z">
        <w:r w:rsidR="0053637C" w:rsidRPr="003D662E">
          <w:rPr>
            <w:lang w:val="en-US"/>
          </w:rPr>
          <w:t xml:space="preserve">Figure </w:t>
        </w:r>
        <w:r w:rsidR="0053637C">
          <w:rPr>
            <w:noProof/>
            <w:lang w:val="en-US"/>
          </w:rPr>
          <w:t>16</w:t>
        </w:r>
      </w:ins>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11349140"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ins w:id="180" w:author="Holger Eichelberger" w:date="2025-03-22T12:46:00Z">
        <w:r w:rsidR="0053637C" w:rsidRPr="003D662E">
          <w:rPr>
            <w:lang w:val="en-US"/>
          </w:rPr>
          <w:t xml:space="preserve">Figure </w:t>
        </w:r>
        <w:r w:rsidR="0053637C">
          <w:rPr>
            <w:noProof/>
            <w:lang w:val="en-US"/>
          </w:rPr>
          <w:t>16</w:t>
        </w:r>
      </w:ins>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27661E5"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53637C">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81" w:name="_Ref145617617"/>
      <w:r w:rsidRPr="003D662E">
        <w:rPr>
          <w:lang w:val="en-US"/>
        </w:rPr>
        <w:t>The Python Service Environment</w:t>
      </w:r>
      <w:bookmarkEnd w:id="181"/>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3677069"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ins w:id="182" w:author="Holger Eichelberger" w:date="2025-03-22T12:46:00Z">
        <w:r w:rsidR="0053637C" w:rsidRPr="003D662E">
          <w:rPr>
            <w:lang w:val="en-US"/>
          </w:rPr>
          <w:t xml:space="preserve">Figure </w:t>
        </w:r>
        <w:r w:rsidR="0053637C">
          <w:rPr>
            <w:noProof/>
            <w:lang w:val="en-US"/>
          </w:rPr>
          <w:t>16</w:t>
        </w:r>
      </w:ins>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5D17455"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53637C">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4F12560E"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53637C">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F84F03E"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6B72E8BE" w:rsidR="00AD1C46" w:rsidRPr="003D662E" w:rsidRDefault="00AD1C46" w:rsidP="00AD1C46">
      <w:pPr>
        <w:pStyle w:val="Caption"/>
        <w:jc w:val="center"/>
        <w:rPr>
          <w:lang w:val="en-US"/>
        </w:rPr>
      </w:pPr>
      <w:bookmarkStart w:id="183"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17</w:t>
      </w:r>
      <w:r w:rsidRPr="003D662E">
        <w:fldChar w:fldCharType="end"/>
      </w:r>
      <w:bookmarkEnd w:id="183"/>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0404F7CF"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53637C">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84" w:name="_Ref78190504"/>
      <w:bookmarkStart w:id="185" w:name="_Toc148037148"/>
      <w:r w:rsidRPr="003D662E">
        <w:rPr>
          <w:lang w:val="en-US"/>
        </w:rPr>
        <w:t>Service Control and Management</w:t>
      </w:r>
      <w:bookmarkEnd w:id="172"/>
      <w:bookmarkEnd w:id="184"/>
      <w:bookmarkEnd w:id="185"/>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813BB2F"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ins w:id="186" w:author="Holger Eichelberger" w:date="2025-03-22T12:46:00Z">
        <w:r w:rsidR="0053637C" w:rsidRPr="003D662E">
          <w:rPr>
            <w:lang w:val="en-US"/>
          </w:rPr>
          <w:t xml:space="preserve">Figure </w:t>
        </w:r>
        <w:r w:rsidR="0053637C">
          <w:rPr>
            <w:noProof/>
            <w:lang w:val="en-US"/>
          </w:rPr>
          <w:t>17</w:t>
        </w:r>
      </w:ins>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ins w:id="187" w:author="Holger Eichelberger" w:date="2025-03-22T12:46:00Z">
        <w:r w:rsidR="0053637C" w:rsidRPr="003D662E">
          <w:rPr>
            <w:lang w:val="en-US"/>
          </w:rPr>
          <w:t xml:space="preserve">Figure </w:t>
        </w:r>
        <w:r w:rsidR="0053637C">
          <w:rPr>
            <w:noProof/>
            <w:lang w:val="en-US"/>
          </w:rPr>
          <w:t>17</w:t>
        </w:r>
      </w:ins>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ins w:id="188" w:author="Holger Eichelberger" w:date="2025-03-22T12:46:00Z">
        <w:r w:rsidR="0053637C" w:rsidRPr="003D662E">
          <w:rPr>
            <w:lang w:val="en-US"/>
          </w:rPr>
          <w:t xml:space="preserve">Figure </w:t>
        </w:r>
        <w:r w:rsidR="0053637C">
          <w:rPr>
            <w:noProof/>
            <w:lang w:val="en-US"/>
          </w:rPr>
          <w:t>17</w:t>
        </w:r>
      </w:ins>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305492D9"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ins w:id="189" w:author="Holger Eichelberger" w:date="2025-03-22T12:46:00Z">
        <w:r w:rsidR="0053637C" w:rsidRPr="003D662E">
          <w:rPr>
            <w:lang w:val="en-US"/>
          </w:rPr>
          <w:t xml:space="preserve">Figure </w:t>
        </w:r>
        <w:r w:rsidR="0053637C">
          <w:rPr>
            <w:noProof/>
            <w:lang w:val="en-US"/>
          </w:rPr>
          <w:t>18</w:t>
        </w:r>
      </w:ins>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ins w:id="190" w:author="Holger Eichelberger" w:date="2025-03-22T12:46:00Z">
        <w:r w:rsidR="0053637C" w:rsidRPr="003D662E">
          <w:rPr>
            <w:lang w:val="en-US"/>
          </w:rPr>
          <w:t xml:space="preserve">Figure </w:t>
        </w:r>
        <w:r w:rsidR="0053637C">
          <w:rPr>
            <w:noProof/>
            <w:lang w:val="en-US"/>
          </w:rPr>
          <w:t>17</w:t>
        </w:r>
      </w:ins>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91"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39AE0B4" w:rsidR="006729E1" w:rsidRPr="003D662E" w:rsidRDefault="002302D6" w:rsidP="00A21DC9">
      <w:pPr>
        <w:pStyle w:val="Caption"/>
        <w:jc w:val="center"/>
        <w:rPr>
          <w:lang w:val="en-US"/>
        </w:rPr>
      </w:pPr>
      <w:bookmarkStart w:id="192"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18</w:t>
      </w:r>
      <w:r w:rsidRPr="003D662E">
        <w:fldChar w:fldCharType="end"/>
      </w:r>
      <w:bookmarkEnd w:id="191"/>
      <w:bookmarkEnd w:id="192"/>
      <w:r w:rsidRPr="003D662E">
        <w:rPr>
          <w:lang w:val="en-US"/>
        </w:rPr>
        <w:t>: Service interfaces</w:t>
      </w:r>
      <w:r w:rsidR="00BB00BA" w:rsidRPr="003D662E">
        <w:rPr>
          <w:lang w:val="en-US"/>
        </w:rPr>
        <w:t xml:space="preserve"> and management</w:t>
      </w:r>
    </w:p>
    <w:p w14:paraId="3F46033A" w14:textId="40736730"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ins w:id="193" w:author="Holger Eichelberger" w:date="2025-03-22T12:46:00Z">
        <w:r w:rsidR="0053637C" w:rsidRPr="003D662E">
          <w:rPr>
            <w:lang w:val="en-GB"/>
          </w:rPr>
          <w:t xml:space="preserve">Figure </w:t>
        </w:r>
        <w:r w:rsidR="0053637C">
          <w:rPr>
            <w:noProof/>
            <w:lang w:val="en-GB"/>
          </w:rPr>
          <w:t>19</w:t>
        </w:r>
      </w:ins>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53637C">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029884F0" w:rsidR="00DC690F" w:rsidRPr="003D662E" w:rsidRDefault="00DC690F" w:rsidP="00DC690F">
      <w:pPr>
        <w:pStyle w:val="Caption"/>
        <w:jc w:val="center"/>
        <w:rPr>
          <w:lang w:val="en-GB"/>
        </w:rPr>
      </w:pPr>
      <w:bookmarkStart w:id="194"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3637C">
        <w:rPr>
          <w:noProof/>
          <w:lang w:val="en-GB"/>
        </w:rPr>
        <w:t>19</w:t>
      </w:r>
      <w:r w:rsidRPr="003D662E">
        <w:fldChar w:fldCharType="end"/>
      </w:r>
      <w:bookmarkEnd w:id="194"/>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0A167BC2"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ins w:id="195" w:author="Holger Eichelberger" w:date="2025-03-22T12:46:00Z">
        <w:r w:rsidR="0053637C" w:rsidRPr="003D662E">
          <w:rPr>
            <w:lang w:val="en-GB"/>
          </w:rPr>
          <w:t xml:space="preserve">Figure </w:t>
        </w:r>
        <w:r w:rsidR="0053637C">
          <w:rPr>
            <w:noProof/>
            <w:lang w:val="en-GB"/>
          </w:rPr>
          <w:t>19</w:t>
        </w:r>
      </w:ins>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ins w:id="196" w:author="Holger Eichelberger" w:date="2025-03-22T12:46:00Z">
        <w:r w:rsidR="0053637C" w:rsidRPr="003D662E">
          <w:rPr>
            <w:lang w:val="en-GB"/>
          </w:rPr>
          <w:t xml:space="preserve">Figure </w:t>
        </w:r>
        <w:r w:rsidR="0053637C">
          <w:rPr>
            <w:noProof/>
            <w:lang w:val="en-GB"/>
          </w:rPr>
          <w:t>20</w:t>
        </w:r>
      </w:ins>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0D7262B" w:rsidR="007623AF" w:rsidRPr="003D662E" w:rsidRDefault="007623AF" w:rsidP="007623AF">
      <w:pPr>
        <w:pStyle w:val="Caption"/>
        <w:jc w:val="center"/>
        <w:rPr>
          <w:lang w:val="en-GB"/>
        </w:rPr>
      </w:pPr>
      <w:bookmarkStart w:id="19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3637C">
        <w:rPr>
          <w:noProof/>
          <w:lang w:val="en-GB"/>
        </w:rPr>
        <w:t>20</w:t>
      </w:r>
      <w:r w:rsidRPr="003D662E">
        <w:fldChar w:fldCharType="end"/>
      </w:r>
      <w:bookmarkEnd w:id="19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ins w:id="198" w:author="Holger Eichelberger" w:date="2025-03-22T12:46:00Z">
        <w:r w:rsidR="0053637C" w:rsidRPr="003D662E">
          <w:rPr>
            <w:lang w:val="en-GB"/>
          </w:rPr>
          <w:t xml:space="preserve">Figure </w:t>
        </w:r>
        <w:r w:rsidR="0053637C">
          <w:rPr>
            <w:noProof/>
            <w:lang w:val="en-GB"/>
          </w:rPr>
          <w:t>19</w:t>
        </w:r>
      </w:ins>
      <w:r w:rsidRPr="003D662E">
        <w:rPr>
          <w:lang w:val="en-US"/>
        </w:rPr>
        <w:fldChar w:fldCharType="end"/>
      </w:r>
      <w:r w:rsidRPr="003D662E">
        <w:rPr>
          <w:lang w:val="en-US"/>
        </w:rPr>
        <w:t>)</w:t>
      </w:r>
      <w:r w:rsidRPr="003D662E">
        <w:rPr>
          <w:lang w:val="en-GB"/>
        </w:rPr>
        <w:t>.</w:t>
      </w:r>
    </w:p>
    <w:p w14:paraId="59F71E21" w14:textId="085BCAD5"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ins w:id="199" w:author="Holger Eichelberger" w:date="2025-03-22T12:46:00Z">
        <w:r w:rsidR="0053637C" w:rsidRPr="003D662E">
          <w:rPr>
            <w:lang w:val="en-GB"/>
          </w:rPr>
          <w:t xml:space="preserve">Figure </w:t>
        </w:r>
        <w:r w:rsidR="0053637C">
          <w:rPr>
            <w:noProof/>
            <w:lang w:val="en-GB"/>
          </w:rPr>
          <w:t>19</w:t>
        </w:r>
      </w:ins>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ins w:id="200" w:author="Holger Eichelberger" w:date="2025-03-22T12:46:00Z">
        <w:r w:rsidR="0053637C" w:rsidRPr="003D662E">
          <w:rPr>
            <w:lang w:val="en-GB"/>
          </w:rPr>
          <w:t xml:space="preserve">Figure </w:t>
        </w:r>
        <w:r w:rsidR="0053637C">
          <w:rPr>
            <w:noProof/>
            <w:lang w:val="en-GB"/>
          </w:rPr>
          <w:t>19</w:t>
        </w:r>
      </w:ins>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108F9FD9" w:rsidR="005F7F86" w:rsidRPr="003D662E" w:rsidRDefault="005F7F86" w:rsidP="005F7F86">
      <w:pPr>
        <w:jc w:val="both"/>
        <w:rPr>
          <w:rFonts w:cstheme="minorHAnsi"/>
          <w:lang w:val="en-US"/>
        </w:rPr>
      </w:pPr>
      <w:r w:rsidRPr="003D662E">
        <w:rPr>
          <w:lang w:val="en-US"/>
        </w:rPr>
        <w:t xml:space="preserve">The </w:t>
      </w:r>
      <w:bookmarkStart w:id="201" w:name="_Hlk77583024"/>
      <w:r w:rsidRPr="003D662E">
        <w:rPr>
          <w:rFonts w:ascii="Consolas" w:hAnsi="Consolas"/>
          <w:lang w:val="en-US"/>
        </w:rPr>
        <w:t>ServicesAasClient</w:t>
      </w:r>
      <w:r w:rsidRPr="003D662E">
        <w:rPr>
          <w:lang w:val="en-US"/>
        </w:rPr>
        <w:t xml:space="preserve"> </w:t>
      </w:r>
      <w:bookmarkEnd w:id="20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ins w:id="202" w:author="Holger Eichelberger" w:date="2025-03-22T12:46:00Z">
        <w:r w:rsidR="0053637C" w:rsidRPr="003D662E">
          <w:rPr>
            <w:lang w:val="en-US"/>
          </w:rPr>
          <w:t xml:space="preserve">Figure </w:t>
        </w:r>
        <w:r w:rsidR="0053637C">
          <w:rPr>
            <w:noProof/>
            <w:lang w:val="en-US"/>
          </w:rPr>
          <w:t>18</w:t>
        </w:r>
      </w:ins>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129965D8"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53637C">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53637C">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7644DE58"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53637C">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53637C">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269DAA80"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53637C">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ins w:id="203" w:author="Holger Eichelberger" w:date="2025-03-22T12:46:00Z">
        <w:r w:rsidR="0053637C" w:rsidRPr="003D662E">
          <w:rPr>
            <w:lang w:val="en-US"/>
          </w:rPr>
          <w:t xml:space="preserve">Figure </w:t>
        </w:r>
        <w:r w:rsidR="0053637C">
          <w:rPr>
            <w:noProof/>
            <w:lang w:val="en-US"/>
          </w:rPr>
          <w:t>18</w:t>
        </w:r>
      </w:ins>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43D1ED71"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53637C">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67AAA077"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ins w:id="204" w:author="Holger Eichelberger" w:date="2025-03-22T12:46:00Z">
        <w:r w:rsidR="0053637C" w:rsidRPr="003D662E">
          <w:rPr>
            <w:lang w:val="en-US"/>
          </w:rPr>
          <w:t xml:space="preserve">Figure </w:t>
        </w:r>
        <w:r w:rsidR="0053637C">
          <w:rPr>
            <w:noProof/>
            <w:lang w:val="en-US"/>
          </w:rPr>
          <w:t>4</w:t>
        </w:r>
      </w:ins>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3637C">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44D8A293"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53637C">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0DCF3F98"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53637C">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53637C">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205" w:name="_Ref57282138"/>
      <w:bookmarkStart w:id="206" w:name="_Ref78453699"/>
      <w:bookmarkStart w:id="207" w:name="_Toc148037149"/>
      <w:r w:rsidRPr="003D662E">
        <w:rPr>
          <w:lang w:val="en-US"/>
        </w:rPr>
        <w:t xml:space="preserve">Resources </w:t>
      </w:r>
      <w:r w:rsidR="00C017CF" w:rsidRPr="003D662E">
        <w:rPr>
          <w:lang w:val="en-US"/>
        </w:rPr>
        <w:t>and Monitoring Layer</w:t>
      </w:r>
      <w:bookmarkEnd w:id="205"/>
      <w:bookmarkEnd w:id="206"/>
      <w:bookmarkEnd w:id="207"/>
    </w:p>
    <w:p w14:paraId="252C034E" w14:textId="126BFBD8"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3637C">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3637C">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3637C">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208" w:name="_Ref69826081"/>
      <w:bookmarkStart w:id="209" w:name="_Toc148037150"/>
      <w:r w:rsidRPr="003D662E">
        <w:rPr>
          <w:lang w:val="en-US"/>
        </w:rPr>
        <w:t>ECS runtime</w:t>
      </w:r>
      <w:bookmarkEnd w:id="208"/>
      <w:bookmarkEnd w:id="209"/>
    </w:p>
    <w:p w14:paraId="0BFE18EA" w14:textId="20A304C7"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53637C">
        <w:rPr>
          <w:lang w:val="en-US"/>
        </w:rPr>
        <w:t>3.6.2</w:t>
      </w:r>
      <w:r w:rsidR="00DE00B5" w:rsidRPr="003D662E">
        <w:rPr>
          <w:lang w:val="en-US"/>
        </w:rPr>
        <w:fldChar w:fldCharType="end"/>
      </w:r>
      <w:r w:rsidR="00DE00B5" w:rsidRPr="003D662E">
        <w:rPr>
          <w:lang w:val="en-US"/>
        </w:rPr>
        <w:t>.</w:t>
      </w:r>
    </w:p>
    <w:p w14:paraId="23860EB2" w14:textId="77777777" w:rsidR="0053637C" w:rsidRPr="003D662E" w:rsidRDefault="0074190C" w:rsidP="0053637C">
      <w:pPr>
        <w:jc w:val="both"/>
        <w:rPr>
          <w:ins w:id="210" w:author="Holger Eichelberger" w:date="2025-03-22T12:46:00Z"/>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68EE7696" w14:textId="77777777" w:rsidR="0053637C" w:rsidRPr="003D662E" w:rsidRDefault="0053637C" w:rsidP="0053637C">
      <w:pPr>
        <w:jc w:val="both"/>
        <w:rPr>
          <w:ins w:id="211" w:author="Holger Eichelberger" w:date="2025-03-22T12:46:00Z"/>
          <w:noProof/>
          <w:lang w:val="en-US"/>
        </w:rPr>
      </w:pPr>
    </w:p>
    <w:p w14:paraId="1F4853FA" w14:textId="77777777" w:rsidR="0053637C" w:rsidRPr="003D662E" w:rsidRDefault="0053637C" w:rsidP="0053637C">
      <w:pPr>
        <w:jc w:val="both"/>
        <w:rPr>
          <w:ins w:id="212" w:author="Holger Eichelberger" w:date="2025-03-22T12:46:00Z"/>
          <w:lang w:val="en-US"/>
        </w:rPr>
      </w:pPr>
    </w:p>
    <w:p w14:paraId="775C2419" w14:textId="43BF55C6" w:rsidR="004B1501" w:rsidRPr="00044AD0" w:rsidRDefault="0053637C" w:rsidP="00044AD0">
      <w:pPr>
        <w:jc w:val="both"/>
        <w:rPr>
          <w:lang w:val="en-US"/>
        </w:rPr>
      </w:pPr>
      <w:ins w:id="213" w:author="Holger Eichelberger" w:date="2025-03-22T12:46:00Z">
        <w:r w:rsidRPr="003D662E">
          <w:rPr>
            <w:noProof/>
            <w:lang w:val="en-US"/>
          </w:rPr>
          <w:t>Figure</w:t>
        </w:r>
        <w:r w:rsidRPr="003D662E">
          <w:rPr>
            <w:lang w:val="en-US"/>
          </w:rPr>
          <w:t xml:space="preserve"> </w:t>
        </w:r>
        <w:r>
          <w:rPr>
            <w:noProof/>
            <w:lang w:val="en-US"/>
          </w:rPr>
          <w:t>21</w:t>
        </w:r>
      </w:ins>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245307E6"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21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7728C6E1"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21</w:t>
      </w:r>
      <w:r w:rsidRPr="003D662E">
        <w:fldChar w:fldCharType="end"/>
      </w:r>
      <w:bookmarkEnd w:id="214"/>
      <w:r w:rsidRPr="003D662E">
        <w:rPr>
          <w:lang w:val="en-US"/>
        </w:rPr>
        <w:t>: ECS runtime for Service Deployment (comments partially cropped)</w:t>
      </w:r>
    </w:p>
    <w:p w14:paraId="5FE66A48" w14:textId="0A662F1C"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A5EAAC8" w14:textId="77777777" w:rsidR="0053637C" w:rsidRPr="003D662E" w:rsidRDefault="005B7EF7" w:rsidP="0053637C">
      <w:pPr>
        <w:pStyle w:val="Caption"/>
        <w:jc w:val="center"/>
        <w:rPr>
          <w:ins w:id="215" w:author="Holger Eichelberger" w:date="2025-03-22T12:46:00Z"/>
          <w:lang w:val="en-US"/>
        </w:rPr>
      </w:pPr>
      <w:bookmarkStart w:id="21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22</w:t>
      </w:r>
      <w:r w:rsidRPr="003D662E">
        <w:fldChar w:fldCharType="end"/>
      </w:r>
      <w:bookmarkEnd w:id="216"/>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1CCAB025" w14:textId="77777777" w:rsidR="0053637C" w:rsidRPr="003D662E" w:rsidRDefault="0053637C" w:rsidP="0053637C">
      <w:pPr>
        <w:jc w:val="both"/>
        <w:rPr>
          <w:ins w:id="217" w:author="Holger Eichelberger" w:date="2025-03-22T12:46:00Z"/>
          <w:noProof/>
          <w:lang w:val="en-US"/>
        </w:rPr>
      </w:pPr>
    </w:p>
    <w:p w14:paraId="26D44E17" w14:textId="77777777" w:rsidR="0053637C" w:rsidRPr="003D662E" w:rsidRDefault="0053637C" w:rsidP="0053637C">
      <w:pPr>
        <w:jc w:val="both"/>
        <w:rPr>
          <w:ins w:id="218" w:author="Holger Eichelberger" w:date="2025-03-22T12:46:00Z"/>
          <w:lang w:val="en-US"/>
        </w:rPr>
      </w:pPr>
    </w:p>
    <w:p w14:paraId="3A50EE96" w14:textId="77777777" w:rsidR="0053637C" w:rsidRPr="003D662E" w:rsidRDefault="0053637C" w:rsidP="0053637C">
      <w:pPr>
        <w:jc w:val="both"/>
        <w:rPr>
          <w:ins w:id="219" w:author="Holger Eichelberger" w:date="2025-03-22T12:46:00Z"/>
          <w:lang w:val="en-US"/>
        </w:rPr>
      </w:pPr>
      <w:ins w:id="220" w:author="Holger Eichelberger" w:date="2025-03-22T12:46:00Z">
        <w:r w:rsidRPr="003D662E">
          <w:rPr>
            <w:noProof/>
            <w:lang w:val="en-US"/>
          </w:rPr>
          <w:t>Figure</w:t>
        </w:r>
        <w:r w:rsidRPr="003D662E">
          <w:rPr>
            <w:lang w:val="en-US"/>
          </w:rPr>
          <w:t xml:space="preserve"> </w:t>
        </w:r>
        <w:r>
          <w:rPr>
            <w:noProof/>
            <w:lang w:val="en-US"/>
          </w:rPr>
          <w:t>21</w:t>
        </w:r>
      </w:ins>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ins w:id="221" w:author="Holger Eichelberger" w:date="2025-03-22T12:46:00Z">
        <w:r w:rsidRPr="003D662E">
          <w:rPr>
            <w:lang w:val="en-US"/>
          </w:rPr>
          <w:t xml:space="preserve">Figure </w:t>
        </w:r>
        <w:r>
          <w:rPr>
            <w:noProof/>
            <w:lang w:val="en-US"/>
          </w:rPr>
          <w:t>2</w:t>
        </w:r>
      </w:ins>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142</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4DDDCE3A" w14:textId="77777777" w:rsidR="0053637C" w:rsidRPr="003D662E" w:rsidRDefault="0053637C" w:rsidP="0053637C">
      <w:pPr>
        <w:jc w:val="both"/>
        <w:rPr>
          <w:ins w:id="222" w:author="Holger Eichelberger" w:date="2025-03-22T12:46:00Z"/>
          <w:lang w:val="en-US"/>
        </w:rPr>
      </w:pPr>
    </w:p>
    <w:p w14:paraId="513D69D3" w14:textId="77777777" w:rsidR="0053637C" w:rsidRPr="003D662E" w:rsidRDefault="0053637C" w:rsidP="0053637C">
      <w:pPr>
        <w:jc w:val="both"/>
        <w:rPr>
          <w:ins w:id="223" w:author="Holger Eichelberger" w:date="2025-03-22T12:46:00Z"/>
          <w:lang w:val="en-US"/>
        </w:rPr>
      </w:pPr>
    </w:p>
    <w:p w14:paraId="6539402A" w14:textId="0B27FD84" w:rsidR="005B7EF7" w:rsidRPr="003D662E" w:rsidRDefault="0053637C" w:rsidP="00044AD0">
      <w:pPr>
        <w:jc w:val="both"/>
        <w:rPr>
          <w:lang w:val="en-US"/>
        </w:rPr>
      </w:pPr>
      <w:ins w:id="224" w:author="Holger Eichelberger" w:date="2025-03-22T12:46:00Z">
        <w:r w:rsidRPr="003D662E">
          <w:rPr>
            <w:noProof/>
            <w:lang w:val="en-US"/>
          </w:rPr>
          <w:t>Figure</w:t>
        </w:r>
        <w:r w:rsidRPr="003D662E">
          <w:rPr>
            <w:lang w:val="en-US"/>
          </w:rPr>
          <w:t xml:space="preserve"> </w:t>
        </w:r>
        <w:r>
          <w:rPr>
            <w:noProof/>
            <w:lang w:val="en-US"/>
          </w:rPr>
          <w:t>21</w:t>
        </w:r>
      </w:ins>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ins w:id="225" w:author="Holger Eichelberger" w:date="2025-03-22T12:46:00Z">
        <w:r w:rsidRPr="003D662E">
          <w:rPr>
            <w:lang w:val="en-US"/>
          </w:rPr>
          <w:t xml:space="preserve">Figure </w:t>
        </w:r>
        <w:r>
          <w:rPr>
            <w:noProof/>
            <w:lang w:val="en-US"/>
          </w:rPr>
          <w:t>18</w:t>
        </w:r>
      </w:ins>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ins w:id="226" w:author="Holger Eichelberger" w:date="2025-03-22T12:46:00Z">
        <w:r w:rsidRPr="003D662E">
          <w:rPr>
            <w:lang w:val="en-US"/>
          </w:rPr>
          <w:t xml:space="preserve">Figure </w:t>
        </w:r>
        <w:r>
          <w:rPr>
            <w:noProof/>
            <w:lang w:val="en-US"/>
          </w:rPr>
          <w:t>22</w:t>
        </w:r>
      </w:ins>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227" w:name="_Ref69896993"/>
      <w:bookmarkStart w:id="228"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E755596" w:rsidR="005B7EF7" w:rsidRPr="003D662E" w:rsidRDefault="005B7EF7" w:rsidP="005B7EF7">
      <w:pPr>
        <w:pStyle w:val="Caption"/>
        <w:jc w:val="center"/>
        <w:rPr>
          <w:lang w:val="en-US"/>
        </w:rPr>
      </w:pPr>
      <w:bookmarkStart w:id="229"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23</w:t>
      </w:r>
      <w:r w:rsidRPr="003D662E">
        <w:fldChar w:fldCharType="end"/>
      </w:r>
      <w:bookmarkEnd w:id="227"/>
      <w:bookmarkEnd w:id="228"/>
      <w:bookmarkEnd w:id="22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5570875"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3ED924B"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ins w:id="230" w:author="Holger Eichelberger" w:date="2025-03-22T12:46:00Z">
        <w:r w:rsidR="0053637C" w:rsidRPr="003D662E">
          <w:rPr>
            <w:lang w:val="en-US"/>
          </w:rPr>
          <w:t xml:space="preserve">Figure </w:t>
        </w:r>
        <w:r w:rsidR="0053637C">
          <w:rPr>
            <w:noProof/>
            <w:lang w:val="en-US"/>
          </w:rPr>
          <w:t>23</w:t>
        </w:r>
      </w:ins>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4C109B68"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3637C">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3637C">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E268307"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6A402F1F"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53637C">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53637C">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B6BC973"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53637C">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231" w:name="_Ref69826083"/>
      <w:bookmarkStart w:id="232" w:name="_Toc148037151"/>
      <w:r w:rsidRPr="003D662E">
        <w:rPr>
          <w:lang w:val="en-US"/>
        </w:rPr>
        <w:t>Device</w:t>
      </w:r>
      <w:r w:rsidR="003C165D" w:rsidRPr="003D662E">
        <w:rPr>
          <w:lang w:val="en-US"/>
        </w:rPr>
        <w:t>/Resource</w:t>
      </w:r>
      <w:r w:rsidRPr="003D662E">
        <w:rPr>
          <w:lang w:val="en-US"/>
        </w:rPr>
        <w:t xml:space="preserve"> Management</w:t>
      </w:r>
      <w:bookmarkEnd w:id="231"/>
      <w:bookmarkEnd w:id="232"/>
    </w:p>
    <w:p w14:paraId="03F6AED9" w14:textId="762022F3"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53637C">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53637C">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7CE465E"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53637C">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53637C">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233" w:name="_Ref69892341"/>
      <w:r w:rsidR="008E088C" w:rsidRPr="003D662E">
        <w:rPr>
          <w:rStyle w:val="FootnoteReference"/>
          <w:lang w:val="en-US"/>
        </w:rPr>
        <w:footnoteReference w:id="84"/>
      </w:r>
      <w:bookmarkEnd w:id="233"/>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E09202A"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53637C">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234" w:name="_Ref69892369"/>
      <w:r w:rsidR="006603D6" w:rsidRPr="003D662E">
        <w:rPr>
          <w:rStyle w:val="FootnoteReference"/>
          <w:lang w:val="en-US"/>
        </w:rPr>
        <w:footnoteReference w:id="85"/>
      </w:r>
      <w:bookmarkEnd w:id="234"/>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4A2F3CC"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ins w:id="235" w:author="Holger Eichelberger" w:date="2025-03-22T12:46:00Z">
        <w:r w:rsidR="0053637C" w:rsidRPr="003D662E">
          <w:rPr>
            <w:lang w:val="en-US"/>
          </w:rPr>
          <w:t xml:space="preserve">Figure </w:t>
        </w:r>
        <w:r w:rsidR="0053637C">
          <w:rPr>
            <w:noProof/>
            <w:lang w:val="en-US"/>
          </w:rPr>
          <w:t>24</w:t>
        </w:r>
      </w:ins>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53637C">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F67BFD4" w:rsidR="00772CB5" w:rsidRPr="003D662E" w:rsidRDefault="00783B0C" w:rsidP="00783B0C">
      <w:pPr>
        <w:pStyle w:val="Caption"/>
        <w:jc w:val="center"/>
        <w:rPr>
          <w:lang w:val="en-US"/>
        </w:rPr>
      </w:pPr>
      <w:bookmarkStart w:id="23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24</w:t>
      </w:r>
      <w:r w:rsidRPr="003D662E">
        <w:fldChar w:fldCharType="end"/>
      </w:r>
      <w:bookmarkEnd w:id="23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D6138E1"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ins w:id="237" w:author="Holger Eichelberger" w:date="2025-03-22T12:46:00Z">
        <w:r w:rsidR="0053637C" w:rsidRPr="003D662E">
          <w:rPr>
            <w:lang w:val="en-US"/>
          </w:rPr>
          <w:t xml:space="preserve">Figure </w:t>
        </w:r>
        <w:r w:rsidR="0053637C">
          <w:rPr>
            <w:noProof/>
            <w:lang w:val="en-US"/>
          </w:rPr>
          <w:t>24</w:t>
        </w:r>
      </w:ins>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238" w:name="_Ref69826085"/>
      <w:bookmarkStart w:id="239" w:name="_Toc148037152"/>
      <w:r w:rsidRPr="003D662E">
        <w:rPr>
          <w:lang w:val="en-US"/>
        </w:rPr>
        <w:lastRenderedPageBreak/>
        <w:t>Monitoring</w:t>
      </w:r>
      <w:bookmarkEnd w:id="238"/>
      <w:bookmarkEnd w:id="239"/>
    </w:p>
    <w:p w14:paraId="5849E7F4" w14:textId="5665ABE3"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53637C">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16857CE4"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3637C">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3637C">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55669C57"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53637C">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53637C">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99D19A7"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53637C">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53637C" w:rsidRPr="0053637C">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3BC42AEE"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53637C">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0CCBCFBE"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ins w:id="240" w:author="Holger Eichelberger" w:date="2025-03-22T12:46:00Z">
        <w:r w:rsidR="0053637C" w:rsidRPr="003D662E">
          <w:rPr>
            <w:lang w:val="en-US"/>
          </w:rPr>
          <w:t xml:space="preserve">Figure </w:t>
        </w:r>
        <w:r w:rsidR="0053637C">
          <w:rPr>
            <w:noProof/>
            <w:lang w:val="en-US"/>
          </w:rPr>
          <w:t>25</w:t>
        </w:r>
      </w:ins>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36BAEED4"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ins w:id="241" w:author="Holger Eichelberger" w:date="2025-03-22T12:46:00Z">
        <w:r w:rsidR="0053637C" w:rsidRPr="003D662E">
          <w:rPr>
            <w:lang w:val="en-US"/>
          </w:rPr>
          <w:t xml:space="preserve">Table </w:t>
        </w:r>
        <w:r w:rsidR="0053637C">
          <w:rPr>
            <w:noProof/>
            <w:lang w:val="en-US"/>
          </w:rPr>
          <w:t>23</w:t>
        </w:r>
      </w:ins>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53637C">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40E5E968" w:rsidR="009B1F98" w:rsidRPr="003D662E" w:rsidRDefault="00EC6F39" w:rsidP="00EC6F39">
      <w:pPr>
        <w:pStyle w:val="Caption"/>
        <w:jc w:val="center"/>
        <w:rPr>
          <w:lang w:val="en-US"/>
        </w:rPr>
      </w:pPr>
      <w:bookmarkStart w:id="242"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25</w:t>
      </w:r>
      <w:r w:rsidRPr="003D662E">
        <w:fldChar w:fldCharType="end"/>
      </w:r>
      <w:bookmarkEnd w:id="242"/>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243" w:name="_Ref77694539"/>
      <w:bookmarkStart w:id="244" w:name="_Toc148037153"/>
      <w:r w:rsidRPr="003D662E">
        <w:rPr>
          <w:lang w:val="en-US"/>
        </w:rPr>
        <w:t>Storage, S</w:t>
      </w:r>
      <w:r w:rsidR="00C017CF" w:rsidRPr="003D662E">
        <w:rPr>
          <w:lang w:val="en-US"/>
        </w:rPr>
        <w:t>ecurity and Data Protection Layer</w:t>
      </w:r>
      <w:bookmarkEnd w:id="243"/>
      <w:bookmarkEnd w:id="244"/>
    </w:p>
    <w:p w14:paraId="5E654149" w14:textId="4A4AC062"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53637C">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53637C">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245" w:name="_Ref100871151"/>
      <w:bookmarkStart w:id="246" w:name="_Toc148037154"/>
      <w:r w:rsidRPr="003D662E">
        <w:rPr>
          <w:lang w:val="en-US"/>
        </w:rPr>
        <w:t>KODEX platform service</w:t>
      </w:r>
      <w:bookmarkEnd w:id="245"/>
      <w:bookmarkEnd w:id="246"/>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518E8712"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53637C">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247" w:name="_Toc148037155"/>
      <w:r w:rsidRPr="003D662E">
        <w:rPr>
          <w:lang w:val="en-US"/>
        </w:rPr>
        <w:t>Reusable Intelligent Services Layer</w:t>
      </w:r>
      <w:bookmarkEnd w:id="247"/>
    </w:p>
    <w:p w14:paraId="707EB75F" w14:textId="52B25EFD"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53637C">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53637C">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53637C">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248" w:name="_Ref100840642"/>
      <w:bookmarkStart w:id="249"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E8FDF73" w:rsidR="00155919" w:rsidRPr="003D662E" w:rsidRDefault="00155919" w:rsidP="00155919">
      <w:pPr>
        <w:pStyle w:val="Caption"/>
        <w:jc w:val="center"/>
        <w:rPr>
          <w:lang w:val="en-US"/>
        </w:rPr>
      </w:pPr>
      <w:bookmarkStart w:id="250" w:name="_Ref107502371"/>
      <w:r w:rsidRPr="003D662E">
        <w:rPr>
          <w:lang w:val="en-US"/>
        </w:rPr>
        <w:t xml:space="preserve">Figure </w:t>
      </w:r>
      <w:bookmarkEnd w:id="250"/>
      <w:r w:rsidR="005856F4" w:rsidRPr="003D662E">
        <w:fldChar w:fldCharType="begin"/>
      </w:r>
      <w:r w:rsidR="005856F4" w:rsidRPr="003D662E">
        <w:rPr>
          <w:lang w:val="en-US"/>
        </w:rPr>
        <w:instrText xml:space="preserve"> SEQ Figure \* ARABIC </w:instrText>
      </w:r>
      <w:r w:rsidR="005856F4" w:rsidRPr="003D662E">
        <w:fldChar w:fldCharType="separate"/>
      </w:r>
      <w:r w:rsidR="0053637C">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251" w:name="_Ref133225402"/>
      <w:bookmarkStart w:id="252" w:name="_Toc148037156"/>
      <w:r w:rsidRPr="003D662E">
        <w:rPr>
          <w:lang w:val="en-US"/>
        </w:rPr>
        <w:t>Data Processing Function Library</w:t>
      </w:r>
      <w:bookmarkEnd w:id="251"/>
      <w:bookmarkEnd w:id="252"/>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253" w:name="_Ref143411562"/>
      <w:bookmarkStart w:id="254" w:name="_Toc148037157"/>
      <w:r w:rsidRPr="003D662E">
        <w:rPr>
          <w:lang w:val="en-US"/>
        </w:rPr>
        <w:t>RapidMiner RTSA service</w:t>
      </w:r>
      <w:bookmarkEnd w:id="248"/>
      <w:bookmarkEnd w:id="249"/>
      <w:bookmarkEnd w:id="253"/>
      <w:bookmarkEnd w:id="254"/>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02A3D907"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ins w:id="255" w:author="Holger Eichelberger" w:date="2025-03-22T12:46:00Z">
        <w:r w:rsidR="0053637C" w:rsidRPr="003D662E">
          <w:rPr>
            <w:lang w:val="en-US"/>
          </w:rPr>
          <w:t xml:space="preserve">Figure </w:t>
        </w:r>
      </w:ins>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53637C">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256" w:name="_Ref143411559"/>
      <w:bookmarkStart w:id="257" w:name="_Toc148037158"/>
      <w:bookmarkStart w:id="258" w:name="_Ref100840643"/>
      <w:r w:rsidRPr="003D662E">
        <w:rPr>
          <w:lang w:val="en-US"/>
        </w:rPr>
        <w:t>Flower-based Federated Learning</w:t>
      </w:r>
      <w:bookmarkEnd w:id="256"/>
      <w:bookmarkEnd w:id="257"/>
    </w:p>
    <w:p w14:paraId="4CA37036" w14:textId="65424BE0"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53637C">
        <w:rPr>
          <w:lang w:val="en-US"/>
        </w:rPr>
        <w:t>3.5.3</w:t>
      </w:r>
      <w:r w:rsidR="00CE1547" w:rsidRPr="003D662E">
        <w:rPr>
          <w:lang w:val="en-US"/>
        </w:rPr>
        <w:fldChar w:fldCharType="end"/>
      </w:r>
      <w:r w:rsidR="00CE1547" w:rsidRPr="003D662E">
        <w:rPr>
          <w:lang w:val="en-US"/>
        </w:rPr>
        <w:t>.</w:t>
      </w:r>
    </w:p>
    <w:p w14:paraId="77068BB8" w14:textId="46B5AC5A"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53637C">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259" w:name="_Ref63848266"/>
      <w:bookmarkStart w:id="260" w:name="_Toc148037159"/>
      <w:bookmarkEnd w:id="258"/>
      <w:r w:rsidRPr="003D662E">
        <w:rPr>
          <w:lang w:val="en-US"/>
        </w:rPr>
        <w:t>Configuration Layer</w:t>
      </w:r>
      <w:bookmarkEnd w:id="259"/>
      <w:bookmarkEnd w:id="260"/>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9277E1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ins w:id="261" w:author="Holger Eichelberger" w:date="2025-03-22T12:46:00Z">
        <w:r w:rsidR="0053637C" w:rsidRPr="003D662E">
          <w:rPr>
            <w:lang w:val="en-US"/>
          </w:rPr>
          <w:t xml:space="preserve">Figure </w:t>
        </w:r>
        <w:r w:rsidR="0053637C">
          <w:rPr>
            <w:noProof/>
            <w:lang w:val="en-US"/>
          </w:rPr>
          <w:t>27</w:t>
        </w:r>
      </w:ins>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3858099"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ins w:id="262" w:author="Holger Eichelberger" w:date="2025-03-22T12:46:00Z">
        <w:r w:rsidR="0053637C" w:rsidRPr="003D662E">
          <w:rPr>
            <w:lang w:val="en-US"/>
          </w:rPr>
          <w:t xml:space="preserve">Figure </w:t>
        </w:r>
        <w:r w:rsidR="0053637C">
          <w:rPr>
            <w:noProof/>
            <w:lang w:val="en-US"/>
          </w:rPr>
          <w:t>27</w:t>
        </w:r>
      </w:ins>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53637C">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ins w:id="263" w:author="Holger Eichelberger" w:date="2025-03-22T12:46:00Z">
        <w:r w:rsidR="0053637C" w:rsidRPr="003D662E">
          <w:rPr>
            <w:lang w:val="en-US"/>
          </w:rPr>
          <w:t xml:space="preserve">Figure </w:t>
        </w:r>
        <w:r w:rsidR="0053637C">
          <w:rPr>
            <w:noProof/>
            <w:lang w:val="en-US"/>
          </w:rPr>
          <w:t>27</w:t>
        </w:r>
      </w:ins>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BE635A9"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53637C">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3EB06BDF" w:rsidR="00E51BFD" w:rsidRPr="003D662E" w:rsidRDefault="00E51BFD" w:rsidP="00E51BFD">
      <w:pPr>
        <w:pStyle w:val="Caption"/>
        <w:jc w:val="center"/>
        <w:rPr>
          <w:lang w:val="en-US"/>
        </w:rPr>
      </w:pPr>
      <w:bookmarkStart w:id="2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27</w:t>
      </w:r>
      <w:r w:rsidRPr="003D662E">
        <w:fldChar w:fldCharType="end"/>
      </w:r>
      <w:bookmarkEnd w:id="2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265" w:name="_Hlk101349620"/>
      <w:r w:rsidR="00EC67C5" w:rsidRPr="003D662E">
        <w:rPr>
          <w:lang w:val="en-US"/>
        </w:rPr>
        <w:t xml:space="preserve">allow </w:t>
      </w:r>
      <w:bookmarkEnd w:id="2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5088638F"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3637C">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3637C">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3637C">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55334A1E"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53637C">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266" w:name="_Toc148037160"/>
      <w:r w:rsidRPr="003D662E">
        <w:rPr>
          <w:lang w:val="en-US"/>
        </w:rPr>
        <w:t>Application Layer</w:t>
      </w:r>
      <w:bookmarkEnd w:id="266"/>
    </w:p>
    <w:p w14:paraId="00093C9C" w14:textId="0C536FD0"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ins w:id="267" w:author="Holger Eichelberger" w:date="2025-03-22T12:46:00Z">
        <w:r w:rsidR="0053637C" w:rsidRPr="003D662E">
          <w:rPr>
            <w:lang w:val="en-US"/>
          </w:rPr>
          <w:t xml:space="preserve">Figure </w:t>
        </w:r>
        <w:r w:rsidR="0053637C">
          <w:rPr>
            <w:noProof/>
            <w:lang w:val="en-US"/>
          </w:rPr>
          <w:t>28</w:t>
        </w:r>
      </w:ins>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4A86089D" w:rsidR="00C017CF" w:rsidRPr="003D662E" w:rsidRDefault="009C5D54" w:rsidP="0017533B">
      <w:pPr>
        <w:pStyle w:val="Caption"/>
        <w:jc w:val="center"/>
        <w:rPr>
          <w:lang w:val="en-US"/>
        </w:rPr>
      </w:pPr>
      <w:bookmarkStart w:id="268"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53637C">
        <w:rPr>
          <w:noProof/>
          <w:lang w:val="en-US"/>
        </w:rPr>
        <w:t>28</w:t>
      </w:r>
      <w:r w:rsidR="00DE1F1D" w:rsidRPr="003D662E">
        <w:rPr>
          <w:noProof/>
        </w:rPr>
        <w:fldChar w:fldCharType="end"/>
      </w:r>
      <w:bookmarkEnd w:id="268"/>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269" w:name="_Ref77587007"/>
      <w:bookmarkStart w:id="270" w:name="_Toc148037161"/>
      <w:bookmarkStart w:id="271" w:name="_Ref57109531"/>
      <w:bookmarkStart w:id="272" w:name="_Ref46314763"/>
      <w:r w:rsidRPr="003D662E">
        <w:rPr>
          <w:lang w:val="en-US"/>
        </w:rPr>
        <w:t>Platform</w:t>
      </w:r>
      <w:r w:rsidR="00230892" w:rsidRPr="003D662E">
        <w:rPr>
          <w:lang w:val="en-US"/>
        </w:rPr>
        <w:t xml:space="preserve"> </w:t>
      </w:r>
      <w:r w:rsidR="00CB3E33" w:rsidRPr="003D662E">
        <w:rPr>
          <w:lang w:val="en-US"/>
        </w:rPr>
        <w:t>Server(s)</w:t>
      </w:r>
      <w:bookmarkEnd w:id="269"/>
      <w:bookmarkEnd w:id="270"/>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4AD35F4"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ins w:id="273" w:author="Holger Eichelberger" w:date="2025-03-22T12:46:00Z">
        <w:r w:rsidR="0053637C" w:rsidRPr="003D662E">
          <w:rPr>
            <w:lang w:val="en-US"/>
          </w:rPr>
          <w:t xml:space="preserve">Figure </w:t>
        </w:r>
        <w:r w:rsidR="0053637C">
          <w:rPr>
            <w:noProof/>
            <w:lang w:val="en-US"/>
          </w:rPr>
          <w:t>29</w:t>
        </w:r>
      </w:ins>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371235A7"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ins w:id="274" w:author="Holger Eichelberger" w:date="2025-03-22T12:46:00Z">
        <w:r w:rsidR="0053637C" w:rsidRPr="003D662E">
          <w:rPr>
            <w:lang w:val="en-US"/>
          </w:rPr>
          <w:t xml:space="preserve">Figure </w:t>
        </w:r>
        <w:r w:rsidR="0053637C">
          <w:rPr>
            <w:noProof/>
            <w:lang w:val="en-US"/>
          </w:rPr>
          <w:t>30</w:t>
        </w:r>
      </w:ins>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ins w:id="275" w:author="Holger Eichelberger" w:date="2025-03-22T12:46:00Z">
        <w:r w:rsidR="0053637C" w:rsidRPr="003D662E">
          <w:rPr>
            <w:lang w:val="en-US"/>
          </w:rPr>
          <w:t xml:space="preserve">Figure </w:t>
        </w:r>
        <w:r w:rsidR="0053637C">
          <w:rPr>
            <w:noProof/>
            <w:lang w:val="en-US"/>
          </w:rPr>
          <w:t>30</w:t>
        </w:r>
      </w:ins>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276"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C767044" w:rsidR="00B04B18" w:rsidRPr="003D662E" w:rsidRDefault="00611B9B" w:rsidP="00B04B18">
      <w:pPr>
        <w:pStyle w:val="Caption"/>
        <w:jc w:val="center"/>
        <w:rPr>
          <w:lang w:val="en-US"/>
        </w:rPr>
      </w:pPr>
      <w:bookmarkStart w:id="277"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29</w:t>
      </w:r>
      <w:r w:rsidRPr="003D662E">
        <w:fldChar w:fldCharType="end"/>
      </w:r>
      <w:bookmarkEnd w:id="276"/>
      <w:bookmarkEnd w:id="277"/>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DA730F7" w:rsidR="00AA518C" w:rsidRPr="003D662E" w:rsidRDefault="00AA518C" w:rsidP="00AA518C">
      <w:pPr>
        <w:pStyle w:val="Caption"/>
        <w:jc w:val="center"/>
        <w:rPr>
          <w:lang w:val="en-US"/>
        </w:rPr>
      </w:pPr>
      <w:bookmarkStart w:id="278"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30</w:t>
      </w:r>
      <w:r w:rsidRPr="003D662E">
        <w:fldChar w:fldCharType="end"/>
      </w:r>
      <w:bookmarkEnd w:id="278"/>
      <w:r w:rsidRPr="003D662E">
        <w:rPr>
          <w:lang w:val="en-US"/>
        </w:rPr>
        <w:t>: Interaction with the preliminary interactive platform command line interface.</w:t>
      </w:r>
    </w:p>
    <w:p w14:paraId="2D9F4B21" w14:textId="518F1E63"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53637C">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272E5530"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53637C">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4B0F94E6"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53637C">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279" w:name="_Ref101352799"/>
      <w:bookmarkStart w:id="280" w:name="_Toc148037162"/>
      <w:r>
        <w:rPr>
          <w:lang w:val="en-US"/>
        </w:rPr>
        <w:t xml:space="preserve">Platform </w:t>
      </w:r>
      <w:r w:rsidR="00ED66AA" w:rsidRPr="003D662E">
        <w:rPr>
          <w:lang w:val="en-US"/>
        </w:rPr>
        <w:t>Management User Interface</w:t>
      </w:r>
      <w:bookmarkEnd w:id="279"/>
      <w:bookmarkEnd w:id="280"/>
    </w:p>
    <w:p w14:paraId="0CB1BC39" w14:textId="5F3E796D"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53637C">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4D0F76A2"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ins w:id="281" w:author="Holger Eichelberger" w:date="2025-03-22T12:46:00Z">
        <w:r w:rsidR="0053637C" w:rsidRPr="003D662E">
          <w:rPr>
            <w:lang w:val="en-US"/>
          </w:rPr>
          <w:t xml:space="preserve">Figure </w:t>
        </w:r>
        <w:r w:rsidR="0053637C">
          <w:rPr>
            <w:noProof/>
            <w:lang w:val="en-US"/>
          </w:rPr>
          <w:t>31</w:t>
        </w:r>
      </w:ins>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6A46360" w:rsidR="00DE4ECC" w:rsidRDefault="00DE4ECC" w:rsidP="00DE4ECC">
      <w:pPr>
        <w:pStyle w:val="Caption"/>
        <w:jc w:val="center"/>
        <w:rPr>
          <w:lang w:val="en-US"/>
        </w:rPr>
      </w:pPr>
      <w:bookmarkStart w:id="282"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31</w:t>
      </w:r>
      <w:r w:rsidRPr="003D662E">
        <w:fldChar w:fldCharType="end"/>
      </w:r>
      <w:bookmarkEnd w:id="282"/>
      <w:r w:rsidRPr="003D662E">
        <w:rPr>
          <w:lang w:val="en-US"/>
        </w:rPr>
        <w:t xml:space="preserve">: </w:t>
      </w:r>
      <w:r>
        <w:rPr>
          <w:lang w:val="en-US"/>
        </w:rPr>
        <w:t>Management user interface, available resources</w:t>
      </w:r>
      <w:r w:rsidRPr="003D662E">
        <w:rPr>
          <w:lang w:val="en-US"/>
        </w:rPr>
        <w:t>.</w:t>
      </w:r>
    </w:p>
    <w:p w14:paraId="7F5B9B32" w14:textId="1CFBCA04"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ins w:id="283" w:author="Holger Eichelberger" w:date="2025-03-22T12:46:00Z">
        <w:r w:rsidR="0053637C" w:rsidRPr="003D662E">
          <w:rPr>
            <w:lang w:val="en-US"/>
          </w:rPr>
          <w:t xml:space="preserve">Figure </w:t>
        </w:r>
        <w:r w:rsidR="0053637C">
          <w:rPr>
            <w:noProof/>
            <w:lang w:val="en-US"/>
          </w:rPr>
          <w:t>32</w:t>
        </w:r>
      </w:ins>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ins w:id="284" w:author="Holger Eichelberger" w:date="2025-03-22T12:46:00Z">
        <w:r w:rsidR="0053637C" w:rsidRPr="003D662E">
          <w:rPr>
            <w:lang w:val="en-US"/>
          </w:rPr>
          <w:t xml:space="preserve">Figure </w:t>
        </w:r>
        <w:r w:rsidR="0053637C">
          <w:rPr>
            <w:noProof/>
            <w:lang w:val="en-US"/>
          </w:rPr>
          <w:t>33</w:t>
        </w:r>
      </w:ins>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ins w:id="285" w:author="Holger Eichelberger" w:date="2025-03-22T12:46:00Z">
        <w:r w:rsidR="0053637C" w:rsidRPr="003D662E">
          <w:rPr>
            <w:lang w:val="en-US"/>
          </w:rPr>
          <w:t xml:space="preserve">Figure </w:t>
        </w:r>
        <w:r w:rsidR="0053637C">
          <w:rPr>
            <w:noProof/>
            <w:lang w:val="en-US"/>
          </w:rPr>
          <w:t>34</w:t>
        </w:r>
      </w:ins>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68574BC9" w:rsidR="00DE4ECC" w:rsidRDefault="00DE4ECC" w:rsidP="00DE4ECC">
      <w:pPr>
        <w:pStyle w:val="Caption"/>
        <w:jc w:val="center"/>
        <w:rPr>
          <w:lang w:val="en-US"/>
        </w:rPr>
      </w:pPr>
      <w:bookmarkStart w:id="286"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32</w:t>
      </w:r>
      <w:r w:rsidRPr="003D662E">
        <w:fldChar w:fldCharType="end"/>
      </w:r>
      <w:bookmarkEnd w:id="286"/>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1121177C" w:rsidR="006C4A16" w:rsidRDefault="00DE4ECC" w:rsidP="00DE4ECC">
      <w:pPr>
        <w:pStyle w:val="Caption"/>
        <w:jc w:val="center"/>
        <w:rPr>
          <w:lang w:val="en-US"/>
        </w:rPr>
      </w:pPr>
      <w:bookmarkStart w:id="287"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33</w:t>
      </w:r>
      <w:r w:rsidRPr="003D662E">
        <w:fldChar w:fldCharType="end"/>
      </w:r>
      <w:bookmarkEnd w:id="287"/>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3FE2433F" w:rsidR="00DE4ECC" w:rsidRDefault="00DE4ECC" w:rsidP="00DE4ECC">
      <w:pPr>
        <w:pStyle w:val="Caption"/>
        <w:jc w:val="center"/>
        <w:rPr>
          <w:lang w:val="en-US"/>
        </w:rPr>
      </w:pPr>
      <w:bookmarkStart w:id="288"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34</w:t>
      </w:r>
      <w:r w:rsidRPr="003D662E">
        <w:fldChar w:fldCharType="end"/>
      </w:r>
      <w:bookmarkEnd w:id="288"/>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71D168E"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ins w:id="289" w:author="Holger Eichelberger" w:date="2025-03-22T12:46:00Z">
        <w:r w:rsidR="0053637C" w:rsidRPr="003D662E">
          <w:rPr>
            <w:lang w:val="en-US"/>
          </w:rPr>
          <w:t xml:space="preserve">Figure </w:t>
        </w:r>
        <w:r w:rsidR="0053637C">
          <w:rPr>
            <w:noProof/>
            <w:lang w:val="en-US"/>
          </w:rPr>
          <w:t>34</w:t>
        </w:r>
      </w:ins>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4BB1164C"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ins w:id="290" w:author="Holger Eichelberger" w:date="2025-03-22T12:46:00Z">
        <w:r w:rsidR="0053637C" w:rsidRPr="003D662E">
          <w:rPr>
            <w:lang w:val="en-US"/>
          </w:rPr>
          <w:t xml:space="preserve">Figure </w:t>
        </w:r>
        <w:r w:rsidR="0053637C">
          <w:rPr>
            <w:noProof/>
            <w:lang w:val="en-US"/>
          </w:rPr>
          <w:t>35</w:t>
        </w:r>
      </w:ins>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ins w:id="291" w:author="Holger Eichelberger" w:date="2025-03-22T12:46:00Z">
        <w:r w:rsidR="0053637C" w:rsidRPr="003D662E">
          <w:rPr>
            <w:lang w:val="en-US"/>
          </w:rPr>
          <w:t xml:space="preserve">Figure </w:t>
        </w:r>
        <w:r w:rsidR="0053637C">
          <w:rPr>
            <w:noProof/>
            <w:lang w:val="en-US"/>
          </w:rPr>
          <w:t>36</w:t>
        </w:r>
      </w:ins>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ins w:id="292" w:author="Holger Eichelberger" w:date="2025-03-22T12:46:00Z">
        <w:r w:rsidR="0053637C" w:rsidRPr="003D662E">
          <w:rPr>
            <w:lang w:val="en-US"/>
          </w:rPr>
          <w:t xml:space="preserve">Figure </w:t>
        </w:r>
        <w:r w:rsidR="0053637C">
          <w:rPr>
            <w:noProof/>
            <w:lang w:val="en-US"/>
          </w:rPr>
          <w:t>37</w:t>
        </w:r>
      </w:ins>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743D7BDC" w:rsidR="007D08D5" w:rsidRDefault="007D08D5" w:rsidP="007D08D5">
      <w:pPr>
        <w:pStyle w:val="Caption"/>
        <w:jc w:val="center"/>
        <w:rPr>
          <w:lang w:val="en-US"/>
        </w:rPr>
      </w:pPr>
      <w:bookmarkStart w:id="293"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35</w:t>
      </w:r>
      <w:r w:rsidRPr="003D662E">
        <w:fldChar w:fldCharType="end"/>
      </w:r>
      <w:bookmarkEnd w:id="293"/>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50896A16" w:rsidR="008417C2" w:rsidRDefault="008417C2" w:rsidP="008417C2">
      <w:pPr>
        <w:pStyle w:val="Caption"/>
        <w:jc w:val="center"/>
        <w:rPr>
          <w:lang w:val="en-US"/>
        </w:rPr>
      </w:pPr>
      <w:bookmarkStart w:id="294"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36</w:t>
      </w:r>
      <w:r w:rsidRPr="003D662E">
        <w:fldChar w:fldCharType="end"/>
      </w:r>
      <w:bookmarkEnd w:id="294"/>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68062186" w:rsidR="00313AEF" w:rsidRPr="00313AEF" w:rsidRDefault="00313AEF" w:rsidP="00313AEF">
      <w:pPr>
        <w:pStyle w:val="Caption"/>
        <w:jc w:val="center"/>
        <w:rPr>
          <w:lang w:val="en-US"/>
        </w:rPr>
      </w:pPr>
      <w:bookmarkStart w:id="295"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37</w:t>
      </w:r>
      <w:r w:rsidRPr="003D662E">
        <w:fldChar w:fldCharType="end"/>
      </w:r>
      <w:bookmarkEnd w:id="295"/>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21621B07"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53637C">
        <w:rPr>
          <w:lang w:val="en-US"/>
        </w:rPr>
        <w:t>7.6</w:t>
      </w:r>
      <w:r>
        <w:rPr>
          <w:lang w:val="en-US"/>
        </w:rPr>
        <w:fldChar w:fldCharType="end"/>
      </w:r>
      <w:r>
        <w:rPr>
          <w:lang w:val="en-US"/>
        </w:rPr>
        <w:t>). If CORS is not explicitly enabled, usually a browser plugin is required.</w:t>
      </w:r>
    </w:p>
    <w:p w14:paraId="3FC9207B" w14:textId="21460277"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ins w:id="296" w:author="Holger Eichelberger" w:date="2025-03-22T12:46:00Z">
        <w:r w:rsidR="0053637C" w:rsidRPr="003D662E">
          <w:rPr>
            <w:lang w:val="en-US"/>
          </w:rPr>
          <w:t xml:space="preserve">Figure </w:t>
        </w:r>
        <w:r w:rsidR="0053637C">
          <w:rPr>
            <w:noProof/>
            <w:lang w:val="en-US"/>
          </w:rPr>
          <w:t>38</w:t>
        </w:r>
      </w:ins>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7A75272" w:rsidR="009B57DE" w:rsidRPr="00313AEF" w:rsidRDefault="009B57DE" w:rsidP="009B57DE">
      <w:pPr>
        <w:pStyle w:val="Caption"/>
        <w:jc w:val="center"/>
        <w:rPr>
          <w:lang w:val="en-US"/>
        </w:rPr>
      </w:pPr>
      <w:bookmarkStart w:id="297"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38</w:t>
      </w:r>
      <w:r w:rsidRPr="003D662E">
        <w:fldChar w:fldCharType="end"/>
      </w:r>
      <w:bookmarkEnd w:id="297"/>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11A68DF0"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ins w:id="298" w:author="Holger Eichelberger" w:date="2025-03-22T12:46:00Z">
        <w:r w:rsidR="0053637C" w:rsidRPr="003D662E">
          <w:rPr>
            <w:lang w:val="en-US"/>
          </w:rPr>
          <w:t xml:space="preserve">Figure </w:t>
        </w:r>
        <w:r w:rsidR="0053637C">
          <w:rPr>
            <w:noProof/>
            <w:lang w:val="en-US"/>
          </w:rPr>
          <w:t>38</w:t>
        </w:r>
      </w:ins>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299" w:name="_Ref108603464"/>
      <w:bookmarkStart w:id="300" w:name="_Toc148037163"/>
      <w:r w:rsidRPr="003D662E">
        <w:rPr>
          <w:lang w:val="en-US"/>
        </w:rPr>
        <w:t>Test support</w:t>
      </w:r>
      <w:bookmarkEnd w:id="299"/>
      <w:bookmarkEnd w:id="300"/>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3B271455"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53637C">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78C5A405"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53637C">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301" w:name="_Ref69736036"/>
      <w:bookmarkStart w:id="302" w:name="_Toc148037164"/>
      <w:bookmarkStart w:id="303"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301"/>
      <w:bookmarkEnd w:id="302"/>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304"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304"/>
      <w:r w:rsidR="003A71E5" w:rsidRPr="003D662E">
        <w:rPr>
          <w:lang w:val="en-US"/>
        </w:rPr>
        <w:t xml:space="preserve"> </w:t>
      </w:r>
    </w:p>
    <w:p w14:paraId="2D274BF6" w14:textId="6DE60673"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53637C">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53637C">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305"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305"/>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075A7AF9"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306"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306"/>
    </w:p>
    <w:p w14:paraId="5D28AC4A" w14:textId="1F214100" w:rsidR="002057AD" w:rsidRPr="003D662E" w:rsidRDefault="002057AD" w:rsidP="0051335B">
      <w:pPr>
        <w:pStyle w:val="ListParagraph"/>
        <w:numPr>
          <w:ilvl w:val="0"/>
          <w:numId w:val="15"/>
        </w:numPr>
        <w:ind w:left="851" w:hanging="425"/>
        <w:jc w:val="both"/>
        <w:rPr>
          <w:lang w:val="en-US"/>
        </w:rPr>
      </w:pPr>
      <w:bookmarkStart w:id="307"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307"/>
    </w:p>
    <w:p w14:paraId="4C80C72F" w14:textId="508DA347" w:rsidR="002057AD" w:rsidRPr="003D662E" w:rsidRDefault="002057AD" w:rsidP="0051335B">
      <w:pPr>
        <w:pStyle w:val="ListParagraph"/>
        <w:numPr>
          <w:ilvl w:val="0"/>
          <w:numId w:val="15"/>
        </w:numPr>
        <w:ind w:left="851" w:hanging="425"/>
        <w:jc w:val="both"/>
        <w:rPr>
          <w:lang w:val="en-US"/>
        </w:rPr>
      </w:pPr>
      <w:bookmarkStart w:id="308"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308"/>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42F11465" w:rsidR="00901995" w:rsidRPr="003D662E" w:rsidRDefault="00901995" w:rsidP="0051335B">
      <w:pPr>
        <w:pStyle w:val="ListParagraph"/>
        <w:numPr>
          <w:ilvl w:val="0"/>
          <w:numId w:val="15"/>
        </w:numPr>
        <w:ind w:left="851" w:hanging="425"/>
        <w:jc w:val="both"/>
        <w:rPr>
          <w:lang w:val="en-US"/>
        </w:rPr>
      </w:pPr>
      <w:bookmarkStart w:id="309"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3637C">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3637C">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53637C">
        <w:rPr>
          <w:lang w:val="en-US"/>
        </w:rPr>
        <w:t>7.1</w:t>
      </w:r>
      <w:r w:rsidR="00B94E88" w:rsidRPr="003D662E">
        <w:rPr>
          <w:lang w:val="en-US"/>
        </w:rPr>
        <w:fldChar w:fldCharType="end"/>
      </w:r>
      <w:r w:rsidR="00B94E88" w:rsidRPr="003D662E">
        <w:rPr>
          <w:lang w:val="en-US"/>
        </w:rPr>
        <w:t>).</w:t>
      </w:r>
      <w:bookmarkEnd w:id="309"/>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9E364D5" w:rsidR="002D1256" w:rsidRPr="003D662E"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310" w:name="_Ref69735835"/>
      <w:bookmarkStart w:id="311" w:name="_Toc148037165"/>
      <w:r w:rsidRPr="003D662E">
        <w:rPr>
          <w:lang w:val="en-US"/>
        </w:rPr>
        <w:lastRenderedPageBreak/>
        <w:t>A</w:t>
      </w:r>
      <w:r w:rsidR="006320E7" w:rsidRPr="003D662E">
        <w:rPr>
          <w:lang w:val="en-US"/>
        </w:rPr>
        <w:t>sset Administration Shells</w:t>
      </w:r>
      <w:bookmarkEnd w:id="310"/>
      <w:bookmarkEnd w:id="311"/>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44E82DDE"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ins w:id="312" w:author="Holger Eichelberger" w:date="2025-03-22T12:46:00Z">
        <w:r w:rsidR="0053637C" w:rsidRPr="003D662E">
          <w:rPr>
            <w:lang w:val="en-US"/>
          </w:rPr>
          <w:t xml:space="preserve">Figure </w:t>
        </w:r>
        <w:r w:rsidR="0053637C">
          <w:rPr>
            <w:noProof/>
            <w:lang w:val="en-US"/>
          </w:rPr>
          <w:t>39</w:t>
        </w:r>
      </w:ins>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53637C">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6A546285"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53637C">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33800B37" w:rsidR="00DA338D" w:rsidRPr="003D662E" w:rsidRDefault="00DA338D" w:rsidP="0006519A">
      <w:pPr>
        <w:pStyle w:val="Caption"/>
        <w:ind w:left="766"/>
        <w:jc w:val="center"/>
        <w:rPr>
          <w:lang w:val="en-US"/>
        </w:rPr>
      </w:pPr>
      <w:bookmarkStart w:id="313"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39</w:t>
      </w:r>
      <w:r w:rsidRPr="003D662E">
        <w:rPr>
          <w:noProof/>
        </w:rPr>
        <w:fldChar w:fldCharType="end"/>
      </w:r>
      <w:bookmarkEnd w:id="313"/>
      <w:r w:rsidRPr="003D662E">
        <w:rPr>
          <w:lang w:val="en-US"/>
        </w:rPr>
        <w:t>: AAS structure of the platform</w:t>
      </w:r>
      <w:r w:rsidR="00E12D54" w:rsidRPr="003D662E">
        <w:rPr>
          <w:lang w:val="en-US"/>
        </w:rPr>
        <w:t xml:space="preserve"> (preliminary, incomplete)</w:t>
      </w:r>
    </w:p>
    <w:p w14:paraId="524E7C76" w14:textId="6688E3CE"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ins w:id="314" w:author="Holger Eichelberger" w:date="2025-03-22T12:46:00Z">
        <w:r w:rsidR="0053637C" w:rsidRPr="003D662E">
          <w:rPr>
            <w:lang w:val="en-US"/>
          </w:rPr>
          <w:t xml:space="preserve">Figure </w:t>
        </w:r>
        <w:r w:rsidR="0053637C">
          <w:rPr>
            <w:noProof/>
            <w:lang w:val="en-US"/>
          </w:rPr>
          <w:t>40</w:t>
        </w:r>
      </w:ins>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ins w:id="315" w:author="Holger Eichelberger" w:date="2025-03-22T12:46:00Z">
        <w:r w:rsidR="0053637C" w:rsidRPr="003D662E">
          <w:rPr>
            <w:lang w:val="en-US"/>
          </w:rPr>
          <w:t xml:space="preserve">Figure </w:t>
        </w:r>
        <w:r w:rsidR="0053637C">
          <w:rPr>
            <w:noProof/>
            <w:lang w:val="en-US"/>
          </w:rPr>
          <w:t>39</w:t>
        </w:r>
      </w:ins>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44D19CB4" w:rsidR="00444BD8" w:rsidRPr="003D662E" w:rsidRDefault="00444BD8" w:rsidP="00444BD8">
      <w:pPr>
        <w:pStyle w:val="Caption"/>
        <w:jc w:val="center"/>
        <w:rPr>
          <w:lang w:val="en-US"/>
        </w:rPr>
      </w:pPr>
      <w:bookmarkStart w:id="316"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40</w:t>
      </w:r>
      <w:r w:rsidRPr="003D662E">
        <w:fldChar w:fldCharType="end"/>
      </w:r>
      <w:bookmarkEnd w:id="316"/>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04B5BB7"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53637C">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53637C">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317" w:name="_Ref69735914"/>
      <w:bookmarkStart w:id="318" w:name="_Ref77163195"/>
      <w:bookmarkStart w:id="319" w:name="_Ref77173224"/>
      <w:bookmarkStart w:id="320" w:name="_Ref77216166"/>
      <w:bookmarkStart w:id="321" w:name="_Ref77593418"/>
      <w:bookmarkStart w:id="322" w:name="_Toc148037166"/>
      <w:r w:rsidRPr="003D662E">
        <w:rPr>
          <w:lang w:val="en-US"/>
        </w:rPr>
        <w:lastRenderedPageBreak/>
        <w:t>Platform Configuration</w:t>
      </w:r>
      <w:bookmarkEnd w:id="303"/>
      <w:bookmarkEnd w:id="317"/>
      <w:bookmarkEnd w:id="318"/>
      <w:bookmarkEnd w:id="319"/>
      <w:bookmarkEnd w:id="320"/>
      <w:bookmarkEnd w:id="321"/>
      <w:bookmarkEnd w:id="322"/>
    </w:p>
    <w:p w14:paraId="4F10AE1E" w14:textId="6A60176E"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53637C">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53637C">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53637C">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53637C">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3637C">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3637C">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3637C">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53637C">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53637C">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53637C">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53637C">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0850722"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53637C">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6F293CEA"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ins w:id="323" w:author="Holger Eichelberger" w:date="2025-03-22T12:46:00Z">
        <w:r w:rsidR="0053637C" w:rsidRPr="003D662E">
          <w:rPr>
            <w:lang w:val="en-US"/>
          </w:rPr>
          <w:t xml:space="preserve">Figure </w:t>
        </w:r>
        <w:r w:rsidR="0053637C">
          <w:rPr>
            <w:noProof/>
            <w:lang w:val="en-US"/>
          </w:rPr>
          <w:t>41</w:t>
        </w:r>
      </w:ins>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17821E5A" w:rsidR="007D5FC0" w:rsidRPr="003D662E" w:rsidRDefault="007D5FC0" w:rsidP="007D5FC0">
      <w:pPr>
        <w:pStyle w:val="Caption"/>
        <w:jc w:val="center"/>
        <w:rPr>
          <w:lang w:val="en-US"/>
        </w:rPr>
      </w:pPr>
      <w:bookmarkStart w:id="324"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41</w:t>
      </w:r>
      <w:r w:rsidRPr="003D662E">
        <w:fldChar w:fldCharType="end"/>
      </w:r>
      <w:bookmarkEnd w:id="324"/>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1A030D67"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3637C">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3637C">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02CD8238"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53637C">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326C5F9B" w:rsidR="00857167" w:rsidRPr="003D662E" w:rsidRDefault="00857167" w:rsidP="00857167">
      <w:pPr>
        <w:pStyle w:val="Caption"/>
        <w:jc w:val="center"/>
        <w:rPr>
          <w:lang w:val="en-DE"/>
        </w:rPr>
      </w:pPr>
      <w:bookmarkStart w:id="325"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42</w:t>
      </w:r>
      <w:r w:rsidRPr="003D662E">
        <w:fldChar w:fldCharType="end"/>
      </w:r>
      <w:bookmarkEnd w:id="325"/>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1CF8BA6"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ins w:id="326" w:author="Holger Eichelberger" w:date="2025-03-22T12:46:00Z">
        <w:r w:rsidR="0053637C" w:rsidRPr="003D662E">
          <w:rPr>
            <w:lang w:val="en-US"/>
          </w:rPr>
          <w:t xml:space="preserve">Figure </w:t>
        </w:r>
        <w:r w:rsidR="0053637C">
          <w:rPr>
            <w:noProof/>
            <w:lang w:val="en-US"/>
          </w:rPr>
          <w:t>42</w:t>
        </w:r>
      </w:ins>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A5BB34A" w:rsidR="00611C3D" w:rsidRPr="003D662E" w:rsidRDefault="00611C3D" w:rsidP="00611C3D">
      <w:pPr>
        <w:pStyle w:val="Caption"/>
        <w:jc w:val="center"/>
        <w:rPr>
          <w:lang w:val="en-US"/>
        </w:rPr>
      </w:pPr>
      <w:bookmarkStart w:id="32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43</w:t>
      </w:r>
      <w:r w:rsidRPr="003D662E">
        <w:fldChar w:fldCharType="end"/>
      </w:r>
      <w:bookmarkEnd w:id="32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95C360C"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ins w:id="328" w:author="Holger Eichelberger" w:date="2025-03-22T12:46:00Z">
        <w:r w:rsidR="0053637C" w:rsidRPr="003D662E">
          <w:rPr>
            <w:lang w:val="en-US"/>
          </w:rPr>
          <w:t xml:space="preserve">Figure </w:t>
        </w:r>
        <w:r w:rsidR="0053637C">
          <w:rPr>
            <w:noProof/>
            <w:lang w:val="en-US"/>
          </w:rPr>
          <w:t>43</w:t>
        </w:r>
      </w:ins>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5D6D52B" w:rsidR="00C91CBB" w:rsidRPr="003D662E" w:rsidRDefault="00C91CBB" w:rsidP="00C91CBB">
      <w:pPr>
        <w:pStyle w:val="Caption"/>
        <w:jc w:val="center"/>
        <w:rPr>
          <w:lang w:val="en-US"/>
        </w:rPr>
      </w:pPr>
      <w:bookmarkStart w:id="32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44</w:t>
      </w:r>
      <w:r w:rsidRPr="003D662E">
        <w:fldChar w:fldCharType="end"/>
      </w:r>
      <w:bookmarkEnd w:id="329"/>
      <w:r w:rsidRPr="003D662E">
        <w:rPr>
          <w:lang w:val="en-US"/>
        </w:rPr>
        <w:t>: Final part of the simple platform configuration.</w:t>
      </w:r>
    </w:p>
    <w:p w14:paraId="0B2CC62F" w14:textId="1877808B"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ins w:id="330" w:author="Holger Eichelberger" w:date="2025-03-22T12:46:00Z">
        <w:r w:rsidR="0053637C" w:rsidRPr="003D662E">
          <w:rPr>
            <w:lang w:val="en-US"/>
          </w:rPr>
          <w:t xml:space="preserve">Figure </w:t>
        </w:r>
        <w:r w:rsidR="0053637C">
          <w:rPr>
            <w:noProof/>
            <w:lang w:val="en-US"/>
          </w:rPr>
          <w:t>44</w:t>
        </w:r>
      </w:ins>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ins w:id="331" w:author="Holger Eichelberger" w:date="2025-03-22T12:46:00Z">
        <w:r w:rsidR="0053637C" w:rsidRPr="003D662E">
          <w:rPr>
            <w:lang w:val="en-US"/>
          </w:rPr>
          <w:t xml:space="preserve">Figure </w:t>
        </w:r>
        <w:r w:rsidR="0053637C">
          <w:rPr>
            <w:noProof/>
            <w:lang w:val="en-US"/>
          </w:rPr>
          <w:t>44</w:t>
        </w:r>
      </w:ins>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70D6B2AA"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53637C">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332" w:name="_Ref88386145"/>
      <w:bookmarkStart w:id="333" w:name="_Ref116468894"/>
      <w:bookmarkStart w:id="334" w:name="_Toc148037167"/>
      <w:r w:rsidRPr="003D662E">
        <w:rPr>
          <w:lang w:val="en-US"/>
        </w:rPr>
        <w:t>Modeling</w:t>
      </w:r>
      <w:r w:rsidR="00112ED7" w:rsidRPr="003D662E">
        <w:rPr>
          <w:lang w:val="en-US"/>
        </w:rPr>
        <w:t xml:space="preserve"> </w:t>
      </w:r>
      <w:bookmarkEnd w:id="332"/>
      <w:r w:rsidR="00413890" w:rsidRPr="003D662E">
        <w:rPr>
          <w:lang w:val="en-US"/>
        </w:rPr>
        <w:t>Patterns</w:t>
      </w:r>
      <w:bookmarkEnd w:id="333"/>
      <w:bookmarkEnd w:id="334"/>
    </w:p>
    <w:p w14:paraId="36F9A3C4" w14:textId="07DD4EF2"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ins w:id="335" w:author="Holger Eichelberger" w:date="2025-03-22T12:46:00Z">
        <w:r w:rsidR="0053637C" w:rsidRPr="003D662E">
          <w:rPr>
            <w:lang w:val="en-US"/>
          </w:rPr>
          <w:t xml:space="preserve">Figure </w:t>
        </w:r>
        <w:r w:rsidR="0053637C">
          <w:rPr>
            <w:noProof/>
            <w:lang w:val="en-US"/>
          </w:rPr>
          <w:t>41</w:t>
        </w:r>
      </w:ins>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2569313F" w:rsidR="00E5519D" w:rsidRPr="003D662E" w:rsidRDefault="00C072A1" w:rsidP="00C072A1">
      <w:pPr>
        <w:pStyle w:val="Caption"/>
        <w:jc w:val="center"/>
        <w:rPr>
          <w:lang w:val="en-US"/>
        </w:rPr>
      </w:pPr>
      <w:bookmarkStart w:id="336"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45</w:t>
      </w:r>
      <w:r w:rsidRPr="003D662E">
        <w:fldChar w:fldCharType="end"/>
      </w:r>
      <w:bookmarkEnd w:id="336"/>
      <w:r w:rsidRPr="003D662E">
        <w:rPr>
          <w:lang w:val="en-US"/>
        </w:rPr>
        <w:t>: IVML model pattern for simple alternatives without detailing properties.</w:t>
      </w:r>
    </w:p>
    <w:p w14:paraId="019AF21D" w14:textId="24A2EFA8"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ins w:id="337" w:author="Holger Eichelberger" w:date="2025-03-22T12:46:00Z">
        <w:r w:rsidR="0053637C" w:rsidRPr="003D662E">
          <w:rPr>
            <w:lang w:val="en-US"/>
          </w:rPr>
          <w:t xml:space="preserve">Figure </w:t>
        </w:r>
        <w:r w:rsidR="0053637C">
          <w:rPr>
            <w:noProof/>
            <w:lang w:val="en-US"/>
          </w:rPr>
          <w:t>45</w:t>
        </w:r>
      </w:ins>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ins w:id="338" w:author="Holger Eichelberger" w:date="2025-03-22T12:46:00Z">
        <w:r w:rsidR="0053637C" w:rsidRPr="003D662E">
          <w:rPr>
            <w:lang w:val="en-US"/>
          </w:rPr>
          <w:t xml:space="preserve">Figure </w:t>
        </w:r>
        <w:r w:rsidR="0053637C">
          <w:rPr>
            <w:noProof/>
            <w:lang w:val="en-US"/>
          </w:rPr>
          <w:t>45</w:t>
        </w:r>
      </w:ins>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918B773" w:rsidR="00C072A1" w:rsidRPr="003D662E" w:rsidRDefault="00C072A1" w:rsidP="006811B3">
      <w:pPr>
        <w:pStyle w:val="Caption"/>
        <w:jc w:val="center"/>
        <w:rPr>
          <w:lang w:val="en-US"/>
        </w:rPr>
      </w:pPr>
      <w:bookmarkStart w:id="339"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46</w:t>
      </w:r>
      <w:r w:rsidRPr="003D662E">
        <w:fldChar w:fldCharType="end"/>
      </w:r>
      <w:bookmarkEnd w:id="339"/>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059CB4CB"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ins w:id="340" w:author="Holger Eichelberger" w:date="2025-03-22T12:46:00Z">
        <w:r w:rsidR="0053637C" w:rsidRPr="003D662E">
          <w:rPr>
            <w:lang w:val="en-US"/>
          </w:rPr>
          <w:t xml:space="preserve">Figure </w:t>
        </w:r>
        <w:r w:rsidR="0053637C">
          <w:rPr>
            <w:noProof/>
            <w:lang w:val="en-US"/>
          </w:rPr>
          <w:t>46</w:t>
        </w:r>
      </w:ins>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D01E7F8" w:rsidR="00B37CE4" w:rsidRPr="003D662E" w:rsidRDefault="00B37CE4" w:rsidP="00B37CE4">
      <w:pPr>
        <w:pStyle w:val="Caption"/>
        <w:jc w:val="center"/>
        <w:rPr>
          <w:lang w:val="en-US"/>
        </w:rPr>
      </w:pPr>
      <w:bookmarkStart w:id="341"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47</w:t>
      </w:r>
      <w:r w:rsidRPr="003D662E">
        <w:fldChar w:fldCharType="end"/>
      </w:r>
      <w:bookmarkEnd w:id="341"/>
      <w:r w:rsidRPr="003D662E">
        <w:rPr>
          <w:lang w:val="en-US"/>
        </w:rPr>
        <w:t>: Model structure for openness and extensibility.</w:t>
      </w:r>
    </w:p>
    <w:p w14:paraId="7D2DAD81" w14:textId="5D15E55C"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ins w:id="342" w:author="Holger Eichelberger" w:date="2025-03-22T12:46:00Z">
        <w:r w:rsidR="0053637C" w:rsidRPr="003D662E">
          <w:rPr>
            <w:lang w:val="en-US"/>
          </w:rPr>
          <w:t xml:space="preserve">Figure </w:t>
        </w:r>
        <w:r w:rsidR="0053637C">
          <w:rPr>
            <w:noProof/>
            <w:lang w:val="en-US"/>
          </w:rPr>
          <w:t>47</w:t>
        </w:r>
      </w:ins>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FD00063" w:rsidR="00507BCA" w:rsidRPr="003D662E" w:rsidRDefault="00507BCA" w:rsidP="00507BCA">
      <w:pPr>
        <w:pStyle w:val="Caption"/>
        <w:jc w:val="center"/>
        <w:rPr>
          <w:lang w:val="en-US"/>
        </w:rPr>
      </w:pPr>
      <w:bookmarkStart w:id="343"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48</w:t>
      </w:r>
      <w:r w:rsidRPr="003D662E">
        <w:fldChar w:fldCharType="end"/>
      </w:r>
      <w:bookmarkEnd w:id="343"/>
      <w:r w:rsidRPr="003D662E">
        <w:rPr>
          <w:lang w:val="en-US"/>
        </w:rPr>
        <w:t>: Meta-model concepts for defining services and alternatives.</w:t>
      </w:r>
    </w:p>
    <w:p w14:paraId="4DB511D9" w14:textId="2975C16D"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ins w:id="344" w:author="Holger Eichelberger" w:date="2025-03-22T12:46:00Z">
        <w:r w:rsidR="0053637C" w:rsidRPr="003D662E">
          <w:rPr>
            <w:lang w:val="en-US"/>
          </w:rPr>
          <w:t xml:space="preserve">Figure </w:t>
        </w:r>
        <w:r w:rsidR="0053637C">
          <w:rPr>
            <w:noProof/>
            <w:lang w:val="en-US"/>
          </w:rPr>
          <w:t>48</w:t>
        </w:r>
      </w:ins>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F11648E"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ins w:id="345" w:author="Holger Eichelberger" w:date="2025-03-22T12:46:00Z">
        <w:r w:rsidR="0053637C" w:rsidRPr="003D662E">
          <w:rPr>
            <w:lang w:val="en-US"/>
          </w:rPr>
          <w:t xml:space="preserve">Figure </w:t>
        </w:r>
        <w:r w:rsidR="0053637C">
          <w:rPr>
            <w:noProof/>
            <w:lang w:val="en-US"/>
          </w:rPr>
          <w:t>48</w:t>
        </w:r>
      </w:ins>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1C21CF40"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ins w:id="346" w:author="Holger Eichelberger" w:date="2025-03-22T12:46:00Z">
        <w:r w:rsidR="0053637C" w:rsidRPr="003D662E">
          <w:rPr>
            <w:lang w:val="en-GB"/>
          </w:rPr>
          <w:t xml:space="preserve">Figure </w:t>
        </w:r>
        <w:r w:rsidR="0053637C">
          <w:rPr>
            <w:noProof/>
            <w:lang w:val="en-GB"/>
          </w:rPr>
          <w:t>49</w:t>
        </w:r>
      </w:ins>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53637C">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53637C">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2D7FFC85" w:rsidR="001D3933" w:rsidRPr="003D662E" w:rsidRDefault="001D3933" w:rsidP="001D3933">
      <w:pPr>
        <w:pStyle w:val="Caption"/>
        <w:jc w:val="center"/>
        <w:rPr>
          <w:lang w:val="en-GB"/>
        </w:rPr>
      </w:pPr>
      <w:bookmarkStart w:id="34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3637C">
        <w:rPr>
          <w:noProof/>
          <w:lang w:val="en-GB"/>
        </w:rPr>
        <w:t>49</w:t>
      </w:r>
      <w:r w:rsidRPr="003D662E">
        <w:fldChar w:fldCharType="end"/>
      </w:r>
      <w:bookmarkEnd w:id="34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39D9C2FF"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ins w:id="348" w:author="Holger Eichelberger" w:date="2025-03-22T12:46:00Z">
        <w:r w:rsidR="0053637C" w:rsidRPr="003D662E">
          <w:rPr>
            <w:lang w:val="en-US"/>
          </w:rPr>
          <w:t xml:space="preserve">Figure </w:t>
        </w:r>
        <w:r w:rsidR="0053637C">
          <w:rPr>
            <w:noProof/>
            <w:lang w:val="en-US"/>
          </w:rPr>
          <w:t>48</w:t>
        </w:r>
      </w:ins>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42EC022"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ins w:id="349" w:author="Holger Eichelberger" w:date="2025-03-22T12:46:00Z">
        <w:r w:rsidR="0053637C" w:rsidRPr="003D662E">
          <w:rPr>
            <w:lang w:val="en-US"/>
          </w:rPr>
          <w:t xml:space="preserve">Figure </w:t>
        </w:r>
        <w:r w:rsidR="0053637C">
          <w:rPr>
            <w:noProof/>
            <w:lang w:val="en-US"/>
          </w:rPr>
          <w:t>48</w:t>
        </w:r>
      </w:ins>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E571C38"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ins w:id="350" w:author="Holger Eichelberger" w:date="2025-03-22T12:46:00Z">
        <w:r w:rsidR="0053637C" w:rsidRPr="003D662E">
          <w:rPr>
            <w:lang w:val="en-US"/>
          </w:rPr>
          <w:t xml:space="preserve">Figure </w:t>
        </w:r>
        <w:r w:rsidR="0053637C">
          <w:rPr>
            <w:noProof/>
            <w:lang w:val="en-US"/>
          </w:rPr>
          <w:t>48</w:t>
        </w:r>
      </w:ins>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ins w:id="351" w:author="Holger Eichelberger" w:date="2025-03-22T12:46:00Z">
        <w:r w:rsidR="0053637C" w:rsidRPr="003D662E">
          <w:rPr>
            <w:lang w:val="en-US"/>
          </w:rPr>
          <w:t xml:space="preserve">Figure </w:t>
        </w:r>
        <w:r w:rsidR="0053637C">
          <w:rPr>
            <w:noProof/>
            <w:lang w:val="en-US"/>
          </w:rPr>
          <w:t>48</w:t>
        </w:r>
      </w:ins>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ins w:id="352" w:author="Holger Eichelberger" w:date="2025-03-22T12:46:00Z">
        <w:r w:rsidR="0053637C" w:rsidRPr="003D662E">
          <w:rPr>
            <w:lang w:val="en-US"/>
          </w:rPr>
          <w:t xml:space="preserve">Figure </w:t>
        </w:r>
        <w:r w:rsidR="0053637C">
          <w:rPr>
            <w:noProof/>
            <w:lang w:val="en-US"/>
          </w:rPr>
          <w:t>48</w:t>
        </w:r>
      </w:ins>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5B99AB12"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53637C">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53637C">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14501133" w:rsidR="005705D6" w:rsidRPr="003D662E" w:rsidRDefault="00991409" w:rsidP="00991409">
      <w:pPr>
        <w:pStyle w:val="Caption"/>
        <w:jc w:val="center"/>
        <w:rPr>
          <w:lang w:val="en-US"/>
        </w:rPr>
      </w:pPr>
      <w:bookmarkStart w:id="353"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50</w:t>
      </w:r>
      <w:r w:rsidRPr="003D662E">
        <w:fldChar w:fldCharType="end"/>
      </w:r>
      <w:bookmarkEnd w:id="353"/>
      <w:r w:rsidRPr="003D662E">
        <w:rPr>
          <w:lang w:val="en-US"/>
        </w:rPr>
        <w:t>: Instance view on a platform application.</w:t>
      </w:r>
    </w:p>
    <w:p w14:paraId="3F2919A1" w14:textId="41E6BCAB"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ins w:id="354" w:author="Holger Eichelberger" w:date="2025-03-22T12:46:00Z">
        <w:r w:rsidR="0053637C" w:rsidRPr="003D662E">
          <w:rPr>
            <w:lang w:val="en-US"/>
          </w:rPr>
          <w:t xml:space="preserve">Figure </w:t>
        </w:r>
        <w:r w:rsidR="0053637C">
          <w:rPr>
            <w:noProof/>
            <w:lang w:val="en-US"/>
          </w:rPr>
          <w:t>50</w:t>
        </w:r>
      </w:ins>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ins w:id="355" w:author="Holger Eichelberger" w:date="2025-03-22T12:46:00Z">
        <w:r w:rsidR="0053637C" w:rsidRPr="003D662E">
          <w:rPr>
            <w:lang w:val="en-US"/>
          </w:rPr>
          <w:t xml:space="preserve">Figure </w:t>
        </w:r>
        <w:r w:rsidR="0053637C">
          <w:rPr>
            <w:noProof/>
            <w:lang w:val="en-US"/>
          </w:rPr>
          <w:t>50</w:t>
        </w:r>
      </w:ins>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398C7C9" w:rsidR="0007222B" w:rsidRPr="003D662E" w:rsidRDefault="0007222B" w:rsidP="0007222B">
      <w:pPr>
        <w:pStyle w:val="Caption"/>
        <w:jc w:val="center"/>
        <w:rPr>
          <w:lang w:val="en-US"/>
        </w:rPr>
      </w:pPr>
      <w:bookmarkStart w:id="356"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51</w:t>
      </w:r>
      <w:r w:rsidRPr="003D662E">
        <w:fldChar w:fldCharType="end"/>
      </w:r>
      <w:bookmarkEnd w:id="356"/>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357" w:name="_Ref116469092"/>
      <w:bookmarkStart w:id="358" w:name="_Toc148037168"/>
      <w:bookmarkStart w:id="359" w:name="_Ref88386200"/>
      <w:bookmarkStart w:id="360" w:name="_Ref102576465"/>
      <w:r w:rsidRPr="003D662E">
        <w:rPr>
          <w:lang w:val="en-US"/>
        </w:rPr>
        <w:t>Configuration Model Structure</w:t>
      </w:r>
      <w:bookmarkEnd w:id="357"/>
      <w:bookmarkEnd w:id="358"/>
    </w:p>
    <w:p w14:paraId="6D3B3F97" w14:textId="62099EBC"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ins w:id="361" w:author="Holger Eichelberger" w:date="2025-03-22T12:46:00Z">
        <w:r w:rsidR="0053637C" w:rsidRPr="003D662E">
          <w:rPr>
            <w:lang w:val="en-US"/>
          </w:rPr>
          <w:t xml:space="preserve">Figure </w:t>
        </w:r>
        <w:r w:rsidR="0053637C">
          <w:rPr>
            <w:noProof/>
            <w:lang w:val="en-US"/>
          </w:rPr>
          <w:t>51</w:t>
        </w:r>
      </w:ins>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362" w:name="_Hlk116468215"/>
      <w:r w:rsidR="007571EA" w:rsidRPr="003D662E">
        <w:rPr>
          <w:rFonts w:ascii="Consolas" w:hAnsi="Consolas"/>
          <w:lang w:val="en-US"/>
        </w:rPr>
        <w:t>MetaConcepts</w:t>
      </w:r>
      <w:bookmarkEnd w:id="362"/>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53637C">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5337C1DC"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ins w:id="363" w:author="Holger Eichelberger" w:date="2025-03-22T12:46:00Z">
        <w:r w:rsidR="0053637C" w:rsidRPr="003D662E">
          <w:rPr>
            <w:lang w:val="en-US"/>
          </w:rPr>
          <w:t xml:space="preserve">Figure </w:t>
        </w:r>
        <w:r w:rsidR="0053637C">
          <w:rPr>
            <w:noProof/>
            <w:lang w:val="en-US"/>
          </w:rPr>
          <w:t>50</w:t>
        </w:r>
      </w:ins>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5E636857"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364" w:name="_Ref116976276"/>
      <w:bookmarkStart w:id="365" w:name="_Toc148037169"/>
      <w:bookmarkStart w:id="366" w:name="_Ref116469139"/>
      <w:r w:rsidRPr="003D662E">
        <w:rPr>
          <w:lang w:val="en-US"/>
        </w:rPr>
        <w:t>Support for Standardized Connectors/Protocols</w:t>
      </w:r>
      <w:bookmarkEnd w:id="364"/>
      <w:bookmarkEnd w:id="36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367" w:name="_Ref143412808"/>
      <w:bookmarkStart w:id="368" w:name="_Toc148037170"/>
      <w:bookmarkStart w:id="369" w:name="_Ref120789183"/>
      <w:r>
        <w:rPr>
          <w:lang w:val="en-US"/>
        </w:rPr>
        <w:t>Selected Configuration Elements</w:t>
      </w:r>
      <w:bookmarkEnd w:id="367"/>
      <w:bookmarkEnd w:id="36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370" w:name="_Toc148037171"/>
      <w:r>
        <w:rPr>
          <w:lang w:val="en-US"/>
        </w:rPr>
        <w:t>Primitive</w:t>
      </w:r>
      <w:r w:rsidR="005D497C">
        <w:rPr>
          <w:lang w:val="en-US"/>
        </w:rPr>
        <w:t xml:space="preserve"> </w:t>
      </w:r>
      <w:r>
        <w:rPr>
          <w:lang w:val="en-US"/>
        </w:rPr>
        <w:t>T</w:t>
      </w:r>
      <w:r w:rsidR="005D497C">
        <w:rPr>
          <w:lang w:val="en-US"/>
        </w:rPr>
        <w:t>ypes</w:t>
      </w:r>
      <w:bookmarkEnd w:id="370"/>
    </w:p>
    <w:p w14:paraId="2CAA0594" w14:textId="1B58B0FD"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ins w:id="371" w:author="Holger Eichelberger" w:date="2025-03-22T12:46:00Z">
        <w:r w:rsidR="0053637C" w:rsidRPr="003D662E">
          <w:rPr>
            <w:lang w:val="en-US"/>
          </w:rPr>
          <w:t xml:space="preserve">Figure </w:t>
        </w:r>
        <w:r w:rsidR="0053637C">
          <w:rPr>
            <w:noProof/>
            <w:lang w:val="en-US"/>
          </w:rPr>
          <w:t>53</w:t>
        </w:r>
      </w:ins>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72E79B79" w:rsidR="00C74FF1" w:rsidRPr="005D497C" w:rsidRDefault="00C74FF1" w:rsidP="0086277F">
      <w:pPr>
        <w:pStyle w:val="Caption"/>
        <w:jc w:val="center"/>
        <w:rPr>
          <w:lang w:val="en-US"/>
        </w:rPr>
      </w:pPr>
      <w:bookmarkStart w:id="37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53</w:t>
      </w:r>
      <w:r w:rsidRPr="003D662E">
        <w:fldChar w:fldCharType="end"/>
      </w:r>
      <w:bookmarkEnd w:id="37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373" w:name="_Toc148037172"/>
      <w:r>
        <w:rPr>
          <w:lang w:val="en-US"/>
        </w:rPr>
        <w:t>Record</w:t>
      </w:r>
      <w:r w:rsidR="00DE277D">
        <w:rPr>
          <w:lang w:val="en-US"/>
        </w:rPr>
        <w:t>Type</w:t>
      </w:r>
      <w:r w:rsidR="00C74FF1">
        <w:rPr>
          <w:lang w:val="en-US"/>
        </w:rPr>
        <w:t xml:space="preserve"> and Field</w:t>
      </w:r>
      <w:bookmarkEnd w:id="37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282B3823"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ins w:id="374" w:author="Holger Eichelberger" w:date="2025-03-22T12:46:00Z">
        <w:r w:rsidR="0053637C" w:rsidRPr="003D662E">
          <w:rPr>
            <w:lang w:val="en-US"/>
          </w:rPr>
          <w:t xml:space="preserve">Table </w:t>
        </w:r>
        <w:r w:rsidR="0053637C">
          <w:rPr>
            <w:noProof/>
            <w:lang w:val="en-US"/>
          </w:rPr>
          <w:t>7</w:t>
        </w:r>
      </w:ins>
      <w:r w:rsidRPr="00D7567C">
        <w:rPr>
          <w:lang w:val="en-US"/>
        </w:rPr>
        <w:fldChar w:fldCharType="end"/>
      </w:r>
      <w:r w:rsidRPr="00D7567C">
        <w:rPr>
          <w:lang w:val="en-US"/>
        </w:rPr>
        <w:t>.</w:t>
      </w:r>
    </w:p>
    <w:p w14:paraId="7B2C4BD4" w14:textId="46F9AD4D" w:rsidR="0031136E" w:rsidRPr="003D662E" w:rsidRDefault="0031136E" w:rsidP="0031136E">
      <w:pPr>
        <w:pStyle w:val="Caption"/>
        <w:jc w:val="center"/>
        <w:rPr>
          <w:lang w:val="en-US"/>
        </w:rPr>
      </w:pPr>
      <w:bookmarkStart w:id="375"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7</w:t>
      </w:r>
      <w:r w:rsidRPr="003D662E">
        <w:fldChar w:fldCharType="end"/>
      </w:r>
      <w:bookmarkEnd w:id="375"/>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60731B"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60731B"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60731B"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376" w:name="_Ref147497090"/>
      <w:bookmarkStart w:id="377" w:name="_Toc148037173"/>
      <w:r>
        <w:rPr>
          <w:lang w:val="en-US"/>
        </w:rPr>
        <w:t>Service</w:t>
      </w:r>
      <w:r w:rsidR="00E97A8F">
        <w:rPr>
          <w:lang w:val="en-US"/>
        </w:rPr>
        <w:t>s</w:t>
      </w:r>
      <w:bookmarkEnd w:id="376"/>
      <w:bookmarkEnd w:id="377"/>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7A2EDCC0" w:rsidR="00685581" w:rsidRPr="002D652C" w:rsidRDefault="00685581" w:rsidP="002D652C">
      <w:pPr>
        <w:pStyle w:val="Caption"/>
        <w:jc w:val="center"/>
        <w:rPr>
          <w:lang w:val="en-US"/>
        </w:rPr>
      </w:pPr>
      <w:bookmarkStart w:id="378"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54</w:t>
      </w:r>
      <w:r w:rsidRPr="003D662E">
        <w:fldChar w:fldCharType="end"/>
      </w:r>
      <w:bookmarkEnd w:id="378"/>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66135DDA"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ins w:id="379" w:author="Holger Eichelberger" w:date="2025-03-22T12:46:00Z">
        <w:r w:rsidR="0053637C" w:rsidRPr="003D662E">
          <w:rPr>
            <w:lang w:val="en-US"/>
          </w:rPr>
          <w:t xml:space="preserve">Figure </w:t>
        </w:r>
        <w:r w:rsidR="0053637C">
          <w:rPr>
            <w:noProof/>
            <w:lang w:val="en-US"/>
          </w:rPr>
          <w:t>54</w:t>
        </w:r>
      </w:ins>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4B73B8DF"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60731B"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60731B"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60731B"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60731B"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60731B"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60731B"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60731B"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380" w:name="_Toc148037174"/>
      <w:r>
        <w:rPr>
          <w:lang w:val="en-US"/>
        </w:rPr>
        <w:t>Server</w:t>
      </w:r>
      <w:r w:rsidR="00320447">
        <w:rPr>
          <w:lang w:val="en-US"/>
        </w:rPr>
        <w:t>s</w:t>
      </w:r>
      <w:bookmarkEnd w:id="38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511D6275"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53637C">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226141FC"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53637C">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60731B"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60731B"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60731B"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60731B"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60731B"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60731B"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60731B"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60731B"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60731B"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38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381"/>
    </w:p>
    <w:p w14:paraId="094340CF" w14:textId="48C7096A"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53637C">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77A9D411"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60731B"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38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38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0AD6D8DC"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ins w:id="383" w:author="Holger Eichelberger" w:date="2025-03-22T12:46:00Z">
        <w:r w:rsidR="0053637C" w:rsidRPr="003D662E">
          <w:rPr>
            <w:lang w:val="en-US"/>
          </w:rPr>
          <w:t xml:space="preserve">Table </w:t>
        </w:r>
        <w:r w:rsidR="0053637C">
          <w:rPr>
            <w:noProof/>
            <w:lang w:val="en-US"/>
          </w:rPr>
          <w:t>11</w:t>
        </w:r>
      </w:ins>
      <w:r w:rsidR="00616A8E" w:rsidRPr="00D7567C">
        <w:rPr>
          <w:lang w:val="en-GB"/>
        </w:rPr>
        <w:fldChar w:fldCharType="end"/>
      </w:r>
      <w:r w:rsidR="00616A8E" w:rsidRPr="00D7567C">
        <w:rPr>
          <w:lang w:val="en-GB"/>
        </w:rPr>
        <w:t xml:space="preserve"> summarizes the fields and types for configuring AAS nameplates.</w:t>
      </w:r>
    </w:p>
    <w:p w14:paraId="7A8E613E" w14:textId="35E696E8" w:rsidR="00686963" w:rsidRPr="003D662E" w:rsidRDefault="00686963" w:rsidP="00686963">
      <w:pPr>
        <w:pStyle w:val="Caption"/>
        <w:jc w:val="center"/>
        <w:rPr>
          <w:lang w:val="en-US"/>
        </w:rPr>
      </w:pPr>
      <w:bookmarkStart w:id="384"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11</w:t>
      </w:r>
      <w:r w:rsidRPr="003D662E">
        <w:fldChar w:fldCharType="end"/>
      </w:r>
      <w:bookmarkEnd w:id="384"/>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60731B"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60731B"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385" w:name="_Toc148037177"/>
      <w:r>
        <w:rPr>
          <w:lang w:val="en-US"/>
        </w:rPr>
        <w:lastRenderedPageBreak/>
        <w:t>Parameters</w:t>
      </w:r>
      <w:bookmarkEnd w:id="385"/>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675BEDC8"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ins w:id="386" w:author="Holger Eichelberger" w:date="2025-03-22T12:46:00Z">
        <w:r w:rsidR="0053637C" w:rsidRPr="003D662E">
          <w:rPr>
            <w:lang w:val="en-US"/>
          </w:rPr>
          <w:t xml:space="preserve">Table </w:t>
        </w:r>
        <w:r w:rsidR="0053637C">
          <w:rPr>
            <w:noProof/>
            <w:lang w:val="en-US"/>
          </w:rPr>
          <w:t>12</w:t>
        </w:r>
      </w:ins>
      <w:r>
        <w:rPr>
          <w:lang w:val="en-DE"/>
        </w:rPr>
        <w:fldChar w:fldCharType="end"/>
      </w:r>
      <w:r w:rsidRPr="003353F3">
        <w:rPr>
          <w:lang w:val="en-GB"/>
        </w:rPr>
        <w:t xml:space="preserve"> summarizes the fields f</w:t>
      </w:r>
      <w:r>
        <w:rPr>
          <w:lang w:val="en-GB"/>
        </w:rPr>
        <w:t>or configuring parameters.</w:t>
      </w:r>
    </w:p>
    <w:p w14:paraId="07996EF3" w14:textId="6CA41508" w:rsidR="00DB2A81" w:rsidRPr="003D662E" w:rsidRDefault="00DB2A81" w:rsidP="00DB2A81">
      <w:pPr>
        <w:pStyle w:val="Caption"/>
        <w:jc w:val="center"/>
        <w:rPr>
          <w:lang w:val="en-US"/>
        </w:rPr>
      </w:pPr>
      <w:bookmarkStart w:id="387"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12</w:t>
      </w:r>
      <w:r w:rsidRPr="003D662E">
        <w:fldChar w:fldCharType="end"/>
      </w:r>
      <w:bookmarkEnd w:id="387"/>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60731B"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60731B"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60731B"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388" w:name="_Toc148037178"/>
      <w:r>
        <w:rPr>
          <w:lang w:val="en-US"/>
        </w:rPr>
        <w:t>Connector</w:t>
      </w:r>
      <w:r w:rsidR="00E97A8F">
        <w:rPr>
          <w:lang w:val="en-US"/>
        </w:rPr>
        <w:t>s</w:t>
      </w:r>
      <w:bookmarkEnd w:id="388"/>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0B373EAF"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ins w:id="389" w:author="Holger Eichelberger" w:date="2025-03-22T12:46:00Z">
        <w:r w:rsidR="0053637C" w:rsidRPr="003D662E">
          <w:rPr>
            <w:lang w:val="en-US"/>
          </w:rPr>
          <w:t xml:space="preserve">Figure </w:t>
        </w:r>
        <w:r w:rsidR="0053637C">
          <w:rPr>
            <w:noProof/>
            <w:lang w:val="en-US"/>
          </w:rPr>
          <w:t>55</w:t>
        </w:r>
      </w:ins>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C56AD8F" w:rsidR="00A47C71" w:rsidRPr="002D652C" w:rsidRDefault="00A47C71" w:rsidP="00A47C71">
      <w:pPr>
        <w:pStyle w:val="Caption"/>
        <w:jc w:val="center"/>
        <w:rPr>
          <w:lang w:val="en-US"/>
        </w:rPr>
      </w:pPr>
      <w:bookmarkStart w:id="390"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55</w:t>
      </w:r>
      <w:r w:rsidRPr="003D662E">
        <w:fldChar w:fldCharType="end"/>
      </w:r>
      <w:bookmarkEnd w:id="390"/>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1C6671FC" w:rsidR="0031136E" w:rsidRDefault="0031136E" w:rsidP="0031136E">
      <w:pPr>
        <w:pStyle w:val="Caption"/>
        <w:jc w:val="center"/>
        <w:rPr>
          <w:lang w:val="en-US"/>
        </w:rPr>
      </w:pPr>
      <w:bookmarkStart w:id="391" w:name="_Ref193538086"/>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13</w:t>
      </w:r>
      <w:r w:rsidRPr="003D662E">
        <w:fldChar w:fldCharType="end"/>
      </w:r>
      <w:bookmarkEnd w:id="391"/>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60731B"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0731B"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0731B"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0731B"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60731B"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0731B"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60731B"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60731B"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13802446" w:rsidR="00766BAA" w:rsidRDefault="00766BAA" w:rsidP="00766BAA">
      <w:pPr>
        <w:pStyle w:val="Caption"/>
        <w:jc w:val="center"/>
        <w:rPr>
          <w:lang w:val="en-US"/>
        </w:rPr>
      </w:pPr>
      <w:bookmarkStart w:id="392"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14</w:t>
      </w:r>
      <w:r w:rsidRPr="003D662E">
        <w:fldChar w:fldCharType="end"/>
      </w:r>
      <w:bookmarkEnd w:id="392"/>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lastRenderedPageBreak/>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7A1C88D4"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53637C">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60731B"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0731B"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0731B"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4EFAAF85"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3637C">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0731B"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0731B"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0731B"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60731B"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43B75663"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3637C">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29748E2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3637C">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lastRenderedPageBreak/>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60731B"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60731B"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60731B"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5E88CC86"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3637C">
        <w:rPr>
          <w:noProof/>
          <w:lang w:val="en-GB"/>
        </w:rPr>
        <w:t>19</w:t>
      </w:r>
      <w:r>
        <w:fldChar w:fldCharType="end"/>
      </w:r>
      <w:r w:rsidRPr="00677132">
        <w:rPr>
          <w:lang w:val="en-GB"/>
        </w:rPr>
        <w:t xml:space="preserve">: </w:t>
      </w:r>
      <w:r>
        <w:rPr>
          <w:lang w:val="en-US"/>
        </w:rPr>
        <w:t xml:space="preserve">Fields of the </w:t>
      </w:r>
      <w:r>
        <w:rPr>
          <w:lang w:val="en-US"/>
        </w:rPr>
        <w:t>REST</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F07E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F07E43">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F07E43">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w:t>
            </w:r>
            <w:r>
              <w:rPr>
                <w:rFonts w:cstheme="minorHAnsi"/>
                <w:lang w:val="en-US"/>
              </w:rPr>
              <w:t>Connector</w:t>
            </w:r>
          </w:p>
        </w:tc>
        <w:tc>
          <w:tcPr>
            <w:tcW w:w="4197" w:type="dxa"/>
          </w:tcPr>
          <w:p w14:paraId="3D119F74" w14:textId="37A13FA8"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r>
              <w:rPr>
                <w:rFonts w:cstheme="minorHAnsi"/>
                <w:lang w:val="en-US"/>
              </w:rPr>
              <w:t>.</w:t>
            </w:r>
          </w:p>
        </w:tc>
        <w:tc>
          <w:tcPr>
            <w:tcW w:w="1096" w:type="dxa"/>
          </w:tcPr>
          <w:p w14:paraId="681F0678" w14:textId="5F510A49"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w:t>
      </w:r>
      <w:r>
        <w:rPr>
          <w:lang w:val="en-GB"/>
        </w:rPr>
        <w:t xml:space="preserve">dedicated REST endpoints </w:t>
      </w:r>
      <w:r>
        <w:rPr>
          <w:lang w:val="en-GB"/>
        </w:rPr>
        <w:t xml:space="preserve">for fields (if </w:t>
      </w:r>
      <w:r>
        <w:rPr>
          <w:lang w:val="en-GB"/>
        </w:rPr>
        <w:t>not the field name shall be used instead</w:t>
      </w:r>
      <w:r>
        <w:rPr>
          <w:lang w:val="en-GB"/>
        </w:rPr>
        <w:t xml:space="preserve">) or whether a field is considered </w:t>
      </w:r>
      <w:r>
        <w:rPr>
          <w:lang w:val="en-GB"/>
        </w:rPr>
        <w:t>a single value or a batch/set</w:t>
      </w:r>
      <w:r>
        <w:rPr>
          <w:lang w:val="en-GB"/>
        </w:rPr>
        <w:t xml:space="preserve">. </w:t>
      </w:r>
    </w:p>
    <w:p w14:paraId="69F4F4BF" w14:textId="5EE8FBD9"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3637C">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F07E43">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F07E43">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9E34AF"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F07E43">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5D8F036E"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Pr>
          <w:lang w:val="en-GB"/>
        </w:rPr>
      </w:r>
      <w:r w:rsidR="00F21EC2">
        <w:rPr>
          <w:lang w:val="en-GB"/>
        </w:rPr>
        <w:instrText xml:space="preserve"> \* MERGEFORMAT </w:instrText>
      </w:r>
      <w:r>
        <w:rPr>
          <w:lang w:val="en-GB"/>
        </w:rPr>
        <w:fldChar w:fldCharType="separate"/>
      </w:r>
      <w:ins w:id="393" w:author="Holger Eichelberger" w:date="2025-03-22T12:46:00Z">
        <w:r w:rsidR="0053637C" w:rsidRPr="003D662E">
          <w:rPr>
            <w:lang w:val="en-US"/>
          </w:rPr>
          <w:t xml:space="preserve">Table </w:t>
        </w:r>
        <w:r w:rsidR="0053637C">
          <w:rPr>
            <w:noProof/>
            <w:lang w:val="en-US"/>
          </w:rPr>
          <w:t>14</w:t>
        </w:r>
      </w:ins>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w:t>
      </w:r>
      <w:r w:rsidR="00F21EC2">
        <w:rPr>
          <w:lang w:val="en-GB"/>
        </w:rPr>
        <w:t xml:space="preserve"> be ingested with a fixed sampling frequency (see </w:t>
      </w:r>
      <w:r w:rsidR="00F21EC2">
        <w:rPr>
          <w:lang w:val="en-GB"/>
        </w:rPr>
        <w:fldChar w:fldCharType="begin"/>
      </w:r>
      <w:r w:rsidR="00F21EC2">
        <w:rPr>
          <w:lang w:val="en-GB"/>
        </w:rPr>
        <w:instrText xml:space="preserve"> REF _Ref193538086 \h </w:instrText>
      </w:r>
      <w:r w:rsidR="00F21EC2">
        <w:rPr>
          <w:lang w:val="en-GB"/>
        </w:rPr>
      </w:r>
      <w:r w:rsidR="00F21EC2">
        <w:rPr>
          <w:lang w:val="en-GB"/>
        </w:rPr>
        <w:instrText xml:space="preserve"> \* MERGEFORMAT </w:instrText>
      </w:r>
      <w:r w:rsidR="00F21EC2">
        <w:rPr>
          <w:lang w:val="en-GB"/>
        </w:rPr>
        <w:fldChar w:fldCharType="separate"/>
      </w:r>
      <w:ins w:id="394" w:author="Holger Eichelberger" w:date="2025-03-22T12:46:00Z">
        <w:r w:rsidR="0053637C" w:rsidRPr="003D662E">
          <w:rPr>
            <w:lang w:val="en-US"/>
          </w:rPr>
          <w:t xml:space="preserve">Table </w:t>
        </w:r>
        <w:r w:rsidR="0053637C">
          <w:rPr>
            <w:noProof/>
            <w:lang w:val="en-US"/>
          </w:rPr>
          <w:t>13</w:t>
        </w:r>
      </w:ins>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in generated connector integrations</w:t>
      </w:r>
      <w:r w:rsidR="00F21EC2">
        <w:rPr>
          <w:lang w:val="en-GB"/>
        </w:rPr>
        <w:t xml:space="preserve"> based on the last intested data point.</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1048900B"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ins w:id="395" w:author="Holger Eichelberger" w:date="2025-03-22T12:46:00Z">
        <w:r w:rsidR="0053637C" w:rsidRPr="003D662E">
          <w:rPr>
            <w:lang w:val="en-US"/>
          </w:rPr>
          <w:t xml:space="preserve">Figure </w:t>
        </w:r>
        <w:r w:rsidR="0053637C">
          <w:rPr>
            <w:noProof/>
            <w:lang w:val="en-US"/>
          </w:rPr>
          <w:t>41</w:t>
        </w:r>
      </w:ins>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ins w:id="396" w:author="Holger Eichelberger" w:date="2025-03-22T12:46:00Z">
        <w:r w:rsidR="0053637C" w:rsidRPr="003D662E">
          <w:rPr>
            <w:lang w:val="en-US"/>
          </w:rPr>
          <w:t xml:space="preserve">Figure </w:t>
        </w:r>
        <w:r w:rsidR="0053637C">
          <w:rPr>
            <w:noProof/>
            <w:lang w:val="en-US"/>
          </w:rPr>
          <w:lastRenderedPageBreak/>
          <w:t>43</w:t>
        </w:r>
      </w:ins>
      <w:r>
        <w:rPr>
          <w:lang w:val="en-US"/>
        </w:rPr>
        <w:fldChar w:fldCharType="end"/>
      </w:r>
      <w:r>
        <w:rPr>
          <w:lang w:val="en-US"/>
        </w:rPr>
        <w:t xml:space="preserve"> for an example). An application specifies its constituting service meshes (usually one) as well as technical information.</w:t>
      </w:r>
    </w:p>
    <w:p w14:paraId="0B7392E8" w14:textId="64A9687D"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ins w:id="397" w:author="Holger Eichelberger" w:date="2025-03-22T12:46:00Z">
        <w:r w:rsidR="0053637C" w:rsidRPr="003D662E">
          <w:rPr>
            <w:lang w:val="en-US"/>
          </w:rPr>
          <w:t xml:space="preserve">Table </w:t>
        </w:r>
        <w:r w:rsidR="0053637C">
          <w:rPr>
            <w:noProof/>
            <w:lang w:val="en-US"/>
          </w:rPr>
          <w:t>21</w:t>
        </w:r>
      </w:ins>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ins w:id="398" w:author="Holger Eichelberger" w:date="2025-03-22T12:46:00Z">
        <w:r w:rsidR="0053637C" w:rsidRPr="003D662E">
          <w:rPr>
            <w:lang w:val="en-US"/>
          </w:rPr>
          <w:t xml:space="preserve">Figure </w:t>
        </w:r>
        <w:r w:rsidR="0053637C">
          <w:rPr>
            <w:noProof/>
            <w:lang w:val="en-US"/>
          </w:rPr>
          <w:t>48</w:t>
        </w:r>
      </w:ins>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7B4412F6" w:rsidR="00AC33A3" w:rsidRDefault="00AC33A3" w:rsidP="00AC33A3">
      <w:pPr>
        <w:pStyle w:val="Caption"/>
        <w:jc w:val="center"/>
        <w:rPr>
          <w:lang w:val="en-US"/>
        </w:rPr>
      </w:pPr>
      <w:bookmarkStart w:id="399"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21</w:t>
      </w:r>
      <w:r w:rsidRPr="003D662E">
        <w:fldChar w:fldCharType="end"/>
      </w:r>
      <w:bookmarkEnd w:id="399"/>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60731B"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0731B"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0731B"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0731B"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0731B"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0731B"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0731B"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60731B"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586F924F"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53637C">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0731B"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0731B"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60731B"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60731B"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60731B"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60731B"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lastRenderedPageBreak/>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400" w:name="_Toc148037179"/>
      <w:r w:rsidRPr="003D662E">
        <w:rPr>
          <w:lang w:val="en-US"/>
        </w:rPr>
        <w:t xml:space="preserve">Platform </w:t>
      </w:r>
      <w:r w:rsidR="00600F88" w:rsidRPr="003D662E">
        <w:rPr>
          <w:lang w:val="en-US"/>
        </w:rPr>
        <w:t>I</w:t>
      </w:r>
      <w:r w:rsidRPr="003D662E">
        <w:rPr>
          <w:lang w:val="en-US"/>
        </w:rPr>
        <w:t xml:space="preserve">nstantiation </w:t>
      </w:r>
      <w:bookmarkEnd w:id="359"/>
      <w:r w:rsidR="00600F88" w:rsidRPr="003D662E">
        <w:rPr>
          <w:lang w:val="en-US"/>
        </w:rPr>
        <w:t>P</w:t>
      </w:r>
      <w:r w:rsidR="001974CC" w:rsidRPr="003D662E">
        <w:rPr>
          <w:lang w:val="en-US"/>
        </w:rPr>
        <w:t>rocess</w:t>
      </w:r>
      <w:bookmarkEnd w:id="360"/>
      <w:bookmarkEnd w:id="366"/>
      <w:bookmarkEnd w:id="369"/>
      <w:bookmarkEnd w:id="400"/>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78F727E5"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ins w:id="401" w:author="Holger Eichelberger" w:date="2025-03-22T12:46:00Z">
        <w:r w:rsidR="0053637C" w:rsidRPr="003D662E">
          <w:rPr>
            <w:lang w:val="en-US"/>
          </w:rPr>
          <w:t xml:space="preserve">Figure </w:t>
        </w:r>
        <w:r w:rsidR="0053637C">
          <w:rPr>
            <w:noProof/>
            <w:lang w:val="en-US"/>
          </w:rPr>
          <w:t>56</w:t>
        </w:r>
      </w:ins>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3E0739F0"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ins w:id="402" w:author="Holger Eichelberger" w:date="2025-03-22T12:46:00Z">
        <w:r w:rsidR="0053637C" w:rsidRPr="003D662E">
          <w:rPr>
            <w:lang w:val="en-US"/>
          </w:rPr>
          <w:t xml:space="preserve">Figure </w:t>
        </w:r>
        <w:r w:rsidR="0053637C">
          <w:rPr>
            <w:noProof/>
            <w:lang w:val="en-US"/>
          </w:rPr>
          <w:t>56</w:t>
        </w:r>
      </w:ins>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7EE89791"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ins w:id="403" w:author="Holger Eichelberger" w:date="2025-03-22T12:46:00Z">
        <w:r w:rsidR="0053637C" w:rsidRPr="003D662E">
          <w:rPr>
            <w:lang w:val="en-US"/>
          </w:rPr>
          <w:t xml:space="preserve">Figure </w:t>
        </w:r>
        <w:r w:rsidR="0053637C">
          <w:rPr>
            <w:noProof/>
            <w:lang w:val="en-US"/>
          </w:rPr>
          <w:t>56</w:t>
        </w:r>
      </w:ins>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2B2B3CC"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w:t>
      </w:r>
      <w:r w:rsidR="00BB367F" w:rsidRPr="003D662E">
        <w:rPr>
          <w:lang w:val="en-US"/>
        </w:rPr>
        <w:lastRenderedPageBreak/>
        <w:t xml:space="preserve">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53637C">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3250058E"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404"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ins w:id="405" w:author="Holger Eichelberger" w:date="2025-03-22T12:46:00Z">
        <w:r w:rsidR="0053637C" w:rsidRPr="003D662E">
          <w:rPr>
            <w:lang w:val="en-US"/>
          </w:rPr>
          <w:t xml:space="preserve">Figure </w:t>
        </w:r>
        <w:r w:rsidR="0053637C">
          <w:rPr>
            <w:noProof/>
            <w:lang w:val="en-US"/>
          </w:rPr>
          <w:t>56</w:t>
        </w:r>
      </w:ins>
      <w:r w:rsidR="001C10C3" w:rsidRPr="003D662E">
        <w:rPr>
          <w:lang w:val="en-US"/>
        </w:rPr>
        <w:fldChar w:fldCharType="end"/>
      </w:r>
      <w:bookmarkEnd w:id="404"/>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7A4E0D52" w:rsidR="00E5519D" w:rsidRPr="003D662E" w:rsidRDefault="00507BCA" w:rsidP="00507BCA">
      <w:pPr>
        <w:pStyle w:val="Caption"/>
        <w:jc w:val="center"/>
        <w:rPr>
          <w:lang w:val="en-US"/>
        </w:rPr>
      </w:pPr>
      <w:bookmarkStart w:id="406"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56</w:t>
      </w:r>
      <w:r w:rsidRPr="003D662E">
        <w:fldChar w:fldCharType="end"/>
      </w:r>
      <w:bookmarkEnd w:id="406"/>
      <w:r w:rsidRPr="003D662E">
        <w:rPr>
          <w:lang w:val="en-US"/>
        </w:rPr>
        <w:t>: Overview of the platform instantiation process.</w:t>
      </w:r>
    </w:p>
    <w:p w14:paraId="5DBA7B46" w14:textId="7D72CCE1" w:rsidR="00F062A7" w:rsidRPr="003D662E" w:rsidRDefault="00782909" w:rsidP="00D9614F">
      <w:pPr>
        <w:jc w:val="both"/>
        <w:rPr>
          <w:lang w:val="en-US"/>
        </w:rPr>
      </w:pPr>
      <w:bookmarkStart w:id="407"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408" w:name="_Ref120789406"/>
      <w:bookmarkStart w:id="409" w:name="_Toc148037180"/>
      <w:bookmarkStart w:id="410" w:name="_Ref101353228"/>
      <w:r w:rsidRPr="003D662E">
        <w:rPr>
          <w:lang w:val="en-US"/>
        </w:rPr>
        <w:t>Container Instantiation</w:t>
      </w:r>
      <w:bookmarkEnd w:id="408"/>
      <w:bookmarkEnd w:id="409"/>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F7DA6F7"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ins w:id="411" w:author="Holger Eichelberger" w:date="2025-03-22T12:46:00Z">
        <w:r w:rsidR="0053637C" w:rsidRPr="003D662E">
          <w:rPr>
            <w:lang w:val="en-GB"/>
          </w:rPr>
          <w:t xml:space="preserve">Figure </w:t>
        </w:r>
        <w:r w:rsidR="0053637C">
          <w:rPr>
            <w:noProof/>
            <w:lang w:val="en-GB"/>
          </w:rPr>
          <w:t>57</w:t>
        </w:r>
      </w:ins>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03EDADE7" w:rsidR="00080E6F" w:rsidRPr="003D662E" w:rsidRDefault="00080E6F" w:rsidP="00EB40C0">
      <w:pPr>
        <w:pStyle w:val="Caption"/>
        <w:jc w:val="center"/>
        <w:rPr>
          <w:lang w:val="en-GB"/>
        </w:rPr>
      </w:pPr>
      <w:bookmarkStart w:id="41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3637C">
        <w:rPr>
          <w:noProof/>
          <w:lang w:val="en-GB"/>
        </w:rPr>
        <w:t>57</w:t>
      </w:r>
      <w:r w:rsidRPr="003D662E">
        <w:fldChar w:fldCharType="end"/>
      </w:r>
      <w:bookmarkEnd w:id="41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43A670C7"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ins w:id="413" w:author="Holger Eichelberger" w:date="2025-03-22T12:46:00Z">
        <w:r w:rsidR="0053637C" w:rsidRPr="007D4360">
          <w:rPr>
            <w:lang w:val="en-GB"/>
          </w:rPr>
          <w:t xml:space="preserve">Figure </w:t>
        </w:r>
        <w:r w:rsidR="0053637C">
          <w:rPr>
            <w:noProof/>
            <w:lang w:val="en-GB"/>
          </w:rPr>
          <w:t>58</w:t>
        </w:r>
        <w:r w:rsidR="0053637C" w:rsidRPr="007D4360">
          <w:rPr>
            <w:lang w:val="en-GB"/>
          </w:rPr>
          <w:t>: Container base image creation</w:t>
        </w:r>
      </w:ins>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6474DE4" w:rsidR="00531E30" w:rsidRPr="007D4360" w:rsidRDefault="00531E30" w:rsidP="00531E30">
      <w:pPr>
        <w:pStyle w:val="Caption"/>
        <w:jc w:val="center"/>
        <w:rPr>
          <w:lang w:val="en-GB"/>
        </w:rPr>
      </w:pPr>
      <w:bookmarkStart w:id="41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53637C">
        <w:rPr>
          <w:noProof/>
          <w:lang w:val="en-GB"/>
        </w:rPr>
        <w:t>58</w:t>
      </w:r>
      <w:r w:rsidRPr="007D4360">
        <w:fldChar w:fldCharType="end"/>
      </w:r>
      <w:r w:rsidRPr="007D4360">
        <w:rPr>
          <w:lang w:val="en-GB"/>
        </w:rPr>
        <w:t>: Container base image creation</w:t>
      </w:r>
      <w:bookmarkEnd w:id="41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57DBF7DC"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53637C">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53637C">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415" w:name="_Ref120789357"/>
      <w:bookmarkStart w:id="416" w:name="_Toc148037181"/>
      <w:r w:rsidRPr="003D662E">
        <w:rPr>
          <w:lang w:val="en-US"/>
        </w:rPr>
        <w:lastRenderedPageBreak/>
        <w:t>Example</w:t>
      </w:r>
      <w:r w:rsidR="00F41335" w:rsidRPr="003D662E">
        <w:rPr>
          <w:lang w:val="en-US"/>
        </w:rPr>
        <w:t xml:space="preserve"> Application</w:t>
      </w:r>
      <w:r w:rsidRPr="003D662E">
        <w:rPr>
          <w:lang w:val="en-US"/>
        </w:rPr>
        <w:t>s</w:t>
      </w:r>
      <w:bookmarkEnd w:id="410"/>
      <w:bookmarkEnd w:id="415"/>
      <w:bookmarkEnd w:id="41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55BA7F1B"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53637C">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35BC58CC" w:rsidR="00A834B6" w:rsidRDefault="00A834B6" w:rsidP="00A834B6">
      <w:pPr>
        <w:pStyle w:val="Caption"/>
        <w:jc w:val="center"/>
        <w:rPr>
          <w:lang w:val="en-GB"/>
        </w:rPr>
      </w:pPr>
      <w:bookmarkStart w:id="41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3637C">
        <w:rPr>
          <w:noProof/>
          <w:lang w:val="en-GB"/>
        </w:rPr>
        <w:t>59</w:t>
      </w:r>
      <w:r w:rsidRPr="003D662E">
        <w:fldChar w:fldCharType="end"/>
      </w:r>
      <w:bookmarkEnd w:id="41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7A881414"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ins w:id="418" w:author="Holger Eichelberger" w:date="2025-03-22T12:46:00Z">
        <w:r w:rsidR="0053637C" w:rsidRPr="003D662E">
          <w:rPr>
            <w:lang w:val="en-GB"/>
          </w:rPr>
          <w:t xml:space="preserve">Figure </w:t>
        </w:r>
        <w:r w:rsidR="0053637C">
          <w:rPr>
            <w:noProof/>
            <w:lang w:val="en-GB"/>
          </w:rPr>
          <w:t>59</w:t>
        </w:r>
      </w:ins>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68613070"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ins w:id="419" w:author="Holger Eichelberger" w:date="2025-03-22T12:46:00Z">
        <w:r w:rsidR="0053637C" w:rsidRPr="007F5501">
          <w:rPr>
            <w:lang w:val="en-GB"/>
          </w:rPr>
          <w:t xml:space="preserve">Figure </w:t>
        </w:r>
        <w:r w:rsidR="0053637C">
          <w:rPr>
            <w:noProof/>
            <w:lang w:val="en-GB"/>
          </w:rPr>
          <w:t>60</w:t>
        </w:r>
      </w:ins>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081C07E" w:rsidR="00DB6AFB" w:rsidRPr="007F5501" w:rsidRDefault="00DB6AFB" w:rsidP="00DB6AFB">
      <w:pPr>
        <w:pStyle w:val="Caption"/>
        <w:jc w:val="center"/>
        <w:rPr>
          <w:lang w:val="en-GB"/>
        </w:rPr>
      </w:pPr>
      <w:bookmarkStart w:id="420"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53637C">
        <w:rPr>
          <w:noProof/>
          <w:lang w:val="en-GB"/>
        </w:rPr>
        <w:t>60</w:t>
      </w:r>
      <w:r>
        <w:fldChar w:fldCharType="end"/>
      </w:r>
      <w:bookmarkEnd w:id="420"/>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421" w:name="_Ref101369004"/>
      <w:bookmarkStart w:id="422" w:name="_Toc148037182"/>
      <w:r w:rsidRPr="003D662E">
        <w:rPr>
          <w:lang w:val="en-US"/>
        </w:rPr>
        <w:t xml:space="preserve">Creating an </w:t>
      </w:r>
      <w:r w:rsidR="003736EF" w:rsidRPr="003D662E">
        <w:rPr>
          <w:lang w:val="en-US"/>
        </w:rPr>
        <w:t>A</w:t>
      </w:r>
      <w:r w:rsidRPr="003D662E">
        <w:rPr>
          <w:lang w:val="en-US"/>
        </w:rPr>
        <w:t>pplication</w:t>
      </w:r>
      <w:bookmarkEnd w:id="407"/>
      <w:bookmarkEnd w:id="421"/>
      <w:bookmarkEnd w:id="422"/>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146100A8"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ins w:id="423" w:author="Holger Eichelberger" w:date="2025-03-22T12:46:00Z">
        <w:r w:rsidR="0053637C" w:rsidRPr="003D662E">
          <w:rPr>
            <w:lang w:val="en-US"/>
          </w:rPr>
          <w:t xml:space="preserve">Figure </w:t>
        </w:r>
        <w:r w:rsidR="0053637C">
          <w:rPr>
            <w:noProof/>
            <w:lang w:val="en-US"/>
          </w:rPr>
          <w:t>61</w:t>
        </w:r>
      </w:ins>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ins w:id="424" w:author="Holger Eichelberger" w:date="2025-03-22T12:46:00Z">
        <w:r w:rsidR="0053637C" w:rsidRPr="003D662E">
          <w:rPr>
            <w:lang w:val="en-US"/>
          </w:rPr>
          <w:t xml:space="preserve">Figure </w:t>
        </w:r>
        <w:r w:rsidR="0053637C">
          <w:rPr>
            <w:noProof/>
            <w:lang w:val="en-US"/>
          </w:rPr>
          <w:t>61</w:t>
        </w:r>
      </w:ins>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53637C">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34DB666F"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53637C">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C1A56AD"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53637C">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53637C">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25781FF2" w:rsidR="00507BCA" w:rsidRPr="003D662E" w:rsidRDefault="00507BCA" w:rsidP="00507BCA">
      <w:pPr>
        <w:pStyle w:val="Caption"/>
        <w:jc w:val="center"/>
        <w:rPr>
          <w:lang w:val="en-US"/>
        </w:rPr>
      </w:pPr>
      <w:bookmarkStart w:id="425"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61</w:t>
      </w:r>
      <w:r w:rsidRPr="003D662E">
        <w:fldChar w:fldCharType="end"/>
      </w:r>
      <w:bookmarkEnd w:id="425"/>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426" w:name="_Ref110940416"/>
      <w:bookmarkStart w:id="427" w:name="_Toc148037183"/>
      <w:r w:rsidRPr="003D662E">
        <w:rPr>
          <w:lang w:val="en-US"/>
        </w:rPr>
        <w:t>Project Structures</w:t>
      </w:r>
      <w:bookmarkEnd w:id="426"/>
      <w:bookmarkEnd w:id="427"/>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4EA9CE68"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ins w:id="428" w:author="Holger Eichelberger" w:date="2025-03-22T12:46:00Z">
        <w:r w:rsidR="0053637C" w:rsidRPr="003D662E">
          <w:rPr>
            <w:lang w:val="en-US"/>
          </w:rPr>
          <w:t xml:space="preserve">Figure </w:t>
        </w:r>
        <w:r w:rsidR="0053637C">
          <w:rPr>
            <w:noProof/>
            <w:lang w:val="en-US"/>
          </w:rPr>
          <w:t>61</w:t>
        </w:r>
      </w:ins>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2E41097"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17B1DE0" w:rsidR="0006191D" w:rsidRPr="003D662E" w:rsidRDefault="0006191D" w:rsidP="0006191D">
      <w:pPr>
        <w:pStyle w:val="Caption"/>
        <w:jc w:val="center"/>
        <w:rPr>
          <w:lang w:val="en-US"/>
        </w:rPr>
      </w:pPr>
      <w:bookmarkStart w:id="430"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63</w:t>
      </w:r>
      <w:r w:rsidRPr="003D662E">
        <w:fldChar w:fldCharType="end"/>
      </w:r>
      <w:bookmarkEnd w:id="430"/>
      <w:r w:rsidRPr="003D662E">
        <w:rPr>
          <w:lang w:val="en-US"/>
        </w:rPr>
        <w:t>: Detailed structure of the generated application interfaces.</w:t>
      </w:r>
    </w:p>
    <w:p w14:paraId="535B70B8" w14:textId="35D0EDE4"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ins w:id="431" w:author="Holger Eichelberger" w:date="2025-03-22T12:46:00Z">
        <w:r w:rsidR="0053637C" w:rsidRPr="003D662E">
          <w:rPr>
            <w:lang w:val="en-US"/>
          </w:rPr>
          <w:t xml:space="preserve">Figure </w:t>
        </w:r>
        <w:r w:rsidR="0053637C">
          <w:rPr>
            <w:noProof/>
            <w:lang w:val="en-US"/>
          </w:rPr>
          <w:t>63</w:t>
        </w:r>
      </w:ins>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39E2DA2C" w:rsidR="0006191D" w:rsidRPr="003D662E" w:rsidRDefault="0006191D" w:rsidP="0006191D">
      <w:pPr>
        <w:pStyle w:val="Caption"/>
        <w:jc w:val="center"/>
        <w:rPr>
          <w:lang w:val="en-US"/>
        </w:rPr>
      </w:pPr>
      <w:bookmarkStart w:id="432"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64</w:t>
      </w:r>
      <w:r w:rsidRPr="003D662E">
        <w:fldChar w:fldCharType="end"/>
      </w:r>
      <w:bookmarkEnd w:id="432"/>
      <w:r w:rsidRPr="003D662E">
        <w:rPr>
          <w:lang w:val="en-US"/>
        </w:rPr>
        <w:t>: Detailed structure of the generated service integrations.</w:t>
      </w:r>
    </w:p>
    <w:p w14:paraId="29132970" w14:textId="65E6E048"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53637C">
        <w:rPr>
          <w:lang w:val="en-US"/>
        </w:rPr>
        <w:t>3.5.2.1</w:t>
      </w:r>
      <w:r w:rsidRPr="003D662E">
        <w:rPr>
          <w:lang w:val="en-US"/>
        </w:rPr>
        <w:fldChar w:fldCharType="end"/>
      </w:r>
      <w:r w:rsidRPr="003D662E">
        <w:rPr>
          <w:lang w:val="en-US"/>
        </w:rPr>
        <w:t>.</w:t>
      </w:r>
    </w:p>
    <w:p w14:paraId="752A4F66" w14:textId="66644B7C"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ins w:id="433" w:author="Holger Eichelberger" w:date="2025-03-22T12:46:00Z">
        <w:r w:rsidR="0053637C" w:rsidRPr="003D662E">
          <w:rPr>
            <w:lang w:val="en-US"/>
          </w:rPr>
          <w:t xml:space="preserve">Figure </w:t>
        </w:r>
        <w:r w:rsidR="0053637C">
          <w:rPr>
            <w:noProof/>
            <w:lang w:val="en-US"/>
          </w:rPr>
          <w:t>65</w:t>
        </w:r>
      </w:ins>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434" w:name="_Hlk113956115"/>
      <w:r w:rsidR="00876260" w:rsidRPr="003D662E">
        <w:rPr>
          <w:rFonts w:ascii="Consolas" w:hAnsi="Consolas"/>
          <w:lang w:val="en-US"/>
        </w:rPr>
        <w:t>src/test/resources</w:t>
      </w:r>
      <w:bookmarkEnd w:id="434"/>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4B8C2267" w:rsidR="00312A84" w:rsidRPr="003D662E" w:rsidRDefault="00312A84" w:rsidP="00312A84">
      <w:pPr>
        <w:pStyle w:val="Caption"/>
        <w:jc w:val="center"/>
        <w:rPr>
          <w:lang w:val="en-US"/>
        </w:rPr>
      </w:pPr>
      <w:bookmarkStart w:id="435"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65</w:t>
      </w:r>
      <w:r w:rsidRPr="003D662E">
        <w:fldChar w:fldCharType="end"/>
      </w:r>
      <w:bookmarkEnd w:id="435"/>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436" w:name="_Ref111448857"/>
      <w:bookmarkStart w:id="437" w:name="_Toc148037184"/>
      <w:r w:rsidRPr="003D662E">
        <w:rPr>
          <w:lang w:val="en-US"/>
        </w:rPr>
        <w:t xml:space="preserve">Default Build </w:t>
      </w:r>
      <w:r w:rsidR="00FD00DF" w:rsidRPr="003D662E">
        <w:rPr>
          <w:lang w:val="en-US"/>
        </w:rPr>
        <w:t>Sequences</w:t>
      </w:r>
      <w:bookmarkEnd w:id="436"/>
      <w:bookmarkEnd w:id="437"/>
    </w:p>
    <w:p w14:paraId="72487AAF" w14:textId="3E4E4055"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53637C">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53637C">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24B0CCA"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53637C">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0411CD54"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53637C">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3637C">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3637C">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AB13CCA"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53637C">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438" w:name="_Ref111448859"/>
      <w:bookmarkStart w:id="439"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438"/>
      <w:bookmarkEnd w:id="439"/>
    </w:p>
    <w:p w14:paraId="35B8A070" w14:textId="77622358"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53637C">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53637C">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53637C">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201A7D15"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53637C">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40ECA16"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53637C">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77E7954C"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53637C">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572DB84F"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53637C">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440" w:name="_Toc76979386"/>
      <w:bookmarkStart w:id="441" w:name="_Toc76979438"/>
      <w:bookmarkStart w:id="442" w:name="_Toc76979489"/>
      <w:bookmarkStart w:id="443" w:name="_Toc76979541"/>
      <w:bookmarkStart w:id="444" w:name="_Toc76979387"/>
      <w:bookmarkStart w:id="445" w:name="_Toc76979439"/>
      <w:bookmarkStart w:id="446" w:name="_Toc76979490"/>
      <w:bookmarkStart w:id="447" w:name="_Toc76979542"/>
      <w:bookmarkStart w:id="448" w:name="_Ref57897831"/>
      <w:bookmarkStart w:id="449" w:name="_Toc148037186"/>
      <w:bookmarkEnd w:id="440"/>
      <w:bookmarkEnd w:id="441"/>
      <w:bookmarkEnd w:id="442"/>
      <w:bookmarkEnd w:id="443"/>
      <w:bookmarkEnd w:id="444"/>
      <w:bookmarkEnd w:id="445"/>
      <w:bookmarkEnd w:id="446"/>
      <w:bookmarkEnd w:id="447"/>
      <w:r w:rsidRPr="003D662E">
        <w:rPr>
          <w:lang w:val="en-US"/>
        </w:rPr>
        <w:lastRenderedPageBreak/>
        <w:t>Implementation</w:t>
      </w:r>
      <w:bookmarkEnd w:id="271"/>
      <w:bookmarkEnd w:id="448"/>
      <w:bookmarkEnd w:id="449"/>
    </w:p>
    <w:p w14:paraId="6DEDE8DC" w14:textId="7960FDC6"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53637C">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53637C">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53637C">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53637C">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53637C">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3637C">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3637C">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78C259D7"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53637C">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450" w:name="_Ref58848073"/>
      <w:bookmarkStart w:id="451" w:name="_Toc148037187"/>
      <w:bookmarkStart w:id="452" w:name="_Ref57897646"/>
      <w:r w:rsidRPr="003D662E">
        <w:rPr>
          <w:lang w:val="en-US"/>
        </w:rPr>
        <w:t xml:space="preserve">Implementation </w:t>
      </w:r>
      <w:r w:rsidR="003321C9">
        <w:rPr>
          <w:lang w:val="en-US"/>
        </w:rPr>
        <w:t>D</w:t>
      </w:r>
      <w:r w:rsidRPr="003D662E">
        <w:rPr>
          <w:lang w:val="en-US"/>
        </w:rPr>
        <w:t>ecisions</w:t>
      </w:r>
      <w:bookmarkEnd w:id="450"/>
      <w:bookmarkEnd w:id="451"/>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453" w:name="_Ref77754022"/>
      <w:r w:rsidR="008E6CAC" w:rsidRPr="003D662E">
        <w:rPr>
          <w:rStyle w:val="FootnoteReference"/>
          <w:lang w:val="en-US"/>
        </w:rPr>
        <w:footnoteReference w:id="123"/>
      </w:r>
      <w:bookmarkEnd w:id="453"/>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60C7680A"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53637C">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711FA61D"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3637C">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3637C">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5F4D3DE2"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3637C">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3637C">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482F21A5"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008BA14C" w:rsidR="00B902EC" w:rsidRPr="003D662E" w:rsidRDefault="00B902EC" w:rsidP="00B902EC">
      <w:pPr>
        <w:pStyle w:val="Caption"/>
        <w:jc w:val="center"/>
        <w:rPr>
          <w:lang w:val="en-US"/>
        </w:rPr>
      </w:pPr>
      <w:bookmarkStart w:id="454"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66</w:t>
      </w:r>
      <w:r w:rsidRPr="003D662E">
        <w:fldChar w:fldCharType="end"/>
      </w:r>
      <w:bookmarkEnd w:id="454"/>
      <w:r w:rsidRPr="003D662E">
        <w:rPr>
          <w:lang w:val="en-US"/>
        </w:rPr>
        <w:t>: Structure of the component template “basicMaven” in the GitHub repository.</w:t>
      </w:r>
    </w:p>
    <w:p w14:paraId="587B3CDD" w14:textId="41CB4A8E"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ins w:id="455" w:author="Holger Eichelberger" w:date="2025-03-22T12:46:00Z">
        <w:r w:rsidR="0053637C" w:rsidRPr="003D662E">
          <w:rPr>
            <w:lang w:val="en-US"/>
          </w:rPr>
          <w:t xml:space="preserve">Figure </w:t>
        </w:r>
        <w:r w:rsidR="0053637C">
          <w:rPr>
            <w:noProof/>
            <w:lang w:val="en-US"/>
          </w:rPr>
          <w:t>66</w:t>
        </w:r>
      </w:ins>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456" w:name="_Ref147911517"/>
      <w:bookmarkStart w:id="457" w:name="_Toc148037188"/>
      <w:r>
        <w:rPr>
          <w:lang w:val="en-US"/>
        </w:rPr>
        <w:t>Mapping of Projects to Platform Layers</w:t>
      </w:r>
      <w:bookmarkEnd w:id="456"/>
      <w:bookmarkEnd w:id="457"/>
    </w:p>
    <w:p w14:paraId="033DEDED" w14:textId="1F091533"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ins w:id="458" w:author="Holger Eichelberger" w:date="2025-03-22T12:46:00Z">
        <w:r w:rsidR="0053637C" w:rsidRPr="00B902EC">
          <w:rPr>
            <w:lang w:val="en-GB"/>
          </w:rPr>
          <w:t xml:space="preserve">Figure </w:t>
        </w:r>
        <w:r w:rsidR="0053637C">
          <w:rPr>
            <w:noProof/>
            <w:lang w:val="en-GB"/>
          </w:rPr>
          <w:t>67</w:t>
        </w:r>
      </w:ins>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71BE0428" w:rsidR="00706EB7" w:rsidRPr="003D662E" w:rsidRDefault="00B902EC" w:rsidP="00B902EC">
      <w:pPr>
        <w:pStyle w:val="Caption"/>
        <w:jc w:val="center"/>
        <w:rPr>
          <w:lang w:val="en-US"/>
        </w:rPr>
      </w:pPr>
      <w:bookmarkStart w:id="45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53637C">
        <w:rPr>
          <w:noProof/>
          <w:lang w:val="en-GB"/>
        </w:rPr>
        <w:t>67</w:t>
      </w:r>
      <w:r>
        <w:fldChar w:fldCharType="end"/>
      </w:r>
      <w:bookmarkEnd w:id="45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460" w:name="_Ref77928370"/>
      <w:bookmarkStart w:id="46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452"/>
      <w:bookmarkEnd w:id="460"/>
      <w:bookmarkEnd w:id="46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4833801E"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ins w:id="462" w:author="Holger Eichelberger" w:date="2025-03-22T12:46:00Z">
        <w:r w:rsidR="0053637C" w:rsidRPr="003D662E">
          <w:rPr>
            <w:lang w:val="en-US"/>
          </w:rPr>
          <w:t xml:space="preserve">Table </w:t>
        </w:r>
        <w:r w:rsidR="0053637C">
          <w:rPr>
            <w:noProof/>
            <w:lang w:val="en-US"/>
          </w:rPr>
          <w:t>22</w:t>
        </w:r>
      </w:ins>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ins w:id="463" w:author="Holger Eichelberger" w:date="2025-03-22T12:46:00Z">
        <w:r w:rsidR="0053637C" w:rsidRPr="003D662E">
          <w:rPr>
            <w:lang w:val="en-US"/>
          </w:rPr>
          <w:t xml:space="preserve">Table </w:t>
        </w:r>
        <w:r w:rsidR="0053637C">
          <w:rPr>
            <w:noProof/>
            <w:lang w:val="en-US"/>
          </w:rPr>
          <w:t>22</w:t>
        </w:r>
      </w:ins>
      <w:r w:rsidR="004F329A" w:rsidRPr="003D662E">
        <w:rPr>
          <w:lang w:val="en-US"/>
        </w:rPr>
        <w:fldChar w:fldCharType="end"/>
      </w:r>
      <w:r w:rsidR="004F329A" w:rsidRPr="003D662E">
        <w:rPr>
          <w:lang w:val="en-US"/>
        </w:rPr>
        <w:t xml:space="preserve"> may specify multiple instances. </w:t>
      </w:r>
    </w:p>
    <w:p w14:paraId="7CCC92E4" w14:textId="19D1D9B2" w:rsidR="00AD72B6" w:rsidRPr="003D662E" w:rsidRDefault="00AD72B6" w:rsidP="001D1274">
      <w:pPr>
        <w:pStyle w:val="Caption"/>
        <w:jc w:val="center"/>
        <w:rPr>
          <w:lang w:val="en-US"/>
        </w:rPr>
      </w:pPr>
      <w:bookmarkStart w:id="464" w:name="_Ref77589941"/>
      <w:bookmarkStart w:id="465"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22</w:t>
      </w:r>
      <w:r w:rsidRPr="003D662E">
        <w:fldChar w:fldCharType="end"/>
      </w:r>
      <w:bookmarkEnd w:id="464"/>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465"/>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60731B"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60731B"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60731B"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60731B"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60731B"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60731B"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3C699A52"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53637C">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1ABD34BE"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ins w:id="466" w:author="Holger Eichelberger" w:date="2025-03-22T12:46:00Z">
        <w:r w:rsidR="0053637C" w:rsidRPr="003D662E">
          <w:rPr>
            <w:lang w:val="en-US"/>
          </w:rPr>
          <w:t xml:space="preserve">Table </w:t>
        </w:r>
        <w:r w:rsidR="0053637C">
          <w:rPr>
            <w:noProof/>
            <w:lang w:val="en-US"/>
          </w:rPr>
          <w:t>26</w:t>
        </w:r>
      </w:ins>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0FEDABE8"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53637C">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1778E4CB"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53637C">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2E10DB6B"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53637C">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3EEF525E"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53637C">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0C850E9E"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ins w:id="467" w:author="Holger Eichelberger" w:date="2025-03-22T12:46:00Z">
        <w:r w:rsidR="0053637C" w:rsidRPr="003D662E">
          <w:rPr>
            <w:lang w:val="en-US"/>
          </w:rPr>
          <w:t xml:space="preserve">Table </w:t>
        </w:r>
        <w:r w:rsidR="0053637C">
          <w:rPr>
            <w:noProof/>
            <w:lang w:val="en-US"/>
          </w:rPr>
          <w:t>23</w:t>
        </w:r>
      </w:ins>
      <w:r w:rsidRPr="003D662E">
        <w:rPr>
          <w:lang w:val="en-US"/>
        </w:rPr>
        <w:fldChar w:fldCharType="end"/>
      </w:r>
      <w:r w:rsidR="0018745A" w:rsidRPr="003D662E">
        <w:rPr>
          <w:rStyle w:val="FootnoteReference"/>
          <w:lang w:val="en-US"/>
        </w:rPr>
        <w:footnoteReference w:id="131"/>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0FE5E883" w:rsidR="00D043C6" w:rsidRPr="003D662E" w:rsidRDefault="00D043C6" w:rsidP="00D043C6">
      <w:pPr>
        <w:pStyle w:val="Caption"/>
        <w:jc w:val="center"/>
        <w:rPr>
          <w:lang w:val="en-US"/>
        </w:rPr>
      </w:pPr>
      <w:bookmarkStart w:id="468"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23</w:t>
      </w:r>
      <w:r w:rsidRPr="003D662E">
        <w:fldChar w:fldCharType="end"/>
      </w:r>
      <w:bookmarkEnd w:id="468"/>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60731B"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60731B"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60731B"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60731B"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60731B"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60731B"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60731B"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B0F3CDB"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2"/>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ins w:id="469" w:author="Holger Eichelberger" w:date="2025-03-22T12:46:00Z">
        <w:r w:rsidR="0053637C" w:rsidRPr="003D662E">
          <w:rPr>
            <w:lang w:val="en-US"/>
          </w:rPr>
          <w:t xml:space="preserve">Table </w:t>
        </w:r>
        <w:r w:rsidR="0053637C">
          <w:rPr>
            <w:noProof/>
            <w:lang w:val="en-US"/>
          </w:rPr>
          <w:t>26</w:t>
        </w:r>
      </w:ins>
      <w:r w:rsidRPr="003D662E">
        <w:rPr>
          <w:lang w:val="en-US"/>
        </w:rPr>
        <w:fldChar w:fldCharType="end"/>
      </w:r>
      <w:r w:rsidRPr="003D662E">
        <w:rPr>
          <w:lang w:val="en-US"/>
        </w:rPr>
        <w:t>.</w:t>
      </w:r>
    </w:p>
    <w:p w14:paraId="47BF0CA2" w14:textId="48B9EACE"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19BC82BB"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ins w:id="470" w:author="Holger Eichelberger" w:date="2025-03-22T12:46:00Z">
              <w:r w:rsidR="0053637C" w:rsidRPr="003D662E">
                <w:rPr>
                  <w:lang w:val="en-US"/>
                </w:rPr>
                <w:t xml:space="preserve">Table </w:t>
              </w:r>
              <w:r w:rsidR="0053637C">
                <w:rPr>
                  <w:noProof/>
                  <w:lang w:val="en-US"/>
                </w:rPr>
                <w:t>25</w:t>
              </w:r>
            </w:ins>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0131ACA2" w:rsidR="005D391F" w:rsidRPr="003D662E" w:rsidRDefault="005D391F" w:rsidP="005D391F">
      <w:pPr>
        <w:pStyle w:val="Caption"/>
        <w:jc w:val="center"/>
        <w:rPr>
          <w:lang w:val="en-US"/>
        </w:rPr>
      </w:pPr>
      <w:bookmarkStart w:id="471"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25</w:t>
      </w:r>
      <w:r w:rsidRPr="003D662E">
        <w:fldChar w:fldCharType="end"/>
      </w:r>
      <w:bookmarkEnd w:id="471"/>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60731B"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183E12BC"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ins w:id="472" w:author="Holger Eichelberger" w:date="2025-03-22T12:46:00Z">
        <w:r w:rsidR="0053637C" w:rsidRPr="003D662E">
          <w:rPr>
            <w:lang w:val="en-US"/>
          </w:rPr>
          <w:t xml:space="preserve">Table </w:t>
        </w:r>
        <w:r w:rsidR="0053637C">
          <w:rPr>
            <w:noProof/>
            <w:lang w:val="en-US"/>
          </w:rPr>
          <w:t>26</w:t>
        </w:r>
      </w:ins>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ins w:id="473" w:author="Holger Eichelberger" w:date="2025-03-22T12:46:00Z">
        <w:r w:rsidR="0053637C" w:rsidRPr="003D662E">
          <w:rPr>
            <w:lang w:val="en-US"/>
          </w:rPr>
          <w:t xml:space="preserve">Table </w:t>
        </w:r>
        <w:r w:rsidR="0053637C">
          <w:rPr>
            <w:noProof/>
            <w:lang w:val="en-US"/>
          </w:rPr>
          <w:t>27</w:t>
        </w:r>
      </w:ins>
      <w:r w:rsidR="003364C8">
        <w:rPr>
          <w:lang w:val="en-US"/>
        </w:rPr>
        <w:fldChar w:fldCharType="end"/>
      </w:r>
      <w:r w:rsidRPr="003D662E">
        <w:rPr>
          <w:lang w:val="en-US"/>
        </w:rPr>
        <w:t>:</w:t>
      </w:r>
    </w:p>
    <w:p w14:paraId="1E528277" w14:textId="406E74A6" w:rsidR="000F79E2" w:rsidRPr="003D662E" w:rsidRDefault="000F79E2" w:rsidP="000F79E2">
      <w:pPr>
        <w:pStyle w:val="Caption"/>
        <w:jc w:val="center"/>
        <w:rPr>
          <w:lang w:val="en-US"/>
        </w:rPr>
      </w:pPr>
      <w:bookmarkStart w:id="474"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26</w:t>
      </w:r>
      <w:r w:rsidRPr="003D662E">
        <w:fldChar w:fldCharType="end"/>
      </w:r>
      <w:bookmarkEnd w:id="474"/>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60731B"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6F3B0B6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ins w:id="475" w:author="Holger Eichelberger" w:date="2025-03-22T12:46:00Z">
              <w:r w:rsidR="0053637C" w:rsidRPr="003D662E">
                <w:rPr>
                  <w:lang w:val="en-US"/>
                </w:rPr>
                <w:t xml:space="preserve">Table </w:t>
              </w:r>
              <w:r w:rsidR="0053637C">
                <w:rPr>
                  <w:noProof/>
                  <w:lang w:val="en-US"/>
                </w:rPr>
                <w:t>22</w:t>
              </w:r>
            </w:ins>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60731B"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60731B"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231D1DE3" w:rsidR="00A54722" w:rsidRPr="003D662E" w:rsidRDefault="00A54722" w:rsidP="00A54722">
      <w:pPr>
        <w:pStyle w:val="Caption"/>
        <w:jc w:val="center"/>
        <w:rPr>
          <w:lang w:val="en-US"/>
        </w:rPr>
      </w:pPr>
      <w:bookmarkStart w:id="47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27</w:t>
      </w:r>
      <w:r w:rsidRPr="003D662E">
        <w:fldChar w:fldCharType="end"/>
      </w:r>
      <w:bookmarkEnd w:id="47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60731B"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477" w:name="_Ref133572230"/>
      <w:bookmarkStart w:id="478" w:name="_Toc148037190"/>
      <w:r w:rsidRPr="003D662E">
        <w:rPr>
          <w:lang w:val="en-US"/>
        </w:rPr>
        <w:t xml:space="preserve">Compiling the </w:t>
      </w:r>
      <w:r w:rsidR="003321C9">
        <w:rPr>
          <w:lang w:val="en-US"/>
        </w:rPr>
        <w:t>P</w:t>
      </w:r>
      <w:r w:rsidRPr="003D662E">
        <w:rPr>
          <w:lang w:val="en-US"/>
        </w:rPr>
        <w:t>latform</w:t>
      </w:r>
      <w:bookmarkEnd w:id="477"/>
      <w:bookmarkEnd w:id="478"/>
    </w:p>
    <w:p w14:paraId="73251AF5" w14:textId="2F6391DA"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ins w:id="479" w:author="Holger Eichelberger" w:date="2025-03-22T12:46:00Z">
        <w:r w:rsidR="0053637C" w:rsidRPr="003D662E">
          <w:rPr>
            <w:lang w:val="en-US"/>
          </w:rPr>
          <w:t xml:space="preserve">Figure </w:t>
        </w:r>
        <w:r w:rsidR="0053637C">
          <w:rPr>
            <w:noProof/>
            <w:lang w:val="en-US"/>
          </w:rPr>
          <w:t>68</w:t>
        </w:r>
      </w:ins>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045F135B" w:rsidR="00365E2C" w:rsidRPr="003D662E" w:rsidRDefault="00365E2C" w:rsidP="00365E2C">
      <w:pPr>
        <w:pStyle w:val="Caption"/>
        <w:jc w:val="center"/>
        <w:rPr>
          <w:lang w:val="en-US"/>
        </w:rPr>
      </w:pPr>
      <w:bookmarkStart w:id="48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68</w:t>
      </w:r>
      <w:r w:rsidRPr="003D662E">
        <w:fldChar w:fldCharType="end"/>
      </w:r>
      <w:bookmarkEnd w:id="48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8F60C45"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ins w:id="481" w:author="Holger Eichelberger" w:date="2025-03-22T12:46:00Z">
        <w:r w:rsidR="0053637C" w:rsidRPr="003D662E">
          <w:rPr>
            <w:lang w:val="en-US"/>
          </w:rPr>
          <w:t xml:space="preserve">Figure </w:t>
        </w:r>
        <w:r w:rsidR="0053637C">
          <w:rPr>
            <w:noProof/>
            <w:lang w:val="en-US"/>
          </w:rPr>
          <w:t>69</w:t>
        </w:r>
      </w:ins>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ins w:id="482" w:author="Holger Eichelberger" w:date="2025-03-22T12:46:00Z">
        <w:r w:rsidR="0053637C" w:rsidRPr="003D662E">
          <w:rPr>
            <w:lang w:val="en-US"/>
          </w:rPr>
          <w:t xml:space="preserve">Figure </w:t>
        </w:r>
        <w:r w:rsidR="0053637C">
          <w:rPr>
            <w:noProof/>
            <w:lang w:val="en-US"/>
          </w:rPr>
          <w:t>69</w:t>
        </w:r>
      </w:ins>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2612859D"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53637C">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lastRenderedPageBreak/>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7AC430B9" w:rsidR="00B7745A" w:rsidRPr="003D662E" w:rsidRDefault="0044351F" w:rsidP="0044351F">
      <w:pPr>
        <w:pStyle w:val="Caption"/>
        <w:jc w:val="center"/>
        <w:rPr>
          <w:lang w:val="en-US"/>
        </w:rPr>
      </w:pPr>
      <w:bookmarkStart w:id="4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69</w:t>
      </w:r>
      <w:r w:rsidRPr="003D662E">
        <w:fldChar w:fldCharType="end"/>
      </w:r>
      <w:bookmarkEnd w:id="4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2572B451"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3637C">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484" w:name="_Ref57897652"/>
      <w:bookmarkStart w:id="485"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484"/>
      <w:bookmarkEnd w:id="4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3"/>
      </w:r>
      <w:r w:rsidR="0020475E" w:rsidRPr="000C51B3">
        <w:rPr>
          <w:lang w:val="en-US"/>
        </w:rPr>
        <w:t>.</w:t>
      </w:r>
    </w:p>
    <w:p w14:paraId="0CECFBAE" w14:textId="1E90FA98" w:rsidR="00C352DA" w:rsidRPr="003D662E" w:rsidRDefault="00C352DA" w:rsidP="00C352DA">
      <w:pPr>
        <w:pStyle w:val="Heading2"/>
        <w:rPr>
          <w:lang w:val="en-US"/>
        </w:rPr>
      </w:pPr>
      <w:bookmarkStart w:id="486" w:name="_Ref129187332"/>
      <w:bookmarkStart w:id="487" w:name="_Ref133225681"/>
      <w:bookmarkStart w:id="488" w:name="_Ref133572284"/>
      <w:bookmarkStart w:id="489"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486"/>
      <w:bookmarkEnd w:id="487"/>
      <w:bookmarkEnd w:id="488"/>
      <w:bookmarkEnd w:id="489"/>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6EF0A72"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53637C">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540E2047"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3637C">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ins w:id="490" w:author="Holger Eichelberger" w:date="2025-03-22T12:46:00Z">
        <w:r w:rsidR="0053637C" w:rsidRPr="003D662E">
          <w:rPr>
            <w:lang w:val="en-US"/>
          </w:rPr>
          <w:t xml:space="preserve">Table </w:t>
        </w:r>
        <w:r w:rsidR="0053637C">
          <w:rPr>
            <w:noProof/>
            <w:lang w:val="en-US"/>
          </w:rPr>
          <w:t>28</w:t>
        </w:r>
      </w:ins>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14C43498" w:rsidR="00C352DA" w:rsidRPr="003D662E" w:rsidRDefault="00C352DA" w:rsidP="00C352DA">
      <w:pPr>
        <w:pStyle w:val="Caption"/>
        <w:jc w:val="center"/>
        <w:rPr>
          <w:lang w:val="en-US"/>
        </w:rPr>
      </w:pPr>
      <w:bookmarkStart w:id="491" w:name="_Ref122336399"/>
      <w:bookmarkStart w:id="492"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3637C">
        <w:rPr>
          <w:noProof/>
          <w:lang w:val="en-US"/>
        </w:rPr>
        <w:t>28</w:t>
      </w:r>
      <w:r w:rsidRPr="003D662E">
        <w:fldChar w:fldCharType="end"/>
      </w:r>
      <w:bookmarkEnd w:id="491"/>
      <w:r w:rsidRPr="003D662E">
        <w:rPr>
          <w:lang w:val="en-US"/>
        </w:rPr>
        <w:t>: Summary of configuration variables for a distributed server installation.</w:t>
      </w:r>
      <w:bookmarkEnd w:id="492"/>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60731B"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60731B"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4"/>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3F9037E1"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53637C">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5"/>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493" w:name="_Ref133572362"/>
      <w:bookmarkStart w:id="494" w:name="_Ref137117178"/>
      <w:bookmarkStart w:id="495"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493"/>
      <w:bookmarkEnd w:id="494"/>
      <w:bookmarkEnd w:id="495"/>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6"/>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187B83DC" w:rsidR="004A024E" w:rsidRPr="003D662E" w:rsidRDefault="004A024E" w:rsidP="004A024E">
      <w:pPr>
        <w:pStyle w:val="Caption"/>
        <w:jc w:val="center"/>
        <w:rPr>
          <w:lang w:val="en-GB"/>
        </w:rPr>
      </w:pPr>
      <w:bookmarkStart w:id="496"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3637C">
        <w:rPr>
          <w:noProof/>
          <w:lang w:val="en-GB"/>
        </w:rPr>
        <w:t>70</w:t>
      </w:r>
      <w:r w:rsidRPr="003D662E">
        <w:fldChar w:fldCharType="end"/>
      </w:r>
      <w:r w:rsidRPr="003D662E">
        <w:rPr>
          <w:lang w:val="en-GB"/>
        </w:rPr>
        <w:t>: The steps</w:t>
      </w:r>
      <w:bookmarkEnd w:id="496"/>
      <w:r w:rsidRPr="003D662E">
        <w:rPr>
          <w:lang w:val="en-GB"/>
        </w:rPr>
        <w:t xml:space="preserve"> executed automatically by PETE</w:t>
      </w:r>
    </w:p>
    <w:p w14:paraId="1F3FF0CE" w14:textId="3029C9ED"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ins w:id="497" w:author="Holger Eichelberger" w:date="2025-03-22T12:46:00Z">
        <w:r w:rsidR="0053637C" w:rsidRPr="003D662E">
          <w:rPr>
            <w:lang w:val="en-GB"/>
          </w:rPr>
          <w:t xml:space="preserve">Figure </w:t>
        </w:r>
        <w:r w:rsidR="0053637C">
          <w:rPr>
            <w:noProof/>
            <w:lang w:val="en-GB"/>
          </w:rPr>
          <w:t>70</w:t>
        </w:r>
        <w:r w:rsidR="0053637C" w:rsidRPr="003D662E">
          <w:rPr>
            <w:lang w:val="en-GB"/>
          </w:rPr>
          <w:t>: The steps</w:t>
        </w:r>
      </w:ins>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7"/>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498" w:name="_Ref76979553"/>
      <w:bookmarkStart w:id="499" w:name="_Ref76979589"/>
      <w:bookmarkStart w:id="500" w:name="_Toc148037194"/>
      <w:bookmarkStart w:id="501" w:name="_Ref57109836"/>
      <w:bookmarkEnd w:id="272"/>
      <w:r w:rsidRPr="003D662E">
        <w:rPr>
          <w:lang w:val="en-US"/>
        </w:rPr>
        <w:lastRenderedPageBreak/>
        <w:t>How to apply, extend or contribute</w:t>
      </w:r>
      <w:bookmarkEnd w:id="498"/>
      <w:bookmarkEnd w:id="499"/>
      <w:bookmarkEnd w:id="500"/>
    </w:p>
    <w:p w14:paraId="49553C4D" w14:textId="255E5D63"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53637C">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502" w:name="_Ref103068499"/>
      <w:bookmarkStart w:id="503"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502"/>
      <w:bookmarkEnd w:id="503"/>
    </w:p>
    <w:p w14:paraId="06537573" w14:textId="7433B12B"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53637C">
        <w:rPr>
          <w:lang w:val="en-US"/>
        </w:rPr>
        <w:t>6.8</w:t>
      </w:r>
      <w:r w:rsidRPr="003D662E">
        <w:rPr>
          <w:lang w:val="en-US"/>
        </w:rPr>
        <w:fldChar w:fldCharType="end"/>
      </w:r>
      <w:r w:rsidRPr="003D662E">
        <w:rPr>
          <w:lang w:val="en-US"/>
        </w:rPr>
        <w:t>.</w:t>
      </w:r>
    </w:p>
    <w:p w14:paraId="4868A0E5" w14:textId="4A568A30" w:rsidR="00756501" w:rsidRPr="003D662E" w:rsidRDefault="00756501" w:rsidP="0051335B">
      <w:pPr>
        <w:pStyle w:val="ListParagraph"/>
        <w:numPr>
          <w:ilvl w:val="0"/>
          <w:numId w:val="22"/>
        </w:numPr>
        <w:jc w:val="both"/>
        <w:rPr>
          <w:lang w:val="en-US"/>
        </w:rPr>
      </w:pPr>
      <w:bookmarkStart w:id="504"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3637C">
        <w:rPr>
          <w:lang w:val="en-US"/>
        </w:rPr>
        <w:t>6</w:t>
      </w:r>
      <w:r w:rsidRPr="003D662E">
        <w:rPr>
          <w:lang w:val="en-US"/>
        </w:rPr>
        <w:fldChar w:fldCharType="end"/>
      </w:r>
      <w:r w:rsidRPr="003D662E">
        <w:rPr>
          <w:lang w:val="en-US"/>
        </w:rPr>
        <w:t xml:space="preserve">). </w:t>
      </w:r>
      <w:bookmarkEnd w:id="504"/>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62C02523"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53637C">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53637C">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21FC8108"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53637C">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5CE0B795"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53637C">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505" w:name="_Toc148037196"/>
      <w:r w:rsidRPr="003D662E">
        <w:rPr>
          <w:lang w:val="en-US"/>
        </w:rPr>
        <w:t>Defining an AAS for a device</w:t>
      </w:r>
      <w:bookmarkEnd w:id="505"/>
    </w:p>
    <w:p w14:paraId="25EA23F1" w14:textId="1098D113"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53637C">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506" w:name="_Toc148037197"/>
      <w:r w:rsidRPr="003D662E">
        <w:rPr>
          <w:lang w:val="en-US"/>
        </w:rPr>
        <w:t>Implementing a monitoring</w:t>
      </w:r>
      <w:r w:rsidR="009C45F3" w:rsidRPr="003D662E">
        <w:rPr>
          <w:lang w:val="en-US"/>
        </w:rPr>
        <w:t>/alert data</w:t>
      </w:r>
      <w:r w:rsidRPr="003D662E">
        <w:rPr>
          <w:lang w:val="en-US"/>
        </w:rPr>
        <w:t xml:space="preserve"> service</w:t>
      </w:r>
      <w:bookmarkEnd w:id="506"/>
    </w:p>
    <w:p w14:paraId="03FD64F4" w14:textId="072017EF"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53637C">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507"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507"/>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1F77F5ED"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3637C">
        <w:rPr>
          <w:lang w:val="en-US"/>
        </w:rPr>
        <w:t>6</w:t>
      </w:r>
      <w:r w:rsidRPr="003D662E">
        <w:rPr>
          <w:lang w:val="en-US"/>
        </w:rPr>
        <w:fldChar w:fldCharType="end"/>
      </w:r>
      <w:r w:rsidRPr="003D662E">
        <w:rPr>
          <w:lang w:val="en-US"/>
        </w:rPr>
        <w:t>).</w:t>
      </w:r>
    </w:p>
    <w:p w14:paraId="2C8B4062" w14:textId="35C41B59"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53637C">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508" w:name="_Toc148037199"/>
      <w:bookmarkStart w:id="509" w:name="_Ref77754105"/>
      <w:r w:rsidRPr="003D662E">
        <w:rPr>
          <w:lang w:val="en-US"/>
        </w:rPr>
        <w:lastRenderedPageBreak/>
        <w:t>Defining a new type in the configuration</w:t>
      </w:r>
      <w:r w:rsidR="00DD7246" w:rsidRPr="003D662E">
        <w:rPr>
          <w:lang w:val="en-US"/>
        </w:rPr>
        <w:t xml:space="preserve"> model</w:t>
      </w:r>
      <w:bookmarkEnd w:id="508"/>
    </w:p>
    <w:p w14:paraId="59067D34" w14:textId="3AE25EDD"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8"/>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ins w:id="510" w:author="Holger Eichelberger" w:date="2025-03-22T12:46:00Z">
        <w:r w:rsidR="0053637C" w:rsidRPr="003D662E">
          <w:rPr>
            <w:lang w:val="en-US"/>
          </w:rPr>
          <w:t xml:space="preserve">Figure </w:t>
        </w:r>
        <w:r w:rsidR="0053637C">
          <w:rPr>
            <w:noProof/>
            <w:lang w:val="en-US"/>
          </w:rPr>
          <w:t>46</w:t>
        </w:r>
      </w:ins>
      <w:r w:rsidR="000B65A9" w:rsidRPr="003D662E">
        <w:rPr>
          <w:lang w:val="en-US"/>
        </w:rPr>
        <w:fldChar w:fldCharType="end"/>
      </w:r>
      <w:r w:rsidR="000B65A9" w:rsidRPr="003D662E">
        <w:rPr>
          <w:lang w:val="en-US"/>
        </w:rPr>
        <w:t xml:space="preserve">). </w:t>
      </w:r>
    </w:p>
    <w:p w14:paraId="505032D0" w14:textId="5953918A"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ins w:id="511" w:author="Holger Eichelberger" w:date="2025-03-22T12:46:00Z">
        <w:r w:rsidR="0053637C" w:rsidRPr="003D662E">
          <w:rPr>
            <w:lang w:val="en-GB"/>
          </w:rPr>
          <w:t xml:space="preserve">Figure </w:t>
        </w:r>
        <w:r w:rsidR="0053637C">
          <w:rPr>
            <w:noProof/>
            <w:lang w:val="en-GB"/>
          </w:rPr>
          <w:t>71</w:t>
        </w:r>
      </w:ins>
      <w:r w:rsidR="001D73A7" w:rsidRPr="003D662E">
        <w:rPr>
          <w:lang w:val="en-US"/>
        </w:rPr>
        <w:fldChar w:fldCharType="end"/>
      </w:r>
      <w:r w:rsidRPr="003D662E">
        <w:rPr>
          <w:lang w:val="en-US"/>
        </w:rPr>
        <w:t>:</w:t>
      </w:r>
    </w:p>
    <w:p w14:paraId="692F6384" w14:textId="20934C8D"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ins w:id="512" w:author="Holger Eichelberger" w:date="2025-03-22T12:46:00Z">
        <w:r w:rsidR="0053637C" w:rsidRPr="003D662E">
          <w:rPr>
            <w:lang w:val="en-GB"/>
          </w:rPr>
          <w:t xml:space="preserve">Figure </w:t>
        </w:r>
        <w:r w:rsidR="0053637C">
          <w:rPr>
            <w:noProof/>
            <w:lang w:val="en-GB"/>
          </w:rPr>
          <w:t>71</w:t>
        </w:r>
      </w:ins>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72F79572"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ins w:id="513" w:author="Holger Eichelberger" w:date="2025-03-22T12:46:00Z">
        <w:r w:rsidR="0053637C" w:rsidRPr="003D662E">
          <w:rPr>
            <w:lang w:val="en-GB"/>
          </w:rPr>
          <w:t xml:space="preserve">Figure </w:t>
        </w:r>
        <w:r w:rsidR="0053637C">
          <w:rPr>
            <w:noProof/>
            <w:lang w:val="en-GB"/>
          </w:rPr>
          <w:t>71</w:t>
        </w:r>
      </w:ins>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12637C23"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ins w:id="514" w:author="Holger Eichelberger" w:date="2025-03-22T12:46:00Z">
        <w:r w:rsidR="0053637C" w:rsidRPr="003D662E">
          <w:rPr>
            <w:lang w:val="en-GB"/>
          </w:rPr>
          <w:t xml:space="preserve">Figure </w:t>
        </w:r>
        <w:r w:rsidR="0053637C">
          <w:rPr>
            <w:noProof/>
            <w:lang w:val="en-GB"/>
          </w:rPr>
          <w:t>71</w:t>
        </w:r>
      </w:ins>
      <w:r w:rsidRPr="003D662E">
        <w:rPr>
          <w:lang w:val="en-US"/>
        </w:rPr>
        <w:fldChar w:fldCharType="end"/>
      </w:r>
      <w:r w:rsidRPr="003D662E">
        <w:rPr>
          <w:lang w:val="en-US"/>
        </w:rPr>
        <w:t xml:space="preserve">). </w:t>
      </w:r>
    </w:p>
    <w:p w14:paraId="79D29042" w14:textId="187C61AF"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ins w:id="515" w:author="Holger Eichelberger" w:date="2025-03-22T12:46:00Z">
        <w:r w:rsidR="0053637C" w:rsidRPr="003D662E">
          <w:rPr>
            <w:lang w:val="en-GB"/>
          </w:rPr>
          <w:t xml:space="preserve">Figure </w:t>
        </w:r>
        <w:r w:rsidR="0053637C">
          <w:rPr>
            <w:noProof/>
            <w:lang w:val="en-GB"/>
          </w:rPr>
          <w:t>71</w:t>
        </w:r>
      </w:ins>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6059A4E1" w:rsidR="00E472AE" w:rsidRPr="003D662E" w:rsidRDefault="001D73A7" w:rsidP="001D73A7">
      <w:pPr>
        <w:pStyle w:val="Caption"/>
        <w:jc w:val="center"/>
        <w:rPr>
          <w:rFonts w:cstheme="minorHAnsi"/>
          <w:lang w:val="en-US"/>
        </w:rPr>
      </w:pPr>
      <w:bookmarkStart w:id="516"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3637C">
        <w:rPr>
          <w:noProof/>
          <w:lang w:val="en-GB"/>
        </w:rPr>
        <w:t>71</w:t>
      </w:r>
      <w:r w:rsidRPr="003D662E">
        <w:fldChar w:fldCharType="end"/>
      </w:r>
      <w:bookmarkEnd w:id="516"/>
      <w:r w:rsidRPr="003D662E">
        <w:rPr>
          <w:lang w:val="en-GB"/>
        </w:rPr>
        <w:t>: Adding IEC 61131-3 date time to the primitive types of the configuration model</w:t>
      </w:r>
    </w:p>
    <w:p w14:paraId="17B88796" w14:textId="215610E7"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ins w:id="517" w:author="Holger Eichelberger" w:date="2025-03-22T12:46:00Z">
        <w:r w:rsidR="0053637C" w:rsidRPr="003D662E">
          <w:rPr>
            <w:lang w:val="en-GB"/>
          </w:rPr>
          <w:t xml:space="preserve">Figure </w:t>
        </w:r>
        <w:r w:rsidR="0053637C">
          <w:rPr>
            <w:noProof/>
            <w:lang w:val="en-GB"/>
          </w:rPr>
          <w:t>71</w:t>
        </w:r>
      </w:ins>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518" w:name="_Toc148037200"/>
      <w:r w:rsidRPr="003D662E">
        <w:rPr>
          <w:lang w:val="en-US"/>
        </w:rPr>
        <w:lastRenderedPageBreak/>
        <w:t>Using a different transport protocol</w:t>
      </w:r>
      <w:bookmarkEnd w:id="518"/>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2AB74EB5"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53637C">
        <w:rPr>
          <w:lang w:val="en-US"/>
        </w:rPr>
        <w:t>7.5</w:t>
      </w:r>
      <w:r w:rsidRPr="003D662E">
        <w:rPr>
          <w:lang w:val="en-US"/>
        </w:rPr>
        <w:fldChar w:fldCharType="end"/>
      </w:r>
      <w:r w:rsidRPr="003D662E">
        <w:rPr>
          <w:lang w:val="en-US"/>
        </w:rPr>
        <w:t>.</w:t>
      </w:r>
    </w:p>
    <w:p w14:paraId="35E34955" w14:textId="61C952BA"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ins w:id="519" w:author="Holger Eichelberger" w:date="2025-03-22T12:46:00Z">
        <w:r w:rsidR="0053637C" w:rsidRPr="003D662E">
          <w:rPr>
            <w:lang w:val="en-GB"/>
          </w:rPr>
          <w:t xml:space="preserve">Figure </w:t>
        </w:r>
        <w:r w:rsidR="0053637C">
          <w:rPr>
            <w:noProof/>
            <w:lang w:val="en-GB"/>
          </w:rPr>
          <w:t>72</w:t>
        </w:r>
      </w:ins>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346DB28"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ins w:id="520" w:author="Holger Eichelberger" w:date="2025-03-22T12:46:00Z">
        <w:r w:rsidR="0053637C" w:rsidRPr="003D662E">
          <w:rPr>
            <w:lang w:val="en-GB"/>
          </w:rPr>
          <w:t xml:space="preserve">Figure </w:t>
        </w:r>
        <w:r w:rsidR="0053637C">
          <w:rPr>
            <w:noProof/>
            <w:lang w:val="en-GB"/>
          </w:rPr>
          <w:t>72</w:t>
        </w:r>
      </w:ins>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0FA4B6EB" w:rsidR="008A50C3" w:rsidRPr="003D662E" w:rsidRDefault="008A50C3" w:rsidP="008A50C3">
      <w:pPr>
        <w:pStyle w:val="Caption"/>
        <w:jc w:val="center"/>
        <w:rPr>
          <w:lang w:val="en-GB"/>
        </w:rPr>
      </w:pPr>
      <w:bookmarkStart w:id="521"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3637C">
        <w:rPr>
          <w:noProof/>
          <w:lang w:val="en-GB"/>
        </w:rPr>
        <w:t>72</w:t>
      </w:r>
      <w:r w:rsidRPr="003D662E">
        <w:fldChar w:fldCharType="end"/>
      </w:r>
      <w:bookmarkEnd w:id="521"/>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522" w:name="_Toc148037201"/>
      <w:r w:rsidRPr="003D662E">
        <w:rPr>
          <w:lang w:val="en-US"/>
        </w:rPr>
        <w:t>Observe or debug the data processing</w:t>
      </w:r>
      <w:bookmarkEnd w:id="522"/>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441AFBC5"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53637C">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04DE4367"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ins w:id="523" w:author="Holger Eichelberger" w:date="2025-03-22T12:46:00Z">
        <w:r w:rsidR="0053637C" w:rsidRPr="003D662E">
          <w:rPr>
            <w:lang w:val="en-GB"/>
          </w:rPr>
          <w:t xml:space="preserve">Figure </w:t>
        </w:r>
        <w:r w:rsidR="0053637C">
          <w:rPr>
            <w:noProof/>
            <w:lang w:val="en-GB"/>
          </w:rPr>
          <w:t>73</w:t>
        </w:r>
      </w:ins>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372431E7" w:rsidR="00EE3A67" w:rsidRPr="003D662E" w:rsidRDefault="00EE3A67" w:rsidP="00EE3A67">
      <w:pPr>
        <w:pStyle w:val="Caption"/>
        <w:jc w:val="center"/>
        <w:rPr>
          <w:lang w:val="en-GB"/>
        </w:rPr>
      </w:pPr>
      <w:bookmarkStart w:id="524"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3637C">
        <w:rPr>
          <w:noProof/>
          <w:lang w:val="en-GB"/>
        </w:rPr>
        <w:t>73</w:t>
      </w:r>
      <w:r w:rsidRPr="003D662E">
        <w:fldChar w:fldCharType="end"/>
      </w:r>
      <w:bookmarkEnd w:id="524"/>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08E2F291"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53637C">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525" w:name="_Toc148037202"/>
      <w:r w:rsidRPr="003D662E">
        <w:rPr>
          <w:lang w:val="en-US"/>
        </w:rPr>
        <w:t>Frequently Asked Questions (FAQ)</w:t>
      </w:r>
      <w:bookmarkEnd w:id="509"/>
      <w:bookmarkEnd w:id="525"/>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526" w:name="_Ref76979717"/>
      <w:bookmarkStart w:id="527" w:name="_Toc148037203"/>
      <w:r w:rsidRPr="003D662E">
        <w:rPr>
          <w:lang w:val="en-US"/>
        </w:rPr>
        <w:lastRenderedPageBreak/>
        <w:t>Summary &amp; Conclusions</w:t>
      </w:r>
      <w:bookmarkEnd w:id="501"/>
      <w:bookmarkEnd w:id="526"/>
      <w:bookmarkEnd w:id="527"/>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528" w:name="_Ref76979728"/>
      <w:bookmarkStart w:id="529" w:name="_Toc148037204"/>
      <w:r w:rsidRPr="003D662E">
        <w:rPr>
          <w:lang w:val="en-US"/>
        </w:rPr>
        <w:lastRenderedPageBreak/>
        <w:t>References</w:t>
      </w:r>
      <w:bookmarkEnd w:id="528"/>
      <w:bookmarkEnd w:id="529"/>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530" w:name="_Hlk72428649"/>
      <w:r w:rsidRPr="003D662E">
        <w:t>M. Staciwa, Experimentelles Container-Deployment auf Industrie 4.0 Geräte, Projektarbeit, Uni Hildesheim, 2020</w:t>
      </w:r>
      <w:bookmarkEnd w:id="530"/>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7"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531" w:name="_Ref146532729"/>
      <w:bookmarkStart w:id="532" w:name="_Toc148037205"/>
      <w:r>
        <w:rPr>
          <w:lang w:val="en-US"/>
        </w:rPr>
        <w:lastRenderedPageBreak/>
        <w:t>Appendix</w:t>
      </w:r>
      <w:bookmarkEnd w:id="531"/>
      <w:bookmarkEnd w:id="532"/>
    </w:p>
    <w:p w14:paraId="55E86BC6" w14:textId="77777777" w:rsidR="00EF60A9" w:rsidRPr="003D662E" w:rsidRDefault="00EF60A9" w:rsidP="00EB6326">
      <w:pPr>
        <w:pStyle w:val="Heading2"/>
        <w:rPr>
          <w:lang w:val="en-US"/>
        </w:rPr>
      </w:pPr>
      <w:bookmarkStart w:id="533" w:name="_Ref69806407"/>
      <w:bookmarkStart w:id="534" w:name="_Toc148037206"/>
      <w:r w:rsidRPr="003D662E">
        <w:rPr>
          <w:lang w:val="en-US"/>
        </w:rPr>
        <w:t>IIP-Ecosphere Profile</w:t>
      </w:r>
      <w:bookmarkEnd w:id="533"/>
      <w:bookmarkEnd w:id="534"/>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60CE0E4E" w:rsidR="00EF60A9" w:rsidRPr="003D662E" w:rsidRDefault="00EF60A9" w:rsidP="00EF60A9">
      <w:pPr>
        <w:pStyle w:val="Caption"/>
        <w:jc w:val="center"/>
        <w:rPr>
          <w:lang w:val="en-US"/>
        </w:rPr>
      </w:pPr>
      <w:bookmarkStart w:id="535"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74</w:t>
      </w:r>
      <w:r w:rsidRPr="003D662E">
        <w:fldChar w:fldCharType="end"/>
      </w:r>
      <w:bookmarkEnd w:id="535"/>
      <w:r w:rsidRPr="003D662E">
        <w:rPr>
          <w:lang w:val="en-US"/>
        </w:rPr>
        <w:t>: AAS stereotypes in the IIP-Ecosphere profile (comments cropped).</w:t>
      </w:r>
    </w:p>
    <w:p w14:paraId="2A2CAC77" w14:textId="5886A8D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9"/>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ins w:id="536" w:author="Holger Eichelberger" w:date="2025-03-22T12:46:00Z">
        <w:r w:rsidR="0053637C" w:rsidRPr="003D662E">
          <w:rPr>
            <w:lang w:val="en-US"/>
          </w:rPr>
          <w:t xml:space="preserve">Figure </w:t>
        </w:r>
        <w:r w:rsidR="0053637C">
          <w:rPr>
            <w:noProof/>
            <w:lang w:val="en-US"/>
          </w:rPr>
          <w:t>74</w:t>
        </w:r>
      </w:ins>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0"/>
      </w:r>
      <w:r w:rsidRPr="003D662E">
        <w:rPr>
          <w:lang w:val="en-US"/>
        </w:rPr>
        <w:t>, e.g., for soft-realtime (streaming) connections. Such endpoints that are currently not part of the AAS standard</w:t>
      </w:r>
      <w:bookmarkStart w:id="537" w:name="_Ref57325504"/>
      <w:r w:rsidRPr="003D662E">
        <w:rPr>
          <w:rStyle w:val="FootnoteReference"/>
          <w:lang w:val="en-US"/>
        </w:rPr>
        <w:footnoteReference w:id="141"/>
      </w:r>
      <w:bookmarkEnd w:id="537"/>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538" w:name="_Hlk77927786"/>
      <w:r w:rsidRPr="003D662E">
        <w:rPr>
          <w:rFonts w:ascii="Consolas" w:eastAsia="Times New Roman" w:hAnsi="Consolas" w:cstheme="minorHAnsi"/>
          <w:lang w:val="en-US" w:eastAsia="de-DE"/>
        </w:rPr>
        <w:t>«</w:t>
      </w:r>
      <w:bookmarkEnd w:id="538"/>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60B0D7B7"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ins w:id="539" w:author="Holger Eichelberger" w:date="2025-03-22T12:46:00Z">
        <w:r w:rsidR="0053637C" w:rsidRPr="003D662E">
          <w:rPr>
            <w:lang w:val="en-US"/>
          </w:rPr>
          <w:t xml:space="preserve">Figure </w:t>
        </w:r>
        <w:r w:rsidR="0053637C">
          <w:rPr>
            <w:noProof/>
            <w:lang w:val="en-US"/>
          </w:rPr>
          <w:t>75</w:t>
        </w:r>
      </w:ins>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72930730" w:rsidR="00EF60A9" w:rsidRPr="003D662E" w:rsidRDefault="00EF60A9" w:rsidP="00EF60A9">
      <w:pPr>
        <w:pStyle w:val="Caption"/>
        <w:jc w:val="center"/>
        <w:rPr>
          <w:lang w:val="en-US"/>
        </w:rPr>
      </w:pPr>
      <w:bookmarkStart w:id="540"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75</w:t>
      </w:r>
      <w:r w:rsidRPr="003D662E">
        <w:fldChar w:fldCharType="end"/>
      </w:r>
      <w:bookmarkEnd w:id="540"/>
      <w:r w:rsidRPr="003D662E">
        <w:rPr>
          <w:lang w:val="en-US"/>
        </w:rPr>
        <w:t>: Service and connector stereotypes in the IIP-Ecosphere profile (comments cropped).</w:t>
      </w:r>
    </w:p>
    <w:p w14:paraId="36B57F3F" w14:textId="35C60786"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ins w:id="541" w:author="Holger Eichelberger" w:date="2025-03-22T12:46:00Z">
        <w:r w:rsidR="0053637C" w:rsidRPr="003D662E">
          <w:rPr>
            <w:lang w:val="en-US"/>
          </w:rPr>
          <w:t xml:space="preserve">Figure </w:t>
        </w:r>
        <w:r w:rsidR="0053637C">
          <w:rPr>
            <w:noProof/>
            <w:lang w:val="en-US"/>
          </w:rPr>
          <w:t>76</w:t>
        </w:r>
      </w:ins>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61B58B6" w:rsidR="00EF60A9" w:rsidRPr="003D662E" w:rsidRDefault="00EF60A9" w:rsidP="00EF60A9">
      <w:pPr>
        <w:pStyle w:val="Caption"/>
        <w:jc w:val="center"/>
        <w:rPr>
          <w:lang w:val="en-US"/>
        </w:rPr>
      </w:pPr>
      <w:bookmarkStart w:id="542"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76</w:t>
      </w:r>
      <w:r w:rsidRPr="003D662E">
        <w:fldChar w:fldCharType="end"/>
      </w:r>
      <w:bookmarkEnd w:id="542"/>
      <w:r w:rsidRPr="003D662E">
        <w:rPr>
          <w:lang w:val="en-US"/>
        </w:rPr>
        <w:t>: Container and distribution stereotypes in the IIP-Ecosphere profile (comments cropped).</w:t>
      </w:r>
    </w:p>
    <w:p w14:paraId="2BC05657" w14:textId="238F4CF5"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543" w:name="_Ref77169602"/>
      <w:r w:rsidRPr="003D662E">
        <w:rPr>
          <w:rStyle w:val="FootnoteReference"/>
          <w:b/>
          <w:lang w:val="en-US"/>
        </w:rPr>
        <w:footnoteReference w:id="142"/>
      </w:r>
      <w:bookmarkEnd w:id="543"/>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ins w:id="544" w:author="Holger Eichelberger" w:date="2025-03-22T12:46:00Z">
        <w:r w:rsidR="0053637C" w:rsidRPr="003D662E">
          <w:rPr>
            <w:lang w:val="en-US"/>
          </w:rPr>
          <w:t xml:space="preserve">Figure </w:t>
        </w:r>
        <w:r w:rsidR="0053637C">
          <w:rPr>
            <w:noProof/>
            <w:lang w:val="en-US"/>
          </w:rPr>
          <w:t>77</w:t>
        </w:r>
      </w:ins>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3"/>
      </w:r>
      <w:r w:rsidRPr="003D662E">
        <w:rPr>
          <w:lang w:val="en-US"/>
        </w:rPr>
        <w:t>, delegation of control to another element via an association, read-only attributes (without corresponding setter)</w:t>
      </w:r>
      <w:r w:rsidRPr="003D662E">
        <w:rPr>
          <w:rStyle w:val="FootnoteReference"/>
          <w:lang w:val="en-US"/>
        </w:rPr>
        <w:footnoteReference w:id="144"/>
      </w:r>
      <w:r w:rsidRPr="003D662E">
        <w:rPr>
          <w:lang w:val="en-US"/>
        </w:rPr>
        <w:t>, builder pattern</w:t>
      </w:r>
      <w:r w:rsidRPr="003D662E">
        <w:rPr>
          <w:rStyle w:val="FootnoteReference"/>
          <w:lang w:val="en-US"/>
        </w:rPr>
        <w:footnoteReference w:id="145"/>
      </w:r>
      <w:r w:rsidRPr="003D662E">
        <w:rPr>
          <w:lang w:val="en-US"/>
        </w:rPr>
        <w:t xml:space="preserve"> (or classes that shall use this pattern to realize read-only attributes) or visitor pattern</w:t>
      </w:r>
      <w:r w:rsidRPr="003D662E">
        <w:rPr>
          <w:rStyle w:val="FootnoteReference"/>
          <w:lang w:val="en-US"/>
        </w:rPr>
        <w:footnoteReference w:id="146"/>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ins w:id="545" w:author="Holger Eichelberger" w:date="2025-03-22T12:46:00Z">
        <w:r w:rsidR="0053637C" w:rsidRPr="003D662E">
          <w:rPr>
            <w:lang w:val="en-US"/>
          </w:rPr>
          <w:t xml:space="preserve">Figure </w:t>
        </w:r>
        <w:r w:rsidR="0053637C">
          <w:rPr>
            <w:noProof/>
            <w:lang w:val="en-US"/>
          </w:rPr>
          <w:t>78</w:t>
        </w:r>
      </w:ins>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7"/>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8"/>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032111B6" w:rsidR="00EF60A9" w:rsidRPr="003D662E" w:rsidRDefault="00EF60A9" w:rsidP="00EF60A9">
      <w:pPr>
        <w:pStyle w:val="Caption"/>
        <w:jc w:val="center"/>
        <w:rPr>
          <w:lang w:val="en-US"/>
        </w:rPr>
      </w:pPr>
      <w:bookmarkStart w:id="5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77</w:t>
      </w:r>
      <w:r w:rsidRPr="003D662E">
        <w:fldChar w:fldCharType="end"/>
      </w:r>
      <w:bookmarkEnd w:id="5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1DFDF3B" w:rsidR="00EF60A9" w:rsidRPr="003D662E" w:rsidRDefault="00EF60A9" w:rsidP="00EF60A9">
      <w:pPr>
        <w:pStyle w:val="Caption"/>
        <w:jc w:val="center"/>
        <w:rPr>
          <w:lang w:val="en-US"/>
        </w:rPr>
      </w:pPr>
      <w:bookmarkStart w:id="5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78</w:t>
      </w:r>
      <w:r w:rsidRPr="003D662E">
        <w:fldChar w:fldCharType="end"/>
      </w:r>
      <w:bookmarkEnd w:id="547"/>
      <w:r w:rsidRPr="003D662E">
        <w:rPr>
          <w:lang w:val="en-US"/>
        </w:rPr>
        <w:t>: Factory and plugin/registration patterns in the IIP-Ecosphere profile (comments cropped).</w:t>
      </w:r>
    </w:p>
    <w:p w14:paraId="7265E378" w14:textId="38AB6A78"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ins w:id="548" w:author="Holger Eichelberger" w:date="2025-03-22T12:46:00Z">
        <w:r w:rsidR="0053637C" w:rsidRPr="003D662E">
          <w:rPr>
            <w:lang w:val="en-US"/>
          </w:rPr>
          <w:t xml:space="preserve">Figure </w:t>
        </w:r>
        <w:r w:rsidR="0053637C">
          <w:rPr>
            <w:noProof/>
            <w:lang w:val="en-US"/>
          </w:rPr>
          <w:t>79</w:t>
        </w:r>
      </w:ins>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4C144EC6" w:rsidR="00EF60A9" w:rsidRPr="003D662E" w:rsidRDefault="00EF60A9" w:rsidP="00EF60A9">
      <w:pPr>
        <w:pStyle w:val="Caption"/>
        <w:jc w:val="center"/>
        <w:rPr>
          <w:lang w:val="en-US"/>
        </w:rPr>
      </w:pPr>
      <w:bookmarkStart w:id="549"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79</w:t>
      </w:r>
      <w:r w:rsidRPr="003D662E">
        <w:fldChar w:fldCharType="end"/>
      </w:r>
      <w:bookmarkEnd w:id="549"/>
      <w:r w:rsidRPr="003D662E">
        <w:rPr>
          <w:lang w:val="en-US"/>
        </w:rPr>
        <w:t>: Licenses and programming languages in the IIP-Ecosphere profile (comments cropped).</w:t>
      </w:r>
    </w:p>
    <w:p w14:paraId="48F4A25E" w14:textId="45297115"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ins w:id="550" w:author="Holger Eichelberger" w:date="2025-03-22T12:46:00Z">
        <w:r w:rsidR="0053637C" w:rsidRPr="003D662E">
          <w:rPr>
            <w:lang w:val="en-US"/>
          </w:rPr>
          <w:t xml:space="preserve">Figure </w:t>
        </w:r>
        <w:r w:rsidR="0053637C">
          <w:rPr>
            <w:noProof/>
            <w:lang w:val="en-US"/>
          </w:rPr>
          <w:t>80</w:t>
        </w:r>
      </w:ins>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1DE3D46D" w:rsidR="00EF60A9" w:rsidRPr="003D662E" w:rsidRDefault="00EF60A9" w:rsidP="00EF60A9">
      <w:pPr>
        <w:pStyle w:val="Caption"/>
        <w:jc w:val="center"/>
        <w:rPr>
          <w:lang w:val="en-US"/>
        </w:rPr>
      </w:pPr>
      <w:bookmarkStart w:id="551"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80</w:t>
      </w:r>
      <w:r w:rsidRPr="003D662E">
        <w:fldChar w:fldCharType="end"/>
      </w:r>
      <w:bookmarkEnd w:id="551"/>
      <w:r w:rsidRPr="003D662E">
        <w:rPr>
          <w:lang w:val="en-US"/>
        </w:rPr>
        <w:t>: Maturity status for comments, packages or models.</w:t>
      </w:r>
    </w:p>
    <w:p w14:paraId="44A7E90A" w14:textId="1FA4808B"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53637C">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ins w:id="552" w:author="Holger Eichelberger" w:date="2025-03-22T12:46:00Z">
        <w:r w:rsidR="0053637C" w:rsidRPr="003D662E">
          <w:rPr>
            <w:lang w:val="en-US"/>
          </w:rPr>
          <w:t xml:space="preserve">Figure </w:t>
        </w:r>
        <w:r w:rsidR="0053637C">
          <w:rPr>
            <w:noProof/>
            <w:lang w:val="en-US"/>
          </w:rPr>
          <w:t>81</w:t>
        </w:r>
      </w:ins>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15D100EC"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ins w:id="553" w:author="Holger Eichelberger" w:date="2025-03-22T12:46:00Z">
        <w:r w:rsidR="0053637C" w:rsidRPr="003D662E">
          <w:rPr>
            <w:lang w:val="en-US"/>
          </w:rPr>
          <w:t xml:space="preserve">Figure </w:t>
        </w:r>
        <w:r w:rsidR="0053637C">
          <w:rPr>
            <w:noProof/>
            <w:lang w:val="en-US"/>
          </w:rPr>
          <w:t>81</w:t>
        </w:r>
      </w:ins>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2DABBFBD" w:rsidR="00EF60A9" w:rsidRPr="003D662E" w:rsidRDefault="00EF60A9" w:rsidP="00EF60A9">
      <w:pPr>
        <w:pStyle w:val="Caption"/>
        <w:jc w:val="center"/>
        <w:rPr>
          <w:lang w:val="en-US"/>
        </w:rPr>
      </w:pPr>
      <w:bookmarkStart w:id="554"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53637C">
        <w:rPr>
          <w:noProof/>
          <w:lang w:val="en-US"/>
        </w:rPr>
        <w:t>81</w:t>
      </w:r>
      <w:r w:rsidRPr="003D662E">
        <w:rPr>
          <w:lang w:val="en-US"/>
        </w:rPr>
        <w:fldChar w:fldCharType="end"/>
      </w:r>
      <w:bookmarkEnd w:id="554"/>
      <w:r w:rsidRPr="003D662E">
        <w:rPr>
          <w:lang w:val="en-US"/>
        </w:rPr>
        <w:t>: Configuration modeling and variability management stereotypes (comments cropped).</w:t>
      </w:r>
    </w:p>
    <w:p w14:paraId="05C8D080" w14:textId="3773D85F"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ins w:id="555" w:author="Holger Eichelberger" w:date="2025-03-22T12:46:00Z">
        <w:r w:rsidR="0053637C" w:rsidRPr="003D662E">
          <w:rPr>
            <w:lang w:val="en-US"/>
          </w:rPr>
          <w:t xml:space="preserve">Figure </w:t>
        </w:r>
        <w:r w:rsidR="0053637C">
          <w:rPr>
            <w:noProof/>
            <w:lang w:val="en-US"/>
          </w:rPr>
          <w:t>82</w:t>
        </w:r>
      </w:ins>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6D64E8CC" w:rsidR="00EF60A9" w:rsidRPr="003D662E" w:rsidRDefault="00EF60A9" w:rsidP="00EF60A9">
      <w:pPr>
        <w:pStyle w:val="Caption"/>
        <w:jc w:val="center"/>
        <w:rPr>
          <w:lang w:val="en-US"/>
        </w:rPr>
      </w:pPr>
      <w:bookmarkStart w:id="556"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82</w:t>
      </w:r>
      <w:r w:rsidRPr="003D662E">
        <w:fldChar w:fldCharType="end"/>
      </w:r>
      <w:bookmarkEnd w:id="556"/>
      <w:r w:rsidRPr="003D662E">
        <w:rPr>
          <w:lang w:val="en-US"/>
        </w:rPr>
        <w:t>: Stereotype for generated code (comments cropped).</w:t>
      </w:r>
    </w:p>
    <w:p w14:paraId="68F44CFB" w14:textId="3A7FED35"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ins w:id="557" w:author="Holger Eichelberger" w:date="2025-03-22T12:46:00Z">
        <w:r w:rsidR="0053637C" w:rsidRPr="003D662E">
          <w:rPr>
            <w:lang w:val="en-US"/>
          </w:rPr>
          <w:t xml:space="preserve">Figure </w:t>
        </w:r>
        <w:r w:rsidR="0053637C">
          <w:rPr>
            <w:noProof/>
            <w:lang w:val="en-US"/>
          </w:rPr>
          <w:t>83</w:t>
        </w:r>
      </w:ins>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2153E1D3" w:rsidR="00EF60A9" w:rsidRPr="003D662E" w:rsidRDefault="00EF60A9" w:rsidP="00EF60A9">
      <w:pPr>
        <w:pStyle w:val="Caption"/>
        <w:jc w:val="center"/>
        <w:rPr>
          <w:lang w:val="en-US"/>
        </w:rPr>
      </w:pPr>
      <w:bookmarkStart w:id="558"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83</w:t>
      </w:r>
      <w:r w:rsidRPr="003D662E">
        <w:fldChar w:fldCharType="end"/>
      </w:r>
      <w:bookmarkEnd w:id="558"/>
      <w:r w:rsidRPr="003D662E">
        <w:rPr>
          <w:lang w:val="en-US"/>
        </w:rPr>
        <w:t>: Marking model elements as support for self-adaptation.</w:t>
      </w:r>
    </w:p>
    <w:p w14:paraId="340B79B1" w14:textId="2A5B3AE1"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ins w:id="559" w:author="Holger Eichelberger" w:date="2025-03-22T12:46:00Z">
        <w:r w:rsidR="0053637C" w:rsidRPr="003D662E">
          <w:rPr>
            <w:lang w:val="en-US"/>
          </w:rPr>
          <w:t xml:space="preserve">Figure </w:t>
        </w:r>
        <w:r w:rsidR="0053637C">
          <w:rPr>
            <w:noProof/>
            <w:lang w:val="en-US"/>
          </w:rPr>
          <w:t>84</w:t>
        </w:r>
      </w:ins>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4CF25DE5" w:rsidR="00EF60A9" w:rsidRPr="003D662E" w:rsidRDefault="00EF60A9" w:rsidP="00EF60A9">
      <w:pPr>
        <w:pStyle w:val="Caption"/>
        <w:jc w:val="center"/>
        <w:rPr>
          <w:lang w:val="en-US"/>
        </w:rPr>
      </w:pPr>
      <w:bookmarkStart w:id="560"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3637C">
        <w:rPr>
          <w:noProof/>
          <w:lang w:val="en-US"/>
        </w:rPr>
        <w:t>84</w:t>
      </w:r>
      <w:r w:rsidRPr="003D662E">
        <w:rPr>
          <w:noProof/>
        </w:rPr>
        <w:fldChar w:fldCharType="end"/>
      </w:r>
      <w:bookmarkEnd w:id="560"/>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C0C9F" w14:textId="77777777" w:rsidR="000F2E17" w:rsidRDefault="000F2E17" w:rsidP="005C07D6">
      <w:pPr>
        <w:spacing w:after="0" w:line="240" w:lineRule="auto"/>
      </w:pPr>
      <w:r>
        <w:separator/>
      </w:r>
    </w:p>
  </w:endnote>
  <w:endnote w:type="continuationSeparator" w:id="0">
    <w:p w14:paraId="0D7F933B" w14:textId="77777777" w:rsidR="000F2E17" w:rsidRDefault="000F2E17"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5B037" w14:textId="77777777" w:rsidR="000F2E17" w:rsidRDefault="000F2E17" w:rsidP="005C07D6">
      <w:pPr>
        <w:spacing w:after="0" w:line="240" w:lineRule="auto"/>
      </w:pPr>
      <w:r>
        <w:separator/>
      </w:r>
    </w:p>
  </w:footnote>
  <w:footnote w:type="continuationSeparator" w:id="0">
    <w:p w14:paraId="4B2098D7" w14:textId="77777777" w:rsidR="000F2E17" w:rsidRDefault="000F2E17"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5A5" w:rsidRPr="00CF15B2" w:rsidRDefault="007135A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5A5" w:rsidRPr="000011E5" w:rsidRDefault="007135A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5A5" w:rsidRPr="00DB5F74" w:rsidRDefault="007135A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5A5" w:rsidRDefault="007135A5">
      <w:pPr>
        <w:pStyle w:val="FootnoteText"/>
      </w:pPr>
      <w:r>
        <w:rPr>
          <w:rStyle w:val="FootnoteReference"/>
        </w:rPr>
        <w:footnoteRef/>
      </w:r>
      <w:r>
        <w:t xml:space="preserve"> </w:t>
      </w:r>
    </w:p>
  </w:footnote>
  <w:footnote w:id="14">
    <w:p w14:paraId="4F148D75" w14:textId="5C70AC83" w:rsidR="007135A5" w:rsidRDefault="007135A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7135A5" w:rsidRPr="00496A2A" w:rsidRDefault="007135A5">
      <w:pPr>
        <w:pStyle w:val="FootnoteText"/>
      </w:pPr>
      <w:r>
        <w:rPr>
          <w:rStyle w:val="FootnoteReference"/>
        </w:rPr>
        <w:footnoteRef/>
      </w:r>
      <w:r w:rsidRPr="00496A2A">
        <w:t xml:space="preserve"> </w:t>
      </w:r>
      <w:hyperlink r:id="rId15" w:history="1">
        <w:r w:rsidRPr="00496A2A">
          <w:rPr>
            <w:rStyle w:val="Hyperlink"/>
          </w:rPr>
          <w:t>https://maven.apache.org/</w:t>
        </w:r>
      </w:hyperlink>
    </w:p>
  </w:footnote>
  <w:footnote w:id="16">
    <w:p w14:paraId="693CAC3E" w14:textId="73287137" w:rsidR="007135A5" w:rsidRPr="00496A2A" w:rsidRDefault="007135A5">
      <w:pPr>
        <w:pStyle w:val="FootnoteText"/>
      </w:pPr>
      <w:r>
        <w:rPr>
          <w:rStyle w:val="FootnoteReference"/>
        </w:rPr>
        <w:footnoteRef/>
      </w:r>
      <w:r w:rsidRPr="00496A2A">
        <w:t xml:space="preserve"> </w:t>
      </w:r>
      <w:hyperlink r:id="rId16" w:history="1">
        <w:r w:rsidRPr="00496A2A">
          <w:rPr>
            <w:rStyle w:val="Hyperlink"/>
          </w:rPr>
          <w:t>https://git-scm.com/</w:t>
        </w:r>
      </w:hyperlink>
      <w:r w:rsidRPr="00496A2A">
        <w:t xml:space="preserve"> </w:t>
      </w:r>
    </w:p>
  </w:footnote>
  <w:footnote w:id="17">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7" w:history="1">
        <w:r w:rsidRPr="00706FB9">
          <w:rPr>
            <w:rStyle w:val="Hyperlink"/>
            <w:lang w:val="en-GB"/>
          </w:rPr>
          <w:t>https://checkstyle.sourceforge.io/</w:t>
        </w:r>
      </w:hyperlink>
    </w:p>
  </w:footnote>
  <w:footnote w:id="18">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40C7D2D5"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53637C">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4A68B154"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ins w:id="146" w:author="Holger Eichelberger" w:date="2025-03-22T12:46:00Z">
        <w:r w:rsidR="0053637C" w:rsidRPr="003D662E">
          <w:rPr>
            <w:lang w:val="en-US"/>
          </w:rPr>
          <w:t xml:space="preserve">Table </w:t>
        </w:r>
        <w:r w:rsidR="0053637C">
          <w:rPr>
            <w:noProof/>
            <w:lang w:val="en-US"/>
          </w:rPr>
          <w:t>6</w:t>
        </w:r>
      </w:ins>
      <w:r>
        <w:rPr>
          <w:lang w:val="en-US"/>
        </w:rPr>
        <w:fldChar w:fldCharType="end"/>
      </w:r>
      <w:r>
        <w:rPr>
          <w:lang w:val="en-US"/>
        </w:rPr>
        <w:t>, this leads to 13.5 GBytes up to 66 GBytes per hour.</w:t>
      </w:r>
    </w:p>
  </w:footnote>
  <w:footnote w:id="59">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7">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9">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1">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3">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4">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5">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9">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80">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1">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2">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3">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4">
    <w:p w14:paraId="23BB3035" w14:textId="7F766220"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3637C">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2B015F8F"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3637C">
        <w:rPr>
          <w:lang w:val="en-US"/>
        </w:rPr>
        <w:t>3.3</w:t>
      </w:r>
      <w:r>
        <w:rPr>
          <w:lang w:val="en-US"/>
        </w:rPr>
        <w:fldChar w:fldCharType="end"/>
      </w:r>
      <w:r>
        <w:rPr>
          <w:lang w:val="en-US"/>
        </w:rPr>
        <w:t xml:space="preserve">. </w:t>
      </w:r>
    </w:p>
  </w:footnote>
  <w:footnote w:id="86">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7">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8">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9">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90">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1">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2">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3">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4">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5">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6">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7">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1">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5">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10">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35037D32"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53637C">
        <w:rPr>
          <w:lang w:val="en-GB"/>
        </w:rPr>
        <w:t>7.7</w:t>
      </w:r>
      <w:r>
        <w:rPr>
          <w:lang w:val="en-GB"/>
        </w:rPr>
        <w:fldChar w:fldCharType="end"/>
      </w:r>
      <w:r>
        <w:rPr>
          <w:lang w:val="en-GB"/>
        </w:rPr>
        <w:t>.</w:t>
      </w:r>
    </w:p>
  </w:footnote>
  <w:footnote w:id="114">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429" w:name="_Hlk148945810"/>
      <w:r w:rsidRPr="00F57D99">
        <w:rPr>
          <w:rFonts w:ascii="Consolas" w:hAnsi="Consolas"/>
          <w:lang w:val="en-GB"/>
        </w:rPr>
        <w:t>src/main/easy</w:t>
      </w:r>
      <w:bookmarkEnd w:id="429"/>
      <w:r>
        <w:rPr>
          <w:lang w:val="en-GB"/>
        </w:rPr>
        <w:t>.</w:t>
      </w:r>
    </w:p>
  </w:footnote>
  <w:footnote w:id="119">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3">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7">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8">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3">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4">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5">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6">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7">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8">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9">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0">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1">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2">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3">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4">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5">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6">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7">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8">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microsoft.com/office/2011/relationships/people" Target="people.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113" Type="http://schemas.openxmlformats.org/officeDocument/2006/relationships/theme" Target="theme/theme1.xml"/><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doi.org/10.1016/j.infsof.2024.107650"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E32CD-40BA-4804-BB50-A0F3DDB43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198</Pages>
  <Words>85891</Words>
  <Characters>489583</Characters>
  <Application>Microsoft Office Word</Application>
  <DocSecurity>0</DocSecurity>
  <Lines>4079</Lines>
  <Paragraphs>1148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787</cp:revision>
  <cp:lastPrinted>2025-03-22T11:46:00Z</cp:lastPrinted>
  <dcterms:created xsi:type="dcterms:W3CDTF">2023-03-06T10:45:00Z</dcterms:created>
  <dcterms:modified xsi:type="dcterms:W3CDTF">2025-03-22T11:46:00Z</dcterms:modified>
</cp:coreProperties>
</file>