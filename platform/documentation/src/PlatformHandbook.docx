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367D" w14:textId="362A4A72" w:rsidR="00BB6BA2" w:rsidRPr="003D662E" w:rsidRDefault="00426F25">
      <w:pPr>
        <w:rPr>
          <w:rFonts w:eastAsiaTheme="majorEastAsia" w:cstheme="minorHAnsi"/>
          <w:color w:val="014294"/>
          <w:spacing w:val="-10"/>
          <w:kern w:val="28"/>
          <w:sz w:val="36"/>
          <w:szCs w:val="36"/>
          <w:lang w:val="en-US"/>
        </w:rPr>
      </w:pPr>
      <w:r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0C9D5895">
                <wp:simplePos x="0" y="0"/>
                <wp:positionH relativeFrom="column">
                  <wp:posOffset>-118745</wp:posOffset>
                </wp:positionH>
                <wp:positionV relativeFrom="paragraph">
                  <wp:posOffset>6657340</wp:posOffset>
                </wp:positionV>
                <wp:extent cx="541020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410200" cy="1047750"/>
                        </a:xfrm>
                        <a:prstGeom prst="rect">
                          <a:avLst/>
                        </a:prstGeom>
                        <a:noFill/>
                        <a:ln w="6350">
                          <a:noFill/>
                        </a:ln>
                      </wps:spPr>
                      <wps:txb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2B59B" id="_x0000_t202" coordsize="21600,21600" o:spt="202" path="m,l,21600r21600,l21600,xe">
                <v:stroke joinstyle="miter"/>
                <v:path gradientshapeok="t" o:connecttype="rect"/>
              </v:shapetype>
              <v:shape id="Textfeld 6" o:spid="_x0000_s1026" type="#_x0000_t202" style="position:absolute;margin-left:-9.35pt;margin-top:524.2pt;width:426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" filled="f" stroked="f" strokeweight=".5pt">
                <v:textbox>
                  <w:txbxContent>
                    <w:p w14:paraId="1046D34D" w14:textId="36790719" w:rsidR="00A17BE4" w:rsidRPr="00C8307C" w:rsidRDefault="00A17BE4"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w:t>
                      </w:r>
                    </w:p>
                  </w:txbxContent>
                </v:textbox>
              </v:shape>
            </w:pict>
          </mc:Fallback>
        </mc:AlternateContent>
      </w:r>
      <w:r w:rsidR="00AA5360">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4390" id="Textfeld 21" o:spid="_x0000_s1027"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yAIAIAAEE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" filled="f" stroked="f" strokeweight=".5pt">
                <v:textbox>
                  <w:txbxContent>
                    <w:p w14:paraId="26071FCF" w14:textId="3C3D4298" w:rsidR="00A17BE4" w:rsidRPr="00C74F49" w:rsidRDefault="00A17BE4"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7F4105F">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8CA546D"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A0517">
                              <w:rPr>
                                <w:rFonts w:ascii="Microsoft Sans Serif" w:hAnsi="Microsoft Sans Serif" w:cs="Microsoft Sans Serif"/>
                                <w:b/>
                                <w:noProof/>
                                <w:sz w:val="32"/>
                                <w:szCs w:val="32"/>
                                <w:highlight w:val="yellow"/>
                                <w:lang w:val="en-US"/>
                              </w:rPr>
                              <w:t>12/12/2025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8"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" filled="f" stroked="f">
                <v:textbox style="mso-fit-shape-to-text:t">
                  <w:txbxContent>
                    <w:p w14:paraId="5EBB8C6C" w14:textId="2D0940F5" w:rsidR="00A17BE4" w:rsidRPr="00C8307C" w:rsidRDefault="00A17BE4"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38CA546D" w:rsidR="00A17BE4" w:rsidRPr="00C8307C" w:rsidRDefault="00A17BE4"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w:t>
                      </w:r>
                      <w:r>
                        <w:rPr>
                          <w:rFonts w:ascii="Microsoft Sans Serif" w:hAnsi="Microsoft Sans Serif" w:cs="Microsoft Sans Serif"/>
                          <w:b/>
                          <w:sz w:val="32"/>
                          <w:szCs w:val="32"/>
                          <w:lang w:val="en-US"/>
                        </w:rPr>
                        <w:t>8</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A0517">
                        <w:rPr>
                          <w:rFonts w:ascii="Microsoft Sans Serif" w:hAnsi="Microsoft Sans Serif" w:cs="Microsoft Sans Serif"/>
                          <w:b/>
                          <w:noProof/>
                          <w:sz w:val="32"/>
                          <w:szCs w:val="32"/>
                          <w:highlight w:val="yellow"/>
                          <w:lang w:val="en-US"/>
                        </w:rPr>
                        <w:t>12/12/2025</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7181140A"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B1DA28C"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2BB68671" w:rsidR="0032062F" w:rsidRPr="003D662E" w:rsidRDefault="0032062F" w:rsidP="0032062F">
      <w:pPr>
        <w:jc w:val="both"/>
        <w:rPr>
          <w:lang w:val="en-US"/>
        </w:rPr>
      </w:pPr>
      <w:r w:rsidRPr="003D662E">
        <w:rPr>
          <w:lang w:val="en-US"/>
        </w:rPr>
        <w:t xml:space="preserve">Any use is therefore the reader's own responsibility. Any liability is excluded. This document contains material that is subject to the copyright of individual or multiple IIP-Ecosphere </w:t>
      </w:r>
      <w:r w:rsidR="00057504">
        <w:rPr>
          <w:lang w:val="en-US"/>
        </w:rPr>
        <w:t xml:space="preserve">or ReGaP </w:t>
      </w:r>
      <w:r w:rsidRPr="003D662E">
        <w:rPr>
          <w:lang w:val="en-US"/>
        </w:rPr>
        <w:t>consortium parties. All rights, including reproduction of parts, are held by the authors.</w:t>
      </w:r>
    </w:p>
    <w:p w14:paraId="33FC7DAE" w14:textId="6D47C5C5"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w:t>
      </w:r>
      <w:r w:rsidR="0074343B">
        <w:rPr>
          <w:lang w:val="en-US"/>
        </w:rPr>
        <w:t xml:space="preserve"> (BMBF), the Federal Ministry for Research, Technology and Space (BM-FTR, previously BMBF)</w:t>
      </w:r>
      <w:r w:rsidRPr="003D662E">
        <w:rPr>
          <w:lang w:val="en-US"/>
        </w:rPr>
        <w:t xml:space="preserve">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5543E0BA"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730FA">
        <w:rPr>
          <w:highlight w:val="yellow"/>
          <w:lang w:val="en-US"/>
        </w:rPr>
        <w:t>5</w:t>
      </w:r>
    </w:p>
    <w:p w14:paraId="21C77238" w14:textId="47015967"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571F8940" w:rsidR="00C13123" w:rsidRDefault="00C13123" w:rsidP="00C84C38">
      <w:pPr>
        <w:rPr>
          <w:lang w:val="en-US"/>
        </w:rPr>
      </w:pPr>
    </w:p>
    <w:p w14:paraId="08516461" w14:textId="63693B75" w:rsidR="00C84C38" w:rsidRPr="003D662E" w:rsidRDefault="00C84C38" w:rsidP="00C84C38">
      <w:pPr>
        <w:jc w:val="both"/>
        <w:rPr>
          <w:lang w:val="en-US"/>
        </w:rPr>
      </w:pPr>
      <w:r>
        <w:rPr>
          <w:lang w:val="en-US"/>
        </w:rPr>
        <w:t>As oktoflow is now used in ReGaP as technical innovation platform and this handbook has been revised for the use in ReGaP, we decided to remove authors that were not active for a longer time or are not active anymore. Thus, the author list of this handbook is dynamic and may be extended again in the future.</w:t>
      </w:r>
    </w:p>
    <w:p w14:paraId="2F6095E1" w14:textId="7188D594" w:rsidR="00C13123" w:rsidRPr="003D662E" w:rsidRDefault="00C13123" w:rsidP="00C13123">
      <w:pPr>
        <w:rPr>
          <w:lang w:val="en-US"/>
        </w:rPr>
      </w:pPr>
    </w:p>
    <w:p w14:paraId="684E7F0B" w14:textId="3BD1956A" w:rsidR="00C13123" w:rsidRPr="003D662E" w:rsidRDefault="00401637">
      <w:pPr>
        <w:rPr>
          <w:color w:val="006699"/>
          <w:lang w:val="en-US"/>
        </w:rPr>
      </w:pPr>
      <w:ins w:id="0" w:author="Holger Eichelberger" w:date="2025-04-03T09:49:00Z">
        <w:r>
          <w:rPr>
            <w:noProof/>
          </w:rPr>
          <w:drawing>
            <wp:anchor distT="0" distB="0" distL="114300" distR="114300" simplePos="0" relativeHeight="251787264" behindDoc="0" locked="0" layoutInCell="1" allowOverlap="1" wp14:anchorId="4BA8B9FF" wp14:editId="3C1EFEE2">
              <wp:simplePos x="0" y="0"/>
              <wp:positionH relativeFrom="column">
                <wp:posOffset>3012293</wp:posOffset>
              </wp:positionH>
              <wp:positionV relativeFrom="paragraph">
                <wp:posOffset>3180618</wp:posOffset>
              </wp:positionV>
              <wp:extent cx="1250759" cy="600075"/>
              <wp:effectExtent l="0" t="0" r="0" b="0"/>
              <wp:wrapNone/>
              <wp:docPr id="50" name="Picture 50" descr="http://regap.de/wp-content/uploads/2025/02/Logo-ReGaP-final-WEB-2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gap.de/wp-content/uploads/2025/02/Logo-ReGaP-final-WEB-25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0759" cy="600075"/>
                      </a:xfrm>
                      <a:prstGeom prst="rect">
                        <a:avLst/>
                      </a:prstGeom>
                      <a:noFill/>
                      <a:ln>
                        <a:noFill/>
                      </a:ln>
                    </pic:spPr>
                  </pic:pic>
                </a:graphicData>
              </a:graphic>
            </wp:anchor>
          </w:drawing>
        </w:r>
      </w:ins>
      <w:r>
        <w:rPr>
          <w:noProof/>
        </w:rPr>
        <w:drawing>
          <wp:anchor distT="0" distB="0" distL="114300" distR="114300" simplePos="0" relativeHeight="251788288" behindDoc="0" locked="0" layoutInCell="1" allowOverlap="1" wp14:anchorId="5E544AB8" wp14:editId="45134046">
            <wp:simplePos x="0" y="0"/>
            <wp:positionH relativeFrom="margin">
              <wp:posOffset>1837544</wp:posOffset>
            </wp:positionH>
            <wp:positionV relativeFrom="paragraph">
              <wp:posOffset>3138756</wp:posOffset>
            </wp:positionV>
            <wp:extent cx="990600" cy="695325"/>
            <wp:effectExtent l="0" t="0" r="0" b="9525"/>
            <wp:wrapNone/>
            <wp:docPr id="59" name="Picture 59" descr="http://regap.de/wp-content/uploads/2025/01/BMBF_internet_in_farbe_de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egap.de/wp-content/uploads/2025/01/BMBF_internet_in_farbe_de_202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80" t="11104" r="9328" b="15200"/>
                    <a:stretch/>
                  </pic:blipFill>
                  <pic:spPr bwMode="auto">
                    <a:xfrm>
                      <a:off x="0" y="0"/>
                      <a:ext cx="99060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62E">
        <w:rPr>
          <w:noProof/>
          <w:lang w:val="en-US"/>
        </w:rPr>
        <w:drawing>
          <wp:anchor distT="0" distB="0" distL="114300" distR="114300" simplePos="0" relativeHeight="251783168" behindDoc="0" locked="0" layoutInCell="1" allowOverlap="1" wp14:anchorId="381AF3E1" wp14:editId="2BF5A118">
            <wp:simplePos x="0" y="0"/>
            <wp:positionH relativeFrom="column">
              <wp:posOffset>729370</wp:posOffset>
            </wp:positionH>
            <wp:positionV relativeFrom="paragraph">
              <wp:posOffset>3011219</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2"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54F30C6" w:rsidR="003A0312" w:rsidRPr="003D662E" w:rsidRDefault="003A0312" w:rsidP="00BB4DE1">
      <w:pPr>
        <w:jc w:val="both"/>
        <w:rPr>
          <w:lang w:val="en-US"/>
        </w:rPr>
      </w:pPr>
      <w:r w:rsidRPr="003D662E">
        <w:rPr>
          <w:lang w:val="en-US"/>
        </w:rPr>
        <w:t xml:space="preserve">This version of the handbook focuses on the platform release as of </w:t>
      </w:r>
      <w:r w:rsidR="00332058">
        <w:rPr>
          <w:highlight w:val="yellow"/>
          <w:lang w:val="en-US"/>
        </w:rPr>
        <w:t>XXX</w:t>
      </w:r>
      <w:r w:rsidRPr="00526D58">
        <w:rPr>
          <w:highlight w:val="yellow"/>
          <w:lang w:val="en-US"/>
        </w:rPr>
        <w:t xml:space="preserve"> 202</w:t>
      </w:r>
      <w:r w:rsidR="002F5A9D">
        <w:rPr>
          <w:highlight w:val="yellow"/>
          <w:lang w:val="en-US"/>
        </w:rPr>
        <w:t>5</w:t>
      </w:r>
      <w:r w:rsidRPr="00526D58">
        <w:rPr>
          <w:highlight w:val="yellow"/>
          <w:lang w:val="en-US"/>
        </w:rPr>
        <w:t xml:space="preserve"> (version 0.</w:t>
      </w:r>
      <w:r w:rsidR="00217A67">
        <w:rPr>
          <w:highlight w:val="yellow"/>
          <w:lang w:val="en-US"/>
        </w:rPr>
        <w:t>8</w:t>
      </w:r>
      <w:r w:rsidRPr="00526D58">
        <w:rPr>
          <w:highlight w:val="yellow"/>
          <w:lang w:val="en-US"/>
        </w:rPr>
        <w:t>)</w:t>
      </w:r>
      <w:r w:rsidRPr="003D662E">
        <w:rPr>
          <w:lang w:val="en-US"/>
        </w:rPr>
        <w:t xml:space="preserve"> and supersedes older versions of this handbook/the platform.</w:t>
      </w:r>
    </w:p>
    <w:p w14:paraId="2F199AF9" w14:textId="3F2AFABD" w:rsidR="00D512EA"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r w:rsidR="00C8759F">
        <w:rPr>
          <w:lang w:val="en-US"/>
        </w:rPr>
        <w:t xml:space="preserve"> Further, we would like to thank Christian Nikolajew for his work on the MODBUS/TCP </w:t>
      </w:r>
      <w:r w:rsidR="00F02A7A">
        <w:rPr>
          <w:lang w:val="en-US"/>
        </w:rPr>
        <w:t xml:space="preserve">and REST </w:t>
      </w:r>
      <w:r w:rsidR="00C8759F">
        <w:rPr>
          <w:lang w:val="en-US"/>
        </w:rPr>
        <w:t>connector</w:t>
      </w:r>
      <w:r w:rsidR="00F02A7A">
        <w:rPr>
          <w:lang w:val="en-US"/>
        </w:rPr>
        <w:t>s</w:t>
      </w:r>
      <w:r w:rsidR="00631A67">
        <w:rPr>
          <w:lang w:val="en-US"/>
        </w:rPr>
        <w:t>, Jobst Hillebrandt for his work on the ADS connector</w:t>
      </w:r>
      <w:r w:rsidR="00C8759F">
        <w:rPr>
          <w:lang w:val="en-US"/>
        </w:rPr>
        <w:t xml:space="preserve"> as well as Thomas Lepper and Aleks Arzer from PZH/IFW of the Leibniz University Hannover for their testing support and input.</w:t>
      </w:r>
    </w:p>
    <w:p w14:paraId="38FF43E2" w14:textId="1D2D521B" w:rsidR="008C0904" w:rsidRPr="003D662E" w:rsidRDefault="00C0791F" w:rsidP="00BB4DE1">
      <w:pPr>
        <w:jc w:val="both"/>
        <w:rPr>
          <w:lang w:val="en-US"/>
        </w:rPr>
      </w:pPr>
      <w:r>
        <w:rPr>
          <w:lang w:val="en-US"/>
        </w:rPr>
        <w:t xml:space="preserve">oktoflow was partially supported by the BMWK project IIP-Ecosphere (grant </w:t>
      </w:r>
      <w:r w:rsidRPr="00C0791F">
        <w:rPr>
          <w:lang w:val="en-US"/>
        </w:rPr>
        <w:t>01MK20006</w:t>
      </w:r>
      <w:r w:rsidR="00096112">
        <w:rPr>
          <w:lang w:val="en-US"/>
        </w:rPr>
        <w:t>C</w:t>
      </w:r>
      <w:r>
        <w:rPr>
          <w:lang w:val="en-US"/>
        </w:rPr>
        <w:t xml:space="preserve">) and </w:t>
      </w:r>
      <w:r w:rsidR="009848BD">
        <w:rPr>
          <w:lang w:val="en-US"/>
        </w:rPr>
        <w:t xml:space="preserve">DatiPilot </w:t>
      </w:r>
      <w:r>
        <w:rPr>
          <w:lang w:val="en-US"/>
        </w:rPr>
        <w:t>ReGaP-PgE (grant 03DPC1511B)</w:t>
      </w:r>
      <w:r w:rsidR="0080196C">
        <w:rPr>
          <w:lang w:val="en-US"/>
        </w:rPr>
        <w:t xml:space="preserve"> and by the </w:t>
      </w:r>
      <w:r w:rsidR="00057504">
        <w:rPr>
          <w:lang w:val="en-US"/>
        </w:rPr>
        <w:t>BMFTR</w:t>
      </w:r>
      <w:r w:rsidR="0080196C">
        <w:rPr>
          <w:lang w:val="en-US"/>
        </w:rPr>
        <w:t xml:space="preserve"> </w:t>
      </w:r>
      <w:r w:rsidR="0080196C" w:rsidRPr="0080196C">
        <w:rPr>
          <w:lang w:val="en-US"/>
        </w:rPr>
        <w:t>DatiPilot Innovationcommunity ReGaP</w:t>
      </w:r>
      <w:r w:rsidR="0080196C">
        <w:rPr>
          <w:lang w:val="en-US"/>
        </w:rPr>
        <w:t>,</w:t>
      </w:r>
      <w:r w:rsidR="0080196C" w:rsidRPr="0080196C">
        <w:rPr>
          <w:lang w:val="en-US"/>
        </w:rPr>
        <w:t xml:space="preserve"> sub-project ReGaP-PgE</w:t>
      </w:r>
      <w:r w:rsidR="0080196C">
        <w:rPr>
          <w:lang w:val="en-US"/>
        </w:rPr>
        <w:t>,</w:t>
      </w:r>
      <w:r w:rsidR="0080196C" w:rsidRPr="0080196C">
        <w:rPr>
          <w:lang w:val="en-US"/>
        </w:rPr>
        <w:t xml:space="preserve"> (grant 03DPC1511B).</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5F1323FA" w14:textId="5384ED74" w:rsidR="00161DDF" w:rsidRDefault="005C7860">
          <w:pPr>
            <w:pStyle w:val="TOC1"/>
            <w:rPr>
              <w:rFonts w:eastAsiaTheme="minorEastAsia"/>
              <w:noProof/>
              <w:kern w:val="2"/>
              <w:sz w:val="24"/>
              <w:szCs w:val="24"/>
              <w:lang w:val="en-DE" w:eastAsia="en-DE"/>
              <w14:ligatures w14:val="standardContextual"/>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216439626" w:history="1">
            <w:r w:rsidR="00161DDF" w:rsidRPr="002B2A73">
              <w:rPr>
                <w:rStyle w:val="Hyperlink"/>
                <w:noProof/>
                <w:lang w:val="en-US"/>
              </w:rPr>
              <w:t>1</w:t>
            </w:r>
            <w:r w:rsidR="00161DDF">
              <w:rPr>
                <w:rFonts w:eastAsiaTheme="minorEastAsia"/>
                <w:noProof/>
                <w:kern w:val="2"/>
                <w:sz w:val="24"/>
                <w:szCs w:val="24"/>
                <w:lang w:val="en-DE" w:eastAsia="en-DE"/>
                <w14:ligatures w14:val="standardContextual"/>
              </w:rPr>
              <w:tab/>
            </w:r>
            <w:r w:rsidR="00161DDF" w:rsidRPr="002B2A73">
              <w:rPr>
                <w:rStyle w:val="Hyperlink"/>
                <w:noProof/>
                <w:lang w:val="en-US"/>
              </w:rPr>
              <w:t>Introduction</w:t>
            </w:r>
            <w:r w:rsidR="00161DDF">
              <w:rPr>
                <w:noProof/>
                <w:webHidden/>
              </w:rPr>
              <w:tab/>
            </w:r>
            <w:r w:rsidR="00161DDF">
              <w:rPr>
                <w:noProof/>
                <w:webHidden/>
              </w:rPr>
              <w:fldChar w:fldCharType="begin"/>
            </w:r>
            <w:r w:rsidR="00161DDF">
              <w:rPr>
                <w:noProof/>
                <w:webHidden/>
              </w:rPr>
              <w:instrText xml:space="preserve"> PAGEREF _Toc216439626 \h </w:instrText>
            </w:r>
            <w:r w:rsidR="00161DDF">
              <w:rPr>
                <w:noProof/>
                <w:webHidden/>
              </w:rPr>
            </w:r>
            <w:r w:rsidR="00161DDF">
              <w:rPr>
                <w:noProof/>
                <w:webHidden/>
              </w:rPr>
              <w:fldChar w:fldCharType="separate"/>
            </w:r>
            <w:r w:rsidR="006A0517">
              <w:rPr>
                <w:noProof/>
                <w:webHidden/>
              </w:rPr>
              <w:t>6</w:t>
            </w:r>
            <w:r w:rsidR="00161DDF">
              <w:rPr>
                <w:noProof/>
                <w:webHidden/>
              </w:rPr>
              <w:fldChar w:fldCharType="end"/>
            </w:r>
          </w:hyperlink>
        </w:p>
        <w:p w14:paraId="7C5810DF" w14:textId="51F620A4" w:rsidR="00161DDF" w:rsidRDefault="00161DDF">
          <w:pPr>
            <w:pStyle w:val="TOC2"/>
            <w:rPr>
              <w:rFonts w:eastAsiaTheme="minorEastAsia"/>
              <w:noProof/>
              <w:kern w:val="2"/>
              <w:sz w:val="24"/>
              <w:szCs w:val="24"/>
              <w:lang w:val="en-DE" w:eastAsia="en-DE"/>
              <w14:ligatures w14:val="standardContextual"/>
            </w:rPr>
          </w:pPr>
          <w:hyperlink w:anchor="_Toc216439627" w:history="1">
            <w:r w:rsidRPr="002B2A73">
              <w:rPr>
                <w:rStyle w:val="Hyperlink"/>
                <w:noProof/>
                <w:lang w:val="en-US"/>
              </w:rPr>
              <w:t>1.1</w:t>
            </w:r>
            <w:r>
              <w:rPr>
                <w:rFonts w:eastAsiaTheme="minorEastAsia"/>
                <w:noProof/>
                <w:kern w:val="2"/>
                <w:sz w:val="24"/>
                <w:szCs w:val="24"/>
                <w:lang w:val="en-DE" w:eastAsia="en-DE"/>
                <w14:ligatures w14:val="standardContextual"/>
              </w:rPr>
              <w:tab/>
            </w:r>
            <w:r w:rsidRPr="002B2A73">
              <w:rPr>
                <w:rStyle w:val="Hyperlink"/>
                <w:noProof/>
                <w:lang w:val="en-US"/>
              </w:rPr>
              <w:t>Motivation and Goals</w:t>
            </w:r>
            <w:r>
              <w:rPr>
                <w:noProof/>
                <w:webHidden/>
              </w:rPr>
              <w:tab/>
            </w:r>
            <w:r>
              <w:rPr>
                <w:noProof/>
                <w:webHidden/>
              </w:rPr>
              <w:fldChar w:fldCharType="begin"/>
            </w:r>
            <w:r>
              <w:rPr>
                <w:noProof/>
                <w:webHidden/>
              </w:rPr>
              <w:instrText xml:space="preserve"> PAGEREF _Toc216439627 \h </w:instrText>
            </w:r>
            <w:r>
              <w:rPr>
                <w:noProof/>
                <w:webHidden/>
              </w:rPr>
            </w:r>
            <w:r>
              <w:rPr>
                <w:noProof/>
                <w:webHidden/>
              </w:rPr>
              <w:fldChar w:fldCharType="separate"/>
            </w:r>
            <w:r w:rsidR="006A0517">
              <w:rPr>
                <w:noProof/>
                <w:webHidden/>
              </w:rPr>
              <w:t>6</w:t>
            </w:r>
            <w:r>
              <w:rPr>
                <w:noProof/>
                <w:webHidden/>
              </w:rPr>
              <w:fldChar w:fldCharType="end"/>
            </w:r>
          </w:hyperlink>
        </w:p>
        <w:p w14:paraId="598C4028" w14:textId="741646CF" w:rsidR="00161DDF" w:rsidRDefault="00161DDF">
          <w:pPr>
            <w:pStyle w:val="TOC2"/>
            <w:rPr>
              <w:rFonts w:eastAsiaTheme="minorEastAsia"/>
              <w:noProof/>
              <w:kern w:val="2"/>
              <w:sz w:val="24"/>
              <w:szCs w:val="24"/>
              <w:lang w:val="en-DE" w:eastAsia="en-DE"/>
              <w14:ligatures w14:val="standardContextual"/>
            </w:rPr>
          </w:pPr>
          <w:hyperlink w:anchor="_Toc216439628" w:history="1">
            <w:r w:rsidRPr="002B2A73">
              <w:rPr>
                <w:rStyle w:val="Hyperlink"/>
                <w:noProof/>
                <w:lang w:val="en-US"/>
              </w:rPr>
              <w:t>1.2</w:t>
            </w:r>
            <w:r>
              <w:rPr>
                <w:rFonts w:eastAsiaTheme="minorEastAsia"/>
                <w:noProof/>
                <w:kern w:val="2"/>
                <w:sz w:val="24"/>
                <w:szCs w:val="24"/>
                <w:lang w:val="en-DE" w:eastAsia="en-DE"/>
                <w14:ligatures w14:val="standardContextual"/>
              </w:rPr>
              <w:tab/>
            </w:r>
            <w:r w:rsidRPr="002B2A73">
              <w:rPr>
                <w:rStyle w:val="Hyperlink"/>
                <w:noProof/>
                <w:lang w:val="en-US"/>
              </w:rPr>
              <w:t>Structure of the document</w:t>
            </w:r>
            <w:r>
              <w:rPr>
                <w:noProof/>
                <w:webHidden/>
              </w:rPr>
              <w:tab/>
            </w:r>
            <w:r>
              <w:rPr>
                <w:noProof/>
                <w:webHidden/>
              </w:rPr>
              <w:fldChar w:fldCharType="begin"/>
            </w:r>
            <w:r>
              <w:rPr>
                <w:noProof/>
                <w:webHidden/>
              </w:rPr>
              <w:instrText xml:space="preserve"> PAGEREF _Toc216439628 \h </w:instrText>
            </w:r>
            <w:r>
              <w:rPr>
                <w:noProof/>
                <w:webHidden/>
              </w:rPr>
            </w:r>
            <w:r>
              <w:rPr>
                <w:noProof/>
                <w:webHidden/>
              </w:rPr>
              <w:fldChar w:fldCharType="separate"/>
            </w:r>
            <w:r w:rsidR="006A0517">
              <w:rPr>
                <w:noProof/>
                <w:webHidden/>
              </w:rPr>
              <w:t>7</w:t>
            </w:r>
            <w:r>
              <w:rPr>
                <w:noProof/>
                <w:webHidden/>
              </w:rPr>
              <w:fldChar w:fldCharType="end"/>
            </w:r>
          </w:hyperlink>
        </w:p>
        <w:p w14:paraId="74863630" w14:textId="53FA687A" w:rsidR="00161DDF" w:rsidRDefault="00161DDF">
          <w:pPr>
            <w:pStyle w:val="TOC1"/>
            <w:rPr>
              <w:rFonts w:eastAsiaTheme="minorEastAsia"/>
              <w:noProof/>
              <w:kern w:val="2"/>
              <w:sz w:val="24"/>
              <w:szCs w:val="24"/>
              <w:lang w:val="en-DE" w:eastAsia="en-DE"/>
              <w14:ligatures w14:val="standardContextual"/>
            </w:rPr>
          </w:pPr>
          <w:hyperlink w:anchor="_Toc216439629" w:history="1">
            <w:r w:rsidRPr="002B2A73">
              <w:rPr>
                <w:rStyle w:val="Hyperlink"/>
                <w:noProof/>
                <w:lang w:val="en-US"/>
              </w:rPr>
              <w:t>2</w:t>
            </w:r>
            <w:r>
              <w:rPr>
                <w:rFonts w:eastAsiaTheme="minorEastAsia"/>
                <w:noProof/>
                <w:kern w:val="2"/>
                <w:sz w:val="24"/>
                <w:szCs w:val="24"/>
                <w:lang w:val="en-DE" w:eastAsia="en-DE"/>
                <w14:ligatures w14:val="standardContextual"/>
              </w:rPr>
              <w:tab/>
            </w:r>
            <w:r w:rsidRPr="002B2A73">
              <w:rPr>
                <w:rStyle w:val="Hyperlink"/>
                <w:noProof/>
                <w:lang w:val="en-US"/>
              </w:rPr>
              <w:t>Tooling and Basic Technical Decisions</w:t>
            </w:r>
            <w:r>
              <w:rPr>
                <w:noProof/>
                <w:webHidden/>
              </w:rPr>
              <w:tab/>
            </w:r>
            <w:r>
              <w:rPr>
                <w:noProof/>
                <w:webHidden/>
              </w:rPr>
              <w:fldChar w:fldCharType="begin"/>
            </w:r>
            <w:r>
              <w:rPr>
                <w:noProof/>
                <w:webHidden/>
              </w:rPr>
              <w:instrText xml:space="preserve"> PAGEREF _Toc216439629 \h </w:instrText>
            </w:r>
            <w:r>
              <w:rPr>
                <w:noProof/>
                <w:webHidden/>
              </w:rPr>
            </w:r>
            <w:r>
              <w:rPr>
                <w:noProof/>
                <w:webHidden/>
              </w:rPr>
              <w:fldChar w:fldCharType="separate"/>
            </w:r>
            <w:r w:rsidR="006A0517">
              <w:rPr>
                <w:noProof/>
                <w:webHidden/>
              </w:rPr>
              <w:t>9</w:t>
            </w:r>
            <w:r>
              <w:rPr>
                <w:noProof/>
                <w:webHidden/>
              </w:rPr>
              <w:fldChar w:fldCharType="end"/>
            </w:r>
          </w:hyperlink>
        </w:p>
        <w:p w14:paraId="5BD9D2B6" w14:textId="7C9B0400" w:rsidR="00161DDF" w:rsidRDefault="00161DDF">
          <w:pPr>
            <w:pStyle w:val="TOC1"/>
            <w:rPr>
              <w:rFonts w:eastAsiaTheme="minorEastAsia"/>
              <w:noProof/>
              <w:kern w:val="2"/>
              <w:sz w:val="24"/>
              <w:szCs w:val="24"/>
              <w:lang w:val="en-DE" w:eastAsia="en-DE"/>
              <w14:ligatures w14:val="standardContextual"/>
            </w:rPr>
          </w:pPr>
          <w:hyperlink w:anchor="_Toc216439630" w:history="1">
            <w:r w:rsidRPr="002B2A73">
              <w:rPr>
                <w:rStyle w:val="Hyperlink"/>
                <w:noProof/>
                <w:lang w:val="en-US"/>
              </w:rPr>
              <w:t>3</w:t>
            </w:r>
            <w:r>
              <w:rPr>
                <w:rFonts w:eastAsiaTheme="minorEastAsia"/>
                <w:noProof/>
                <w:kern w:val="2"/>
                <w:sz w:val="24"/>
                <w:szCs w:val="24"/>
                <w:lang w:val="en-DE" w:eastAsia="en-DE"/>
                <w14:ligatures w14:val="standardContextual"/>
              </w:rPr>
              <w:tab/>
            </w:r>
            <w:r w:rsidRPr="002B2A73">
              <w:rPr>
                <w:rStyle w:val="Hyperlink"/>
                <w:noProof/>
                <w:lang w:val="en-US"/>
              </w:rPr>
              <w:t>Architecture</w:t>
            </w:r>
            <w:r>
              <w:rPr>
                <w:noProof/>
                <w:webHidden/>
              </w:rPr>
              <w:tab/>
            </w:r>
            <w:r>
              <w:rPr>
                <w:noProof/>
                <w:webHidden/>
              </w:rPr>
              <w:fldChar w:fldCharType="begin"/>
            </w:r>
            <w:r>
              <w:rPr>
                <w:noProof/>
                <w:webHidden/>
              </w:rPr>
              <w:instrText xml:space="preserve"> PAGEREF _Toc216439630 \h </w:instrText>
            </w:r>
            <w:r>
              <w:rPr>
                <w:noProof/>
                <w:webHidden/>
              </w:rPr>
            </w:r>
            <w:r>
              <w:rPr>
                <w:noProof/>
                <w:webHidden/>
              </w:rPr>
              <w:fldChar w:fldCharType="separate"/>
            </w:r>
            <w:r w:rsidR="006A0517">
              <w:rPr>
                <w:noProof/>
                <w:webHidden/>
              </w:rPr>
              <w:t>13</w:t>
            </w:r>
            <w:r>
              <w:rPr>
                <w:noProof/>
                <w:webHidden/>
              </w:rPr>
              <w:fldChar w:fldCharType="end"/>
            </w:r>
          </w:hyperlink>
        </w:p>
        <w:p w14:paraId="4E7572F2" w14:textId="1FF0A6A5" w:rsidR="00161DDF" w:rsidRDefault="00161DDF">
          <w:pPr>
            <w:pStyle w:val="TOC2"/>
            <w:rPr>
              <w:rFonts w:eastAsiaTheme="minorEastAsia"/>
              <w:noProof/>
              <w:kern w:val="2"/>
              <w:sz w:val="24"/>
              <w:szCs w:val="24"/>
              <w:lang w:val="en-DE" w:eastAsia="en-DE"/>
              <w14:ligatures w14:val="standardContextual"/>
            </w:rPr>
          </w:pPr>
          <w:hyperlink w:anchor="_Toc216439631" w:history="1">
            <w:r w:rsidRPr="002B2A73">
              <w:rPr>
                <w:rStyle w:val="Hyperlink"/>
                <w:noProof/>
                <w:lang w:val="en-US"/>
              </w:rPr>
              <w:t>3.1</w:t>
            </w:r>
            <w:r>
              <w:rPr>
                <w:rFonts w:eastAsiaTheme="minorEastAsia"/>
                <w:noProof/>
                <w:kern w:val="2"/>
                <w:sz w:val="24"/>
                <w:szCs w:val="24"/>
                <w:lang w:val="en-DE" w:eastAsia="en-DE"/>
                <w14:ligatures w14:val="standardContextual"/>
              </w:rPr>
              <w:tab/>
            </w:r>
            <w:r w:rsidRPr="002B2A73">
              <w:rPr>
                <w:rStyle w:val="Hyperlink"/>
                <w:noProof/>
                <w:lang w:val="en-US"/>
              </w:rPr>
              <w:t>Overview</w:t>
            </w:r>
            <w:r>
              <w:rPr>
                <w:noProof/>
                <w:webHidden/>
              </w:rPr>
              <w:tab/>
            </w:r>
            <w:r>
              <w:rPr>
                <w:noProof/>
                <w:webHidden/>
              </w:rPr>
              <w:fldChar w:fldCharType="begin"/>
            </w:r>
            <w:r>
              <w:rPr>
                <w:noProof/>
                <w:webHidden/>
              </w:rPr>
              <w:instrText xml:space="preserve"> PAGEREF _Toc216439631 \h </w:instrText>
            </w:r>
            <w:r>
              <w:rPr>
                <w:noProof/>
                <w:webHidden/>
              </w:rPr>
            </w:r>
            <w:r>
              <w:rPr>
                <w:noProof/>
                <w:webHidden/>
              </w:rPr>
              <w:fldChar w:fldCharType="separate"/>
            </w:r>
            <w:r w:rsidR="006A0517">
              <w:rPr>
                <w:noProof/>
                <w:webHidden/>
              </w:rPr>
              <w:t>13</w:t>
            </w:r>
            <w:r>
              <w:rPr>
                <w:noProof/>
                <w:webHidden/>
              </w:rPr>
              <w:fldChar w:fldCharType="end"/>
            </w:r>
          </w:hyperlink>
        </w:p>
        <w:p w14:paraId="0AC79E29" w14:textId="1E9A6717"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2" w:history="1">
            <w:r w:rsidRPr="002B2A73">
              <w:rPr>
                <w:rStyle w:val="Hyperlink"/>
                <w:noProof/>
                <w:lang w:val="en-US"/>
              </w:rPr>
              <w:t>3.1.1</w:t>
            </w:r>
            <w:r>
              <w:rPr>
                <w:rFonts w:eastAsiaTheme="minorEastAsia"/>
                <w:noProof/>
                <w:kern w:val="2"/>
                <w:sz w:val="24"/>
                <w:szCs w:val="24"/>
                <w:lang w:val="en-DE" w:eastAsia="en-DE"/>
                <w14:ligatures w14:val="standardContextual"/>
              </w:rPr>
              <w:tab/>
            </w:r>
            <w:r w:rsidRPr="002B2A73">
              <w:rPr>
                <w:rStyle w:val="Hyperlink"/>
                <w:noProof/>
                <w:lang w:val="en-US"/>
              </w:rPr>
              <w:t>Relation to Reference Architectures</w:t>
            </w:r>
            <w:r>
              <w:rPr>
                <w:noProof/>
                <w:webHidden/>
              </w:rPr>
              <w:tab/>
            </w:r>
            <w:r>
              <w:rPr>
                <w:noProof/>
                <w:webHidden/>
              </w:rPr>
              <w:fldChar w:fldCharType="begin"/>
            </w:r>
            <w:r>
              <w:rPr>
                <w:noProof/>
                <w:webHidden/>
              </w:rPr>
              <w:instrText xml:space="preserve"> PAGEREF _Toc216439632 \h </w:instrText>
            </w:r>
            <w:r>
              <w:rPr>
                <w:noProof/>
                <w:webHidden/>
              </w:rPr>
            </w:r>
            <w:r>
              <w:rPr>
                <w:noProof/>
                <w:webHidden/>
              </w:rPr>
              <w:fldChar w:fldCharType="separate"/>
            </w:r>
            <w:r w:rsidR="006A0517">
              <w:rPr>
                <w:noProof/>
                <w:webHidden/>
              </w:rPr>
              <w:t>18</w:t>
            </w:r>
            <w:r>
              <w:rPr>
                <w:noProof/>
                <w:webHidden/>
              </w:rPr>
              <w:fldChar w:fldCharType="end"/>
            </w:r>
          </w:hyperlink>
        </w:p>
        <w:p w14:paraId="270B421E" w14:textId="3383506A"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3" w:history="1">
            <w:r w:rsidRPr="002B2A73">
              <w:rPr>
                <w:rStyle w:val="Hyperlink"/>
                <w:noProof/>
                <w:lang w:val="en-US"/>
              </w:rPr>
              <w:t>3.1.2</w:t>
            </w:r>
            <w:r>
              <w:rPr>
                <w:rFonts w:eastAsiaTheme="minorEastAsia"/>
                <w:noProof/>
                <w:kern w:val="2"/>
                <w:sz w:val="24"/>
                <w:szCs w:val="24"/>
                <w:lang w:val="en-DE" w:eastAsia="en-DE"/>
                <w14:ligatures w14:val="standardContextual"/>
              </w:rPr>
              <w:tab/>
            </w:r>
            <w:r w:rsidRPr="002B2A73">
              <w:rPr>
                <w:rStyle w:val="Hyperlink"/>
                <w:noProof/>
                <w:lang w:val="en-US"/>
              </w:rPr>
              <w:t>Stream (Data) Processing</w:t>
            </w:r>
            <w:r>
              <w:rPr>
                <w:noProof/>
                <w:webHidden/>
              </w:rPr>
              <w:tab/>
            </w:r>
            <w:r>
              <w:rPr>
                <w:noProof/>
                <w:webHidden/>
              </w:rPr>
              <w:fldChar w:fldCharType="begin"/>
            </w:r>
            <w:r>
              <w:rPr>
                <w:noProof/>
                <w:webHidden/>
              </w:rPr>
              <w:instrText xml:space="preserve"> PAGEREF _Toc216439633 \h </w:instrText>
            </w:r>
            <w:r>
              <w:rPr>
                <w:noProof/>
                <w:webHidden/>
              </w:rPr>
            </w:r>
            <w:r>
              <w:rPr>
                <w:noProof/>
                <w:webHidden/>
              </w:rPr>
              <w:fldChar w:fldCharType="separate"/>
            </w:r>
            <w:r w:rsidR="006A0517">
              <w:rPr>
                <w:noProof/>
                <w:webHidden/>
              </w:rPr>
              <w:t>18</w:t>
            </w:r>
            <w:r>
              <w:rPr>
                <w:noProof/>
                <w:webHidden/>
              </w:rPr>
              <w:fldChar w:fldCharType="end"/>
            </w:r>
          </w:hyperlink>
        </w:p>
        <w:p w14:paraId="75F44DB7" w14:textId="4B5A527D"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4" w:history="1">
            <w:r w:rsidRPr="002B2A73">
              <w:rPr>
                <w:rStyle w:val="Hyperlink"/>
                <w:noProof/>
                <w:lang w:val="en-US"/>
              </w:rPr>
              <w:t>3.1.3</w:t>
            </w:r>
            <w:r>
              <w:rPr>
                <w:rFonts w:eastAsiaTheme="minorEastAsia"/>
                <w:noProof/>
                <w:kern w:val="2"/>
                <w:sz w:val="24"/>
                <w:szCs w:val="24"/>
                <w:lang w:val="en-DE" w:eastAsia="en-DE"/>
                <w14:ligatures w14:val="standardContextual"/>
              </w:rPr>
              <w:tab/>
            </w:r>
            <w:r w:rsidRPr="002B2A73">
              <w:rPr>
                <w:rStyle w:val="Hyperlink"/>
                <w:noProof/>
                <w:lang w:val="en-US"/>
              </w:rPr>
              <w:t>Asset Administration Shells</w:t>
            </w:r>
            <w:r>
              <w:rPr>
                <w:noProof/>
                <w:webHidden/>
              </w:rPr>
              <w:tab/>
            </w:r>
            <w:r>
              <w:rPr>
                <w:noProof/>
                <w:webHidden/>
              </w:rPr>
              <w:fldChar w:fldCharType="begin"/>
            </w:r>
            <w:r>
              <w:rPr>
                <w:noProof/>
                <w:webHidden/>
              </w:rPr>
              <w:instrText xml:space="preserve"> PAGEREF _Toc216439634 \h </w:instrText>
            </w:r>
            <w:r>
              <w:rPr>
                <w:noProof/>
                <w:webHidden/>
              </w:rPr>
            </w:r>
            <w:r>
              <w:rPr>
                <w:noProof/>
                <w:webHidden/>
              </w:rPr>
              <w:fldChar w:fldCharType="separate"/>
            </w:r>
            <w:r w:rsidR="006A0517">
              <w:rPr>
                <w:noProof/>
                <w:webHidden/>
              </w:rPr>
              <w:t>19</w:t>
            </w:r>
            <w:r>
              <w:rPr>
                <w:noProof/>
                <w:webHidden/>
              </w:rPr>
              <w:fldChar w:fldCharType="end"/>
            </w:r>
          </w:hyperlink>
        </w:p>
        <w:p w14:paraId="385656FF" w14:textId="2C3EAAA1"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5" w:history="1">
            <w:r w:rsidRPr="002B2A73">
              <w:rPr>
                <w:rStyle w:val="Hyperlink"/>
                <w:noProof/>
                <w:lang w:val="en-US"/>
              </w:rPr>
              <w:t>3.1.4</w:t>
            </w:r>
            <w:r>
              <w:rPr>
                <w:rFonts w:eastAsiaTheme="minorEastAsia"/>
                <w:noProof/>
                <w:kern w:val="2"/>
                <w:sz w:val="24"/>
                <w:szCs w:val="24"/>
                <w:lang w:val="en-DE" w:eastAsia="en-DE"/>
                <w14:ligatures w14:val="standardContextual"/>
              </w:rPr>
              <w:tab/>
            </w:r>
            <w:r w:rsidRPr="002B2A73">
              <w:rPr>
                <w:rStyle w:val="Hyperlink"/>
                <w:noProof/>
                <w:lang w:val="en-US"/>
              </w:rPr>
              <w:t>Component Interaction Overview</w:t>
            </w:r>
            <w:r>
              <w:rPr>
                <w:noProof/>
                <w:webHidden/>
              </w:rPr>
              <w:tab/>
            </w:r>
            <w:r>
              <w:rPr>
                <w:noProof/>
                <w:webHidden/>
              </w:rPr>
              <w:fldChar w:fldCharType="begin"/>
            </w:r>
            <w:r>
              <w:rPr>
                <w:noProof/>
                <w:webHidden/>
              </w:rPr>
              <w:instrText xml:space="preserve"> PAGEREF _Toc216439635 \h </w:instrText>
            </w:r>
            <w:r>
              <w:rPr>
                <w:noProof/>
                <w:webHidden/>
              </w:rPr>
            </w:r>
            <w:r>
              <w:rPr>
                <w:noProof/>
                <w:webHidden/>
              </w:rPr>
              <w:fldChar w:fldCharType="separate"/>
            </w:r>
            <w:r w:rsidR="006A0517">
              <w:rPr>
                <w:noProof/>
                <w:webHidden/>
              </w:rPr>
              <w:t>21</w:t>
            </w:r>
            <w:r>
              <w:rPr>
                <w:noProof/>
                <w:webHidden/>
              </w:rPr>
              <w:fldChar w:fldCharType="end"/>
            </w:r>
          </w:hyperlink>
        </w:p>
        <w:p w14:paraId="635455AB" w14:textId="4ADB39E1"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6" w:history="1">
            <w:r w:rsidRPr="002B2A73">
              <w:rPr>
                <w:rStyle w:val="Hyperlink"/>
                <w:noProof/>
                <w:lang w:val="en-US"/>
              </w:rPr>
              <w:t>3.1.5</w:t>
            </w:r>
            <w:r>
              <w:rPr>
                <w:rFonts w:eastAsiaTheme="minorEastAsia"/>
                <w:noProof/>
                <w:kern w:val="2"/>
                <w:sz w:val="24"/>
                <w:szCs w:val="24"/>
                <w:lang w:val="en-DE" w:eastAsia="en-DE"/>
                <w14:ligatures w14:val="standardContextual"/>
              </w:rPr>
              <w:tab/>
            </w:r>
            <w:r w:rsidRPr="002B2A73">
              <w:rPr>
                <w:rStyle w:val="Hyperlink"/>
                <w:noProof/>
                <w:lang w:val="en-US"/>
              </w:rPr>
              <w:t>Virtual Character of the Platform</w:t>
            </w:r>
            <w:r>
              <w:rPr>
                <w:noProof/>
                <w:webHidden/>
              </w:rPr>
              <w:tab/>
            </w:r>
            <w:r>
              <w:rPr>
                <w:noProof/>
                <w:webHidden/>
              </w:rPr>
              <w:fldChar w:fldCharType="begin"/>
            </w:r>
            <w:r>
              <w:rPr>
                <w:noProof/>
                <w:webHidden/>
              </w:rPr>
              <w:instrText xml:space="preserve"> PAGEREF _Toc216439636 \h </w:instrText>
            </w:r>
            <w:r>
              <w:rPr>
                <w:noProof/>
                <w:webHidden/>
              </w:rPr>
            </w:r>
            <w:r>
              <w:rPr>
                <w:noProof/>
                <w:webHidden/>
              </w:rPr>
              <w:fldChar w:fldCharType="separate"/>
            </w:r>
            <w:r w:rsidR="006A0517">
              <w:rPr>
                <w:noProof/>
                <w:webHidden/>
              </w:rPr>
              <w:t>23</w:t>
            </w:r>
            <w:r>
              <w:rPr>
                <w:noProof/>
                <w:webHidden/>
              </w:rPr>
              <w:fldChar w:fldCharType="end"/>
            </w:r>
          </w:hyperlink>
        </w:p>
        <w:p w14:paraId="35676394" w14:textId="092A8010" w:rsidR="00161DDF" w:rsidRDefault="00161DDF">
          <w:pPr>
            <w:pStyle w:val="TOC2"/>
            <w:rPr>
              <w:rFonts w:eastAsiaTheme="minorEastAsia"/>
              <w:noProof/>
              <w:kern w:val="2"/>
              <w:sz w:val="24"/>
              <w:szCs w:val="24"/>
              <w:lang w:val="en-DE" w:eastAsia="en-DE"/>
              <w14:ligatures w14:val="standardContextual"/>
            </w:rPr>
          </w:pPr>
          <w:hyperlink w:anchor="_Toc216439637" w:history="1">
            <w:r w:rsidRPr="002B2A73">
              <w:rPr>
                <w:rStyle w:val="Hyperlink"/>
                <w:noProof/>
                <w:lang w:val="en-US"/>
              </w:rPr>
              <w:t>3.2</w:t>
            </w:r>
            <w:r>
              <w:rPr>
                <w:rFonts w:eastAsiaTheme="minorEastAsia"/>
                <w:noProof/>
                <w:kern w:val="2"/>
                <w:sz w:val="24"/>
                <w:szCs w:val="24"/>
                <w:lang w:val="en-DE" w:eastAsia="en-DE"/>
                <w14:ligatures w14:val="standardContextual"/>
              </w:rPr>
              <w:tab/>
            </w:r>
            <w:r w:rsidRPr="002B2A73">
              <w:rPr>
                <w:rStyle w:val="Hyperlink"/>
                <w:noProof/>
                <w:lang w:val="en-US"/>
              </w:rPr>
              <w:t>Overall Requirements</w:t>
            </w:r>
            <w:r>
              <w:rPr>
                <w:noProof/>
                <w:webHidden/>
              </w:rPr>
              <w:tab/>
            </w:r>
            <w:r>
              <w:rPr>
                <w:noProof/>
                <w:webHidden/>
              </w:rPr>
              <w:fldChar w:fldCharType="begin"/>
            </w:r>
            <w:r>
              <w:rPr>
                <w:noProof/>
                <w:webHidden/>
              </w:rPr>
              <w:instrText xml:space="preserve"> PAGEREF _Toc216439637 \h </w:instrText>
            </w:r>
            <w:r>
              <w:rPr>
                <w:noProof/>
                <w:webHidden/>
              </w:rPr>
            </w:r>
            <w:r>
              <w:rPr>
                <w:noProof/>
                <w:webHidden/>
              </w:rPr>
              <w:fldChar w:fldCharType="separate"/>
            </w:r>
            <w:r w:rsidR="006A0517">
              <w:rPr>
                <w:noProof/>
                <w:webHidden/>
              </w:rPr>
              <w:t>24</w:t>
            </w:r>
            <w:r>
              <w:rPr>
                <w:noProof/>
                <w:webHidden/>
              </w:rPr>
              <w:fldChar w:fldCharType="end"/>
            </w:r>
          </w:hyperlink>
        </w:p>
        <w:p w14:paraId="5A63F22A" w14:textId="42C91F4B" w:rsidR="00161DDF" w:rsidRDefault="00161DDF">
          <w:pPr>
            <w:pStyle w:val="TOC2"/>
            <w:rPr>
              <w:rFonts w:eastAsiaTheme="minorEastAsia"/>
              <w:noProof/>
              <w:kern w:val="2"/>
              <w:sz w:val="24"/>
              <w:szCs w:val="24"/>
              <w:lang w:val="en-DE" w:eastAsia="en-DE"/>
              <w14:ligatures w14:val="standardContextual"/>
            </w:rPr>
          </w:pPr>
          <w:hyperlink w:anchor="_Toc216439638" w:history="1">
            <w:r w:rsidRPr="002B2A73">
              <w:rPr>
                <w:rStyle w:val="Hyperlink"/>
                <w:noProof/>
                <w:lang w:val="en-US"/>
              </w:rPr>
              <w:t>3.3</w:t>
            </w:r>
            <w:r>
              <w:rPr>
                <w:rFonts w:eastAsiaTheme="minorEastAsia"/>
                <w:noProof/>
                <w:kern w:val="2"/>
                <w:sz w:val="24"/>
                <w:szCs w:val="24"/>
                <w:lang w:val="en-DE" w:eastAsia="en-DE"/>
                <w14:ligatures w14:val="standardContextual"/>
              </w:rPr>
              <w:tab/>
            </w:r>
            <w:r w:rsidRPr="002B2A73">
              <w:rPr>
                <w:rStyle w:val="Hyperlink"/>
                <w:noProof/>
                <w:lang w:val="en-US"/>
              </w:rPr>
              <w:t>Support Layer</w:t>
            </w:r>
            <w:r>
              <w:rPr>
                <w:noProof/>
                <w:webHidden/>
              </w:rPr>
              <w:tab/>
            </w:r>
            <w:r>
              <w:rPr>
                <w:noProof/>
                <w:webHidden/>
              </w:rPr>
              <w:fldChar w:fldCharType="begin"/>
            </w:r>
            <w:r>
              <w:rPr>
                <w:noProof/>
                <w:webHidden/>
              </w:rPr>
              <w:instrText xml:space="preserve"> PAGEREF _Toc216439638 \h </w:instrText>
            </w:r>
            <w:r>
              <w:rPr>
                <w:noProof/>
                <w:webHidden/>
              </w:rPr>
            </w:r>
            <w:r>
              <w:rPr>
                <w:noProof/>
                <w:webHidden/>
              </w:rPr>
              <w:fldChar w:fldCharType="separate"/>
            </w:r>
            <w:r w:rsidR="006A0517">
              <w:rPr>
                <w:noProof/>
                <w:webHidden/>
              </w:rPr>
              <w:t>25</w:t>
            </w:r>
            <w:r>
              <w:rPr>
                <w:noProof/>
                <w:webHidden/>
              </w:rPr>
              <w:fldChar w:fldCharType="end"/>
            </w:r>
          </w:hyperlink>
        </w:p>
        <w:p w14:paraId="474E2773" w14:textId="122C597F"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39" w:history="1">
            <w:r w:rsidRPr="002B2A73">
              <w:rPr>
                <w:rStyle w:val="Hyperlink"/>
                <w:noProof/>
                <w:lang w:val="en-US"/>
              </w:rPr>
              <w:t>3.3.1</w:t>
            </w:r>
            <w:r>
              <w:rPr>
                <w:rFonts w:eastAsiaTheme="minorEastAsia"/>
                <w:noProof/>
                <w:kern w:val="2"/>
                <w:sz w:val="24"/>
                <w:szCs w:val="24"/>
                <w:lang w:val="en-DE" w:eastAsia="en-DE"/>
                <w14:ligatures w14:val="standardContextual"/>
              </w:rPr>
              <w:tab/>
            </w:r>
            <w:r w:rsidRPr="002B2A73">
              <w:rPr>
                <w:rStyle w:val="Hyperlink"/>
                <w:noProof/>
                <w:lang w:val="en-US"/>
              </w:rPr>
              <w:t>Component Structure of the Support Layer</w:t>
            </w:r>
            <w:r>
              <w:rPr>
                <w:noProof/>
                <w:webHidden/>
              </w:rPr>
              <w:tab/>
            </w:r>
            <w:r>
              <w:rPr>
                <w:noProof/>
                <w:webHidden/>
              </w:rPr>
              <w:fldChar w:fldCharType="begin"/>
            </w:r>
            <w:r>
              <w:rPr>
                <w:noProof/>
                <w:webHidden/>
              </w:rPr>
              <w:instrText xml:space="preserve"> PAGEREF _Toc216439639 \h </w:instrText>
            </w:r>
            <w:r>
              <w:rPr>
                <w:noProof/>
                <w:webHidden/>
              </w:rPr>
            </w:r>
            <w:r>
              <w:rPr>
                <w:noProof/>
                <w:webHidden/>
              </w:rPr>
              <w:fldChar w:fldCharType="separate"/>
            </w:r>
            <w:r w:rsidR="006A0517">
              <w:rPr>
                <w:noProof/>
                <w:webHidden/>
              </w:rPr>
              <w:t>26</w:t>
            </w:r>
            <w:r>
              <w:rPr>
                <w:noProof/>
                <w:webHidden/>
              </w:rPr>
              <w:fldChar w:fldCharType="end"/>
            </w:r>
          </w:hyperlink>
        </w:p>
        <w:p w14:paraId="1C4C39BA" w14:textId="15D45E9F"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0" w:history="1">
            <w:r w:rsidRPr="002B2A73">
              <w:rPr>
                <w:rStyle w:val="Hyperlink"/>
                <w:noProof/>
                <w:lang w:val="en-US"/>
              </w:rPr>
              <w:t>3.3.2</w:t>
            </w:r>
            <w:r>
              <w:rPr>
                <w:rFonts w:eastAsiaTheme="minorEastAsia"/>
                <w:noProof/>
                <w:kern w:val="2"/>
                <w:sz w:val="24"/>
                <w:szCs w:val="24"/>
                <w:lang w:val="en-DE" w:eastAsia="en-DE"/>
                <w14:ligatures w14:val="standardContextual"/>
              </w:rPr>
              <w:tab/>
            </w:r>
            <w:r w:rsidRPr="002B2A73">
              <w:rPr>
                <w:rStyle w:val="Hyperlink"/>
                <w:noProof/>
                <w:lang w:val="en-US"/>
              </w:rPr>
              <w:t>The support.boot Component</w:t>
            </w:r>
            <w:r>
              <w:rPr>
                <w:noProof/>
                <w:webHidden/>
              </w:rPr>
              <w:tab/>
            </w:r>
            <w:r>
              <w:rPr>
                <w:noProof/>
                <w:webHidden/>
              </w:rPr>
              <w:fldChar w:fldCharType="begin"/>
            </w:r>
            <w:r>
              <w:rPr>
                <w:noProof/>
                <w:webHidden/>
              </w:rPr>
              <w:instrText xml:space="preserve"> PAGEREF _Toc216439640 \h </w:instrText>
            </w:r>
            <w:r>
              <w:rPr>
                <w:noProof/>
                <w:webHidden/>
              </w:rPr>
            </w:r>
            <w:r>
              <w:rPr>
                <w:noProof/>
                <w:webHidden/>
              </w:rPr>
              <w:fldChar w:fldCharType="separate"/>
            </w:r>
            <w:r w:rsidR="006A0517">
              <w:rPr>
                <w:noProof/>
                <w:webHidden/>
              </w:rPr>
              <w:t>26</w:t>
            </w:r>
            <w:r>
              <w:rPr>
                <w:noProof/>
                <w:webHidden/>
              </w:rPr>
              <w:fldChar w:fldCharType="end"/>
            </w:r>
          </w:hyperlink>
        </w:p>
        <w:p w14:paraId="334F4AF8" w14:textId="7609A67B"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1" w:history="1">
            <w:r w:rsidRPr="002B2A73">
              <w:rPr>
                <w:rStyle w:val="Hyperlink"/>
                <w:noProof/>
                <w:lang w:val="en-US"/>
              </w:rPr>
              <w:t>3.3.3</w:t>
            </w:r>
            <w:r>
              <w:rPr>
                <w:rFonts w:eastAsiaTheme="minorEastAsia"/>
                <w:noProof/>
                <w:kern w:val="2"/>
                <w:sz w:val="24"/>
                <w:szCs w:val="24"/>
                <w:lang w:val="en-DE" w:eastAsia="en-DE"/>
                <w14:ligatures w14:val="standardContextual"/>
              </w:rPr>
              <w:tab/>
            </w:r>
            <w:r w:rsidRPr="002B2A73">
              <w:rPr>
                <w:rStyle w:val="Hyperlink"/>
                <w:noProof/>
                <w:lang w:val="en-US"/>
              </w:rPr>
              <w:t>The support Component</w:t>
            </w:r>
            <w:r>
              <w:rPr>
                <w:noProof/>
                <w:webHidden/>
              </w:rPr>
              <w:tab/>
            </w:r>
            <w:r>
              <w:rPr>
                <w:noProof/>
                <w:webHidden/>
              </w:rPr>
              <w:fldChar w:fldCharType="begin"/>
            </w:r>
            <w:r>
              <w:rPr>
                <w:noProof/>
                <w:webHidden/>
              </w:rPr>
              <w:instrText xml:space="preserve"> PAGEREF _Toc216439641 \h </w:instrText>
            </w:r>
            <w:r>
              <w:rPr>
                <w:noProof/>
                <w:webHidden/>
              </w:rPr>
            </w:r>
            <w:r>
              <w:rPr>
                <w:noProof/>
                <w:webHidden/>
              </w:rPr>
              <w:fldChar w:fldCharType="separate"/>
            </w:r>
            <w:r w:rsidR="006A0517">
              <w:rPr>
                <w:noProof/>
                <w:webHidden/>
              </w:rPr>
              <w:t>28</w:t>
            </w:r>
            <w:r>
              <w:rPr>
                <w:noProof/>
                <w:webHidden/>
              </w:rPr>
              <w:fldChar w:fldCharType="end"/>
            </w:r>
          </w:hyperlink>
        </w:p>
        <w:p w14:paraId="03FBE0FE" w14:textId="44070521"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2" w:history="1">
            <w:r w:rsidRPr="002B2A73">
              <w:rPr>
                <w:rStyle w:val="Hyperlink"/>
                <w:noProof/>
                <w:lang w:val="en-US"/>
              </w:rPr>
              <w:t>3.3.4</w:t>
            </w:r>
            <w:r>
              <w:rPr>
                <w:rFonts w:eastAsiaTheme="minorEastAsia"/>
                <w:noProof/>
                <w:kern w:val="2"/>
                <w:sz w:val="24"/>
                <w:szCs w:val="24"/>
                <w:lang w:val="en-DE" w:eastAsia="en-DE"/>
                <w14:ligatures w14:val="standardContextual"/>
              </w:rPr>
              <w:tab/>
            </w:r>
            <w:r w:rsidRPr="002B2A73">
              <w:rPr>
                <w:rStyle w:val="Hyperlink"/>
                <w:noProof/>
                <w:lang w:val="en-US"/>
              </w:rPr>
              <w:t>The support.aas Component</w:t>
            </w:r>
            <w:r>
              <w:rPr>
                <w:noProof/>
                <w:webHidden/>
              </w:rPr>
              <w:tab/>
            </w:r>
            <w:r>
              <w:rPr>
                <w:noProof/>
                <w:webHidden/>
              </w:rPr>
              <w:fldChar w:fldCharType="begin"/>
            </w:r>
            <w:r>
              <w:rPr>
                <w:noProof/>
                <w:webHidden/>
              </w:rPr>
              <w:instrText xml:space="preserve"> PAGEREF _Toc216439642 \h </w:instrText>
            </w:r>
            <w:r>
              <w:rPr>
                <w:noProof/>
                <w:webHidden/>
              </w:rPr>
            </w:r>
            <w:r>
              <w:rPr>
                <w:noProof/>
                <w:webHidden/>
              </w:rPr>
              <w:fldChar w:fldCharType="separate"/>
            </w:r>
            <w:r w:rsidR="006A0517">
              <w:rPr>
                <w:noProof/>
                <w:webHidden/>
              </w:rPr>
              <w:t>30</w:t>
            </w:r>
            <w:r>
              <w:rPr>
                <w:noProof/>
                <w:webHidden/>
              </w:rPr>
              <w:fldChar w:fldCharType="end"/>
            </w:r>
          </w:hyperlink>
        </w:p>
        <w:p w14:paraId="70F31C07" w14:textId="68FBF70C"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3" w:history="1">
            <w:r w:rsidRPr="002B2A73">
              <w:rPr>
                <w:rStyle w:val="Hyperlink"/>
                <w:noProof/>
                <w:lang w:val="en-US"/>
              </w:rPr>
              <w:t>3.3.5</w:t>
            </w:r>
            <w:r>
              <w:rPr>
                <w:rFonts w:eastAsiaTheme="minorEastAsia"/>
                <w:noProof/>
                <w:kern w:val="2"/>
                <w:sz w:val="24"/>
                <w:szCs w:val="24"/>
                <w:lang w:val="en-DE" w:eastAsia="en-DE"/>
                <w14:ligatures w14:val="standardContextual"/>
              </w:rPr>
              <w:tab/>
            </w:r>
            <w:r w:rsidRPr="002B2A73">
              <w:rPr>
                <w:rStyle w:val="Hyperlink"/>
                <w:noProof/>
                <w:lang w:val="en-US"/>
              </w:rPr>
              <w:t>The support.iip-aas Component</w:t>
            </w:r>
            <w:r>
              <w:rPr>
                <w:noProof/>
                <w:webHidden/>
              </w:rPr>
              <w:tab/>
            </w:r>
            <w:r>
              <w:rPr>
                <w:noProof/>
                <w:webHidden/>
              </w:rPr>
              <w:fldChar w:fldCharType="begin"/>
            </w:r>
            <w:r>
              <w:rPr>
                <w:noProof/>
                <w:webHidden/>
              </w:rPr>
              <w:instrText xml:space="preserve"> PAGEREF _Toc216439643 \h </w:instrText>
            </w:r>
            <w:r>
              <w:rPr>
                <w:noProof/>
                <w:webHidden/>
              </w:rPr>
            </w:r>
            <w:r>
              <w:rPr>
                <w:noProof/>
                <w:webHidden/>
              </w:rPr>
              <w:fldChar w:fldCharType="separate"/>
            </w:r>
            <w:r w:rsidR="006A0517">
              <w:rPr>
                <w:noProof/>
                <w:webHidden/>
              </w:rPr>
              <w:t>34</w:t>
            </w:r>
            <w:r>
              <w:rPr>
                <w:noProof/>
                <w:webHidden/>
              </w:rPr>
              <w:fldChar w:fldCharType="end"/>
            </w:r>
          </w:hyperlink>
        </w:p>
        <w:p w14:paraId="39873BBE" w14:textId="5A121DFD"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4" w:history="1">
            <w:r w:rsidRPr="002B2A73">
              <w:rPr>
                <w:rStyle w:val="Hyperlink"/>
                <w:noProof/>
                <w:lang w:val="en-US"/>
              </w:rPr>
              <w:t>3.3.6</w:t>
            </w:r>
            <w:r>
              <w:rPr>
                <w:rFonts w:eastAsiaTheme="minorEastAsia"/>
                <w:noProof/>
                <w:kern w:val="2"/>
                <w:sz w:val="24"/>
                <w:szCs w:val="24"/>
                <w:lang w:val="en-DE" w:eastAsia="en-DE"/>
                <w14:ligatures w14:val="standardContextual"/>
              </w:rPr>
              <w:tab/>
            </w:r>
            <w:r w:rsidRPr="002B2A73">
              <w:rPr>
                <w:rStyle w:val="Hyperlink"/>
                <w:noProof/>
                <w:lang w:val="en-US"/>
              </w:rPr>
              <w:t>AAS Creation and Usage Pattern</w:t>
            </w:r>
            <w:r>
              <w:rPr>
                <w:noProof/>
                <w:webHidden/>
              </w:rPr>
              <w:tab/>
            </w:r>
            <w:r>
              <w:rPr>
                <w:noProof/>
                <w:webHidden/>
              </w:rPr>
              <w:fldChar w:fldCharType="begin"/>
            </w:r>
            <w:r>
              <w:rPr>
                <w:noProof/>
                <w:webHidden/>
              </w:rPr>
              <w:instrText xml:space="preserve"> PAGEREF _Toc216439644 \h </w:instrText>
            </w:r>
            <w:r>
              <w:rPr>
                <w:noProof/>
                <w:webHidden/>
              </w:rPr>
            </w:r>
            <w:r>
              <w:rPr>
                <w:noProof/>
                <w:webHidden/>
              </w:rPr>
              <w:fldChar w:fldCharType="separate"/>
            </w:r>
            <w:r w:rsidR="006A0517">
              <w:rPr>
                <w:noProof/>
                <w:webHidden/>
              </w:rPr>
              <w:t>35</w:t>
            </w:r>
            <w:r>
              <w:rPr>
                <w:noProof/>
                <w:webHidden/>
              </w:rPr>
              <w:fldChar w:fldCharType="end"/>
            </w:r>
          </w:hyperlink>
        </w:p>
        <w:p w14:paraId="140BC3F7" w14:textId="42505ADA"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5" w:history="1">
            <w:r w:rsidRPr="002B2A73">
              <w:rPr>
                <w:rStyle w:val="Hyperlink"/>
                <w:noProof/>
                <w:lang w:val="en-US"/>
              </w:rPr>
              <w:t>3.3.7</w:t>
            </w:r>
            <w:r>
              <w:rPr>
                <w:rFonts w:eastAsiaTheme="minorEastAsia"/>
                <w:noProof/>
                <w:kern w:val="2"/>
                <w:sz w:val="24"/>
                <w:szCs w:val="24"/>
                <w:lang w:val="en-DE" w:eastAsia="en-DE"/>
                <w14:ligatures w14:val="standardContextual"/>
              </w:rPr>
              <w:tab/>
            </w:r>
            <w:r w:rsidRPr="002B2A73">
              <w:rPr>
                <w:rStyle w:val="Hyperlink"/>
                <w:noProof/>
                <w:lang w:val="en-US"/>
              </w:rPr>
              <w:t>Plugins</w:t>
            </w:r>
            <w:r>
              <w:rPr>
                <w:noProof/>
                <w:webHidden/>
              </w:rPr>
              <w:tab/>
            </w:r>
            <w:r>
              <w:rPr>
                <w:noProof/>
                <w:webHidden/>
              </w:rPr>
              <w:fldChar w:fldCharType="begin"/>
            </w:r>
            <w:r>
              <w:rPr>
                <w:noProof/>
                <w:webHidden/>
              </w:rPr>
              <w:instrText xml:space="preserve"> PAGEREF _Toc216439645 \h </w:instrText>
            </w:r>
            <w:r>
              <w:rPr>
                <w:noProof/>
                <w:webHidden/>
              </w:rPr>
            </w:r>
            <w:r>
              <w:rPr>
                <w:noProof/>
                <w:webHidden/>
              </w:rPr>
              <w:fldChar w:fldCharType="separate"/>
            </w:r>
            <w:r w:rsidR="006A0517">
              <w:rPr>
                <w:noProof/>
                <w:webHidden/>
              </w:rPr>
              <w:t>36</w:t>
            </w:r>
            <w:r>
              <w:rPr>
                <w:noProof/>
                <w:webHidden/>
              </w:rPr>
              <w:fldChar w:fldCharType="end"/>
            </w:r>
          </w:hyperlink>
        </w:p>
        <w:p w14:paraId="22698957" w14:textId="437141E0" w:rsidR="00161DDF" w:rsidRDefault="00161DDF">
          <w:pPr>
            <w:pStyle w:val="TOC2"/>
            <w:rPr>
              <w:rFonts w:eastAsiaTheme="minorEastAsia"/>
              <w:noProof/>
              <w:kern w:val="2"/>
              <w:sz w:val="24"/>
              <w:szCs w:val="24"/>
              <w:lang w:val="en-DE" w:eastAsia="en-DE"/>
              <w14:ligatures w14:val="standardContextual"/>
            </w:rPr>
          </w:pPr>
          <w:hyperlink w:anchor="_Toc216439646" w:history="1">
            <w:r w:rsidRPr="002B2A73">
              <w:rPr>
                <w:rStyle w:val="Hyperlink"/>
                <w:noProof/>
                <w:lang w:val="en-US"/>
              </w:rPr>
              <w:t>3.4</w:t>
            </w:r>
            <w:r>
              <w:rPr>
                <w:rFonts w:eastAsiaTheme="minorEastAsia"/>
                <w:noProof/>
                <w:kern w:val="2"/>
                <w:sz w:val="24"/>
                <w:szCs w:val="24"/>
                <w:lang w:val="en-DE" w:eastAsia="en-DE"/>
                <w14:ligatures w14:val="standardContextual"/>
              </w:rPr>
              <w:tab/>
            </w:r>
            <w:r w:rsidRPr="002B2A73">
              <w:rPr>
                <w:rStyle w:val="Hyperlink"/>
                <w:noProof/>
                <w:lang w:val="en-US"/>
              </w:rPr>
              <w:t>Transport and Connection Layer</w:t>
            </w:r>
            <w:r>
              <w:rPr>
                <w:noProof/>
                <w:webHidden/>
              </w:rPr>
              <w:tab/>
            </w:r>
            <w:r>
              <w:rPr>
                <w:noProof/>
                <w:webHidden/>
              </w:rPr>
              <w:fldChar w:fldCharType="begin"/>
            </w:r>
            <w:r>
              <w:rPr>
                <w:noProof/>
                <w:webHidden/>
              </w:rPr>
              <w:instrText xml:space="preserve"> PAGEREF _Toc216439646 \h </w:instrText>
            </w:r>
            <w:r>
              <w:rPr>
                <w:noProof/>
                <w:webHidden/>
              </w:rPr>
            </w:r>
            <w:r>
              <w:rPr>
                <w:noProof/>
                <w:webHidden/>
              </w:rPr>
              <w:fldChar w:fldCharType="separate"/>
            </w:r>
            <w:r w:rsidR="006A0517">
              <w:rPr>
                <w:noProof/>
                <w:webHidden/>
              </w:rPr>
              <w:t>38</w:t>
            </w:r>
            <w:r>
              <w:rPr>
                <w:noProof/>
                <w:webHidden/>
              </w:rPr>
              <w:fldChar w:fldCharType="end"/>
            </w:r>
          </w:hyperlink>
        </w:p>
        <w:p w14:paraId="45C68155" w14:textId="6FD6AAFA"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7" w:history="1">
            <w:r w:rsidRPr="002B2A73">
              <w:rPr>
                <w:rStyle w:val="Hyperlink"/>
                <w:noProof/>
                <w:lang w:val="en-US"/>
              </w:rPr>
              <w:t>3.4.1</w:t>
            </w:r>
            <w:r>
              <w:rPr>
                <w:rFonts w:eastAsiaTheme="minorEastAsia"/>
                <w:noProof/>
                <w:kern w:val="2"/>
                <w:sz w:val="24"/>
                <w:szCs w:val="24"/>
                <w:lang w:val="en-DE" w:eastAsia="en-DE"/>
                <w14:ligatures w14:val="standardContextual"/>
              </w:rPr>
              <w:tab/>
            </w:r>
            <w:r w:rsidRPr="002B2A73">
              <w:rPr>
                <w:rStyle w:val="Hyperlink"/>
                <w:noProof/>
                <w:lang w:val="en-US"/>
              </w:rPr>
              <w:t>Transport Component</w:t>
            </w:r>
            <w:r>
              <w:rPr>
                <w:noProof/>
                <w:webHidden/>
              </w:rPr>
              <w:tab/>
            </w:r>
            <w:r>
              <w:rPr>
                <w:noProof/>
                <w:webHidden/>
              </w:rPr>
              <w:fldChar w:fldCharType="begin"/>
            </w:r>
            <w:r>
              <w:rPr>
                <w:noProof/>
                <w:webHidden/>
              </w:rPr>
              <w:instrText xml:space="preserve"> PAGEREF _Toc216439647 \h </w:instrText>
            </w:r>
            <w:r>
              <w:rPr>
                <w:noProof/>
                <w:webHidden/>
              </w:rPr>
            </w:r>
            <w:r>
              <w:rPr>
                <w:noProof/>
                <w:webHidden/>
              </w:rPr>
              <w:fldChar w:fldCharType="separate"/>
            </w:r>
            <w:r w:rsidR="006A0517">
              <w:rPr>
                <w:noProof/>
                <w:webHidden/>
              </w:rPr>
              <w:t>38</w:t>
            </w:r>
            <w:r>
              <w:rPr>
                <w:noProof/>
                <w:webHidden/>
              </w:rPr>
              <w:fldChar w:fldCharType="end"/>
            </w:r>
          </w:hyperlink>
        </w:p>
        <w:p w14:paraId="6B5C7297" w14:textId="180110A0"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48" w:history="1">
            <w:r w:rsidRPr="002B2A73">
              <w:rPr>
                <w:rStyle w:val="Hyperlink"/>
                <w:noProof/>
                <w:lang w:val="en-US"/>
              </w:rPr>
              <w:t>3.4.2</w:t>
            </w:r>
            <w:r>
              <w:rPr>
                <w:rFonts w:eastAsiaTheme="minorEastAsia"/>
                <w:noProof/>
                <w:kern w:val="2"/>
                <w:sz w:val="24"/>
                <w:szCs w:val="24"/>
                <w:lang w:val="en-DE" w:eastAsia="en-DE"/>
                <w14:ligatures w14:val="standardContextual"/>
              </w:rPr>
              <w:tab/>
            </w:r>
            <w:r w:rsidRPr="002B2A73">
              <w:rPr>
                <w:rStyle w:val="Hyperlink"/>
                <w:noProof/>
                <w:lang w:val="en-US"/>
              </w:rPr>
              <w:t>Connectors Component</w:t>
            </w:r>
            <w:r>
              <w:rPr>
                <w:noProof/>
                <w:webHidden/>
              </w:rPr>
              <w:tab/>
            </w:r>
            <w:r>
              <w:rPr>
                <w:noProof/>
                <w:webHidden/>
              </w:rPr>
              <w:fldChar w:fldCharType="begin"/>
            </w:r>
            <w:r>
              <w:rPr>
                <w:noProof/>
                <w:webHidden/>
              </w:rPr>
              <w:instrText xml:space="preserve"> PAGEREF _Toc216439648 \h </w:instrText>
            </w:r>
            <w:r>
              <w:rPr>
                <w:noProof/>
                <w:webHidden/>
              </w:rPr>
            </w:r>
            <w:r>
              <w:rPr>
                <w:noProof/>
                <w:webHidden/>
              </w:rPr>
              <w:fldChar w:fldCharType="separate"/>
            </w:r>
            <w:r w:rsidR="006A0517">
              <w:rPr>
                <w:noProof/>
                <w:webHidden/>
              </w:rPr>
              <w:t>45</w:t>
            </w:r>
            <w:r>
              <w:rPr>
                <w:noProof/>
                <w:webHidden/>
              </w:rPr>
              <w:fldChar w:fldCharType="end"/>
            </w:r>
          </w:hyperlink>
        </w:p>
        <w:p w14:paraId="54A50D74" w14:textId="79BEFAA4" w:rsidR="00161DDF" w:rsidRDefault="00161DDF">
          <w:pPr>
            <w:pStyle w:val="TOC2"/>
            <w:rPr>
              <w:rFonts w:eastAsiaTheme="minorEastAsia"/>
              <w:noProof/>
              <w:kern w:val="2"/>
              <w:sz w:val="24"/>
              <w:szCs w:val="24"/>
              <w:lang w:val="en-DE" w:eastAsia="en-DE"/>
              <w14:ligatures w14:val="standardContextual"/>
            </w:rPr>
          </w:pPr>
          <w:hyperlink w:anchor="_Toc216439649" w:history="1">
            <w:r w:rsidRPr="002B2A73">
              <w:rPr>
                <w:rStyle w:val="Hyperlink"/>
                <w:noProof/>
                <w:lang w:val="en-US"/>
              </w:rPr>
              <w:t>3.5</w:t>
            </w:r>
            <w:r>
              <w:rPr>
                <w:rFonts w:eastAsiaTheme="minorEastAsia"/>
                <w:noProof/>
                <w:kern w:val="2"/>
                <w:sz w:val="24"/>
                <w:szCs w:val="24"/>
                <w:lang w:val="en-DE" w:eastAsia="en-DE"/>
                <w14:ligatures w14:val="standardContextual"/>
              </w:rPr>
              <w:tab/>
            </w:r>
            <w:r w:rsidRPr="002B2A73">
              <w:rPr>
                <w:rStyle w:val="Hyperlink"/>
                <w:noProof/>
                <w:lang w:val="en-US"/>
              </w:rPr>
              <w:t>Services Layer</w:t>
            </w:r>
            <w:r>
              <w:rPr>
                <w:noProof/>
                <w:webHidden/>
              </w:rPr>
              <w:tab/>
            </w:r>
            <w:r>
              <w:rPr>
                <w:noProof/>
                <w:webHidden/>
              </w:rPr>
              <w:fldChar w:fldCharType="begin"/>
            </w:r>
            <w:r>
              <w:rPr>
                <w:noProof/>
                <w:webHidden/>
              </w:rPr>
              <w:instrText xml:space="preserve"> PAGEREF _Toc216439649 \h </w:instrText>
            </w:r>
            <w:r>
              <w:rPr>
                <w:noProof/>
                <w:webHidden/>
              </w:rPr>
            </w:r>
            <w:r>
              <w:rPr>
                <w:noProof/>
                <w:webHidden/>
              </w:rPr>
              <w:fldChar w:fldCharType="separate"/>
            </w:r>
            <w:r w:rsidR="006A0517">
              <w:rPr>
                <w:noProof/>
                <w:webHidden/>
              </w:rPr>
              <w:t>56</w:t>
            </w:r>
            <w:r>
              <w:rPr>
                <w:noProof/>
                <w:webHidden/>
              </w:rPr>
              <w:fldChar w:fldCharType="end"/>
            </w:r>
          </w:hyperlink>
        </w:p>
        <w:p w14:paraId="5B020C0E" w14:textId="270ABCB3"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0" w:history="1">
            <w:r w:rsidRPr="002B2A73">
              <w:rPr>
                <w:rStyle w:val="Hyperlink"/>
                <w:noProof/>
                <w:lang w:val="en-US"/>
              </w:rPr>
              <w:t>3.5.1</w:t>
            </w:r>
            <w:r>
              <w:rPr>
                <w:rFonts w:eastAsiaTheme="minorEastAsia"/>
                <w:noProof/>
                <w:kern w:val="2"/>
                <w:sz w:val="24"/>
                <w:szCs w:val="24"/>
                <w:lang w:val="en-DE" w:eastAsia="en-DE"/>
                <w14:ligatures w14:val="standardContextual"/>
              </w:rPr>
              <w:tab/>
            </w:r>
            <w:r w:rsidRPr="002B2A73">
              <w:rPr>
                <w:rStyle w:val="Hyperlink"/>
                <w:noProof/>
                <w:lang w:val="en-US"/>
              </w:rPr>
              <w:t>Terminology and Background</w:t>
            </w:r>
            <w:r>
              <w:rPr>
                <w:noProof/>
                <w:webHidden/>
              </w:rPr>
              <w:tab/>
            </w:r>
            <w:r>
              <w:rPr>
                <w:noProof/>
                <w:webHidden/>
              </w:rPr>
              <w:fldChar w:fldCharType="begin"/>
            </w:r>
            <w:r>
              <w:rPr>
                <w:noProof/>
                <w:webHidden/>
              </w:rPr>
              <w:instrText xml:space="preserve"> PAGEREF _Toc216439650 \h </w:instrText>
            </w:r>
            <w:r>
              <w:rPr>
                <w:noProof/>
                <w:webHidden/>
              </w:rPr>
            </w:r>
            <w:r>
              <w:rPr>
                <w:noProof/>
                <w:webHidden/>
              </w:rPr>
              <w:fldChar w:fldCharType="separate"/>
            </w:r>
            <w:r w:rsidR="006A0517">
              <w:rPr>
                <w:noProof/>
                <w:webHidden/>
              </w:rPr>
              <w:t>56</w:t>
            </w:r>
            <w:r>
              <w:rPr>
                <w:noProof/>
                <w:webHidden/>
              </w:rPr>
              <w:fldChar w:fldCharType="end"/>
            </w:r>
          </w:hyperlink>
        </w:p>
        <w:p w14:paraId="78956B05" w14:textId="3000C05F"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1" w:history="1">
            <w:r w:rsidRPr="002B2A73">
              <w:rPr>
                <w:rStyle w:val="Hyperlink"/>
                <w:noProof/>
                <w:lang w:val="en-US"/>
              </w:rPr>
              <w:t>3.5.2</w:t>
            </w:r>
            <w:r>
              <w:rPr>
                <w:rFonts w:eastAsiaTheme="minorEastAsia"/>
                <w:noProof/>
                <w:kern w:val="2"/>
                <w:sz w:val="24"/>
                <w:szCs w:val="24"/>
                <w:lang w:val="en-DE" w:eastAsia="en-DE"/>
                <w14:ligatures w14:val="standardContextual"/>
              </w:rPr>
              <w:tab/>
            </w:r>
            <w:r w:rsidRPr="002B2A73">
              <w:rPr>
                <w:rStyle w:val="Hyperlink"/>
                <w:noProof/>
                <w:lang w:val="en-US"/>
              </w:rPr>
              <w:t>Service Environments</w:t>
            </w:r>
            <w:r>
              <w:rPr>
                <w:noProof/>
                <w:webHidden/>
              </w:rPr>
              <w:tab/>
            </w:r>
            <w:r>
              <w:rPr>
                <w:noProof/>
                <w:webHidden/>
              </w:rPr>
              <w:fldChar w:fldCharType="begin"/>
            </w:r>
            <w:r>
              <w:rPr>
                <w:noProof/>
                <w:webHidden/>
              </w:rPr>
              <w:instrText xml:space="preserve"> PAGEREF _Toc216439651 \h </w:instrText>
            </w:r>
            <w:r>
              <w:rPr>
                <w:noProof/>
                <w:webHidden/>
              </w:rPr>
            </w:r>
            <w:r>
              <w:rPr>
                <w:noProof/>
                <w:webHidden/>
              </w:rPr>
              <w:fldChar w:fldCharType="separate"/>
            </w:r>
            <w:r w:rsidR="006A0517">
              <w:rPr>
                <w:noProof/>
                <w:webHidden/>
              </w:rPr>
              <w:t>58</w:t>
            </w:r>
            <w:r>
              <w:rPr>
                <w:noProof/>
                <w:webHidden/>
              </w:rPr>
              <w:fldChar w:fldCharType="end"/>
            </w:r>
          </w:hyperlink>
        </w:p>
        <w:p w14:paraId="17379B46" w14:textId="75054976"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2" w:history="1">
            <w:r w:rsidRPr="002B2A73">
              <w:rPr>
                <w:rStyle w:val="Hyperlink"/>
                <w:noProof/>
                <w:lang w:val="en-US"/>
              </w:rPr>
              <w:t>3.5.3</w:t>
            </w:r>
            <w:r>
              <w:rPr>
                <w:rFonts w:eastAsiaTheme="minorEastAsia"/>
                <w:noProof/>
                <w:kern w:val="2"/>
                <w:sz w:val="24"/>
                <w:szCs w:val="24"/>
                <w:lang w:val="en-DE" w:eastAsia="en-DE"/>
                <w14:ligatures w14:val="standardContextual"/>
              </w:rPr>
              <w:tab/>
            </w:r>
            <w:r w:rsidRPr="002B2A73">
              <w:rPr>
                <w:rStyle w:val="Hyperlink"/>
                <w:noProof/>
                <w:lang w:val="en-US"/>
              </w:rPr>
              <w:t>Service Control and Management</w:t>
            </w:r>
            <w:r>
              <w:rPr>
                <w:noProof/>
                <w:webHidden/>
              </w:rPr>
              <w:tab/>
            </w:r>
            <w:r>
              <w:rPr>
                <w:noProof/>
                <w:webHidden/>
              </w:rPr>
              <w:fldChar w:fldCharType="begin"/>
            </w:r>
            <w:r>
              <w:rPr>
                <w:noProof/>
                <w:webHidden/>
              </w:rPr>
              <w:instrText xml:space="preserve"> PAGEREF _Toc216439652 \h </w:instrText>
            </w:r>
            <w:r>
              <w:rPr>
                <w:noProof/>
                <w:webHidden/>
              </w:rPr>
            </w:r>
            <w:r>
              <w:rPr>
                <w:noProof/>
                <w:webHidden/>
              </w:rPr>
              <w:fldChar w:fldCharType="separate"/>
            </w:r>
            <w:r w:rsidR="006A0517">
              <w:rPr>
                <w:noProof/>
                <w:webHidden/>
              </w:rPr>
              <w:t>66</w:t>
            </w:r>
            <w:r>
              <w:rPr>
                <w:noProof/>
                <w:webHidden/>
              </w:rPr>
              <w:fldChar w:fldCharType="end"/>
            </w:r>
          </w:hyperlink>
        </w:p>
        <w:p w14:paraId="4B4C9B07" w14:textId="43233DBC" w:rsidR="00161DDF" w:rsidRDefault="00161DDF">
          <w:pPr>
            <w:pStyle w:val="TOC2"/>
            <w:rPr>
              <w:rFonts w:eastAsiaTheme="minorEastAsia"/>
              <w:noProof/>
              <w:kern w:val="2"/>
              <w:sz w:val="24"/>
              <w:szCs w:val="24"/>
              <w:lang w:val="en-DE" w:eastAsia="en-DE"/>
              <w14:ligatures w14:val="standardContextual"/>
            </w:rPr>
          </w:pPr>
          <w:hyperlink w:anchor="_Toc216439653" w:history="1">
            <w:r w:rsidRPr="002B2A73">
              <w:rPr>
                <w:rStyle w:val="Hyperlink"/>
                <w:noProof/>
                <w:lang w:val="en-US"/>
              </w:rPr>
              <w:t>3.6</w:t>
            </w:r>
            <w:r>
              <w:rPr>
                <w:rFonts w:eastAsiaTheme="minorEastAsia"/>
                <w:noProof/>
                <w:kern w:val="2"/>
                <w:sz w:val="24"/>
                <w:szCs w:val="24"/>
                <w:lang w:val="en-DE" w:eastAsia="en-DE"/>
                <w14:ligatures w14:val="standardContextual"/>
              </w:rPr>
              <w:tab/>
            </w:r>
            <w:r w:rsidRPr="002B2A73">
              <w:rPr>
                <w:rStyle w:val="Hyperlink"/>
                <w:noProof/>
                <w:lang w:val="en-US"/>
              </w:rPr>
              <w:t>Resources and Monitoring Layer</w:t>
            </w:r>
            <w:r>
              <w:rPr>
                <w:noProof/>
                <w:webHidden/>
              </w:rPr>
              <w:tab/>
            </w:r>
            <w:r>
              <w:rPr>
                <w:noProof/>
                <w:webHidden/>
              </w:rPr>
              <w:fldChar w:fldCharType="begin"/>
            </w:r>
            <w:r>
              <w:rPr>
                <w:noProof/>
                <w:webHidden/>
              </w:rPr>
              <w:instrText xml:space="preserve"> PAGEREF _Toc216439653 \h </w:instrText>
            </w:r>
            <w:r>
              <w:rPr>
                <w:noProof/>
                <w:webHidden/>
              </w:rPr>
            </w:r>
            <w:r>
              <w:rPr>
                <w:noProof/>
                <w:webHidden/>
              </w:rPr>
              <w:fldChar w:fldCharType="separate"/>
            </w:r>
            <w:r w:rsidR="006A0517">
              <w:rPr>
                <w:noProof/>
                <w:webHidden/>
              </w:rPr>
              <w:t>72</w:t>
            </w:r>
            <w:r>
              <w:rPr>
                <w:noProof/>
                <w:webHidden/>
              </w:rPr>
              <w:fldChar w:fldCharType="end"/>
            </w:r>
          </w:hyperlink>
        </w:p>
        <w:p w14:paraId="54E44A23" w14:textId="4F37B060"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4" w:history="1">
            <w:r w:rsidRPr="002B2A73">
              <w:rPr>
                <w:rStyle w:val="Hyperlink"/>
                <w:noProof/>
                <w:lang w:val="en-US"/>
              </w:rPr>
              <w:t>3.6.1</w:t>
            </w:r>
            <w:r>
              <w:rPr>
                <w:rFonts w:eastAsiaTheme="minorEastAsia"/>
                <w:noProof/>
                <w:kern w:val="2"/>
                <w:sz w:val="24"/>
                <w:szCs w:val="24"/>
                <w:lang w:val="en-DE" w:eastAsia="en-DE"/>
                <w14:ligatures w14:val="standardContextual"/>
              </w:rPr>
              <w:tab/>
            </w:r>
            <w:r w:rsidRPr="002B2A73">
              <w:rPr>
                <w:rStyle w:val="Hyperlink"/>
                <w:noProof/>
                <w:lang w:val="en-US"/>
              </w:rPr>
              <w:t>ECS runtime</w:t>
            </w:r>
            <w:r>
              <w:rPr>
                <w:noProof/>
                <w:webHidden/>
              </w:rPr>
              <w:tab/>
            </w:r>
            <w:r>
              <w:rPr>
                <w:noProof/>
                <w:webHidden/>
              </w:rPr>
              <w:fldChar w:fldCharType="begin"/>
            </w:r>
            <w:r>
              <w:rPr>
                <w:noProof/>
                <w:webHidden/>
              </w:rPr>
              <w:instrText xml:space="preserve"> PAGEREF _Toc216439654 \h </w:instrText>
            </w:r>
            <w:r>
              <w:rPr>
                <w:noProof/>
                <w:webHidden/>
              </w:rPr>
            </w:r>
            <w:r>
              <w:rPr>
                <w:noProof/>
                <w:webHidden/>
              </w:rPr>
              <w:fldChar w:fldCharType="separate"/>
            </w:r>
            <w:r w:rsidR="006A0517">
              <w:rPr>
                <w:noProof/>
                <w:webHidden/>
              </w:rPr>
              <w:t>73</w:t>
            </w:r>
            <w:r>
              <w:rPr>
                <w:noProof/>
                <w:webHidden/>
              </w:rPr>
              <w:fldChar w:fldCharType="end"/>
            </w:r>
          </w:hyperlink>
        </w:p>
        <w:p w14:paraId="54FCFE73" w14:textId="1FC08D18"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5" w:history="1">
            <w:r w:rsidRPr="002B2A73">
              <w:rPr>
                <w:rStyle w:val="Hyperlink"/>
                <w:noProof/>
                <w:lang w:val="en-US"/>
              </w:rPr>
              <w:t>3.6.2</w:t>
            </w:r>
            <w:r>
              <w:rPr>
                <w:rFonts w:eastAsiaTheme="minorEastAsia"/>
                <w:noProof/>
                <w:kern w:val="2"/>
                <w:sz w:val="24"/>
                <w:szCs w:val="24"/>
                <w:lang w:val="en-DE" w:eastAsia="en-DE"/>
                <w14:ligatures w14:val="standardContextual"/>
              </w:rPr>
              <w:tab/>
            </w:r>
            <w:r w:rsidRPr="002B2A73">
              <w:rPr>
                <w:rStyle w:val="Hyperlink"/>
                <w:noProof/>
                <w:lang w:val="en-US"/>
              </w:rPr>
              <w:t>Device/Resource Management</w:t>
            </w:r>
            <w:r>
              <w:rPr>
                <w:noProof/>
                <w:webHidden/>
              </w:rPr>
              <w:tab/>
            </w:r>
            <w:r>
              <w:rPr>
                <w:noProof/>
                <w:webHidden/>
              </w:rPr>
              <w:fldChar w:fldCharType="begin"/>
            </w:r>
            <w:r>
              <w:rPr>
                <w:noProof/>
                <w:webHidden/>
              </w:rPr>
              <w:instrText xml:space="preserve"> PAGEREF _Toc216439655 \h </w:instrText>
            </w:r>
            <w:r>
              <w:rPr>
                <w:noProof/>
                <w:webHidden/>
              </w:rPr>
            </w:r>
            <w:r>
              <w:rPr>
                <w:noProof/>
                <w:webHidden/>
              </w:rPr>
              <w:fldChar w:fldCharType="separate"/>
            </w:r>
            <w:r w:rsidR="006A0517">
              <w:rPr>
                <w:noProof/>
                <w:webHidden/>
              </w:rPr>
              <w:t>80</w:t>
            </w:r>
            <w:r>
              <w:rPr>
                <w:noProof/>
                <w:webHidden/>
              </w:rPr>
              <w:fldChar w:fldCharType="end"/>
            </w:r>
          </w:hyperlink>
        </w:p>
        <w:p w14:paraId="08BA6489" w14:textId="255BB7A8"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6" w:history="1">
            <w:r w:rsidRPr="002B2A73">
              <w:rPr>
                <w:rStyle w:val="Hyperlink"/>
                <w:noProof/>
                <w:lang w:val="en-US"/>
              </w:rPr>
              <w:t>3.6.3</w:t>
            </w:r>
            <w:r>
              <w:rPr>
                <w:rFonts w:eastAsiaTheme="minorEastAsia"/>
                <w:noProof/>
                <w:kern w:val="2"/>
                <w:sz w:val="24"/>
                <w:szCs w:val="24"/>
                <w:lang w:val="en-DE" w:eastAsia="en-DE"/>
                <w14:ligatures w14:val="standardContextual"/>
              </w:rPr>
              <w:tab/>
            </w:r>
            <w:r w:rsidRPr="002B2A73">
              <w:rPr>
                <w:rStyle w:val="Hyperlink"/>
                <w:noProof/>
                <w:lang w:val="en-US"/>
              </w:rPr>
              <w:t>Monitoring</w:t>
            </w:r>
            <w:r>
              <w:rPr>
                <w:noProof/>
                <w:webHidden/>
              </w:rPr>
              <w:tab/>
            </w:r>
            <w:r>
              <w:rPr>
                <w:noProof/>
                <w:webHidden/>
              </w:rPr>
              <w:fldChar w:fldCharType="begin"/>
            </w:r>
            <w:r>
              <w:rPr>
                <w:noProof/>
                <w:webHidden/>
              </w:rPr>
              <w:instrText xml:space="preserve"> PAGEREF _Toc216439656 \h </w:instrText>
            </w:r>
            <w:r>
              <w:rPr>
                <w:noProof/>
                <w:webHidden/>
              </w:rPr>
            </w:r>
            <w:r>
              <w:rPr>
                <w:noProof/>
                <w:webHidden/>
              </w:rPr>
              <w:fldChar w:fldCharType="separate"/>
            </w:r>
            <w:r w:rsidR="006A0517">
              <w:rPr>
                <w:noProof/>
                <w:webHidden/>
              </w:rPr>
              <w:t>84</w:t>
            </w:r>
            <w:r>
              <w:rPr>
                <w:noProof/>
                <w:webHidden/>
              </w:rPr>
              <w:fldChar w:fldCharType="end"/>
            </w:r>
          </w:hyperlink>
        </w:p>
        <w:p w14:paraId="71AF9EAE" w14:textId="2D5423F9" w:rsidR="00161DDF" w:rsidRDefault="00161DDF">
          <w:pPr>
            <w:pStyle w:val="TOC2"/>
            <w:rPr>
              <w:rFonts w:eastAsiaTheme="minorEastAsia"/>
              <w:noProof/>
              <w:kern w:val="2"/>
              <w:sz w:val="24"/>
              <w:szCs w:val="24"/>
              <w:lang w:val="en-DE" w:eastAsia="en-DE"/>
              <w14:ligatures w14:val="standardContextual"/>
            </w:rPr>
          </w:pPr>
          <w:hyperlink w:anchor="_Toc216439657" w:history="1">
            <w:r w:rsidRPr="002B2A73">
              <w:rPr>
                <w:rStyle w:val="Hyperlink"/>
                <w:noProof/>
                <w:lang w:val="en-US"/>
              </w:rPr>
              <w:t>3.7</w:t>
            </w:r>
            <w:r>
              <w:rPr>
                <w:rFonts w:eastAsiaTheme="minorEastAsia"/>
                <w:noProof/>
                <w:kern w:val="2"/>
                <w:sz w:val="24"/>
                <w:szCs w:val="24"/>
                <w:lang w:val="en-DE" w:eastAsia="en-DE"/>
                <w14:ligatures w14:val="standardContextual"/>
              </w:rPr>
              <w:tab/>
            </w:r>
            <w:r w:rsidRPr="002B2A73">
              <w:rPr>
                <w:rStyle w:val="Hyperlink"/>
                <w:noProof/>
                <w:lang w:val="en-US"/>
              </w:rPr>
              <w:t>Storage, Security and Data Protection Layer</w:t>
            </w:r>
            <w:r>
              <w:rPr>
                <w:noProof/>
                <w:webHidden/>
              </w:rPr>
              <w:tab/>
            </w:r>
            <w:r>
              <w:rPr>
                <w:noProof/>
                <w:webHidden/>
              </w:rPr>
              <w:fldChar w:fldCharType="begin"/>
            </w:r>
            <w:r>
              <w:rPr>
                <w:noProof/>
                <w:webHidden/>
              </w:rPr>
              <w:instrText xml:space="preserve"> PAGEREF _Toc216439657 \h </w:instrText>
            </w:r>
            <w:r>
              <w:rPr>
                <w:noProof/>
                <w:webHidden/>
              </w:rPr>
            </w:r>
            <w:r>
              <w:rPr>
                <w:noProof/>
                <w:webHidden/>
              </w:rPr>
              <w:fldChar w:fldCharType="separate"/>
            </w:r>
            <w:r w:rsidR="006A0517">
              <w:rPr>
                <w:noProof/>
                <w:webHidden/>
              </w:rPr>
              <w:t>86</w:t>
            </w:r>
            <w:r>
              <w:rPr>
                <w:noProof/>
                <w:webHidden/>
              </w:rPr>
              <w:fldChar w:fldCharType="end"/>
            </w:r>
          </w:hyperlink>
        </w:p>
        <w:p w14:paraId="79675AEA" w14:textId="411D8AA7"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8" w:history="1">
            <w:r w:rsidRPr="002B2A73">
              <w:rPr>
                <w:rStyle w:val="Hyperlink"/>
                <w:noProof/>
                <w:lang w:val="en-US"/>
              </w:rPr>
              <w:t>3.7.1</w:t>
            </w:r>
            <w:r>
              <w:rPr>
                <w:rFonts w:eastAsiaTheme="minorEastAsia"/>
                <w:noProof/>
                <w:kern w:val="2"/>
                <w:sz w:val="24"/>
                <w:szCs w:val="24"/>
                <w:lang w:val="en-DE" w:eastAsia="en-DE"/>
                <w14:ligatures w14:val="standardContextual"/>
              </w:rPr>
              <w:tab/>
            </w:r>
            <w:r w:rsidRPr="002B2A73">
              <w:rPr>
                <w:rStyle w:val="Hyperlink"/>
                <w:noProof/>
                <w:lang w:val="en-US"/>
              </w:rPr>
              <w:t>KODEX platform service</w:t>
            </w:r>
            <w:r>
              <w:rPr>
                <w:noProof/>
                <w:webHidden/>
              </w:rPr>
              <w:tab/>
            </w:r>
            <w:r>
              <w:rPr>
                <w:noProof/>
                <w:webHidden/>
              </w:rPr>
              <w:fldChar w:fldCharType="begin"/>
            </w:r>
            <w:r>
              <w:rPr>
                <w:noProof/>
                <w:webHidden/>
              </w:rPr>
              <w:instrText xml:space="preserve"> PAGEREF _Toc216439658 \h </w:instrText>
            </w:r>
            <w:r>
              <w:rPr>
                <w:noProof/>
                <w:webHidden/>
              </w:rPr>
            </w:r>
            <w:r>
              <w:rPr>
                <w:noProof/>
                <w:webHidden/>
              </w:rPr>
              <w:fldChar w:fldCharType="separate"/>
            </w:r>
            <w:r w:rsidR="006A0517">
              <w:rPr>
                <w:noProof/>
                <w:webHidden/>
              </w:rPr>
              <w:t>86</w:t>
            </w:r>
            <w:r>
              <w:rPr>
                <w:noProof/>
                <w:webHidden/>
              </w:rPr>
              <w:fldChar w:fldCharType="end"/>
            </w:r>
          </w:hyperlink>
        </w:p>
        <w:p w14:paraId="0D17BDD2" w14:textId="7A337E0B"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59" w:history="1">
            <w:r w:rsidRPr="002B2A73">
              <w:rPr>
                <w:rStyle w:val="Hyperlink"/>
                <w:noProof/>
                <w:lang w:val="en-US"/>
              </w:rPr>
              <w:t>3.7.2</w:t>
            </w:r>
            <w:r>
              <w:rPr>
                <w:rFonts w:eastAsiaTheme="minorEastAsia"/>
                <w:noProof/>
                <w:kern w:val="2"/>
                <w:sz w:val="24"/>
                <w:szCs w:val="24"/>
                <w:lang w:val="en-DE" w:eastAsia="en-DE"/>
                <w14:ligatures w14:val="standardContextual"/>
              </w:rPr>
              <w:tab/>
            </w:r>
            <w:r w:rsidRPr="002B2A73">
              <w:rPr>
                <w:rStyle w:val="Hyperlink"/>
                <w:noProof/>
                <w:lang w:val="en-US"/>
              </w:rPr>
              <w:t>Influx DB connector</w:t>
            </w:r>
            <w:r>
              <w:rPr>
                <w:noProof/>
                <w:webHidden/>
              </w:rPr>
              <w:tab/>
            </w:r>
            <w:r>
              <w:rPr>
                <w:noProof/>
                <w:webHidden/>
              </w:rPr>
              <w:fldChar w:fldCharType="begin"/>
            </w:r>
            <w:r>
              <w:rPr>
                <w:noProof/>
                <w:webHidden/>
              </w:rPr>
              <w:instrText xml:space="preserve"> PAGEREF _Toc216439659 \h </w:instrText>
            </w:r>
            <w:r>
              <w:rPr>
                <w:noProof/>
                <w:webHidden/>
              </w:rPr>
            </w:r>
            <w:r>
              <w:rPr>
                <w:noProof/>
                <w:webHidden/>
              </w:rPr>
              <w:fldChar w:fldCharType="separate"/>
            </w:r>
            <w:r w:rsidR="006A0517">
              <w:rPr>
                <w:noProof/>
                <w:webHidden/>
              </w:rPr>
              <w:t>87</w:t>
            </w:r>
            <w:r>
              <w:rPr>
                <w:noProof/>
                <w:webHidden/>
              </w:rPr>
              <w:fldChar w:fldCharType="end"/>
            </w:r>
          </w:hyperlink>
        </w:p>
        <w:p w14:paraId="62D9C9AC" w14:textId="15BDC3FF" w:rsidR="00161DDF" w:rsidRDefault="00161DDF">
          <w:pPr>
            <w:pStyle w:val="TOC2"/>
            <w:rPr>
              <w:rFonts w:eastAsiaTheme="minorEastAsia"/>
              <w:noProof/>
              <w:kern w:val="2"/>
              <w:sz w:val="24"/>
              <w:szCs w:val="24"/>
              <w:lang w:val="en-DE" w:eastAsia="en-DE"/>
              <w14:ligatures w14:val="standardContextual"/>
            </w:rPr>
          </w:pPr>
          <w:hyperlink w:anchor="_Toc216439660" w:history="1">
            <w:r w:rsidRPr="002B2A73">
              <w:rPr>
                <w:rStyle w:val="Hyperlink"/>
                <w:noProof/>
                <w:lang w:val="en-US"/>
              </w:rPr>
              <w:t>3.8</w:t>
            </w:r>
            <w:r>
              <w:rPr>
                <w:rFonts w:eastAsiaTheme="minorEastAsia"/>
                <w:noProof/>
                <w:kern w:val="2"/>
                <w:sz w:val="24"/>
                <w:szCs w:val="24"/>
                <w:lang w:val="en-DE" w:eastAsia="en-DE"/>
                <w14:ligatures w14:val="standardContextual"/>
              </w:rPr>
              <w:tab/>
            </w:r>
            <w:r w:rsidRPr="002B2A73">
              <w:rPr>
                <w:rStyle w:val="Hyperlink"/>
                <w:noProof/>
                <w:lang w:val="en-US"/>
              </w:rPr>
              <w:t>Reusable Intelligent Services Layer</w:t>
            </w:r>
            <w:r>
              <w:rPr>
                <w:noProof/>
                <w:webHidden/>
              </w:rPr>
              <w:tab/>
            </w:r>
            <w:r>
              <w:rPr>
                <w:noProof/>
                <w:webHidden/>
              </w:rPr>
              <w:fldChar w:fldCharType="begin"/>
            </w:r>
            <w:r>
              <w:rPr>
                <w:noProof/>
                <w:webHidden/>
              </w:rPr>
              <w:instrText xml:space="preserve"> PAGEREF _Toc216439660 \h </w:instrText>
            </w:r>
            <w:r>
              <w:rPr>
                <w:noProof/>
                <w:webHidden/>
              </w:rPr>
            </w:r>
            <w:r>
              <w:rPr>
                <w:noProof/>
                <w:webHidden/>
              </w:rPr>
              <w:fldChar w:fldCharType="separate"/>
            </w:r>
            <w:r w:rsidR="006A0517">
              <w:rPr>
                <w:noProof/>
                <w:webHidden/>
              </w:rPr>
              <w:t>88</w:t>
            </w:r>
            <w:r>
              <w:rPr>
                <w:noProof/>
                <w:webHidden/>
              </w:rPr>
              <w:fldChar w:fldCharType="end"/>
            </w:r>
          </w:hyperlink>
        </w:p>
        <w:p w14:paraId="581AC804" w14:textId="35B6CAE3"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1" w:history="1">
            <w:r w:rsidRPr="002B2A73">
              <w:rPr>
                <w:rStyle w:val="Hyperlink"/>
                <w:noProof/>
                <w:lang w:val="en-US"/>
              </w:rPr>
              <w:t>3.8.1</w:t>
            </w:r>
            <w:r>
              <w:rPr>
                <w:rFonts w:eastAsiaTheme="minorEastAsia"/>
                <w:noProof/>
                <w:kern w:val="2"/>
                <w:sz w:val="24"/>
                <w:szCs w:val="24"/>
                <w:lang w:val="en-DE" w:eastAsia="en-DE"/>
                <w14:ligatures w14:val="standardContextual"/>
              </w:rPr>
              <w:tab/>
            </w:r>
            <w:r w:rsidRPr="002B2A73">
              <w:rPr>
                <w:rStyle w:val="Hyperlink"/>
                <w:noProof/>
                <w:lang w:val="en-US"/>
              </w:rPr>
              <w:t>Data Processing Function Library</w:t>
            </w:r>
            <w:r>
              <w:rPr>
                <w:noProof/>
                <w:webHidden/>
              </w:rPr>
              <w:tab/>
            </w:r>
            <w:r>
              <w:rPr>
                <w:noProof/>
                <w:webHidden/>
              </w:rPr>
              <w:fldChar w:fldCharType="begin"/>
            </w:r>
            <w:r>
              <w:rPr>
                <w:noProof/>
                <w:webHidden/>
              </w:rPr>
              <w:instrText xml:space="preserve"> PAGEREF _Toc216439661 \h </w:instrText>
            </w:r>
            <w:r>
              <w:rPr>
                <w:noProof/>
                <w:webHidden/>
              </w:rPr>
            </w:r>
            <w:r>
              <w:rPr>
                <w:noProof/>
                <w:webHidden/>
              </w:rPr>
              <w:fldChar w:fldCharType="separate"/>
            </w:r>
            <w:r w:rsidR="006A0517">
              <w:rPr>
                <w:noProof/>
                <w:webHidden/>
              </w:rPr>
              <w:t>88</w:t>
            </w:r>
            <w:r>
              <w:rPr>
                <w:noProof/>
                <w:webHidden/>
              </w:rPr>
              <w:fldChar w:fldCharType="end"/>
            </w:r>
          </w:hyperlink>
        </w:p>
        <w:p w14:paraId="167816F3" w14:textId="42A34593"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2" w:history="1">
            <w:r w:rsidRPr="002B2A73">
              <w:rPr>
                <w:rStyle w:val="Hyperlink"/>
                <w:noProof/>
                <w:lang w:val="en-US"/>
              </w:rPr>
              <w:t>3.8.2</w:t>
            </w:r>
            <w:r>
              <w:rPr>
                <w:rFonts w:eastAsiaTheme="minorEastAsia"/>
                <w:noProof/>
                <w:kern w:val="2"/>
                <w:sz w:val="24"/>
                <w:szCs w:val="24"/>
                <w:lang w:val="en-DE" w:eastAsia="en-DE"/>
                <w14:ligatures w14:val="standardContextual"/>
              </w:rPr>
              <w:tab/>
            </w:r>
            <w:r w:rsidRPr="002B2A73">
              <w:rPr>
                <w:rStyle w:val="Hyperlink"/>
                <w:noProof/>
                <w:lang w:val="en-US"/>
              </w:rPr>
              <w:t>RapidMiner RTSA service</w:t>
            </w:r>
            <w:r>
              <w:rPr>
                <w:noProof/>
                <w:webHidden/>
              </w:rPr>
              <w:tab/>
            </w:r>
            <w:r>
              <w:rPr>
                <w:noProof/>
                <w:webHidden/>
              </w:rPr>
              <w:fldChar w:fldCharType="begin"/>
            </w:r>
            <w:r>
              <w:rPr>
                <w:noProof/>
                <w:webHidden/>
              </w:rPr>
              <w:instrText xml:space="preserve"> PAGEREF _Toc216439662 \h </w:instrText>
            </w:r>
            <w:r>
              <w:rPr>
                <w:noProof/>
                <w:webHidden/>
              </w:rPr>
            </w:r>
            <w:r>
              <w:rPr>
                <w:noProof/>
                <w:webHidden/>
              </w:rPr>
              <w:fldChar w:fldCharType="separate"/>
            </w:r>
            <w:r w:rsidR="006A0517">
              <w:rPr>
                <w:noProof/>
                <w:webHidden/>
              </w:rPr>
              <w:t>89</w:t>
            </w:r>
            <w:r>
              <w:rPr>
                <w:noProof/>
                <w:webHidden/>
              </w:rPr>
              <w:fldChar w:fldCharType="end"/>
            </w:r>
          </w:hyperlink>
        </w:p>
        <w:p w14:paraId="1815256C" w14:textId="7895455C" w:rsidR="00161DDF" w:rsidRDefault="00161DDF">
          <w:pPr>
            <w:pStyle w:val="TOC3"/>
            <w:tabs>
              <w:tab w:val="left" w:pos="1320"/>
              <w:tab w:val="right" w:leader="dot" w:pos="9062"/>
            </w:tabs>
            <w:rPr>
              <w:rFonts w:eastAsiaTheme="minorEastAsia"/>
              <w:noProof/>
              <w:kern w:val="2"/>
              <w:sz w:val="24"/>
              <w:szCs w:val="24"/>
              <w:lang w:val="en-DE" w:eastAsia="en-DE"/>
              <w14:ligatures w14:val="standardContextual"/>
            </w:rPr>
          </w:pPr>
          <w:hyperlink w:anchor="_Toc216439663" w:history="1">
            <w:r w:rsidRPr="002B2A73">
              <w:rPr>
                <w:rStyle w:val="Hyperlink"/>
                <w:noProof/>
                <w:lang w:val="en-US"/>
              </w:rPr>
              <w:t>3.8.3</w:t>
            </w:r>
            <w:r>
              <w:rPr>
                <w:rFonts w:eastAsiaTheme="minorEastAsia"/>
                <w:noProof/>
                <w:kern w:val="2"/>
                <w:sz w:val="24"/>
                <w:szCs w:val="24"/>
                <w:lang w:val="en-DE" w:eastAsia="en-DE"/>
                <w14:ligatures w14:val="standardContextual"/>
              </w:rPr>
              <w:tab/>
            </w:r>
            <w:r w:rsidRPr="002B2A73">
              <w:rPr>
                <w:rStyle w:val="Hyperlink"/>
                <w:noProof/>
                <w:lang w:val="en-US"/>
              </w:rPr>
              <w:t>Flower-based Federated Learning</w:t>
            </w:r>
            <w:r>
              <w:rPr>
                <w:noProof/>
                <w:webHidden/>
              </w:rPr>
              <w:tab/>
            </w:r>
            <w:r>
              <w:rPr>
                <w:noProof/>
                <w:webHidden/>
              </w:rPr>
              <w:fldChar w:fldCharType="begin"/>
            </w:r>
            <w:r>
              <w:rPr>
                <w:noProof/>
                <w:webHidden/>
              </w:rPr>
              <w:instrText xml:space="preserve"> PAGEREF _Toc216439663 \h </w:instrText>
            </w:r>
            <w:r>
              <w:rPr>
                <w:noProof/>
                <w:webHidden/>
              </w:rPr>
            </w:r>
            <w:r>
              <w:rPr>
                <w:noProof/>
                <w:webHidden/>
              </w:rPr>
              <w:fldChar w:fldCharType="separate"/>
            </w:r>
            <w:r w:rsidR="006A0517">
              <w:rPr>
                <w:noProof/>
                <w:webHidden/>
              </w:rPr>
              <w:t>89</w:t>
            </w:r>
            <w:r>
              <w:rPr>
                <w:noProof/>
                <w:webHidden/>
              </w:rPr>
              <w:fldChar w:fldCharType="end"/>
            </w:r>
          </w:hyperlink>
        </w:p>
        <w:p w14:paraId="7E495C19" w14:textId="4924E5F2" w:rsidR="00161DDF" w:rsidRDefault="00161DDF">
          <w:pPr>
            <w:pStyle w:val="TOC2"/>
            <w:rPr>
              <w:rFonts w:eastAsiaTheme="minorEastAsia"/>
              <w:noProof/>
              <w:kern w:val="2"/>
              <w:sz w:val="24"/>
              <w:szCs w:val="24"/>
              <w:lang w:val="en-DE" w:eastAsia="en-DE"/>
              <w14:ligatures w14:val="standardContextual"/>
            </w:rPr>
          </w:pPr>
          <w:hyperlink w:anchor="_Toc216439664" w:history="1">
            <w:r w:rsidRPr="002B2A73">
              <w:rPr>
                <w:rStyle w:val="Hyperlink"/>
                <w:noProof/>
                <w:lang w:val="en-US"/>
              </w:rPr>
              <w:t>3.9</w:t>
            </w:r>
            <w:r>
              <w:rPr>
                <w:rFonts w:eastAsiaTheme="minorEastAsia"/>
                <w:noProof/>
                <w:kern w:val="2"/>
                <w:sz w:val="24"/>
                <w:szCs w:val="24"/>
                <w:lang w:val="en-DE" w:eastAsia="en-DE"/>
                <w14:ligatures w14:val="standardContextual"/>
              </w:rPr>
              <w:tab/>
            </w:r>
            <w:r w:rsidRPr="002B2A73">
              <w:rPr>
                <w:rStyle w:val="Hyperlink"/>
                <w:noProof/>
                <w:lang w:val="en-US"/>
              </w:rPr>
              <w:t>Configuration Layer</w:t>
            </w:r>
            <w:r>
              <w:rPr>
                <w:noProof/>
                <w:webHidden/>
              </w:rPr>
              <w:tab/>
            </w:r>
            <w:r>
              <w:rPr>
                <w:noProof/>
                <w:webHidden/>
              </w:rPr>
              <w:fldChar w:fldCharType="begin"/>
            </w:r>
            <w:r>
              <w:rPr>
                <w:noProof/>
                <w:webHidden/>
              </w:rPr>
              <w:instrText xml:space="preserve"> PAGEREF _Toc216439664 \h </w:instrText>
            </w:r>
            <w:r>
              <w:rPr>
                <w:noProof/>
                <w:webHidden/>
              </w:rPr>
            </w:r>
            <w:r>
              <w:rPr>
                <w:noProof/>
                <w:webHidden/>
              </w:rPr>
              <w:fldChar w:fldCharType="separate"/>
            </w:r>
            <w:r w:rsidR="006A0517">
              <w:rPr>
                <w:noProof/>
                <w:webHidden/>
              </w:rPr>
              <w:t>90</w:t>
            </w:r>
            <w:r>
              <w:rPr>
                <w:noProof/>
                <w:webHidden/>
              </w:rPr>
              <w:fldChar w:fldCharType="end"/>
            </w:r>
          </w:hyperlink>
        </w:p>
        <w:p w14:paraId="5F5F304E" w14:textId="4AF0C3F3" w:rsidR="00161DDF" w:rsidRDefault="00161DDF">
          <w:pPr>
            <w:pStyle w:val="TOC2"/>
            <w:rPr>
              <w:rFonts w:eastAsiaTheme="minorEastAsia"/>
              <w:noProof/>
              <w:kern w:val="2"/>
              <w:sz w:val="24"/>
              <w:szCs w:val="24"/>
              <w:lang w:val="en-DE" w:eastAsia="en-DE"/>
              <w14:ligatures w14:val="standardContextual"/>
            </w:rPr>
          </w:pPr>
          <w:hyperlink w:anchor="_Toc216439665" w:history="1">
            <w:r w:rsidRPr="002B2A73">
              <w:rPr>
                <w:rStyle w:val="Hyperlink"/>
                <w:noProof/>
                <w:lang w:val="en-US"/>
              </w:rPr>
              <w:t>3.10</w:t>
            </w:r>
            <w:r>
              <w:rPr>
                <w:rFonts w:eastAsiaTheme="minorEastAsia"/>
                <w:noProof/>
                <w:kern w:val="2"/>
                <w:sz w:val="24"/>
                <w:szCs w:val="24"/>
                <w:lang w:val="en-DE" w:eastAsia="en-DE"/>
                <w14:ligatures w14:val="standardContextual"/>
              </w:rPr>
              <w:tab/>
            </w:r>
            <w:r w:rsidRPr="002B2A73">
              <w:rPr>
                <w:rStyle w:val="Hyperlink"/>
                <w:noProof/>
                <w:lang w:val="en-US"/>
              </w:rPr>
              <w:t>Application Layer</w:t>
            </w:r>
            <w:r>
              <w:rPr>
                <w:noProof/>
                <w:webHidden/>
              </w:rPr>
              <w:tab/>
            </w:r>
            <w:r>
              <w:rPr>
                <w:noProof/>
                <w:webHidden/>
              </w:rPr>
              <w:fldChar w:fldCharType="begin"/>
            </w:r>
            <w:r>
              <w:rPr>
                <w:noProof/>
                <w:webHidden/>
              </w:rPr>
              <w:instrText xml:space="preserve"> PAGEREF _Toc216439665 \h </w:instrText>
            </w:r>
            <w:r>
              <w:rPr>
                <w:noProof/>
                <w:webHidden/>
              </w:rPr>
            </w:r>
            <w:r>
              <w:rPr>
                <w:noProof/>
                <w:webHidden/>
              </w:rPr>
              <w:fldChar w:fldCharType="separate"/>
            </w:r>
            <w:r w:rsidR="006A0517">
              <w:rPr>
                <w:noProof/>
                <w:webHidden/>
              </w:rPr>
              <w:t>92</w:t>
            </w:r>
            <w:r>
              <w:rPr>
                <w:noProof/>
                <w:webHidden/>
              </w:rPr>
              <w:fldChar w:fldCharType="end"/>
            </w:r>
          </w:hyperlink>
        </w:p>
        <w:p w14:paraId="61CCF8AD" w14:textId="62736406" w:rsidR="00161DDF" w:rsidRDefault="00161DDF">
          <w:pPr>
            <w:pStyle w:val="TOC2"/>
            <w:rPr>
              <w:rFonts w:eastAsiaTheme="minorEastAsia"/>
              <w:noProof/>
              <w:kern w:val="2"/>
              <w:sz w:val="24"/>
              <w:szCs w:val="24"/>
              <w:lang w:val="en-DE" w:eastAsia="en-DE"/>
              <w14:ligatures w14:val="standardContextual"/>
            </w:rPr>
          </w:pPr>
          <w:hyperlink w:anchor="_Toc216439666" w:history="1">
            <w:r w:rsidRPr="002B2A73">
              <w:rPr>
                <w:rStyle w:val="Hyperlink"/>
                <w:noProof/>
                <w:lang w:val="en-US"/>
              </w:rPr>
              <w:t>3.11</w:t>
            </w:r>
            <w:r>
              <w:rPr>
                <w:rFonts w:eastAsiaTheme="minorEastAsia"/>
                <w:noProof/>
                <w:kern w:val="2"/>
                <w:sz w:val="24"/>
                <w:szCs w:val="24"/>
                <w:lang w:val="en-DE" w:eastAsia="en-DE"/>
                <w14:ligatures w14:val="standardContextual"/>
              </w:rPr>
              <w:tab/>
            </w:r>
            <w:r w:rsidRPr="002B2A73">
              <w:rPr>
                <w:rStyle w:val="Hyperlink"/>
                <w:noProof/>
                <w:lang w:val="en-US"/>
              </w:rPr>
              <w:t>Platform Server(s)</w:t>
            </w:r>
            <w:r>
              <w:rPr>
                <w:noProof/>
                <w:webHidden/>
              </w:rPr>
              <w:tab/>
            </w:r>
            <w:r>
              <w:rPr>
                <w:noProof/>
                <w:webHidden/>
              </w:rPr>
              <w:fldChar w:fldCharType="begin"/>
            </w:r>
            <w:r>
              <w:rPr>
                <w:noProof/>
                <w:webHidden/>
              </w:rPr>
              <w:instrText xml:space="preserve"> PAGEREF _Toc216439666 \h </w:instrText>
            </w:r>
            <w:r>
              <w:rPr>
                <w:noProof/>
                <w:webHidden/>
              </w:rPr>
            </w:r>
            <w:r>
              <w:rPr>
                <w:noProof/>
                <w:webHidden/>
              </w:rPr>
              <w:fldChar w:fldCharType="separate"/>
            </w:r>
            <w:r w:rsidR="006A0517">
              <w:rPr>
                <w:noProof/>
                <w:webHidden/>
              </w:rPr>
              <w:t>93</w:t>
            </w:r>
            <w:r>
              <w:rPr>
                <w:noProof/>
                <w:webHidden/>
              </w:rPr>
              <w:fldChar w:fldCharType="end"/>
            </w:r>
          </w:hyperlink>
        </w:p>
        <w:p w14:paraId="0F6CE49C" w14:textId="1397EE61" w:rsidR="00161DDF" w:rsidRDefault="00161DDF">
          <w:pPr>
            <w:pStyle w:val="TOC2"/>
            <w:rPr>
              <w:rFonts w:eastAsiaTheme="minorEastAsia"/>
              <w:noProof/>
              <w:kern w:val="2"/>
              <w:sz w:val="24"/>
              <w:szCs w:val="24"/>
              <w:lang w:val="en-DE" w:eastAsia="en-DE"/>
              <w14:ligatures w14:val="standardContextual"/>
            </w:rPr>
          </w:pPr>
          <w:hyperlink w:anchor="_Toc216439667" w:history="1">
            <w:r w:rsidRPr="002B2A73">
              <w:rPr>
                <w:rStyle w:val="Hyperlink"/>
                <w:noProof/>
                <w:lang w:val="en-US"/>
              </w:rPr>
              <w:t>3.12</w:t>
            </w:r>
            <w:r>
              <w:rPr>
                <w:rFonts w:eastAsiaTheme="minorEastAsia"/>
                <w:noProof/>
                <w:kern w:val="2"/>
                <w:sz w:val="24"/>
                <w:szCs w:val="24"/>
                <w:lang w:val="en-DE" w:eastAsia="en-DE"/>
                <w14:ligatures w14:val="standardContextual"/>
              </w:rPr>
              <w:tab/>
            </w:r>
            <w:r w:rsidRPr="002B2A73">
              <w:rPr>
                <w:rStyle w:val="Hyperlink"/>
                <w:noProof/>
                <w:lang w:val="en-US"/>
              </w:rPr>
              <w:t>Platform Management User Interface</w:t>
            </w:r>
            <w:r>
              <w:rPr>
                <w:noProof/>
                <w:webHidden/>
              </w:rPr>
              <w:tab/>
            </w:r>
            <w:r>
              <w:rPr>
                <w:noProof/>
                <w:webHidden/>
              </w:rPr>
              <w:fldChar w:fldCharType="begin"/>
            </w:r>
            <w:r>
              <w:rPr>
                <w:noProof/>
                <w:webHidden/>
              </w:rPr>
              <w:instrText xml:space="preserve"> PAGEREF _Toc216439667 \h </w:instrText>
            </w:r>
            <w:r>
              <w:rPr>
                <w:noProof/>
                <w:webHidden/>
              </w:rPr>
            </w:r>
            <w:r>
              <w:rPr>
                <w:noProof/>
                <w:webHidden/>
              </w:rPr>
              <w:fldChar w:fldCharType="separate"/>
            </w:r>
            <w:r w:rsidR="006A0517">
              <w:rPr>
                <w:noProof/>
                <w:webHidden/>
              </w:rPr>
              <w:t>95</w:t>
            </w:r>
            <w:r>
              <w:rPr>
                <w:noProof/>
                <w:webHidden/>
              </w:rPr>
              <w:fldChar w:fldCharType="end"/>
            </w:r>
          </w:hyperlink>
        </w:p>
        <w:p w14:paraId="5F8AED64" w14:textId="1E6DA2B9" w:rsidR="00161DDF" w:rsidRDefault="00161DDF">
          <w:pPr>
            <w:pStyle w:val="TOC2"/>
            <w:rPr>
              <w:rFonts w:eastAsiaTheme="minorEastAsia"/>
              <w:noProof/>
              <w:kern w:val="2"/>
              <w:sz w:val="24"/>
              <w:szCs w:val="24"/>
              <w:lang w:val="en-DE" w:eastAsia="en-DE"/>
              <w14:ligatures w14:val="standardContextual"/>
            </w:rPr>
          </w:pPr>
          <w:hyperlink w:anchor="_Toc216439668" w:history="1">
            <w:r w:rsidRPr="002B2A73">
              <w:rPr>
                <w:rStyle w:val="Hyperlink"/>
                <w:noProof/>
                <w:lang w:val="en-US"/>
              </w:rPr>
              <w:t>3.13</w:t>
            </w:r>
            <w:r>
              <w:rPr>
                <w:rFonts w:eastAsiaTheme="minorEastAsia"/>
                <w:noProof/>
                <w:kern w:val="2"/>
                <w:sz w:val="24"/>
                <w:szCs w:val="24"/>
                <w:lang w:val="en-DE" w:eastAsia="en-DE"/>
                <w14:ligatures w14:val="standardContextual"/>
              </w:rPr>
              <w:tab/>
            </w:r>
            <w:r w:rsidRPr="002B2A73">
              <w:rPr>
                <w:rStyle w:val="Hyperlink"/>
                <w:noProof/>
                <w:lang w:val="en-US"/>
              </w:rPr>
              <w:t>Test support</w:t>
            </w:r>
            <w:r>
              <w:rPr>
                <w:noProof/>
                <w:webHidden/>
              </w:rPr>
              <w:tab/>
            </w:r>
            <w:r>
              <w:rPr>
                <w:noProof/>
                <w:webHidden/>
              </w:rPr>
              <w:fldChar w:fldCharType="begin"/>
            </w:r>
            <w:r>
              <w:rPr>
                <w:noProof/>
                <w:webHidden/>
              </w:rPr>
              <w:instrText xml:space="preserve"> PAGEREF _Toc216439668 \h </w:instrText>
            </w:r>
            <w:r>
              <w:rPr>
                <w:noProof/>
                <w:webHidden/>
              </w:rPr>
            </w:r>
            <w:r>
              <w:rPr>
                <w:noProof/>
                <w:webHidden/>
              </w:rPr>
              <w:fldChar w:fldCharType="separate"/>
            </w:r>
            <w:r w:rsidR="006A0517">
              <w:rPr>
                <w:noProof/>
                <w:webHidden/>
              </w:rPr>
              <w:t>102</w:t>
            </w:r>
            <w:r>
              <w:rPr>
                <w:noProof/>
                <w:webHidden/>
              </w:rPr>
              <w:fldChar w:fldCharType="end"/>
            </w:r>
          </w:hyperlink>
        </w:p>
        <w:p w14:paraId="6FC2026C" w14:textId="2E49D9B1" w:rsidR="00161DDF" w:rsidRDefault="00161DDF">
          <w:pPr>
            <w:pStyle w:val="TOC1"/>
            <w:rPr>
              <w:rFonts w:eastAsiaTheme="minorEastAsia"/>
              <w:noProof/>
              <w:kern w:val="2"/>
              <w:sz w:val="24"/>
              <w:szCs w:val="24"/>
              <w:lang w:val="en-DE" w:eastAsia="en-DE"/>
              <w14:ligatures w14:val="standardContextual"/>
            </w:rPr>
          </w:pPr>
          <w:hyperlink w:anchor="_Toc216439669" w:history="1">
            <w:r w:rsidRPr="002B2A73">
              <w:rPr>
                <w:rStyle w:val="Hyperlink"/>
                <w:noProof/>
                <w:lang w:val="en-US"/>
              </w:rPr>
              <w:t>4</w:t>
            </w:r>
            <w:r>
              <w:rPr>
                <w:rFonts w:eastAsiaTheme="minorEastAsia"/>
                <w:noProof/>
                <w:kern w:val="2"/>
                <w:sz w:val="24"/>
                <w:szCs w:val="24"/>
                <w:lang w:val="en-DE" w:eastAsia="en-DE"/>
                <w14:ligatures w14:val="standardContextual"/>
              </w:rPr>
              <w:tab/>
            </w:r>
            <w:r w:rsidRPr="002B2A73">
              <w:rPr>
                <w:rStyle w:val="Hyperlink"/>
                <w:noProof/>
                <w:lang w:val="en-US"/>
              </w:rPr>
              <w:t>Architectural Decisions and Constraints</w:t>
            </w:r>
            <w:r>
              <w:rPr>
                <w:noProof/>
                <w:webHidden/>
              </w:rPr>
              <w:tab/>
            </w:r>
            <w:r>
              <w:rPr>
                <w:noProof/>
                <w:webHidden/>
              </w:rPr>
              <w:fldChar w:fldCharType="begin"/>
            </w:r>
            <w:r>
              <w:rPr>
                <w:noProof/>
                <w:webHidden/>
              </w:rPr>
              <w:instrText xml:space="preserve"> PAGEREF _Toc216439669 \h </w:instrText>
            </w:r>
            <w:r>
              <w:rPr>
                <w:noProof/>
                <w:webHidden/>
              </w:rPr>
            </w:r>
            <w:r>
              <w:rPr>
                <w:noProof/>
                <w:webHidden/>
              </w:rPr>
              <w:fldChar w:fldCharType="separate"/>
            </w:r>
            <w:r w:rsidR="006A0517">
              <w:rPr>
                <w:noProof/>
                <w:webHidden/>
              </w:rPr>
              <w:t>105</w:t>
            </w:r>
            <w:r>
              <w:rPr>
                <w:noProof/>
                <w:webHidden/>
              </w:rPr>
              <w:fldChar w:fldCharType="end"/>
            </w:r>
          </w:hyperlink>
        </w:p>
        <w:p w14:paraId="00E3D50F" w14:textId="138E863D" w:rsidR="00161DDF" w:rsidRDefault="00161DDF">
          <w:pPr>
            <w:pStyle w:val="TOC1"/>
            <w:rPr>
              <w:rFonts w:eastAsiaTheme="minorEastAsia"/>
              <w:noProof/>
              <w:kern w:val="2"/>
              <w:sz w:val="24"/>
              <w:szCs w:val="24"/>
              <w:lang w:val="en-DE" w:eastAsia="en-DE"/>
              <w14:ligatures w14:val="standardContextual"/>
            </w:rPr>
          </w:pPr>
          <w:hyperlink w:anchor="_Toc216439670" w:history="1">
            <w:r w:rsidRPr="002B2A73">
              <w:rPr>
                <w:rStyle w:val="Hyperlink"/>
                <w:noProof/>
                <w:lang w:val="en-US"/>
              </w:rPr>
              <w:t>5</w:t>
            </w:r>
            <w:r>
              <w:rPr>
                <w:rFonts w:eastAsiaTheme="minorEastAsia"/>
                <w:noProof/>
                <w:kern w:val="2"/>
                <w:sz w:val="24"/>
                <w:szCs w:val="24"/>
                <w:lang w:val="en-DE" w:eastAsia="en-DE"/>
                <w14:ligatures w14:val="standardContextual"/>
              </w:rPr>
              <w:tab/>
            </w:r>
            <w:r w:rsidRPr="002B2A73">
              <w:rPr>
                <w:rStyle w:val="Hyperlink"/>
                <w:noProof/>
                <w:lang w:val="en-US"/>
              </w:rPr>
              <w:t>Asset Administration Shells</w:t>
            </w:r>
            <w:r>
              <w:rPr>
                <w:noProof/>
                <w:webHidden/>
              </w:rPr>
              <w:tab/>
            </w:r>
            <w:r>
              <w:rPr>
                <w:noProof/>
                <w:webHidden/>
              </w:rPr>
              <w:fldChar w:fldCharType="begin"/>
            </w:r>
            <w:r>
              <w:rPr>
                <w:noProof/>
                <w:webHidden/>
              </w:rPr>
              <w:instrText xml:space="preserve"> PAGEREF _Toc216439670 \h </w:instrText>
            </w:r>
            <w:r>
              <w:rPr>
                <w:noProof/>
                <w:webHidden/>
              </w:rPr>
            </w:r>
            <w:r>
              <w:rPr>
                <w:noProof/>
                <w:webHidden/>
              </w:rPr>
              <w:fldChar w:fldCharType="separate"/>
            </w:r>
            <w:r w:rsidR="006A0517">
              <w:rPr>
                <w:noProof/>
                <w:webHidden/>
              </w:rPr>
              <w:t>109</w:t>
            </w:r>
            <w:r>
              <w:rPr>
                <w:noProof/>
                <w:webHidden/>
              </w:rPr>
              <w:fldChar w:fldCharType="end"/>
            </w:r>
          </w:hyperlink>
        </w:p>
        <w:p w14:paraId="3F71629C" w14:textId="3DF04E98" w:rsidR="00161DDF" w:rsidRDefault="00161DDF">
          <w:pPr>
            <w:pStyle w:val="TOC1"/>
            <w:rPr>
              <w:rFonts w:eastAsiaTheme="minorEastAsia"/>
              <w:noProof/>
              <w:kern w:val="2"/>
              <w:sz w:val="24"/>
              <w:szCs w:val="24"/>
              <w:lang w:val="en-DE" w:eastAsia="en-DE"/>
              <w14:ligatures w14:val="standardContextual"/>
            </w:rPr>
          </w:pPr>
          <w:hyperlink w:anchor="_Toc216439671" w:history="1">
            <w:r w:rsidRPr="002B2A73">
              <w:rPr>
                <w:rStyle w:val="Hyperlink"/>
                <w:noProof/>
                <w:lang w:val="en-US"/>
              </w:rPr>
              <w:t>6</w:t>
            </w:r>
            <w:r>
              <w:rPr>
                <w:rFonts w:eastAsiaTheme="minorEastAsia"/>
                <w:noProof/>
                <w:kern w:val="2"/>
                <w:sz w:val="24"/>
                <w:szCs w:val="24"/>
                <w:lang w:val="en-DE" w:eastAsia="en-DE"/>
                <w14:ligatures w14:val="standardContextual"/>
              </w:rPr>
              <w:tab/>
            </w:r>
            <w:r w:rsidRPr="002B2A73">
              <w:rPr>
                <w:rStyle w:val="Hyperlink"/>
                <w:noProof/>
                <w:lang w:val="en-US"/>
              </w:rPr>
              <w:t>Platform Configuration</w:t>
            </w:r>
            <w:r>
              <w:rPr>
                <w:noProof/>
                <w:webHidden/>
              </w:rPr>
              <w:tab/>
            </w:r>
            <w:r>
              <w:rPr>
                <w:noProof/>
                <w:webHidden/>
              </w:rPr>
              <w:fldChar w:fldCharType="begin"/>
            </w:r>
            <w:r>
              <w:rPr>
                <w:noProof/>
                <w:webHidden/>
              </w:rPr>
              <w:instrText xml:space="preserve"> PAGEREF _Toc216439671 \h </w:instrText>
            </w:r>
            <w:r>
              <w:rPr>
                <w:noProof/>
                <w:webHidden/>
              </w:rPr>
            </w:r>
            <w:r>
              <w:rPr>
                <w:noProof/>
                <w:webHidden/>
              </w:rPr>
              <w:fldChar w:fldCharType="separate"/>
            </w:r>
            <w:r w:rsidR="006A0517">
              <w:rPr>
                <w:noProof/>
                <w:webHidden/>
              </w:rPr>
              <w:t>113</w:t>
            </w:r>
            <w:r>
              <w:rPr>
                <w:noProof/>
                <w:webHidden/>
              </w:rPr>
              <w:fldChar w:fldCharType="end"/>
            </w:r>
          </w:hyperlink>
        </w:p>
        <w:p w14:paraId="7BE0E36B" w14:textId="7DAB51CF" w:rsidR="00161DDF" w:rsidRDefault="00161DDF">
          <w:pPr>
            <w:pStyle w:val="TOC2"/>
            <w:rPr>
              <w:rFonts w:eastAsiaTheme="minorEastAsia"/>
              <w:noProof/>
              <w:kern w:val="2"/>
              <w:sz w:val="24"/>
              <w:szCs w:val="24"/>
              <w:lang w:val="en-DE" w:eastAsia="en-DE"/>
              <w14:ligatures w14:val="standardContextual"/>
            </w:rPr>
          </w:pPr>
          <w:hyperlink w:anchor="_Toc216439672" w:history="1">
            <w:r w:rsidRPr="002B2A73">
              <w:rPr>
                <w:rStyle w:val="Hyperlink"/>
                <w:noProof/>
                <w:lang w:val="en-US"/>
              </w:rPr>
              <w:t>6.1</w:t>
            </w:r>
            <w:r>
              <w:rPr>
                <w:rFonts w:eastAsiaTheme="minorEastAsia"/>
                <w:noProof/>
                <w:kern w:val="2"/>
                <w:sz w:val="24"/>
                <w:szCs w:val="24"/>
                <w:lang w:val="en-DE" w:eastAsia="en-DE"/>
                <w14:ligatures w14:val="standardContextual"/>
              </w:rPr>
              <w:tab/>
            </w:r>
            <w:r w:rsidRPr="002B2A73">
              <w:rPr>
                <w:rStyle w:val="Hyperlink"/>
                <w:noProof/>
                <w:lang w:val="en-US"/>
              </w:rPr>
              <w:t>Modeling Patterns</w:t>
            </w:r>
            <w:r>
              <w:rPr>
                <w:noProof/>
                <w:webHidden/>
              </w:rPr>
              <w:tab/>
            </w:r>
            <w:r>
              <w:rPr>
                <w:noProof/>
                <w:webHidden/>
              </w:rPr>
              <w:fldChar w:fldCharType="begin"/>
            </w:r>
            <w:r>
              <w:rPr>
                <w:noProof/>
                <w:webHidden/>
              </w:rPr>
              <w:instrText xml:space="preserve"> PAGEREF _Toc216439672 \h </w:instrText>
            </w:r>
            <w:r>
              <w:rPr>
                <w:noProof/>
                <w:webHidden/>
              </w:rPr>
            </w:r>
            <w:r>
              <w:rPr>
                <w:noProof/>
                <w:webHidden/>
              </w:rPr>
              <w:fldChar w:fldCharType="separate"/>
            </w:r>
            <w:r w:rsidR="006A0517">
              <w:rPr>
                <w:noProof/>
                <w:webHidden/>
              </w:rPr>
              <w:t>119</w:t>
            </w:r>
            <w:r>
              <w:rPr>
                <w:noProof/>
                <w:webHidden/>
              </w:rPr>
              <w:fldChar w:fldCharType="end"/>
            </w:r>
          </w:hyperlink>
        </w:p>
        <w:p w14:paraId="7D8188FD" w14:textId="1683FE0D" w:rsidR="00161DDF" w:rsidRDefault="00161DDF">
          <w:pPr>
            <w:pStyle w:val="TOC2"/>
            <w:rPr>
              <w:rFonts w:eastAsiaTheme="minorEastAsia"/>
              <w:noProof/>
              <w:kern w:val="2"/>
              <w:sz w:val="24"/>
              <w:szCs w:val="24"/>
              <w:lang w:val="en-DE" w:eastAsia="en-DE"/>
              <w14:ligatures w14:val="standardContextual"/>
            </w:rPr>
          </w:pPr>
          <w:hyperlink w:anchor="_Toc216439673" w:history="1">
            <w:r w:rsidRPr="002B2A73">
              <w:rPr>
                <w:rStyle w:val="Hyperlink"/>
                <w:noProof/>
                <w:lang w:val="en-US"/>
              </w:rPr>
              <w:t>6.2</w:t>
            </w:r>
            <w:r>
              <w:rPr>
                <w:rFonts w:eastAsiaTheme="minorEastAsia"/>
                <w:noProof/>
                <w:kern w:val="2"/>
                <w:sz w:val="24"/>
                <w:szCs w:val="24"/>
                <w:lang w:val="en-DE" w:eastAsia="en-DE"/>
                <w14:ligatures w14:val="standardContextual"/>
              </w:rPr>
              <w:tab/>
            </w:r>
            <w:r w:rsidRPr="002B2A73">
              <w:rPr>
                <w:rStyle w:val="Hyperlink"/>
                <w:noProof/>
                <w:lang w:val="en-US"/>
              </w:rPr>
              <w:t>Configuration Model Structure</w:t>
            </w:r>
            <w:r>
              <w:rPr>
                <w:noProof/>
                <w:webHidden/>
              </w:rPr>
              <w:tab/>
            </w:r>
            <w:r>
              <w:rPr>
                <w:noProof/>
                <w:webHidden/>
              </w:rPr>
              <w:fldChar w:fldCharType="begin"/>
            </w:r>
            <w:r>
              <w:rPr>
                <w:noProof/>
                <w:webHidden/>
              </w:rPr>
              <w:instrText xml:space="preserve"> PAGEREF _Toc216439673 \h </w:instrText>
            </w:r>
            <w:r>
              <w:rPr>
                <w:noProof/>
                <w:webHidden/>
              </w:rPr>
            </w:r>
            <w:r>
              <w:rPr>
                <w:noProof/>
                <w:webHidden/>
              </w:rPr>
              <w:fldChar w:fldCharType="separate"/>
            </w:r>
            <w:r w:rsidR="006A0517">
              <w:rPr>
                <w:noProof/>
                <w:webHidden/>
              </w:rPr>
              <w:t>124</w:t>
            </w:r>
            <w:r>
              <w:rPr>
                <w:noProof/>
                <w:webHidden/>
              </w:rPr>
              <w:fldChar w:fldCharType="end"/>
            </w:r>
          </w:hyperlink>
        </w:p>
        <w:p w14:paraId="6D713B55" w14:textId="3D5B9BE6" w:rsidR="00161DDF" w:rsidRDefault="00161DDF">
          <w:pPr>
            <w:pStyle w:val="TOC2"/>
            <w:rPr>
              <w:rFonts w:eastAsiaTheme="minorEastAsia"/>
              <w:noProof/>
              <w:kern w:val="2"/>
              <w:sz w:val="24"/>
              <w:szCs w:val="24"/>
              <w:lang w:val="en-DE" w:eastAsia="en-DE"/>
              <w14:ligatures w14:val="standardContextual"/>
            </w:rPr>
          </w:pPr>
          <w:hyperlink w:anchor="_Toc216439674" w:history="1">
            <w:r w:rsidRPr="002B2A73">
              <w:rPr>
                <w:rStyle w:val="Hyperlink"/>
                <w:noProof/>
                <w:lang w:val="en-US"/>
              </w:rPr>
              <w:t>6.3</w:t>
            </w:r>
            <w:r>
              <w:rPr>
                <w:rFonts w:eastAsiaTheme="minorEastAsia"/>
                <w:noProof/>
                <w:kern w:val="2"/>
                <w:sz w:val="24"/>
                <w:szCs w:val="24"/>
                <w:lang w:val="en-DE" w:eastAsia="en-DE"/>
                <w14:ligatures w14:val="standardContextual"/>
              </w:rPr>
              <w:tab/>
            </w:r>
            <w:r w:rsidRPr="002B2A73">
              <w:rPr>
                <w:rStyle w:val="Hyperlink"/>
                <w:noProof/>
                <w:lang w:val="en-US"/>
              </w:rPr>
              <w:t>Support for Standardized Connectors/Protocols</w:t>
            </w:r>
            <w:r>
              <w:rPr>
                <w:noProof/>
                <w:webHidden/>
              </w:rPr>
              <w:tab/>
            </w:r>
            <w:r>
              <w:rPr>
                <w:noProof/>
                <w:webHidden/>
              </w:rPr>
              <w:fldChar w:fldCharType="begin"/>
            </w:r>
            <w:r>
              <w:rPr>
                <w:noProof/>
                <w:webHidden/>
              </w:rPr>
              <w:instrText xml:space="preserve"> PAGEREF _Toc216439674 \h </w:instrText>
            </w:r>
            <w:r>
              <w:rPr>
                <w:noProof/>
                <w:webHidden/>
              </w:rPr>
            </w:r>
            <w:r>
              <w:rPr>
                <w:noProof/>
                <w:webHidden/>
              </w:rPr>
              <w:fldChar w:fldCharType="separate"/>
            </w:r>
            <w:r w:rsidR="006A0517">
              <w:rPr>
                <w:noProof/>
                <w:webHidden/>
              </w:rPr>
              <w:t>125</w:t>
            </w:r>
            <w:r>
              <w:rPr>
                <w:noProof/>
                <w:webHidden/>
              </w:rPr>
              <w:fldChar w:fldCharType="end"/>
            </w:r>
          </w:hyperlink>
        </w:p>
        <w:p w14:paraId="2BFE1B99" w14:textId="74F03163" w:rsidR="00161DDF" w:rsidRDefault="00161DDF">
          <w:pPr>
            <w:pStyle w:val="TOC2"/>
            <w:rPr>
              <w:rFonts w:eastAsiaTheme="minorEastAsia"/>
              <w:noProof/>
              <w:kern w:val="2"/>
              <w:sz w:val="24"/>
              <w:szCs w:val="24"/>
              <w:lang w:val="en-DE" w:eastAsia="en-DE"/>
              <w14:ligatures w14:val="standardContextual"/>
            </w:rPr>
          </w:pPr>
          <w:hyperlink w:anchor="_Toc216439675" w:history="1">
            <w:r w:rsidRPr="002B2A73">
              <w:rPr>
                <w:rStyle w:val="Hyperlink"/>
                <w:noProof/>
                <w:lang w:val="en-US"/>
              </w:rPr>
              <w:t>6.4</w:t>
            </w:r>
            <w:r>
              <w:rPr>
                <w:rFonts w:eastAsiaTheme="minorEastAsia"/>
                <w:noProof/>
                <w:kern w:val="2"/>
                <w:sz w:val="24"/>
                <w:szCs w:val="24"/>
                <w:lang w:val="en-DE" w:eastAsia="en-DE"/>
                <w14:ligatures w14:val="standardContextual"/>
              </w:rPr>
              <w:tab/>
            </w:r>
            <w:r w:rsidRPr="002B2A73">
              <w:rPr>
                <w:rStyle w:val="Hyperlink"/>
                <w:noProof/>
                <w:lang w:val="en-US"/>
              </w:rPr>
              <w:t>Selected Configuration Elements</w:t>
            </w:r>
            <w:r>
              <w:rPr>
                <w:noProof/>
                <w:webHidden/>
              </w:rPr>
              <w:tab/>
            </w:r>
            <w:r>
              <w:rPr>
                <w:noProof/>
                <w:webHidden/>
              </w:rPr>
              <w:fldChar w:fldCharType="begin"/>
            </w:r>
            <w:r>
              <w:rPr>
                <w:noProof/>
                <w:webHidden/>
              </w:rPr>
              <w:instrText xml:space="preserve"> PAGEREF _Toc216439675 \h </w:instrText>
            </w:r>
            <w:r>
              <w:rPr>
                <w:noProof/>
                <w:webHidden/>
              </w:rPr>
            </w:r>
            <w:r>
              <w:rPr>
                <w:noProof/>
                <w:webHidden/>
              </w:rPr>
              <w:fldChar w:fldCharType="separate"/>
            </w:r>
            <w:r w:rsidR="006A0517">
              <w:rPr>
                <w:noProof/>
                <w:webHidden/>
              </w:rPr>
              <w:t>126</w:t>
            </w:r>
            <w:r>
              <w:rPr>
                <w:noProof/>
                <w:webHidden/>
              </w:rPr>
              <w:fldChar w:fldCharType="end"/>
            </w:r>
          </w:hyperlink>
        </w:p>
        <w:p w14:paraId="4E758FD4" w14:textId="46F45A2F" w:rsidR="00161DDF" w:rsidRDefault="00161DDF">
          <w:pPr>
            <w:pStyle w:val="TOC2"/>
            <w:rPr>
              <w:rFonts w:eastAsiaTheme="minorEastAsia"/>
              <w:noProof/>
              <w:kern w:val="2"/>
              <w:sz w:val="24"/>
              <w:szCs w:val="24"/>
              <w:lang w:val="en-DE" w:eastAsia="en-DE"/>
              <w14:ligatures w14:val="standardContextual"/>
            </w:rPr>
          </w:pPr>
          <w:hyperlink w:anchor="_Toc216439676" w:history="1">
            <w:r w:rsidRPr="002B2A73">
              <w:rPr>
                <w:rStyle w:val="Hyperlink"/>
                <w:noProof/>
                <w:lang w:val="en-US"/>
              </w:rPr>
              <w:t>6.5</w:t>
            </w:r>
            <w:r>
              <w:rPr>
                <w:rFonts w:eastAsiaTheme="minorEastAsia"/>
                <w:noProof/>
                <w:kern w:val="2"/>
                <w:sz w:val="24"/>
                <w:szCs w:val="24"/>
                <w:lang w:val="en-DE" w:eastAsia="en-DE"/>
                <w14:ligatures w14:val="standardContextual"/>
              </w:rPr>
              <w:tab/>
            </w:r>
            <w:r w:rsidRPr="002B2A73">
              <w:rPr>
                <w:rStyle w:val="Hyperlink"/>
                <w:noProof/>
                <w:lang w:val="en-US"/>
              </w:rPr>
              <w:t>Platform Instantiation Process</w:t>
            </w:r>
            <w:r>
              <w:rPr>
                <w:noProof/>
                <w:webHidden/>
              </w:rPr>
              <w:tab/>
            </w:r>
            <w:r>
              <w:rPr>
                <w:noProof/>
                <w:webHidden/>
              </w:rPr>
              <w:fldChar w:fldCharType="begin"/>
            </w:r>
            <w:r>
              <w:rPr>
                <w:noProof/>
                <w:webHidden/>
              </w:rPr>
              <w:instrText xml:space="preserve"> PAGEREF _Toc216439676 \h </w:instrText>
            </w:r>
            <w:r>
              <w:rPr>
                <w:noProof/>
                <w:webHidden/>
              </w:rPr>
            </w:r>
            <w:r>
              <w:rPr>
                <w:noProof/>
                <w:webHidden/>
              </w:rPr>
              <w:fldChar w:fldCharType="separate"/>
            </w:r>
            <w:r w:rsidR="006A0517">
              <w:rPr>
                <w:noProof/>
                <w:webHidden/>
              </w:rPr>
              <w:t>126</w:t>
            </w:r>
            <w:r>
              <w:rPr>
                <w:noProof/>
                <w:webHidden/>
              </w:rPr>
              <w:fldChar w:fldCharType="end"/>
            </w:r>
          </w:hyperlink>
        </w:p>
        <w:p w14:paraId="0F1B8A4A" w14:textId="253B5B74" w:rsidR="00161DDF" w:rsidRDefault="00161DDF">
          <w:pPr>
            <w:pStyle w:val="TOC2"/>
            <w:rPr>
              <w:rFonts w:eastAsiaTheme="minorEastAsia"/>
              <w:noProof/>
              <w:kern w:val="2"/>
              <w:sz w:val="24"/>
              <w:szCs w:val="24"/>
              <w:lang w:val="en-DE" w:eastAsia="en-DE"/>
              <w14:ligatures w14:val="standardContextual"/>
            </w:rPr>
          </w:pPr>
          <w:hyperlink w:anchor="_Toc216439677" w:history="1">
            <w:r w:rsidRPr="002B2A73">
              <w:rPr>
                <w:rStyle w:val="Hyperlink"/>
                <w:noProof/>
                <w:lang w:val="en-US"/>
              </w:rPr>
              <w:t>6.6</w:t>
            </w:r>
            <w:r>
              <w:rPr>
                <w:rFonts w:eastAsiaTheme="minorEastAsia"/>
                <w:noProof/>
                <w:kern w:val="2"/>
                <w:sz w:val="24"/>
                <w:szCs w:val="24"/>
                <w:lang w:val="en-DE" w:eastAsia="en-DE"/>
                <w14:ligatures w14:val="standardContextual"/>
              </w:rPr>
              <w:tab/>
            </w:r>
            <w:r w:rsidRPr="002B2A73">
              <w:rPr>
                <w:rStyle w:val="Hyperlink"/>
                <w:noProof/>
                <w:lang w:val="en-US"/>
              </w:rPr>
              <w:t>Container Instantiation</w:t>
            </w:r>
            <w:r>
              <w:rPr>
                <w:noProof/>
                <w:webHidden/>
              </w:rPr>
              <w:tab/>
            </w:r>
            <w:r>
              <w:rPr>
                <w:noProof/>
                <w:webHidden/>
              </w:rPr>
              <w:fldChar w:fldCharType="begin"/>
            </w:r>
            <w:r>
              <w:rPr>
                <w:noProof/>
                <w:webHidden/>
              </w:rPr>
              <w:instrText xml:space="preserve"> PAGEREF _Toc216439677 \h </w:instrText>
            </w:r>
            <w:r>
              <w:rPr>
                <w:noProof/>
                <w:webHidden/>
              </w:rPr>
            </w:r>
            <w:r>
              <w:rPr>
                <w:noProof/>
                <w:webHidden/>
              </w:rPr>
              <w:fldChar w:fldCharType="separate"/>
            </w:r>
            <w:r w:rsidR="006A0517">
              <w:rPr>
                <w:noProof/>
                <w:webHidden/>
              </w:rPr>
              <w:t>129</w:t>
            </w:r>
            <w:r>
              <w:rPr>
                <w:noProof/>
                <w:webHidden/>
              </w:rPr>
              <w:fldChar w:fldCharType="end"/>
            </w:r>
          </w:hyperlink>
        </w:p>
        <w:p w14:paraId="2E94FD4B" w14:textId="60442432" w:rsidR="00161DDF" w:rsidRDefault="00161DDF">
          <w:pPr>
            <w:pStyle w:val="TOC2"/>
            <w:rPr>
              <w:rFonts w:eastAsiaTheme="minorEastAsia"/>
              <w:noProof/>
              <w:kern w:val="2"/>
              <w:sz w:val="24"/>
              <w:szCs w:val="24"/>
              <w:lang w:val="en-DE" w:eastAsia="en-DE"/>
              <w14:ligatures w14:val="standardContextual"/>
            </w:rPr>
          </w:pPr>
          <w:hyperlink w:anchor="_Toc216439678" w:history="1">
            <w:r w:rsidRPr="002B2A73">
              <w:rPr>
                <w:rStyle w:val="Hyperlink"/>
                <w:noProof/>
                <w:lang w:val="en-US"/>
              </w:rPr>
              <w:t>6.7</w:t>
            </w:r>
            <w:r>
              <w:rPr>
                <w:rFonts w:eastAsiaTheme="minorEastAsia"/>
                <w:noProof/>
                <w:kern w:val="2"/>
                <w:sz w:val="24"/>
                <w:szCs w:val="24"/>
                <w:lang w:val="en-DE" w:eastAsia="en-DE"/>
                <w14:ligatures w14:val="standardContextual"/>
              </w:rPr>
              <w:tab/>
            </w:r>
            <w:r w:rsidRPr="002B2A73">
              <w:rPr>
                <w:rStyle w:val="Hyperlink"/>
                <w:noProof/>
                <w:lang w:val="en-US"/>
              </w:rPr>
              <w:t>Example Applications</w:t>
            </w:r>
            <w:r>
              <w:rPr>
                <w:noProof/>
                <w:webHidden/>
              </w:rPr>
              <w:tab/>
            </w:r>
            <w:r>
              <w:rPr>
                <w:noProof/>
                <w:webHidden/>
              </w:rPr>
              <w:fldChar w:fldCharType="begin"/>
            </w:r>
            <w:r>
              <w:rPr>
                <w:noProof/>
                <w:webHidden/>
              </w:rPr>
              <w:instrText xml:space="preserve"> PAGEREF _Toc216439678 \h </w:instrText>
            </w:r>
            <w:r>
              <w:rPr>
                <w:noProof/>
                <w:webHidden/>
              </w:rPr>
            </w:r>
            <w:r>
              <w:rPr>
                <w:noProof/>
                <w:webHidden/>
              </w:rPr>
              <w:fldChar w:fldCharType="separate"/>
            </w:r>
            <w:r w:rsidR="006A0517">
              <w:rPr>
                <w:noProof/>
                <w:webHidden/>
              </w:rPr>
              <w:t>133</w:t>
            </w:r>
            <w:r>
              <w:rPr>
                <w:noProof/>
                <w:webHidden/>
              </w:rPr>
              <w:fldChar w:fldCharType="end"/>
            </w:r>
          </w:hyperlink>
        </w:p>
        <w:p w14:paraId="24C5F9DE" w14:textId="3A3E49E0" w:rsidR="00161DDF" w:rsidRDefault="00161DDF">
          <w:pPr>
            <w:pStyle w:val="TOC2"/>
            <w:rPr>
              <w:rFonts w:eastAsiaTheme="minorEastAsia"/>
              <w:noProof/>
              <w:kern w:val="2"/>
              <w:sz w:val="24"/>
              <w:szCs w:val="24"/>
              <w:lang w:val="en-DE" w:eastAsia="en-DE"/>
              <w14:ligatures w14:val="standardContextual"/>
            </w:rPr>
          </w:pPr>
          <w:hyperlink w:anchor="_Toc216439679" w:history="1">
            <w:r w:rsidRPr="002B2A73">
              <w:rPr>
                <w:rStyle w:val="Hyperlink"/>
                <w:noProof/>
                <w:lang w:val="en-US"/>
              </w:rPr>
              <w:t>6.8</w:t>
            </w:r>
            <w:r>
              <w:rPr>
                <w:rFonts w:eastAsiaTheme="minorEastAsia"/>
                <w:noProof/>
                <w:kern w:val="2"/>
                <w:sz w:val="24"/>
                <w:szCs w:val="24"/>
                <w:lang w:val="en-DE" w:eastAsia="en-DE"/>
                <w14:ligatures w14:val="standardContextual"/>
              </w:rPr>
              <w:tab/>
            </w:r>
            <w:r w:rsidRPr="002B2A73">
              <w:rPr>
                <w:rStyle w:val="Hyperlink"/>
                <w:noProof/>
                <w:lang w:val="en-US"/>
              </w:rPr>
              <w:t>Creating an Application</w:t>
            </w:r>
            <w:r>
              <w:rPr>
                <w:noProof/>
                <w:webHidden/>
              </w:rPr>
              <w:tab/>
            </w:r>
            <w:r>
              <w:rPr>
                <w:noProof/>
                <w:webHidden/>
              </w:rPr>
              <w:fldChar w:fldCharType="begin"/>
            </w:r>
            <w:r>
              <w:rPr>
                <w:noProof/>
                <w:webHidden/>
              </w:rPr>
              <w:instrText xml:space="preserve"> PAGEREF _Toc216439679 \h </w:instrText>
            </w:r>
            <w:r>
              <w:rPr>
                <w:noProof/>
                <w:webHidden/>
              </w:rPr>
            </w:r>
            <w:r>
              <w:rPr>
                <w:noProof/>
                <w:webHidden/>
              </w:rPr>
              <w:fldChar w:fldCharType="separate"/>
            </w:r>
            <w:r w:rsidR="006A0517">
              <w:rPr>
                <w:noProof/>
                <w:webHidden/>
              </w:rPr>
              <w:t>136</w:t>
            </w:r>
            <w:r>
              <w:rPr>
                <w:noProof/>
                <w:webHidden/>
              </w:rPr>
              <w:fldChar w:fldCharType="end"/>
            </w:r>
          </w:hyperlink>
        </w:p>
        <w:p w14:paraId="5A0F8866" w14:textId="0C7241BA" w:rsidR="00161DDF" w:rsidRDefault="00161DDF">
          <w:pPr>
            <w:pStyle w:val="TOC2"/>
            <w:rPr>
              <w:rFonts w:eastAsiaTheme="minorEastAsia"/>
              <w:noProof/>
              <w:kern w:val="2"/>
              <w:sz w:val="24"/>
              <w:szCs w:val="24"/>
              <w:lang w:val="en-DE" w:eastAsia="en-DE"/>
              <w14:ligatures w14:val="standardContextual"/>
            </w:rPr>
          </w:pPr>
          <w:hyperlink w:anchor="_Toc216439680" w:history="1">
            <w:r w:rsidRPr="002B2A73">
              <w:rPr>
                <w:rStyle w:val="Hyperlink"/>
                <w:noProof/>
                <w:lang w:val="en-US"/>
              </w:rPr>
              <w:t>6.9</w:t>
            </w:r>
            <w:r>
              <w:rPr>
                <w:rFonts w:eastAsiaTheme="minorEastAsia"/>
                <w:noProof/>
                <w:kern w:val="2"/>
                <w:sz w:val="24"/>
                <w:szCs w:val="24"/>
                <w:lang w:val="en-DE" w:eastAsia="en-DE"/>
                <w14:ligatures w14:val="standardContextual"/>
              </w:rPr>
              <w:tab/>
            </w:r>
            <w:r w:rsidRPr="002B2A73">
              <w:rPr>
                <w:rStyle w:val="Hyperlink"/>
                <w:noProof/>
                <w:lang w:val="en-US"/>
              </w:rPr>
              <w:t>Project Structures</w:t>
            </w:r>
            <w:r>
              <w:rPr>
                <w:noProof/>
                <w:webHidden/>
              </w:rPr>
              <w:tab/>
            </w:r>
            <w:r>
              <w:rPr>
                <w:noProof/>
                <w:webHidden/>
              </w:rPr>
              <w:fldChar w:fldCharType="begin"/>
            </w:r>
            <w:r>
              <w:rPr>
                <w:noProof/>
                <w:webHidden/>
              </w:rPr>
              <w:instrText xml:space="preserve"> PAGEREF _Toc216439680 \h </w:instrText>
            </w:r>
            <w:r>
              <w:rPr>
                <w:noProof/>
                <w:webHidden/>
              </w:rPr>
            </w:r>
            <w:r>
              <w:rPr>
                <w:noProof/>
                <w:webHidden/>
              </w:rPr>
              <w:fldChar w:fldCharType="separate"/>
            </w:r>
            <w:r w:rsidR="006A0517">
              <w:rPr>
                <w:noProof/>
                <w:webHidden/>
              </w:rPr>
              <w:t>138</w:t>
            </w:r>
            <w:r>
              <w:rPr>
                <w:noProof/>
                <w:webHidden/>
              </w:rPr>
              <w:fldChar w:fldCharType="end"/>
            </w:r>
          </w:hyperlink>
        </w:p>
        <w:p w14:paraId="20F08739" w14:textId="1BA0F86D" w:rsidR="00161DDF" w:rsidRDefault="00161DDF">
          <w:pPr>
            <w:pStyle w:val="TOC2"/>
            <w:rPr>
              <w:rFonts w:eastAsiaTheme="minorEastAsia"/>
              <w:noProof/>
              <w:kern w:val="2"/>
              <w:sz w:val="24"/>
              <w:szCs w:val="24"/>
              <w:lang w:val="en-DE" w:eastAsia="en-DE"/>
              <w14:ligatures w14:val="standardContextual"/>
            </w:rPr>
          </w:pPr>
          <w:hyperlink w:anchor="_Toc216439681" w:history="1">
            <w:r w:rsidRPr="002B2A73">
              <w:rPr>
                <w:rStyle w:val="Hyperlink"/>
                <w:noProof/>
                <w:lang w:val="en-US"/>
              </w:rPr>
              <w:t>6.10</w:t>
            </w:r>
            <w:r>
              <w:rPr>
                <w:rFonts w:eastAsiaTheme="minorEastAsia"/>
                <w:noProof/>
                <w:kern w:val="2"/>
                <w:sz w:val="24"/>
                <w:szCs w:val="24"/>
                <w:lang w:val="en-DE" w:eastAsia="en-DE"/>
                <w14:ligatures w14:val="standardContextual"/>
              </w:rPr>
              <w:tab/>
            </w:r>
            <w:r w:rsidRPr="002B2A73">
              <w:rPr>
                <w:rStyle w:val="Hyperlink"/>
                <w:noProof/>
                <w:lang w:val="en-US"/>
              </w:rPr>
              <w:t>Default Build Sequences</w:t>
            </w:r>
            <w:r>
              <w:rPr>
                <w:noProof/>
                <w:webHidden/>
              </w:rPr>
              <w:tab/>
            </w:r>
            <w:r>
              <w:rPr>
                <w:noProof/>
                <w:webHidden/>
              </w:rPr>
              <w:fldChar w:fldCharType="begin"/>
            </w:r>
            <w:r>
              <w:rPr>
                <w:noProof/>
                <w:webHidden/>
              </w:rPr>
              <w:instrText xml:space="preserve"> PAGEREF _Toc216439681 \h </w:instrText>
            </w:r>
            <w:r>
              <w:rPr>
                <w:noProof/>
                <w:webHidden/>
              </w:rPr>
            </w:r>
            <w:r>
              <w:rPr>
                <w:noProof/>
                <w:webHidden/>
              </w:rPr>
              <w:fldChar w:fldCharType="separate"/>
            </w:r>
            <w:r w:rsidR="006A0517">
              <w:rPr>
                <w:noProof/>
                <w:webHidden/>
              </w:rPr>
              <w:t>142</w:t>
            </w:r>
            <w:r>
              <w:rPr>
                <w:noProof/>
                <w:webHidden/>
              </w:rPr>
              <w:fldChar w:fldCharType="end"/>
            </w:r>
          </w:hyperlink>
        </w:p>
        <w:p w14:paraId="46806B33" w14:textId="571D1899" w:rsidR="00161DDF" w:rsidRDefault="00161DDF">
          <w:pPr>
            <w:pStyle w:val="TOC2"/>
            <w:rPr>
              <w:rFonts w:eastAsiaTheme="minorEastAsia"/>
              <w:noProof/>
              <w:kern w:val="2"/>
              <w:sz w:val="24"/>
              <w:szCs w:val="24"/>
              <w:lang w:val="en-DE" w:eastAsia="en-DE"/>
              <w14:ligatures w14:val="standardContextual"/>
            </w:rPr>
          </w:pPr>
          <w:hyperlink w:anchor="_Toc216439682" w:history="1">
            <w:r w:rsidRPr="002B2A73">
              <w:rPr>
                <w:rStyle w:val="Hyperlink"/>
                <w:noProof/>
                <w:lang w:val="en-US"/>
              </w:rPr>
              <w:t>6.11</w:t>
            </w:r>
            <w:r>
              <w:rPr>
                <w:rFonts w:eastAsiaTheme="minorEastAsia"/>
                <w:noProof/>
                <w:kern w:val="2"/>
                <w:sz w:val="24"/>
                <w:szCs w:val="24"/>
                <w:lang w:val="en-DE" w:eastAsia="en-DE"/>
                <w14:ligatures w14:val="standardContextual"/>
              </w:rPr>
              <w:tab/>
            </w:r>
            <w:r w:rsidRPr="002B2A73">
              <w:rPr>
                <w:rStyle w:val="Hyperlink"/>
                <w:noProof/>
                <w:lang w:val="en-US"/>
              </w:rPr>
              <w:t>Service Realization Rules and Considerations</w:t>
            </w:r>
            <w:r>
              <w:rPr>
                <w:noProof/>
                <w:webHidden/>
              </w:rPr>
              <w:tab/>
            </w:r>
            <w:r>
              <w:rPr>
                <w:noProof/>
                <w:webHidden/>
              </w:rPr>
              <w:fldChar w:fldCharType="begin"/>
            </w:r>
            <w:r>
              <w:rPr>
                <w:noProof/>
                <w:webHidden/>
              </w:rPr>
              <w:instrText xml:space="preserve"> PAGEREF _Toc216439682 \h </w:instrText>
            </w:r>
            <w:r>
              <w:rPr>
                <w:noProof/>
                <w:webHidden/>
              </w:rPr>
            </w:r>
            <w:r>
              <w:rPr>
                <w:noProof/>
                <w:webHidden/>
              </w:rPr>
              <w:fldChar w:fldCharType="separate"/>
            </w:r>
            <w:r w:rsidR="006A0517">
              <w:rPr>
                <w:noProof/>
                <w:webHidden/>
              </w:rPr>
              <w:t>143</w:t>
            </w:r>
            <w:r>
              <w:rPr>
                <w:noProof/>
                <w:webHidden/>
              </w:rPr>
              <w:fldChar w:fldCharType="end"/>
            </w:r>
          </w:hyperlink>
        </w:p>
        <w:p w14:paraId="479D6708" w14:textId="1395C193" w:rsidR="00161DDF" w:rsidRDefault="00161DDF">
          <w:pPr>
            <w:pStyle w:val="TOC1"/>
            <w:rPr>
              <w:rFonts w:eastAsiaTheme="minorEastAsia"/>
              <w:noProof/>
              <w:kern w:val="2"/>
              <w:sz w:val="24"/>
              <w:szCs w:val="24"/>
              <w:lang w:val="en-DE" w:eastAsia="en-DE"/>
              <w14:ligatures w14:val="standardContextual"/>
            </w:rPr>
          </w:pPr>
          <w:hyperlink w:anchor="_Toc216439683" w:history="1">
            <w:r w:rsidRPr="002B2A73">
              <w:rPr>
                <w:rStyle w:val="Hyperlink"/>
                <w:noProof/>
                <w:lang w:val="en-US"/>
              </w:rPr>
              <w:t>7</w:t>
            </w:r>
            <w:r>
              <w:rPr>
                <w:rFonts w:eastAsiaTheme="minorEastAsia"/>
                <w:noProof/>
                <w:kern w:val="2"/>
                <w:sz w:val="24"/>
                <w:szCs w:val="24"/>
                <w:lang w:val="en-DE" w:eastAsia="en-DE"/>
                <w14:ligatures w14:val="standardContextual"/>
              </w:rPr>
              <w:tab/>
            </w:r>
            <w:r w:rsidRPr="002B2A73">
              <w:rPr>
                <w:rStyle w:val="Hyperlink"/>
                <w:noProof/>
                <w:lang w:val="en-US"/>
              </w:rPr>
              <w:t>Implementation</w:t>
            </w:r>
            <w:r>
              <w:rPr>
                <w:noProof/>
                <w:webHidden/>
              </w:rPr>
              <w:tab/>
            </w:r>
            <w:r>
              <w:rPr>
                <w:noProof/>
                <w:webHidden/>
              </w:rPr>
              <w:fldChar w:fldCharType="begin"/>
            </w:r>
            <w:r>
              <w:rPr>
                <w:noProof/>
                <w:webHidden/>
              </w:rPr>
              <w:instrText xml:space="preserve"> PAGEREF _Toc216439683 \h </w:instrText>
            </w:r>
            <w:r>
              <w:rPr>
                <w:noProof/>
                <w:webHidden/>
              </w:rPr>
            </w:r>
            <w:r>
              <w:rPr>
                <w:noProof/>
                <w:webHidden/>
              </w:rPr>
              <w:fldChar w:fldCharType="separate"/>
            </w:r>
            <w:r w:rsidR="006A0517">
              <w:rPr>
                <w:noProof/>
                <w:webHidden/>
              </w:rPr>
              <w:t>147</w:t>
            </w:r>
            <w:r>
              <w:rPr>
                <w:noProof/>
                <w:webHidden/>
              </w:rPr>
              <w:fldChar w:fldCharType="end"/>
            </w:r>
          </w:hyperlink>
        </w:p>
        <w:p w14:paraId="7C868022" w14:textId="0ED854A3" w:rsidR="00161DDF" w:rsidRDefault="00161DDF">
          <w:pPr>
            <w:pStyle w:val="TOC2"/>
            <w:rPr>
              <w:rFonts w:eastAsiaTheme="minorEastAsia"/>
              <w:noProof/>
              <w:kern w:val="2"/>
              <w:sz w:val="24"/>
              <w:szCs w:val="24"/>
              <w:lang w:val="en-DE" w:eastAsia="en-DE"/>
              <w14:ligatures w14:val="standardContextual"/>
            </w:rPr>
          </w:pPr>
          <w:hyperlink w:anchor="_Toc216439684" w:history="1">
            <w:r w:rsidRPr="002B2A73">
              <w:rPr>
                <w:rStyle w:val="Hyperlink"/>
                <w:noProof/>
                <w:lang w:val="en-US"/>
              </w:rPr>
              <w:t>7.1</w:t>
            </w:r>
            <w:r>
              <w:rPr>
                <w:rFonts w:eastAsiaTheme="minorEastAsia"/>
                <w:noProof/>
                <w:kern w:val="2"/>
                <w:sz w:val="24"/>
                <w:szCs w:val="24"/>
                <w:lang w:val="en-DE" w:eastAsia="en-DE"/>
                <w14:ligatures w14:val="standardContextual"/>
              </w:rPr>
              <w:tab/>
            </w:r>
            <w:r w:rsidRPr="002B2A73">
              <w:rPr>
                <w:rStyle w:val="Hyperlink"/>
                <w:noProof/>
                <w:lang w:val="en-US"/>
              </w:rPr>
              <w:t>Implementation Decisions</w:t>
            </w:r>
            <w:r>
              <w:rPr>
                <w:noProof/>
                <w:webHidden/>
              </w:rPr>
              <w:tab/>
            </w:r>
            <w:r>
              <w:rPr>
                <w:noProof/>
                <w:webHidden/>
              </w:rPr>
              <w:fldChar w:fldCharType="begin"/>
            </w:r>
            <w:r>
              <w:rPr>
                <w:noProof/>
                <w:webHidden/>
              </w:rPr>
              <w:instrText xml:space="preserve"> PAGEREF _Toc216439684 \h </w:instrText>
            </w:r>
            <w:r>
              <w:rPr>
                <w:noProof/>
                <w:webHidden/>
              </w:rPr>
            </w:r>
            <w:r>
              <w:rPr>
                <w:noProof/>
                <w:webHidden/>
              </w:rPr>
              <w:fldChar w:fldCharType="separate"/>
            </w:r>
            <w:r w:rsidR="006A0517">
              <w:rPr>
                <w:noProof/>
                <w:webHidden/>
              </w:rPr>
              <w:t>147</w:t>
            </w:r>
            <w:r>
              <w:rPr>
                <w:noProof/>
                <w:webHidden/>
              </w:rPr>
              <w:fldChar w:fldCharType="end"/>
            </w:r>
          </w:hyperlink>
        </w:p>
        <w:p w14:paraId="4EEE9D93" w14:textId="039573BC" w:rsidR="00161DDF" w:rsidRDefault="00161DDF">
          <w:pPr>
            <w:pStyle w:val="TOC2"/>
            <w:rPr>
              <w:rFonts w:eastAsiaTheme="minorEastAsia"/>
              <w:noProof/>
              <w:kern w:val="2"/>
              <w:sz w:val="24"/>
              <w:szCs w:val="24"/>
              <w:lang w:val="en-DE" w:eastAsia="en-DE"/>
              <w14:ligatures w14:val="standardContextual"/>
            </w:rPr>
          </w:pPr>
          <w:hyperlink w:anchor="_Toc216439685" w:history="1">
            <w:r w:rsidRPr="002B2A73">
              <w:rPr>
                <w:rStyle w:val="Hyperlink"/>
                <w:noProof/>
                <w:lang w:val="en-US"/>
              </w:rPr>
              <w:t>7.2</w:t>
            </w:r>
            <w:r>
              <w:rPr>
                <w:rFonts w:eastAsiaTheme="minorEastAsia"/>
                <w:noProof/>
                <w:kern w:val="2"/>
                <w:sz w:val="24"/>
                <w:szCs w:val="24"/>
                <w:lang w:val="en-DE" w:eastAsia="en-DE"/>
                <w14:ligatures w14:val="standardContextual"/>
              </w:rPr>
              <w:tab/>
            </w:r>
            <w:r w:rsidRPr="002B2A73">
              <w:rPr>
                <w:rStyle w:val="Hyperlink"/>
                <w:noProof/>
                <w:lang w:val="en-US"/>
              </w:rPr>
              <w:t>Obtaining the Platform</w:t>
            </w:r>
            <w:r>
              <w:rPr>
                <w:noProof/>
                <w:webHidden/>
              </w:rPr>
              <w:tab/>
            </w:r>
            <w:r>
              <w:rPr>
                <w:noProof/>
                <w:webHidden/>
              </w:rPr>
              <w:fldChar w:fldCharType="begin"/>
            </w:r>
            <w:r>
              <w:rPr>
                <w:noProof/>
                <w:webHidden/>
              </w:rPr>
              <w:instrText xml:space="preserve"> PAGEREF _Toc216439685 \h </w:instrText>
            </w:r>
            <w:r>
              <w:rPr>
                <w:noProof/>
                <w:webHidden/>
              </w:rPr>
            </w:r>
            <w:r>
              <w:rPr>
                <w:noProof/>
                <w:webHidden/>
              </w:rPr>
              <w:fldChar w:fldCharType="separate"/>
            </w:r>
            <w:r w:rsidR="006A0517">
              <w:rPr>
                <w:noProof/>
                <w:webHidden/>
              </w:rPr>
              <w:t>150</w:t>
            </w:r>
            <w:r>
              <w:rPr>
                <w:noProof/>
                <w:webHidden/>
              </w:rPr>
              <w:fldChar w:fldCharType="end"/>
            </w:r>
          </w:hyperlink>
        </w:p>
        <w:p w14:paraId="331FE8BE" w14:textId="7FD9EEE3" w:rsidR="00161DDF" w:rsidRDefault="00161DDF">
          <w:pPr>
            <w:pStyle w:val="TOC2"/>
            <w:rPr>
              <w:rFonts w:eastAsiaTheme="minorEastAsia"/>
              <w:noProof/>
              <w:kern w:val="2"/>
              <w:sz w:val="24"/>
              <w:szCs w:val="24"/>
              <w:lang w:val="en-DE" w:eastAsia="en-DE"/>
              <w14:ligatures w14:val="standardContextual"/>
            </w:rPr>
          </w:pPr>
          <w:hyperlink w:anchor="_Toc216439686" w:history="1">
            <w:r w:rsidRPr="002B2A73">
              <w:rPr>
                <w:rStyle w:val="Hyperlink"/>
                <w:noProof/>
                <w:lang w:val="en-US"/>
              </w:rPr>
              <w:t>7.3</w:t>
            </w:r>
            <w:r>
              <w:rPr>
                <w:rFonts w:eastAsiaTheme="minorEastAsia"/>
                <w:noProof/>
                <w:kern w:val="2"/>
                <w:sz w:val="24"/>
                <w:szCs w:val="24"/>
                <w:lang w:val="en-DE" w:eastAsia="en-DE"/>
                <w14:ligatures w14:val="standardContextual"/>
              </w:rPr>
              <w:tab/>
            </w:r>
            <w:r w:rsidRPr="002B2A73">
              <w:rPr>
                <w:rStyle w:val="Hyperlink"/>
                <w:noProof/>
                <w:lang w:val="en-US"/>
              </w:rPr>
              <w:t>Compiling the Platform</w:t>
            </w:r>
            <w:r>
              <w:rPr>
                <w:noProof/>
                <w:webHidden/>
              </w:rPr>
              <w:tab/>
            </w:r>
            <w:r>
              <w:rPr>
                <w:noProof/>
                <w:webHidden/>
              </w:rPr>
              <w:fldChar w:fldCharType="begin"/>
            </w:r>
            <w:r>
              <w:rPr>
                <w:noProof/>
                <w:webHidden/>
              </w:rPr>
              <w:instrText xml:space="preserve"> PAGEREF _Toc216439686 \h </w:instrText>
            </w:r>
            <w:r>
              <w:rPr>
                <w:noProof/>
                <w:webHidden/>
              </w:rPr>
            </w:r>
            <w:r>
              <w:rPr>
                <w:noProof/>
                <w:webHidden/>
              </w:rPr>
              <w:fldChar w:fldCharType="separate"/>
            </w:r>
            <w:r w:rsidR="006A0517">
              <w:rPr>
                <w:noProof/>
                <w:webHidden/>
              </w:rPr>
              <w:t>150</w:t>
            </w:r>
            <w:r>
              <w:rPr>
                <w:noProof/>
                <w:webHidden/>
              </w:rPr>
              <w:fldChar w:fldCharType="end"/>
            </w:r>
          </w:hyperlink>
        </w:p>
        <w:p w14:paraId="6A30A0C8" w14:textId="4F73BA8E" w:rsidR="00161DDF" w:rsidRDefault="00161DDF">
          <w:pPr>
            <w:pStyle w:val="TOC2"/>
            <w:rPr>
              <w:rFonts w:eastAsiaTheme="minorEastAsia"/>
              <w:noProof/>
              <w:kern w:val="2"/>
              <w:sz w:val="24"/>
              <w:szCs w:val="24"/>
              <w:lang w:val="en-DE" w:eastAsia="en-DE"/>
              <w14:ligatures w14:val="standardContextual"/>
            </w:rPr>
          </w:pPr>
          <w:hyperlink w:anchor="_Toc216439687" w:history="1">
            <w:r w:rsidRPr="002B2A73">
              <w:rPr>
                <w:rStyle w:val="Hyperlink"/>
                <w:noProof/>
                <w:lang w:val="en-US"/>
              </w:rPr>
              <w:t>7.4</w:t>
            </w:r>
            <w:r>
              <w:rPr>
                <w:rFonts w:eastAsiaTheme="minorEastAsia"/>
                <w:noProof/>
                <w:kern w:val="2"/>
                <w:sz w:val="24"/>
                <w:szCs w:val="24"/>
                <w:lang w:val="en-DE" w:eastAsia="en-DE"/>
                <w14:ligatures w14:val="standardContextual"/>
              </w:rPr>
              <w:tab/>
            </w:r>
            <w:r w:rsidRPr="002B2A73">
              <w:rPr>
                <w:rStyle w:val="Hyperlink"/>
                <w:noProof/>
                <w:lang w:val="en-US"/>
              </w:rPr>
              <w:t>Installing and Using the Platform</w:t>
            </w:r>
            <w:r>
              <w:rPr>
                <w:noProof/>
                <w:webHidden/>
              </w:rPr>
              <w:tab/>
            </w:r>
            <w:r>
              <w:rPr>
                <w:noProof/>
                <w:webHidden/>
              </w:rPr>
              <w:fldChar w:fldCharType="begin"/>
            </w:r>
            <w:r>
              <w:rPr>
                <w:noProof/>
                <w:webHidden/>
              </w:rPr>
              <w:instrText xml:space="preserve"> PAGEREF _Toc216439687 \h </w:instrText>
            </w:r>
            <w:r>
              <w:rPr>
                <w:noProof/>
                <w:webHidden/>
              </w:rPr>
            </w:r>
            <w:r>
              <w:rPr>
                <w:noProof/>
                <w:webHidden/>
              </w:rPr>
              <w:fldChar w:fldCharType="separate"/>
            </w:r>
            <w:r w:rsidR="006A0517">
              <w:rPr>
                <w:noProof/>
                <w:webHidden/>
              </w:rPr>
              <w:t>154</w:t>
            </w:r>
            <w:r>
              <w:rPr>
                <w:noProof/>
                <w:webHidden/>
              </w:rPr>
              <w:fldChar w:fldCharType="end"/>
            </w:r>
          </w:hyperlink>
        </w:p>
        <w:p w14:paraId="6694F7BD" w14:textId="2219316F" w:rsidR="00161DDF" w:rsidRDefault="00161DDF">
          <w:pPr>
            <w:pStyle w:val="TOC2"/>
            <w:rPr>
              <w:rFonts w:eastAsiaTheme="minorEastAsia"/>
              <w:noProof/>
              <w:kern w:val="2"/>
              <w:sz w:val="24"/>
              <w:szCs w:val="24"/>
              <w:lang w:val="en-DE" w:eastAsia="en-DE"/>
              <w14:ligatures w14:val="standardContextual"/>
            </w:rPr>
          </w:pPr>
          <w:hyperlink w:anchor="_Toc216439688" w:history="1">
            <w:r w:rsidRPr="002B2A73">
              <w:rPr>
                <w:rStyle w:val="Hyperlink"/>
                <w:noProof/>
                <w:lang w:val="en-US"/>
              </w:rPr>
              <w:t>7.5</w:t>
            </w:r>
            <w:r>
              <w:rPr>
                <w:rFonts w:eastAsiaTheme="minorEastAsia"/>
                <w:noProof/>
                <w:kern w:val="2"/>
                <w:sz w:val="24"/>
                <w:szCs w:val="24"/>
                <w:lang w:val="en-DE" w:eastAsia="en-DE"/>
                <w14:ligatures w14:val="standardContextual"/>
              </w:rPr>
              <w:tab/>
            </w:r>
            <w:r w:rsidRPr="002B2A73">
              <w:rPr>
                <w:rStyle w:val="Hyperlink"/>
                <w:noProof/>
                <w:lang w:val="en-US"/>
              </w:rPr>
              <w:t>Environment for Testing and Evaluating the Platform/Applications</w:t>
            </w:r>
            <w:r>
              <w:rPr>
                <w:noProof/>
                <w:webHidden/>
              </w:rPr>
              <w:tab/>
            </w:r>
            <w:r>
              <w:rPr>
                <w:noProof/>
                <w:webHidden/>
              </w:rPr>
              <w:fldChar w:fldCharType="begin"/>
            </w:r>
            <w:r>
              <w:rPr>
                <w:noProof/>
                <w:webHidden/>
              </w:rPr>
              <w:instrText xml:space="preserve"> PAGEREF _Toc216439688 \h </w:instrText>
            </w:r>
            <w:r>
              <w:rPr>
                <w:noProof/>
                <w:webHidden/>
              </w:rPr>
            </w:r>
            <w:r>
              <w:rPr>
                <w:noProof/>
                <w:webHidden/>
              </w:rPr>
              <w:fldChar w:fldCharType="separate"/>
            </w:r>
            <w:r w:rsidR="006A0517">
              <w:rPr>
                <w:noProof/>
                <w:webHidden/>
              </w:rPr>
              <w:t>155</w:t>
            </w:r>
            <w:r>
              <w:rPr>
                <w:noProof/>
                <w:webHidden/>
              </w:rPr>
              <w:fldChar w:fldCharType="end"/>
            </w:r>
          </w:hyperlink>
        </w:p>
        <w:p w14:paraId="7BF0FAC1" w14:textId="3D96C1F2" w:rsidR="00161DDF" w:rsidRDefault="00161DDF">
          <w:pPr>
            <w:pStyle w:val="TOC1"/>
            <w:rPr>
              <w:rFonts w:eastAsiaTheme="minorEastAsia"/>
              <w:noProof/>
              <w:kern w:val="2"/>
              <w:sz w:val="24"/>
              <w:szCs w:val="24"/>
              <w:lang w:val="en-DE" w:eastAsia="en-DE"/>
              <w14:ligatures w14:val="standardContextual"/>
            </w:rPr>
          </w:pPr>
          <w:hyperlink w:anchor="_Toc216439689" w:history="1">
            <w:r w:rsidRPr="002B2A73">
              <w:rPr>
                <w:rStyle w:val="Hyperlink"/>
                <w:noProof/>
                <w:lang w:val="en-US"/>
              </w:rPr>
              <w:t>8</w:t>
            </w:r>
            <w:r>
              <w:rPr>
                <w:rFonts w:eastAsiaTheme="minorEastAsia"/>
                <w:noProof/>
                <w:kern w:val="2"/>
                <w:sz w:val="24"/>
                <w:szCs w:val="24"/>
                <w:lang w:val="en-DE" w:eastAsia="en-DE"/>
                <w14:ligatures w14:val="standardContextual"/>
              </w:rPr>
              <w:tab/>
            </w:r>
            <w:r w:rsidRPr="002B2A73">
              <w:rPr>
                <w:rStyle w:val="Hyperlink"/>
                <w:noProof/>
                <w:lang w:val="en-US"/>
              </w:rPr>
              <w:t>Summary &amp; Conclusions</w:t>
            </w:r>
            <w:r>
              <w:rPr>
                <w:noProof/>
                <w:webHidden/>
              </w:rPr>
              <w:tab/>
            </w:r>
            <w:r>
              <w:rPr>
                <w:noProof/>
                <w:webHidden/>
              </w:rPr>
              <w:fldChar w:fldCharType="begin"/>
            </w:r>
            <w:r>
              <w:rPr>
                <w:noProof/>
                <w:webHidden/>
              </w:rPr>
              <w:instrText xml:space="preserve"> PAGEREF _Toc216439689 \h </w:instrText>
            </w:r>
            <w:r>
              <w:rPr>
                <w:noProof/>
                <w:webHidden/>
              </w:rPr>
            </w:r>
            <w:r>
              <w:rPr>
                <w:noProof/>
                <w:webHidden/>
              </w:rPr>
              <w:fldChar w:fldCharType="separate"/>
            </w:r>
            <w:r w:rsidR="006A0517">
              <w:rPr>
                <w:noProof/>
                <w:webHidden/>
              </w:rPr>
              <w:t>158</w:t>
            </w:r>
            <w:r>
              <w:rPr>
                <w:noProof/>
                <w:webHidden/>
              </w:rPr>
              <w:fldChar w:fldCharType="end"/>
            </w:r>
          </w:hyperlink>
        </w:p>
        <w:p w14:paraId="66D0A9EF" w14:textId="6E18650C" w:rsidR="00161DDF" w:rsidRDefault="00161DDF">
          <w:pPr>
            <w:pStyle w:val="TOC1"/>
            <w:rPr>
              <w:rFonts w:eastAsiaTheme="minorEastAsia"/>
              <w:noProof/>
              <w:kern w:val="2"/>
              <w:sz w:val="24"/>
              <w:szCs w:val="24"/>
              <w:lang w:val="en-DE" w:eastAsia="en-DE"/>
              <w14:ligatures w14:val="standardContextual"/>
            </w:rPr>
          </w:pPr>
          <w:hyperlink w:anchor="_Toc216439690" w:history="1">
            <w:r w:rsidRPr="002B2A73">
              <w:rPr>
                <w:rStyle w:val="Hyperlink"/>
                <w:noProof/>
                <w:lang w:val="en-US"/>
              </w:rPr>
              <w:t>9</w:t>
            </w:r>
            <w:r>
              <w:rPr>
                <w:rFonts w:eastAsiaTheme="minorEastAsia"/>
                <w:noProof/>
                <w:kern w:val="2"/>
                <w:sz w:val="24"/>
                <w:szCs w:val="24"/>
                <w:lang w:val="en-DE" w:eastAsia="en-DE"/>
                <w14:ligatures w14:val="standardContextual"/>
              </w:rPr>
              <w:tab/>
            </w:r>
            <w:r w:rsidRPr="002B2A73">
              <w:rPr>
                <w:rStyle w:val="Hyperlink"/>
                <w:noProof/>
                <w:lang w:val="en-US"/>
              </w:rPr>
              <w:t>References</w:t>
            </w:r>
            <w:r>
              <w:rPr>
                <w:noProof/>
                <w:webHidden/>
              </w:rPr>
              <w:tab/>
            </w:r>
            <w:r>
              <w:rPr>
                <w:noProof/>
                <w:webHidden/>
              </w:rPr>
              <w:fldChar w:fldCharType="begin"/>
            </w:r>
            <w:r>
              <w:rPr>
                <w:noProof/>
                <w:webHidden/>
              </w:rPr>
              <w:instrText xml:space="preserve"> PAGEREF _Toc216439690 \h </w:instrText>
            </w:r>
            <w:r>
              <w:rPr>
                <w:noProof/>
                <w:webHidden/>
              </w:rPr>
            </w:r>
            <w:r>
              <w:rPr>
                <w:noProof/>
                <w:webHidden/>
              </w:rPr>
              <w:fldChar w:fldCharType="separate"/>
            </w:r>
            <w:r w:rsidR="006A0517">
              <w:rPr>
                <w:noProof/>
                <w:webHidden/>
              </w:rPr>
              <w:t>159</w:t>
            </w:r>
            <w:r>
              <w:rPr>
                <w:noProof/>
                <w:webHidden/>
              </w:rPr>
              <w:fldChar w:fldCharType="end"/>
            </w:r>
          </w:hyperlink>
        </w:p>
        <w:p w14:paraId="1C7FE666" w14:textId="6E141E59"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1" w:name="_Ref57033231"/>
      <w:bookmarkStart w:id="2" w:name="_Toc216439626"/>
      <w:r w:rsidRPr="003D662E">
        <w:rPr>
          <w:lang w:val="en-US"/>
        </w:rPr>
        <w:lastRenderedPageBreak/>
        <w:t>Introduction</w:t>
      </w:r>
      <w:bookmarkEnd w:id="1"/>
      <w:bookmarkEnd w:id="2"/>
    </w:p>
    <w:p w14:paraId="597C0FC6" w14:textId="44400826" w:rsidR="00BA7B7E" w:rsidRPr="003D662E" w:rsidRDefault="004A7B38" w:rsidP="00BA7B7E">
      <w:pPr>
        <w:pStyle w:val="Heading2"/>
        <w:rPr>
          <w:lang w:val="en-US"/>
        </w:rPr>
      </w:pPr>
      <w:bookmarkStart w:id="3" w:name="_Toc216439627"/>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3"/>
    </w:p>
    <w:p w14:paraId="7157D54C" w14:textId="34099D88" w:rsidR="000A6563"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007E06F0">
        <w:rPr>
          <w:lang w:val="en-US"/>
        </w:rPr>
        <w:t xml:space="preserve"> [</w:t>
      </w:r>
      <w:r w:rsidR="00A54202">
        <w:rPr>
          <w:lang w:val="en-GB"/>
        </w:rPr>
        <w:t>ESA+25</w:t>
      </w:r>
      <w:r w:rsidR="007E06F0">
        <w:rPr>
          <w:lang w:val="en-GB"/>
        </w:rPr>
        <w:t>]</w:t>
      </w:r>
      <w:r w:rsidRPr="003D662E">
        <w:rPr>
          <w:lang w:val="en-US"/>
        </w:rPr>
        <w:t xml:space="preserve">. </w:t>
      </w:r>
    </w:p>
    <w:p w14:paraId="243122A0" w14:textId="786EBE25" w:rsidR="00BA7B7E" w:rsidRPr="003D662E" w:rsidRDefault="000A6563" w:rsidP="00BA7B7E">
      <w:pPr>
        <w:autoSpaceDE w:val="0"/>
        <w:autoSpaceDN w:val="0"/>
        <w:adjustRightInd w:val="0"/>
        <w:spacing w:line="240" w:lineRule="auto"/>
        <w:jc w:val="both"/>
        <w:rPr>
          <w:lang w:val="en-US"/>
        </w:rPr>
      </w:pPr>
      <w:r>
        <w:rPr>
          <w:lang w:val="en-US"/>
        </w:rPr>
        <w:t>We understand the term platform as a coherently integrated set of software frameworks or libraries to allow for and enable the execution of user-defined apps, here, in the domain of Industry 4.0</w:t>
      </w:r>
      <w:r w:rsidR="00B51FA6">
        <w:rPr>
          <w:lang w:val="en-US"/>
        </w:rPr>
        <w:t xml:space="preserve"> [</w:t>
      </w:r>
      <w:r w:rsidR="00A54202">
        <w:rPr>
          <w:lang w:val="en-US"/>
        </w:rPr>
        <w:t>EN23</w:t>
      </w:r>
      <w:r w:rsidR="00B51FA6">
        <w:rPr>
          <w:lang w:val="en-US"/>
        </w:rPr>
        <w:t>]</w:t>
      </w:r>
      <w:r>
        <w:rPr>
          <w:lang w:val="en-US"/>
        </w:rPr>
        <w:t>. A platform may support distributed execution of the apps, may be installed in a cloud, locally on-premise or in a hybrid form exploiting the edge-cloud continuum.</w:t>
      </w:r>
    </w:p>
    <w:p w14:paraId="6AF8C463" w14:textId="40042BFD" w:rsidR="002551BB" w:rsidRPr="003D662E" w:rsidRDefault="00A473EF" w:rsidP="00262BA4">
      <w:pPr>
        <w:autoSpaceDE w:val="0"/>
        <w:autoSpaceDN w:val="0"/>
        <w:adjustRightInd w:val="0"/>
        <w:spacing w:line="240" w:lineRule="auto"/>
        <w:jc w:val="both"/>
        <w:rPr>
          <w:lang w:val="en-US"/>
        </w:rPr>
      </w:pPr>
      <w:r>
        <w:rPr>
          <w:lang w:val="en-US"/>
        </w:rPr>
        <w:t xml:space="preserve">The oktoflow platform was created in the context of the </w:t>
      </w:r>
      <w:r w:rsidR="002551BB" w:rsidRPr="003D662E">
        <w:rPr>
          <w:lang w:val="en-US"/>
        </w:rPr>
        <w:t>BMWi-funded</w:t>
      </w:r>
      <w:r w:rsidR="002551BB" w:rsidRPr="003D662E">
        <w:rPr>
          <w:rStyle w:val="FootnoteReference"/>
        </w:rPr>
        <w:footnoteReference w:id="2"/>
      </w:r>
      <w:r w:rsidR="002551BB" w:rsidRPr="003D662E">
        <w:rPr>
          <w:lang w:val="en-US"/>
        </w:rPr>
        <w:t xml:space="preserve"> project IIP-Ecosphere</w:t>
      </w:r>
      <w:r>
        <w:rPr>
          <w:lang w:val="en-US"/>
        </w:rPr>
        <w:t xml:space="preserve">, which purused the vision of enabling </w:t>
      </w:r>
      <w:r w:rsidR="002551BB" w:rsidRPr="003D662E">
        <w:rPr>
          <w:lang w:val="en-US"/>
        </w:rPr>
        <w:t>innovations in the area of industrial production based on connected, intelligent and autonomous system</w:t>
      </w:r>
      <w:r w:rsidR="00196CDD" w:rsidRPr="003D662E">
        <w:rPr>
          <w:lang w:val="en-US"/>
        </w:rPr>
        <w:t>s</w:t>
      </w:r>
      <w:r w:rsidR="002551BB"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002551BB"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002551BB" w:rsidRPr="003D662E">
        <w:rPr>
          <w:lang w:val="en-US"/>
        </w:rPr>
        <w:t xml:space="preserve"> core activity in IIP-Ecosphere </w:t>
      </w:r>
      <w:r w:rsidR="00EF68DB">
        <w:rPr>
          <w:lang w:val="en-US"/>
        </w:rPr>
        <w:t>wa</w:t>
      </w:r>
      <w:r w:rsidR="002551BB"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C801A1">
        <w:rPr>
          <w:lang w:val="en-US"/>
        </w:rPr>
        <w:t xml:space="preserve"> This platform, oktoflow, became in BMFTR DATIpilot </w:t>
      </w:r>
      <w:r w:rsidR="006B5B8F">
        <w:rPr>
          <w:lang w:val="en-US"/>
        </w:rPr>
        <w:t>R</w:t>
      </w:r>
      <w:r w:rsidR="00C801A1">
        <w:rPr>
          <w:lang w:val="en-US"/>
        </w:rPr>
        <w:t>e</w:t>
      </w:r>
      <w:r w:rsidR="006B5B8F">
        <w:rPr>
          <w:lang w:val="en-US"/>
        </w:rPr>
        <w:t>G</w:t>
      </w:r>
      <w:r w:rsidR="00C801A1">
        <w:rPr>
          <w:lang w:val="en-US"/>
        </w:rPr>
        <w:t>a</w:t>
      </w:r>
      <w:r w:rsidR="006B5B8F">
        <w:rPr>
          <w:lang w:val="en-US"/>
        </w:rPr>
        <w:t>P</w:t>
      </w:r>
      <w:r w:rsidR="006B5B8F">
        <w:rPr>
          <w:rStyle w:val="FootnoteReference"/>
          <w:lang w:val="en-US"/>
        </w:rPr>
        <w:footnoteReference w:id="3"/>
      </w:r>
      <w:r w:rsidR="006B5B8F">
        <w:rPr>
          <w:lang w:val="en-US"/>
        </w:rPr>
        <w:t xml:space="preserve"> in 2025 </w:t>
      </w:r>
      <w:r w:rsidR="00C801A1">
        <w:rPr>
          <w:lang w:val="en-US"/>
        </w:rPr>
        <w:t xml:space="preserve"> the technological innovation core for energy applications in the industrial context.</w:t>
      </w:r>
    </w:p>
    <w:p w14:paraId="6F50D1FA" w14:textId="6635D264" w:rsidR="004E26E4" w:rsidRPr="003D662E" w:rsidRDefault="00262BA4" w:rsidP="00262BA4">
      <w:pPr>
        <w:spacing w:after="120"/>
        <w:jc w:val="both"/>
        <w:rPr>
          <w:lang w:val="en-US"/>
        </w:rPr>
      </w:pPr>
      <w:r w:rsidRPr="003D662E">
        <w:rPr>
          <w:lang w:val="en-US"/>
        </w:rPr>
        <w:t>Towards the design of such a platform, we analyzed in [</w:t>
      </w:r>
      <w:r w:rsidR="00226B2B" w:rsidRPr="00226B2B">
        <w:rPr>
          <w:rFonts w:ascii="Calibri" w:hAnsi="Calibri" w:cs="Calibri"/>
          <w:color w:val="222222"/>
          <w:lang w:val="en-GB"/>
        </w:rPr>
        <w:t>SEA+20</w:t>
      </w:r>
      <w:r w:rsidR="00706FB9">
        <w:rPr>
          <w:lang w:val="en-US"/>
        </w:rPr>
        <w:t xml:space="preserve">, </w:t>
      </w:r>
      <w:r w:rsidR="00A54202">
        <w:rPr>
          <w:lang w:val="en-GB"/>
        </w:rPr>
        <w:t>ESA+25</w:t>
      </w:r>
      <w:r w:rsidRPr="003D662E">
        <w:rPr>
          <w:lang w:val="en-US"/>
        </w:rPr>
        <w:t xml:space="preserve">] </w:t>
      </w:r>
      <w:r w:rsidR="00F04C93">
        <w:rPr>
          <w:lang w:val="en-US"/>
        </w:rPr>
        <w:t xml:space="preserve">more than 40 research IIoT platforms and </w:t>
      </w:r>
      <w:r w:rsidR="00BA7B7E" w:rsidRPr="003D662E">
        <w:rPr>
          <w:lang w:val="en-US"/>
        </w:rPr>
        <w:t xml:space="preserve">21 </w:t>
      </w:r>
      <w:r w:rsidR="00F04C93">
        <w:rPr>
          <w:lang w:val="en-US"/>
        </w:rPr>
        <w:t xml:space="preserve">industrial </w:t>
      </w:r>
      <w:r w:rsidR="00BA7B7E" w:rsidRPr="003D662E">
        <w:rPr>
          <w:lang w:val="en-US"/>
        </w:rPr>
        <w:t>IIoT platforms with specific relevan</w:t>
      </w:r>
      <w:r w:rsidRPr="003D662E">
        <w:rPr>
          <w:lang w:val="en-US"/>
        </w:rPr>
        <w:t>ce to IIP-Ecosphere</w:t>
      </w:r>
      <w:r w:rsidR="00F04C93">
        <w:rPr>
          <w:lang w:val="en-US"/>
        </w:rPr>
        <w:t>.</w:t>
      </w:r>
      <w:r w:rsidRPr="003D662E">
        <w:rPr>
          <w:lang w:val="en-US"/>
        </w:rPr>
        <w:t xml:space="preserve"> </w:t>
      </w:r>
      <w:r w:rsidR="00F04C93">
        <w:rPr>
          <w:lang w:val="en-US"/>
        </w:rPr>
        <w:t>I</w:t>
      </w:r>
      <w:r w:rsidRPr="003D662E">
        <w:rPr>
          <w:lang w:val="en-US"/>
        </w:rPr>
        <w:t>n [</w:t>
      </w:r>
      <w:r w:rsidR="00821E85">
        <w:rPr>
          <w:lang w:val="en-GB"/>
        </w:rPr>
        <w:t>SSE21</w:t>
      </w:r>
      <w:r w:rsidRPr="003D662E">
        <w:rPr>
          <w:lang w:val="en-US"/>
        </w:rPr>
        <w:t xml:space="preserve">, </w:t>
      </w:r>
      <w:r w:rsidR="00821E85">
        <w:rPr>
          <w:lang w:val="en-GB"/>
        </w:rPr>
        <w:t>ESA+21</w:t>
      </w:r>
      <w:r w:rsidRPr="003D662E">
        <w:rPr>
          <w:lang w:val="en-US"/>
        </w:rPr>
        <w:t>]</w:t>
      </w:r>
      <w:r w:rsidR="00F04C93">
        <w:rPr>
          <w:lang w:val="en-US"/>
        </w:rPr>
        <w:t>, we discussed</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00D57F0F">
        <w:rPr>
          <w:lang w:val="en-US"/>
        </w:rPr>
        <w:t xml:space="preserve"> [</w:t>
      </w:r>
      <w:r w:rsidR="00A54202">
        <w:rPr>
          <w:lang w:val="en-US"/>
        </w:rPr>
        <w:t>ESS22</w:t>
      </w:r>
      <w:r w:rsidR="00D57F0F">
        <w:rPr>
          <w:lang w:val="en-US"/>
        </w:rPr>
        <w:t>]</w:t>
      </w:r>
      <w:r w:rsidRPr="003D662E">
        <w:rPr>
          <w:lang w:val="en-US"/>
        </w:rPr>
        <w:t xml:space="preserve">. </w:t>
      </w:r>
      <w:r w:rsidR="00D724E1" w:rsidRPr="003D662E">
        <w:rPr>
          <w:lang w:val="en-US"/>
        </w:rPr>
        <w:t>T</w:t>
      </w:r>
      <w:r w:rsidR="001E1B71" w:rsidRPr="003D662E">
        <w:rPr>
          <w:lang w:val="en-US"/>
        </w:rPr>
        <w:t xml:space="preserve">he resulting platform </w:t>
      </w:r>
      <w:r w:rsidR="006811E2">
        <w:rPr>
          <w:lang w:val="en-US"/>
        </w:rPr>
        <w:t xml:space="preserve">design </w:t>
      </w:r>
      <w:r w:rsidR="001E1B71" w:rsidRPr="003D662E">
        <w:rPr>
          <w:lang w:val="en-US"/>
        </w:rPr>
        <w:t>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226B2B" w:rsidRPr="00226B2B">
        <w:rPr>
          <w:rFonts w:ascii="Calibri" w:hAnsi="Calibri" w:cs="Calibri"/>
          <w:color w:val="222222"/>
          <w:lang w:val="en-GB"/>
        </w:rPr>
        <w:t>SEA+20</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w:t>
      </w:r>
      <w:r w:rsidR="00106004">
        <w:rPr>
          <w:lang w:val="en-US"/>
        </w:rPr>
        <w:t xml:space="preserve">To a certain extend, this also covers the need of openly integrating various solutions into the platform using different mechanisms. </w:t>
      </w:r>
      <w:r w:rsidR="00501072" w:rsidRPr="003D662E">
        <w:rPr>
          <w:lang w:val="en-US"/>
        </w:rPr>
        <w:t xml:space="preserve">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3E12A5">
        <w:rPr>
          <w:lang w:val="en-US"/>
        </w:rPr>
        <w:t xml:space="preserve"> [</w:t>
      </w:r>
      <w:r w:rsidR="00A54202">
        <w:rPr>
          <w:lang w:val="en-GB"/>
        </w:rPr>
        <w:t>ESA+25</w:t>
      </w:r>
      <w:r w:rsidR="003E12A5">
        <w:rPr>
          <w:lang w:val="en-US"/>
        </w:rPr>
        <w:t>]</w:t>
      </w:r>
      <w:r w:rsidR="000F17B5" w:rsidRPr="003D662E">
        <w:rPr>
          <w:lang w:val="en-US"/>
        </w:rPr>
        <w:t>.</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821E85">
        <w:rPr>
          <w:lang w:val="en-GB"/>
        </w:rPr>
        <w:t>SSE21</w:t>
      </w:r>
      <w:r w:rsidR="004E26E4" w:rsidRPr="003D662E">
        <w:rPr>
          <w:lang w:val="en-US"/>
        </w:rPr>
        <w:t xml:space="preserve">, </w:t>
      </w:r>
      <w:r w:rsidR="00821E85">
        <w:rPr>
          <w:lang w:val="en-GB"/>
        </w:rPr>
        <w:t>ESA+21</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One relevant I</w:t>
      </w:r>
      <w:r w:rsidR="008A7809">
        <w:rPr>
          <w:lang w:val="en-US"/>
        </w:rPr>
        <w:t xml:space="preserve">ndustry </w:t>
      </w:r>
      <w:r w:rsidR="00C92B85" w:rsidRPr="003D662E">
        <w:rPr>
          <w:lang w:val="en-US"/>
        </w:rPr>
        <w:t xml:space="preserve">4.0 standard to </w:t>
      </w:r>
      <w:r w:rsidR="008A7809">
        <w:rPr>
          <w:lang w:val="en-US"/>
        </w:rPr>
        <w:t xml:space="preserve">use and to </w:t>
      </w:r>
      <w:r w:rsidR="00C92B85" w:rsidRPr="003D662E">
        <w:rPr>
          <w:lang w:val="en-US"/>
        </w:rPr>
        <w:t xml:space="preserve">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E8480C">
        <w:rPr>
          <w:lang w:val="en-US"/>
        </w:rPr>
        <w:t xml:space="preserve">IIP-Ecosphere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 xml:space="preserve">platform also emphasized the need to directly communicate with production machines, in particular, to utilize edge devices </w:t>
      </w:r>
      <w:r w:rsidR="00DE5CA7">
        <w:rPr>
          <w:lang w:val="en-US"/>
        </w:rPr>
        <w:t xml:space="preserve">as compute resources </w:t>
      </w:r>
      <w:r w:rsidR="00072CE4" w:rsidRPr="003D662E">
        <w:rPr>
          <w:lang w:val="en-US"/>
        </w:rPr>
        <w:t>and, if feasible, cloud technology</w:t>
      </w:r>
      <w:r w:rsidR="00C461C4" w:rsidRPr="003D662E">
        <w:rPr>
          <w:lang w:val="en-US"/>
        </w:rPr>
        <w:t xml:space="preserve">. This re-shaped the character of the envisioned platform from a purely virtual to a mixed-virtual platform with </w:t>
      </w:r>
      <w:r w:rsidR="00132AD9" w:rsidRPr="003D662E">
        <w:rPr>
          <w:lang w:val="en-US"/>
        </w:rPr>
        <w:lastRenderedPageBreak/>
        <w:t xml:space="preserve">stronger </w:t>
      </w:r>
      <w:r w:rsidR="00C461C4" w:rsidRPr="003D662E">
        <w:rPr>
          <w:lang w:val="en-US"/>
        </w:rPr>
        <w:t xml:space="preserve">aspects of </w:t>
      </w:r>
      <w:r w:rsidR="00132AD9" w:rsidRPr="003D662E">
        <w:rPr>
          <w:lang w:val="en-US"/>
        </w:rPr>
        <w:t>a</w:t>
      </w:r>
      <w:r w:rsidR="00372DD4">
        <w:rPr>
          <w:lang w:val="en-US"/>
        </w:rPr>
        <w:t>n</w:t>
      </w:r>
      <w:r w:rsidR="00132AD9" w:rsidRPr="003D662E">
        <w:rPr>
          <w:lang w:val="en-US"/>
        </w:rPr>
        <w:t xml:space="preserve">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4D6A626" w:rsidR="003D2FA0" w:rsidRPr="003D662E" w:rsidRDefault="004E26E4" w:rsidP="003F44BC">
      <w:pPr>
        <w:spacing w:after="120"/>
        <w:jc w:val="both"/>
        <w:rPr>
          <w:lang w:val="en-US"/>
        </w:rPr>
      </w:pPr>
      <w:r w:rsidRPr="003D662E">
        <w:rPr>
          <w:lang w:val="en-US"/>
        </w:rPr>
        <w:t xml:space="preserve">In this </w:t>
      </w:r>
      <w:r w:rsidR="00907CC1">
        <w:rPr>
          <w:lang w:val="en-US"/>
        </w:rPr>
        <w:t>handbook</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implementation realizes and fits the architecture.</w:t>
      </w:r>
      <w:r w:rsidR="006D3BA0" w:rsidRPr="003D662E">
        <w:rPr>
          <w:lang w:val="en-US"/>
        </w:rPr>
        <w:t xml:space="preserve"> </w:t>
      </w:r>
      <w:r w:rsidR="00B62BA3" w:rsidRPr="003D662E">
        <w:rPr>
          <w:lang w:val="en-US"/>
        </w:rPr>
        <w:t xml:space="preserve">Thus, this document </w:t>
      </w:r>
      <w:r w:rsidR="00555572">
        <w:rPr>
          <w:lang w:val="en-US"/>
        </w:rPr>
        <w:t>reflects</w:t>
      </w:r>
      <w:r w:rsidR="00B62BA3" w:rsidRPr="003D662E">
        <w:rPr>
          <w:lang w:val="en-US"/>
        </w:rPr>
        <w:t xml:space="preserve"> the current state at hands, while we aim at updating this document as part of </w:t>
      </w:r>
      <w:r w:rsidR="00E25263">
        <w:rPr>
          <w:lang w:val="en-US"/>
        </w:rPr>
        <w:t xml:space="preserve">improving </w:t>
      </w:r>
      <w:r w:rsidR="00B62BA3" w:rsidRPr="003D662E">
        <w:rPr>
          <w:lang w:val="en-US"/>
        </w:rPr>
        <w:t xml:space="preserve">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BF0633">
        <w:rPr>
          <w:highlight w:val="yellow"/>
          <w:lang w:val="en-US"/>
        </w:rPr>
        <w:t>December</w:t>
      </w:r>
      <w:r w:rsidR="000E676E" w:rsidRPr="0075790D">
        <w:rPr>
          <w:highlight w:val="yellow"/>
          <w:lang w:val="en-US"/>
        </w:rPr>
        <w:t xml:space="preserve"> 202</w:t>
      </w:r>
      <w:r w:rsidR="0075790D" w:rsidRPr="0075790D">
        <w:rPr>
          <w:highlight w:val="yellow"/>
          <w:lang w:val="en-US"/>
        </w:rPr>
        <w:t>5</w:t>
      </w:r>
      <w:r w:rsidR="000E676E" w:rsidRPr="0075790D">
        <w:rPr>
          <w:highlight w:val="yellow"/>
          <w:lang w:val="en-US"/>
        </w:rPr>
        <w:t xml:space="preserve"> (version 0.</w:t>
      </w:r>
      <w:r w:rsidR="00217A67">
        <w:rPr>
          <w:highlight w:val="yellow"/>
          <w:lang w:val="en-US"/>
        </w:rPr>
        <w:t>8</w:t>
      </w:r>
      <w:r w:rsidR="000E676E" w:rsidRPr="0075790D">
        <w:rPr>
          <w:highlight w:val="yellow"/>
          <w:lang w:val="en-US"/>
        </w:rPr>
        <w:t>)</w:t>
      </w:r>
      <w:r w:rsidR="000E676E" w:rsidRPr="003D662E">
        <w:rPr>
          <w:lang w:val="en-US"/>
        </w:rPr>
        <w:t xml:space="preserve"> and supersedes older versions of this handbook/the platform.</w:t>
      </w:r>
    </w:p>
    <w:p w14:paraId="2DBAB6BE" w14:textId="6C936F60" w:rsidR="00CF15B2" w:rsidRPr="0075790D" w:rsidRDefault="00CF15B2" w:rsidP="002E44CD">
      <w:pPr>
        <w:spacing w:after="120"/>
        <w:jc w:val="both"/>
        <w:rPr>
          <w:highlight w:val="yellow"/>
          <w:lang w:val="en-US"/>
        </w:rPr>
      </w:pPr>
      <w:r w:rsidRPr="00EF68DB">
        <w:rPr>
          <w:highlight w:val="yellow"/>
          <w:lang w:val="en-US"/>
        </w:rPr>
        <w:t>This platform</w:t>
      </w:r>
      <w:r w:rsidR="0075790D">
        <w:rPr>
          <w:highlight w:val="yellow"/>
          <w:lang w:val="en-US"/>
        </w:rPr>
        <w:t xml:space="preserve"> </w:t>
      </w:r>
      <w:r w:rsidR="0075790D" w:rsidRPr="00EF68DB">
        <w:rPr>
          <w:highlight w:val="yellow"/>
          <w:lang w:val="en-US"/>
        </w:rPr>
        <w:t>release</w:t>
      </w:r>
      <w:r w:rsidR="0075790D">
        <w:rPr>
          <w:highlight w:val="yellow"/>
          <w:lang w:val="en-US"/>
        </w:rPr>
        <w:t xml:space="preserve"> comprises </w:t>
      </w:r>
      <w:r w:rsidR="000D7150">
        <w:rPr>
          <w:highlight w:val="yellow"/>
          <w:lang w:val="en-US"/>
        </w:rPr>
        <w:t xml:space="preserve">the oktoflow plugin-architecture, </w:t>
      </w:r>
      <w:r w:rsidR="0075790D">
        <w:rPr>
          <w:highlight w:val="yellow"/>
          <w:lang w:val="en-US"/>
        </w:rPr>
        <w:t xml:space="preserve">several upgrades (Java 17/21, Python 3.13 with virtual environments, Angular 19), </w:t>
      </w:r>
      <w:r w:rsidR="00322D1F">
        <w:rPr>
          <w:highlight w:val="yellow"/>
          <w:lang w:val="en-US"/>
        </w:rPr>
        <w:t xml:space="preserve">multiple-in-multiple-out connectors, </w:t>
      </w:r>
      <w:r w:rsidR="00F64970">
        <w:rPr>
          <w:highlight w:val="yellow"/>
          <w:lang w:val="en-US"/>
        </w:rPr>
        <w:t xml:space="preserve">generic transport connector on service level, </w:t>
      </w:r>
      <w:r w:rsidR="000C1A7C">
        <w:rPr>
          <w:highlight w:val="yellow"/>
          <w:lang w:val="en-US"/>
        </w:rPr>
        <w:t>multiple-in</w:t>
      </w:r>
      <w:r w:rsidR="00F64970">
        <w:rPr>
          <w:highlight w:val="yellow"/>
          <w:lang w:val="en-US"/>
        </w:rPr>
        <w:t>/</w:t>
      </w:r>
      <w:r w:rsidR="000C1A7C">
        <w:rPr>
          <w:highlight w:val="yellow"/>
          <w:lang w:val="en-US"/>
        </w:rPr>
        <w:t>out anonymi</w:t>
      </w:r>
      <w:r w:rsidR="00F64970">
        <w:rPr>
          <w:highlight w:val="yellow"/>
          <w:lang w:val="en-US"/>
        </w:rPr>
        <w:t>z</w:t>
      </w:r>
      <w:r w:rsidR="000C1A7C">
        <w:rPr>
          <w:highlight w:val="yellow"/>
          <w:lang w:val="en-US"/>
        </w:rPr>
        <w:t xml:space="preserve">ation/pseudonymization, </w:t>
      </w:r>
      <w:r w:rsidR="00A40C16">
        <w:rPr>
          <w:highlight w:val="yellow"/>
          <w:lang w:val="en-US"/>
        </w:rPr>
        <w:t>application templates (for ReGaP)</w:t>
      </w:r>
      <w:r w:rsidR="004319CB">
        <w:rPr>
          <w:highlight w:val="yellow"/>
          <w:lang w:val="en-US"/>
        </w:rPr>
        <w:t>,</w:t>
      </w:r>
      <w:r w:rsidR="000D7150">
        <w:rPr>
          <w:highlight w:val="yellow"/>
          <w:lang w:val="en-US"/>
        </w:rPr>
        <w:t xml:space="preserve"> </w:t>
      </w:r>
      <w:r w:rsidR="0075790D">
        <w:rPr>
          <w:highlight w:val="yellow"/>
          <w:lang w:val="en-US"/>
        </w:rPr>
        <w:t xml:space="preserve">the </w:t>
      </w:r>
      <w:r w:rsidR="00E97C88">
        <w:rPr>
          <w:highlight w:val="yellow"/>
          <w:lang w:val="en-US"/>
        </w:rPr>
        <w:t xml:space="preserve">integration of </w:t>
      </w:r>
      <w:r w:rsidR="0075790D">
        <w:rPr>
          <w:highlight w:val="yellow"/>
          <w:lang w:val="en-US"/>
        </w:rPr>
        <w:t>AAS metamodel version 3 (BaSyx2) as well as a series of new connectors (MODBUS/TCP, REST, INFLUX,</w:t>
      </w:r>
      <w:r w:rsidR="004A2602">
        <w:rPr>
          <w:highlight w:val="yellow"/>
          <w:lang w:val="en-US"/>
        </w:rPr>
        <w:t xml:space="preserve"> serial,</w:t>
      </w:r>
      <w:r w:rsidR="0075790D">
        <w:rPr>
          <w:highlight w:val="yellow"/>
          <w:lang w:val="en-US"/>
        </w:rPr>
        <w:t xml:space="preserve"> </w:t>
      </w:r>
      <w:r w:rsidR="00C173D9">
        <w:rPr>
          <w:highlight w:val="yellow"/>
          <w:lang w:val="en-US"/>
        </w:rPr>
        <w:t>f</w:t>
      </w:r>
      <w:r w:rsidR="0075790D">
        <w:rPr>
          <w:highlight w:val="yellow"/>
          <w:lang w:val="en-US"/>
        </w:rPr>
        <w:t>ile)</w:t>
      </w:r>
      <w:r w:rsidR="00F32F9B" w:rsidRPr="00EF68DB">
        <w:rPr>
          <w:highlight w:val="yellow"/>
          <w:lang w:val="en-US"/>
        </w:rPr>
        <w:t>.</w:t>
      </w:r>
    </w:p>
    <w:p w14:paraId="680B53B6" w14:textId="26A0B434" w:rsidR="002D50A1" w:rsidRPr="003D662E" w:rsidRDefault="00CA2F6B" w:rsidP="001E3A1A">
      <w:pPr>
        <w:pStyle w:val="Heading2"/>
        <w:rPr>
          <w:lang w:val="en-US"/>
        </w:rPr>
      </w:pPr>
      <w:bookmarkStart w:id="4" w:name="_Toc76978818"/>
      <w:bookmarkStart w:id="5" w:name="_Toc76979350"/>
      <w:bookmarkStart w:id="6" w:name="_Toc76979402"/>
      <w:bookmarkStart w:id="7" w:name="_Toc76979453"/>
      <w:bookmarkStart w:id="8" w:name="_Toc76979505"/>
      <w:bookmarkStart w:id="9" w:name="_Toc76978819"/>
      <w:bookmarkStart w:id="10" w:name="_Toc76979351"/>
      <w:bookmarkStart w:id="11" w:name="_Toc76979403"/>
      <w:bookmarkStart w:id="12" w:name="_Toc76979454"/>
      <w:bookmarkStart w:id="13" w:name="_Toc76979506"/>
      <w:bookmarkStart w:id="14" w:name="_Toc216439628"/>
      <w:bookmarkEnd w:id="4"/>
      <w:bookmarkEnd w:id="5"/>
      <w:bookmarkEnd w:id="6"/>
      <w:bookmarkEnd w:id="7"/>
      <w:bookmarkEnd w:id="8"/>
      <w:bookmarkEnd w:id="9"/>
      <w:bookmarkEnd w:id="10"/>
      <w:bookmarkEnd w:id="11"/>
      <w:bookmarkEnd w:id="12"/>
      <w:bookmarkEnd w:id="13"/>
      <w:r w:rsidRPr="003D662E">
        <w:rPr>
          <w:lang w:val="en-US"/>
        </w:rPr>
        <w:t>Structure of the document</w:t>
      </w:r>
      <w:bookmarkEnd w:id="14"/>
    </w:p>
    <w:p w14:paraId="25B6736F" w14:textId="75C7119D"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6A0517">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821E85">
        <w:rPr>
          <w:lang w:val="en-GB"/>
        </w:rPr>
        <w:t>SSE21</w:t>
      </w:r>
      <w:r w:rsidRPr="003D662E">
        <w:rPr>
          <w:lang w:val="en-US"/>
        </w:rPr>
        <w:t xml:space="preserve">] and the functional/quality requirements </w:t>
      </w:r>
      <w:r w:rsidR="00FE62AB" w:rsidRPr="003D662E">
        <w:rPr>
          <w:lang w:val="en-US"/>
        </w:rPr>
        <w:t xml:space="preserve">view </w:t>
      </w:r>
      <w:r w:rsidRPr="003D662E">
        <w:rPr>
          <w:lang w:val="en-US"/>
        </w:rPr>
        <w:t>[</w:t>
      </w:r>
      <w:r w:rsidR="00287A00">
        <w:rPr>
          <w:lang w:val="en-GB"/>
        </w:rPr>
        <w:t>ESA+21</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821E85">
        <w:rPr>
          <w:lang w:val="en-GB"/>
        </w:rPr>
        <w:t>SSE21</w:t>
      </w:r>
      <w:r w:rsidRPr="003D662E">
        <w:rPr>
          <w:lang w:val="en-US"/>
        </w:rPr>
        <w:t xml:space="preserve">, </w:t>
      </w:r>
      <w:r w:rsidR="00821E85">
        <w:rPr>
          <w:lang w:val="en-GB"/>
        </w:rPr>
        <w:t>ESA+21</w:t>
      </w:r>
      <w:r w:rsidRPr="003D662E">
        <w:rPr>
          <w:lang w:val="en-US"/>
        </w:rPr>
        <w:t>]</w:t>
      </w:r>
      <w:r w:rsidR="00D37E5F" w:rsidRPr="003D662E">
        <w:rPr>
          <w:lang w:val="en-US"/>
        </w:rPr>
        <w:t xml:space="preserve"> through requirements identifiers defined there</w:t>
      </w:r>
      <w:r w:rsidRPr="003D662E">
        <w:rPr>
          <w:lang w:val="en-US"/>
        </w:rPr>
        <w:t>.</w:t>
      </w:r>
    </w:p>
    <w:p w14:paraId="44B1CD03" w14:textId="0446CE0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6A0517">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w:t>
      </w:r>
    </w:p>
    <w:p w14:paraId="73E078F4" w14:textId="56936F11"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A0517">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6A0517">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A0517">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CB53DAB" w:rsidR="00CF74B0" w:rsidRPr="003D662E" w:rsidRDefault="00C362FB" w:rsidP="00CA559E">
      <w:pPr>
        <w:jc w:val="both"/>
        <w:rPr>
          <w:lang w:val="en-US"/>
        </w:rPr>
      </w:pPr>
      <w:r w:rsidRPr="003D662E">
        <w:rPr>
          <w:lang w:val="en-US"/>
        </w:rPr>
        <w:t xml:space="preserve">One aim of </w:t>
      </w:r>
      <w:r w:rsidR="005E4B39">
        <w:rPr>
          <w:lang w:val="en-US"/>
        </w:rPr>
        <w:t>our work</w:t>
      </w:r>
      <w:r w:rsidRPr="003D662E">
        <w:rPr>
          <w:lang w:val="en-US"/>
        </w:rPr>
        <w:t xml:space="preserve"> is to research concepts on systematically and consistently configuring such a platform, ranging from network settings over available resources or services up to the wiring of re-usable parts and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A0517">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w:t>
      </w:r>
      <w:r w:rsidR="0028088F" w:rsidRPr="003D662E">
        <w:rPr>
          <w:lang w:val="en-US"/>
        </w:rPr>
        <w:lastRenderedPageBreak/>
        <w:t>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60B97522"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A0517">
        <w:rPr>
          <w:lang w:val="en-US"/>
        </w:rPr>
        <w:t>3</w:t>
      </w:r>
      <w:r w:rsidRPr="003D662E">
        <w:rPr>
          <w:lang w:val="en-US"/>
        </w:rPr>
        <w:fldChar w:fldCharType="end"/>
      </w:r>
      <w:r w:rsidRPr="003D662E">
        <w:rPr>
          <w:lang w:val="en-US"/>
        </w:rPr>
        <w:t xml:space="preserve"> </w:t>
      </w:r>
      <w:r w:rsidR="00FA559E" w:rsidRPr="003D662E">
        <w:rPr>
          <w:lang w:val="en-US"/>
        </w:rPr>
        <w:t xml:space="preserve">to </w:t>
      </w:r>
      <w:r w:rsidR="00AD7DD9">
        <w:rPr>
          <w:lang w:val="en-US"/>
        </w:rPr>
        <w:fldChar w:fldCharType="begin"/>
      </w:r>
      <w:r w:rsidR="00AD7DD9">
        <w:rPr>
          <w:lang w:val="en-US"/>
        </w:rPr>
        <w:instrText xml:space="preserve"> REF _Ref57897831 \r \h </w:instrText>
      </w:r>
      <w:r w:rsidR="00AD7DD9">
        <w:rPr>
          <w:lang w:val="en-US"/>
        </w:rPr>
      </w:r>
      <w:r w:rsidR="00AD7DD9">
        <w:rPr>
          <w:lang w:val="en-US"/>
        </w:rPr>
        <w:fldChar w:fldCharType="separate"/>
      </w:r>
      <w:r w:rsidR="006A0517">
        <w:rPr>
          <w:lang w:val="en-US"/>
        </w:rPr>
        <w:t>7</w:t>
      </w:r>
      <w:r w:rsidR="00AD7DD9">
        <w:rPr>
          <w:lang w:val="en-US"/>
        </w:rPr>
        <w:fldChar w:fldCharType="end"/>
      </w:r>
      <w:r w:rsidR="00AD7DD9">
        <w:rPr>
          <w:lang w:val="en-US"/>
        </w:rPr>
        <w:t xml:space="preserve"> </w:t>
      </w:r>
      <w:r w:rsidRPr="003D662E">
        <w:rPr>
          <w:lang w:val="en-US"/>
        </w:rPr>
        <w:t xml:space="preserve">it is important to </w:t>
      </w:r>
      <w:r w:rsidR="00B85DE0" w:rsidRPr="003D662E">
        <w:rPr>
          <w:lang w:val="en-US"/>
        </w:rPr>
        <w:t xml:space="preserve">recall </w:t>
      </w:r>
      <w:r w:rsidRPr="003D662E">
        <w:rPr>
          <w:lang w:val="en-US"/>
        </w:rPr>
        <w:t xml:space="preserve">that the platform is currently under agile and incremental development, i.e., </w:t>
      </w:r>
      <w:r w:rsidR="00C02E23">
        <w:rPr>
          <w:lang w:val="en-US"/>
        </w:rPr>
        <w:t>details and structures may change. Faster access to such information, we started turning modeling- and implementation level details into github documentation, which is easier and more agile to change than the handbook focusing on the more fundamental structures and decisions</w:t>
      </w:r>
      <w:r w:rsidR="001E440D" w:rsidRPr="003D662E">
        <w:rPr>
          <w:lang w:val="en-US"/>
        </w:rPr>
        <w:t>.</w:t>
      </w:r>
    </w:p>
    <w:p w14:paraId="6CC16D10" w14:textId="2396E596"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A0517">
        <w:rPr>
          <w:lang w:val="en-US"/>
        </w:rPr>
        <w:t>8</w:t>
      </w:r>
      <w:r w:rsidR="00437AD0" w:rsidRPr="003D662E">
        <w:rPr>
          <w:lang w:val="en-US"/>
        </w:rPr>
        <w:fldChar w:fldCharType="end"/>
      </w:r>
      <w:r w:rsidR="00B74B85" w:rsidRPr="003D662E">
        <w:rPr>
          <w:lang w:val="en-US"/>
        </w:rPr>
        <w:t xml:space="preserve"> we summarize and conclude this document.</w:t>
      </w:r>
      <w:r w:rsidR="00807614" w:rsidRPr="003D662E">
        <w:rPr>
          <w:lang w:val="en-US"/>
        </w:rPr>
        <w:t xml:space="preserve"> </w:t>
      </w:r>
      <w:r w:rsidR="00437AD0" w:rsidRPr="003D662E">
        <w:rPr>
          <w:lang w:val="en-US"/>
        </w:rPr>
        <w:t xml:space="preserve">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A0517">
        <w:rPr>
          <w:lang w:val="en-US"/>
        </w:rPr>
        <w:t>9</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w:t>
      </w:r>
    </w:p>
    <w:p w14:paraId="5C93D939" w14:textId="056EB914" w:rsidR="00E22100" w:rsidRPr="00FA0F55" w:rsidRDefault="00B8156B" w:rsidP="00CA559E">
      <w:pPr>
        <w:jc w:val="both"/>
        <w:rPr>
          <w:b/>
          <w:lang w:val="en-US"/>
        </w:rPr>
      </w:pPr>
      <w:r w:rsidRPr="00FA0F55">
        <w:rPr>
          <w:lang w:val="en-US"/>
        </w:rPr>
        <w:t xml:space="preserve">We recommend </w:t>
      </w:r>
      <w:r w:rsidR="00D53151" w:rsidRPr="00FA0F55">
        <w:rPr>
          <w:b/>
          <w:lang w:val="en-US"/>
        </w:rPr>
        <w:t xml:space="preserve">different reading flows </w:t>
      </w:r>
      <w:r w:rsidR="00D53151" w:rsidRPr="00FA0F55">
        <w:rPr>
          <w:lang w:val="en-US"/>
        </w:rPr>
        <w:t>for different audience groups</w:t>
      </w:r>
      <w:r w:rsidR="00E22100" w:rsidRPr="00FA0F55">
        <w:rPr>
          <w:lang w:val="en-US"/>
        </w:rPr>
        <w:t>:</w:t>
      </w:r>
    </w:p>
    <w:p w14:paraId="5DC48FA3" w14:textId="0E6E3ED8" w:rsidR="00D53151" w:rsidRPr="00FA0F55" w:rsidRDefault="00D53151" w:rsidP="007245E8">
      <w:pPr>
        <w:pStyle w:val="ListParagraph"/>
        <w:numPr>
          <w:ilvl w:val="0"/>
          <w:numId w:val="52"/>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6A0517">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6A0517">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6A0517">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2344C0AD" w:rsidR="00955E10" w:rsidRPr="00FA0F55" w:rsidRDefault="00E22100" w:rsidP="007245E8">
      <w:pPr>
        <w:pStyle w:val="ListParagraph"/>
        <w:numPr>
          <w:ilvl w:val="0"/>
          <w:numId w:val="52"/>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w:t>
      </w:r>
      <w:r w:rsidR="006D7A5F">
        <w:rPr>
          <w:lang w:val="en-US"/>
        </w:rPr>
        <w:t xml:space="preserve">with the github online documentation and may then turn for background to </w:t>
      </w:r>
      <w:r w:rsidR="003A112E" w:rsidRPr="00FA0F55">
        <w:rPr>
          <w:lang w:val="en-US"/>
        </w:rPr>
        <w:t>Section</w:t>
      </w:r>
      <w:r w:rsidR="006D7A5F">
        <w:rPr>
          <w:lang w:val="en-US"/>
        </w:rPr>
        <w:t>s</w:t>
      </w:r>
      <w:r w:rsidR="003A112E" w:rsidRPr="00FA0F55">
        <w:rPr>
          <w:lang w:val="en-US"/>
        </w:rPr>
        <w:t xml:space="preserve">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A0517">
        <w:rPr>
          <w:lang w:val="en-US"/>
        </w:rPr>
        <w:t>7.2</w:t>
      </w:r>
      <w:r w:rsidR="003A112E" w:rsidRPr="00FA0F55">
        <w:rPr>
          <w:lang w:val="en-US"/>
        </w:rPr>
        <w:fldChar w:fldCharType="end"/>
      </w:r>
      <w:r w:rsidR="003A112E" w:rsidRPr="00FA0F55">
        <w:rPr>
          <w:lang w:val="en-US"/>
        </w:rPr>
        <w:t xml:space="preserve"> </w:t>
      </w:r>
      <w:r w:rsidR="006D7A5F">
        <w:rPr>
          <w:lang w:val="en-US"/>
        </w:rPr>
        <w:t xml:space="preserve">- </w:t>
      </w:r>
      <w:r w:rsidR="006D7A5F">
        <w:rPr>
          <w:lang w:val="en-US"/>
        </w:rPr>
        <w:fldChar w:fldCharType="begin"/>
      </w:r>
      <w:r w:rsidR="006D7A5F">
        <w:rPr>
          <w:lang w:val="en-US"/>
        </w:rPr>
        <w:instrText xml:space="preserve"> REF _Ref133572362 \r \h </w:instrText>
      </w:r>
      <w:r w:rsidR="006D7A5F">
        <w:rPr>
          <w:lang w:val="en-US"/>
        </w:rPr>
      </w:r>
      <w:r w:rsidR="006D7A5F">
        <w:rPr>
          <w:lang w:val="en-US"/>
        </w:rPr>
        <w:fldChar w:fldCharType="separate"/>
      </w:r>
      <w:r w:rsidR="006A0517">
        <w:rPr>
          <w:lang w:val="en-US"/>
        </w:rPr>
        <w:t>7.5</w:t>
      </w:r>
      <w:r w:rsidR="006D7A5F">
        <w:rPr>
          <w:lang w:val="en-US"/>
        </w:rPr>
        <w:fldChar w:fldCharType="end"/>
      </w:r>
      <w:r w:rsidR="003A112E" w:rsidRPr="00FA0F55">
        <w:rPr>
          <w:lang w:val="en-US"/>
        </w:rPr>
        <w:t xml:space="preserve">. For first steps in configuring the platform or for creating applications on model-level, we recommend </w:t>
      </w:r>
      <w:r w:rsidR="00547013">
        <w:rPr>
          <w:lang w:val="en-US"/>
        </w:rPr>
        <w:t xml:space="preserve">the online documentation on modeling concepts and properties as well as </w:t>
      </w:r>
      <w:r w:rsidR="003A112E" w:rsidRPr="00FA0F55">
        <w:rPr>
          <w:lang w:val="en-US"/>
        </w:rPr>
        <w:t xml:space="preserve">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A0517">
        <w:rPr>
          <w:lang w:val="en-US"/>
        </w:rPr>
        <w:t>6</w:t>
      </w:r>
      <w:r w:rsidR="003A112E" w:rsidRPr="00FA0F55">
        <w:rPr>
          <w:lang w:val="en-US"/>
        </w:rPr>
        <w:fldChar w:fldCharType="end"/>
      </w:r>
      <w:r w:rsidR="00547013">
        <w:rPr>
          <w:lang w:val="en-US"/>
        </w:rPr>
        <w:t xml:space="preserve"> as background</w:t>
      </w:r>
      <w:r w:rsidR="003A112E" w:rsidRPr="00FA0F55">
        <w:rPr>
          <w:lang w:val="en-US"/>
        </w:rPr>
        <w:t xml:space="preserve">.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35CC78A4" w:rsidR="00CC2FE1" w:rsidRPr="00FA0F55" w:rsidRDefault="00CC2FE1" w:rsidP="007245E8">
      <w:pPr>
        <w:pStyle w:val="ListParagraph"/>
        <w:numPr>
          <w:ilvl w:val="0"/>
          <w:numId w:val="52"/>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read</w:t>
      </w:r>
      <w:r w:rsidR="000138CD">
        <w:rPr>
          <w:lang w:val="en-US"/>
        </w:rPr>
        <w:t xml:space="preserve"> the online documentation on modeling concepts and properties as well as</w:t>
      </w:r>
      <w:r w:rsidRPr="00FA0F55">
        <w:rPr>
          <w:lang w:val="en-US"/>
        </w:rPr>
        <w:t xml:space="preserve">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6A0517">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6A0517">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6A0517">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E4BF3B8" w:rsidR="00E22100" w:rsidRPr="00FA0F55" w:rsidRDefault="00955E10" w:rsidP="007245E8">
      <w:pPr>
        <w:pStyle w:val="ListParagraph"/>
        <w:numPr>
          <w:ilvl w:val="0"/>
          <w:numId w:val="52"/>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xml:space="preserve">, we recommend the </w:t>
      </w:r>
      <w:r w:rsidR="00681560">
        <w:rPr>
          <w:lang w:val="en-US"/>
        </w:rPr>
        <w:t xml:space="preserve">github online documentation for </w:t>
      </w:r>
      <w:r w:rsidRPr="00FA0F55">
        <w:rPr>
          <w:lang w:val="en-US"/>
        </w:rPr>
        <w:t>platform installation</w:t>
      </w:r>
      <w:r w:rsidR="005064DD" w:rsidRPr="00FA0F55">
        <w:rPr>
          <w:lang w:val="en-US"/>
        </w:rPr>
        <w:t xml:space="preserve"> </w:t>
      </w:r>
      <w:r w:rsidR="00681560">
        <w:rPr>
          <w:lang w:val="en-US"/>
        </w:rPr>
        <w:t xml:space="preserve">and modeling concepts as well as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6A0517">
        <w:rPr>
          <w:lang w:val="en-US"/>
        </w:rPr>
        <w:t>7.4</w:t>
      </w:r>
      <w:r w:rsidR="005064DD" w:rsidRPr="00FA0F55">
        <w:rPr>
          <w:lang w:val="en-US"/>
        </w:rPr>
        <w:fldChar w:fldCharType="end"/>
      </w:r>
      <w:r w:rsidR="005064DD" w:rsidRPr="00FA0F55">
        <w:rPr>
          <w:lang w:val="en-US"/>
        </w:rPr>
        <w:t xml:space="preserve"> </w:t>
      </w:r>
      <w:r w:rsidR="00681560">
        <w:rPr>
          <w:lang w:val="en-US"/>
        </w:rPr>
        <w:t xml:space="preserve">and </w:t>
      </w:r>
      <w:r w:rsidR="005064DD" w:rsidRPr="00FA0F55">
        <w:rPr>
          <w:lang w:val="en-US"/>
        </w:rPr>
        <w:t>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A0517">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A0517">
        <w:rPr>
          <w:lang w:val="en-US"/>
        </w:rPr>
        <w:t>6.4</w:t>
      </w:r>
      <w:r w:rsidR="005064DD" w:rsidRPr="00FA0F55">
        <w:rPr>
          <w:lang w:val="en-US"/>
        </w:rPr>
        <w:fldChar w:fldCharType="end"/>
      </w:r>
      <w:r w:rsidR="00681560">
        <w:rPr>
          <w:lang w:val="en-US"/>
        </w:rPr>
        <w:t xml:space="preserve">. Further, </w:t>
      </w:r>
      <w:r w:rsidR="005064DD" w:rsidRPr="00FA0F55">
        <w:rPr>
          <w:lang w:val="en-US"/>
        </w:rPr>
        <w:t xml:space="preserve">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A0517">
        <w:rPr>
          <w:lang w:val="en-US"/>
        </w:rPr>
        <w:t>3.12</w:t>
      </w:r>
      <w:r w:rsidR="005064DD" w:rsidRPr="00FA0F55">
        <w:rPr>
          <w:lang w:val="en-US"/>
        </w:rPr>
        <w:fldChar w:fldCharType="end"/>
      </w:r>
      <w:r w:rsidR="00681560">
        <w:rPr>
          <w:lang w:val="en-US"/>
        </w:rPr>
        <w:t xml:space="preserve"> is recommended</w:t>
      </w:r>
      <w:r w:rsidR="005064DD" w:rsidRPr="00FA0F55">
        <w:rPr>
          <w:lang w:val="en-US"/>
        </w:rPr>
        <w:t>.</w:t>
      </w:r>
    </w:p>
    <w:p w14:paraId="1B97DD61" w14:textId="5E523B59" w:rsidR="00E22100" w:rsidRPr="00FA0F55" w:rsidRDefault="00E22100" w:rsidP="007245E8">
      <w:pPr>
        <w:pStyle w:val="ListParagraph"/>
        <w:numPr>
          <w:ilvl w:val="0"/>
          <w:numId w:val="52"/>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A0517">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A0517">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A0517">
        <w:rPr>
          <w:lang w:val="en-US"/>
        </w:rPr>
        <w:t>6</w:t>
      </w:r>
      <w:r w:rsidR="00792386" w:rsidRPr="00FA0F55">
        <w:rPr>
          <w:lang w:val="en-US"/>
        </w:rPr>
        <w:fldChar w:fldCharType="end"/>
      </w:r>
      <w:r w:rsidR="00792386" w:rsidRPr="00FA0F55">
        <w:rPr>
          <w:lang w:val="en-US"/>
        </w:rPr>
        <w:t xml:space="preserve"> for configuration and creating own applications.</w:t>
      </w:r>
      <w:r w:rsidR="00E0597F">
        <w:rPr>
          <w:lang w:val="en-US"/>
        </w:rPr>
        <w:t xml:space="preserve"> Further, the online documentation, the guidelines and the code documentation are relevant.</w:t>
      </w:r>
    </w:p>
    <w:p w14:paraId="0A6E7364" w14:textId="5344A903" w:rsidR="00D760BA" w:rsidRPr="003D662E" w:rsidRDefault="003501AF" w:rsidP="006B763A">
      <w:pPr>
        <w:jc w:val="both"/>
        <w:rPr>
          <w:lang w:val="en-US"/>
        </w:rPr>
      </w:pPr>
      <w:r>
        <w:rPr>
          <w:lang w:val="en-US"/>
        </w:rPr>
        <w:t>As already indicated above, w</w:t>
      </w:r>
      <w:r w:rsidR="00ED73F0" w:rsidRPr="00FA0F55">
        <w:rPr>
          <w:lang w:val="en-US"/>
        </w:rPr>
        <w:t xml:space="preserve">e </w:t>
      </w:r>
      <w:r w:rsidR="00AE4AD5" w:rsidRPr="00FA0F55">
        <w:rPr>
          <w:lang w:val="en-US"/>
        </w:rPr>
        <w:t xml:space="preserve">are about </w:t>
      </w:r>
      <w:r w:rsidR="00ED73F0" w:rsidRPr="00FA0F55">
        <w:rPr>
          <w:lang w:val="en-US"/>
        </w:rPr>
        <w:t xml:space="preserve">migrate </w:t>
      </w:r>
      <w:r w:rsidR="00AE4AD5" w:rsidRPr="00FA0F55">
        <w:rPr>
          <w:lang w:val="en-US"/>
        </w:rPr>
        <w:t>detailed</w:t>
      </w:r>
      <w:r w:rsidR="00ED73F0" w:rsidRPr="00FA0F55">
        <w:rPr>
          <w:lang w:val="en-US"/>
        </w:rPr>
        <w:t xml:space="preserve"> technical information to github, e.g., </w:t>
      </w:r>
      <w:r w:rsidR="00104087">
        <w:rPr>
          <w:lang w:val="en-US"/>
        </w:rPr>
        <w:t xml:space="preserve">besides the modeling concepts, </w:t>
      </w:r>
      <w:r w:rsidR="00ED73F0" w:rsidRPr="00FA0F55">
        <w:rPr>
          <w:lang w:val="en-US"/>
        </w:rPr>
        <w:t xml:space="preserve">the FAQ </w:t>
      </w:r>
      <w:r w:rsidR="0036648D" w:rsidRPr="00FA0F55">
        <w:rPr>
          <w:lang w:val="en-US"/>
        </w:rPr>
        <w:t xml:space="preserve">and the manual installation steps are </w:t>
      </w:r>
      <w:r w:rsidR="00ED73F0" w:rsidRPr="00FA0F55">
        <w:rPr>
          <w:lang w:val="en-US"/>
        </w:rPr>
        <w:t xml:space="preserve">now </w:t>
      </w:r>
      <w:r w:rsidR="006B763A">
        <w:rPr>
          <w:lang w:val="en-US"/>
        </w:rPr>
        <w:t xml:space="preserve">part of the online </w:t>
      </w:r>
      <w:r w:rsidR="00ED73F0" w:rsidRPr="00FA0F55">
        <w:rPr>
          <w:lang w:val="en-US"/>
        </w:rPr>
        <w:t>documentation in github</w:t>
      </w:r>
      <w:r w:rsidR="003E5714">
        <w:rPr>
          <w:rStyle w:val="FootnoteReference"/>
          <w:lang w:val="en-US"/>
        </w:rPr>
        <w:footnoteReference w:id="5"/>
      </w:r>
      <w:r w:rsidR="00ED73F0"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5" w:name="_Ref57108673"/>
      <w:bookmarkStart w:id="16" w:name="_Ref78294766"/>
      <w:bookmarkStart w:id="17" w:name="_Toc216439629"/>
      <w:r w:rsidRPr="003D662E">
        <w:rPr>
          <w:lang w:val="en-US"/>
        </w:rPr>
        <w:lastRenderedPageBreak/>
        <w:t>Tooling</w:t>
      </w:r>
      <w:bookmarkEnd w:id="15"/>
      <w:r w:rsidR="00C3313B" w:rsidRPr="003D662E">
        <w:rPr>
          <w:lang w:val="en-US"/>
        </w:rPr>
        <w:t xml:space="preserve"> and Basic Technical Decisions</w:t>
      </w:r>
      <w:bookmarkEnd w:id="16"/>
      <w:bookmarkEnd w:id="17"/>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3C0C1C32"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D93F15">
        <w:rPr>
          <w:lang w:val="en-US"/>
        </w:rPr>
        <w:t>UML</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6"/>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234976">
        <w:rPr>
          <w:lang w:val="en-US"/>
        </w:rPr>
        <w:t>i</w:t>
      </w:r>
      <w:r w:rsidR="00F648B2" w:rsidRPr="003D662E">
        <w:rPr>
          <w:lang w:val="en-US"/>
        </w:rPr>
        <w:t>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22841890"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r w:rsidR="00EA302E">
        <w:rPr>
          <w:lang w:val="en-US"/>
        </w:rPr>
        <w:t xml:space="preserve"> </w:t>
      </w:r>
      <w:r w:rsidR="005A0132">
        <w:rPr>
          <w:lang w:val="en-US"/>
        </w:rPr>
        <w:t>However, i</w:t>
      </w:r>
      <w:r w:rsidR="00EA302E">
        <w:rPr>
          <w:lang w:val="en-US"/>
        </w:rPr>
        <w:t>f actual updates of Papyrus still fail with displaying the correct layout of our diagrams on recent resolutions, we plan to migrate the architecture model into a different tool</w:t>
      </w:r>
      <w:r w:rsidR="005A0132">
        <w:rPr>
          <w:lang w:val="en-US"/>
        </w:rPr>
        <w:t xml:space="preserve"> so that we can provide updates of the diagrams in this handbook</w:t>
      </w:r>
      <w:r w:rsidR="00EA302E">
        <w:rPr>
          <w:lang w:val="en-US"/>
        </w:rPr>
        <w:t>.</w:t>
      </w:r>
    </w:p>
    <w:p w14:paraId="7B9B644D" w14:textId="6435DCBB"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484894A" w:rsidR="00ED7BE1" w:rsidRPr="003D662E" w:rsidRDefault="003D60A6" w:rsidP="007245E8">
      <w:pPr>
        <w:pStyle w:val="ListParagraph"/>
        <w:numPr>
          <w:ilvl w:val="0"/>
          <w:numId w:val="3"/>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003A39E1">
        <w:rPr>
          <w:lang w:val="en-US"/>
        </w:rPr>
        <w:t xml:space="preserve"> constituting the platform core and the connectors</w:t>
      </w:r>
      <w:r w:rsidRPr="003D662E">
        <w:rPr>
          <w:lang w:val="en-US"/>
        </w:rPr>
        <w:t xml:space="preserve">, we rely on Eclipse with </w:t>
      </w:r>
      <w:r w:rsidR="00713BBB" w:rsidRPr="003D662E">
        <w:rPr>
          <w:lang w:val="en-US"/>
        </w:rPr>
        <w:t>Maven</w:t>
      </w:r>
      <w:r w:rsidR="00AF30D7" w:rsidRPr="003D662E">
        <w:rPr>
          <w:rStyle w:val="FootnoteReference"/>
          <w:lang w:val="en-US"/>
        </w:rPr>
        <w:footnoteReference w:id="7"/>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8"/>
      </w:r>
      <w:r w:rsidRPr="003D662E">
        <w:rPr>
          <w:lang w:val="en-US"/>
        </w:rPr>
        <w:t xml:space="preserve"> and checkstyle</w:t>
      </w:r>
      <w:r w:rsidR="00AF30D7" w:rsidRPr="003D662E">
        <w:rPr>
          <w:rStyle w:val="FootnoteReference"/>
          <w:lang w:val="en-US"/>
        </w:rPr>
        <w:footnoteReference w:id="9"/>
      </w:r>
      <w:r w:rsidR="00800264" w:rsidRPr="003D662E">
        <w:rPr>
          <w:lang w:val="en-US"/>
        </w:rPr>
        <w:t xml:space="preserve"> </w:t>
      </w:r>
      <w:r w:rsidRPr="003D662E">
        <w:rPr>
          <w:lang w:val="en-US"/>
        </w:rPr>
        <w:t>integration</w:t>
      </w:r>
      <w:r w:rsidR="006B3A74" w:rsidRPr="003D662E">
        <w:rPr>
          <w:lang w:val="en-US"/>
        </w:rPr>
        <w:t>s</w:t>
      </w:r>
      <w:bookmarkStart w:id="18" w:name="_Ref171725308"/>
      <w:r w:rsidR="00B07554">
        <w:rPr>
          <w:rStyle w:val="FootnoteReference"/>
          <w:lang w:val="en-US"/>
        </w:rPr>
        <w:footnoteReference w:id="10"/>
      </w:r>
      <w:bookmarkEnd w:id="18"/>
      <w:r w:rsidRPr="003D662E">
        <w:rPr>
          <w:lang w:val="en-US"/>
        </w:rPr>
        <w:t>.</w:t>
      </w:r>
      <w:r w:rsidR="00B0003C" w:rsidRPr="003D662E">
        <w:rPr>
          <w:lang w:val="en-US"/>
        </w:rPr>
        <w:t xml:space="preserve"> </w:t>
      </w:r>
      <w:r w:rsidR="00844948" w:rsidRPr="003D662E">
        <w:rPr>
          <w:lang w:val="en-US"/>
        </w:rPr>
        <w:t xml:space="preserve">Fundamental technical decisions are documented </w:t>
      </w:r>
      <w:r w:rsidR="00A965CB">
        <w:rPr>
          <w:lang w:val="en-US"/>
        </w:rPr>
        <w:t xml:space="preserve">in the architectural constraints and, more detailed, in </w:t>
      </w:r>
      <w:r w:rsidR="00844948" w:rsidRPr="003D662E">
        <w:rPr>
          <w:lang w:val="en-US"/>
        </w:rPr>
        <w:t>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in Maven</w:t>
      </w:r>
      <w:r w:rsidR="002D1256">
        <w:rPr>
          <w:lang w:val="en-US"/>
        </w:rPr>
        <w:t>, thus, all dependencies must be available through official or own</w:t>
      </w:r>
      <w:r w:rsidR="00A2701C">
        <w:rPr>
          <w:lang w:val="en-US"/>
        </w:rPr>
        <w:t>/local</w:t>
      </w:r>
      <w:r w:rsidR="002D1256">
        <w:rPr>
          <w:lang w:val="en-US"/>
        </w:rPr>
        <w:t xml:space="preserve"> Maven repositories</w:t>
      </w:r>
      <w:r w:rsidR="007A479B" w:rsidRPr="003D662E">
        <w:rPr>
          <w:lang w:val="en-US"/>
        </w:rPr>
        <w:t xml:space="preserve">. </w:t>
      </w:r>
      <w:r w:rsidR="007E70D9">
        <w:rPr>
          <w:lang w:val="en-US"/>
        </w:rPr>
        <w:t>The platform provides various own Maven plugins, realizing specific functionality like variability installation or end-to-end testing.</w:t>
      </w:r>
      <w:r w:rsidR="007E70D9" w:rsidRPr="003D662E">
        <w:rPr>
          <w:lang w:val="en-US"/>
        </w:rPr>
        <w:t xml:space="preserve"> </w:t>
      </w:r>
      <w:r w:rsidR="007A479B" w:rsidRPr="003D662E">
        <w:rPr>
          <w:lang w:val="en-US"/>
        </w:rPr>
        <w:t xml:space="preserve">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w:t>
      </w:r>
      <w:r w:rsidR="00ED0D73">
        <w:rPr>
          <w:lang w:val="en-US"/>
        </w:rPr>
        <w:t xml:space="preserve">most fundamental </w:t>
      </w:r>
      <w:r w:rsidR="00722CF6" w:rsidRPr="003D662E">
        <w:rPr>
          <w:lang w:val="en-US"/>
        </w:rPr>
        <w:t>platform dependencies</w:t>
      </w:r>
      <w:r w:rsidR="003B1C98" w:rsidRPr="003D662E">
        <w:rPr>
          <w:lang w:val="en-US"/>
        </w:rPr>
        <w:t xml:space="preserve"> </w:t>
      </w:r>
      <w:r w:rsidR="008B565B">
        <w:rPr>
          <w:lang w:val="en-US"/>
        </w:rPr>
        <w:t xml:space="preserve">project </w:t>
      </w:r>
      <w:r w:rsidR="003B1C98" w:rsidRPr="003D662E">
        <w:rPr>
          <w:lang w:val="en-US"/>
        </w:rPr>
        <w:lastRenderedPageBreak/>
        <w:t>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w:t>
      </w:r>
      <w:r w:rsidR="00357A2D">
        <w:rPr>
          <w:lang w:val="en-US"/>
        </w:rPr>
        <w:t xml:space="preserve">abstraction </w:t>
      </w:r>
      <w:r w:rsidR="00E00B25" w:rsidRPr="003D662E">
        <w:rPr>
          <w:lang w:val="en-US"/>
        </w:rPr>
        <w:t xml:space="preserve">was </w:t>
      </w:r>
      <w:r w:rsidR="00357A2D">
        <w:rPr>
          <w:lang w:val="en-US"/>
        </w:rPr>
        <w:t>realized</w:t>
      </w:r>
      <w:r w:rsidR="00310EB0">
        <w:rPr>
          <w:lang w:val="en-US"/>
        </w:rPr>
        <w:t xml:space="preserve"> and must be used at least in the platform core</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projects</w:t>
      </w:r>
      <w:r w:rsidR="00B80299">
        <w:rPr>
          <w:lang w:val="en-US"/>
        </w:rPr>
        <w:t xml:space="preserve"> using Eclipse as main </w:t>
      </w:r>
      <w:r w:rsidR="00E9682A">
        <w:rPr>
          <w:lang w:val="en-US"/>
        </w:rPr>
        <w:t>integrated development environment (</w:t>
      </w:r>
      <w:r w:rsidR="00B80299">
        <w:rPr>
          <w:lang w:val="en-US"/>
        </w:rPr>
        <w:t>IDE</w:t>
      </w:r>
      <w:r w:rsidR="00E9682A">
        <w:rPr>
          <w:lang w:val="en-US"/>
        </w:rPr>
        <w:t>)</w:t>
      </w:r>
      <w:r w:rsidR="00785077" w:rsidRPr="003D662E">
        <w:rPr>
          <w:lang w:val="en-US"/>
        </w:rPr>
        <w:t>.</w:t>
      </w:r>
      <w:r w:rsidR="00B11D12" w:rsidRPr="003D662E">
        <w:rPr>
          <w:lang w:val="en-US"/>
        </w:rPr>
        <w:t xml:space="preserve"> </w:t>
      </w:r>
      <w:r w:rsidR="00AD3E35">
        <w:rPr>
          <w:lang w:val="en-US"/>
        </w:rPr>
        <w:t>With version 0.</w:t>
      </w:r>
      <w:r w:rsidR="00217A67">
        <w:rPr>
          <w:lang w:val="en-US"/>
        </w:rPr>
        <w:t>8</w:t>
      </w:r>
      <w:r w:rsidR="00CC59FD">
        <w:rPr>
          <w:lang w:val="en-US"/>
        </w:rPr>
        <w:t xml:space="preserve"> of the platform</w:t>
      </w:r>
      <w:r w:rsidR="00AD3E35">
        <w:rPr>
          <w:lang w:val="en-US"/>
        </w:rPr>
        <w:t xml:space="preserve">, we upgraded </w:t>
      </w:r>
      <w:r w:rsidR="0053675F">
        <w:rPr>
          <w:lang w:val="en-US"/>
        </w:rPr>
        <w:t xml:space="preserve">the code </w:t>
      </w:r>
      <w:r w:rsidR="00AD3E35">
        <w:rPr>
          <w:lang w:val="en-US"/>
        </w:rPr>
        <w:t>to Java 17</w:t>
      </w:r>
      <w:r w:rsidR="00F243B7">
        <w:rPr>
          <w:lang w:val="en-US"/>
        </w:rPr>
        <w:t xml:space="preserve"> and test against Java 21 (</w:t>
      </w:r>
      <w:r w:rsidR="00AD3E35">
        <w:rPr>
          <w:lang w:val="en-US"/>
        </w:rPr>
        <w:t xml:space="preserve">except for some components like </w:t>
      </w:r>
      <w:r w:rsidR="002F39E5" w:rsidRPr="003D662E">
        <w:rPr>
          <w:lang w:val="en-US"/>
        </w:rPr>
        <w:t>RapidMiner Real Time Scoring Agent (RTSA)</w:t>
      </w:r>
      <w:r w:rsidR="00AD3E35">
        <w:rPr>
          <w:lang w:val="en-US"/>
        </w:rPr>
        <w:t xml:space="preserve"> still requiring an installed JDK 8</w:t>
      </w:r>
      <w:r w:rsidR="00F879A5">
        <w:rPr>
          <w:lang w:val="en-US"/>
        </w:rPr>
        <w:t xml:space="preserve"> for execution</w:t>
      </w:r>
      <w:r w:rsidR="00F243B7">
        <w:rPr>
          <w:lang w:val="en-US"/>
        </w:rPr>
        <w:t>)</w:t>
      </w:r>
      <w:r w:rsidR="00FB6FCA" w:rsidRPr="003D662E">
        <w:rPr>
          <w:lang w:val="en-US"/>
        </w:rPr>
        <w:t>.</w:t>
      </w:r>
      <w:r w:rsidR="003B1C98" w:rsidRPr="003D662E">
        <w:rPr>
          <w:lang w:val="en-US"/>
        </w:rPr>
        <w:t xml:space="preserve"> For the continuous integration, the build/deployment process is specified due to technical reasons in ANT</w:t>
      </w:r>
      <w:r w:rsidR="00CE14A9">
        <w:rPr>
          <w:lang w:val="en-US"/>
        </w:rPr>
        <w:t>, partially setting CI specific variables, ultimately</w:t>
      </w:r>
      <w:r w:rsidR="003B1C98" w:rsidRPr="003D662E">
        <w:rPr>
          <w:lang w:val="en-US"/>
        </w:rPr>
        <w:t xml:space="preserve"> </w:t>
      </w:r>
      <w:r w:rsidR="006C1A37">
        <w:rPr>
          <w:lang w:val="en-US"/>
        </w:rPr>
        <w:t>calling Maven</w:t>
      </w:r>
      <w:r w:rsidR="003B1C98" w:rsidRPr="003D662E">
        <w:rPr>
          <w:lang w:val="en-US"/>
        </w:rPr>
        <w:t>.</w:t>
      </w:r>
      <w:r w:rsidR="007E70D9">
        <w:rPr>
          <w:lang w:val="en-US"/>
        </w:rPr>
        <w:t xml:space="preserve"> </w:t>
      </w:r>
    </w:p>
    <w:p w14:paraId="3AA1488F" w14:textId="213D6C4F" w:rsidR="004863F0" w:rsidRPr="003D662E" w:rsidRDefault="0094043C" w:rsidP="007245E8">
      <w:pPr>
        <w:pStyle w:val="ListParagraph"/>
        <w:numPr>
          <w:ilvl w:val="0"/>
          <w:numId w:val="3"/>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w:t>
      </w:r>
      <w:r w:rsidR="004A00F2">
        <w:rPr>
          <w:lang w:val="en-US"/>
        </w:rPr>
        <w:t>typically</w:t>
      </w:r>
      <w:r w:rsidR="00981940" w:rsidRPr="003D662E">
        <w:rPr>
          <w:lang w:val="en-US"/>
        </w:rPr>
        <w:t xml:space="preserve"> </w:t>
      </w:r>
      <w:r w:rsidR="0049267A" w:rsidRPr="003D662E">
        <w:rPr>
          <w:lang w:val="en-US"/>
        </w:rPr>
        <w:t xml:space="preserve">implemented </w:t>
      </w:r>
      <w:r w:rsidR="00E0612E">
        <w:rPr>
          <w:lang w:val="en-US"/>
        </w:rPr>
        <w:t>in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00190A09" w:rsidRPr="00190A09">
        <w:rPr>
          <w:vertAlign w:val="superscript"/>
          <w:lang w:val="en-US"/>
        </w:rPr>
        <w:fldChar w:fldCharType="begin"/>
      </w:r>
      <w:r w:rsidR="00190A09" w:rsidRPr="00190A09">
        <w:rPr>
          <w:vertAlign w:val="superscript"/>
          <w:lang w:val="en-US"/>
        </w:rPr>
        <w:instrText xml:space="preserve"> NOTEREF _Ref171725308 \h  \* MERGEFORMAT </w:instrText>
      </w:r>
      <w:r w:rsidR="00190A09" w:rsidRPr="00190A09">
        <w:rPr>
          <w:vertAlign w:val="superscript"/>
          <w:lang w:val="en-US"/>
        </w:rPr>
      </w:r>
      <w:r w:rsidR="00190A09" w:rsidRPr="00190A09">
        <w:rPr>
          <w:vertAlign w:val="superscript"/>
          <w:lang w:val="en-US"/>
        </w:rPr>
        <w:fldChar w:fldCharType="separate"/>
      </w:r>
      <w:r w:rsidR="006A0517">
        <w:rPr>
          <w:vertAlign w:val="superscript"/>
          <w:lang w:val="en-US"/>
        </w:rPr>
        <w:t>10</w:t>
      </w:r>
      <w:r w:rsidR="00190A09" w:rsidRPr="00190A09">
        <w:rPr>
          <w:vertAlign w:val="superscript"/>
          <w:lang w:val="en-US"/>
        </w:rPr>
        <w:fldChar w:fldCharType="end"/>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w:t>
      </w:r>
      <w:r w:rsidR="005756F8">
        <w:rPr>
          <w:lang w:val="en-US"/>
        </w:rPr>
        <w:t xml:space="preserve">oktoflow (there the </w:t>
      </w:r>
      <w:r w:rsidR="00D81761" w:rsidRPr="003D662E">
        <w:rPr>
          <w:lang w:val="en-US"/>
        </w:rPr>
        <w:t xml:space="preserve">Java </w:t>
      </w:r>
      <w:r w:rsidR="005756F8">
        <w:rPr>
          <w:lang w:val="en-US"/>
        </w:rPr>
        <w:t>service counterpart)</w:t>
      </w:r>
      <w:r w:rsidR="00D81761" w:rsidRPr="003D662E">
        <w:rPr>
          <w:lang w:val="en-US"/>
        </w:rPr>
        <w:t xml:space="preserve">, so that an AI developer does not have to </w:t>
      </w:r>
      <w:r w:rsidR="00E66B31">
        <w:rPr>
          <w:lang w:val="en-US"/>
        </w:rPr>
        <w:t>deal</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C3215C">
        <w:rPr>
          <w:lang w:val="en-US"/>
        </w:rPr>
        <w:t xml:space="preserve">The service environment and the integrating Python services can operate with virtual Python environments. </w:t>
      </w:r>
      <w:r w:rsidR="008C4E3C" w:rsidRPr="003D662E">
        <w:rPr>
          <w:lang w:val="en-US"/>
        </w:rPr>
        <w:t xml:space="preserve">Python services </w:t>
      </w:r>
      <w:r w:rsidR="0072662A" w:rsidRPr="003D662E">
        <w:rPr>
          <w:lang w:val="en-US"/>
        </w:rPr>
        <w:t>must</w:t>
      </w:r>
      <w:r w:rsidR="008C4E3C" w:rsidRPr="003D662E">
        <w:rPr>
          <w:lang w:val="en-US"/>
        </w:rPr>
        <w:t xml:space="preserve"> explicitly declare their dependencies, e.g., used AI frameworks</w:t>
      </w:r>
      <w:r w:rsidR="00C3215C">
        <w:rPr>
          <w:lang w:val="en-US"/>
        </w:rPr>
        <w:t xml:space="preserve"> as well as (if need) target virtual environments</w:t>
      </w:r>
      <w:r w:rsidR="008C4E3C" w:rsidRPr="003D662E">
        <w:rPr>
          <w:lang w:val="en-US"/>
        </w:rPr>
        <w:t xml:space="preserve"> in the </w:t>
      </w:r>
      <w:r w:rsidR="00C3215C">
        <w:rPr>
          <w:lang w:val="en-US"/>
        </w:rPr>
        <w:t xml:space="preserve">application model of the </w:t>
      </w:r>
      <w:r w:rsidR="008C4E3C" w:rsidRPr="003D662E">
        <w:rPr>
          <w:lang w:val="en-US"/>
        </w:rPr>
        <w:t xml:space="preserve">platform configuration </w:t>
      </w:r>
      <w:r w:rsidR="00C3215C">
        <w:rPr>
          <w:lang w:val="en-US"/>
        </w:rPr>
        <w:t xml:space="preserve">to enable </w:t>
      </w:r>
      <w:r w:rsidR="008C4E3C" w:rsidRPr="003D662E">
        <w:rPr>
          <w:lang w:val="en-US"/>
        </w:rPr>
        <w:t>automated creation of installation artifacts, in particular containers</w:t>
      </w:r>
      <w:r w:rsidR="00A431F7">
        <w:rPr>
          <w:lang w:val="en-US"/>
        </w:rPr>
        <w:t>, and execution in the desired Python environment</w:t>
      </w:r>
      <w:r w:rsidR="002B6341">
        <w:rPr>
          <w:lang w:val="en-US"/>
        </w:rPr>
        <w:t xml:space="preserve"> as services and their dependencies may require the installation of different virtual environments or even Python versions</w:t>
      </w:r>
      <w:r w:rsidR="008C4E3C" w:rsidRPr="003D662E">
        <w:rPr>
          <w:lang w:val="en-US"/>
        </w:rPr>
        <w:t>.</w:t>
      </w:r>
    </w:p>
    <w:p w14:paraId="4B55ACB9" w14:textId="729A7E56" w:rsidR="00730725" w:rsidRPr="003D662E" w:rsidRDefault="00730725" w:rsidP="007245E8">
      <w:pPr>
        <w:pStyle w:val="ListParagraph"/>
        <w:numPr>
          <w:ilvl w:val="0"/>
          <w:numId w:val="3"/>
        </w:numPr>
        <w:jc w:val="both"/>
        <w:rPr>
          <w:lang w:val="en-US"/>
        </w:rPr>
      </w:pPr>
      <w:r w:rsidRPr="003D662E">
        <w:rPr>
          <w:lang w:val="en-US"/>
        </w:rPr>
        <w:t xml:space="preserve">In particular, we prioritize </w:t>
      </w:r>
      <w:r w:rsidRPr="003D662E">
        <w:rPr>
          <w:b/>
          <w:lang w:val="en-US"/>
        </w:rPr>
        <w:t xml:space="preserve">dependency reduction </w:t>
      </w:r>
      <w:r w:rsidRPr="003D662E">
        <w:rPr>
          <w:lang w:val="en-US"/>
        </w:rPr>
        <w:t>over alternative, potentially more modern programming approaches</w:t>
      </w:r>
      <w:r w:rsidR="00613210">
        <w:rPr>
          <w:lang w:val="en-US"/>
        </w:rPr>
        <w:t xml:space="preserve"> as well as isolated loading </w:t>
      </w:r>
      <w:r w:rsidR="002F50FE">
        <w:rPr>
          <w:lang w:val="en-US"/>
        </w:rPr>
        <w:t xml:space="preserve">of classes and their dependencies </w:t>
      </w:r>
      <w:r w:rsidR="00613210">
        <w:rPr>
          <w:lang w:val="en-US"/>
        </w:rPr>
        <w:t xml:space="preserve">to cope with </w:t>
      </w:r>
      <w:r w:rsidRPr="003D662E">
        <w:rPr>
          <w:lang w:val="en-US"/>
        </w:rPr>
        <w:t>incompatible libraries. Thus, we decided not to use framework</w:t>
      </w:r>
      <w:r w:rsidR="00613210">
        <w:rPr>
          <w:lang w:val="en-US"/>
        </w:rPr>
        <w:t>s</w:t>
      </w:r>
      <w:r w:rsidRPr="003D662E">
        <w:rPr>
          <w:lang w:val="en-US"/>
        </w:rPr>
        <w:t xml:space="preserve"> like </w:t>
      </w:r>
      <w:r w:rsidR="00613210">
        <w:rPr>
          <w:lang w:val="en-US"/>
        </w:rPr>
        <w:t xml:space="preserve">OSGi or </w:t>
      </w:r>
      <w:r w:rsidRPr="003D662E">
        <w:rPr>
          <w:lang w:val="en-US"/>
        </w:rPr>
        <w:t xml:space="preserve">Spring as foundation as </w:t>
      </w:r>
      <w:r w:rsidR="00613210">
        <w:rPr>
          <w:lang w:val="en-US"/>
        </w:rPr>
        <w:t xml:space="preserve">they </w:t>
      </w:r>
      <w:r w:rsidRPr="003D662E">
        <w:rPr>
          <w:lang w:val="en-US"/>
        </w:rPr>
        <w:t xml:space="preserve">may lead to </w:t>
      </w:r>
      <w:r w:rsidR="00D90BC6">
        <w:rPr>
          <w:lang w:val="en-US"/>
        </w:rPr>
        <w:t xml:space="preserve">(future) dependency </w:t>
      </w:r>
      <w:r w:rsidRPr="003D662E">
        <w:rPr>
          <w:lang w:val="en-US"/>
        </w:rPr>
        <w:t>conflicts</w:t>
      </w:r>
      <w:r w:rsidR="00D90BC6">
        <w:rPr>
          <w:lang w:val="en-US"/>
        </w:rPr>
        <w:t>, even</w:t>
      </w:r>
      <w:r w:rsidRPr="003D662E">
        <w:rPr>
          <w:lang w:val="en-US"/>
        </w:rPr>
        <w:t xml:space="preserve"> </w:t>
      </w:r>
      <w:r w:rsidR="0061087C">
        <w:rPr>
          <w:lang w:val="en-US"/>
        </w:rPr>
        <w:t xml:space="preserve">among </w:t>
      </w:r>
      <w:r w:rsidR="00D90BC6">
        <w:rPr>
          <w:lang w:val="en-US"/>
        </w:rPr>
        <w:t>different versions of these frameworks needed in the same platform instance</w:t>
      </w:r>
      <w:r w:rsidR="0061087C">
        <w:rPr>
          <w:lang w:val="en-US"/>
        </w:rPr>
        <w:t xml:space="preserve"> </w:t>
      </w:r>
      <w:r w:rsidRPr="003D662E">
        <w:rPr>
          <w:lang w:val="en-US"/>
        </w:rPr>
        <w:t xml:space="preserve">(as we experienced for Spring Cloud Stream </w:t>
      </w:r>
      <w:r w:rsidR="00D90BC6">
        <w:rPr>
          <w:lang w:val="en-US"/>
        </w:rPr>
        <w:t>as well as</w:t>
      </w:r>
      <w:r w:rsidRPr="003D662E">
        <w:rPr>
          <w:lang w:val="en-US"/>
        </w:rPr>
        <w:t xml:space="preserve"> the AAS implementation Eclipse BaSyx</w:t>
      </w:r>
      <w:r w:rsidR="0061087C">
        <w:rPr>
          <w:lang w:val="en-US"/>
        </w:rPr>
        <w:t xml:space="preserve"> and BaSy</w:t>
      </w:r>
      <w:r w:rsidR="005442BA">
        <w:rPr>
          <w:lang w:val="en-US"/>
        </w:rPr>
        <w:t>x</w:t>
      </w:r>
      <w:r w:rsidR="0061087C">
        <w:rPr>
          <w:lang w:val="en-US"/>
        </w:rPr>
        <w:t>2</w:t>
      </w:r>
      <w:r w:rsidRPr="003D662E">
        <w:rPr>
          <w:lang w:val="en-US"/>
        </w:rPr>
        <w:t xml:space="preserve">).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w:t>
      </w:r>
      <w:r w:rsidR="004B53C6">
        <w:rPr>
          <w:lang w:val="en-US"/>
        </w:rPr>
        <w:t xml:space="preserve"> Where adequate, we leverage own, abstracting annotations and interfaces (</w:t>
      </w:r>
      <w:r w:rsidR="002623A7">
        <w:rPr>
          <w:lang w:val="en-US"/>
        </w:rPr>
        <w:t>as basic for</w:t>
      </w:r>
      <w:r w:rsidR="004B53C6">
        <w:rPr>
          <w:lang w:val="en-US"/>
        </w:rPr>
        <w:t xml:space="preserve"> plugins) and prefer them over technology-dependent annotations or interfaces.</w:t>
      </w:r>
    </w:p>
    <w:p w14:paraId="622AC338" w14:textId="70295E12" w:rsidR="00513F43" w:rsidRDefault="00513F43" w:rsidP="007245E8">
      <w:pPr>
        <w:pStyle w:val="ListParagraph"/>
        <w:numPr>
          <w:ilvl w:val="0"/>
          <w:numId w:val="3"/>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w:t>
      </w:r>
      <w:r w:rsidR="00076B15">
        <w:rPr>
          <w:lang w:val="en-US"/>
        </w:rPr>
        <w:t>(</w:t>
      </w:r>
      <w:r w:rsidRPr="003D662E">
        <w:rPr>
          <w:lang w:val="en-US"/>
        </w:rPr>
        <w:t>binary</w:t>
      </w:r>
      <w:r w:rsidR="00076B15">
        <w:rPr>
          <w:lang w:val="en-US"/>
        </w:rPr>
        <w:t>)</w:t>
      </w:r>
      <w:r w:rsidRPr="003D662E">
        <w:rPr>
          <w:lang w:val="en-US"/>
        </w:rPr>
        <w:t xml:space="preserve"> components or distributed via discovery protocols where feasible. </w:t>
      </w:r>
      <w:r w:rsidR="0006064E" w:rsidRPr="003D662E">
        <w:rPr>
          <w:lang w:val="en-US"/>
        </w:rPr>
        <w:t>So far, no automated discovery mechanisms (for I4.0) settings was integrated</w:t>
      </w:r>
      <w:r w:rsidR="00B341BF">
        <w:rPr>
          <w:lang w:val="en-US"/>
        </w:rPr>
        <w:t xml:space="preserve"> (BaSyx2 discovery could be an option if AAS metamodel version 3 is enabled)</w:t>
      </w:r>
      <w:r w:rsidR="0006064E" w:rsidRPr="003D662E">
        <w:rPr>
          <w:lang w:val="en-US"/>
        </w:rPr>
        <w:t xml:space="preserve">,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1"/>
      </w:r>
      <w:r w:rsidRPr="003D662E">
        <w:rPr>
          <w:lang w:val="en-US"/>
        </w:rPr>
        <w:t>, for machine-readable complex data in AAS on JSON</w:t>
      </w:r>
      <w:r w:rsidRPr="003D662E">
        <w:rPr>
          <w:rStyle w:val="FootnoteReference"/>
          <w:lang w:val="en-US"/>
        </w:rPr>
        <w:footnoteReference w:id="12"/>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w:t>
      </w:r>
      <w:r w:rsidR="001D3441">
        <w:rPr>
          <w:lang w:val="en-US"/>
        </w:rPr>
        <w:t xml:space="preserve">in terms of a configuration model, used for </w:t>
      </w:r>
      <w:r w:rsidR="009E0408" w:rsidRPr="003D662E">
        <w:rPr>
          <w:lang w:val="en-US"/>
        </w:rPr>
        <w:t xml:space="preserve">generating </w:t>
      </w:r>
      <w:r w:rsidR="001D3441">
        <w:rPr>
          <w:lang w:val="en-US"/>
        </w:rPr>
        <w:t xml:space="preserve">consistent </w:t>
      </w:r>
      <w:r w:rsidR="009E0408" w:rsidRPr="003D662E">
        <w:rPr>
          <w:lang w:val="en-US"/>
        </w:rPr>
        <w:t xml:space="preserve">setup information </w:t>
      </w:r>
      <w:r w:rsidR="001D3441">
        <w:rPr>
          <w:lang w:val="en-US"/>
        </w:rPr>
        <w:t>as well as related code and further artifacts</w:t>
      </w:r>
      <w:r w:rsidR="009E0408" w:rsidRPr="003D662E">
        <w:rPr>
          <w:lang w:val="en-US"/>
        </w:rPr>
        <w:t>). Related source code shall be named accordingly</w:t>
      </w:r>
      <w:r w:rsidR="009E0408" w:rsidRPr="003D662E">
        <w:rPr>
          <w:rStyle w:val="FootnoteReference"/>
          <w:rFonts w:ascii="Consolas" w:hAnsi="Consolas"/>
          <w:lang w:val="en-US"/>
        </w:rPr>
        <w:footnoteReference w:id="13"/>
      </w:r>
      <w:r w:rsidR="009E0408" w:rsidRPr="003D662E">
        <w:rPr>
          <w:lang w:val="en-US"/>
        </w:rPr>
        <w:t>.</w:t>
      </w:r>
    </w:p>
    <w:p w14:paraId="5250BAE8" w14:textId="358DEF0A" w:rsidR="008C7BAD" w:rsidRDefault="008C7BAD" w:rsidP="007245E8">
      <w:pPr>
        <w:pStyle w:val="ListParagraph"/>
        <w:numPr>
          <w:ilvl w:val="0"/>
          <w:numId w:val="3"/>
        </w:numPr>
        <w:jc w:val="both"/>
        <w:rPr>
          <w:lang w:val="en-US"/>
        </w:rPr>
      </w:pPr>
      <w:r w:rsidRPr="003D662E">
        <w:rPr>
          <w:lang w:val="en-US"/>
        </w:rPr>
        <w:lastRenderedPageBreak/>
        <w:t xml:space="preserve">Components shall internally communicate via </w:t>
      </w:r>
      <w:r w:rsidRPr="003D662E">
        <w:rPr>
          <w:b/>
          <w:lang w:val="en-US"/>
        </w:rPr>
        <w:t>interfaces</w:t>
      </w:r>
      <w:r w:rsidRPr="003D662E">
        <w:rPr>
          <w:lang w:val="en-US"/>
        </w:rPr>
        <w:t xml:space="preserve"> </w:t>
      </w:r>
      <w:r w:rsidR="005E62C7">
        <w:rPr>
          <w:lang w:val="en-US"/>
        </w:rPr>
        <w:t xml:space="preserve">that </w:t>
      </w:r>
      <w:r w:rsidR="00F61039">
        <w:rPr>
          <w:lang w:val="en-US"/>
        </w:rPr>
        <w:t xml:space="preserve">encapsulate technical </w:t>
      </w:r>
      <w:r w:rsidRPr="003D662E">
        <w:rPr>
          <w:lang w:val="en-US"/>
        </w:rPr>
        <w:t xml:space="preserve">dependencies. </w:t>
      </w:r>
      <w:r w:rsidR="00FC6FAB">
        <w:rPr>
          <w:lang w:val="en-US"/>
        </w:rPr>
        <w:t>A</w:t>
      </w:r>
      <w:r w:rsidRPr="003D662E">
        <w:rPr>
          <w:lang w:val="en-US"/>
        </w:rPr>
        <w:t xml:space="preserve">lternative and optional components shall be realized </w:t>
      </w:r>
      <w:r w:rsidR="00FC6FAB">
        <w:rPr>
          <w:lang w:val="en-US"/>
        </w:rPr>
        <w:t xml:space="preserve">based on interfaces </w:t>
      </w:r>
      <w:r w:rsidRPr="003D662E">
        <w:rPr>
          <w:lang w:val="en-US"/>
        </w:rPr>
        <w:t xml:space="preserve">and register themselves into the platform. </w:t>
      </w:r>
      <w:r w:rsidR="008D3F8C">
        <w:rPr>
          <w:lang w:val="en-US"/>
        </w:rPr>
        <w:t xml:space="preserve">For </w:t>
      </w:r>
      <w:r w:rsidRPr="003D662E">
        <w:rPr>
          <w:lang w:val="en-US"/>
        </w:rPr>
        <w:t xml:space="preserve">Java, we </w:t>
      </w:r>
      <w:r w:rsidR="008D3F8C">
        <w:rPr>
          <w:lang w:val="en-US"/>
        </w:rPr>
        <w:t xml:space="preserve">use </w:t>
      </w:r>
      <w:r w:rsidRPr="003D662E">
        <w:rPr>
          <w:lang w:val="en-US"/>
        </w:rPr>
        <w:t>the Java Service Loader (JSL) mechanism</w:t>
      </w:r>
      <w:r w:rsidR="00B1518A">
        <w:rPr>
          <w:rStyle w:val="FootnoteReference"/>
          <w:lang w:val="en-US"/>
        </w:rPr>
        <w:footnoteReference w:id="14"/>
      </w:r>
      <w:r w:rsidRPr="003D662E">
        <w:rPr>
          <w:lang w:val="en-US"/>
        </w:rPr>
        <w:t>, which associates concrete implementations to their respective (descriptor) interfaces</w:t>
      </w:r>
      <w:r w:rsidR="009D48B9">
        <w:rPr>
          <w:lang w:val="en-US"/>
        </w:rPr>
        <w:t xml:space="preserve"> </w:t>
      </w:r>
      <w:r w:rsidRPr="003D662E">
        <w:rPr>
          <w:lang w:val="en-US"/>
        </w:rPr>
        <w:t xml:space="preserve">through </w:t>
      </w:r>
      <w:r w:rsidR="009D48B9">
        <w:rPr>
          <w:lang w:val="en-US"/>
        </w:rPr>
        <w:t>text resource files declaring the actual implementations</w:t>
      </w:r>
      <w:r w:rsidRPr="003D662E">
        <w:rPr>
          <w:lang w:val="en-US"/>
        </w:rPr>
        <w:t xml:space="preserve">. We use that mechanism to define, e.g., </w:t>
      </w:r>
      <w:r w:rsidR="00A8129C">
        <w:rPr>
          <w:lang w:val="en-US"/>
        </w:rPr>
        <w:t xml:space="preserve">plugin (setup) descriptors, </w:t>
      </w:r>
      <w:r w:rsidRPr="003D662E">
        <w:rPr>
          <w:lang w:val="en-US"/>
        </w:rPr>
        <w:t>factory instances, to compose AAS but also to set up the component lifecycle, e.g., to handle the start and shutdown process</w:t>
      </w:r>
      <w:r w:rsidR="00E5570C">
        <w:rPr>
          <w:rStyle w:val="FootnoteReference"/>
          <w:lang w:val="en-US"/>
        </w:rPr>
        <w:footnoteReference w:id="15"/>
      </w:r>
      <w:r w:rsidRPr="003D662E">
        <w:rPr>
          <w:lang w:val="en-US"/>
        </w:rPr>
        <w:t>.</w:t>
      </w:r>
    </w:p>
    <w:p w14:paraId="2F33E8E1" w14:textId="6942ADE1" w:rsidR="00E5570C" w:rsidRPr="003D662E" w:rsidRDefault="00E5570C" w:rsidP="00E5570C">
      <w:pPr>
        <w:pStyle w:val="ListParagraph"/>
        <w:numPr>
          <w:ilvl w:val="0"/>
          <w:numId w:val="3"/>
        </w:numPr>
        <w:jc w:val="both"/>
        <w:rPr>
          <w:lang w:val="en-US"/>
        </w:rPr>
      </w:pPr>
      <w:r>
        <w:rPr>
          <w:lang w:val="en-US"/>
        </w:rPr>
        <w:t xml:space="preserve">Since version 0.8, third party libraries must be encapsulated </w:t>
      </w:r>
      <w:r w:rsidR="005A044F">
        <w:rPr>
          <w:lang w:val="en-US"/>
        </w:rPr>
        <w:t xml:space="preserve">for </w:t>
      </w:r>
      <w:r w:rsidR="005A044F" w:rsidRPr="005D5DDB">
        <w:rPr>
          <w:b/>
          <w:bCs/>
          <w:lang w:val="en-US"/>
        </w:rPr>
        <w:t>isolated loading</w:t>
      </w:r>
      <w:r w:rsidR="005A044F">
        <w:rPr>
          <w:lang w:val="en-US"/>
        </w:rPr>
        <w:t xml:space="preserve"> </w:t>
      </w:r>
      <w:r>
        <w:rPr>
          <w:lang w:val="en-US"/>
        </w:rPr>
        <w:t xml:space="preserve">into </w:t>
      </w:r>
      <w:r w:rsidRPr="00E5570C">
        <w:rPr>
          <w:b/>
          <w:lang w:val="en-US"/>
        </w:rPr>
        <w:t>oktoflow plugins</w:t>
      </w:r>
      <w:r w:rsidRPr="00E5570C">
        <w:rPr>
          <w:lang w:val="en-US"/>
        </w:rPr>
        <w:t xml:space="preserve"> and</w:t>
      </w:r>
      <w:r w:rsidR="005A044F">
        <w:rPr>
          <w:lang w:val="en-US"/>
        </w:rPr>
        <w:t>, as stated above,</w:t>
      </w:r>
      <w:r w:rsidRPr="00E5570C">
        <w:rPr>
          <w:lang w:val="en-US"/>
        </w:rPr>
        <w:t xml:space="preserve"> </w:t>
      </w:r>
      <w:r w:rsidR="005A044F">
        <w:rPr>
          <w:lang w:val="en-US"/>
        </w:rPr>
        <w:t xml:space="preserve">be used </w:t>
      </w:r>
      <w:r w:rsidRPr="00E5570C">
        <w:rPr>
          <w:lang w:val="en-US"/>
        </w:rPr>
        <w:t>via an interface defined by the platform.</w:t>
      </w:r>
      <w:r>
        <w:rPr>
          <w:lang w:val="en-US"/>
        </w:rPr>
        <w:t xml:space="preserve"> The main reason is </w:t>
      </w:r>
      <w:r w:rsidR="00A136E7">
        <w:rPr>
          <w:lang w:val="en-US"/>
        </w:rPr>
        <w:t xml:space="preserve">to </w:t>
      </w:r>
      <w:r w:rsidR="00EC3823">
        <w:rPr>
          <w:lang w:val="en-US"/>
        </w:rPr>
        <w:t xml:space="preserve">actively </w:t>
      </w:r>
      <w:r w:rsidR="00A136E7">
        <w:rPr>
          <w:lang w:val="en-US"/>
        </w:rPr>
        <w:t xml:space="preserve">mitigate </w:t>
      </w:r>
      <w:r w:rsidR="00EC3823">
        <w:rPr>
          <w:lang w:val="en-US"/>
        </w:rPr>
        <w:t xml:space="preserve">dependency </w:t>
      </w:r>
      <w:r w:rsidR="00A136E7">
        <w:rPr>
          <w:lang w:val="en-US"/>
        </w:rPr>
        <w:t xml:space="preserve">conflicts. </w:t>
      </w:r>
      <w:r w:rsidR="00611B6B">
        <w:rPr>
          <w:lang w:val="en-US"/>
        </w:rPr>
        <w:t>As a prerequisite</w:t>
      </w:r>
      <w:r w:rsidR="00A136E7">
        <w:rPr>
          <w:lang w:val="en-US"/>
        </w:rPr>
        <w:t xml:space="preserve">, the platform core components </w:t>
      </w:r>
      <w:r>
        <w:rPr>
          <w:lang w:val="en-US"/>
        </w:rPr>
        <w:t xml:space="preserve">must be free of third-party dependencies (except for the Java library). Further, plugins allow for isolated testing of the integration of dependencies </w:t>
      </w:r>
      <w:r w:rsidR="0092525D">
        <w:rPr>
          <w:lang w:val="en-US"/>
        </w:rPr>
        <w:t>and enable the</w:t>
      </w:r>
      <w:r>
        <w:rPr>
          <w:lang w:val="en-US"/>
        </w:rPr>
        <w:t xml:space="preserve"> individual evolution of technical dependencies. </w:t>
      </w:r>
      <w:r w:rsidR="00D81409">
        <w:rPr>
          <w:lang w:val="en-US"/>
        </w:rPr>
        <w:t>For flexible integration with the platform, o</w:t>
      </w:r>
      <w:r>
        <w:rPr>
          <w:lang w:val="en-US"/>
        </w:rPr>
        <w:t xml:space="preserve">ktoflow plugins </w:t>
      </w:r>
      <w:r w:rsidR="00580942">
        <w:rPr>
          <w:lang w:val="en-US"/>
        </w:rPr>
        <w:t xml:space="preserve">also employ </w:t>
      </w:r>
      <w:r>
        <w:rPr>
          <w:lang w:val="en-US"/>
        </w:rPr>
        <w:t>JSL</w:t>
      </w:r>
      <w:r w:rsidR="00580942">
        <w:rPr>
          <w:lang w:val="en-US"/>
        </w:rPr>
        <w:t>, one descriptor for defining a plugin’s contribution, a second determining how the plugin is actually loaded</w:t>
      </w:r>
      <w:r>
        <w:rPr>
          <w:lang w:val="en-US"/>
        </w:rPr>
        <w:t>.</w:t>
      </w:r>
    </w:p>
    <w:p w14:paraId="57E511AF" w14:textId="68ACCD55" w:rsidR="006024A5" w:rsidRPr="003D662E" w:rsidRDefault="006024A5" w:rsidP="007245E8">
      <w:pPr>
        <w:pStyle w:val="ListParagraph"/>
        <w:numPr>
          <w:ilvl w:val="0"/>
          <w:numId w:val="3"/>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xml:space="preserve">, e.g., reside only in test resource folders. In particular for Java components this is important as setup files that are accidentally placed in production resource folders may take precedence over generated setup </w:t>
      </w:r>
      <w:r w:rsidR="00B34170">
        <w:rPr>
          <w:lang w:val="en-US"/>
        </w:rPr>
        <w:t>information</w:t>
      </w:r>
      <w:r w:rsidR="002B0113" w:rsidRPr="003D662E">
        <w:rPr>
          <w:lang w:val="en-US"/>
        </w:rPr>
        <w:t>, i.e., prevent that the configuration decisions made by the user are enacted.</w:t>
      </w:r>
    </w:p>
    <w:p w14:paraId="66C7B1D0" w14:textId="200A6B85"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7245E8">
      <w:pPr>
        <w:pStyle w:val="ListParagraph"/>
        <w:numPr>
          <w:ilvl w:val="0"/>
          <w:numId w:val="4"/>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7245E8">
      <w:pPr>
        <w:pStyle w:val="ListParagraph"/>
        <w:numPr>
          <w:ilvl w:val="0"/>
          <w:numId w:val="4"/>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7245E8">
      <w:pPr>
        <w:pStyle w:val="ListParagraph"/>
        <w:numPr>
          <w:ilvl w:val="0"/>
          <w:numId w:val="4"/>
        </w:numPr>
        <w:jc w:val="both"/>
        <w:rPr>
          <w:lang w:val="en-US"/>
        </w:rPr>
      </w:pPr>
      <w:r w:rsidRPr="003D662E">
        <w:rPr>
          <w:lang w:val="en-US"/>
        </w:rPr>
        <w:t>C</w:t>
      </w:r>
      <w:r w:rsidR="00A71EAD" w:rsidRPr="003D662E">
        <w:rPr>
          <w:lang w:val="en-US"/>
        </w:rPr>
        <w:t>ommercial licenses.</w:t>
      </w:r>
    </w:p>
    <w:p w14:paraId="26100712" w14:textId="72CFE62A" w:rsidR="0065137A" w:rsidRPr="003D662E" w:rsidRDefault="009B1C8A" w:rsidP="007245E8">
      <w:pPr>
        <w:pStyle w:val="ListParagraph"/>
        <w:numPr>
          <w:ilvl w:val="0"/>
          <w:numId w:val="4"/>
        </w:numPr>
        <w:jc w:val="both"/>
        <w:rPr>
          <w:lang w:val="en-US"/>
        </w:rPr>
      </w:pPr>
      <w:r>
        <w:rPr>
          <w:lang w:val="en-US"/>
        </w:rPr>
        <w:t>Problematic and potentially n</w:t>
      </w:r>
      <w:r w:rsidR="00ED6725" w:rsidRPr="003D662E">
        <w:rPr>
          <w:lang w:val="en-US"/>
        </w:rPr>
        <w:t xml:space="preserve">ot allowed </w:t>
      </w:r>
      <w:r>
        <w:rPr>
          <w:lang w:val="en-US"/>
        </w:rPr>
        <w:t>(as default or core dependencies)</w:t>
      </w:r>
      <w:r w:rsidR="00B93EBB" w:rsidRPr="003D662E">
        <w:rPr>
          <w:lang w:val="en-US"/>
        </w:rPr>
        <w:t xml:space="preserve">,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 xml:space="preserve">In some cases, the use of binary artifacts of software under such licenses may still be permitted as long as </w:t>
      </w:r>
      <w:r w:rsidR="00B34F2E">
        <w:rPr>
          <w:lang w:val="en-US"/>
        </w:rPr>
        <w:t xml:space="preserve">the </w:t>
      </w:r>
      <w:r w:rsidR="003E0269" w:rsidRPr="003D662E">
        <w:rPr>
          <w:lang w:val="en-US"/>
        </w:rPr>
        <w:t>license information and the origin are stated</w:t>
      </w:r>
      <w:r w:rsidR="00B34F2E">
        <w:rPr>
          <w:lang w:val="en-US"/>
        </w:rPr>
        <w:t>,</w:t>
      </w:r>
      <w:r w:rsidR="003E0269" w:rsidRPr="003D662E">
        <w:rPr>
          <w:lang w:val="en-US"/>
        </w:rPr>
        <w:t xml:space="preserve"> the underlying code is not modified or included</w:t>
      </w:r>
      <w:r w:rsidR="00B34F2E">
        <w:rPr>
          <w:lang w:val="en-US"/>
        </w:rPr>
        <w:t xml:space="preserve"> and the integrating component is optional</w:t>
      </w:r>
      <w:r w:rsidR="003E0269" w:rsidRPr="003D662E">
        <w:rPr>
          <w:lang w:val="en-US"/>
        </w:rPr>
        <w:t>.</w:t>
      </w:r>
    </w:p>
    <w:p w14:paraId="351A5493" w14:textId="32BA4F32"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 xml:space="preserve">Commercial licenses may be used depending on the decision of the installing organization. </w:t>
      </w:r>
      <w:r w:rsidR="00E346C1">
        <w:rPr>
          <w:lang w:val="en-US"/>
        </w:rPr>
        <w:t>Thus, platform c</w:t>
      </w:r>
      <w:r w:rsidR="004C0EBD" w:rsidRPr="003D662E">
        <w:rPr>
          <w:lang w:val="en-US"/>
        </w:rPr>
        <w:t xml:space="preserve">omponents relying on commercial licenses shall be optional by </w:t>
      </w:r>
      <w:r w:rsidR="004C0EBD" w:rsidRPr="003D662E">
        <w:rPr>
          <w:lang w:val="en-US"/>
        </w:rPr>
        <w:lastRenderedPageBreak/>
        <w:t xml:space="preserve">default. </w:t>
      </w:r>
      <w:r w:rsidR="001864F0">
        <w:rPr>
          <w:lang w:val="en-US"/>
        </w:rPr>
        <w:t>Similarly</w:t>
      </w:r>
      <w:r w:rsidR="004C0EBD" w:rsidRPr="003D662E">
        <w:rPr>
          <w:lang w:val="en-US"/>
        </w:rPr>
        <w:t>,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w:t>
      </w:r>
      <w:r w:rsidR="007D7093">
        <w:rPr>
          <w:lang w:val="en-US"/>
        </w:rPr>
        <w:t>components</w:t>
      </w:r>
      <w:r w:rsidR="00A71EAD" w:rsidRPr="003D662E">
        <w:rPr>
          <w:lang w:val="en-US"/>
        </w:rPr>
        <w:t xml:space="preserve">, but to avoid later license conflicts, licenses of </w:t>
      </w:r>
      <w:r w:rsidR="00581AB5">
        <w:rPr>
          <w:lang w:val="en-US"/>
        </w:rPr>
        <w:t xml:space="preserve">the fourth </w:t>
      </w:r>
      <w:r w:rsidR="00A71EAD" w:rsidRPr="003D662E">
        <w:rPr>
          <w:lang w:val="en-US"/>
        </w:rPr>
        <w:t>category sha</w:t>
      </w:r>
      <w:r w:rsidR="008A1167" w:rsidRPr="003D662E">
        <w:rPr>
          <w:lang w:val="en-US"/>
        </w:rPr>
        <w:t>ll be avoided wherever possible</w:t>
      </w:r>
      <w:r w:rsidR="004C0EBD" w:rsidRPr="003D662E">
        <w:rPr>
          <w:lang w:val="en-US"/>
        </w:rPr>
        <w:t xml:space="preserve">. </w:t>
      </w:r>
    </w:p>
    <w:p w14:paraId="4014EDEF" w14:textId="09A8C4A8"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19" w:name="_Ref57897714"/>
      <w:r w:rsidR="00AF30D7" w:rsidRPr="003D662E">
        <w:rPr>
          <w:rStyle w:val="FootnoteReference"/>
          <w:lang w:val="en-US"/>
        </w:rPr>
        <w:footnoteReference w:id="16"/>
      </w:r>
      <w:bookmarkEnd w:id="19"/>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successful builds, artifact snapshots are deployed by the CI processes to the Maven repository</w:t>
      </w:r>
      <w:r w:rsidR="00593908" w:rsidRPr="003D662E">
        <w:rPr>
          <w:rStyle w:val="FootnoteReference"/>
          <w:lang w:val="en-US"/>
        </w:rPr>
        <w:footnoteReference w:id="17"/>
      </w:r>
      <w:r w:rsidR="00BC4C07" w:rsidRPr="003D662E">
        <w:rPr>
          <w:lang w:val="en-US"/>
        </w:rPr>
        <w:t xml:space="preserve"> of the SSE group. </w:t>
      </w:r>
      <w:r w:rsidR="00BF393F" w:rsidRPr="003D662E">
        <w:rPr>
          <w:lang w:val="en-US"/>
        </w:rPr>
        <w:t xml:space="preserve">Java parts </w:t>
      </w:r>
      <w:r w:rsidR="00C4420D">
        <w:rPr>
          <w:lang w:val="en-US"/>
        </w:rPr>
        <w:t xml:space="preserve">including additional artifacts (binary, python, configuration model) </w:t>
      </w:r>
      <w:r w:rsidR="00BF393F" w:rsidRPr="003D662E">
        <w:rPr>
          <w:lang w:val="en-US"/>
        </w:rPr>
        <w:t>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18"/>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0" w:name="_Ref57109414"/>
      <w:bookmarkStart w:id="21" w:name="_Toc216439630"/>
      <w:r w:rsidRPr="003D662E">
        <w:rPr>
          <w:lang w:val="en-US"/>
        </w:rPr>
        <w:lastRenderedPageBreak/>
        <w:t>Architecture</w:t>
      </w:r>
      <w:bookmarkEnd w:id="20"/>
      <w:bookmarkEnd w:id="21"/>
    </w:p>
    <w:p w14:paraId="4083AA05" w14:textId="7EAAFFCC"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w:t>
      </w:r>
      <w:r w:rsidR="00821E85">
        <w:rPr>
          <w:lang w:val="en-GB"/>
        </w:rPr>
        <w:t>SSE21</w:t>
      </w:r>
      <w:r w:rsidR="004C0C9C" w:rsidRPr="003D662E">
        <w:rPr>
          <w:lang w:val="en-US"/>
        </w:rPr>
        <w:t xml:space="preserve">, </w:t>
      </w:r>
      <w:r w:rsidR="00821E85">
        <w:rPr>
          <w:lang w:val="en-GB"/>
        </w:rPr>
        <w:t>ESA+21</w:t>
      </w:r>
      <w:r w:rsidR="00161921" w:rsidRPr="003D662E">
        <w:rPr>
          <w:lang w:val="en-US"/>
        </w:rPr>
        <w:t xml:space="preserve">] </w:t>
      </w:r>
      <w:r w:rsidR="002366D1">
        <w:rPr>
          <w:lang w:val="en-US"/>
        </w:rPr>
        <w:t>as well as further requirements that are collected or detailed in further work or projects like ReGaP</w:t>
      </w:r>
      <w:r w:rsidR="00141744" w:rsidRPr="003D662E">
        <w:rPr>
          <w:lang w:val="en-US"/>
        </w:rPr>
        <w:t>.</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6A0517">
        <w:rPr>
          <w:lang w:val="en-US"/>
        </w:rPr>
        <w:t>1</w:t>
      </w:r>
      <w:r w:rsidR="00C110D6" w:rsidRPr="003D662E">
        <w:rPr>
          <w:lang w:val="en-US"/>
        </w:rPr>
        <w:fldChar w:fldCharType="end"/>
      </w:r>
      <w:r w:rsidR="00C110D6" w:rsidRPr="003D662E">
        <w:rPr>
          <w:lang w:val="en-US"/>
        </w:rPr>
        <w:t xml:space="preserve">, we follow a pragmatic agile </w:t>
      </w:r>
      <w:r w:rsidR="00A45513">
        <w:rPr>
          <w:lang w:val="en-US"/>
        </w:rPr>
        <w:t xml:space="preserve">development </w:t>
      </w:r>
      <w:r w:rsidR="00C110D6" w:rsidRPr="003D662E">
        <w:rPr>
          <w:lang w:val="en-US"/>
        </w:rPr>
        <w:t>approach,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2F1788FB"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6A0517">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w:t>
      </w:r>
      <w:r w:rsidR="00E00155">
        <w:rPr>
          <w:lang w:val="en-US"/>
        </w:rPr>
        <w:t xml:space="preserve"> in the remainder of this document</w:t>
      </w:r>
      <w:r w:rsidRPr="003D662E">
        <w:rPr>
          <w:lang w:val="en-US"/>
        </w:rPr>
        <w:t xml:space="preserve">.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6A0517">
        <w:rPr>
          <w:lang w:val="en-US"/>
        </w:rPr>
        <w:t>3.1</w:t>
      </w:r>
      <w:r w:rsidR="00966866" w:rsidRPr="003D662E">
        <w:rPr>
          <w:lang w:val="en-US"/>
        </w:rPr>
        <w:fldChar w:fldCharType="end"/>
      </w:r>
      <w:r w:rsidR="00966866" w:rsidRPr="003D662E">
        <w:rPr>
          <w:lang w:val="en-US"/>
        </w:rPr>
        <w:t>, we detail some further basic aspects, namely</w:t>
      </w:r>
      <w:r w:rsidR="00F97C5F">
        <w:rPr>
          <w:lang w:val="en-US"/>
        </w:rPr>
        <w:t>,</w:t>
      </w:r>
      <w:r w:rsidR="00966866" w:rsidRPr="003D662E">
        <w:rPr>
          <w:lang w:val="en-US"/>
        </w:rPr>
        <w:t xml:space="preserve">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6A0517">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6A0517">
        <w:rPr>
          <w:lang w:val="en-US"/>
        </w:rPr>
        <w:t>3.1.2</w:t>
      </w:r>
      <w:r w:rsidR="00957177" w:rsidRPr="003D662E">
        <w:rPr>
          <w:lang w:val="en-US"/>
        </w:rPr>
        <w:fldChar w:fldCharType="end"/>
      </w:r>
      <w:r w:rsidR="00957177" w:rsidRPr="003D662E">
        <w:rPr>
          <w:lang w:val="en-US"/>
        </w:rPr>
        <w:t xml:space="preserve">, a brief introduction into </w:t>
      </w:r>
      <w:r w:rsidR="00F97C5F">
        <w:rPr>
          <w:lang w:val="en-US"/>
        </w:rPr>
        <w:t>A</w:t>
      </w:r>
      <w:r w:rsidR="00966866" w:rsidRPr="003D662E">
        <w:rPr>
          <w:lang w:val="en-US"/>
        </w:rPr>
        <w:t xml:space="preserve">sset </w:t>
      </w:r>
      <w:r w:rsidR="00F97C5F">
        <w:rPr>
          <w:lang w:val="en-US"/>
        </w:rPr>
        <w:t>A</w:t>
      </w:r>
      <w:r w:rsidR="00966866" w:rsidRPr="003D662E">
        <w:rPr>
          <w:lang w:val="en-US"/>
        </w:rPr>
        <w:t xml:space="preserve">dministration </w:t>
      </w:r>
      <w:r w:rsidR="00F97C5F">
        <w:rPr>
          <w:lang w:val="en-US"/>
        </w:rPr>
        <w:t>S</w:t>
      </w:r>
      <w:r w:rsidR="00966866" w:rsidRPr="003D662E">
        <w:rPr>
          <w:lang w:val="en-US"/>
        </w:rPr>
        <w:t>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6A0517">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6A0517">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6A0517">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6A0517">
        <w:rPr>
          <w:lang w:val="en-US"/>
        </w:rPr>
        <w:t>3.2</w:t>
      </w:r>
      <w:r w:rsidR="00DD01FC" w:rsidRPr="003D662E">
        <w:rPr>
          <w:lang w:val="en-US"/>
        </w:rPr>
        <w:fldChar w:fldCharType="end"/>
      </w:r>
      <w:r w:rsidR="00DD01FC" w:rsidRPr="003D662E">
        <w:rPr>
          <w:lang w:val="en-US"/>
        </w:rPr>
        <w:t xml:space="preserve"> takes up the general requirements from [</w:t>
      </w:r>
      <w:r w:rsidR="00287A00">
        <w:rPr>
          <w:lang w:val="en-GB"/>
        </w:rPr>
        <w:t>ESA+21</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DE4AF0">
        <w:rPr>
          <w:lang w:val="en-US"/>
        </w:rPr>
        <w:t xml:space="preserve">discuss then </w:t>
      </w:r>
      <w:r w:rsidRPr="003D662E">
        <w:rPr>
          <w:lang w:val="en-US"/>
        </w:rPr>
        <w:t xml:space="preserve">the layers of the </w:t>
      </w:r>
      <w:r w:rsidR="00DE4AF0">
        <w:rPr>
          <w:lang w:val="en-US"/>
        </w:rPr>
        <w:t>platform</w:t>
      </w:r>
      <w:r w:rsidR="00637A15" w:rsidRPr="003D662E">
        <w:rPr>
          <w:lang w:val="en-US"/>
        </w:rPr>
        <w:t xml:space="preserve">, first as overview and then </w:t>
      </w:r>
      <w:r w:rsidR="0050157A" w:rsidRPr="003D662E">
        <w:rPr>
          <w:lang w:val="en-US"/>
        </w:rPr>
        <w:t xml:space="preserve">one section per layer, </w:t>
      </w:r>
      <w:r w:rsidRPr="003D662E">
        <w:rPr>
          <w:lang w:val="en-US"/>
        </w:rPr>
        <w:t xml:space="preserve">starting at the bottommost </w:t>
      </w:r>
      <w:r w:rsidR="00265FC0">
        <w:rPr>
          <w:lang w:val="en-US"/>
        </w:rPr>
        <w:t xml:space="preserve">(generic) </w:t>
      </w:r>
      <w:r w:rsidRPr="003D662E">
        <w:rPr>
          <w:lang w:val="en-US"/>
        </w:rPr>
        <w:t>layer</w:t>
      </w:r>
      <w:r w:rsidR="0050157A" w:rsidRPr="003D662E">
        <w:rPr>
          <w:lang w:val="en-US"/>
        </w:rPr>
        <w:t>.</w:t>
      </w:r>
    </w:p>
    <w:p w14:paraId="0DBE6255" w14:textId="1918A8FD" w:rsidR="00FF719A" w:rsidRPr="003D662E" w:rsidRDefault="00FF719A" w:rsidP="00FF719A">
      <w:pPr>
        <w:pStyle w:val="Heading2"/>
        <w:rPr>
          <w:lang w:val="en-US"/>
        </w:rPr>
      </w:pPr>
      <w:bookmarkStart w:id="22" w:name="_Ref57112208"/>
      <w:bookmarkStart w:id="23" w:name="_Toc216439631"/>
      <w:r w:rsidRPr="003D662E">
        <w:rPr>
          <w:lang w:val="en-US"/>
        </w:rPr>
        <w:t>Overview</w:t>
      </w:r>
      <w:bookmarkEnd w:id="22"/>
      <w:bookmarkEnd w:id="23"/>
    </w:p>
    <w:p w14:paraId="1A4794D7" w14:textId="53945353"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6A0517" w:rsidRPr="003D662E">
        <w:rPr>
          <w:lang w:val="en-US"/>
        </w:rPr>
        <w:t xml:space="preserve">Figure </w:t>
      </w:r>
      <w:r w:rsidR="006A0517">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287A00">
        <w:rPr>
          <w:lang w:val="en-GB"/>
        </w:rPr>
        <w:t>ESA+21</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42869143" w:rsidR="003F6305" w:rsidRPr="003D662E" w:rsidRDefault="003F6305" w:rsidP="003F6305">
      <w:pPr>
        <w:pStyle w:val="Caption"/>
        <w:jc w:val="center"/>
        <w:rPr>
          <w:lang w:val="en-US"/>
        </w:rPr>
      </w:pPr>
      <w:bookmarkStart w:id="24"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w:t>
      </w:r>
      <w:r w:rsidRPr="003D662E">
        <w:fldChar w:fldCharType="end"/>
      </w:r>
      <w:bookmarkEnd w:id="24"/>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7BB6159E"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6A0517" w:rsidRPr="003D662E">
        <w:rPr>
          <w:lang w:val="en-US"/>
        </w:rPr>
        <w:t xml:space="preserve">Figure </w:t>
      </w:r>
      <w:r w:rsidR="006A0517">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w:t>
      </w:r>
      <w:r w:rsidR="00A329ED" w:rsidRPr="003D662E">
        <w:rPr>
          <w:lang w:val="en-US"/>
        </w:rPr>
        <w:lastRenderedPageBreak/>
        <w:t xml:space="preserve">and deployment of services/containers. If permitted, services from those layers can be deployed to available resources </w:t>
      </w:r>
      <w:r w:rsidR="00374F88">
        <w:rPr>
          <w:lang w:val="en-US"/>
        </w:rPr>
        <w:t xml:space="preserve">(bottom of </w:t>
      </w:r>
      <w:r w:rsidR="00374F88" w:rsidRPr="003D662E">
        <w:rPr>
          <w:lang w:val="en-US"/>
        </w:rPr>
        <w:fldChar w:fldCharType="begin"/>
      </w:r>
      <w:r w:rsidR="00374F88" w:rsidRPr="003D662E">
        <w:rPr>
          <w:lang w:val="en-US"/>
        </w:rPr>
        <w:instrText xml:space="preserve"> REF _Ref101346437 \h  \* MERGEFORMAT </w:instrText>
      </w:r>
      <w:r w:rsidR="00374F88" w:rsidRPr="003D662E">
        <w:rPr>
          <w:lang w:val="en-US"/>
        </w:rPr>
      </w:r>
      <w:r w:rsidR="00374F88" w:rsidRPr="003D662E">
        <w:rPr>
          <w:lang w:val="en-US"/>
        </w:rPr>
        <w:fldChar w:fldCharType="separate"/>
      </w:r>
      <w:r w:rsidR="006A0517" w:rsidRPr="003D662E">
        <w:rPr>
          <w:lang w:val="en-US"/>
        </w:rPr>
        <w:t xml:space="preserve">Figure </w:t>
      </w:r>
      <w:r w:rsidR="006A0517">
        <w:rPr>
          <w:noProof/>
          <w:lang w:val="en-US"/>
        </w:rPr>
        <w:t>1</w:t>
      </w:r>
      <w:r w:rsidR="00374F88" w:rsidRPr="003D662E">
        <w:rPr>
          <w:lang w:val="en-US"/>
        </w:rPr>
        <w:fldChar w:fldCharType="end"/>
      </w:r>
      <w:r w:rsidR="00374F88">
        <w:rPr>
          <w:lang w:val="en-US"/>
        </w:rPr>
        <w:t xml:space="preserve">) </w:t>
      </w:r>
      <w:r w:rsidR="00A329ED" w:rsidRPr="003D662E">
        <w:rPr>
          <w:lang w:val="en-US"/>
        </w:rPr>
        <w:t xml:space="preserve">by the platform. </w:t>
      </w:r>
    </w:p>
    <w:p w14:paraId="64F0F257" w14:textId="4A3DAF5E" w:rsidR="001618F4" w:rsidRPr="003D662E" w:rsidRDefault="0064022B" w:rsidP="007245E8">
      <w:pPr>
        <w:pStyle w:val="ListParagraph"/>
        <w:numPr>
          <w:ilvl w:val="0"/>
          <w:numId w:val="6"/>
        </w:numPr>
        <w:jc w:val="both"/>
        <w:rPr>
          <w:lang w:val="en-US"/>
        </w:rPr>
      </w:pPr>
      <w:r w:rsidRPr="003D662E">
        <w:rPr>
          <w:b/>
          <w:lang w:val="en-US"/>
        </w:rPr>
        <w:t>Asset Administration Shells</w:t>
      </w:r>
      <w:r w:rsidRPr="003D662E">
        <w:rPr>
          <w:lang w:val="en-US"/>
        </w:rPr>
        <w:t xml:space="preserve"> (R7)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 xml:space="preserve">different vendors (e.g., </w:t>
      </w:r>
      <w:r w:rsidR="00EA2ABF">
        <w:rPr>
          <w:lang w:val="en-US"/>
        </w:rPr>
        <w:t xml:space="preserve">a product, </w:t>
      </w:r>
      <w:r w:rsidR="000048B7" w:rsidRPr="003D662E">
        <w:rPr>
          <w:lang w:val="en-US"/>
        </w:rPr>
        <w:t>a machine, an edge device, an already installed platform, a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interacting components</w:t>
      </w:r>
      <w:r w:rsidR="000048B7" w:rsidRPr="003D662E">
        <w:rPr>
          <w:lang w:val="en-US"/>
        </w:rPr>
        <w:t xml:space="preserve"> within the platform.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19"/>
      </w:r>
      <w:r w:rsidR="000048B7" w:rsidRPr="003D662E">
        <w:rPr>
          <w:lang w:val="en-US"/>
        </w:rPr>
        <w:t xml:space="preserve">. </w:t>
      </w:r>
      <w:r w:rsidR="00E40FBB" w:rsidRPr="003D662E">
        <w:rPr>
          <w:lang w:val="en-US"/>
        </w:rPr>
        <w:t xml:space="preserve">An integration of AAS </w:t>
      </w:r>
      <w:r w:rsidR="00A911B3">
        <w:rPr>
          <w:lang w:val="en-US"/>
        </w:rPr>
        <w:t xml:space="preserve">(different implementation frameworks </w:t>
      </w:r>
      <w:r w:rsidR="0083772E">
        <w:rPr>
          <w:lang w:val="en-US"/>
        </w:rPr>
        <w:t>in terms of</w:t>
      </w:r>
      <w:r w:rsidR="00A911B3">
        <w:rPr>
          <w:lang w:val="en-US"/>
        </w:rPr>
        <w:t xml:space="preserve"> plugins) </w:t>
      </w:r>
      <w:r w:rsidR="00E40FBB" w:rsidRPr="003D662E">
        <w:rPr>
          <w:lang w:val="en-US"/>
        </w:rPr>
        <w:t xml:space="preserve">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354AD5DC" w:rsidR="003E68B9" w:rsidRPr="003D662E" w:rsidRDefault="00A329ED" w:rsidP="007245E8">
      <w:pPr>
        <w:pStyle w:val="ListParagraph"/>
        <w:numPr>
          <w:ilvl w:val="0"/>
          <w:numId w:val="6"/>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w:t>
      </w:r>
      <w:r w:rsidR="003C1E5A">
        <w:rPr>
          <w:lang w:val="en-US"/>
        </w:rPr>
        <w:t>the indented layering (</w:t>
      </w:r>
      <w:r w:rsidR="00C815CD" w:rsidRPr="003D662E">
        <w:rPr>
          <w:lang w:val="en-US"/>
        </w:rPr>
        <w:t>R7</w:t>
      </w:r>
      <w:r w:rsidR="00E9768E" w:rsidRPr="003D662E">
        <w:rPr>
          <w:lang w:val="en-US"/>
        </w:rPr>
        <w:t xml:space="preserve"> [</w:t>
      </w:r>
      <w:r w:rsidR="00287A00">
        <w:rPr>
          <w:lang w:val="en-GB"/>
        </w:rPr>
        <w:t>ESA+21</w:t>
      </w:r>
      <w:r w:rsidR="00E9768E" w:rsidRPr="003D662E">
        <w:rPr>
          <w:lang w:val="en-US"/>
        </w:rPr>
        <w:t>]</w:t>
      </w:r>
      <w:r w:rsidR="00E9768E">
        <w:rPr>
          <w:lang w:val="en-US"/>
        </w:rPr>
        <w:t>)</w:t>
      </w:r>
      <w:r w:rsidR="00C815CD" w:rsidRPr="003D662E">
        <w:rPr>
          <w:lang w:val="en-US"/>
        </w:rPr>
        <w:t xml:space="preserve">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287A00">
        <w:rPr>
          <w:lang w:val="en-GB"/>
        </w:rPr>
        <w:t>ESA+21</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96235D" w:rsidRPr="0096235D">
        <w:rPr>
          <w:lang w:val="en-US"/>
        </w:rPr>
        <w:t xml:space="preserve"> through plugins</w:t>
      </w:r>
      <w:r w:rsidR="00694EE4" w:rsidRPr="003D662E">
        <w:rPr>
          <w:rFonts w:cstheme="minorHAnsi"/>
          <w:lang w:val="en-US"/>
        </w:rPr>
        <w:t xml:space="preserve">. </w:t>
      </w:r>
    </w:p>
    <w:p w14:paraId="40F106EC" w14:textId="70CE6F0C" w:rsidR="00C12D85" w:rsidRPr="003D662E" w:rsidRDefault="00C12D85" w:rsidP="007245E8">
      <w:pPr>
        <w:pStyle w:val="ListParagraph"/>
        <w:numPr>
          <w:ilvl w:val="0"/>
          <w:numId w:val="6"/>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287A00">
        <w:rPr>
          <w:lang w:val="en-GB"/>
        </w:rPr>
        <w:t>ESA+21</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6A0517" w:rsidRPr="003D662E">
        <w:rPr>
          <w:lang w:val="en-US"/>
        </w:rPr>
        <w:t xml:space="preserve">Figure </w:t>
      </w:r>
      <w:r w:rsidR="006A0517">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 xml:space="preserve">and, if required, provide access to the individual configuration </w:t>
      </w:r>
      <w:r w:rsidR="009D6FBB">
        <w:rPr>
          <w:lang w:val="en-US"/>
        </w:rPr>
        <w:t>via respective interfaces</w:t>
      </w:r>
      <w:r w:rsidR="004A764D" w:rsidRPr="003D662E">
        <w:rPr>
          <w:lang w:val="en-US"/>
        </w:rPr>
        <w:t>.</w:t>
      </w:r>
      <w:r w:rsidR="00842A24">
        <w:rPr>
          <w:lang w:val="en-US"/>
        </w:rPr>
        <w:t xml:space="preserve"> Also the configuration technology is encapsulated </w:t>
      </w:r>
      <w:r w:rsidR="001C49A9">
        <w:rPr>
          <w:lang w:val="en-US"/>
        </w:rPr>
        <w:t>as</w:t>
      </w:r>
      <w:r w:rsidR="00842A24">
        <w:rPr>
          <w:lang w:val="en-US"/>
        </w:rPr>
        <w:t xml:space="preserve"> a plugin.</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1089B717" w:rsidR="00ED6BF5" w:rsidRPr="003D662E" w:rsidRDefault="00ED6BF5" w:rsidP="007245E8">
      <w:pPr>
        <w:pStyle w:val="ListParagraph"/>
        <w:numPr>
          <w:ilvl w:val="0"/>
          <w:numId w:val="7"/>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w:t>
      </w:r>
      <w:r w:rsidRPr="003D662E">
        <w:rPr>
          <w:lang w:val="en-US"/>
        </w:rPr>
        <w:fldChar w:fldCharType="end"/>
      </w:r>
      <w:r w:rsidRPr="003D662E">
        <w:rPr>
          <w:lang w:val="en-US"/>
        </w:rPr>
        <w:t xml:space="preserve">) realizes basic abstractions and helpful functions for the upper layers of the platform. </w:t>
      </w:r>
      <w:r w:rsidR="00D67BDA">
        <w:rPr>
          <w:lang w:val="en-US"/>
        </w:rPr>
        <w:t xml:space="preserve">This includes logging, resource loading, plugin management as well as basic data format abstractions for YAML and JSON. </w:t>
      </w:r>
      <w:r w:rsidR="003330DC">
        <w:rPr>
          <w:lang w:val="en-US"/>
        </w:rPr>
        <w:t xml:space="preserve">Further, a set of utility functions for files, archives, system access or network are provided </w:t>
      </w:r>
      <w:r w:rsidRPr="003D662E">
        <w:rPr>
          <w:lang w:val="en-US"/>
        </w:rPr>
        <w:t>to reduce repetitions</w:t>
      </w:r>
      <w:r w:rsidR="003330DC">
        <w:rPr>
          <w:lang w:val="en-US"/>
        </w:rPr>
        <w:t xml:space="preserve"> in higher leayers. This also involves </w:t>
      </w:r>
      <w:r w:rsidRPr="003D662E">
        <w:rPr>
          <w:lang w:val="en-US"/>
        </w:rPr>
        <w:t xml:space="preserve">non-trivial management functions or functions to create </w:t>
      </w:r>
      <w:r w:rsidRPr="003D662E">
        <w:rPr>
          <w:lang w:val="en-US"/>
        </w:rPr>
        <w:lastRenderedPageBreak/>
        <w:t xml:space="preserve">common AAS structures and to foster internal conventions, e.g., how to represent certain information in AAS. Moreover, </w:t>
      </w:r>
      <w:r w:rsidR="00762343">
        <w:rPr>
          <w:lang w:val="en-US"/>
        </w:rPr>
        <w:t>this layer</w:t>
      </w:r>
      <w:r w:rsidRPr="003D662E">
        <w:rPr>
          <w:lang w:val="en-US"/>
        </w:rPr>
        <w:t xml:space="preserve"> contains an abstraction of AAS </w:t>
      </w:r>
      <w:r w:rsidR="003E7FA5">
        <w:rPr>
          <w:lang w:val="en-US"/>
        </w:rPr>
        <w:t xml:space="preserve">as well as AAS </w:t>
      </w:r>
      <w:r w:rsidRPr="003D662E">
        <w:rPr>
          <w:lang w:val="en-US"/>
        </w:rPr>
        <w:t>implementation</w:t>
      </w:r>
      <w:r w:rsidR="003E7FA5">
        <w:rPr>
          <w:lang w:val="en-US"/>
        </w:rPr>
        <w:t xml:space="preserve"> plugins</w:t>
      </w:r>
      <w:r w:rsidRPr="003D662E">
        <w:rPr>
          <w:lang w:val="en-US"/>
        </w:rPr>
        <w:t>.</w:t>
      </w:r>
    </w:p>
    <w:p w14:paraId="31F2AD63" w14:textId="2468E4D6" w:rsidR="00FF08B7" w:rsidRPr="003D662E" w:rsidRDefault="001C0EBB" w:rsidP="007245E8">
      <w:pPr>
        <w:pStyle w:val="ListParagraph"/>
        <w:numPr>
          <w:ilvl w:val="0"/>
          <w:numId w:val="7"/>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w:t>
      </w:r>
      <w:r w:rsidR="000C1363">
        <w:rPr>
          <w:lang w:val="en-US"/>
        </w:rPr>
        <w:t xml:space="preserve">data transport </w:t>
      </w:r>
      <w:r w:rsidR="001952ED" w:rsidRPr="003D662E">
        <w:rPr>
          <w:lang w:val="en-US"/>
        </w:rPr>
        <w:t>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0"/>
      </w:r>
      <w:r w:rsidR="00A3348A" w:rsidRPr="003D662E">
        <w:rPr>
          <w:lang w:val="en-US"/>
        </w:rPr>
        <w:t xml:space="preserve">, </w:t>
      </w:r>
      <w:r w:rsidR="009B1783" w:rsidRPr="003D662E">
        <w:rPr>
          <w:lang w:val="en-US"/>
        </w:rPr>
        <w:t>AMQP</w:t>
      </w:r>
      <w:r w:rsidR="009B1783" w:rsidRPr="003D662E">
        <w:rPr>
          <w:rStyle w:val="FootnoteReference"/>
          <w:lang w:val="en-US"/>
        </w:rPr>
        <w:footnoteReference w:id="21"/>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2"/>
      </w:r>
      <w:r w:rsidR="00B828CD">
        <w:rPr>
          <w:lang w:val="en-US"/>
        </w:rPr>
        <w:t xml:space="preserve"> and their wire formats (e.g., JSON for MQTT)</w:t>
      </w:r>
      <w:r w:rsidR="00515FCC">
        <w:rPr>
          <w:lang w:val="en-US"/>
        </w:rPr>
        <w:t>,</w:t>
      </w:r>
      <w:r w:rsidR="00A3348A" w:rsidRPr="003D662E">
        <w:rPr>
          <w:lang w:val="en-US"/>
        </w:rPr>
        <w:t xml:space="preserve"> </w:t>
      </w:r>
      <w:r w:rsidR="001952ED" w:rsidRPr="003D662E">
        <w:rPr>
          <w:lang w:val="en-US"/>
        </w:rPr>
        <w:t xml:space="preserve">to </w:t>
      </w:r>
      <w:r w:rsidR="00515FCC">
        <w:rPr>
          <w:lang w:val="en-US"/>
        </w:rPr>
        <w:t>provide implementing transport plugins</w:t>
      </w:r>
      <w:r w:rsidR="001532B8">
        <w:rPr>
          <w:lang w:val="en-US"/>
        </w:rPr>
        <w:t xml:space="preserve"> and</w:t>
      </w:r>
      <w:r w:rsidR="00515FCC">
        <w:rPr>
          <w:lang w:val="en-US"/>
        </w:rPr>
        <w:t xml:space="preserve"> to </w:t>
      </w:r>
      <w:r w:rsidR="001952ED" w:rsidRPr="003D662E">
        <w:rPr>
          <w:lang w:val="en-US"/>
        </w:rPr>
        <w:t xml:space="preserve">integrate the abstraction with the streaming </w:t>
      </w:r>
      <w:r w:rsidR="00515FCC">
        <w:rPr>
          <w:lang w:val="en-US"/>
        </w:rPr>
        <w:t xml:space="preserve">technology </w:t>
      </w:r>
      <w:r w:rsidR="001952ED" w:rsidRPr="003D662E">
        <w:rPr>
          <w:lang w:val="en-US"/>
        </w:rPr>
        <w:t>(</w:t>
      </w:r>
      <w:r w:rsidR="001952ED" w:rsidRPr="003D662E">
        <w:rPr>
          <w:rFonts w:ascii="Consolas" w:hAnsi="Consolas"/>
          <w:lang w:val="en-US"/>
        </w:rPr>
        <w:t>StreamingLibrary</w:t>
      </w:r>
      <w:r w:rsidR="00164C7F" w:rsidRPr="00515FCC">
        <w:rPr>
          <w:lang w:val="en-US"/>
        </w:rPr>
        <w:t>)</w:t>
      </w:r>
      <w:r w:rsidR="001952ED" w:rsidRPr="003D662E">
        <w:rPr>
          <w:lang w:val="en-US"/>
        </w:rPr>
        <w:t>.</w:t>
      </w:r>
      <w:r w:rsidR="00164C7F" w:rsidRPr="003D662E">
        <w:rPr>
          <w:lang w:val="en-US"/>
        </w:rPr>
        <w:t xml:space="preserve"> </w:t>
      </w:r>
      <w:r w:rsidR="00A31011" w:rsidRPr="003D662E">
        <w:rPr>
          <w:lang w:val="en-US"/>
        </w:rPr>
        <w:t>In contrast to recent platforms [</w:t>
      </w:r>
      <w:r w:rsidR="00226B2B" w:rsidRPr="00226B2B">
        <w:rPr>
          <w:rFonts w:ascii="Calibri" w:hAnsi="Calibri" w:cs="Calibri"/>
          <w:color w:val="222222"/>
          <w:lang w:val="en-GB"/>
        </w:rPr>
        <w:t>SEA+20</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697C7A">
        <w:rPr>
          <w:lang w:val="en-US"/>
        </w:rPr>
        <w:t xml:space="preserve">or AAS relying on an </w:t>
      </w:r>
      <w:r w:rsidR="00EA4E7E" w:rsidRPr="003D662E">
        <w:rPr>
          <w:lang w:val="en-US"/>
        </w:rPr>
        <w:t>own information model</w:t>
      </w:r>
      <w:r w:rsidR="009B1783" w:rsidRPr="003D662E">
        <w:rPr>
          <w:lang w:val="en-US"/>
        </w:rPr>
        <w:t xml:space="preserve">. </w:t>
      </w:r>
      <w:r w:rsidR="00673AE8" w:rsidRPr="003D662E">
        <w:rPr>
          <w:lang w:val="en-US"/>
        </w:rPr>
        <w:t xml:space="preserve">In contrast to the Transport Component, </w:t>
      </w:r>
      <w:r w:rsidR="00697C7A">
        <w:rPr>
          <w:lang w:val="en-US"/>
        </w:rPr>
        <w:t xml:space="preserve">projections and transformations of the original input </w:t>
      </w:r>
      <w:r w:rsidR="00464887" w:rsidRPr="003D662E">
        <w:rPr>
          <w:lang w:val="en-US"/>
        </w:rPr>
        <w:t xml:space="preserve">data </w:t>
      </w:r>
      <w:r w:rsidR="00697C7A">
        <w:rPr>
          <w:lang w:val="en-US"/>
        </w:rPr>
        <w:t xml:space="preserve">of </w:t>
      </w:r>
      <w:r w:rsidR="00673AE8" w:rsidRPr="003D662E">
        <w:rPr>
          <w:lang w:val="en-US"/>
        </w:rPr>
        <w:t xml:space="preserve">a connector </w:t>
      </w:r>
      <w:r w:rsidR="00464887" w:rsidRPr="003D662E">
        <w:rPr>
          <w:lang w:val="en-US"/>
        </w:rPr>
        <w:t>may be ingested in</w:t>
      </w:r>
      <w:r w:rsidR="00697C7A">
        <w:rPr>
          <w:lang w:val="en-US"/>
        </w:rPr>
        <w:t xml:space="preserve">to </w:t>
      </w:r>
      <w:r w:rsidR="00C46DC1">
        <w:rPr>
          <w:lang w:val="en-US"/>
        </w:rPr>
        <w:t xml:space="preserve">user-defined </w:t>
      </w:r>
      <w:r w:rsidR="00697C7A">
        <w:rPr>
          <w:lang w:val="en-US"/>
        </w:rPr>
        <w:t>apps</w:t>
      </w:r>
      <w:r w:rsidR="00464887" w:rsidRPr="003D662E">
        <w:rPr>
          <w:lang w:val="en-US"/>
        </w:rPr>
        <w:t xml:space="preserve"> and information/commands originating from the </w:t>
      </w:r>
      <w:r w:rsidR="00697C7A">
        <w:rPr>
          <w:lang w:val="en-US"/>
        </w:rPr>
        <w:t>apps</w:t>
      </w:r>
      <w:r w:rsidR="00464887" w:rsidRPr="003D662E">
        <w:rPr>
          <w:lang w:val="en-US"/>
        </w:rPr>
        <w:t xml:space="preserve"> may be transported back</w:t>
      </w:r>
      <w:r w:rsidR="006F3170" w:rsidRPr="003D662E">
        <w:rPr>
          <w:lang w:val="en-US"/>
        </w:rPr>
        <w:t>, e.g., to reconfigure an underlying machine</w:t>
      </w:r>
      <w:r w:rsidR="00464887" w:rsidRPr="003D662E">
        <w:rPr>
          <w:lang w:val="en-US"/>
        </w:rPr>
        <w:t>.</w:t>
      </w:r>
    </w:p>
    <w:p w14:paraId="700E821B" w14:textId="241D7674" w:rsidR="001C0EBB" w:rsidRPr="003D662E" w:rsidRDefault="001C0EBB" w:rsidP="007245E8">
      <w:pPr>
        <w:pStyle w:val="ListParagraph"/>
        <w:numPr>
          <w:ilvl w:val="0"/>
          <w:numId w:val="7"/>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w:t>
      </w:r>
      <w:r w:rsidR="00C67233">
        <w:rPr>
          <w:lang w:val="en-US"/>
        </w:rPr>
        <w:t>oktoflow</w:t>
      </w:r>
      <w:r w:rsidR="006D01B5" w:rsidRPr="003D662E">
        <w:rPr>
          <w:lang w:val="en-US"/>
        </w:rPr>
        <w:t xml:space="preserve">.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w:t>
      </w:r>
      <w:r w:rsidR="00C46DC1">
        <w:rPr>
          <w:lang w:val="en-US"/>
        </w:rPr>
        <w:t xml:space="preserve">On this layer, Connectors are wrapped into services so that they can be used seamlessly in user apps. </w:t>
      </w:r>
      <w:r w:rsidR="00010A9B" w:rsidRPr="003D662E">
        <w:rPr>
          <w:lang w:val="en-US"/>
        </w:rPr>
        <w:t xml:space="preserve">Services may be realized in different programming languages and, thus, demand different integration capabilities, ranging from direct calls (Java services) to </w:t>
      </w:r>
      <w:r w:rsidR="00F14A28">
        <w:rPr>
          <w:lang w:val="en-US"/>
        </w:rPr>
        <w:t xml:space="preserve">communicating </w:t>
      </w:r>
      <w:r w:rsidR="00010A9B" w:rsidRPr="003D662E">
        <w:rPr>
          <w:lang w:val="en-US"/>
        </w:rPr>
        <w:t>operating system processes (Python services, GO, or even standalone Java programs).</w:t>
      </w:r>
      <w:r w:rsidR="003062E5">
        <w:rPr>
          <w:lang w:val="en-US"/>
        </w:rPr>
        <w:t xml:space="preserve"> Services are wrapped by code generation into service units for a certain </w:t>
      </w:r>
      <w:r w:rsidR="003062E5" w:rsidRPr="003062E5">
        <w:rPr>
          <w:b/>
          <w:bCs/>
          <w:lang w:val="en-US"/>
        </w:rPr>
        <w:t>service execution</w:t>
      </w:r>
      <w:r w:rsidR="003062E5">
        <w:rPr>
          <w:lang w:val="en-US"/>
        </w:rPr>
        <w:t>. A specific service execution, e.g., Spring Cloud streams, is an implementation plugin of the services layer.</w:t>
      </w:r>
    </w:p>
    <w:p w14:paraId="1270E968" w14:textId="4E3CF64B" w:rsidR="001C0EBB" w:rsidRPr="003D662E" w:rsidRDefault="00DB0EC9" w:rsidP="007245E8">
      <w:pPr>
        <w:pStyle w:val="ListParagraph"/>
        <w:numPr>
          <w:ilvl w:val="0"/>
          <w:numId w:val="7"/>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6A01E6">
        <w:rPr>
          <w:lang w:val="en-US"/>
        </w:rPr>
        <w:t xml:space="preserve"> </w:t>
      </w:r>
      <w:r w:rsidR="00E657C0">
        <w:rPr>
          <w:lang w:val="en-US"/>
        </w:rPr>
        <w:t xml:space="preserve">and </w:t>
      </w:r>
      <w:r w:rsidR="009D32AC">
        <w:rPr>
          <w:lang w:val="en-US"/>
        </w:rPr>
        <w:t xml:space="preserve">the platform </w:t>
      </w:r>
      <w:r w:rsidR="006A01E6">
        <w:rPr>
          <w:lang w:val="en-US"/>
        </w:rPr>
        <w:t>AAS</w:t>
      </w:r>
      <w:r w:rsidR="00115678" w:rsidRPr="003D662E">
        <w:rPr>
          <w:lang w:val="en-US"/>
        </w:rPr>
        <w:t>.</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w:t>
      </w:r>
      <w:r w:rsidR="000D599C">
        <w:rPr>
          <w:lang w:val="en-US"/>
        </w:rPr>
        <w:t>called “</w:t>
      </w:r>
      <w:r w:rsidR="00C524DB" w:rsidRPr="003D662E">
        <w:rPr>
          <w:lang w:val="en-US"/>
        </w:rPr>
        <w:t>ECS runtime</w:t>
      </w:r>
      <w:r w:rsidR="000D599C">
        <w:rPr>
          <w:lang w:val="en-US"/>
        </w:rPr>
        <w:t>”</w:t>
      </w:r>
      <w:r w:rsidR="00C524DB" w:rsidRPr="003D662E">
        <w:rPr>
          <w:lang w:val="en-US"/>
        </w:rPr>
        <w:t xml:space="preserve"> </w:t>
      </w:r>
      <w:r w:rsidR="000D599C">
        <w:rPr>
          <w:lang w:val="en-US"/>
        </w:rPr>
        <w:t>in</w:t>
      </w:r>
      <w:r w:rsidR="00C524DB" w:rsidRPr="003D662E">
        <w:rPr>
          <w:lang w:val="en-US"/>
        </w:rPr>
        <w:t xml:space="preserve"> [</w:t>
      </w:r>
      <w:r w:rsidR="00821E85">
        <w:rPr>
          <w:lang w:val="en-GB"/>
        </w:rPr>
        <w:t>SSE21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w:t>
      </w:r>
      <w:r w:rsidR="003062E5">
        <w:rPr>
          <w:lang w:val="en-US"/>
        </w:rPr>
        <w:t xml:space="preserve"> and, in its containerized form, </w:t>
      </w:r>
      <w:r w:rsidR="00C67ABB" w:rsidRPr="003D662E">
        <w:rPr>
          <w:lang w:val="en-US"/>
        </w:rPr>
        <w:t>download</w:t>
      </w:r>
      <w:r w:rsidR="003062E5">
        <w:rPr>
          <w:lang w:val="en-US"/>
        </w:rPr>
        <w:t>s</w:t>
      </w:r>
      <w:r w:rsidR="00C67ABB" w:rsidRPr="003D662E">
        <w:rPr>
          <w:lang w:val="en-US"/>
        </w:rPr>
        <w:t xml:space="preserve"> a container including </w:t>
      </w:r>
      <w:r w:rsidR="003062E5">
        <w:rPr>
          <w:lang w:val="en-US"/>
        </w:rPr>
        <w:t xml:space="preserve">installed components </w:t>
      </w:r>
      <w:r w:rsidR="00C67ABB" w:rsidRPr="003D662E">
        <w:rPr>
          <w:lang w:val="en-US"/>
        </w:rPr>
        <w:t>and starts the container</w:t>
      </w:r>
      <w:r w:rsidR="0012180A">
        <w:rPr>
          <w:lang w:val="en-US"/>
        </w:rPr>
        <w:t xml:space="preserve"> (ECS implementations plugins for Docker and LXC are part of oktoflow)</w:t>
      </w:r>
      <w:r w:rsidR="00C67ABB" w:rsidRPr="003D662E">
        <w:rPr>
          <w:lang w:val="en-US"/>
        </w:rPr>
        <w:t xml:space="preserve">. </w:t>
      </w:r>
      <w:r w:rsidR="003062E5">
        <w:rPr>
          <w:lang w:val="en-US"/>
        </w:rPr>
        <w:t xml:space="preserve">In this containerized environment, apps are then started through the constituting </w:t>
      </w:r>
      <w:r w:rsidR="003062E5" w:rsidRPr="003D662E">
        <w:rPr>
          <w:lang w:val="en-US"/>
        </w:rPr>
        <w:t>service implementations</w:t>
      </w:r>
      <w:r w:rsidR="003062E5" w:rsidRPr="003D662E">
        <w:rPr>
          <w:rStyle w:val="FootnoteReference"/>
          <w:lang w:val="en-US"/>
        </w:rPr>
        <w:footnoteReference w:id="23"/>
      </w:r>
      <w:r w:rsidR="003062E5" w:rsidRPr="003D662E">
        <w:rPr>
          <w:lang w:val="en-US"/>
        </w:rPr>
        <w:t xml:space="preserve"> </w:t>
      </w:r>
      <w:r w:rsidR="003062E5">
        <w:rPr>
          <w:lang w:val="en-US"/>
        </w:rPr>
        <w:t xml:space="preserve">by the service execution.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lastRenderedPageBreak/>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FF6C94">
        <w:rPr>
          <w:lang w:val="en-US"/>
        </w:rPr>
        <w:t xml:space="preserve"> (a default realization in terms of Prometheus</w:t>
      </w:r>
      <w:r w:rsidR="00FF6C94">
        <w:rPr>
          <w:rStyle w:val="FootnoteReference"/>
          <w:lang w:val="en-US"/>
        </w:rPr>
        <w:footnoteReference w:id="24"/>
      </w:r>
      <w:r w:rsidR="00FF6C94">
        <w:rPr>
          <w:lang w:val="en-US"/>
        </w:rPr>
        <w:t xml:space="preserve"> is a monitoring implementation plugin of oktoflow)</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7F2F14B1" w:rsidR="001C0EBB" w:rsidRPr="003D662E" w:rsidRDefault="00CF33E5" w:rsidP="007245E8">
      <w:pPr>
        <w:pStyle w:val="ListParagraph"/>
        <w:numPr>
          <w:ilvl w:val="0"/>
          <w:numId w:val="7"/>
        </w:numPr>
        <w:jc w:val="both"/>
        <w:rPr>
          <w:lang w:val="en-US"/>
        </w:rPr>
      </w:pPr>
      <w:r w:rsidRPr="003D662E">
        <w:rPr>
          <w:b/>
          <w:lang w:val="en-US"/>
        </w:rPr>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components (optionally) enhancing the security and data protection</w:t>
      </w:r>
      <w:r w:rsidR="00A35861">
        <w:rPr>
          <w:lang w:val="en-US"/>
        </w:rPr>
        <w:t xml:space="preserve"> as platform-supplied app services</w:t>
      </w:r>
      <w:r w:rsidR="00CD5258" w:rsidRPr="003D662E">
        <w:rPr>
          <w:lang w:val="en-US"/>
        </w:rPr>
        <w:t xml:space="preserve">, e.g.,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CD5258" w:rsidRPr="003D662E">
        <w:rPr>
          <w:lang w:val="en-US"/>
        </w:rPr>
        <w:t>.</w:t>
      </w:r>
    </w:p>
    <w:p w14:paraId="54013044" w14:textId="4548285B" w:rsidR="00F23143" w:rsidRPr="003D662E" w:rsidRDefault="00F23143" w:rsidP="007245E8">
      <w:pPr>
        <w:pStyle w:val="ListParagraph"/>
        <w:numPr>
          <w:ilvl w:val="0"/>
          <w:numId w:val="7"/>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 can be used to develop applications </w:t>
      </w:r>
      <w:r w:rsidR="009302AB" w:rsidRPr="003D662E">
        <w:rPr>
          <w:lang w:val="en-US"/>
        </w:rPr>
        <w:t xml:space="preserve">similar </w:t>
      </w:r>
      <w:r w:rsidRPr="003D662E">
        <w:rPr>
          <w:lang w:val="en-US"/>
        </w:rPr>
        <w:t>to existing platforms [</w:t>
      </w:r>
      <w:r w:rsidR="00226B2B" w:rsidRPr="00226B2B">
        <w:rPr>
          <w:rFonts w:ascii="Calibri" w:hAnsi="Calibri" w:cs="Calibri"/>
          <w:color w:val="222222"/>
          <w:lang w:val="en-GB"/>
        </w:rPr>
        <w:t>SEA+20</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RTSA as generic, re-usable AI service</w:t>
      </w:r>
      <w:r w:rsidR="00B167B9">
        <w:rPr>
          <w:lang w:val="en-US"/>
        </w:rPr>
        <w:t xml:space="preserve"> or a re-usable basic data processing library</w:t>
      </w:r>
      <w:r w:rsidR="00874274" w:rsidRPr="003D662E">
        <w:rPr>
          <w:lang w:val="en-US"/>
        </w:rPr>
        <w:t>.</w:t>
      </w:r>
    </w:p>
    <w:p w14:paraId="02B99514" w14:textId="158507D9" w:rsidR="00F23143" w:rsidRPr="005B043D" w:rsidRDefault="001C0EBB" w:rsidP="005B043D">
      <w:pPr>
        <w:pStyle w:val="ListParagraph"/>
        <w:numPr>
          <w:ilvl w:val="0"/>
          <w:numId w:val="7"/>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w:t>
      </w:r>
      <w:r w:rsidR="00772AC7">
        <w:rPr>
          <w:lang w:val="en-US"/>
        </w:rPr>
        <w:t xml:space="preserve"> </w:t>
      </w:r>
      <w:r w:rsidR="00306A76" w:rsidRPr="008072CE">
        <w:rPr>
          <w:rFonts w:ascii="Consolas" w:hAnsi="Consolas"/>
          <w:lang w:val="en-US"/>
        </w:rPr>
        <w:t>Instantiation</w:t>
      </w:r>
      <w:r w:rsidR="00306A76">
        <w:rPr>
          <w:lang w:val="en-US"/>
        </w:rPr>
        <w:t xml:space="preserve"> </w:t>
      </w:r>
      <w:r w:rsidR="00C266C6" w:rsidRPr="003D662E">
        <w:rPr>
          <w:lang w:val="en-US"/>
        </w:rPr>
        <w:t xml:space="preserve">component is responsible for composing reusable and application-specific services and representing the information in terms of the application </w:t>
      </w:r>
      <w:r w:rsidR="00D47B91">
        <w:rPr>
          <w:lang w:val="en-US"/>
        </w:rPr>
        <w:t>parts</w:t>
      </w:r>
      <w:r w:rsidR="00C266C6" w:rsidRPr="003D662E">
        <w:rPr>
          <w:lang w:val="en-US"/>
        </w:rPr>
        <w:t xml:space="preserve">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containers are created </w:t>
      </w:r>
      <w:r w:rsidR="001C66B2" w:rsidRPr="003D662E">
        <w:rPr>
          <w:lang w:val="en-US"/>
        </w:rPr>
        <w:t xml:space="preserve">automatically </w:t>
      </w:r>
      <w:r w:rsidR="00C559A6" w:rsidRPr="003D662E">
        <w:rPr>
          <w:lang w:val="en-US"/>
        </w:rPr>
        <w:t xml:space="preserve">and made available. </w:t>
      </w:r>
      <w:r w:rsidR="005B043D">
        <w:rPr>
          <w:lang w:val="en-US"/>
        </w:rPr>
        <w:t>In particular, this involves code generation of various artifact types, from app/service code templates over integrating service wrappers for the service execution to build specitivations. Further configuration operations target the re-configuration of services or the runtime-selection of alternative services.</w:t>
      </w:r>
    </w:p>
    <w:p w14:paraId="7E02AAC4" w14:textId="4DC5C383" w:rsidR="001C0EBB" w:rsidRPr="003D662E" w:rsidRDefault="001C0EBB" w:rsidP="007245E8">
      <w:pPr>
        <w:pStyle w:val="ListParagraph"/>
        <w:numPr>
          <w:ilvl w:val="0"/>
          <w:numId w:val="7"/>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w:t>
      </w:r>
      <w:r w:rsidR="005670EA">
        <w:rPr>
          <w:lang w:val="en-US"/>
        </w:rPr>
        <w:t xml:space="preserve">in the app part of the </w:t>
      </w:r>
      <w:r w:rsidR="005F3E3B" w:rsidRPr="003D662E">
        <w:rPr>
          <w:lang w:val="en-US"/>
        </w:rPr>
        <w:t xml:space="preserve">configuration </w:t>
      </w:r>
      <w:r w:rsidR="005670EA">
        <w:rPr>
          <w:lang w:val="en-US"/>
        </w:rPr>
        <w:t xml:space="preserve">model </w:t>
      </w:r>
      <w:r w:rsidR="005F3E3B" w:rsidRPr="003D662E">
        <w:rPr>
          <w:lang w:val="en-US"/>
        </w:rPr>
        <w:t xml:space="preserve">and may ship with application-specific components, e.g., AI services. </w:t>
      </w:r>
      <w:r w:rsidR="00A05353" w:rsidRPr="003D662E">
        <w:rPr>
          <w:lang w:val="en-US"/>
        </w:rPr>
        <w:t xml:space="preserve">Although not visible here, glue or transport code generated for services implicitly belongs to the </w:t>
      </w:r>
      <w:r w:rsidR="005A5A3D">
        <w:rPr>
          <w:lang w:val="en-US"/>
        </w:rPr>
        <w:t>apps</w:t>
      </w:r>
      <w:r w:rsidR="00A05353" w:rsidRPr="003D662E">
        <w:rPr>
          <w:lang w:val="en-US"/>
        </w:rPr>
        <w:t>.</w:t>
      </w:r>
      <w:r w:rsidR="00BF16C3" w:rsidRPr="003D662E">
        <w:rPr>
          <w:lang w:val="en-US"/>
        </w:rPr>
        <w:t xml:space="preserve"> The execution of the </w:t>
      </w:r>
      <w:r w:rsidR="001B7D88">
        <w:rPr>
          <w:lang w:val="en-US"/>
        </w:rPr>
        <w:t>apps</w:t>
      </w:r>
      <w:r w:rsidR="00BF16C3" w:rsidRPr="003D662E">
        <w:rPr>
          <w:lang w:val="en-US"/>
        </w:rPr>
        <w:t xml:space="preserve">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w:t>
      </w:r>
    </w:p>
    <w:p w14:paraId="1899C224" w14:textId="4A3EBAE4" w:rsidR="001E3E2A" w:rsidRPr="003D662E" w:rsidRDefault="001E3E2A" w:rsidP="007245E8">
      <w:pPr>
        <w:pStyle w:val="ListParagraph"/>
        <w:numPr>
          <w:ilvl w:val="0"/>
          <w:numId w:val="7"/>
        </w:numPr>
        <w:jc w:val="both"/>
        <w:rPr>
          <w:lang w:val="en-US"/>
        </w:rPr>
      </w:pPr>
      <w:r w:rsidRPr="003D662E">
        <w:rPr>
          <w:b/>
          <w:lang w:val="en-US"/>
        </w:rPr>
        <w:t xml:space="preserve">Management User Interface: </w:t>
      </w:r>
      <w:r w:rsidRPr="003D662E">
        <w:rPr>
          <w:lang w:val="en-US"/>
        </w:rPr>
        <w:t xml:space="preserve">Ultimately, a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25"/>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576758">
        <w:rPr>
          <w:lang w:val="en-US"/>
        </w:rPr>
        <w:t xml:space="preserve"> and</w:t>
      </w:r>
      <w:r w:rsidR="00720406" w:rsidRPr="003D662E">
        <w:rPr>
          <w:lang w:val="en-US"/>
        </w:rPr>
        <w:t xml:space="preserve"> the AAS of the platform </w:t>
      </w:r>
      <w:r w:rsidR="00576758">
        <w:rPr>
          <w:lang w:val="en-US"/>
        </w:rPr>
        <w:t>allows for configuring apps, supports the implementation of apps as well as their distributed execution</w:t>
      </w:r>
      <w:r w:rsidRPr="003D662E">
        <w:rPr>
          <w:lang w:val="en-US"/>
        </w:rPr>
        <w:t>.</w:t>
      </w:r>
      <w:r w:rsidR="00720406" w:rsidRPr="003D662E">
        <w:rPr>
          <w:lang w:val="en-US"/>
        </w:rPr>
        <w:t xml:space="preserve"> It is important to emphasize, that although the management interface is realized as a Web UI, the platform must not necessarily be installed/deployed in a Web/Cloud setting, i.e., </w:t>
      </w:r>
      <w:r w:rsidR="00720406" w:rsidRPr="003D662E">
        <w:rPr>
          <w:lang w:val="en-US"/>
        </w:rPr>
        <w:lastRenderedPageBreak/>
        <w:t xml:space="preserve">on-premise installation and use of the Web UI via a browser is one important installation alternative for </w:t>
      </w:r>
      <w:r w:rsidR="00FF43A8">
        <w:rPr>
          <w:lang w:val="en-US"/>
        </w:rPr>
        <w:t>oktoflow</w:t>
      </w:r>
      <w:r w:rsidR="00720406" w:rsidRPr="003D662E">
        <w:rPr>
          <w:lang w:val="en-US"/>
        </w:rPr>
        <w:t>.</w:t>
      </w:r>
    </w:p>
    <w:p w14:paraId="52875DB7" w14:textId="58FEE2D2" w:rsidR="009925CD" w:rsidRPr="003D662E" w:rsidRDefault="001348F4" w:rsidP="008A3AAB">
      <w:pPr>
        <w:jc w:val="both"/>
        <w:rPr>
          <w:lang w:val="en-GB"/>
        </w:rPr>
      </w:pPr>
      <w:r>
        <w:rPr>
          <w:lang w:val="en-GB"/>
        </w:rPr>
        <w:t xml:space="preserve">The platform </w:t>
      </w:r>
      <w:r w:rsidR="009925CD" w:rsidRPr="003D662E">
        <w:rPr>
          <w:lang w:val="en-GB"/>
        </w:rPr>
        <w:t xml:space="preserve">may </w:t>
      </w:r>
      <w:r w:rsidR="00C9302C">
        <w:rPr>
          <w:lang w:val="en-GB"/>
        </w:rPr>
        <w:t xml:space="preserve">or may not </w:t>
      </w:r>
      <w:r w:rsidR="009925CD" w:rsidRPr="003D662E">
        <w:rPr>
          <w:lang w:val="en-GB"/>
        </w:rPr>
        <w:t xml:space="preserve">interface with </w:t>
      </w:r>
      <w:r w:rsidR="00C9302C">
        <w:rPr>
          <w:lang w:val="en-GB"/>
        </w:rPr>
        <w:t xml:space="preserve">Clouds or dataspaces </w:t>
      </w:r>
      <w:r w:rsidR="009925CD" w:rsidRPr="003D662E">
        <w:rPr>
          <w:lang w:val="en-GB"/>
        </w:rPr>
        <w:t xml:space="preserve">as desired by the user, e.g., to </w:t>
      </w:r>
      <w:r w:rsidR="00C9302C">
        <w:rPr>
          <w:lang w:val="en-GB"/>
        </w:rPr>
        <w:t>not include/</w:t>
      </w:r>
      <w:r w:rsidR="009925CD" w:rsidRPr="003D662E">
        <w:rPr>
          <w:lang w:val="en-GB"/>
        </w:rPr>
        <w:t xml:space="preserve">remove respective connectors and components </w:t>
      </w:r>
      <w:r w:rsidR="003066EA" w:rsidRPr="003D662E">
        <w:rPr>
          <w:lang w:val="en-GB"/>
        </w:rPr>
        <w:t xml:space="preserve">completely from the individual platform </w:t>
      </w:r>
      <w:r w:rsidR="00027454" w:rsidRPr="003D662E">
        <w:rPr>
          <w:lang w:val="en-GB"/>
        </w:rPr>
        <w:t>instance</w:t>
      </w:r>
      <w:r w:rsidR="00C9302C">
        <w:rPr>
          <w:lang w:val="en-GB"/>
        </w:rPr>
        <w:t>/apps</w:t>
      </w:r>
      <w:r w:rsidR="00027454" w:rsidRPr="003D662E">
        <w:rPr>
          <w:lang w:val="en-GB"/>
        </w:rPr>
        <w:t xml:space="preserve"> </w:t>
      </w:r>
      <w:r w:rsidR="003066EA" w:rsidRPr="003D662E">
        <w:rPr>
          <w:lang w:val="en-GB"/>
        </w:rPr>
        <w:t>upon platform instantiation</w:t>
      </w:r>
      <w:r w:rsidR="009925CD" w:rsidRPr="003D662E">
        <w:rPr>
          <w:lang w:val="en-GB"/>
        </w:rPr>
        <w:t xml:space="preserve">. </w:t>
      </w:r>
    </w:p>
    <w:p w14:paraId="383C0FE8" w14:textId="31D7696D" w:rsidR="0065763D"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6A0517" w:rsidRPr="003D662E">
        <w:rPr>
          <w:lang w:val="en-US"/>
        </w:rPr>
        <w:t xml:space="preserve">Figure </w:t>
      </w:r>
      <w:r w:rsidR="006A0517">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821E85">
        <w:rPr>
          <w:lang w:val="en-GB"/>
        </w:rPr>
        <w:t>SSE21</w:t>
      </w:r>
      <w:r w:rsidRPr="003D662E">
        <w:rPr>
          <w:lang w:val="en-US"/>
        </w:rPr>
        <w:t>]) to take control over containers and services</w:t>
      </w:r>
      <w:r w:rsidR="008E0839">
        <w:rPr>
          <w:lang w:val="en-US"/>
        </w:rPr>
        <w:t xml:space="preserve">, while monitoring, device management and platform AAS shall be running on central IT. </w:t>
      </w:r>
      <w:r w:rsidR="0065763D">
        <w:rPr>
          <w:lang w:val="en-US"/>
        </w:rPr>
        <w:t xml:space="preserve">For example, the service manager </w:t>
      </w:r>
      <w:r w:rsidR="0065763D" w:rsidRPr="003D662E">
        <w:rPr>
          <w:lang w:val="en-US"/>
        </w:rPr>
        <w:t xml:space="preserve">can be composed from a subset of the layers as indicated in </w:t>
      </w:r>
      <w:r w:rsidR="0065763D" w:rsidRPr="003D662E">
        <w:rPr>
          <w:lang w:val="en-US"/>
        </w:rPr>
        <w:fldChar w:fldCharType="begin"/>
      </w:r>
      <w:r w:rsidR="0065763D" w:rsidRPr="003D662E">
        <w:rPr>
          <w:lang w:val="en-US"/>
        </w:rPr>
        <w:instrText xml:space="preserve"> REF _Ref69386674 \h  \* MERGEFORMAT </w:instrText>
      </w:r>
      <w:r w:rsidR="0065763D" w:rsidRPr="003D662E">
        <w:rPr>
          <w:lang w:val="en-US"/>
        </w:rPr>
      </w:r>
      <w:r w:rsidR="0065763D" w:rsidRPr="003D662E">
        <w:rPr>
          <w:lang w:val="en-US"/>
        </w:rPr>
        <w:fldChar w:fldCharType="separate"/>
      </w:r>
      <w:r w:rsidR="006A0517" w:rsidRPr="003D662E">
        <w:rPr>
          <w:lang w:val="en-US"/>
        </w:rPr>
        <w:t xml:space="preserve">Figure </w:t>
      </w:r>
      <w:r w:rsidR="006A0517">
        <w:rPr>
          <w:noProof/>
          <w:lang w:val="en-US"/>
        </w:rPr>
        <w:t>2</w:t>
      </w:r>
      <w:r w:rsidR="0065763D" w:rsidRPr="003D662E">
        <w:rPr>
          <w:lang w:val="en-US"/>
        </w:rPr>
        <w:fldChar w:fldCharType="end"/>
      </w:r>
      <w:r w:rsidR="0065763D">
        <w:rPr>
          <w:lang w:val="en-US"/>
        </w:rPr>
        <w:t>, in particular support, transport and connecors and services (using the respective oktoflow plugins indicated in light blue/italics).</w:t>
      </w:r>
      <w:r w:rsidR="008E0839">
        <w:rPr>
          <w:lang w:val="en-US"/>
        </w:rPr>
        <w:t xml:space="preserve"> Similarly, the ECS runtime, in particular its variant including the service manager can be composed from lower layers and the respective components from devices and monitoring. </w:t>
      </w:r>
      <w:r w:rsidR="008E0839" w:rsidRPr="003D662E">
        <w:rPr>
          <w:lang w:val="en-US"/>
        </w:rPr>
        <w:t xml:space="preserve">For managing containers, at least the deployment unit </w:t>
      </w:r>
      <w:r w:rsidR="008E0839">
        <w:rPr>
          <w:lang w:val="en-US"/>
        </w:rPr>
        <w:t xml:space="preserve">(implemented as ECS runtime plugin) </w:t>
      </w:r>
      <w:r w:rsidR="008E0839" w:rsidRPr="003D662E">
        <w:rPr>
          <w:lang w:val="en-US"/>
        </w:rPr>
        <w:t xml:space="preserve">from the Resources and Monitoring Layer is needed. </w:t>
      </w:r>
      <w:r w:rsidR="008E0839">
        <w:rPr>
          <w:lang w:val="en-US"/>
        </w:rPr>
        <w:t>Service manager and ECS runtime can run in the same container/on the same device, as individual processes or combined. However, ECS runtime and service manager may also run as invidual containers, the one for the service manager then also containing all dependencies that apps do require, e.g., respective Python installations</w:t>
      </w:r>
      <w:r w:rsidR="008E0839" w:rsidRPr="003D662E">
        <w:rPr>
          <w:lang w:val="en-US"/>
        </w:rPr>
        <w:t xml:space="preserve">. </w:t>
      </w:r>
      <w:r w:rsidR="008E0839">
        <w:rPr>
          <w:lang w:val="en-US"/>
        </w:rPr>
        <w:t xml:space="preserve">The platform monitoring component can be instantiated as individual service, </w:t>
      </w:r>
      <w:r w:rsidR="008E0839" w:rsidRPr="003D662E">
        <w:rPr>
          <w:lang w:val="en-US"/>
        </w:rPr>
        <w:t xml:space="preserve">in </w:t>
      </w:r>
      <w:r w:rsidR="008E0839" w:rsidRPr="003D662E">
        <w:rPr>
          <w:lang w:val="en-US"/>
        </w:rPr>
        <w:fldChar w:fldCharType="begin"/>
      </w:r>
      <w:r w:rsidR="008E0839" w:rsidRPr="003D662E">
        <w:rPr>
          <w:lang w:val="en-US"/>
        </w:rPr>
        <w:instrText xml:space="preserve"> REF _Ref69386674 \h  \* MERGEFORMAT </w:instrText>
      </w:r>
      <w:r w:rsidR="008E0839" w:rsidRPr="003D662E">
        <w:rPr>
          <w:lang w:val="en-US"/>
        </w:rPr>
      </w:r>
      <w:r w:rsidR="008E0839" w:rsidRPr="003D662E">
        <w:rPr>
          <w:lang w:val="en-US"/>
        </w:rPr>
        <w:fldChar w:fldCharType="separate"/>
      </w:r>
      <w:r w:rsidR="006A0517" w:rsidRPr="003D662E">
        <w:rPr>
          <w:lang w:val="en-US"/>
        </w:rPr>
        <w:t xml:space="preserve">Figure </w:t>
      </w:r>
      <w:r w:rsidR="006A0517">
        <w:rPr>
          <w:noProof/>
          <w:lang w:val="en-US"/>
        </w:rPr>
        <w:t>2</w:t>
      </w:r>
      <w:r w:rsidR="008E0839" w:rsidRPr="003D662E">
        <w:rPr>
          <w:lang w:val="en-US"/>
        </w:rPr>
        <w:fldChar w:fldCharType="end"/>
      </w:r>
      <w:r w:rsidR="008E0839">
        <w:rPr>
          <w:lang w:val="en-US"/>
        </w:rPr>
        <w:t xml:space="preserve"> intentionally without plugin, i.e., not relevant. On top, the “platform service” hosts the AAS with device management, excluding ECS runtime and service manager.</w:t>
      </w:r>
    </w:p>
    <w:p w14:paraId="1FEBC1F9" w14:textId="7008BB26" w:rsidR="00905EBE" w:rsidRPr="003D662E" w:rsidRDefault="00414EBB" w:rsidP="0020787C">
      <w:pPr>
        <w:jc w:val="center"/>
        <w:rPr>
          <w:lang w:val="en-US"/>
        </w:rPr>
      </w:pPr>
      <w:r w:rsidRPr="00414EBB">
        <w:rPr>
          <w:noProof/>
        </w:rPr>
        <w:drawing>
          <wp:inline distT="0" distB="0" distL="0" distR="0" wp14:anchorId="007ADC30" wp14:editId="06584555">
            <wp:extent cx="3703418" cy="515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6230" cy="5156938"/>
                    </a:xfrm>
                    <a:prstGeom prst="rect">
                      <a:avLst/>
                    </a:prstGeom>
                    <a:noFill/>
                    <a:ln>
                      <a:noFill/>
                    </a:ln>
                  </pic:spPr>
                </pic:pic>
              </a:graphicData>
            </a:graphic>
          </wp:inline>
        </w:drawing>
      </w:r>
    </w:p>
    <w:p w14:paraId="04443FA2" w14:textId="5152C2E6" w:rsidR="00905EBE" w:rsidRPr="003D662E" w:rsidRDefault="00905EBE" w:rsidP="0020787C">
      <w:pPr>
        <w:pStyle w:val="Caption"/>
        <w:jc w:val="center"/>
        <w:rPr>
          <w:lang w:val="en-US"/>
        </w:rPr>
      </w:pPr>
      <w:bookmarkStart w:id="25" w:name="_Ref69386674"/>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w:t>
      </w:r>
      <w:r w:rsidRPr="003D662E">
        <w:fldChar w:fldCharType="end"/>
      </w:r>
      <w:bookmarkEnd w:id="25"/>
      <w:r w:rsidRPr="003D662E">
        <w:rPr>
          <w:lang w:val="en-US"/>
        </w:rPr>
        <w:t>: Layers</w:t>
      </w:r>
      <w:r w:rsidR="006350E3">
        <w:rPr>
          <w:lang w:val="en-US"/>
        </w:rPr>
        <w:t>,</w:t>
      </w:r>
      <w:r w:rsidRPr="003D662E">
        <w:rPr>
          <w:lang w:val="en-US"/>
        </w:rPr>
        <w:t xml:space="preserve"> components </w:t>
      </w:r>
      <w:r w:rsidR="006350E3">
        <w:rPr>
          <w:lang w:val="en-US"/>
        </w:rPr>
        <w:t xml:space="preserve">and plugins </w:t>
      </w:r>
      <w:r w:rsidRPr="003D662E">
        <w:rPr>
          <w:lang w:val="en-US"/>
        </w:rPr>
        <w:t>required to build a</w:t>
      </w:r>
      <w:r w:rsidR="006350E3">
        <w:rPr>
          <w:lang w:val="en-US"/>
        </w:rPr>
        <w:t xml:space="preserve"> service manager, the</w:t>
      </w:r>
      <w:r w:rsidRPr="003D662E">
        <w:rPr>
          <w:lang w:val="en-US"/>
        </w:rPr>
        <w:t xml:space="preserve"> ECS runtime</w:t>
      </w:r>
      <w:r w:rsidR="006350E3">
        <w:rPr>
          <w:lang w:val="en-US"/>
        </w:rPr>
        <w:t xml:space="preserve"> and the platform service</w:t>
      </w:r>
      <w:r w:rsidRPr="003D662E">
        <w:rPr>
          <w:lang w:val="en-US"/>
        </w:rPr>
        <w:t>.</w:t>
      </w:r>
    </w:p>
    <w:p w14:paraId="2753F4E4" w14:textId="2013A32B" w:rsidR="00966866" w:rsidRPr="003D662E" w:rsidRDefault="00966866" w:rsidP="001D1274">
      <w:pPr>
        <w:pStyle w:val="Heading3"/>
        <w:rPr>
          <w:lang w:val="en-US"/>
        </w:rPr>
      </w:pPr>
      <w:bookmarkStart w:id="26" w:name="_Ref77062311"/>
      <w:bookmarkStart w:id="27" w:name="_Toc216439632"/>
      <w:r w:rsidRPr="003D662E">
        <w:rPr>
          <w:lang w:val="en-US"/>
        </w:rPr>
        <w:t>Relation to Reference Architectures</w:t>
      </w:r>
      <w:bookmarkEnd w:id="26"/>
      <w:bookmarkEnd w:id="27"/>
    </w:p>
    <w:p w14:paraId="71C95F3E" w14:textId="1FC0F0C7"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226B2B">
        <w:rPr>
          <w:lang w:val="en-US"/>
        </w:rPr>
        <w:t>RAMI</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6A0517" w:rsidRPr="003D662E">
        <w:rPr>
          <w:lang w:val="en-US"/>
        </w:rPr>
        <w:t xml:space="preserve">Table </w:t>
      </w:r>
      <w:r w:rsidR="006A0517">
        <w:rPr>
          <w:noProof/>
          <w:lang w:val="en-US"/>
        </w:rPr>
        <w:t>1</w:t>
      </w:r>
      <w:r w:rsidR="00A26E22" w:rsidRPr="003D662E">
        <w:rPr>
          <w:lang w:val="en-US"/>
        </w:rPr>
        <w:fldChar w:fldCharType="end"/>
      </w:r>
      <w:r w:rsidR="00966866" w:rsidRPr="003D662E">
        <w:rPr>
          <w:lang w:val="en-US"/>
        </w:rPr>
        <w:t xml:space="preserve">. However, it is important to recall that the platform </w:t>
      </w:r>
      <w:r w:rsidR="0077089E">
        <w:rPr>
          <w:lang w:val="en-US"/>
        </w:rPr>
        <w:t xml:space="preserve">was initially planned to </w:t>
      </w:r>
      <w:r w:rsidR="00966866" w:rsidRPr="003D662E">
        <w:rPr>
          <w:lang w:val="en-US"/>
        </w:rPr>
        <w:t xml:space="preserve">be a virtual platform, i.e., it shall be able to build on existing installations without </w:t>
      </w:r>
      <w:r w:rsidR="00F1368C" w:rsidRPr="003D662E">
        <w:rPr>
          <w:lang w:val="en-US"/>
        </w:rPr>
        <w:t>implementing</w:t>
      </w:r>
      <w:r w:rsidR="00966866" w:rsidRPr="003D662E">
        <w:rPr>
          <w:lang w:val="en-US"/>
        </w:rPr>
        <w:t xml:space="preserve"> a complete IIoT platform</w:t>
      </w:r>
      <w:r w:rsidR="0077089E">
        <w:rPr>
          <w:lang w:val="en-US"/>
        </w:rPr>
        <w:t xml:space="preserve"> stack</w:t>
      </w:r>
      <w:r w:rsidR="00966866" w:rsidRPr="003D662E">
        <w:rPr>
          <w:lang w:val="en-US"/>
        </w:rPr>
        <w:t xml:space="preserve">. Thus, it is </w:t>
      </w:r>
      <w:r w:rsidR="0077089E">
        <w:rPr>
          <w:lang w:val="en-US"/>
        </w:rPr>
        <w:t xml:space="preserve">for us </w:t>
      </w:r>
      <w:r w:rsidR="00966866" w:rsidRPr="003D662E">
        <w:rPr>
          <w:lang w:val="en-US"/>
        </w:rPr>
        <w:t>not relevant to meticulously adhere to all RAMI levels, in particular not to the lower levels targeting field devices (as already scoped out in [</w:t>
      </w:r>
      <w:r w:rsidR="00821E85">
        <w:rPr>
          <w:lang w:val="en-GB"/>
        </w:rPr>
        <w:t>SSE21</w:t>
      </w:r>
      <w:r w:rsidR="00966866" w:rsidRPr="003D662E">
        <w:rPr>
          <w:lang w:val="en-US"/>
        </w:rPr>
        <w:t xml:space="preserve">, </w:t>
      </w:r>
      <w:r w:rsidR="00821E85">
        <w:rPr>
          <w:lang w:val="en-GB"/>
        </w:rPr>
        <w:t>ESA+21</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26"/>
      </w:r>
      <w:r w:rsidR="00966866" w:rsidRPr="003D662E">
        <w:rPr>
          <w:lang w:val="en-US"/>
        </w:rPr>
        <w:t>.</w:t>
      </w:r>
    </w:p>
    <w:p w14:paraId="5557AFC1" w14:textId="32534CBD" w:rsidR="00966866" w:rsidRPr="003D662E" w:rsidRDefault="00966866" w:rsidP="00966866">
      <w:pPr>
        <w:pStyle w:val="Caption"/>
        <w:jc w:val="center"/>
        <w:rPr>
          <w:lang w:val="en-US"/>
        </w:rPr>
      </w:pPr>
      <w:bookmarkStart w:id="28"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A0517">
        <w:rPr>
          <w:noProof/>
          <w:lang w:val="en-US"/>
        </w:rPr>
        <w:t>1</w:t>
      </w:r>
      <w:r w:rsidRPr="003D662E">
        <w:fldChar w:fldCharType="end"/>
      </w:r>
      <w:bookmarkEnd w:id="28"/>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5E724B"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0CFAF9F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5E724B"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E724B"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5E724B"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5E724B"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1EBDC41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821E85">
              <w:rPr>
                <w:lang w:val="en-GB"/>
              </w:rPr>
              <w:t>SSE21</w:t>
            </w:r>
            <w:r w:rsidRPr="003D662E">
              <w:rPr>
                <w:lang w:val="en-US"/>
              </w:rPr>
              <w:t xml:space="preserve">, </w:t>
            </w:r>
            <w:r w:rsidR="00821E85">
              <w:rPr>
                <w:lang w:val="en-GB"/>
              </w:rPr>
              <w:t>ESA+21</w:t>
            </w:r>
            <w:r w:rsidRPr="003D662E">
              <w:rPr>
                <w:lang w:val="en-US"/>
              </w:rPr>
              <w:t>], represented through edge AAS</w:t>
            </w:r>
          </w:p>
        </w:tc>
      </w:tr>
      <w:tr w:rsidR="00966866" w:rsidRPr="005E724B"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0DF79D09"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5E724B"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71FCA86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821E85">
              <w:rPr>
                <w:lang w:val="en-GB"/>
              </w:rPr>
              <w:t>SSE21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r w:rsidR="009E72D1">
              <w:rPr>
                <w:lang w:val="en-US"/>
              </w:rPr>
              <w:t>.</w:t>
            </w:r>
          </w:p>
        </w:tc>
      </w:tr>
      <w:tr w:rsidR="00966866" w:rsidRPr="005E724B"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5E724B"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11A5A1CE"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r w:rsidR="00581B4A">
              <w:rPr>
                <w:bCs/>
                <w:lang w:val="en-US"/>
              </w:rPr>
              <w:t>.</w:t>
            </w:r>
          </w:p>
        </w:tc>
      </w:tr>
      <w:tr w:rsidR="00966866" w:rsidRPr="005E724B"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5E724B"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1A24C1B3" w:rsidR="00F86AB7" w:rsidRPr="003D662E" w:rsidRDefault="00F86AB7" w:rsidP="00966866">
      <w:pPr>
        <w:jc w:val="both"/>
        <w:rPr>
          <w:lang w:val="en-US"/>
        </w:rPr>
      </w:pPr>
      <w:r w:rsidRPr="003D662E">
        <w:rPr>
          <w:lang w:val="en-US"/>
        </w:rPr>
        <w:t>In term</w:t>
      </w:r>
      <w:r w:rsidR="00F73FA1">
        <w:rPr>
          <w:lang w:val="en-US"/>
        </w:rPr>
        <w:t>s</w:t>
      </w:r>
      <w:r w:rsidRPr="003D662E">
        <w:rPr>
          <w:lang w:val="en-US"/>
        </w:rPr>
        <w:t xml:space="preserve"> of the Industrial Internet Reference Architecture [</w:t>
      </w:r>
      <w:r w:rsidR="002816A2">
        <w:rPr>
          <w:lang w:val="en-US"/>
        </w:rPr>
        <w:t>IIRA</w:t>
      </w:r>
      <w:r w:rsidRPr="003D662E">
        <w:rPr>
          <w:lang w:val="en-US"/>
        </w:rPr>
        <w:t>], this document can further be understood as a continuation of the usage view(point) [</w:t>
      </w:r>
      <w:r w:rsidR="00821E85">
        <w:rPr>
          <w:lang w:val="en-GB"/>
        </w:rPr>
        <w:t>SSE21</w:t>
      </w:r>
      <w:r w:rsidRPr="003D662E">
        <w:rPr>
          <w:lang w:val="en-US"/>
        </w:rPr>
        <w:t>], the functional view [</w:t>
      </w:r>
      <w:r w:rsidR="00287A00">
        <w:rPr>
          <w:lang w:val="en-GB"/>
        </w:rPr>
        <w:t>ESA+21</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29" w:name="_Ref102805312"/>
      <w:bookmarkStart w:id="30" w:name="_Ref77062309"/>
      <w:bookmarkStart w:id="31" w:name="_Toc216439633"/>
      <w:r w:rsidRPr="003D662E">
        <w:rPr>
          <w:lang w:val="en-US"/>
        </w:rPr>
        <w:t>Stream (Data) Processing</w:t>
      </w:r>
      <w:bookmarkEnd w:id="29"/>
      <w:bookmarkEnd w:id="31"/>
    </w:p>
    <w:p w14:paraId="4515AFFC" w14:textId="1EA5387B"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xml:space="preserve">,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w:t>
      </w:r>
      <w:r w:rsidRPr="003D662E">
        <w:rPr>
          <w:lang w:val="en-US"/>
        </w:rPr>
        <w:lastRenderedPageBreak/>
        <w:t xml:space="preserve">the </w:t>
      </w:r>
      <w:r w:rsidR="00AC0F7D">
        <w:rPr>
          <w:lang w:val="en-US"/>
        </w:rPr>
        <w:t xml:space="preserve">data ingestion frequency (overload, backpressure) and the </w:t>
      </w:r>
      <w:r w:rsidRPr="003D662E">
        <w:rPr>
          <w:lang w:val="en-US"/>
        </w:rPr>
        <w:t>(relative)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3B11F4BB" w:rsidR="008A25B6" w:rsidRPr="003D662E" w:rsidRDefault="008A25B6" w:rsidP="008A25B6">
      <w:pPr>
        <w:pStyle w:val="Caption"/>
        <w:jc w:val="center"/>
        <w:rPr>
          <w:lang w:val="en-US"/>
        </w:rPr>
      </w:pPr>
      <w:bookmarkStart w:id="32"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w:t>
      </w:r>
      <w:r w:rsidRPr="003D662E">
        <w:fldChar w:fldCharType="end"/>
      </w:r>
      <w:bookmarkEnd w:id="32"/>
      <w:r w:rsidRPr="003D662E">
        <w:rPr>
          <w:lang w:val="en-US"/>
        </w:rPr>
        <w:t>: Viewing IIoT and Industry 4.0 as data streams.</w:t>
      </w:r>
    </w:p>
    <w:p w14:paraId="50B99BD9" w14:textId="5EF452A4" w:rsidR="002D501E" w:rsidRPr="003D662E" w:rsidRDefault="008A25B6" w:rsidP="00957177">
      <w:pPr>
        <w:jc w:val="both"/>
        <w:rPr>
          <w:lang w:val="en-US"/>
        </w:rPr>
      </w:pP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w:t>
      </w:r>
      <w:r w:rsidR="00A477A0">
        <w:rPr>
          <w:lang w:val="en-US"/>
        </w:rPr>
        <w:t>tuples</w:t>
      </w:r>
      <w:r w:rsidR="000942DE">
        <w:rPr>
          <w:lang w:val="en-US"/>
        </w:rPr>
        <w:t>/items</w:t>
      </w:r>
      <w:r w:rsidR="00A477A0">
        <w:rPr>
          <w:lang w:val="en-US"/>
        </w:rPr>
        <w:t xml:space="preserve"> </w:t>
      </w:r>
      <w:r w:rsidRPr="003D662E">
        <w:rPr>
          <w:lang w:val="en-US"/>
        </w:rPr>
        <w:t xml:space="preserve">produced by the machine is taken up by a data transformer (e.g., preprocessing, anonymization), passed to a second transformer (e.g., </w:t>
      </w:r>
      <w:r w:rsidR="00CD1873">
        <w:rPr>
          <w:lang w:val="en-US"/>
        </w:rPr>
        <w:t>AI service</w:t>
      </w:r>
      <w:r w:rsidRPr="003D662E">
        <w:rPr>
          <w:lang w:val="en-US"/>
        </w:rPr>
        <w:t xml:space="preserv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w:t>
      </w:r>
      <w:r w:rsidR="009C7F72">
        <w:rPr>
          <w:lang w:val="en-US"/>
        </w:rPr>
        <w:t xml:space="preserve">mathematical </w:t>
      </w:r>
      <w:r w:rsidR="008F44FE" w:rsidRPr="003D662E">
        <w:rPr>
          <w:lang w:val="en-US"/>
        </w:rPr>
        <w:t xml:space="preserve">function,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785F5CDF"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E3CCAEA"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w:t>
      </w:r>
      <w:r w:rsidR="001814B4">
        <w:rPr>
          <w:lang w:val="en-US"/>
        </w:rPr>
        <w:t>respective app</w:t>
      </w:r>
      <w:r w:rsidRPr="003D662E">
        <w:rPr>
          <w:lang w:val="en-US"/>
        </w:rPr>
        <w:t>. As the design of data processors and data flows will be captured in the configuration model</w:t>
      </w:r>
      <w:r w:rsidR="005E5B36">
        <w:rPr>
          <w:lang w:val="en-US"/>
        </w:rPr>
        <w:t xml:space="preserve"> of the app</w:t>
      </w:r>
      <w:r w:rsidRPr="003D662E">
        <w:rPr>
          <w:lang w:val="en-US"/>
        </w:rPr>
        <w:t xml:space="preserve">,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60B67602"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w:t>
      </w:r>
      <w:r w:rsidR="009E60B5">
        <w:rPr>
          <w:lang w:val="en-US"/>
        </w:rPr>
        <w:t xml:space="preserve">types </w:t>
      </w:r>
      <w:r w:rsidR="00AD0F9F" w:rsidRPr="003D662E">
        <w:rPr>
          <w:lang w:val="en-US"/>
        </w:rPr>
        <w:t xml:space="preserve">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xml:space="preserve">) of </w:t>
      </w:r>
      <w:r w:rsidR="007946AC">
        <w:rPr>
          <w:lang w:val="en-US"/>
        </w:rPr>
        <w:t>one or multiple</w:t>
      </w:r>
      <w:r w:rsidR="00957177" w:rsidRPr="003D662E">
        <w:rPr>
          <w:lang w:val="en-US"/>
        </w:rPr>
        <w:t xml:space="preserve"> sender</w:t>
      </w:r>
      <w:r w:rsidR="007946AC">
        <w:rPr>
          <w:lang w:val="en-US"/>
        </w:rPr>
        <w:t>s</w:t>
      </w:r>
      <w:r w:rsidR="00957177" w:rsidRPr="003D662E">
        <w:rPr>
          <w:lang w:val="en-US"/>
        </w:rPr>
        <w:t xml:space="preserve"> and potentially multiple receivers.</w:t>
      </w:r>
    </w:p>
    <w:p w14:paraId="6BB08D5C" w14:textId="06611C0A" w:rsidR="00966866" w:rsidRPr="003D662E" w:rsidRDefault="00966866" w:rsidP="00966866">
      <w:pPr>
        <w:pStyle w:val="Heading3"/>
        <w:rPr>
          <w:lang w:val="en-US"/>
        </w:rPr>
      </w:pPr>
      <w:bookmarkStart w:id="33" w:name="_Ref102805354"/>
      <w:bookmarkStart w:id="34" w:name="_Toc216439634"/>
      <w:r w:rsidRPr="003D662E">
        <w:rPr>
          <w:lang w:val="en-US"/>
        </w:rPr>
        <w:t>Asset Administration Shells</w:t>
      </w:r>
      <w:bookmarkEnd w:id="30"/>
      <w:bookmarkEnd w:id="33"/>
      <w:bookmarkEnd w:id="34"/>
    </w:p>
    <w:p w14:paraId="2F5E1B9F" w14:textId="65C1A1CF"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 xml:space="preserve">standards such as the Asset </w:t>
      </w:r>
      <w:r w:rsidRPr="003D662E">
        <w:rPr>
          <w:lang w:val="en-US"/>
        </w:rPr>
        <w:lastRenderedPageBreak/>
        <w:t>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237C8B">
        <w:rPr>
          <w:lang w:val="en-US"/>
        </w:rPr>
        <w:t xml:space="preserve">targets </w:t>
      </w:r>
      <w:r w:rsidR="005827B3" w:rsidRPr="003D662E">
        <w:rPr>
          <w:lang w:val="en-US"/>
        </w:rPr>
        <w:t xml:space="preserve">a physical or virtual </w:t>
      </w:r>
      <w:r w:rsidR="00D246F8">
        <w:rPr>
          <w:lang w:val="en-US"/>
        </w:rPr>
        <w:t>a</w:t>
      </w:r>
      <w:r w:rsidR="005827B3" w:rsidRPr="003D662E">
        <w:rPr>
          <w:lang w:val="en-US"/>
        </w:rPr>
        <w:t xml:space="preserve">sset in terms of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w:t>
      </w:r>
      <w:r w:rsidR="00287373">
        <w:rPr>
          <w:lang w:val="en-US"/>
        </w:rPr>
        <w:t xml:space="preserve">among other </w:t>
      </w:r>
      <w:r w:rsidR="00267BA3">
        <w:rPr>
          <w:lang w:val="en-US"/>
        </w:rPr>
        <w:t xml:space="preserve">kinds of </w:t>
      </w:r>
      <w:r w:rsidR="00287373">
        <w:rPr>
          <w:lang w:val="en-US"/>
        </w:rPr>
        <w:t xml:space="preserve">elements </w:t>
      </w:r>
      <w:r w:rsidR="00A36F09" w:rsidRPr="003D662E">
        <w:rPr>
          <w:lang w:val="en-US"/>
        </w:rPr>
        <w:t>of typed properties, operations and heterogeneous collections</w:t>
      </w:r>
      <w:r w:rsidR="009A33ED">
        <w:rPr>
          <w:lang w:val="en-US"/>
        </w:rPr>
        <w:t>/lists</w:t>
      </w:r>
      <w:r w:rsidR="00A36F09" w:rsidRPr="003D662E">
        <w:rPr>
          <w:lang w:val="en-US"/>
        </w:rPr>
        <w:t xml:space="preserve">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roperties and operations can be static or dynamic, whereby in the dynamic case both element types can be linked to an implementation, e.g., provided by a remote implementation server, and</w:t>
      </w:r>
      <w:r w:rsidR="00462AC6">
        <w:rPr>
          <w:lang w:val="en-US"/>
        </w:rPr>
        <w:t>,</w:t>
      </w:r>
      <w:r w:rsidR="00B06570" w:rsidRPr="003D662E">
        <w:rPr>
          <w:lang w:val="en-US"/>
        </w:rPr>
        <w:t xml:space="preserve"> thus</w:t>
      </w:r>
      <w:r w:rsidR="00462AC6">
        <w:rPr>
          <w:lang w:val="en-US"/>
        </w:rPr>
        <w:t>,</w:t>
      </w:r>
      <w:r w:rsidR="00B06570" w:rsidRPr="003D662E">
        <w:rPr>
          <w:lang w:val="en-US"/>
        </w:rPr>
        <w:t xml:space="preserve">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w:t>
      </w:r>
      <w:r w:rsidR="00C32D85">
        <w:rPr>
          <w:lang w:val="en-US"/>
        </w:rPr>
        <w:t xml:space="preserve">related </w:t>
      </w:r>
      <w:r w:rsidR="00FE5106" w:rsidRPr="003D662E">
        <w:rPr>
          <w:lang w:val="en-US"/>
        </w:rPr>
        <w:t>and integrated, e.g., to</w:t>
      </w:r>
      <w:r w:rsidR="00D202FF">
        <w:rPr>
          <w:lang w:val="en-US"/>
        </w:rPr>
        <w:t xml:space="preserve"> </w:t>
      </w:r>
      <w:r w:rsidR="00C32D85">
        <w:rPr>
          <w:lang w:val="en-US"/>
        </w:rPr>
        <w:t>link</w:t>
      </w:r>
      <w:r w:rsidR="00D202FF">
        <w:rPr>
          <w:lang w:val="en-US"/>
        </w:rPr>
        <w:t xml:space="preserve"> </w:t>
      </w:r>
      <w:r w:rsidR="00FE5106" w:rsidRPr="003D662E">
        <w:rPr>
          <w:lang w:val="en-US"/>
        </w:rPr>
        <w:t xml:space="preserve">the AAS of a device utilized by the platform into the platform AAS to </w:t>
      </w:r>
      <w:r w:rsidR="003A6460">
        <w:rPr>
          <w:lang w:val="en-US"/>
        </w:rPr>
        <w:t>provide</w:t>
      </w:r>
      <w:r w:rsidR="00FE5106" w:rsidRPr="003D662E">
        <w:rPr>
          <w:lang w:val="en-US"/>
        </w:rPr>
        <w:t xml:space="preserve">, e.g., </w:t>
      </w:r>
      <w:r w:rsidR="0070527F">
        <w:rPr>
          <w:lang w:val="en-US"/>
        </w:rPr>
        <w:t>a</w:t>
      </w:r>
      <w:r w:rsidR="00FE5106" w:rsidRPr="003D662E">
        <w:rPr>
          <w:lang w:val="en-US"/>
        </w:rPr>
        <w:t xml:space="preserve"> digital nameplate for industrial equipment [</w:t>
      </w:r>
      <w:r w:rsidR="000F1327">
        <w:rPr>
          <w:lang w:val="en-US"/>
        </w:rPr>
        <w:t>BBB+20</w:t>
      </w:r>
      <w:r w:rsidR="003A6460">
        <w:rPr>
          <w:lang w:val="en-US"/>
        </w:rPr>
        <w:t xml:space="preserve">, </w:t>
      </w:r>
      <w:r w:rsidR="000F1327">
        <w:rPr>
          <w:lang w:val="en-US"/>
        </w:rPr>
        <w:t>ZVEI-N</w:t>
      </w:r>
      <w:r w:rsidR="00FE5106" w:rsidRPr="003D662E">
        <w:rPr>
          <w:lang w:val="en-US"/>
        </w:rPr>
        <w:t>] or the documentation of the device at hands. Moreover, composite AAS can be created, representing, e.g., a complex machine consisting of AAS of the utilized components.</w:t>
      </w:r>
    </w:p>
    <w:p w14:paraId="1AB8F3AA" w14:textId="6F1C7193"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w:t>
      </w:r>
      <w:r w:rsidR="00637409">
        <w:rPr>
          <w:lang w:val="en-US"/>
        </w:rPr>
        <w:t xml:space="preserve">here </w:t>
      </w:r>
      <w:r w:rsidR="00FE17BA" w:rsidRPr="003D662E">
        <w:rPr>
          <w:lang w:val="en-US"/>
        </w:rPr>
        <w:t>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6A0517" w:rsidRPr="003D662E">
        <w:rPr>
          <w:lang w:val="en-US"/>
        </w:rPr>
        <w:t xml:space="preserve">Figure </w:t>
      </w:r>
      <w:r w:rsidR="006A0517">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821E85">
        <w:rPr>
          <w:lang w:val="en-GB"/>
        </w:rPr>
        <w:t>SSE21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6A0517">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7E334A7C" w:rsidR="0042514E" w:rsidRPr="003D662E" w:rsidRDefault="0042514E" w:rsidP="0042514E">
      <w:pPr>
        <w:pStyle w:val="Caption"/>
        <w:jc w:val="center"/>
        <w:rPr>
          <w:lang w:val="en-US"/>
        </w:rPr>
      </w:pPr>
      <w:bookmarkStart w:id="35"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w:t>
      </w:r>
      <w:r w:rsidRPr="003D662E">
        <w:fldChar w:fldCharType="end"/>
      </w:r>
      <w:bookmarkEnd w:id="35"/>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77BF7AD0"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007F7335">
        <w:rPr>
          <w:lang w:val="en-US"/>
        </w:rPr>
        <w:t xml:space="preserve">used for running oktoflow apps, it shall be </w:t>
      </w:r>
      <w:r w:rsidRPr="003D662E">
        <w:rPr>
          <w:lang w:val="en-US"/>
        </w:rPr>
        <w:t>described</w:t>
      </w:r>
      <w:r w:rsidR="007F7335">
        <w:rPr>
          <w:lang w:val="en-US"/>
        </w:rPr>
        <w:t>/registered</w:t>
      </w:r>
      <w:r w:rsidRPr="003D662E">
        <w:rPr>
          <w:lang w:val="en-US"/>
        </w:rPr>
        <w:t xml:space="preserve"> with </w:t>
      </w:r>
      <w:r w:rsidR="006365AC" w:rsidRPr="003D662E">
        <w:rPr>
          <w:lang w:val="en-US"/>
        </w:rPr>
        <w:t xml:space="preserve">an </w:t>
      </w:r>
      <w:r w:rsidRPr="003D662E">
        <w:rPr>
          <w:lang w:val="en-US"/>
        </w:rPr>
        <w:t>own AAS (model, sub-model or as part of joint model/sub-model)</w:t>
      </w:r>
      <w:r w:rsidR="007F7335">
        <w:rPr>
          <w:lang w:val="en-US"/>
        </w:rPr>
        <w:t>. Therefore</w:t>
      </w:r>
      <w:r w:rsidRPr="003D662E">
        <w:rPr>
          <w:lang w:val="en-US"/>
        </w:rPr>
        <w:t xml:space="preserve">, it is helpful to </w:t>
      </w:r>
      <w:r w:rsidR="006365AC" w:rsidRPr="003D662E">
        <w:rPr>
          <w:lang w:val="en-US"/>
        </w:rPr>
        <w:t xml:space="preserve">introduce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6A0517" w:rsidRPr="003D662E">
        <w:rPr>
          <w:lang w:val="en-US"/>
        </w:rPr>
        <w:t xml:space="preserve">Figure </w:t>
      </w:r>
      <w:r w:rsidR="006A0517">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operation calls, also </w:t>
      </w:r>
      <w:r w:rsidR="00EC6B0C" w:rsidRPr="003D662E">
        <w:rPr>
          <w:lang w:val="en-US"/>
        </w:rPr>
        <w:t xml:space="preserve">to </w:t>
      </w:r>
      <w:r w:rsidR="00790E39" w:rsidRPr="003D662E">
        <w:rPr>
          <w:lang w:val="en-US"/>
        </w:rPr>
        <w:t>redirections of requests via the central server to the resource</w:t>
      </w:r>
      <w:r w:rsidR="00C93F0F">
        <w:rPr>
          <w:lang w:val="en-US"/>
        </w:rPr>
        <w:t xml:space="preserve"> (which may anyway be the default behaviour of an implementation, e.g., BaSyX2 operation delegation)</w:t>
      </w:r>
      <w:r w:rsidR="00790E39" w:rsidRPr="003D662E">
        <w:rPr>
          <w:lang w:val="en-US"/>
        </w:rPr>
        <w:t xml:space="preserv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w:t>
      </w:r>
      <w:r w:rsidR="00790E39" w:rsidRPr="003D662E">
        <w:rPr>
          <w:lang w:val="en-US"/>
        </w:rPr>
        <w:lastRenderedPageBreak/>
        <w:t xml:space="preserve">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6" w:name="_Ref79999263"/>
      <w:bookmarkStart w:id="37" w:name="_Ref77062308"/>
      <w:bookmarkStart w:id="38" w:name="_Toc216439635"/>
      <w:r w:rsidRPr="003D662E">
        <w:rPr>
          <w:lang w:val="en-US"/>
        </w:rPr>
        <w:t>Component Interaction Overview</w:t>
      </w:r>
      <w:bookmarkEnd w:id="36"/>
      <w:bookmarkEnd w:id="38"/>
    </w:p>
    <w:p w14:paraId="193F2013" w14:textId="525FFB78"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6A0517">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6A0517">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6A0517">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171D8E4D" w14:textId="5286DA86" w:rsidR="002B7790" w:rsidRDefault="008A5E1A" w:rsidP="008A5E1A">
      <w:pPr>
        <w:jc w:val="both"/>
        <w:rPr>
          <w:lang w:val="en-US"/>
        </w:rPr>
      </w:pPr>
      <w:r w:rsidRPr="003D662E">
        <w:rPr>
          <w:lang w:val="en-US"/>
        </w:rPr>
        <w:t xml:space="preserve">The aim of this walk-through is to bring up the ECS runtime, the service manager (in terms of a container), some services, to let the services run and to stop all parts in reverse order. Services are </w:t>
      </w:r>
      <w:r w:rsidR="0005691D">
        <w:rPr>
          <w:lang w:val="en-US"/>
        </w:rPr>
        <w:t>modeled</w:t>
      </w:r>
      <w:r w:rsidRPr="003D662E">
        <w:rPr>
          <w:lang w:val="en-US"/>
        </w:rPr>
        <w:t xml:space="preserve"> </w:t>
      </w:r>
      <w:r w:rsidR="0005691D">
        <w:rPr>
          <w:lang w:val="en-US"/>
        </w:rPr>
        <w:t xml:space="preserve">as </w:t>
      </w:r>
      <w:r w:rsidRPr="003D662E">
        <w:rPr>
          <w:lang w:val="en-US"/>
        </w:rPr>
        <w:t>a service mesh forming individual applications (we will detail how to define such a me</w:t>
      </w:r>
      <w:r w:rsidR="00C84F91">
        <w:rPr>
          <w:lang w:val="en-US"/>
        </w:rPr>
        <w:t>s</w:t>
      </w:r>
      <w:r w:rsidRPr="003D662E">
        <w:rPr>
          <w:lang w:val="en-US"/>
        </w:rPr>
        <w:t xml:space="preserve">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A0517">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18629EF6" w:rsidR="00884F64" w:rsidRPr="003D662E" w:rsidRDefault="009B5648" w:rsidP="00160732">
      <w:pPr>
        <w:pStyle w:val="Caption"/>
        <w:jc w:val="center"/>
        <w:rPr>
          <w:lang w:val="en-US"/>
        </w:rPr>
      </w:pPr>
      <w:bookmarkStart w:id="39"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w:t>
      </w:r>
      <w:r w:rsidRPr="003D662E">
        <w:fldChar w:fldCharType="end"/>
      </w:r>
      <w:bookmarkEnd w:id="39"/>
      <w:r w:rsidRPr="003D662E">
        <w:rPr>
          <w:lang w:val="en-US"/>
        </w:rPr>
        <w:t>: High-level component interaction for basic platform interactions.</w:t>
      </w:r>
    </w:p>
    <w:p w14:paraId="44BE63FA" w14:textId="3E810D6A" w:rsidR="002B7790" w:rsidRPr="003D662E" w:rsidRDefault="002B7790" w:rsidP="002B7790">
      <w:pPr>
        <w:pStyle w:val="ListParagraph"/>
        <w:numPr>
          <w:ilvl w:val="0"/>
          <w:numId w:val="23"/>
        </w:numPr>
        <w:jc w:val="both"/>
        <w:rPr>
          <w:lang w:val="en-US"/>
        </w:rPr>
      </w:pPr>
      <w:r w:rsidRPr="003D662E">
        <w:rPr>
          <w:lang w:val="en-US"/>
        </w:rPr>
        <w:t xml:space="preserve">At the beginning, the platform AAS-Server is running. An ECS runtime is started for a certain resource, e.g., an edge device. The ECS runtime instance then deploys its own sub-model characterizing the device with container operations and a collection of available containers (initially empty) into the platform AAS.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w:t>
      </w:r>
      <w:r w:rsidRPr="003D662E">
        <w:rPr>
          <w:lang w:val="en-US"/>
        </w:rPr>
        <w:fldChar w:fldCharType="end"/>
      </w:r>
      <w:r w:rsidRPr="003D662E">
        <w:rPr>
          <w:lang w:val="en-US"/>
        </w:rPr>
        <w:t xml:space="preserve">). Depending on the device, the ECS runtime may provide information about </w:t>
      </w:r>
      <w:r w:rsidRPr="003D662E">
        <w:rPr>
          <w:lang w:val="en-US"/>
        </w:rPr>
        <w:lastRenderedPageBreak/>
        <w:t>an existing device AAS or create a device AAS on its own (one particular point of openness as the device vendor may or may not provide an AAS). This information is linked from the platform AAS.</w:t>
      </w:r>
    </w:p>
    <w:p w14:paraId="570E44D0" w14:textId="77777777" w:rsidR="002B7790" w:rsidRPr="003D662E" w:rsidRDefault="002B7790" w:rsidP="002B7790">
      <w:pPr>
        <w:pStyle w:val="ListParagraph"/>
        <w:numPr>
          <w:ilvl w:val="0"/>
          <w:numId w:val="23"/>
        </w:numPr>
        <w:jc w:val="both"/>
        <w:rPr>
          <w:lang w:val="en-US"/>
        </w:rPr>
      </w:pPr>
      <w:r w:rsidRPr="003D662E">
        <w:rPr>
          <w:lang w:val="en-US"/>
        </w:rPr>
        <w:t xml:space="preserve">Via the user interface (UI), the user requests a list of available resources. The UI reads out the AAS submodel for resources including the ECS runtime instance started in step 1 and </w:t>
      </w:r>
      <w:r>
        <w:rPr>
          <w:lang w:val="en-US"/>
        </w:rPr>
        <w:t xml:space="preserve">displays </w:t>
      </w:r>
      <w:r w:rsidRPr="003D662E">
        <w:rPr>
          <w:lang w:val="en-US"/>
        </w:rPr>
        <w:t>device information including the actual resource usage. In a similar manner, further information can be obtained, e.g., the available services, the defined applications, the packaged service artifacts or the available containers.</w:t>
      </w:r>
    </w:p>
    <w:p w14:paraId="706046DA" w14:textId="2CE1E27A" w:rsidR="00FD243A" w:rsidRPr="003D662E" w:rsidRDefault="00847C30" w:rsidP="007245E8">
      <w:pPr>
        <w:pStyle w:val="ListParagraph"/>
        <w:numPr>
          <w:ilvl w:val="0"/>
          <w:numId w:val="23"/>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w:t>
      </w:r>
      <w:r w:rsidR="001372A4">
        <w:rPr>
          <w:lang w:val="en-US"/>
        </w:rPr>
        <w:t xml:space="preserve">pre-built </w:t>
      </w:r>
      <w:r w:rsidR="00CA4E07" w:rsidRPr="003D662E">
        <w:rPr>
          <w:lang w:val="en-US"/>
        </w:rPr>
        <w:t>container from a central platform server (indicated 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7245E8">
      <w:pPr>
        <w:pStyle w:val="ListParagraph"/>
        <w:numPr>
          <w:ilvl w:val="0"/>
          <w:numId w:val="23"/>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72EAEBAD" w:rsidR="0056700E" w:rsidRPr="003D662E" w:rsidRDefault="00DE3142" w:rsidP="007245E8">
      <w:pPr>
        <w:pStyle w:val="ListParagraph"/>
        <w:numPr>
          <w:ilvl w:val="0"/>
          <w:numId w:val="23"/>
        </w:numPr>
        <w:jc w:val="both"/>
        <w:rPr>
          <w:lang w:val="en-US"/>
        </w:rPr>
      </w:pPr>
      <w:r w:rsidRPr="003D662E">
        <w:rPr>
          <w:lang w:val="en-US"/>
        </w:rPr>
        <w:t xml:space="preserve">So </w:t>
      </w:r>
      <w:r w:rsidR="00C34B13" w:rsidRPr="003D662E">
        <w:rPr>
          <w:lang w:val="en-US"/>
        </w:rPr>
        <w:t>far,</w:t>
      </w:r>
      <w:r w:rsidRPr="003D662E">
        <w:rPr>
          <w:lang w:val="en-US"/>
        </w:rPr>
        <w:t xml:space="preserve"> no </w:t>
      </w:r>
      <w:r w:rsidR="00E469EE">
        <w:rPr>
          <w:lang w:val="en-US"/>
        </w:rPr>
        <w:t>app/</w:t>
      </w:r>
      <w:r w:rsidRPr="003D662E">
        <w:rPr>
          <w:lang w:val="en-US"/>
        </w:rPr>
        <w:t>service is known. The user requests to add a</w:t>
      </w:r>
      <w:r w:rsidR="00E469EE">
        <w:rPr>
          <w:lang w:val="en-US"/>
        </w:rPr>
        <w:t xml:space="preserve">n app </w:t>
      </w:r>
      <w:r w:rsidRPr="003D662E">
        <w:rPr>
          <w:lang w:val="en-US"/>
        </w:rPr>
        <w:t xml:space="preserve">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w:t>
      </w:r>
      <w:r w:rsidR="00E469EE">
        <w:rPr>
          <w:lang w:val="en-US"/>
        </w:rPr>
        <w:t xml:space="preserve">app, the services, and the related </w:t>
      </w:r>
      <w:r w:rsidR="00AD1AC3" w:rsidRPr="003D662E">
        <w:rPr>
          <w:lang w:val="en-US"/>
        </w:rPr>
        <w:t>service execution environment</w:t>
      </w:r>
      <w:r w:rsidR="00E469EE">
        <w:rPr>
          <w:lang w:val="en-US"/>
        </w:rPr>
        <w:t>s</w:t>
      </w:r>
      <w:r w:rsidR="00AD1AC3" w:rsidRPr="003D662E">
        <w:rPr>
          <w:lang w:val="en-US"/>
        </w:rPr>
        <w:t xml:space="preserve">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585C094B" w:rsidR="00DE3142" w:rsidRPr="003D662E" w:rsidRDefault="0056700E" w:rsidP="007245E8">
      <w:pPr>
        <w:pStyle w:val="ListParagraph"/>
        <w:numPr>
          <w:ilvl w:val="0"/>
          <w:numId w:val="23"/>
        </w:numPr>
        <w:jc w:val="both"/>
        <w:rPr>
          <w:lang w:val="en-US"/>
        </w:rPr>
      </w:pPr>
      <w:r w:rsidRPr="003D662E">
        <w:rPr>
          <w:lang w:val="en-US"/>
        </w:rPr>
        <w:t xml:space="preserve">The user requests the start of </w:t>
      </w:r>
      <w:r w:rsidR="00E66D58">
        <w:rPr>
          <w:lang w:val="en-US"/>
        </w:rPr>
        <w:t xml:space="preserve">the app, i.e., </w:t>
      </w:r>
      <w:r w:rsidRPr="003D662E">
        <w:rPr>
          <w:lang w:val="en-US"/>
        </w:rPr>
        <w:t>all services for the device addressed in the steps above</w:t>
      </w:r>
      <w:r w:rsidR="00E66D58">
        <w:rPr>
          <w:lang w:val="en-US"/>
        </w:rPr>
        <w:t xml:space="preserve"> through a deployment plan</w:t>
      </w:r>
      <w:r w:rsidRPr="003D662E">
        <w:rPr>
          <w:lang w:val="en-US"/>
        </w:rPr>
        <w:t xml:space="preserve">. </w:t>
      </w:r>
      <w:r w:rsidR="00AD1AC3" w:rsidRPr="003D662E">
        <w:rPr>
          <w:lang w:val="en-US"/>
        </w:rPr>
        <w:t xml:space="preserve">The </w:t>
      </w:r>
      <w:r w:rsidR="00066CB4">
        <w:rPr>
          <w:lang w:val="en-US"/>
        </w:rPr>
        <w:t>involved S</w:t>
      </w:r>
      <w:r w:rsidR="00AD1AC3" w:rsidRPr="003D662E">
        <w:rPr>
          <w:lang w:val="en-US"/>
        </w:rPr>
        <w:t xml:space="preserve">ervice </w:t>
      </w:r>
      <w:r w:rsidR="00066CB4">
        <w:rPr>
          <w:lang w:val="en-US"/>
        </w:rPr>
        <w:t>M</w:t>
      </w:r>
      <w:r w:rsidR="00AD1AC3" w:rsidRPr="003D662E">
        <w:rPr>
          <w:lang w:val="en-US"/>
        </w:rPr>
        <w:t>anager</w:t>
      </w:r>
      <w:r w:rsidR="00066CB4">
        <w:rPr>
          <w:lang w:val="en-US"/>
        </w:rPr>
        <w:t>s</w:t>
      </w:r>
      <w:r w:rsidR="00AD1AC3" w:rsidRPr="003D662E">
        <w:rPr>
          <w:lang w:val="en-US"/>
        </w:rPr>
        <w:t xml:space="preserve"> start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6A0517" w:rsidRPr="003D662E">
        <w:rPr>
          <w:lang w:val="en-US"/>
        </w:rPr>
        <w:t xml:space="preserve">Figure </w:t>
      </w:r>
      <w:r w:rsidR="006A0517">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06162DF1" w:rsidR="0053512E" w:rsidRPr="003D662E" w:rsidRDefault="0053512E" w:rsidP="007245E8">
      <w:pPr>
        <w:pStyle w:val="ListParagraph"/>
        <w:numPr>
          <w:ilvl w:val="0"/>
          <w:numId w:val="23"/>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w:t>
      </w:r>
      <w:r w:rsidR="0004274B">
        <w:rPr>
          <w:lang w:val="en-US"/>
        </w:rPr>
        <w:t>actual</w:t>
      </w:r>
      <w:r w:rsidR="00C46DC4" w:rsidRPr="003D662E">
        <w:rPr>
          <w:lang w:val="en-US"/>
        </w:rPr>
        <w:t xml:space="preserve">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6A0517" w:rsidRPr="003D662E">
        <w:rPr>
          <w:lang w:val="en-US"/>
        </w:rPr>
        <w:t xml:space="preserve">Figure </w:t>
      </w:r>
      <w:r w:rsidR="006A0517">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3FDA163" w:rsidR="0001423E" w:rsidRPr="003D662E" w:rsidRDefault="008D2A76" w:rsidP="007245E8">
      <w:pPr>
        <w:pStyle w:val="ListParagraph"/>
        <w:numPr>
          <w:ilvl w:val="0"/>
          <w:numId w:val="23"/>
        </w:numPr>
        <w:jc w:val="both"/>
        <w:rPr>
          <w:lang w:val="en-US"/>
        </w:rPr>
      </w:pPr>
      <w:r w:rsidRPr="003D662E">
        <w:rPr>
          <w:lang w:val="en-US"/>
        </w:rPr>
        <w:lastRenderedPageBreak/>
        <w:t xml:space="preserve">The user requests to stop the </w:t>
      </w:r>
      <w:r w:rsidR="003218C2" w:rsidRPr="003D662E">
        <w:rPr>
          <w:lang w:val="en-US"/>
        </w:rPr>
        <w:t>running</w:t>
      </w:r>
      <w:r w:rsidRPr="003D662E">
        <w:rPr>
          <w:lang w:val="en-US"/>
        </w:rPr>
        <w:t xml:space="preserve"> </w:t>
      </w:r>
      <w:r w:rsidR="0004274B">
        <w:rPr>
          <w:lang w:val="en-US"/>
        </w:rPr>
        <w:t xml:space="preserve">app </w:t>
      </w:r>
      <w:r w:rsidR="004F20B9" w:rsidRPr="003D662E">
        <w:rPr>
          <w:lang w:val="en-US"/>
        </w:rPr>
        <w:t xml:space="preserve">via a respective operation of the </w:t>
      </w:r>
      <w:r w:rsidR="0004274B">
        <w:rPr>
          <w:lang w:val="en-US"/>
        </w:rPr>
        <w:t>UI/</w:t>
      </w:r>
      <w:r w:rsidR="004F20B9" w:rsidRPr="003D662E">
        <w:rPr>
          <w:lang w:val="en-US"/>
        </w:rPr>
        <w:t>platform AAS</w:t>
      </w:r>
      <w:r w:rsidRPr="003D662E">
        <w:rPr>
          <w:lang w:val="en-US"/>
        </w:rPr>
        <w:t>, which causes a remote method invocation to the Service Manager</w:t>
      </w:r>
      <w:r w:rsidR="0096681E">
        <w:rPr>
          <w:lang w:val="en-US"/>
        </w:rPr>
        <w:t>(s)</w:t>
      </w:r>
      <w:r w:rsidRPr="003D662E">
        <w:rPr>
          <w:lang w:val="en-US"/>
        </w:rPr>
        <w:t>. In turn, the Service Manager removes the service relations in the platform AAS and stops the service environment and the services.</w:t>
      </w:r>
    </w:p>
    <w:p w14:paraId="0DE8AEB3" w14:textId="4D5F2CC8" w:rsidR="00C45ECB" w:rsidRPr="003D662E" w:rsidRDefault="00C45ECB" w:rsidP="007245E8">
      <w:pPr>
        <w:pStyle w:val="ListParagraph"/>
        <w:numPr>
          <w:ilvl w:val="0"/>
          <w:numId w:val="23"/>
        </w:numPr>
        <w:jc w:val="both"/>
        <w:rPr>
          <w:lang w:val="en-US"/>
        </w:rPr>
      </w:pPr>
      <w:r w:rsidRPr="003D662E">
        <w:rPr>
          <w:lang w:val="en-US"/>
        </w:rPr>
        <w:t xml:space="preserve">The user </w:t>
      </w:r>
      <w:r w:rsidR="00D55F44">
        <w:rPr>
          <w:lang w:val="en-US"/>
        </w:rPr>
        <w:t>(directly or through the deployment plan) indicates</w:t>
      </w:r>
      <w:r w:rsidRPr="003D662E">
        <w:rPr>
          <w:lang w:val="en-US"/>
        </w:rPr>
        <w:t xml:space="preserve">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7245E8">
      <w:pPr>
        <w:pStyle w:val="ListParagraph"/>
        <w:numPr>
          <w:ilvl w:val="0"/>
          <w:numId w:val="23"/>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7245E8">
      <w:pPr>
        <w:pStyle w:val="ListParagraph"/>
        <w:numPr>
          <w:ilvl w:val="0"/>
          <w:numId w:val="23"/>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44EE892C" w:rsidR="00C45ECB" w:rsidRPr="003D662E" w:rsidRDefault="00C45ECB" w:rsidP="009F7798">
      <w:pPr>
        <w:jc w:val="both"/>
        <w:rPr>
          <w:lang w:val="en-US"/>
        </w:rPr>
      </w:pPr>
      <w:r w:rsidRPr="003D662E">
        <w:rPr>
          <w:lang w:val="en-US"/>
        </w:rPr>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 xml:space="preserve">The vertical yellow dashed lines indicate a potential distribution to different logical or physical devices. Extreme cases are that all components run on the same device, e.g., for testing, or that UI, platform AAS, ECS runtime and service manager/services are installed </w:t>
      </w:r>
      <w:r w:rsidR="004F24D9">
        <w:rPr>
          <w:lang w:val="en-US"/>
        </w:rPr>
        <w:t>on</w:t>
      </w:r>
      <w:r w:rsidR="00994642" w:rsidRPr="003D662E">
        <w:rPr>
          <w:lang w:val="en-US"/>
        </w:rPr>
        <w:t xml:space="preserve"> separate devices.</w:t>
      </w:r>
    </w:p>
    <w:p w14:paraId="721A935D" w14:textId="7DDB8D7F" w:rsidR="003D580D" w:rsidRPr="003D662E" w:rsidRDefault="004F0E87" w:rsidP="009F7798">
      <w:pPr>
        <w:jc w:val="both"/>
        <w:rPr>
          <w:lang w:val="en-US"/>
        </w:rPr>
      </w:pPr>
      <w:r w:rsidRPr="003D662E">
        <w:rPr>
          <w:lang w:val="en-US"/>
        </w:rPr>
        <w:t>It is important to emphasize that the “user” in this walk-through may be a human, a</w:t>
      </w:r>
      <w:r w:rsidR="00706A01">
        <w:rPr>
          <w:lang w:val="en-US"/>
        </w:rPr>
        <w:t xml:space="preserve"> deployment plan selected in </w:t>
      </w:r>
      <w:r w:rsidRPr="003D662E">
        <w:rPr>
          <w:lang w:val="en-US"/>
        </w:rPr>
        <w:t>the UI or the platform itself acting on behalf of the user.</w:t>
      </w:r>
      <w:r w:rsidR="003563BA" w:rsidRPr="003D662E">
        <w:rPr>
          <w:lang w:val="en-US"/>
        </w:rPr>
        <w:t xml:space="preserve"> </w:t>
      </w:r>
      <w:r w:rsidR="0070100B" w:rsidRPr="003D662E">
        <w:rPr>
          <w:lang w:val="en-US"/>
        </w:rPr>
        <w:t>A</w:t>
      </w:r>
      <w:r w:rsidR="00706A01">
        <w:rPr>
          <w:lang w:val="en-US"/>
        </w:rPr>
        <w:t xml:space="preserve"> deployment plan </w:t>
      </w:r>
      <w:r w:rsidR="0070100B" w:rsidRPr="003D662E">
        <w:rPr>
          <w:lang w:val="en-US"/>
        </w:rPr>
        <w:t xml:space="preserve">lists the assignment of containers and services to resources so that the UI can execute the desired deployment </w:t>
      </w:r>
      <w:r w:rsidR="00706A01">
        <w:rPr>
          <w:lang w:val="en-US"/>
        </w:rPr>
        <w:t>automatically</w:t>
      </w:r>
      <w:r w:rsidR="0070100B" w:rsidRPr="003D662E">
        <w:rPr>
          <w:lang w:val="en-US"/>
        </w:rPr>
        <w:t xml:space="preserve">. </w:t>
      </w:r>
    </w:p>
    <w:p w14:paraId="712CACF7" w14:textId="77258C2C" w:rsidR="00966866" w:rsidRPr="003D662E" w:rsidRDefault="00966866" w:rsidP="00966866">
      <w:pPr>
        <w:pStyle w:val="Heading3"/>
        <w:rPr>
          <w:lang w:val="en-US"/>
        </w:rPr>
      </w:pPr>
      <w:bookmarkStart w:id="40" w:name="_Ref79999285"/>
      <w:bookmarkStart w:id="41" w:name="_Toc216439636"/>
      <w:r w:rsidRPr="003D662E">
        <w:rPr>
          <w:lang w:val="en-US"/>
        </w:rPr>
        <w:t>Virtual Character of the Platform</w:t>
      </w:r>
      <w:bookmarkEnd w:id="37"/>
      <w:bookmarkEnd w:id="40"/>
      <w:bookmarkEnd w:id="41"/>
    </w:p>
    <w:p w14:paraId="09C92C82" w14:textId="472E9A47"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6A0517">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w:t>
      </w:r>
      <w:r w:rsidR="003E6E97">
        <w:rPr>
          <w:lang w:val="en-US"/>
        </w:rPr>
        <w:t>s</w:t>
      </w:r>
      <w:r w:rsidR="0060508E" w:rsidRPr="003D662E">
        <w:rPr>
          <w:lang w:val="en-US"/>
        </w:rPr>
        <w:t xml:space="preserve">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w:t>
      </w:r>
      <w:r w:rsidR="00D254A7" w:rsidRPr="003D662E">
        <w:rPr>
          <w:lang w:val="en-US"/>
        </w:rPr>
        <w:t>:</w:t>
      </w:r>
    </w:p>
    <w:p w14:paraId="330723EC" w14:textId="3059376C" w:rsidR="0060508E" w:rsidRPr="003D662E" w:rsidRDefault="0060508E" w:rsidP="007245E8">
      <w:pPr>
        <w:pStyle w:val="ListParagraph"/>
        <w:numPr>
          <w:ilvl w:val="0"/>
          <w:numId w:val="12"/>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but</w:t>
      </w:r>
      <w:r w:rsidR="000E2C7C">
        <w:rPr>
          <w:lang w:val="en-US"/>
        </w:rPr>
        <w:t>, as far as we know,</w:t>
      </w:r>
      <w:r w:rsidRPr="003D662E">
        <w:rPr>
          <w:lang w:val="en-US"/>
        </w:rPr>
        <w:t xml:space="preserve">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2D70278" w:rsidR="00964649" w:rsidRPr="003D662E" w:rsidRDefault="00F50225" w:rsidP="007245E8">
      <w:pPr>
        <w:pStyle w:val="ListParagraph"/>
        <w:numPr>
          <w:ilvl w:val="0"/>
          <w:numId w:val="12"/>
        </w:numPr>
        <w:jc w:val="both"/>
        <w:rPr>
          <w:lang w:val="en-US"/>
        </w:rPr>
      </w:pPr>
      <w:r w:rsidRPr="003D662E">
        <w:rPr>
          <w:lang w:val="en-US"/>
        </w:rPr>
        <w:t xml:space="preserve">The AAS connector of the platform can map the AAS of </w:t>
      </w:r>
      <w:r w:rsidR="00711A92">
        <w:rPr>
          <w:lang w:val="en-US"/>
        </w:rPr>
        <w:t>an</w:t>
      </w:r>
      <w:r w:rsidRPr="003D662E">
        <w:rPr>
          <w:lang w:val="en-US"/>
        </w:rPr>
        <w:t xml:space="preserve"> underlying platform into </w:t>
      </w:r>
      <w:r w:rsidR="00C123A8">
        <w:rPr>
          <w:lang w:val="en-US"/>
        </w:rPr>
        <w:t>oktoflow</w:t>
      </w:r>
      <w:r w:rsidRPr="003D662E">
        <w:rPr>
          <w:lang w:val="en-US"/>
        </w:rPr>
        <w:t xml:space="preserve">. Of course, this </w:t>
      </w:r>
      <w:r w:rsidR="00964205">
        <w:rPr>
          <w:lang w:val="en-US"/>
        </w:rPr>
        <w:t xml:space="preserve">may </w:t>
      </w:r>
      <w:r w:rsidRPr="003D662E">
        <w:rPr>
          <w:lang w:val="en-US"/>
        </w:rPr>
        <w:t>add additional overhead and in some cases a mapping may not be possible at all.</w:t>
      </w:r>
    </w:p>
    <w:p w14:paraId="703BBD1C" w14:textId="67E80567" w:rsidR="00F50225" w:rsidRPr="003D662E" w:rsidRDefault="00F50225" w:rsidP="007245E8">
      <w:pPr>
        <w:pStyle w:val="ListParagraph"/>
        <w:numPr>
          <w:ilvl w:val="0"/>
          <w:numId w:val="12"/>
        </w:numPr>
        <w:jc w:val="both"/>
        <w:rPr>
          <w:lang w:val="en-US"/>
        </w:rPr>
      </w:pPr>
      <w:bookmarkStart w:id="42" w:name="_Ref69905018"/>
      <w:r w:rsidRPr="003D662E">
        <w:rPr>
          <w:lang w:val="en-US"/>
        </w:rPr>
        <w:t>One of the other connector</w:t>
      </w:r>
      <w:r w:rsidR="005E770F">
        <w:rPr>
          <w:lang w:val="en-US"/>
        </w:rPr>
        <w:t xml:space="preserve"> types</w:t>
      </w:r>
      <w:r w:rsidRPr="003D662E">
        <w:rPr>
          <w:lang w:val="en-US"/>
        </w:rPr>
        <w:t xml:space="preserve"> provides a protocol that allows mapping the underlying platform and its operations into the </w:t>
      </w:r>
      <w:r w:rsidR="003E28B7">
        <w:rPr>
          <w:lang w:val="en-US"/>
        </w:rPr>
        <w:t>platform</w:t>
      </w:r>
      <w:r w:rsidR="009D0D04">
        <w:rPr>
          <w:lang w:val="en-US"/>
        </w:rPr>
        <w:t xml:space="preserve"> </w:t>
      </w:r>
      <w:r w:rsidRPr="003D662E">
        <w:rPr>
          <w:lang w:val="en-US"/>
        </w:rPr>
        <w:t xml:space="preserve">AAS.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2"/>
    </w:p>
    <w:p w14:paraId="141FC763" w14:textId="59C9258F" w:rsidR="006B707E" w:rsidRPr="003D662E" w:rsidRDefault="003B3BA3" w:rsidP="006B707E">
      <w:pPr>
        <w:jc w:val="both"/>
        <w:rPr>
          <w:lang w:val="en-US"/>
        </w:rPr>
      </w:pPr>
      <w:r w:rsidRPr="003D662E">
        <w:rPr>
          <w:lang w:val="en-US"/>
        </w:rPr>
        <w:t xml:space="preserve">Besides having </w:t>
      </w:r>
      <w:r w:rsidR="00713893">
        <w:rPr>
          <w:lang w:val="en-US"/>
        </w:rPr>
        <w:t xml:space="preserve">access to </w:t>
      </w:r>
      <w:r w:rsidRPr="003D662E">
        <w:rPr>
          <w:lang w:val="en-US"/>
        </w:rPr>
        <w:t xml:space="preserve">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3" w:name="_Toc69885088"/>
      <w:bookmarkStart w:id="44" w:name="_Ref69806308"/>
      <w:bookmarkStart w:id="45" w:name="_Toc216439637"/>
      <w:bookmarkEnd w:id="43"/>
      <w:r w:rsidRPr="003D662E">
        <w:rPr>
          <w:lang w:val="en-US"/>
        </w:rPr>
        <w:lastRenderedPageBreak/>
        <w:t>Overall Requirements</w:t>
      </w:r>
      <w:bookmarkEnd w:id="44"/>
      <w:bookmarkEnd w:id="45"/>
    </w:p>
    <w:p w14:paraId="76923DA7" w14:textId="284AAF9B" w:rsidR="00287A00" w:rsidRDefault="00F84CAA" w:rsidP="00F84CAA">
      <w:pPr>
        <w:jc w:val="both"/>
        <w:rPr>
          <w:lang w:val="en-US"/>
        </w:rPr>
      </w:pPr>
      <w:r w:rsidRPr="003D662E">
        <w:rPr>
          <w:lang w:val="en-US"/>
        </w:rPr>
        <w:t>In general, all platform layers and components discussed below must take the following general requirements from [</w:t>
      </w:r>
      <w:r w:rsidR="00287A00">
        <w:rPr>
          <w:lang w:val="en-GB"/>
        </w:rPr>
        <w:t>ESA+21</w:t>
      </w:r>
      <w:r w:rsidRPr="003D662E">
        <w:rPr>
          <w:lang w:val="en-US"/>
        </w:rPr>
        <w:t>] into account:</w:t>
      </w:r>
    </w:p>
    <w:p w14:paraId="7DB99B32" w14:textId="33E32CD8" w:rsidR="00704A44" w:rsidRPr="003D662E" w:rsidRDefault="00704A44" w:rsidP="00704A44">
      <w:pPr>
        <w:pStyle w:val="Caption"/>
        <w:jc w:val="center"/>
        <w:rPr>
          <w:lang w:val="en-US"/>
        </w:rPr>
      </w:pPr>
      <w:bookmarkStart w:id="46" w:name="_Ref57199193"/>
      <w:bookmarkStart w:id="47" w:name="_Ref7721592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A0517">
        <w:rPr>
          <w:noProof/>
          <w:lang w:val="en-US"/>
        </w:rPr>
        <w:t>2</w:t>
      </w:r>
      <w:r w:rsidRPr="003D662E">
        <w:fldChar w:fldCharType="end"/>
      </w:r>
      <w:bookmarkEnd w:id="46"/>
      <w:r w:rsidRPr="003D662E">
        <w:rPr>
          <w:lang w:val="en-US"/>
        </w:rPr>
        <w:t>: General platform requirements in [</w:t>
      </w:r>
      <w:r w:rsidR="00287A00">
        <w:rPr>
          <w:lang w:val="en-GB"/>
        </w:rPr>
        <w:t>ESA+21</w:t>
      </w:r>
      <w:r w:rsidRPr="003D662E">
        <w:rPr>
          <w:lang w:val="en-US"/>
        </w:rPr>
        <w:t>]</w:t>
      </w:r>
      <w:bookmarkEnd w:id="47"/>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5E724B"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5E724B"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5E724B"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5E724B"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5E724B"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5E724B"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5E724B"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5E724B"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5E724B"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5E724B"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30608F5"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Table </w:t>
      </w:r>
      <w:r w:rsidR="006A0517">
        <w:rPr>
          <w:noProof/>
          <w:lang w:val="en-US"/>
        </w:rPr>
        <w:t>2</w:t>
      </w:r>
      <w:r w:rsidRPr="003D662E">
        <w:rPr>
          <w:lang w:val="en-US"/>
        </w:rPr>
        <w:fldChar w:fldCharType="end"/>
      </w:r>
      <w:r w:rsidRPr="003D662E">
        <w:rPr>
          <w:lang w:val="en-US"/>
        </w:rPr>
        <w:t>, [</w:t>
      </w:r>
      <w:r w:rsidR="00287A00">
        <w:rPr>
          <w:lang w:val="en-GB"/>
        </w:rPr>
        <w:t>ESA+21</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287A00">
        <w:rPr>
          <w:lang w:val="en-GB"/>
        </w:rPr>
        <w:t>ESA+21</w:t>
      </w:r>
      <w:r w:rsidRPr="003D662E">
        <w:rPr>
          <w:lang w:val="en-US"/>
        </w:rPr>
        <w:t>]. To provide an overview, we discuss them here on a global level for the entire platform.</w:t>
      </w:r>
    </w:p>
    <w:p w14:paraId="2DDA46C6" w14:textId="1C39E4D8"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6A0517" w:rsidRPr="006A0517">
        <w:rPr>
          <w:iCs/>
          <w:lang w:val="en-US"/>
        </w:rPr>
        <w:t xml:space="preserve">Table </w:t>
      </w:r>
      <w:r w:rsidR="006A0517" w:rsidRPr="006A0517">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in R28 do not directly apply. However, a machine pulse of 8 ms (R28)</w:t>
      </w:r>
      <w:r w:rsidR="001E3571">
        <w:rPr>
          <w:lang w:val="en-US"/>
        </w:rPr>
        <w:t xml:space="preserve">, </w:t>
      </w:r>
      <w:r w:rsidRPr="003D662E">
        <w:rPr>
          <w:lang w:val="en-US"/>
        </w:rPr>
        <w:t xml:space="preserve">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287A00">
        <w:rPr>
          <w:lang w:val="en-GB"/>
        </w:rPr>
        <w:t>ESA+21</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0C2097C7" w:rsidR="007625A5" w:rsidRPr="003D662E" w:rsidRDefault="00D67CF9" w:rsidP="00D67CF9">
      <w:pPr>
        <w:spacing w:before="160"/>
        <w:jc w:val="both"/>
        <w:rPr>
          <w:rFonts w:cstheme="minorHAnsi"/>
          <w:lang w:val="en-US"/>
        </w:rPr>
      </w:pPr>
      <w:r w:rsidRPr="003D662E">
        <w:rPr>
          <w:lang w:val="en-US"/>
        </w:rPr>
        <w:t>It is also important to recall from [</w:t>
      </w:r>
      <w:r w:rsidR="00287A00">
        <w:rPr>
          <w:lang w:val="en-GB"/>
        </w:rPr>
        <w:t>ESA+21</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287A00">
        <w:rPr>
          <w:lang w:val="en-GB"/>
        </w:rPr>
        <w:t>ESA+21</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287A00">
        <w:rPr>
          <w:lang w:val="en-GB"/>
        </w:rPr>
        <w:t>ESA+21</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520AFE37" w:rsidR="00D67CF9" w:rsidRPr="003D662E" w:rsidRDefault="00D67CF9" w:rsidP="00966C4A">
      <w:pPr>
        <w:pStyle w:val="Caption"/>
        <w:jc w:val="center"/>
        <w:rPr>
          <w:lang w:val="en-US"/>
        </w:rPr>
      </w:pPr>
      <w:bookmarkStart w:id="48" w:name="_Ref64276457"/>
      <w:bookmarkStart w:id="49"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6A0517">
        <w:rPr>
          <w:noProof/>
          <w:lang w:val="en-US"/>
        </w:rPr>
        <w:t>3</w:t>
      </w:r>
      <w:r w:rsidRPr="003D662E">
        <w:rPr>
          <w:lang w:val="en-US"/>
        </w:rPr>
        <w:fldChar w:fldCharType="end"/>
      </w:r>
      <w:bookmarkEnd w:id="48"/>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49"/>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DB4E92"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DB4E92"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DB4E92"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DB4E92"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DB4E92"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DB4E92"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lastRenderedPageBreak/>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DB4E92"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DB4E92"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0C377A89" w:rsidR="00D67CF9" w:rsidRPr="003D662E" w:rsidRDefault="001107D6" w:rsidP="00D67CF9">
      <w:pPr>
        <w:spacing w:before="160"/>
        <w:jc w:val="both"/>
        <w:rPr>
          <w:lang w:val="en-US"/>
        </w:rPr>
      </w:pPr>
      <w:r w:rsidRPr="003D662E">
        <w:rPr>
          <w:lang w:val="en-US"/>
        </w:rPr>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w:t>
      </w:r>
      <w:r w:rsidR="00414EBB">
        <w:rPr>
          <w:noProof/>
          <w:lang w:val="en-US"/>
        </w:rPr>
        <w:t xml:space="preserve">data </w:t>
      </w:r>
      <w:r w:rsidR="00D67CF9" w:rsidRPr="003D662E">
        <w:rPr>
          <w:noProof/>
          <w:lang w:val="en-US"/>
        </w:rPr>
        <w:t xml:space="preserve">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4E712A92" w14:textId="624F542E" w:rsidR="00161DDF" w:rsidRDefault="00161DDF" w:rsidP="00161DDF">
      <w:pPr>
        <w:jc w:val="center"/>
        <w:rPr>
          <w:lang w:val="en-US"/>
        </w:rPr>
      </w:pPr>
      <w:r w:rsidRPr="005632C8">
        <w:rPr>
          <w:noProof/>
        </w:rPr>
        <w:drawing>
          <wp:inline distT="0" distB="0" distL="0" distR="0" wp14:anchorId="185D5E47" wp14:editId="595807CB">
            <wp:extent cx="3175387" cy="326989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345" cy="3280149"/>
                    </a:xfrm>
                    <a:prstGeom prst="rect">
                      <a:avLst/>
                    </a:prstGeom>
                    <a:noFill/>
                    <a:ln>
                      <a:noFill/>
                    </a:ln>
                  </pic:spPr>
                </pic:pic>
              </a:graphicData>
            </a:graphic>
          </wp:inline>
        </w:drawing>
      </w:r>
    </w:p>
    <w:p w14:paraId="104C7808" w14:textId="4BAD7C2A" w:rsidR="00161DDF" w:rsidRPr="005632C8" w:rsidRDefault="00161DDF" w:rsidP="00161DDF">
      <w:pPr>
        <w:pStyle w:val="Caption"/>
        <w:rPr>
          <w:lang w:val="en-GB"/>
        </w:rPr>
      </w:pPr>
      <w:bookmarkStart w:id="50" w:name="_Ref214624886"/>
      <w:r w:rsidRPr="005632C8">
        <w:rPr>
          <w:lang w:val="en-GB"/>
        </w:rPr>
        <w:t xml:space="preserve">Figure </w:t>
      </w:r>
      <w:r>
        <w:fldChar w:fldCharType="begin"/>
      </w:r>
      <w:r w:rsidRPr="005632C8">
        <w:rPr>
          <w:lang w:val="en-GB"/>
        </w:rPr>
        <w:instrText xml:space="preserve"> SEQ Figure \* ARABIC </w:instrText>
      </w:r>
      <w:r>
        <w:fldChar w:fldCharType="separate"/>
      </w:r>
      <w:r w:rsidR="006A0517">
        <w:rPr>
          <w:noProof/>
          <w:lang w:val="en-GB"/>
        </w:rPr>
        <w:t>6</w:t>
      </w:r>
      <w:r>
        <w:fldChar w:fldCharType="end"/>
      </w:r>
      <w:bookmarkEnd w:id="50"/>
      <w:r w:rsidRPr="005632C8">
        <w:rPr>
          <w:lang w:val="en-GB"/>
        </w:rPr>
        <w:t>: Structure of</w:t>
      </w:r>
      <w:r>
        <w:rPr>
          <w:lang w:val="en-GB"/>
        </w:rPr>
        <w:t xml:space="preserve"> </w:t>
      </w:r>
      <w:r w:rsidRPr="005632C8">
        <w:rPr>
          <w:lang w:val="en-GB"/>
        </w:rPr>
        <w:t xml:space="preserve">the </w:t>
      </w:r>
      <w:r>
        <w:rPr>
          <w:lang w:val="en-GB"/>
        </w:rPr>
        <w:t>Support Layer, core components left and plugins right (not all plugins are connected)</w:t>
      </w:r>
    </w:p>
    <w:p w14:paraId="6ED45CD3" w14:textId="143F1680" w:rsidR="0023297C" w:rsidRPr="003D662E" w:rsidRDefault="0023297C" w:rsidP="006461D2">
      <w:pPr>
        <w:pStyle w:val="Heading2"/>
        <w:rPr>
          <w:lang w:val="en-US"/>
        </w:rPr>
      </w:pPr>
      <w:bookmarkStart w:id="51" w:name="_Ref58848700"/>
      <w:bookmarkStart w:id="52" w:name="_Toc216439638"/>
      <w:r w:rsidRPr="003D662E">
        <w:rPr>
          <w:lang w:val="en-US"/>
        </w:rPr>
        <w:t>Support Layer</w:t>
      </w:r>
      <w:bookmarkEnd w:id="51"/>
      <w:bookmarkEnd w:id="52"/>
    </w:p>
    <w:p w14:paraId="71F605EC" w14:textId="092F76B2" w:rsidR="001E6A32"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w:t>
      </w:r>
      <w:r w:rsidRPr="008907F0">
        <w:rPr>
          <w:lang w:val="en-US"/>
        </w:rPr>
        <w:t>Thus, it</w:t>
      </w:r>
      <w:r w:rsidR="00E43CD9" w:rsidRPr="008907F0">
        <w:rPr>
          <w:lang w:val="en-US"/>
        </w:rPr>
        <w:t xml:space="preserve"> i</w:t>
      </w:r>
      <w:r w:rsidRPr="008907F0">
        <w:rPr>
          <w:lang w:val="en-US"/>
        </w:rPr>
        <w:t>s more a support library than a full layer, i.e., it does not provide an own AAS</w:t>
      </w:r>
      <w:r w:rsidR="00CE316E" w:rsidRPr="008907F0">
        <w:rPr>
          <w:lang w:val="en-US"/>
        </w:rPr>
        <w:t xml:space="preserve"> representing the interface of the layer</w:t>
      </w:r>
      <w:r w:rsidRPr="008907F0">
        <w:rPr>
          <w:lang w:val="en-US"/>
        </w:rPr>
        <w:t>.</w:t>
      </w:r>
      <w:r w:rsidR="008907F0">
        <w:rPr>
          <w:lang w:val="en-US"/>
        </w:rPr>
        <w:t xml:space="preserve"> Below, we first discuss the structure of the whole layer, than it’s four main components and finally, in Section </w:t>
      </w:r>
      <w:r w:rsidR="008907F0">
        <w:rPr>
          <w:lang w:val="en-US"/>
        </w:rPr>
        <w:fldChar w:fldCharType="begin"/>
      </w:r>
      <w:r w:rsidR="008907F0">
        <w:rPr>
          <w:lang w:val="en-US"/>
        </w:rPr>
        <w:instrText xml:space="preserve"> REF _Ref88577887 \r \h </w:instrText>
      </w:r>
      <w:r w:rsidR="008907F0">
        <w:rPr>
          <w:lang w:val="en-US"/>
        </w:rPr>
      </w:r>
      <w:r w:rsidR="008907F0">
        <w:rPr>
          <w:lang w:val="en-US"/>
        </w:rPr>
        <w:fldChar w:fldCharType="separate"/>
      </w:r>
      <w:r w:rsidR="006A0517">
        <w:rPr>
          <w:lang w:val="en-US"/>
        </w:rPr>
        <w:t>3.3.6</w:t>
      </w:r>
      <w:r w:rsidR="008907F0">
        <w:rPr>
          <w:lang w:val="en-US"/>
        </w:rPr>
        <w:fldChar w:fldCharType="end"/>
      </w:r>
      <w:r w:rsidR="008907F0">
        <w:rPr>
          <w:lang w:val="en-US"/>
        </w:rPr>
        <w:t xml:space="preserve"> the recommended approach to implement platform AAS as well as in Section </w:t>
      </w:r>
      <w:r w:rsidR="008907F0">
        <w:rPr>
          <w:lang w:val="en-US"/>
        </w:rPr>
        <w:fldChar w:fldCharType="begin"/>
      </w:r>
      <w:r w:rsidR="008907F0">
        <w:rPr>
          <w:lang w:val="en-US"/>
        </w:rPr>
        <w:instrText xml:space="preserve"> REF _Ref214626469 \r \h </w:instrText>
      </w:r>
      <w:r w:rsidR="008907F0">
        <w:rPr>
          <w:lang w:val="en-US"/>
        </w:rPr>
      </w:r>
      <w:r w:rsidR="008907F0">
        <w:rPr>
          <w:lang w:val="en-US"/>
        </w:rPr>
        <w:fldChar w:fldCharType="separate"/>
      </w:r>
      <w:r w:rsidR="006A0517">
        <w:rPr>
          <w:lang w:val="en-US"/>
        </w:rPr>
        <w:t>3.3.7</w:t>
      </w:r>
      <w:r w:rsidR="008907F0">
        <w:rPr>
          <w:lang w:val="en-US"/>
        </w:rPr>
        <w:fldChar w:fldCharType="end"/>
      </w:r>
      <w:r w:rsidR="008907F0">
        <w:rPr>
          <w:lang w:val="en-US"/>
        </w:rPr>
        <w:t xml:space="preserve"> the plugins realized for this layer.</w:t>
      </w:r>
    </w:p>
    <w:p w14:paraId="22EF19AE" w14:textId="77777777" w:rsidR="001E6A32" w:rsidRDefault="001E6A32">
      <w:pPr>
        <w:rPr>
          <w:lang w:val="en-US"/>
        </w:rPr>
      </w:pPr>
      <w:r>
        <w:rPr>
          <w:lang w:val="en-US"/>
        </w:rPr>
        <w:br w:type="page"/>
      </w:r>
    </w:p>
    <w:p w14:paraId="6EA678E3" w14:textId="2593BDA6" w:rsidR="005632C8" w:rsidRPr="003D662E" w:rsidRDefault="005632C8" w:rsidP="005632C8">
      <w:pPr>
        <w:pStyle w:val="Heading3"/>
        <w:rPr>
          <w:lang w:val="en-US"/>
        </w:rPr>
      </w:pPr>
      <w:bookmarkStart w:id="53" w:name="_Toc216439639"/>
      <w:r>
        <w:rPr>
          <w:lang w:val="en-US"/>
        </w:rPr>
        <w:lastRenderedPageBreak/>
        <w:t>Component Structure of the Support Layer</w:t>
      </w:r>
      <w:bookmarkEnd w:id="53"/>
    </w:p>
    <w:p w14:paraId="1F0E596E" w14:textId="37B1488D" w:rsidR="005632C8" w:rsidRDefault="005632C8" w:rsidP="00161DDF">
      <w:pPr>
        <w:jc w:val="both"/>
        <w:rPr>
          <w:lang w:val="en-US"/>
        </w:rPr>
      </w:pPr>
      <w:r>
        <w:rPr>
          <w:lang w:val="en-US"/>
        </w:rPr>
        <w:t xml:space="preserve">As illustrated in </w:t>
      </w:r>
      <w:r>
        <w:rPr>
          <w:lang w:val="en-US"/>
        </w:rPr>
        <w:fldChar w:fldCharType="begin"/>
      </w:r>
      <w:r>
        <w:rPr>
          <w:lang w:val="en-US"/>
        </w:rPr>
        <w:instrText xml:space="preserve"> REF _Ref214624886 \h </w:instrText>
      </w:r>
      <w:r>
        <w:rPr>
          <w:lang w:val="en-US"/>
        </w:rPr>
      </w:r>
      <w:r>
        <w:rPr>
          <w:lang w:val="en-US"/>
        </w:rPr>
        <w:fldChar w:fldCharType="separate"/>
      </w:r>
      <w:r w:rsidR="006A0517" w:rsidRPr="005632C8">
        <w:rPr>
          <w:lang w:val="en-GB"/>
        </w:rPr>
        <w:t xml:space="preserve">Figure </w:t>
      </w:r>
      <w:r w:rsidR="006A0517">
        <w:rPr>
          <w:noProof/>
          <w:lang w:val="en-GB"/>
        </w:rPr>
        <w:t>6</w:t>
      </w:r>
      <w:r>
        <w:rPr>
          <w:lang w:val="en-US"/>
        </w:rPr>
        <w:fldChar w:fldCharType="end"/>
      </w:r>
      <w:r>
        <w:rPr>
          <w:lang w:val="en-US"/>
        </w:rPr>
        <w:t xml:space="preserve">, the most abstract component in the Support Layer is </w:t>
      </w:r>
      <w:r w:rsidRPr="005632C8">
        <w:rPr>
          <w:rFonts w:ascii="Consolas" w:hAnsi="Consolas"/>
          <w:lang w:val="en-US"/>
        </w:rPr>
        <w:t>support.boot</w:t>
      </w:r>
      <w:r>
        <w:rPr>
          <w:rStyle w:val="FootnoteReference"/>
          <w:rFonts w:ascii="Consolas" w:hAnsi="Consolas"/>
          <w:lang w:val="en-US"/>
        </w:rPr>
        <w:footnoteReference w:id="27"/>
      </w:r>
      <w:r>
        <w:rPr>
          <w:lang w:val="en-US"/>
        </w:rPr>
        <w:t xml:space="preserve">, which introduces the plugin mechanism and the resource loading as well as the fundamental plugin interfaces for logging, common operations, JSON and YAML. </w:t>
      </w:r>
    </w:p>
    <w:p w14:paraId="2212F555" w14:textId="60995B18" w:rsidR="005632C8" w:rsidRDefault="005632C8" w:rsidP="006461D2">
      <w:pPr>
        <w:jc w:val="both"/>
        <w:rPr>
          <w:lang w:val="en-US"/>
        </w:rPr>
      </w:pPr>
      <w:r>
        <w:rPr>
          <w:lang w:val="en-US"/>
        </w:rPr>
        <w:t xml:space="preserve">The </w:t>
      </w:r>
      <w:r w:rsidRPr="005632C8">
        <w:rPr>
          <w:rFonts w:ascii="Consolas" w:hAnsi="Consolas"/>
          <w:lang w:val="en-US"/>
        </w:rPr>
        <w:t>support</w:t>
      </w:r>
      <w:r>
        <w:rPr>
          <w:lang w:val="en-US"/>
        </w:rPr>
        <w:t xml:space="preserve"> component adds plugins that (partially) depend on the plugins introduced in </w:t>
      </w:r>
      <w:r w:rsidRPr="00161DDF">
        <w:rPr>
          <w:rFonts w:ascii="Consolas" w:hAnsi="Consolas"/>
          <w:lang w:val="en-US"/>
        </w:rPr>
        <w:t>support.boot</w:t>
      </w:r>
      <w:r>
        <w:rPr>
          <w:lang w:val="en-US"/>
        </w:rPr>
        <w:t xml:space="preserve"> as well as further common mechanisms. </w:t>
      </w:r>
      <w:r w:rsidRPr="005632C8">
        <w:rPr>
          <w:rFonts w:ascii="Consolas" w:hAnsi="Consolas"/>
          <w:lang w:val="en-US"/>
        </w:rPr>
        <w:t>support.aas</w:t>
      </w:r>
      <w:r>
        <w:rPr>
          <w:lang w:val="en-US"/>
        </w:rPr>
        <w:t xml:space="preserve"> defines the AAS abstraction, i.e., the plugin interface for Asset Administration Shells. Further, </w:t>
      </w:r>
      <w:r w:rsidRPr="005632C8">
        <w:rPr>
          <w:rFonts w:ascii="Consolas" w:hAnsi="Consolas"/>
          <w:lang w:val="en-US"/>
        </w:rPr>
        <w:t>support.iip-aas</w:t>
      </w:r>
      <w:r>
        <w:rPr>
          <w:lang w:val="en-US"/>
        </w:rPr>
        <w:t xml:space="preserve"> are specific AAS support functions including the AAS-based </w:t>
      </w:r>
      <w:r w:rsidR="0006694C">
        <w:rPr>
          <w:lang w:val="en-US"/>
        </w:rPr>
        <w:t xml:space="preserve">component </w:t>
      </w:r>
      <w:r>
        <w:rPr>
          <w:lang w:val="en-US"/>
        </w:rPr>
        <w:t>lifecycle support as they are used in oktoflow (already introduced in IIP-Ecosphere, thus</w:t>
      </w:r>
      <w:r w:rsidR="008907F0">
        <w:rPr>
          <w:lang w:val="en-US"/>
        </w:rPr>
        <w:t>,</w:t>
      </w:r>
      <w:r>
        <w:rPr>
          <w:lang w:val="en-US"/>
        </w:rPr>
        <w:t xml:space="preserve"> “iip”).</w:t>
      </w:r>
    </w:p>
    <w:p w14:paraId="69439DFC" w14:textId="2EAA7FDC" w:rsidR="00B82C3F" w:rsidRDefault="00B82C3F" w:rsidP="00B82C3F">
      <w:pPr>
        <w:pStyle w:val="Heading3"/>
        <w:rPr>
          <w:lang w:val="en-US"/>
        </w:rPr>
      </w:pPr>
      <w:bookmarkStart w:id="54" w:name="_Toc216439640"/>
      <w:r>
        <w:rPr>
          <w:lang w:val="en-US"/>
        </w:rPr>
        <w:t>The support.boot Component</w:t>
      </w:r>
      <w:bookmarkEnd w:id="54"/>
    </w:p>
    <w:p w14:paraId="6291CF4D" w14:textId="77777777" w:rsidR="00EE19FA" w:rsidRDefault="00D01624" w:rsidP="00EE19FA">
      <w:pPr>
        <w:rPr>
          <w:lang w:val="en-US"/>
        </w:rPr>
      </w:pPr>
      <w:r>
        <w:rPr>
          <w:lang w:val="en-US"/>
        </w:rPr>
        <w:t xml:space="preserve">The </w:t>
      </w:r>
      <w:r w:rsidRPr="00D01624">
        <w:rPr>
          <w:rFonts w:ascii="Consolas" w:hAnsi="Consolas"/>
          <w:lang w:val="en-US"/>
        </w:rPr>
        <w:t>support.boot</w:t>
      </w:r>
      <w:r>
        <w:rPr>
          <w:lang w:val="en-US"/>
        </w:rPr>
        <w:t xml:space="preserve"> component introduces the most basic mechanisms including some common functionality classes for collections, file/zip access, </w:t>
      </w:r>
      <w:r w:rsidR="00AA58E5">
        <w:rPr>
          <w:lang w:val="en-US"/>
        </w:rPr>
        <w:t xml:space="preserve">JSL, </w:t>
      </w:r>
      <w:r>
        <w:rPr>
          <w:lang w:val="en-US"/>
        </w:rPr>
        <w:t>basic network functions</w:t>
      </w:r>
      <w:r w:rsidR="00EE19FA">
        <w:rPr>
          <w:lang w:val="en-US"/>
        </w:rPr>
        <w:t>, exception-enabled functional interfaces</w:t>
      </w:r>
      <w:r>
        <w:rPr>
          <w:lang w:val="en-US"/>
        </w:rPr>
        <w:t xml:space="preserve">, etc. Moreover, this component defines the plugin interfaces for basic technical dependencies, such as common functionality, logging, YAML and JSON. </w:t>
      </w:r>
    </w:p>
    <w:p w14:paraId="630B09EA" w14:textId="3A54DE64" w:rsidR="00D01624" w:rsidRPr="00EE19FA" w:rsidRDefault="00EE19FA" w:rsidP="00EE19FA">
      <w:pPr>
        <w:rPr>
          <w:lang w:val="en-GB"/>
        </w:rPr>
      </w:pPr>
      <w:r>
        <w:rPr>
          <w:lang w:val="en-GB"/>
        </w:rPr>
        <w:fldChar w:fldCharType="begin"/>
      </w:r>
      <w:r>
        <w:rPr>
          <w:lang w:val="en-GB"/>
        </w:rPr>
        <w:instrText xml:space="preserve"> REF _Ref215059769 \h </w:instrText>
      </w:r>
      <w:r>
        <w:rPr>
          <w:lang w:val="en-GB"/>
        </w:rPr>
      </w:r>
      <w:r>
        <w:rPr>
          <w:lang w:val="en-GB"/>
        </w:rPr>
        <w:fldChar w:fldCharType="separate"/>
      </w:r>
      <w:r w:rsidR="006A0517" w:rsidRPr="005632C8">
        <w:rPr>
          <w:lang w:val="en-GB"/>
        </w:rPr>
        <w:t xml:space="preserve">Figure </w:t>
      </w:r>
      <w:r w:rsidR="006A0517">
        <w:rPr>
          <w:noProof/>
          <w:lang w:val="en-GB"/>
        </w:rPr>
        <w:t>7</w:t>
      </w:r>
      <w:r>
        <w:rPr>
          <w:lang w:val="en-GB"/>
        </w:rPr>
        <w:fldChar w:fldCharType="end"/>
      </w:r>
      <w:r>
        <w:rPr>
          <w:lang w:val="en-GB"/>
        </w:rPr>
        <w:t xml:space="preserve"> depicts a coarse-grained summary of the structure of </w:t>
      </w:r>
      <w:r w:rsidRPr="00060CE2">
        <w:rPr>
          <w:rFonts w:ascii="Consolas" w:hAnsi="Consolas"/>
          <w:lang w:val="en-GB"/>
        </w:rPr>
        <w:t>support.boot</w:t>
      </w:r>
      <w:r>
        <w:rPr>
          <w:lang w:val="en-GB"/>
        </w:rPr>
        <w:t xml:space="preserve">. </w:t>
      </w:r>
      <w:r w:rsidR="00D01624">
        <w:rPr>
          <w:lang w:val="en-US"/>
        </w:rPr>
        <w:t xml:space="preserve">Below we focus on the plugin manager, the resource loader and the task tracking realized in </w:t>
      </w:r>
      <w:r w:rsidR="00D01624" w:rsidRPr="00D01624">
        <w:rPr>
          <w:rFonts w:ascii="Consolas" w:hAnsi="Consolas"/>
          <w:lang w:val="en-US"/>
        </w:rPr>
        <w:t>support.boot</w:t>
      </w:r>
      <w:r w:rsidR="00D01624">
        <w:rPr>
          <w:lang w:val="en-US"/>
        </w:rPr>
        <w:t>.</w:t>
      </w:r>
    </w:p>
    <w:p w14:paraId="1130BC34" w14:textId="14CCF44A" w:rsidR="00516DBB" w:rsidRDefault="00730AB0" w:rsidP="00516DBB">
      <w:pPr>
        <w:jc w:val="center"/>
        <w:rPr>
          <w:lang w:val="en-US"/>
        </w:rPr>
      </w:pPr>
      <w:r w:rsidRPr="00730AB0">
        <w:rPr>
          <w:noProof/>
        </w:rPr>
        <w:drawing>
          <wp:inline distT="0" distB="0" distL="0" distR="0" wp14:anchorId="59F97D73" wp14:editId="7A6E7421">
            <wp:extent cx="4480972" cy="3322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841" cy="3325812"/>
                    </a:xfrm>
                    <a:prstGeom prst="rect">
                      <a:avLst/>
                    </a:prstGeom>
                    <a:noFill/>
                    <a:ln>
                      <a:noFill/>
                    </a:ln>
                  </pic:spPr>
                </pic:pic>
              </a:graphicData>
            </a:graphic>
          </wp:inline>
        </w:drawing>
      </w:r>
    </w:p>
    <w:p w14:paraId="40BBD52E" w14:textId="3A3FC818" w:rsidR="00516DBB" w:rsidRPr="00FA07E1" w:rsidRDefault="00516DBB" w:rsidP="00516DBB">
      <w:pPr>
        <w:pStyle w:val="Caption"/>
        <w:rPr>
          <w:i w:val="0"/>
          <w:iCs w:val="0"/>
          <w:lang w:val="en-GB"/>
        </w:rPr>
      </w:pPr>
      <w:bookmarkStart w:id="55" w:name="_Ref215059769"/>
      <w:bookmarkStart w:id="56" w:name="_Hlk215742244"/>
      <w:r w:rsidRPr="005632C8">
        <w:rPr>
          <w:lang w:val="en-GB"/>
        </w:rPr>
        <w:t xml:space="preserve">Figure </w:t>
      </w:r>
      <w:r>
        <w:fldChar w:fldCharType="begin"/>
      </w:r>
      <w:r w:rsidRPr="005632C8">
        <w:rPr>
          <w:lang w:val="en-GB"/>
        </w:rPr>
        <w:instrText xml:space="preserve"> SEQ Figure \* ARABIC </w:instrText>
      </w:r>
      <w:r>
        <w:fldChar w:fldCharType="separate"/>
      </w:r>
      <w:r w:rsidR="006A0517">
        <w:rPr>
          <w:noProof/>
          <w:lang w:val="en-GB"/>
        </w:rPr>
        <w:t>7</w:t>
      </w:r>
      <w:r>
        <w:fldChar w:fldCharType="end"/>
      </w:r>
      <w:bookmarkEnd w:id="55"/>
      <w:r w:rsidRPr="005632C8">
        <w:rPr>
          <w:lang w:val="en-GB"/>
        </w:rPr>
        <w:t xml:space="preserve">: </w:t>
      </w:r>
      <w:r>
        <w:rPr>
          <w:lang w:val="en-GB"/>
        </w:rPr>
        <w:t xml:space="preserve">Simplified </w:t>
      </w:r>
      <w:r w:rsidRPr="005632C8">
        <w:rPr>
          <w:lang w:val="en-GB"/>
        </w:rPr>
        <w:t>Structure of</w:t>
      </w:r>
      <w:r>
        <w:rPr>
          <w:lang w:val="en-GB"/>
        </w:rPr>
        <w:t xml:space="preserve"> </w:t>
      </w:r>
      <w:r w:rsidRPr="00FA07E1">
        <w:rPr>
          <w:rFonts w:ascii="Consolas" w:hAnsi="Consolas"/>
          <w:i w:val="0"/>
          <w:iCs w:val="0"/>
          <w:lang w:val="en-GB"/>
        </w:rPr>
        <w:t>support.boot</w:t>
      </w:r>
      <w:r>
        <w:rPr>
          <w:lang w:val="en-GB"/>
        </w:rPr>
        <w:t xml:space="preserve">: core implementing classes, plugin interface (lighter background), delegating frontend utility classes like </w:t>
      </w:r>
      <w:r w:rsidRPr="00FA07E1">
        <w:rPr>
          <w:rFonts w:ascii="Consolas" w:hAnsi="Consolas"/>
          <w:i w:val="0"/>
          <w:iCs w:val="0"/>
          <w:lang w:val="en-GB"/>
        </w:rPr>
        <w:t>IOUtils</w:t>
      </w:r>
      <w:r>
        <w:rPr>
          <w:lang w:val="en-GB"/>
        </w:rPr>
        <w:t>.</w:t>
      </w:r>
      <w:r w:rsidR="00FA07E1">
        <w:rPr>
          <w:i w:val="0"/>
          <w:iCs w:val="0"/>
          <w:lang w:val="en-GB"/>
        </w:rPr>
        <w:t xml:space="preserve"> </w:t>
      </w:r>
      <w:r w:rsidR="00FA07E1" w:rsidRPr="00FA07E1">
        <w:rPr>
          <w:lang w:val="en-GB"/>
        </w:rPr>
        <w:t>Plugin descriptors are not shown.</w:t>
      </w:r>
      <w:bookmarkEnd w:id="56"/>
    </w:p>
    <w:p w14:paraId="0A0877AE" w14:textId="419190B9" w:rsidR="00B82C3F" w:rsidRPr="003D662E" w:rsidRDefault="00B82C3F" w:rsidP="00B82C3F">
      <w:pPr>
        <w:pStyle w:val="Heading4"/>
        <w:rPr>
          <w:lang w:val="en-US"/>
        </w:rPr>
      </w:pPr>
      <w:r>
        <w:rPr>
          <w:lang w:val="en-US"/>
        </w:rPr>
        <w:t>Plugin</w:t>
      </w:r>
      <w:r w:rsidRPr="003D662E">
        <w:rPr>
          <w:lang w:val="en-US"/>
        </w:rPr>
        <w:t xml:space="preserve"> </w:t>
      </w:r>
      <w:r w:rsidR="008907F0">
        <w:rPr>
          <w:lang w:val="en-US"/>
        </w:rPr>
        <w:t xml:space="preserve">Manager </w:t>
      </w:r>
    </w:p>
    <w:p w14:paraId="2B13BE36" w14:textId="1407F657" w:rsidR="005E342C" w:rsidRDefault="00B82C3F" w:rsidP="00B82C3F">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implementation BaSyx. To prevent </w:t>
      </w:r>
      <w:r w:rsidR="00740D29">
        <w:rPr>
          <w:lang w:val="en-US"/>
        </w:rPr>
        <w:t xml:space="preserve">that the development of oktoflow and oktoflow apps is forced by external configurations to certain dependency versions (the opposite direction is not </w:t>
      </w:r>
      <w:r w:rsidR="00740D29">
        <w:rPr>
          <w:lang w:val="en-US"/>
        </w:rPr>
        <w:lastRenderedPageBreak/>
        <w:t>realistic)</w:t>
      </w:r>
      <w:r>
        <w:rPr>
          <w:lang w:val="en-US"/>
        </w:rPr>
        <w:t>, we introduced a simple plugin management mechanism in version 0.</w:t>
      </w:r>
      <w:r w:rsidR="002C0854">
        <w:rPr>
          <w:lang w:val="en-US"/>
        </w:rPr>
        <w:t>8</w:t>
      </w:r>
      <w:r>
        <w:rPr>
          <w:lang w:val="en-US"/>
        </w:rPr>
        <w:t xml:space="preserve">. Although proven implementations of such capabilities do exist, e.g., OSGi, </w:t>
      </w:r>
      <w:r w:rsidR="00FE4D40">
        <w:rPr>
          <w:lang w:val="en-US"/>
        </w:rPr>
        <w:t xml:space="preserve">and to prevent unpredictable conflicts with actually used and future dependencies, </w:t>
      </w:r>
      <w:r>
        <w:rPr>
          <w:lang w:val="en-US"/>
        </w:rPr>
        <w:t xml:space="preserve">we decided </w:t>
      </w:r>
      <w:r w:rsidR="00FE4D40">
        <w:rPr>
          <w:lang w:val="en-US"/>
        </w:rPr>
        <w:t xml:space="preserve">to rely </w:t>
      </w:r>
      <w:r>
        <w:rPr>
          <w:lang w:val="en-US"/>
        </w:rPr>
        <w:t xml:space="preserve">on a rather, simple </w:t>
      </w:r>
      <w:r w:rsidR="00743C48">
        <w:rPr>
          <w:lang w:val="en-US"/>
        </w:rPr>
        <w:t>classloader</w:t>
      </w:r>
      <w:r>
        <w:rPr>
          <w:lang w:val="en-US"/>
        </w:rPr>
        <w:t>-based mechanism based on two JSL descriptors</w:t>
      </w:r>
      <w:r w:rsidR="005E342C">
        <w:rPr>
          <w:lang w:val="en-US"/>
        </w:rPr>
        <w:t>.</w:t>
      </w:r>
    </w:p>
    <w:p w14:paraId="7E2ACB22" w14:textId="2B87FA4A" w:rsidR="00B82C3F" w:rsidRDefault="005E342C" w:rsidP="00B82C3F">
      <w:pPr>
        <w:jc w:val="both"/>
        <w:rPr>
          <w:lang w:val="en-US"/>
        </w:rPr>
      </w:pPr>
      <w:r>
        <w:rPr>
          <w:lang w:val="en-US"/>
        </w:rPr>
        <w:t>These are t</w:t>
      </w:r>
      <w:r w:rsidR="00277216">
        <w:rPr>
          <w:lang w:val="en-US"/>
        </w:rPr>
        <w:t xml:space="preserve">he </w:t>
      </w:r>
      <w:r w:rsidR="00277216" w:rsidRPr="00713E60">
        <w:rPr>
          <w:rFonts w:ascii="Consolas" w:hAnsi="Consolas"/>
          <w:lang w:val="en-US"/>
        </w:rPr>
        <w:t>PluginSetupDescriptor</w:t>
      </w:r>
      <w:r w:rsidR="00277216">
        <w:rPr>
          <w:lang w:val="en-US"/>
        </w:rPr>
        <w:t xml:space="preserve">, which creates the plugin classloader and the </w:t>
      </w:r>
      <w:r w:rsidR="00277216" w:rsidRPr="00713E60">
        <w:rPr>
          <w:rFonts w:ascii="Consolas" w:hAnsi="Consolas"/>
          <w:lang w:val="en-US"/>
        </w:rPr>
        <w:t>PluginDescriptor</w:t>
      </w:r>
      <w:r w:rsidR="00277216">
        <w:rPr>
          <w:lang w:val="en-US"/>
        </w:rPr>
        <w:t xml:space="preserve">, which creates specific instances of the plugin. The classpath of a plugin may rely on common components of underlying architectural layers, but not of higher layers, alternative components or other plugins (see also architectural rule </w:t>
      </w:r>
      <w:r w:rsidR="00277216">
        <w:rPr>
          <w:lang w:val="en-US"/>
        </w:rPr>
        <w:fldChar w:fldCharType="begin"/>
      </w:r>
      <w:r w:rsidR="00277216">
        <w:rPr>
          <w:lang w:val="en-US"/>
        </w:rPr>
        <w:instrText xml:space="preserve"> REF _Ref69904920 \r \h </w:instrText>
      </w:r>
      <w:r w:rsidR="00277216">
        <w:rPr>
          <w:lang w:val="en-US"/>
        </w:rPr>
      </w:r>
      <w:r w:rsidR="00277216">
        <w:rPr>
          <w:lang w:val="en-US"/>
        </w:rPr>
        <w:fldChar w:fldCharType="separate"/>
      </w:r>
      <w:r w:rsidR="006A0517">
        <w:rPr>
          <w:lang w:val="en-US"/>
        </w:rPr>
        <w:t>C1</w:t>
      </w:r>
      <w:r w:rsidR="00277216">
        <w:rPr>
          <w:lang w:val="en-US"/>
        </w:rPr>
        <w:fldChar w:fldCharType="end"/>
      </w:r>
      <w:r w:rsidR="00277216">
        <w:rPr>
          <w:lang w:val="en-US"/>
        </w:rPr>
        <w:t xml:space="preserve">). </w:t>
      </w:r>
      <w:r w:rsidR="00B82C3F">
        <w:rPr>
          <w:lang w:val="en-US"/>
        </w:rPr>
        <w:t xml:space="preserve">The </w:t>
      </w:r>
      <w:r w:rsidR="00B82C3F" w:rsidRPr="004519DF">
        <w:rPr>
          <w:rFonts w:ascii="Consolas" w:hAnsi="Consolas"/>
          <w:lang w:val="en-US"/>
        </w:rPr>
        <w:t>PluginManager</w:t>
      </w:r>
      <w:r w:rsidR="00B82C3F">
        <w:rPr>
          <w:lang w:val="en-US"/>
        </w:rPr>
        <w:t xml:space="preserve"> loads these descriptors and makes instances available through unique plugin identifier names declared by the plugins. </w:t>
      </w:r>
      <w:r>
        <w:rPr>
          <w:lang w:val="en-US"/>
        </w:rPr>
        <w:t xml:space="preserve">Plugins may have a single identifier as well as multiple alternative identifiers, which eases migration from classname based instance creation of the previous platform version to plugins in this version. </w:t>
      </w:r>
      <w:r w:rsidR="00B82C3F">
        <w:rPr>
          <w:lang w:val="en-US"/>
        </w:rPr>
        <w:t xml:space="preserve">Different forms of </w:t>
      </w:r>
      <w:r w:rsidR="00B82C3F" w:rsidRPr="0031536E">
        <w:rPr>
          <w:rFonts w:ascii="Consolas" w:hAnsi="Consolas"/>
          <w:lang w:val="en-US"/>
        </w:rPr>
        <w:t>PluginSetupDescriptor</w:t>
      </w:r>
      <w:r w:rsidR="00B82C3F">
        <w:rPr>
          <w:lang w:val="en-US"/>
        </w:rPr>
        <w:t xml:space="preserve"> do exist, most are based on a persisted list of dependencies created during the build process of the plugin. Some example descriptors</w:t>
      </w:r>
      <w:r>
        <w:rPr>
          <w:lang w:val="en-US"/>
        </w:rPr>
        <w:t xml:space="preserve"> are:</w:t>
      </w:r>
      <w:r w:rsidR="00B82C3F">
        <w:rPr>
          <w:lang w:val="en-US"/>
        </w:rPr>
        <w:t xml:space="preserve"> </w:t>
      </w:r>
      <w:r>
        <w:rPr>
          <w:lang w:val="en-US"/>
        </w:rPr>
        <w:t>L</w:t>
      </w:r>
      <w:r w:rsidR="00B82C3F">
        <w:rPr>
          <w:lang w:val="en-US"/>
        </w:rPr>
        <w:t>oad</w:t>
      </w:r>
      <w:r>
        <w:rPr>
          <w:lang w:val="en-US"/>
        </w:rPr>
        <w:t>ing</w:t>
      </w:r>
      <w:r w:rsidR="00B82C3F">
        <w:rPr>
          <w:lang w:val="en-US"/>
        </w:rPr>
        <w:t xml:space="preserve"> </w:t>
      </w:r>
      <w:r>
        <w:rPr>
          <w:lang w:val="en-US"/>
        </w:rPr>
        <w:t xml:space="preserve">of </w:t>
      </w:r>
      <w:r w:rsidR="00B82C3F">
        <w:rPr>
          <w:lang w:val="en-US"/>
        </w:rPr>
        <w:t>unpacked plugins from the file system (</w:t>
      </w:r>
      <w:r w:rsidR="00B82C3F" w:rsidRPr="00372250">
        <w:rPr>
          <w:rFonts w:ascii="Consolas" w:hAnsi="Consolas"/>
          <w:lang w:val="en-US"/>
        </w:rPr>
        <w:t>FolderClasspathPluginSetupDescriptor</w:t>
      </w:r>
      <w:r w:rsidR="00B82C3F">
        <w:rPr>
          <w:lang w:val="en-US"/>
        </w:rPr>
        <w:t>)</w:t>
      </w:r>
      <w:r>
        <w:rPr>
          <w:lang w:val="en-US"/>
        </w:rPr>
        <w:t>,</w:t>
      </w:r>
      <w:r w:rsidR="00B82C3F">
        <w:rPr>
          <w:lang w:val="en-US"/>
        </w:rPr>
        <w:t xml:space="preserve"> from already loaded classpath resources or </w:t>
      </w:r>
      <w:r>
        <w:rPr>
          <w:lang w:val="en-US"/>
        </w:rPr>
        <w:t xml:space="preserve">from </w:t>
      </w:r>
      <w:r w:rsidR="00B82C3F">
        <w:rPr>
          <w:lang w:val="en-US"/>
        </w:rPr>
        <w:t>FAT</w:t>
      </w:r>
      <w:r w:rsidR="008113D4">
        <w:rPr>
          <w:rStyle w:val="FootnoteReference"/>
          <w:lang w:val="en-US"/>
        </w:rPr>
        <w:footnoteReference w:id="28"/>
      </w:r>
      <w:r w:rsidR="00B82C3F">
        <w:rPr>
          <w:lang w:val="en-US"/>
        </w:rPr>
        <w:t xml:space="preserve"> plugin assemblies</w:t>
      </w:r>
      <w:r>
        <w:rPr>
          <w:lang w:val="en-US"/>
        </w:rPr>
        <w:t xml:space="preserve"> containing a</w:t>
      </w:r>
      <w:r w:rsidR="008C3D89">
        <w:rPr>
          <w:lang w:val="en-US"/>
        </w:rPr>
        <w:t>n extended</w:t>
      </w:r>
      <w:r w:rsidR="00B82C3F">
        <w:rPr>
          <w:lang w:val="en-US"/>
        </w:rPr>
        <w:t xml:space="preserve"> classpath file (</w:t>
      </w:r>
      <w:r w:rsidR="00B82C3F" w:rsidRPr="00372250">
        <w:rPr>
          <w:rFonts w:ascii="Consolas" w:hAnsi="Consolas"/>
          <w:lang w:val="en-US"/>
        </w:rPr>
        <w:t>ResourceClasspathPluginSetupDescriptor</w:t>
      </w:r>
      <w:r w:rsidR="00B82C3F">
        <w:rPr>
          <w:lang w:val="en-US"/>
        </w:rPr>
        <w:t xml:space="preserve">). </w:t>
      </w:r>
      <w:r w:rsidR="008C3D89">
        <w:rPr>
          <w:lang w:val="en-US"/>
        </w:rPr>
        <w:t>For installation</w:t>
      </w:r>
      <w:r w:rsidR="00B82C3F">
        <w:rPr>
          <w:lang w:val="en-US"/>
        </w:rPr>
        <w:t xml:space="preserve">, the platform instantiation shall </w:t>
      </w:r>
      <w:r w:rsidR="008C3D89">
        <w:rPr>
          <w:lang w:val="en-US"/>
        </w:rPr>
        <w:t xml:space="preserve">obtain and unpack </w:t>
      </w:r>
      <w:r w:rsidR="00B82C3F">
        <w:rPr>
          <w:lang w:val="en-US"/>
        </w:rPr>
        <w:t xml:space="preserve">the </w:t>
      </w:r>
      <w:r w:rsidR="008C3D89">
        <w:rPr>
          <w:lang w:val="en-US"/>
        </w:rPr>
        <w:t>plugins as determined by the configuration model so that the setup descriptors (as determined in the respective extended classpath file) can take them up</w:t>
      </w:r>
      <w:r w:rsidR="00B82C3F">
        <w:rPr>
          <w:lang w:val="en-US"/>
        </w:rPr>
        <w:t xml:space="preserve">. </w:t>
      </w:r>
    </w:p>
    <w:p w14:paraId="75B24C8F" w14:textId="6F7AC3D0" w:rsidR="005E342C" w:rsidRDefault="005E342C" w:rsidP="005E342C">
      <w:pPr>
        <w:jc w:val="both"/>
        <w:rPr>
          <w:lang w:val="en-US"/>
        </w:rPr>
      </w:pPr>
      <w:r>
        <w:rPr>
          <w:lang w:val="en-US"/>
        </w:rPr>
        <w:t xml:space="preserve">This combination </w:t>
      </w:r>
      <w:r w:rsidR="00C254E6">
        <w:rPr>
          <w:lang w:val="en-US"/>
        </w:rPr>
        <w:t xml:space="preserve">of JSL descriptors </w:t>
      </w:r>
      <w:r>
        <w:rPr>
          <w:lang w:val="en-US"/>
        </w:rPr>
        <w:t>allows for:</w:t>
      </w:r>
    </w:p>
    <w:p w14:paraId="542FF313" w14:textId="77777777" w:rsidR="005E342C" w:rsidRDefault="005E342C" w:rsidP="005E342C">
      <w:pPr>
        <w:pStyle w:val="ListParagraph"/>
        <w:numPr>
          <w:ilvl w:val="0"/>
          <w:numId w:val="57"/>
        </w:numPr>
        <w:jc w:val="both"/>
        <w:rPr>
          <w:lang w:val="en-US"/>
        </w:rPr>
      </w:pPr>
      <w:r>
        <w:rPr>
          <w:lang w:val="en-US"/>
        </w:rPr>
        <w:t>Separate, priority-based class loading for isolating plugins that require potentially conflicting dependencies.</w:t>
      </w:r>
    </w:p>
    <w:p w14:paraId="4E8CF3BF" w14:textId="77777777" w:rsidR="005E342C" w:rsidRDefault="005E342C" w:rsidP="005E342C">
      <w:pPr>
        <w:pStyle w:val="ListParagraph"/>
        <w:numPr>
          <w:ilvl w:val="0"/>
          <w:numId w:val="57"/>
        </w:numPr>
        <w:jc w:val="both"/>
        <w:rPr>
          <w:lang w:val="en-US"/>
        </w:rPr>
      </w:pPr>
      <w:r>
        <w:rPr>
          <w:lang w:val="en-US"/>
        </w:rPr>
        <w:t>Limited class loading while running the plugin as an own JVM process, e.g., in case of server instances with heavily conflicting dependencies.</w:t>
      </w:r>
    </w:p>
    <w:p w14:paraId="106FCA0B" w14:textId="77777777" w:rsidR="005E342C" w:rsidRDefault="005E342C" w:rsidP="005E342C">
      <w:pPr>
        <w:pStyle w:val="ListParagraph"/>
        <w:numPr>
          <w:ilvl w:val="0"/>
          <w:numId w:val="57"/>
        </w:numPr>
        <w:jc w:val="both"/>
        <w:rPr>
          <w:lang w:val="en-US"/>
        </w:rPr>
      </w:pPr>
      <w:r>
        <w:rPr>
          <w:lang w:val="en-US"/>
        </w:rPr>
        <w:t>Proxy plugins using the same classloader to enable a unified plugin architecture, e.g., if similar alternative components are loaded through (and require) priority classloading while others use plugins internally or are free of conflicts.</w:t>
      </w:r>
    </w:p>
    <w:p w14:paraId="7474F2A8" w14:textId="6B958F9A" w:rsidR="006B7A01" w:rsidRPr="006B7A01" w:rsidRDefault="0081728C" w:rsidP="006B7A01">
      <w:pPr>
        <w:jc w:val="both"/>
        <w:rPr>
          <w:lang w:val="en-US"/>
        </w:rPr>
      </w:pPr>
      <w:r>
        <w:rPr>
          <w:lang w:val="en-US"/>
        </w:rPr>
        <w:t xml:space="preserve">Java class loaders are organized hierarchically and typically the class loader of the actual class also loaded the application, i.e., may be suitable as parent for isolated class loading. However, this is not always correct as, e.g., in server environments sometimes the </w:t>
      </w:r>
      <w:r w:rsidR="00F64970">
        <w:rPr>
          <w:lang w:val="en-US"/>
        </w:rPr>
        <w:t>so-called</w:t>
      </w:r>
      <w:r>
        <w:rPr>
          <w:lang w:val="en-US"/>
        </w:rPr>
        <w:t xml:space="preserve"> context class loader represents the application class loader. To select the correct class loader, the class </w:t>
      </w:r>
      <w:r w:rsidRPr="00BA0F2B">
        <w:rPr>
          <w:rFonts w:ascii="Consolas" w:hAnsi="Consolas"/>
          <w:lang w:val="en-US"/>
        </w:rPr>
        <w:t>PluginSetup</w:t>
      </w:r>
      <w:r>
        <w:rPr>
          <w:lang w:val="en-US"/>
        </w:rPr>
        <w:t xml:space="preserve"> defines the class loader for oktoflow. Dependent on the startup, e.g., of apps, this class loader may be re-defined adequately and shall be used for any dynamic loading operations.</w:t>
      </w:r>
    </w:p>
    <w:p w14:paraId="3CAB8249" w14:textId="252021C2" w:rsidR="00BA0F2B" w:rsidRPr="003D662E" w:rsidRDefault="00BA0F2B" w:rsidP="00BA0F2B">
      <w:pPr>
        <w:pStyle w:val="Heading4"/>
        <w:rPr>
          <w:lang w:val="en-US"/>
        </w:rPr>
      </w:pPr>
      <w:bookmarkStart w:id="57" w:name="_Ref108000040"/>
      <w:r>
        <w:rPr>
          <w:lang w:val="en-US"/>
        </w:rPr>
        <w:t>JSL support</w:t>
      </w:r>
    </w:p>
    <w:p w14:paraId="0A857378" w14:textId="4FB91D55" w:rsidR="00BA0F2B" w:rsidRPr="00BA0F2B" w:rsidRDefault="00BA0F2B" w:rsidP="00BA0F2B">
      <w:pPr>
        <w:pStyle w:val="Heading4"/>
        <w:numPr>
          <w:ilvl w:val="0"/>
          <w:numId w:val="0"/>
        </w:numPr>
        <w:rPr>
          <w:rFonts w:asciiTheme="minorHAnsi" w:eastAsiaTheme="minorHAnsi" w:hAnsiTheme="minorHAnsi" w:cstheme="minorBidi"/>
          <w:i w:val="0"/>
          <w:iCs w:val="0"/>
          <w:color w:val="auto"/>
          <w:lang w:val="en-US"/>
        </w:rPr>
      </w:pPr>
      <w:r>
        <w:rPr>
          <w:rFonts w:asciiTheme="minorHAnsi" w:eastAsiaTheme="minorHAnsi" w:hAnsiTheme="minorHAnsi" w:cstheme="minorBidi"/>
          <w:i w:val="0"/>
          <w:iCs w:val="0"/>
          <w:color w:val="auto"/>
          <w:lang w:val="en-US"/>
        </w:rPr>
        <w:t xml:space="preserve">Initially to cope with different versions of JSL in different JDK implementations, we created a set of utility methods in the class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 xml:space="preserve">. Since the introduction of the plugin mechanism, the class loader to be used for JSL is also taken from </w:t>
      </w:r>
      <w:r w:rsidRPr="00BA0F2B">
        <w:rPr>
          <w:rFonts w:ascii="Consolas" w:eastAsiaTheme="minorHAnsi" w:hAnsi="Consolas" w:cstheme="minorBidi"/>
          <w:i w:val="0"/>
          <w:iCs w:val="0"/>
          <w:color w:val="auto"/>
          <w:lang w:val="en-US"/>
        </w:rPr>
        <w:t>PluginSetup</w:t>
      </w:r>
      <w:r>
        <w:rPr>
          <w:rFonts w:asciiTheme="minorHAnsi" w:eastAsiaTheme="minorHAnsi" w:hAnsiTheme="minorHAnsi" w:cstheme="minorBidi"/>
          <w:i w:val="0"/>
          <w:iCs w:val="0"/>
          <w:color w:val="auto"/>
          <w:lang w:val="en-US"/>
        </w:rPr>
        <w:t xml:space="preserve">, i.e., all service loaders in the platform shall be created via </w:t>
      </w:r>
      <w:r w:rsidRPr="00BA0F2B">
        <w:rPr>
          <w:rFonts w:ascii="Consolas" w:eastAsiaTheme="minorHAnsi" w:hAnsi="Consolas" w:cstheme="minorBidi"/>
          <w:i w:val="0"/>
          <w:iCs w:val="0"/>
          <w:color w:val="auto"/>
          <w:lang w:val="en-US"/>
        </w:rPr>
        <w:t>ServiceLoaderUtils</w:t>
      </w:r>
      <w:r>
        <w:rPr>
          <w:rFonts w:asciiTheme="minorHAnsi" w:eastAsiaTheme="minorHAnsi" w:hAnsiTheme="minorHAnsi" w:cstheme="minorBidi"/>
          <w:i w:val="0"/>
          <w:iCs w:val="0"/>
          <w:color w:val="auto"/>
          <w:lang w:val="en-US"/>
        </w:rPr>
        <w:t>.</w:t>
      </w:r>
    </w:p>
    <w:p w14:paraId="00BA8A6D" w14:textId="0D3A240B" w:rsidR="00B82C3F" w:rsidRPr="003D662E" w:rsidRDefault="00B82C3F" w:rsidP="00B82C3F">
      <w:pPr>
        <w:pStyle w:val="Heading4"/>
        <w:rPr>
          <w:lang w:val="en-US"/>
        </w:rPr>
      </w:pPr>
      <w:r w:rsidRPr="003D662E">
        <w:rPr>
          <w:lang w:val="en-US"/>
        </w:rPr>
        <w:t xml:space="preserve">Resource </w:t>
      </w:r>
      <w:bookmarkEnd w:id="57"/>
      <w:r w:rsidR="008907F0">
        <w:rPr>
          <w:lang w:val="en-US"/>
        </w:rPr>
        <w:t>Loader</w:t>
      </w:r>
    </w:p>
    <w:p w14:paraId="0F5D3711" w14:textId="0FBE1C3C" w:rsidR="00B82C3F" w:rsidRPr="003D662E" w:rsidRDefault="00B82C3F" w:rsidP="00B82C3F">
      <w:pPr>
        <w:jc w:val="both"/>
        <w:rPr>
          <w:lang w:val="en-US"/>
        </w:rPr>
      </w:pPr>
      <w:r w:rsidRPr="003D662E">
        <w:rPr>
          <w:lang w:val="en-US"/>
        </w:rPr>
        <w:t xml:space="preserve">In many cases, </w:t>
      </w:r>
      <w:r w:rsidR="00C254E6">
        <w:rPr>
          <w:lang w:val="en-US"/>
        </w:rPr>
        <w:t xml:space="preserve">platform components </w:t>
      </w:r>
      <w:r w:rsidRPr="003D662E">
        <w:rPr>
          <w:lang w:val="en-US"/>
        </w:rPr>
        <w:t xml:space="preserve">rely on </w:t>
      </w:r>
      <w:r w:rsidR="000D7680">
        <w:rPr>
          <w:lang w:val="en-US"/>
        </w:rPr>
        <w:t>(</w:t>
      </w:r>
      <w:r w:rsidRPr="003D662E">
        <w:rPr>
          <w:lang w:val="en-US"/>
        </w:rPr>
        <w:t>file</w:t>
      </w:r>
      <w:r w:rsidR="000D7680">
        <w:rPr>
          <w:lang w:val="en-US"/>
        </w:rPr>
        <w:t>)</w:t>
      </w:r>
      <w:r w:rsidRPr="003D662E">
        <w:rPr>
          <w:lang w:val="en-US"/>
        </w:rPr>
        <w:t xml:space="preserve"> resources that must be resolved and loaded at runtime. In Java, this usually happens via the class loader</w:t>
      </w:r>
      <w:r w:rsidR="000D7680">
        <w:rPr>
          <w:lang w:val="en-US"/>
        </w:rPr>
        <w:t xml:space="preserve"> (in oktoflow the one in </w:t>
      </w:r>
      <w:r w:rsidR="000D7680" w:rsidRPr="000D7680">
        <w:rPr>
          <w:rFonts w:ascii="Consolas" w:hAnsi="Consolas"/>
          <w:lang w:val="en-US"/>
        </w:rPr>
        <w:t>PluginSetup</w:t>
      </w:r>
      <w:r w:rsidR="000D7680">
        <w:rPr>
          <w:lang w:val="en-US"/>
        </w:rPr>
        <w:t>)</w:t>
      </w:r>
      <w:r w:rsidRPr="003D662E">
        <w:rPr>
          <w:lang w:val="en-US"/>
        </w:rPr>
        <w:t>, i.e., Java archive files (</w:t>
      </w:r>
      <w:r w:rsidR="00456370">
        <w:rPr>
          <w:lang w:val="en-US"/>
        </w:rPr>
        <w:t>JARs</w:t>
      </w:r>
      <w:r w:rsidRPr="003D662E">
        <w:rPr>
          <w:lang w:val="en-US"/>
        </w:rPr>
        <w:t xml:space="preserve">) contain such resource files and the Java class loading mechanism provides </w:t>
      </w:r>
      <w:r w:rsidR="00847E23">
        <w:rPr>
          <w:lang w:val="en-US"/>
        </w:rPr>
        <w:t xml:space="preserve">transparent </w:t>
      </w:r>
      <w:r w:rsidRPr="003D662E">
        <w:rPr>
          <w:lang w:val="en-US"/>
        </w:rPr>
        <w:t xml:space="preserve">access to them. However, besides the standard path starting at the root of </w:t>
      </w:r>
      <w:r w:rsidR="008113D4">
        <w:rPr>
          <w:lang w:val="en-US"/>
        </w:rPr>
        <w:t xml:space="preserve">such an </w:t>
      </w:r>
      <w:r w:rsidRPr="003D662E">
        <w:rPr>
          <w:lang w:val="en-US"/>
        </w:rPr>
        <w:t xml:space="preserve">archive file, in some cases the packaging of </w:t>
      </w:r>
      <w:r w:rsidR="008113D4">
        <w:rPr>
          <w:lang w:val="en-US"/>
        </w:rPr>
        <w:t xml:space="preserve">FAT </w:t>
      </w:r>
      <w:r w:rsidRPr="003D662E">
        <w:rPr>
          <w:lang w:val="en-US"/>
        </w:rPr>
        <w:t>JARs</w:t>
      </w:r>
      <w:r w:rsidR="008113D4">
        <w:rPr>
          <w:lang w:val="en-US"/>
        </w:rPr>
        <w:t xml:space="preserve"> </w:t>
      </w:r>
      <w:r w:rsidRPr="003D662E">
        <w:rPr>
          <w:lang w:val="en-US"/>
        </w:rPr>
        <w:t xml:space="preserve">may dictate further paths. In the platform, </w:t>
      </w:r>
      <w:r w:rsidR="00FA1BFB">
        <w:rPr>
          <w:lang w:val="en-US"/>
        </w:rPr>
        <w:t xml:space="preserve">FAT JARs </w:t>
      </w:r>
      <w:r w:rsidR="006346FA">
        <w:rPr>
          <w:lang w:val="en-US"/>
        </w:rPr>
        <w:t xml:space="preserve">are an alternative for packing </w:t>
      </w:r>
      <w:r w:rsidR="00FA1BFB">
        <w:rPr>
          <w:lang w:val="en-US"/>
        </w:rPr>
        <w:t xml:space="preserve">app </w:t>
      </w:r>
      <w:r w:rsidRPr="003D662E">
        <w:rPr>
          <w:lang w:val="en-US"/>
        </w:rPr>
        <w:t xml:space="preserve">services into service artifacts. As an unknown number of additional </w:t>
      </w:r>
      <w:r w:rsidRPr="003D662E">
        <w:rPr>
          <w:lang w:val="en-US"/>
        </w:rPr>
        <w:lastRenderedPageBreak/>
        <w:t xml:space="preserve">resolution strategies may be required, </w:t>
      </w:r>
      <w:r w:rsidRPr="006C08BA">
        <w:rPr>
          <w:rFonts w:ascii="Consolas" w:hAnsi="Consolas"/>
          <w:lang w:val="en-US"/>
        </w:rPr>
        <w:t>support</w:t>
      </w:r>
      <w:r w:rsidR="006C08BA" w:rsidRPr="006C08BA">
        <w:rPr>
          <w:rFonts w:ascii="Consolas" w:hAnsi="Consolas"/>
          <w:lang w:val="en-US"/>
        </w:rPr>
        <w:t>.boot</w:t>
      </w:r>
      <w:r w:rsidR="006C08BA">
        <w:rPr>
          <w:lang w:val="en-US"/>
        </w:rPr>
        <w:t xml:space="preserve"> realizes the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 All platform components are encouraged to utilize the </w:t>
      </w:r>
      <w:r w:rsidRPr="003D662E">
        <w:rPr>
          <w:rFonts w:ascii="Consolas" w:hAnsi="Consolas"/>
          <w:lang w:val="en-US"/>
        </w:rPr>
        <w:t>ResourceLoader</w:t>
      </w:r>
      <w:r w:rsidRPr="003D662E">
        <w:rPr>
          <w:lang w:val="en-US"/>
        </w:rPr>
        <w:t xml:space="preserve"> or to contribute required resolution strategies.</w:t>
      </w:r>
    </w:p>
    <w:p w14:paraId="6C527CE5" w14:textId="3A980E11" w:rsidR="008907F0" w:rsidRPr="008907F0" w:rsidRDefault="008907F0" w:rsidP="008907F0">
      <w:pPr>
        <w:pStyle w:val="Heading4"/>
        <w:rPr>
          <w:lang w:val="en-US"/>
        </w:rPr>
      </w:pPr>
      <w:bookmarkStart w:id="58" w:name="_Ref116400571"/>
      <w:r w:rsidRPr="003D662E">
        <w:rPr>
          <w:lang w:val="en-US"/>
        </w:rPr>
        <w:t xml:space="preserve">Task Tracking </w:t>
      </w:r>
      <w:bookmarkEnd w:id="58"/>
    </w:p>
    <w:p w14:paraId="5CB3215E" w14:textId="38467C48" w:rsidR="00AF2B98" w:rsidRPr="003D662E" w:rsidRDefault="008907F0" w:rsidP="00AF2B98">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system, i.e., task information must be passed among the executing resources in a manner, that multiple resources can collaborate on the same task. For this purpose, the </w:t>
      </w:r>
      <w:r w:rsidR="00260B17">
        <w:rPr>
          <w:lang w:val="en-US"/>
        </w:rPr>
        <w:t>oktoflow</w:t>
      </w:r>
      <w:r w:rsidRPr="003D662E">
        <w:rPr>
          <w:lang w:val="en-US"/>
        </w:rPr>
        <w:t xml:space="preserve"> platform provides a thread-based task tracking mechanism</w:t>
      </w:r>
      <w:r w:rsidR="00AF2B98">
        <w:rPr>
          <w:lang w:val="en-US"/>
        </w:rPr>
        <w:t>.</w:t>
      </w:r>
    </w:p>
    <w:p w14:paraId="79E88A9F" w14:textId="717B9DF1" w:rsidR="00B82C3F" w:rsidRDefault="00B82C3F" w:rsidP="00B82C3F">
      <w:pPr>
        <w:pStyle w:val="Heading3"/>
        <w:rPr>
          <w:lang w:val="en-US"/>
        </w:rPr>
      </w:pPr>
      <w:bookmarkStart w:id="59" w:name="_Toc216439641"/>
      <w:r>
        <w:rPr>
          <w:lang w:val="en-US"/>
        </w:rPr>
        <w:t>The support Component</w:t>
      </w:r>
      <w:bookmarkEnd w:id="59"/>
    </w:p>
    <w:p w14:paraId="0714F5C4" w14:textId="644CE677" w:rsidR="00D01624" w:rsidRPr="00FA07E1" w:rsidRDefault="00D01624" w:rsidP="00C512AC">
      <w:pPr>
        <w:jc w:val="both"/>
        <w:rPr>
          <w:lang w:val="en-US"/>
        </w:rPr>
      </w:pPr>
      <w:r w:rsidRPr="00FA07E1">
        <w:rPr>
          <w:lang w:val="en-US"/>
        </w:rPr>
        <w:t xml:space="preserve">Below, we detail the </w:t>
      </w:r>
      <w:r w:rsidR="00F64970" w:rsidRPr="00FA07E1">
        <w:rPr>
          <w:rFonts w:ascii="Consolas" w:hAnsi="Consolas"/>
          <w:lang w:val="en-US"/>
        </w:rPr>
        <w:t>support</w:t>
      </w:r>
      <w:r w:rsidR="00F64970" w:rsidRPr="00FA07E1">
        <w:rPr>
          <w:lang w:val="en-US"/>
        </w:rPr>
        <w:t xml:space="preserve"> </w:t>
      </w:r>
      <w:r w:rsidR="00C512AC" w:rsidRPr="00FA07E1">
        <w:rPr>
          <w:lang w:val="en-US"/>
        </w:rPr>
        <w:t>component</w:t>
      </w:r>
      <w:r w:rsidR="00E75BD3">
        <w:rPr>
          <w:lang w:val="en-US"/>
        </w:rPr>
        <w:t xml:space="preserve"> as illustrated in </w:t>
      </w:r>
      <w:r w:rsidR="00E75BD3">
        <w:rPr>
          <w:lang w:val="en-US"/>
        </w:rPr>
        <w:fldChar w:fldCharType="begin"/>
      </w:r>
      <w:r w:rsidR="00E75BD3">
        <w:rPr>
          <w:lang w:val="en-US"/>
        </w:rPr>
        <w:instrText xml:space="preserve"> REF _Ref215742909 \h </w:instrText>
      </w:r>
      <w:r w:rsidR="00E75BD3">
        <w:rPr>
          <w:lang w:val="en-US"/>
        </w:rPr>
      </w:r>
      <w:r w:rsidR="00E75BD3">
        <w:rPr>
          <w:lang w:val="en-US"/>
        </w:rPr>
        <w:fldChar w:fldCharType="separate"/>
      </w:r>
      <w:r w:rsidR="006A0517" w:rsidRPr="00FA07E1">
        <w:rPr>
          <w:lang w:val="en-GB"/>
        </w:rPr>
        <w:t xml:space="preserve">Figure </w:t>
      </w:r>
      <w:r w:rsidR="006A0517">
        <w:rPr>
          <w:noProof/>
          <w:lang w:val="en-GB"/>
        </w:rPr>
        <w:t>8</w:t>
      </w:r>
      <w:r w:rsidR="00E75BD3">
        <w:rPr>
          <w:lang w:val="en-US"/>
        </w:rPr>
        <w:fldChar w:fldCharType="end"/>
      </w:r>
      <w:r w:rsidR="00FA07E1" w:rsidRPr="00FA07E1">
        <w:rPr>
          <w:lang w:val="en-US"/>
        </w:rPr>
        <w:t xml:space="preserve">. Besides further plugin interfaces for REST (server), HTTP (client), websockets, ssh, Java bytecode manipulation and runtime metric probes, this component also implements basic pogram setup classes, a registration mechanism for </w:t>
      </w:r>
      <w:r w:rsidR="00C512AC" w:rsidRPr="00FA07E1">
        <w:rPr>
          <w:lang w:val="en-US"/>
        </w:rPr>
        <w:t>already installed programs/dependencies</w:t>
      </w:r>
      <w:r w:rsidR="00FA07E1" w:rsidRPr="00FA07E1">
        <w:rPr>
          <w:lang w:val="en-US"/>
        </w:rPr>
        <w:t xml:space="preserve"> required by the platform or services as well as a runtime data collector for tracing build and testing times</w:t>
      </w:r>
      <w:r w:rsidR="00C512AC" w:rsidRPr="00FA07E1">
        <w:rPr>
          <w:lang w:val="en-US"/>
        </w:rPr>
        <w:t xml:space="preserve">. </w:t>
      </w:r>
      <w:r w:rsidR="00FA07E1">
        <w:rPr>
          <w:lang w:val="en-US"/>
        </w:rPr>
        <w:t xml:space="preserve">The mechanisms defined in this component are allowed to utilize the plugins from </w:t>
      </w:r>
      <w:r w:rsidR="00FA07E1" w:rsidRPr="00FA07E1">
        <w:rPr>
          <w:rFonts w:ascii="Consolas" w:hAnsi="Consolas"/>
          <w:lang w:val="en-US"/>
        </w:rPr>
        <w:t>support.boot</w:t>
      </w:r>
      <w:r w:rsidR="00FA07E1">
        <w:rPr>
          <w:lang w:val="en-US"/>
        </w:rPr>
        <w:t>, i.e., logging, commons, YAML, Json, also for testing.</w:t>
      </w:r>
    </w:p>
    <w:p w14:paraId="631FEB7F" w14:textId="57FFCFC4" w:rsidR="00FA07E1" w:rsidRPr="003813F2" w:rsidRDefault="003813F2" w:rsidP="009264A2">
      <w:pPr>
        <w:jc w:val="center"/>
        <w:rPr>
          <w:lang w:val="en-US"/>
        </w:rPr>
      </w:pPr>
      <w:r w:rsidRPr="003813F2">
        <w:drawing>
          <wp:inline distT="0" distB="0" distL="0" distR="0" wp14:anchorId="59ADBF3C" wp14:editId="0450CE3C">
            <wp:extent cx="5489008" cy="40526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994" cy="4056302"/>
                    </a:xfrm>
                    <a:prstGeom prst="rect">
                      <a:avLst/>
                    </a:prstGeom>
                    <a:noFill/>
                    <a:ln>
                      <a:noFill/>
                    </a:ln>
                  </pic:spPr>
                </pic:pic>
              </a:graphicData>
            </a:graphic>
          </wp:inline>
        </w:drawing>
      </w:r>
    </w:p>
    <w:p w14:paraId="65565595" w14:textId="565845C4" w:rsidR="00FA07E1" w:rsidRPr="00FA07E1" w:rsidRDefault="00FA07E1" w:rsidP="00FA07E1">
      <w:pPr>
        <w:pStyle w:val="Caption"/>
        <w:rPr>
          <w:lang w:val="en-GB"/>
        </w:rPr>
      </w:pPr>
      <w:bookmarkStart w:id="60" w:name="_Ref215742909"/>
      <w:r w:rsidRPr="00FA07E1">
        <w:rPr>
          <w:lang w:val="en-GB"/>
        </w:rPr>
        <w:t xml:space="preserve">Figure </w:t>
      </w:r>
      <w:r>
        <w:fldChar w:fldCharType="begin"/>
      </w:r>
      <w:r w:rsidRPr="00FA07E1">
        <w:rPr>
          <w:lang w:val="en-GB"/>
        </w:rPr>
        <w:instrText xml:space="preserve"> SEQ Figure \* ARABIC </w:instrText>
      </w:r>
      <w:r>
        <w:fldChar w:fldCharType="separate"/>
      </w:r>
      <w:r w:rsidR="006A0517">
        <w:rPr>
          <w:noProof/>
          <w:lang w:val="en-GB"/>
        </w:rPr>
        <w:t>8</w:t>
      </w:r>
      <w:r>
        <w:fldChar w:fldCharType="end"/>
      </w:r>
      <w:bookmarkEnd w:id="60"/>
      <w:r w:rsidRPr="00FA07E1">
        <w:rPr>
          <w:lang w:val="en-GB"/>
        </w:rPr>
        <w:t>: Simpli</w:t>
      </w:r>
      <w:r>
        <w:rPr>
          <w:lang w:val="en-GB"/>
        </w:rPr>
        <w:t xml:space="preserve">fied structure of </w:t>
      </w:r>
      <w:r w:rsidRPr="00FA07E1">
        <w:rPr>
          <w:rFonts w:ascii="Consolas" w:hAnsi="Consolas"/>
          <w:i w:val="0"/>
          <w:iCs w:val="0"/>
          <w:lang w:val="en-GB"/>
        </w:rPr>
        <w:t>support</w:t>
      </w:r>
      <w:r>
        <w:rPr>
          <w:lang w:val="en-GB"/>
        </w:rPr>
        <w:t xml:space="preserve">: core implementing classes, plugin interfaces (lighter background), utility classes like </w:t>
      </w:r>
      <w:r w:rsidRPr="00FA07E1">
        <w:rPr>
          <w:rFonts w:ascii="Consolas" w:hAnsi="Consolas"/>
          <w:i w:val="0"/>
          <w:iCs w:val="0"/>
          <w:lang w:val="en-GB"/>
        </w:rPr>
        <w:t>PidFile</w:t>
      </w:r>
      <w:r>
        <w:rPr>
          <w:lang w:val="en-GB"/>
        </w:rPr>
        <w:t>. Plugin descriptors are not shown.</w:t>
      </w:r>
    </w:p>
    <w:p w14:paraId="08386157" w14:textId="3967128E" w:rsidR="00FA07E1" w:rsidRDefault="00FA07E1" w:rsidP="008907F0">
      <w:pPr>
        <w:pStyle w:val="Heading4"/>
        <w:rPr>
          <w:lang w:val="en-US"/>
        </w:rPr>
      </w:pPr>
      <w:bookmarkStart w:id="61" w:name="_Ref144459349"/>
      <w:r>
        <w:rPr>
          <w:lang w:val="en-US"/>
        </w:rPr>
        <w:t>Setup</w:t>
      </w:r>
    </w:p>
    <w:p w14:paraId="1F302B51" w14:textId="49259086" w:rsidR="00FA07E1" w:rsidRPr="00FA07E1" w:rsidRDefault="00FA07E1" w:rsidP="00FA07E1">
      <w:pPr>
        <w:jc w:val="both"/>
        <w:rPr>
          <w:lang w:val="en-US"/>
        </w:rPr>
      </w:pPr>
      <w:r>
        <w:rPr>
          <w:lang w:val="en-US"/>
        </w:rPr>
        <w:t>As stated above, we differentiate between a Configuration (overarching, for the entire platform and its applications, basis for code generation) and Setup (instantiated configuration information to be read by platform components upon startup. Inspired by the Spring framework, we represent the startup information uniformely in YAML. Further a simple mechanism to uniformely read command line arguments (also in Spring style) is implemented here.</w:t>
      </w:r>
    </w:p>
    <w:p w14:paraId="30EBFF36" w14:textId="3B8F6C3E" w:rsidR="008907F0" w:rsidRDefault="008907F0" w:rsidP="008907F0">
      <w:pPr>
        <w:pStyle w:val="Heading4"/>
        <w:rPr>
          <w:lang w:val="en-US"/>
        </w:rPr>
      </w:pPr>
      <w:r>
        <w:rPr>
          <w:lang w:val="en-US"/>
        </w:rPr>
        <w:lastRenderedPageBreak/>
        <w:t>Installed Dependencies</w:t>
      </w:r>
      <w:bookmarkEnd w:id="61"/>
    </w:p>
    <w:p w14:paraId="68AA97D3" w14:textId="056367C2" w:rsidR="008907F0" w:rsidRDefault="008907F0" w:rsidP="008907F0">
      <w:pPr>
        <w:jc w:val="both"/>
        <w:rPr>
          <w:lang w:val="en-US"/>
        </w:rPr>
      </w:pPr>
      <w:r w:rsidRPr="00DE1935">
        <w:rPr>
          <w:lang w:val="en-US"/>
        </w:rPr>
        <w:t>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during updates, suddenly tends to switch to newer versions, e.g., of Python. To allow the platform and in particular the applications and services to run with expected versions</w:t>
      </w:r>
      <w:r w:rsidR="00FA07E1">
        <w:rPr>
          <w:lang w:val="en-US"/>
        </w:rPr>
        <w:t xml:space="preserve"> of such underlying technical dependencies</w:t>
      </w:r>
      <w:r w:rsidRPr="00DE1935">
        <w:rPr>
          <w:lang w:val="en-US"/>
        </w:rPr>
        <w:t xml:space="preserve">, we introduce the “installed dependencies” mechanism. This is a simple YAML file which declares the paths of the executables for certain keys, e.g., </w:t>
      </w:r>
      <w:r w:rsidRPr="00FA07E1">
        <w:rPr>
          <w:rFonts w:ascii="Consolas" w:hAnsi="Consolas"/>
          <w:lang w:val="en-US"/>
        </w:rPr>
        <w:t>PYTHON3</w:t>
      </w:r>
      <w:r w:rsidR="00FA07E1">
        <w:rPr>
          <w:rFonts w:ascii="Consolas" w:hAnsi="Consolas"/>
          <w:lang w:val="en-US"/>
        </w:rPr>
        <w:t>9</w:t>
      </w:r>
      <w:r w:rsidRPr="00DE1935">
        <w:rPr>
          <w:lang w:val="en-US"/>
        </w:rPr>
        <w:t xml:space="preserve">. As services in the configuration model of the platform can specify also the required system dependencies, the service implementation can request the actual </w:t>
      </w:r>
      <w:r w:rsidR="00FA07E1">
        <w:rPr>
          <w:lang w:val="en-US"/>
        </w:rPr>
        <w:t>path</w:t>
      </w:r>
      <w:r w:rsidRPr="00DE1935">
        <w:rPr>
          <w:lang w:val="en-US"/>
        </w:rPr>
        <w:t xml:space="preserve"> from the installed dependencies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w:t>
      </w:r>
      <w:r w:rsidR="008402A7">
        <w:rPr>
          <w:lang w:val="en-US"/>
        </w:rPr>
        <w:t>J</w:t>
      </w:r>
      <w:r w:rsidRPr="00DE1935">
        <w:rPr>
          <w:lang w:val="en-US"/>
        </w:rPr>
        <w:t xml:space="preserve">ava classpath, the operating system root (intended for containers) and in the location specified by the Java system property </w:t>
      </w:r>
      <w:r w:rsidRPr="00DE1935">
        <w:rPr>
          <w:rFonts w:ascii="Consolas" w:hAnsi="Consolas"/>
          <w:lang w:val="en-US"/>
        </w:rPr>
        <w:t>iip.installedDeps</w:t>
      </w:r>
      <w:r w:rsidRPr="00DE1935">
        <w:rPr>
          <w:lang w:val="en-US"/>
        </w:rPr>
        <w:t>.</w:t>
      </w:r>
    </w:p>
    <w:p w14:paraId="092AFB02" w14:textId="7C87DF43" w:rsidR="003813F2" w:rsidRDefault="003813F2" w:rsidP="003813F2">
      <w:pPr>
        <w:pStyle w:val="Heading4"/>
        <w:rPr>
          <w:lang w:val="en-US"/>
        </w:rPr>
      </w:pPr>
      <w:r>
        <w:rPr>
          <w:lang w:val="en-US"/>
        </w:rPr>
        <w:t>Other classes</w:t>
      </w:r>
    </w:p>
    <w:p w14:paraId="55112B75" w14:textId="78EFAE65" w:rsidR="003813F2" w:rsidRPr="00882486" w:rsidRDefault="003813F2" w:rsidP="008907F0">
      <w:pPr>
        <w:jc w:val="both"/>
        <w:rPr>
          <w:lang w:val="en-US"/>
        </w:rPr>
      </w:pPr>
      <w:r w:rsidRPr="003813F2">
        <w:rPr>
          <w:rFonts w:ascii="Consolas" w:hAnsi="Consolas"/>
          <w:lang w:val="en-US"/>
        </w:rPr>
        <w:t>support.support</w:t>
      </w:r>
      <w:r>
        <w:rPr>
          <w:lang w:val="en-US"/>
        </w:rPr>
        <w:t xml:space="preserve"> also defines abstract file formats, a </w:t>
      </w:r>
      <w:r w:rsidRPr="003813F2">
        <w:rPr>
          <w:rFonts w:ascii="Consolas" w:hAnsi="Consolas"/>
          <w:lang w:val="en-US"/>
        </w:rPr>
        <w:t>Version</w:t>
      </w:r>
      <w:r>
        <w:rPr>
          <w:lang w:val="en-US"/>
        </w:rPr>
        <w:t xml:space="preserve"> class (representing platform and service versions), the </w:t>
      </w:r>
      <w:r w:rsidRPr="003813F2">
        <w:rPr>
          <w:rFonts w:ascii="Consolas" w:hAnsi="Consolas"/>
          <w:lang w:val="en-US"/>
        </w:rPr>
        <w:t>PythonUtils</w:t>
      </w:r>
      <w:r>
        <w:rPr>
          <w:lang w:val="en-US"/>
        </w:rPr>
        <w:t xml:space="preserve"> and the dependency </w:t>
      </w:r>
      <w:r w:rsidRPr="003813F2">
        <w:rPr>
          <w:rFonts w:ascii="Consolas" w:hAnsi="Consolas"/>
          <w:lang w:val="en-US"/>
        </w:rPr>
        <w:t>Updater</w:t>
      </w:r>
      <w:r>
        <w:rPr>
          <w:lang w:val="en-US"/>
        </w:rPr>
        <w:t xml:space="preserve"> for plugin dependencies. While some of these classes may be migrated in the future to </w:t>
      </w:r>
      <w:r w:rsidRPr="003813F2">
        <w:rPr>
          <w:rFonts w:ascii="Consolas" w:hAnsi="Consolas"/>
          <w:lang w:val="en-US"/>
        </w:rPr>
        <w:t>support.boot</w:t>
      </w:r>
      <w:r>
        <w:rPr>
          <w:lang w:val="en-US"/>
        </w:rPr>
        <w:t xml:space="preserve">, the </w:t>
      </w:r>
      <w:r w:rsidRPr="003813F2">
        <w:rPr>
          <w:rFonts w:ascii="Consolas" w:hAnsi="Consolas"/>
          <w:lang w:val="en-US"/>
        </w:rPr>
        <w:t>Updater</w:t>
      </w:r>
      <w:r>
        <w:rPr>
          <w:lang w:val="en-US"/>
        </w:rPr>
        <w:t xml:space="preserve"> is one class which needs Json functionality, i.e., an implemented plugin, and, thus, must reside one “layer” above the required plugin interfaces.</w:t>
      </w:r>
    </w:p>
    <w:p w14:paraId="4509F494" w14:textId="39F526C0" w:rsidR="00C44354" w:rsidRDefault="00C44354" w:rsidP="009264A2">
      <w:pPr>
        <w:jc w:val="center"/>
        <w:rPr>
          <w:lang w:val="en-US"/>
        </w:rPr>
      </w:pPr>
      <w:r w:rsidRPr="00C44354">
        <w:rPr>
          <w:noProof/>
        </w:rPr>
        <w:drawing>
          <wp:inline distT="0" distB="0" distL="0" distR="0" wp14:anchorId="2960819E" wp14:editId="2EBDDAD6">
            <wp:extent cx="5149901" cy="45061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792" cy="4513942"/>
                    </a:xfrm>
                    <a:prstGeom prst="rect">
                      <a:avLst/>
                    </a:prstGeom>
                    <a:noFill/>
                    <a:ln>
                      <a:noFill/>
                    </a:ln>
                  </pic:spPr>
                </pic:pic>
              </a:graphicData>
            </a:graphic>
          </wp:inline>
        </w:drawing>
      </w:r>
    </w:p>
    <w:p w14:paraId="02072714" w14:textId="080B9AC8" w:rsidR="00C44354" w:rsidRDefault="00C44354" w:rsidP="00C44354">
      <w:pPr>
        <w:pStyle w:val="Caption"/>
        <w:rPr>
          <w:lang w:val="en-US"/>
        </w:rPr>
      </w:pPr>
      <w:bookmarkStart w:id="62" w:name="_Ref215744614"/>
      <w:r w:rsidRPr="00C44354">
        <w:rPr>
          <w:lang w:val="en-GB"/>
        </w:rPr>
        <w:t xml:space="preserve">Figure </w:t>
      </w:r>
      <w:r>
        <w:fldChar w:fldCharType="begin"/>
      </w:r>
      <w:r w:rsidRPr="00C44354">
        <w:rPr>
          <w:lang w:val="en-GB"/>
        </w:rPr>
        <w:instrText xml:space="preserve"> SEQ Figure \* ARABIC </w:instrText>
      </w:r>
      <w:r>
        <w:fldChar w:fldCharType="separate"/>
      </w:r>
      <w:r w:rsidR="006A0517">
        <w:rPr>
          <w:noProof/>
          <w:lang w:val="en-GB"/>
        </w:rPr>
        <w:t>9</w:t>
      </w:r>
      <w:r>
        <w:fldChar w:fldCharType="end"/>
      </w:r>
      <w:bookmarkEnd w:id="62"/>
      <w:r w:rsidRPr="00C44354">
        <w:rPr>
          <w:lang w:val="en-GB"/>
        </w:rPr>
        <w:t xml:space="preserve">: </w:t>
      </w:r>
      <w:r w:rsidRPr="00FA07E1">
        <w:rPr>
          <w:lang w:val="en-GB"/>
        </w:rPr>
        <w:t>Simpli</w:t>
      </w:r>
      <w:r>
        <w:rPr>
          <w:lang w:val="en-GB"/>
        </w:rPr>
        <w:t xml:space="preserve">fied structure of </w:t>
      </w:r>
      <w:r w:rsidRPr="00FA07E1">
        <w:rPr>
          <w:rFonts w:ascii="Consolas" w:hAnsi="Consolas"/>
          <w:i w:val="0"/>
          <w:iCs w:val="0"/>
          <w:lang w:val="en-GB"/>
        </w:rPr>
        <w:t>support</w:t>
      </w:r>
      <w:r>
        <w:rPr>
          <w:rFonts w:ascii="Consolas" w:hAnsi="Consolas"/>
          <w:i w:val="0"/>
          <w:iCs w:val="0"/>
          <w:lang w:val="en-GB"/>
        </w:rPr>
        <w:t>.aas</w:t>
      </w:r>
      <w:r>
        <w:rPr>
          <w:lang w:val="en-GB"/>
        </w:rPr>
        <w:t>: AAS abstraction, core implementing classes, plugin interfaces (lighter background) and the platform lifecycle mechanism. Plugin descriptors are not shown.</w:t>
      </w:r>
    </w:p>
    <w:p w14:paraId="0B71263E" w14:textId="77777777" w:rsidR="004D40E4" w:rsidRDefault="004D40E4" w:rsidP="004D40E4">
      <w:pPr>
        <w:pStyle w:val="Heading4"/>
        <w:numPr>
          <w:ilvl w:val="0"/>
          <w:numId w:val="0"/>
        </w:numPr>
        <w:ind w:left="864" w:hanging="864"/>
        <w:rPr>
          <w:lang w:val="en-US"/>
        </w:rPr>
      </w:pPr>
      <w:bookmarkStart w:id="63" w:name="_Ref77076328"/>
    </w:p>
    <w:p w14:paraId="6077A0CE" w14:textId="77777777" w:rsidR="004D40E4" w:rsidRDefault="004D40E4" w:rsidP="004D40E4">
      <w:pPr>
        <w:pStyle w:val="Heading3"/>
        <w:rPr>
          <w:lang w:val="en-US"/>
        </w:rPr>
      </w:pPr>
      <w:bookmarkStart w:id="64" w:name="_Toc216439642"/>
      <w:r>
        <w:rPr>
          <w:lang w:val="en-US"/>
        </w:rPr>
        <w:t>The support.aas Component</w:t>
      </w:r>
      <w:bookmarkEnd w:id="64"/>
    </w:p>
    <w:p w14:paraId="6860DEF7" w14:textId="77777777" w:rsidR="004D40E4" w:rsidRDefault="004D40E4" w:rsidP="004D40E4">
      <w:pPr>
        <w:jc w:val="both"/>
        <w:rPr>
          <w:lang w:val="en-US"/>
        </w:rPr>
      </w:pPr>
      <w:r>
        <w:rPr>
          <w:lang w:val="en-US"/>
        </w:rPr>
        <w:t xml:space="preserve">Reusing the mechanisms of </w:t>
      </w:r>
      <w:r w:rsidRPr="00E75BD3">
        <w:rPr>
          <w:rFonts w:ascii="Consolas" w:hAnsi="Consolas"/>
          <w:lang w:val="en-US"/>
        </w:rPr>
        <w:t>support</w:t>
      </w:r>
      <w:r>
        <w:rPr>
          <w:lang w:val="en-US"/>
        </w:rPr>
        <w:t xml:space="preserve"> (and transitively of </w:t>
      </w:r>
      <w:r w:rsidRPr="00E75BD3">
        <w:rPr>
          <w:rFonts w:ascii="Consolas" w:hAnsi="Consolas"/>
          <w:lang w:val="en-US"/>
        </w:rPr>
        <w:t>support.boot</w:t>
      </w:r>
      <w:r>
        <w:rPr>
          <w:lang w:val="en-US"/>
        </w:rPr>
        <w:t xml:space="preserve">), the </w:t>
      </w:r>
      <w:r w:rsidRPr="00E75BD3">
        <w:rPr>
          <w:rFonts w:ascii="Consolas" w:hAnsi="Consolas"/>
          <w:lang w:val="en-US"/>
        </w:rPr>
        <w:t>support.aas</w:t>
      </w:r>
      <w:r>
        <w:rPr>
          <w:lang w:val="en-US"/>
        </w:rPr>
        <w:t xml:space="preserve"> component introduces the interfaces for over abstracting Asset Administration Shell implementations, the identity (authentication) mechanism as well as basic mechanisms to be used as implementations for AAS submodels, e.g., system metrics, the distributed network manager and semantic id resolution.</w:t>
      </w:r>
    </w:p>
    <w:p w14:paraId="501B2C99" w14:textId="3302BF49" w:rsidR="00B82C3F" w:rsidRPr="003D662E" w:rsidRDefault="00B82C3F" w:rsidP="00B82C3F">
      <w:pPr>
        <w:pStyle w:val="Heading4"/>
        <w:rPr>
          <w:lang w:val="en-US"/>
        </w:rPr>
      </w:pPr>
      <w:r w:rsidRPr="003D662E">
        <w:rPr>
          <w:lang w:val="en-US"/>
        </w:rPr>
        <w:t>Asset Administration Shell Abstraction</w:t>
      </w:r>
      <w:bookmarkEnd w:id="63"/>
    </w:p>
    <w:p w14:paraId="69C3C884" w14:textId="38FF0C69" w:rsidR="00B82C3F" w:rsidRDefault="00B82C3F" w:rsidP="00C44354">
      <w:pPr>
        <w:jc w:val="both"/>
        <w:rPr>
          <w:lang w:val="en-US"/>
        </w:rPr>
      </w:pPr>
      <w:r w:rsidRPr="003D662E">
        <w:rPr>
          <w:lang w:val="en-US"/>
        </w:rPr>
        <w:t xml:space="preserve">A core aim of </w:t>
      </w:r>
      <w:r w:rsidR="00C44354">
        <w:rPr>
          <w:lang w:val="en-US"/>
        </w:rPr>
        <w:t xml:space="preserve">this component </w:t>
      </w:r>
      <w:r w:rsidRPr="003D662E">
        <w:rPr>
          <w:lang w:val="en-US"/>
        </w:rPr>
        <w:t xml:space="preserve">is to abstract over the used AAS implementation. This allows for flexibility (the AAS implementation can be exchanged), </w:t>
      </w:r>
      <w:r w:rsidR="00C44354">
        <w:rPr>
          <w:lang w:val="en-US"/>
        </w:rPr>
        <w:t xml:space="preserve">embraces oktoflow’s plugin mechanisms for isolating technical dependencies, </w:t>
      </w:r>
      <w:r w:rsidRPr="003D662E">
        <w:rPr>
          <w:lang w:val="en-US"/>
        </w:rPr>
        <w:t xml:space="preserve">but also to mitigate risks of impacts by the currently evolving AAS standard and its implementations. Thus, the abstraction described here aims at supporting the application of AAS for the description of interfaces (R7), the application of standards (R2) and enables openness for different AAS implementations, including potential upcoming commercial implementations (R6). </w:t>
      </w:r>
    </w:p>
    <w:p w14:paraId="6BC292F7" w14:textId="3FB0CCE7" w:rsidR="00B82C3F" w:rsidRDefault="00C44354" w:rsidP="00B82C3F">
      <w:pPr>
        <w:jc w:val="both"/>
        <w:rPr>
          <w:lang w:val="en-US"/>
        </w:rPr>
      </w:pPr>
      <w:r>
        <w:rPr>
          <w:lang w:val="en-US"/>
        </w:rPr>
        <w:t>Currently, w</w:t>
      </w:r>
      <w:r w:rsidR="00B82C3F" w:rsidRPr="003D662E">
        <w:rPr>
          <w:lang w:val="en-US"/>
        </w:rPr>
        <w:t xml:space="preserve">e employ </w:t>
      </w:r>
      <w:bookmarkStart w:id="65" w:name="_Hlk77073290"/>
      <w:r w:rsidR="00B82C3F" w:rsidRPr="003D662E">
        <w:rPr>
          <w:lang w:val="en-US"/>
        </w:rPr>
        <w:t>BaSyx</w:t>
      </w:r>
      <w:r w:rsidR="00B82C3F">
        <w:rPr>
          <w:lang w:val="en-US"/>
        </w:rPr>
        <w:t>1</w:t>
      </w:r>
      <w:r w:rsidR="00B82C3F" w:rsidRPr="003D662E">
        <w:rPr>
          <w:lang w:val="en-US"/>
        </w:rPr>
        <w:t xml:space="preserve"> as </w:t>
      </w:r>
      <w:bookmarkEnd w:id="65"/>
      <w:r w:rsidR="00B82C3F" w:rsidRPr="003D662E">
        <w:rPr>
          <w:lang w:val="en-US"/>
        </w:rPr>
        <w:t xml:space="preserve">the default AAS implementation of </w:t>
      </w:r>
      <w:r>
        <w:rPr>
          <w:lang w:val="en-US"/>
        </w:rPr>
        <w:t xml:space="preserve">oktoflow and, besides three different versions of BaSyx1 (AAS metamodel/API v2) realized as plugins, we also provide </w:t>
      </w:r>
      <w:r w:rsidR="00B82C3F">
        <w:rPr>
          <w:lang w:val="en-US"/>
        </w:rPr>
        <w:t>in the same fashi</w:t>
      </w:r>
      <w:r>
        <w:rPr>
          <w:lang w:val="en-US"/>
        </w:rPr>
        <w:t>o</w:t>
      </w:r>
      <w:r w:rsidR="00B82C3F">
        <w:rPr>
          <w:lang w:val="en-US"/>
        </w:rPr>
        <w:t xml:space="preserve">n </w:t>
      </w:r>
      <w:r>
        <w:rPr>
          <w:lang w:val="en-US"/>
        </w:rPr>
        <w:t xml:space="preserve">an integration of </w:t>
      </w:r>
      <w:r w:rsidR="00B82C3F">
        <w:rPr>
          <w:lang w:val="en-US"/>
        </w:rPr>
        <w:t>BaSyx2 (AAS metamodel/API v3)</w:t>
      </w:r>
      <w:r w:rsidR="00B82C3F" w:rsidRPr="003D662E">
        <w:rPr>
          <w:lang w:val="en-US"/>
        </w:rPr>
        <w:t>.</w:t>
      </w:r>
      <w:r w:rsidR="00B82C3F">
        <w:rPr>
          <w:lang w:val="en-US"/>
        </w:rPr>
        <w:t xml:space="preserve"> Please note that not all classes and types defined by the abstraction are depicted in</w:t>
      </w:r>
      <w:r w:rsidR="006C360F">
        <w:rPr>
          <w:lang w:val="en-US"/>
        </w:rPr>
        <w:t xml:space="preserve"> </w:t>
      </w:r>
      <w:r w:rsidR="006C360F">
        <w:rPr>
          <w:lang w:val="en-US"/>
        </w:rPr>
        <w:fldChar w:fldCharType="begin"/>
      </w:r>
      <w:r w:rsidR="006C360F">
        <w:rPr>
          <w:lang w:val="en-US"/>
        </w:rPr>
        <w:instrText xml:space="preserve"> REF _Ref215744614 \h </w:instrText>
      </w:r>
      <w:r w:rsidR="006C360F">
        <w:rPr>
          <w:lang w:val="en-US"/>
        </w:rPr>
      </w:r>
      <w:r w:rsidR="006C360F">
        <w:rPr>
          <w:lang w:val="en-US"/>
        </w:rPr>
        <w:fldChar w:fldCharType="separate"/>
      </w:r>
      <w:r w:rsidR="006A0517" w:rsidRPr="00C44354">
        <w:rPr>
          <w:lang w:val="en-GB"/>
        </w:rPr>
        <w:t xml:space="preserve">Figure </w:t>
      </w:r>
      <w:r w:rsidR="006A0517">
        <w:rPr>
          <w:noProof/>
          <w:lang w:val="en-GB"/>
        </w:rPr>
        <w:t>9</w:t>
      </w:r>
      <w:r w:rsidR="006C360F">
        <w:rPr>
          <w:lang w:val="en-US"/>
        </w:rPr>
        <w:fldChar w:fldCharType="end"/>
      </w:r>
      <w:r w:rsidR="00B82C3F">
        <w:rPr>
          <w:lang w:val="en-US"/>
        </w:rPr>
        <w:t>, e.g., there are also multi-language properties, reference elements or entity elements.</w:t>
      </w:r>
    </w:p>
    <w:p w14:paraId="5017C47A" w14:textId="3B7D8D41" w:rsidR="006C360F" w:rsidRPr="003D662E" w:rsidRDefault="006C360F" w:rsidP="006C360F">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w:t>
      </w:r>
      <w:r>
        <w:rPr>
          <w:lang w:val="en-US"/>
        </w:rPr>
        <w:t xml:space="preserve"> (</w:t>
      </w:r>
      <w:r w:rsidRPr="006C360F">
        <w:rPr>
          <w:rFonts w:ascii="Consolas" w:hAnsi="Consolas"/>
          <w:lang w:val="en-US"/>
        </w:rPr>
        <w:t>AasFactory</w:t>
      </w:r>
      <w:r>
        <w:rPr>
          <w:lang w:val="en-US"/>
        </w:rPr>
        <w:t>)</w:t>
      </w:r>
      <w:r w:rsidRPr="003D662E">
        <w:rPr>
          <w:lang w:val="en-US"/>
        </w:rPr>
        <w:t xml:space="preserve"> as well as interfaces defining the functionality to be provided by an AAS implementation</w:t>
      </w:r>
      <w:r w:rsidRPr="003D662E">
        <w:rPr>
          <w:rStyle w:val="FootnoteReference"/>
          <w:lang w:val="en-US"/>
        </w:rPr>
        <w:footnoteReference w:id="29"/>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meta-model) and the associated (nested) builder interfaces used to </w:t>
      </w:r>
      <w:r>
        <w:rPr>
          <w:lang w:val="en-US"/>
        </w:rPr>
        <w:t xml:space="preserve">create </w:t>
      </w:r>
      <w:r w:rsidRPr="003D662E">
        <w:rPr>
          <w:lang w:val="en-US"/>
        </w:rPr>
        <w:t>concrete instances of these interfaces</w:t>
      </w:r>
      <w:r>
        <w:rPr>
          <w:lang w:val="en-US"/>
        </w:rPr>
        <w:t xml:space="preserve"> in an abstract manner, i.e., so that the client code needs no knowledge about the actual underlying instance creation approach employed by the AAS implementation</w:t>
      </w:r>
      <w:r w:rsidRPr="003D662E">
        <w:rPr>
          <w:lang w:val="en-US"/>
        </w:rPr>
        <w:t>. The AAS interfaces provide access to the respective information and, to a certain degree, also allow for modifications</w:t>
      </w:r>
      <w:r>
        <w:rPr>
          <w:lang w:val="en-US"/>
        </w:rPr>
        <w:t xml:space="preserve"> of local or</w:t>
      </w:r>
      <w:r w:rsidRPr="003D662E">
        <w:rPr>
          <w:lang w:val="en-US"/>
        </w:rPr>
        <w:t xml:space="preserve"> deployed AAS element</w:t>
      </w:r>
      <w:r>
        <w:rPr>
          <w:lang w:val="en-US"/>
        </w:rPr>
        <w:t>s</w:t>
      </w:r>
      <w:r w:rsidRPr="003D662E">
        <w:rPr>
          <w:lang w:val="en-US"/>
        </w:rPr>
        <w:t xml:space="preserve">. </w:t>
      </w:r>
      <w:r>
        <w:rPr>
          <w:lang w:val="en-US"/>
        </w:rPr>
        <w:t>Moreover</w:t>
      </w:r>
      <w:r w:rsidRPr="003D662E">
        <w:rPr>
          <w:lang w:val="en-US"/>
        </w:rPr>
        <w:t xml:space="preserve">, the builder interfaces </w:t>
      </w:r>
      <w:r>
        <w:rPr>
          <w:lang w:val="en-US"/>
        </w:rPr>
        <w:t>allow</w:t>
      </w:r>
      <w:r w:rsidRPr="003D662E">
        <w:rPr>
          <w:lang w:val="en-US"/>
        </w:rPr>
        <w:t xml:space="preserve"> for a concise coding style and additional consistency checks, e.g., preventing typical usage errors of the underlying AAS implementation. </w:t>
      </w:r>
    </w:p>
    <w:p w14:paraId="0B0EC310" w14:textId="45795550" w:rsidR="006C360F" w:rsidRPr="00701C2F" w:rsidRDefault="006C360F" w:rsidP="006C360F">
      <w:pPr>
        <w:jc w:val="both"/>
        <w:rPr>
          <w:lang w:val="en-US"/>
        </w:rPr>
      </w:pPr>
      <w:r w:rsidRPr="003D662E">
        <w:rPr>
          <w:lang w:val="en-US"/>
        </w:rPr>
        <w:t xml:space="preserve">Instances of the AAS interfaces can only be created through the </w:t>
      </w:r>
      <w:r w:rsidRPr="006C360F">
        <w:rPr>
          <w:rFonts w:ascii="Consolas" w:hAnsi="Consolas"/>
          <w:lang w:val="en-US"/>
        </w:rPr>
        <w:t>AasFactory</w:t>
      </w:r>
      <w:r w:rsidRPr="003D662E">
        <w:rPr>
          <w:lang w:val="en-US"/>
        </w:rPr>
        <w:t xml:space="preserve">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 Specific extensions to the typical AAS interfaces are the deployment support (</w:t>
      </w:r>
      <w:r w:rsidRPr="003D662E">
        <w:rPr>
          <w:rFonts w:ascii="Consolas" w:hAnsi="Consolas"/>
          <w:lang w:val="en-US"/>
        </w:rPr>
        <w:t>DeploymentBuilder)</w:t>
      </w:r>
      <w:r w:rsidRPr="003D662E">
        <w:rPr>
          <w:rFonts w:cstheme="minorHAnsi"/>
          <w:lang w:val="en-US"/>
        </w:rPr>
        <w:t xml:space="preserve">, </w:t>
      </w:r>
      <w:r w:rsidRPr="003D662E">
        <w:rPr>
          <w:lang w:val="en-US"/>
        </w:rPr>
        <w:t>the remote protocol support (</w:t>
      </w:r>
      <w:r w:rsidRPr="003D662E">
        <w:rPr>
          <w:rFonts w:ascii="Consolas" w:hAnsi="Consolas"/>
          <w:lang w:val="en-US"/>
        </w:rPr>
        <w:t>InvocablesCreator</w:t>
      </w:r>
      <w:r w:rsidRPr="003D662E">
        <w:rPr>
          <w:lang w:val="en-US"/>
        </w:rPr>
        <w:t xml:space="preserve"> and </w:t>
      </w:r>
      <w:r w:rsidRPr="003D662E">
        <w:rPr>
          <w:rFonts w:ascii="Consolas" w:hAnsi="Consolas"/>
          <w:lang w:val="en-US"/>
        </w:rPr>
        <w:t>ProtocolServ</w:t>
      </w:r>
      <w:r w:rsidR="00701C2F">
        <w:rPr>
          <w:rFonts w:ascii="Consolas" w:hAnsi="Consolas"/>
          <w:lang w:val="en-US"/>
        </w:rPr>
        <w:t>er</w:t>
      </w:r>
      <w:r w:rsidRPr="003D662E">
        <w:rPr>
          <w:rFonts w:ascii="Consolas" w:hAnsi="Consolas"/>
          <w:lang w:val="en-US"/>
        </w:rPr>
        <w:t>Builder</w:t>
      </w:r>
      <w:r w:rsidRPr="003D662E">
        <w:rPr>
          <w:lang w:val="en-US"/>
        </w:rPr>
        <w:t xml:space="preserve">) as well as the </w:t>
      </w:r>
      <w:r w:rsidRPr="003D662E">
        <w:rPr>
          <w:rFonts w:ascii="Consolas" w:hAnsi="Consolas"/>
          <w:lang w:val="en-US"/>
        </w:rPr>
        <w:t>AasVisitor</w:t>
      </w:r>
      <w:r w:rsidRPr="003D662E">
        <w:rPr>
          <w:lang w:val="en-US"/>
        </w:rPr>
        <w:t xml:space="preserve">. The </w:t>
      </w:r>
      <w:r w:rsidRPr="003D662E">
        <w:rPr>
          <w:rFonts w:ascii="Consolas" w:hAnsi="Consolas"/>
          <w:lang w:val="en-US"/>
        </w:rPr>
        <w:t>DeploymentBuilder</w:t>
      </w:r>
      <w:r w:rsidRPr="003D662E">
        <w:rPr>
          <w:lang w:val="en-US"/>
        </w:rPr>
        <w:t xml:space="preserve"> aims at realizing and encapsulating typical deployment recipes, such as local or remote AAS deployment. The protocol support encapsulates a specific remote communication protocol to implement the dynamic/active behavior of an AAS</w:t>
      </w:r>
      <w:r>
        <w:rPr>
          <w:lang w:val="en-US"/>
        </w:rPr>
        <w:t xml:space="preserve"> (as realized by the underlying AAS implementation)</w:t>
      </w:r>
      <w:r w:rsidRPr="003D662E">
        <w:rPr>
          <w:lang w:val="en-US"/>
        </w:rPr>
        <w:t xml:space="preserve">. This </w:t>
      </w:r>
      <w:r w:rsidR="00353801">
        <w:rPr>
          <w:lang w:val="en-US"/>
        </w:rPr>
        <w:t xml:space="preserve">(related) </w:t>
      </w:r>
      <w:r w:rsidR="00353801" w:rsidRPr="00353801">
        <w:rPr>
          <w:rFonts w:ascii="Consolas" w:hAnsi="Consolas"/>
          <w:lang w:val="en-US"/>
        </w:rPr>
        <w:t>InvocablesBuilder</w:t>
      </w:r>
      <w:r w:rsidR="00353801">
        <w:rPr>
          <w:lang w:val="en-US"/>
        </w:rPr>
        <w:t xml:space="preserve"> </w:t>
      </w:r>
      <w:r w:rsidRPr="003D662E">
        <w:rPr>
          <w:lang w:val="en-US"/>
        </w:rPr>
        <w:t>creates function objects delegating the respective operation to the protocol</w:t>
      </w:r>
      <w:r w:rsidR="00353801">
        <w:rPr>
          <w:lang w:val="en-US"/>
        </w:rPr>
        <w:t>/implementation</w:t>
      </w:r>
      <w:r w:rsidR="00701C2F">
        <w:rPr>
          <w:lang w:val="en-US"/>
        </w:rPr>
        <w:t xml:space="preserve">, while the corresponding </w:t>
      </w:r>
      <w:r w:rsidR="00701C2F" w:rsidRPr="00701C2F">
        <w:rPr>
          <w:rFonts w:ascii="Consolas" w:hAnsi="Consolas"/>
          <w:lang w:val="en-US"/>
        </w:rPr>
        <w:t>ProtocolServerBuilder</w:t>
      </w:r>
      <w:r w:rsidR="00701C2F">
        <w:rPr>
          <w:lang w:val="en-US"/>
        </w:rPr>
        <w:t xml:space="preserve"> registers these function objects with a matching server implementation. </w:t>
      </w:r>
      <w:r w:rsidRPr="003D662E">
        <w:rPr>
          <w:lang w:val="en-US"/>
        </w:rPr>
        <w:t xml:space="preserve">Ultimately, the </w:t>
      </w:r>
      <w:r w:rsidRPr="003D662E">
        <w:rPr>
          <w:rFonts w:ascii="Consolas" w:hAnsi="Consolas"/>
          <w:lang w:val="en-US"/>
        </w:rPr>
        <w:t>AasFactory</w:t>
      </w:r>
      <w:r w:rsidRPr="003D662E">
        <w:rPr>
          <w:lang w:val="en-US"/>
        </w:rPr>
        <w:t xml:space="preserve"> is responsible for creating a matching pair of instances for a given protocol.</w:t>
      </w:r>
    </w:p>
    <w:p w14:paraId="73646C8A" w14:textId="71653C72" w:rsidR="00B82C3F" w:rsidRDefault="00B82C3F" w:rsidP="00B82C3F">
      <w:pPr>
        <w:jc w:val="both"/>
        <w:rPr>
          <w:lang w:val="en-US"/>
        </w:rPr>
      </w:pPr>
      <w:r w:rsidRPr="003D662E">
        <w:rPr>
          <w:lang w:val="en-US"/>
        </w:rPr>
        <w:lastRenderedPageBreak/>
        <w:t xml:space="preserve">In addition, the </w:t>
      </w:r>
      <w:r w:rsidR="005C34BA">
        <w:rPr>
          <w:lang w:val="en-US"/>
        </w:rPr>
        <w:t xml:space="preserve">AAS </w:t>
      </w:r>
      <w:r w:rsidRPr="003D662E">
        <w:rPr>
          <w:lang w:val="en-US"/>
        </w:rPr>
        <w:t xml:space="preserve">abstraction encompasses an </w:t>
      </w:r>
      <w:r w:rsidRPr="003D662E">
        <w:rPr>
          <w:rFonts w:ascii="Consolas" w:hAnsi="Consolas"/>
          <w:lang w:val="en-US"/>
        </w:rPr>
        <w:t>AASVisitor</w:t>
      </w:r>
      <w:r w:rsidRPr="003D662E">
        <w:rPr>
          <w:lang w:val="en-US"/>
        </w:rPr>
        <w:t xml:space="preserve">. As usual, a Visitor allows traversing a data structure in an extensible, polymorphic manner (based on inversion of control) without knowledge about the structure, need for explicit alternatives over types or type casting. Moreover, </w:t>
      </w:r>
      <w:r w:rsidR="00EA63E2">
        <w:rPr>
          <w:lang w:val="en-US"/>
        </w:rPr>
        <w:t xml:space="preserve">a </w:t>
      </w:r>
      <w:r w:rsidRPr="003D662E">
        <w:rPr>
          <w:lang w:val="en-US"/>
        </w:rPr>
        <w:t xml:space="preserve">visitor instance can be applied to any element in the data structure and, thus, </w:t>
      </w:r>
      <w:r w:rsidR="00BE5FFA">
        <w:rPr>
          <w:lang w:val="en-US"/>
        </w:rPr>
        <w:t xml:space="preserve">also </w:t>
      </w:r>
      <w:r w:rsidRPr="003D662E">
        <w:rPr>
          <w:lang w:val="en-US"/>
        </w:rPr>
        <w:t xml:space="preserve">perform a partial traversal. Further, there is usually not a single Visitor implementation rather than many, each one for a specific purpose. Besides the interface, we provide the </w:t>
      </w:r>
      <w:r w:rsidRPr="003D662E">
        <w:rPr>
          <w:rFonts w:ascii="Consolas" w:hAnsi="Consolas"/>
          <w:lang w:val="en-US"/>
        </w:rPr>
        <w:t>PrintVisitor</w:t>
      </w:r>
      <w:r w:rsidRPr="003D662E">
        <w:rPr>
          <w:lang w:val="en-US"/>
        </w:rPr>
        <w:t xml:space="preserve"> which emits the structure of the AAS in textual form in particular for testing/debugging. Further, we provide, as usual, an empty basic implementation, the </w:t>
      </w:r>
      <w:r w:rsidRPr="003D662E">
        <w:rPr>
          <w:rFonts w:ascii="Consolas" w:hAnsi="Consolas"/>
          <w:lang w:val="en-US"/>
        </w:rPr>
        <w:t>BaseAasVisitor</w:t>
      </w:r>
      <w:r w:rsidR="00D34E7C" w:rsidRPr="003D662E">
        <w:rPr>
          <w:lang w:val="en-US"/>
        </w:rPr>
        <w:t xml:space="preserve"> </w:t>
      </w:r>
      <w:r w:rsidRPr="003D662E">
        <w:rPr>
          <w:lang w:val="en-US"/>
        </w:rPr>
        <w:t>to be used by visitor implementations.</w:t>
      </w:r>
      <w:r>
        <w:rPr>
          <w:lang w:val="en-US"/>
        </w:rPr>
        <w:t xml:space="preserve"> </w:t>
      </w:r>
    </w:p>
    <w:p w14:paraId="6EA4DF8B" w14:textId="40AF2EA3" w:rsidR="00B82C3F" w:rsidRDefault="00B82C3F" w:rsidP="00B82C3F">
      <w:pPr>
        <w:jc w:val="both"/>
        <w:rPr>
          <w:lang w:val="en-US"/>
        </w:rPr>
      </w:pPr>
      <w:r w:rsidRPr="00967290">
        <w:rPr>
          <w:lang w:val="en-US"/>
        </w:rPr>
        <w:t xml:space="preserve">In situations, where </w:t>
      </w:r>
      <w:r w:rsidR="00C5759D">
        <w:rPr>
          <w:lang w:val="en-US"/>
        </w:rPr>
        <w:t xml:space="preserve">many AAS elements shall be created, deployed or manipulated </w:t>
      </w:r>
      <w:r w:rsidRPr="00967290">
        <w:rPr>
          <w:lang w:val="en-US"/>
        </w:rPr>
        <w:t xml:space="preserve">in a short time, the AAS abstraction,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(receiving a parent-level builder instance) and </w:t>
      </w:r>
      <w:r w:rsidRPr="00967290">
        <w:rPr>
          <w:rFonts w:ascii="Consolas" w:hAnsi="Consolas"/>
          <w:lang w:val="en-US"/>
        </w:rPr>
        <w:t>iterate</w:t>
      </w:r>
      <w:r w:rsidRPr="00967290">
        <w:rPr>
          <w:rFonts w:cstheme="minorHAnsi"/>
          <w:lang w:val="en-US"/>
        </w:rPr>
        <w:t xml:space="preserve"> </w:t>
      </w:r>
      <w:r w:rsidRPr="00967290">
        <w:rPr>
          <w:lang w:val="en-US"/>
        </w:rPr>
        <w:t>(receiving a temporary, non-cached AAS abstraction instance of type-filtered submodel elements).</w:t>
      </w:r>
    </w:p>
    <w:p w14:paraId="4620C99D" w14:textId="1F61ED19" w:rsidR="00B82C3F" w:rsidRDefault="00B82C3F" w:rsidP="00B82C3F">
      <w:pPr>
        <w:jc w:val="both"/>
        <w:rPr>
          <w:lang w:val="en-US"/>
        </w:rPr>
      </w:pPr>
      <w:r w:rsidRPr="003D662E">
        <w:rPr>
          <w:lang w:val="en-US"/>
        </w:rPr>
        <w:t xml:space="preserve">Along with the further evolution of the AAS concept, more and more standardized AAS structures will be defined. One such structure is the Technical Data Submodel </w:t>
      </w:r>
      <w:r w:rsidR="00AE01B6">
        <w:rPr>
          <w:lang w:val="en-US"/>
        </w:rPr>
        <w:t>[</w:t>
      </w:r>
      <w:r w:rsidR="00AE01B6" w:rsidRPr="00AE01B6">
        <w:rPr>
          <w:lang w:val="en-GB"/>
        </w:rPr>
        <w:t>BBB+20</w:t>
      </w:r>
      <w:r w:rsidR="00AE01B6">
        <w:rPr>
          <w:lang w:val="en-GB"/>
        </w:rPr>
        <w:t>]</w:t>
      </w:r>
      <w:r w:rsidRPr="003D662E">
        <w:rPr>
          <w:lang w:val="en-US"/>
        </w:rPr>
        <w:t xml:space="preserve"> including manufacturer information, nameplate etc. </w:t>
      </w:r>
      <w:r w:rsidR="00C632B8">
        <w:rPr>
          <w:lang w:val="en-US"/>
        </w:rPr>
        <w:t>T</w:t>
      </w:r>
      <w:r w:rsidRPr="003D662E">
        <w:rPr>
          <w:lang w:val="en-US"/>
        </w:rPr>
        <w:t xml:space="preserve">he AAS abstraction layer takes up </w:t>
      </w:r>
      <w:r w:rsidR="00C632B8">
        <w:rPr>
          <w:lang w:val="en-US"/>
        </w:rPr>
        <w:t xml:space="preserve">relevant </w:t>
      </w:r>
      <w:r w:rsidRPr="003D662E">
        <w:rPr>
          <w:lang w:val="en-US"/>
        </w:rPr>
        <w:t>submodel specification</w:t>
      </w:r>
      <w:r w:rsidR="00C632B8">
        <w:rPr>
          <w:lang w:val="en-US"/>
        </w:rPr>
        <w:t>s</w:t>
      </w:r>
      <w:r w:rsidRPr="003D662E">
        <w:rPr>
          <w:lang w:val="en-US"/>
        </w:rPr>
        <w:t xml:space="preserve"> </w:t>
      </w:r>
      <w:r w:rsidR="00C632B8">
        <w:rPr>
          <w:lang w:val="en-US"/>
        </w:rPr>
        <w:t xml:space="preserve">(in </w:t>
      </w:r>
      <w:r w:rsidR="00C632B8" w:rsidRPr="00C632B8">
        <w:rPr>
          <w:rFonts w:ascii="Consolas" w:hAnsi="Consolas"/>
          <w:lang w:val="en-US"/>
        </w:rPr>
        <w:t>types</w:t>
      </w:r>
      <w:r w:rsidR="00C632B8">
        <w:rPr>
          <w:lang w:val="en-US"/>
        </w:rPr>
        <w:t xml:space="preserve">) </w:t>
      </w:r>
      <w:r w:rsidRPr="003D662E">
        <w:rPr>
          <w:lang w:val="en-US"/>
        </w:rPr>
        <w:t xml:space="preserve">and allows to create and read such structures in terms of </w:t>
      </w:r>
      <w:r w:rsidR="00C632B8">
        <w:rPr>
          <w:lang w:val="en-US"/>
        </w:rPr>
        <w:t>an API based on the AAS abstraction</w:t>
      </w:r>
      <w:r w:rsidRPr="003D662E">
        <w:rPr>
          <w:lang w:val="en-US"/>
        </w:rPr>
        <w:t xml:space="preserve">. </w:t>
      </w:r>
      <w:r>
        <w:rPr>
          <w:lang w:val="en-US"/>
        </w:rPr>
        <w:t xml:space="preserve">Since version 0.7.0, we provide here </w:t>
      </w:r>
      <w:r w:rsidR="00C632B8">
        <w:rPr>
          <w:lang w:val="en-US"/>
        </w:rPr>
        <w:t xml:space="preserve">generated </w:t>
      </w:r>
      <w:r>
        <w:rPr>
          <w:lang w:val="en-US"/>
        </w:rPr>
        <w:t>generic</w:t>
      </w:r>
      <w:r w:rsidR="00C632B8">
        <w:rPr>
          <w:lang w:val="en-US"/>
        </w:rPr>
        <w:t>, uniform</w:t>
      </w:r>
      <w:r>
        <w:rPr>
          <w:lang w:val="en-US"/>
        </w:rPr>
        <w:t xml:space="preserve"> realizations based on the abstraction for all realized AAS implementations of the </w:t>
      </w:r>
    </w:p>
    <w:p w14:paraId="72E35816" w14:textId="496D4911" w:rsidR="00B82C3F" w:rsidRDefault="00B82C3F" w:rsidP="00B82C3F">
      <w:pPr>
        <w:pStyle w:val="ListParagraph"/>
        <w:numPr>
          <w:ilvl w:val="0"/>
          <w:numId w:val="54"/>
        </w:numPr>
        <w:jc w:val="both"/>
        <w:rPr>
          <w:lang w:val="en-US"/>
        </w:rPr>
      </w:pPr>
      <w:r>
        <w:rPr>
          <w:lang w:val="en-US"/>
        </w:rPr>
        <w:t>Generic Frame for Technical Data for Industrial Equipment in Manufacturing [</w:t>
      </w:r>
      <w:r w:rsidR="00872649" w:rsidRPr="002642F2">
        <w:rPr>
          <w:lang w:val="en-US"/>
        </w:rPr>
        <w:t>IDTA 02003-1-2</w:t>
      </w:r>
      <w:r>
        <w:rPr>
          <w:lang w:val="en-US"/>
        </w:rPr>
        <w:t xml:space="preserve">] </w:t>
      </w:r>
    </w:p>
    <w:p w14:paraId="16B72BD8" w14:textId="3D9648A2" w:rsidR="00B82C3F" w:rsidRPr="005E022A" w:rsidRDefault="00B82C3F" w:rsidP="00B82C3F">
      <w:pPr>
        <w:pStyle w:val="ListParagraph"/>
        <w:numPr>
          <w:ilvl w:val="0"/>
          <w:numId w:val="54"/>
        </w:numPr>
        <w:jc w:val="both"/>
        <w:rPr>
          <w:lang w:val="en-US"/>
        </w:rPr>
      </w:pPr>
      <w:r w:rsidRPr="005E022A">
        <w:rPr>
          <w:lang w:val="en-US"/>
        </w:rPr>
        <w:t>Handover Documentation</w:t>
      </w:r>
      <w:r>
        <w:rPr>
          <w:lang w:val="en-US"/>
        </w:rPr>
        <w:t xml:space="preserve"> [</w:t>
      </w:r>
      <w:r w:rsidR="00872649" w:rsidRPr="005E022A">
        <w:rPr>
          <w:lang w:val="en-US"/>
        </w:rPr>
        <w:t>IDTA 02004-1-2</w:t>
      </w:r>
      <w:r>
        <w:rPr>
          <w:lang w:val="en-US"/>
        </w:rPr>
        <w:t>]</w:t>
      </w:r>
    </w:p>
    <w:p w14:paraId="0C19CE05" w14:textId="5CA85A17" w:rsidR="00B82C3F" w:rsidRPr="005E022A" w:rsidRDefault="00B82C3F" w:rsidP="00B82C3F">
      <w:pPr>
        <w:pStyle w:val="ListParagraph"/>
        <w:numPr>
          <w:ilvl w:val="0"/>
          <w:numId w:val="54"/>
        </w:numPr>
        <w:jc w:val="both"/>
        <w:rPr>
          <w:lang w:val="en-US"/>
        </w:rPr>
      </w:pPr>
      <w:r w:rsidRPr="005E022A">
        <w:rPr>
          <w:lang w:val="en-US"/>
        </w:rPr>
        <w:t>Hierarchical Structures enabling Bills of Material</w:t>
      </w:r>
      <w:r>
        <w:rPr>
          <w:lang w:val="en-US"/>
        </w:rPr>
        <w:t xml:space="preserve"> [</w:t>
      </w:r>
      <w:r w:rsidR="00872649" w:rsidRPr="002642F2">
        <w:rPr>
          <w:lang w:val="en-US"/>
        </w:rPr>
        <w:t>IDTA 02011-1-0</w:t>
      </w:r>
      <w:r>
        <w:rPr>
          <w:lang w:val="en-US"/>
        </w:rPr>
        <w:t>]</w:t>
      </w:r>
    </w:p>
    <w:p w14:paraId="55015368" w14:textId="5DE2B0E0" w:rsidR="00B82C3F" w:rsidRDefault="00B82C3F" w:rsidP="00B82C3F">
      <w:pPr>
        <w:pStyle w:val="ListParagraph"/>
        <w:numPr>
          <w:ilvl w:val="0"/>
          <w:numId w:val="54"/>
        </w:numPr>
        <w:jc w:val="both"/>
        <w:rPr>
          <w:lang w:val="en-US"/>
        </w:rPr>
      </w:pPr>
      <w:r w:rsidRPr="005E022A">
        <w:rPr>
          <w:lang w:val="en-US"/>
        </w:rPr>
        <w:t>Draft Submodel PCF</w:t>
      </w:r>
      <w:r>
        <w:rPr>
          <w:lang w:val="en-US"/>
        </w:rPr>
        <w:t xml:space="preserve"> [</w:t>
      </w:r>
      <w:r w:rsidR="00872649" w:rsidRPr="005E022A">
        <w:rPr>
          <w:lang w:val="en-US"/>
        </w:rPr>
        <w:t>IDTA 2023-01-24</w:t>
      </w:r>
      <w:r>
        <w:rPr>
          <w:lang w:val="en-US"/>
        </w:rPr>
        <w:t>]</w:t>
      </w:r>
    </w:p>
    <w:p w14:paraId="2EE9A276" w14:textId="7B33F820" w:rsidR="00B82C3F" w:rsidRDefault="00B82C3F" w:rsidP="00B82C3F">
      <w:pPr>
        <w:pStyle w:val="ListParagraph"/>
        <w:numPr>
          <w:ilvl w:val="0"/>
          <w:numId w:val="54"/>
        </w:numPr>
        <w:jc w:val="both"/>
        <w:rPr>
          <w:lang w:val="en-GB"/>
        </w:rPr>
      </w:pPr>
      <w:r w:rsidRPr="003A6460">
        <w:rPr>
          <w:lang w:val="en-US"/>
        </w:rPr>
        <w:t>Time Series Data</w:t>
      </w:r>
      <w:r>
        <w:rPr>
          <w:lang w:val="en-US"/>
        </w:rPr>
        <w:t xml:space="preserve"> [</w:t>
      </w:r>
      <w:r w:rsidR="00872649" w:rsidRPr="003A6460">
        <w:rPr>
          <w:lang w:val="en-US"/>
        </w:rPr>
        <w:t>IDTA 02008-1-1</w:t>
      </w:r>
      <w:r>
        <w:rPr>
          <w:lang w:val="en-US"/>
        </w:rPr>
        <w:t>]</w:t>
      </w:r>
    </w:p>
    <w:p w14:paraId="540A4F00" w14:textId="27852DBC" w:rsidR="00B82C3F" w:rsidRDefault="00B82C3F" w:rsidP="00B82C3F">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2A858D71" w14:textId="22CABA0E" w:rsidR="00B82C3F" w:rsidRPr="000133D3" w:rsidRDefault="00B82C3F" w:rsidP="00B82C3F">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3637ADF1" w14:textId="60437642" w:rsidR="00BC5662" w:rsidRDefault="00FD4F27" w:rsidP="00B82C3F">
      <w:pPr>
        <w:jc w:val="both"/>
        <w:rPr>
          <w:lang w:val="en-US"/>
        </w:rPr>
      </w:pPr>
      <w:r w:rsidRPr="00FD4F27">
        <w:rPr>
          <w:lang w:val="en-US"/>
        </w:rPr>
        <w:t xml:space="preserve">A concrete implementation of the AAS abstraction provides an </w:t>
      </w:r>
      <w:r w:rsidRPr="00FD4F27">
        <w:rPr>
          <w:rFonts w:ascii="Consolas" w:hAnsi="Consolas"/>
          <w:lang w:val="en-US"/>
        </w:rPr>
        <w:t>AASFactory</w:t>
      </w:r>
      <w:r>
        <w:rPr>
          <w:lang w:val="en-US"/>
        </w:rPr>
        <w:t xml:space="preserve"> along with required (plugin) descriptors</w:t>
      </w:r>
      <w:r w:rsidRPr="00FD4F27">
        <w:rPr>
          <w:lang w:val="en-US"/>
        </w:rPr>
        <w:t xml:space="preserve"> </w:t>
      </w:r>
      <w:r>
        <w:rPr>
          <w:lang w:val="en-US"/>
        </w:rPr>
        <w:t xml:space="preserve">and impementations of the elements. </w:t>
      </w:r>
      <w:r w:rsidRPr="00FD4F27">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Pr="00FD4F27">
        <w:rPr>
          <w:rFonts w:ascii="Consolas" w:hAnsi="Consolas"/>
          <w:lang w:val="en-US"/>
        </w:rPr>
        <w:t>AASFactory</w:t>
      </w:r>
      <w:r w:rsidRPr="00FD4F27">
        <w:rPr>
          <w:lang w:val="en-US"/>
        </w:rPr>
        <w:t xml:space="preserve">. Concrete AAS factories are supposed to </w:t>
      </w:r>
      <w:r>
        <w:rPr>
          <w:lang w:val="en-US"/>
        </w:rPr>
        <w:t xml:space="preserve">be realized as dependency isolating plugin </w:t>
      </w:r>
      <w:r w:rsidRPr="00FD4F27">
        <w:rPr>
          <w:lang w:val="en-US"/>
        </w:rPr>
        <w:t>announc</w:t>
      </w:r>
      <w:r>
        <w:rPr>
          <w:lang w:val="en-US"/>
        </w:rPr>
        <w:t xml:space="preserve">ing </w:t>
      </w:r>
      <w:r w:rsidRPr="00FD4F27">
        <w:rPr>
          <w:lang w:val="en-US"/>
        </w:rPr>
        <w:t xml:space="preserve">themselves via the </w:t>
      </w:r>
      <w:r w:rsidRPr="00FD4F27">
        <w:rPr>
          <w:rFonts w:ascii="Consolas" w:hAnsi="Consolas"/>
          <w:lang w:val="en-US"/>
        </w:rPr>
        <w:t>AasFactoryDescriptor</w:t>
      </w:r>
      <w:r w:rsidRPr="00FD4F27">
        <w:rPr>
          <w:lang w:val="en-US"/>
        </w:rPr>
        <w:t>.</w:t>
      </w:r>
      <w:r>
        <w:rPr>
          <w:lang w:val="en-US"/>
        </w:rPr>
        <w:t xml:space="preserve"> Multiple AAS implementations may be part of a specific platform installation, one playing the role as default plugin (used for platform operations), while the others can be requested in specific situations, e.g., an AAS connector may state the specific plugin id of the underlying implementation to use.</w:t>
      </w:r>
    </w:p>
    <w:p w14:paraId="2F1B4750" w14:textId="446F0856" w:rsidR="00FD4F27" w:rsidRPr="003D662E" w:rsidRDefault="00B82C3F" w:rsidP="00FD4F27">
      <w:pPr>
        <w:jc w:val="both"/>
        <w:rPr>
          <w:lang w:val="en-US"/>
        </w:rPr>
      </w:pPr>
      <w:r w:rsidRPr="003D662E">
        <w:rPr>
          <w:lang w:val="en-US"/>
        </w:rPr>
        <w:t xml:space="preserve">The </w:t>
      </w:r>
      <w:r w:rsidR="00FD4F27">
        <w:rPr>
          <w:lang w:val="en-US"/>
        </w:rPr>
        <w:t xml:space="preserve">current </w:t>
      </w:r>
      <w:r w:rsidRPr="003D662E">
        <w:rPr>
          <w:lang w:val="en-US"/>
        </w:rPr>
        <w:t xml:space="preserve">default implementation of the AAS abstraction is based on Eclipse BaSyx. The </w:t>
      </w:r>
      <w:r w:rsidRPr="003D662E">
        <w:rPr>
          <w:rFonts w:ascii="Consolas" w:hAnsi="Consolas"/>
          <w:lang w:val="en-US"/>
        </w:rPr>
        <w:t xml:space="preserve">aas.basyx </w:t>
      </w:r>
      <w:r w:rsidR="00FD4F27">
        <w:rPr>
          <w:lang w:val="en-US"/>
        </w:rPr>
        <w:t>plugin</w:t>
      </w:r>
      <w:r w:rsidRPr="003D662E">
        <w:rPr>
          <w:lang w:val="en-US"/>
        </w:rPr>
        <w:t xml:space="preserve"> </w:t>
      </w:r>
      <w:r w:rsidR="00FD4F27">
        <w:rPr>
          <w:lang w:val="en-US"/>
        </w:rPr>
        <w:t xml:space="preserve">and similary the </w:t>
      </w:r>
      <w:r w:rsidR="00FD4F27" w:rsidRPr="003D662E">
        <w:rPr>
          <w:rFonts w:ascii="Consolas" w:hAnsi="Consolas"/>
          <w:lang w:val="en-US"/>
        </w:rPr>
        <w:t>aas.basyx</w:t>
      </w:r>
      <w:r w:rsidR="00FD4F27">
        <w:rPr>
          <w:rFonts w:ascii="Consolas" w:hAnsi="Consolas"/>
          <w:lang w:val="en-US"/>
        </w:rPr>
        <w:t>2</w:t>
      </w:r>
      <w:r w:rsidR="00FD4F27" w:rsidRPr="00FD4F27">
        <w:rPr>
          <w:rFonts w:cstheme="minorHAnsi"/>
          <w:lang w:val="en-US"/>
        </w:rPr>
        <w:t xml:space="preserve"> plugin </w:t>
      </w:r>
      <w:r w:rsidRPr="003D662E">
        <w:rPr>
          <w:lang w:val="en-US"/>
        </w:rPr>
        <w:t>implement the interfaces, typically in terms of adapter/wrapper</w:t>
      </w:r>
      <w:r w:rsidRPr="003D662E">
        <w:rPr>
          <w:rStyle w:val="FootnoteReference"/>
          <w:lang w:val="en-US"/>
        </w:rPr>
        <w:footnoteReference w:id="30"/>
      </w:r>
      <w:r w:rsidRPr="003D662E">
        <w:rPr>
          <w:lang w:val="en-US"/>
        </w:rPr>
        <w:t xml:space="preserve"> classes, i.e., classes that delegate the actual operations to the underlying BaSyx implementation. </w:t>
      </w:r>
      <w:r w:rsidR="00AA2DC7">
        <w:rPr>
          <w:lang w:val="en-US"/>
        </w:rPr>
        <w:t xml:space="preserve">Each of the plugins ships with its own communication protocols, e.g., BaSyx1 with the </w:t>
      </w:r>
      <w:r w:rsidRPr="003D662E">
        <w:rPr>
          <w:lang w:val="en-US"/>
        </w:rPr>
        <w:t xml:space="preserve">Virtual Automation Bus (in variants TCP, HTTP and HTTPS) </w:t>
      </w:r>
      <w:r w:rsidR="00AA2DC7">
        <w:rPr>
          <w:lang w:val="en-US"/>
        </w:rPr>
        <w:t xml:space="preserve">while BaSyx2 relies on operation delegation through REST. </w:t>
      </w:r>
      <w:r w:rsidR="00FD4F27" w:rsidRPr="003D662E">
        <w:rPr>
          <w:lang w:val="en-US"/>
        </w:rPr>
        <w:t xml:space="preserve">As BaSyx ships with a large number of dependencies and not all of these dependencies may be needed on an edge device, e.g., when deploying an AAS remotely to a central server (cf. Section </w:t>
      </w:r>
      <w:r w:rsidR="00FD4F27" w:rsidRPr="003D662E">
        <w:rPr>
          <w:lang w:val="en-US"/>
        </w:rPr>
        <w:lastRenderedPageBreak/>
        <w:fldChar w:fldCharType="begin"/>
      </w:r>
      <w:r w:rsidR="00FD4F27" w:rsidRPr="003D662E">
        <w:rPr>
          <w:lang w:val="en-US"/>
        </w:rPr>
        <w:instrText xml:space="preserve"> REF _Ref77062309 \r \h </w:instrText>
      </w:r>
      <w:r w:rsidR="00FD4F27">
        <w:rPr>
          <w:lang w:val="en-US"/>
        </w:rPr>
        <w:instrText xml:space="preserve"> \* MERGEFORMAT </w:instrText>
      </w:r>
      <w:r w:rsidR="00FD4F27" w:rsidRPr="003D662E">
        <w:rPr>
          <w:lang w:val="en-US"/>
        </w:rPr>
      </w:r>
      <w:r w:rsidR="00FD4F27" w:rsidRPr="003D662E">
        <w:rPr>
          <w:lang w:val="en-US"/>
        </w:rPr>
        <w:fldChar w:fldCharType="separate"/>
      </w:r>
      <w:r w:rsidR="006A0517">
        <w:rPr>
          <w:lang w:val="en-US"/>
        </w:rPr>
        <w:t>3.1.2</w:t>
      </w:r>
      <w:r w:rsidR="00FD4F27" w:rsidRPr="003D662E">
        <w:rPr>
          <w:lang w:val="en-US"/>
        </w:rPr>
        <w:fldChar w:fldCharType="end"/>
      </w:r>
      <w:r w:rsidR="00FD4F27" w:rsidRPr="003D662E">
        <w:rPr>
          <w:lang w:val="en-US"/>
        </w:rPr>
        <w:t xml:space="preserve">) persistent storage to a database is not needed, we aim for a dependency-reduced </w:t>
      </w:r>
      <w:r w:rsidR="00FD4F27" w:rsidRPr="003D662E">
        <w:rPr>
          <w:rFonts w:ascii="Consolas" w:hAnsi="Consolas"/>
          <w:lang w:val="en-US"/>
        </w:rPr>
        <w:t>aas.basyx</w:t>
      </w:r>
      <w:r w:rsidR="00FD4F27" w:rsidRPr="003D662E">
        <w:rPr>
          <w:lang w:val="en-US"/>
        </w:rPr>
        <w:t xml:space="preserve"> component and an </w:t>
      </w:r>
      <w:r w:rsidR="00FD4F27" w:rsidRPr="003D662E">
        <w:rPr>
          <w:rFonts w:ascii="Consolas" w:hAnsi="Consolas"/>
          <w:lang w:val="en-US"/>
        </w:rPr>
        <w:t>aas.basyx.server</w:t>
      </w:r>
      <w:r w:rsidR="00FD4F27" w:rsidRPr="003D662E">
        <w:rPr>
          <w:lang w:val="en-US"/>
        </w:rPr>
        <w:t xml:space="preserve"> component including all dependencies.</w:t>
      </w:r>
    </w:p>
    <w:p w14:paraId="05CA96BB" w14:textId="77777777" w:rsidR="00B82C3F" w:rsidRPr="003D662E" w:rsidRDefault="00B82C3F" w:rsidP="00B82C3F">
      <w:pPr>
        <w:pStyle w:val="Heading4"/>
        <w:rPr>
          <w:lang w:val="en-US"/>
        </w:rPr>
      </w:pPr>
      <w:bookmarkStart w:id="66" w:name="_Ref77076330"/>
      <w:r w:rsidRPr="003D662E">
        <w:rPr>
          <w:lang w:val="en-US"/>
        </w:rPr>
        <w:t xml:space="preserve">Network Management </w:t>
      </w:r>
      <w:bookmarkEnd w:id="66"/>
    </w:p>
    <w:p w14:paraId="480545A5" w14:textId="77777777" w:rsidR="00B82C3F" w:rsidRPr="003D662E" w:rsidRDefault="00B82C3F" w:rsidP="00B82C3F">
      <w:pPr>
        <w:jc w:val="both"/>
        <w:rPr>
          <w:lang w:val="en-US"/>
        </w:rPr>
      </w:pPr>
      <w:r w:rsidRPr="003D662E">
        <w:rPr>
          <w:lang w:val="en-US"/>
        </w:rPr>
        <w:t xml:space="preserve">In addition to the AAS abstraction, the </w:t>
      </w:r>
      <w:r w:rsidRPr="003D662E">
        <w:rPr>
          <w:rFonts w:ascii="Consolas" w:hAnsi="Consolas"/>
          <w:lang w:val="en-US"/>
        </w:rPr>
        <w:t>support</w:t>
      </w:r>
      <w:r w:rsidRPr="003D662E">
        <w:rPr>
          <w:lang w:val="en-US"/>
        </w:rPr>
        <w:t xml:space="preserve"> layer also provides basic network management functionality, in particular for TCP port negotiation. The network manager supports two modes, based on registered and dynamic/free ports. Both modes are relying on a self-selected key for the respective port, e.g., representing a service or a channel/topic identifier. Central services can register themselves with a platform-wide known key. Dynamic services are supported by assigning/reserving free (ephemeral) ports. Furthermore, the network management support can record the number of instances accessing a certain service represented by it’s known key. This is in particular important if services shall be started/stopped dependent on the actual use, i.e., if no further instance is using a service it can be stopped and the resources can be freed.</w:t>
      </w:r>
    </w:p>
    <w:p w14:paraId="0D4DB03F" w14:textId="5D4D478C" w:rsidR="00B82C3F" w:rsidRPr="003D662E" w:rsidRDefault="00B82C3F" w:rsidP="00B82C3F">
      <w:pPr>
        <w:jc w:val="both"/>
        <w:rPr>
          <w:lang w:val="en-US"/>
        </w:rPr>
      </w:pPr>
      <w:r w:rsidRPr="003D662E">
        <w:rPr>
          <w:lang w:val="en-US"/>
        </w:rPr>
        <w:t xml:space="preserve">Network managers can be stacked, i.e., a parent network manager can contain (more) 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AAS frontend network manager instances, in particular for a central platform manager instance. </w:t>
      </w:r>
    </w:p>
    <w:p w14:paraId="3A205062" w14:textId="77777777" w:rsidR="00B82C3F" w:rsidRPr="003D662E" w:rsidRDefault="00B82C3F" w:rsidP="00B82C3F">
      <w:pPr>
        <w:pStyle w:val="Heading4"/>
        <w:rPr>
          <w:lang w:val="en-US"/>
        </w:rPr>
      </w:pPr>
      <w:bookmarkStart w:id="67" w:name="_Ref77076332"/>
      <w:r>
        <w:rPr>
          <w:lang w:val="en-US"/>
        </w:rPr>
        <w:t xml:space="preserve">Platform Component </w:t>
      </w:r>
      <w:r w:rsidRPr="003D662E">
        <w:rPr>
          <w:lang w:val="en-US"/>
        </w:rPr>
        <w:t xml:space="preserve">Lifecycle </w:t>
      </w:r>
      <w:bookmarkEnd w:id="67"/>
    </w:p>
    <w:p w14:paraId="37DAE19F" w14:textId="0E98BEDC" w:rsidR="00B82C3F" w:rsidRDefault="00B82C3F" w:rsidP="00B82C3F">
      <w:pPr>
        <w:jc w:val="both"/>
        <w:rPr>
          <w:lang w:val="en-US"/>
        </w:rPr>
      </w:pPr>
      <w:r w:rsidRPr="003D662E">
        <w:rPr>
          <w:lang w:val="en-US"/>
        </w:rPr>
        <w:t xml:space="preserve">A further basic capability is to start up components in a uniform but extensible manner. This is particularly important as individual components may rely on different technology imposing different technological requirements on the startup process. Moreover, it supports the transparent realization of optional and alternative platform components. Therefore, </w:t>
      </w:r>
      <w:r w:rsidR="00415D11">
        <w:rPr>
          <w:lang w:val="en-US"/>
        </w:rPr>
        <w:t xml:space="preserve">this component </w:t>
      </w:r>
      <w:r w:rsidRPr="003D662E">
        <w:rPr>
          <w:lang w:val="en-US"/>
        </w:rPr>
        <w:t xml:space="preserve">defines the </w:t>
      </w:r>
      <w:r w:rsidRPr="003D662E">
        <w:rPr>
          <w:rFonts w:ascii="Consolas" w:hAnsi="Consolas"/>
          <w:lang w:val="en-US"/>
        </w:rPr>
        <w:t>LifecycleDescriptor</w:t>
      </w:r>
      <w:r w:rsidRPr="003D662E">
        <w:rPr>
          <w:lang w:val="en-US"/>
        </w:rPr>
        <w:t xml:space="preserve">, allowing components to do the necessary startup/shutdown operations, declare a startup level (priority) and, if required, stop a component. A </w:t>
      </w:r>
      <w:r w:rsidRPr="003D662E">
        <w:rPr>
          <w:rFonts w:ascii="Consolas" w:hAnsi="Consolas"/>
          <w:lang w:val="en-US"/>
        </w:rPr>
        <w:t>LifecycleDescriptor</w:t>
      </w:r>
      <w:r w:rsidRPr="003D662E">
        <w:rPr>
          <w:lang w:val="en-US"/>
        </w:rPr>
        <w:t xml:space="preserve"> defines a priority (akin to startup levels in Linux) and may indicates, whether it desires to terminate the execution of the containing platform instance upon a certain event or condition. A </w:t>
      </w:r>
      <w:r w:rsidRPr="003D662E">
        <w:rPr>
          <w:rFonts w:ascii="Consolas" w:hAnsi="Consolas"/>
          <w:lang w:val="en-US"/>
        </w:rPr>
        <w:t>LifecycleDescriptor</w:t>
      </w:r>
      <w:r w:rsidRPr="003D662E">
        <w:rPr>
          <w:lang w:val="en-US"/>
        </w:rPr>
        <w:t xml:space="preserve"> announces itself through JSL and is taken up by the </w:t>
      </w:r>
      <w:r w:rsidRPr="003D662E">
        <w:rPr>
          <w:rFonts w:ascii="Consolas" w:hAnsi="Consolas"/>
          <w:lang w:val="en-US"/>
        </w:rPr>
        <w:t>LifecylceHandler</w:t>
      </w:r>
      <w:r w:rsidRPr="003D662E">
        <w:rPr>
          <w:lang w:val="en-US"/>
        </w:rPr>
        <w:t xml:space="preserve">. The </w:t>
      </w:r>
      <w:r w:rsidRPr="003D662E">
        <w:rPr>
          <w:rFonts w:ascii="Consolas" w:hAnsi="Consolas"/>
          <w:lang w:val="en-US"/>
        </w:rPr>
        <w:t>LifecylceHandler</w:t>
      </w:r>
      <w:r w:rsidRPr="003D662E">
        <w:rPr>
          <w:lang w:val="en-US"/>
        </w:rPr>
        <w:t xml:space="preserve"> provides generic startup classes for all components, e.g., with or without the ability to terminate the platform instance, which trigger a respective processing of the lifecycle descriptors.</w:t>
      </w:r>
      <w:r w:rsidR="00415D11">
        <w:rPr>
          <w:lang w:val="en-US"/>
        </w:rPr>
        <w:t xml:space="preserve"> Furthermore, to handle conflicting functionality, the</w:t>
      </w:r>
      <w:r w:rsidRPr="003D662E">
        <w:rPr>
          <w:lang w:val="en-US"/>
        </w:rPr>
        <w:t xml:space="preserve"> </w:t>
      </w:r>
      <w:r w:rsidRPr="003D662E">
        <w:rPr>
          <w:rFonts w:ascii="Consolas" w:hAnsi="Consolas"/>
          <w:lang w:val="en-US"/>
        </w:rPr>
        <w:t>LifecycleProfile</w:t>
      </w:r>
      <w:r w:rsidR="00415D11">
        <w:rPr>
          <w:lang w:val="en-US"/>
        </w:rPr>
        <w:t xml:space="preserve"> </w:t>
      </w:r>
      <w:r w:rsidRPr="003D662E">
        <w:rPr>
          <w:lang w:val="en-US"/>
        </w:rPr>
        <w:t>specif</w:t>
      </w:r>
      <w:r w:rsidR="00415D11">
        <w:rPr>
          <w:lang w:val="en-US"/>
        </w:rPr>
        <w:t>ies</w:t>
      </w:r>
      <w:r w:rsidRPr="003D662E">
        <w:rPr>
          <w:lang w:val="en-US"/>
        </w:rPr>
        <w:t xml:space="preserve"> a set of </w:t>
      </w:r>
      <w:r w:rsidRPr="003D662E">
        <w:rPr>
          <w:rFonts w:ascii="Consolas" w:hAnsi="Consolas"/>
          <w:lang w:val="en-US"/>
        </w:rPr>
        <w:t>LifecycleDescriptor</w:t>
      </w:r>
      <w:r w:rsidRPr="003D662E">
        <w:rPr>
          <w:lang w:val="en-US"/>
        </w:rPr>
        <w:t xml:space="preserve"> instances to be executed when the profile is stated as command line parameter of the component startup. These profiles also allow for virtualization of such partial component lifecycles.</w:t>
      </w:r>
    </w:p>
    <w:p w14:paraId="514413D9" w14:textId="77777777" w:rsidR="00B82C3F" w:rsidRPr="003D662E" w:rsidRDefault="00B82C3F" w:rsidP="00B82C3F">
      <w:pPr>
        <w:pStyle w:val="Heading4"/>
        <w:rPr>
          <w:lang w:val="en-US"/>
        </w:rPr>
      </w:pPr>
      <w:bookmarkStart w:id="68" w:name="_Ref98244584"/>
      <w:r w:rsidRPr="003D662E">
        <w:rPr>
          <w:lang w:val="en-US"/>
        </w:rPr>
        <w:t>System-level Monitoring Support</w:t>
      </w:r>
      <w:bookmarkEnd w:id="68"/>
    </w:p>
    <w:p w14:paraId="3BBA5675" w14:textId="5882DC63" w:rsidR="00B82C3F" w:rsidRPr="003D662E" w:rsidRDefault="00B82C3F" w:rsidP="00B82C3F">
      <w:pPr>
        <w:jc w:val="both"/>
        <w:rPr>
          <w:lang w:val="en-US"/>
        </w:rPr>
      </w:pPr>
      <w:r w:rsidRPr="003D662E">
        <w:rPr>
          <w:lang w:val="en-US"/>
        </w:rPr>
        <w:t>System-level properties such as number of CPUs or GPUs, their actual load or temperature are particulary difficult to access in Java. Moreover, edge devices may have vendor specific interfaces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w:t>
      </w:r>
      <w:r>
        <w:rPr>
          <w:lang w:val="en-US"/>
        </w:rPr>
        <w:t xml:space="preserve"> the</w:t>
      </w:r>
      <w:r w:rsidRPr="003D662E">
        <w:rPr>
          <w:lang w:val="en-US"/>
        </w:rPr>
        <w:t xml:space="preserve"> </w:t>
      </w:r>
      <w:r w:rsidRPr="003D662E">
        <w:rPr>
          <w:rFonts w:ascii="Consolas" w:hAnsi="Consolas"/>
          <w:lang w:val="en-US"/>
        </w:rPr>
        <w:t>support.dfltSysMetrics</w:t>
      </w:r>
      <w:r w:rsidRPr="003D662E">
        <w:rPr>
          <w:lang w:val="en-US"/>
        </w:rPr>
        <w:t xml:space="preserve"> </w:t>
      </w:r>
      <w:r w:rsidRPr="00FC1C1F">
        <w:rPr>
          <w:lang w:val="en-US"/>
        </w:rPr>
        <w:t>plugin</w:t>
      </w:r>
      <w:r w:rsidRPr="003D662E">
        <w:rPr>
          <w:lang w:val="en-US"/>
        </w:rPr>
        <w:t>, which relies on JSensors</w:t>
      </w:r>
      <w:r w:rsidRPr="003D662E">
        <w:rPr>
          <w:rStyle w:val="FootnoteReference"/>
          <w:lang w:val="en-US"/>
        </w:rPr>
        <w:footnoteReference w:id="31"/>
      </w:r>
      <w:r w:rsidRPr="003D662E">
        <w:rPr>
          <w:lang w:val="en-US"/>
        </w:rPr>
        <w:t xml:space="preserve">. </w:t>
      </w:r>
      <w:r w:rsidR="00D108AE">
        <w:rPr>
          <w:lang w:val="en-US"/>
        </w:rPr>
        <w:t xml:space="preserve">Alternatively, the process information plugin interface </w:t>
      </w:r>
      <w:r w:rsidRPr="003D662E">
        <w:rPr>
          <w:lang w:val="en-US"/>
        </w:rPr>
        <w:t xml:space="preserve">could be </w:t>
      </w:r>
      <w:r w:rsidR="00D108AE">
        <w:rPr>
          <w:lang w:val="en-US"/>
        </w:rPr>
        <w:t>used/extended</w:t>
      </w:r>
      <w:r w:rsidRPr="003D662E">
        <w:rPr>
          <w:lang w:val="en-US"/>
        </w:rPr>
        <w:t>.</w:t>
      </w:r>
      <w:r>
        <w:rPr>
          <w:lang w:val="en-US"/>
        </w:rPr>
        <w:t xml:space="preserve"> </w:t>
      </w:r>
    </w:p>
    <w:p w14:paraId="76938C2F" w14:textId="77777777" w:rsidR="00B82C3F" w:rsidRPr="003D662E" w:rsidRDefault="00B82C3F" w:rsidP="00B82C3F">
      <w:pPr>
        <w:jc w:val="both"/>
        <w:rPr>
          <w:lang w:val="en-US"/>
        </w:rPr>
      </w:pPr>
      <w:r w:rsidRPr="003D662E">
        <w:rPr>
          <w:lang w:val="en-US"/>
        </w:rPr>
        <w:t>The platform includes an optional system-level monitoring plugin for Phoenix Contact PLCnext, which accesses some system properties like CPU or board/case temperature via GRPC/protobuf provided by PLCnext (starting with firmware released in 2022).</w:t>
      </w:r>
      <w:r>
        <w:rPr>
          <w:lang w:val="en-US"/>
        </w:rPr>
        <w:t xml:space="preserve"> Similary, oktoflow provides an optional system-level monitoring plugin for the Bitmotec Bitmoteco system.</w:t>
      </w:r>
    </w:p>
    <w:p w14:paraId="628B9902" w14:textId="77777777" w:rsidR="00B82C3F" w:rsidRPr="003D662E" w:rsidRDefault="00B82C3F" w:rsidP="00B82C3F">
      <w:pPr>
        <w:pStyle w:val="Heading4"/>
        <w:rPr>
          <w:lang w:val="en-US"/>
        </w:rPr>
      </w:pPr>
      <w:bookmarkStart w:id="69" w:name="_Ref108000037"/>
      <w:bookmarkStart w:id="70" w:name="_Ref109305545"/>
      <w:bookmarkStart w:id="71" w:name="_Ref111718008"/>
      <w:r w:rsidRPr="003D662E">
        <w:rPr>
          <w:lang w:val="en-US"/>
        </w:rPr>
        <w:lastRenderedPageBreak/>
        <w:t>Identity Support</w:t>
      </w:r>
      <w:bookmarkEnd w:id="69"/>
      <w:bookmarkEnd w:id="70"/>
      <w:bookmarkEnd w:id="71"/>
    </w:p>
    <w:p w14:paraId="2079DBB6" w14:textId="79300FA8" w:rsidR="00B82C3F" w:rsidRDefault="00B82C3F" w:rsidP="00B82C3F">
      <w:pPr>
        <w:jc w:val="both"/>
        <w:rPr>
          <w:lang w:val="en-US"/>
        </w:rPr>
      </w:pPr>
      <w:r w:rsidRPr="003D662E">
        <w:rPr>
          <w:lang w:val="en-US"/>
        </w:rPr>
        <w:t>Some mechanisms in the platform require a certain form of authentication, ranging from anonymous over username/password up to X509 tokens</w:t>
      </w:r>
      <w:r w:rsidRPr="003D662E">
        <w:rPr>
          <w:rStyle w:val="FootnoteReference"/>
          <w:lang w:val="en-US"/>
        </w:rPr>
        <w:footnoteReference w:id="32"/>
      </w:r>
      <w:r w:rsidRPr="003D662E">
        <w:rPr>
          <w:lang w:val="en-US"/>
        </w:rPr>
        <w:t xml:space="preserve">, keystores with certificates or (public) cryptographic keys as well as SSL key managers. However, storing such information in the configuration model or even in code is not acceptable. Therefore, the platform provides an </w:t>
      </w:r>
      <w:r w:rsidRPr="003D662E">
        <w:rPr>
          <w:rFonts w:ascii="Consolas" w:hAnsi="Consolas"/>
          <w:lang w:val="en-US"/>
        </w:rPr>
        <w:t>IdentityStore</w:t>
      </w:r>
      <w:r w:rsidRPr="003D662E">
        <w:rPr>
          <w:lang w:val="en-US"/>
        </w:rPr>
        <w:t xml:space="preserve"> with a pluggable implementation. By default</w:t>
      </w:r>
      <w:r w:rsidR="00D2064F">
        <w:rPr>
          <w:lang w:val="en-US"/>
        </w:rPr>
        <w:t xml:space="preserve"> and in particular for demonstration installations or testing,</w:t>
      </w:r>
      <w:r w:rsidRPr="003D662E">
        <w:rPr>
          <w:lang w:val="en-US"/>
        </w:rPr>
        <w:t xml:space="preserve"> a </w:t>
      </w:r>
      <w:r w:rsidR="00D2064F">
        <w:rPr>
          <w:lang w:val="en-US"/>
        </w:rPr>
        <w:t>YAML</w:t>
      </w:r>
      <w:r w:rsidRPr="003D662E">
        <w:rPr>
          <w:lang w:val="en-US"/>
        </w:rPr>
        <w:t xml:space="preserve"> file with the identities is read either from the classpath, a file from the home directory of the actual process or a file determined by an environment variable. Moreover, advanced and sophisticated implementations for central identity and authentication token management can be plugged in here. </w:t>
      </w:r>
      <w:r w:rsidR="00F55721">
        <w:rPr>
          <w:lang w:val="en-US"/>
        </w:rPr>
        <w:t xml:space="preserve">Upstream </w:t>
      </w:r>
      <w:r w:rsidRPr="003D662E">
        <w:rPr>
          <w:lang w:val="en-US"/>
        </w:rPr>
        <w:t xml:space="preserve">components shall refer to </w:t>
      </w:r>
      <w:r w:rsidR="00B43A02">
        <w:rPr>
          <w:lang w:val="en-US"/>
        </w:rPr>
        <w:t xml:space="preserve">an identity through a logical </w:t>
      </w:r>
      <w:r w:rsidRPr="003D662E">
        <w:rPr>
          <w:lang w:val="en-US"/>
        </w:rPr>
        <w:t>logical name</w:t>
      </w:r>
      <w:r w:rsidR="00B43A02">
        <w:rPr>
          <w:lang w:val="en-US"/>
        </w:rPr>
        <w:t xml:space="preserve">, which provides access to the registrered </w:t>
      </w:r>
      <w:r w:rsidRPr="003D662E">
        <w:rPr>
          <w:lang w:val="en-US"/>
        </w:rPr>
        <w:t xml:space="preserve">authentication token provided (if known) by the identity store. To allow for more flexibility and to ease identity management, several default names, e.g., starting with a specific device name, if not found, the name of a device group, e.g., edges or servers, etc. </w:t>
      </w:r>
      <w:r w:rsidR="006F204E">
        <w:rPr>
          <w:lang w:val="en-US"/>
        </w:rPr>
        <w:t>can</w:t>
      </w:r>
      <w:r w:rsidRPr="003D662E">
        <w:rPr>
          <w:lang w:val="en-US"/>
        </w:rPr>
        <w:t xml:space="preserve"> be used.</w:t>
      </w:r>
    </w:p>
    <w:p w14:paraId="7DEEA3DD" w14:textId="77777777" w:rsidR="00B82C3F" w:rsidRDefault="00B82C3F" w:rsidP="00B82C3F">
      <w:pPr>
        <w:jc w:val="both"/>
        <w:rPr>
          <w:lang w:val="en-US"/>
        </w:rPr>
      </w:pPr>
      <w:r w:rsidRPr="00621A82">
        <w:rPr>
          <w:lang w:val="en-US"/>
        </w:rPr>
        <w:t>An example for a named YAML identity store is shown below:</w:t>
      </w:r>
    </w:p>
    <w:p w14:paraId="471151D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name: HM'22</w:t>
      </w:r>
    </w:p>
    <w:p w14:paraId="7E7C9491"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identities:</w:t>
      </w:r>
    </w:p>
    <w:p w14:paraId="0C5C701F"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"amqp": </w:t>
      </w:r>
    </w:p>
    <w:p w14:paraId="51460909"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type: USERNAME</w:t>
      </w:r>
    </w:p>
    <w:p w14:paraId="06D58BD2"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userName: user</w:t>
      </w:r>
    </w:p>
    <w:p w14:paraId="496199D5" w14:textId="77777777" w:rsidR="00B82C3F" w:rsidRPr="002A5165" w:rsidRDefault="00B82C3F" w:rsidP="00B82C3F">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4057501A" w14:textId="77777777" w:rsidR="00B82C3F" w:rsidRDefault="00B82C3F" w:rsidP="00B82C3F">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70A8D979" w14:textId="20E39765" w:rsidR="00B82C3F" w:rsidRPr="002A5165" w:rsidRDefault="00B82C3F" w:rsidP="00B82C3F">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Pr>
          <w:lang w:val="en-US"/>
        </w:rPr>
        <w:t>, i.e., which identity store is actually taken up</w:t>
      </w:r>
      <w:r w:rsidR="00054BAD">
        <w:rPr>
          <w:lang w:val="en-US"/>
        </w:rPr>
        <w:t xml:space="preserve"> in case that a differentiation among alternatives is needed</w:t>
      </w:r>
      <w:r w:rsidRPr="00621A82">
        <w:rPr>
          <w:lang w:val="en-US"/>
        </w:rPr>
        <w:t xml:space="preserve">. </w:t>
      </w:r>
      <w:r w:rsidR="00552B89">
        <w:rPr>
          <w:lang w:val="en-US"/>
        </w:rPr>
        <w:t>T</w:t>
      </w:r>
      <w:r w:rsidRPr="00621A82">
        <w:rPr>
          <w:lang w:val="en-US"/>
        </w:rPr>
        <w:t xml:space="preserve">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If a file entry is specified, e.g., pointing to a relative keystore, the token data is used to open the keystore and, depending on the keystore type, may then omit the user name.</w:t>
      </w:r>
    </w:p>
    <w:p w14:paraId="442E11D4" w14:textId="77777777" w:rsidR="008907F0" w:rsidRPr="003D662E" w:rsidRDefault="008907F0" w:rsidP="008907F0">
      <w:pPr>
        <w:pStyle w:val="Heading4"/>
        <w:rPr>
          <w:lang w:val="en-US"/>
        </w:rPr>
      </w:pPr>
      <w:bookmarkStart w:id="72" w:name="_Ref109305762"/>
      <w:r w:rsidRPr="003D662E">
        <w:rPr>
          <w:lang w:val="en-US"/>
        </w:rPr>
        <w:t>Semantic Id Resolution Support</w:t>
      </w:r>
      <w:bookmarkEnd w:id="72"/>
    </w:p>
    <w:p w14:paraId="366ED872" w14:textId="0E7DDE7A" w:rsidR="008907F0" w:rsidRPr="003D662E" w:rsidRDefault="008907F0" w:rsidP="008907F0">
      <w:pPr>
        <w:jc w:val="both"/>
        <w:rPr>
          <w:lang w:val="en-US"/>
        </w:rPr>
      </w:pPr>
      <w:r w:rsidRPr="003D662E">
        <w:rPr>
          <w:lang w:val="en-US"/>
        </w:rPr>
        <w:t xml:space="preserve">One specific ability of AAS is to mark used elements with a so-called semantic identifier, i.e., a reference to a dictionary detailing what is contained in a certain AAS element. With increasing use of semantic identifiers in the platform AAS, also a resolution of these identifiers becomes important, e.g., on the user interface to display associated </w:t>
      </w:r>
      <w:r w:rsidR="005C386E">
        <w:rPr>
          <w:lang w:val="en-US"/>
        </w:rPr>
        <w:t xml:space="preserve">value </w:t>
      </w:r>
      <w:r w:rsidRPr="003D662E">
        <w:rPr>
          <w:lang w:val="en-US"/>
        </w:rPr>
        <w:t xml:space="preserve">units and descriptions. </w:t>
      </w:r>
      <w:r w:rsidR="00E23B86">
        <w:rPr>
          <w:lang w:val="en-US"/>
        </w:rPr>
        <w:t xml:space="preserve">Besides </w:t>
      </w:r>
      <w:r w:rsidRPr="003D662E">
        <w:rPr>
          <w:lang w:val="en-US"/>
        </w:rPr>
        <w:t>ECLASS</w:t>
      </w:r>
      <w:r w:rsidRPr="003D662E">
        <w:rPr>
          <w:rStyle w:val="FootnoteReference"/>
          <w:lang w:val="en-US"/>
        </w:rPr>
        <w:footnoteReference w:id="33"/>
      </w:r>
      <w:r w:rsidRPr="003D662E">
        <w:rPr>
          <w:lang w:val="en-US"/>
        </w:rPr>
        <w:t xml:space="preserve"> IRDI identifiers, also URL-like IRI </w:t>
      </w:r>
      <w:r w:rsidR="00BF51A2">
        <w:rPr>
          <w:lang w:val="en-US"/>
        </w:rPr>
        <w:t xml:space="preserve">identifiers </w:t>
      </w:r>
      <w:r w:rsidRPr="003D662E">
        <w:rPr>
          <w:lang w:val="en-US"/>
        </w:rPr>
        <w:t xml:space="preserve">are used, e.g., in the specifications of AAS </w:t>
      </w:r>
      <w:r w:rsidR="008B7C70">
        <w:rPr>
          <w:lang w:val="en-US"/>
        </w:rPr>
        <w:t>submodel formats</w:t>
      </w:r>
      <w:r w:rsidRPr="003D662E">
        <w:rPr>
          <w:lang w:val="en-US"/>
        </w:rPr>
        <w:t xml:space="preserve">. A semantic id resolution mechanism must take care of </w:t>
      </w:r>
      <w:r w:rsidR="00E1554A">
        <w:rPr>
          <w:lang w:val="en-US"/>
        </w:rPr>
        <w:t xml:space="preserve">such </w:t>
      </w:r>
      <w:r w:rsidRPr="003D662E">
        <w:rPr>
          <w:lang w:val="en-US"/>
        </w:rPr>
        <w:t>identifiers, potentially considering mechanisms implemented by the AAS framework as well as potentially commercial</w:t>
      </w:r>
      <w:r w:rsidR="001B2DC1">
        <w:rPr>
          <w:lang w:val="en-US"/>
        </w:rPr>
        <w:t>ly</w:t>
      </w:r>
      <w:r w:rsidRPr="003D662E">
        <w:rPr>
          <w:lang w:val="en-US"/>
        </w:rPr>
        <w:t xml:space="preserve"> licens</w:t>
      </w:r>
      <w:r w:rsidR="001B2DC1">
        <w:rPr>
          <w:lang w:val="en-US"/>
        </w:rPr>
        <w:t xml:space="preserve">ed access to </w:t>
      </w:r>
      <w:r w:rsidRPr="003D662E">
        <w:rPr>
          <w:lang w:val="en-US"/>
        </w:rPr>
        <w:t>catalogs and web services as they apply for ECLASS.</w:t>
      </w:r>
    </w:p>
    <w:p w14:paraId="55724C81" w14:textId="71C665B6" w:rsidR="008907F0" w:rsidRPr="003D662E" w:rsidRDefault="008849BA" w:rsidP="008907F0">
      <w:pPr>
        <w:jc w:val="both"/>
        <w:rPr>
          <w:lang w:val="en-US"/>
        </w:rPr>
      </w:pPr>
      <w:r>
        <w:rPr>
          <w:lang w:val="en-US"/>
        </w:rPr>
        <w:t xml:space="preserve">For this purpose, oktoflow provides a flexible semantic id </w:t>
      </w:r>
      <w:r w:rsidR="008907F0" w:rsidRPr="003D662E">
        <w:rPr>
          <w:lang w:val="en-US"/>
        </w:rPr>
        <w:t xml:space="preserve">resolution support. </w:t>
      </w:r>
      <w:r w:rsidR="00FE01A1">
        <w:rPr>
          <w:lang w:val="en-US"/>
        </w:rPr>
        <w:t xml:space="preserve">The </w:t>
      </w:r>
      <w:r w:rsidR="00FE01A1" w:rsidRPr="00FE01A1">
        <w:rPr>
          <w:rFonts w:ascii="Consolas" w:hAnsi="Consolas"/>
          <w:lang w:val="en-US"/>
        </w:rPr>
        <w:t>SemanticIdResolver</w:t>
      </w:r>
      <w:r w:rsidR="00FE01A1">
        <w:rPr>
          <w:lang w:val="en-US"/>
        </w:rPr>
        <w:t xml:space="preserve"> </w:t>
      </w:r>
      <w:r w:rsidR="008907F0" w:rsidRPr="003D662E">
        <w:rPr>
          <w:lang w:val="en-US"/>
        </w:rPr>
        <w:t xml:space="preserve">interface provides access to the resolution mechanism. The result of a successful resolution </w:t>
      </w:r>
      <w:r w:rsidR="00855CDD">
        <w:rPr>
          <w:lang w:val="en-US"/>
        </w:rPr>
        <w:t>(</w:t>
      </w:r>
      <w:r w:rsidR="008907F0" w:rsidRPr="003D662E">
        <w:rPr>
          <w:lang w:val="en-US"/>
        </w:rPr>
        <w:t>inspired by the ECLASS dictionary</w:t>
      </w:r>
      <w:r w:rsidR="00855CDD">
        <w:rPr>
          <w:lang w:val="en-US"/>
        </w:rPr>
        <w:t>)</w:t>
      </w:r>
      <w:r w:rsidR="008907F0" w:rsidRPr="003D662E">
        <w:rPr>
          <w:lang w:val="en-US"/>
        </w:rPr>
        <w:t xml:space="preserve"> returns the version, the revision, and, in multiple languages, the name, structure name and a free text description of the </w:t>
      </w:r>
      <w:r w:rsidR="000F605C">
        <w:rPr>
          <w:lang w:val="en-US"/>
        </w:rPr>
        <w:t xml:space="preserve">referenced </w:t>
      </w:r>
      <w:r w:rsidR="00D07637">
        <w:rPr>
          <w:lang w:val="en-US"/>
        </w:rPr>
        <w:t xml:space="preserve">value </w:t>
      </w:r>
      <w:r w:rsidR="000F605C">
        <w:rPr>
          <w:lang w:val="en-US"/>
        </w:rPr>
        <w:t xml:space="preserve">unit or </w:t>
      </w:r>
      <w:r w:rsidR="008907F0" w:rsidRPr="003D662E">
        <w:rPr>
          <w:lang w:val="en-US"/>
        </w:rPr>
        <w:t xml:space="preserve">concept. The </w:t>
      </w:r>
      <w:r w:rsidR="004A791E">
        <w:rPr>
          <w:lang w:val="en-US"/>
        </w:rPr>
        <w:t xml:space="preserve">actual </w:t>
      </w:r>
      <w:r w:rsidR="008907F0" w:rsidRPr="003D662E">
        <w:rPr>
          <w:lang w:val="en-US"/>
        </w:rPr>
        <w:t xml:space="preserve">resolution </w:t>
      </w:r>
      <w:r w:rsidR="004A791E">
        <w:rPr>
          <w:lang w:val="en-US"/>
        </w:rPr>
        <w:t>shall be realized in terms of oktoflow plugins and, as fallback, through fallback catalogues provided by the platform</w:t>
      </w:r>
      <w:r w:rsidR="007C5787">
        <w:rPr>
          <w:lang w:val="en-US"/>
        </w:rPr>
        <w:t xml:space="preserve"> (to be able to at least resolve the semantic ids required </w:t>
      </w:r>
      <w:r w:rsidR="007C5787">
        <w:rPr>
          <w:lang w:val="en-US"/>
        </w:rPr>
        <w:lastRenderedPageBreak/>
        <w:t>on the user interface even without internet access)</w:t>
      </w:r>
      <w:r w:rsidR="004A791E">
        <w:rPr>
          <w:lang w:val="en-US"/>
        </w:rPr>
        <w:t xml:space="preserve">. </w:t>
      </w:r>
      <w:r w:rsidR="00765B13">
        <w:rPr>
          <w:lang w:val="en-US"/>
        </w:rPr>
        <w:t xml:space="preserve">One example plugin </w:t>
      </w:r>
      <w:r w:rsidR="00765B13" w:rsidRPr="003D662E">
        <w:rPr>
          <w:lang w:val="en-US"/>
        </w:rPr>
        <w:t>perform</w:t>
      </w:r>
      <w:r w:rsidR="00765B13">
        <w:rPr>
          <w:lang w:val="en-US"/>
        </w:rPr>
        <w:t>s</w:t>
      </w:r>
      <w:r w:rsidR="00765B13" w:rsidRPr="003D662E">
        <w:rPr>
          <w:lang w:val="en-US"/>
        </w:rPr>
        <w:t xml:space="preserve"> online resolution </w:t>
      </w:r>
      <w:r w:rsidR="00765B13">
        <w:rPr>
          <w:lang w:val="en-US"/>
        </w:rPr>
        <w:t>using</w:t>
      </w:r>
      <w:r w:rsidR="00765B13" w:rsidRPr="003D662E">
        <w:rPr>
          <w:lang w:val="en-US"/>
        </w:rPr>
        <w:t xml:space="preserve"> the ECLASS web service relying on the identity management (Section </w:t>
      </w:r>
      <w:r w:rsidR="00765B13" w:rsidRPr="003D662E">
        <w:rPr>
          <w:lang w:val="en-US"/>
        </w:rPr>
        <w:fldChar w:fldCharType="begin"/>
      </w:r>
      <w:r w:rsidR="00765B13" w:rsidRPr="003D662E">
        <w:rPr>
          <w:lang w:val="en-US"/>
        </w:rPr>
        <w:instrText xml:space="preserve"> REF _Ref109305545 \r \h  \* MERGEFORMAT </w:instrText>
      </w:r>
      <w:r w:rsidR="00765B13" w:rsidRPr="003D662E">
        <w:rPr>
          <w:lang w:val="en-US"/>
        </w:rPr>
      </w:r>
      <w:r w:rsidR="00765B13" w:rsidRPr="003D662E">
        <w:rPr>
          <w:lang w:val="en-US"/>
        </w:rPr>
        <w:fldChar w:fldCharType="separate"/>
      </w:r>
      <w:r w:rsidR="006A0517">
        <w:rPr>
          <w:lang w:val="en-US"/>
        </w:rPr>
        <w:t>3.3.4.5</w:t>
      </w:r>
      <w:r w:rsidR="00765B13" w:rsidRPr="003D662E">
        <w:rPr>
          <w:lang w:val="en-US"/>
        </w:rPr>
        <w:fldChar w:fldCharType="end"/>
      </w:r>
      <w:r w:rsidR="00765B13" w:rsidRPr="003D662E">
        <w:rPr>
          <w:lang w:val="en-US"/>
        </w:rPr>
        <w:t xml:space="preserve">) to access </w:t>
      </w:r>
      <w:r w:rsidR="00765B13">
        <w:rPr>
          <w:lang w:val="en-US"/>
        </w:rPr>
        <w:t>the</w:t>
      </w:r>
      <w:r w:rsidR="00765B13" w:rsidRPr="003D662E">
        <w:rPr>
          <w:lang w:val="en-US"/>
        </w:rPr>
        <w:t xml:space="preserve"> required authentication certificate.</w:t>
      </w:r>
    </w:p>
    <w:p w14:paraId="702661EA" w14:textId="6EA8E156" w:rsidR="00B82C3F" w:rsidRPr="003D662E" w:rsidRDefault="00B82C3F" w:rsidP="00B82C3F">
      <w:pPr>
        <w:pStyle w:val="Heading3"/>
        <w:rPr>
          <w:lang w:val="en-US"/>
        </w:rPr>
      </w:pPr>
      <w:bookmarkStart w:id="73" w:name="_Toc216439643"/>
      <w:r>
        <w:rPr>
          <w:lang w:val="en-US"/>
        </w:rPr>
        <w:t>The support.iip-aas Component</w:t>
      </w:r>
      <w:bookmarkEnd w:id="73"/>
    </w:p>
    <w:p w14:paraId="2BA060A6" w14:textId="7FE10A62" w:rsidR="00B82C3F" w:rsidRDefault="00B82C3F" w:rsidP="003033AC">
      <w:pPr>
        <w:jc w:val="both"/>
        <w:rPr>
          <w:lang w:val="en-US"/>
        </w:rPr>
      </w:pPr>
      <w:r w:rsidRPr="003D662E">
        <w:rPr>
          <w:lang w:val="en-US"/>
        </w:rPr>
        <w:t xml:space="preserve">The </w:t>
      </w:r>
      <w:r w:rsidRPr="003D662E">
        <w:rPr>
          <w:rFonts w:ascii="Consolas" w:hAnsi="Consolas"/>
          <w:lang w:val="en-US"/>
        </w:rPr>
        <w:t>iip-aas</w:t>
      </w:r>
      <w:r w:rsidRPr="003D662E">
        <w:rPr>
          <w:lang w:val="en-US"/>
        </w:rPr>
        <w:t xml:space="preserve"> component on top </w:t>
      </w:r>
      <w:r w:rsidR="00196A61">
        <w:rPr>
          <w:lang w:val="en-US"/>
        </w:rPr>
        <w:t>specializes</w:t>
      </w:r>
      <w:r w:rsidRPr="003D662E">
        <w:rPr>
          <w:lang w:val="en-US"/>
        </w:rPr>
        <w:t xml:space="preserve"> the AAS abstraction </w:t>
      </w:r>
      <w:r w:rsidR="00196A61">
        <w:rPr>
          <w:lang w:val="en-US"/>
        </w:rPr>
        <w:t>for use within oktoflow</w:t>
      </w:r>
      <w:r w:rsidR="00196A61">
        <w:rPr>
          <w:rStyle w:val="FootnoteReference"/>
          <w:lang w:val="en-US"/>
        </w:rPr>
        <w:footnoteReference w:id="34"/>
      </w:r>
      <w:r w:rsidR="00196A61">
        <w:rPr>
          <w:lang w:val="en-US"/>
        </w:rPr>
        <w:t xml:space="preserve">, e.g., </w:t>
      </w:r>
      <w:r w:rsidRPr="003D662E">
        <w:rPr>
          <w:lang w:val="en-US"/>
        </w:rPr>
        <w:t>further functionality that eases the realization of the platform, e.g., mechanisms how to dynamically link alternative and optional AAS sub-models of different components into the platform AAS</w:t>
      </w:r>
      <w:r w:rsidR="00AD53EC">
        <w:rPr>
          <w:lang w:val="en-US"/>
        </w:rPr>
        <w:t xml:space="preserve"> as illustrated in </w:t>
      </w:r>
      <w:r w:rsidR="00AD53EC">
        <w:rPr>
          <w:lang w:val="en-US"/>
        </w:rPr>
        <w:fldChar w:fldCharType="begin"/>
      </w:r>
      <w:r w:rsidR="00AD53EC">
        <w:rPr>
          <w:lang w:val="en-US"/>
        </w:rPr>
        <w:instrText xml:space="preserve"> REF _Ref215748038 \h </w:instrText>
      </w:r>
      <w:r w:rsidR="00AD53EC">
        <w:rPr>
          <w:lang w:val="en-US"/>
        </w:rPr>
      </w:r>
      <w:r w:rsidR="00AD53EC">
        <w:rPr>
          <w:lang w:val="en-US"/>
        </w:rPr>
        <w:fldChar w:fldCharType="separate"/>
      </w:r>
      <w:r w:rsidR="006A0517" w:rsidRPr="00AD53EC">
        <w:rPr>
          <w:lang w:val="en-GB"/>
        </w:rPr>
        <w:t xml:space="preserve">Figure </w:t>
      </w:r>
      <w:r w:rsidR="006A0517">
        <w:rPr>
          <w:noProof/>
          <w:lang w:val="en-GB"/>
        </w:rPr>
        <w:t>10</w:t>
      </w:r>
      <w:r w:rsidR="00AD53EC">
        <w:rPr>
          <w:lang w:val="en-US"/>
        </w:rPr>
        <w:fldChar w:fldCharType="end"/>
      </w:r>
      <w:r w:rsidRPr="003D662E">
        <w:rPr>
          <w:lang w:val="en-US"/>
        </w:rPr>
        <w:t>.</w:t>
      </w:r>
    </w:p>
    <w:p w14:paraId="469689F4" w14:textId="02932331" w:rsidR="00415D11" w:rsidRDefault="00AD53EC" w:rsidP="00AD53EC">
      <w:pPr>
        <w:jc w:val="center"/>
        <w:rPr>
          <w:lang w:val="en-US"/>
        </w:rPr>
      </w:pPr>
      <w:r w:rsidRPr="00AD53EC">
        <w:rPr>
          <w:noProof/>
        </w:rPr>
        <w:drawing>
          <wp:inline distT="0" distB="0" distL="0" distR="0" wp14:anchorId="09408F60" wp14:editId="2B0CD7FC">
            <wp:extent cx="3437905" cy="4106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793" cy="4109457"/>
                    </a:xfrm>
                    <a:prstGeom prst="rect">
                      <a:avLst/>
                    </a:prstGeom>
                    <a:noFill/>
                    <a:ln>
                      <a:noFill/>
                    </a:ln>
                  </pic:spPr>
                </pic:pic>
              </a:graphicData>
            </a:graphic>
          </wp:inline>
        </w:drawing>
      </w:r>
    </w:p>
    <w:p w14:paraId="0C646379" w14:textId="5E8579DF" w:rsidR="00AD53EC" w:rsidRDefault="00AD53EC" w:rsidP="00AD53EC">
      <w:pPr>
        <w:pStyle w:val="Caption"/>
        <w:rPr>
          <w:lang w:val="en-US"/>
        </w:rPr>
      </w:pPr>
      <w:bookmarkStart w:id="74" w:name="_Ref215748038"/>
      <w:r w:rsidRPr="00AD53EC">
        <w:rPr>
          <w:lang w:val="en-GB"/>
        </w:rPr>
        <w:t xml:space="preserve">Figure </w:t>
      </w:r>
      <w:r>
        <w:fldChar w:fldCharType="begin"/>
      </w:r>
      <w:r w:rsidRPr="00AD53EC">
        <w:rPr>
          <w:lang w:val="en-GB"/>
        </w:rPr>
        <w:instrText xml:space="preserve"> SEQ Figure \* ARABIC </w:instrText>
      </w:r>
      <w:r>
        <w:fldChar w:fldCharType="separate"/>
      </w:r>
      <w:r w:rsidR="006A0517">
        <w:rPr>
          <w:noProof/>
          <w:lang w:val="en-GB"/>
        </w:rPr>
        <w:t>10</w:t>
      </w:r>
      <w:r>
        <w:fldChar w:fldCharType="end"/>
      </w:r>
      <w:bookmarkEnd w:id="74"/>
      <w:r w:rsidRPr="00AD53EC">
        <w:rPr>
          <w:lang w:val="en-GB"/>
        </w:rPr>
        <w:t xml:space="preserve">: Simplified structure of </w:t>
      </w:r>
      <w:r w:rsidRPr="00AD53EC">
        <w:rPr>
          <w:rFonts w:ascii="Consolas" w:hAnsi="Consolas"/>
          <w:i w:val="0"/>
          <w:iCs w:val="0"/>
          <w:lang w:val="en-GB"/>
        </w:rPr>
        <w:t>support.</w:t>
      </w:r>
      <w:r w:rsidR="004D40E4">
        <w:rPr>
          <w:rFonts w:ascii="Consolas" w:hAnsi="Consolas"/>
          <w:i w:val="0"/>
          <w:iCs w:val="0"/>
          <w:lang w:val="en-GB"/>
        </w:rPr>
        <w:t>iip</w:t>
      </w:r>
      <w:r w:rsidRPr="00AD53EC">
        <w:rPr>
          <w:rFonts w:ascii="Consolas" w:hAnsi="Consolas"/>
          <w:i w:val="0"/>
          <w:iCs w:val="0"/>
          <w:lang w:val="en-GB"/>
        </w:rPr>
        <w:t>-aas</w:t>
      </w:r>
      <w:r w:rsidRPr="00AD53EC">
        <w:rPr>
          <w:lang w:val="en-GB"/>
        </w:rPr>
        <w:t xml:space="preserve">: </w:t>
      </w:r>
      <w:r>
        <w:rPr>
          <w:lang w:val="en-GB"/>
        </w:rPr>
        <w:t xml:space="preserve">Dynamic AAS realization mechanisms, basic AAS structures relying on </w:t>
      </w:r>
      <w:r w:rsidRPr="00AD53EC">
        <w:rPr>
          <w:rFonts w:ascii="Consolas" w:hAnsi="Consolas"/>
          <w:i w:val="0"/>
          <w:iCs w:val="0"/>
          <w:lang w:val="en-GB"/>
        </w:rPr>
        <w:t>support.aas</w:t>
      </w:r>
      <w:r>
        <w:rPr>
          <w:lang w:val="en-GB"/>
        </w:rPr>
        <w:t>, device identity providers and fallback semantic id resolution</w:t>
      </w:r>
      <w:r w:rsidRPr="00AD53EC">
        <w:rPr>
          <w:lang w:val="en-GB"/>
        </w:rPr>
        <w:t>.</w:t>
      </w:r>
    </w:p>
    <w:p w14:paraId="53D70A0F" w14:textId="3B884047" w:rsidR="004D40E4" w:rsidRDefault="004D40E4" w:rsidP="004D40E4">
      <w:pPr>
        <w:jc w:val="both"/>
        <w:rPr>
          <w:rFonts w:cstheme="minorHAnsi"/>
          <w:lang w:val="en-US"/>
        </w:rPr>
      </w:pPr>
      <w:r>
        <w:rPr>
          <w:lang w:val="en-US"/>
        </w:rPr>
        <w:t>On</w:t>
      </w:r>
      <w:r>
        <w:rPr>
          <w:lang w:val="en-US"/>
        </w:rPr>
        <w:t>e</w:t>
      </w:r>
      <w:r>
        <w:rPr>
          <w:lang w:val="en-US"/>
        </w:rPr>
        <w:t xml:space="preserve"> basic ability is </w:t>
      </w:r>
      <w:r w:rsidRPr="003D662E">
        <w:rPr>
          <w:lang w:val="en-US"/>
        </w:rPr>
        <w:t xml:space="preserve">that AAS (sub-models) for the different platform layers can be collected and deployed as a single representation </w:t>
      </w:r>
      <w:r>
        <w:rPr>
          <w:lang w:val="en-US"/>
        </w:rPr>
        <w:t xml:space="preserve">depending </w:t>
      </w:r>
      <w:r w:rsidRPr="003D662E">
        <w:rPr>
          <w:lang w:val="en-US"/>
        </w:rPr>
        <w:t xml:space="preserve">on a given deployment mode. Therefore, the </w:t>
      </w:r>
      <w:r w:rsidRPr="003D662E">
        <w:rPr>
          <w:rFonts w:ascii="Consolas" w:hAnsi="Consolas"/>
          <w:lang w:val="en-US"/>
        </w:rPr>
        <w:t>iip-aas</w:t>
      </w:r>
      <w:r w:rsidRPr="003D662E">
        <w:rPr>
          <w:lang w:val="en-US"/>
        </w:rPr>
        <w:t xml:space="preserve"> component defines the </w:t>
      </w:r>
      <w:r w:rsidRPr="003D662E">
        <w:rPr>
          <w:rFonts w:ascii="Consolas" w:hAnsi="Consolas"/>
          <w:lang w:val="en-US"/>
        </w:rPr>
        <w:t>AasContributor</w:t>
      </w:r>
      <w:r w:rsidRPr="003D662E">
        <w:rPr>
          <w:lang w:val="en-US"/>
        </w:rPr>
        <w:t xml:space="preserve"> interface and the </w:t>
      </w:r>
      <w:r w:rsidRPr="003D662E">
        <w:rPr>
          <w:rFonts w:ascii="Consolas" w:hAnsi="Consolas"/>
          <w:lang w:val="en-US"/>
        </w:rPr>
        <w:t>AasPartRegistry</w:t>
      </w:r>
      <w:r w:rsidRPr="003D662E">
        <w:rPr>
          <w:lang w:val="en-US"/>
        </w:rPr>
        <w:t xml:space="preserve">. The </w:t>
      </w:r>
      <w:r w:rsidRPr="003D662E">
        <w:rPr>
          <w:rFonts w:ascii="Consolas" w:hAnsi="Consolas"/>
          <w:lang w:val="en-US"/>
        </w:rPr>
        <w:t>AasContributor</w:t>
      </w:r>
      <w:r w:rsidRPr="003D662E">
        <w:rPr>
          <w:lang w:val="en-US"/>
        </w:rPr>
        <w:t xml:space="preserve"> is a </w:t>
      </w:r>
      <w:r>
        <w:rPr>
          <w:lang w:val="en-US"/>
        </w:rPr>
        <w:t>(</w:t>
      </w:r>
      <w:r w:rsidRPr="003D662E">
        <w:rPr>
          <w:lang w:val="en-US"/>
        </w:rPr>
        <w:t>plugin</w:t>
      </w:r>
      <w:r>
        <w:rPr>
          <w:lang w:val="en-US"/>
        </w:rPr>
        <w:t>)</w:t>
      </w:r>
      <w:r w:rsidRPr="003D662E">
        <w:rPr>
          <w:lang w:val="en-US"/>
        </w:rPr>
        <w:t xml:space="preserve"> interface supposed to be implemented by upper platform layers to create the respective AAS (sub-model</w:t>
      </w:r>
      <w:r>
        <w:rPr>
          <w:lang w:val="en-US"/>
        </w:rPr>
        <w:t>s</w:t>
      </w:r>
      <w:r w:rsidRPr="003D662E">
        <w:rPr>
          <w:lang w:val="en-US"/>
        </w:rPr>
        <w:t>) and to register the implementing function objects with the protocol builders</w:t>
      </w:r>
      <w:r>
        <w:rPr>
          <w:lang w:val="en-US"/>
        </w:rPr>
        <w:t xml:space="preserve"> of the AAS abstraction in </w:t>
      </w:r>
      <w:r w:rsidRPr="00AD53EC">
        <w:rPr>
          <w:rFonts w:ascii="Consolas" w:hAnsi="Consolas"/>
          <w:lang w:val="en-US"/>
        </w:rPr>
        <w:t>support.aas</w:t>
      </w:r>
      <w:r w:rsidRPr="003D662E">
        <w:rPr>
          <w:lang w:val="en-US"/>
        </w:rPr>
        <w:t xml:space="preserve">. An </w:t>
      </w:r>
      <w:r w:rsidRPr="003D662E">
        <w:rPr>
          <w:rFonts w:ascii="Consolas" w:hAnsi="Consolas"/>
          <w:lang w:val="en-US"/>
        </w:rPr>
        <w:t>AasContributor</w:t>
      </w:r>
      <w:r w:rsidRPr="003D662E">
        <w:rPr>
          <w:lang w:val="en-US"/>
        </w:rPr>
        <w:t xml:space="preserve"> can indicate whether prerequisites are met so that its AAS can be created. Instances of </w:t>
      </w:r>
      <w:r w:rsidRPr="003D662E">
        <w:rPr>
          <w:rFonts w:ascii="Consolas" w:hAnsi="Consolas"/>
          <w:lang w:val="en-US"/>
        </w:rPr>
        <w:t>AasContributor</w:t>
      </w:r>
      <w:r w:rsidRPr="003D662E">
        <w:rPr>
          <w:lang w:val="en-US"/>
        </w:rPr>
        <w:t xml:space="preserve"> are supposed to be announced/registered via JSL. The </w:t>
      </w:r>
      <w:r w:rsidRPr="003D662E">
        <w:rPr>
          <w:rFonts w:ascii="Consolas" w:hAnsi="Consolas"/>
          <w:lang w:val="en-US"/>
        </w:rPr>
        <w:t>AasPartRegistry</w:t>
      </w:r>
      <w:r w:rsidRPr="003D662E">
        <w:rPr>
          <w:lang w:val="en-US"/>
        </w:rPr>
        <w:t xml:space="preserve"> provides access to those plugin instances and, e.g., triggers the creation and the deployment of an entire AAS for an installation. </w:t>
      </w:r>
      <w:r w:rsidRPr="00281003">
        <w:rPr>
          <w:rFonts w:cstheme="minorHAnsi"/>
          <w:lang w:val="en-US"/>
        </w:rPr>
        <w:t xml:space="preserve">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w:t>
      </w:r>
      <w:r w:rsidRPr="00281003">
        <w:rPr>
          <w:rFonts w:cstheme="minorHAnsi"/>
          <w:lang w:val="en-US"/>
        </w:rPr>
        <w:lastRenderedPageBreak/>
        <w:t>continued (management) operations.</w:t>
      </w:r>
      <w:r>
        <w:rPr>
          <w:rFonts w:cstheme="minorHAnsi"/>
          <w:lang w:val="en-US"/>
        </w:rPr>
        <w:t xml:space="preserve"> The </w:t>
      </w:r>
      <w:r w:rsidRPr="003D662E">
        <w:rPr>
          <w:rFonts w:ascii="Consolas" w:hAnsi="Consolas"/>
          <w:lang w:val="en-US"/>
        </w:rPr>
        <w:t>AasPartRegistry</w:t>
      </w:r>
      <w:r>
        <w:rPr>
          <w:rFonts w:cstheme="minorHAnsi"/>
          <w:lang w:val="en-US"/>
        </w:rPr>
        <w:t xml:space="preserve"> also maintains the AAS setup information (supported by the classes package </w:t>
      </w:r>
      <w:r w:rsidRPr="0014225B">
        <w:rPr>
          <w:rFonts w:ascii="Consolas" w:hAnsi="Consolas" w:cstheme="minorHAnsi"/>
          <w:lang w:val="en-US"/>
        </w:rPr>
        <w:t>config</w:t>
      </w:r>
      <w:r>
        <w:rPr>
          <w:rFonts w:cstheme="minorHAnsi"/>
          <w:lang w:val="en-US"/>
        </w:rPr>
        <w:t xml:space="preserve"> – to be renamed to setup in the future).</w:t>
      </w:r>
    </w:p>
    <w:p w14:paraId="7BA9C8C6" w14:textId="77777777" w:rsidR="004D40E4" w:rsidRPr="003D662E" w:rsidRDefault="004D40E4" w:rsidP="004D40E4">
      <w:pPr>
        <w:jc w:val="both"/>
        <w:rPr>
          <w:rFonts w:cstheme="minorHAnsi"/>
          <w:lang w:val="en-US"/>
        </w:rPr>
      </w:pPr>
      <w:r>
        <w:rPr>
          <w:rFonts w:cstheme="minorHAnsi"/>
          <w:lang w:val="en-US"/>
        </w:rPr>
        <w:t xml:space="preserve">To ease the development of platform components that supply an own AAS, </w:t>
      </w:r>
      <w:r w:rsidRPr="001E0DBA">
        <w:rPr>
          <w:rFonts w:ascii="Consolas" w:hAnsi="Consolas" w:cstheme="minorHAnsi"/>
          <w:lang w:val="en-US"/>
        </w:rPr>
        <w:t>support.iip-aas</w:t>
      </w:r>
      <w:r>
        <w:rPr>
          <w:rFonts w:cstheme="minorHAnsi"/>
          <w:lang w:val="en-US"/>
        </w:rPr>
        <w:t xml:space="preserve"> defines a basic lifecycle descriptor for AAS-contributing components. Further, the </w:t>
      </w:r>
      <w:r w:rsidRPr="001E0DBA">
        <w:rPr>
          <w:rFonts w:ascii="Consolas" w:hAnsi="Consolas" w:cstheme="minorHAnsi"/>
          <w:lang w:val="en-US"/>
        </w:rPr>
        <w:t>ActiveAasBase</w:t>
      </w:r>
      <w:r>
        <w:rPr>
          <w:rFonts w:cstheme="minorHAnsi"/>
          <w:lang w:val="en-US"/>
        </w:rPr>
        <w:t xml:space="preserve"> realizes supporting utility methods for typcical AAS runtime modifications, in particular for executing them asynchronously (production code) or synchronously (test code).</w:t>
      </w:r>
    </w:p>
    <w:p w14:paraId="2341AC32" w14:textId="51C57D9A" w:rsidR="00765B13" w:rsidRDefault="00A96879" w:rsidP="00765B13">
      <w:pPr>
        <w:jc w:val="both"/>
        <w:rPr>
          <w:lang w:val="en-US"/>
        </w:rPr>
      </w:pPr>
      <w:r>
        <w:rPr>
          <w:lang w:val="en-US"/>
        </w:rPr>
        <w:t xml:space="preserve">The next set of classes shown in </w:t>
      </w:r>
      <w:r>
        <w:rPr>
          <w:lang w:val="en-US"/>
        </w:rPr>
        <w:fldChar w:fldCharType="begin"/>
      </w:r>
      <w:r>
        <w:rPr>
          <w:lang w:val="en-US"/>
        </w:rPr>
        <w:instrText xml:space="preserve"> REF _Ref215748038 \h  \* MERGEFORMAT </w:instrText>
      </w:r>
      <w:r>
        <w:rPr>
          <w:lang w:val="en-US"/>
        </w:rPr>
      </w:r>
      <w:r>
        <w:rPr>
          <w:lang w:val="en-US"/>
        </w:rPr>
        <w:fldChar w:fldCharType="separate"/>
      </w:r>
      <w:r w:rsidR="006A0517" w:rsidRPr="00AD53EC">
        <w:rPr>
          <w:lang w:val="en-GB"/>
        </w:rPr>
        <w:t xml:space="preserve">Figure </w:t>
      </w:r>
      <w:r w:rsidR="006A0517">
        <w:rPr>
          <w:noProof/>
          <w:lang w:val="en-GB"/>
        </w:rPr>
        <w:t>10</w:t>
      </w:r>
      <w:r>
        <w:rPr>
          <w:lang w:val="en-US"/>
        </w:rPr>
        <w:fldChar w:fldCharType="end"/>
      </w:r>
      <w:r>
        <w:rPr>
          <w:lang w:val="en-US"/>
        </w:rPr>
        <w:t xml:space="preserve"> focuses on the realization of specific AAS as well as access to the contained structures from platform code. </w:t>
      </w:r>
      <w:r w:rsidRPr="00A96879">
        <w:rPr>
          <w:rFonts w:ascii="Consolas" w:hAnsi="Consolas"/>
          <w:lang w:val="en-US"/>
        </w:rPr>
        <w:t>SubmodelClient</w:t>
      </w:r>
      <w:r>
        <w:rPr>
          <w:lang w:val="en-US"/>
        </w:rPr>
        <w:t xml:space="preserve"> is a base class for all platform parts that need to access AAS submodels, for reading individual values, writing values or, in particular, for calling operations. Subclasses of </w:t>
      </w:r>
      <w:r w:rsidRPr="00A96879">
        <w:rPr>
          <w:rFonts w:ascii="Consolas" w:hAnsi="Consolas"/>
          <w:lang w:val="en-US"/>
        </w:rPr>
        <w:t>SubmodelClient</w:t>
      </w:r>
      <w:r>
        <w:rPr>
          <w:lang w:val="en-US"/>
        </w:rPr>
        <w:t xml:space="preserve"> shall add specific operations and, thus, to provide a helpful code-level API to the AAS submodels. This is illustrated by the platform (nameplate) AAS submodel (</w:t>
      </w:r>
      <w:r w:rsidRPr="00A96879">
        <w:rPr>
          <w:rFonts w:ascii="Consolas" w:hAnsi="Consolas"/>
          <w:lang w:val="en-US"/>
        </w:rPr>
        <w:t>PlatformAas</w:t>
      </w:r>
      <w:r>
        <w:rPr>
          <w:lang w:val="en-US"/>
        </w:rPr>
        <w:t xml:space="preserve"> as </w:t>
      </w:r>
      <w:r w:rsidRPr="00A96879">
        <w:rPr>
          <w:rFonts w:ascii="Consolas" w:hAnsi="Consolas"/>
          <w:lang w:val="en-US"/>
        </w:rPr>
        <w:t>AasContributor</w:t>
      </w:r>
      <w:r>
        <w:rPr>
          <w:lang w:val="en-US"/>
        </w:rPr>
        <w:t xml:space="preserve">) and its </w:t>
      </w:r>
      <w:r w:rsidRPr="00A96879">
        <w:rPr>
          <w:rFonts w:ascii="Consolas" w:hAnsi="Consolas"/>
          <w:lang w:val="en-US"/>
        </w:rPr>
        <w:t>PlatformClient</w:t>
      </w:r>
      <w:r>
        <w:rPr>
          <w:lang w:val="en-US"/>
        </w:rPr>
        <w:t xml:space="preserve"> as well as by the </w:t>
      </w:r>
      <w:r w:rsidRPr="00A96879">
        <w:rPr>
          <w:rFonts w:ascii="Consolas" w:hAnsi="Consolas"/>
          <w:lang w:val="en-US"/>
        </w:rPr>
        <w:t>NetworkManagerAas</w:t>
      </w:r>
      <w:r>
        <w:rPr>
          <w:lang w:val="en-US"/>
        </w:rPr>
        <w:t xml:space="preserve"> and the </w:t>
      </w:r>
      <w:r w:rsidRPr="00A96879">
        <w:rPr>
          <w:rFonts w:ascii="Consolas" w:hAnsi="Consolas"/>
          <w:lang w:val="en-US"/>
        </w:rPr>
        <w:t>NetworkManagerClient</w:t>
      </w:r>
      <w:r>
        <w:rPr>
          <w:lang w:val="en-US"/>
        </w:rPr>
        <w:t>.</w:t>
      </w:r>
      <w:r w:rsidR="00765B13">
        <w:rPr>
          <w:lang w:val="en-US"/>
        </w:rPr>
        <w:t xml:space="preserve"> The </w:t>
      </w:r>
      <w:r w:rsidR="00765B13" w:rsidRPr="00A96879">
        <w:rPr>
          <w:rFonts w:ascii="Consolas" w:hAnsi="Consolas"/>
          <w:lang w:val="en-US"/>
        </w:rPr>
        <w:t>NetworkManagerAas</w:t>
      </w:r>
      <w:r w:rsidR="00765B13">
        <w:rPr>
          <w:lang w:val="en-US"/>
        </w:rPr>
        <w:t xml:space="preserve"> wraps the network manager interface from support.aas and, in particular, acts as a distributed network manager. The </w:t>
      </w:r>
      <w:r w:rsidR="00765B13" w:rsidRPr="00A96879">
        <w:rPr>
          <w:rFonts w:ascii="Consolas" w:hAnsi="Consolas"/>
          <w:lang w:val="en-US"/>
        </w:rPr>
        <w:t>PlatformAas</w:t>
      </w:r>
      <w:r w:rsidR="00765B13">
        <w:rPr>
          <w:lang w:val="en-US"/>
        </w:rPr>
        <w:t xml:space="preserve"> is an extended nameplate with certain overarching platform operations, in particular for semantic id resolution. Further helper functions support, e.g., the </w:t>
      </w:r>
      <w:r w:rsidR="00765B13" w:rsidRPr="003D662E">
        <w:rPr>
          <w:lang w:val="en-US"/>
        </w:rPr>
        <w:t>resolution of images, e.g., for AAS nameplates</w:t>
      </w:r>
      <w:r w:rsidR="00765B13">
        <w:rPr>
          <w:lang w:val="en-US"/>
        </w:rPr>
        <w:t xml:space="preserve"> or the generic representation of Java data classes in AAS as realized by the </w:t>
      </w:r>
      <w:r w:rsidR="00765B13" w:rsidRPr="003D662E">
        <w:rPr>
          <w:rFonts w:ascii="Consolas" w:hAnsi="Consolas"/>
          <w:lang w:val="en-US"/>
        </w:rPr>
        <w:t>ClassUtility</w:t>
      </w:r>
      <w:r w:rsidR="00765B13" w:rsidRPr="003D662E">
        <w:rPr>
          <w:lang w:val="en-US"/>
        </w:rPr>
        <w:t xml:space="preserve"> </w:t>
      </w:r>
    </w:p>
    <w:p w14:paraId="24C814F5" w14:textId="0116C7EE" w:rsidR="00196A61" w:rsidRDefault="00765B13" w:rsidP="00765B13">
      <w:pPr>
        <w:jc w:val="both"/>
        <w:rPr>
          <w:lang w:val="en-US"/>
        </w:rPr>
      </w:pPr>
      <w:r>
        <w:rPr>
          <w:lang w:val="en-US"/>
        </w:rPr>
        <w:t xml:space="preserve">For semantic id resolution, the for oktoflow relevant fallback cataloges (based on the generic YamlSemanticCatalog) are realized, i.e., a simplifying </w:t>
      </w:r>
      <w:r w:rsidR="00196A61" w:rsidRPr="003D662E">
        <w:rPr>
          <w:lang w:val="en-US"/>
        </w:rPr>
        <w:t xml:space="preserve">small excerpt of ECLASS </w:t>
      </w:r>
      <w:r>
        <w:rPr>
          <w:lang w:val="en-US"/>
        </w:rPr>
        <w:t xml:space="preserve">(with associated constant definitions in </w:t>
      </w:r>
      <w:r w:rsidRPr="00765B13">
        <w:rPr>
          <w:rFonts w:ascii="Consolas" w:hAnsi="Consolas"/>
          <w:lang w:val="en-US"/>
        </w:rPr>
        <w:t>Eclass</w:t>
      </w:r>
      <w:r>
        <w:rPr>
          <w:lang w:val="en-US"/>
        </w:rPr>
        <w:t xml:space="preserve">) and </w:t>
      </w:r>
      <w:r w:rsidR="00196A61" w:rsidRPr="003D662E">
        <w:rPr>
          <w:lang w:val="en-US"/>
        </w:rPr>
        <w:t>AAS IRI definitions from [</w:t>
      </w:r>
      <w:r w:rsidR="000F1327">
        <w:rPr>
          <w:lang w:val="en-US"/>
        </w:rPr>
        <w:t>ZVEI-N</w:t>
      </w:r>
      <w:r w:rsidR="00196A61" w:rsidRPr="003D662E">
        <w:rPr>
          <w:lang w:val="en-US"/>
        </w:rPr>
        <w:t xml:space="preserve">]. </w:t>
      </w:r>
    </w:p>
    <w:p w14:paraId="27862884" w14:textId="7061C4A6" w:rsidR="00BB2BB5" w:rsidRPr="003D662E" w:rsidRDefault="00BB2BB5" w:rsidP="00BB2BB5">
      <w:pPr>
        <w:pStyle w:val="Heading3"/>
        <w:rPr>
          <w:lang w:val="en-US"/>
        </w:rPr>
      </w:pPr>
      <w:bookmarkStart w:id="75" w:name="_Ref88577887"/>
      <w:bookmarkStart w:id="76" w:name="_Toc216439644"/>
      <w:r w:rsidRPr="003D662E">
        <w:rPr>
          <w:lang w:val="en-US"/>
        </w:rPr>
        <w:t>AAS Creation and Usage Pattern</w:t>
      </w:r>
      <w:bookmarkEnd w:id="75"/>
      <w:bookmarkEnd w:id="76"/>
    </w:p>
    <w:p w14:paraId="68148760" w14:textId="720B297F" w:rsidR="00BB2BB5" w:rsidRPr="003D662E" w:rsidRDefault="00BB2BB5" w:rsidP="001E6856">
      <w:pPr>
        <w:jc w:val="both"/>
        <w:rPr>
          <w:lang w:val="en-US"/>
        </w:rPr>
      </w:pPr>
      <w:r w:rsidRPr="003D662E">
        <w:rPr>
          <w:lang w:val="en-US"/>
        </w:rPr>
        <w:t xml:space="preserve">For using the </w:t>
      </w:r>
      <w:r w:rsidR="006F56C9">
        <w:rPr>
          <w:lang w:val="en-US"/>
        </w:rPr>
        <w:t xml:space="preserve">provided capabilities </w:t>
      </w:r>
      <w:r w:rsidRPr="003D662E">
        <w:rPr>
          <w:lang w:val="en-US"/>
        </w:rPr>
        <w:t>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6A0517" w:rsidRPr="003D662E">
        <w:rPr>
          <w:lang w:val="en-US"/>
        </w:rPr>
        <w:t xml:space="preserve">Figure </w:t>
      </w:r>
      <w:r w:rsidR="006A0517">
        <w:rPr>
          <w:noProof/>
          <w:lang w:val="en-US"/>
        </w:rPr>
        <w:t>11</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6E47B5">
        <w:rPr>
          <w:lang w:val="en-US"/>
        </w:rPr>
        <w:t xml:space="preserve">underlying AAS </w:t>
      </w:r>
      <w:r w:rsidR="00225AAD" w:rsidRPr="003D662E">
        <w:rPr>
          <w:lang w:val="en-US"/>
        </w:rPr>
        <w:t>implementation.</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332345BB" w:rsidR="00D0043A" w:rsidRPr="003D662E" w:rsidRDefault="00D0043A" w:rsidP="00D0043A">
      <w:pPr>
        <w:pStyle w:val="Caption"/>
        <w:jc w:val="center"/>
        <w:rPr>
          <w:lang w:val="en-US"/>
        </w:rPr>
      </w:pPr>
      <w:bookmarkStart w:id="77"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11</w:t>
      </w:r>
      <w:r w:rsidRPr="003D662E">
        <w:fldChar w:fldCharType="end"/>
      </w:r>
      <w:bookmarkEnd w:id="77"/>
      <w:r w:rsidRPr="003D662E">
        <w:rPr>
          <w:lang w:val="en-US"/>
        </w:rPr>
        <w:t>: AAS creation and usage pattern involving support layer classes and mechanisms.</w:t>
      </w:r>
    </w:p>
    <w:p w14:paraId="60E830E5" w14:textId="5C023041" w:rsidR="00C03AC4"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6A0517" w:rsidRPr="003D662E">
        <w:rPr>
          <w:lang w:val="en-US"/>
        </w:rPr>
        <w:t xml:space="preserve">Figure </w:t>
      </w:r>
      <w:r w:rsidR="006A0517">
        <w:rPr>
          <w:noProof/>
          <w:lang w:val="en-US"/>
        </w:rPr>
        <w:t>11</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w:t>
      </w:r>
      <w:r w:rsidR="00B918D1" w:rsidRPr="003D662E">
        <w:rPr>
          <w:lang w:val="en-US"/>
        </w:rPr>
        <w:lastRenderedPageBreak/>
        <w:t xml:space="preserve">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w:t>
      </w:r>
      <w:r w:rsidR="00B918D1" w:rsidRPr="009C2DDA">
        <w:rPr>
          <w:rFonts w:ascii="Consolas" w:hAnsi="Consolas"/>
          <w:lang w:val="en-US"/>
        </w:rPr>
        <w:t>AasContributor</w:t>
      </w:r>
      <w:r w:rsidR="00B918D1" w:rsidRPr="003D662E">
        <w:rPr>
          <w:lang w:val="en-US"/>
        </w:rPr>
        <w:t xml:space="preserve">,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w:t>
      </w:r>
      <w:r w:rsidR="009C2DDA">
        <w:rPr>
          <w:lang w:val="en-US"/>
        </w:rPr>
        <w:t>specified via</w:t>
      </w:r>
      <w:r w:rsidR="00117434" w:rsidRPr="003D662E">
        <w:rPr>
          <w:lang w:val="en-US"/>
        </w:rPr>
        <w:t xml:space="preserve"> JSL and, through JSL, become automatically active in the </w:t>
      </w:r>
      <w:r w:rsidR="00117434" w:rsidRPr="003D662E">
        <w:rPr>
          <w:rFonts w:ascii="Consolas" w:hAnsi="Consolas"/>
          <w:lang w:val="en-US"/>
        </w:rPr>
        <w:t>AasPartRegistry</w:t>
      </w:r>
      <w:r w:rsidR="00117434" w:rsidRPr="003D662E">
        <w:rPr>
          <w:lang w:val="en-US"/>
        </w:rPr>
        <w:t>.</w:t>
      </w:r>
      <w:r w:rsidR="00D34F71" w:rsidRPr="003D662E">
        <w:rPr>
          <w:lang w:val="en-US"/>
        </w:rPr>
        <w:t xml:space="preserve"> </w:t>
      </w:r>
    </w:p>
    <w:p w14:paraId="5ADD7473" w14:textId="39D9EA20" w:rsidR="00BB2BB5" w:rsidRPr="003D662E" w:rsidRDefault="00D34F71" w:rsidP="004A2CFF">
      <w:pPr>
        <w:jc w:val="both"/>
        <w:rPr>
          <w:lang w:val="en-US"/>
        </w:rPr>
      </w:pPr>
      <w:r w:rsidRPr="003D662E">
        <w:rPr>
          <w:lang w:val="en-US"/>
        </w:rPr>
        <w:t xml:space="preserve">However, to </w:t>
      </w:r>
      <w:r w:rsidR="00915215">
        <w:rPr>
          <w:lang w:val="en-US"/>
        </w:rPr>
        <w:t xml:space="preserve">obtain </w:t>
      </w:r>
      <w:r w:rsidRPr="003D662E">
        <w:rPr>
          <w:lang w:val="en-US"/>
        </w:rPr>
        <w:t xml:space="preserve">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Pr="003D662E">
        <w:rPr>
          <w:lang w:val="en-US"/>
        </w:rPr>
        <w:t xml:space="preserve">which </w:t>
      </w:r>
      <w:r w:rsidR="00CE3673">
        <w:rPr>
          <w:lang w:val="en-US"/>
        </w:rPr>
        <w:t xml:space="preserve">utilizes the </w:t>
      </w:r>
      <w:r w:rsidR="00CE3673" w:rsidRPr="00CE3673">
        <w:rPr>
          <w:rFonts w:ascii="Consolas" w:hAnsi="Consolas"/>
          <w:lang w:val="en-US"/>
        </w:rPr>
        <w:t>AasPartRegistry</w:t>
      </w:r>
      <w:r w:rsidR="00CE3673">
        <w:rPr>
          <w:lang w:val="en-US"/>
        </w:rPr>
        <w:t xml:space="preserve"> to build the AAS</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w:t>
      </w:r>
      <w:r w:rsidR="00DD0241">
        <w:rPr>
          <w:lang w:val="en-US"/>
        </w:rPr>
        <w:t xml:space="preserve">specified </w:t>
      </w:r>
      <w:r w:rsidR="000E38D6" w:rsidRPr="003D662E">
        <w:rPr>
          <w:lang w:val="en-US"/>
        </w:rPr>
        <w:t xml:space="preserve">as JSL service.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point in time </w:t>
      </w:r>
      <w:r w:rsidR="00DA0290">
        <w:rPr>
          <w:lang w:val="en-US"/>
        </w:rPr>
        <w:t>in the life cycle (of the containing platform componend) and</w:t>
      </w:r>
      <w:r w:rsidR="000966AE" w:rsidRPr="003D662E">
        <w:rPr>
          <w:lang w:val="en-US"/>
        </w:rPr>
        <w:t xml:space="preserve"> automatically deployed to or registered with the platform AAS.</w:t>
      </w:r>
      <w:r w:rsidR="00466282" w:rsidRPr="003D662E">
        <w:rPr>
          <w:lang w:val="en-US"/>
        </w:rPr>
        <w:t xml:space="preserve"> During this creation process, also further AAS may be created, e.g., to represent a device AAS including vendor information [</w:t>
      </w:r>
      <w:r w:rsidR="000F1327">
        <w:rPr>
          <w:lang w:val="en-US"/>
        </w:rPr>
        <w:t>ZVEI-N</w:t>
      </w:r>
      <w:r w:rsidR="004B6C7C" w:rsidRPr="003D662E">
        <w:rPr>
          <w:lang w:val="en-US"/>
        </w:rPr>
        <w:t xml:space="preserve">, </w:t>
      </w:r>
      <w:r w:rsidR="000F1327">
        <w:rPr>
          <w:lang w:val="en-US"/>
        </w:rPr>
        <w:t>BBB+20</w:t>
      </w:r>
      <w:r w:rsidR="00466282" w:rsidRPr="003D662E">
        <w:rPr>
          <w:lang w:val="en-US"/>
        </w:rPr>
        <w:t>].</w:t>
      </w:r>
    </w:p>
    <w:p w14:paraId="68AC6348" w14:textId="28223CC0" w:rsidR="00D0043A" w:rsidRDefault="00D0043A" w:rsidP="00E33F2D">
      <w:pPr>
        <w:jc w:val="both"/>
        <w:rPr>
          <w:rFonts w:cstheme="minorHAnsi"/>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w:t>
      </w:r>
      <w:r w:rsidR="002C41AB">
        <w:rPr>
          <w:lang w:val="en-US"/>
        </w:rPr>
        <w:t xml:space="preserve"> (submodel)</w:t>
      </w:r>
      <w:r w:rsidR="00BB3A74" w:rsidRPr="003D662E">
        <w:rPr>
          <w:lang w:val="en-US"/>
        </w:rPr>
        <w:t xml:space="preserve">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basic client</w:t>
      </w:r>
      <w:r w:rsidR="00B8305C">
        <w:rPr>
          <w:rFonts w:cstheme="minorHAnsi"/>
          <w:lang w:val="en-US"/>
        </w:rPr>
        <w:t xml:space="preserve"> implementations</w:t>
      </w:r>
      <w:r w:rsidR="00003B43" w:rsidRPr="003D662E">
        <w:rPr>
          <w:rFonts w:cstheme="minorHAnsi"/>
          <w:lang w:val="en-US"/>
        </w:rPr>
        <w:t xml:space="preserve">, </w:t>
      </w:r>
      <w:r w:rsidR="00B8305C">
        <w:rPr>
          <w:rFonts w:cstheme="minorHAnsi"/>
          <w:lang w:val="en-US"/>
        </w:rPr>
        <w:t xml:space="preserve">e.g., </w:t>
      </w:r>
      <w:r w:rsidR="00003B43" w:rsidRPr="003D662E">
        <w:rPr>
          <w:rFonts w:cstheme="minorHAnsi"/>
          <w:lang w:val="en-US"/>
        </w:rPr>
        <w:t xml:space="preserve">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w:t>
      </w:r>
      <w:r w:rsidR="00B8305C">
        <w:rPr>
          <w:rFonts w:cstheme="minorHAnsi"/>
          <w:lang w:val="en-US"/>
        </w:rPr>
        <w:t>or</w:t>
      </w:r>
      <w:r w:rsidR="00003B43" w:rsidRPr="003D662E">
        <w:rPr>
          <w:rFonts w:cstheme="minorHAnsi"/>
          <w:lang w:val="en-US"/>
        </w:rPr>
        <w:t xml:space="preserve">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3C65A7">
        <w:rPr>
          <w:rFonts w:cstheme="minorHAnsi"/>
          <w:lang w:val="en-US"/>
        </w:rPr>
        <w:t>basic 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6A0517" w:rsidRPr="003D662E">
        <w:rPr>
          <w:lang w:val="en-US"/>
        </w:rPr>
        <w:t xml:space="preserve">Figure </w:t>
      </w:r>
      <w:r w:rsidR="006A0517">
        <w:rPr>
          <w:noProof/>
          <w:lang w:val="en-US"/>
        </w:rPr>
        <w:t>11</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5C21BC">
        <w:rPr>
          <w:rFonts w:cstheme="minorHAnsi"/>
          <w:lang w:val="en-US"/>
        </w:rPr>
        <w:t>Upstream c</w:t>
      </w:r>
      <w:r w:rsidR="00804BE3" w:rsidRPr="003D662E">
        <w:rPr>
          <w:rFonts w:cstheme="minorHAnsi"/>
          <w:lang w:val="en-US"/>
        </w:rPr>
        <w:t xml:space="preserve">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2EA8804C" w14:textId="16388E47" w:rsidR="00AF2B98" w:rsidRDefault="00AF2B98" w:rsidP="00AF2B98">
      <w:pPr>
        <w:jc w:val="both"/>
        <w:rPr>
          <w:lang w:val="en-US"/>
        </w:rPr>
      </w:pPr>
      <w:r w:rsidRPr="003D662E">
        <w:rPr>
          <w:lang w:val="en-US"/>
        </w:rPr>
        <w:t xml:space="preserve">For modeling AAS operations, we follow </w:t>
      </w:r>
      <w:r w:rsidR="008F2403">
        <w:rPr>
          <w:lang w:val="en-US"/>
        </w:rPr>
        <w:t>the</w:t>
      </w:r>
      <w:r w:rsidRPr="003D662E">
        <w:rPr>
          <w:lang w:val="en-US"/>
        </w:rPr>
        <w:t xml:space="preserve"> convention, that usual AAS operations behave like synchronous call</w:t>
      </w:r>
      <w:r>
        <w:rPr>
          <w:lang w:val="en-US"/>
        </w:rPr>
        <w:t xml:space="preserve">s and, thus, must </w:t>
      </w:r>
      <w:r w:rsidRPr="003D662E">
        <w:rPr>
          <w:lang w:val="en-US"/>
        </w:rPr>
        <w:t xml:space="preserve">not </w:t>
      </w:r>
      <w:r>
        <w:rPr>
          <w:lang w:val="en-US"/>
        </w:rPr>
        <w:t xml:space="preserve">be </w:t>
      </w:r>
      <w:r w:rsidRPr="003D662E">
        <w:rPr>
          <w:lang w:val="en-US"/>
        </w:rPr>
        <w:t xml:space="preserve">tracked </w:t>
      </w:r>
      <w:r>
        <w:rPr>
          <w:lang w:val="en-US"/>
        </w:rPr>
        <w:t xml:space="preserve">via the </w:t>
      </w:r>
      <w:r w:rsidRPr="00AF2B98">
        <w:rPr>
          <w:rFonts w:ascii="Consolas" w:hAnsi="Consolas"/>
          <w:lang w:val="en-US"/>
        </w:rPr>
        <w:t>TaskTracker</w:t>
      </w:r>
      <w:r>
        <w:rPr>
          <w:lang w:val="en-US"/>
        </w:rPr>
        <w:t xml:space="preserve"> in </w:t>
      </w:r>
      <w:r w:rsidRPr="00AF2B98">
        <w:rPr>
          <w:rFonts w:ascii="Consolas" w:hAnsi="Consolas"/>
          <w:lang w:val="en-US"/>
        </w:rPr>
        <w:t>support.boot</w:t>
      </w:r>
      <w:r w:rsidRPr="003D662E">
        <w:rPr>
          <w:lang w:val="en-US"/>
        </w:rPr>
        <w:t xml:space="preserve">. </w:t>
      </w:r>
      <w:r w:rsidR="009C57A3">
        <w:rPr>
          <w:lang w:val="en-US"/>
        </w:rPr>
        <w:t>Top-level AAS o</w:t>
      </w:r>
      <w:r w:rsidRPr="003D662E">
        <w:rPr>
          <w:lang w:val="en-US"/>
        </w:rPr>
        <w:t xml:space="preserve">perations that shall be tracked </w:t>
      </w:r>
      <w:r w:rsidR="00C94A6B">
        <w:rPr>
          <w:lang w:val="en-US"/>
        </w:rPr>
        <w:t xml:space="preserve">shall be equipped with </w:t>
      </w:r>
      <w:r w:rsidRPr="003D662E">
        <w:rPr>
          <w:lang w:val="en-US"/>
        </w:rPr>
        <w:t>name suffix “Async”</w:t>
      </w:r>
      <w:r w:rsidR="00C71F40">
        <w:rPr>
          <w:lang w:val="en-US"/>
        </w:rPr>
        <w:t>,</w:t>
      </w:r>
      <w:r w:rsidRPr="003D662E">
        <w:rPr>
          <w:lang w:val="en-US"/>
        </w:rPr>
        <w:t xml:space="preserve"> return their task identification immediately</w:t>
      </w:r>
      <w:r w:rsidR="00C71F40">
        <w:rPr>
          <w:lang w:val="en-US"/>
        </w:rPr>
        <w:t xml:space="preserve"> and continue</w:t>
      </w:r>
      <w:r w:rsidR="00C71F40" w:rsidRPr="003D662E">
        <w:rPr>
          <w:lang w:val="en-US"/>
        </w:rPr>
        <w:t xml:space="preserve"> run</w:t>
      </w:r>
      <w:r w:rsidR="00C71F40">
        <w:rPr>
          <w:lang w:val="en-US"/>
        </w:rPr>
        <w:t>ning</w:t>
      </w:r>
      <w:r w:rsidR="00C71F40" w:rsidRPr="003D662E">
        <w:rPr>
          <w:lang w:val="en-US"/>
        </w:rPr>
        <w:t xml:space="preserve"> in parallel</w:t>
      </w:r>
      <w:r w:rsidRPr="003D662E">
        <w:rPr>
          <w:lang w:val="en-US"/>
        </w:rPr>
        <w:t>. Lower</w:t>
      </w:r>
      <w:r>
        <w:rPr>
          <w:lang w:val="en-US"/>
        </w:rPr>
        <w:t>-</w:t>
      </w:r>
      <w:r w:rsidRPr="003D662E">
        <w:rPr>
          <w:lang w:val="en-US"/>
        </w:rPr>
        <w:t xml:space="preserve">level operations that can be tracked are marked with the name suffix “ByTask”, offer an additional parameter “taskId” and use the task id for reporting their status. </w:t>
      </w:r>
      <w:r w:rsidR="00306ACC">
        <w:rPr>
          <w:lang w:val="en-US"/>
        </w:rPr>
        <w:t>The actual distributed s</w:t>
      </w:r>
      <w:r w:rsidRPr="003D662E">
        <w:rPr>
          <w:lang w:val="en-US"/>
        </w:rPr>
        <w:t xml:space="preserve">tatus reporting is </w:t>
      </w:r>
      <w:r w:rsidR="00306ACC">
        <w:rPr>
          <w:lang w:val="en-US"/>
        </w:rPr>
        <w:t>realized</w:t>
      </w:r>
      <w:r w:rsidRPr="003D662E">
        <w:rPr>
          <w:lang w:val="en-US"/>
        </w:rPr>
        <w:t xml:space="preserve"> </w:t>
      </w:r>
      <w:r w:rsidR="00306ACC">
        <w:rPr>
          <w:lang w:val="en-US"/>
        </w:rPr>
        <w:t>in</w:t>
      </w:r>
      <w:r w:rsidRPr="003D662E">
        <w:rPr>
          <w:lang w:val="en-US"/>
        </w:rPr>
        <w:t xml:space="preserve"> the transport layer.</w:t>
      </w:r>
    </w:p>
    <w:p w14:paraId="489FCCC7" w14:textId="611ECF32" w:rsidR="00765B13" w:rsidRPr="003D662E" w:rsidRDefault="00765B13" w:rsidP="00765B13">
      <w:pPr>
        <w:jc w:val="both"/>
        <w:rPr>
          <w:rFonts w:cstheme="minorHAnsi"/>
          <w:lang w:val="en-US"/>
        </w:rPr>
      </w:pPr>
      <w:r w:rsidRPr="003D662E">
        <w:rPr>
          <w:rFonts w:cstheme="minorHAnsi"/>
          <w:lang w:val="en-US"/>
        </w:rPr>
        <w:t xml:space="preserve">As </w:t>
      </w:r>
      <w:r w:rsidR="008777D0">
        <w:rPr>
          <w:rFonts w:cstheme="minorHAnsi"/>
          <w:lang w:val="en-US"/>
        </w:rPr>
        <w:t>we started our work on oktoflow using very early implementations of AAS frameworks, e.g., when no user-defined types were available for properties or operation parameters/return types, we still simplify the modeling. For AAS properties, we usually rely on primitive types</w:t>
      </w:r>
      <w:r w:rsidRPr="003D662E">
        <w:rPr>
          <w:rFonts w:cstheme="minorHAnsi"/>
          <w:lang w:val="en-US"/>
        </w:rPr>
        <w:t xml:space="preserve">. Where possible, we avoid complex types in operation parameters and, if required, use JSON strings to transport </w:t>
      </w:r>
      <w:r w:rsidR="008777D0">
        <w:rPr>
          <w:rFonts w:cstheme="minorHAnsi"/>
          <w:lang w:val="en-US"/>
        </w:rPr>
        <w:t xml:space="preserve">complex or </w:t>
      </w:r>
      <w:r w:rsidRPr="003D662E">
        <w:rPr>
          <w:rFonts w:cstheme="minorHAnsi"/>
          <w:lang w:val="en-US"/>
        </w:rPr>
        <w:t xml:space="preserve">multiple values, e.g., objects, arrays or maps. Thus, to simplify later code revisions of the platform and to avoid conflicts with, e.g., annotation-based JSON libraries, we decided to provide some support for JSON marshalling in </w:t>
      </w:r>
      <w:r w:rsidRPr="003D662E">
        <w:rPr>
          <w:rFonts w:ascii="Consolas" w:hAnsi="Consolas"/>
          <w:lang w:val="en-US"/>
        </w:rPr>
        <w:t>iip-aas</w:t>
      </w:r>
      <w:r w:rsidRPr="003D662E">
        <w:rPr>
          <w:rFonts w:cstheme="minorHAnsi"/>
          <w:lang w:val="en-US"/>
        </w:rPr>
        <w:t xml:space="preserve">, e.g., to handle return values and alternative exceptions </w:t>
      </w:r>
      <w:r w:rsidR="008777D0">
        <w:rPr>
          <w:rFonts w:cstheme="minorHAnsi"/>
          <w:lang w:val="en-US"/>
        </w:rPr>
        <w:t xml:space="preserve">that may occur during </w:t>
      </w:r>
      <w:r w:rsidRPr="003D662E">
        <w:rPr>
          <w:rFonts w:cstheme="minorHAnsi"/>
          <w:lang w:val="en-US"/>
        </w:rPr>
        <w:t xml:space="preserve">operation </w:t>
      </w:r>
      <w:r w:rsidR="008777D0">
        <w:rPr>
          <w:rFonts w:cstheme="minorHAnsi"/>
          <w:lang w:val="en-US"/>
        </w:rPr>
        <w:t>execution</w:t>
      </w:r>
      <w:r w:rsidRPr="003D662E">
        <w:rPr>
          <w:rFonts w:cstheme="minorHAnsi"/>
          <w:lang w:val="en-US"/>
        </w:rPr>
        <w:t xml:space="preserve">. Similarly, </w:t>
      </w:r>
      <w:r w:rsidR="0003673B">
        <w:rPr>
          <w:rFonts w:cstheme="minorHAnsi"/>
          <w:lang w:val="en-US"/>
        </w:rPr>
        <w:t xml:space="preserve">as there were no </w:t>
      </w:r>
      <w:r w:rsidRPr="003D662E">
        <w:rPr>
          <w:rFonts w:cstheme="minorHAnsi"/>
          <w:lang w:val="en-US"/>
        </w:rPr>
        <w:t>mechanisms to programmatically resolve AAS references, we decided to represent references as Strings carrying the name of an element in a submodel element collection denoted by dependencies or associations or as URLs.</w:t>
      </w:r>
    </w:p>
    <w:p w14:paraId="255C4634" w14:textId="77777777" w:rsidR="008907F0" w:rsidRDefault="008907F0" w:rsidP="008907F0">
      <w:pPr>
        <w:pStyle w:val="Heading3"/>
        <w:rPr>
          <w:lang w:val="en-US"/>
        </w:rPr>
      </w:pPr>
      <w:bookmarkStart w:id="78" w:name="_Ref214626469"/>
      <w:bookmarkStart w:id="79" w:name="_Toc216439645"/>
      <w:r>
        <w:rPr>
          <w:lang w:val="en-US"/>
        </w:rPr>
        <w:t>Plugins</w:t>
      </w:r>
      <w:bookmarkEnd w:id="78"/>
      <w:bookmarkEnd w:id="79"/>
    </w:p>
    <w:p w14:paraId="300D6E06" w14:textId="0244D3AC" w:rsidR="008907F0" w:rsidRDefault="00560CB5" w:rsidP="008907F0">
      <w:pPr>
        <w:jc w:val="both"/>
        <w:rPr>
          <w:lang w:val="en-US"/>
        </w:rPr>
      </w:pPr>
      <w:r>
        <w:rPr>
          <w:lang w:val="en-US"/>
        </w:rPr>
        <w:t xml:space="preserve">The support layer also implements most of the oktoflow plugins.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6A0517" w:rsidRPr="003D662E">
        <w:rPr>
          <w:lang w:val="en-US"/>
        </w:rPr>
        <w:t xml:space="preserve">Table </w:t>
      </w:r>
      <w:r w:rsidR="006A0517">
        <w:rPr>
          <w:noProof/>
          <w:lang w:val="en-US"/>
        </w:rPr>
        <w:t>4</w:t>
      </w:r>
      <w:r w:rsidR="008907F0">
        <w:rPr>
          <w:lang w:val="en-US"/>
        </w:rPr>
        <w:fldChar w:fldCharType="end"/>
      </w:r>
      <w:r w:rsidR="008907F0">
        <w:rPr>
          <w:lang w:val="en-US"/>
        </w:rPr>
        <w:t xml:space="preserve"> summarizes the core plugins defined/used by the support layer. Plugins can be </w:t>
      </w:r>
      <w:r w:rsidR="006B7065">
        <w:rPr>
          <w:lang w:val="en-US"/>
        </w:rPr>
        <w:t>utilized</w:t>
      </w:r>
      <w:r w:rsidR="008907F0">
        <w:rPr>
          <w:lang w:val="en-US"/>
        </w:rPr>
        <w:t xml:space="preserve"> through the </w:t>
      </w:r>
      <w:r w:rsidR="008907F0" w:rsidRPr="006B7065">
        <w:rPr>
          <w:rFonts w:ascii="Consolas" w:hAnsi="Consolas"/>
          <w:lang w:val="en-US"/>
        </w:rPr>
        <w:t>PluginManager</w:t>
      </w:r>
      <w:r w:rsidR="006B7065">
        <w:rPr>
          <w:lang w:val="en-US"/>
        </w:rPr>
        <w:t xml:space="preserve"> </w:t>
      </w:r>
      <w:r w:rsidR="008907F0">
        <w:rPr>
          <w:lang w:val="en-US"/>
        </w:rPr>
        <w:t xml:space="preserve">or, in </w:t>
      </w:r>
      <w:r w:rsidR="008907F0">
        <w:rPr>
          <w:lang w:val="en-US"/>
        </w:rPr>
        <w:lastRenderedPageBreak/>
        <w:t xml:space="preserve">particular for testing, as </w:t>
      </w:r>
      <w:r w:rsidR="006B7065">
        <w:rPr>
          <w:lang w:val="en-US"/>
        </w:rPr>
        <w:t xml:space="preserve">classical </w:t>
      </w:r>
      <w:r w:rsidR="008907F0">
        <w:rPr>
          <w:lang w:val="en-US"/>
        </w:rPr>
        <w:t xml:space="preserve">dependency via JSL. Through the </w:t>
      </w:r>
      <w:r w:rsidR="000846AF" w:rsidRPr="006B7065">
        <w:rPr>
          <w:rFonts w:ascii="Consolas" w:hAnsi="Consolas"/>
          <w:lang w:val="en-US"/>
        </w:rPr>
        <w:t>PluginManager</w:t>
      </w:r>
      <w:r w:rsidR="008907F0">
        <w:rPr>
          <w:lang w:val="en-US"/>
        </w:rPr>
        <w:t xml:space="preserve">, usually dependency </w:t>
      </w:r>
      <w:r w:rsidR="00DA137F">
        <w:rPr>
          <w:lang w:val="en-US"/>
        </w:rPr>
        <w:t>separation</w:t>
      </w:r>
      <w:r w:rsidR="008907F0">
        <w:rPr>
          <w:lang w:val="en-US"/>
        </w:rPr>
        <w:t xml:space="preserve"> through isolated classloading </w:t>
      </w:r>
      <w:r w:rsidR="00DA137F">
        <w:rPr>
          <w:lang w:val="en-US"/>
        </w:rPr>
        <w:t>is achieved</w:t>
      </w:r>
      <w:r w:rsidR="008907F0">
        <w:rPr>
          <w:lang w:val="en-US"/>
        </w:rPr>
        <w:t xml:space="preserve">, i.e., while the oktoflow core is free of direct dependencies, implementation components such as connectors may use these plugins or rely on own dependencies. In contrast, using plugins as dependencies does not lead to isolatated loading and, thus, must be handled with care, i.e., cannot be applied in all situations. </w:t>
      </w:r>
    </w:p>
    <w:p w14:paraId="0E429B33" w14:textId="0600FEDC" w:rsidR="008907F0" w:rsidRPr="003D662E" w:rsidRDefault="008907F0" w:rsidP="008907F0">
      <w:pPr>
        <w:pStyle w:val="Caption"/>
        <w:jc w:val="center"/>
        <w:rPr>
          <w:lang w:val="en-US"/>
        </w:rPr>
      </w:pPr>
      <w:bookmarkStart w:id="80" w:name="_Ref209788583"/>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A0517">
        <w:rPr>
          <w:noProof/>
          <w:lang w:val="en-US"/>
        </w:rPr>
        <w:t>4</w:t>
      </w:r>
      <w:r w:rsidRPr="003D662E">
        <w:fldChar w:fldCharType="end"/>
      </w:r>
      <w:bookmarkEnd w:id="80"/>
      <w:r w:rsidRPr="003D662E">
        <w:rPr>
          <w:lang w:val="en-US"/>
        </w:rPr>
        <w:t xml:space="preserve">: Summary of </w:t>
      </w:r>
      <w:r>
        <w:rPr>
          <w:lang w:val="en-US"/>
        </w:rPr>
        <w:t>core plugins in the support layer</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94"/>
        <w:gridCol w:w="1860"/>
        <w:gridCol w:w="2162"/>
        <w:gridCol w:w="1203"/>
        <w:gridCol w:w="1443"/>
      </w:tblGrid>
      <w:tr w:rsidR="008907F0" w:rsidRPr="003D662E" w14:paraId="0E5BFB39" w14:textId="77777777" w:rsidTr="008E509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94" w:type="dxa"/>
            <w:shd w:val="clear" w:color="auto" w:fill="086171"/>
          </w:tcPr>
          <w:p w14:paraId="2C489DCA" w14:textId="77777777" w:rsidR="008907F0" w:rsidRPr="003D662E" w:rsidRDefault="008907F0" w:rsidP="008E509C">
            <w:pPr>
              <w:rPr>
                <w:b w:val="0"/>
                <w:bCs w:val="0"/>
                <w:color w:val="FFFFFF" w:themeColor="background1"/>
                <w:lang w:val="en-US"/>
              </w:rPr>
            </w:pPr>
            <w:r>
              <w:rPr>
                <w:color w:val="FFFFFF" w:themeColor="background1"/>
                <w:lang w:val="en-US"/>
              </w:rPr>
              <w:t>Plugin</w:t>
            </w:r>
          </w:p>
        </w:tc>
        <w:tc>
          <w:tcPr>
            <w:tcW w:w="1860" w:type="dxa"/>
            <w:shd w:val="clear" w:color="auto" w:fill="086171"/>
          </w:tcPr>
          <w:p w14:paraId="78DA12F0"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Purpose</w:t>
            </w:r>
          </w:p>
        </w:tc>
        <w:tc>
          <w:tcPr>
            <w:tcW w:w="2162" w:type="dxa"/>
            <w:shd w:val="clear" w:color="auto" w:fill="086171"/>
          </w:tcPr>
          <w:p w14:paraId="6115891B"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Based on</w:t>
            </w:r>
          </w:p>
        </w:tc>
        <w:tc>
          <w:tcPr>
            <w:tcW w:w="1203" w:type="dxa"/>
            <w:shd w:val="clear" w:color="auto" w:fill="086171"/>
          </w:tcPr>
          <w:p w14:paraId="1239BDD5" w14:textId="77777777" w:rsidR="008907F0"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Default-Impl.</w:t>
            </w:r>
          </w:p>
        </w:tc>
        <w:tc>
          <w:tcPr>
            <w:tcW w:w="1443" w:type="dxa"/>
            <w:shd w:val="clear" w:color="auto" w:fill="086171"/>
          </w:tcPr>
          <w:p w14:paraId="4C3452DE" w14:textId="77777777" w:rsidR="008907F0" w:rsidRPr="003D662E" w:rsidRDefault="008907F0" w:rsidP="008E509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As Test-Dependency</w:t>
            </w:r>
          </w:p>
        </w:tc>
      </w:tr>
      <w:tr w:rsidR="008907F0" w:rsidRPr="00C2212B" w14:paraId="5A334345"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9C174B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support.log-slf4j-simple</w:t>
            </w:r>
          </w:p>
        </w:tc>
        <w:tc>
          <w:tcPr>
            <w:tcW w:w="1860" w:type="dxa"/>
          </w:tcPr>
          <w:p w14:paraId="0DA8C8B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Logging </w:t>
            </w:r>
          </w:p>
        </w:tc>
        <w:tc>
          <w:tcPr>
            <w:tcW w:w="2162" w:type="dxa"/>
          </w:tcPr>
          <w:p w14:paraId="1F27C0C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slf4j</w:t>
            </w:r>
            <w:r>
              <w:rPr>
                <w:rStyle w:val="FootnoteReference"/>
                <w:lang w:val="en-US"/>
              </w:rPr>
              <w:footnoteReference w:id="35"/>
            </w:r>
            <w:r>
              <w:rPr>
                <w:rFonts w:cstheme="minorHAnsi"/>
                <w:lang w:val="en-US"/>
              </w:rPr>
              <w:t xml:space="preserve"> including slf4j-simple</w:t>
            </w:r>
          </w:p>
        </w:tc>
        <w:tc>
          <w:tcPr>
            <w:tcW w:w="1203" w:type="dxa"/>
          </w:tcPr>
          <w:p w14:paraId="531C99D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x</w:t>
            </w:r>
          </w:p>
        </w:tc>
        <w:tc>
          <w:tcPr>
            <w:tcW w:w="1443" w:type="dxa"/>
          </w:tcPr>
          <w:p w14:paraId="0B47BD3B"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exclude slf4j</w:t>
            </w:r>
          </w:p>
        </w:tc>
      </w:tr>
      <w:tr w:rsidR="008907F0" w:rsidRPr="00C2212B" w14:paraId="4F49A9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BA888C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support.yaml-snakeyaml</w:t>
            </w:r>
          </w:p>
        </w:tc>
        <w:tc>
          <w:tcPr>
            <w:tcW w:w="1860" w:type="dxa"/>
          </w:tcPr>
          <w:p w14:paraId="0B951F6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YAML reading/writing</w:t>
            </w:r>
          </w:p>
        </w:tc>
        <w:tc>
          <w:tcPr>
            <w:tcW w:w="2162" w:type="dxa"/>
          </w:tcPr>
          <w:p w14:paraId="72E280D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lang w:val="en-US"/>
              </w:rPr>
              <w:t>snakeyaml</w:t>
            </w:r>
            <w:r>
              <w:rPr>
                <w:rStyle w:val="FootnoteReference"/>
                <w:lang w:val="en-US"/>
              </w:rPr>
              <w:footnoteReference w:id="36"/>
            </w:r>
          </w:p>
        </w:tc>
        <w:tc>
          <w:tcPr>
            <w:tcW w:w="1203" w:type="dxa"/>
          </w:tcPr>
          <w:p w14:paraId="7676A54E"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Pr>
                <w:rFonts w:cstheme="minorHAnsi"/>
                <w:lang w:val="en-US"/>
              </w:rPr>
              <w:t>-</w:t>
            </w:r>
          </w:p>
        </w:tc>
        <w:tc>
          <w:tcPr>
            <w:tcW w:w="1443" w:type="dxa"/>
          </w:tcPr>
          <w:p w14:paraId="40B0877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p>
        </w:tc>
      </w:tr>
      <w:tr w:rsidR="008907F0" w:rsidRPr="00C2212B" w14:paraId="7B0CB2A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5807322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support.json-jackson</w:t>
            </w:r>
          </w:p>
        </w:tc>
        <w:tc>
          <w:tcPr>
            <w:tcW w:w="1860" w:type="dxa"/>
          </w:tcPr>
          <w:p w14:paraId="271B96A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JSON reading/writing</w:t>
            </w:r>
          </w:p>
        </w:tc>
        <w:tc>
          <w:tcPr>
            <w:tcW w:w="2162" w:type="dxa"/>
          </w:tcPr>
          <w:p w14:paraId="686E42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FasterXML/Jackson</w:t>
            </w:r>
            <w:r>
              <w:rPr>
                <w:rStyle w:val="FootnoteReference"/>
                <w:lang w:val="en-US"/>
              </w:rPr>
              <w:footnoteReference w:id="37"/>
            </w:r>
            <w:r>
              <w:rPr>
                <w:lang w:val="en-US"/>
              </w:rPr>
              <w:t>, glassfish</w:t>
            </w:r>
            <w:r>
              <w:rPr>
                <w:rStyle w:val="FootnoteReference"/>
                <w:lang w:val="en-US"/>
              </w:rPr>
              <w:footnoteReference w:id="38"/>
            </w:r>
            <w:r>
              <w:rPr>
                <w:lang w:val="en-US"/>
              </w:rPr>
              <w:t>, jsoniter</w:t>
            </w:r>
            <w:r>
              <w:rPr>
                <w:rStyle w:val="FootnoteReference"/>
                <w:lang w:val="en-US"/>
              </w:rPr>
              <w:footnoteReference w:id="39"/>
            </w:r>
          </w:p>
        </w:tc>
        <w:tc>
          <w:tcPr>
            <w:tcW w:w="1203" w:type="dxa"/>
          </w:tcPr>
          <w:p w14:paraId="68ECBDB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D35FBE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C5D59D8"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312E177E"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support.websocket-websocket</w:t>
            </w:r>
          </w:p>
        </w:tc>
        <w:tc>
          <w:tcPr>
            <w:tcW w:w="1860" w:type="dxa"/>
          </w:tcPr>
          <w:p w14:paraId="5048156A"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Websocket client/server</w:t>
            </w:r>
          </w:p>
        </w:tc>
        <w:tc>
          <w:tcPr>
            <w:tcW w:w="2162" w:type="dxa"/>
          </w:tcPr>
          <w:p w14:paraId="786A58C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Java-websocket</w:t>
            </w:r>
            <w:r>
              <w:rPr>
                <w:rStyle w:val="FootnoteReference"/>
                <w:lang w:val="en-US"/>
              </w:rPr>
              <w:footnoteReference w:id="40"/>
            </w:r>
          </w:p>
        </w:tc>
        <w:tc>
          <w:tcPr>
            <w:tcW w:w="1203" w:type="dxa"/>
          </w:tcPr>
          <w:p w14:paraId="22DC98E5"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03E2518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7BDB50F"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44C6BBD"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w:t>
            </w:r>
            <w:r>
              <w:rPr>
                <w:rFonts w:ascii="Consolas" w:hAnsi="Consolas" w:cstheme="minorHAnsi"/>
                <w:b w:val="0"/>
                <w:bCs w:val="0"/>
                <w:lang w:val="en-US"/>
              </w:rPr>
              <w:br/>
              <w:t>processinfo-oshi</w:t>
            </w:r>
          </w:p>
        </w:tc>
        <w:tc>
          <w:tcPr>
            <w:tcW w:w="1860" w:type="dxa"/>
          </w:tcPr>
          <w:p w14:paraId="42CE1B4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Native process information</w:t>
            </w:r>
          </w:p>
        </w:tc>
        <w:tc>
          <w:tcPr>
            <w:tcW w:w="2162" w:type="dxa"/>
          </w:tcPr>
          <w:p w14:paraId="77FA83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OSHI</w:t>
            </w:r>
            <w:r>
              <w:rPr>
                <w:rStyle w:val="FootnoteReference"/>
                <w:lang w:val="en-US"/>
              </w:rPr>
              <w:footnoteReference w:id="41"/>
            </w:r>
          </w:p>
        </w:tc>
        <w:tc>
          <w:tcPr>
            <w:tcW w:w="1203" w:type="dxa"/>
          </w:tcPr>
          <w:p w14:paraId="60A25B4D"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F958F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B62DEA1"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3D7BFC5"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support.rest-spark</w:t>
            </w:r>
          </w:p>
        </w:tc>
        <w:tc>
          <w:tcPr>
            <w:tcW w:w="1860" w:type="dxa"/>
          </w:tcPr>
          <w:p w14:paraId="06E4885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server</w:t>
            </w:r>
          </w:p>
        </w:tc>
        <w:tc>
          <w:tcPr>
            <w:tcW w:w="2162" w:type="dxa"/>
          </w:tcPr>
          <w:p w14:paraId="084F25AF"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spark</w:t>
            </w:r>
            <w:r>
              <w:rPr>
                <w:rStyle w:val="FootnoteReference"/>
                <w:lang w:val="en-US"/>
              </w:rPr>
              <w:footnoteReference w:id="42"/>
            </w:r>
          </w:p>
        </w:tc>
        <w:tc>
          <w:tcPr>
            <w:tcW w:w="1203" w:type="dxa"/>
          </w:tcPr>
          <w:p w14:paraId="5F6567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50377A7D"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17AF6E2"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1B03C2CC" w14:textId="77777777" w:rsidR="008907F0" w:rsidRDefault="008907F0" w:rsidP="008E509C">
            <w:pPr>
              <w:rPr>
                <w:rFonts w:ascii="Consolas" w:hAnsi="Consolas" w:cstheme="minorHAnsi"/>
                <w:b w:val="0"/>
                <w:bCs w:val="0"/>
                <w:lang w:val="en-US"/>
              </w:rPr>
            </w:pPr>
            <w:r>
              <w:rPr>
                <w:rFonts w:ascii="Consolas" w:hAnsi="Consolas" w:cstheme="minorHAnsi"/>
                <w:b w:val="0"/>
                <w:bCs w:val="0"/>
                <w:lang w:val="en-US"/>
              </w:rPr>
              <w:t>support.http-apache</w:t>
            </w:r>
          </w:p>
        </w:tc>
        <w:tc>
          <w:tcPr>
            <w:tcW w:w="1860" w:type="dxa"/>
          </w:tcPr>
          <w:p w14:paraId="7A54CCC5"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HTTP/REST client</w:t>
            </w:r>
          </w:p>
        </w:tc>
        <w:tc>
          <w:tcPr>
            <w:tcW w:w="2162" w:type="dxa"/>
          </w:tcPr>
          <w:p w14:paraId="22409868" w14:textId="77777777" w:rsidR="008907F0" w:rsidRDefault="008907F0" w:rsidP="008E509C">
            <w:pPr>
              <w:cnfStyle w:val="000000000000" w:firstRow="0" w:lastRow="0" w:firstColumn="0" w:lastColumn="0" w:oddVBand="0" w:evenVBand="0" w:oddHBand="0" w:evenHBand="0" w:firstRowFirstColumn="0" w:firstRowLastColumn="0" w:lastRowFirstColumn="0" w:lastRowLastColumn="0"/>
              <w:rPr>
                <w:lang w:val="en-US"/>
              </w:rPr>
            </w:pPr>
            <w:r>
              <w:rPr>
                <w:lang w:val="en-US"/>
              </w:rPr>
              <w:t>Apache HttpComponents</w:t>
            </w:r>
            <w:r>
              <w:rPr>
                <w:rStyle w:val="FootnoteReference"/>
                <w:lang w:val="en-US"/>
              </w:rPr>
              <w:footnoteReference w:id="43"/>
            </w:r>
          </w:p>
        </w:tc>
        <w:tc>
          <w:tcPr>
            <w:tcW w:w="1203" w:type="dxa"/>
          </w:tcPr>
          <w:p w14:paraId="2323848E" w14:textId="77777777" w:rsidR="008907F0"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4A10CF6"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1DA48E3E"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755E1ACF"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support.commons-apache</w:t>
            </w:r>
          </w:p>
        </w:tc>
        <w:tc>
          <w:tcPr>
            <w:tcW w:w="1860" w:type="dxa"/>
          </w:tcPr>
          <w:p w14:paraId="363767D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Common utility functions</w:t>
            </w:r>
          </w:p>
        </w:tc>
        <w:tc>
          <w:tcPr>
            <w:tcW w:w="2162" w:type="dxa"/>
          </w:tcPr>
          <w:p w14:paraId="0696971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lang w:val="en-US"/>
              </w:rPr>
              <w:t>Apache commons</w:t>
            </w:r>
            <w:r>
              <w:rPr>
                <w:rStyle w:val="FootnoteReference"/>
                <w:lang w:val="en-US"/>
              </w:rPr>
              <w:footnoteReference w:id="44"/>
            </w:r>
            <w:r>
              <w:rPr>
                <w:lang w:val="en-US"/>
              </w:rPr>
              <w:t>, jodatime</w:t>
            </w:r>
            <w:r>
              <w:rPr>
                <w:rStyle w:val="FootnoteReference"/>
                <w:lang w:val="en-US"/>
              </w:rPr>
              <w:footnoteReference w:id="45"/>
            </w:r>
          </w:p>
        </w:tc>
        <w:tc>
          <w:tcPr>
            <w:tcW w:w="1203" w:type="dxa"/>
          </w:tcPr>
          <w:p w14:paraId="5A2E2E5B"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8B54854"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7E4BEE2B"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CF19E30"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support.ssh-sshd</w:t>
            </w:r>
          </w:p>
        </w:tc>
        <w:tc>
          <w:tcPr>
            <w:tcW w:w="1860" w:type="dxa"/>
          </w:tcPr>
          <w:p w14:paraId="6C4E8415"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SSH client/server</w:t>
            </w:r>
          </w:p>
        </w:tc>
        <w:tc>
          <w:tcPr>
            <w:tcW w:w="2162" w:type="dxa"/>
          </w:tcPr>
          <w:p w14:paraId="1B2E020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Mina SSHD</w:t>
            </w:r>
            <w:r>
              <w:rPr>
                <w:rStyle w:val="FootnoteReference"/>
                <w:rFonts w:cstheme="minorHAnsi"/>
                <w:lang w:val="en-US"/>
              </w:rPr>
              <w:footnoteReference w:id="46"/>
            </w:r>
          </w:p>
        </w:tc>
        <w:tc>
          <w:tcPr>
            <w:tcW w:w="1203" w:type="dxa"/>
          </w:tcPr>
          <w:p w14:paraId="4F0FBB40"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298F6CC1"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5674FF09"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41FCE174"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support.metrics-micrometer</w:t>
            </w:r>
          </w:p>
        </w:tc>
        <w:tc>
          <w:tcPr>
            <w:tcW w:w="1860" w:type="dxa"/>
          </w:tcPr>
          <w:p w14:paraId="1D620678"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Monitoring probes</w:t>
            </w:r>
          </w:p>
        </w:tc>
        <w:tc>
          <w:tcPr>
            <w:tcW w:w="2162" w:type="dxa"/>
          </w:tcPr>
          <w:p w14:paraId="549EEF93"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micrometer</w:t>
            </w:r>
            <w:r>
              <w:rPr>
                <w:rStyle w:val="FootnoteReference"/>
                <w:rFonts w:cstheme="minorHAnsi"/>
                <w:lang w:val="en-US"/>
              </w:rPr>
              <w:footnoteReference w:id="47"/>
            </w:r>
          </w:p>
        </w:tc>
        <w:tc>
          <w:tcPr>
            <w:tcW w:w="1203" w:type="dxa"/>
          </w:tcPr>
          <w:p w14:paraId="7059CD4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4024950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8907F0" w:rsidRPr="00C2212B" w14:paraId="3B4E1FC3"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6168D489" w14:textId="77777777" w:rsidR="008907F0" w:rsidRPr="003D662E" w:rsidRDefault="008907F0" w:rsidP="008E509C">
            <w:pPr>
              <w:rPr>
                <w:rFonts w:ascii="Consolas" w:hAnsi="Consolas" w:cstheme="minorHAnsi"/>
                <w:b w:val="0"/>
                <w:bCs w:val="0"/>
                <w:lang w:val="en-US"/>
              </w:rPr>
            </w:pPr>
            <w:r>
              <w:rPr>
                <w:rFonts w:ascii="Consolas" w:hAnsi="Consolas" w:cstheme="minorHAnsi"/>
                <w:b w:val="0"/>
                <w:bCs w:val="0"/>
                <w:lang w:val="en-US"/>
              </w:rPr>
              <w:t>support.bytecode-bytebuddy</w:t>
            </w:r>
          </w:p>
        </w:tc>
        <w:tc>
          <w:tcPr>
            <w:tcW w:w="1860" w:type="dxa"/>
          </w:tcPr>
          <w:p w14:paraId="0DAE6490"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 bytecode manipulation</w:t>
            </w:r>
          </w:p>
        </w:tc>
        <w:tc>
          <w:tcPr>
            <w:tcW w:w="2162" w:type="dxa"/>
          </w:tcPr>
          <w:p w14:paraId="7654A527"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bytebuddy</w:t>
            </w:r>
            <w:r>
              <w:rPr>
                <w:rStyle w:val="FootnoteReference"/>
                <w:rFonts w:cstheme="minorHAnsi"/>
                <w:lang w:val="en-US"/>
              </w:rPr>
              <w:footnoteReference w:id="48"/>
            </w:r>
          </w:p>
        </w:tc>
        <w:tc>
          <w:tcPr>
            <w:tcW w:w="1203" w:type="dxa"/>
          </w:tcPr>
          <w:p w14:paraId="2850B5E4" w14:textId="77777777" w:rsidR="008907F0" w:rsidRPr="003D662E" w:rsidRDefault="008907F0"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B5EB4E2" w14:textId="77777777" w:rsidR="008907F0" w:rsidRPr="003D662E" w:rsidRDefault="008907F0"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B7065" w:rsidRPr="00C2212B" w14:paraId="5DB9B197" w14:textId="77777777" w:rsidTr="008E509C">
        <w:tc>
          <w:tcPr>
            <w:cnfStyle w:val="001000000000" w:firstRow="0" w:lastRow="0" w:firstColumn="1" w:lastColumn="0" w:oddVBand="0" w:evenVBand="0" w:oddHBand="0" w:evenHBand="0" w:firstRowFirstColumn="0" w:firstRowLastColumn="0" w:lastRowFirstColumn="0" w:lastRowLastColumn="0"/>
            <w:tcW w:w="2394" w:type="dxa"/>
            <w:shd w:val="clear" w:color="auto" w:fill="9CC5D1"/>
          </w:tcPr>
          <w:p w14:paraId="0026FE3D" w14:textId="78CA585B" w:rsidR="006B7065" w:rsidRPr="006B7065" w:rsidRDefault="006B7065" w:rsidP="008E509C">
            <w:pPr>
              <w:rPr>
                <w:rFonts w:ascii="Consolas" w:hAnsi="Consolas" w:cstheme="minorHAnsi"/>
                <w:b w:val="0"/>
                <w:bCs w:val="0"/>
                <w:lang w:val="en-US"/>
              </w:rPr>
            </w:pPr>
            <w:r w:rsidRPr="006B7065">
              <w:rPr>
                <w:rFonts w:ascii="Consolas" w:hAnsi="Consolas" w:cstheme="minorHAnsi"/>
                <w:b w:val="0"/>
                <w:bCs w:val="0"/>
                <w:lang w:val="en-US"/>
              </w:rPr>
              <w:t>test.amqp.qpid</w:t>
            </w:r>
          </w:p>
        </w:tc>
        <w:tc>
          <w:tcPr>
            <w:tcW w:w="1860" w:type="dxa"/>
          </w:tcPr>
          <w:p w14:paraId="72F419F6" w14:textId="780522DC"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AMQP broker for testing</w:t>
            </w:r>
          </w:p>
        </w:tc>
        <w:tc>
          <w:tcPr>
            <w:tcW w:w="2162" w:type="dxa"/>
          </w:tcPr>
          <w:p w14:paraId="1994EE3A" w14:textId="08523BB1" w:rsidR="006B7065"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Apache QPID</w:t>
            </w:r>
          </w:p>
        </w:tc>
        <w:tc>
          <w:tcPr>
            <w:tcW w:w="1203" w:type="dxa"/>
          </w:tcPr>
          <w:p w14:paraId="0183F2AD" w14:textId="55C8A302" w:rsidR="006B7065" w:rsidRDefault="006B7065" w:rsidP="008E509C">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c>
          <w:tcPr>
            <w:tcW w:w="1443" w:type="dxa"/>
          </w:tcPr>
          <w:p w14:paraId="3E0194E4" w14:textId="77777777" w:rsidR="006B7065" w:rsidRPr="003D662E" w:rsidRDefault="006B7065" w:rsidP="008E509C">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F2557A1" w14:textId="77777777" w:rsidR="008907F0" w:rsidRDefault="008907F0" w:rsidP="008907F0">
      <w:pPr>
        <w:jc w:val="both"/>
        <w:rPr>
          <w:lang w:val="en-US"/>
        </w:rPr>
      </w:pPr>
    </w:p>
    <w:p w14:paraId="7E0FDA88" w14:textId="77777777" w:rsidR="00616855" w:rsidRDefault="008907F0" w:rsidP="008907F0">
      <w:pPr>
        <w:jc w:val="both"/>
        <w:rPr>
          <w:lang w:val="en-US"/>
        </w:rPr>
      </w:pPr>
      <w:r>
        <w:rPr>
          <w:lang w:val="en-US"/>
        </w:rPr>
        <w:t>One special case is the logging plugin which</w:t>
      </w:r>
      <w:r w:rsidR="00D77D03">
        <w:rPr>
          <w:lang w:val="en-US"/>
        </w:rPr>
        <w:t xml:space="preserve">, for which an implementation is already required before and when the </w:t>
      </w:r>
      <w:r w:rsidR="00D77D03" w:rsidRPr="00D77D03">
        <w:rPr>
          <w:rFonts w:ascii="Consolas" w:hAnsi="Consolas"/>
          <w:lang w:val="en-US"/>
        </w:rPr>
        <w:t>PluginManager</w:t>
      </w:r>
      <w:r w:rsidR="00D77D03">
        <w:rPr>
          <w:lang w:val="en-US"/>
        </w:rPr>
        <w:t xml:space="preserve"> is started, thus, we provide a </w:t>
      </w:r>
      <w:r>
        <w:rPr>
          <w:lang w:val="en-US"/>
        </w:rPr>
        <w:t>default</w:t>
      </w:r>
      <w:r w:rsidR="00D77D03">
        <w:rPr>
          <w:lang w:val="en-US"/>
        </w:rPr>
        <w:t>/fallback</w:t>
      </w:r>
      <w:r>
        <w:rPr>
          <w:lang w:val="en-US"/>
        </w:rPr>
        <w:t xml:space="preserve"> implementation</w:t>
      </w:r>
      <w:r w:rsidR="00D77D03">
        <w:rPr>
          <w:lang w:val="en-US"/>
        </w:rPr>
        <w:t xml:space="preserve">. </w:t>
      </w:r>
    </w:p>
    <w:p w14:paraId="6D12BAE6" w14:textId="77777777" w:rsidR="00F82026" w:rsidRDefault="00616855" w:rsidP="008907F0">
      <w:pPr>
        <w:jc w:val="both"/>
        <w:rPr>
          <w:lang w:val="en-US"/>
        </w:rPr>
      </w:pPr>
      <w:r>
        <w:rPr>
          <w:lang w:val="en-US"/>
        </w:rPr>
        <w:t>In special situations</w:t>
      </w:r>
      <w:r w:rsidR="00D77D03">
        <w:rPr>
          <w:lang w:val="en-US"/>
        </w:rPr>
        <w:t xml:space="preserve">, in particular for </w:t>
      </w:r>
      <w:r>
        <w:rPr>
          <w:lang w:val="en-US"/>
        </w:rPr>
        <w:t xml:space="preserve">the </w:t>
      </w:r>
      <w:r w:rsidR="00D77D03">
        <w:rPr>
          <w:lang w:val="en-US"/>
        </w:rPr>
        <w:t>logging and the metrics</w:t>
      </w:r>
      <w:r>
        <w:rPr>
          <w:lang w:val="en-US"/>
        </w:rPr>
        <w:t xml:space="preserve"> plugin</w:t>
      </w:r>
      <w:r w:rsidR="00D77D03">
        <w:rPr>
          <w:lang w:val="en-US"/>
        </w:rPr>
        <w:t xml:space="preserve">, it may make sense to rely </w:t>
      </w:r>
      <w:r w:rsidR="004F01E2">
        <w:rPr>
          <w:lang w:val="en-US"/>
        </w:rPr>
        <w:t xml:space="preserve">for a more consistent integration or to reuse exisng setup/instances </w:t>
      </w:r>
      <w:r w:rsidR="00D77D03">
        <w:rPr>
          <w:lang w:val="en-US"/>
        </w:rPr>
        <w:t xml:space="preserve">on the version provided by </w:t>
      </w:r>
      <w:r w:rsidR="004F01E2">
        <w:rPr>
          <w:lang w:val="en-US"/>
        </w:rPr>
        <w:t xml:space="preserve">the respective platform </w:t>
      </w:r>
      <w:r w:rsidR="00D77D03">
        <w:rPr>
          <w:lang w:val="en-US"/>
        </w:rPr>
        <w:t xml:space="preserve">component (e.g., </w:t>
      </w:r>
      <w:r w:rsidR="00BE3F76">
        <w:rPr>
          <w:lang w:val="en-US"/>
        </w:rPr>
        <w:t xml:space="preserve">the </w:t>
      </w:r>
      <w:r w:rsidR="00D77D03">
        <w:rPr>
          <w:lang w:val="en-US"/>
        </w:rPr>
        <w:t xml:space="preserve">Spring Cloud </w:t>
      </w:r>
      <w:r w:rsidR="00BE3F76">
        <w:rPr>
          <w:lang w:val="en-US"/>
        </w:rPr>
        <w:t>S</w:t>
      </w:r>
      <w:r w:rsidR="00D77D03">
        <w:rPr>
          <w:lang w:val="en-US"/>
        </w:rPr>
        <w:t xml:space="preserve">tream </w:t>
      </w:r>
      <w:r w:rsidR="00BE3F76">
        <w:rPr>
          <w:lang w:val="en-US"/>
        </w:rPr>
        <w:t xml:space="preserve">plugin </w:t>
      </w:r>
      <w:r w:rsidR="00D77D03">
        <w:rPr>
          <w:lang w:val="en-US"/>
        </w:rPr>
        <w:t xml:space="preserve">for service execution). Then the </w:t>
      </w:r>
      <w:r w:rsidR="00D77D03">
        <w:rPr>
          <w:lang w:val="en-US"/>
        </w:rPr>
        <w:lastRenderedPageBreak/>
        <w:t xml:space="preserve">dependency to the underlying implementation used in the plugin </w:t>
      </w:r>
      <w:r w:rsidR="00247C74">
        <w:rPr>
          <w:lang w:val="en-US"/>
        </w:rPr>
        <w:t>can</w:t>
      </w:r>
      <w:r w:rsidR="00D77D03">
        <w:rPr>
          <w:lang w:val="en-US"/>
        </w:rPr>
        <w:t xml:space="preserve"> be </w:t>
      </w:r>
      <w:r w:rsidR="008907F0">
        <w:rPr>
          <w:lang w:val="en-US"/>
        </w:rPr>
        <w:t xml:space="preserve">excluded </w:t>
      </w:r>
      <w:r w:rsidR="00247C74">
        <w:rPr>
          <w:lang w:val="en-US"/>
        </w:rPr>
        <w:t xml:space="preserve">in the component’s POM </w:t>
      </w:r>
      <w:r w:rsidR="008907F0">
        <w:rPr>
          <w:lang w:val="en-US"/>
        </w:rPr>
        <w:t>and</w:t>
      </w:r>
      <w:r w:rsidR="00D77D03">
        <w:rPr>
          <w:lang w:val="en-US"/>
        </w:rPr>
        <w:t>,</w:t>
      </w:r>
      <w:r w:rsidR="008907F0">
        <w:rPr>
          <w:lang w:val="en-US"/>
        </w:rPr>
        <w:t xml:space="preserve"> </w:t>
      </w:r>
      <w:r w:rsidR="00247C74">
        <w:rPr>
          <w:lang w:val="en-US"/>
        </w:rPr>
        <w:t xml:space="preserve">as it is </w:t>
      </w:r>
      <w:r w:rsidR="008907F0">
        <w:rPr>
          <w:lang w:val="en-US"/>
        </w:rPr>
        <w:t>implicitly replace</w:t>
      </w:r>
      <w:r w:rsidR="00D77D03">
        <w:rPr>
          <w:lang w:val="en-US"/>
        </w:rPr>
        <w:t>d</w:t>
      </w:r>
      <w:r w:rsidR="008907F0">
        <w:rPr>
          <w:lang w:val="en-US"/>
        </w:rPr>
        <w:t xml:space="preserve"> by the provided dependencies of the component at hands. </w:t>
      </w:r>
      <w:r w:rsidR="00247C74">
        <w:rPr>
          <w:lang w:val="en-US"/>
        </w:rPr>
        <w:t>In such cases</w:t>
      </w:r>
      <w:r w:rsidR="00D77D03">
        <w:rPr>
          <w:lang w:val="en-US"/>
        </w:rPr>
        <w:t xml:space="preserve">, the </w:t>
      </w:r>
      <w:r w:rsidR="008907F0">
        <w:rPr>
          <w:lang w:val="en-US"/>
        </w:rPr>
        <w:t xml:space="preserve">tests of the </w:t>
      </w:r>
      <w:r w:rsidR="00247C74">
        <w:rPr>
          <w:lang w:val="en-US"/>
        </w:rPr>
        <w:t xml:space="preserve">“customized” </w:t>
      </w:r>
      <w:r w:rsidR="00D77D03">
        <w:rPr>
          <w:lang w:val="en-US"/>
        </w:rPr>
        <w:t xml:space="preserve">plugins </w:t>
      </w:r>
      <w:r w:rsidR="008907F0">
        <w:rPr>
          <w:lang w:val="en-US"/>
        </w:rPr>
        <w:t xml:space="preserve">shall be executed </w:t>
      </w:r>
      <w:r w:rsidR="00D77D03">
        <w:rPr>
          <w:lang w:val="en-US"/>
        </w:rPr>
        <w:t xml:space="preserve">as part of </w:t>
      </w:r>
      <w:r w:rsidR="008907F0">
        <w:rPr>
          <w:lang w:val="en-US"/>
        </w:rPr>
        <w:t xml:space="preserve">the component tests to ensure </w:t>
      </w:r>
      <w:r w:rsidR="00D77D03">
        <w:rPr>
          <w:lang w:val="en-US"/>
        </w:rPr>
        <w:t xml:space="preserve">future </w:t>
      </w:r>
      <w:r w:rsidR="008907F0">
        <w:rPr>
          <w:lang w:val="en-US"/>
        </w:rPr>
        <w:t>compatibility. Akin to the discussed plugin, all implementations of upstream platform components have been turned into plugins for isolated loading. The platform instantiation may decide whether plugins or usual (JSL) dependencies shall be used.</w:t>
      </w:r>
    </w:p>
    <w:p w14:paraId="3C5E2359" w14:textId="18128683" w:rsidR="008907F0" w:rsidRDefault="00F82026" w:rsidP="008907F0">
      <w:pPr>
        <w:jc w:val="both"/>
        <w:rPr>
          <w:lang w:val="en-US"/>
        </w:rPr>
      </w:pPr>
      <w:r>
        <w:rPr>
          <w:lang w:val="en-US"/>
        </w:rPr>
        <w:t xml:space="preserve">Besides the plugins </w:t>
      </w:r>
      <w:r w:rsidR="008907F0">
        <w:rPr>
          <w:lang w:val="en-US"/>
        </w:rPr>
        <w:t xml:space="preserve">mentioned in </w:t>
      </w:r>
      <w:r w:rsidR="008907F0">
        <w:rPr>
          <w:lang w:val="en-US"/>
        </w:rPr>
        <w:fldChar w:fldCharType="begin"/>
      </w:r>
      <w:r w:rsidR="008907F0">
        <w:rPr>
          <w:lang w:val="en-US"/>
        </w:rPr>
        <w:instrText xml:space="preserve"> REF _Ref209788583 \h </w:instrText>
      </w:r>
      <w:r w:rsidR="008907F0">
        <w:rPr>
          <w:lang w:val="en-US"/>
        </w:rPr>
      </w:r>
      <w:r w:rsidR="008907F0">
        <w:rPr>
          <w:lang w:val="en-US"/>
        </w:rPr>
        <w:fldChar w:fldCharType="separate"/>
      </w:r>
      <w:r w:rsidR="006A0517" w:rsidRPr="003D662E">
        <w:rPr>
          <w:lang w:val="en-US"/>
        </w:rPr>
        <w:t xml:space="preserve">Table </w:t>
      </w:r>
      <w:r w:rsidR="006A0517">
        <w:rPr>
          <w:noProof/>
          <w:lang w:val="en-US"/>
        </w:rPr>
        <w:t>4</w:t>
      </w:r>
      <w:r w:rsidR="008907F0">
        <w:rPr>
          <w:lang w:val="en-US"/>
        </w:rPr>
        <w:fldChar w:fldCharType="end"/>
      </w:r>
      <w:r w:rsidR="008907F0">
        <w:rPr>
          <w:lang w:val="en-US"/>
        </w:rPr>
        <w:t xml:space="preserve">, </w:t>
      </w:r>
      <w:r>
        <w:rPr>
          <w:lang w:val="en-US"/>
        </w:rPr>
        <w:t xml:space="preserve">further upstream components, e.g., the service execution </w:t>
      </w:r>
      <w:r w:rsidR="00631762">
        <w:rPr>
          <w:lang w:val="en-US"/>
        </w:rPr>
        <w:t xml:space="preserve"> (for Spring Cloud Stream) </w:t>
      </w:r>
      <w:r>
        <w:rPr>
          <w:lang w:val="en-US"/>
        </w:rPr>
        <w:t xml:space="preserve">or </w:t>
      </w:r>
      <w:r w:rsidR="008907F0">
        <w:rPr>
          <w:lang w:val="en-US"/>
        </w:rPr>
        <w:t>the configuration modeling</w:t>
      </w:r>
      <w:r>
        <w:rPr>
          <w:lang w:val="en-US"/>
        </w:rPr>
        <w:t>/</w:t>
      </w:r>
      <w:r w:rsidR="008907F0">
        <w:rPr>
          <w:lang w:val="en-US"/>
        </w:rPr>
        <w:t xml:space="preserve">code generation (EASy-Producer) </w:t>
      </w:r>
      <w:r w:rsidR="00A43E30">
        <w:rPr>
          <w:lang w:val="en-US"/>
        </w:rPr>
        <w:t>constitute</w:t>
      </w:r>
      <w:r w:rsidR="008907F0">
        <w:rPr>
          <w:lang w:val="en-US"/>
        </w:rPr>
        <w:t xml:space="preserve"> own plugin</w:t>
      </w:r>
      <w:r>
        <w:rPr>
          <w:lang w:val="en-US"/>
        </w:rPr>
        <w:t>s, primarily for dependency isoluation</w:t>
      </w:r>
      <w:r w:rsidR="008907F0">
        <w:rPr>
          <w:lang w:val="en-US"/>
        </w:rPr>
        <w:t xml:space="preserve">, </w:t>
      </w:r>
      <w:r>
        <w:rPr>
          <w:lang w:val="en-US"/>
        </w:rPr>
        <w:t xml:space="preserve">but also to </w:t>
      </w:r>
      <w:r w:rsidR="008907F0">
        <w:rPr>
          <w:lang w:val="en-US"/>
        </w:rPr>
        <w:t xml:space="preserve">allow exchanging the </w:t>
      </w:r>
      <w:r>
        <w:rPr>
          <w:lang w:val="en-US"/>
        </w:rPr>
        <w:t xml:space="preserve">respective </w:t>
      </w:r>
      <w:r w:rsidR="008907F0">
        <w:rPr>
          <w:lang w:val="en-US"/>
        </w:rPr>
        <w:t xml:space="preserve">technology </w:t>
      </w:r>
      <w:r>
        <w:rPr>
          <w:lang w:val="en-US"/>
        </w:rPr>
        <w:t>if desired</w:t>
      </w:r>
      <w:r w:rsidR="008907F0">
        <w:rPr>
          <w:lang w:val="en-US"/>
        </w:rPr>
        <w:t>.</w:t>
      </w:r>
    </w:p>
    <w:p w14:paraId="33BDCFC0" w14:textId="460C6138" w:rsidR="00ED7BE1" w:rsidRPr="003D662E" w:rsidRDefault="00ED7BE1" w:rsidP="00ED7BE1">
      <w:pPr>
        <w:pStyle w:val="Heading2"/>
        <w:rPr>
          <w:lang w:val="en-US"/>
        </w:rPr>
      </w:pPr>
      <w:bookmarkStart w:id="81" w:name="_Toc76746173"/>
      <w:bookmarkStart w:id="82" w:name="_Toc76978831"/>
      <w:bookmarkStart w:id="83" w:name="_Toc76979363"/>
      <w:bookmarkStart w:id="84" w:name="_Toc76979415"/>
      <w:bookmarkStart w:id="85" w:name="_Toc76979466"/>
      <w:bookmarkStart w:id="86" w:name="_Toc76979518"/>
      <w:bookmarkStart w:id="87" w:name="_Ref85015310"/>
      <w:bookmarkStart w:id="88" w:name="_Toc216439646"/>
      <w:bookmarkEnd w:id="81"/>
      <w:bookmarkEnd w:id="82"/>
      <w:bookmarkEnd w:id="83"/>
      <w:bookmarkEnd w:id="84"/>
      <w:bookmarkEnd w:id="85"/>
      <w:bookmarkEnd w:id="86"/>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7"/>
      <w:bookmarkEnd w:id="88"/>
    </w:p>
    <w:p w14:paraId="239E1F92" w14:textId="32CAAB2E"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ayer is responsible for connecting</w:t>
      </w:r>
      <w:r w:rsidR="00377933">
        <w:rPr>
          <w:lang w:val="en-US"/>
        </w:rPr>
        <w:t xml:space="preserve"> devices, services and</w:t>
      </w:r>
      <w:r w:rsidR="0040713B" w:rsidRPr="003D662E">
        <w:rPr>
          <w:lang w:val="en-US"/>
        </w:rPr>
        <w:t xml:space="preserve"> </w:t>
      </w:r>
      <w:r w:rsidR="0027772D" w:rsidRPr="003D662E">
        <w:rPr>
          <w:lang w:val="en-US"/>
        </w:rPr>
        <w:t xml:space="preserve">resources </w:t>
      </w:r>
      <w:r w:rsidR="004D780C" w:rsidRPr="003D662E">
        <w:rPr>
          <w:lang w:val="en-US"/>
        </w:rPr>
        <w:t xml:space="preserve">among each other.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A0517">
        <w:rPr>
          <w:lang w:val="en-US"/>
        </w:rPr>
        <w:t>3.4.1</w:t>
      </w:r>
      <w:r w:rsidR="00731D90" w:rsidRPr="003D662E">
        <w:rPr>
          <w:lang w:val="en-US"/>
        </w:rPr>
        <w:fldChar w:fldCharType="end"/>
      </w:r>
      <w:r w:rsidR="00644A50" w:rsidRPr="003D662E">
        <w:rPr>
          <w:lang w:val="en-US"/>
        </w:rPr>
        <w:t xml:space="preserve">) </w:t>
      </w:r>
      <w:r w:rsidR="005A2107">
        <w:rPr>
          <w:lang w:val="en-US"/>
        </w:rPr>
        <w:t xml:space="preserve">for the low-level platform-internal data transport </w:t>
      </w:r>
      <w:r w:rsidR="00644A50" w:rsidRPr="003D662E">
        <w:rPr>
          <w:lang w:val="en-US"/>
        </w:rPr>
        <w:t xml:space="preserve">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A0517">
        <w:rPr>
          <w:lang w:val="en-US"/>
        </w:rPr>
        <w:t>3.4.2</w:t>
      </w:r>
      <w:r w:rsidR="00731D90" w:rsidRPr="003D662E">
        <w:rPr>
          <w:lang w:val="en-US"/>
        </w:rPr>
        <w:fldChar w:fldCharType="end"/>
      </w:r>
      <w:r w:rsidR="00644A50" w:rsidRPr="003D662E">
        <w:rPr>
          <w:lang w:val="en-US"/>
        </w:rPr>
        <w:t>)</w:t>
      </w:r>
      <w:r w:rsidR="005A2107">
        <w:rPr>
          <w:lang w:val="en-US"/>
        </w:rPr>
        <w:t xml:space="preserve"> for external data input/output</w:t>
      </w:r>
      <w:r w:rsidR="00644A50" w:rsidRPr="003D662E">
        <w:rPr>
          <w:lang w:val="en-US"/>
        </w:rPr>
        <w:t xml:space="preserve">. </w:t>
      </w:r>
    </w:p>
    <w:p w14:paraId="4EE0F86D" w14:textId="2517BB02" w:rsidR="00644A50" w:rsidRPr="003D662E" w:rsidRDefault="00644A50" w:rsidP="00644A50">
      <w:pPr>
        <w:pStyle w:val="Heading3"/>
        <w:rPr>
          <w:lang w:val="en-US"/>
        </w:rPr>
      </w:pPr>
      <w:bookmarkStart w:id="89" w:name="_Ref57287354"/>
      <w:bookmarkStart w:id="90" w:name="_Toc216439647"/>
      <w:r w:rsidRPr="003D662E">
        <w:rPr>
          <w:lang w:val="en-US"/>
        </w:rPr>
        <w:t>Transport Component</w:t>
      </w:r>
      <w:bookmarkEnd w:id="89"/>
      <w:bookmarkEnd w:id="90"/>
    </w:p>
    <w:p w14:paraId="35966188" w14:textId="0C6A585D" w:rsidR="004279AF" w:rsidRPr="003D662E" w:rsidRDefault="007D0E1B">
      <w:pPr>
        <w:jc w:val="both"/>
        <w:rPr>
          <w:lang w:val="en-US"/>
        </w:rPr>
      </w:pPr>
      <w:r>
        <w:rPr>
          <w:lang w:val="en-US"/>
        </w:rPr>
        <w:t xml:space="preserve">The </w:t>
      </w:r>
      <w:r w:rsidR="00625FDC" w:rsidRPr="003D662E">
        <w:rPr>
          <w:lang w:val="en-US"/>
        </w:rPr>
        <w:t>T</w:t>
      </w:r>
      <w:r w:rsidR="007C1F0A" w:rsidRPr="003D662E">
        <w:rPr>
          <w:lang w:val="en-US"/>
        </w:rPr>
        <w:t xml:space="preserve">ransport </w:t>
      </w:r>
      <w:r w:rsidR="00625FDC" w:rsidRPr="003D662E">
        <w:rPr>
          <w:lang w:val="en-US"/>
        </w:rPr>
        <w:t>C</w:t>
      </w:r>
      <w:r w:rsidR="00DD6286" w:rsidRPr="003D662E">
        <w:rPr>
          <w:lang w:val="en-US"/>
        </w:rPr>
        <w:t xml:space="preserve">omponent </w:t>
      </w:r>
      <w:r>
        <w:rPr>
          <w:lang w:val="en-US"/>
        </w:rPr>
        <w:t xml:space="preserve">is responsible for turning objects into a specified wire format and to transport the data using that wire format from a sender to a receiver. Wire format and transport protocol shall be exchangeable and extensible. The Transport Component is in particular responsible for fast (soft-realtime) communication while, in contrast, AAS is more for storing stable data of low frequency changes and for representing (distributed) operations/component interfaces. This decision was made based on early </w:t>
      </w:r>
      <w:r w:rsidR="007F2061" w:rsidRPr="003D662E">
        <w:rPr>
          <w:lang w:val="en-US"/>
        </w:rPr>
        <w:t>experiments [</w:t>
      </w:r>
      <w:r w:rsidR="00821E85">
        <w:rPr>
          <w:lang w:val="en-US"/>
        </w:rPr>
        <w:t>Sta20</w:t>
      </w:r>
      <w:r w:rsidR="007F2061" w:rsidRPr="003D662E">
        <w:rPr>
          <w:lang w:val="en-US"/>
        </w:rPr>
        <w:t>]</w:t>
      </w:r>
      <w:r>
        <w:rPr>
          <w:lang w:val="en-US"/>
        </w:rPr>
        <w:t xml:space="preserve">, where AAS operation calls showed a round-trip time of </w:t>
      </w:r>
      <w:r w:rsidR="009847B3" w:rsidRPr="003D662E">
        <w:rPr>
          <w:lang w:val="en-US"/>
        </w:rPr>
        <w:t>2</w:t>
      </w:r>
      <w:r w:rsidR="004C5F9B" w:rsidRPr="003D662E">
        <w:rPr>
          <w:lang w:val="en-US"/>
        </w:rPr>
        <w:t xml:space="preserve">3 </w:t>
      </w:r>
      <w:r w:rsidR="009847B3" w:rsidRPr="003D662E">
        <w:rPr>
          <w:lang w:val="en-US"/>
        </w:rPr>
        <w:t>ms</w:t>
      </w:r>
      <w:r>
        <w:rPr>
          <w:lang w:val="en-US"/>
        </w:rPr>
        <w:t xml:space="preserve"> and property accesses of about</w:t>
      </w:r>
      <w:r w:rsidR="009847B3" w:rsidRPr="003D662E">
        <w:rPr>
          <w:lang w:val="en-US"/>
        </w:rPr>
        <w:t xml:space="preserve">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Pr>
          <w:lang w:val="en-US"/>
        </w:rPr>
        <w:t xml:space="preserve">, which may impact the required </w:t>
      </w:r>
      <w:r w:rsidR="00DA022A" w:rsidRPr="003D662E">
        <w:rPr>
          <w:lang w:val="en-US"/>
        </w:rPr>
        <w:t xml:space="preserve">8 ms machine pulse in </w:t>
      </w:r>
      <w:r w:rsidR="00D92169" w:rsidRPr="003D662E">
        <w:rPr>
          <w:lang w:val="en-US"/>
        </w:rPr>
        <w:t>R28</w:t>
      </w:r>
      <w:r>
        <w:rPr>
          <w:lang w:val="en-US"/>
        </w:rPr>
        <w:t xml:space="preserve"> if multiple sources/sinks are involved</w:t>
      </w:r>
      <w:r w:rsidR="00D92169" w:rsidRPr="003D662E">
        <w:rPr>
          <w:lang w:val="en-US"/>
        </w:rPr>
        <w:t>.</w:t>
      </w:r>
      <w:r>
        <w:rPr>
          <w:lang w:val="en-US"/>
        </w:rPr>
        <w:t xml:space="preserve"> </w:t>
      </w:r>
    </w:p>
    <w:p w14:paraId="7FBB0039" w14:textId="00EFA736" w:rsidR="00D5355A" w:rsidRPr="003D662E" w:rsidRDefault="009D4887" w:rsidP="0040713B">
      <w:pPr>
        <w:jc w:val="both"/>
        <w:rPr>
          <w:lang w:val="en-US"/>
        </w:rPr>
      </w:pPr>
      <w:r>
        <w:rPr>
          <w:lang w:val="en-US"/>
        </w:rPr>
        <w:t>Please refer to older versions of this handbook for a discussion of potential data transport and data streaming technologies and how we made our decision for the technologies integrated into oktoflow</w:t>
      </w:r>
      <w:r w:rsidR="00D5355A" w:rsidRPr="003D662E">
        <w:rPr>
          <w:lang w:val="en-US"/>
        </w:rPr>
        <w:t>.</w:t>
      </w:r>
    </w:p>
    <w:p w14:paraId="078B50A5" w14:textId="0D054567" w:rsidR="002814E1" w:rsidRPr="003D662E" w:rsidRDefault="002814E1" w:rsidP="00914C23">
      <w:pPr>
        <w:jc w:val="both"/>
        <w:rPr>
          <w:lang w:val="en-US"/>
        </w:rPr>
      </w:pPr>
      <w:r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5E641095">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55D28047" w:rsidR="007D6D20" w:rsidRPr="003D662E" w:rsidRDefault="00447AF4" w:rsidP="00447AF4">
      <w:pPr>
        <w:pStyle w:val="Caption"/>
        <w:jc w:val="center"/>
        <w:rPr>
          <w:lang w:val="en-US"/>
        </w:rPr>
      </w:pPr>
      <w:bookmarkStart w:id="91"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12</w:t>
      </w:r>
      <w:r w:rsidRPr="003D662E">
        <w:fldChar w:fldCharType="end"/>
      </w:r>
      <w:bookmarkEnd w:id="91"/>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037D2941"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287A00">
        <w:rPr>
          <w:lang w:val="en-US"/>
        </w:rPr>
        <w:t>EQS17</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38C2EFE1"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1F38FF3C"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12</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7245E8">
      <w:pPr>
        <w:pStyle w:val="ListParagraph"/>
        <w:numPr>
          <w:ilvl w:val="0"/>
          <w:numId w:val="8"/>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7245E8">
      <w:pPr>
        <w:pStyle w:val="ListParagraph"/>
        <w:numPr>
          <w:ilvl w:val="0"/>
          <w:numId w:val="9"/>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7245E8">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7245E8">
      <w:pPr>
        <w:pStyle w:val="ListParagraph"/>
        <w:numPr>
          <w:ilvl w:val="0"/>
          <w:numId w:val="9"/>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7245E8">
      <w:pPr>
        <w:pStyle w:val="ListParagraph"/>
        <w:numPr>
          <w:ilvl w:val="0"/>
          <w:numId w:val="9"/>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4BCBFD3F" w:rsidR="00776043" w:rsidRPr="003D662E" w:rsidRDefault="00493C96" w:rsidP="007245E8">
      <w:pPr>
        <w:pStyle w:val="ListParagraph"/>
        <w:numPr>
          <w:ilvl w:val="0"/>
          <w:numId w:val="9"/>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fldChar w:fldCharType="separate"/>
      </w:r>
      <w:r w:rsidR="006A0517">
        <w:rPr>
          <w:b/>
          <w:bCs/>
          <w:lang w:val="en-US"/>
        </w:rPr>
        <w:t>Error! Reference source not found.</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6A0517">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6A0517">
        <w:rPr>
          <w:lang w:val="en-US"/>
        </w:rPr>
        <w:t>3.3.2.4</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w:t>
      </w:r>
      <w:r w:rsidR="00776043" w:rsidRPr="003D662E">
        <w:rPr>
          <w:lang w:val="en-US"/>
        </w:rPr>
        <w:lastRenderedPageBreak/>
        <w:t xml:space="preserve">platform visible. Moreover, the 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2" w:name="_Ref57918572"/>
      <w:bookmarkStart w:id="93" w:name="_Ref79998842"/>
      <w:r w:rsidRPr="003D662E">
        <w:rPr>
          <w:lang w:val="en-US"/>
        </w:rPr>
        <w:t>Validation</w:t>
      </w:r>
      <w:bookmarkEnd w:id="92"/>
      <w:r w:rsidR="00A128DF" w:rsidRPr="003D662E">
        <w:rPr>
          <w:lang w:val="en-US"/>
        </w:rPr>
        <w:t xml:space="preserve"> and Evaluation</w:t>
      </w:r>
      <w:bookmarkEnd w:id="93"/>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63D9C1F3"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fldChar w:fldCharType="separate"/>
      </w:r>
      <w:r w:rsidR="006A0517">
        <w:rPr>
          <w:b/>
          <w:bCs/>
          <w:lang w:val="en-US"/>
        </w:rPr>
        <w:t>Error! Reference source not found.</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6A0517" w:rsidRPr="003D662E">
        <w:rPr>
          <w:lang w:val="en-US"/>
        </w:rPr>
        <w:t xml:space="preserve">Figure </w:t>
      </w:r>
      <w:r w:rsidR="006A0517">
        <w:rPr>
          <w:noProof/>
          <w:lang w:val="en-US"/>
        </w:rPr>
        <w:t>13</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6A0517">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0AB7D0E3" w:rsidR="007D792A" w:rsidRPr="003D662E" w:rsidRDefault="0090144B" w:rsidP="0090144B">
      <w:pPr>
        <w:pStyle w:val="Caption"/>
        <w:jc w:val="center"/>
        <w:rPr>
          <w:lang w:val="en-US"/>
        </w:rPr>
      </w:pPr>
      <w:bookmarkStart w:id="94"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13</w:t>
      </w:r>
      <w:r w:rsidRPr="003D662E">
        <w:fldChar w:fldCharType="end"/>
      </w:r>
      <w:bookmarkEnd w:id="94"/>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71A4C340"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6A0517" w:rsidRPr="003D662E">
        <w:rPr>
          <w:lang w:val="en-US"/>
        </w:rPr>
        <w:t xml:space="preserve">Figure </w:t>
      </w:r>
      <w:r w:rsidR="006A0517">
        <w:rPr>
          <w:noProof/>
          <w:lang w:val="en-US"/>
        </w:rPr>
        <w:t>14</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63461EE3"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6A0517" w:rsidRPr="003D662E">
        <w:rPr>
          <w:lang w:val="en-US"/>
        </w:rPr>
        <w:t xml:space="preserve">Figure </w:t>
      </w:r>
      <w:r w:rsidR="006A0517">
        <w:rPr>
          <w:noProof/>
          <w:lang w:val="en-US"/>
        </w:rPr>
        <w:t>14</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14</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53973353" w:rsidR="00BA4FD4" w:rsidRPr="003D662E" w:rsidRDefault="00BA4FD4" w:rsidP="00BA4FD4">
      <w:pPr>
        <w:pStyle w:val="Caption"/>
        <w:jc w:val="center"/>
        <w:rPr>
          <w:lang w:val="en-US"/>
        </w:rPr>
      </w:pPr>
      <w:bookmarkStart w:id="95"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14</w:t>
      </w:r>
      <w:r w:rsidRPr="003D662E">
        <w:fldChar w:fldCharType="end"/>
      </w:r>
      <w:bookmarkEnd w:id="95"/>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7370C1EF"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6A0517" w:rsidRPr="003D662E">
        <w:rPr>
          <w:lang w:val="en-US"/>
        </w:rPr>
        <w:t xml:space="preserve">Figure </w:t>
      </w:r>
      <w:r w:rsidR="006A0517">
        <w:rPr>
          <w:noProof/>
          <w:lang w:val="en-US"/>
        </w:rPr>
        <w:t>14</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3A1478CF"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15</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15</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15</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6FA8E42F" w:rsidR="006F0B3A" w:rsidRPr="003D662E" w:rsidRDefault="006F0B3A" w:rsidP="006F0B3A">
      <w:pPr>
        <w:pStyle w:val="Caption"/>
        <w:jc w:val="center"/>
        <w:rPr>
          <w:lang w:val="en-US"/>
        </w:rPr>
      </w:pPr>
      <w:bookmarkStart w:id="96"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15</w:t>
      </w:r>
      <w:r w:rsidRPr="003D662E">
        <w:fldChar w:fldCharType="end"/>
      </w:r>
      <w:bookmarkEnd w:id="96"/>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7D2CE2B3"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15</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w:t>
      </w:r>
      <w:r w:rsidR="00877E7B" w:rsidRPr="003D662E">
        <w:rPr>
          <w:lang w:val="en-US"/>
        </w:rPr>
        <w:lastRenderedPageBreak/>
        <w:t xml:space="preserve">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6A0517" w:rsidRPr="003D662E">
        <w:rPr>
          <w:lang w:val="en-US"/>
        </w:rPr>
        <w:t xml:space="preserve">Table </w:t>
      </w:r>
      <w:r w:rsidR="006A0517">
        <w:rPr>
          <w:noProof/>
          <w:lang w:val="en-US"/>
        </w:rPr>
        <w:t>5</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HiveMq 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2816A2">
        <w:rPr>
          <w:lang w:val="en-US"/>
        </w:rPr>
        <w:t>KGR20</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6FA4112C" w:rsidR="0008448A" w:rsidRPr="003D662E" w:rsidRDefault="0008448A" w:rsidP="00847483">
      <w:pPr>
        <w:pStyle w:val="Caption"/>
        <w:jc w:val="center"/>
        <w:rPr>
          <w:lang w:val="en-US"/>
        </w:rPr>
      </w:pPr>
      <w:bookmarkStart w:id="97" w:name="_Ref65841694"/>
      <w:bookmarkStart w:id="98"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A0517">
        <w:rPr>
          <w:noProof/>
          <w:lang w:val="en-US"/>
        </w:rPr>
        <w:t>5</w:t>
      </w:r>
      <w:r w:rsidRPr="003D662E">
        <w:fldChar w:fldCharType="end"/>
      </w:r>
      <w:bookmarkEnd w:id="97"/>
      <w:r w:rsidRPr="003D662E">
        <w:rPr>
          <w:lang w:val="en-US"/>
        </w:rPr>
        <w:t>: Total number of translated messages per second in best source/sink transmission situation.</w:t>
      </w:r>
      <w:bookmarkEnd w:id="98"/>
    </w:p>
    <w:tbl>
      <w:tblPr>
        <w:tblStyle w:val="GridTable1Light-Accent1"/>
        <w:tblW w:w="0" w:type="auto"/>
        <w:tblLook w:val="04A0" w:firstRow="1" w:lastRow="0" w:firstColumn="1" w:lastColumn="0" w:noHBand="0" w:noVBand="1"/>
      </w:tblPr>
      <w:tblGrid>
        <w:gridCol w:w="6516"/>
        <w:gridCol w:w="2546"/>
      </w:tblGrid>
      <w:tr w:rsidR="00132F6D" w:rsidRPr="006B2380"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99" w:name="_Ref57287366"/>
      <w:bookmarkStart w:id="100" w:name="_Ref71221719"/>
      <w:bookmarkStart w:id="101" w:name="_Toc216439648"/>
      <w:r w:rsidRPr="003D662E">
        <w:rPr>
          <w:lang w:val="en-US"/>
        </w:rPr>
        <w:t>Connectors Component</w:t>
      </w:r>
      <w:bookmarkEnd w:id="99"/>
      <w:bookmarkEnd w:id="100"/>
      <w:bookmarkEnd w:id="101"/>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6CF94B1B"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6A0517">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245E8">
      <w:pPr>
        <w:pStyle w:val="ListParagraph"/>
        <w:numPr>
          <w:ilvl w:val="0"/>
          <w:numId w:val="55"/>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w:t>
      </w:r>
      <w:r>
        <w:rPr>
          <w:lang w:val="en-US"/>
        </w:rPr>
        <w:lastRenderedPageBreak/>
        <w:t>of a library or a framework. Connector types are implemented manually based on the connector component of the platform as an optional platform component minimizing dependencies to and prerequisites on other platform parts or used libraries or frameworks.</w:t>
      </w:r>
    </w:p>
    <w:p w14:paraId="75649E25" w14:textId="7BC763A5" w:rsidR="00821353" w:rsidRDefault="007453EE" w:rsidP="007245E8">
      <w:pPr>
        <w:pStyle w:val="ListParagraph"/>
        <w:numPr>
          <w:ilvl w:val="0"/>
          <w:numId w:val="55"/>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0416DDFC"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A0517">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668AF009"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226B2B" w:rsidRPr="00226B2B">
        <w:rPr>
          <w:rFonts w:ascii="Calibri" w:hAnsi="Calibri" w:cs="Calibri"/>
          <w:color w:val="222222"/>
          <w:lang w:val="en-GB"/>
        </w:rPr>
        <w:t>SEA+20</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1831D07A" w:rsidR="00B03C78" w:rsidRPr="003D662E" w:rsidRDefault="00B03C78" w:rsidP="00B03C78">
      <w:pPr>
        <w:pStyle w:val="Caption"/>
        <w:jc w:val="center"/>
        <w:rPr>
          <w:lang w:val="en-US"/>
        </w:rPr>
      </w:pPr>
      <w:bookmarkStart w:id="102"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16</w:t>
      </w:r>
      <w:r w:rsidRPr="003D662E">
        <w:fldChar w:fldCharType="end"/>
      </w:r>
      <w:bookmarkEnd w:id="102"/>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2EB3F8CD"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6A0517" w:rsidRPr="003D662E">
        <w:rPr>
          <w:lang w:val="en-US"/>
        </w:rPr>
        <w:t xml:space="preserve">Figure </w:t>
      </w:r>
      <w:r w:rsidR="006A0517">
        <w:rPr>
          <w:noProof/>
          <w:lang w:val="en-US"/>
        </w:rPr>
        <w:t>16</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6A0517" w:rsidRPr="003D662E">
        <w:rPr>
          <w:lang w:val="en-US"/>
        </w:rPr>
        <w:t xml:space="preserve">Figure </w:t>
      </w:r>
      <w:r w:rsidR="006A0517">
        <w:rPr>
          <w:noProof/>
          <w:lang w:val="en-US"/>
        </w:rPr>
        <w:t>16</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6A0517" w:rsidRPr="003D662E">
        <w:rPr>
          <w:lang w:val="en-US"/>
        </w:rPr>
        <w:t xml:space="preserve">Figure </w:t>
      </w:r>
      <w:r w:rsidR="006A0517">
        <w:rPr>
          <w:noProof/>
          <w:lang w:val="en-US"/>
        </w:rPr>
        <w:t>16</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2A405CF4" w:rsidR="008E3499" w:rsidRDefault="008E766E" w:rsidP="008E766E">
      <w:pPr>
        <w:pStyle w:val="Caption"/>
        <w:jc w:val="center"/>
        <w:rPr>
          <w:lang w:val="en-US"/>
        </w:rPr>
      </w:pPr>
      <w:bookmarkStart w:id="103"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17</w:t>
      </w:r>
      <w:r w:rsidRPr="003D662E">
        <w:fldChar w:fldCharType="end"/>
      </w:r>
      <w:bookmarkEnd w:id="103"/>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358585A0">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5F42DBBE" w:rsidR="00CE6398" w:rsidRPr="003D662E" w:rsidRDefault="00C760BC" w:rsidP="00E94E0D">
      <w:pPr>
        <w:pStyle w:val="Caption"/>
        <w:jc w:val="center"/>
        <w:rPr>
          <w:lang w:val="en-US"/>
        </w:rPr>
      </w:pPr>
      <w:bookmarkStart w:id="104"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18</w:t>
      </w:r>
      <w:r w:rsidRPr="003D662E">
        <w:fldChar w:fldCharType="end"/>
      </w:r>
      <w:bookmarkEnd w:id="104"/>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10BC51D4"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6A0517" w:rsidRPr="003D662E">
        <w:rPr>
          <w:lang w:val="en-US"/>
        </w:rPr>
        <w:t xml:space="preserve">Figure </w:t>
      </w:r>
      <w:r w:rsidR="006A0517">
        <w:rPr>
          <w:noProof/>
          <w:lang w:val="en-US"/>
        </w:rPr>
        <w:t>17</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69A0D851"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6A0517" w:rsidRPr="003D662E">
        <w:rPr>
          <w:lang w:val="en-US"/>
        </w:rPr>
        <w:t xml:space="preserve">Figure </w:t>
      </w:r>
      <w:r w:rsidR="006A0517">
        <w:rPr>
          <w:noProof/>
          <w:lang w:val="en-US"/>
        </w:rPr>
        <w:t>18</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F08BBB9" w14:textId="69CA4D2A" w:rsidR="00FE6FD2" w:rsidRDefault="007823B9"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w:t>
      </w:r>
      <w:r w:rsidR="00217A67">
        <w:rPr>
          <w:lang w:val="en-US"/>
        </w:rPr>
        <w:t xml:space="preserve">Usually, connectors han handle multiple pairs of </w:t>
      </w:r>
      <w:r w:rsidRPr="003D662E">
        <w:rPr>
          <w:lang w:val="en-US"/>
        </w:rPr>
        <w:t>input/output types</w:t>
      </w:r>
      <w:r w:rsidR="00217A67">
        <w:rPr>
          <w:lang w:val="en-US"/>
        </w:rPr>
        <w:t xml:space="preserve">, for channel connectors limitations may apply or </w:t>
      </w:r>
      <w:r w:rsidRPr="003D662E">
        <w:rPr>
          <w:lang w:val="en-US"/>
        </w:rPr>
        <w:t xml:space="preserve">a discriminator in terms of the </w:t>
      </w:r>
      <w:r w:rsidRPr="003D662E">
        <w:rPr>
          <w:rFonts w:ascii="Consolas" w:hAnsi="Consolas"/>
          <w:lang w:val="en-US"/>
        </w:rPr>
        <w:t>AdapterSelector</w:t>
      </w:r>
      <w:r w:rsidR="00217A67" w:rsidRPr="00217A67">
        <w:rPr>
          <w:rFonts w:cstheme="minorHAnsi"/>
          <w:lang w:val="en-US"/>
        </w:rPr>
        <w:t xml:space="preserve"> may be needed</w:t>
      </w:r>
      <w:r w:rsidRPr="003D662E">
        <w:rPr>
          <w:lang w:val="en-US"/>
        </w:rPr>
        <w:t>.</w:t>
      </w:r>
      <w:r w:rsidR="00FE6FD2">
        <w:rPr>
          <w:lang w:val="en-US"/>
        </w:rPr>
        <w:t xml:space="preserve"> </w:t>
      </w:r>
    </w:p>
    <w:p w14:paraId="645CEBB8" w14:textId="200A5197" w:rsidR="007823B9" w:rsidRPr="003D662E" w:rsidRDefault="00FE6FD2" w:rsidP="00FE6FD2">
      <w:pPr>
        <w:pStyle w:val="ListParagraph"/>
        <w:jc w:val="both"/>
        <w:rPr>
          <w:lang w:val="en-US"/>
        </w:rPr>
      </w:pPr>
      <w:r>
        <w:rPr>
          <w:lang w:val="en-US"/>
        </w:rPr>
        <w:t xml:space="preserve">All types used in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must be </w:t>
      </w:r>
      <w:r>
        <w:rPr>
          <w:rFonts w:cstheme="minorHAnsi"/>
          <w:lang w:val="en-US"/>
        </w:rPr>
        <w:t xml:space="preserve">types used for data transfer among the services, preferably their interfaces. These types are generated by oktoflow based on the application model. </w:t>
      </w:r>
      <w:r w:rsidRPr="003D662E">
        <w:rPr>
          <w:rFonts w:ascii="Consolas" w:hAnsi="Consolas"/>
          <w:lang w:val="en-US"/>
        </w:rPr>
        <w:t>CI</w:t>
      </w:r>
      <w:r>
        <w:rPr>
          <w:rFonts w:ascii="Consolas" w:hAnsi="Consolas"/>
          <w:lang w:val="en-US"/>
        </w:rPr>
        <w:t xml:space="preserve">, </w:t>
      </w:r>
      <w:r w:rsidRPr="003D662E">
        <w:rPr>
          <w:rFonts w:ascii="Consolas" w:hAnsi="Consolas"/>
          <w:lang w:val="en-US"/>
        </w:rPr>
        <w:t>CO</w:t>
      </w:r>
      <w:r w:rsidRPr="00FE6FD2">
        <w:rPr>
          <w:rFonts w:cstheme="minorHAnsi"/>
          <w:lang w:val="en-US"/>
        </w:rPr>
        <w:t xml:space="preserve"> </w:t>
      </w:r>
      <w:r>
        <w:rPr>
          <w:rFonts w:cstheme="minorHAnsi"/>
          <w:lang w:val="en-US"/>
        </w:rPr>
        <w:t>must not be any internal types used by the connetors, even if these types are generated and contains connector-specific types, annotations or code.</w:t>
      </w:r>
      <w:r w:rsidR="003121E2">
        <w:rPr>
          <w:rFonts w:cstheme="minorHAnsi"/>
          <w:lang w:val="en-US"/>
        </w:rPr>
        <w:t xml:space="preserve"> In contrast, </w:t>
      </w:r>
      <w:r w:rsidR="003121E2" w:rsidRPr="003D662E">
        <w:rPr>
          <w:rFonts w:ascii="Consolas" w:hAnsi="Consolas"/>
          <w:lang w:val="en-US"/>
        </w:rPr>
        <w:t>I</w:t>
      </w:r>
      <w:r w:rsidR="003121E2">
        <w:rPr>
          <w:rFonts w:ascii="Consolas" w:hAnsi="Consolas"/>
          <w:lang w:val="en-US"/>
        </w:rPr>
        <w:t xml:space="preserve">, </w:t>
      </w:r>
      <w:r w:rsidR="003121E2" w:rsidRPr="003D662E">
        <w:rPr>
          <w:rFonts w:ascii="Consolas" w:hAnsi="Consolas"/>
          <w:lang w:val="en-US"/>
        </w:rPr>
        <w:t>O</w:t>
      </w:r>
      <w:r w:rsidR="003121E2" w:rsidRPr="003121E2">
        <w:rPr>
          <w:rFonts w:cstheme="minorHAnsi"/>
          <w:lang w:val="en-US"/>
        </w:rPr>
        <w:t xml:space="preserve"> may be connector-specific types as they just represent the external/machine side and are not used for internal/application data transport.</w:t>
      </w:r>
    </w:p>
    <w:p w14:paraId="026D516C" w14:textId="11C3BF16" w:rsidR="00711B86" w:rsidRPr="003D662E" w:rsidRDefault="00711B86"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lastRenderedPageBreak/>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r w:rsidR="00545B30">
        <w:rPr>
          <w:lang w:val="en-US"/>
        </w:rPr>
        <w:t xml:space="preserve"> The input type translator is responsible for turning generic values or data transport types to connector internal types, e.g., needed for implementing certain protocols and vice versa the output type translator is reposnible for the oppsite direction. In most cases, generic type translators for objects can be used</w:t>
      </w:r>
      <w:r w:rsidR="00545B30">
        <w:rPr>
          <w:rStyle w:val="FootnoteReference"/>
          <w:lang w:val="en-US"/>
        </w:rPr>
        <w:footnoteReference w:id="66"/>
      </w:r>
      <w:r w:rsidR="00545B30">
        <w:rPr>
          <w:lang w:val="en-US"/>
        </w:rPr>
        <w:t>.</w:t>
      </w:r>
    </w:p>
    <w:p w14:paraId="6BF44158" w14:textId="112F7820" w:rsidR="008C76E8" w:rsidRPr="003D662E" w:rsidRDefault="00A342B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1B7AD8A5" w:rsidR="001F3610" w:rsidRPr="003D662E" w:rsidRDefault="001F3610"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2816A2">
        <w:rPr>
          <w:lang w:val="en-US"/>
        </w:rPr>
        <w:t>IDS</w:t>
      </w:r>
      <w:r w:rsidR="00337D81" w:rsidRPr="003D662E">
        <w:rPr>
          <w:lang w:val="en-US"/>
        </w:rPr>
        <w:t>].</w:t>
      </w:r>
    </w:p>
    <w:p w14:paraId="0536D735" w14:textId="2D11BF8D" w:rsidR="008E3499" w:rsidRDefault="0014184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7245E8">
      <w:pPr>
        <w:pStyle w:val="ListParagraph"/>
        <w:numPr>
          <w:ilvl w:val="0"/>
          <w:numId w:val="10"/>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44BD8434">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265ABA4D" w:rsidR="00551CBF" w:rsidRPr="003D662E" w:rsidRDefault="00551CBF" w:rsidP="00997F04">
      <w:pPr>
        <w:pStyle w:val="Caption"/>
        <w:jc w:val="center"/>
        <w:rPr>
          <w:lang w:val="en-US"/>
        </w:rPr>
      </w:pPr>
      <w:bookmarkStart w:id="105"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19</w:t>
      </w:r>
      <w:r w:rsidRPr="003D662E">
        <w:fldChar w:fldCharType="end"/>
      </w:r>
      <w:bookmarkEnd w:id="105"/>
      <w:r w:rsidRPr="003D662E">
        <w:rPr>
          <w:lang w:val="en-US"/>
        </w:rPr>
        <w:t>: Model Access and Protocol Adapter in the Connectors Component.</w:t>
      </w:r>
    </w:p>
    <w:p w14:paraId="021286C2" w14:textId="6BA4D3A5" w:rsidR="009772A1" w:rsidRPr="003D662E" w:rsidRDefault="009772A1" w:rsidP="007245E8">
      <w:pPr>
        <w:pStyle w:val="ListParagraph"/>
        <w:numPr>
          <w:ilvl w:val="0"/>
          <w:numId w:val="10"/>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EDC3076" w:rsidR="007B1034" w:rsidRPr="003D662E" w:rsidRDefault="007B1034" w:rsidP="007245E8">
      <w:pPr>
        <w:pStyle w:val="ListParagraph"/>
        <w:numPr>
          <w:ilvl w:val="0"/>
          <w:numId w:val="10"/>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6A0517">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028475B1" w:rsidR="00004157" w:rsidRDefault="009772A1" w:rsidP="009772A1">
      <w:pPr>
        <w:jc w:val="both"/>
        <w:rPr>
          <w:lang w:val="en-US"/>
        </w:rPr>
      </w:pPr>
      <w:r w:rsidRPr="003D662E">
        <w:rPr>
          <w:lang w:val="en-US"/>
        </w:rPr>
        <w:t xml:space="preserve">Currently, </w:t>
      </w:r>
      <w:r w:rsidR="00920FEE">
        <w:rPr>
          <w:lang w:val="en-US"/>
        </w:rPr>
        <w:t>nine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7245E8">
      <w:pPr>
        <w:pStyle w:val="ListParagraph"/>
        <w:numPr>
          <w:ilvl w:val="0"/>
          <w:numId w:val="56"/>
        </w:numPr>
        <w:jc w:val="both"/>
        <w:rPr>
          <w:lang w:val="en-US"/>
        </w:rPr>
      </w:pPr>
      <w:r w:rsidRPr="00004157">
        <w:rPr>
          <w:lang w:val="en-US"/>
        </w:rPr>
        <w:t xml:space="preserve">generic </w:t>
      </w:r>
      <w:r w:rsidRPr="00705460">
        <w:rPr>
          <w:rFonts w:ascii="Consolas" w:hAnsi="Consolas"/>
          <w:b/>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7"/>
      </w:r>
      <w:r w:rsidRPr="00004157">
        <w:rPr>
          <w:lang w:val="en-US"/>
        </w:rPr>
        <w:t xml:space="preserve">), </w:t>
      </w:r>
    </w:p>
    <w:p w14:paraId="0C58B0B9" w14:textId="77777777" w:rsidR="00705460" w:rsidRDefault="009772A1" w:rsidP="007245E8">
      <w:pPr>
        <w:pStyle w:val="ListParagraph"/>
        <w:numPr>
          <w:ilvl w:val="0"/>
          <w:numId w:val="56"/>
        </w:numPr>
        <w:jc w:val="both"/>
        <w:rPr>
          <w:lang w:val="en-US"/>
        </w:rPr>
      </w:pPr>
      <w:r w:rsidRPr="00705460">
        <w:rPr>
          <w:rFonts w:ascii="Consolas" w:hAnsi="Consolas"/>
          <w:b/>
          <w:lang w:val="en-US"/>
        </w:rPr>
        <w:t>OpcUaConnector</w:t>
      </w:r>
      <w:r w:rsidRPr="00004157">
        <w:rPr>
          <w:lang w:val="en-US"/>
        </w:rPr>
        <w:t xml:space="preserve"> for OPC UA 1.04 (based on Eclipse Milo) </w:t>
      </w:r>
    </w:p>
    <w:p w14:paraId="69D54F39" w14:textId="02EF1163" w:rsidR="00004157" w:rsidRDefault="00705460" w:rsidP="007245E8">
      <w:pPr>
        <w:pStyle w:val="ListParagraph"/>
        <w:numPr>
          <w:ilvl w:val="0"/>
          <w:numId w:val="56"/>
        </w:numPr>
        <w:jc w:val="both"/>
        <w:rPr>
          <w:lang w:val="en-US"/>
        </w:rPr>
      </w:pPr>
      <w:r w:rsidRPr="00705460">
        <w:rPr>
          <w:lang w:val="en-US"/>
        </w:rPr>
        <w:t xml:space="preserve">protocol-specific </w:t>
      </w:r>
      <w:r w:rsidR="009772A1" w:rsidRPr="00705460">
        <w:rPr>
          <w:b/>
          <w:lang w:val="en-US"/>
        </w:rPr>
        <w:t>MQTT connectors</w:t>
      </w:r>
      <w:r w:rsidR="009772A1" w:rsidRPr="00004157">
        <w:rPr>
          <w:lang w:val="en-US"/>
        </w:rPr>
        <w:t>, one for MQTT v3 and one for MQTT v5, also based on Eclipse Paho akin to the Transport Component</w:t>
      </w:r>
      <w:r>
        <w:rPr>
          <w:lang w:val="en-US"/>
        </w:rPr>
        <w:t>.</w:t>
      </w:r>
    </w:p>
    <w:p w14:paraId="287AA6C8" w14:textId="5C590972" w:rsidR="00705460" w:rsidRDefault="00705460" w:rsidP="007245E8">
      <w:pPr>
        <w:pStyle w:val="ListParagraph"/>
        <w:numPr>
          <w:ilvl w:val="0"/>
          <w:numId w:val="56"/>
        </w:numPr>
        <w:jc w:val="both"/>
        <w:rPr>
          <w:lang w:val="en-US"/>
        </w:rPr>
      </w:pPr>
      <w:r w:rsidRPr="00705460">
        <w:rPr>
          <w:b/>
          <w:lang w:val="en-US"/>
        </w:rPr>
        <w:t>generic MQTT connector</w:t>
      </w:r>
      <w:r>
        <w:rPr>
          <w:lang w:val="en-US"/>
        </w:rPr>
        <w:t xml:space="preserve"> which selects dynamically from the MQTT v3/v5 connectors based on device information.</w:t>
      </w:r>
    </w:p>
    <w:p w14:paraId="34733ED8" w14:textId="61FEF3BB" w:rsidR="009E34AF" w:rsidRDefault="001E2F2D" w:rsidP="007245E8">
      <w:pPr>
        <w:pStyle w:val="ListParagraph"/>
        <w:numPr>
          <w:ilvl w:val="0"/>
          <w:numId w:val="56"/>
        </w:numPr>
        <w:jc w:val="both"/>
        <w:rPr>
          <w:lang w:val="en-US"/>
        </w:rPr>
      </w:pPr>
      <w:r w:rsidRPr="00705460">
        <w:rPr>
          <w:b/>
          <w:lang w:val="en-US"/>
        </w:rPr>
        <w:t xml:space="preserve">serial </w:t>
      </w:r>
      <w:r w:rsidRPr="00560611">
        <w:rPr>
          <w:lang w:val="en-US"/>
        </w:rPr>
        <w:t>connector</w:t>
      </w:r>
      <w:r w:rsidR="00A27B8A">
        <w:rPr>
          <w:lang w:val="en-US"/>
        </w:rPr>
        <w:t>, e.g., for connecting to EAN or QR code scanners</w:t>
      </w:r>
      <w:r w:rsidR="009772A1" w:rsidRPr="00004157">
        <w:rPr>
          <w:lang w:val="en-US"/>
        </w:rPr>
        <w:t>.</w:t>
      </w:r>
      <w:r w:rsidR="00560611">
        <w:rPr>
          <w:lang w:val="en-US"/>
        </w:rPr>
        <w:t xml:space="preserve"> The actual format is provided through serializers to be attached, which may, in case of generated app integrations, be based on the </w:t>
      </w:r>
      <w:r w:rsidR="00560611" w:rsidRPr="00EF4B84">
        <w:rPr>
          <w:rFonts w:ascii="Consolas" w:hAnsi="Consolas"/>
          <w:lang w:val="en-US"/>
        </w:rPr>
        <w:t>InputParser</w:t>
      </w:r>
      <w:r w:rsidR="00560611">
        <w:rPr>
          <w:lang w:val="en-US"/>
        </w:rPr>
        <w:t xml:space="preserve"> and </w:t>
      </w:r>
      <w:r w:rsidR="00560611" w:rsidRPr="00EF4B84">
        <w:rPr>
          <w:rFonts w:ascii="Consolas" w:hAnsi="Consolas"/>
          <w:lang w:val="en-US"/>
        </w:rPr>
        <w:t>OutputFormatter</w:t>
      </w:r>
      <w:r w:rsidR="00560611">
        <w:rPr>
          <w:lang w:val="en-US"/>
        </w:rPr>
        <w:t xml:space="preserve"> classes of the Connectors component.</w:t>
      </w:r>
    </w:p>
    <w:p w14:paraId="6DCF6F24" w14:textId="016D9E3F" w:rsidR="009E34AF" w:rsidRDefault="009E34AF" w:rsidP="007245E8">
      <w:pPr>
        <w:pStyle w:val="ListParagraph"/>
        <w:numPr>
          <w:ilvl w:val="0"/>
          <w:numId w:val="56"/>
        </w:numPr>
        <w:jc w:val="both"/>
        <w:rPr>
          <w:lang w:val="en-US"/>
        </w:rPr>
      </w:pPr>
      <w:r w:rsidRPr="00705460">
        <w:rPr>
          <w:b/>
          <w:lang w:val="en-US"/>
        </w:rPr>
        <w:t>MODBUS/TCP</w:t>
      </w:r>
      <w:r>
        <w:rPr>
          <w:lang w:val="en-US"/>
        </w:rPr>
        <w:t xml:space="preserve"> connector </w:t>
      </w:r>
      <w:r w:rsidR="009B28D3">
        <w:rPr>
          <w:lang w:val="en-US"/>
        </w:rPr>
        <w:t xml:space="preserve">(not yet in the architecture diagrams) </w:t>
      </w:r>
      <w:r>
        <w:rPr>
          <w:lang w:val="en-US"/>
        </w:rPr>
        <w:t>for connecting, e.g., to energy meters.</w:t>
      </w:r>
      <w:r w:rsidR="0060731B">
        <w:rPr>
          <w:lang w:val="en-US"/>
        </w:rPr>
        <w:t xml:space="preserve"> Supports reading/writing to MODBUS/TCP devices, translates usual 1-4 byte types and allows for configuring the device id as well as the vendor-defined byte order (little/big endian).</w:t>
      </w:r>
    </w:p>
    <w:p w14:paraId="7EE2EB84" w14:textId="77777777" w:rsidR="00EF4B84" w:rsidRDefault="00EF4B84" w:rsidP="007245E8">
      <w:pPr>
        <w:pStyle w:val="ListParagraph"/>
        <w:numPr>
          <w:ilvl w:val="0"/>
          <w:numId w:val="56"/>
        </w:numPr>
        <w:jc w:val="both"/>
        <w:rPr>
          <w:lang w:val="en-US"/>
        </w:rPr>
      </w:pPr>
      <w:r w:rsidRPr="00560611">
        <w:rPr>
          <w:b/>
          <w:lang w:val="en-US"/>
        </w:rPr>
        <w:t>REST</w:t>
      </w:r>
      <w:r>
        <w:rPr>
          <w:lang w:val="en-US"/>
        </w:rPr>
        <w:t xml:space="preserve"> connector (not yet in the architecture diagrams) for reading from and writing to REST resources. The rest connector implementation is abstract and must be completmented with implementation-specific class representations of the data to be handled. These class representations are created by the oktoflow code generation when the connector is used in an oktoflow app.</w:t>
      </w:r>
    </w:p>
    <w:p w14:paraId="28D9EA7E" w14:textId="31F364B2" w:rsidR="00004157" w:rsidRDefault="009E34AF" w:rsidP="007245E8">
      <w:pPr>
        <w:pStyle w:val="ListParagraph"/>
        <w:numPr>
          <w:ilvl w:val="0"/>
          <w:numId w:val="56"/>
        </w:numPr>
        <w:jc w:val="both"/>
        <w:rPr>
          <w:lang w:val="en-US"/>
        </w:rPr>
      </w:pPr>
      <w:r w:rsidRPr="00920FEE">
        <w:rPr>
          <w:b/>
          <w:lang w:val="en-US"/>
        </w:rPr>
        <w:t>InfluxDB</w:t>
      </w:r>
      <w:r w:rsidR="009772A1" w:rsidRPr="00004157">
        <w:rPr>
          <w:lang w:val="en-US"/>
        </w:rPr>
        <w:t xml:space="preserve"> </w:t>
      </w:r>
      <w:r>
        <w:rPr>
          <w:lang w:val="en-US"/>
        </w:rPr>
        <w:t xml:space="preserve">connector </w:t>
      </w:r>
      <w:r w:rsidR="009B28D3">
        <w:rPr>
          <w:lang w:val="en-US"/>
        </w:rPr>
        <w:t xml:space="preserve">(not yet in the architecture diagrams) </w:t>
      </w:r>
      <w:r>
        <w:rPr>
          <w:lang w:val="en-US"/>
        </w:rPr>
        <w:t xml:space="preserve">for </w:t>
      </w:r>
      <w:bookmarkStart w:id="106" w:name="_Hlk170381755"/>
      <w:r>
        <w:rPr>
          <w:lang w:val="en-US"/>
        </w:rPr>
        <w:t>writing to and streaming from Influx databases wit</w:t>
      </w:r>
      <w:r w:rsidR="00CF5099">
        <w:rPr>
          <w:lang w:val="en-US"/>
        </w:rPr>
        <w:t>h</w:t>
      </w:r>
      <w:r>
        <w:rPr>
          <w:lang w:val="en-US"/>
        </w:rPr>
        <w:t xml:space="preserve"> Influx v2 authentication support via issued tokens and Influx v1 support for username/password authentication. Result streams are requested by </w:t>
      </w:r>
      <w:r w:rsidR="008977A8">
        <w:rPr>
          <w:lang w:val="en-US"/>
        </w:rPr>
        <w:t>simple timeseries or string queries (both requiring monotonic ascending timestamps), multiple entries per datapoint are joined into the data transport format of the platform (optional fields may be helpful) and ingested based on the timestaps of the data points in the database or, if given, overridden by a fixed data point delay given by the query.</w:t>
      </w:r>
    </w:p>
    <w:p w14:paraId="7B40511F" w14:textId="1BE4D009" w:rsidR="00EF4B84" w:rsidRDefault="00EF4B84" w:rsidP="007245E8">
      <w:pPr>
        <w:pStyle w:val="ListParagraph"/>
        <w:numPr>
          <w:ilvl w:val="0"/>
          <w:numId w:val="56"/>
        </w:numPr>
        <w:jc w:val="both"/>
        <w:rPr>
          <w:lang w:val="en-US"/>
        </w:rPr>
      </w:pPr>
      <w:r w:rsidRPr="00920FEE">
        <w:rPr>
          <w:b/>
          <w:lang w:val="en-US"/>
        </w:rPr>
        <w:t>file</w:t>
      </w:r>
      <w:r>
        <w:rPr>
          <w:lang w:val="en-US"/>
        </w:rPr>
        <w:t xml:space="preserve">-based connector for streaming from/writing to files in given formats. Multiple files can be read in sequence, a single file can be written. Files can be stored in the file system or may be app resources. </w:t>
      </w:r>
      <w:r w:rsidRPr="00EF4B84">
        <w:rPr>
          <w:sz w:val="20"/>
          <w:lang w:val="en-US"/>
        </w:rPr>
        <w:t>The</w:t>
      </w:r>
      <w:r>
        <w:rPr>
          <w:lang w:val="en-US"/>
        </w:rPr>
        <w:t xml:space="preserve"> format is defined by the serializers to be attached, which may, in case of generated app integrations, be based on the </w:t>
      </w:r>
      <w:r w:rsidRPr="00EF4B84">
        <w:rPr>
          <w:rFonts w:ascii="Consolas" w:hAnsi="Consolas"/>
          <w:lang w:val="en-US"/>
        </w:rPr>
        <w:t>InputParser</w:t>
      </w:r>
      <w:r>
        <w:rPr>
          <w:lang w:val="en-US"/>
        </w:rPr>
        <w:t xml:space="preserve"> and </w:t>
      </w:r>
      <w:r w:rsidRPr="00EF4B84">
        <w:rPr>
          <w:rFonts w:ascii="Consolas" w:hAnsi="Consolas"/>
          <w:lang w:val="en-US"/>
        </w:rPr>
        <w:t>OutputFormatter</w:t>
      </w:r>
      <w:r>
        <w:rPr>
          <w:lang w:val="en-US"/>
        </w:rPr>
        <w:t xml:space="preserve"> classes of the Connectors component, i.e., a file-based connector could be used to stream CSV data </w:t>
      </w:r>
      <w:r>
        <w:rPr>
          <w:lang w:val="en-US"/>
        </w:rPr>
        <w:lastRenderedPageBreak/>
        <w:t>while writing back JSON data.</w:t>
      </w:r>
      <w:r w:rsidR="00EE286E">
        <w:rPr>
          <w:lang w:val="en-US"/>
        </w:rPr>
        <w:t xml:space="preserve"> Akin to the InfluxDB connector, data read from files is streamed into apps either based on a) polling using a fixed data time difference or, through a </w:t>
      </w:r>
      <w:r w:rsidR="00DA606C">
        <w:rPr>
          <w:rFonts w:ascii="Consolas" w:hAnsi="Consolas"/>
          <w:lang w:val="en-US"/>
        </w:rPr>
        <w:t>ConnectorInputHandler</w:t>
      </w:r>
      <w:r w:rsidR="00EE286E">
        <w:rPr>
          <w:lang w:val="en-US"/>
        </w:rPr>
        <w:t xml:space="preserve"> </w:t>
      </w:r>
      <w:r w:rsidR="00153442">
        <w:rPr>
          <w:lang w:val="en-US"/>
        </w:rPr>
        <w:t xml:space="preserve">or a </w:t>
      </w:r>
      <w:r w:rsidR="00153442" w:rsidRPr="00153442">
        <w:rPr>
          <w:rFonts w:ascii="Consolas" w:hAnsi="Consolas"/>
          <w:lang w:val="en-US"/>
        </w:rPr>
        <w:t>DataTimeDiffProvider</w:t>
      </w:r>
      <w:r w:rsidR="00153442">
        <w:rPr>
          <w:lang w:val="en-US"/>
        </w:rPr>
        <w:t xml:space="preserve"> </w:t>
      </w:r>
      <w:r w:rsidR="00EE286E">
        <w:rPr>
          <w:lang w:val="en-US"/>
        </w:rPr>
        <w:t>plugin b) triggering using arbitrary connector trigger queries.</w:t>
      </w:r>
    </w:p>
    <w:bookmarkEnd w:id="106"/>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54E192AE"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19</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a specific type primitive type), writes the value of a property (similar to reading) or calls an operation defined on the model with respective parameters</w:t>
      </w:r>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16EFF59"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19</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w:t>
      </w:r>
      <w:r w:rsidR="00F07976" w:rsidRPr="003D662E">
        <w:rPr>
          <w:lang w:val="en-US"/>
        </w:rPr>
        <w:lastRenderedPageBreak/>
        <w:t xml:space="preserve">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688D8874"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6A0517" w:rsidRPr="003D662E">
        <w:rPr>
          <w:lang w:val="en-US"/>
        </w:rPr>
        <w:t xml:space="preserve">Figure </w:t>
      </w:r>
      <w:r w:rsidR="006A0517">
        <w:rPr>
          <w:noProof/>
          <w:lang w:val="en-US"/>
        </w:rPr>
        <w:t>19</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45CDBB3"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6A0517" w:rsidRPr="003D662E">
        <w:rPr>
          <w:lang w:val="en-US"/>
        </w:rPr>
        <w:t xml:space="preserve">Figure </w:t>
      </w:r>
      <w:r w:rsidR="006A0517">
        <w:rPr>
          <w:noProof/>
          <w:lang w:val="en-US"/>
        </w:rPr>
        <w:t>19</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6A0517">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7" w:name="_Ref63932450"/>
      <w:r w:rsidRPr="003D662E">
        <w:rPr>
          <w:lang w:val="en-US"/>
        </w:rPr>
        <w:t>Validation</w:t>
      </w:r>
      <w:bookmarkEnd w:id="107"/>
    </w:p>
    <w:p w14:paraId="19BE5D91" w14:textId="0CB939AF"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6A0517">
        <w:rPr>
          <w:lang w:val="en-US"/>
        </w:rPr>
        <w:t>3.4.1.2</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04BB0930"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w:t>
      </w:r>
      <w:r w:rsidRPr="003D662E">
        <w:rPr>
          <w:lang w:val="en-US"/>
        </w:rPr>
        <w:lastRenderedPageBreak/>
        <w:t xml:space="preserve">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A0517">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8" w:name="_Ref57198482"/>
      <w:bookmarkStart w:id="109" w:name="_Toc216439649"/>
      <w:r w:rsidRPr="003D662E">
        <w:rPr>
          <w:lang w:val="en-US"/>
        </w:rPr>
        <w:t>Services Layer</w:t>
      </w:r>
      <w:bookmarkEnd w:id="108"/>
      <w:bookmarkEnd w:id="109"/>
    </w:p>
    <w:p w14:paraId="1D1E2323" w14:textId="6AE2EF1B"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6A0517">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3D3A63C6"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287A00">
        <w:rPr>
          <w:lang w:val="en-GB"/>
        </w:rPr>
        <w:t>ESA+21</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3.5.2</w:t>
      </w:r>
      <w:r w:rsidRPr="003D662E">
        <w:rPr>
          <w:lang w:val="en-US"/>
        </w:rPr>
        <w:fldChar w:fldCharType="end"/>
      </w:r>
      <w:r w:rsidRPr="003D662E">
        <w:rPr>
          <w:lang w:val="en-US"/>
        </w:rPr>
        <w:t>, we discuss the Service Execution Environment for Java and Python.</w:t>
      </w:r>
    </w:p>
    <w:p w14:paraId="543C2C04" w14:textId="50AEACC0"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6A0517">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equivalent services or 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0" w:name="_Ref78195124"/>
      <w:bookmarkStart w:id="111" w:name="_Toc216439650"/>
      <w:r w:rsidRPr="003D662E">
        <w:rPr>
          <w:lang w:val="en-US"/>
        </w:rPr>
        <w:t>Terminology and Background</w:t>
      </w:r>
      <w:bookmarkEnd w:id="110"/>
      <w:bookmarkEnd w:id="111"/>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4BB2025C"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6</w:t>
      </w:r>
      <w:r w:rsidRPr="003D662E">
        <w:rPr>
          <w:lang w:val="en-US"/>
        </w:rPr>
        <w:fldChar w:fldCharType="end"/>
      </w:r>
      <w:r w:rsidRPr="003D662E">
        <w:rPr>
          <w:lang w:val="en-US"/>
        </w:rPr>
        <w:t xml:space="preserve">).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w:t>
      </w:r>
      <w:r w:rsidRPr="003D662E">
        <w:rPr>
          <w:lang w:val="en-US"/>
        </w:rPr>
        <w:lastRenderedPageBreak/>
        <w:t>between services are called data paths/relations [</w:t>
      </w:r>
      <w:r w:rsidR="00821E85">
        <w:rPr>
          <w:lang w:val="en-GB"/>
        </w:rPr>
        <w:t>SSE21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34CD6040"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A0517">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A0517">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only service interfaces shall be 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18C19F91"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287A00">
        <w:rPr>
          <w:lang w:val="en-GB"/>
        </w:rPr>
        <w:t>ESA+21</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287A00">
        <w:rPr>
          <w:lang w:val="en-GB"/>
        </w:rPr>
        <w:t>ESA+21</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553CDBAA" w:rsidR="0099423B" w:rsidRPr="003D662E" w:rsidRDefault="003B38B6" w:rsidP="002C7CCB">
      <w:pPr>
        <w:jc w:val="both"/>
        <w:rPr>
          <w:lang w:val="en-US"/>
        </w:rPr>
      </w:pPr>
      <w:r w:rsidRPr="003D662E">
        <w:rPr>
          <w:lang w:val="en-US"/>
        </w:rPr>
        <w:lastRenderedPageBreak/>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fldChar w:fldCharType="separate"/>
      </w:r>
      <w:r w:rsidR="006A0517">
        <w:rPr>
          <w:b/>
          <w:bCs/>
          <w:lang w:val="en-US"/>
        </w:rPr>
        <w:t>Error! Reference source not found.</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8"/>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2" w:name="_Ref76729822"/>
      <w:bookmarkStart w:id="113" w:name="_Ref76743606"/>
      <w:bookmarkStart w:id="114" w:name="_Ref76731136"/>
      <w:bookmarkStart w:id="115" w:name="_Toc216439651"/>
      <w:r w:rsidRPr="003D662E">
        <w:rPr>
          <w:lang w:val="en-US"/>
        </w:rPr>
        <w:t>Service Environment</w:t>
      </w:r>
      <w:bookmarkEnd w:id="112"/>
      <w:r w:rsidRPr="003D662E">
        <w:rPr>
          <w:lang w:val="en-US"/>
        </w:rPr>
        <w:t>s</w:t>
      </w:r>
      <w:bookmarkEnd w:id="113"/>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3DF6EBB6">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524BDFA1" w:rsidR="008A4B2E" w:rsidRPr="003D662E" w:rsidRDefault="008A4B2E" w:rsidP="008A4B2E">
      <w:pPr>
        <w:pStyle w:val="Caption"/>
        <w:jc w:val="center"/>
        <w:rPr>
          <w:lang w:val="en-US"/>
        </w:rPr>
      </w:pPr>
      <w:bookmarkStart w:id="116"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20</w:t>
      </w:r>
      <w:r w:rsidRPr="003D662E">
        <w:fldChar w:fldCharType="end"/>
      </w:r>
      <w:bookmarkEnd w:id="116"/>
      <w:r w:rsidRPr="003D662E">
        <w:rPr>
          <w:lang w:val="en-US"/>
        </w:rPr>
        <w:t>: Design of the Service environments.</w:t>
      </w:r>
    </w:p>
    <w:p w14:paraId="3495BF0F" w14:textId="724E1336"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821E85">
        <w:rPr>
          <w:lang w:val="en-GB"/>
        </w:rPr>
        <w:t>SSE21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7" w:name="_Ref101351661"/>
      <w:r w:rsidRPr="003D662E">
        <w:rPr>
          <w:lang w:val="en-US"/>
        </w:rPr>
        <w:t>The Java Service Environment</w:t>
      </w:r>
      <w:bookmarkEnd w:id="117"/>
    </w:p>
    <w:p w14:paraId="199C9B6A" w14:textId="1B052C8A"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20</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20</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21</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49890093"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0EB4810"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8" w:name="_Hlk89265794"/>
      <w:r w:rsidR="00957F15" w:rsidRPr="003D662E">
        <w:rPr>
          <w:rFonts w:ascii="Consolas" w:hAnsi="Consolas"/>
          <w:lang w:val="en-US"/>
        </w:rPr>
        <w:t>AbstractProcessService</w:t>
      </w:r>
      <w:r w:rsidR="00957F15" w:rsidRPr="003D662E">
        <w:rPr>
          <w:lang w:val="en-US"/>
        </w:rPr>
        <w:t xml:space="preserve"> provides </w:t>
      </w:r>
      <w:bookmarkEnd w:id="118"/>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A0517">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A0517">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7833AF92"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20</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9"/>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5057B442"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20</w:t>
      </w:r>
      <w:r w:rsidRPr="003D662E">
        <w:rPr>
          <w:lang w:val="en-US"/>
        </w:rPr>
        <w:fldChar w:fldCharType="end"/>
      </w:r>
      <w:r w:rsidRPr="003D662E">
        <w:rPr>
          <w:lang w:val="en-US"/>
        </w:rPr>
        <w:t xml:space="preserve"> illustrates the extensible resource and service metrics framework based on the work of Miguel Gómez Casado [</w:t>
      </w:r>
      <w:r w:rsidR="00255D95">
        <w:rPr>
          <w:lang w:val="en-US"/>
        </w:rPr>
        <w:t>Cas21</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70"/>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1868A36C"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fldChar w:fldCharType="separate"/>
      </w:r>
      <w:r w:rsidR="006A0517">
        <w:rPr>
          <w:b/>
          <w:bCs/>
          <w:vertAlign w:val="superscript"/>
          <w:lang w:val="en-US"/>
        </w:rPr>
        <w:t>Error! Bookmark not defined.</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255D95">
        <w:rPr>
          <w:lang w:val="en-US"/>
        </w:rPr>
        <w:t>Cas21</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597F48">
        <w:rPr>
          <w:lang w:val="en-US"/>
        </w:rPr>
        <w:t>CE21</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5F2AE5B1"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255D95">
        <w:rPr>
          <w:lang w:val="en-US"/>
        </w:rPr>
        <w:t>Cas21</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19" w:name="_Ref145617617"/>
      <w:r w:rsidRPr="003D662E">
        <w:rPr>
          <w:lang w:val="en-US"/>
        </w:rPr>
        <w:t>The Python Service Environment</w:t>
      </w:r>
      <w:bookmarkEnd w:id="119"/>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7245E8">
      <w:pPr>
        <w:pStyle w:val="ListParagraph"/>
        <w:numPr>
          <w:ilvl w:val="0"/>
          <w:numId w:val="16"/>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7245E8">
      <w:pPr>
        <w:pStyle w:val="ListParagraph"/>
        <w:numPr>
          <w:ilvl w:val="0"/>
          <w:numId w:val="16"/>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29CA2219"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20</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7245E8">
      <w:pPr>
        <w:pStyle w:val="ListParagraph"/>
        <w:numPr>
          <w:ilvl w:val="0"/>
          <w:numId w:val="24"/>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4DC46E5B" w:rsidR="0063090F" w:rsidRPr="003D662E" w:rsidRDefault="0063090F" w:rsidP="007245E8">
      <w:pPr>
        <w:pStyle w:val="ListParagraph"/>
        <w:numPr>
          <w:ilvl w:val="0"/>
          <w:numId w:val="24"/>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6A0517">
        <w:rPr>
          <w:lang w:val="en-US"/>
        </w:rPr>
        <w:t>3.4.1.2</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7245E8">
      <w:pPr>
        <w:pStyle w:val="ListParagraph"/>
        <w:numPr>
          <w:ilvl w:val="0"/>
          <w:numId w:val="24"/>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7245E8">
      <w:pPr>
        <w:pStyle w:val="ListParagraph"/>
        <w:numPr>
          <w:ilvl w:val="0"/>
          <w:numId w:val="24"/>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1"/>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2"/>
      </w:r>
      <w:r>
        <w:rPr>
          <w:lang w:val="en-US"/>
        </w:rPr>
        <w:t xml:space="preserve"> for local communication between Java and Python. Anoter alternative that could be integrated similarly is some form of RPC</w:t>
      </w:r>
      <w:r w:rsidR="00FA78D0">
        <w:rPr>
          <w:rStyle w:val="FootnoteReference"/>
          <w:lang w:val="en-US"/>
        </w:rPr>
        <w:footnoteReference w:id="73"/>
      </w:r>
      <w:r>
        <w:rPr>
          <w:lang w:val="en-US"/>
        </w:rPr>
        <w:t xml:space="preserve"> (Remote Procedure Call), e.g., gRPC</w:t>
      </w:r>
      <w:r w:rsidR="00FA78D0">
        <w:rPr>
          <w:rStyle w:val="FootnoteReference"/>
          <w:lang w:val="en-US"/>
        </w:rPr>
        <w:footnoteReference w:id="74"/>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0AE5995D" w:rsidR="009E1394" w:rsidRPr="00B34440" w:rsidRDefault="00882486" w:rsidP="007245E8">
      <w:pPr>
        <w:pStyle w:val="ListParagraph"/>
        <w:numPr>
          <w:ilvl w:val="0"/>
          <w:numId w:val="50"/>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6A0517">
        <w:rPr>
          <w:lang w:val="en-US"/>
        </w:rPr>
        <w:t>3.3.3.1</w:t>
      </w:r>
      <w:r w:rsidR="0087440A" w:rsidRPr="00B34440">
        <w:rPr>
          <w:lang w:val="en-US"/>
        </w:rPr>
        <w:fldChar w:fldCharType="end"/>
      </w:r>
      <w:r w:rsidR="0087440A" w:rsidRPr="00B34440">
        <w:rPr>
          <w:lang w:val="en-US"/>
        </w:rPr>
        <w:t>).</w:t>
      </w:r>
    </w:p>
    <w:p w14:paraId="38432E23" w14:textId="46A8FDD7" w:rsidR="00882486" w:rsidRPr="00B34440" w:rsidRDefault="009E1394" w:rsidP="007245E8">
      <w:pPr>
        <w:pStyle w:val="ListParagraph"/>
        <w:numPr>
          <w:ilvl w:val="0"/>
          <w:numId w:val="50"/>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131938D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255D95">
        <w:rPr>
          <w:lang w:val="en-US"/>
        </w:rPr>
        <w:t>Cas21</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2215D2A6"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3.4.2.3</w:t>
      </w:r>
      <w:r w:rsidRPr="003D662E">
        <w:rPr>
          <w:lang w:val="en-US"/>
        </w:rPr>
        <w:fldChar w:fldCharType="end"/>
      </w:r>
      <w:r w:rsidRPr="003D662E">
        <w:rPr>
          <w:lang w:val="en-US"/>
        </w:rPr>
        <w:t xml:space="preserve"> could be used as baseline. </w:t>
      </w:r>
    </w:p>
    <w:p w14:paraId="114E616C" w14:textId="09AD76B9"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255D95">
        <w:rPr>
          <w:lang w:val="en-US"/>
        </w:rPr>
        <w:t>Cas21</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597F48">
        <w:rPr>
          <w:lang w:val="en-US"/>
        </w:rPr>
        <w:t>CE21</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5813DFF4" w:rsidR="00AD1C46" w:rsidRPr="003D662E" w:rsidRDefault="00AD1C46" w:rsidP="00AD1C46">
      <w:pPr>
        <w:pStyle w:val="Caption"/>
        <w:jc w:val="center"/>
        <w:rPr>
          <w:lang w:val="en-US"/>
        </w:rPr>
      </w:pPr>
      <w:bookmarkStart w:id="120"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21</w:t>
      </w:r>
      <w:r w:rsidRPr="003D662E">
        <w:fldChar w:fldCharType="end"/>
      </w:r>
      <w:bookmarkEnd w:id="120"/>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1A61813A"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6A0517">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1" w:name="_Ref78190504"/>
      <w:bookmarkStart w:id="122" w:name="_Toc216439652"/>
      <w:r w:rsidRPr="003D662E">
        <w:rPr>
          <w:lang w:val="en-US"/>
        </w:rPr>
        <w:t>Service Control and Management</w:t>
      </w:r>
      <w:bookmarkEnd w:id="114"/>
      <w:bookmarkEnd w:id="121"/>
      <w:bookmarkEnd w:id="122"/>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598F4ECE"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6A0517" w:rsidRPr="003D662E">
        <w:rPr>
          <w:lang w:val="en-US"/>
        </w:rPr>
        <w:t xml:space="preserve">Figure </w:t>
      </w:r>
      <w:r w:rsidR="006A0517">
        <w:rPr>
          <w:noProof/>
          <w:lang w:val="en-US"/>
        </w:rPr>
        <w:t>21</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6A0517" w:rsidRPr="003D662E">
        <w:rPr>
          <w:lang w:val="en-US"/>
        </w:rPr>
        <w:t xml:space="preserve">Figure </w:t>
      </w:r>
      <w:r w:rsidR="006A0517">
        <w:rPr>
          <w:noProof/>
          <w:lang w:val="en-US"/>
        </w:rPr>
        <w:t>21</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6A0517" w:rsidRPr="003D662E">
        <w:rPr>
          <w:lang w:val="en-US"/>
        </w:rPr>
        <w:t xml:space="preserve">Figure </w:t>
      </w:r>
      <w:r w:rsidR="006A0517">
        <w:rPr>
          <w:noProof/>
          <w:lang w:val="en-US"/>
        </w:rPr>
        <w:t>21</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2BA99F97"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22</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6A0517" w:rsidRPr="003D662E">
        <w:rPr>
          <w:lang w:val="en-US"/>
        </w:rPr>
        <w:t xml:space="preserve">Figure </w:t>
      </w:r>
      <w:r w:rsidR="006A0517">
        <w:rPr>
          <w:noProof/>
          <w:lang w:val="en-US"/>
        </w:rPr>
        <w:t>21</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3"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70992395">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09FB86F5" w:rsidR="006729E1" w:rsidRPr="003D662E" w:rsidRDefault="002302D6" w:rsidP="00A21DC9">
      <w:pPr>
        <w:pStyle w:val="Caption"/>
        <w:jc w:val="center"/>
        <w:rPr>
          <w:lang w:val="en-US"/>
        </w:rPr>
      </w:pPr>
      <w:bookmarkStart w:id="124"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22</w:t>
      </w:r>
      <w:r w:rsidRPr="003D662E">
        <w:fldChar w:fldCharType="end"/>
      </w:r>
      <w:bookmarkEnd w:id="123"/>
      <w:bookmarkEnd w:id="124"/>
      <w:r w:rsidRPr="003D662E">
        <w:rPr>
          <w:lang w:val="en-US"/>
        </w:rPr>
        <w:t>: Service interfaces</w:t>
      </w:r>
      <w:r w:rsidR="00BB00BA" w:rsidRPr="003D662E">
        <w:rPr>
          <w:lang w:val="en-US"/>
        </w:rPr>
        <w:t xml:space="preserve"> and management</w:t>
      </w:r>
    </w:p>
    <w:p w14:paraId="3F46033A" w14:textId="53BD189B"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6A0517" w:rsidRPr="003D662E">
        <w:rPr>
          <w:lang w:val="en-GB"/>
        </w:rPr>
        <w:t xml:space="preserve">Figure </w:t>
      </w:r>
      <w:r w:rsidR="006A0517">
        <w:rPr>
          <w:noProof/>
          <w:lang w:val="en-GB"/>
        </w:rPr>
        <w:t>23</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6A0517">
        <w:rPr>
          <w:rFonts w:cstheme="minorHAnsi"/>
          <w:lang w:val="en-US"/>
        </w:rPr>
        <w:t>3.3.2.2</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660D2962" w:rsidR="00DC690F" w:rsidRPr="003D662E" w:rsidRDefault="00DC690F" w:rsidP="00DC690F">
      <w:pPr>
        <w:pStyle w:val="Caption"/>
        <w:jc w:val="center"/>
        <w:rPr>
          <w:lang w:val="en-GB"/>
        </w:rPr>
      </w:pPr>
      <w:bookmarkStart w:id="125"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23</w:t>
      </w:r>
      <w:r w:rsidRPr="003D662E">
        <w:fldChar w:fldCharType="end"/>
      </w:r>
      <w:bookmarkEnd w:id="125"/>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74FE410A"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A0517" w:rsidRPr="003D662E">
        <w:rPr>
          <w:lang w:val="en-GB"/>
        </w:rPr>
        <w:t xml:space="preserve">Figure </w:t>
      </w:r>
      <w:r w:rsidR="006A0517">
        <w:rPr>
          <w:noProof/>
          <w:lang w:val="en-GB"/>
        </w:rPr>
        <w:t>23</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6A0517" w:rsidRPr="003D662E">
        <w:rPr>
          <w:lang w:val="en-GB"/>
        </w:rPr>
        <w:t xml:space="preserve">Figure </w:t>
      </w:r>
      <w:r w:rsidR="006A0517">
        <w:rPr>
          <w:noProof/>
          <w:lang w:val="en-GB"/>
        </w:rPr>
        <w:t>24</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6CB62FCB" w:rsidR="007623AF" w:rsidRPr="003D662E" w:rsidRDefault="007623AF" w:rsidP="007623AF">
      <w:pPr>
        <w:pStyle w:val="Caption"/>
        <w:jc w:val="center"/>
        <w:rPr>
          <w:lang w:val="en-GB"/>
        </w:rPr>
      </w:pPr>
      <w:bookmarkStart w:id="126"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24</w:t>
      </w:r>
      <w:r w:rsidRPr="003D662E">
        <w:fldChar w:fldCharType="end"/>
      </w:r>
      <w:bookmarkEnd w:id="126"/>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A0517" w:rsidRPr="003D662E">
        <w:rPr>
          <w:lang w:val="en-GB"/>
        </w:rPr>
        <w:t xml:space="preserve">Figure </w:t>
      </w:r>
      <w:r w:rsidR="006A0517">
        <w:rPr>
          <w:noProof/>
          <w:lang w:val="en-GB"/>
        </w:rPr>
        <w:t>23</w:t>
      </w:r>
      <w:r w:rsidRPr="003D662E">
        <w:rPr>
          <w:lang w:val="en-US"/>
        </w:rPr>
        <w:fldChar w:fldCharType="end"/>
      </w:r>
      <w:r w:rsidRPr="003D662E">
        <w:rPr>
          <w:lang w:val="en-US"/>
        </w:rPr>
        <w:t>)</w:t>
      </w:r>
      <w:r w:rsidRPr="003D662E">
        <w:rPr>
          <w:lang w:val="en-GB"/>
        </w:rPr>
        <w:t>.</w:t>
      </w:r>
    </w:p>
    <w:p w14:paraId="59F71E21" w14:textId="53B5FC24"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A0517" w:rsidRPr="003D662E">
        <w:rPr>
          <w:lang w:val="en-GB"/>
        </w:rPr>
        <w:t xml:space="preserve">Figure </w:t>
      </w:r>
      <w:r w:rsidR="006A0517">
        <w:rPr>
          <w:noProof/>
          <w:lang w:val="en-GB"/>
        </w:rPr>
        <w:t>23</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6A0517" w:rsidRPr="003D662E">
        <w:rPr>
          <w:lang w:val="en-GB"/>
        </w:rPr>
        <w:t xml:space="preserve">Figure </w:t>
      </w:r>
      <w:r w:rsidR="006A0517">
        <w:rPr>
          <w:noProof/>
          <w:lang w:val="en-GB"/>
        </w:rPr>
        <w:t>23</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5"/>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6"/>
      </w:r>
      <w:r w:rsidR="005736E5" w:rsidRPr="003D662E">
        <w:rPr>
          <w:lang w:val="en-US"/>
        </w:rPr>
        <w:t xml:space="preserve"> of Java libraries in their intended sequence to avoid conflicts.</w:t>
      </w:r>
      <w:r w:rsidR="00957C0F" w:rsidRPr="003D662E">
        <w:rPr>
          <w:lang w:val="en-US"/>
        </w:rPr>
        <w:t xml:space="preserve"> </w:t>
      </w:r>
    </w:p>
    <w:p w14:paraId="3B36193F" w14:textId="798CFAF8" w:rsidR="005F7F86" w:rsidRPr="003D662E" w:rsidRDefault="005F7F86" w:rsidP="005F7F86">
      <w:pPr>
        <w:jc w:val="both"/>
        <w:rPr>
          <w:rFonts w:cstheme="minorHAnsi"/>
          <w:lang w:val="en-US"/>
        </w:rPr>
      </w:pPr>
      <w:r w:rsidRPr="003D662E">
        <w:rPr>
          <w:lang w:val="en-US"/>
        </w:rPr>
        <w:t xml:space="preserve">The </w:t>
      </w:r>
      <w:bookmarkStart w:id="127" w:name="_Hlk77583024"/>
      <w:r w:rsidRPr="003D662E">
        <w:rPr>
          <w:rFonts w:ascii="Consolas" w:hAnsi="Consolas"/>
          <w:lang w:val="en-US"/>
        </w:rPr>
        <w:t>ServicesAasClient</w:t>
      </w:r>
      <w:r w:rsidRPr="003D662E">
        <w:rPr>
          <w:lang w:val="en-US"/>
        </w:rPr>
        <w:t xml:space="preserve"> </w:t>
      </w:r>
      <w:bookmarkEnd w:id="127"/>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22</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2E79A8D9"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6A0517">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6A0517">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67C7078"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6A0517">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6A0517">
        <w:rPr>
          <w:lang w:val="en-US"/>
        </w:rPr>
        <w:t>3.3.4.2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2EA9FA18"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6A0517">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22</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06BBC2E3"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6A0517">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4D11FC4A"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A0517" w:rsidRPr="003D662E">
        <w:rPr>
          <w:lang w:val="en-US"/>
        </w:rPr>
        <w:t xml:space="preserve">Figure </w:t>
      </w:r>
      <w:r w:rsidR="006A0517">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A0517">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4F213151" w:rsidR="005E4C1B" w:rsidRPr="003D662E" w:rsidRDefault="00C01C64" w:rsidP="00F35D08">
      <w:pPr>
        <w:jc w:val="both"/>
        <w:rPr>
          <w:bCs/>
          <w:lang w:val="en-US"/>
        </w:rPr>
      </w:pPr>
      <w:r w:rsidRPr="003D662E">
        <w:rPr>
          <w:lang w:val="en-US"/>
        </w:rPr>
        <w:t>The requirements in [</w:t>
      </w:r>
      <w:r w:rsidR="00287A00">
        <w:rPr>
          <w:lang w:val="en-GB"/>
        </w:rPr>
        <w:t>ESA+21</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6A0517">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56BA8540"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6A0517">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6A0517">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7"/>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8" w:name="_Ref57282138"/>
      <w:bookmarkStart w:id="129" w:name="_Ref78453699"/>
      <w:bookmarkStart w:id="130" w:name="_Toc216439653"/>
      <w:r w:rsidRPr="003D662E">
        <w:rPr>
          <w:lang w:val="en-US"/>
        </w:rPr>
        <w:t xml:space="preserve">Resources </w:t>
      </w:r>
      <w:r w:rsidR="00C017CF" w:rsidRPr="003D662E">
        <w:rPr>
          <w:lang w:val="en-US"/>
        </w:rPr>
        <w:t>and Monitoring Layer</w:t>
      </w:r>
      <w:bookmarkEnd w:id="128"/>
      <w:bookmarkEnd w:id="129"/>
      <w:bookmarkEnd w:id="130"/>
    </w:p>
    <w:p w14:paraId="252C034E" w14:textId="40074D9A"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A0517">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A0517">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A0517">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1" w:name="_Ref69826081"/>
      <w:bookmarkStart w:id="132" w:name="_Toc216439654"/>
      <w:r w:rsidRPr="003D662E">
        <w:rPr>
          <w:lang w:val="en-US"/>
        </w:rPr>
        <w:t>ECS runtime</w:t>
      </w:r>
      <w:bookmarkEnd w:id="131"/>
      <w:bookmarkEnd w:id="132"/>
    </w:p>
    <w:p w14:paraId="0BFE18EA" w14:textId="69E07458"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287A00">
        <w:rPr>
          <w:lang w:val="en-GB"/>
        </w:rPr>
        <w:t>ESA+21</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6A0517">
        <w:rPr>
          <w:lang w:val="en-US"/>
        </w:rPr>
        <w:t>3.6.2</w:t>
      </w:r>
      <w:r w:rsidR="00DE00B5" w:rsidRPr="003D662E">
        <w:rPr>
          <w:lang w:val="en-US"/>
        </w:rPr>
        <w:fldChar w:fldCharType="end"/>
      </w:r>
      <w:r w:rsidR="00DE00B5" w:rsidRPr="003D662E">
        <w:rPr>
          <w:lang w:val="en-US"/>
        </w:rPr>
        <w:t>.</w:t>
      </w:r>
    </w:p>
    <w:p w14:paraId="38F5835C" w14:textId="77777777" w:rsidR="006A0517" w:rsidRPr="003D662E" w:rsidRDefault="0074190C" w:rsidP="006A0517">
      <w:pPr>
        <w:jc w:val="both"/>
        <w:rPr>
          <w:lang w:val="en-US"/>
        </w:rPr>
      </w:pPr>
      <w:r w:rsidRPr="003D662E">
        <w:rPr>
          <w:lang w:val="en-US"/>
        </w:rPr>
        <w:t>A</w:t>
      </w:r>
      <w:r w:rsidR="00762938" w:rsidRPr="003D662E">
        <w:rPr>
          <w:lang w:val="en-US"/>
        </w:rPr>
        <w:t>s described in [</w:t>
      </w:r>
      <w:r w:rsidR="00821E85">
        <w:rPr>
          <w:lang w:val="en-GB"/>
        </w:rPr>
        <w:t>SSE21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3DBD443A" w14:textId="77777777" w:rsidR="006A0517" w:rsidRPr="003D662E" w:rsidRDefault="006A0517" w:rsidP="006A0517">
      <w:pPr>
        <w:jc w:val="both"/>
        <w:rPr>
          <w:noProof/>
          <w:lang w:val="en-US"/>
        </w:rPr>
      </w:pPr>
    </w:p>
    <w:p w14:paraId="20EF3CD0" w14:textId="77777777" w:rsidR="006A0517" w:rsidRPr="003D662E" w:rsidRDefault="006A0517" w:rsidP="006A0517">
      <w:pPr>
        <w:jc w:val="both"/>
        <w:rPr>
          <w:lang w:val="en-US"/>
        </w:rPr>
      </w:pPr>
    </w:p>
    <w:p w14:paraId="775C2419" w14:textId="35FEDB97" w:rsidR="004B1501" w:rsidRPr="00044AD0" w:rsidRDefault="006A0517" w:rsidP="00044AD0">
      <w:pPr>
        <w:jc w:val="both"/>
        <w:rPr>
          <w:lang w:val="en-US"/>
        </w:rPr>
      </w:pPr>
      <w:r w:rsidRPr="003D662E">
        <w:rPr>
          <w:noProof/>
          <w:lang w:val="en-US"/>
        </w:rPr>
        <w:t>Figure</w:t>
      </w:r>
      <w:r w:rsidRPr="003D662E">
        <w:rPr>
          <w:lang w:val="en-US"/>
        </w:rPr>
        <w:t xml:space="preserve"> </w:t>
      </w:r>
      <w:r>
        <w:rPr>
          <w:noProof/>
          <w:lang w:val="en-US"/>
        </w:rPr>
        <w:t>25</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2B1578AD"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A83E29B">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3"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5EB0C202"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25</w:t>
      </w:r>
      <w:r w:rsidRPr="003D662E">
        <w:fldChar w:fldCharType="end"/>
      </w:r>
      <w:bookmarkEnd w:id="133"/>
      <w:r w:rsidRPr="003D662E">
        <w:rPr>
          <w:lang w:val="en-US"/>
        </w:rPr>
        <w:t>: ECS runtime for Service Deployment (comments partially cropped)</w:t>
      </w:r>
    </w:p>
    <w:p w14:paraId="5FE66A48" w14:textId="6D6DCA9E" w:rsidR="00906533" w:rsidRPr="003D662E" w:rsidRDefault="00906533" w:rsidP="00906533">
      <w:pPr>
        <w:jc w:val="both"/>
        <w:rPr>
          <w:lang w:val="en-GB"/>
        </w:rPr>
      </w:pPr>
      <w:r w:rsidRPr="003D662E">
        <w:rPr>
          <w:lang w:val="en-US"/>
        </w:rPr>
        <w:lastRenderedPageBreak/>
        <w:t>As already emphasized in [</w:t>
      </w:r>
      <w:r w:rsidR="00821E85">
        <w:rPr>
          <w:lang w:val="en-GB"/>
        </w:rPr>
        <w:t>SSE21</w:t>
      </w:r>
      <w:r w:rsidRPr="003D662E">
        <w:rPr>
          <w:lang w:val="en-US"/>
        </w:rPr>
        <w:t xml:space="preserve">, </w:t>
      </w:r>
      <w:r w:rsidR="00821E85">
        <w:rPr>
          <w:lang w:val="en-GB"/>
        </w:rPr>
        <w:t>ESA+21</w:t>
      </w:r>
      <w:r w:rsidRPr="003D662E">
        <w:rPr>
          <w:lang w:val="en-US"/>
        </w:rPr>
        <w:t>], one fundamental basic work for the resource abstraction runtime is the LNI 4.0 edge configuration usage view [</w:t>
      </w:r>
      <w:r w:rsidR="002816A2">
        <w:rPr>
          <w:lang w:val="en-US"/>
        </w:rPr>
        <w:t>LNI40</w:t>
      </w:r>
      <w:r w:rsidRPr="003D662E">
        <w:rPr>
          <w:lang w:val="en-US"/>
        </w:rPr>
        <w:t>]. [</w:t>
      </w:r>
      <w:r w:rsidR="00821E85">
        <w:rPr>
          <w:lang w:val="en-GB"/>
        </w:rPr>
        <w:t>SSE21</w:t>
      </w:r>
      <w:r w:rsidRPr="003D662E">
        <w:rPr>
          <w:lang w:val="en-US"/>
        </w:rPr>
        <w:t>] subsumes and extends [</w:t>
      </w:r>
      <w:r w:rsidR="002816A2">
        <w:rPr>
          <w:lang w:val="en-US"/>
        </w:rPr>
        <w:t>LNI40</w:t>
      </w:r>
      <w:r w:rsidRPr="003D662E">
        <w:rPr>
          <w:lang w:val="en-US"/>
        </w:rPr>
        <w:t>] and [</w:t>
      </w:r>
      <w:r w:rsidR="00287A00">
        <w:rPr>
          <w:lang w:val="en-GB"/>
        </w:rPr>
        <w:t>ESA+21</w:t>
      </w:r>
      <w:r w:rsidRPr="003D662E">
        <w:rPr>
          <w:lang w:val="en-US"/>
        </w:rPr>
        <w:t>] integrates relevant requirements from [</w:t>
      </w:r>
      <w:r w:rsidR="00821E85">
        <w:rPr>
          <w:lang w:val="en-GB"/>
        </w:rPr>
        <w:t>SSE21</w:t>
      </w:r>
      <w:r w:rsidRPr="003D662E">
        <w:rPr>
          <w:lang w:val="en-US"/>
        </w:rPr>
        <w:t>]. As the need for managing resources and containers on resources, in particular edge devices, is known in Industry 4.0, platforms [</w:t>
      </w:r>
      <w:r w:rsidR="00226B2B" w:rsidRPr="00226B2B">
        <w:rPr>
          <w:rFonts w:ascii="Calibri" w:hAnsi="Calibri" w:cs="Calibri"/>
          <w:color w:val="222222"/>
          <w:lang w:val="en-GB"/>
        </w:rPr>
        <w:t>SEA+20</w:t>
      </w:r>
      <w:r w:rsidRPr="003D662E">
        <w:rPr>
          <w:lang w:val="en-US"/>
        </w:rPr>
        <w:t>] and also other work address this topic in various ways. In addition to the 21 platforms analyzed in [</w:t>
      </w:r>
      <w:r w:rsidR="00226B2B" w:rsidRPr="00226B2B">
        <w:rPr>
          <w:rFonts w:ascii="Calibri" w:hAnsi="Calibri" w:cs="Calibri"/>
          <w:color w:val="222222"/>
          <w:lang w:val="en-GB"/>
        </w:rPr>
        <w:t>SEA+20</w:t>
      </w:r>
      <w:r w:rsidRPr="003D662E">
        <w:rPr>
          <w:lang w:val="en-US"/>
        </w:rPr>
        <w:t>], also approaches like OpenHorizon</w:t>
      </w:r>
      <w:r w:rsidRPr="003D662E">
        <w:rPr>
          <w:rStyle w:val="FootnoteReference"/>
          <w:lang w:val="en-US"/>
        </w:rPr>
        <w:footnoteReference w:id="78"/>
      </w:r>
      <w:r w:rsidR="00671238" w:rsidRPr="003D662E">
        <w:rPr>
          <w:lang w:val="en-US"/>
        </w:rPr>
        <w:t>,</w:t>
      </w:r>
      <w:r w:rsidRPr="003D662E">
        <w:rPr>
          <w:lang w:val="en-US"/>
        </w:rPr>
        <w:t xml:space="preserve"> the IBM Edge Application Manager</w:t>
      </w:r>
      <w:r w:rsidRPr="003D662E">
        <w:rPr>
          <w:rStyle w:val="FootnoteReference"/>
          <w:lang w:val="en-US"/>
        </w:rPr>
        <w:footnoteReference w:id="79"/>
      </w:r>
      <w:r w:rsidRPr="003D662E">
        <w:rPr>
          <w:lang w:val="en-US"/>
        </w:rPr>
        <w:t xml:space="preserve"> </w:t>
      </w:r>
      <w:r w:rsidR="00671238" w:rsidRPr="003D662E">
        <w:rPr>
          <w:lang w:val="en-US"/>
        </w:rPr>
        <w:t xml:space="preserve">or the ICP4Life platform </w:t>
      </w:r>
      <w:r w:rsidR="00671238" w:rsidRPr="003D662E">
        <w:rPr>
          <w:lang w:val="en-GB"/>
        </w:rPr>
        <w:t>[</w:t>
      </w:r>
      <w:r w:rsidR="00F964A2">
        <w:rPr>
          <w:lang w:val="en-GB"/>
        </w:rPr>
        <w:t>MBB+18</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80"/>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821E85">
        <w:rPr>
          <w:lang w:val="en-GB"/>
        </w:rPr>
        <w:t>SSE21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F964A2">
        <w:rPr>
          <w:lang w:val="en-GB"/>
        </w:rPr>
        <w:t>MBB+18</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0C72A816" w14:textId="77777777" w:rsidR="006A0517" w:rsidRPr="003D662E" w:rsidRDefault="005B7EF7" w:rsidP="006A0517">
      <w:pPr>
        <w:pStyle w:val="Caption"/>
        <w:jc w:val="center"/>
        <w:rPr>
          <w:lang w:val="en-US"/>
        </w:rPr>
      </w:pPr>
      <w:bookmarkStart w:id="134"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26</w:t>
      </w:r>
      <w:r w:rsidRPr="003D662E">
        <w:fldChar w:fldCharType="end"/>
      </w:r>
      <w:bookmarkEnd w:id="134"/>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25A6F929" w14:textId="77777777" w:rsidR="006A0517" w:rsidRPr="003D662E" w:rsidRDefault="006A0517" w:rsidP="006A0517">
      <w:pPr>
        <w:jc w:val="both"/>
        <w:rPr>
          <w:noProof/>
          <w:lang w:val="en-US"/>
        </w:rPr>
      </w:pPr>
    </w:p>
    <w:p w14:paraId="11B150F8" w14:textId="77777777" w:rsidR="006A0517" w:rsidRPr="003D662E" w:rsidRDefault="006A0517" w:rsidP="006A0517">
      <w:pPr>
        <w:jc w:val="both"/>
        <w:rPr>
          <w:lang w:val="en-US"/>
        </w:rPr>
      </w:pPr>
    </w:p>
    <w:p w14:paraId="55430854" w14:textId="77777777" w:rsidR="006A0517" w:rsidRPr="003D662E" w:rsidRDefault="006A0517" w:rsidP="006A0517">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fldChar w:fldCharType="separate"/>
      </w:r>
      <w:r>
        <w:rPr>
          <w:b/>
          <w:bCs/>
          <w:vertAlign w:val="superscript"/>
          <w:lang w:val="en-US"/>
        </w:rPr>
        <w:t>Error! Bookmark not defined.</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7A35B95" w14:textId="77777777" w:rsidR="006A0517" w:rsidRPr="003D662E" w:rsidRDefault="006A0517" w:rsidP="006A0517">
      <w:pPr>
        <w:jc w:val="both"/>
        <w:rPr>
          <w:lang w:val="en-US"/>
        </w:rPr>
      </w:pPr>
    </w:p>
    <w:p w14:paraId="20FD072C" w14:textId="77777777" w:rsidR="006A0517" w:rsidRPr="003D662E" w:rsidRDefault="006A0517" w:rsidP="006A0517">
      <w:pPr>
        <w:jc w:val="both"/>
        <w:rPr>
          <w:lang w:val="en-US"/>
        </w:rPr>
      </w:pPr>
    </w:p>
    <w:p w14:paraId="6539402A" w14:textId="189AFF99" w:rsidR="005B7EF7" w:rsidRPr="003D662E" w:rsidRDefault="006A0517" w:rsidP="00044AD0">
      <w:pPr>
        <w:jc w:val="both"/>
        <w:rPr>
          <w:lang w:val="en-US"/>
        </w:rPr>
      </w:pPr>
      <w:r w:rsidRPr="003D662E">
        <w:rPr>
          <w:noProof/>
          <w:lang w:val="en-US"/>
        </w:rPr>
        <w:t>Figure</w:t>
      </w:r>
      <w:r w:rsidRPr="003D662E">
        <w:rPr>
          <w:lang w:val="en-US"/>
        </w:rPr>
        <w:t xml:space="preserve"> </w:t>
      </w:r>
      <w:r>
        <w:rPr>
          <w:noProof/>
          <w:lang w:val="en-US"/>
        </w:rPr>
        <w:t>25</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22</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26</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5" w:name="_Ref69896993"/>
      <w:bookmarkStart w:id="136" w:name="_Ref77707125"/>
      <w:r w:rsidRPr="003D662E">
        <w:rPr>
          <w:noProof/>
          <w:lang w:val="en-US"/>
        </w:rPr>
        <w:lastRenderedPageBreak/>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52491422" w:rsidR="005B7EF7" w:rsidRPr="003D662E" w:rsidRDefault="005B7EF7" w:rsidP="005B7EF7">
      <w:pPr>
        <w:pStyle w:val="Caption"/>
        <w:jc w:val="center"/>
        <w:rPr>
          <w:lang w:val="en-US"/>
        </w:rPr>
      </w:pPr>
      <w:bookmarkStart w:id="137" w:name="_Ref12876279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27</w:t>
      </w:r>
      <w:r w:rsidRPr="003D662E">
        <w:fldChar w:fldCharType="end"/>
      </w:r>
      <w:bookmarkEnd w:id="135"/>
      <w:bookmarkEnd w:id="136"/>
      <w:bookmarkEnd w:id="137"/>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lastRenderedPageBreak/>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539EB0B1"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1"/>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226B2B" w:rsidRPr="00226B2B">
        <w:rPr>
          <w:lang w:val="en-GB"/>
        </w:rPr>
        <w:t>Sch23</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226B2B" w:rsidRPr="00226B2B">
        <w:rPr>
          <w:rFonts w:ascii="Calibri" w:hAnsi="Calibri" w:cs="Calibri"/>
          <w:color w:val="222222"/>
          <w:lang w:val="en-GB"/>
        </w:rPr>
        <w:t>SEA+20</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2"/>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226B2B" w:rsidRPr="00226B2B">
        <w:rPr>
          <w:lang w:val="en-GB"/>
        </w:rPr>
        <w:t>Sch23</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16563FB7"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022845E4" w:rsidR="00AE387D" w:rsidRPr="003D662E" w:rsidRDefault="00AE387D" w:rsidP="00AE387D">
      <w:pPr>
        <w:jc w:val="both"/>
        <w:rPr>
          <w:lang w:val="en-US"/>
        </w:rPr>
      </w:pPr>
      <w:r w:rsidRPr="003D662E">
        <w:rPr>
          <w:lang w:val="en-US"/>
        </w:rPr>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6A0517" w:rsidRPr="003D662E">
        <w:rPr>
          <w:lang w:val="en-US"/>
        </w:rPr>
        <w:t xml:space="preserve">Figure </w:t>
      </w:r>
      <w:r w:rsidR="006A0517">
        <w:rPr>
          <w:noProof/>
          <w:lang w:val="en-US"/>
        </w:rPr>
        <w:t>27</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1532EA57" w:rsidR="00EE534C" w:rsidRPr="003D662E" w:rsidRDefault="00EE534C" w:rsidP="00EE534C">
      <w:pPr>
        <w:jc w:val="both"/>
        <w:rPr>
          <w:lang w:val="en-US"/>
        </w:rPr>
      </w:pPr>
      <w:r w:rsidRPr="003D662E">
        <w:rPr>
          <w:lang w:val="en-US"/>
        </w:rPr>
        <w:lastRenderedPageBreak/>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A0517">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A0517">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198C1F46"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51E6E6E4"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3"/>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6A0517">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6A0517">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5827820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maximum memory 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6A0517">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8" w:name="_Ref69826083"/>
      <w:bookmarkStart w:id="139" w:name="_Toc216439655"/>
      <w:r w:rsidRPr="003D662E">
        <w:rPr>
          <w:lang w:val="en-US"/>
        </w:rPr>
        <w:lastRenderedPageBreak/>
        <w:t>Device</w:t>
      </w:r>
      <w:r w:rsidR="003C165D" w:rsidRPr="003D662E">
        <w:rPr>
          <w:lang w:val="en-US"/>
        </w:rPr>
        <w:t>/Resource</w:t>
      </w:r>
      <w:r w:rsidRPr="003D662E">
        <w:rPr>
          <w:lang w:val="en-US"/>
        </w:rPr>
        <w:t xml:space="preserve"> Management</w:t>
      </w:r>
      <w:bookmarkEnd w:id="138"/>
      <w:bookmarkEnd w:id="139"/>
    </w:p>
    <w:p w14:paraId="03F6AED9" w14:textId="06783392"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6A0517">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821E85">
        <w:rPr>
          <w:lang w:val="en-GB"/>
        </w:rPr>
        <w:t>SSE21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6A0517">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821E85">
        <w:rPr>
          <w:lang w:val="en-GB"/>
        </w:rPr>
        <w:t>SSE21</w:t>
      </w:r>
      <w:r w:rsidR="00132053" w:rsidRPr="003D662E">
        <w:rPr>
          <w:lang w:val="en-US"/>
        </w:rPr>
        <w:t>], Industry 4.0 field devices such as machines are out of scope</w:t>
      </w:r>
      <w:r w:rsidR="00480700" w:rsidRPr="003D662E">
        <w:rPr>
          <w:lang w:val="en-US"/>
        </w:rPr>
        <w:t xml:space="preserve"> for the platform.</w:t>
      </w:r>
    </w:p>
    <w:p w14:paraId="11582AEF" w14:textId="7624554E" w:rsidR="00867128" w:rsidRPr="003D662E" w:rsidRDefault="00E44E02" w:rsidP="00BD01B2">
      <w:pPr>
        <w:jc w:val="both"/>
        <w:rPr>
          <w:lang w:val="en-US"/>
        </w:rPr>
      </w:pPr>
      <w:r w:rsidRPr="003D662E">
        <w:rPr>
          <w:lang w:val="en-US"/>
        </w:rPr>
        <w:t>From [</w:t>
      </w:r>
      <w:r w:rsidR="00287A00">
        <w:rPr>
          <w:lang w:val="en-GB"/>
        </w:rPr>
        <w:t>ESA+21</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821E85">
        <w:rPr>
          <w:lang w:val="en-GB"/>
        </w:rPr>
        <w:t>SSE21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287A00">
        <w:rPr>
          <w:lang w:val="en-GB"/>
        </w:rPr>
        <w:t>ESA+21</w:t>
      </w:r>
      <w:r w:rsidR="00217670" w:rsidRPr="003D662E">
        <w:rPr>
          <w:lang w:val="en-US"/>
        </w:rPr>
        <w:t>] nor [</w:t>
      </w:r>
      <w:r w:rsidR="00821E85">
        <w:rPr>
          <w:lang w:val="en-GB"/>
        </w:rPr>
        <w:t>SSE21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821E85">
        <w:rPr>
          <w:lang w:val="en-GB"/>
        </w:rPr>
        <w:t>SSE21</w:t>
      </w:r>
      <w:r w:rsidRPr="003D662E">
        <w:rPr>
          <w:lang w:val="en-US"/>
        </w:rPr>
        <w:t>] are desirable, but also well covered by existing platforms [</w:t>
      </w:r>
      <w:r w:rsidR="00226B2B" w:rsidRPr="00226B2B">
        <w:rPr>
          <w:rFonts w:ascii="Calibri" w:hAnsi="Calibri" w:cs="Calibri"/>
          <w:color w:val="222222"/>
          <w:lang w:val="en-GB"/>
        </w:rPr>
        <w:t>SEA+20</w:t>
      </w:r>
      <w:r w:rsidRPr="003D662E">
        <w:rPr>
          <w:lang w:val="en-US"/>
        </w:rPr>
        <w:t>].</w:t>
      </w:r>
      <w:r w:rsidR="00867128" w:rsidRPr="003D662E">
        <w:rPr>
          <w:lang w:val="en-US"/>
        </w:rPr>
        <w:t xml:space="preserve"> Thus,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287A00">
        <w:rPr>
          <w:lang w:val="en-GB"/>
        </w:rPr>
        <w:t>ESA+21</w:t>
      </w:r>
      <w:r w:rsidR="00867128" w:rsidRPr="003D662E">
        <w:rPr>
          <w:lang w:val="en-US"/>
        </w:rPr>
        <w:t xml:space="preserve">, </w:t>
      </w:r>
      <w:r w:rsidR="00821E85">
        <w:rPr>
          <w:lang w:val="en-GB"/>
        </w:rPr>
        <w:t>SSE21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21BAAFC3"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6A0517">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6A0517">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0" w:name="_Ref69892341"/>
      <w:r w:rsidR="008E088C" w:rsidRPr="003D662E">
        <w:rPr>
          <w:rStyle w:val="FootnoteReference"/>
          <w:lang w:val="en-US"/>
        </w:rPr>
        <w:footnoteReference w:id="84"/>
      </w:r>
      <w:bookmarkEnd w:id="140"/>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1546F3E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6A0517">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e.g., management operations are not allowed to be executed. </w:t>
      </w:r>
      <w:r w:rsidR="008E221C" w:rsidRPr="003D662E">
        <w:rPr>
          <w:lang w:val="en-US"/>
        </w:rPr>
        <w:t>This may be represented in terms of missing operations or AAS access limitations</w:t>
      </w:r>
      <w:bookmarkStart w:id="141" w:name="_Ref69892369"/>
      <w:r w:rsidR="006603D6" w:rsidRPr="003D662E">
        <w:rPr>
          <w:rStyle w:val="FootnoteReference"/>
          <w:lang w:val="en-US"/>
        </w:rPr>
        <w:footnoteReference w:id="85"/>
      </w:r>
      <w:bookmarkEnd w:id="141"/>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w:t>
      </w:r>
      <w:r w:rsidR="0043603A" w:rsidRPr="003D662E">
        <w:rPr>
          <w:lang w:val="en-US"/>
        </w:rPr>
        <w:lastRenderedPageBreak/>
        <w:t>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7D1A8040"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D93F15" w:rsidRPr="00D93F15">
        <w:rPr>
          <w:lang w:val="en-GB"/>
        </w:rPr>
        <w:t>Pid21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6"/>
      </w:r>
      <w:r w:rsidR="002B29BC" w:rsidRPr="003D662E">
        <w:rPr>
          <w:lang w:val="en-US"/>
        </w:rPr>
        <w:t xml:space="preserve"> and ThingsBoard</w:t>
      </w:r>
      <w:r w:rsidR="00A67094" w:rsidRPr="003D662E">
        <w:rPr>
          <w:rStyle w:val="FootnoteReference"/>
          <w:lang w:val="en-US"/>
        </w:rPr>
        <w:footnoteReference w:id="87"/>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8"/>
      </w:r>
      <w:r w:rsidR="002B29BC" w:rsidRPr="003D662E">
        <w:rPr>
          <w:lang w:val="en-US"/>
        </w:rPr>
        <w:t xml:space="preserve"> and OpenStack Object Store Swift</w:t>
      </w:r>
      <w:r w:rsidR="00E44BA9" w:rsidRPr="003D662E">
        <w:rPr>
          <w:rStyle w:val="FootnoteReference"/>
          <w:lang w:val="en-US"/>
        </w:rPr>
        <w:footnoteReference w:id="89"/>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D93F15" w:rsidRPr="00D93F15">
        <w:rPr>
          <w:lang w:val="en-GB"/>
        </w:rPr>
        <w:t>Pid21</w:t>
      </w:r>
      <w:r w:rsidR="00EF75AE" w:rsidRPr="003D662E">
        <w:rPr>
          <w:lang w:val="en-US"/>
        </w:rPr>
        <w:t xml:space="preserve">]. </w:t>
      </w:r>
    </w:p>
    <w:p w14:paraId="178A84AA" w14:textId="04C4C8C5" w:rsidR="00F8248A" w:rsidRPr="003D662E" w:rsidRDefault="00F8248A" w:rsidP="00F8248A">
      <w:pPr>
        <w:jc w:val="both"/>
        <w:rPr>
          <w:lang w:val="en-US"/>
        </w:rPr>
      </w:pPr>
      <w:r w:rsidRPr="003D662E">
        <w:rPr>
          <w:lang w:val="en-US"/>
        </w:rPr>
        <w:t>The architecture of this component follows the architectural suggestions in [</w:t>
      </w:r>
      <w:r w:rsidR="00D93F15" w:rsidRPr="00D93F15">
        <w:rPr>
          <w:lang w:val="en-GB"/>
        </w:rPr>
        <w:t>Pid21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28</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6A0517">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3A8279B5">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1097CCD" w:rsidR="00772CB5" w:rsidRPr="003D662E" w:rsidRDefault="00783B0C" w:rsidP="00783B0C">
      <w:pPr>
        <w:pStyle w:val="Caption"/>
        <w:jc w:val="center"/>
        <w:rPr>
          <w:lang w:val="en-US"/>
        </w:rPr>
      </w:pPr>
      <w:bookmarkStart w:id="142"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28</w:t>
      </w:r>
      <w:r w:rsidRPr="003D662E">
        <w:fldChar w:fldCharType="end"/>
      </w:r>
      <w:bookmarkEnd w:id="142"/>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135F687"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28</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7245E8">
      <w:pPr>
        <w:pStyle w:val="ListParagraph"/>
        <w:numPr>
          <w:ilvl w:val="0"/>
          <w:numId w:val="25"/>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7245E8">
      <w:pPr>
        <w:pStyle w:val="ListParagraph"/>
        <w:numPr>
          <w:ilvl w:val="0"/>
          <w:numId w:val="25"/>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7245E8">
      <w:pPr>
        <w:pStyle w:val="ListParagraph"/>
        <w:numPr>
          <w:ilvl w:val="0"/>
          <w:numId w:val="25"/>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7245E8">
      <w:pPr>
        <w:pStyle w:val="ListParagraph"/>
        <w:numPr>
          <w:ilvl w:val="0"/>
          <w:numId w:val="25"/>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48DFD183"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D93F15" w:rsidRPr="00D93F15">
        <w:rPr>
          <w:lang w:val="en-GB"/>
        </w:rPr>
        <w:t>Pid21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3" w:name="_Ref69826085"/>
      <w:bookmarkStart w:id="144" w:name="_Toc216439656"/>
      <w:r w:rsidRPr="003D662E">
        <w:rPr>
          <w:lang w:val="en-US"/>
        </w:rPr>
        <w:lastRenderedPageBreak/>
        <w:t>Monitoring</w:t>
      </w:r>
      <w:bookmarkEnd w:id="143"/>
      <w:bookmarkEnd w:id="144"/>
    </w:p>
    <w:p w14:paraId="5849E7F4" w14:textId="01698DD3"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6A0517">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19E091F3"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A0517">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A0517">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821E85">
        <w:rPr>
          <w:lang w:val="en-GB"/>
        </w:rPr>
        <w:t>SSE21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198ECC07"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287A00">
        <w:rPr>
          <w:lang w:val="en-GB"/>
        </w:rPr>
        <w:t>ESA+21</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6A0517">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6A0517">
        <w:rPr>
          <w:vertAlign w:val="superscript"/>
          <w:lang w:val="en-US"/>
        </w:rPr>
        <w:t>84</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49140161"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6A0517">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6A0517" w:rsidRPr="006A0517">
        <w:rPr>
          <w:rStyle w:val="FootnoteReference"/>
          <w:lang w:val="en-US"/>
        </w:rPr>
        <w:t>85</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6AFC8BD4"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6A0517">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19C6CABB"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6A0517" w:rsidRPr="003D662E">
        <w:rPr>
          <w:lang w:val="en-US"/>
        </w:rPr>
        <w:t xml:space="preserve">Figure </w:t>
      </w:r>
      <w:r w:rsidR="006A0517">
        <w:rPr>
          <w:noProof/>
          <w:lang w:val="en-US"/>
        </w:rPr>
        <w:t>29</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597F48">
        <w:rPr>
          <w:lang w:val="en-US"/>
        </w:rPr>
        <w:t>CE21</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90"/>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6FC769FE"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1"/>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fldChar w:fldCharType="separate"/>
      </w:r>
      <w:r w:rsidR="006A0517">
        <w:rPr>
          <w:b/>
          <w:bCs/>
          <w:lang w:val="en-US"/>
        </w:rPr>
        <w:t>Error! Reference source not found.</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6A0517">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157A5DB">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15BEE82C" w:rsidR="009B1F98" w:rsidRPr="003D662E" w:rsidRDefault="00EC6F39" w:rsidP="00EC6F39">
      <w:pPr>
        <w:pStyle w:val="Caption"/>
        <w:jc w:val="center"/>
        <w:rPr>
          <w:lang w:val="en-US"/>
        </w:rPr>
      </w:pPr>
      <w:bookmarkStart w:id="145"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29</w:t>
      </w:r>
      <w:r w:rsidRPr="003D662E">
        <w:fldChar w:fldCharType="end"/>
      </w:r>
      <w:bookmarkEnd w:id="145"/>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6" w:name="_Ref77694539"/>
      <w:bookmarkStart w:id="147" w:name="_Toc216439657"/>
      <w:r w:rsidRPr="003D662E">
        <w:rPr>
          <w:lang w:val="en-US"/>
        </w:rPr>
        <w:t>Storage, S</w:t>
      </w:r>
      <w:r w:rsidR="00C017CF" w:rsidRPr="003D662E">
        <w:rPr>
          <w:lang w:val="en-US"/>
        </w:rPr>
        <w:t>ecurity and Data Protection Layer</w:t>
      </w:r>
      <w:bookmarkEnd w:id="146"/>
      <w:bookmarkEnd w:id="147"/>
    </w:p>
    <w:p w14:paraId="5E654149" w14:textId="0F21FDD3"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6A0517">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6A0517">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8" w:name="_Ref100871151"/>
      <w:bookmarkStart w:id="149" w:name="_Toc216439658"/>
      <w:r w:rsidRPr="003D662E">
        <w:rPr>
          <w:lang w:val="en-US"/>
        </w:rPr>
        <w:t>KODEX platform service</w:t>
      </w:r>
      <w:bookmarkEnd w:id="148"/>
      <w:bookmarkEnd w:id="149"/>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2"/>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7245E8">
      <w:pPr>
        <w:pStyle w:val="ListParagraph"/>
        <w:numPr>
          <w:ilvl w:val="0"/>
          <w:numId w:val="27"/>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7245E8">
      <w:pPr>
        <w:pStyle w:val="ListParagraph"/>
        <w:numPr>
          <w:ilvl w:val="0"/>
          <w:numId w:val="27"/>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7245E8">
      <w:pPr>
        <w:pStyle w:val="ListParagraph"/>
        <w:numPr>
          <w:ilvl w:val="0"/>
          <w:numId w:val="27"/>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7245E8">
      <w:pPr>
        <w:pStyle w:val="ListParagraph"/>
        <w:numPr>
          <w:ilvl w:val="0"/>
          <w:numId w:val="27"/>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5C8B2931" w:rsidR="003A64FA"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61B81FC8" w14:textId="58D009CF" w:rsidR="005C5F54" w:rsidRDefault="005C5F54" w:rsidP="005C5F54">
      <w:pPr>
        <w:pStyle w:val="Heading3"/>
        <w:rPr>
          <w:lang w:val="en-US"/>
        </w:rPr>
      </w:pPr>
      <w:bookmarkStart w:id="150" w:name="_Toc216439659"/>
      <w:r>
        <w:rPr>
          <w:lang w:val="en-US"/>
        </w:rPr>
        <w:t>Influx DB connector</w:t>
      </w:r>
      <w:bookmarkEnd w:id="150"/>
    </w:p>
    <w:p w14:paraId="40152B9B" w14:textId="4C5A00F1" w:rsidR="005C5F54" w:rsidRDefault="005C5F54" w:rsidP="003B64EA">
      <w:pPr>
        <w:jc w:val="both"/>
        <w:rPr>
          <w:lang w:val="en-US"/>
        </w:rPr>
      </w:pPr>
      <w:r>
        <w:rPr>
          <w:lang w:val="en-US"/>
        </w:rPr>
        <w:t xml:space="preserve">Although technically belonging to the connectors layer (Section </w:t>
      </w:r>
      <w:r>
        <w:rPr>
          <w:lang w:val="en-US"/>
        </w:rPr>
        <w:fldChar w:fldCharType="begin"/>
      </w:r>
      <w:r>
        <w:rPr>
          <w:lang w:val="en-US"/>
        </w:rPr>
        <w:instrText xml:space="preserve"> REF _Ref57287366 \r \h </w:instrText>
      </w:r>
      <w:r>
        <w:rPr>
          <w:lang w:val="en-US"/>
        </w:rPr>
      </w:r>
      <w:r>
        <w:rPr>
          <w:lang w:val="en-US"/>
        </w:rPr>
        <w:fldChar w:fldCharType="separate"/>
      </w:r>
      <w:r w:rsidR="006A0517">
        <w:rPr>
          <w:lang w:val="en-US"/>
        </w:rPr>
        <w:t>3.4.2</w:t>
      </w:r>
      <w:r>
        <w:rPr>
          <w:lang w:val="en-US"/>
        </w:rPr>
        <w:fldChar w:fldCharType="end"/>
      </w:r>
      <w:r>
        <w:rPr>
          <w:lang w:val="en-US"/>
        </w:rPr>
        <w:t>), the Influx DB connector is logically part of the data storage and protection layer.</w:t>
      </w:r>
      <w:r w:rsidR="006B0D68">
        <w:rPr>
          <w:lang w:val="en-US"/>
        </w:rPr>
        <w:t xml:space="preserve"> Basically, this connector is intended to write data points transported as part of oktoflow streams to an Influx DB. Therefore, incoming data tuples are split into individual Influx entries of the same measurement id and time point. Receving a data stream from an Influx DB, e.g., for AI training, requires a connector trigger query, in this case a </w:t>
      </w:r>
      <w:r w:rsidR="006B0D68" w:rsidRPr="006B0D68">
        <w:rPr>
          <w:lang w:val="en-US"/>
        </w:rPr>
        <w:t xml:space="preserve">simple timeseries </w:t>
      </w:r>
      <w:r w:rsidR="006B0D68">
        <w:rPr>
          <w:lang w:val="en-US"/>
        </w:rPr>
        <w:t xml:space="preserve">(start/end time without further filter conditions) </w:t>
      </w:r>
      <w:r w:rsidR="006B0D68" w:rsidRPr="006B0D68">
        <w:rPr>
          <w:lang w:val="en-US"/>
        </w:rPr>
        <w:t>or string queries</w:t>
      </w:r>
      <w:r w:rsidR="006B0D68">
        <w:rPr>
          <w:lang w:val="en-US"/>
        </w:rPr>
        <w:t xml:space="preserve"> (in flux query format). </w:t>
      </w:r>
      <w:r w:rsidR="006B0D68">
        <w:rPr>
          <w:lang w:val="en-US"/>
        </w:rPr>
        <w:lastRenderedPageBreak/>
        <w:t xml:space="preserve">While the simple timeseries query is turned into a stream of monotonic ascending timestamps, this must be explicitly ensured for the more open string-based queries. When receiving the individual data points, the connector joins them back to data tuples and uses the generated data transformers to ingest corresponding application-specific types </w:t>
      </w:r>
      <w:r w:rsidR="006B0D68" w:rsidRPr="006B0D68">
        <w:rPr>
          <w:lang w:val="en-US"/>
        </w:rPr>
        <w:t>(optional fields may be helpful</w:t>
      </w:r>
      <w:r w:rsidR="006B0D68">
        <w:rPr>
          <w:lang w:val="en-US"/>
        </w:rPr>
        <w:t xml:space="preserve"> if the data in Influx is partially incomplete</w:t>
      </w:r>
      <w:r w:rsidR="006B0D68" w:rsidRPr="006B0D68">
        <w:rPr>
          <w:lang w:val="en-US"/>
        </w:rPr>
        <w:t>)</w:t>
      </w:r>
      <w:r w:rsidR="006B0D68">
        <w:rPr>
          <w:lang w:val="en-US"/>
        </w:rPr>
        <w:t>. The periods between two successive datapoints is obeyed as far as possible, if not overridden by a fixed delay per tuple given by the trigger query.</w:t>
      </w:r>
      <w:r w:rsidR="00C86041">
        <w:rPr>
          <w:lang w:val="en-US"/>
        </w:rPr>
        <w:t xml:space="preserve"> The connector supports </w:t>
      </w:r>
      <w:r w:rsidR="006B0D68" w:rsidRPr="006B0D68">
        <w:rPr>
          <w:lang w:val="en-US"/>
        </w:rPr>
        <w:t xml:space="preserve">Influx v2 authentication support via issued tokens and Influx v1 support for username/password authentication. </w:t>
      </w:r>
    </w:p>
    <w:p w14:paraId="12CD61D0" w14:textId="67C36057" w:rsidR="00C86041" w:rsidRPr="003D662E" w:rsidRDefault="00C86041" w:rsidP="003B64EA">
      <w:pPr>
        <w:jc w:val="both"/>
        <w:rPr>
          <w:lang w:val="en-US"/>
        </w:rPr>
      </w:pPr>
      <w:r>
        <w:rPr>
          <w:lang w:val="en-US"/>
        </w:rPr>
        <w:t>The connector is subject to regression testing based on mocking the Influx client (the usual approach) and further was manually</w:t>
      </w:r>
      <w:r w:rsidR="00900166">
        <w:rPr>
          <w:lang w:val="en-US"/>
        </w:rPr>
        <w:t>/in internal examples</w:t>
      </w:r>
      <w:r>
        <w:rPr>
          <w:lang w:val="en-US"/>
        </w:rPr>
        <w:t xml:space="preserve"> tested with InfluxDb2 version 2.7.6.</w:t>
      </w:r>
    </w:p>
    <w:p w14:paraId="0165FF50" w14:textId="5ECEE517" w:rsidR="002427A1" w:rsidRPr="003D662E" w:rsidRDefault="00C017CF" w:rsidP="00C017CF">
      <w:pPr>
        <w:pStyle w:val="Heading2"/>
        <w:rPr>
          <w:lang w:val="en-US"/>
        </w:rPr>
      </w:pPr>
      <w:bookmarkStart w:id="151" w:name="_Toc216439660"/>
      <w:r w:rsidRPr="003D662E">
        <w:rPr>
          <w:lang w:val="en-US"/>
        </w:rPr>
        <w:t>Reusable Intelligent Services Layer</w:t>
      </w:r>
      <w:bookmarkEnd w:id="151"/>
    </w:p>
    <w:p w14:paraId="707EB75F" w14:textId="059C406E"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6A0517">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6A0517">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6A0517">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0CBDBCBE"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6A0517">
        <w:rPr>
          <w:noProof/>
          <w:lang w:val="en-US"/>
        </w:rPr>
        <w:t>30</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216439661"/>
      <w:r w:rsidRPr="003D662E">
        <w:rPr>
          <w:lang w:val="en-US"/>
        </w:rPr>
        <w:t>Data Processing Function Library</w:t>
      </w:r>
      <w:bookmarkEnd w:id="155"/>
      <w:bookmarkEnd w:id="156"/>
    </w:p>
    <w:p w14:paraId="44671DE7" w14:textId="1499614C"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821E85">
        <w:rPr>
          <w:lang w:val="en-GB"/>
        </w:rPr>
        <w:t>SSE21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7245E8">
      <w:pPr>
        <w:pStyle w:val="ListParagraph"/>
        <w:numPr>
          <w:ilvl w:val="0"/>
          <w:numId w:val="42"/>
        </w:numPr>
        <w:jc w:val="both"/>
        <w:rPr>
          <w:lang w:val="en-US"/>
        </w:rPr>
      </w:pPr>
      <w:r w:rsidRPr="003D662E">
        <w:rPr>
          <w:lang w:val="en-US"/>
        </w:rPr>
        <w:t>Image transcoding from/to base64 strings.</w:t>
      </w:r>
    </w:p>
    <w:p w14:paraId="27F95041" w14:textId="62B7708A" w:rsidR="00AC213D" w:rsidRPr="003D662E" w:rsidRDefault="00AC213D" w:rsidP="007245E8">
      <w:pPr>
        <w:pStyle w:val="ListParagraph"/>
        <w:numPr>
          <w:ilvl w:val="0"/>
          <w:numId w:val="42"/>
        </w:numPr>
        <w:jc w:val="both"/>
        <w:rPr>
          <w:lang w:val="en-US"/>
        </w:rPr>
      </w:pPr>
      <w:r w:rsidRPr="003D662E">
        <w:rPr>
          <w:lang w:val="en-US"/>
        </w:rPr>
        <w:t>Image processing such as grayscaling, rescaling or thresholding.</w:t>
      </w:r>
    </w:p>
    <w:p w14:paraId="32653A98" w14:textId="46D8809F" w:rsidR="00AC213D" w:rsidRDefault="00AC213D" w:rsidP="007245E8">
      <w:pPr>
        <w:pStyle w:val="ListParagraph"/>
        <w:numPr>
          <w:ilvl w:val="0"/>
          <w:numId w:val="42"/>
        </w:numPr>
        <w:jc w:val="both"/>
        <w:rPr>
          <w:lang w:val="en-US"/>
        </w:rPr>
      </w:pPr>
      <w:r w:rsidRPr="003D662E">
        <w:rPr>
          <w:lang w:val="en-US"/>
        </w:rPr>
        <w:lastRenderedPageBreak/>
        <w:t>Barcode/QR-code detection based on the Java library zxing</w:t>
      </w:r>
      <w:r w:rsidRPr="003D662E">
        <w:rPr>
          <w:rStyle w:val="FootnoteReference"/>
          <w:lang w:val="en-US"/>
        </w:rPr>
        <w:footnoteReference w:id="93"/>
      </w:r>
      <w:r w:rsidRPr="003D662E">
        <w:rPr>
          <w:lang w:val="en-US"/>
        </w:rPr>
        <w:t xml:space="preserve"> and, as optional fallback, the Python library pyzbar</w:t>
      </w:r>
      <w:r w:rsidRPr="003D662E">
        <w:rPr>
          <w:rStyle w:val="FootnoteReference"/>
          <w:lang w:val="en-US"/>
        </w:rPr>
        <w:footnoteReference w:id="94"/>
      </w:r>
      <w:r w:rsidRPr="003D662E">
        <w:rPr>
          <w:lang w:val="en-US"/>
        </w:rPr>
        <w:t>. For the Python fallback, respective packages must be installed.</w:t>
      </w:r>
    </w:p>
    <w:p w14:paraId="7ACB2E32" w14:textId="303A3CF7" w:rsidR="0093727F" w:rsidRPr="003D662E" w:rsidRDefault="00360F4B" w:rsidP="007245E8">
      <w:pPr>
        <w:pStyle w:val="ListParagraph"/>
        <w:numPr>
          <w:ilvl w:val="0"/>
          <w:numId w:val="42"/>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216439662"/>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7E164085" w:rsidR="003F4D5C" w:rsidRPr="003D662E" w:rsidRDefault="00DD616F" w:rsidP="00A34F65">
      <w:pPr>
        <w:jc w:val="both"/>
        <w:rPr>
          <w:lang w:val="en-US"/>
        </w:rPr>
      </w:pPr>
      <w:r w:rsidRPr="003D662E">
        <w:rPr>
          <w:lang w:val="en-US"/>
        </w:rPr>
        <w:t>Following the ideas in [</w:t>
      </w:r>
      <w:r w:rsidR="00821E85">
        <w:rPr>
          <w:lang w:val="en-GB"/>
        </w:rPr>
        <w:t>SSE21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1653B1DA"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6A0517"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6A0517">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Ref100840643"/>
      <w:bookmarkStart w:id="161" w:name="_Toc216439663"/>
      <w:r w:rsidRPr="003D662E">
        <w:rPr>
          <w:lang w:val="en-US"/>
        </w:rPr>
        <w:t>Flower-based Federated Learning</w:t>
      </w:r>
      <w:bookmarkEnd w:id="159"/>
      <w:bookmarkEnd w:id="161"/>
    </w:p>
    <w:p w14:paraId="4CA37036" w14:textId="2F788696"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w:t>
      </w:r>
      <w:r w:rsidR="00CE1547" w:rsidRPr="003D662E">
        <w:rPr>
          <w:lang w:val="en-US"/>
        </w:rPr>
        <w:lastRenderedPageBreak/>
        <w:t>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6A0517">
        <w:rPr>
          <w:lang w:val="en-US"/>
        </w:rPr>
        <w:t>3.5.3</w:t>
      </w:r>
      <w:r w:rsidR="00CE1547" w:rsidRPr="003D662E">
        <w:rPr>
          <w:lang w:val="en-US"/>
        </w:rPr>
        <w:fldChar w:fldCharType="end"/>
      </w:r>
      <w:r w:rsidR="00CE1547" w:rsidRPr="003D662E">
        <w:rPr>
          <w:lang w:val="en-US"/>
        </w:rPr>
        <w:t>.</w:t>
      </w:r>
    </w:p>
    <w:p w14:paraId="77068BB8" w14:textId="7004A7E7"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5"/>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6A0517">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216439664"/>
      <w:bookmarkEnd w:id="160"/>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E8661A1"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31</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6476560A"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6A0517" w:rsidRPr="003D662E">
        <w:rPr>
          <w:lang w:val="en-US"/>
        </w:rPr>
        <w:t xml:space="preserve">Figure </w:t>
      </w:r>
      <w:r w:rsidR="006A0517">
        <w:rPr>
          <w:noProof/>
          <w:lang w:val="en-US"/>
        </w:rPr>
        <w:t>31</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6A0517">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6A0517" w:rsidRPr="003D662E">
        <w:rPr>
          <w:lang w:val="en-US"/>
        </w:rPr>
        <w:t xml:space="preserve">Figure </w:t>
      </w:r>
      <w:r w:rsidR="006A0517">
        <w:rPr>
          <w:noProof/>
          <w:lang w:val="en-US"/>
        </w:rPr>
        <w:t>31</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7909CD97"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6A0517">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lastRenderedPageBreak/>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3">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667BE5BC"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31</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693365E1" w14:textId="4CCE102F" w:rsidR="00274C88" w:rsidRDefault="00274C88" w:rsidP="009A1F83">
      <w:pPr>
        <w:jc w:val="both"/>
        <w:rPr>
          <w:lang w:val="en-US"/>
        </w:rPr>
      </w:pPr>
      <w:r>
        <w:rPr>
          <w:lang w:val="en-US"/>
        </w:rPr>
        <w:t xml:space="preserve">The classes of the Configuration component are separated into three projects, a) </w:t>
      </w:r>
      <w:r w:rsidRPr="00274C88">
        <w:rPr>
          <w:rFonts w:ascii="Consolas" w:hAnsi="Consolas"/>
          <w:lang w:val="en-US"/>
        </w:rPr>
        <w:t xml:space="preserve">configuration.interface </w:t>
      </w:r>
      <w:r>
        <w:rPr>
          <w:lang w:val="en-US"/>
        </w:rPr>
        <w:t xml:space="preserve">declaring the basic classes and the interfaces to realize configuration technology plugins, b)  </w:t>
      </w:r>
      <w:r w:rsidRPr="00274C88">
        <w:rPr>
          <w:rFonts w:ascii="Consolas" w:hAnsi="Consolas"/>
          <w:lang w:val="en-US"/>
        </w:rPr>
        <w:t>configuration.</w:t>
      </w:r>
      <w:r>
        <w:rPr>
          <w:rFonts w:ascii="Consolas" w:hAnsi="Consolas"/>
          <w:lang w:val="en-US"/>
        </w:rPr>
        <w:t>easy</w:t>
      </w:r>
      <w:r w:rsidRPr="00274C88">
        <w:rPr>
          <w:rFonts w:ascii="Consolas" w:hAnsi="Consolas"/>
          <w:lang w:val="en-US"/>
        </w:rPr>
        <w:t xml:space="preserve"> </w:t>
      </w:r>
      <w:r>
        <w:rPr>
          <w:lang w:val="en-US"/>
        </w:rPr>
        <w:t xml:space="preserve">realizing the interface in terms of the EASy-producer configuration technology (which itself ships with a complex, potentially conflicting tree of dependencies including Eclipse components, xText etc.) and c) </w:t>
      </w:r>
      <w:r w:rsidRPr="00274C88">
        <w:rPr>
          <w:rFonts w:ascii="Consolas" w:hAnsi="Consolas"/>
          <w:lang w:val="en-US"/>
        </w:rPr>
        <w:t>configuration.configuration</w:t>
      </w:r>
      <w:r>
        <w:rPr>
          <w:lang w:val="en-US"/>
        </w:rPr>
        <w:t xml:space="preserve">, the actual home of the configuration model, which shall be packaged and distributed using a technology-independent component name. Further configuration technologies may implement the configuration interface in terms of an own plugin and share their model in respective folders in </w:t>
      </w:r>
      <w:r w:rsidRPr="00274C88">
        <w:rPr>
          <w:rFonts w:ascii="Consolas" w:hAnsi="Consolas"/>
          <w:lang w:val="en-US"/>
        </w:rPr>
        <w:t>configuration.configuration</w:t>
      </w:r>
      <w:r>
        <w:rPr>
          <w:lang w:val="en-US"/>
        </w:rPr>
        <w:t xml:space="preserve">. </w:t>
      </w:r>
    </w:p>
    <w:p w14:paraId="5C96DFE9" w14:textId="69543015"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A0517">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A0517">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A0517">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6"/>
      </w:r>
      <w:r w:rsidR="001A4D88" w:rsidRPr="001C7257">
        <w:rPr>
          <w:lang w:val="en-US"/>
        </w:rPr>
        <w:t xml:space="preserve"> magnetic identification sensor, one of the IIP-Ecosphere dynamic </w:t>
      </w:r>
      <w:r w:rsidR="001A4D88" w:rsidRPr="001C7257">
        <w:rPr>
          <w:lang w:val="en-US"/>
        </w:rPr>
        <w:lastRenderedPageBreak/>
        <w:t xml:space="preserve">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7F542695"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6A0517">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216439665"/>
      <w:r w:rsidRPr="003D662E">
        <w:rPr>
          <w:lang w:val="en-US"/>
        </w:rPr>
        <w:t>Application Layer</w:t>
      </w:r>
      <w:bookmarkEnd w:id="166"/>
    </w:p>
    <w:p w14:paraId="00093C9C" w14:textId="11227762"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6A0517" w:rsidRPr="003D662E">
        <w:rPr>
          <w:lang w:val="en-US"/>
        </w:rPr>
        <w:t xml:space="preserve">Figure </w:t>
      </w:r>
      <w:r w:rsidR="006A0517">
        <w:rPr>
          <w:noProof/>
          <w:lang w:val="en-US"/>
        </w:rPr>
        <w:t>32</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1339895E">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6FF4142"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6A0517">
        <w:rPr>
          <w:noProof/>
          <w:lang w:val="en-US"/>
        </w:rPr>
        <w:t>32</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Ref57109531"/>
      <w:bookmarkStart w:id="170" w:name="_Ref46314763"/>
      <w:bookmarkStart w:id="171" w:name="_Toc216439666"/>
      <w:r w:rsidRPr="003D662E">
        <w:rPr>
          <w:lang w:val="en-US"/>
        </w:rPr>
        <w:lastRenderedPageBreak/>
        <w:t>Platform</w:t>
      </w:r>
      <w:r w:rsidR="00230892" w:rsidRPr="003D662E">
        <w:rPr>
          <w:lang w:val="en-US"/>
        </w:rPr>
        <w:t xml:space="preserve"> </w:t>
      </w:r>
      <w:r w:rsidR="00CB3E33" w:rsidRPr="003D662E">
        <w:rPr>
          <w:lang w:val="en-US"/>
        </w:rPr>
        <w:t>Server(s)</w:t>
      </w:r>
      <w:bookmarkEnd w:id="168"/>
      <w:bookmarkEnd w:id="171"/>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47B774C2"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33</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4DC58472" w:rsidR="00000EFE" w:rsidRPr="00B701BC" w:rsidRDefault="00000EFE" w:rsidP="007245E8">
      <w:pPr>
        <w:pStyle w:val="ListParagraph"/>
        <w:numPr>
          <w:ilvl w:val="0"/>
          <w:numId w:val="17"/>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7245E8">
      <w:pPr>
        <w:pStyle w:val="ListParagraph"/>
        <w:numPr>
          <w:ilvl w:val="0"/>
          <w:numId w:val="17"/>
        </w:numPr>
        <w:jc w:val="both"/>
        <w:rPr>
          <w:lang w:val="en-US"/>
        </w:rPr>
      </w:pPr>
      <w:r w:rsidRPr="00B701BC">
        <w:rPr>
          <w:lang w:val="en-US"/>
        </w:rPr>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77BAC826" w:rsidR="00C62380" w:rsidRPr="003D662E" w:rsidRDefault="00C62380" w:rsidP="007245E8">
      <w:pPr>
        <w:pStyle w:val="ListParagraph"/>
        <w:numPr>
          <w:ilvl w:val="0"/>
          <w:numId w:val="17"/>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6A0517" w:rsidRPr="003D662E">
        <w:rPr>
          <w:lang w:val="en-US"/>
        </w:rPr>
        <w:t xml:space="preserve">Figure </w:t>
      </w:r>
      <w:r w:rsidR="006A0517">
        <w:rPr>
          <w:noProof/>
          <w:lang w:val="en-US"/>
        </w:rPr>
        <w:t>34</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6A0517" w:rsidRPr="003D662E">
        <w:rPr>
          <w:lang w:val="en-US"/>
        </w:rPr>
        <w:t xml:space="preserve">Figure </w:t>
      </w:r>
      <w:r w:rsidR="006A0517">
        <w:rPr>
          <w:noProof/>
          <w:lang w:val="en-US"/>
        </w:rPr>
        <w:t>34</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lastRenderedPageBreak/>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3E6923B9"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33</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DF57C26"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34</w:t>
      </w:r>
      <w:r w:rsidRPr="003D662E">
        <w:fldChar w:fldCharType="end"/>
      </w:r>
      <w:bookmarkEnd w:id="174"/>
      <w:r w:rsidRPr="003D662E">
        <w:rPr>
          <w:lang w:val="en-US"/>
        </w:rPr>
        <w:t>: Interaction with the preliminary interactive platform command line interface.</w:t>
      </w:r>
    </w:p>
    <w:p w14:paraId="2D9F4B21" w14:textId="53319779"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6A0517">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7245E8">
      <w:pPr>
        <w:pStyle w:val="ListParagraph"/>
        <w:numPr>
          <w:ilvl w:val="0"/>
          <w:numId w:val="22"/>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7245E8">
      <w:pPr>
        <w:pStyle w:val="ListParagraph"/>
        <w:numPr>
          <w:ilvl w:val="0"/>
          <w:numId w:val="22"/>
        </w:numPr>
        <w:jc w:val="both"/>
        <w:rPr>
          <w:lang w:val="en-US"/>
        </w:rPr>
      </w:pPr>
      <w:r w:rsidRPr="003D662E">
        <w:rPr>
          <w:lang w:val="en-US"/>
        </w:rPr>
        <w:lastRenderedPageBreak/>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2A0A1464"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6A0517">
        <w:rPr>
          <w:lang w:val="en-US"/>
        </w:rPr>
        <w:t>7.4</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7"/>
      </w:r>
      <w:r w:rsidR="006E6C51" w:rsidRPr="003D662E">
        <w:rPr>
          <w:lang w:val="en-US"/>
        </w:rPr>
        <w:t xml:space="preserve"> that can be explored with the AASX Package Explorer</w:t>
      </w:r>
      <w:r w:rsidR="006E6C51" w:rsidRPr="003D662E">
        <w:rPr>
          <w:rStyle w:val="FootnoteReference"/>
          <w:lang w:val="en-US"/>
        </w:rPr>
        <w:footnoteReference w:id="98"/>
      </w:r>
      <w:r w:rsidR="006E6C51" w:rsidRPr="003D662E">
        <w:rPr>
          <w:lang w:val="en-US"/>
        </w:rPr>
        <w:t>.</w:t>
      </w:r>
    </w:p>
    <w:p w14:paraId="793DF34C" w14:textId="7082C4C1"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6A0517">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216439667"/>
      <w:r>
        <w:rPr>
          <w:lang w:val="en-US"/>
        </w:rPr>
        <w:t xml:space="preserve">Platform </w:t>
      </w:r>
      <w:r w:rsidR="00ED66AA" w:rsidRPr="003D662E">
        <w:rPr>
          <w:lang w:val="en-US"/>
        </w:rPr>
        <w:t>Management User Interface</w:t>
      </w:r>
      <w:bookmarkEnd w:id="175"/>
      <w:bookmarkEnd w:id="176"/>
    </w:p>
    <w:p w14:paraId="0CB1BC39" w14:textId="4C5A5C2D" w:rsidR="00FE2208" w:rsidRPr="003D662E" w:rsidRDefault="00ED66AA" w:rsidP="00FE2208">
      <w:pPr>
        <w:jc w:val="both"/>
        <w:rPr>
          <w:lang w:val="en-US"/>
        </w:rPr>
      </w:pPr>
      <w:r w:rsidRPr="003D662E">
        <w:rPr>
          <w:lang w:val="en-US"/>
        </w:rPr>
        <w:t>As already stated in [</w:t>
      </w:r>
      <w:r w:rsidR="00821E85">
        <w:rPr>
          <w:lang w:val="en-GB"/>
        </w:rPr>
        <w:t>SSE21</w:t>
      </w:r>
      <w:r w:rsidRPr="003D662E">
        <w:rPr>
          <w:lang w:val="en-US"/>
        </w:rPr>
        <w:t xml:space="preserve">, </w:t>
      </w:r>
      <w:r w:rsidR="00821E85">
        <w:rPr>
          <w:lang w:val="en-GB"/>
        </w:rPr>
        <w:t>ESA+21</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6A0517">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1D85F650"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6A0517" w:rsidRPr="003D662E">
        <w:rPr>
          <w:lang w:val="en-US"/>
        </w:rPr>
        <w:t xml:space="preserve">Figure </w:t>
      </w:r>
      <w:r w:rsidR="006A0517">
        <w:rPr>
          <w:noProof/>
          <w:lang w:val="en-US"/>
        </w:rPr>
        <w:t>35</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w:t>
      </w:r>
      <w:r w:rsidR="00D966B0" w:rsidRPr="00D966B0">
        <w:rPr>
          <w:lang w:val="en-US"/>
        </w:rPr>
        <w:lastRenderedPageBreak/>
        <w:t>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79CF5FE4"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35</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38C12DA6"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6A0517" w:rsidRPr="003D662E">
        <w:rPr>
          <w:lang w:val="en-US"/>
        </w:rPr>
        <w:t xml:space="preserve">Figure </w:t>
      </w:r>
      <w:r w:rsidR="006A0517">
        <w:rPr>
          <w:noProof/>
          <w:lang w:val="en-US"/>
        </w:rPr>
        <w:t>36</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6A0517" w:rsidRPr="003D662E">
        <w:rPr>
          <w:lang w:val="en-US"/>
        </w:rPr>
        <w:t xml:space="preserve">Figure </w:t>
      </w:r>
      <w:r w:rsidR="006A0517">
        <w:rPr>
          <w:noProof/>
          <w:lang w:val="en-US"/>
        </w:rPr>
        <w:t>37</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6A0517" w:rsidRPr="003D662E">
        <w:rPr>
          <w:lang w:val="en-US"/>
        </w:rPr>
        <w:t xml:space="preserve">Figure </w:t>
      </w:r>
      <w:r w:rsidR="006A0517">
        <w:rPr>
          <w:noProof/>
          <w:lang w:val="en-US"/>
        </w:rPr>
        <w:t>38</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38550"/>
                    </a:xfrm>
                    <a:prstGeom prst="rect">
                      <a:avLst/>
                    </a:prstGeom>
                  </pic:spPr>
                </pic:pic>
              </a:graphicData>
            </a:graphic>
          </wp:inline>
        </w:drawing>
      </w:r>
    </w:p>
    <w:p w14:paraId="5AFF3B49" w14:textId="19906F15"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36</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lastRenderedPageBreak/>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62FC0A51"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37</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4D681DF1"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38</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5BF329B9"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6A0517" w:rsidRPr="003D662E">
        <w:rPr>
          <w:lang w:val="en-US"/>
        </w:rPr>
        <w:t xml:space="preserve">Figure </w:t>
      </w:r>
      <w:r w:rsidR="006A0517">
        <w:rPr>
          <w:noProof/>
          <w:lang w:val="en-US"/>
        </w:rPr>
        <w:t>38</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9"/>
      </w:r>
      <w:r w:rsidR="007F6C8E">
        <w:rPr>
          <w:lang w:val="en-US"/>
        </w:rPr>
        <w:t xml:space="preserve"> or a JFrog Artifactory</w:t>
      </w:r>
      <w:r w:rsidR="007F6C8E">
        <w:rPr>
          <w:rStyle w:val="FootnoteReference"/>
          <w:lang w:val="en-US"/>
        </w:rPr>
        <w:footnoteReference w:id="100"/>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39A71F0F"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6A0517" w:rsidRPr="003D662E">
        <w:rPr>
          <w:lang w:val="en-US"/>
        </w:rPr>
        <w:t xml:space="preserve">Figure </w:t>
      </w:r>
      <w:r w:rsidR="006A0517">
        <w:rPr>
          <w:noProof/>
          <w:lang w:val="en-US"/>
        </w:rPr>
        <w:t>39</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6A0517" w:rsidRPr="003D662E">
        <w:rPr>
          <w:lang w:val="en-US"/>
        </w:rPr>
        <w:t xml:space="preserve">Figure </w:t>
      </w:r>
      <w:r w:rsidR="006A0517">
        <w:rPr>
          <w:noProof/>
          <w:lang w:val="en-US"/>
        </w:rPr>
        <w:t>40</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6A0517" w:rsidRPr="003D662E">
        <w:rPr>
          <w:lang w:val="en-US"/>
        </w:rPr>
        <w:t xml:space="preserve">Figure </w:t>
      </w:r>
      <w:r w:rsidR="006A0517">
        <w:rPr>
          <w:noProof/>
          <w:lang w:val="en-US"/>
        </w:rPr>
        <w:t>41</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05280"/>
                    </a:xfrm>
                    <a:prstGeom prst="rect">
                      <a:avLst/>
                    </a:prstGeom>
                  </pic:spPr>
                </pic:pic>
              </a:graphicData>
            </a:graphic>
          </wp:inline>
        </w:drawing>
      </w:r>
    </w:p>
    <w:p w14:paraId="00643C07" w14:textId="706B7CC6"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39</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6770"/>
                    </a:xfrm>
                    <a:prstGeom prst="rect">
                      <a:avLst/>
                    </a:prstGeom>
                  </pic:spPr>
                </pic:pic>
              </a:graphicData>
            </a:graphic>
          </wp:inline>
        </w:drawing>
      </w:r>
    </w:p>
    <w:p w14:paraId="16CA328C" w14:textId="56D9CFF3"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40</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5AB60062">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74B0E50"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41</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1"/>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4DC1512B"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2"/>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fldChar w:fldCharType="separate"/>
      </w:r>
      <w:r w:rsidR="006A0517">
        <w:rPr>
          <w:b/>
          <w:bCs/>
          <w:lang w:val="en-US"/>
        </w:rPr>
        <w:t>Error! Reference source not found.</w:t>
      </w:r>
      <w:r>
        <w:rPr>
          <w:lang w:val="en-US"/>
        </w:rPr>
        <w:fldChar w:fldCharType="end"/>
      </w:r>
      <w:r>
        <w:rPr>
          <w:lang w:val="en-US"/>
        </w:rPr>
        <w:t>). If CORS is not explicitly enabled, usually a browser plugin is required.</w:t>
      </w:r>
    </w:p>
    <w:p w14:paraId="3FC9207B" w14:textId="53A0A372"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6A0517" w:rsidRPr="003D662E">
        <w:rPr>
          <w:lang w:val="en-US"/>
        </w:rPr>
        <w:t xml:space="preserve">Figure </w:t>
      </w:r>
      <w:r w:rsidR="006A0517">
        <w:rPr>
          <w:noProof/>
          <w:lang w:val="en-US"/>
        </w:rPr>
        <w:t>42</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6D9E8C5B"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42</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4642BB18"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6A0517" w:rsidRPr="003D662E">
        <w:rPr>
          <w:lang w:val="en-US"/>
        </w:rPr>
        <w:t xml:space="preserve">Figure </w:t>
      </w:r>
      <w:r w:rsidR="006A0517">
        <w:rPr>
          <w:noProof/>
          <w:lang w:val="en-US"/>
        </w:rPr>
        <w:t>42</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216439668"/>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53508A12"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6A0517">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2DA226A9" w14:textId="428F243E" w:rsidR="00CC4542" w:rsidRPr="00CC4542" w:rsidRDefault="00CC4542" w:rsidP="007245E8">
      <w:pPr>
        <w:pStyle w:val="ListParagraph"/>
        <w:numPr>
          <w:ilvl w:val="0"/>
          <w:numId w:val="37"/>
        </w:numPr>
        <w:jc w:val="both"/>
        <w:rPr>
          <w:lang w:val="en-US"/>
        </w:rPr>
      </w:pPr>
      <w:r w:rsidRPr="00B14477">
        <w:rPr>
          <w:b/>
          <w:lang w:val="en-US"/>
        </w:rPr>
        <w:t xml:space="preserve">Testing </w:t>
      </w:r>
      <w:r w:rsidR="002170CC">
        <w:rPr>
          <w:b/>
          <w:lang w:val="en-US"/>
        </w:rPr>
        <w:t xml:space="preserve">the connectivity of </w:t>
      </w:r>
      <w:r w:rsidRPr="00B14477">
        <w:rPr>
          <w:b/>
          <w:lang w:val="en-US"/>
        </w:rPr>
        <w:t>an individual connector:</w:t>
      </w:r>
      <w:r>
        <w:rPr>
          <w:b/>
          <w:lang w:val="en-US"/>
        </w:rPr>
        <w:t xml:space="preserve"> </w:t>
      </w:r>
      <w:r w:rsidRPr="00CC4542">
        <w:rPr>
          <w:lang w:val="en-US"/>
        </w:rPr>
        <w:t>To validate</w:t>
      </w:r>
      <w:r>
        <w:rPr>
          <w:lang w:val="en-US"/>
        </w:rPr>
        <w:t xml:space="preserve"> that a certain connector correctly connects to its counterpart, e.g., a device or a server, the platform generates per connector a simple (template) </w:t>
      </w:r>
      <w:r w:rsidR="002170CC">
        <w:rPr>
          <w:lang w:val="en-US"/>
        </w:rPr>
        <w:t xml:space="preserve">connectivity </w:t>
      </w:r>
      <w:r>
        <w:rPr>
          <w:lang w:val="en-US"/>
        </w:rPr>
        <w:t>test program that uses the specified connection information, creates a connector instance and requests data.</w:t>
      </w:r>
      <w:r w:rsidR="00F06364">
        <w:rPr>
          <w:lang w:val="en-US"/>
        </w:rPr>
        <w:t xml:space="preserve"> These template programs are meant to be starting points for own, connector/device-specific tests</w:t>
      </w:r>
      <w:r w:rsidR="00E17874">
        <w:rPr>
          <w:lang w:val="en-US"/>
        </w:rPr>
        <w:t xml:space="preserve"> and made available for execution through the generated (template) build process</w:t>
      </w:r>
      <w:r w:rsidR="00F06364">
        <w:rPr>
          <w:lang w:val="en-US"/>
        </w:rPr>
        <w:t>.</w:t>
      </w:r>
    </w:p>
    <w:p w14:paraId="3E8262CE" w14:textId="0E8C0B82" w:rsidR="000E2B39" w:rsidRPr="00D7567C" w:rsidRDefault="000E2B39" w:rsidP="007245E8">
      <w:pPr>
        <w:pStyle w:val="ListParagraph"/>
        <w:numPr>
          <w:ilvl w:val="0"/>
          <w:numId w:val="37"/>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CC4542">
        <w:rPr>
          <w:b/>
          <w:lang w:val="en-US"/>
        </w:rPr>
        <w:t xml:space="preserve"> as a service</w:t>
      </w:r>
      <w:r w:rsidR="00004A5B" w:rsidRPr="00B14477">
        <w:rPr>
          <w:b/>
          <w:lang w:val="en-US"/>
        </w:rPr>
        <w:t>:</w:t>
      </w:r>
      <w:r w:rsidR="00004A5B" w:rsidRPr="00B14477">
        <w:rPr>
          <w:lang w:val="en-US"/>
        </w:rPr>
        <w:t xml:space="preserve"> </w:t>
      </w:r>
      <w:r w:rsidR="00CC4542">
        <w:rPr>
          <w:lang w:val="en-US"/>
        </w:rPr>
        <w:t>T</w:t>
      </w:r>
      <w:r w:rsidR="00004A5B" w:rsidRPr="00B14477">
        <w:rPr>
          <w:lang w:val="en-US"/>
        </w:rPr>
        <w:t xml:space="preserve">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3"/>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7245E8">
      <w:pPr>
        <w:pStyle w:val="ListParagraph"/>
        <w:numPr>
          <w:ilvl w:val="0"/>
          <w:numId w:val="37"/>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7245E8">
      <w:pPr>
        <w:pStyle w:val="ListParagraph"/>
        <w:numPr>
          <w:ilvl w:val="0"/>
          <w:numId w:val="37"/>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w:t>
      </w:r>
      <w:r w:rsidRPr="00D7567C">
        <w:rPr>
          <w:lang w:val="en-US"/>
        </w:rPr>
        <w:lastRenderedPageBreak/>
        <w:t xml:space="preserve">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7245E8">
      <w:pPr>
        <w:pStyle w:val="ListParagraph"/>
        <w:numPr>
          <w:ilvl w:val="0"/>
          <w:numId w:val="37"/>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1593464F" w:rsidR="009B2AA7" w:rsidRPr="003D662E" w:rsidRDefault="009B2AA7" w:rsidP="007245E8">
      <w:pPr>
        <w:pStyle w:val="ListParagraph"/>
        <w:numPr>
          <w:ilvl w:val="0"/>
          <w:numId w:val="37"/>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6A0517">
        <w:rPr>
          <w:lang w:val="en-US"/>
        </w:rPr>
        <w:t>7.5</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468923D4" w:rsidR="00E1658A" w:rsidRPr="003D662E" w:rsidRDefault="001677AE" w:rsidP="001677AE">
      <w:pPr>
        <w:jc w:val="both"/>
        <w:rPr>
          <w:lang w:val="en-US"/>
        </w:rPr>
      </w:pPr>
      <w:r w:rsidRPr="003D662E">
        <w:rPr>
          <w:lang w:val="en-US"/>
        </w:rPr>
        <w:t>The requirements documents [</w:t>
      </w:r>
      <w:r w:rsidR="00821E85">
        <w:rPr>
          <w:lang w:val="en-GB"/>
        </w:rPr>
        <w:t>SSE21</w:t>
      </w:r>
      <w:r w:rsidR="0074030D" w:rsidRPr="003D662E">
        <w:rPr>
          <w:lang w:val="en-US"/>
        </w:rPr>
        <w:t xml:space="preserve">, </w:t>
      </w:r>
      <w:r w:rsidR="00821E85">
        <w:rPr>
          <w:lang w:val="en-GB"/>
        </w:rPr>
        <w:t>ESA+21</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Ref57897849"/>
      <w:bookmarkStart w:id="189" w:name="_Toc21643966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9"/>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7245E8">
      <w:pPr>
        <w:pStyle w:val="ListParagraph"/>
        <w:numPr>
          <w:ilvl w:val="0"/>
          <w:numId w:val="13"/>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6BD1F165" w:rsidR="00071180" w:rsidRPr="003D662E" w:rsidRDefault="003A71E5" w:rsidP="007245E8">
      <w:pPr>
        <w:pStyle w:val="ListParagraph"/>
        <w:numPr>
          <w:ilvl w:val="0"/>
          <w:numId w:val="13"/>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6A0517">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6A0517">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AD1524F" w:rsidR="00B2784E" w:rsidRPr="00D7567C" w:rsidRDefault="00B2784E" w:rsidP="007245E8">
      <w:pPr>
        <w:pStyle w:val="ListParagraph"/>
        <w:numPr>
          <w:ilvl w:val="0"/>
          <w:numId w:val="13"/>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w:t>
      </w:r>
      <w:r w:rsidR="00597F48">
        <w:rPr>
          <w:lang w:val="en-US"/>
        </w:rPr>
        <w:t>CE21</w:t>
      </w:r>
      <w:r w:rsidRPr="00D7567C">
        <w:rPr>
          <w:lang w:val="en-US"/>
        </w:rPr>
        <w:t>],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7245E8">
      <w:pPr>
        <w:pStyle w:val="ListParagraph"/>
        <w:numPr>
          <w:ilvl w:val="0"/>
          <w:numId w:val="13"/>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13D2A889" w:rsidR="002645EA" w:rsidRPr="003D662E" w:rsidRDefault="002645EA" w:rsidP="007245E8">
      <w:pPr>
        <w:pStyle w:val="ListParagraph"/>
        <w:numPr>
          <w:ilvl w:val="0"/>
          <w:numId w:val="13"/>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7245E8">
      <w:pPr>
        <w:pStyle w:val="ListParagraph"/>
        <w:numPr>
          <w:ilvl w:val="0"/>
          <w:numId w:val="13"/>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4"/>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7245E8">
      <w:pPr>
        <w:pStyle w:val="ListParagraph"/>
        <w:numPr>
          <w:ilvl w:val="0"/>
          <w:numId w:val="13"/>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7245E8">
      <w:pPr>
        <w:pStyle w:val="ListParagraph"/>
        <w:numPr>
          <w:ilvl w:val="0"/>
          <w:numId w:val="13"/>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7245E8">
      <w:pPr>
        <w:pStyle w:val="ListParagraph"/>
        <w:numPr>
          <w:ilvl w:val="0"/>
          <w:numId w:val="13"/>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5519D94C" w:rsidR="001153AE" w:rsidRPr="003D662E" w:rsidRDefault="001153AE" w:rsidP="007245E8">
      <w:pPr>
        <w:pStyle w:val="ListParagraph"/>
        <w:numPr>
          <w:ilvl w:val="0"/>
          <w:numId w:val="13"/>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w:t>
      </w:r>
      <w:r w:rsidR="00595123">
        <w:rPr>
          <w:rFonts w:ascii="Consolas" w:hAnsi="Consolas"/>
          <w:lang w:val="en-US"/>
        </w:rPr>
        <w:t>easy</w:t>
      </w:r>
      <w:r w:rsidR="009B40CC" w:rsidRPr="003D662E">
        <w:rPr>
          <w:lang w:val="en-US"/>
        </w:rPr>
        <w:t>.</w:t>
      </w:r>
    </w:p>
    <w:p w14:paraId="1ED85C74" w14:textId="5E5CE256" w:rsidR="00901995" w:rsidRPr="003D662E" w:rsidRDefault="00901995" w:rsidP="007245E8">
      <w:pPr>
        <w:pStyle w:val="ListParagraph"/>
        <w:numPr>
          <w:ilvl w:val="0"/>
          <w:numId w:val="13"/>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A0517">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A0517">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6A0517">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7245E8">
      <w:pPr>
        <w:pStyle w:val="ListParagraph"/>
        <w:numPr>
          <w:ilvl w:val="0"/>
          <w:numId w:val="13"/>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701CFC27" w:rsidR="006E0629" w:rsidRDefault="006E0629" w:rsidP="007245E8">
      <w:pPr>
        <w:pStyle w:val="ListParagraph"/>
        <w:numPr>
          <w:ilvl w:val="0"/>
          <w:numId w:val="13"/>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w:t>
      </w:r>
      <w:r w:rsidR="00894DB6">
        <w:rPr>
          <w:lang w:val="en-US"/>
        </w:rPr>
        <w:t xml:space="preserve">hiding the actual platform logging through the logging support interface and implementing plugins as well as </w:t>
      </w:r>
      <w:r w:rsidRPr="003D662E">
        <w:rPr>
          <w:lang w:val="en-US"/>
        </w:rPr>
        <w:t xml:space="preserve">deferring the logging decision (SLF4J, LogBack, Apache, etc.) and the setup what to log as long as possible. Thus, all components must </w:t>
      </w:r>
      <w:r w:rsidR="00894DB6">
        <w:rPr>
          <w:lang w:val="en-US"/>
        </w:rPr>
        <w:t xml:space="preserve">use the platform logging support and </w:t>
      </w:r>
      <w:r w:rsidRPr="003D662E">
        <w:rPr>
          <w:lang w:val="en-US"/>
        </w:rPr>
        <w:t>not define a concrete logging implementation in their production code dependencies, only in their test dependencies</w:t>
      </w:r>
      <w:r w:rsidR="00894DB6">
        <w:rPr>
          <w:lang w:val="en-US"/>
        </w:rPr>
        <w:t>, preferably using the platform logging implementation plugin</w:t>
      </w:r>
      <w:r w:rsidRPr="003D662E">
        <w:rPr>
          <w:lang w:val="en-US"/>
        </w:rPr>
        <w:t xml:space="preserve">.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67BA0618" w14:textId="0CF00678" w:rsidR="00873E9C" w:rsidRPr="00873E9C" w:rsidRDefault="00873E9C" w:rsidP="007245E8">
      <w:pPr>
        <w:pStyle w:val="ListParagraph"/>
        <w:numPr>
          <w:ilvl w:val="0"/>
          <w:numId w:val="13"/>
        </w:numPr>
        <w:ind w:left="851" w:hanging="425"/>
        <w:jc w:val="both"/>
        <w:rPr>
          <w:lang w:val="en-US"/>
        </w:rPr>
      </w:pPr>
      <w:r>
        <w:rPr>
          <w:lang w:val="en-US"/>
        </w:rPr>
        <w:t xml:space="preserve">Basic libraries like </w:t>
      </w:r>
      <w:r w:rsidRPr="00873E9C">
        <w:rPr>
          <w:b/>
          <w:lang w:val="en-US"/>
        </w:rPr>
        <w:t>YAML and JSON shall not be used directly</w:t>
      </w:r>
      <w:r>
        <w:rPr>
          <w:lang w:val="en-US"/>
        </w:rPr>
        <w:t>, only via the platform support interfaces, akin to logging.</w:t>
      </w:r>
    </w:p>
    <w:p w14:paraId="12E8AAE5" w14:textId="31320A18" w:rsidR="0057339F" w:rsidRDefault="0057339F" w:rsidP="007245E8">
      <w:pPr>
        <w:pStyle w:val="ListParagraph"/>
        <w:numPr>
          <w:ilvl w:val="0"/>
          <w:numId w:val="13"/>
        </w:numPr>
        <w:ind w:left="851" w:hanging="425"/>
        <w:jc w:val="both"/>
        <w:rPr>
          <w:lang w:val="en-US"/>
        </w:rPr>
      </w:pPr>
      <w:r>
        <w:rPr>
          <w:b/>
          <w:lang w:val="en-US"/>
        </w:rPr>
        <w:t>Interfaces, signatures and behaviors</w:t>
      </w:r>
      <w:r>
        <w:rPr>
          <w:lang w:val="en-US"/>
        </w:rPr>
        <w:t xml:space="preserve">, in particular of services and connectors, </w:t>
      </w:r>
      <w:r w:rsidRPr="0057339F">
        <w:rPr>
          <w:lang w:val="en-US"/>
        </w:rPr>
        <w:t xml:space="preserve">must </w:t>
      </w:r>
      <w:r>
        <w:rPr>
          <w:lang w:val="en-US"/>
        </w:rPr>
        <w:t>comply with the design of the respective components so that the code generation can properly take them up. In many cases, arbitrary changes or customizations cannot be easily realized as they must conform with all existing components and may require changes to the code generation. E.g., constructor signatures shall declare the same parameters in the same sequence as the (abstract) superclasses. Likewise, template must comply with the given template parameters. However, in individual cases, template parameters of connectors may be extended (new parameters added to the end) or an abstract connector class can be instantiated by generating additional, required methods. However, typically constructor calls cannot easily be modified, if at all, also by adding parameters, for which the values must be obtainable from the platform configuration model.</w:t>
      </w:r>
      <w:r w:rsidR="00AB5886">
        <w:rPr>
          <w:lang w:val="en-US"/>
        </w:rPr>
        <w:t xml:space="preserve"> Akin, the behavior of new connectors and services must comply with the expected behavior of implanting or overriding methods</w:t>
      </w:r>
      <w:r w:rsidR="00E82745">
        <w:rPr>
          <w:lang w:val="en-US"/>
        </w:rPr>
        <w:t xml:space="preserve"> as documented, e.g., in code</w:t>
      </w:r>
      <w:r w:rsidR="00AB5886">
        <w:rPr>
          <w:lang w:val="en-US"/>
        </w:rPr>
        <w:t>.</w:t>
      </w:r>
    </w:p>
    <w:p w14:paraId="56DD12FC" w14:textId="4864D03C" w:rsidR="002D1256" w:rsidRDefault="002D1256" w:rsidP="007245E8">
      <w:pPr>
        <w:pStyle w:val="ListParagraph"/>
        <w:numPr>
          <w:ilvl w:val="0"/>
          <w:numId w:val="13"/>
        </w:numPr>
        <w:ind w:left="851" w:hanging="425"/>
        <w:jc w:val="both"/>
        <w:rPr>
          <w:lang w:val="en-US"/>
        </w:rPr>
      </w:pPr>
      <w:bookmarkStart w:id="196" w:name="_Ref213421456"/>
      <w:r>
        <w:rPr>
          <w:b/>
          <w:lang w:val="en-US"/>
        </w:rPr>
        <w:t>Dependencies</w:t>
      </w:r>
      <w:r w:rsidRPr="002D1256">
        <w:rPr>
          <w:lang w:val="en-US"/>
        </w:rPr>
        <w:t xml:space="preserve"> </w:t>
      </w:r>
      <w:r>
        <w:rPr>
          <w:lang w:val="en-US"/>
        </w:rPr>
        <w:t xml:space="preserve">of all kind including Java, Python or artifacts like AI models or resources </w:t>
      </w:r>
      <w:r w:rsidRPr="002D1256">
        <w:rPr>
          <w:lang w:val="en-US"/>
        </w:rPr>
        <w:t xml:space="preserve">are </w:t>
      </w:r>
      <w:r>
        <w:rPr>
          <w:lang w:val="en-US"/>
        </w:rPr>
        <w:t>managed through Maven and, thus, must either be available through official or own/local/private Maven repositories or packaged during the platform/application build processes into Maven artifacts, e.g., using Maven assembly descriptors. Application templates include generated maven build processes with respective assembly descriptors, e.g., for Python services or specified (AI) artifacts.</w:t>
      </w:r>
      <w:r w:rsidR="008B565B">
        <w:rPr>
          <w:lang w:val="en-US"/>
        </w:rPr>
        <w:t xml:space="preserve"> Due to the plugin concept and the isolated class loading introduced in version 0.8.0, managed Maven dependencies are not allowed anymore as they pollute the effective dependencies</w:t>
      </w:r>
      <w:r w:rsidR="008E1FB7">
        <w:rPr>
          <w:lang w:val="en-US"/>
        </w:rPr>
        <w:t xml:space="preserve"> (thus, the basic parent POM </w:t>
      </w:r>
      <w:r w:rsidR="008E1FB7" w:rsidRPr="00214933">
        <w:rPr>
          <w:rFonts w:ascii="Consolas" w:hAnsi="Consolas"/>
          <w:lang w:val="en-US"/>
        </w:rPr>
        <w:t>platformDependencies</w:t>
      </w:r>
      <w:r w:rsidR="008E1FB7" w:rsidRPr="008E1FB7">
        <w:rPr>
          <w:rFonts w:cstheme="minorHAnsi"/>
          <w:lang w:val="en-US"/>
        </w:rPr>
        <w:t xml:space="preserve"> does not contain any dependencies</w:t>
      </w:r>
      <w:r w:rsidR="008E1FB7">
        <w:rPr>
          <w:lang w:val="en-US"/>
        </w:rPr>
        <w:t>)</w:t>
      </w:r>
      <w:r w:rsidR="008B565B">
        <w:rPr>
          <w:lang w:val="en-US"/>
        </w:rPr>
        <w:t xml:space="preserve">. </w:t>
      </w:r>
      <w:r w:rsidR="008E1FB7">
        <w:rPr>
          <w:lang w:val="en-US"/>
        </w:rPr>
        <w:t>Thus</w:t>
      </w:r>
      <w:r w:rsidR="008B565B">
        <w:rPr>
          <w:lang w:val="en-US"/>
        </w:rPr>
        <w:t xml:space="preserve">, platform core layer </w:t>
      </w:r>
      <w:r w:rsidR="008E1FB7">
        <w:rPr>
          <w:lang w:val="en-US"/>
        </w:rPr>
        <w:t xml:space="preserve">components like </w:t>
      </w:r>
      <w:r w:rsidR="008E1FB7" w:rsidRPr="008E1FB7">
        <w:rPr>
          <w:rFonts w:cstheme="minorHAnsi"/>
          <w:lang w:val="en-US"/>
        </w:rPr>
        <w:t>support</w:t>
      </w:r>
      <w:r w:rsidR="008E1FB7">
        <w:rPr>
          <w:lang w:val="en-US"/>
        </w:rPr>
        <w:t xml:space="preserve"> or </w:t>
      </w:r>
      <w:r w:rsidR="008E1FB7" w:rsidRPr="008E1FB7">
        <w:rPr>
          <w:rFonts w:ascii="Consolas" w:hAnsi="Consolas"/>
          <w:lang w:val="en-US"/>
        </w:rPr>
        <w:t>transport</w:t>
      </w:r>
      <w:r w:rsidR="008E1FB7">
        <w:rPr>
          <w:lang w:val="en-US"/>
        </w:rPr>
        <w:t xml:space="preserve"> </w:t>
      </w:r>
      <w:r w:rsidR="008B565B">
        <w:rPr>
          <w:lang w:val="en-US"/>
        </w:rPr>
        <w:t>are not allowed to declare any external dependency</w:t>
      </w:r>
      <w:r w:rsidR="008E1FB7">
        <w:rPr>
          <w:lang w:val="en-US"/>
        </w:rPr>
        <w:t xml:space="preserve">. All </w:t>
      </w:r>
      <w:r w:rsidR="008B565B">
        <w:rPr>
          <w:lang w:val="en-US"/>
        </w:rPr>
        <w:t>implementing components</w:t>
      </w:r>
      <w:r w:rsidR="008E1FB7">
        <w:rPr>
          <w:lang w:val="en-US"/>
        </w:rPr>
        <w:t>/plugins</w:t>
      </w:r>
      <w:r w:rsidR="008B565B">
        <w:rPr>
          <w:lang w:val="en-US"/>
        </w:rPr>
        <w:t xml:space="preserve"> </w:t>
      </w:r>
      <w:r w:rsidR="008E1FB7">
        <w:rPr>
          <w:lang w:val="en-US"/>
        </w:rPr>
        <w:t xml:space="preserve">(e.g., </w:t>
      </w:r>
      <w:r w:rsidR="008E1FB7" w:rsidRPr="008E1FB7">
        <w:rPr>
          <w:rFonts w:ascii="Consolas" w:hAnsi="Consolas"/>
          <w:lang w:val="en-US"/>
        </w:rPr>
        <w:t>support.aas.basyx</w:t>
      </w:r>
      <w:r w:rsidR="008E1FB7">
        <w:rPr>
          <w:lang w:val="en-US"/>
        </w:rPr>
        <w:t xml:space="preserve"> or </w:t>
      </w:r>
      <w:r w:rsidR="008E1FB7" w:rsidRPr="008E1FB7">
        <w:rPr>
          <w:rFonts w:ascii="Consolas" w:hAnsi="Consolas"/>
          <w:lang w:val="en-US"/>
        </w:rPr>
        <w:t>transport.amqp</w:t>
      </w:r>
      <w:r w:rsidR="008E1FB7">
        <w:rPr>
          <w:lang w:val="en-US"/>
        </w:rPr>
        <w:t xml:space="preserve">) may declare </w:t>
      </w:r>
      <w:r w:rsidR="008B565B">
        <w:rPr>
          <w:lang w:val="en-US"/>
        </w:rPr>
        <w:t>dependencies locally</w:t>
      </w:r>
      <w:r w:rsidR="008E1FB7">
        <w:rPr>
          <w:lang w:val="en-US"/>
        </w:rPr>
        <w:t>, but are encouraged to rely on the managed dependencies of the platform’s bill-of-material POM (</w:t>
      </w:r>
      <w:r w:rsidR="008E1FB7" w:rsidRPr="00214933">
        <w:rPr>
          <w:rFonts w:ascii="Consolas" w:hAnsi="Consolas"/>
          <w:lang w:val="en-US"/>
        </w:rPr>
        <w:t>platformDependencies</w:t>
      </w:r>
      <w:r w:rsidR="008E1FB7">
        <w:rPr>
          <w:rFonts w:ascii="Consolas" w:hAnsi="Consolas"/>
          <w:lang w:val="en-US"/>
        </w:rPr>
        <w:t>BOM</w:t>
      </w:r>
      <w:r w:rsidR="008E1FB7">
        <w:rPr>
          <w:lang w:val="en-US"/>
        </w:rPr>
        <w:t>)</w:t>
      </w:r>
      <w:r w:rsidR="008B565B">
        <w:rPr>
          <w:lang w:val="en-US"/>
        </w:rPr>
        <w:t xml:space="preserve">. </w:t>
      </w:r>
      <w:r w:rsidR="008E1FB7">
        <w:rPr>
          <w:lang w:val="en-US"/>
        </w:rPr>
        <w:t xml:space="preserve">In particular, </w:t>
      </w:r>
      <w:r w:rsidR="008E1FB7" w:rsidRPr="00214933">
        <w:rPr>
          <w:rFonts w:ascii="Consolas" w:hAnsi="Consolas"/>
          <w:lang w:val="en-US"/>
        </w:rPr>
        <w:t>platformDependencies</w:t>
      </w:r>
      <w:r w:rsidR="008E1FB7">
        <w:rPr>
          <w:rFonts w:ascii="Consolas" w:hAnsi="Consolas"/>
          <w:lang w:val="en-US"/>
        </w:rPr>
        <w:t>BOM</w:t>
      </w:r>
      <w:r w:rsidR="008E1FB7">
        <w:rPr>
          <w:lang w:val="en-US"/>
        </w:rPr>
        <w:t xml:space="preserve"> aims for </w:t>
      </w:r>
      <w:r w:rsidR="008B565B">
        <w:rPr>
          <w:lang w:val="en-US"/>
        </w:rPr>
        <w:t xml:space="preserve">commonly used versions </w:t>
      </w:r>
      <w:r w:rsidR="008E1FB7">
        <w:rPr>
          <w:lang w:val="en-US"/>
        </w:rPr>
        <w:t xml:space="preserve">of dependencies as well as for reducing </w:t>
      </w:r>
      <w:r w:rsidR="008B565B">
        <w:rPr>
          <w:lang w:val="en-US"/>
        </w:rPr>
        <w:t>the installation footprint.</w:t>
      </w:r>
      <w:bookmarkEnd w:id="196"/>
    </w:p>
    <w:p w14:paraId="78D8879E" w14:textId="18C3B07D" w:rsidR="008E1FB7" w:rsidRDefault="00214933" w:rsidP="007245E8">
      <w:pPr>
        <w:pStyle w:val="ListParagraph"/>
        <w:numPr>
          <w:ilvl w:val="0"/>
          <w:numId w:val="13"/>
        </w:numPr>
        <w:ind w:left="851" w:hanging="425"/>
        <w:jc w:val="both"/>
        <w:rPr>
          <w:lang w:val="en-US"/>
        </w:rPr>
      </w:pPr>
      <w:r>
        <w:rPr>
          <w:b/>
          <w:lang w:val="en-US"/>
        </w:rPr>
        <w:t>Spring dependencies</w:t>
      </w:r>
      <w:r w:rsidRPr="00214933">
        <w:rPr>
          <w:lang w:val="en-US"/>
        </w:rPr>
        <w:t xml:space="preserve"> are </w:t>
      </w:r>
      <w:r>
        <w:rPr>
          <w:lang w:val="en-US"/>
        </w:rPr>
        <w:t xml:space="preserve">considered optional so that implementation components can rely independently on individual spring versions (although this may require packaging such components as platform plugin, i.e., loading it into an own classloader). </w:t>
      </w:r>
      <w:r w:rsidR="008E1FB7">
        <w:rPr>
          <w:lang w:val="en-US"/>
        </w:rPr>
        <w:t xml:space="preserve">The common spring dependencies for platform implementation components/plugins are in </w:t>
      </w:r>
      <w:r w:rsidR="008E1FB7" w:rsidRPr="00214933">
        <w:rPr>
          <w:rFonts w:ascii="Consolas" w:hAnsi="Consolas" w:cs="Times New Roman"/>
          <w:lang w:val="en-US"/>
        </w:rPr>
        <w:t>platformDependenciesSpring</w:t>
      </w:r>
      <w:r w:rsidR="008E1FB7">
        <w:rPr>
          <w:lang w:val="en-US"/>
        </w:rPr>
        <w:t xml:space="preserve">, an extension of </w:t>
      </w:r>
      <w:r w:rsidR="008E1FB7" w:rsidRPr="00214933">
        <w:rPr>
          <w:rFonts w:ascii="Consolas" w:hAnsi="Consolas"/>
          <w:lang w:val="en-US"/>
        </w:rPr>
        <w:t>platformDependencies</w:t>
      </w:r>
      <w:r w:rsidR="008E1FB7">
        <w:rPr>
          <w:rFonts w:ascii="Consolas" w:hAnsi="Consolas"/>
          <w:lang w:val="en-US"/>
        </w:rPr>
        <w:t>BOM</w:t>
      </w:r>
      <w:r w:rsidR="008E1FB7">
        <w:rPr>
          <w:lang w:val="en-US"/>
        </w:rPr>
        <w:t>. However, plugins may rely on more specific/recent versions of Spring, e.g., BaSyx2, and, thus are allowed to declare own dependencies or to override managed dependencies.</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lastRenderedPageBreak/>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7" w:name="_Ref69735835"/>
      <w:bookmarkStart w:id="198" w:name="_Toc216439670"/>
      <w:r w:rsidRPr="003D662E">
        <w:rPr>
          <w:lang w:val="en-US"/>
        </w:rPr>
        <w:lastRenderedPageBreak/>
        <w:t>A</w:t>
      </w:r>
      <w:r w:rsidR="006320E7" w:rsidRPr="003D662E">
        <w:rPr>
          <w:lang w:val="en-US"/>
        </w:rPr>
        <w:t>sset Administration Shells</w:t>
      </w:r>
      <w:bookmarkEnd w:id="197"/>
      <w:bookmarkEnd w:id="198"/>
    </w:p>
    <w:p w14:paraId="2B461746" w14:textId="4F4EF01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xml:space="preserve">, e.g., until version 0.7.0 we </w:t>
      </w:r>
      <w:r w:rsidR="00496A2A">
        <w:rPr>
          <w:lang w:val="en-US"/>
        </w:rPr>
        <w:t xml:space="preserve">integrated </w:t>
      </w:r>
      <w:r w:rsidR="005E022A">
        <w:rPr>
          <w:lang w:val="en-US"/>
        </w:rPr>
        <w:t>up</w:t>
      </w:r>
    </w:p>
    <w:p w14:paraId="093BDD6B" w14:textId="14C37BCD" w:rsidR="005E022A" w:rsidRDefault="00FF2B8F" w:rsidP="007245E8">
      <w:pPr>
        <w:pStyle w:val="ListParagraph"/>
        <w:numPr>
          <w:ilvl w:val="0"/>
          <w:numId w:val="54"/>
        </w:numPr>
        <w:jc w:val="both"/>
        <w:rPr>
          <w:lang w:val="en-US"/>
        </w:rPr>
      </w:pPr>
      <w:r>
        <w:rPr>
          <w:lang w:val="en-US"/>
        </w:rPr>
        <w:t xml:space="preserve">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w:t>
      </w:r>
      <w:r w:rsidR="00872649">
        <w:rPr>
          <w:lang w:val="en-US"/>
        </w:rPr>
        <w:t>IDTA 02003-1-2</w:t>
      </w:r>
      <w:r w:rsidR="002642F2">
        <w:rPr>
          <w:lang w:val="en-US"/>
        </w:rPr>
        <w:t>]</w:t>
      </w:r>
    </w:p>
    <w:p w14:paraId="6ECAA032" w14:textId="51F4B931" w:rsidR="005E022A" w:rsidRPr="005E022A" w:rsidRDefault="005E022A" w:rsidP="007245E8">
      <w:pPr>
        <w:pStyle w:val="ListParagraph"/>
        <w:numPr>
          <w:ilvl w:val="0"/>
          <w:numId w:val="54"/>
        </w:numPr>
        <w:jc w:val="both"/>
        <w:rPr>
          <w:lang w:val="en-US"/>
        </w:rPr>
      </w:pPr>
      <w:r w:rsidRPr="005E022A">
        <w:rPr>
          <w:lang w:val="en-US"/>
        </w:rPr>
        <w:t>Handover Documentation</w:t>
      </w:r>
      <w:r w:rsidR="002642F2">
        <w:rPr>
          <w:lang w:val="en-US"/>
        </w:rPr>
        <w:t xml:space="preserve"> [</w:t>
      </w:r>
      <w:r w:rsidR="00872649" w:rsidRPr="005E022A">
        <w:rPr>
          <w:lang w:val="en-US"/>
        </w:rPr>
        <w:t>IDTA 02004-1-2</w:t>
      </w:r>
      <w:r w:rsidR="002642F2">
        <w:rPr>
          <w:lang w:val="en-US"/>
        </w:rPr>
        <w:t>]</w:t>
      </w:r>
    </w:p>
    <w:p w14:paraId="6E7094D9" w14:textId="59CABE55" w:rsidR="005E022A" w:rsidRPr="005E022A" w:rsidRDefault="005E022A" w:rsidP="007245E8">
      <w:pPr>
        <w:pStyle w:val="ListParagraph"/>
        <w:numPr>
          <w:ilvl w:val="0"/>
          <w:numId w:val="54"/>
        </w:numPr>
        <w:jc w:val="both"/>
        <w:rPr>
          <w:lang w:val="en-US"/>
        </w:rPr>
      </w:pPr>
      <w:r w:rsidRPr="005E022A">
        <w:rPr>
          <w:lang w:val="en-US"/>
        </w:rPr>
        <w:t>Hierarchical Structures enabling Bills of Material</w:t>
      </w:r>
      <w:r w:rsidR="002642F2">
        <w:rPr>
          <w:lang w:val="en-US"/>
        </w:rPr>
        <w:t xml:space="preserve"> [</w:t>
      </w:r>
      <w:r w:rsidR="00872649" w:rsidRPr="005E022A">
        <w:rPr>
          <w:lang w:val="en-US"/>
        </w:rPr>
        <w:t>IDTA 02011-1-0</w:t>
      </w:r>
      <w:r w:rsidR="002642F2">
        <w:rPr>
          <w:lang w:val="en-US"/>
        </w:rPr>
        <w:t>]</w:t>
      </w:r>
    </w:p>
    <w:p w14:paraId="63F9E4BE" w14:textId="674BDC64" w:rsidR="00496A2A" w:rsidRPr="000133D3" w:rsidRDefault="00496A2A" w:rsidP="007245E8">
      <w:pPr>
        <w:pStyle w:val="ListParagraph"/>
        <w:numPr>
          <w:ilvl w:val="0"/>
          <w:numId w:val="54"/>
        </w:numPr>
        <w:jc w:val="both"/>
        <w:rPr>
          <w:lang w:val="en-GB"/>
        </w:rPr>
      </w:pPr>
      <w:r>
        <w:rPr>
          <w:lang w:val="en-GB"/>
        </w:rPr>
        <w:t xml:space="preserve">Product Carbon Footprint </w:t>
      </w:r>
      <w:r>
        <w:rPr>
          <w:lang w:val="en-US"/>
        </w:rPr>
        <w:t>[</w:t>
      </w:r>
      <w:r w:rsidR="00872649" w:rsidRPr="005E022A">
        <w:rPr>
          <w:lang w:val="en-US"/>
        </w:rPr>
        <w:t>IDTA 2023-01-24</w:t>
      </w:r>
      <w:r>
        <w:rPr>
          <w:lang w:val="en-US"/>
        </w:rPr>
        <w:t>]</w:t>
      </w:r>
    </w:p>
    <w:p w14:paraId="4ADDD9FB" w14:textId="7D740760" w:rsidR="005E022A" w:rsidRDefault="005E022A" w:rsidP="007245E8">
      <w:pPr>
        <w:pStyle w:val="ListParagraph"/>
        <w:numPr>
          <w:ilvl w:val="0"/>
          <w:numId w:val="54"/>
        </w:numPr>
        <w:jc w:val="both"/>
        <w:rPr>
          <w:lang w:val="en-US"/>
        </w:rPr>
      </w:pPr>
      <w:r w:rsidRPr="005E022A">
        <w:rPr>
          <w:lang w:val="en-US"/>
        </w:rPr>
        <w:t>Time Series Data</w:t>
      </w:r>
      <w:r w:rsidR="002642F2">
        <w:rPr>
          <w:lang w:val="en-US"/>
        </w:rPr>
        <w:t xml:space="preserve"> [</w:t>
      </w:r>
      <w:r w:rsidR="00872649" w:rsidRPr="005E022A">
        <w:rPr>
          <w:lang w:val="en-US"/>
        </w:rPr>
        <w:t>IDTA 02008-1-1</w:t>
      </w:r>
      <w:r w:rsidR="00667C9B">
        <w:rPr>
          <w:lang w:val="en-US"/>
        </w:rPr>
        <w:t>]</w:t>
      </w:r>
    </w:p>
    <w:p w14:paraId="15F4E7AF" w14:textId="6F7136F7" w:rsidR="000133D3" w:rsidRDefault="000133D3" w:rsidP="007245E8">
      <w:pPr>
        <w:pStyle w:val="ListParagraph"/>
        <w:numPr>
          <w:ilvl w:val="0"/>
          <w:numId w:val="54"/>
        </w:numPr>
        <w:jc w:val="both"/>
        <w:rPr>
          <w:lang w:val="en-GB"/>
        </w:rPr>
      </w:pPr>
      <w:r w:rsidRPr="000133D3">
        <w:rPr>
          <w:lang w:val="en-GB"/>
        </w:rPr>
        <w:t>Submodel for Contact Information</w:t>
      </w:r>
      <w:r>
        <w:rPr>
          <w:lang w:val="en-GB"/>
        </w:rPr>
        <w:t xml:space="preserve"> [</w:t>
      </w:r>
      <w:r w:rsidR="00872649" w:rsidRPr="000133D3">
        <w:rPr>
          <w:lang w:val="en-GB"/>
        </w:rPr>
        <w:t>IDTA 02002-1-0</w:t>
      </w:r>
      <w:r>
        <w:rPr>
          <w:lang w:val="en-GB"/>
        </w:rPr>
        <w:t>]</w:t>
      </w:r>
    </w:p>
    <w:p w14:paraId="1BAB4EA6" w14:textId="53344205" w:rsidR="000133D3" w:rsidRDefault="000133D3" w:rsidP="007245E8">
      <w:pPr>
        <w:pStyle w:val="ListParagraph"/>
        <w:numPr>
          <w:ilvl w:val="0"/>
          <w:numId w:val="54"/>
        </w:numPr>
        <w:jc w:val="both"/>
        <w:rPr>
          <w:lang w:val="en-GB"/>
        </w:rPr>
      </w:pPr>
      <w:r w:rsidRPr="000133D3">
        <w:rPr>
          <w:lang w:val="en-GB"/>
        </w:rPr>
        <w:t>Nameplate for Software in Manufactur</w:t>
      </w:r>
      <w:r>
        <w:rPr>
          <w:lang w:val="en-GB"/>
        </w:rPr>
        <w:t>ing</w:t>
      </w:r>
      <w:r w:rsidRPr="000133D3">
        <w:rPr>
          <w:lang w:val="en-GB"/>
        </w:rPr>
        <w:t xml:space="preserve"> [</w:t>
      </w:r>
      <w:r w:rsidR="00872649" w:rsidRPr="000133D3">
        <w:rPr>
          <w:lang w:val="en-GB"/>
        </w:rPr>
        <w:t>IDTA 02007-1-0</w:t>
      </w:r>
      <w:r w:rsidRPr="000133D3">
        <w:rPr>
          <w:lang w:val="en-GB"/>
        </w:rPr>
        <w:t>]</w:t>
      </w:r>
    </w:p>
    <w:p w14:paraId="117891EB" w14:textId="7C92B97C" w:rsidR="003E3691" w:rsidRPr="003D662E" w:rsidRDefault="001A0EF8" w:rsidP="0006519A">
      <w:pPr>
        <w:jc w:val="both"/>
        <w:rPr>
          <w:lang w:val="en-US"/>
        </w:rPr>
      </w:pPr>
      <w:r>
        <w:rPr>
          <w:lang w:val="en-US"/>
        </w:rPr>
        <w:t xml:space="preserve">through automated generation of an IVML specification per submodel format and subsequent code generation. Based on this approach, oktoflow can support out-of-the-box in total 26 IDTA submodel specifications and one specification draft. </w:t>
      </w:r>
      <w:r w:rsidR="005E022A">
        <w:rPr>
          <w:lang w:val="en-US"/>
        </w:rPr>
        <w:t xml:space="preserve">There </w:t>
      </w:r>
      <w:r>
        <w:rPr>
          <w:lang w:val="en-US"/>
        </w:rPr>
        <w:t>will be</w:t>
      </w:r>
      <w:r w:rsidR="005E022A">
        <w:rPr>
          <w:lang w:val="en-US"/>
        </w:rPr>
        <w:t xml:space="preserv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6A0517" w:rsidRPr="003D662E">
        <w:rPr>
          <w:lang w:val="en-US"/>
        </w:rPr>
        <w:t xml:space="preserve">Figure </w:t>
      </w:r>
      <w:r w:rsidR="006A0517">
        <w:rPr>
          <w:noProof/>
          <w:lang w:val="en-US"/>
        </w:rPr>
        <w:t>43</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6A0517">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52B2EEBC" w:rsidR="005478EE" w:rsidRPr="003D662E" w:rsidRDefault="005478EE" w:rsidP="007245E8">
      <w:pPr>
        <w:pStyle w:val="ListParagraph"/>
        <w:numPr>
          <w:ilvl w:val="0"/>
          <w:numId w:val="32"/>
        </w:numPr>
        <w:jc w:val="both"/>
        <w:rPr>
          <w:lang w:val="en-US"/>
        </w:rPr>
      </w:pPr>
      <w:r w:rsidRPr="003D662E">
        <w:rPr>
          <w:lang w:val="en-US"/>
        </w:rPr>
        <w:t xml:space="preserve">The platform </w:t>
      </w:r>
      <w:r w:rsidR="003D1F98" w:rsidRPr="003D662E">
        <w:rPr>
          <w:lang w:val="en-US"/>
        </w:rPr>
        <w:t xml:space="preserve">AAS </w:t>
      </w:r>
      <w:r w:rsidRPr="003D662E">
        <w:rPr>
          <w:lang w:val="en-US"/>
        </w:rPr>
        <w:t xml:space="preserve">with its various sub-models like </w:t>
      </w:r>
      <w:r w:rsidR="00585D7F">
        <w:rPr>
          <w:lang w:val="en-US"/>
        </w:rPr>
        <w:t xml:space="preserve">(legacy) equipment </w:t>
      </w:r>
      <w:r w:rsidRPr="003D662E">
        <w:rPr>
          <w:lang w:val="en-US"/>
        </w:rPr>
        <w:t>nameplate</w:t>
      </w:r>
      <w:r w:rsidR="00585D7F">
        <w:rPr>
          <w:lang w:val="en-US"/>
        </w:rPr>
        <w:t>, software nameplate</w:t>
      </w:r>
      <w:r w:rsidRPr="003D662E">
        <w:rPr>
          <w:lang w:val="en-US"/>
        </w:rPr>
        <w:t>,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4D3F58F7" w:rsidR="003E3691" w:rsidRPr="003D662E" w:rsidRDefault="003D1F98" w:rsidP="007245E8">
      <w:pPr>
        <w:pStyle w:val="ListParagraph"/>
        <w:numPr>
          <w:ilvl w:val="0"/>
          <w:numId w:val="32"/>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6A0517">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w:t>
      </w:r>
      <w:r w:rsidR="001C3069" w:rsidRPr="003D662E">
        <w:rPr>
          <w:lang w:val="en-US"/>
        </w:rPr>
        <w:lastRenderedPageBreak/>
        <w:t>both Layers contribute into the same AAS sub-model (elements collection), because in this case the components have information and operations that they only can share individually but that are part of the same topic, namely the runtime interface of a resource.</w:t>
      </w:r>
    </w:p>
    <w:p w14:paraId="6251CE90" w14:textId="31CDCC4B" w:rsidR="00DA338D" w:rsidRPr="003D662E" w:rsidRDefault="00585D7F" w:rsidP="00591EA6">
      <w:pPr>
        <w:jc w:val="center"/>
        <w:rPr>
          <w:lang w:val="en-US"/>
        </w:rPr>
      </w:pPr>
      <w:r w:rsidRPr="00585D7F">
        <w:rPr>
          <w:noProof/>
        </w:rPr>
        <w:drawing>
          <wp:inline distT="0" distB="0" distL="0" distR="0" wp14:anchorId="7F87A85C" wp14:editId="704C2229">
            <wp:extent cx="5760720" cy="4105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05910"/>
                    </a:xfrm>
                    <a:prstGeom prst="rect">
                      <a:avLst/>
                    </a:prstGeom>
                    <a:noFill/>
                    <a:ln>
                      <a:noFill/>
                    </a:ln>
                  </pic:spPr>
                </pic:pic>
              </a:graphicData>
            </a:graphic>
          </wp:inline>
        </w:drawing>
      </w:r>
    </w:p>
    <w:p w14:paraId="31C83FE2" w14:textId="0D8E086F" w:rsidR="00DA338D" w:rsidRPr="003D662E" w:rsidRDefault="00DA338D" w:rsidP="0006519A">
      <w:pPr>
        <w:pStyle w:val="Caption"/>
        <w:ind w:left="766"/>
        <w:jc w:val="center"/>
        <w:rPr>
          <w:lang w:val="en-US"/>
        </w:rPr>
      </w:pPr>
      <w:bookmarkStart w:id="199"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43</w:t>
      </w:r>
      <w:r w:rsidRPr="003D662E">
        <w:rPr>
          <w:noProof/>
        </w:rPr>
        <w:fldChar w:fldCharType="end"/>
      </w:r>
      <w:bookmarkEnd w:id="199"/>
      <w:r w:rsidRPr="003D662E">
        <w:rPr>
          <w:lang w:val="en-US"/>
        </w:rPr>
        <w:t>: AAS structure of the platform</w:t>
      </w:r>
      <w:r w:rsidR="00E12D54" w:rsidRPr="003D662E">
        <w:rPr>
          <w:lang w:val="en-US"/>
        </w:rPr>
        <w:t xml:space="preserve"> (preliminary, incomplete)</w:t>
      </w:r>
    </w:p>
    <w:p w14:paraId="524E7C76" w14:textId="502EC0F1"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44</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43</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93260"/>
                    </a:xfrm>
                    <a:prstGeom prst="rect">
                      <a:avLst/>
                    </a:prstGeom>
                  </pic:spPr>
                </pic:pic>
              </a:graphicData>
            </a:graphic>
          </wp:inline>
        </w:drawing>
      </w:r>
    </w:p>
    <w:p w14:paraId="2E836A0F" w14:textId="55D4CFBA" w:rsidR="00444BD8" w:rsidRPr="003D662E" w:rsidRDefault="00444BD8" w:rsidP="00444BD8">
      <w:pPr>
        <w:pStyle w:val="Caption"/>
        <w:jc w:val="center"/>
        <w:rPr>
          <w:lang w:val="en-US"/>
        </w:rPr>
      </w:pPr>
      <w:bookmarkStart w:id="200"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44</w:t>
      </w:r>
      <w:r w:rsidRPr="003D662E">
        <w:fldChar w:fldCharType="end"/>
      </w:r>
      <w:bookmarkEnd w:id="200"/>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7245E8">
      <w:pPr>
        <w:pStyle w:val="ListParagraph"/>
        <w:numPr>
          <w:ilvl w:val="0"/>
          <w:numId w:val="21"/>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10D44258" w:rsidR="001F0C46" w:rsidRPr="003D662E" w:rsidRDefault="00D73B83" w:rsidP="007245E8">
      <w:pPr>
        <w:pStyle w:val="ListParagraph"/>
        <w:numPr>
          <w:ilvl w:val="0"/>
          <w:numId w:val="21"/>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6A0517">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6A0517">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7245E8">
      <w:pPr>
        <w:pStyle w:val="ListParagraph"/>
        <w:numPr>
          <w:ilvl w:val="0"/>
          <w:numId w:val="21"/>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5196617F" w:rsidR="00162F89" w:rsidRPr="003D662E" w:rsidRDefault="00162F89" w:rsidP="007245E8">
      <w:pPr>
        <w:pStyle w:val="ListParagraph"/>
        <w:numPr>
          <w:ilvl w:val="0"/>
          <w:numId w:val="21"/>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255D95">
        <w:rPr>
          <w:lang w:val="en-US"/>
        </w:rPr>
        <w:t>Cas21</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7245E8">
      <w:pPr>
        <w:pStyle w:val="ListParagraph"/>
        <w:numPr>
          <w:ilvl w:val="0"/>
          <w:numId w:val="21"/>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7245E8">
      <w:pPr>
        <w:pStyle w:val="ListParagraph"/>
        <w:numPr>
          <w:ilvl w:val="0"/>
          <w:numId w:val="21"/>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1" w:name="_Ref69735914"/>
      <w:bookmarkStart w:id="202" w:name="_Ref77163195"/>
      <w:bookmarkStart w:id="203" w:name="_Ref77173224"/>
      <w:bookmarkStart w:id="204" w:name="_Ref77216166"/>
      <w:bookmarkStart w:id="205" w:name="_Ref77593418"/>
      <w:bookmarkStart w:id="206" w:name="_Toc216439671"/>
      <w:r w:rsidRPr="003D662E">
        <w:rPr>
          <w:lang w:val="en-US"/>
        </w:rPr>
        <w:lastRenderedPageBreak/>
        <w:t>Platform Configuration</w:t>
      </w:r>
      <w:bookmarkEnd w:id="188"/>
      <w:bookmarkEnd w:id="201"/>
      <w:bookmarkEnd w:id="202"/>
      <w:bookmarkEnd w:id="203"/>
      <w:bookmarkEnd w:id="204"/>
      <w:bookmarkEnd w:id="205"/>
      <w:bookmarkEnd w:id="206"/>
    </w:p>
    <w:p w14:paraId="4F10AE1E" w14:textId="6D0E0D79"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6A0517">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6A0517">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6A0517">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6A0517">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A0517">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A0517">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A0517">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6A0517">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6A0517">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6A0517">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6A0517">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4FBEEBDE"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E16354">
        <w:rPr>
          <w:lang w:val="en-US"/>
        </w:rPr>
        <w:t>IVML</w:t>
      </w:r>
      <w:r w:rsidR="00F05425" w:rsidRPr="003D662E">
        <w:rPr>
          <w:lang w:val="en-US"/>
        </w:rPr>
        <w:t>] as realized by the EASy-Producer toolset [</w:t>
      </w:r>
      <w:r w:rsidR="00226B2B">
        <w:rPr>
          <w:lang w:val="en-US"/>
        </w:rPr>
        <w:t>SE15</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7245E8">
      <w:pPr>
        <w:pStyle w:val="ListParagraph"/>
        <w:numPr>
          <w:ilvl w:val="0"/>
          <w:numId w:val="14"/>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7245E8">
      <w:pPr>
        <w:pStyle w:val="ListParagraph"/>
        <w:numPr>
          <w:ilvl w:val="0"/>
          <w:numId w:val="14"/>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1858A5CD" w:rsidR="009270EB" w:rsidRPr="003D662E" w:rsidRDefault="009270EB" w:rsidP="007245E8">
      <w:pPr>
        <w:pStyle w:val="ListParagraph"/>
        <w:numPr>
          <w:ilvl w:val="0"/>
          <w:numId w:val="14"/>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E16354">
        <w:rPr>
          <w:lang w:val="en-US"/>
        </w:rPr>
        <w:t>VIL</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2D901A33" w:rsidR="004B6904" w:rsidRPr="003D662E" w:rsidRDefault="004B6904" w:rsidP="007245E8">
      <w:pPr>
        <w:pStyle w:val="ListParagraph"/>
        <w:numPr>
          <w:ilvl w:val="0"/>
          <w:numId w:val="14"/>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287A00">
        <w:rPr>
          <w:lang w:val="en-US"/>
        </w:rPr>
        <w:t>Eic16</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43553094"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6A0517">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570047C8"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6A0517" w:rsidRPr="003D662E">
        <w:rPr>
          <w:lang w:val="en-US"/>
        </w:rPr>
        <w:t xml:space="preserve">Figure </w:t>
      </w:r>
      <w:r w:rsidR="006A0517">
        <w:rPr>
          <w:noProof/>
          <w:lang w:val="en-US"/>
        </w:rPr>
        <w:t>45</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5"/>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6B140864" w:rsidR="007D5FC0" w:rsidRPr="003D662E" w:rsidRDefault="007D5FC0" w:rsidP="007D5FC0">
      <w:pPr>
        <w:pStyle w:val="Caption"/>
        <w:jc w:val="center"/>
        <w:rPr>
          <w:lang w:val="en-US"/>
        </w:rPr>
      </w:pPr>
      <w:bookmarkStart w:id="207"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45</w:t>
      </w:r>
      <w:r w:rsidRPr="003D662E">
        <w:fldChar w:fldCharType="end"/>
      </w:r>
      <w:bookmarkEnd w:id="207"/>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3B1D0E5D"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A0517">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A0517">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3A71CA9A"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6A0517">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254E4B3F" w:rsidR="00857167" w:rsidRPr="003D662E" w:rsidRDefault="00857167" w:rsidP="00857167">
      <w:pPr>
        <w:pStyle w:val="Caption"/>
        <w:jc w:val="center"/>
        <w:rPr>
          <w:lang w:val="en-DE"/>
        </w:rPr>
      </w:pPr>
      <w:bookmarkStart w:id="208"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46</w:t>
      </w:r>
      <w:r w:rsidRPr="003D662E">
        <w:fldChar w:fldCharType="end"/>
      </w:r>
      <w:bookmarkEnd w:id="208"/>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0490FA44"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46</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6"/>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68EF6C1A" w:rsidR="00611C3D" w:rsidRPr="003D662E" w:rsidRDefault="00611C3D" w:rsidP="00611C3D">
      <w:pPr>
        <w:pStyle w:val="Caption"/>
        <w:jc w:val="center"/>
        <w:rPr>
          <w:lang w:val="en-US"/>
        </w:rPr>
      </w:pPr>
      <w:bookmarkStart w:id="209"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47</w:t>
      </w:r>
      <w:r w:rsidRPr="003D662E">
        <w:fldChar w:fldCharType="end"/>
      </w:r>
      <w:bookmarkEnd w:id="209"/>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DD9E3E4"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47</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26422254" w:rsidR="00C91CBB" w:rsidRPr="003D662E" w:rsidRDefault="00C91CBB" w:rsidP="00C91CBB">
      <w:pPr>
        <w:pStyle w:val="Caption"/>
        <w:jc w:val="center"/>
        <w:rPr>
          <w:lang w:val="en-US"/>
        </w:rPr>
      </w:pPr>
      <w:bookmarkStart w:id="210"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48</w:t>
      </w:r>
      <w:r w:rsidRPr="003D662E">
        <w:fldChar w:fldCharType="end"/>
      </w:r>
      <w:bookmarkEnd w:id="210"/>
      <w:r w:rsidRPr="003D662E">
        <w:rPr>
          <w:lang w:val="en-US"/>
        </w:rPr>
        <w:t>: Final part of the simple platform configuration.</w:t>
      </w:r>
    </w:p>
    <w:p w14:paraId="0B2CC62F" w14:textId="1310D0EC"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48</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6A0517" w:rsidRPr="003D662E">
        <w:rPr>
          <w:lang w:val="en-US"/>
        </w:rPr>
        <w:t xml:space="preserve">Figure </w:t>
      </w:r>
      <w:r w:rsidR="006A0517">
        <w:rPr>
          <w:noProof/>
          <w:lang w:val="en-US"/>
        </w:rPr>
        <w:t>48</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06FCB741"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6A0517">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1" w:name="_Ref88386145"/>
      <w:bookmarkStart w:id="212" w:name="_Ref116468894"/>
      <w:bookmarkStart w:id="213" w:name="_Toc216439672"/>
      <w:r w:rsidRPr="003D662E">
        <w:rPr>
          <w:lang w:val="en-US"/>
        </w:rPr>
        <w:t>Modeling</w:t>
      </w:r>
      <w:r w:rsidR="00112ED7" w:rsidRPr="003D662E">
        <w:rPr>
          <w:lang w:val="en-US"/>
        </w:rPr>
        <w:t xml:space="preserve"> </w:t>
      </w:r>
      <w:bookmarkEnd w:id="211"/>
      <w:r w:rsidR="00413890" w:rsidRPr="003D662E">
        <w:rPr>
          <w:lang w:val="en-US"/>
        </w:rPr>
        <w:t>Patterns</w:t>
      </w:r>
      <w:bookmarkEnd w:id="212"/>
      <w:bookmarkEnd w:id="213"/>
    </w:p>
    <w:p w14:paraId="36F9A3C4" w14:textId="651CB2AA"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45</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57BB1816" w:rsidR="00E5519D" w:rsidRPr="003D662E" w:rsidRDefault="00C072A1" w:rsidP="00C072A1">
      <w:pPr>
        <w:pStyle w:val="Caption"/>
        <w:jc w:val="center"/>
        <w:rPr>
          <w:lang w:val="en-US"/>
        </w:rPr>
      </w:pPr>
      <w:bookmarkStart w:id="214"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49</w:t>
      </w:r>
      <w:r w:rsidRPr="003D662E">
        <w:fldChar w:fldCharType="end"/>
      </w:r>
      <w:bookmarkEnd w:id="214"/>
      <w:r w:rsidRPr="003D662E">
        <w:rPr>
          <w:lang w:val="en-US"/>
        </w:rPr>
        <w:t>: IVML model pattern for simple alternatives without detailing properties.</w:t>
      </w:r>
    </w:p>
    <w:p w14:paraId="019AF21D" w14:textId="20F3034E"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49</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6A0517" w:rsidRPr="003D662E">
        <w:rPr>
          <w:lang w:val="en-US"/>
        </w:rPr>
        <w:t xml:space="preserve">Figure </w:t>
      </w:r>
      <w:r w:rsidR="006A0517">
        <w:rPr>
          <w:noProof/>
          <w:lang w:val="en-US"/>
        </w:rPr>
        <w:t>49</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56CDCE4A" w:rsidR="00C072A1" w:rsidRPr="003D662E" w:rsidRDefault="00C072A1" w:rsidP="006811B3">
      <w:pPr>
        <w:pStyle w:val="Caption"/>
        <w:jc w:val="center"/>
        <w:rPr>
          <w:lang w:val="en-US"/>
        </w:rPr>
      </w:pPr>
      <w:bookmarkStart w:id="215"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50</w:t>
      </w:r>
      <w:r w:rsidRPr="003D662E">
        <w:fldChar w:fldCharType="end"/>
      </w:r>
      <w:bookmarkEnd w:id="215"/>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33779E63"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6A0517" w:rsidRPr="003D662E">
        <w:rPr>
          <w:lang w:val="en-US"/>
        </w:rPr>
        <w:t xml:space="preserve">Figure </w:t>
      </w:r>
      <w:r w:rsidR="006A0517">
        <w:rPr>
          <w:noProof/>
          <w:lang w:val="en-US"/>
        </w:rPr>
        <w:t>50</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0F7F4CA9"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821E85">
        <w:rPr>
          <w:lang w:val="en-GB"/>
        </w:rPr>
        <w:t>SSE21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E16354">
        <w:rPr>
          <w:lang w:val="en-US"/>
        </w:rPr>
        <w:t>EQS+16</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46F4162C" w:rsidR="00B37CE4" w:rsidRPr="003D662E" w:rsidRDefault="00B37CE4" w:rsidP="00B37CE4">
      <w:pPr>
        <w:pStyle w:val="Caption"/>
        <w:jc w:val="center"/>
        <w:rPr>
          <w:lang w:val="en-US"/>
        </w:rPr>
      </w:pPr>
      <w:bookmarkStart w:id="216"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51</w:t>
      </w:r>
      <w:r w:rsidRPr="003D662E">
        <w:fldChar w:fldCharType="end"/>
      </w:r>
      <w:bookmarkEnd w:id="216"/>
      <w:r w:rsidRPr="003D662E">
        <w:rPr>
          <w:lang w:val="en-US"/>
        </w:rPr>
        <w:t>: Model structure for openness and extensibility.</w:t>
      </w:r>
    </w:p>
    <w:p w14:paraId="7D2DAD81" w14:textId="59479B00"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6A0517" w:rsidRPr="003D662E">
        <w:rPr>
          <w:lang w:val="en-US"/>
        </w:rPr>
        <w:t xml:space="preserve">Figure </w:t>
      </w:r>
      <w:r w:rsidR="006A0517">
        <w:rPr>
          <w:noProof/>
          <w:lang w:val="en-US"/>
        </w:rPr>
        <w:t>51</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7"/>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0F7F9F61" w:rsidR="00507BCA" w:rsidRPr="003D662E" w:rsidRDefault="00507BCA" w:rsidP="00507BCA">
      <w:pPr>
        <w:pStyle w:val="Caption"/>
        <w:jc w:val="center"/>
        <w:rPr>
          <w:lang w:val="en-US"/>
        </w:rPr>
      </w:pPr>
      <w:bookmarkStart w:id="217"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52</w:t>
      </w:r>
      <w:r w:rsidRPr="003D662E">
        <w:fldChar w:fldCharType="end"/>
      </w:r>
      <w:bookmarkEnd w:id="217"/>
      <w:r w:rsidRPr="003D662E">
        <w:rPr>
          <w:lang w:val="en-US"/>
        </w:rPr>
        <w:t>: Meta-model concepts for defining services and alternatives.</w:t>
      </w:r>
    </w:p>
    <w:p w14:paraId="4DB511D9" w14:textId="672D3B25"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A0517" w:rsidRPr="003D662E">
        <w:rPr>
          <w:lang w:val="en-US"/>
        </w:rPr>
        <w:t xml:space="preserve">Figure </w:t>
      </w:r>
      <w:r w:rsidR="006A0517">
        <w:rPr>
          <w:noProof/>
          <w:lang w:val="en-US"/>
        </w:rPr>
        <w:t>52</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479FABC6"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A0517" w:rsidRPr="003D662E">
        <w:rPr>
          <w:lang w:val="en-US"/>
        </w:rPr>
        <w:t xml:space="preserve">Figure </w:t>
      </w:r>
      <w:r w:rsidR="006A0517">
        <w:rPr>
          <w:noProof/>
          <w:lang w:val="en-US"/>
        </w:rPr>
        <w:t>52</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0A9AF6B3" w:rsidR="002D2F93" w:rsidRPr="003D662E" w:rsidRDefault="002D2F93" w:rsidP="007245E8">
      <w:pPr>
        <w:pStyle w:val="ListParagraph"/>
        <w:numPr>
          <w:ilvl w:val="0"/>
          <w:numId w:val="29"/>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6A0517" w:rsidRPr="003D662E">
        <w:rPr>
          <w:lang w:val="en-GB"/>
        </w:rPr>
        <w:t xml:space="preserve">Figure </w:t>
      </w:r>
      <w:r w:rsidR="006A0517">
        <w:rPr>
          <w:noProof/>
          <w:lang w:val="en-GB"/>
        </w:rPr>
        <w:t>53</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6A0517">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6A0517">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3EA90414" w:rsidR="001D3933" w:rsidRPr="003D662E" w:rsidRDefault="001D3933" w:rsidP="001D3933">
      <w:pPr>
        <w:pStyle w:val="Caption"/>
        <w:jc w:val="center"/>
        <w:rPr>
          <w:lang w:val="en-GB"/>
        </w:rPr>
      </w:pPr>
      <w:bookmarkStart w:id="218"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53</w:t>
      </w:r>
      <w:r w:rsidRPr="003D662E">
        <w:fldChar w:fldCharType="end"/>
      </w:r>
      <w:bookmarkEnd w:id="218"/>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869D136" w:rsidR="002D2F93" w:rsidRPr="003D662E" w:rsidRDefault="002D2F93" w:rsidP="007245E8">
      <w:pPr>
        <w:pStyle w:val="ListParagraph"/>
        <w:numPr>
          <w:ilvl w:val="0"/>
          <w:numId w:val="29"/>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6A0517" w:rsidRPr="003D662E">
        <w:rPr>
          <w:lang w:val="en-US"/>
        </w:rPr>
        <w:t xml:space="preserve">Figure </w:t>
      </w:r>
      <w:r w:rsidR="006A0517">
        <w:rPr>
          <w:noProof/>
          <w:lang w:val="en-US"/>
        </w:rPr>
        <w:t>52</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3635116" w:rsidR="00091FB9" w:rsidRPr="003D662E" w:rsidRDefault="002D2F93" w:rsidP="007245E8">
      <w:pPr>
        <w:pStyle w:val="ListParagraph"/>
        <w:numPr>
          <w:ilvl w:val="0"/>
          <w:numId w:val="29"/>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6A0517" w:rsidRPr="003D662E">
        <w:rPr>
          <w:lang w:val="en-US"/>
        </w:rPr>
        <w:t xml:space="preserve">Figure </w:t>
      </w:r>
      <w:r w:rsidR="006A0517">
        <w:rPr>
          <w:noProof/>
          <w:lang w:val="en-US"/>
        </w:rPr>
        <w:t>52</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156B7FB8"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52</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6A0517" w:rsidRPr="003D662E">
        <w:rPr>
          <w:lang w:val="en-US"/>
        </w:rPr>
        <w:t xml:space="preserve">Figure </w:t>
      </w:r>
      <w:r w:rsidR="006A0517">
        <w:rPr>
          <w:noProof/>
          <w:lang w:val="en-US"/>
        </w:rPr>
        <w:t>52</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6A0517" w:rsidRPr="003D662E">
        <w:rPr>
          <w:lang w:val="en-US"/>
        </w:rPr>
        <w:t xml:space="preserve">Figure </w:t>
      </w:r>
      <w:r w:rsidR="006A0517">
        <w:rPr>
          <w:noProof/>
          <w:lang w:val="en-US"/>
        </w:rPr>
        <w:t>52</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FEB878D"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6A0517">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6A0517">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6835EF7C"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E16354">
        <w:rPr>
          <w:lang w:val="en-US"/>
        </w:rPr>
        <w:t>EQS+16</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2611FA35" w:rsidR="005705D6" w:rsidRPr="003D662E" w:rsidRDefault="00991409" w:rsidP="00991409">
      <w:pPr>
        <w:pStyle w:val="Caption"/>
        <w:jc w:val="center"/>
        <w:rPr>
          <w:lang w:val="en-US"/>
        </w:rPr>
      </w:pPr>
      <w:bookmarkStart w:id="219"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54</w:t>
      </w:r>
      <w:r w:rsidRPr="003D662E">
        <w:fldChar w:fldCharType="end"/>
      </w:r>
      <w:bookmarkEnd w:id="219"/>
      <w:r w:rsidRPr="003D662E">
        <w:rPr>
          <w:lang w:val="en-US"/>
        </w:rPr>
        <w:t>: Instance view on a platform application.</w:t>
      </w:r>
    </w:p>
    <w:p w14:paraId="3F2919A1" w14:textId="0A7635C8"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54</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6A0517" w:rsidRPr="003D662E">
        <w:rPr>
          <w:lang w:val="en-US"/>
        </w:rPr>
        <w:t xml:space="preserve">Figure </w:t>
      </w:r>
      <w:r w:rsidR="006A0517">
        <w:rPr>
          <w:noProof/>
          <w:lang w:val="en-US"/>
        </w:rPr>
        <w:t>54</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23989883" w:rsidR="0007222B" w:rsidRPr="003D662E" w:rsidRDefault="0007222B" w:rsidP="0007222B">
      <w:pPr>
        <w:pStyle w:val="Caption"/>
        <w:jc w:val="center"/>
        <w:rPr>
          <w:lang w:val="en-US"/>
        </w:rPr>
      </w:pPr>
      <w:bookmarkStart w:id="220"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55</w:t>
      </w:r>
      <w:r w:rsidRPr="003D662E">
        <w:fldChar w:fldCharType="end"/>
      </w:r>
      <w:bookmarkEnd w:id="220"/>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1" w:name="_Ref116469092"/>
      <w:bookmarkStart w:id="222" w:name="_Ref88386200"/>
      <w:bookmarkStart w:id="223" w:name="_Ref102576465"/>
      <w:bookmarkStart w:id="224" w:name="_Toc216439673"/>
      <w:r w:rsidRPr="003D662E">
        <w:rPr>
          <w:lang w:val="en-US"/>
        </w:rPr>
        <w:t>Configuration Model Structure</w:t>
      </w:r>
      <w:bookmarkEnd w:id="221"/>
      <w:bookmarkEnd w:id="224"/>
    </w:p>
    <w:p w14:paraId="6D3B3F97" w14:textId="3AB8ED92"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6A0517" w:rsidRPr="003D662E">
        <w:rPr>
          <w:lang w:val="en-US"/>
        </w:rPr>
        <w:t xml:space="preserve">Figure </w:t>
      </w:r>
      <w:r w:rsidR="006A0517">
        <w:rPr>
          <w:noProof/>
          <w:lang w:val="en-US"/>
        </w:rPr>
        <w:t>55</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5" w:name="_Hlk116468215"/>
      <w:r w:rsidR="007571EA" w:rsidRPr="003D662E">
        <w:rPr>
          <w:rFonts w:ascii="Consolas" w:hAnsi="Consolas"/>
          <w:lang w:val="en-US"/>
        </w:rPr>
        <w:t>MetaConcepts</w:t>
      </w:r>
      <w:bookmarkEnd w:id="225"/>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6A0517">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5939EF35"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6A0517" w:rsidRPr="003D662E">
        <w:rPr>
          <w:lang w:val="en-US"/>
        </w:rPr>
        <w:t xml:space="preserve">Figure </w:t>
      </w:r>
      <w:r w:rsidR="006A0517">
        <w:rPr>
          <w:noProof/>
          <w:lang w:val="en-US"/>
        </w:rPr>
        <w:t>54</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49783419"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56</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7245E8">
      <w:pPr>
        <w:pStyle w:val="ListParagraph"/>
        <w:numPr>
          <w:ilvl w:val="0"/>
          <w:numId w:val="53"/>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8"/>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7245E8">
      <w:pPr>
        <w:pStyle w:val="ListParagraph"/>
        <w:numPr>
          <w:ilvl w:val="0"/>
          <w:numId w:val="53"/>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7245E8">
      <w:pPr>
        <w:pStyle w:val="ListParagraph"/>
        <w:numPr>
          <w:ilvl w:val="0"/>
          <w:numId w:val="53"/>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6" w:name="_Ref116976276"/>
      <w:bookmarkStart w:id="227" w:name="_Ref116469139"/>
      <w:bookmarkStart w:id="228" w:name="_Toc216439674"/>
      <w:r w:rsidRPr="003D662E">
        <w:rPr>
          <w:lang w:val="en-US"/>
        </w:rPr>
        <w:t>Support for Standardized Connectors/Protocols</w:t>
      </w:r>
      <w:bookmarkEnd w:id="226"/>
      <w:bookmarkEnd w:id="228"/>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5C127AA3"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E16354">
        <w:rPr>
          <w:lang w:val="en-US"/>
        </w:rPr>
        <w:t>IVML</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4F37CA" w:rsidRPr="004F37CA">
        <w:rPr>
          <w:lang w:val="en-GB"/>
        </w:rPr>
        <w:t>Cep23</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55AFD37A"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9"/>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4F37CA" w:rsidRPr="004F37CA">
        <w:rPr>
          <w:lang w:val="en-GB"/>
        </w:rPr>
        <w:t>Cep23</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9" w:name="_Ref143412808"/>
      <w:bookmarkStart w:id="230" w:name="_Ref120789183"/>
      <w:bookmarkStart w:id="231" w:name="_Toc216439675"/>
      <w:r>
        <w:rPr>
          <w:lang w:val="en-US"/>
        </w:rPr>
        <w:t>Selected Configuration Elements</w:t>
      </w:r>
      <w:bookmarkEnd w:id="229"/>
      <w:bookmarkEnd w:id="231"/>
    </w:p>
    <w:p w14:paraId="574C38E8" w14:textId="77777777" w:rsidR="0085630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10"/>
      </w:r>
      <w:r w:rsidR="00031E18" w:rsidRPr="008E7CE1">
        <w:rPr>
          <w:lang w:val="en-US"/>
        </w:rPr>
        <w:t>.</w:t>
      </w:r>
      <w:r w:rsidR="00126BA8">
        <w:rPr>
          <w:lang w:val="en-US"/>
        </w:rPr>
        <w:t xml:space="preserve"> </w:t>
      </w:r>
    </w:p>
    <w:p w14:paraId="654DEDEA" w14:textId="60121B49" w:rsidR="00112ED7" w:rsidRPr="003D662E" w:rsidRDefault="00112ED7" w:rsidP="00A82FE6">
      <w:pPr>
        <w:pStyle w:val="Heading2"/>
        <w:rPr>
          <w:lang w:val="en-US"/>
        </w:rPr>
      </w:pPr>
      <w:bookmarkStart w:id="232" w:name="_Toc216439676"/>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32"/>
    </w:p>
    <w:p w14:paraId="4BDB0BA4" w14:textId="14FD6050"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E16354">
        <w:rPr>
          <w:lang w:val="en-US"/>
        </w:rPr>
        <w:t>VIL</w:t>
      </w:r>
      <w:r w:rsidR="007F316E" w:rsidRPr="003D662E">
        <w:rPr>
          <w:lang w:val="en-US"/>
        </w:rPr>
        <w:t>]</w:t>
      </w:r>
      <w:r w:rsidRPr="003D662E">
        <w:rPr>
          <w:lang w:val="en-US"/>
        </w:rPr>
        <w:t>, namely the Variability Instantiation Language (VIL) to express the control over the instantiation process and the Variability Template Language (VTL) to modify or create artifacts of a certain type, e.g., XML or Java code files.</w:t>
      </w:r>
    </w:p>
    <w:p w14:paraId="72BE71AE" w14:textId="3777D680"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57</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7245E8">
      <w:pPr>
        <w:pStyle w:val="ListParagraph"/>
        <w:numPr>
          <w:ilvl w:val="0"/>
          <w:numId w:val="28"/>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7245E8">
      <w:pPr>
        <w:pStyle w:val="ListParagraph"/>
        <w:numPr>
          <w:ilvl w:val="0"/>
          <w:numId w:val="28"/>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7245E8">
      <w:pPr>
        <w:pStyle w:val="ListParagraph"/>
        <w:numPr>
          <w:ilvl w:val="0"/>
          <w:numId w:val="28"/>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7245E8">
      <w:pPr>
        <w:pStyle w:val="ListParagraph"/>
        <w:numPr>
          <w:ilvl w:val="0"/>
          <w:numId w:val="28"/>
        </w:numPr>
        <w:jc w:val="both"/>
        <w:rPr>
          <w:lang w:val="en-US"/>
        </w:rPr>
      </w:pPr>
      <w:r w:rsidRPr="003D662E">
        <w:rPr>
          <w:rFonts w:ascii="Consolas" w:hAnsi="Consolas"/>
          <w:lang w:val="en-US"/>
        </w:rPr>
        <w:lastRenderedPageBreak/>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7245E8">
      <w:pPr>
        <w:pStyle w:val="ListParagraph"/>
        <w:numPr>
          <w:ilvl w:val="0"/>
          <w:numId w:val="28"/>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45A1D48E" w:rsidR="00DD2F24" w:rsidRPr="003D662E" w:rsidRDefault="006E2A97" w:rsidP="007245E8">
      <w:pPr>
        <w:pStyle w:val="ListParagraph"/>
        <w:numPr>
          <w:ilvl w:val="0"/>
          <w:numId w:val="28"/>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57</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075836FB"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6A0517" w:rsidRPr="003D662E">
        <w:rPr>
          <w:lang w:val="en-US"/>
        </w:rPr>
        <w:t xml:space="preserve">Figure </w:t>
      </w:r>
      <w:r w:rsidR="006A0517">
        <w:rPr>
          <w:noProof/>
          <w:lang w:val="en-US"/>
        </w:rPr>
        <w:t>57</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20F50C03"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6A0517">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6DC5BB8B"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33"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6A0517" w:rsidRPr="003D662E">
        <w:rPr>
          <w:lang w:val="en-US"/>
        </w:rPr>
        <w:t xml:space="preserve">Figure </w:t>
      </w:r>
      <w:r w:rsidR="006A0517">
        <w:rPr>
          <w:noProof/>
          <w:lang w:val="en-US"/>
        </w:rPr>
        <w:t>57</w:t>
      </w:r>
      <w:r w:rsidR="001C10C3" w:rsidRPr="003D662E">
        <w:rPr>
          <w:lang w:val="en-US"/>
        </w:rPr>
        <w:fldChar w:fldCharType="end"/>
      </w:r>
      <w:bookmarkEnd w:id="233"/>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66054E9B" w:rsidR="00E5519D" w:rsidRPr="003D662E" w:rsidRDefault="00507BCA" w:rsidP="00507BCA">
      <w:pPr>
        <w:pStyle w:val="Caption"/>
        <w:jc w:val="center"/>
        <w:rPr>
          <w:lang w:val="en-US"/>
        </w:rPr>
      </w:pPr>
      <w:bookmarkStart w:id="234"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57</w:t>
      </w:r>
      <w:r w:rsidRPr="003D662E">
        <w:fldChar w:fldCharType="end"/>
      </w:r>
      <w:bookmarkEnd w:id="234"/>
      <w:r w:rsidRPr="003D662E">
        <w:rPr>
          <w:lang w:val="en-US"/>
        </w:rPr>
        <w:t>: Overview of the platform instantiation process.</w:t>
      </w:r>
    </w:p>
    <w:p w14:paraId="5DBA7B46" w14:textId="7D72CCE1" w:rsidR="00F062A7" w:rsidRPr="003D662E" w:rsidRDefault="00782909" w:rsidP="00D9614F">
      <w:pPr>
        <w:jc w:val="both"/>
        <w:rPr>
          <w:lang w:val="en-US"/>
        </w:rPr>
      </w:pPr>
      <w:bookmarkStart w:id="235"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36" w:name="_Ref120789406"/>
      <w:bookmarkStart w:id="237" w:name="_Ref101353228"/>
      <w:bookmarkStart w:id="238" w:name="_Toc216439677"/>
      <w:r w:rsidRPr="003D662E">
        <w:rPr>
          <w:lang w:val="en-US"/>
        </w:rPr>
        <w:t>Container Instantiation</w:t>
      </w:r>
      <w:bookmarkEnd w:id="236"/>
      <w:bookmarkEnd w:id="238"/>
    </w:p>
    <w:p w14:paraId="7A48F599" w14:textId="647EBD43"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287A00">
        <w:rPr>
          <w:lang w:val="en-GB"/>
        </w:rPr>
        <w:t>ESA+21</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17FC33B8"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287A00">
        <w:rPr>
          <w:lang w:val="en-US"/>
        </w:rPr>
        <w:t>EPR+22</w:t>
      </w:r>
      <w:r w:rsidR="00636EDF" w:rsidRPr="003D662E">
        <w:rPr>
          <w:lang w:val="en-US"/>
        </w:rPr>
        <w:t xml:space="preserve">, </w:t>
      </w:r>
      <w:r w:rsidR="00287A00">
        <w:rPr>
          <w:lang w:val="en-GB"/>
        </w:rPr>
        <w:t>EPN22</w:t>
      </w:r>
      <w:r w:rsidR="00636EDF" w:rsidRPr="003D662E">
        <w:rPr>
          <w:lang w:val="en-US"/>
        </w:rPr>
        <w:t>]</w:t>
      </w:r>
      <w:r w:rsidR="00EE4AB9" w:rsidRPr="003D662E">
        <w:rPr>
          <w:lang w:val="en-US"/>
        </w:rPr>
        <w:t>.</w:t>
      </w:r>
    </w:p>
    <w:p w14:paraId="0BE067E0" w14:textId="0A974489"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287A00">
        <w:rPr>
          <w:lang w:val="en-GB"/>
        </w:rPr>
        <w:t>ESA+21</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681A88D6" w:rsidR="00476E51" w:rsidRPr="003D662E" w:rsidRDefault="00F06CBA" w:rsidP="00476E51">
      <w:pPr>
        <w:jc w:val="both"/>
        <w:rPr>
          <w:lang w:val="en-US"/>
        </w:rPr>
      </w:pPr>
      <w:r w:rsidRPr="003D662E">
        <w:rPr>
          <w:lang w:val="en-US"/>
        </w:rPr>
        <w:t>Currently, as discussed in more details in [</w:t>
      </w:r>
      <w:r w:rsidR="00821E85">
        <w:rPr>
          <w:rFonts w:ascii="DejaVuSans" w:hAnsi="DejaVuSans" w:cs="DejaVuSans"/>
          <w:lang w:val="en-DE"/>
        </w:rPr>
        <w:t>Sta22</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6A0517" w:rsidRPr="003D662E">
        <w:rPr>
          <w:lang w:val="en-GB"/>
        </w:rPr>
        <w:t xml:space="preserve">Figure </w:t>
      </w:r>
      <w:r w:rsidR="006A0517">
        <w:rPr>
          <w:noProof/>
          <w:lang w:val="en-GB"/>
        </w:rPr>
        <w:t>58</w:t>
      </w:r>
      <w:r w:rsidR="00EB40C0" w:rsidRPr="003D662E">
        <w:rPr>
          <w:lang w:val="en-US"/>
        </w:rPr>
        <w:fldChar w:fldCharType="end"/>
      </w:r>
      <w:r w:rsidRPr="003D662E">
        <w:rPr>
          <w:lang w:val="en-US"/>
        </w:rPr>
        <w:t>. These types are</w:t>
      </w:r>
    </w:p>
    <w:p w14:paraId="26536EE4" w14:textId="22E6EBA1" w:rsidR="00476E51" w:rsidRPr="003D662E" w:rsidRDefault="00476E51" w:rsidP="007245E8">
      <w:pPr>
        <w:pStyle w:val="ListParagraph"/>
        <w:numPr>
          <w:ilvl w:val="0"/>
          <w:numId w:val="46"/>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7245E8">
      <w:pPr>
        <w:pStyle w:val="ListParagraph"/>
        <w:numPr>
          <w:ilvl w:val="0"/>
          <w:numId w:val="46"/>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7245E8">
      <w:pPr>
        <w:pStyle w:val="ListParagraph"/>
        <w:numPr>
          <w:ilvl w:val="0"/>
          <w:numId w:val="46"/>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7245E8">
      <w:pPr>
        <w:pStyle w:val="ListParagraph"/>
        <w:numPr>
          <w:ilvl w:val="0"/>
          <w:numId w:val="46"/>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7245E8">
      <w:pPr>
        <w:pStyle w:val="ListParagraph"/>
        <w:numPr>
          <w:ilvl w:val="0"/>
          <w:numId w:val="46"/>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7245E8">
      <w:pPr>
        <w:pStyle w:val="ListParagraph"/>
        <w:numPr>
          <w:ilvl w:val="0"/>
          <w:numId w:val="46"/>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47B84DAC" w:rsidR="00080E6F" w:rsidRPr="003D662E" w:rsidRDefault="00080E6F" w:rsidP="00EB40C0">
      <w:pPr>
        <w:pStyle w:val="Caption"/>
        <w:jc w:val="center"/>
        <w:rPr>
          <w:lang w:val="en-GB"/>
        </w:rPr>
      </w:pPr>
      <w:bookmarkStart w:id="239"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58</w:t>
      </w:r>
      <w:r w:rsidRPr="003D662E">
        <w:fldChar w:fldCharType="end"/>
      </w:r>
      <w:bookmarkEnd w:id="239"/>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B335CD5"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6A0517" w:rsidRPr="007D4360">
        <w:rPr>
          <w:lang w:val="en-GB"/>
        </w:rPr>
        <w:t xml:space="preserve">Figure </w:t>
      </w:r>
      <w:r w:rsidR="006A0517">
        <w:rPr>
          <w:noProof/>
          <w:lang w:val="en-GB"/>
        </w:rPr>
        <w:t>59</w:t>
      </w:r>
      <w:r w:rsidR="006A0517"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635DCE47" w:rsidR="00531E30" w:rsidRPr="007D4360" w:rsidRDefault="00531E30" w:rsidP="00531E30">
      <w:pPr>
        <w:pStyle w:val="Caption"/>
        <w:jc w:val="center"/>
        <w:rPr>
          <w:lang w:val="en-GB"/>
        </w:rPr>
      </w:pPr>
      <w:bookmarkStart w:id="240"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6A0517">
        <w:rPr>
          <w:noProof/>
          <w:lang w:val="en-GB"/>
        </w:rPr>
        <w:t>59</w:t>
      </w:r>
      <w:r w:rsidRPr="007D4360">
        <w:fldChar w:fldCharType="end"/>
      </w:r>
      <w:r w:rsidRPr="007D4360">
        <w:rPr>
          <w:lang w:val="en-GB"/>
        </w:rPr>
        <w:t>: Container base image creation</w:t>
      </w:r>
      <w:bookmarkEnd w:id="240"/>
    </w:p>
    <w:p w14:paraId="1A1CFA7E" w14:textId="4255E07B" w:rsidR="005477EB" w:rsidRPr="007D4360" w:rsidRDefault="005477EB" w:rsidP="007245E8">
      <w:pPr>
        <w:pStyle w:val="ListParagraph"/>
        <w:numPr>
          <w:ilvl w:val="0"/>
          <w:numId w:val="49"/>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7245E8">
      <w:pPr>
        <w:pStyle w:val="ListParagraph"/>
        <w:numPr>
          <w:ilvl w:val="0"/>
          <w:numId w:val="49"/>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7245E8">
      <w:pPr>
        <w:pStyle w:val="ListParagraph"/>
        <w:numPr>
          <w:ilvl w:val="0"/>
          <w:numId w:val="49"/>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7245E8">
      <w:pPr>
        <w:pStyle w:val="ListParagraph"/>
        <w:numPr>
          <w:ilvl w:val="1"/>
          <w:numId w:val="49"/>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7245E8">
      <w:pPr>
        <w:pStyle w:val="ListParagraph"/>
        <w:numPr>
          <w:ilvl w:val="1"/>
          <w:numId w:val="49"/>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5192C750"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fldChar w:fldCharType="separate"/>
      </w:r>
      <w:r w:rsidR="006A0517">
        <w:rPr>
          <w:b/>
          <w:bCs/>
          <w:lang w:val="en-US"/>
        </w:rPr>
        <w:t>Error! Reference source not found.</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6A0517">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41" w:name="_Ref120789357"/>
      <w:bookmarkStart w:id="242" w:name="_Toc216439678"/>
      <w:r w:rsidRPr="003D662E">
        <w:rPr>
          <w:lang w:val="en-US"/>
        </w:rPr>
        <w:lastRenderedPageBreak/>
        <w:t>Example</w:t>
      </w:r>
      <w:r w:rsidR="00F41335" w:rsidRPr="003D662E">
        <w:rPr>
          <w:lang w:val="en-US"/>
        </w:rPr>
        <w:t xml:space="preserve"> Application</w:t>
      </w:r>
      <w:r w:rsidRPr="003D662E">
        <w:rPr>
          <w:lang w:val="en-US"/>
        </w:rPr>
        <w:t>s</w:t>
      </w:r>
      <w:bookmarkEnd w:id="237"/>
      <w:bookmarkEnd w:id="241"/>
      <w:bookmarkEnd w:id="242"/>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7245E8">
      <w:pPr>
        <w:pStyle w:val="ListParagraph"/>
        <w:numPr>
          <w:ilvl w:val="0"/>
          <w:numId w:val="33"/>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7245E8">
      <w:pPr>
        <w:pStyle w:val="ListParagraph"/>
        <w:numPr>
          <w:ilvl w:val="0"/>
          <w:numId w:val="33"/>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7245E8">
      <w:pPr>
        <w:pStyle w:val="ListParagraph"/>
        <w:numPr>
          <w:ilvl w:val="0"/>
          <w:numId w:val="33"/>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7245E8">
      <w:pPr>
        <w:pStyle w:val="ListParagraph"/>
        <w:numPr>
          <w:ilvl w:val="0"/>
          <w:numId w:val="33"/>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0A61AD61" w:rsidR="00A834B6" w:rsidRDefault="00783E6B" w:rsidP="007245E8">
      <w:pPr>
        <w:pStyle w:val="ListParagraph"/>
        <w:numPr>
          <w:ilvl w:val="0"/>
          <w:numId w:val="33"/>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fldChar w:fldCharType="separate"/>
      </w:r>
      <w:r w:rsidR="006A0517">
        <w:rPr>
          <w:b/>
          <w:bCs/>
          <w:vertAlign w:val="superscript"/>
          <w:lang w:val="en-US"/>
        </w:rPr>
        <w:t>Error! Bookmark not defined.</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3E5386F" w:rsidR="00A834B6" w:rsidRDefault="00A834B6" w:rsidP="00A834B6">
      <w:pPr>
        <w:pStyle w:val="Caption"/>
        <w:jc w:val="center"/>
        <w:rPr>
          <w:lang w:val="en-GB"/>
        </w:rPr>
      </w:pPr>
      <w:bookmarkStart w:id="243"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60</w:t>
      </w:r>
      <w:r w:rsidRPr="003D662E">
        <w:fldChar w:fldCharType="end"/>
      </w:r>
      <w:bookmarkEnd w:id="243"/>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379309DA" w:rsidR="009573A8" w:rsidRPr="003D662E" w:rsidRDefault="00505128" w:rsidP="007245E8">
      <w:pPr>
        <w:pStyle w:val="ListParagraph"/>
        <w:numPr>
          <w:ilvl w:val="0"/>
          <w:numId w:val="33"/>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6A0517" w:rsidRPr="003D662E">
        <w:rPr>
          <w:lang w:val="en-GB"/>
        </w:rPr>
        <w:t xml:space="preserve">Figure </w:t>
      </w:r>
      <w:r w:rsidR="006A0517">
        <w:rPr>
          <w:noProof/>
          <w:lang w:val="en-GB"/>
        </w:rPr>
        <w:t>60</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287A00">
        <w:rPr>
          <w:lang w:val="en-US"/>
        </w:rPr>
        <w:t>EPR+22</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742E0C8D" w:rsidR="00DB6AFB" w:rsidRDefault="00A834B6" w:rsidP="007245E8">
      <w:pPr>
        <w:pStyle w:val="ListParagraph"/>
        <w:numPr>
          <w:ilvl w:val="0"/>
          <w:numId w:val="33"/>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6A0517" w:rsidRPr="007F5501">
        <w:rPr>
          <w:lang w:val="en-GB"/>
        </w:rPr>
        <w:t xml:space="preserve">Figure </w:t>
      </w:r>
      <w:r w:rsidR="006A0517">
        <w:rPr>
          <w:noProof/>
          <w:lang w:val="en-GB"/>
        </w:rPr>
        <w:t>61</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64DD81E7" w:rsidR="00DB6AFB" w:rsidRPr="007F5501" w:rsidRDefault="00DB6AFB" w:rsidP="00DB6AFB">
      <w:pPr>
        <w:pStyle w:val="Caption"/>
        <w:jc w:val="center"/>
        <w:rPr>
          <w:lang w:val="en-GB"/>
        </w:rPr>
      </w:pPr>
      <w:bookmarkStart w:id="244"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6A0517">
        <w:rPr>
          <w:noProof/>
          <w:lang w:val="en-GB"/>
        </w:rPr>
        <w:t>61</w:t>
      </w:r>
      <w:r>
        <w:fldChar w:fldCharType="end"/>
      </w:r>
      <w:bookmarkEnd w:id="244"/>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7245E8">
      <w:pPr>
        <w:pStyle w:val="ListParagraph"/>
        <w:numPr>
          <w:ilvl w:val="0"/>
          <w:numId w:val="33"/>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7245E8">
      <w:pPr>
        <w:pStyle w:val="ListParagraph"/>
        <w:numPr>
          <w:ilvl w:val="0"/>
          <w:numId w:val="33"/>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4F6176B3" w:rsidR="00E96422" w:rsidRDefault="00E96422" w:rsidP="007245E8">
      <w:pPr>
        <w:pStyle w:val="ListParagraph"/>
        <w:numPr>
          <w:ilvl w:val="0"/>
          <w:numId w:val="33"/>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75683D71" w14:textId="444521E3"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modbusTcp</w:t>
      </w:r>
      <w:r w:rsidRPr="003B7191">
        <w:rPr>
          <w:b/>
          <w:lang w:val="en-US"/>
        </w:rPr>
        <w:t>:</w:t>
      </w:r>
      <w:r w:rsidRPr="003B7191">
        <w:rPr>
          <w:lang w:val="en-US"/>
        </w:rPr>
        <w:t xml:space="preserve"> </w:t>
      </w:r>
      <w:r>
        <w:rPr>
          <w:lang w:val="en-US"/>
        </w:rPr>
        <w:t>Regression test example for the MODBUS/TCP connector. Contains a simple application, but just for completeness of the configuration model. The application is not used, rather than the connector is directly tested.</w:t>
      </w:r>
    </w:p>
    <w:p w14:paraId="35775153" w14:textId="43898281" w:rsidR="00E62ABC" w:rsidRPr="003B7191" w:rsidRDefault="00E62ABC" w:rsidP="007245E8">
      <w:pPr>
        <w:pStyle w:val="ListParagraph"/>
        <w:numPr>
          <w:ilvl w:val="0"/>
          <w:numId w:val="33"/>
        </w:numPr>
        <w:jc w:val="both"/>
        <w:rPr>
          <w:lang w:val="en-US"/>
        </w:rPr>
      </w:pPr>
      <w:r w:rsidRPr="003B7191">
        <w:rPr>
          <w:b/>
          <w:lang w:val="en-US"/>
        </w:rPr>
        <w:t>examples.</w:t>
      </w:r>
      <w:r>
        <w:rPr>
          <w:b/>
          <w:lang w:val="en-US"/>
        </w:rPr>
        <w:t>REST</w:t>
      </w:r>
      <w:r w:rsidRPr="003B7191">
        <w:rPr>
          <w:b/>
          <w:lang w:val="en-US"/>
        </w:rPr>
        <w:t>:</w:t>
      </w:r>
      <w:r w:rsidRPr="003B7191">
        <w:rPr>
          <w:lang w:val="en-US"/>
        </w:rPr>
        <w:t xml:space="preserve"> </w:t>
      </w:r>
      <w:r>
        <w:rPr>
          <w:lang w:val="en-US"/>
        </w:rPr>
        <w:t>Regression test example for the REST connector. Contains a simple application, but just for completeness of the configuration model. The application is not used, rather than the connector is directly tested.</w:t>
      </w:r>
    </w:p>
    <w:p w14:paraId="57D50C11" w14:textId="0F053695" w:rsidR="00E62ABC" w:rsidRDefault="00E62ABC" w:rsidP="007245E8">
      <w:pPr>
        <w:pStyle w:val="ListParagraph"/>
        <w:numPr>
          <w:ilvl w:val="0"/>
          <w:numId w:val="33"/>
        </w:numPr>
        <w:jc w:val="both"/>
        <w:rPr>
          <w:lang w:val="en-US"/>
        </w:rPr>
      </w:pPr>
      <w:r w:rsidRPr="003B7191">
        <w:rPr>
          <w:b/>
          <w:lang w:val="en-US"/>
        </w:rPr>
        <w:t>examples.</w:t>
      </w:r>
      <w:r>
        <w:rPr>
          <w:b/>
          <w:lang w:val="en-US"/>
        </w:rPr>
        <w:t>MDZH</w:t>
      </w:r>
      <w:r w:rsidRPr="003B7191">
        <w:rPr>
          <w:b/>
          <w:lang w:val="en-US"/>
        </w:rPr>
        <w:t>:</w:t>
      </w:r>
      <w:r w:rsidRPr="003B7191">
        <w:rPr>
          <w:lang w:val="en-US"/>
        </w:rPr>
        <w:t xml:space="preserve"> </w:t>
      </w:r>
      <w:r>
        <w:rPr>
          <w:lang w:val="en-US"/>
        </w:rPr>
        <w:t>Conceptual example for an energy demonstrator in the Mittelstands Digital Zentrum Hannover. Includes OPC UA, AAS, serial and INFLUX connector.</w:t>
      </w:r>
    </w:p>
    <w:p w14:paraId="4A2DBE7B" w14:textId="13469507" w:rsidR="00E5519D" w:rsidRPr="003D662E" w:rsidRDefault="00E5519D" w:rsidP="00E5519D">
      <w:pPr>
        <w:pStyle w:val="Heading2"/>
        <w:rPr>
          <w:lang w:val="en-US"/>
        </w:rPr>
      </w:pPr>
      <w:bookmarkStart w:id="245" w:name="_Ref101369004"/>
      <w:bookmarkStart w:id="246" w:name="_Toc216439679"/>
      <w:r w:rsidRPr="003D662E">
        <w:rPr>
          <w:lang w:val="en-US"/>
        </w:rPr>
        <w:t xml:space="preserve">Creating an </w:t>
      </w:r>
      <w:r w:rsidR="003736EF" w:rsidRPr="003D662E">
        <w:rPr>
          <w:lang w:val="en-US"/>
        </w:rPr>
        <w:t>A</w:t>
      </w:r>
      <w:r w:rsidRPr="003D662E">
        <w:rPr>
          <w:lang w:val="en-US"/>
        </w:rPr>
        <w:t>pplication</w:t>
      </w:r>
      <w:bookmarkEnd w:id="235"/>
      <w:bookmarkEnd w:id="245"/>
      <w:bookmarkEnd w:id="246"/>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t>
      </w:r>
      <w:r w:rsidR="00E46B57" w:rsidRPr="003D662E">
        <w:rPr>
          <w:lang w:val="en-US"/>
        </w:rPr>
        <w:lastRenderedPageBreak/>
        <w:t xml:space="preserve">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8B2CB33"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62</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6A0517" w:rsidRPr="003D662E">
        <w:rPr>
          <w:lang w:val="en-US"/>
        </w:rPr>
        <w:t xml:space="preserve">Figure </w:t>
      </w:r>
      <w:r w:rsidR="006A0517">
        <w:rPr>
          <w:noProof/>
          <w:lang w:val="en-US"/>
        </w:rPr>
        <w:t>62</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fldChar w:fldCharType="separate"/>
      </w:r>
      <w:r w:rsidR="006A0517">
        <w:rPr>
          <w:b/>
          <w:bCs/>
          <w:vertAlign w:val="superscript"/>
          <w:lang w:val="en-US"/>
        </w:rPr>
        <w:t>Error! Bookmark not defined.</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7245E8">
      <w:pPr>
        <w:pStyle w:val="ListParagraph"/>
        <w:numPr>
          <w:ilvl w:val="0"/>
          <w:numId w:val="26"/>
        </w:numPr>
        <w:jc w:val="both"/>
        <w:rPr>
          <w:lang w:val="en-US"/>
        </w:rPr>
      </w:pPr>
      <w:r w:rsidRPr="003D662E">
        <w:rPr>
          <w:lang w:val="en-US"/>
        </w:rPr>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7245E8">
      <w:pPr>
        <w:pStyle w:val="ListParagraph"/>
        <w:numPr>
          <w:ilvl w:val="0"/>
          <w:numId w:val="26"/>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73422AAF" w:rsidR="0024178C" w:rsidRPr="003D662E" w:rsidRDefault="00AD0037" w:rsidP="007245E8">
      <w:pPr>
        <w:pStyle w:val="ListParagraph"/>
        <w:numPr>
          <w:ilvl w:val="0"/>
          <w:numId w:val="26"/>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6A0517">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7245E8">
      <w:pPr>
        <w:pStyle w:val="ListParagraph"/>
        <w:numPr>
          <w:ilvl w:val="0"/>
          <w:numId w:val="26"/>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61CDF1A1" w:rsidR="00FE1F18" w:rsidRPr="003D662E" w:rsidRDefault="00825873" w:rsidP="007245E8">
      <w:pPr>
        <w:pStyle w:val="ListParagraph"/>
        <w:numPr>
          <w:ilvl w:val="0"/>
          <w:numId w:val="26"/>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6A0517">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6A0517">
        <w:rPr>
          <w:lang w:val="en-US"/>
        </w:rPr>
        <w:t>7.4</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25A1EFDB" w:rsidR="00507BCA" w:rsidRPr="003D662E" w:rsidRDefault="00507BCA" w:rsidP="00507BCA">
      <w:pPr>
        <w:pStyle w:val="Caption"/>
        <w:jc w:val="center"/>
        <w:rPr>
          <w:lang w:val="en-US"/>
        </w:rPr>
      </w:pPr>
      <w:bookmarkStart w:id="247"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62</w:t>
      </w:r>
      <w:r w:rsidRPr="003D662E">
        <w:fldChar w:fldCharType="end"/>
      </w:r>
      <w:bookmarkEnd w:id="247"/>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48" w:name="_Ref110940416"/>
      <w:bookmarkStart w:id="249" w:name="_Toc216439680"/>
      <w:r w:rsidRPr="003D662E">
        <w:rPr>
          <w:lang w:val="en-US"/>
        </w:rPr>
        <w:t>Project Structures</w:t>
      </w:r>
      <w:bookmarkEnd w:id="248"/>
      <w:bookmarkEnd w:id="249"/>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24ED2A48"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62</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76AD34CE"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63</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w:t>
      </w:r>
      <w:r w:rsidRPr="003D662E">
        <w:rPr>
          <w:lang w:val="en-US"/>
        </w:rPr>
        <w:lastRenderedPageBreak/>
        <w:t xml:space="preserve">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2ABB0E0A" w:rsidR="0006191D" w:rsidRPr="003D662E" w:rsidRDefault="0006191D" w:rsidP="0006191D">
      <w:pPr>
        <w:pStyle w:val="Caption"/>
        <w:jc w:val="center"/>
        <w:rPr>
          <w:lang w:val="en-US"/>
        </w:rPr>
      </w:pPr>
      <w:bookmarkStart w:id="251"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64</w:t>
      </w:r>
      <w:r w:rsidRPr="003D662E">
        <w:fldChar w:fldCharType="end"/>
      </w:r>
      <w:bookmarkEnd w:id="251"/>
      <w:r w:rsidRPr="003D662E">
        <w:rPr>
          <w:lang w:val="en-US"/>
        </w:rPr>
        <w:t>: Detailed structure of the generated application interfaces.</w:t>
      </w:r>
    </w:p>
    <w:p w14:paraId="535B70B8" w14:textId="74A45B55"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64</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lastRenderedPageBreak/>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2A76D5FF" w:rsidR="0006191D" w:rsidRPr="003D662E" w:rsidRDefault="0006191D" w:rsidP="0006191D">
      <w:pPr>
        <w:pStyle w:val="Caption"/>
        <w:jc w:val="center"/>
        <w:rPr>
          <w:lang w:val="en-US"/>
        </w:rPr>
      </w:pPr>
      <w:bookmarkStart w:id="252" w:name="_Ref19215851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65</w:t>
      </w:r>
      <w:r w:rsidRPr="003D662E">
        <w:fldChar w:fldCharType="end"/>
      </w:r>
      <w:bookmarkEnd w:id="252"/>
      <w:r w:rsidRPr="003D662E">
        <w:rPr>
          <w:lang w:val="en-US"/>
        </w:rPr>
        <w:t>: Detailed structure of the generated service integrations.</w:t>
      </w:r>
    </w:p>
    <w:p w14:paraId="29132970" w14:textId="09AC56C6"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6A0517">
        <w:rPr>
          <w:lang w:val="en-US"/>
        </w:rPr>
        <w:t>3.5.2.1</w:t>
      </w:r>
      <w:r w:rsidRPr="003D662E">
        <w:rPr>
          <w:lang w:val="en-US"/>
        </w:rPr>
        <w:fldChar w:fldCharType="end"/>
      </w:r>
      <w:r w:rsidRPr="003D662E">
        <w:rPr>
          <w:lang w:val="en-US"/>
        </w:rPr>
        <w:t>.</w:t>
      </w:r>
    </w:p>
    <w:p w14:paraId="752A4F66" w14:textId="4667BDE2"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The template project</w:t>
      </w:r>
      <w:r w:rsidR="00566A62">
        <w:rPr>
          <w:lang w:val="en-US"/>
        </w:rPr>
        <w:t xml:space="preserve"> as illustrated in </w:t>
      </w:r>
      <w:r w:rsidR="00566A62">
        <w:rPr>
          <w:lang w:val="en-US"/>
        </w:rPr>
        <w:fldChar w:fldCharType="begin"/>
      </w:r>
      <w:r w:rsidR="00566A62">
        <w:rPr>
          <w:lang w:val="en-US"/>
        </w:rPr>
        <w:instrText xml:space="preserve"> REF _Ref192158557 \h </w:instrText>
      </w:r>
      <w:r w:rsidR="00566A62">
        <w:rPr>
          <w:lang w:val="en-US"/>
        </w:rPr>
      </w:r>
      <w:r w:rsidR="00566A62">
        <w:rPr>
          <w:lang w:val="en-US"/>
        </w:rPr>
        <w:fldChar w:fldCharType="separate"/>
      </w:r>
      <w:r w:rsidR="006A0517" w:rsidRPr="003D662E">
        <w:rPr>
          <w:lang w:val="en-US"/>
        </w:rPr>
        <w:t xml:space="preserve">Figure </w:t>
      </w:r>
      <w:r w:rsidR="006A0517">
        <w:rPr>
          <w:noProof/>
          <w:lang w:val="en-US"/>
        </w:rPr>
        <w:t>66</w:t>
      </w:r>
      <w:r w:rsidR="00566A62">
        <w:rPr>
          <w:lang w:val="en-US"/>
        </w:rPr>
        <w:fldChar w:fldCharType="end"/>
      </w:r>
      <w:r w:rsidR="00566A62">
        <w:rPr>
          <w:lang w:val="en-US"/>
        </w:rPr>
        <w:t xml:space="preserve"> </w:t>
      </w:r>
      <w:r w:rsidR="00ED58D1" w:rsidRPr="003D662E">
        <w:rPr>
          <w:lang w:val="en-US"/>
        </w:rPr>
        <w:t xml:space="preserve">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and the</w:t>
      </w:r>
      <w:r w:rsidR="00566A62">
        <w:rPr>
          <w:lang w:val="en-US"/>
        </w:rPr>
        <w:t xml:space="preserve"> tests in</w:t>
      </w:r>
      <w:r w:rsidR="00ED58D1" w:rsidRPr="003D662E">
        <w:rPr>
          <w:lang w:val="en-US"/>
        </w:rPr>
        <w:t xml:space="preserve"> </w:t>
      </w:r>
      <w:r w:rsidR="00ED58D1" w:rsidRPr="003D662E">
        <w:rPr>
          <w:rFonts w:ascii="Consolas" w:hAnsi="Consolas"/>
          <w:lang w:val="en-US"/>
        </w:rPr>
        <w:t>test</w:t>
      </w:r>
      <w:r w:rsidR="00ED58D1" w:rsidRPr="003D662E">
        <w:rPr>
          <w:lang w:val="en-US"/>
        </w:rPr>
        <w:t>. Both folders may contain Java source code, Python source code and resources according to your configured services.</w:t>
      </w:r>
      <w:r w:rsidR="00566A62">
        <w:rPr>
          <w:lang w:val="en-US"/>
        </w:rPr>
        <w:t xml:space="preserve"> In particular, the </w:t>
      </w:r>
      <w:r w:rsidR="00566A62" w:rsidRPr="00566A62">
        <w:rPr>
          <w:rFonts w:ascii="Consolas" w:hAnsi="Consolas"/>
          <w:lang w:val="en-US"/>
        </w:rPr>
        <w:t>test</w:t>
      </w:r>
      <w:r w:rsidR="00566A62">
        <w:rPr>
          <w:lang w:val="en-US"/>
        </w:rPr>
        <w:t xml:space="preserve"> folder contains connector connectivity tests (in </w:t>
      </w:r>
      <w:r w:rsidR="00566A62" w:rsidRPr="00566A62">
        <w:rPr>
          <w:rFonts w:ascii="Consolas" w:hAnsi="Consolas"/>
          <w:lang w:val="en-US"/>
        </w:rPr>
        <w:t>iip.connectivity</w:t>
      </w:r>
      <w:r w:rsidR="00566A62">
        <w:rPr>
          <w:lang w:val="en-US"/>
        </w:rPr>
        <w:t xml:space="preserve">), simple programs that are intended to run a generated connector </w:t>
      </w:r>
      <w:r w:rsidR="00566A62">
        <w:rPr>
          <w:lang w:val="en-US"/>
        </w:rPr>
        <w:lastRenderedPageBreak/>
        <w:t xml:space="preserve">against a real device to initially validate the functionality of the device-connector-communication on a rather low level </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7245E8">
      <w:pPr>
        <w:pStyle w:val="ListParagraph"/>
        <w:numPr>
          <w:ilvl w:val="0"/>
          <w:numId w:val="43"/>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7245E8">
      <w:pPr>
        <w:pStyle w:val="ListParagraph"/>
        <w:numPr>
          <w:ilvl w:val="0"/>
          <w:numId w:val="43"/>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7245E8">
      <w:pPr>
        <w:pStyle w:val="ListParagraph"/>
        <w:numPr>
          <w:ilvl w:val="0"/>
          <w:numId w:val="43"/>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7245E8">
      <w:pPr>
        <w:pStyle w:val="ListParagraph"/>
        <w:numPr>
          <w:ilvl w:val="0"/>
          <w:numId w:val="43"/>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7245E8">
      <w:pPr>
        <w:pStyle w:val="ListParagraph"/>
        <w:numPr>
          <w:ilvl w:val="0"/>
          <w:numId w:val="43"/>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7245E8">
      <w:pPr>
        <w:pStyle w:val="ListParagraph"/>
        <w:numPr>
          <w:ilvl w:val="0"/>
          <w:numId w:val="43"/>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7245E8">
      <w:pPr>
        <w:pStyle w:val="ListParagraph"/>
        <w:numPr>
          <w:ilvl w:val="0"/>
          <w:numId w:val="43"/>
        </w:numPr>
        <w:jc w:val="both"/>
        <w:rPr>
          <w:lang w:val="en-US"/>
        </w:rPr>
      </w:pPr>
      <w:r w:rsidRPr="003D662E">
        <w:rPr>
          <w:lang w:val="en-US"/>
        </w:rPr>
        <w:t xml:space="preserve">Test data specification </w:t>
      </w:r>
      <w:r w:rsidR="00876260" w:rsidRPr="003D662E">
        <w:rPr>
          <w:lang w:val="en-US"/>
        </w:rPr>
        <w:t xml:space="preserve">in </w:t>
      </w:r>
      <w:bookmarkStart w:id="253" w:name="_Hlk113956115"/>
      <w:r w:rsidR="00876260" w:rsidRPr="003D662E">
        <w:rPr>
          <w:rFonts w:ascii="Consolas" w:hAnsi="Consolas"/>
          <w:lang w:val="en-US"/>
        </w:rPr>
        <w:t>src/test/resources</w:t>
      </w:r>
      <w:bookmarkEnd w:id="253"/>
      <w:r w:rsidR="00876260" w:rsidRPr="003D662E">
        <w:rPr>
          <w:lang w:val="en-US"/>
        </w:rPr>
        <w:t xml:space="preserve"> </w:t>
      </w:r>
      <w:r w:rsidRPr="003D662E">
        <w:rPr>
          <w:lang w:val="en-US"/>
        </w:rPr>
        <w:t>(to be filled and renamed)</w:t>
      </w:r>
    </w:p>
    <w:p w14:paraId="3D6F7B99" w14:textId="5DE5DE55" w:rsidR="002B4EFC" w:rsidRPr="003D662E" w:rsidRDefault="002B4EFC" w:rsidP="007245E8">
      <w:pPr>
        <w:pStyle w:val="ListParagraph"/>
        <w:numPr>
          <w:ilvl w:val="0"/>
          <w:numId w:val="43"/>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5FD8254D" w:rsidR="00312A84" w:rsidRPr="003D662E" w:rsidRDefault="00312A84" w:rsidP="00312A84">
      <w:pPr>
        <w:pStyle w:val="Caption"/>
        <w:jc w:val="center"/>
        <w:rPr>
          <w:lang w:val="en-US"/>
        </w:rPr>
      </w:pPr>
      <w:bookmarkStart w:id="254" w:name="_Ref19215855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66</w:t>
      </w:r>
      <w:r w:rsidRPr="003D662E">
        <w:fldChar w:fldCharType="end"/>
      </w:r>
      <w:bookmarkEnd w:id="254"/>
      <w:r w:rsidRPr="003D662E">
        <w:rPr>
          <w:lang w:val="en-US"/>
        </w:rPr>
        <w:t xml:space="preserve">: </w:t>
      </w:r>
      <w:r w:rsidR="00566A62">
        <w:rPr>
          <w:lang w:val="en-US"/>
        </w:rPr>
        <w:t>Exemplified</w:t>
      </w:r>
      <w:r w:rsidRPr="003D662E">
        <w:rPr>
          <w:lang w:val="en-US"/>
        </w:rPr>
        <w:t xml:space="preserve"> structure of a generated service implementation template.</w:t>
      </w:r>
    </w:p>
    <w:p w14:paraId="7BC554B7" w14:textId="21A53594" w:rsidR="009702D3" w:rsidRPr="003D662E" w:rsidRDefault="0006191D" w:rsidP="0006191D">
      <w:pPr>
        <w:pStyle w:val="Heading2"/>
        <w:rPr>
          <w:lang w:val="en-US"/>
        </w:rPr>
      </w:pPr>
      <w:bookmarkStart w:id="255" w:name="_Ref111448857"/>
      <w:bookmarkStart w:id="256" w:name="_Toc216439681"/>
      <w:r w:rsidRPr="003D662E">
        <w:rPr>
          <w:lang w:val="en-US"/>
        </w:rPr>
        <w:t xml:space="preserve">Default Build </w:t>
      </w:r>
      <w:r w:rsidR="00FD00DF" w:rsidRPr="003D662E">
        <w:rPr>
          <w:lang w:val="en-US"/>
        </w:rPr>
        <w:t>Sequences</w:t>
      </w:r>
      <w:bookmarkEnd w:id="255"/>
      <w:bookmarkEnd w:id="256"/>
    </w:p>
    <w:p w14:paraId="72487AAF" w14:textId="248E7949"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6A0517">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6A0517">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2312B36F" w:rsidR="004D4232" w:rsidRPr="003D662E" w:rsidRDefault="004D4232" w:rsidP="007245E8">
      <w:pPr>
        <w:pStyle w:val="ListParagraph"/>
        <w:numPr>
          <w:ilvl w:val="0"/>
          <w:numId w:val="40"/>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6A0517">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7245E8">
      <w:pPr>
        <w:pStyle w:val="ListParagraph"/>
        <w:numPr>
          <w:ilvl w:val="0"/>
          <w:numId w:val="40"/>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7245E8">
      <w:pPr>
        <w:pStyle w:val="ListParagraph"/>
        <w:numPr>
          <w:ilvl w:val="0"/>
          <w:numId w:val="41"/>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37EDCFA4" w:rsidR="007D4CA2" w:rsidRPr="003D662E" w:rsidRDefault="007D4CA2" w:rsidP="007245E8">
      <w:pPr>
        <w:pStyle w:val="ListParagraph"/>
        <w:numPr>
          <w:ilvl w:val="0"/>
          <w:numId w:val="41"/>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6A0517">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A051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A0517">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72769A27"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6A0517">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57" w:name="_Ref111448859"/>
      <w:bookmarkStart w:id="258" w:name="_Toc216439682"/>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57"/>
      <w:bookmarkEnd w:id="258"/>
    </w:p>
    <w:p w14:paraId="35B8A070" w14:textId="727D0B00"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6A0517">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6A0517">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fldChar w:fldCharType="separate"/>
      </w:r>
      <w:r w:rsidR="006A0517">
        <w:rPr>
          <w:b/>
          <w:bCs/>
          <w:lang w:val="en-US"/>
        </w:rPr>
        <w:t>Error! Reference source not found.</w:t>
      </w:r>
      <w:r w:rsidRPr="003D662E">
        <w:rPr>
          <w:lang w:val="en-US"/>
        </w:rPr>
        <w:fldChar w:fldCharType="end"/>
      </w:r>
      <w:r w:rsidRPr="003D662E">
        <w:rPr>
          <w:lang w:val="en-US"/>
        </w:rPr>
        <w:t xml:space="preserve">, it is worth to </w:t>
      </w:r>
      <w:r w:rsidRPr="003D662E">
        <w:rPr>
          <w:lang w:val="en-US"/>
        </w:rPr>
        <w:lastRenderedPageBreak/>
        <w:t>think about service implementation considerations at this point, i.e., after the overview on creating an application in the previous section.</w:t>
      </w:r>
    </w:p>
    <w:p w14:paraId="2BD7EF4C" w14:textId="43688A43" w:rsidR="00BA6B3E" w:rsidRPr="003D662E" w:rsidRDefault="00BA6B3E" w:rsidP="007245E8">
      <w:pPr>
        <w:pStyle w:val="ListParagraph"/>
        <w:numPr>
          <w:ilvl w:val="0"/>
          <w:numId w:val="38"/>
        </w:num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6A0517">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7245E8">
      <w:pPr>
        <w:pStyle w:val="ListParagraph"/>
        <w:numPr>
          <w:ilvl w:val="0"/>
          <w:numId w:val="38"/>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7245E8">
      <w:pPr>
        <w:pStyle w:val="ListParagraph"/>
        <w:numPr>
          <w:ilvl w:val="0"/>
          <w:numId w:val="38"/>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7245E8">
      <w:pPr>
        <w:pStyle w:val="ListParagraph"/>
        <w:numPr>
          <w:ilvl w:val="0"/>
          <w:numId w:val="38"/>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7245E8">
      <w:pPr>
        <w:pStyle w:val="ListParagraph"/>
        <w:numPr>
          <w:ilvl w:val="0"/>
          <w:numId w:val="38"/>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7245E8">
      <w:pPr>
        <w:pStyle w:val="ListParagraph"/>
        <w:numPr>
          <w:ilvl w:val="0"/>
          <w:numId w:val="38"/>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7245E8">
      <w:pPr>
        <w:pStyle w:val="ListParagraph"/>
        <w:numPr>
          <w:ilvl w:val="0"/>
          <w:numId w:val="38"/>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lastRenderedPageBreak/>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7245E8">
      <w:pPr>
        <w:pStyle w:val="ListParagraph"/>
        <w:numPr>
          <w:ilvl w:val="0"/>
          <w:numId w:val="38"/>
        </w:numPr>
        <w:jc w:val="both"/>
        <w:rPr>
          <w:lang w:val="en-US"/>
        </w:rPr>
      </w:pPr>
      <w:r w:rsidRPr="003D662E">
        <w:rPr>
          <w:b/>
          <w:lang w:val="en-US"/>
        </w:rPr>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7245E8">
      <w:pPr>
        <w:pStyle w:val="ListParagraph"/>
        <w:numPr>
          <w:ilvl w:val="0"/>
          <w:numId w:val="38"/>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7245E8">
      <w:pPr>
        <w:pStyle w:val="ListParagraph"/>
        <w:numPr>
          <w:ilvl w:val="0"/>
          <w:numId w:val="38"/>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676F98AF" w:rsidR="00BF6191" w:rsidRPr="003D662E" w:rsidRDefault="00BF6191" w:rsidP="007245E8">
      <w:pPr>
        <w:pStyle w:val="ListParagraph"/>
        <w:numPr>
          <w:ilvl w:val="0"/>
          <w:numId w:val="38"/>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6A0517">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4BDF1AAA" w:rsidR="004500A9" w:rsidRPr="003D662E" w:rsidRDefault="004500A9" w:rsidP="007245E8">
      <w:pPr>
        <w:pStyle w:val="ListParagraph"/>
        <w:numPr>
          <w:ilvl w:val="1"/>
          <w:numId w:val="38"/>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6A0517">
        <w:rPr>
          <w:lang w:val="en-US"/>
        </w:rPr>
        <w:t>3.3.2.2</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7245E8">
      <w:pPr>
        <w:pStyle w:val="ListParagraph"/>
        <w:numPr>
          <w:ilvl w:val="1"/>
          <w:numId w:val="38"/>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w:t>
      </w:r>
      <w:r w:rsidR="004D5812" w:rsidRPr="003D662E">
        <w:rPr>
          <w:lang w:val="en-US"/>
        </w:rPr>
        <w:lastRenderedPageBreak/>
        <w:t xml:space="preserve">as Python offer programmatic access to the temporary folder, e.g., via </w:t>
      </w:r>
      <w:r w:rsidR="004D5812" w:rsidRPr="003D662E">
        <w:rPr>
          <w:rFonts w:ascii="Consolas" w:hAnsi="Consolas"/>
          <w:lang w:val="en-US"/>
        </w:rPr>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57016D47" w:rsidR="004C6BE0" w:rsidRPr="003D662E" w:rsidRDefault="00554AC8" w:rsidP="007245E8">
      <w:pPr>
        <w:pStyle w:val="ListParagraph"/>
        <w:numPr>
          <w:ilvl w:val="0"/>
          <w:numId w:val="39"/>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6A0517">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7245E8">
      <w:pPr>
        <w:pStyle w:val="ListParagraph"/>
        <w:numPr>
          <w:ilvl w:val="0"/>
          <w:numId w:val="39"/>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7245E8">
      <w:pPr>
        <w:pStyle w:val="ListParagraph"/>
        <w:numPr>
          <w:ilvl w:val="0"/>
          <w:numId w:val="39"/>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7245E8">
      <w:pPr>
        <w:pStyle w:val="ListParagraph"/>
        <w:numPr>
          <w:ilvl w:val="0"/>
          <w:numId w:val="39"/>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59" w:name="_Toc76979386"/>
      <w:bookmarkStart w:id="260" w:name="_Toc76979438"/>
      <w:bookmarkStart w:id="261" w:name="_Toc76979489"/>
      <w:bookmarkStart w:id="262" w:name="_Toc76979541"/>
      <w:bookmarkStart w:id="263" w:name="_Toc76979387"/>
      <w:bookmarkStart w:id="264" w:name="_Toc76979439"/>
      <w:bookmarkStart w:id="265" w:name="_Toc76979490"/>
      <w:bookmarkStart w:id="266" w:name="_Toc76979542"/>
      <w:bookmarkStart w:id="267" w:name="_Ref57897831"/>
      <w:bookmarkStart w:id="268" w:name="_Toc216439683"/>
      <w:bookmarkEnd w:id="259"/>
      <w:bookmarkEnd w:id="260"/>
      <w:bookmarkEnd w:id="261"/>
      <w:bookmarkEnd w:id="262"/>
      <w:bookmarkEnd w:id="263"/>
      <w:bookmarkEnd w:id="264"/>
      <w:bookmarkEnd w:id="265"/>
      <w:bookmarkEnd w:id="266"/>
      <w:r w:rsidRPr="003D662E">
        <w:rPr>
          <w:lang w:val="en-US"/>
        </w:rPr>
        <w:lastRenderedPageBreak/>
        <w:t>Implementation</w:t>
      </w:r>
      <w:bookmarkEnd w:id="169"/>
      <w:bookmarkEnd w:id="267"/>
      <w:bookmarkEnd w:id="268"/>
    </w:p>
    <w:p w14:paraId="6DEDE8DC" w14:textId="3AADD9EC"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6A0517">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fldChar w:fldCharType="separate"/>
      </w:r>
      <w:r w:rsidR="006A0517">
        <w:rPr>
          <w:b/>
          <w:bCs/>
          <w:lang w:val="en-US"/>
        </w:rPr>
        <w:t>Error! Reference source not found.</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6A0517">
        <w:rPr>
          <w:lang w:val="en-US"/>
        </w:rPr>
        <w:t>7.2</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6A0517">
        <w:rPr>
          <w:lang w:val="en-US"/>
        </w:rPr>
        <w:t>7.3</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6A0517">
        <w:rPr>
          <w:lang w:val="en-US"/>
        </w:rPr>
        <w:t>7.4</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fldChar w:fldCharType="separate"/>
      </w:r>
      <w:r w:rsidR="006A0517">
        <w:rPr>
          <w:b/>
          <w:bCs/>
          <w:lang w:val="en-US"/>
        </w:rPr>
        <w:t>Error! Reference source not found.</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A0517">
        <w:rPr>
          <w:lang w:val="en-US"/>
        </w:rPr>
        <w:t>7.5</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77BBA71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6A0517">
        <w:rPr>
          <w:vertAlign w:val="superscript"/>
          <w:lang w:val="en-US"/>
        </w:rPr>
        <w:t>16</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69" w:name="_Ref58848073"/>
      <w:bookmarkStart w:id="270" w:name="_Ref57897646"/>
      <w:bookmarkStart w:id="271" w:name="_Toc216439684"/>
      <w:r w:rsidRPr="003D662E">
        <w:rPr>
          <w:lang w:val="en-US"/>
        </w:rPr>
        <w:t xml:space="preserve">Implementation </w:t>
      </w:r>
      <w:r w:rsidR="003321C9">
        <w:rPr>
          <w:lang w:val="en-US"/>
        </w:rPr>
        <w:t>D</w:t>
      </w:r>
      <w:r w:rsidRPr="003D662E">
        <w:rPr>
          <w:lang w:val="en-US"/>
        </w:rPr>
        <w:t>ecisions</w:t>
      </w:r>
      <w:bookmarkEnd w:id="269"/>
      <w:bookmarkEnd w:id="271"/>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72" w:name="_Ref77754022"/>
      <w:r w:rsidR="008E6CAC" w:rsidRPr="003D662E">
        <w:rPr>
          <w:rStyle w:val="FootnoteReference"/>
          <w:lang w:val="en-US"/>
        </w:rPr>
        <w:footnoteReference w:id="122"/>
      </w:r>
      <w:bookmarkEnd w:id="272"/>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1A212873" w:rsidR="003031B6" w:rsidRPr="003D662E" w:rsidRDefault="00C709D3" w:rsidP="007245E8">
      <w:pPr>
        <w:pStyle w:val="ListParagraph"/>
        <w:numPr>
          <w:ilvl w:val="0"/>
          <w:numId w:val="11"/>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6A0517">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0682ADBC" w:rsidR="00F54E97" w:rsidRPr="003D662E" w:rsidRDefault="003031B6" w:rsidP="007245E8">
      <w:pPr>
        <w:pStyle w:val="ListParagraph"/>
        <w:numPr>
          <w:ilvl w:val="0"/>
          <w:numId w:val="11"/>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A0517">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A0517">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7245E8">
      <w:pPr>
        <w:pStyle w:val="ListParagraph"/>
        <w:numPr>
          <w:ilvl w:val="0"/>
          <w:numId w:val="11"/>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93173D3" w:rsidR="007B76BB" w:rsidRPr="003D662E" w:rsidRDefault="007B76BB" w:rsidP="007245E8">
      <w:pPr>
        <w:pStyle w:val="ListParagraph"/>
        <w:numPr>
          <w:ilvl w:val="0"/>
          <w:numId w:val="11"/>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platform dependencies (and transitively in components such as EASy-Producer).</w:t>
      </w:r>
    </w:p>
    <w:p w14:paraId="17023596" w14:textId="12EBF5E0" w:rsidR="004563B9" w:rsidRPr="003D662E" w:rsidRDefault="00357A2D" w:rsidP="007245E8">
      <w:pPr>
        <w:pStyle w:val="ListParagraph"/>
        <w:numPr>
          <w:ilvl w:val="0"/>
          <w:numId w:val="11"/>
        </w:numPr>
        <w:jc w:val="both"/>
        <w:rPr>
          <w:lang w:val="en-US"/>
        </w:rPr>
      </w:pPr>
      <w:r>
        <w:rPr>
          <w:lang w:val="en-US"/>
        </w:rPr>
        <w:t xml:space="preserve">For </w:t>
      </w:r>
      <w:r w:rsidR="00B0463D" w:rsidRPr="003D662E">
        <w:rPr>
          <w:b/>
          <w:lang w:val="en-US"/>
        </w:rPr>
        <w:t>logging</w:t>
      </w:r>
      <w:r w:rsidR="00B0463D" w:rsidRPr="003D662E">
        <w:rPr>
          <w:lang w:val="en-US"/>
        </w:rPr>
        <w:t xml:space="preserve">, </w:t>
      </w:r>
      <w:r>
        <w:rPr>
          <w:lang w:val="en-US"/>
        </w:rPr>
        <w:t xml:space="preserve">we rely on the logging support (see Section </w:t>
      </w:r>
      <w:r>
        <w:rPr>
          <w:lang w:val="en-US"/>
        </w:rPr>
        <w:fldChar w:fldCharType="begin"/>
      </w:r>
      <w:r>
        <w:rPr>
          <w:lang w:val="en-US"/>
        </w:rPr>
        <w:instrText xml:space="preserve"> REF _Ref204189276 \r \h </w:instrText>
      </w:r>
      <w:r>
        <w:rPr>
          <w:lang w:val="en-US"/>
        </w:rPr>
        <w:fldChar w:fldCharType="separate"/>
      </w:r>
      <w:r w:rsidR="006A0517">
        <w:rPr>
          <w:b/>
          <w:bCs/>
          <w:lang w:val="en-US"/>
        </w:rPr>
        <w:t>Error! Reference source not found.</w:t>
      </w:r>
      <w:r>
        <w:rPr>
          <w:lang w:val="en-US"/>
        </w:rPr>
        <w:fldChar w:fldCharType="end"/>
      </w:r>
      <w:r>
        <w:rPr>
          <w:lang w:val="en-US"/>
        </w:rPr>
        <w:t>)</w:t>
      </w:r>
      <w:r w:rsidR="00B0463D" w:rsidRPr="003D662E">
        <w:rPr>
          <w:lang w:val="en-US"/>
        </w:rPr>
        <w:t xml:space="preserve">.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w:t>
      </w:r>
    </w:p>
    <w:p w14:paraId="632820A4" w14:textId="55BF9A5E" w:rsidR="00F46383" w:rsidRPr="003D662E" w:rsidRDefault="001556A8" w:rsidP="007245E8">
      <w:pPr>
        <w:pStyle w:val="ListParagraph"/>
        <w:numPr>
          <w:ilvl w:val="0"/>
          <w:numId w:val="11"/>
        </w:numPr>
        <w:jc w:val="both"/>
        <w:rPr>
          <w:lang w:val="en-US"/>
        </w:rPr>
      </w:pPr>
      <w:r w:rsidRPr="003D662E">
        <w:rPr>
          <w:lang w:val="en-US"/>
        </w:rPr>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w:t>
      </w:r>
      <w:r w:rsidRPr="003D662E">
        <w:rPr>
          <w:lang w:val="en-US"/>
        </w:rPr>
        <w:lastRenderedPageBreak/>
        <w:t xml:space="preserve">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3DD890B1" w:rsidR="00B94E88" w:rsidRPr="003D662E" w:rsidRDefault="00B94E88" w:rsidP="007245E8">
      <w:pPr>
        <w:pStyle w:val="ListParagraph"/>
        <w:numPr>
          <w:ilvl w:val="0"/>
          <w:numId w:val="11"/>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A0517">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A0517">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31834C0E" w:rsidR="00B902EC" w:rsidRDefault="00706EB7" w:rsidP="007245E8">
      <w:pPr>
        <w:pStyle w:val="ListParagraph"/>
        <w:numPr>
          <w:ilvl w:val="0"/>
          <w:numId w:val="11"/>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6A0517">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2B57ABA8" w:rsidR="00706EB7" w:rsidRDefault="00B80572" w:rsidP="00B902EC">
      <w:pPr>
        <w:pStyle w:val="ListParagraph"/>
        <w:jc w:val="center"/>
        <w:rPr>
          <w:lang w:val="en-US"/>
        </w:rPr>
      </w:pPr>
      <w:r>
        <w:rPr>
          <w:noProof/>
        </w:rPr>
        <w:lastRenderedPageBreak/>
        <w:drawing>
          <wp:inline distT="0" distB="0" distL="0" distR="0" wp14:anchorId="5D6108B9" wp14:editId="04E7AFAE">
            <wp:extent cx="2435921" cy="3459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183" cy="3474054"/>
                    </a:xfrm>
                    <a:prstGeom prst="rect">
                      <a:avLst/>
                    </a:prstGeom>
                  </pic:spPr>
                </pic:pic>
              </a:graphicData>
            </a:graphic>
          </wp:inline>
        </w:drawing>
      </w:r>
    </w:p>
    <w:p w14:paraId="6C946988" w14:textId="1EA7BF2C" w:rsidR="00B902EC" w:rsidRPr="003D662E" w:rsidRDefault="00B902EC" w:rsidP="00B902EC">
      <w:pPr>
        <w:pStyle w:val="Caption"/>
        <w:jc w:val="center"/>
        <w:rPr>
          <w:lang w:val="en-US"/>
        </w:rPr>
      </w:pPr>
      <w:bookmarkStart w:id="273"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67</w:t>
      </w:r>
      <w:r w:rsidRPr="003D662E">
        <w:fldChar w:fldCharType="end"/>
      </w:r>
      <w:bookmarkEnd w:id="273"/>
      <w:r w:rsidRPr="003D662E">
        <w:rPr>
          <w:lang w:val="en-US"/>
        </w:rPr>
        <w:t>: Structure of the component template “basicMaven” in the GitHub repository.</w:t>
      </w:r>
    </w:p>
    <w:p w14:paraId="587B3CDD" w14:textId="2B8F6E8C"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6A0517" w:rsidRPr="003D662E">
        <w:rPr>
          <w:lang w:val="en-US"/>
        </w:rPr>
        <w:t xml:space="preserve">Figure </w:t>
      </w:r>
      <w:r w:rsidR="006A0517">
        <w:rPr>
          <w:noProof/>
          <w:lang w:val="en-US"/>
        </w:rPr>
        <w:t>67</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7245E8">
      <w:pPr>
        <w:pStyle w:val="ListParagraph"/>
        <w:numPr>
          <w:ilvl w:val="0"/>
          <w:numId w:val="35"/>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F7E2D0E" w:rsidR="0044520A" w:rsidRPr="003D662E" w:rsidRDefault="0044520A" w:rsidP="007245E8">
      <w:pPr>
        <w:pStyle w:val="ListParagraph"/>
        <w:numPr>
          <w:ilvl w:val="0"/>
          <w:numId w:val="35"/>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B80572">
        <w:rPr>
          <w:lang w:val="en-US"/>
        </w:rPr>
        <w:t>7</w:t>
      </w:r>
      <w:r w:rsidR="005D319D">
        <w:rPr>
          <w:lang w:val="en-US"/>
        </w:rPr>
        <w:t xml:space="preserve"> as specified as</w:t>
      </w:r>
      <w:r w:rsidRPr="003D662E">
        <w:rPr>
          <w:lang w:val="en-US"/>
        </w:rPr>
        <w:t xml:space="preserve"> system library and compiler settings in the Maven POM. </w:t>
      </w:r>
      <w:r w:rsidR="005D319D">
        <w:rPr>
          <w:lang w:val="en-US"/>
        </w:rPr>
        <w:t>Where applicable p</w:t>
      </w:r>
      <w:r w:rsidR="00F344BA" w:rsidRPr="003D662E">
        <w:rPr>
          <w:lang w:val="en-US"/>
        </w:rPr>
        <w:t>lease</w:t>
      </w:r>
      <w:r w:rsidRPr="003D662E">
        <w:rPr>
          <w:lang w:val="en-US"/>
        </w:rPr>
        <w:t xml:space="preserve"> </w:t>
      </w:r>
      <w:r w:rsidR="005D319D">
        <w:rPr>
          <w:lang w:val="en-US"/>
        </w:rPr>
        <w:t xml:space="preserve">rely on the platform’s JDK version, i.e., </w:t>
      </w:r>
      <w:r w:rsidRPr="003D662E">
        <w:rPr>
          <w:lang w:val="en-US"/>
        </w:rPr>
        <w:t xml:space="preserve">the </w:t>
      </w:r>
      <w:r w:rsidR="00F344BA" w:rsidRPr="003D662E">
        <w:rPr>
          <w:lang w:val="en-US"/>
        </w:rPr>
        <w:t>smallest possible</w:t>
      </w:r>
      <w:r w:rsidRPr="003D662E">
        <w:rPr>
          <w:lang w:val="en-US"/>
        </w:rPr>
        <w:t xml:space="preserve"> JDK version for compatibility.</w:t>
      </w:r>
    </w:p>
    <w:p w14:paraId="0772D845" w14:textId="689A36E9" w:rsidR="0044520A" w:rsidRPr="003D662E" w:rsidRDefault="0044520A" w:rsidP="007245E8">
      <w:pPr>
        <w:pStyle w:val="ListParagraph"/>
        <w:numPr>
          <w:ilvl w:val="0"/>
          <w:numId w:val="35"/>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r w:rsidR="00B31FB9">
        <w:rPr>
          <w:lang w:val="en-US"/>
        </w:rPr>
        <w:t xml:space="preserve"> If you plan to realize an implementation component/plugin, please check whether </w:t>
      </w:r>
      <w:r w:rsidR="00B31FB9" w:rsidRPr="003D662E">
        <w:rPr>
          <w:rFonts w:ascii="Consolas" w:hAnsi="Consolas"/>
          <w:lang w:val="en-US"/>
        </w:rPr>
        <w:t>platformDependencies</w:t>
      </w:r>
      <w:r w:rsidR="00B31FB9">
        <w:rPr>
          <w:rFonts w:ascii="Consolas" w:hAnsi="Consolas"/>
          <w:lang w:val="en-US"/>
        </w:rPr>
        <w:t>BOM</w:t>
      </w:r>
      <w:r w:rsidR="00B31FB9">
        <w:rPr>
          <w:lang w:val="en-US"/>
        </w:rPr>
        <w:t xml:space="preserve"> or </w:t>
      </w:r>
      <w:r w:rsidR="00B31FB9" w:rsidRPr="003D662E">
        <w:rPr>
          <w:rFonts w:ascii="Consolas" w:hAnsi="Consolas"/>
          <w:lang w:val="en-US"/>
        </w:rPr>
        <w:t>platformDependencies</w:t>
      </w:r>
      <w:r w:rsidR="00B31FB9">
        <w:rPr>
          <w:rFonts w:ascii="Consolas" w:hAnsi="Consolas"/>
          <w:lang w:val="en-US"/>
        </w:rPr>
        <w:t>Spring</w:t>
      </w:r>
      <w:r w:rsidR="00B31FB9">
        <w:rPr>
          <w:lang w:val="en-US"/>
        </w:rPr>
        <w:t xml:space="preserve"> is more adequate rather than re-defining managed dependencies.</w:t>
      </w:r>
      <w:r w:rsidR="00027F12">
        <w:rPr>
          <w:lang w:val="en-US"/>
        </w:rPr>
        <w:t xml:space="preserve"> Please also consider, that certain support plugins (cf. </w:t>
      </w:r>
      <w:r w:rsidR="00027F12">
        <w:rPr>
          <w:lang w:val="en-US"/>
        </w:rPr>
        <w:fldChar w:fldCharType="begin"/>
      </w:r>
      <w:r w:rsidR="00027F12">
        <w:rPr>
          <w:lang w:val="en-US"/>
        </w:rPr>
        <w:instrText xml:space="preserve"> REF _Ref209788583 \h </w:instrText>
      </w:r>
      <w:r w:rsidR="00027F12">
        <w:rPr>
          <w:lang w:val="en-US"/>
        </w:rPr>
      </w:r>
      <w:r w:rsidR="00027F12">
        <w:rPr>
          <w:lang w:val="en-US"/>
        </w:rPr>
        <w:fldChar w:fldCharType="separate"/>
      </w:r>
      <w:r w:rsidR="006A0517" w:rsidRPr="003D662E">
        <w:rPr>
          <w:lang w:val="en-US"/>
        </w:rPr>
        <w:t xml:space="preserve">Table </w:t>
      </w:r>
      <w:r w:rsidR="006A0517">
        <w:rPr>
          <w:noProof/>
          <w:lang w:val="en-US"/>
        </w:rPr>
        <w:t>4</w:t>
      </w:r>
      <w:r w:rsidR="00027F12">
        <w:rPr>
          <w:lang w:val="en-US"/>
        </w:rPr>
        <w:fldChar w:fldCharType="end"/>
      </w:r>
      <w:r w:rsidR="00027F12">
        <w:rPr>
          <w:lang w:val="en-US"/>
        </w:rPr>
        <w:t>) with helpful functionalities do exist and shall be used over re-including similar dependencies.</w:t>
      </w:r>
    </w:p>
    <w:p w14:paraId="2526CD4F" w14:textId="65CD1554" w:rsidR="0044520A" w:rsidRPr="003D662E" w:rsidRDefault="0044520A" w:rsidP="007245E8">
      <w:pPr>
        <w:pStyle w:val="ListParagraph"/>
        <w:numPr>
          <w:ilvl w:val="0"/>
          <w:numId w:val="35"/>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7245E8">
      <w:pPr>
        <w:pStyle w:val="ListParagraph"/>
        <w:numPr>
          <w:ilvl w:val="0"/>
          <w:numId w:val="35"/>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t>
      </w:r>
      <w:r w:rsidRPr="003D662E">
        <w:rPr>
          <w:lang w:val="en-US"/>
        </w:rPr>
        <w:lastRenderedPageBreak/>
        <w:t xml:space="preserve">well as macros for Maven execution and deployment. As these files are in other repositories, it may be that your IDE issues errors about missing files. You can ignore these errors. Upon first use of the template, please change the name of the project as well as the pattern for the 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7245E8">
      <w:pPr>
        <w:pStyle w:val="ListParagraph"/>
        <w:numPr>
          <w:ilvl w:val="0"/>
          <w:numId w:val="35"/>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7245E8">
      <w:pPr>
        <w:pStyle w:val="ListParagraph"/>
        <w:numPr>
          <w:ilvl w:val="0"/>
          <w:numId w:val="35"/>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6F24F43C" w14:textId="1610E811" w:rsidR="00B011EB" w:rsidRPr="003D662E" w:rsidRDefault="00B011EB" w:rsidP="00AF5CD8">
      <w:pPr>
        <w:pStyle w:val="Heading2"/>
        <w:rPr>
          <w:lang w:val="en-US"/>
        </w:rPr>
      </w:pPr>
      <w:bookmarkStart w:id="274" w:name="_Ref77928370"/>
      <w:bookmarkStart w:id="275" w:name="_Toc216439685"/>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70"/>
      <w:bookmarkEnd w:id="274"/>
      <w:bookmarkEnd w:id="275"/>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57C89005" w14:textId="4E691D40" w:rsidR="008B29E6" w:rsidRPr="003D662E" w:rsidRDefault="008B29E6" w:rsidP="00AF5CD8">
      <w:pPr>
        <w:pStyle w:val="Heading2"/>
        <w:rPr>
          <w:lang w:val="en-US"/>
        </w:rPr>
      </w:pPr>
      <w:bookmarkStart w:id="276" w:name="_Ref133572230"/>
      <w:bookmarkStart w:id="277" w:name="_Toc216439686"/>
      <w:r w:rsidRPr="003D662E">
        <w:rPr>
          <w:lang w:val="en-US"/>
        </w:rPr>
        <w:t xml:space="preserve">Compiling the </w:t>
      </w:r>
      <w:r w:rsidR="003321C9">
        <w:rPr>
          <w:lang w:val="en-US"/>
        </w:rPr>
        <w:t>P</w:t>
      </w:r>
      <w:r w:rsidRPr="003D662E">
        <w:rPr>
          <w:lang w:val="en-US"/>
        </w:rPr>
        <w:t>latform</w:t>
      </w:r>
      <w:bookmarkEnd w:id="276"/>
      <w:bookmarkEnd w:id="277"/>
    </w:p>
    <w:p w14:paraId="73251AF5" w14:textId="3BA456C6"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6A0517" w:rsidRPr="003D662E">
        <w:rPr>
          <w:lang w:val="en-US"/>
        </w:rPr>
        <w:t xml:space="preserve">Figure </w:t>
      </w:r>
      <w:r w:rsidR="006A0517">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19730"/>
                    </a:xfrm>
                    <a:prstGeom prst="rect">
                      <a:avLst/>
                    </a:prstGeom>
                  </pic:spPr>
                </pic:pic>
              </a:graphicData>
            </a:graphic>
          </wp:inline>
        </w:drawing>
      </w:r>
    </w:p>
    <w:p w14:paraId="7039C0CA" w14:textId="1C0FD6EB" w:rsidR="00365E2C" w:rsidRPr="003D662E" w:rsidRDefault="00365E2C" w:rsidP="00365E2C">
      <w:pPr>
        <w:pStyle w:val="Caption"/>
        <w:jc w:val="center"/>
        <w:rPr>
          <w:lang w:val="en-US"/>
        </w:rPr>
      </w:pPr>
      <w:bookmarkStart w:id="278"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68</w:t>
      </w:r>
      <w:r w:rsidRPr="003D662E">
        <w:fldChar w:fldCharType="end"/>
      </w:r>
      <w:bookmarkEnd w:id="278"/>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0B0B35ED"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6A0517" w:rsidRPr="003D662E">
        <w:rPr>
          <w:lang w:val="en-US"/>
        </w:rPr>
        <w:t xml:space="preserve">Figure </w:t>
      </w:r>
      <w:r w:rsidR="006A0517">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6A0517" w:rsidRPr="003D662E">
        <w:rPr>
          <w:lang w:val="en-US"/>
        </w:rPr>
        <w:t xml:space="preserve">Figure </w:t>
      </w:r>
      <w:r w:rsidR="006A0517">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244CEB31" w:rsidR="002558F5" w:rsidRPr="003D662E" w:rsidRDefault="008B0400" w:rsidP="00982C2F">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982C2F">
        <w:rPr>
          <w:lang w:val="en-US"/>
        </w:rPr>
        <w:t>defines</w:t>
      </w:r>
      <w:r w:rsidR="00146820" w:rsidRPr="003D662E">
        <w:rPr>
          <w:lang w:val="en-US"/>
        </w:rPr>
        <w:t xml:space="preserve"> the </w:t>
      </w:r>
      <w:r w:rsidR="00982C2F">
        <w:rPr>
          <w:lang w:val="en-US"/>
        </w:rPr>
        <w:t xml:space="preserve">common build process steps as well as administrative information such as authors or source code management required for Maven Central. However, since version 0.8, the </w:t>
      </w:r>
      <w:r w:rsidR="00982C2F" w:rsidRPr="003D662E">
        <w:rPr>
          <w:rFonts w:ascii="Consolas" w:hAnsi="Consolas"/>
          <w:lang w:val="en-US"/>
        </w:rPr>
        <w:t>platformDependencies</w:t>
      </w:r>
      <w:r w:rsidR="00982C2F">
        <w:rPr>
          <w:lang w:val="en-US"/>
        </w:rPr>
        <w:t xml:space="preserve"> only declare properties for dependencies that are used by multiple platform components, but no </w:t>
      </w:r>
      <w:r w:rsidR="00982C2F" w:rsidRPr="003D662E">
        <w:rPr>
          <w:lang w:val="en-US"/>
        </w:rPr>
        <w:t>dependenc</w:t>
      </w:r>
      <w:r w:rsidR="00982C2F">
        <w:rPr>
          <w:lang w:val="en-US"/>
        </w:rPr>
        <w:t>ies</w:t>
      </w:r>
      <w:r w:rsidR="00153054">
        <w:rPr>
          <w:lang w:val="en-US"/>
        </w:rPr>
        <w:t xml:space="preserve"> (cf</w:t>
      </w:r>
      <w:r w:rsidR="00982C2F">
        <w:rPr>
          <w:lang w:val="en-US"/>
        </w:rPr>
        <w:t>.</w:t>
      </w:r>
      <w:r w:rsidR="00153054">
        <w:rPr>
          <w:lang w:val="en-US"/>
        </w:rPr>
        <w:t xml:space="preserve"> constraint </w:t>
      </w:r>
      <w:r w:rsidR="00153054">
        <w:rPr>
          <w:lang w:val="en-US"/>
        </w:rPr>
        <w:fldChar w:fldCharType="begin"/>
      </w:r>
      <w:r w:rsidR="00153054">
        <w:rPr>
          <w:lang w:val="en-US"/>
        </w:rPr>
        <w:instrText xml:space="preserve"> REF _Ref213421456 \r \h </w:instrText>
      </w:r>
      <w:r w:rsidR="00153054">
        <w:rPr>
          <w:lang w:val="en-US"/>
        </w:rPr>
      </w:r>
      <w:r w:rsidR="00153054">
        <w:rPr>
          <w:lang w:val="en-US"/>
        </w:rPr>
        <w:fldChar w:fldCharType="separate"/>
      </w:r>
      <w:r w:rsidR="006A0517">
        <w:rPr>
          <w:lang w:val="en-US"/>
        </w:rPr>
        <w:t>C16</w:t>
      </w:r>
      <w:r w:rsidR="00153054">
        <w:rPr>
          <w:lang w:val="en-US"/>
        </w:rPr>
        <w:fldChar w:fldCharType="end"/>
      </w:r>
      <w:r w:rsidR="00153054">
        <w:rPr>
          <w:lang w:val="en-US"/>
        </w:rPr>
        <w:t>)</w:t>
      </w:r>
      <w:r w:rsidR="00982C2F">
        <w:rPr>
          <w:lang w:val="en-US"/>
        </w:rPr>
        <w:t xml:space="preserve"> Thus,</w:t>
      </w:r>
      <w:r w:rsidR="00982C2F" w:rsidRPr="003D662E">
        <w:rPr>
          <w:lang w:val="en-US"/>
        </w:rPr>
        <w:t xml:space="preserve"> </w:t>
      </w:r>
      <w:r w:rsidR="00982C2F" w:rsidRPr="003D662E">
        <w:rPr>
          <w:rFonts w:ascii="Consolas" w:hAnsi="Consolas"/>
          <w:lang w:val="en-US"/>
        </w:rPr>
        <w:t>platformDependencies</w:t>
      </w:r>
      <w:r w:rsidR="00982C2F" w:rsidRPr="003D662E">
        <w:rPr>
          <w:lang w:val="en-US"/>
        </w:rPr>
        <w:t xml:space="preserve"> </w:t>
      </w:r>
      <w:r w:rsidR="00982C2F">
        <w:rPr>
          <w:lang w:val="en-US"/>
        </w:rPr>
        <w:t>serves as parend POM for all platform core components, which must not have any external dependencies except for the Java library. These version properties are turned into managed dependencies in the platform bill-of-material (</w:t>
      </w:r>
      <w:r w:rsidR="00982C2F" w:rsidRPr="003D662E">
        <w:rPr>
          <w:rFonts w:ascii="Consolas" w:hAnsi="Consolas"/>
          <w:lang w:val="en-US"/>
        </w:rPr>
        <w:t>platformDependencies</w:t>
      </w:r>
      <w:r w:rsidR="00982C2F">
        <w:rPr>
          <w:rFonts w:ascii="Consolas" w:hAnsi="Consolas"/>
          <w:lang w:val="en-US"/>
        </w:rPr>
        <w:t>BOM</w:t>
      </w:r>
      <w:r w:rsidR="00982C2F" w:rsidRPr="00982C2F">
        <w:rPr>
          <w:rFonts w:cstheme="minorHAnsi"/>
          <w:lang w:val="en-US"/>
        </w:rPr>
        <w:t xml:space="preserve">), </w:t>
      </w:r>
      <w:r w:rsidR="00982C2F">
        <w:rPr>
          <w:rFonts w:cstheme="minorHAnsi"/>
          <w:lang w:val="en-US"/>
        </w:rPr>
        <w:t xml:space="preserve">which is (directly or indirectly) used as parent POM for all implementing components </w:t>
      </w:r>
      <w:r w:rsidR="00982C2F" w:rsidRPr="003D662E">
        <w:rPr>
          <w:lang w:val="en-US"/>
        </w:rPr>
        <w:t xml:space="preserve">(cf. Section </w:t>
      </w:r>
      <w:r w:rsidR="00982C2F" w:rsidRPr="003D662E">
        <w:rPr>
          <w:lang w:val="en-US"/>
        </w:rPr>
        <w:fldChar w:fldCharType="begin"/>
      </w:r>
      <w:r w:rsidR="00982C2F" w:rsidRPr="003D662E">
        <w:rPr>
          <w:lang w:val="en-US"/>
        </w:rPr>
        <w:instrText xml:space="preserve"> REF _Ref69736036 \r \h </w:instrText>
      </w:r>
      <w:r w:rsidR="00982C2F">
        <w:rPr>
          <w:lang w:val="en-US"/>
        </w:rPr>
        <w:instrText xml:space="preserve"> \* MERGEFORMAT </w:instrText>
      </w:r>
      <w:r w:rsidR="00982C2F" w:rsidRPr="003D662E">
        <w:rPr>
          <w:lang w:val="en-US"/>
        </w:rPr>
      </w:r>
      <w:r w:rsidR="00982C2F" w:rsidRPr="003D662E">
        <w:rPr>
          <w:lang w:val="en-US"/>
        </w:rPr>
        <w:fldChar w:fldCharType="separate"/>
      </w:r>
      <w:r w:rsidR="006A0517">
        <w:rPr>
          <w:lang w:val="en-US"/>
        </w:rPr>
        <w:t>4</w:t>
      </w:r>
      <w:r w:rsidR="00982C2F" w:rsidRPr="003D662E">
        <w:rPr>
          <w:lang w:val="en-US"/>
        </w:rPr>
        <w:fldChar w:fldCharType="end"/>
      </w:r>
      <w:r w:rsidR="00982C2F" w:rsidRPr="003D662E">
        <w:rPr>
          <w:lang w:val="en-US"/>
        </w:rPr>
        <w:t>)</w:t>
      </w:r>
      <w:r w:rsidR="00982C2F">
        <w:rPr>
          <w:rFonts w:cstheme="minorHAnsi"/>
          <w:lang w:val="en-US"/>
        </w:rPr>
        <w:t>. Such a bill-of-material is helpful to restrict the diversity of dependency versions, while, if required, individual implementing components can override the version. In an ideal case, if all dependencies are homogenized after an entire update of the dependencies, such overrides are not needed.</w:t>
      </w:r>
      <w:r w:rsidR="009F4F35" w:rsidRPr="003D662E">
        <w:rPr>
          <w:lang w:val="en-US"/>
        </w:rPr>
        <w:t xml:space="preserve"> </w:t>
      </w:r>
      <w:r w:rsidR="00982C2F">
        <w:rPr>
          <w:lang w:val="en-US"/>
        </w:rPr>
        <w:t xml:space="preserve">Moreover, components and application services that rely on the application/service execution version of Spring (Cloud Streams) are based on </w:t>
      </w:r>
      <w:r w:rsidR="00982C2F" w:rsidRPr="003D662E">
        <w:rPr>
          <w:rFonts w:ascii="Consolas" w:hAnsi="Consolas"/>
          <w:lang w:val="en-US"/>
        </w:rPr>
        <w:t>platformDependencies</w:t>
      </w:r>
      <w:r w:rsidR="00982C2F">
        <w:rPr>
          <w:rFonts w:ascii="Consolas" w:hAnsi="Consolas"/>
          <w:lang w:val="en-US"/>
        </w:rPr>
        <w:t>Spring</w:t>
      </w:r>
      <w:r w:rsidR="00982C2F">
        <w:rPr>
          <w:lang w:val="en-US"/>
        </w:rPr>
        <w:t xml:space="preserve">, which extends </w:t>
      </w:r>
      <w:r w:rsidR="00982C2F" w:rsidRPr="003D662E">
        <w:rPr>
          <w:rFonts w:ascii="Consolas" w:hAnsi="Consolas"/>
          <w:lang w:val="en-US"/>
        </w:rPr>
        <w:t>platformDependencies</w:t>
      </w:r>
      <w:r w:rsidR="00982C2F">
        <w:rPr>
          <w:rFonts w:ascii="Consolas" w:hAnsi="Consolas"/>
          <w:lang w:val="en-US"/>
        </w:rPr>
        <w:t>BOM</w:t>
      </w:r>
      <w:r w:rsidR="002558F5" w:rsidRPr="003D662E">
        <w:rPr>
          <w:lang w:val="en-US"/>
        </w:rPr>
        <w:t>.</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4CAF7C89" w14:textId="653ADF3C" w:rsidR="00CF0804" w:rsidRPr="004E2AC4" w:rsidRDefault="007223C6" w:rsidP="00BB3F40">
      <w:pPr>
        <w:jc w:val="center"/>
        <w:rPr>
          <w:lang w:val="en-US"/>
        </w:rPr>
      </w:pPr>
      <w:r w:rsidRPr="007223C6">
        <w:rPr>
          <w:noProof/>
        </w:rPr>
        <w:lastRenderedPageBreak/>
        <w:drawing>
          <wp:inline distT="0" distB="0" distL="0" distR="0" wp14:anchorId="5424344F" wp14:editId="474A09B5">
            <wp:extent cx="4711483" cy="866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399" cy="8684013"/>
                    </a:xfrm>
                    <a:prstGeom prst="rect">
                      <a:avLst/>
                    </a:prstGeom>
                    <a:noFill/>
                    <a:ln>
                      <a:noFill/>
                    </a:ln>
                  </pic:spPr>
                </pic:pic>
              </a:graphicData>
            </a:graphic>
          </wp:inline>
        </w:drawing>
      </w:r>
    </w:p>
    <w:p w14:paraId="4F256A6D" w14:textId="7DF3DBBC" w:rsidR="00B7745A" w:rsidRPr="003D662E" w:rsidRDefault="0044351F" w:rsidP="0044351F">
      <w:pPr>
        <w:pStyle w:val="Caption"/>
        <w:jc w:val="center"/>
        <w:rPr>
          <w:lang w:val="en-US"/>
        </w:rPr>
      </w:pPr>
      <w:bookmarkStart w:id="279"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A0517">
        <w:rPr>
          <w:noProof/>
          <w:lang w:val="en-US"/>
        </w:rPr>
        <w:t>69</w:t>
      </w:r>
      <w:r w:rsidRPr="003D662E">
        <w:fldChar w:fldCharType="end"/>
      </w:r>
      <w:bookmarkEnd w:id="279"/>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53A3BBEE" w14:textId="787FD441" w:rsidR="00E702BA" w:rsidRPr="003D662E" w:rsidRDefault="00657557" w:rsidP="00E702BA">
      <w:pPr>
        <w:jc w:val="both"/>
        <w:rPr>
          <w:lang w:val="en-US"/>
        </w:rPr>
      </w:pPr>
      <w:r w:rsidRPr="003D662E">
        <w:rPr>
          <w:lang w:val="en-US"/>
        </w:rPr>
        <w:br w:type="page"/>
      </w:r>
      <w:r w:rsidR="00E702BA" w:rsidRPr="003D662E">
        <w:rPr>
          <w:lang w:val="en-US"/>
        </w:rPr>
        <w:lastRenderedPageBreak/>
        <w:t xml:space="preserve">The Support Components consisting of </w:t>
      </w:r>
      <w:r w:rsidR="00E702BA">
        <w:rPr>
          <w:lang w:val="en-US"/>
        </w:rPr>
        <w:t xml:space="preserve">the basic plugin mechanisms and plugin interfaces in </w:t>
      </w:r>
      <w:r w:rsidR="00E702BA" w:rsidRPr="003D662E">
        <w:rPr>
          <w:rFonts w:ascii="Consolas" w:hAnsi="Consolas"/>
          <w:lang w:val="en-US"/>
        </w:rPr>
        <w:t>support</w:t>
      </w:r>
      <w:r w:rsidR="00E702BA">
        <w:rPr>
          <w:rFonts w:ascii="Consolas" w:hAnsi="Consolas"/>
          <w:lang w:val="en-US"/>
        </w:rPr>
        <w:t xml:space="preserve">.boot </w:t>
      </w:r>
      <w:r w:rsidR="00E702BA" w:rsidRPr="001A4BE3">
        <w:rPr>
          <w:rFonts w:cstheme="minorHAnsi"/>
          <w:lang w:val="en-US"/>
        </w:rPr>
        <w:t>(along with implementing plugins),</w:t>
      </w:r>
      <w:r w:rsidR="00E702BA" w:rsidRPr="001E5030">
        <w:rPr>
          <w:rFonts w:cstheme="minorHAnsi"/>
          <w:lang w:val="en-US"/>
        </w:rPr>
        <w:t xml:space="preserve"> </w:t>
      </w:r>
      <w:r w:rsidR="00E702BA" w:rsidRPr="00417B2E">
        <w:rPr>
          <w:rFonts w:cstheme="minorHAnsi"/>
          <w:lang w:val="en-US"/>
        </w:rPr>
        <w:t xml:space="preserve">the basic utility classes </w:t>
      </w:r>
      <w:r w:rsidR="00E702BA">
        <w:rPr>
          <w:rFonts w:cstheme="minorHAnsi"/>
          <w:lang w:val="en-US"/>
        </w:rPr>
        <w:t xml:space="preserve">and interfaces </w:t>
      </w:r>
      <w:r w:rsidR="00E702BA" w:rsidRPr="00417B2E">
        <w:rPr>
          <w:rFonts w:cstheme="minorHAnsi"/>
          <w:lang w:val="en-US"/>
        </w:rPr>
        <w:t>(</w:t>
      </w:r>
      <w:r w:rsidR="00E702BA">
        <w:rPr>
          <w:rFonts w:cstheme="minorHAnsi"/>
          <w:lang w:val="en-US"/>
        </w:rPr>
        <w:t xml:space="preserve">with their implementing </w:t>
      </w:r>
      <w:r w:rsidR="00E702BA" w:rsidRPr="00417B2E">
        <w:rPr>
          <w:rFonts w:cstheme="minorHAnsi"/>
          <w:lang w:val="en-US"/>
        </w:rPr>
        <w:t xml:space="preserve">plugins) in </w:t>
      </w:r>
      <w:r w:rsidR="00E702BA" w:rsidRPr="003D662E">
        <w:rPr>
          <w:rFonts w:ascii="Consolas" w:hAnsi="Consolas"/>
          <w:lang w:val="en-US"/>
        </w:rPr>
        <w:t>support and the AAS abstraction support.aas</w:t>
      </w:r>
      <w:r w:rsidR="00E702BA" w:rsidRPr="003D662E">
        <w:rPr>
          <w:lang w:val="en-US"/>
        </w:rPr>
        <w:t xml:space="preserve"> are the most basic components without further dependencies to the platform. As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and</w:t>
      </w:r>
      <w:r w:rsidR="00B976FF" w:rsidRPr="003D662E">
        <w:rPr>
          <w:lang w:val="en-US"/>
        </w:rPr>
        <w:t xml:space="preserve"> </w:t>
      </w:r>
      <w:r w:rsidR="00E702BA" w:rsidRPr="003D662E">
        <w:rPr>
          <w:rFonts w:ascii="Consolas" w:hAnsi="Consolas"/>
          <w:lang w:val="en-US"/>
        </w:rPr>
        <w:t>support</w:t>
      </w:r>
      <w:r w:rsidR="00E702BA" w:rsidRPr="003D662E">
        <w:rPr>
          <w:lang w:val="en-US"/>
        </w:rPr>
        <w:t xml:space="preserve"> provide some basic functionality that is also used in components that strictly depend on Java 8 or would break their build flow, </w:t>
      </w:r>
      <w:r w:rsidR="00B976FF" w:rsidRPr="003D662E">
        <w:rPr>
          <w:rFonts w:ascii="Consolas" w:hAnsi="Consolas"/>
          <w:lang w:val="en-US"/>
        </w:rPr>
        <w:t>support</w:t>
      </w:r>
      <w:r w:rsidR="00B976FF">
        <w:rPr>
          <w:rFonts w:ascii="Consolas" w:hAnsi="Consolas"/>
          <w:lang w:val="en-US"/>
        </w:rPr>
        <w:t>.boot</w:t>
      </w:r>
      <w:r w:rsidR="00B976FF" w:rsidRPr="00B976FF">
        <w:rPr>
          <w:lang w:val="en-US"/>
        </w:rPr>
        <w:t xml:space="preserve"> </w:t>
      </w:r>
      <w:r w:rsidR="00B976FF">
        <w:rPr>
          <w:lang w:val="en-US"/>
        </w:rPr>
        <w:t xml:space="preserve">(and its implementing plugins) as well as </w:t>
      </w:r>
      <w:r w:rsidR="00B976FF" w:rsidRPr="003D662E">
        <w:rPr>
          <w:rFonts w:ascii="Consolas" w:hAnsi="Consolas"/>
          <w:lang w:val="en-US"/>
        </w:rPr>
        <w:t>support</w:t>
      </w:r>
      <w:r w:rsidR="00B976FF" w:rsidRPr="003D662E">
        <w:rPr>
          <w:lang w:val="en-US"/>
        </w:rPr>
        <w:t xml:space="preserve"> </w:t>
      </w:r>
      <w:r w:rsidR="00B976FF">
        <w:rPr>
          <w:lang w:val="en-US"/>
        </w:rPr>
        <w:t>are</w:t>
      </w:r>
      <w:r w:rsidR="00E702BA" w:rsidRPr="003D662E">
        <w:rPr>
          <w:lang w:val="en-US"/>
        </w:rPr>
        <w:t xml:space="preserve"> also based on Java 8. </w:t>
      </w:r>
      <w:r w:rsidR="00B976FF">
        <w:rPr>
          <w:lang w:val="en-US"/>
        </w:rPr>
        <w:t xml:space="preserve">However, plugins for which interfaces are defined in </w:t>
      </w:r>
      <w:r w:rsidR="00B976FF" w:rsidRPr="003D662E">
        <w:rPr>
          <w:rFonts w:ascii="Consolas" w:hAnsi="Consolas"/>
          <w:lang w:val="en-US"/>
        </w:rPr>
        <w:t>support</w:t>
      </w:r>
      <w:r w:rsidR="00B976FF">
        <w:rPr>
          <w:lang w:val="en-US"/>
        </w:rPr>
        <w:t xml:space="preserve"> but which are not used by support may be based on more recent Java versions. </w:t>
      </w:r>
      <w:r w:rsidR="00E702BA" w:rsidRPr="003D662E">
        <w:rPr>
          <w:lang w:val="en-US"/>
        </w:rPr>
        <w:t xml:space="preserve">In particular, </w:t>
      </w:r>
      <w:r w:rsidR="00B976FF" w:rsidRPr="003D662E">
        <w:rPr>
          <w:rFonts w:ascii="Consolas" w:hAnsi="Consolas"/>
          <w:lang w:val="en-US"/>
        </w:rPr>
        <w:t>support</w:t>
      </w:r>
      <w:r w:rsidR="00E702BA" w:rsidRPr="003D662E">
        <w:rPr>
          <w:lang w:val="en-US"/>
        </w:rPr>
        <w:t xml:space="preserve"> integrates a Python helper class identifying the actual Python binary from the </w:t>
      </w:r>
      <w:r w:rsidR="00E702BA">
        <w:rPr>
          <w:lang w:val="en-US"/>
        </w:rPr>
        <w:t xml:space="preserve">platform’s </w:t>
      </w:r>
      <w:r w:rsidR="00E702BA" w:rsidRPr="003D662E">
        <w:rPr>
          <w:lang w:val="en-US"/>
        </w:rPr>
        <w:t xml:space="preserve">Maven plugin, which, in turn, forces the Maven Plugin to Java 8. </w:t>
      </w:r>
    </w:p>
    <w:p w14:paraId="0980F00D" w14:textId="4B6D8090" w:rsidR="00657557" w:rsidRPr="003D662E" w:rsidRDefault="00657557" w:rsidP="00FD23BA">
      <w:pPr>
        <w:jc w:val="both"/>
        <w:rPr>
          <w:lang w:val="en-US"/>
        </w:rPr>
      </w:pPr>
      <w:r w:rsidRPr="003D662E">
        <w:rPr>
          <w:lang w:val="en-US"/>
        </w:rPr>
        <w:t xml:space="preserve">The BaSyx default implementation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11341D49"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xml:space="preserve">), the specific implementation </w:t>
      </w:r>
      <w:r w:rsidR="00821013">
        <w:rPr>
          <w:lang w:val="en-US"/>
        </w:rPr>
        <w:t xml:space="preserve">plugin </w:t>
      </w:r>
      <w:r w:rsidR="009C42C6" w:rsidRPr="003D662E">
        <w:rPr>
          <w:lang w:val="en-US"/>
        </w:rPr>
        <w:t>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w:t>
      </w:r>
      <w:r w:rsidR="00821013" w:rsidRPr="003D662E">
        <w:rPr>
          <w:rFonts w:ascii="Consolas" w:hAnsi="Consolas"/>
          <w:lang w:val="en-US"/>
        </w:rPr>
        <w:t>services.spring</w:t>
      </w:r>
      <w:r w:rsidR="00821013">
        <w:rPr>
          <w:lang w:val="en-US"/>
        </w:rPr>
        <w:t xml:space="preserve"> contains as subprojects </w:t>
      </w:r>
      <w:r w:rsidR="00821013" w:rsidRPr="003D662E">
        <w:rPr>
          <w:rFonts w:ascii="Consolas" w:hAnsi="Consolas"/>
          <w:lang w:val="en-US"/>
        </w:rPr>
        <w:t>test.simpleStream.spring</w:t>
      </w:r>
      <w:r w:rsidR="00821013" w:rsidRPr="00821013">
        <w:rPr>
          <w:rFonts w:cstheme="minorHAnsi"/>
          <w:lang w:val="en-US"/>
        </w:rPr>
        <w:t>,</w:t>
      </w:r>
      <w:r w:rsidR="00821013" w:rsidRPr="003D662E">
        <w:rPr>
          <w:lang w:val="en-US"/>
        </w:rPr>
        <w:t xml:space="preserve"> a testing artifact </w:t>
      </w:r>
      <w:r w:rsidR="00821013">
        <w:rPr>
          <w:lang w:val="en-US"/>
        </w:rPr>
        <w:t>realizing</w:t>
      </w:r>
      <w:r w:rsidR="00821013" w:rsidRPr="003D662E">
        <w:rPr>
          <w:lang w:val="en-US"/>
        </w:rPr>
        <w:t xml:space="preserve"> a simple stream processor chain </w:t>
      </w:r>
      <w:r w:rsidR="00821013">
        <w:rPr>
          <w:lang w:val="en-US"/>
        </w:rPr>
        <w:t xml:space="preserve">as well as </w:t>
      </w:r>
      <w:r w:rsidR="00821013">
        <w:rPr>
          <w:rFonts w:ascii="Consolas" w:hAnsi="Consolas"/>
          <w:lang w:val="en-US"/>
        </w:rPr>
        <w:t>services</w:t>
      </w:r>
      <w:r w:rsidR="00821013" w:rsidRPr="003D662E">
        <w:rPr>
          <w:rFonts w:ascii="Consolas" w:hAnsi="Consolas"/>
          <w:lang w:val="en-US"/>
        </w:rPr>
        <w:t>.spring.</w:t>
      </w:r>
      <w:r w:rsidR="00821013">
        <w:rPr>
          <w:rFonts w:ascii="Consolas" w:hAnsi="Consolas"/>
          <w:lang w:val="en-US"/>
        </w:rPr>
        <w:t>plugintests</w:t>
      </w:r>
      <w:r w:rsidR="00821013" w:rsidRPr="003D662E">
        <w:rPr>
          <w:lang w:val="en-US"/>
        </w:rPr>
        <w:t xml:space="preserve"> for testing the Spring service manager </w:t>
      </w:r>
      <w:r w:rsidR="00821013">
        <w:rPr>
          <w:lang w:val="en-US"/>
        </w:rPr>
        <w:t>in a class-loading isolated clean-root environment</w:t>
      </w:r>
      <w:r w:rsidR="00821013" w:rsidRPr="003D662E">
        <w:rPr>
          <w:lang w:val="en-US"/>
        </w:rPr>
        <w:t>.</w:t>
      </w:r>
      <w:r w:rsidR="00821013">
        <w:rPr>
          <w:lang w:val="en-US"/>
        </w:rPr>
        <w:t xml:space="preserve"> </w:t>
      </w:r>
      <w:r w:rsidR="00DD02A3" w:rsidRPr="003D662E">
        <w:rPr>
          <w:lang w:val="en-US"/>
        </w:rPr>
        <w:t xml:space="preserve">The </w:t>
      </w:r>
      <w:r w:rsidR="00821013">
        <w:rPr>
          <w:lang w:val="en-US"/>
        </w:rPr>
        <w:t xml:space="preserve">platform’s </w:t>
      </w:r>
      <w:r w:rsidR="00DD02A3" w:rsidRPr="003D662E">
        <w:rPr>
          <w:lang w:val="en-US"/>
        </w:rPr>
        <w:t>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69979207" w:rsidR="00D615A9" w:rsidRPr="003D662E" w:rsidRDefault="00320AFE" w:rsidP="002644C7">
      <w:pPr>
        <w:jc w:val="both"/>
        <w:rPr>
          <w:lang w:val="en-US"/>
        </w:rPr>
      </w:pPr>
      <w:r w:rsidRPr="003D662E">
        <w:rPr>
          <w:lang w:val="en-US"/>
        </w:rPr>
        <w:lastRenderedPageBreak/>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w:t>
      </w:r>
      <w:r w:rsidR="001E5030">
        <w:rPr>
          <w:lang w:val="en-US"/>
        </w:rPr>
        <w:t xml:space="preserve"> is based on the configuration platform interfaces (</w:t>
      </w:r>
      <w:r w:rsidR="001E5030" w:rsidRPr="003D662E">
        <w:rPr>
          <w:rFonts w:ascii="Consolas" w:hAnsi="Consolas"/>
          <w:lang w:val="en-US"/>
        </w:rPr>
        <w:t>configuration.</w:t>
      </w:r>
      <w:r w:rsidR="001E5030">
        <w:rPr>
          <w:rFonts w:ascii="Consolas" w:hAnsi="Consolas"/>
          <w:lang w:val="en-US"/>
        </w:rPr>
        <w:t>interface</w:t>
      </w:r>
      <w:r w:rsidR="001E5030">
        <w:rPr>
          <w:lang w:val="en-US"/>
        </w:rPr>
        <w:t>)  and the default configuration technology plugin (</w:t>
      </w:r>
      <w:r w:rsidR="001E5030" w:rsidRPr="003D662E">
        <w:rPr>
          <w:rFonts w:ascii="Consolas" w:hAnsi="Consolas"/>
          <w:lang w:val="en-US"/>
        </w:rPr>
        <w:t>configuration.</w:t>
      </w:r>
      <w:r w:rsidR="001E5030">
        <w:rPr>
          <w:rFonts w:ascii="Consolas" w:hAnsi="Consolas"/>
          <w:lang w:val="en-US"/>
        </w:rPr>
        <w:t>easy</w:t>
      </w:r>
      <w:r w:rsidR="001E5030">
        <w:rPr>
          <w:lang w:val="en-US"/>
        </w:rPr>
        <w:t>)</w:t>
      </w:r>
      <w:r w:rsidR="00D615A9" w:rsidRPr="003D662E">
        <w:rPr>
          <w:lang w:val="en-US"/>
        </w:rPr>
        <w:t xml:space="preserve">, which </w:t>
      </w:r>
      <w:r w:rsidR="001E5030">
        <w:rPr>
          <w:lang w:val="en-US"/>
        </w:rPr>
        <w:t xml:space="preserve">utilizes </w:t>
      </w:r>
      <w:r w:rsidR="00D615A9" w:rsidRPr="003D662E">
        <w:rPr>
          <w:lang w:val="en-US"/>
        </w:rPr>
        <w:t>on the capabilities of EASy-Producer (stand-alone, Maven-based integration</w:t>
      </w:r>
      <w:r w:rsidR="00DB02C6">
        <w:rPr>
          <w:lang w:val="en-US"/>
        </w:rPr>
        <w:t>, JDK driving force through Eclipse/xText</w:t>
      </w:r>
      <w:r w:rsidR="00D615A9" w:rsidRPr="003D662E">
        <w:rPr>
          <w:lang w:val="en-US"/>
        </w:rPr>
        <w:t>).</w:t>
      </w:r>
      <w:r w:rsidR="00EB74DE">
        <w:rPr>
          <w:lang w:val="en-US"/>
        </w:rPr>
        <w:t xml:space="preserve"> </w:t>
      </w:r>
      <w:r w:rsidR="00595123" w:rsidRPr="00595123">
        <w:rPr>
          <w:lang w:val="en-US"/>
        </w:rPr>
        <w:t>c</w:t>
      </w:r>
      <w:r w:rsidR="00EB74DE" w:rsidRPr="00595123">
        <w:rPr>
          <w:rFonts w:ascii="Consolas" w:hAnsi="Consolas"/>
          <w:lang w:val="en-US"/>
        </w:rPr>
        <w:t>onfiguration.easy</w:t>
      </w:r>
      <w:r w:rsidR="00EB74DE" w:rsidRPr="00595123">
        <w:rPr>
          <w:rFonts w:cstheme="minorHAnsi"/>
          <w:lang w:val="en-US"/>
        </w:rPr>
        <w:t xml:space="preserve"> contains a sub-project for defining the implementations of test application services (</w:t>
      </w:r>
      <w:r w:rsidR="00EB74DE" w:rsidRPr="00595123">
        <w:rPr>
          <w:rFonts w:ascii="Consolas" w:hAnsi="Consolas"/>
          <w:lang w:val="en-US"/>
        </w:rPr>
        <w:t>test.configuration.configuration</w:t>
      </w:r>
      <w:r w:rsidR="00EB74DE" w:rsidRPr="00595123">
        <w:rPr>
          <w:rFonts w:cstheme="minorHAnsi"/>
          <w:lang w:val="en-US"/>
        </w:rPr>
        <w:t xml:space="preserve">) for </w:t>
      </w:r>
      <w:r w:rsidR="00595123" w:rsidRPr="00595123">
        <w:rPr>
          <w:rFonts w:cstheme="minorHAnsi"/>
          <w:lang w:val="en-US"/>
        </w:rPr>
        <w:t xml:space="preserve">testing </w:t>
      </w:r>
      <w:r w:rsidR="00EB74DE" w:rsidRPr="00595123">
        <w:rPr>
          <w:rFonts w:cstheme="minorHAnsi"/>
          <w:lang w:val="en-US"/>
        </w:rPr>
        <w:t>the configuration model</w:t>
      </w:r>
      <w:r w:rsidR="00595123">
        <w:rPr>
          <w:rFonts w:cstheme="minorHAnsi"/>
          <w:lang w:val="en-US"/>
        </w:rPr>
        <w:t>.</w:t>
      </w:r>
      <w:r w:rsidR="002F57B1" w:rsidRPr="00EB74DE">
        <w:rPr>
          <w:rFonts w:cstheme="minorHAnsi"/>
          <w:lang w:val="en-US"/>
        </w:rPr>
        <w:t xml:space="preserve"> </w:t>
      </w:r>
      <w:r w:rsidR="00AF57F7" w:rsidRPr="00EB74DE">
        <w:rPr>
          <w:rFonts w:cstheme="minorHAnsi"/>
          <w:lang w:val="en-US"/>
        </w:rPr>
        <w:t xml:space="preserve">The </w:t>
      </w:r>
      <w:r w:rsidR="003A43D2">
        <w:rPr>
          <w:lang w:val="en-US"/>
        </w:rPr>
        <w:t xml:space="preserve">platform’s </w:t>
      </w:r>
      <w:r w:rsidR="00AF57F7" w:rsidRPr="003D662E">
        <w:rPr>
          <w:lang w:val="en-US"/>
        </w:rPr>
        <w:t xml:space="preserve"> Maven plugin </w:t>
      </w:r>
      <w:r w:rsidR="00E80CE8" w:rsidRPr="003D662E">
        <w:rPr>
          <w:rFonts w:ascii="Consolas" w:hAnsi="Consolas"/>
          <w:lang w:val="en-US"/>
        </w:rPr>
        <w:t>configuration.</w:t>
      </w:r>
      <w:r w:rsidR="00E80CE8">
        <w:rPr>
          <w:rFonts w:ascii="Consolas" w:hAnsi="Consolas"/>
          <w:lang w:val="en-US"/>
        </w:rPr>
        <w:t>maven</w:t>
      </w:r>
      <w:r w:rsidR="00E80CE8" w:rsidRPr="003D662E">
        <w:rPr>
          <w:lang w:val="en-US"/>
        </w:rPr>
        <w:t xml:space="preserve"> </w:t>
      </w:r>
      <w:r w:rsidR="00AF57F7" w:rsidRPr="003D662E">
        <w:rPr>
          <w:lang w:val="en-US"/>
        </w:rPr>
        <w:t xml:space="preserve">for executing the platform instantiation depends on </w:t>
      </w:r>
      <w:r w:rsidR="00AF57F7" w:rsidRPr="003D662E">
        <w:rPr>
          <w:rFonts w:ascii="Consolas" w:hAnsi="Consolas"/>
          <w:lang w:val="en-US"/>
        </w:rPr>
        <w:t>configuration.configuration</w:t>
      </w:r>
      <w:r w:rsidR="00467B1D" w:rsidRPr="00467B1D">
        <w:rPr>
          <w:rFonts w:cstheme="minorHAnsi"/>
          <w:lang w:val="en-US"/>
        </w:rPr>
        <w:t xml:space="preserve"> and the actual configuration technology plugin</w:t>
      </w:r>
      <w:r w:rsidR="00F643DE" w:rsidRPr="00467B1D">
        <w:rPr>
          <w:rFonts w:cstheme="minorHAnsi"/>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4BE86024" w:rsidR="00640CFE" w:rsidRDefault="00640CFE" w:rsidP="00640CFE">
      <w:pPr>
        <w:jc w:val="both"/>
        <w:rPr>
          <w:lang w:val="en-US"/>
        </w:rPr>
      </w:pPr>
      <w:r w:rsidRPr="003D662E">
        <w:rPr>
          <w:lang w:val="en-US"/>
        </w:rPr>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0D600F61"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A0517">
        <w:rPr>
          <w:lang w:val="en-US"/>
        </w:rPr>
        <w:t>7.4</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280" w:name="_Ref57897652"/>
      <w:bookmarkStart w:id="281" w:name="_Toc216439687"/>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280"/>
      <w:bookmarkEnd w:id="281"/>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28"/>
      </w:r>
      <w:r w:rsidR="0020475E" w:rsidRPr="000C51B3">
        <w:rPr>
          <w:lang w:val="en-US"/>
        </w:rPr>
        <w:t>.</w:t>
      </w:r>
    </w:p>
    <w:p w14:paraId="12FD7556" w14:textId="4AAB0817" w:rsidR="00720260" w:rsidRPr="003D662E" w:rsidRDefault="00DC0D2F" w:rsidP="00720260">
      <w:pPr>
        <w:pStyle w:val="Heading2"/>
        <w:rPr>
          <w:lang w:val="en-US"/>
        </w:rPr>
      </w:pPr>
      <w:bookmarkStart w:id="282" w:name="_Ref133572362"/>
      <w:bookmarkStart w:id="283" w:name="_Ref137117178"/>
      <w:bookmarkStart w:id="284" w:name="_Toc216439688"/>
      <w:r w:rsidRPr="003D662E">
        <w:rPr>
          <w:lang w:val="en-US"/>
        </w:rPr>
        <w:lastRenderedPageBreak/>
        <w:t xml:space="preserve">Environment for </w:t>
      </w:r>
      <w:r w:rsidR="00F55F9E" w:rsidRPr="003D662E">
        <w:rPr>
          <w:lang w:val="en-US"/>
        </w:rPr>
        <w:t>Testing and Evaluating the Platform</w:t>
      </w:r>
      <w:r w:rsidR="009810B6" w:rsidRPr="003D662E">
        <w:rPr>
          <w:lang w:val="en-US"/>
        </w:rPr>
        <w:t>/Applications</w:t>
      </w:r>
      <w:bookmarkEnd w:id="282"/>
      <w:bookmarkEnd w:id="283"/>
      <w:bookmarkEnd w:id="284"/>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775C9F27" w:rsidR="004A024E" w:rsidRPr="003D662E" w:rsidRDefault="004A024E" w:rsidP="004A024E">
      <w:pPr>
        <w:jc w:val="both"/>
        <w:rPr>
          <w:lang w:val="en-GB"/>
        </w:rPr>
      </w:pPr>
      <w:r w:rsidRPr="003D662E">
        <w:rPr>
          <w:lang w:val="en-US"/>
        </w:rPr>
        <w:t>The concept of an experimentation workbench was presented by [</w:t>
      </w:r>
      <w:r w:rsidR="00821E85">
        <w:rPr>
          <w:lang w:val="en-US"/>
        </w:rPr>
        <w:t>SEK21</w:t>
      </w:r>
      <w:r w:rsidRPr="003D662E">
        <w:rPr>
          <w:lang w:val="en-US"/>
        </w:rPr>
        <w:t xml:space="preserve">]. They used </w:t>
      </w:r>
      <w:r w:rsidRPr="003D662E">
        <w:rPr>
          <w:lang w:val="en-GB"/>
        </w:rPr>
        <w:t>Jupyter Notebook Project</w:t>
      </w:r>
      <w:r w:rsidRPr="003D662E">
        <w:rPr>
          <w:rStyle w:val="FootnoteReference"/>
          <w:lang w:val="en-GB"/>
        </w:rPr>
        <w:footnoteReference w:id="129"/>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25BC81BC" w:rsidR="004A024E" w:rsidRPr="003D662E" w:rsidRDefault="004A024E" w:rsidP="004A024E">
      <w:pPr>
        <w:pStyle w:val="Caption"/>
        <w:jc w:val="center"/>
        <w:rPr>
          <w:lang w:val="en-GB"/>
        </w:rPr>
      </w:pPr>
      <w:bookmarkStart w:id="285"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A0517">
        <w:rPr>
          <w:noProof/>
          <w:lang w:val="en-GB"/>
        </w:rPr>
        <w:t>70</w:t>
      </w:r>
      <w:r w:rsidRPr="003D662E">
        <w:fldChar w:fldCharType="end"/>
      </w:r>
      <w:r w:rsidRPr="003D662E">
        <w:rPr>
          <w:lang w:val="en-GB"/>
        </w:rPr>
        <w:t>: The steps</w:t>
      </w:r>
      <w:bookmarkEnd w:id="285"/>
      <w:r w:rsidRPr="003D662E">
        <w:rPr>
          <w:lang w:val="en-GB"/>
        </w:rPr>
        <w:t xml:space="preserve"> executed automatically by PETE</w:t>
      </w:r>
    </w:p>
    <w:p w14:paraId="1F3FF0CE" w14:textId="23D7FCF8"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6A0517" w:rsidRPr="003D662E">
        <w:rPr>
          <w:lang w:val="en-GB"/>
        </w:rPr>
        <w:t xml:space="preserve">Figure </w:t>
      </w:r>
      <w:r w:rsidR="006A0517">
        <w:rPr>
          <w:noProof/>
          <w:lang w:val="en-GB"/>
        </w:rPr>
        <w:t>70</w:t>
      </w:r>
      <w:r w:rsidR="006A0517"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7245E8">
      <w:pPr>
        <w:pStyle w:val="ListParagraph"/>
        <w:numPr>
          <w:ilvl w:val="0"/>
          <w:numId w:val="48"/>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7245E8">
      <w:pPr>
        <w:pStyle w:val="ListParagraph"/>
        <w:numPr>
          <w:ilvl w:val="1"/>
          <w:numId w:val="48"/>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lastRenderedPageBreak/>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7245E8">
      <w:pPr>
        <w:pStyle w:val="ListParagraph"/>
        <w:numPr>
          <w:ilvl w:val="1"/>
          <w:numId w:val="48"/>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7245E8">
      <w:pPr>
        <w:pStyle w:val="ListParagraph"/>
        <w:numPr>
          <w:ilvl w:val="0"/>
          <w:numId w:val="48"/>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7245E8">
      <w:pPr>
        <w:pStyle w:val="ListParagraph"/>
        <w:numPr>
          <w:ilvl w:val="0"/>
          <w:numId w:val="48"/>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0"/>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7245E8">
      <w:pPr>
        <w:pStyle w:val="ListParagraph"/>
        <w:numPr>
          <w:ilvl w:val="0"/>
          <w:numId w:val="47"/>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7245E8">
      <w:pPr>
        <w:pStyle w:val="ListParagraph"/>
        <w:numPr>
          <w:ilvl w:val="0"/>
          <w:numId w:val="47"/>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7245E8">
      <w:pPr>
        <w:pStyle w:val="ListParagraph"/>
        <w:numPr>
          <w:ilvl w:val="0"/>
          <w:numId w:val="47"/>
        </w:numPr>
        <w:jc w:val="both"/>
        <w:rPr>
          <w:lang w:val="en-US"/>
        </w:rPr>
      </w:pPr>
      <w:r w:rsidRPr="003D662E">
        <w:rPr>
          <w:b/>
          <w:lang w:val="en-US"/>
        </w:rPr>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7245E8">
      <w:pPr>
        <w:pStyle w:val="ListParagraph"/>
        <w:numPr>
          <w:ilvl w:val="0"/>
          <w:numId w:val="47"/>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7245E8">
      <w:pPr>
        <w:pStyle w:val="ListParagraph"/>
        <w:numPr>
          <w:ilvl w:val="0"/>
          <w:numId w:val="47"/>
        </w:numPr>
        <w:jc w:val="both"/>
        <w:rPr>
          <w:lang w:val="en-US"/>
        </w:rPr>
      </w:pPr>
      <w:r w:rsidRPr="003D662E">
        <w:rPr>
          <w:b/>
          <w:lang w:val="en-US"/>
        </w:rPr>
        <w:lastRenderedPageBreak/>
        <w:t>Logs:</w:t>
      </w:r>
      <w:r w:rsidRPr="003D662E">
        <w:rPr>
          <w:lang w:val="en-US"/>
        </w:rPr>
        <w:t xml:space="preserve"> a folder that holds all the logs from running the commands and scripts.</w:t>
      </w:r>
    </w:p>
    <w:p w14:paraId="22C72D29" w14:textId="32C97987" w:rsidR="00221EF5"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7245E8">
      <w:pPr>
        <w:pStyle w:val="ListParagraph"/>
        <w:numPr>
          <w:ilvl w:val="0"/>
          <w:numId w:val="47"/>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7245E8">
      <w:pPr>
        <w:pStyle w:val="ListParagraph"/>
        <w:numPr>
          <w:ilvl w:val="1"/>
          <w:numId w:val="47"/>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5F223960" w14:textId="0C3D43DD" w:rsidR="00454C08" w:rsidRPr="00E800AC" w:rsidRDefault="00720260" w:rsidP="00E800AC">
      <w:pPr>
        <w:autoSpaceDE w:val="0"/>
        <w:autoSpaceDN w:val="0"/>
        <w:adjustRightInd w:val="0"/>
        <w:spacing w:after="0" w:line="240" w:lineRule="auto"/>
        <w:jc w:val="both"/>
        <w:rPr>
          <w:lang w:val="en-US"/>
        </w:rPr>
      </w:pPr>
      <w:r w:rsidRPr="003D662E">
        <w:rPr>
          <w:lang w:val="en-US"/>
        </w:rPr>
        <w:br w:type="page"/>
      </w:r>
      <w:bookmarkStart w:id="286" w:name="_Ref57109836"/>
      <w:bookmarkEnd w:id="170"/>
    </w:p>
    <w:p w14:paraId="602A6576" w14:textId="0206FDAA" w:rsidR="00AD0790" w:rsidRPr="003D662E" w:rsidRDefault="00CA2F6B" w:rsidP="00E45421">
      <w:pPr>
        <w:pStyle w:val="Heading1"/>
        <w:rPr>
          <w:lang w:val="en-US"/>
        </w:rPr>
      </w:pPr>
      <w:bookmarkStart w:id="287" w:name="_Ref76979717"/>
      <w:bookmarkStart w:id="288" w:name="_Toc216439689"/>
      <w:r w:rsidRPr="003D662E">
        <w:rPr>
          <w:lang w:val="en-US"/>
        </w:rPr>
        <w:lastRenderedPageBreak/>
        <w:t>Summary &amp; Conclusions</w:t>
      </w:r>
      <w:bookmarkEnd w:id="286"/>
      <w:bookmarkEnd w:id="287"/>
      <w:bookmarkEnd w:id="288"/>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7A71EE55"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287A00">
        <w:rPr>
          <w:lang w:val="en-GB"/>
        </w:rPr>
        <w:t>ESA+21</w:t>
      </w:r>
      <w:r w:rsidR="00B127CE" w:rsidRPr="003D662E">
        <w:rPr>
          <w:lang w:val="en-US"/>
        </w:rPr>
        <w:t xml:space="preserve">, </w:t>
      </w:r>
      <w:r w:rsidR="00821E85">
        <w:rPr>
          <w:lang w:val="en-GB"/>
        </w:rPr>
        <w:t>SSE21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7245E8">
      <w:pPr>
        <w:pStyle w:val="ListParagraph"/>
        <w:numPr>
          <w:ilvl w:val="0"/>
          <w:numId w:val="20"/>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7245E8">
      <w:pPr>
        <w:pStyle w:val="ListParagraph"/>
        <w:numPr>
          <w:ilvl w:val="0"/>
          <w:numId w:val="20"/>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7245E8">
      <w:pPr>
        <w:pStyle w:val="ListParagraph"/>
        <w:numPr>
          <w:ilvl w:val="0"/>
          <w:numId w:val="20"/>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289" w:name="_Ref76979728"/>
      <w:bookmarkStart w:id="290" w:name="_Toc216439690"/>
      <w:r w:rsidRPr="003D662E">
        <w:rPr>
          <w:lang w:val="en-US"/>
        </w:rPr>
        <w:lastRenderedPageBreak/>
        <w:t>References</w:t>
      </w:r>
      <w:bookmarkEnd w:id="289"/>
      <w:bookmarkEnd w:id="290"/>
    </w:p>
    <w:p w14:paraId="6C3E5242" w14:textId="60219050" w:rsidR="000E5B7C" w:rsidRPr="003D662E" w:rsidRDefault="000E5B7C" w:rsidP="0032147C">
      <w:pPr>
        <w:autoSpaceDE w:val="0"/>
        <w:autoSpaceDN w:val="0"/>
        <w:adjustRightInd w:val="0"/>
        <w:spacing w:after="120" w:line="240" w:lineRule="auto"/>
        <w:rPr>
          <w:lang w:val="en-US"/>
        </w:rPr>
      </w:pPr>
    </w:p>
    <w:p w14:paraId="25CE0C67" w14:textId="5BAD5C80" w:rsidR="007B6304" w:rsidRPr="003D662E" w:rsidRDefault="007B6304" w:rsidP="00EC6582">
      <w:pPr>
        <w:tabs>
          <w:tab w:val="left" w:pos="993"/>
        </w:tabs>
        <w:spacing w:after="120" w:line="240" w:lineRule="auto"/>
        <w:ind w:left="426" w:hanging="426"/>
      </w:pPr>
      <w:r w:rsidRPr="003D662E">
        <w:t>[</w:t>
      </w:r>
      <w:r w:rsidR="00AE01B6">
        <w:t>BBB+20</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0"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7253043F" w:rsidR="007B6304" w:rsidRPr="003D662E" w:rsidRDefault="007B6304" w:rsidP="00EC6582">
      <w:pPr>
        <w:tabs>
          <w:tab w:val="left" w:pos="993"/>
        </w:tabs>
        <w:spacing w:after="120" w:line="240" w:lineRule="auto"/>
        <w:ind w:left="426" w:hanging="426"/>
        <w:rPr>
          <w:lang w:val="en-US"/>
        </w:rPr>
      </w:pPr>
      <w:r w:rsidRPr="003D662E">
        <w:rPr>
          <w:lang w:val="en-US"/>
        </w:rPr>
        <w:t>[</w:t>
      </w:r>
      <w:r w:rsidR="00255D95">
        <w:rPr>
          <w:lang w:val="en-US"/>
        </w:rPr>
        <w:t>Cas21</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06F21214" w:rsidR="007B6304" w:rsidRPr="003D662E" w:rsidRDefault="007B630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597F48">
        <w:rPr>
          <w:lang w:val="en-US"/>
        </w:rPr>
        <w:t>CE21</w:t>
      </w:r>
      <w:r w:rsidR="006B4B9E" w:rsidRPr="003D662E">
        <w:rPr>
          <w:lang w:val="en-US"/>
        </w:rPr>
        <w:t xml:space="preserve">]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59CD94D0" w:rsidR="00602EDE" w:rsidRPr="003D662E" w:rsidRDefault="00602EDE" w:rsidP="00EC6582">
      <w:pPr>
        <w:tabs>
          <w:tab w:val="left" w:pos="993"/>
        </w:tabs>
        <w:autoSpaceDE w:val="0"/>
        <w:autoSpaceDN w:val="0"/>
        <w:adjustRightInd w:val="0"/>
        <w:spacing w:after="120" w:line="240" w:lineRule="auto"/>
        <w:ind w:left="426" w:hanging="426"/>
      </w:pPr>
      <w:r w:rsidRPr="003D662E">
        <w:t>[</w:t>
      </w:r>
      <w:r w:rsidR="004F37CA">
        <w:t>Cep23</w:t>
      </w:r>
      <w:r w:rsidR="006B4B9E" w:rsidRPr="003D662E">
        <w:t>]</w:t>
      </w:r>
      <w:r w:rsidR="006B4B9E" w:rsidRPr="003D662E">
        <w:tab/>
      </w:r>
      <w:r w:rsidRPr="003D662E">
        <w:t>J.-H. Cepok</w:t>
      </w:r>
      <w:r w:rsidR="0004034E" w:rsidRPr="003D662E">
        <w:t>, Projektarbeit, Uni Hildesheim, 2023</w:t>
      </w:r>
    </w:p>
    <w:p w14:paraId="07548EA9" w14:textId="2B18243D" w:rsidR="007B6304" w:rsidRPr="003D662E" w:rsidRDefault="007B6304" w:rsidP="00EC6582">
      <w:pPr>
        <w:tabs>
          <w:tab w:val="left" w:pos="993"/>
        </w:tabs>
        <w:spacing w:after="120" w:line="240" w:lineRule="auto"/>
        <w:ind w:left="426" w:hanging="426"/>
        <w:rPr>
          <w:lang w:val="en-US"/>
        </w:rPr>
      </w:pPr>
      <w:r w:rsidRPr="003D662E">
        <w:rPr>
          <w:lang w:val="en-US"/>
        </w:rPr>
        <w:t>[</w:t>
      </w:r>
      <w:r w:rsidR="00287A00">
        <w:rPr>
          <w:lang w:val="en-US"/>
        </w:rPr>
        <w:t>Eic16</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3A8F718B" w14:textId="214EE8DD"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IVML</w:t>
      </w:r>
      <w:r w:rsidRPr="003D662E">
        <w:rPr>
          <w:lang w:val="en-US"/>
        </w:rPr>
        <w:t xml:space="preserve">] </w:t>
      </w:r>
      <w:r w:rsidRPr="003D662E">
        <w:rPr>
          <w:lang w:val="en-US"/>
        </w:rPr>
        <w:tab/>
        <w:t xml:space="preserve">H. Eichelberger, S. El-Sharkawy, C. Kröher, K. Schmid, IVML Language specification, </w:t>
      </w:r>
      <w:hyperlink r:id="rId81" w:history="1">
        <w:r w:rsidRPr="003D662E">
          <w:rPr>
            <w:rStyle w:val="Hyperlink"/>
            <w:lang w:val="en-US"/>
          </w:rPr>
          <w:t>http://projects.sse.uni-hildesheim.de/easy/docs-git/docRelease/ivml_spec.pdf</w:t>
        </w:r>
      </w:hyperlink>
      <w:r w:rsidRPr="003D662E">
        <w:rPr>
          <w:lang w:val="en-US"/>
        </w:rPr>
        <w:t xml:space="preserve"> </w:t>
      </w:r>
    </w:p>
    <w:p w14:paraId="616A0EBC" w14:textId="77777777" w:rsidR="00A54202" w:rsidRPr="003D662E" w:rsidRDefault="00A54202" w:rsidP="00EC6582">
      <w:pPr>
        <w:tabs>
          <w:tab w:val="left" w:pos="993"/>
        </w:tabs>
        <w:spacing w:after="120" w:line="240" w:lineRule="auto"/>
        <w:ind w:left="426" w:hanging="426"/>
        <w:rPr>
          <w:lang w:val="en-US"/>
        </w:rPr>
      </w:pPr>
      <w:r w:rsidRPr="003D662E">
        <w:rPr>
          <w:lang w:val="en-US"/>
        </w:rPr>
        <w:t>[</w:t>
      </w:r>
      <w:r>
        <w:rPr>
          <w:lang w:val="en-US"/>
        </w:rPr>
        <w:t>EQS17</w:t>
      </w:r>
      <w:r w:rsidRPr="003D662E">
        <w:rPr>
          <w:lang w:val="en-US"/>
        </w:rPr>
        <w:t xml:space="preserve">] </w:t>
      </w:r>
      <w:r w:rsidRPr="003D662E">
        <w:rPr>
          <w:lang w:val="en-US"/>
        </w:rPr>
        <w:tab/>
        <w:t xml:space="preserve">H. Eichelberger, C. Qin, K. Schmid, Experiences with the Model-based Generation of Big Data Applications, Lecture Notes in Informatics (LNI) - Datenbanksysteme für Business, Technologie und Web (BTW '17), S. 49-56, 2017 </w:t>
      </w:r>
    </w:p>
    <w:p w14:paraId="4BE03CF9" w14:textId="3ED2CD99" w:rsidR="00A54202" w:rsidRDefault="00A54202" w:rsidP="00EC6582">
      <w:pPr>
        <w:tabs>
          <w:tab w:val="left" w:pos="993"/>
        </w:tabs>
        <w:spacing w:after="120" w:line="240" w:lineRule="auto"/>
        <w:ind w:left="426" w:hanging="426"/>
        <w:rPr>
          <w:lang w:val="en-GB"/>
        </w:rPr>
      </w:pPr>
      <w:r w:rsidRPr="00907CC1">
        <w:rPr>
          <w:lang w:val="en-GB"/>
        </w:rPr>
        <w:t>[</w:t>
      </w:r>
      <w:r>
        <w:rPr>
          <w:lang w:val="en-GB"/>
        </w:rPr>
        <w:t>ESA+25</w:t>
      </w:r>
      <w:r w:rsidRPr="00907CC1">
        <w:rPr>
          <w:lang w:val="en-GB"/>
        </w:rPr>
        <w:t xml:space="preserve">] </w:t>
      </w:r>
      <w:r w:rsidR="00EC6582">
        <w:rPr>
          <w:lang w:val="en-GB"/>
        </w:rPr>
        <w:tab/>
      </w:r>
      <w:r w:rsidRPr="00907CC1">
        <w:rPr>
          <w:lang w:val="en-GB"/>
        </w:rPr>
        <w:t>H. Eichelberger, C. Sauer, A. S. Ahmadian, C. Kröher, Industry 4.0/IIoT Platforms for manufacturing systems — A systematic review contrasting the scientific and the industrial side</w:t>
      </w:r>
      <w:r>
        <w:rPr>
          <w:lang w:val="en-GB"/>
        </w:rPr>
        <w:t xml:space="preserve">, Journal of Information and Software Technology (IST), volume 179, 107650, </w:t>
      </w:r>
      <w:hyperlink r:id="rId82" w:history="1">
        <w:r w:rsidRPr="000C2392">
          <w:rPr>
            <w:rStyle w:val="Hyperlink"/>
            <w:lang w:val="en-GB"/>
          </w:rPr>
          <w:t>https://doi.org/10.1016/j.infsof.2024.107650</w:t>
        </w:r>
      </w:hyperlink>
      <w:r>
        <w:rPr>
          <w:lang w:val="en-GB"/>
        </w:rPr>
        <w:t xml:space="preserve">, 2025 </w:t>
      </w:r>
    </w:p>
    <w:p w14:paraId="748FF7A4" w14:textId="77777777" w:rsidR="00A54202" w:rsidRDefault="00A54202" w:rsidP="00EC6582">
      <w:pPr>
        <w:tabs>
          <w:tab w:val="left" w:pos="993"/>
        </w:tabs>
        <w:spacing w:after="120" w:line="240" w:lineRule="auto"/>
        <w:ind w:left="426" w:hanging="426"/>
        <w:rPr>
          <w:lang w:val="en-GB"/>
        </w:rPr>
      </w:pPr>
      <w:r w:rsidRPr="00D57F0F">
        <w:rPr>
          <w:lang w:val="en-GB"/>
        </w:rPr>
        <w:t>[</w:t>
      </w:r>
      <w:r>
        <w:rPr>
          <w:lang w:val="en-GB"/>
        </w:rPr>
        <w:t>ESS22</w:t>
      </w:r>
      <w:r w:rsidRPr="00D57F0F">
        <w:rPr>
          <w:lang w:val="en-GB"/>
        </w:rPr>
        <w:t>]</w:t>
      </w:r>
      <w:r w:rsidRPr="00D57F0F">
        <w:rPr>
          <w:lang w:val="en-GB"/>
        </w:rPr>
        <w:tab/>
        <w:t>H. Eichelberger, H. Stichweh, C. Sauer, Requirements for an AI-enabled Industry 4.0 Platform – Integrating Industrial and Scientific Views</w:t>
      </w:r>
      <w:r>
        <w:rPr>
          <w:lang w:val="en-GB"/>
        </w:rPr>
        <w:t>, SOFTENG’22, pp. 7-14, 2022</w:t>
      </w:r>
    </w:p>
    <w:p w14:paraId="521C50F4" w14:textId="38263ED9" w:rsidR="00A54202" w:rsidRPr="00D57F0F" w:rsidRDefault="00A54202" w:rsidP="00EC6582">
      <w:pPr>
        <w:tabs>
          <w:tab w:val="left" w:pos="993"/>
        </w:tabs>
        <w:spacing w:after="120" w:line="240" w:lineRule="auto"/>
        <w:ind w:left="426" w:hanging="426"/>
        <w:rPr>
          <w:lang w:val="en-GB"/>
        </w:rPr>
      </w:pPr>
      <w:r>
        <w:rPr>
          <w:lang w:val="en-GB"/>
        </w:rPr>
        <w:t xml:space="preserve">[EN23] </w:t>
      </w:r>
      <w:r w:rsidR="00EC6582">
        <w:rPr>
          <w:lang w:val="en-GB"/>
        </w:rPr>
        <w:tab/>
      </w:r>
      <w:r w:rsidRPr="000366CA">
        <w:rPr>
          <w:lang w:val="en-GB"/>
        </w:rPr>
        <w:t>H</w:t>
      </w:r>
      <w:r>
        <w:rPr>
          <w:lang w:val="en-GB"/>
        </w:rPr>
        <w:t>.</w:t>
      </w:r>
      <w:r w:rsidRPr="000366CA">
        <w:rPr>
          <w:lang w:val="en-GB"/>
        </w:rPr>
        <w:t xml:space="preserve"> Eichelberger</w:t>
      </w:r>
      <w:r>
        <w:rPr>
          <w:lang w:val="en-GB"/>
        </w:rPr>
        <w:t>,</w:t>
      </w:r>
      <w:r w:rsidRPr="000366CA">
        <w:rPr>
          <w:lang w:val="en-GB"/>
        </w:rPr>
        <w:t xml:space="preserve"> C</w:t>
      </w:r>
      <w:r>
        <w:rPr>
          <w:lang w:val="en-GB"/>
        </w:rPr>
        <w:t>.</w:t>
      </w:r>
      <w:r w:rsidRPr="000366CA">
        <w:rPr>
          <w:lang w:val="en-GB"/>
        </w:rPr>
        <w:t xml:space="preserve"> Niederée</w:t>
      </w:r>
      <w:r>
        <w:rPr>
          <w:lang w:val="en-GB"/>
        </w:rPr>
        <w:t xml:space="preserve">, </w:t>
      </w:r>
      <w:r w:rsidRPr="000366CA">
        <w:rPr>
          <w:lang w:val="en-GB"/>
        </w:rPr>
        <w:t>Asset Administration Shells, Configuration, Code Generation: A power trio for Industry 4.0 Platforms</w:t>
      </w:r>
      <w:r>
        <w:rPr>
          <w:lang w:val="en-GB"/>
        </w:rPr>
        <w:t xml:space="preserve">, ETFA’23, pp. </w:t>
      </w:r>
      <w:r w:rsidRPr="000366CA">
        <w:rPr>
          <w:lang w:val="en-GB"/>
        </w:rPr>
        <w:t>1-8</w:t>
      </w:r>
      <w:r>
        <w:rPr>
          <w:lang w:val="en-GB"/>
        </w:rPr>
        <w:t>,</w:t>
      </w:r>
      <w:r w:rsidRPr="000366CA">
        <w:rPr>
          <w:lang w:val="en-GB"/>
        </w:rPr>
        <w:t xml:space="preserve"> IEEE</w:t>
      </w:r>
      <w:r>
        <w:rPr>
          <w:lang w:val="en-GB"/>
        </w:rPr>
        <w:t>, 2023</w:t>
      </w:r>
    </w:p>
    <w:p w14:paraId="2C03B1F8" w14:textId="5EADE0B7" w:rsidR="007B6304" w:rsidRPr="003D662E" w:rsidRDefault="007B6304" w:rsidP="00EC6582">
      <w:pPr>
        <w:tabs>
          <w:tab w:val="left" w:pos="993"/>
        </w:tabs>
        <w:spacing w:after="120" w:line="240" w:lineRule="auto"/>
        <w:ind w:left="426" w:hanging="426"/>
        <w:rPr>
          <w:rFonts w:cstheme="minorHAnsi"/>
          <w:lang w:val="en-GB"/>
        </w:rPr>
      </w:pPr>
      <w:r w:rsidRPr="003D662E">
        <w:rPr>
          <w:lang w:val="en-US"/>
        </w:rPr>
        <w:t>[</w:t>
      </w:r>
      <w:r w:rsidR="00287A00">
        <w:rPr>
          <w:lang w:val="en-US"/>
        </w:rPr>
        <w:t>EPR+22</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5286C4BA" w:rsidR="00636EDF" w:rsidRPr="003D662E" w:rsidRDefault="00636EDF" w:rsidP="00EC6582">
      <w:pPr>
        <w:tabs>
          <w:tab w:val="left" w:pos="993"/>
        </w:tabs>
        <w:spacing w:after="120" w:line="240" w:lineRule="auto"/>
        <w:ind w:left="426" w:hanging="426"/>
        <w:rPr>
          <w:lang w:val="en-GB"/>
        </w:rPr>
      </w:pPr>
      <w:r w:rsidRPr="003D662E">
        <w:rPr>
          <w:lang w:val="en-GB"/>
        </w:rPr>
        <w:t>[</w:t>
      </w:r>
      <w:r w:rsidR="00287A00">
        <w:rPr>
          <w:lang w:val="en-GB"/>
        </w:rPr>
        <w:t>EPN22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2A42DD9E" w:rsidR="007B6304" w:rsidRPr="003D662E" w:rsidRDefault="007B6304" w:rsidP="00EC6582">
      <w:pPr>
        <w:tabs>
          <w:tab w:val="left" w:pos="993"/>
        </w:tabs>
        <w:spacing w:after="120" w:line="240" w:lineRule="auto"/>
        <w:ind w:left="426" w:hanging="426"/>
        <w:rPr>
          <w:lang w:val="en-DE"/>
        </w:rPr>
      </w:pPr>
      <w:r w:rsidRPr="003D662E">
        <w:rPr>
          <w:lang w:val="en-GB"/>
        </w:rPr>
        <w:t>[</w:t>
      </w:r>
      <w:bookmarkStart w:id="291" w:name="_Hlk215827734"/>
      <w:r w:rsidR="00287A00">
        <w:rPr>
          <w:lang w:val="en-GB"/>
        </w:rPr>
        <w:t>ESA+21</w:t>
      </w:r>
      <w:bookmarkEnd w:id="291"/>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210A3253" w:rsidR="007B6304" w:rsidRPr="003D662E" w:rsidRDefault="007B6304" w:rsidP="00EC6582">
      <w:pPr>
        <w:tabs>
          <w:tab w:val="left" w:pos="993"/>
        </w:tabs>
        <w:spacing w:after="120" w:line="240" w:lineRule="auto"/>
        <w:ind w:left="426" w:hanging="426"/>
        <w:rPr>
          <w:lang w:val="en-US"/>
        </w:rPr>
      </w:pPr>
      <w:r w:rsidRPr="003D662E">
        <w:rPr>
          <w:lang w:val="en-US"/>
        </w:rPr>
        <w:t>[</w:t>
      </w:r>
      <w:r w:rsidR="00E16354">
        <w:rPr>
          <w:lang w:val="en-US"/>
        </w:rPr>
        <w:t>EQS+16</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2AE8E078" w14:textId="2E45E3A0"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E16354">
        <w:rPr>
          <w:lang w:val="en-US"/>
        </w:rPr>
        <w:t>VIL</w:t>
      </w:r>
      <w:r w:rsidRPr="003D662E">
        <w:rPr>
          <w:lang w:val="en-US"/>
        </w:rPr>
        <w:t>]</w:t>
      </w:r>
      <w:r w:rsidRPr="003D662E">
        <w:rPr>
          <w:lang w:val="en-US"/>
        </w:rPr>
        <w:tab/>
      </w:r>
      <w:r w:rsidR="00EC6582">
        <w:rPr>
          <w:lang w:val="en-US"/>
        </w:rPr>
        <w:tab/>
      </w:r>
      <w:r w:rsidRPr="003D662E">
        <w:rPr>
          <w:lang w:val="en-US"/>
        </w:rPr>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2E1EF4A6" w14:textId="77777777" w:rsidR="00A54202" w:rsidRPr="002642F2" w:rsidRDefault="00A54202" w:rsidP="00EC6582">
      <w:pPr>
        <w:tabs>
          <w:tab w:val="left" w:pos="993"/>
        </w:tabs>
        <w:ind w:left="426" w:hanging="426"/>
        <w:jc w:val="both"/>
        <w:rPr>
          <w:lang w:val="en-US"/>
        </w:rPr>
      </w:pPr>
      <w:r>
        <w:rPr>
          <w:lang w:val="en-US"/>
        </w:rPr>
        <w:lastRenderedPageBreak/>
        <w:t>[</w:t>
      </w:r>
      <w:r w:rsidRPr="002642F2">
        <w:rPr>
          <w:lang w:val="en-US"/>
        </w:rPr>
        <w:t>IDTA 02003-1-2</w:t>
      </w:r>
      <w:r>
        <w:rPr>
          <w:lang w:val="en-US"/>
        </w:rPr>
        <w:t xml:space="preserve">] </w:t>
      </w:r>
      <w:r w:rsidRPr="002642F2">
        <w:rPr>
          <w:lang w:val="en-US"/>
        </w:rPr>
        <w:t>IDTA 02003-1-2 Generic Frame for Technical Data for Industrial Equipment in Manufacturing</w:t>
      </w:r>
      <w:r>
        <w:rPr>
          <w:lang w:val="en-US"/>
        </w:rPr>
        <w:t xml:space="preserve"> (</w:t>
      </w:r>
      <w:hyperlink r:id="rId84"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749C505B" w14:textId="77777777" w:rsidR="00A54202" w:rsidRPr="002642F2" w:rsidRDefault="00A54202" w:rsidP="00EC6582">
      <w:pPr>
        <w:tabs>
          <w:tab w:val="left" w:pos="993"/>
        </w:tabs>
        <w:ind w:left="426" w:hanging="426"/>
        <w:rPr>
          <w:lang w:val="en-US"/>
        </w:rPr>
      </w:pPr>
      <w:r>
        <w:rPr>
          <w:lang w:val="en-US"/>
        </w:rPr>
        <w:t>[</w:t>
      </w:r>
      <w:r w:rsidRPr="005E022A">
        <w:rPr>
          <w:lang w:val="en-US"/>
        </w:rPr>
        <w:t>IDTA 02004-1-2</w:t>
      </w:r>
      <w:r>
        <w:rPr>
          <w:lang w:val="en-US"/>
        </w:rPr>
        <w:t xml:space="preserve">] </w:t>
      </w:r>
      <w:r w:rsidRPr="002642F2">
        <w:rPr>
          <w:lang w:val="en-US"/>
        </w:rPr>
        <w:t>IDTA 02004-1-2 Handover Documentation</w:t>
      </w:r>
      <w:r>
        <w:rPr>
          <w:lang w:val="en-US"/>
        </w:rPr>
        <w:t xml:space="preserve"> (</w:t>
      </w:r>
      <w:hyperlink r:id="rId85"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2BC39AE9" w14:textId="77777777" w:rsidR="00A54202" w:rsidRPr="002642F2" w:rsidRDefault="00A54202" w:rsidP="00EC6582">
      <w:pPr>
        <w:tabs>
          <w:tab w:val="left" w:pos="993"/>
        </w:tabs>
        <w:ind w:left="426" w:hanging="426"/>
        <w:rPr>
          <w:lang w:val="en-US"/>
        </w:rPr>
      </w:pPr>
      <w:r>
        <w:rPr>
          <w:lang w:val="en-US"/>
        </w:rPr>
        <w:t>[</w:t>
      </w:r>
      <w:r w:rsidRPr="002642F2">
        <w:rPr>
          <w:lang w:val="en-US"/>
        </w:rPr>
        <w:t>IDTA 02011-1-0</w:t>
      </w:r>
      <w:r>
        <w:rPr>
          <w:lang w:val="en-US"/>
        </w:rPr>
        <w:t xml:space="preserve">] </w:t>
      </w:r>
      <w:r w:rsidRPr="002642F2">
        <w:rPr>
          <w:lang w:val="en-US"/>
        </w:rPr>
        <w:t>IDTA 02011-1-0 Hierarchical Structures enabling Bills of Material</w:t>
      </w:r>
      <w:r>
        <w:rPr>
          <w:lang w:val="en-US"/>
        </w:rPr>
        <w:t xml:space="preserve"> (</w:t>
      </w:r>
      <w:hyperlink r:id="rId86"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0A1AAD32" w14:textId="77777777" w:rsidR="00A54202" w:rsidRPr="002642F2" w:rsidRDefault="00A54202" w:rsidP="00EC6582">
      <w:pPr>
        <w:tabs>
          <w:tab w:val="left" w:pos="993"/>
        </w:tabs>
        <w:ind w:left="426" w:hanging="426"/>
        <w:rPr>
          <w:lang w:val="en-US"/>
        </w:rPr>
      </w:pPr>
      <w:r>
        <w:rPr>
          <w:lang w:val="en-US"/>
        </w:rPr>
        <w:t>[</w:t>
      </w:r>
      <w:r w:rsidRPr="005E022A">
        <w:rPr>
          <w:lang w:val="en-US"/>
        </w:rPr>
        <w:t>IDTA 2023-01-24</w:t>
      </w:r>
      <w:r>
        <w:rPr>
          <w:lang w:val="en-US"/>
        </w:rPr>
        <w:t xml:space="preserve">] </w:t>
      </w:r>
      <w:r w:rsidRPr="002642F2">
        <w:rPr>
          <w:lang w:val="en-US"/>
        </w:rPr>
        <w:t xml:space="preserve">IDTA 2023-01-24 </w:t>
      </w:r>
      <w:r>
        <w:rPr>
          <w:lang w:val="en-US"/>
        </w:rPr>
        <w:t>Product Carbon Footprint (</w:t>
      </w:r>
      <w:r w:rsidRPr="00496A2A">
        <w:rPr>
          <w:rStyle w:val="Hyperlink"/>
          <w:lang w:val="en-GB"/>
        </w:rPr>
        <w:t>https://github.com/admin-shell-io/submodel-templates/blob/main/published/Carbon%20Footprint/0/9/IDTA%202023-0-9%20_Submodel_CarbonFootprint.pdf</w:t>
      </w:r>
      <w:r w:rsidRPr="002642F2">
        <w:rPr>
          <w:rStyle w:val="Hyperlink"/>
          <w:color w:val="000000" w:themeColor="text1"/>
          <w:lang w:val="en-GB"/>
        </w:rPr>
        <w:t>)</w:t>
      </w:r>
    </w:p>
    <w:p w14:paraId="3C7314C1" w14:textId="77777777" w:rsidR="00A54202" w:rsidRPr="002642F2" w:rsidRDefault="00A54202" w:rsidP="00EC6582">
      <w:pPr>
        <w:tabs>
          <w:tab w:val="left" w:pos="993"/>
        </w:tabs>
        <w:ind w:left="426" w:hanging="426"/>
        <w:rPr>
          <w:lang w:val="en-US"/>
        </w:rPr>
      </w:pPr>
      <w:r>
        <w:rPr>
          <w:lang w:val="en-US"/>
        </w:rPr>
        <w:t>[</w:t>
      </w:r>
      <w:r w:rsidRPr="002642F2">
        <w:rPr>
          <w:lang w:val="en-US"/>
        </w:rPr>
        <w:t>IDTA 02008-1-1</w:t>
      </w:r>
      <w:r>
        <w:rPr>
          <w:lang w:val="en-US"/>
        </w:rPr>
        <w:t xml:space="preserve">] </w:t>
      </w:r>
      <w:r w:rsidRPr="002642F2">
        <w:rPr>
          <w:lang w:val="en-US"/>
        </w:rPr>
        <w:t>IDTA 02008-1-1 Time Series Data</w:t>
      </w:r>
      <w:r>
        <w:rPr>
          <w:lang w:val="en-US"/>
        </w:rPr>
        <w:t xml:space="preserve"> (</w:t>
      </w:r>
      <w:hyperlink r:id="rId87"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25F015CB" w14:textId="77777777" w:rsidR="00A54202" w:rsidRDefault="00A54202" w:rsidP="00EC6582">
      <w:pPr>
        <w:tabs>
          <w:tab w:val="left" w:pos="993"/>
        </w:tabs>
        <w:spacing w:after="120" w:line="240" w:lineRule="auto"/>
        <w:ind w:left="426" w:hanging="426"/>
        <w:rPr>
          <w:lang w:val="en-GB"/>
        </w:rPr>
      </w:pPr>
      <w:r w:rsidRPr="000133D3">
        <w:rPr>
          <w:lang w:val="en-GB"/>
        </w:rPr>
        <w:t>[IDTA 02002-1-0</w:t>
      </w:r>
      <w:r>
        <w:rPr>
          <w:lang w:val="en-GB"/>
        </w:rPr>
        <w:t xml:space="preserve">] </w:t>
      </w:r>
      <w:r w:rsidRPr="000133D3">
        <w:rPr>
          <w:lang w:val="en-GB"/>
        </w:rPr>
        <w:t>IDTA 02002-1-0 Submodel for Contact Information</w:t>
      </w:r>
      <w:r>
        <w:rPr>
          <w:lang w:val="en-GB"/>
        </w:rPr>
        <w:t xml:space="preserve"> (</w:t>
      </w:r>
      <w:hyperlink r:id="rId88" w:history="1">
        <w:r w:rsidRPr="0056263D">
          <w:rPr>
            <w:rStyle w:val="Hyperlink"/>
            <w:lang w:val="en-GB"/>
          </w:rPr>
          <w:t>https://industrialdigitaltwin.org/wp-content/uploads/2022/10/IDTA-02002-1-0_Submodel_ContactInformation.pdf</w:t>
        </w:r>
      </w:hyperlink>
      <w:r w:rsidRPr="000133D3">
        <w:rPr>
          <w:lang w:val="en-GB"/>
        </w:rPr>
        <w:t>)</w:t>
      </w:r>
    </w:p>
    <w:p w14:paraId="411DC518" w14:textId="1726DC2E" w:rsidR="00A54202" w:rsidRPr="00A54202" w:rsidRDefault="00A54202" w:rsidP="00EC6582">
      <w:pPr>
        <w:tabs>
          <w:tab w:val="left" w:pos="993"/>
        </w:tabs>
        <w:spacing w:after="120" w:line="240" w:lineRule="auto"/>
        <w:ind w:left="426" w:hanging="426"/>
        <w:rPr>
          <w:lang w:val="en-GB"/>
        </w:rPr>
      </w:pPr>
      <w:r w:rsidRPr="000133D3">
        <w:rPr>
          <w:lang w:val="en-GB"/>
        </w:rPr>
        <w:t>[IDTA 02007-1-0] IDTA 02007-1-0 Nameplate for Software in Manufact</w:t>
      </w:r>
      <w:r>
        <w:rPr>
          <w:lang w:val="en-GB"/>
        </w:rPr>
        <w:t>uring</w:t>
      </w:r>
      <w:r w:rsidRPr="000133D3">
        <w:rPr>
          <w:lang w:val="en-GB"/>
        </w:rPr>
        <w:t xml:space="preserve"> (</w:t>
      </w:r>
      <w:hyperlink r:id="rId89" w:history="1">
        <w:r w:rsidRPr="000133D3">
          <w:rPr>
            <w:rStyle w:val="Hyperlink"/>
            <w:lang w:val="en-GB"/>
          </w:rPr>
          <w:t>https://industrialdigitaltwin.org/wp-content/uploads/2023/08/IDTA-02007-1-0_Submodel_Software-Nameplate.pdf</w:t>
        </w:r>
      </w:hyperlink>
      <w:r w:rsidRPr="000133D3">
        <w:rPr>
          <w:lang w:val="en-GB"/>
        </w:rPr>
        <w:t>)</w:t>
      </w:r>
    </w:p>
    <w:p w14:paraId="1D68AA87" w14:textId="03AA8E32" w:rsidR="007B6304" w:rsidRPr="003D662E" w:rsidRDefault="007B6304" w:rsidP="00EC6582">
      <w:pPr>
        <w:tabs>
          <w:tab w:val="left" w:pos="993"/>
        </w:tabs>
        <w:spacing w:after="120" w:line="240" w:lineRule="auto"/>
        <w:ind w:left="426" w:hanging="426"/>
        <w:jc w:val="both"/>
        <w:rPr>
          <w:lang w:val="en-US"/>
        </w:rPr>
      </w:pPr>
      <w:r w:rsidRPr="003D662E">
        <w:rPr>
          <w:lang w:val="en-US"/>
        </w:rPr>
        <w:t>[</w:t>
      </w:r>
      <w:r w:rsidR="002816A2">
        <w:rPr>
          <w:lang w:val="en-US"/>
        </w:rPr>
        <w:t>IDS</w:t>
      </w:r>
      <w:r w:rsidRPr="003D662E">
        <w:rPr>
          <w:lang w:val="en-US"/>
        </w:rPr>
        <w:t>]</w:t>
      </w:r>
      <w:r w:rsidRPr="003D662E">
        <w:rPr>
          <w:lang w:val="en-US"/>
        </w:rPr>
        <w:tab/>
        <w:t xml:space="preserve">International Data Spaces, IDS reference architecture model version 3.0, </w:t>
      </w:r>
      <w:hyperlink r:id="rId90"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34C4A509"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IIRA</w:t>
      </w:r>
      <w:r w:rsidRPr="003D662E">
        <w:rPr>
          <w:lang w:val="en-US"/>
        </w:rPr>
        <w:t>]</w:t>
      </w:r>
      <w:r w:rsidR="00EA75A1" w:rsidRPr="003D662E">
        <w:rPr>
          <w:lang w:val="en-US"/>
        </w:rPr>
        <w:tab/>
      </w:r>
      <w:r w:rsidRPr="003D662E">
        <w:rPr>
          <w:lang w:val="en-US"/>
        </w:rPr>
        <w:t xml:space="preserve">The Industrial Internet Reference Architecture Technical Report, </w:t>
      </w:r>
      <w:hyperlink r:id="rId91" w:history="1">
        <w:r w:rsidRPr="003D662E">
          <w:rPr>
            <w:rStyle w:val="Hyperlink"/>
            <w:lang w:val="en-US"/>
          </w:rPr>
          <w:t>https://www.iiconsortium.org/pdf/IIRA-v1.9.pdf</w:t>
        </w:r>
      </w:hyperlink>
    </w:p>
    <w:p w14:paraId="29E5FA5A" w14:textId="1DE59377" w:rsidR="007B6304" w:rsidRPr="003D662E" w:rsidRDefault="007B6304" w:rsidP="00EC6582">
      <w:pPr>
        <w:tabs>
          <w:tab w:val="left" w:pos="993"/>
        </w:tabs>
        <w:autoSpaceDE w:val="0"/>
        <w:autoSpaceDN w:val="0"/>
        <w:adjustRightInd w:val="0"/>
        <w:spacing w:after="120" w:line="240" w:lineRule="auto"/>
        <w:ind w:left="426" w:hanging="426"/>
        <w:rPr>
          <w:lang w:val="en-US"/>
        </w:rPr>
      </w:pPr>
      <w:r w:rsidRPr="003D662E">
        <w:rPr>
          <w:lang w:val="en-US"/>
        </w:rPr>
        <w:t>[</w:t>
      </w:r>
      <w:r w:rsidR="002816A2">
        <w:rPr>
          <w:lang w:val="en-US"/>
        </w:rPr>
        <w:t>KGR20</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34ABB8A2" w:rsidR="007B6304" w:rsidRPr="003D662E" w:rsidRDefault="007B6304" w:rsidP="00EC6582">
      <w:pPr>
        <w:tabs>
          <w:tab w:val="left" w:pos="993"/>
        </w:tabs>
        <w:spacing w:after="120" w:line="240" w:lineRule="auto"/>
        <w:ind w:left="426" w:hanging="426"/>
        <w:rPr>
          <w:lang w:val="en-US"/>
        </w:rPr>
      </w:pPr>
      <w:r w:rsidRPr="003D662E">
        <w:rPr>
          <w:lang w:val="en-US"/>
        </w:rPr>
        <w:t>[</w:t>
      </w:r>
      <w:r w:rsidR="002816A2">
        <w:rPr>
          <w:lang w:val="en-US"/>
        </w:rPr>
        <w:t>LNI40</w:t>
      </w:r>
      <w:r w:rsidRPr="003D662E">
        <w:rPr>
          <w:lang w:val="en-US"/>
        </w:rPr>
        <w:t>]</w:t>
      </w:r>
      <w:r w:rsidR="00EA75A1" w:rsidRPr="003D662E">
        <w:rPr>
          <w:lang w:val="en-US"/>
        </w:rPr>
        <w:tab/>
      </w:r>
      <w:r w:rsidRPr="003D662E">
        <w:rPr>
          <w:lang w:val="en-US"/>
        </w:rPr>
        <w:t xml:space="preserve">LNI 4.0 Testbed Edge Configuration – Usage View, </w:t>
      </w:r>
      <w:hyperlink r:id="rId92" w:history="1">
        <w:r w:rsidRPr="003D662E">
          <w:rPr>
            <w:rStyle w:val="Hyperlink"/>
            <w:lang w:val="en-US"/>
          </w:rPr>
          <w:t>https://www.plattform-i40.de/PI40/Redaktion/EN/Downloads/Publikation/LNI4.0-Testbed-Edge-Configuration_UsageViewEN.pdf</w:t>
        </w:r>
      </w:hyperlink>
    </w:p>
    <w:p w14:paraId="0F387CDD" w14:textId="071CF403" w:rsidR="007B6304" w:rsidRPr="003D662E" w:rsidRDefault="007B6304" w:rsidP="00EC6582">
      <w:pPr>
        <w:tabs>
          <w:tab w:val="left" w:pos="993"/>
        </w:tabs>
        <w:spacing w:after="120" w:line="240" w:lineRule="auto"/>
        <w:ind w:left="426" w:hanging="426"/>
        <w:rPr>
          <w:lang w:val="en-GB"/>
        </w:rPr>
      </w:pPr>
      <w:r w:rsidRPr="003D662E">
        <w:rPr>
          <w:lang w:val="en-GB"/>
        </w:rPr>
        <w:t>[</w:t>
      </w:r>
      <w:r w:rsidR="00F964A2">
        <w:rPr>
          <w:lang w:val="en-GB"/>
        </w:rPr>
        <w:t>MBB+18</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4020FF1A" w14:textId="0955A102" w:rsidR="007B6304" w:rsidRPr="003D662E" w:rsidRDefault="007B6304" w:rsidP="00EC6582">
      <w:pPr>
        <w:tabs>
          <w:tab w:val="left" w:pos="993"/>
        </w:tabs>
        <w:spacing w:after="120" w:line="240" w:lineRule="auto"/>
        <w:ind w:left="426" w:hanging="426"/>
        <w:rPr>
          <w:lang w:val="en-US"/>
        </w:rPr>
      </w:pPr>
      <w:r w:rsidRPr="003D662E">
        <w:rPr>
          <w:lang w:val="en-US"/>
        </w:rPr>
        <w:t>[</w:t>
      </w:r>
      <w:r w:rsidR="00D93F15">
        <w:rPr>
          <w:lang w:val="en-US"/>
        </w:rPr>
        <w:t>UML</w:t>
      </w:r>
      <w:r w:rsidRPr="003D662E">
        <w:rPr>
          <w:lang w:val="en-US"/>
        </w:rPr>
        <w:t>]</w:t>
      </w:r>
      <w:r w:rsidRPr="003D662E">
        <w:rPr>
          <w:lang w:val="en-US"/>
        </w:rPr>
        <w:tab/>
        <w:t xml:space="preserve">OMG, Unified Modeling Language, Version 2.5.1, </w:t>
      </w:r>
      <w:hyperlink r:id="rId93" w:history="1">
        <w:r w:rsidRPr="003D662E">
          <w:rPr>
            <w:rStyle w:val="Hyperlink"/>
            <w:lang w:val="en-US"/>
          </w:rPr>
          <w:t>https://www.omg.org/spec/UML/About-UML/</w:t>
        </w:r>
      </w:hyperlink>
      <w:r w:rsidRPr="003D662E">
        <w:rPr>
          <w:lang w:val="en-US"/>
        </w:rPr>
        <w:t xml:space="preserve"> </w:t>
      </w:r>
    </w:p>
    <w:p w14:paraId="4CE75027" w14:textId="394C3605" w:rsidR="007B6304" w:rsidRPr="003D662E" w:rsidRDefault="007B6304" w:rsidP="00EC6582">
      <w:pPr>
        <w:tabs>
          <w:tab w:val="left" w:pos="993"/>
        </w:tabs>
        <w:spacing w:after="120" w:line="240" w:lineRule="auto"/>
        <w:ind w:left="426" w:hanging="426"/>
      </w:pPr>
      <w:r w:rsidRPr="003D662E">
        <w:t>[</w:t>
      </w:r>
      <w:r w:rsidR="00D93F15">
        <w:t>Pid21</w:t>
      </w:r>
      <w:r w:rsidRPr="003D662E">
        <w:t xml:space="preserve">] </w:t>
      </w:r>
      <w:r w:rsidRPr="003D662E">
        <w:tab/>
        <w:t>D. Pidun, Geräteverwaltung von IoT-Geräten für die IIP-Ecosphere Plattform, BSc-Abschlussarbeit, Universität Hildesheim, 2021</w:t>
      </w:r>
    </w:p>
    <w:p w14:paraId="0DF783A7" w14:textId="4A3A2DF7" w:rsidR="007B6304" w:rsidRPr="003D662E" w:rsidRDefault="007B6304" w:rsidP="00EC6582">
      <w:pPr>
        <w:tabs>
          <w:tab w:val="left" w:pos="993"/>
        </w:tabs>
        <w:spacing w:after="120" w:line="240" w:lineRule="auto"/>
        <w:ind w:left="426" w:hanging="426"/>
        <w:rPr>
          <w:lang w:val="en-US"/>
        </w:rPr>
      </w:pPr>
      <w:r w:rsidRPr="003D662E">
        <w:rPr>
          <w:lang w:val="en-US"/>
        </w:rPr>
        <w:t>[</w:t>
      </w:r>
      <w:r w:rsidR="00226B2B">
        <w:rPr>
          <w:lang w:val="en-US"/>
        </w:rPr>
        <w:t>RAMI</w:t>
      </w:r>
      <w:r w:rsidRPr="003D662E">
        <w:rPr>
          <w:lang w:val="en-US"/>
        </w:rPr>
        <w:t xml:space="preserve">] </w:t>
      </w:r>
      <w:r w:rsidR="00EC6582">
        <w:rPr>
          <w:lang w:val="en-US"/>
        </w:rPr>
        <w:tab/>
      </w:r>
      <w:r w:rsidRPr="003D662E">
        <w:rPr>
          <w:lang w:val="en-US"/>
        </w:rPr>
        <w:t xml:space="preserve">Reference Architecture Model Industrie 4.0, </w:t>
      </w:r>
      <w:hyperlink r:id="rId94" w:history="1">
        <w:r w:rsidRPr="003D662E">
          <w:rPr>
            <w:rStyle w:val="Hyperlink"/>
            <w:lang w:val="en-US"/>
          </w:rPr>
          <w:t>https://www.plattform-i40.de/PI40/Redaktion/EN/Downloads/Publikation/rami40-an-introduction.html</w:t>
        </w:r>
      </w:hyperlink>
    </w:p>
    <w:p w14:paraId="590BE1FC" w14:textId="6EC3AAAF" w:rsidR="00282034" w:rsidRDefault="00282034" w:rsidP="00EC6582">
      <w:pPr>
        <w:tabs>
          <w:tab w:val="left" w:pos="993"/>
        </w:tabs>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bookmarkStart w:id="292" w:name="_Hlk215828477"/>
      <w:r w:rsidR="00226B2B">
        <w:rPr>
          <w:rFonts w:ascii="Calibri" w:hAnsi="Calibri" w:cs="Calibri"/>
          <w:color w:val="222222"/>
        </w:rPr>
        <w:t>SEA+20</w:t>
      </w:r>
      <w:bookmarkEnd w:id="292"/>
      <w:r w:rsidR="00D1055E" w:rsidRPr="003D662E">
        <w:rPr>
          <w:rFonts w:ascii="Calibri" w:hAnsi="Calibri" w:cs="Calibri"/>
          <w:color w:val="222222"/>
        </w:rPr>
        <w:t>]</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76DD4028" w14:textId="5134BCC8" w:rsidR="00821E85" w:rsidRPr="00821E85" w:rsidRDefault="00821E85" w:rsidP="00EC6582">
      <w:pPr>
        <w:tabs>
          <w:tab w:val="left" w:pos="993"/>
        </w:tabs>
        <w:autoSpaceDE w:val="0"/>
        <w:autoSpaceDN w:val="0"/>
        <w:adjustRightInd w:val="0"/>
        <w:spacing w:after="120" w:line="240" w:lineRule="auto"/>
        <w:ind w:left="426" w:hanging="426"/>
        <w:rPr>
          <w:rFonts w:ascii="Calibri" w:hAnsi="Calibri" w:cs="Calibri"/>
          <w:color w:val="222222"/>
          <w:lang w:val="en-GB"/>
        </w:rPr>
      </w:pPr>
      <w:r>
        <w:rPr>
          <w:rFonts w:ascii="Calibri" w:hAnsi="Calibri" w:cs="Calibri"/>
          <w:color w:val="222222"/>
          <w:lang w:val="en-GB"/>
        </w:rPr>
        <w:t>[SEK21]</w:t>
      </w:r>
      <w:r>
        <w:rPr>
          <w:rFonts w:ascii="Calibri" w:hAnsi="Calibri" w:cs="Calibri"/>
          <w:color w:val="222222"/>
          <w:lang w:val="en-GB"/>
        </w:rPr>
        <w:tab/>
      </w:r>
      <w:r w:rsidRPr="00821E85">
        <w:rPr>
          <w:rFonts w:ascii="Calibri" w:hAnsi="Calibri" w:cs="Calibri"/>
          <w:color w:val="222222"/>
          <w:lang w:val="en-GB"/>
        </w:rPr>
        <w:t>K. Schmid, S. El-Sharkawy, C. Kröher, Improving Software Engineering Research through</w:t>
      </w:r>
      <w:r>
        <w:rPr>
          <w:rFonts w:ascii="Calibri" w:hAnsi="Calibri" w:cs="Calibri"/>
          <w:color w:val="222222"/>
          <w:lang w:val="en-GB"/>
        </w:rPr>
        <w:t xml:space="preserve"> </w:t>
      </w:r>
      <w:r w:rsidRPr="00821E85">
        <w:rPr>
          <w:rFonts w:ascii="Calibri" w:hAnsi="Calibri" w:cs="Calibri"/>
          <w:color w:val="222222"/>
          <w:lang w:val="en-GB"/>
        </w:rPr>
        <w:t>Experimentation Workbenches. arXiv e-prints, arXiv-2110, 2021</w:t>
      </w:r>
    </w:p>
    <w:p w14:paraId="66C5EBAF" w14:textId="1618F056" w:rsidR="00282034" w:rsidRPr="003D662E" w:rsidRDefault="00282034" w:rsidP="00EC6582">
      <w:pPr>
        <w:tabs>
          <w:tab w:val="left" w:pos="993"/>
        </w:tabs>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226B2B">
        <w:rPr>
          <w:rFonts w:ascii="Calibri" w:hAnsi="Calibri" w:cs="Calibri"/>
          <w:color w:val="222222"/>
          <w:lang w:val="en-US"/>
        </w:rPr>
        <w:t>SE15</w:t>
      </w:r>
      <w:r w:rsidR="00D1055E" w:rsidRPr="003D662E">
        <w:rPr>
          <w:rFonts w:ascii="Calibri" w:hAnsi="Calibri" w:cs="Calibri"/>
          <w:color w:val="222222"/>
          <w:lang w:val="en-US"/>
        </w:rPr>
        <w:t xml:space="preserve">]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0B3082D4" w14:textId="626B8432" w:rsidR="0004034E" w:rsidRPr="003D662E" w:rsidRDefault="0004034E" w:rsidP="00EC6582">
      <w:pPr>
        <w:tabs>
          <w:tab w:val="left" w:pos="993"/>
        </w:tabs>
        <w:spacing w:after="120" w:line="240" w:lineRule="auto"/>
        <w:ind w:left="426" w:hanging="426"/>
      </w:pPr>
      <w:r w:rsidRPr="003D662E">
        <w:t>[</w:t>
      </w:r>
      <w:r w:rsidR="00226B2B">
        <w:t>Sch23</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E0E2B8A" w:rsidR="007B6304" w:rsidRPr="003D662E" w:rsidRDefault="007B6304" w:rsidP="00EC6582">
      <w:pPr>
        <w:tabs>
          <w:tab w:val="left" w:pos="993"/>
        </w:tabs>
        <w:spacing w:after="120" w:line="240" w:lineRule="auto"/>
        <w:ind w:left="426" w:hanging="426"/>
      </w:pPr>
      <w:r w:rsidRPr="003D662E">
        <w:t>[</w:t>
      </w:r>
      <w:r w:rsidR="00821E85">
        <w:t>Sta20</w:t>
      </w:r>
      <w:r w:rsidRPr="003D662E">
        <w:t>]</w:t>
      </w:r>
      <w:r w:rsidRPr="003D662E">
        <w:tab/>
      </w:r>
      <w:bookmarkStart w:id="293" w:name="_Hlk72428649"/>
      <w:r w:rsidRPr="003D662E">
        <w:t>M. Staciwa, Experimentelles Container-Deployment auf Industrie 4.0 Geräte, Projektarbeit, Uni Hildesheim, 2020</w:t>
      </w:r>
      <w:bookmarkEnd w:id="293"/>
    </w:p>
    <w:p w14:paraId="757BA6DD" w14:textId="330FBB44" w:rsidR="00A80FDA" w:rsidRDefault="00A80FDA" w:rsidP="00EC6582">
      <w:pPr>
        <w:tabs>
          <w:tab w:val="left" w:pos="993"/>
        </w:tabs>
        <w:autoSpaceDE w:val="0"/>
        <w:autoSpaceDN w:val="0"/>
        <w:adjustRightInd w:val="0"/>
        <w:spacing w:after="0" w:line="240" w:lineRule="auto"/>
        <w:ind w:left="426" w:hanging="426"/>
      </w:pPr>
      <w:r w:rsidRPr="003D662E">
        <w:rPr>
          <w:rFonts w:ascii="DejaVuSans" w:hAnsi="DejaVuSans" w:cs="DejaVuSans"/>
          <w:lang w:val="en-DE"/>
        </w:rPr>
        <w:t>[</w:t>
      </w:r>
      <w:r w:rsidR="00821E85">
        <w:rPr>
          <w:rFonts w:ascii="DejaVuSans" w:hAnsi="DejaVuSans" w:cs="DejaVuSans"/>
          <w:lang w:val="en-DE"/>
        </w:rPr>
        <w:t>Sta22</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5A1D99BE" w14:textId="77777777" w:rsidR="007E06F0" w:rsidRPr="003D662E" w:rsidRDefault="007E06F0" w:rsidP="00EC6582">
      <w:pPr>
        <w:tabs>
          <w:tab w:val="left" w:pos="993"/>
        </w:tabs>
        <w:autoSpaceDE w:val="0"/>
        <w:autoSpaceDN w:val="0"/>
        <w:adjustRightInd w:val="0"/>
        <w:spacing w:after="0" w:line="240" w:lineRule="auto"/>
        <w:ind w:left="426" w:hanging="426"/>
      </w:pPr>
    </w:p>
    <w:p w14:paraId="10992BDF" w14:textId="1B69C6F5" w:rsidR="007B6304" w:rsidRPr="003D662E" w:rsidRDefault="007B6304" w:rsidP="00EC6582">
      <w:pPr>
        <w:tabs>
          <w:tab w:val="left" w:pos="993"/>
        </w:tabs>
        <w:spacing w:after="120" w:line="240" w:lineRule="auto"/>
        <w:ind w:left="426" w:hanging="426"/>
        <w:rPr>
          <w:lang w:val="en-GB"/>
        </w:rPr>
      </w:pPr>
      <w:r w:rsidRPr="003D662E">
        <w:rPr>
          <w:lang w:val="en-GB"/>
        </w:rPr>
        <w:t>[</w:t>
      </w:r>
      <w:r w:rsidR="00821E85">
        <w:rPr>
          <w:lang w:val="en-GB"/>
        </w:rPr>
        <w:t>SSE21</w:t>
      </w:r>
      <w:r w:rsidRPr="003D662E">
        <w:rPr>
          <w:lang w:val="en-GB"/>
        </w:rPr>
        <w:t>]</w:t>
      </w:r>
      <w:r w:rsidR="00EC6582">
        <w:rPr>
          <w:lang w:val="en-GB"/>
        </w:rPr>
        <w:tab/>
      </w:r>
      <w:r w:rsidRPr="003D662E">
        <w:rPr>
          <w:lang w:val="en-GB"/>
        </w:rPr>
        <w:t>H. Stichweh, C. Sauer, H. Eichelberger, IIP-Ecosphere Platform Requirements (Usage View), Version 1.0, Januar 2021, IIP-2021/001, DOI: 10.5281/zenodo.4485801</w:t>
      </w:r>
      <w:r w:rsidR="00F218CE" w:rsidRPr="003D662E">
        <w:rPr>
          <w:lang w:val="en-GB"/>
        </w:rPr>
        <w:t>, 2021</w:t>
      </w:r>
    </w:p>
    <w:p w14:paraId="6F3136A3" w14:textId="3A7CE402" w:rsidR="007B6304" w:rsidRPr="003D662E" w:rsidRDefault="007B6304" w:rsidP="00EC6582">
      <w:pPr>
        <w:tabs>
          <w:tab w:val="left" w:pos="993"/>
        </w:tabs>
        <w:spacing w:after="120" w:line="240" w:lineRule="auto"/>
        <w:ind w:left="426" w:hanging="426"/>
        <w:rPr>
          <w:lang w:val="en-US"/>
        </w:rPr>
      </w:pPr>
      <w:r w:rsidRPr="003D662E">
        <w:rPr>
          <w:lang w:val="en-US"/>
        </w:rPr>
        <w:t>[</w:t>
      </w:r>
      <w:r w:rsidR="000F1327">
        <w:rPr>
          <w:lang w:val="en-US"/>
        </w:rPr>
        <w:t>ZVEI-N</w:t>
      </w:r>
      <w:r w:rsidRPr="003D662E">
        <w:rPr>
          <w:lang w:val="en-US"/>
        </w:rPr>
        <w:t>]</w:t>
      </w:r>
      <w:r w:rsidR="00EC6582">
        <w:rPr>
          <w:lang w:val="en-US"/>
        </w:rPr>
        <w:tab/>
      </w:r>
      <w:r w:rsidRPr="003D662E">
        <w:rPr>
          <w:lang w:val="en-US"/>
        </w:rPr>
        <w:t xml:space="preserve">ZVEI, Specification Submodel Templates of the Asset Administration Shell – ZVEI Digital Nameplate for industrial equipment (Version 1.0), </w:t>
      </w:r>
      <w:hyperlink r:id="rId95" w:history="1">
        <w:r w:rsidRPr="003D662E">
          <w:rPr>
            <w:rStyle w:val="Hyperlink"/>
            <w:lang w:val="en-US"/>
          </w:rPr>
          <w:t>https://www.plattform-i40.de/IP/Redaktion/DE/Downloads/Publikation/Submodel_Templates-Asset_Administration_Shell-digital_nameplate.html</w:t>
        </w:r>
      </w:hyperlink>
    </w:p>
    <w:p w14:paraId="69A4E21B" w14:textId="7C581CCC" w:rsidR="00EF60A9" w:rsidRPr="00D57F0F" w:rsidRDefault="00EF60A9">
      <w:pPr>
        <w:rPr>
          <w:lang w:val="en-GB"/>
        </w:rPr>
      </w:pPr>
    </w:p>
    <w:sectPr w:rsidR="00EF60A9" w:rsidRPr="00D57F0F" w:rsidSect="00BB6BA2">
      <w:headerReference w:type="even" r:id="rId96"/>
      <w:headerReference w:type="default" r:id="rId97"/>
      <w:footerReference w:type="even" r:id="rId98"/>
      <w:footerReference w:type="default" r:id="rId99"/>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F4EC0" w14:textId="77777777" w:rsidR="00DB02D6" w:rsidRDefault="00DB02D6" w:rsidP="005C07D6">
      <w:pPr>
        <w:spacing w:after="0" w:line="240" w:lineRule="auto"/>
      </w:pPr>
      <w:r>
        <w:separator/>
      </w:r>
    </w:p>
  </w:endnote>
  <w:endnote w:type="continuationSeparator" w:id="0">
    <w:p w14:paraId="43A5749E" w14:textId="77777777" w:rsidR="00DB02D6" w:rsidRDefault="00DB02D6"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74650" w14:textId="5E7F52FA" w:rsidR="00A17BE4" w:rsidRDefault="00A17BE4">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8CB" w14:textId="4347BEAC" w:rsidR="00A17BE4" w:rsidRPr="00E46558" w:rsidRDefault="00A17BE4">
    <w:pPr>
      <w:pStyle w:val="Footer"/>
      <w:rPr>
        <w:color w:val="808080" w:themeColor="background1" w:themeShade="80"/>
        <w:sz w:val="18"/>
        <w:szCs w:val="18"/>
      </w:rPr>
    </w:pPr>
  </w:p>
  <w:p w14:paraId="1FD5EB09" w14:textId="248C8368" w:rsidR="00A17BE4" w:rsidRPr="00E46558" w:rsidRDefault="00A17BE4">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6FF33" w14:textId="77777777" w:rsidR="00DB02D6" w:rsidRDefault="00DB02D6" w:rsidP="005C07D6">
      <w:pPr>
        <w:spacing w:after="0" w:line="240" w:lineRule="auto"/>
      </w:pPr>
      <w:r>
        <w:separator/>
      </w:r>
    </w:p>
  </w:footnote>
  <w:footnote w:type="continuationSeparator" w:id="0">
    <w:p w14:paraId="71F7DAD8" w14:textId="77777777" w:rsidR="00DB02D6" w:rsidRDefault="00DB02D6" w:rsidP="005C07D6">
      <w:pPr>
        <w:spacing w:after="0" w:line="240" w:lineRule="auto"/>
      </w:pPr>
      <w:r>
        <w:continuationSeparator/>
      </w:r>
    </w:p>
  </w:footnote>
  <w:footnote w:id="1">
    <w:p w14:paraId="74603A00" w14:textId="3D55179E" w:rsidR="00A17BE4" w:rsidRPr="00085F89" w:rsidRDefault="00A17BE4">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A17BE4" w:rsidRPr="009E3BD1" w:rsidRDefault="00A17BE4"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7B184DB1" w14:textId="101567C1" w:rsidR="006B5B8F" w:rsidRPr="006B5B8F" w:rsidRDefault="006B5B8F">
      <w:pPr>
        <w:pStyle w:val="FootnoteText"/>
        <w:rPr>
          <w:lang w:val="en-GB"/>
        </w:rPr>
      </w:pPr>
      <w:r>
        <w:rPr>
          <w:rStyle w:val="FootnoteReference"/>
        </w:rPr>
        <w:footnoteRef/>
      </w:r>
      <w:r w:rsidRPr="006B5B8F">
        <w:rPr>
          <w:lang w:val="en-GB"/>
        </w:rPr>
        <w:t xml:space="preserve"> </w:t>
      </w:r>
      <w:hyperlink r:id="rId2" w:history="1">
        <w:r w:rsidRPr="003A7ED5">
          <w:rPr>
            <w:rStyle w:val="Hyperlink"/>
            <w:lang w:val="en-GB"/>
          </w:rPr>
          <w:t>https://regap.de</w:t>
        </w:r>
      </w:hyperlink>
      <w:r>
        <w:rPr>
          <w:lang w:val="en-GB"/>
        </w:rPr>
        <w:t xml:space="preserve"> </w:t>
      </w:r>
    </w:p>
  </w:footnote>
  <w:footnote w:id="4">
    <w:p w14:paraId="20FAE488" w14:textId="77777777" w:rsidR="00A17BE4" w:rsidRPr="00891CB3" w:rsidRDefault="00A17BE4"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30197809" w14:textId="241AE614" w:rsidR="00A17BE4" w:rsidRDefault="00A17BE4">
      <w:pPr>
        <w:pStyle w:val="FootnoteText"/>
      </w:pPr>
      <w:r>
        <w:rPr>
          <w:rStyle w:val="FootnoteReference"/>
        </w:rPr>
        <w:footnoteRef/>
      </w:r>
      <w:r>
        <w:t xml:space="preserve"> </w:t>
      </w:r>
    </w:p>
  </w:footnote>
  <w:footnote w:id="6">
    <w:p w14:paraId="4F148D75" w14:textId="5C70AC83" w:rsidR="00A17BE4" w:rsidRDefault="00A17BE4" w:rsidP="000D69AB">
      <w:pPr>
        <w:pStyle w:val="FootnoteText"/>
      </w:pPr>
      <w:r>
        <w:rPr>
          <w:rStyle w:val="FootnoteReference"/>
        </w:rPr>
        <w:footnoteRef/>
      </w:r>
      <w:r>
        <w:t xml:space="preserve"> </w:t>
      </w:r>
      <w:hyperlink r:id="rId3" w:history="1">
        <w:r w:rsidRPr="00445AB0">
          <w:rPr>
            <w:rStyle w:val="Hyperlink"/>
          </w:rPr>
          <w:t>https://www.eclipse.org/papyrus/</w:t>
        </w:r>
      </w:hyperlink>
      <w:r>
        <w:t xml:space="preserve"> version 4.8</w:t>
      </w:r>
    </w:p>
  </w:footnote>
  <w:footnote w:id="7">
    <w:p w14:paraId="68D74DEB" w14:textId="614DE1D8" w:rsidR="00A17BE4" w:rsidRPr="00496A2A" w:rsidRDefault="00A17BE4">
      <w:pPr>
        <w:pStyle w:val="FootnoteText"/>
      </w:pPr>
      <w:r>
        <w:rPr>
          <w:rStyle w:val="FootnoteReference"/>
        </w:rPr>
        <w:footnoteRef/>
      </w:r>
      <w:r w:rsidRPr="00496A2A">
        <w:t xml:space="preserve"> </w:t>
      </w:r>
      <w:hyperlink r:id="rId4" w:history="1">
        <w:r w:rsidRPr="00496A2A">
          <w:rPr>
            <w:rStyle w:val="Hyperlink"/>
          </w:rPr>
          <w:t>https://maven.apache.org/</w:t>
        </w:r>
      </w:hyperlink>
    </w:p>
  </w:footnote>
  <w:footnote w:id="8">
    <w:p w14:paraId="693CAC3E" w14:textId="73287137" w:rsidR="00A17BE4" w:rsidRPr="00496A2A" w:rsidRDefault="00A17BE4">
      <w:pPr>
        <w:pStyle w:val="FootnoteText"/>
      </w:pPr>
      <w:r>
        <w:rPr>
          <w:rStyle w:val="FootnoteReference"/>
        </w:rPr>
        <w:footnoteRef/>
      </w:r>
      <w:r w:rsidRPr="00496A2A">
        <w:t xml:space="preserve"> </w:t>
      </w:r>
      <w:hyperlink r:id="rId5" w:history="1">
        <w:r w:rsidRPr="00496A2A">
          <w:rPr>
            <w:rStyle w:val="Hyperlink"/>
          </w:rPr>
          <w:t>https://git-scm.com/</w:t>
        </w:r>
      </w:hyperlink>
      <w:r w:rsidRPr="00496A2A">
        <w:t xml:space="preserve"> </w:t>
      </w:r>
    </w:p>
  </w:footnote>
  <w:footnote w:id="9">
    <w:p w14:paraId="0261B8CE" w14:textId="77886D4E" w:rsidR="00A17BE4" w:rsidRPr="00706FB9" w:rsidRDefault="00A17BE4">
      <w:pPr>
        <w:pStyle w:val="FootnoteText"/>
        <w:rPr>
          <w:lang w:val="en-GB"/>
        </w:rPr>
      </w:pPr>
      <w:r>
        <w:rPr>
          <w:rStyle w:val="FootnoteReference"/>
        </w:rPr>
        <w:footnoteRef/>
      </w:r>
      <w:r w:rsidRPr="00706FB9">
        <w:rPr>
          <w:lang w:val="en-GB"/>
        </w:rPr>
        <w:t xml:space="preserve"> </w:t>
      </w:r>
      <w:hyperlink r:id="rId6" w:history="1">
        <w:r w:rsidRPr="00706FB9">
          <w:rPr>
            <w:rStyle w:val="Hyperlink"/>
            <w:lang w:val="en-GB"/>
          </w:rPr>
          <w:t>https://checkstyle.sourceforge.io/</w:t>
        </w:r>
      </w:hyperlink>
    </w:p>
  </w:footnote>
  <w:footnote w:id="10">
    <w:p w14:paraId="339A35C4" w14:textId="3E2FEF67" w:rsidR="00A17BE4" w:rsidRPr="00B07554" w:rsidRDefault="00A17BE4">
      <w:pPr>
        <w:pStyle w:val="FootnoteText"/>
        <w:rPr>
          <w:lang w:val="en-GB"/>
        </w:rPr>
      </w:pPr>
      <w:r>
        <w:rPr>
          <w:rStyle w:val="FootnoteReference"/>
        </w:rPr>
        <w:footnoteRef/>
      </w:r>
      <w:r w:rsidRPr="00B07554">
        <w:rPr>
          <w:lang w:val="en-GB"/>
        </w:rPr>
        <w:t xml:space="preserve"> </w:t>
      </w:r>
      <w:r>
        <w:rPr>
          <w:lang w:val="en-GB"/>
        </w:rPr>
        <w:t xml:space="preserve">For the required versions, please see </w:t>
      </w:r>
      <w:hyperlink r:id="rId7" w:history="1">
        <w:r w:rsidRPr="009E0408">
          <w:rPr>
            <w:rStyle w:val="Hyperlink"/>
            <w:lang w:val="en-US"/>
          </w:rPr>
          <w:t>https://github.com/iip-ecosphere/platform/</w:t>
        </w:r>
      </w:hyperlink>
      <w:r>
        <w:rPr>
          <w:rStyle w:val="Hyperlink"/>
          <w:lang w:val="en-US"/>
        </w:rPr>
        <w:t>platform/documentation/PREREQUISITES.MD</w:t>
      </w:r>
    </w:p>
  </w:footnote>
  <w:footnote w:id="11">
    <w:p w14:paraId="40799E05" w14:textId="0FE63B7C" w:rsidR="00A17BE4" w:rsidRPr="00C57C0C" w:rsidRDefault="00A17BE4">
      <w:pPr>
        <w:pStyle w:val="FootnoteText"/>
        <w:rPr>
          <w:lang w:val="en-GB"/>
        </w:rPr>
      </w:pPr>
      <w:r>
        <w:rPr>
          <w:rStyle w:val="FootnoteReference"/>
        </w:rPr>
        <w:footnoteRef/>
      </w:r>
      <w:r w:rsidRPr="00C57C0C">
        <w:rPr>
          <w:lang w:val="en-GB"/>
        </w:rPr>
        <w:t xml:space="preserve"> </w:t>
      </w:r>
      <w:hyperlink r:id="rId8" w:history="1">
        <w:r w:rsidRPr="00C57C0C">
          <w:rPr>
            <w:rStyle w:val="Hyperlink"/>
            <w:lang w:val="en-GB"/>
          </w:rPr>
          <w:t>https://en.wikipedia.org/wiki/YAML</w:t>
        </w:r>
      </w:hyperlink>
      <w:r w:rsidRPr="00C57C0C">
        <w:rPr>
          <w:lang w:val="en-GB"/>
        </w:rPr>
        <w:t xml:space="preserve"> </w:t>
      </w:r>
    </w:p>
  </w:footnote>
  <w:footnote w:id="12">
    <w:p w14:paraId="11960A5B" w14:textId="085979D1" w:rsidR="00A17BE4" w:rsidRPr="00441192" w:rsidRDefault="00A17BE4">
      <w:pPr>
        <w:pStyle w:val="FootnoteText"/>
        <w:rPr>
          <w:lang w:val="en-GB"/>
        </w:rPr>
      </w:pPr>
      <w:r>
        <w:rPr>
          <w:rStyle w:val="FootnoteReference"/>
        </w:rPr>
        <w:footnoteRef/>
      </w:r>
      <w:r w:rsidRPr="00441192">
        <w:rPr>
          <w:lang w:val="en-GB"/>
        </w:rPr>
        <w:t xml:space="preserve"> </w:t>
      </w:r>
      <w:hyperlink r:id="rId9" w:history="1">
        <w:r w:rsidRPr="00441192">
          <w:rPr>
            <w:rStyle w:val="Hyperlink"/>
            <w:lang w:val="en-GB"/>
          </w:rPr>
          <w:t>https://www.json.org/json-en.html</w:t>
        </w:r>
      </w:hyperlink>
      <w:r w:rsidRPr="00441192">
        <w:rPr>
          <w:lang w:val="en-GB"/>
        </w:rPr>
        <w:t xml:space="preserve"> </w:t>
      </w:r>
    </w:p>
  </w:footnote>
  <w:footnote w:id="13">
    <w:p w14:paraId="7C8DF52E" w14:textId="6FE8C8B5" w:rsidR="00A17BE4" w:rsidRPr="0085763E" w:rsidRDefault="00A17BE4"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w:t>
      </w:r>
      <w:r w:rsidRPr="003B2F19">
        <w:rPr>
          <w:rFonts w:ascii="Consolas" w:hAnsi="Consolas"/>
          <w:lang w:val="en-US"/>
        </w:rPr>
        <w:t>configuration</w:t>
      </w:r>
      <w:r w:rsidRPr="00B847D7">
        <w:rPr>
          <w:lang w:val="en-US"/>
        </w:rPr>
        <w:t xml:space="preserve">, </w:t>
      </w:r>
      <w:r w:rsidRPr="003B2F19">
        <w:rPr>
          <w:rFonts w:ascii="Consolas" w:hAnsi="Consolas"/>
          <w:lang w:val="en-US"/>
        </w:rPr>
        <w:t>config</w:t>
      </w:r>
      <w:r w:rsidRPr="00B847D7">
        <w:rPr>
          <w:lang w:val="en-US"/>
        </w:rPr>
        <w:t xml:space="preserve"> or </w:t>
      </w:r>
      <w:r w:rsidRPr="003B2F19">
        <w:rPr>
          <w:rFonts w:ascii="Consolas" w:hAnsi="Consolas"/>
          <w:lang w:val="en-US"/>
        </w:rPr>
        <w:t>cfg</w:t>
      </w:r>
      <w:r w:rsidRPr="00B847D7">
        <w:rPr>
          <w:lang w:val="en-US"/>
        </w:rPr>
        <w:t xml:space="preserve"> where </w:t>
      </w:r>
      <w:r w:rsidRPr="003B2F19">
        <w:rPr>
          <w:rFonts w:ascii="Consolas" w:hAnsi="Consolas"/>
          <w:lang w:val="en-US"/>
        </w:rPr>
        <w:t>setup</w:t>
      </w:r>
      <w:r w:rsidRPr="00B847D7">
        <w:rPr>
          <w:lang w:val="en-US"/>
        </w:rPr>
        <w:t xml:space="preserve"> would now be correct. We will try to clean up these (local) inconsistencies incrementally over time.</w:t>
      </w:r>
    </w:p>
  </w:footnote>
  <w:footnote w:id="14">
    <w:p w14:paraId="7DA5EF3E" w14:textId="6CC0AF40" w:rsidR="00B1518A" w:rsidRPr="00B1518A" w:rsidRDefault="00B1518A">
      <w:pPr>
        <w:pStyle w:val="FootnoteText"/>
        <w:rPr>
          <w:lang w:val="en-GB"/>
        </w:rPr>
      </w:pPr>
      <w:r>
        <w:rPr>
          <w:rStyle w:val="FootnoteReference"/>
        </w:rPr>
        <w:footnoteRef/>
      </w:r>
      <w:r w:rsidRPr="00B1518A">
        <w:rPr>
          <w:lang w:val="en-GB"/>
        </w:rPr>
        <w:t xml:space="preserve"> </w:t>
      </w:r>
      <w:hyperlink r:id="rId10" w:history="1">
        <w:r w:rsidRPr="00895D5E">
          <w:rPr>
            <w:rStyle w:val="Hyperlink"/>
            <w:lang w:val="en-GB"/>
          </w:rPr>
          <w:t>https://docs.oracle.com/javase/8/docs/api/java/util/ServiceLoader.html</w:t>
        </w:r>
      </w:hyperlink>
      <w:r>
        <w:rPr>
          <w:lang w:val="en-GB"/>
        </w:rPr>
        <w:t xml:space="preserve"> </w:t>
      </w:r>
    </w:p>
  </w:footnote>
  <w:footnote w:id="15">
    <w:p w14:paraId="208E6591" w14:textId="0AF60E4C" w:rsidR="00A17BE4" w:rsidRPr="00E5570C" w:rsidRDefault="00A17BE4">
      <w:pPr>
        <w:pStyle w:val="FootnoteText"/>
        <w:rPr>
          <w:lang w:val="en-US"/>
        </w:rPr>
      </w:pPr>
      <w:r>
        <w:rPr>
          <w:rStyle w:val="FootnoteReference"/>
        </w:rPr>
        <w:footnoteRef/>
      </w:r>
      <w:r w:rsidRPr="00E5570C">
        <w:rPr>
          <w:lang w:val="en-US"/>
        </w:rPr>
        <w:t xml:space="preserve"> </w:t>
      </w:r>
      <w:r>
        <w:rPr>
          <w:lang w:val="en-US"/>
        </w:rPr>
        <w:t xml:space="preserve">However, due to the oktoflow plugin mechanism, the Java service loader shall be created directly only if a specific classloader shall be applied. Otherwise, the platform classloader shall be used via </w:t>
      </w:r>
      <w:r w:rsidRPr="00E5570C">
        <w:rPr>
          <w:rFonts w:ascii="Consolas" w:hAnsi="Consolas"/>
          <w:lang w:val="en-US"/>
        </w:rPr>
        <w:t>ServiceLoaderUtils.load</w:t>
      </w:r>
      <w:r>
        <w:rPr>
          <w:lang w:val="en-US"/>
        </w:rPr>
        <w:t>.</w:t>
      </w:r>
    </w:p>
  </w:footnote>
  <w:footnote w:id="16">
    <w:p w14:paraId="7C7EE492" w14:textId="688AAED7" w:rsidR="00A17BE4" w:rsidRPr="009E0408" w:rsidRDefault="00A17BE4">
      <w:pPr>
        <w:pStyle w:val="FootnoteText"/>
        <w:rPr>
          <w:lang w:val="en-US"/>
        </w:rPr>
      </w:pPr>
      <w:r>
        <w:rPr>
          <w:rStyle w:val="FootnoteReference"/>
        </w:rPr>
        <w:footnoteRef/>
      </w:r>
      <w:r w:rsidRPr="009E0408">
        <w:rPr>
          <w:lang w:val="en-US"/>
        </w:rPr>
        <w:t xml:space="preserve"> </w:t>
      </w:r>
      <w:hyperlink r:id="rId11" w:history="1">
        <w:r w:rsidRPr="009E0408">
          <w:rPr>
            <w:rStyle w:val="Hyperlink"/>
            <w:lang w:val="en-US"/>
          </w:rPr>
          <w:t>https://github.com/iip-ecosphere/platform/</w:t>
        </w:r>
      </w:hyperlink>
      <w:r w:rsidRPr="009E0408">
        <w:rPr>
          <w:lang w:val="en-US"/>
        </w:rPr>
        <w:t xml:space="preserve"> </w:t>
      </w:r>
    </w:p>
  </w:footnote>
  <w:footnote w:id="17">
    <w:p w14:paraId="7130794C" w14:textId="2907B391" w:rsidR="00A17BE4" w:rsidRPr="00931795" w:rsidRDefault="00A17BE4">
      <w:pPr>
        <w:pStyle w:val="FootnoteText"/>
        <w:rPr>
          <w:lang w:val="en-US"/>
        </w:rPr>
      </w:pPr>
      <w:r>
        <w:rPr>
          <w:rStyle w:val="FootnoteReference"/>
        </w:rPr>
        <w:footnoteRef/>
      </w:r>
      <w:r w:rsidRPr="00931795">
        <w:rPr>
          <w:lang w:val="en-US"/>
        </w:rPr>
        <w:t xml:space="preserve"> </w:t>
      </w:r>
      <w:hyperlink r:id="rId12" w:history="1">
        <w:r w:rsidRPr="00931795">
          <w:rPr>
            <w:rStyle w:val="Hyperlink"/>
            <w:lang w:val="en-US"/>
          </w:rPr>
          <w:t>https://projects.sse.uni-hildesheim.de/qm/maven/</w:t>
        </w:r>
      </w:hyperlink>
      <w:r w:rsidRPr="00931795">
        <w:rPr>
          <w:lang w:val="en-US"/>
        </w:rPr>
        <w:t xml:space="preserve"> </w:t>
      </w:r>
    </w:p>
  </w:footnote>
  <w:footnote w:id="18">
    <w:p w14:paraId="7D5A394E" w14:textId="334356D3" w:rsidR="00A17BE4" w:rsidRPr="00931795" w:rsidRDefault="00A17BE4">
      <w:pPr>
        <w:pStyle w:val="FootnoteText"/>
        <w:rPr>
          <w:lang w:val="en-US"/>
        </w:rPr>
      </w:pPr>
      <w:r>
        <w:rPr>
          <w:rStyle w:val="FootnoteReference"/>
        </w:rPr>
        <w:footnoteRef/>
      </w:r>
      <w:r w:rsidRPr="00931795">
        <w:rPr>
          <w:lang w:val="en-US"/>
        </w:rPr>
        <w:t xml:space="preserve"> E.g., </w:t>
      </w:r>
      <w:hyperlink r:id="rId13" w:history="1">
        <w:r w:rsidRPr="00931795">
          <w:rPr>
            <w:rStyle w:val="Hyperlink"/>
            <w:lang w:val="en-US"/>
          </w:rPr>
          <w:t>https://repo1.maven.org/maven2/de/iip-ecosphere/platform/</w:t>
        </w:r>
      </w:hyperlink>
      <w:r w:rsidRPr="00931795">
        <w:rPr>
          <w:lang w:val="en-US"/>
        </w:rPr>
        <w:t xml:space="preserve">, </w:t>
      </w:r>
      <w:hyperlink r:id="rId14" w:history="1">
        <w:r w:rsidRPr="00931795">
          <w:rPr>
            <w:rStyle w:val="Hyperlink"/>
            <w:lang w:val="en-US"/>
          </w:rPr>
          <w:t>https://search.maven.org/artifact/de.iip-ecosphere.platform/transport</w:t>
        </w:r>
      </w:hyperlink>
      <w:r w:rsidRPr="00931795">
        <w:rPr>
          <w:lang w:val="en-US"/>
        </w:rPr>
        <w:t xml:space="preserve">  </w:t>
      </w:r>
    </w:p>
  </w:footnote>
  <w:footnote w:id="19">
    <w:p w14:paraId="72128536" w14:textId="57F307FE" w:rsidR="00A17BE4" w:rsidRPr="000048B7" w:rsidRDefault="00A17BE4">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0">
    <w:p w14:paraId="2DE6C669"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5" w:history="1">
        <w:r w:rsidRPr="00D01CD3">
          <w:rPr>
            <w:rStyle w:val="Hyperlink"/>
            <w:lang w:val="en-US"/>
          </w:rPr>
          <w:t>https://mqtt.org/</w:t>
        </w:r>
      </w:hyperlink>
      <w:r>
        <w:rPr>
          <w:lang w:val="en-US"/>
        </w:rPr>
        <w:t xml:space="preserve"> </w:t>
      </w:r>
    </w:p>
  </w:footnote>
  <w:footnote w:id="21">
    <w:p w14:paraId="0956663E" w14:textId="77777777" w:rsidR="00A17BE4" w:rsidRPr="008C5B6D" w:rsidRDefault="00A17BE4" w:rsidP="009B1783">
      <w:pPr>
        <w:pStyle w:val="FootnoteText"/>
        <w:rPr>
          <w:lang w:val="en-US"/>
        </w:rPr>
      </w:pPr>
      <w:r>
        <w:rPr>
          <w:rStyle w:val="FootnoteReference"/>
        </w:rPr>
        <w:footnoteRef/>
      </w:r>
      <w:r w:rsidRPr="008C5B6D">
        <w:rPr>
          <w:lang w:val="en-US"/>
        </w:rPr>
        <w:t xml:space="preserve"> </w:t>
      </w:r>
      <w:hyperlink r:id="rId16" w:history="1">
        <w:r w:rsidRPr="00D01CD3">
          <w:rPr>
            <w:rStyle w:val="Hyperlink"/>
            <w:lang w:val="en-US"/>
          </w:rPr>
          <w:t>https://www.amqp.org/</w:t>
        </w:r>
      </w:hyperlink>
      <w:r>
        <w:rPr>
          <w:lang w:val="en-US"/>
        </w:rPr>
        <w:t xml:space="preserve"> </w:t>
      </w:r>
    </w:p>
  </w:footnote>
  <w:footnote w:id="22">
    <w:p w14:paraId="311C1B6D" w14:textId="77777777" w:rsidR="00A17BE4" w:rsidRPr="00153B39" w:rsidRDefault="00A17BE4" w:rsidP="00A3348A">
      <w:pPr>
        <w:pStyle w:val="FootnoteText"/>
        <w:rPr>
          <w:lang w:val="en-US"/>
        </w:rPr>
      </w:pPr>
      <w:r>
        <w:rPr>
          <w:rStyle w:val="FootnoteReference"/>
        </w:rPr>
        <w:footnoteRef/>
      </w:r>
      <w:r w:rsidRPr="00153B39">
        <w:rPr>
          <w:lang w:val="en-US"/>
        </w:rPr>
        <w:t xml:space="preserve"> </w:t>
      </w:r>
      <w:hyperlink r:id="rId1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23">
    <w:p w14:paraId="5C10224C" w14:textId="77777777" w:rsidR="003062E5" w:rsidRPr="009208B0" w:rsidRDefault="003062E5" w:rsidP="003062E5">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24">
    <w:p w14:paraId="2D7D4B76" w14:textId="5954987C" w:rsidR="00FF6C94" w:rsidRPr="00FF6C94" w:rsidRDefault="00FF6C94">
      <w:pPr>
        <w:pStyle w:val="FootnoteText"/>
        <w:rPr>
          <w:lang w:val="en-GB"/>
        </w:rPr>
      </w:pPr>
      <w:r>
        <w:rPr>
          <w:rStyle w:val="FootnoteReference"/>
        </w:rPr>
        <w:footnoteRef/>
      </w:r>
      <w:r w:rsidRPr="00FF6C94">
        <w:rPr>
          <w:lang w:val="en-GB"/>
        </w:rPr>
        <w:t xml:space="preserve"> </w:t>
      </w:r>
      <w:hyperlink r:id="rId18" w:history="1">
        <w:r w:rsidRPr="00895D5E">
          <w:rPr>
            <w:rStyle w:val="Hyperlink"/>
            <w:lang w:val="en-GB"/>
          </w:rPr>
          <w:t>https://prometheus.io/</w:t>
        </w:r>
      </w:hyperlink>
      <w:r>
        <w:rPr>
          <w:lang w:val="en-GB"/>
        </w:rPr>
        <w:t xml:space="preserve"> </w:t>
      </w:r>
    </w:p>
  </w:footnote>
  <w:footnote w:id="25">
    <w:p w14:paraId="0070046A" w14:textId="23C72731" w:rsidR="00A17BE4" w:rsidRPr="00D56664" w:rsidRDefault="00A17BE4" w:rsidP="001E3E2A">
      <w:pPr>
        <w:pStyle w:val="FootnoteText"/>
        <w:rPr>
          <w:lang w:val="en-US"/>
        </w:rPr>
      </w:pPr>
      <w:r>
        <w:rPr>
          <w:rStyle w:val="FootnoteReference"/>
        </w:rPr>
        <w:footnoteRef/>
      </w:r>
      <w:r w:rsidRPr="00D56664">
        <w:rPr>
          <w:lang w:val="en-US"/>
        </w:rPr>
        <w:t xml:space="preserve"> </w:t>
      </w:r>
      <w:r>
        <w:rPr>
          <w:lang w:val="en-US"/>
        </w:rPr>
        <w:t>As discussed in [</w:t>
      </w:r>
      <w:r w:rsidR="00287A00">
        <w:rPr>
          <w:lang w:val="en-GB"/>
        </w:rPr>
        <w:t>ESA+21</w:t>
      </w:r>
      <w:r>
        <w:rPr>
          <w:lang w:val="en-US"/>
        </w:rPr>
        <w:t>], user interface and dashboards are formally out of scope of our funding contract. However, if feasible, we plan to realize at least a simple (Web) user interface in one of the next releases.</w:t>
      </w:r>
    </w:p>
  </w:footnote>
  <w:footnote w:id="26">
    <w:p w14:paraId="65387D4D" w14:textId="24297643" w:rsidR="00A17BE4" w:rsidRPr="00BC2145" w:rsidRDefault="00A17BE4" w:rsidP="00966866">
      <w:pPr>
        <w:pStyle w:val="FootnoteText"/>
        <w:rPr>
          <w:lang w:val="en-US"/>
        </w:rPr>
      </w:pPr>
      <w:r>
        <w:rPr>
          <w:rStyle w:val="FootnoteReference"/>
        </w:rPr>
        <w:footnoteRef/>
      </w:r>
      <w:r w:rsidRPr="00BC2145">
        <w:rPr>
          <w:lang w:val="en-US"/>
        </w:rPr>
        <w:t xml:space="preserve"> </w:t>
      </w:r>
      <w:r>
        <w:rPr>
          <w:lang w:val="en-US"/>
        </w:rPr>
        <w:t xml:space="preserve">Crosscutting aspects are better covered by </w:t>
      </w:r>
      <w:r w:rsidR="002816A2">
        <w:rPr>
          <w:lang w:val="en-US"/>
        </w:rPr>
        <w:t>I</w:t>
      </w:r>
      <w:r>
        <w:rPr>
          <w:lang w:val="en-US"/>
        </w:rPr>
        <w:t>IRA [</w:t>
      </w:r>
      <w:r w:rsidR="002816A2">
        <w:rPr>
          <w:lang w:val="en-US"/>
        </w:rPr>
        <w:t>IIRA</w:t>
      </w:r>
      <w:r>
        <w:rPr>
          <w:lang w:val="en-US"/>
        </w:rPr>
        <w:t>].</w:t>
      </w:r>
    </w:p>
  </w:footnote>
  <w:footnote w:id="27">
    <w:p w14:paraId="385CF0F3" w14:textId="1E23DB1B" w:rsidR="005632C8" w:rsidRPr="005632C8" w:rsidRDefault="005632C8">
      <w:pPr>
        <w:pStyle w:val="FootnoteText"/>
        <w:rPr>
          <w:lang w:val="en-US"/>
        </w:rPr>
      </w:pPr>
      <w:r>
        <w:rPr>
          <w:rStyle w:val="FootnoteReference"/>
        </w:rPr>
        <w:footnoteRef/>
      </w:r>
      <w:r w:rsidRPr="005632C8">
        <w:rPr>
          <w:lang w:val="en-US"/>
        </w:rPr>
        <w:t xml:space="preserve"> </w:t>
      </w:r>
      <w:r w:rsidRPr="005632C8">
        <w:rPr>
          <w:rFonts w:ascii="Consolas" w:hAnsi="Consolas"/>
          <w:lang w:val="en-US"/>
        </w:rPr>
        <w:t>support.boot</w:t>
      </w:r>
      <w:r>
        <w:rPr>
          <w:lang w:val="en-US"/>
        </w:rPr>
        <w:t xml:space="preserve"> was introduced in version 0.8 while support already existed; </w:t>
      </w:r>
      <w:r w:rsidRPr="005632C8">
        <w:rPr>
          <w:rFonts w:ascii="Consolas" w:hAnsi="Consolas"/>
          <w:lang w:val="en-US"/>
        </w:rPr>
        <w:t>support.boot</w:t>
      </w:r>
      <w:r>
        <w:rPr>
          <w:lang w:val="en-US"/>
        </w:rPr>
        <w:t xml:space="preserve"> contains fundamental parts without using plugins while </w:t>
      </w:r>
      <w:r w:rsidRPr="005632C8">
        <w:rPr>
          <w:rFonts w:ascii="Consolas" w:hAnsi="Consolas"/>
          <w:lang w:val="en-US"/>
        </w:rPr>
        <w:t>support</w:t>
      </w:r>
      <w:r>
        <w:rPr>
          <w:lang w:val="en-US"/>
        </w:rPr>
        <w:t xml:space="preserve"> uses the plugins defined in </w:t>
      </w:r>
      <w:r w:rsidRPr="005632C8">
        <w:rPr>
          <w:rFonts w:ascii="Consolas" w:hAnsi="Consolas"/>
          <w:lang w:val="en-US"/>
        </w:rPr>
        <w:t>support.boot</w:t>
      </w:r>
      <w:r>
        <w:rPr>
          <w:lang w:val="en-US"/>
        </w:rPr>
        <w:t xml:space="preserve">. As used in many build specifications, changing the name of </w:t>
      </w:r>
      <w:r w:rsidRPr="005632C8">
        <w:rPr>
          <w:rFonts w:ascii="Consolas" w:hAnsi="Consolas"/>
          <w:lang w:val="en-US"/>
        </w:rPr>
        <w:t>support</w:t>
      </w:r>
      <w:r>
        <w:rPr>
          <w:lang w:val="en-US"/>
        </w:rPr>
        <w:t xml:space="preserve"> was considered too dangerous.</w:t>
      </w:r>
      <w:r w:rsidR="008907F0">
        <w:rPr>
          <w:lang w:val="en-US"/>
        </w:rPr>
        <w:t xml:space="preserve"> As all support components share the same Java package namespace, future versions may move functionalites that are still in components based on past decisions.</w:t>
      </w:r>
    </w:p>
  </w:footnote>
  <w:footnote w:id="28">
    <w:p w14:paraId="607B423C" w14:textId="71FD34AD" w:rsidR="008113D4" w:rsidRPr="008113D4" w:rsidRDefault="008113D4">
      <w:pPr>
        <w:pStyle w:val="FootnoteText"/>
        <w:rPr>
          <w:lang w:val="en-US"/>
        </w:rPr>
      </w:pPr>
      <w:r>
        <w:rPr>
          <w:rStyle w:val="FootnoteReference"/>
        </w:rPr>
        <w:footnoteRef/>
      </w:r>
      <w:r w:rsidRPr="008113D4">
        <w:rPr>
          <w:lang w:val="en-US"/>
        </w:rPr>
        <w:t xml:space="preserve"> </w:t>
      </w:r>
      <w:r w:rsidRPr="003D662E">
        <w:rPr>
          <w:lang w:val="en-US"/>
        </w:rPr>
        <w:t xml:space="preserve">FAT </w:t>
      </w:r>
      <w:r w:rsidR="00456370" w:rsidRPr="003D662E">
        <w:rPr>
          <w:lang w:val="en-US"/>
        </w:rPr>
        <w:t>Java archive files (</w:t>
      </w:r>
      <w:r w:rsidR="00456370">
        <w:rPr>
          <w:lang w:val="en-US"/>
        </w:rPr>
        <w:t>JARs</w:t>
      </w:r>
      <w:r w:rsidR="00456370" w:rsidRPr="003D662E">
        <w:rPr>
          <w:lang w:val="en-US"/>
        </w:rPr>
        <w:t>)</w:t>
      </w:r>
      <w:r w:rsidR="00456370">
        <w:rPr>
          <w:lang w:val="en-US"/>
        </w:rPr>
        <w:t xml:space="preserve"> </w:t>
      </w:r>
      <w:r>
        <w:rPr>
          <w:lang w:val="en-US"/>
        </w:rPr>
        <w:t xml:space="preserve">are </w:t>
      </w:r>
      <w:r w:rsidR="00456370">
        <w:rPr>
          <w:lang w:val="en-US"/>
        </w:rPr>
        <w:t>specialized ZIP files</w:t>
      </w:r>
      <w:r w:rsidRPr="003D662E">
        <w:rPr>
          <w:lang w:val="en-US"/>
        </w:rPr>
        <w:t xml:space="preserve"> in which dependencies are included</w:t>
      </w:r>
      <w:r>
        <w:rPr>
          <w:lang w:val="en-US"/>
        </w:rPr>
        <w:t>, either as contained J</w:t>
      </w:r>
      <w:r w:rsidR="00AE5888">
        <w:rPr>
          <w:lang w:val="en-US"/>
        </w:rPr>
        <w:t>AR</w:t>
      </w:r>
      <w:r>
        <w:rPr>
          <w:lang w:val="en-US"/>
        </w:rPr>
        <w:t xml:space="preserve"> files or </w:t>
      </w:r>
      <w:r w:rsidRPr="003D662E">
        <w:rPr>
          <w:lang w:val="en-US"/>
        </w:rPr>
        <w:t>dissolved into individual files or folders</w:t>
      </w:r>
      <w:r>
        <w:rPr>
          <w:lang w:val="en-US"/>
        </w:rPr>
        <w:t>.</w:t>
      </w:r>
    </w:p>
  </w:footnote>
  <w:footnote w:id="29">
    <w:p w14:paraId="3AD9509E" w14:textId="3DE28360" w:rsidR="006C360F" w:rsidRPr="006461D2" w:rsidRDefault="006C360F" w:rsidP="006C360F">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0">
    <w:p w14:paraId="1D15794D" w14:textId="77777777" w:rsidR="00B82C3F" w:rsidRPr="006461D2" w:rsidRDefault="00B82C3F" w:rsidP="00B82C3F">
      <w:pPr>
        <w:pStyle w:val="FootnoteText"/>
        <w:rPr>
          <w:lang w:val="en-US"/>
        </w:rPr>
      </w:pPr>
      <w:r>
        <w:rPr>
          <w:rStyle w:val="FootnoteReference"/>
        </w:rPr>
        <w:footnoteRef/>
      </w:r>
      <w:r w:rsidRPr="006461D2">
        <w:rPr>
          <w:lang w:val="en-US"/>
        </w:rPr>
        <w:t xml:space="preserve"> </w:t>
      </w:r>
      <w:hyperlink r:id="rId19" w:history="1">
        <w:r w:rsidRPr="009C3FDF">
          <w:rPr>
            <w:rStyle w:val="Hyperlink"/>
            <w:lang w:val="en-US"/>
          </w:rPr>
          <w:t>https://en.wikipedia.org/wiki/Adapter_pattern</w:t>
        </w:r>
      </w:hyperlink>
      <w:r>
        <w:rPr>
          <w:lang w:val="en-US"/>
        </w:rPr>
        <w:t xml:space="preserve"> </w:t>
      </w:r>
    </w:p>
  </w:footnote>
  <w:footnote w:id="31">
    <w:p w14:paraId="1575E46F" w14:textId="77777777" w:rsidR="00B82C3F" w:rsidRPr="00F6358D" w:rsidRDefault="00B82C3F" w:rsidP="00B82C3F">
      <w:pPr>
        <w:pStyle w:val="FootnoteText"/>
        <w:rPr>
          <w:lang w:val="en-GB"/>
        </w:rPr>
      </w:pPr>
      <w:r>
        <w:rPr>
          <w:rStyle w:val="FootnoteReference"/>
        </w:rPr>
        <w:footnoteRef/>
      </w:r>
      <w:r w:rsidRPr="00F6358D">
        <w:rPr>
          <w:lang w:val="en-GB"/>
        </w:rPr>
        <w:t xml:space="preserve"> </w:t>
      </w:r>
      <w:hyperlink r:id="rId20" w:history="1">
        <w:r w:rsidRPr="00A2263A">
          <w:rPr>
            <w:rStyle w:val="Hyperlink"/>
            <w:lang w:val="en-GB"/>
          </w:rPr>
          <w:t>https://github.com/profesorfalken/jSensors</w:t>
        </w:r>
      </w:hyperlink>
      <w:r>
        <w:rPr>
          <w:lang w:val="en-GB"/>
        </w:rPr>
        <w:t xml:space="preserve"> </w:t>
      </w:r>
    </w:p>
  </w:footnote>
  <w:footnote w:id="32">
    <w:p w14:paraId="18ABE39B" w14:textId="77777777" w:rsidR="00B82C3F" w:rsidRPr="002D32EE" w:rsidRDefault="00B82C3F" w:rsidP="00B82C3F">
      <w:pPr>
        <w:pStyle w:val="FootnoteText"/>
        <w:rPr>
          <w:lang w:val="en-GB"/>
        </w:rPr>
      </w:pPr>
      <w:r>
        <w:rPr>
          <w:rStyle w:val="FootnoteReference"/>
        </w:rPr>
        <w:footnoteRef/>
      </w:r>
      <w:r w:rsidRPr="002D32EE">
        <w:rPr>
          <w:lang w:val="en-GB"/>
        </w:rPr>
        <w:t xml:space="preserve"> </w:t>
      </w:r>
      <w:r w:rsidRPr="00531655">
        <w:rPr>
          <w:lang w:val="en-US"/>
        </w:rPr>
        <w:t xml:space="preserve">Originally, a generic form of identity tokens was provided by the </w:t>
      </w:r>
      <w:r w:rsidRPr="004D40E4">
        <w:rPr>
          <w:rFonts w:ascii="Consolas" w:hAnsi="Consolas"/>
          <w:lang w:val="en-US"/>
        </w:rPr>
        <w:t>connectors</w:t>
      </w:r>
      <w:r w:rsidRPr="00531655">
        <w:rPr>
          <w:lang w:val="en-US"/>
        </w:rPr>
        <w:t xml:space="preserve"> component, mainly for OPC UA. This now became a more general mechanism of the platform.</w:t>
      </w:r>
    </w:p>
  </w:footnote>
  <w:footnote w:id="33">
    <w:p w14:paraId="6F3B2F7B" w14:textId="77777777" w:rsidR="008907F0" w:rsidRPr="0062261D" w:rsidRDefault="008907F0" w:rsidP="008907F0">
      <w:pPr>
        <w:pStyle w:val="FootnoteText"/>
        <w:rPr>
          <w:lang w:val="en-GB"/>
        </w:rPr>
      </w:pPr>
      <w:r w:rsidRPr="0078282C">
        <w:rPr>
          <w:rStyle w:val="FootnoteReference"/>
        </w:rPr>
        <w:footnoteRef/>
      </w:r>
      <w:r w:rsidRPr="0078282C">
        <w:rPr>
          <w:lang w:val="en-GB"/>
        </w:rPr>
        <w:t xml:space="preserve"> </w:t>
      </w:r>
      <w:hyperlink r:id="rId21"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34">
    <w:p w14:paraId="66CE7B43" w14:textId="4C166967" w:rsidR="00196A61" w:rsidRPr="00196A61" w:rsidRDefault="00196A61">
      <w:pPr>
        <w:pStyle w:val="FootnoteText"/>
        <w:rPr>
          <w:lang w:val="en-GB"/>
        </w:rPr>
      </w:pPr>
      <w:r>
        <w:rPr>
          <w:rStyle w:val="FootnoteReference"/>
        </w:rPr>
        <w:footnoteRef/>
      </w:r>
      <w:r w:rsidRPr="00196A61">
        <w:rPr>
          <w:lang w:val="en-GB"/>
        </w:rPr>
        <w:t xml:space="preserve"> </w:t>
      </w:r>
      <w:r>
        <w:rPr>
          <w:lang w:val="en-US"/>
        </w:rPr>
        <w:t>As the initial name was IIP-Ecosphere platform, there is still the “iip” in some names.</w:t>
      </w:r>
    </w:p>
  </w:footnote>
  <w:footnote w:id="35">
    <w:p w14:paraId="027EE90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2" w:history="1">
        <w:r w:rsidRPr="006D62F9">
          <w:rPr>
            <w:rStyle w:val="Hyperlink"/>
            <w:lang w:val="en-US"/>
          </w:rPr>
          <w:t>https://www.slf4j.org/</w:t>
        </w:r>
      </w:hyperlink>
      <w:r>
        <w:rPr>
          <w:lang w:val="en-US"/>
        </w:rPr>
        <w:t xml:space="preserve"> </w:t>
      </w:r>
    </w:p>
  </w:footnote>
  <w:footnote w:id="36">
    <w:p w14:paraId="59BF316C"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3" w:history="1">
        <w:r w:rsidRPr="006D62F9">
          <w:rPr>
            <w:rStyle w:val="Hyperlink"/>
            <w:lang w:val="en-US"/>
          </w:rPr>
          <w:t>https://github.com/snakeyaml/snakeyaml</w:t>
        </w:r>
      </w:hyperlink>
      <w:r>
        <w:rPr>
          <w:lang w:val="en-US"/>
        </w:rPr>
        <w:t xml:space="preserve"> </w:t>
      </w:r>
    </w:p>
  </w:footnote>
  <w:footnote w:id="37">
    <w:p w14:paraId="16D7E1B1" w14:textId="77777777" w:rsidR="008907F0" w:rsidRPr="005D4CF5" w:rsidRDefault="008907F0" w:rsidP="008907F0">
      <w:pPr>
        <w:pStyle w:val="FootnoteText"/>
        <w:rPr>
          <w:lang w:val="en-US"/>
        </w:rPr>
      </w:pPr>
      <w:r>
        <w:rPr>
          <w:rStyle w:val="FootnoteReference"/>
        </w:rPr>
        <w:footnoteRef/>
      </w:r>
      <w:r w:rsidRPr="005D4CF5">
        <w:rPr>
          <w:lang w:val="en-US"/>
        </w:rPr>
        <w:t xml:space="preserve"> </w:t>
      </w:r>
      <w:hyperlink r:id="rId24" w:history="1">
        <w:r w:rsidRPr="006D62F9">
          <w:rPr>
            <w:rStyle w:val="Hyperlink"/>
            <w:lang w:val="en-US"/>
          </w:rPr>
          <w:t>https://github.com/FasterXML/jackson</w:t>
        </w:r>
      </w:hyperlink>
      <w:r>
        <w:rPr>
          <w:lang w:val="en-US"/>
        </w:rPr>
        <w:t xml:space="preserve"> </w:t>
      </w:r>
    </w:p>
  </w:footnote>
  <w:footnote w:id="38">
    <w:p w14:paraId="72FA0B87"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5" w:history="1">
        <w:r w:rsidRPr="006E6F52">
          <w:rPr>
            <w:rStyle w:val="Hyperlink"/>
            <w:lang w:val="en-US"/>
          </w:rPr>
          <w:t>https://mvnrepository.com/artifact/org.glassfish/javax.json</w:t>
        </w:r>
      </w:hyperlink>
      <w:r>
        <w:rPr>
          <w:lang w:val="en-US"/>
        </w:rPr>
        <w:t xml:space="preserve"> </w:t>
      </w:r>
    </w:p>
  </w:footnote>
  <w:footnote w:id="39">
    <w:p w14:paraId="7D993E23"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26" w:history="1">
        <w:r w:rsidRPr="006E6F52">
          <w:rPr>
            <w:rStyle w:val="Hyperlink"/>
            <w:lang w:val="en-US"/>
          </w:rPr>
          <w:t>https://jsoniter.com/</w:t>
        </w:r>
      </w:hyperlink>
      <w:r>
        <w:rPr>
          <w:lang w:val="en-US"/>
        </w:rPr>
        <w:t xml:space="preserve"> </w:t>
      </w:r>
    </w:p>
  </w:footnote>
  <w:footnote w:id="40">
    <w:p w14:paraId="7AF1CDE8"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7" w:history="1">
        <w:r w:rsidRPr="006D62F9">
          <w:rPr>
            <w:rStyle w:val="Hyperlink"/>
            <w:lang w:val="en-US"/>
          </w:rPr>
          <w:t>https://github.com/TooTallNate/Java-WebSocket</w:t>
        </w:r>
      </w:hyperlink>
      <w:r>
        <w:rPr>
          <w:lang w:val="en-US"/>
        </w:rPr>
        <w:t xml:space="preserve"> </w:t>
      </w:r>
    </w:p>
  </w:footnote>
  <w:footnote w:id="41">
    <w:p w14:paraId="29752D9A"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28" w:history="1">
        <w:r w:rsidRPr="006D62F9">
          <w:rPr>
            <w:rStyle w:val="Hyperlink"/>
            <w:lang w:val="en-US"/>
          </w:rPr>
          <w:t>https://github.com/oshi/oshi</w:t>
        </w:r>
      </w:hyperlink>
      <w:r>
        <w:rPr>
          <w:lang w:val="en-US"/>
        </w:rPr>
        <w:t xml:space="preserve"> </w:t>
      </w:r>
    </w:p>
  </w:footnote>
  <w:footnote w:id="42">
    <w:p w14:paraId="0F632B37" w14:textId="77777777" w:rsidR="008907F0" w:rsidRPr="00123BFD" w:rsidRDefault="008907F0" w:rsidP="008907F0">
      <w:pPr>
        <w:pStyle w:val="FootnoteText"/>
        <w:rPr>
          <w:lang w:val="en-US"/>
        </w:rPr>
      </w:pPr>
      <w:r>
        <w:rPr>
          <w:rStyle w:val="FootnoteReference"/>
        </w:rPr>
        <w:footnoteRef/>
      </w:r>
      <w:r w:rsidRPr="00123BFD">
        <w:rPr>
          <w:lang w:val="en-US"/>
        </w:rPr>
        <w:t xml:space="preserve"> </w:t>
      </w:r>
      <w:hyperlink r:id="rId29" w:history="1">
        <w:r w:rsidRPr="006D62F9">
          <w:rPr>
            <w:rStyle w:val="Hyperlink"/>
            <w:lang w:val="en-US"/>
          </w:rPr>
          <w:t>https://github.com/perwendel/spark</w:t>
        </w:r>
      </w:hyperlink>
      <w:r>
        <w:rPr>
          <w:lang w:val="en-US"/>
        </w:rPr>
        <w:t xml:space="preserve"> </w:t>
      </w:r>
    </w:p>
  </w:footnote>
  <w:footnote w:id="43">
    <w:p w14:paraId="6A7D8E4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0" w:history="1">
        <w:r w:rsidRPr="006E6F52">
          <w:rPr>
            <w:rStyle w:val="Hyperlink"/>
            <w:lang w:val="en-US"/>
          </w:rPr>
          <w:t>https://hc.apache.org/</w:t>
        </w:r>
      </w:hyperlink>
      <w:r>
        <w:rPr>
          <w:lang w:val="en-US"/>
        </w:rPr>
        <w:t xml:space="preserve"> </w:t>
      </w:r>
    </w:p>
  </w:footnote>
  <w:footnote w:id="44">
    <w:p w14:paraId="6DC84DEC" w14:textId="77777777" w:rsidR="008907F0" w:rsidRPr="0007574A" w:rsidRDefault="008907F0" w:rsidP="008907F0">
      <w:pPr>
        <w:pStyle w:val="FootnoteText"/>
        <w:rPr>
          <w:lang w:val="en-US"/>
        </w:rPr>
      </w:pPr>
      <w:r>
        <w:rPr>
          <w:rStyle w:val="FootnoteReference"/>
        </w:rPr>
        <w:footnoteRef/>
      </w:r>
      <w:r w:rsidRPr="0007574A">
        <w:rPr>
          <w:lang w:val="en-US"/>
        </w:rPr>
        <w:t xml:space="preserve"> </w:t>
      </w:r>
      <w:hyperlink r:id="rId31" w:history="1">
        <w:r w:rsidRPr="006D62F9">
          <w:rPr>
            <w:rStyle w:val="Hyperlink"/>
            <w:lang w:val="en-US"/>
          </w:rPr>
          <w:t>https://commons.apache.org/</w:t>
        </w:r>
      </w:hyperlink>
      <w:r>
        <w:rPr>
          <w:lang w:val="en-US"/>
        </w:rPr>
        <w:t xml:space="preserve"> </w:t>
      </w:r>
    </w:p>
  </w:footnote>
  <w:footnote w:id="45">
    <w:p w14:paraId="38625AE9" w14:textId="77777777" w:rsidR="008907F0" w:rsidRPr="00C2212B" w:rsidRDefault="008907F0" w:rsidP="008907F0">
      <w:pPr>
        <w:pStyle w:val="FootnoteText"/>
        <w:rPr>
          <w:lang w:val="en-US"/>
        </w:rPr>
      </w:pPr>
      <w:r>
        <w:rPr>
          <w:rStyle w:val="FootnoteReference"/>
        </w:rPr>
        <w:footnoteRef/>
      </w:r>
      <w:r w:rsidRPr="00C2212B">
        <w:rPr>
          <w:lang w:val="en-US"/>
        </w:rPr>
        <w:t xml:space="preserve"> </w:t>
      </w:r>
      <w:hyperlink r:id="rId32" w:history="1">
        <w:r w:rsidRPr="006E6F52">
          <w:rPr>
            <w:rStyle w:val="Hyperlink"/>
            <w:lang w:val="en-US"/>
          </w:rPr>
          <w:t>https://www.joda.org/joda-time/</w:t>
        </w:r>
      </w:hyperlink>
      <w:r>
        <w:rPr>
          <w:lang w:val="en-US"/>
        </w:rPr>
        <w:t xml:space="preserve"> </w:t>
      </w:r>
    </w:p>
  </w:footnote>
  <w:footnote w:id="46">
    <w:p w14:paraId="30466002"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3" w:history="1">
        <w:r w:rsidRPr="006E6F52">
          <w:rPr>
            <w:rStyle w:val="Hyperlink"/>
            <w:lang w:val="en-US"/>
          </w:rPr>
          <w:t>https://mina.apache.org/sshd-project/</w:t>
        </w:r>
      </w:hyperlink>
      <w:r>
        <w:rPr>
          <w:lang w:val="en-US"/>
        </w:rPr>
        <w:t xml:space="preserve"> </w:t>
      </w:r>
    </w:p>
  </w:footnote>
  <w:footnote w:id="47">
    <w:p w14:paraId="16DDEB85"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4" w:history="1">
        <w:r w:rsidRPr="006E6F52">
          <w:rPr>
            <w:rStyle w:val="Hyperlink"/>
            <w:lang w:val="en-US"/>
          </w:rPr>
          <w:t>https://micrometer.io/</w:t>
        </w:r>
      </w:hyperlink>
      <w:r>
        <w:rPr>
          <w:lang w:val="en-US"/>
        </w:rPr>
        <w:t xml:space="preserve"> </w:t>
      </w:r>
    </w:p>
  </w:footnote>
  <w:footnote w:id="48">
    <w:p w14:paraId="5AA10908" w14:textId="77777777" w:rsidR="008907F0" w:rsidRPr="006C0C8E" w:rsidRDefault="008907F0" w:rsidP="008907F0">
      <w:pPr>
        <w:pStyle w:val="FootnoteText"/>
        <w:rPr>
          <w:lang w:val="en-US"/>
        </w:rPr>
      </w:pPr>
      <w:r>
        <w:rPr>
          <w:rStyle w:val="FootnoteReference"/>
        </w:rPr>
        <w:footnoteRef/>
      </w:r>
      <w:r w:rsidRPr="006C0C8E">
        <w:rPr>
          <w:lang w:val="en-US"/>
        </w:rPr>
        <w:t xml:space="preserve"> </w:t>
      </w:r>
      <w:hyperlink r:id="rId35" w:anchor="/" w:history="1">
        <w:r w:rsidRPr="006E6F52">
          <w:rPr>
            <w:rStyle w:val="Hyperlink"/>
            <w:lang w:val="en-US"/>
          </w:rPr>
          <w:t>https://bytebuddy.net/#/</w:t>
        </w:r>
      </w:hyperlink>
      <w:r>
        <w:rPr>
          <w:lang w:val="en-US"/>
        </w:rPr>
        <w:t xml:space="preserve"> </w:t>
      </w:r>
    </w:p>
  </w:footnote>
  <w:footnote w:id="49">
    <w:p w14:paraId="35E00422" w14:textId="77777777" w:rsidR="00A17BE4" w:rsidRPr="0020787C" w:rsidRDefault="00A17BE4"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6"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A17BE4" w:rsidRPr="00252BC9" w:rsidRDefault="00A17BE4" w:rsidP="007823B9">
      <w:pPr>
        <w:pStyle w:val="FootnoteText"/>
        <w:rPr>
          <w:lang w:val="en-US"/>
        </w:rPr>
      </w:pPr>
      <w:r>
        <w:rPr>
          <w:rStyle w:val="FootnoteReference"/>
        </w:rPr>
        <w:footnoteRef/>
      </w:r>
      <w:r w:rsidRPr="00252BC9">
        <w:rPr>
          <w:lang w:val="en-US"/>
        </w:rPr>
        <w:t xml:space="preserve"> </w:t>
      </w:r>
      <w:hyperlink r:id="rId37" w:history="1">
        <w:r w:rsidRPr="00252BC9">
          <w:rPr>
            <w:rStyle w:val="Hyperlink"/>
            <w:lang w:val="en-US"/>
          </w:rPr>
          <w:t>https://iot.eclipse.org/</w:t>
        </w:r>
      </w:hyperlink>
      <w:r w:rsidRPr="00252BC9">
        <w:rPr>
          <w:lang w:val="en-US"/>
        </w:rPr>
        <w:t xml:space="preserve"> </w:t>
      </w:r>
    </w:p>
  </w:footnote>
  <w:footnote w:id="51">
    <w:p w14:paraId="7D2F3DB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38" w:history="1">
        <w:r w:rsidRPr="007F6180">
          <w:rPr>
            <w:rStyle w:val="Hyperlink"/>
            <w:lang w:val="en-US"/>
          </w:rPr>
          <w:t>https://projects.eclipse.org/projects/iot.paho</w:t>
        </w:r>
      </w:hyperlink>
      <w:r>
        <w:rPr>
          <w:lang w:val="en-US"/>
        </w:rPr>
        <w:t xml:space="preserve"> </w:t>
      </w:r>
    </w:p>
  </w:footnote>
  <w:footnote w:id="52">
    <w:p w14:paraId="185F0633"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https://projects.eclipse.org/projects/iot.hono</w:t>
        </w:r>
      </w:hyperlink>
      <w:r>
        <w:rPr>
          <w:lang w:val="en-US"/>
        </w:rPr>
        <w:t xml:space="preserve"> </w:t>
      </w:r>
    </w:p>
  </w:footnote>
  <w:footnote w:id="53">
    <w:p w14:paraId="107D83E9" w14:textId="77777777" w:rsidR="00A17BE4" w:rsidRPr="002814E1" w:rsidRDefault="00A17BE4"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https://projects.eclipse.org/projects/iot.milo</w:t>
        </w:r>
      </w:hyperlink>
      <w:r>
        <w:rPr>
          <w:lang w:val="en-US"/>
        </w:rPr>
        <w:t xml:space="preserve"> </w:t>
      </w:r>
    </w:p>
  </w:footnote>
  <w:footnote w:id="54">
    <w:p w14:paraId="4585BF15" w14:textId="3EDF23FF" w:rsidR="00A17BE4" w:rsidRPr="00B45228" w:rsidRDefault="00A17BE4">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A17BE4" w:rsidRPr="007D792A" w:rsidRDefault="00A17BE4">
      <w:pPr>
        <w:pStyle w:val="FootnoteText"/>
        <w:rPr>
          <w:lang w:val="en-US"/>
        </w:rPr>
      </w:pPr>
      <w:r>
        <w:rPr>
          <w:rStyle w:val="FootnoteReference"/>
        </w:rPr>
        <w:footnoteRef/>
      </w:r>
      <w:r w:rsidRPr="007D792A">
        <w:rPr>
          <w:lang w:val="en-US"/>
        </w:rPr>
        <w:t xml:space="preserve"> </w:t>
      </w:r>
      <w:hyperlink r:id="rId41" w:history="1">
        <w:r w:rsidRPr="007F6180">
          <w:rPr>
            <w:rStyle w:val="Hyperlink"/>
            <w:lang w:val="en-US"/>
          </w:rPr>
          <w:t>https://developers.google.com/protocol-buffers</w:t>
        </w:r>
      </w:hyperlink>
      <w:r>
        <w:rPr>
          <w:lang w:val="en-US"/>
        </w:rPr>
        <w:t xml:space="preserve"> </w:t>
      </w:r>
    </w:p>
  </w:footnote>
  <w:footnote w:id="56">
    <w:p w14:paraId="6804054F" w14:textId="6AC08821" w:rsidR="00A17BE4" w:rsidRPr="00A537D7" w:rsidRDefault="00A17BE4">
      <w:pPr>
        <w:pStyle w:val="FootnoteText"/>
        <w:rPr>
          <w:lang w:val="en-US"/>
        </w:rPr>
      </w:pPr>
      <w:r>
        <w:rPr>
          <w:rStyle w:val="FootnoteReference"/>
        </w:rPr>
        <w:footnoteRef/>
      </w:r>
      <w:r w:rsidRPr="00A537D7">
        <w:rPr>
          <w:lang w:val="en-US"/>
        </w:rPr>
        <w:t xml:space="preserve"> </w:t>
      </w:r>
      <w:hyperlink r:id="rId42" w:history="1">
        <w:r w:rsidRPr="00F55CEA">
          <w:rPr>
            <w:rStyle w:val="Hyperlink"/>
            <w:lang w:val="en-US"/>
          </w:rPr>
          <w:t>https://netty.io/</w:t>
        </w:r>
      </w:hyperlink>
      <w:r>
        <w:rPr>
          <w:lang w:val="en-US"/>
        </w:rPr>
        <w:t xml:space="preserve"> </w:t>
      </w:r>
    </w:p>
  </w:footnote>
  <w:footnote w:id="57">
    <w:p w14:paraId="76AF068F" w14:textId="6DDB274C" w:rsidR="00A17BE4" w:rsidRPr="00966C4A" w:rsidRDefault="00A17BE4"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8B5841D" w:rsidR="00A17BE4" w:rsidRPr="0006519A" w:rsidRDefault="00A17BE4">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6A0517" w:rsidRPr="003D662E">
        <w:rPr>
          <w:lang w:val="en-US"/>
        </w:rPr>
        <w:t xml:space="preserve">Table </w:t>
      </w:r>
      <w:r w:rsidR="006A0517">
        <w:rPr>
          <w:noProof/>
          <w:lang w:val="en-US"/>
        </w:rPr>
        <w:t>5</w:t>
      </w:r>
      <w:r>
        <w:rPr>
          <w:lang w:val="en-US"/>
        </w:rPr>
        <w:fldChar w:fldCharType="end"/>
      </w:r>
      <w:r>
        <w:rPr>
          <w:lang w:val="en-US"/>
        </w:rPr>
        <w:t>, this leads to 13.5 GBytes up to 66 GBytes per hour.</w:t>
      </w:r>
    </w:p>
  </w:footnote>
  <w:footnote w:id="59">
    <w:p w14:paraId="6743852E" w14:textId="1E23A862" w:rsidR="00A17BE4" w:rsidRPr="002F41F5" w:rsidRDefault="00A17BE4">
      <w:pPr>
        <w:pStyle w:val="FootnoteText"/>
        <w:rPr>
          <w:lang w:val="en-US"/>
        </w:rPr>
      </w:pPr>
      <w:r>
        <w:rPr>
          <w:rStyle w:val="FootnoteReference"/>
        </w:rPr>
        <w:footnoteRef/>
      </w:r>
      <w:r w:rsidRPr="002F41F5">
        <w:rPr>
          <w:lang w:val="en-US"/>
        </w:rPr>
        <w:t xml:space="preserve"> </w:t>
      </w:r>
      <w:hyperlink r:id="rId43" w:history="1">
        <w:r w:rsidRPr="007F6180">
          <w:rPr>
            <w:rStyle w:val="Hyperlink"/>
            <w:lang w:val="en-US"/>
          </w:rPr>
          <w:t>https://projects.eclipse.org/projects/iot.californium</w:t>
        </w:r>
      </w:hyperlink>
      <w:r>
        <w:rPr>
          <w:lang w:val="en-US"/>
        </w:rPr>
        <w:t xml:space="preserve"> </w:t>
      </w:r>
    </w:p>
  </w:footnote>
  <w:footnote w:id="60">
    <w:p w14:paraId="762EE7A1" w14:textId="6531084F" w:rsidR="00A17BE4" w:rsidRPr="002F41F5" w:rsidRDefault="00A17BE4">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https://projects.eclipse.org/projects/iot.leshan</w:t>
        </w:r>
      </w:hyperlink>
      <w:r>
        <w:rPr>
          <w:lang w:val="en-US"/>
        </w:rPr>
        <w:t xml:space="preserve"> </w:t>
      </w:r>
    </w:p>
  </w:footnote>
  <w:footnote w:id="61">
    <w:p w14:paraId="188933F8" w14:textId="72E63F91" w:rsidR="00A17BE4" w:rsidRPr="002F41F5" w:rsidRDefault="00A17BE4">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https://projects.eclipse.org/projects/iot.tahu</w:t>
        </w:r>
      </w:hyperlink>
      <w:r>
        <w:rPr>
          <w:lang w:val="en-US"/>
        </w:rPr>
        <w:t xml:space="preserve"> </w:t>
      </w:r>
    </w:p>
  </w:footnote>
  <w:footnote w:id="62">
    <w:p w14:paraId="304204A0" w14:textId="3AE30031" w:rsidR="00A17BE4" w:rsidRPr="006724F7" w:rsidRDefault="00A17BE4">
      <w:pPr>
        <w:pStyle w:val="FootnoteText"/>
        <w:rPr>
          <w:lang w:val="en-US"/>
        </w:rPr>
      </w:pPr>
      <w:r>
        <w:rPr>
          <w:rStyle w:val="FootnoteReference"/>
        </w:rPr>
        <w:footnoteRef/>
      </w:r>
      <w:r w:rsidRPr="006724F7">
        <w:rPr>
          <w:lang w:val="en-US"/>
        </w:rPr>
        <w:t xml:space="preserve"> </w:t>
      </w:r>
      <w:hyperlink r:id="rId46" w:history="1">
        <w:r w:rsidRPr="005513A8">
          <w:rPr>
            <w:rStyle w:val="Hyperlink"/>
            <w:lang w:val="en-US"/>
          </w:rPr>
          <w:t>https://projects.eclipse.org/projects/iot.agail</w:t>
        </w:r>
      </w:hyperlink>
      <w:r>
        <w:rPr>
          <w:lang w:val="en-US"/>
        </w:rPr>
        <w:t xml:space="preserve"> </w:t>
      </w:r>
    </w:p>
  </w:footnote>
  <w:footnote w:id="63">
    <w:p w14:paraId="68451594" w14:textId="2BC90A8E" w:rsidR="00A17BE4" w:rsidRPr="006724F7" w:rsidRDefault="00A17BE4">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https://www.eclipse.org/kapua/</w:t>
        </w:r>
      </w:hyperlink>
      <w:r>
        <w:rPr>
          <w:lang w:val="en-US"/>
        </w:rPr>
        <w:t xml:space="preserve"> </w:t>
      </w:r>
    </w:p>
  </w:footnote>
  <w:footnote w:id="64">
    <w:p w14:paraId="44722AA8" w14:textId="1B3D1815" w:rsidR="00A17BE4" w:rsidRPr="006724F7" w:rsidRDefault="00A17BE4">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https://projects.eclipse.org/projects/iot.ponte</w:t>
        </w:r>
      </w:hyperlink>
      <w:r>
        <w:rPr>
          <w:lang w:val="en-US"/>
        </w:rPr>
        <w:t xml:space="preserve"> </w:t>
      </w:r>
    </w:p>
  </w:footnote>
  <w:footnote w:id="65">
    <w:p w14:paraId="28B1599D" w14:textId="77777777" w:rsidR="00A17BE4" w:rsidRPr="00B60C22" w:rsidRDefault="00A17BE4"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1D8675A7" w14:textId="169418A8" w:rsidR="00A17BE4" w:rsidRPr="00545B30" w:rsidRDefault="00A17BE4">
      <w:pPr>
        <w:pStyle w:val="FootnoteText"/>
        <w:rPr>
          <w:lang w:val="en-GB"/>
        </w:rPr>
      </w:pPr>
      <w:r>
        <w:rPr>
          <w:rStyle w:val="FootnoteReference"/>
        </w:rPr>
        <w:footnoteRef/>
      </w:r>
      <w:r w:rsidRPr="00545B30">
        <w:rPr>
          <w:lang w:val="en-GB"/>
        </w:rPr>
        <w:t xml:space="preserve"> </w:t>
      </w:r>
      <w:r>
        <w:rPr>
          <w:lang w:val="en-GB"/>
        </w:rPr>
        <w:t>In progress: Integration of direct reading/wrining typed access bypassing the type translators for performance reasons.</w:t>
      </w:r>
    </w:p>
  </w:footnote>
  <w:footnote w:id="67">
    <w:p w14:paraId="2455D157" w14:textId="32A8EE96" w:rsidR="00A17BE4" w:rsidRPr="00BB3F40" w:rsidRDefault="00A17BE4"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8">
    <w:p w14:paraId="34653BF7" w14:textId="41AB11DA" w:rsidR="00A17BE4" w:rsidRPr="00BA7F56" w:rsidRDefault="00A17BE4">
      <w:pPr>
        <w:pStyle w:val="FootnoteText"/>
        <w:rPr>
          <w:lang w:val="en-US"/>
        </w:rPr>
      </w:pPr>
      <w:r>
        <w:rPr>
          <w:rStyle w:val="FootnoteReference"/>
        </w:rPr>
        <w:footnoteRef/>
      </w:r>
      <w:r w:rsidRPr="00BA7F56">
        <w:rPr>
          <w:lang w:val="en-US"/>
        </w:rPr>
        <w:t xml:space="preserve"> </w:t>
      </w:r>
      <w:hyperlink r:id="rId49" w:history="1">
        <w:r w:rsidRPr="00F6456D">
          <w:rPr>
            <w:rStyle w:val="Hyperlink"/>
            <w:lang w:val="en-US"/>
          </w:rPr>
          <w:t>https://micrometer.io/</w:t>
        </w:r>
      </w:hyperlink>
      <w:r>
        <w:rPr>
          <w:lang w:val="en-US"/>
        </w:rPr>
        <w:t xml:space="preserve"> </w:t>
      </w:r>
    </w:p>
  </w:footnote>
  <w:footnote w:id="69">
    <w:p w14:paraId="4D59145A" w14:textId="21480E50" w:rsidR="00A17BE4" w:rsidRPr="00CB053F" w:rsidRDefault="00A17BE4">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70">
    <w:p w14:paraId="1995B9F4" w14:textId="77777777" w:rsidR="00A17BE4" w:rsidRPr="001D1274" w:rsidRDefault="00A17BE4" w:rsidP="008A4B2E">
      <w:pPr>
        <w:pStyle w:val="FootnoteText"/>
        <w:rPr>
          <w:lang w:val="en-US"/>
        </w:rPr>
      </w:pPr>
      <w:r>
        <w:rPr>
          <w:rStyle w:val="FootnoteReference"/>
        </w:rPr>
        <w:footnoteRef/>
      </w:r>
      <w:r w:rsidRPr="001D1274">
        <w:rPr>
          <w:lang w:val="en-US"/>
        </w:rPr>
        <w:t xml:space="preserve"> </w:t>
      </w:r>
      <w:hyperlink r:id="rId50" w:history="1">
        <w:r w:rsidRPr="00850F75">
          <w:rPr>
            <w:rStyle w:val="Hyperlink"/>
            <w:lang w:val="en-US"/>
          </w:rPr>
          <w:t>https://micrometer.io/docs/concepts</w:t>
        </w:r>
      </w:hyperlink>
      <w:r>
        <w:rPr>
          <w:lang w:val="en-US"/>
        </w:rPr>
        <w:t xml:space="preserve"> </w:t>
      </w:r>
    </w:p>
  </w:footnote>
  <w:footnote w:id="71">
    <w:p w14:paraId="15A1A8CE" w14:textId="7F6FCE1A" w:rsidR="00A17BE4" w:rsidRPr="00146F44" w:rsidRDefault="00A17BE4">
      <w:pPr>
        <w:pStyle w:val="FootnoteText"/>
        <w:rPr>
          <w:lang w:val="en-GB"/>
        </w:rPr>
      </w:pPr>
      <w:r>
        <w:rPr>
          <w:rStyle w:val="FootnoteReference"/>
        </w:rPr>
        <w:footnoteRef/>
      </w:r>
      <w:r w:rsidRPr="00146F44">
        <w:rPr>
          <w:lang w:val="en-GB"/>
        </w:rPr>
        <w:t xml:space="preserve"> </w:t>
      </w:r>
      <w:hyperlink r:id="rId51" w:history="1">
        <w:r w:rsidRPr="00345B3B">
          <w:rPr>
            <w:rStyle w:val="Hyperlink"/>
            <w:lang w:val="en-GB"/>
          </w:rPr>
          <w:t>https://de.wikipedia.org/wiki/Representational_State_Transfer</w:t>
        </w:r>
      </w:hyperlink>
      <w:r>
        <w:rPr>
          <w:lang w:val="en-GB"/>
        </w:rPr>
        <w:t xml:space="preserve"> </w:t>
      </w:r>
    </w:p>
  </w:footnote>
  <w:footnote w:id="72">
    <w:p w14:paraId="14DEA6EA" w14:textId="1BD60B43" w:rsidR="00A17BE4" w:rsidRPr="00146F44" w:rsidRDefault="00A17BE4">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https://de.wikipedia.org/wiki/WebSocket</w:t>
        </w:r>
      </w:hyperlink>
      <w:r>
        <w:rPr>
          <w:lang w:val="en-GB"/>
        </w:rPr>
        <w:t xml:space="preserve"> </w:t>
      </w:r>
    </w:p>
  </w:footnote>
  <w:footnote w:id="73">
    <w:p w14:paraId="5BBF75C9" w14:textId="02AC3CB0" w:rsidR="00A17BE4" w:rsidRPr="00FA78D0" w:rsidRDefault="00A17BE4">
      <w:pPr>
        <w:pStyle w:val="FootnoteText"/>
        <w:rPr>
          <w:lang w:val="en-GB"/>
        </w:rPr>
      </w:pPr>
      <w:r>
        <w:rPr>
          <w:rStyle w:val="FootnoteReference"/>
        </w:rPr>
        <w:footnoteRef/>
      </w:r>
      <w:r w:rsidRPr="00FA78D0">
        <w:rPr>
          <w:lang w:val="en-GB"/>
        </w:rPr>
        <w:t xml:space="preserve"> </w:t>
      </w:r>
      <w:hyperlink r:id="rId53" w:history="1">
        <w:r w:rsidRPr="00345B3B">
          <w:rPr>
            <w:rStyle w:val="Hyperlink"/>
            <w:lang w:val="en-GB"/>
          </w:rPr>
          <w:t>https://de.wikipedia.org/wiki/Remote_Procedure_Call</w:t>
        </w:r>
      </w:hyperlink>
      <w:r>
        <w:rPr>
          <w:lang w:val="en-GB"/>
        </w:rPr>
        <w:t xml:space="preserve"> </w:t>
      </w:r>
    </w:p>
  </w:footnote>
  <w:footnote w:id="74">
    <w:p w14:paraId="5CD71514" w14:textId="0A84C4F6" w:rsidR="00A17BE4" w:rsidRPr="00FA78D0" w:rsidRDefault="00A17BE4">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https://grpc.io/</w:t>
        </w:r>
      </w:hyperlink>
      <w:r>
        <w:rPr>
          <w:lang w:val="en-GB"/>
        </w:rPr>
        <w:t xml:space="preserve"> </w:t>
      </w:r>
    </w:p>
  </w:footnote>
  <w:footnote w:id="75">
    <w:p w14:paraId="7DD1C80A" w14:textId="105F45AF" w:rsidR="00A17BE4" w:rsidRPr="00D62741" w:rsidRDefault="00A17BE4">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6">
    <w:p w14:paraId="509AE17C" w14:textId="315D8F09" w:rsidR="00A17BE4" w:rsidRPr="005736E5" w:rsidRDefault="00A17BE4">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7">
    <w:p w14:paraId="2E4D1099" w14:textId="76BACF00" w:rsidR="00A17BE4" w:rsidRPr="00906533" w:rsidRDefault="00A17BE4">
      <w:pPr>
        <w:pStyle w:val="FootnoteText"/>
        <w:rPr>
          <w:lang w:val="en-US"/>
        </w:rPr>
      </w:pPr>
      <w:r>
        <w:rPr>
          <w:rStyle w:val="FootnoteReference"/>
        </w:rPr>
        <w:footnoteRef/>
      </w:r>
      <w:r w:rsidRPr="00906533">
        <w:rPr>
          <w:lang w:val="en-US"/>
        </w:rPr>
        <w:t xml:space="preserve"> </w:t>
      </w:r>
      <w:hyperlink r:id="rId55"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6"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8">
    <w:p w14:paraId="25883283"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7" w:history="1">
        <w:r w:rsidRPr="00A856FE">
          <w:rPr>
            <w:rStyle w:val="Hyperlink"/>
            <w:lang w:val="en-US"/>
          </w:rPr>
          <w:t>https://www.lfedge.org/projects/openhorizon/</w:t>
        </w:r>
      </w:hyperlink>
      <w:r>
        <w:rPr>
          <w:lang w:val="en-US"/>
        </w:rPr>
        <w:t xml:space="preserve"> </w:t>
      </w:r>
    </w:p>
  </w:footnote>
  <w:footnote w:id="79">
    <w:p w14:paraId="750683B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8" w:history="1">
        <w:r w:rsidRPr="006F7B67">
          <w:rPr>
            <w:rStyle w:val="Hyperlink"/>
            <w:lang w:val="en-US"/>
          </w:rPr>
          <w:t>https://www.ibm.com/docs/en/edge-computing/4.1</w:t>
        </w:r>
      </w:hyperlink>
      <w:r>
        <w:rPr>
          <w:lang w:val="en-US"/>
        </w:rPr>
        <w:t xml:space="preserve"> </w:t>
      </w:r>
    </w:p>
  </w:footnote>
  <w:footnote w:id="80">
    <w:p w14:paraId="15F7B8D5" w14:textId="77777777" w:rsidR="00A17BE4" w:rsidRPr="00A332BC" w:rsidRDefault="00A17BE4" w:rsidP="00906533">
      <w:pPr>
        <w:pStyle w:val="FootnoteText"/>
        <w:rPr>
          <w:lang w:val="en-US"/>
        </w:rPr>
      </w:pPr>
      <w:r>
        <w:rPr>
          <w:rStyle w:val="FootnoteReference"/>
        </w:rPr>
        <w:footnoteRef/>
      </w:r>
      <w:r w:rsidRPr="00A332BC">
        <w:rPr>
          <w:lang w:val="en-US"/>
        </w:rPr>
        <w:t xml:space="preserve"> </w:t>
      </w:r>
      <w:hyperlink r:id="rId59" w:history="1">
        <w:r w:rsidRPr="00A856FE">
          <w:rPr>
            <w:rStyle w:val="Hyperlink"/>
            <w:lang w:val="en-US"/>
          </w:rPr>
          <w:t>https://kubernetes.io/de/</w:t>
        </w:r>
      </w:hyperlink>
      <w:r>
        <w:rPr>
          <w:lang w:val="en-US"/>
        </w:rPr>
        <w:t xml:space="preserve"> </w:t>
      </w:r>
    </w:p>
  </w:footnote>
  <w:footnote w:id="81">
    <w:p w14:paraId="134B0887" w14:textId="77777777" w:rsidR="00A17BE4" w:rsidRPr="00A332BC" w:rsidRDefault="00A17BE4" w:rsidP="003530B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https://www.docker.com/</w:t>
        </w:r>
      </w:hyperlink>
      <w:r>
        <w:rPr>
          <w:lang w:val="en-US"/>
        </w:rPr>
        <w:t xml:space="preserve"> </w:t>
      </w:r>
    </w:p>
  </w:footnote>
  <w:footnote w:id="82">
    <w:p w14:paraId="6C2A5A0E" w14:textId="19779F62" w:rsidR="00A17BE4" w:rsidRPr="001E30B4" w:rsidRDefault="00A17BE4">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1"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2" w:history="1">
        <w:r w:rsidRPr="00FD0FED">
          <w:rPr>
            <w:rStyle w:val="Hyperlink"/>
            <w:lang w:val="en-US"/>
          </w:rPr>
          <w:t>https://github.com/SSEHUB/EASyProducer</w:t>
        </w:r>
      </w:hyperlink>
      <w:r w:rsidRPr="00FD0FED">
        <w:rPr>
          <w:lang w:val="en-US"/>
        </w:rPr>
        <w:t>.</w:t>
      </w:r>
    </w:p>
  </w:footnote>
  <w:footnote w:id="83">
    <w:p w14:paraId="446957E6" w14:textId="77777777" w:rsidR="00A17BE4" w:rsidRPr="00B93E93" w:rsidRDefault="00A17BE4" w:rsidP="00906533">
      <w:pPr>
        <w:pStyle w:val="FootnoteText"/>
        <w:rPr>
          <w:lang w:val="en-GB"/>
        </w:rPr>
      </w:pPr>
      <w:r>
        <w:rPr>
          <w:rStyle w:val="FootnoteReference"/>
        </w:rPr>
        <w:footnoteRef/>
      </w:r>
      <w:r w:rsidRPr="00B93E93">
        <w:rPr>
          <w:lang w:val="en-GB"/>
        </w:rPr>
        <w:t xml:space="preserve"> </w:t>
      </w:r>
      <w:hyperlink r:id="rId63" w:history="1">
        <w:r w:rsidRPr="005E7262">
          <w:rPr>
            <w:rStyle w:val="Hyperlink"/>
            <w:lang w:val="en-GB"/>
          </w:rPr>
          <w:t>http://tdongsi.github.io/blog/2017/04/23/docker-out-of-docker/</w:t>
        </w:r>
      </w:hyperlink>
      <w:r>
        <w:rPr>
          <w:lang w:val="en-GB"/>
        </w:rPr>
        <w:t xml:space="preserve"> </w:t>
      </w:r>
    </w:p>
  </w:footnote>
  <w:footnote w:id="84">
    <w:p w14:paraId="23BB3035" w14:textId="4D809EF1"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A0517">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5">
    <w:p w14:paraId="795F113A" w14:textId="7214ACC8" w:rsidR="00A17BE4" w:rsidRPr="00A332BC" w:rsidRDefault="00A17BE4">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A0517">
        <w:rPr>
          <w:lang w:val="en-US"/>
        </w:rPr>
        <w:t>3.3</w:t>
      </w:r>
      <w:r>
        <w:rPr>
          <w:lang w:val="en-US"/>
        </w:rPr>
        <w:fldChar w:fldCharType="end"/>
      </w:r>
      <w:r>
        <w:rPr>
          <w:lang w:val="en-US"/>
        </w:rPr>
        <w:t xml:space="preserve">. </w:t>
      </w:r>
    </w:p>
  </w:footnote>
  <w:footnote w:id="86">
    <w:p w14:paraId="3414F161" w14:textId="1043B977" w:rsidR="00A17BE4" w:rsidRPr="00A67094" w:rsidRDefault="00A17BE4">
      <w:pPr>
        <w:pStyle w:val="FootnoteText"/>
        <w:rPr>
          <w:lang w:val="en-US"/>
        </w:rPr>
      </w:pPr>
      <w:r>
        <w:rPr>
          <w:rStyle w:val="FootnoteReference"/>
        </w:rPr>
        <w:footnoteRef/>
      </w:r>
      <w:r w:rsidRPr="00A67094">
        <w:rPr>
          <w:lang w:val="en-US"/>
        </w:rPr>
        <w:t xml:space="preserve"> </w:t>
      </w:r>
      <w:hyperlink r:id="rId64" w:history="1">
        <w:r w:rsidRPr="00E07EDA">
          <w:rPr>
            <w:rStyle w:val="Hyperlink"/>
            <w:lang w:val="en-US"/>
          </w:rPr>
          <w:t>https://github.com/devicehive</w:t>
        </w:r>
      </w:hyperlink>
    </w:p>
  </w:footnote>
  <w:footnote w:id="87">
    <w:p w14:paraId="5EC32193" w14:textId="6CDE0CC3" w:rsidR="00A17BE4" w:rsidRPr="00A67094" w:rsidRDefault="00A17BE4">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https://github.com/thingsboard/thingsboard</w:t>
        </w:r>
      </w:hyperlink>
      <w:r>
        <w:rPr>
          <w:lang w:val="en-US"/>
        </w:rPr>
        <w:t xml:space="preserve"> </w:t>
      </w:r>
    </w:p>
  </w:footnote>
  <w:footnote w:id="88">
    <w:p w14:paraId="48BEAB69" w14:textId="10E550D4" w:rsidR="00A17BE4" w:rsidRPr="00E44BA9" w:rsidRDefault="00A17BE4">
      <w:pPr>
        <w:pStyle w:val="FootnoteText"/>
        <w:rPr>
          <w:lang w:val="en-US"/>
        </w:rPr>
      </w:pPr>
      <w:r>
        <w:rPr>
          <w:rStyle w:val="FootnoteReference"/>
        </w:rPr>
        <w:footnoteRef/>
      </w:r>
      <w:r w:rsidRPr="00E44BA9">
        <w:rPr>
          <w:lang w:val="en-US"/>
        </w:rPr>
        <w:t xml:space="preserve"> </w:t>
      </w:r>
      <w:hyperlink r:id="rId66" w:history="1">
        <w:r w:rsidRPr="00E07EDA">
          <w:rPr>
            <w:rStyle w:val="Hyperlink"/>
            <w:lang w:val="en-US"/>
          </w:rPr>
          <w:t>https://github.com/minio/minio</w:t>
        </w:r>
      </w:hyperlink>
      <w:r>
        <w:rPr>
          <w:lang w:val="en-US"/>
        </w:rPr>
        <w:t xml:space="preserve"> </w:t>
      </w:r>
    </w:p>
  </w:footnote>
  <w:footnote w:id="89">
    <w:p w14:paraId="57B11339" w14:textId="1469AB4B" w:rsidR="00A17BE4" w:rsidRPr="00E44BA9" w:rsidRDefault="00A17BE4">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https://github.com/openstack/swift</w:t>
        </w:r>
      </w:hyperlink>
      <w:r>
        <w:rPr>
          <w:lang w:val="en-US"/>
        </w:rPr>
        <w:t xml:space="preserve"> </w:t>
      </w:r>
    </w:p>
  </w:footnote>
  <w:footnote w:id="90">
    <w:p w14:paraId="36E2BE19" w14:textId="3616FCDE" w:rsidR="00A17BE4" w:rsidRPr="00D44FA6" w:rsidRDefault="00A17BE4">
      <w:pPr>
        <w:pStyle w:val="FootnoteText"/>
        <w:rPr>
          <w:lang w:val="en-US"/>
        </w:rPr>
      </w:pPr>
      <w:r>
        <w:rPr>
          <w:rStyle w:val="FootnoteReference"/>
        </w:rPr>
        <w:footnoteRef/>
      </w:r>
      <w:r w:rsidRPr="00D44FA6">
        <w:rPr>
          <w:lang w:val="en-US"/>
        </w:rPr>
        <w:t xml:space="preserve"> </w:t>
      </w:r>
      <w:hyperlink r:id="rId68" w:history="1">
        <w:r w:rsidRPr="00E60191">
          <w:rPr>
            <w:rStyle w:val="Hyperlink"/>
            <w:lang w:val="en-US"/>
          </w:rPr>
          <w:t>https://github.com/pambrose/prometheus-proxy</w:t>
        </w:r>
      </w:hyperlink>
      <w:r>
        <w:rPr>
          <w:lang w:val="en-US"/>
        </w:rPr>
        <w:t xml:space="preserve"> </w:t>
      </w:r>
    </w:p>
  </w:footnote>
  <w:footnote w:id="91">
    <w:p w14:paraId="51CD9B38" w14:textId="77777777" w:rsidR="00A17BE4" w:rsidRPr="00816592" w:rsidRDefault="00A17BE4" w:rsidP="00451509">
      <w:pPr>
        <w:pStyle w:val="FootnoteText"/>
        <w:rPr>
          <w:lang w:val="en-US"/>
        </w:rPr>
      </w:pPr>
      <w:r>
        <w:rPr>
          <w:rStyle w:val="FootnoteReference"/>
        </w:rPr>
        <w:footnoteRef/>
      </w:r>
      <w:r w:rsidRPr="00816592">
        <w:rPr>
          <w:lang w:val="en-US"/>
        </w:rPr>
        <w:t xml:space="preserve"> </w:t>
      </w:r>
      <w:hyperlink r:id="rId69" w:history="1">
        <w:r w:rsidRPr="00E60191">
          <w:rPr>
            <w:rStyle w:val="Hyperlink"/>
            <w:lang w:val="en-US"/>
          </w:rPr>
          <w:t>https://github.com/matjaz99/alertmonitor</w:t>
        </w:r>
      </w:hyperlink>
      <w:r>
        <w:rPr>
          <w:lang w:val="en-US"/>
        </w:rPr>
        <w:t xml:space="preserve"> </w:t>
      </w:r>
    </w:p>
  </w:footnote>
  <w:footnote w:id="92">
    <w:p w14:paraId="14810840" w14:textId="61CEC164" w:rsidR="00A17BE4" w:rsidRPr="003A64FA" w:rsidRDefault="00A17BE4">
      <w:pPr>
        <w:pStyle w:val="FootnoteText"/>
        <w:rPr>
          <w:lang w:val="en-US"/>
        </w:rPr>
      </w:pPr>
      <w:r>
        <w:rPr>
          <w:rStyle w:val="FootnoteReference"/>
        </w:rPr>
        <w:footnoteRef/>
      </w:r>
      <w:r w:rsidRPr="003A64FA">
        <w:rPr>
          <w:lang w:val="en-US"/>
        </w:rPr>
        <w:t xml:space="preserve"> </w:t>
      </w:r>
      <w:hyperlink r:id="rId70" w:history="1">
        <w:r w:rsidRPr="00F83E6D">
          <w:rPr>
            <w:rStyle w:val="Hyperlink"/>
            <w:lang w:val="en-US"/>
          </w:rPr>
          <w:t>https://heykodex.com/</w:t>
        </w:r>
      </w:hyperlink>
      <w:r>
        <w:rPr>
          <w:lang w:val="en-US"/>
        </w:rPr>
        <w:t xml:space="preserve">, </w:t>
      </w:r>
      <w:hyperlink r:id="rId71" w:history="1">
        <w:r w:rsidRPr="00F83E6D">
          <w:rPr>
            <w:rStyle w:val="Hyperlink"/>
            <w:lang w:val="en-US"/>
          </w:rPr>
          <w:t>https://github.com/kiprotect/kodex</w:t>
        </w:r>
      </w:hyperlink>
    </w:p>
  </w:footnote>
  <w:footnote w:id="93">
    <w:p w14:paraId="46B5926C" w14:textId="17F71B89" w:rsidR="00A17BE4" w:rsidRPr="00AC213D" w:rsidRDefault="00A17BE4">
      <w:pPr>
        <w:pStyle w:val="FootnoteText"/>
        <w:rPr>
          <w:lang w:val="en-GB"/>
        </w:rPr>
      </w:pPr>
      <w:r>
        <w:rPr>
          <w:rStyle w:val="FootnoteReference"/>
        </w:rPr>
        <w:footnoteRef/>
      </w:r>
      <w:r w:rsidRPr="00AC213D">
        <w:rPr>
          <w:lang w:val="en-GB"/>
        </w:rPr>
        <w:t xml:space="preserve"> </w:t>
      </w:r>
      <w:hyperlink r:id="rId72" w:history="1">
        <w:r w:rsidRPr="00C51C52">
          <w:rPr>
            <w:rStyle w:val="Hyperlink"/>
            <w:lang w:val="en-GB"/>
          </w:rPr>
          <w:t>https://zxing.org/w/decode.jspx</w:t>
        </w:r>
      </w:hyperlink>
      <w:r>
        <w:rPr>
          <w:lang w:val="en-GB"/>
        </w:rPr>
        <w:t xml:space="preserve"> </w:t>
      </w:r>
    </w:p>
  </w:footnote>
  <w:footnote w:id="94">
    <w:p w14:paraId="521FAC89" w14:textId="3D0B2DCE" w:rsidR="00A17BE4" w:rsidRPr="00AC213D" w:rsidRDefault="00A17BE4">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https://pypi.org/project/pyzbar/</w:t>
        </w:r>
      </w:hyperlink>
      <w:r>
        <w:rPr>
          <w:lang w:val="en-GB"/>
        </w:rPr>
        <w:t xml:space="preserve"> </w:t>
      </w:r>
    </w:p>
  </w:footnote>
  <w:footnote w:id="95">
    <w:p w14:paraId="4BF342F1" w14:textId="0467FD7F" w:rsidR="00A17BE4" w:rsidRPr="00DE5C88" w:rsidRDefault="00A17BE4">
      <w:pPr>
        <w:pStyle w:val="FootnoteText"/>
        <w:rPr>
          <w:lang w:val="en-GB"/>
        </w:rPr>
      </w:pPr>
      <w:r>
        <w:rPr>
          <w:rStyle w:val="FootnoteReference"/>
        </w:rPr>
        <w:footnoteRef/>
      </w:r>
      <w:r w:rsidRPr="00DE5C88">
        <w:rPr>
          <w:lang w:val="en-GB"/>
        </w:rPr>
        <w:t xml:space="preserve"> </w:t>
      </w:r>
      <w:hyperlink r:id="rId74" w:history="1">
        <w:r w:rsidRPr="002553DC">
          <w:rPr>
            <w:rStyle w:val="Hyperlink"/>
            <w:lang w:val="en-GB"/>
          </w:rPr>
          <w:t>https://flower.dev/</w:t>
        </w:r>
      </w:hyperlink>
      <w:r>
        <w:rPr>
          <w:lang w:val="en-GB"/>
        </w:rPr>
        <w:t xml:space="preserve"> </w:t>
      </w:r>
    </w:p>
  </w:footnote>
  <w:footnote w:id="96">
    <w:p w14:paraId="0D4FC75D" w14:textId="43452EB7" w:rsidR="00A17BE4" w:rsidRPr="001A4D88" w:rsidRDefault="00A17BE4">
      <w:pPr>
        <w:pStyle w:val="FootnoteText"/>
        <w:rPr>
          <w:lang w:val="en-GB"/>
        </w:rPr>
      </w:pPr>
      <w:r>
        <w:rPr>
          <w:rStyle w:val="FootnoteReference"/>
        </w:rPr>
        <w:footnoteRef/>
      </w:r>
      <w:r w:rsidRPr="001A4D88">
        <w:rPr>
          <w:lang w:val="en-GB"/>
        </w:rPr>
        <w:t xml:space="preserve"> </w:t>
      </w:r>
      <w:hyperlink r:id="rId75" w:history="1">
        <w:r w:rsidRPr="009165E9">
          <w:rPr>
            <w:rStyle w:val="Hyperlink"/>
            <w:lang w:val="en-GB"/>
          </w:rPr>
          <w:t>https://mip-technology.de/</w:t>
        </w:r>
      </w:hyperlink>
      <w:r>
        <w:rPr>
          <w:lang w:val="en-GB"/>
        </w:rPr>
        <w:t xml:space="preserve"> </w:t>
      </w:r>
    </w:p>
  </w:footnote>
  <w:footnote w:id="97">
    <w:p w14:paraId="408040AB" w14:textId="7184777E" w:rsidR="00A17BE4" w:rsidRPr="006E6C51" w:rsidRDefault="00A17BE4">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8">
    <w:p w14:paraId="7A944261" w14:textId="0D5C9860" w:rsidR="00A17BE4" w:rsidRPr="006E6C51" w:rsidRDefault="00A17BE4">
      <w:pPr>
        <w:pStyle w:val="FootnoteText"/>
        <w:rPr>
          <w:lang w:val="en-US"/>
        </w:rPr>
      </w:pPr>
      <w:r>
        <w:rPr>
          <w:rStyle w:val="FootnoteReference"/>
        </w:rPr>
        <w:footnoteRef/>
      </w:r>
      <w:r w:rsidRPr="006E6C51">
        <w:rPr>
          <w:lang w:val="en-US"/>
        </w:rPr>
        <w:t xml:space="preserve"> </w:t>
      </w:r>
      <w:hyperlink r:id="rId76"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9">
    <w:p w14:paraId="754D043D" w14:textId="372EEC23" w:rsidR="00A17BE4" w:rsidRPr="007F6C8E" w:rsidRDefault="00A17BE4">
      <w:pPr>
        <w:pStyle w:val="FootnoteText"/>
        <w:rPr>
          <w:lang w:val="en-US"/>
        </w:rPr>
      </w:pPr>
      <w:r>
        <w:rPr>
          <w:rStyle w:val="FootnoteReference"/>
        </w:rPr>
        <w:footnoteRef/>
      </w:r>
      <w:r w:rsidRPr="007F6C8E">
        <w:rPr>
          <w:lang w:val="en-US"/>
        </w:rPr>
        <w:t xml:space="preserve"> </w:t>
      </w:r>
      <w:hyperlink r:id="rId77" w:history="1">
        <w:r w:rsidRPr="007A16C9">
          <w:rPr>
            <w:rStyle w:val="Hyperlink"/>
            <w:lang w:val="en-US"/>
          </w:rPr>
          <w:t>https://help.sonatype.com/repomanager3/product-information/download</w:t>
        </w:r>
      </w:hyperlink>
      <w:r>
        <w:rPr>
          <w:lang w:val="en-US"/>
        </w:rPr>
        <w:t xml:space="preserve"> </w:t>
      </w:r>
    </w:p>
  </w:footnote>
  <w:footnote w:id="100">
    <w:p w14:paraId="2DD0AC51" w14:textId="1C8748EC" w:rsidR="00A17BE4" w:rsidRPr="007F6C8E" w:rsidRDefault="00A17BE4">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https://jfrog.com/artifactory</w:t>
        </w:r>
      </w:hyperlink>
      <w:r>
        <w:rPr>
          <w:lang w:val="en-US"/>
        </w:rPr>
        <w:t xml:space="preserve"> </w:t>
      </w:r>
    </w:p>
  </w:footnote>
  <w:footnote w:id="101">
    <w:p w14:paraId="48C9B1D6" w14:textId="4CDB80E5" w:rsidR="00A17BE4" w:rsidRPr="00002168" w:rsidRDefault="00A17BE4">
      <w:pPr>
        <w:pStyle w:val="FootnoteText"/>
        <w:rPr>
          <w:lang w:val="en-US"/>
        </w:rPr>
      </w:pPr>
      <w:r>
        <w:rPr>
          <w:rStyle w:val="FootnoteReference"/>
        </w:rPr>
        <w:footnoteRef/>
      </w:r>
      <w:r w:rsidRPr="00002168">
        <w:rPr>
          <w:lang w:val="en-GB"/>
        </w:rPr>
        <w:t xml:space="preserve"> </w:t>
      </w:r>
      <w:hyperlink r:id="rId79" w:history="1">
        <w:r w:rsidRPr="00002168">
          <w:rPr>
            <w:rStyle w:val="Hyperlink"/>
            <w:lang w:val="en-US"/>
          </w:rPr>
          <w:t>https://mokkapps.de/blog/how-to-build-an-angular-app-once-and-deploy-it-to-multiple-environments/</w:t>
        </w:r>
      </w:hyperlink>
      <w:r w:rsidRPr="00002168">
        <w:rPr>
          <w:lang w:val="en-US"/>
        </w:rPr>
        <w:t xml:space="preserve"> </w:t>
      </w:r>
    </w:p>
  </w:footnote>
  <w:footnote w:id="102">
    <w:p w14:paraId="2B2F9AE7" w14:textId="130D6E53" w:rsidR="00A17BE4" w:rsidRPr="00186891" w:rsidRDefault="00A17BE4">
      <w:pPr>
        <w:pStyle w:val="FootnoteText"/>
        <w:rPr>
          <w:lang w:val="en-GB"/>
        </w:rPr>
      </w:pPr>
      <w:r>
        <w:rPr>
          <w:rStyle w:val="FootnoteReference"/>
        </w:rPr>
        <w:footnoteRef/>
      </w:r>
      <w:r w:rsidRPr="00186891">
        <w:rPr>
          <w:lang w:val="en-GB"/>
        </w:rPr>
        <w:t xml:space="preserve"> https://de.wikipedia.org/wiki/Cross-Origin_Resource_Sharing</w:t>
      </w:r>
    </w:p>
  </w:footnote>
  <w:footnote w:id="103">
    <w:p w14:paraId="5C9FD626" w14:textId="77777777" w:rsidR="00A17BE4" w:rsidRPr="00AF0A23" w:rsidRDefault="00A17BE4"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4">
    <w:p w14:paraId="7B2B243B" w14:textId="431575AA" w:rsidR="00A17BE4" w:rsidRPr="00A37166" w:rsidRDefault="00A17BE4">
      <w:pPr>
        <w:pStyle w:val="FootnoteText"/>
        <w:rPr>
          <w:lang w:val="en-GB"/>
        </w:rPr>
      </w:pPr>
      <w:r>
        <w:rPr>
          <w:rStyle w:val="FootnoteReference"/>
        </w:rPr>
        <w:footnoteRef/>
      </w:r>
      <w:r w:rsidRPr="00A37166">
        <w:rPr>
          <w:lang w:val="en-GB"/>
        </w:rPr>
        <w:t xml:space="preserve"> </w:t>
      </w:r>
      <w:hyperlink r:id="rId80" w:history="1">
        <w:r w:rsidRPr="00510721">
          <w:rPr>
            <w:rStyle w:val="Hyperlink"/>
            <w:lang w:val="en-GB"/>
          </w:rPr>
          <w:t>https://github.com/kiprotect/hyper</w:t>
        </w:r>
      </w:hyperlink>
    </w:p>
  </w:footnote>
  <w:footnote w:id="105">
    <w:p w14:paraId="6F4DD461" w14:textId="04D825D9" w:rsidR="00A17BE4" w:rsidRPr="00A65A3C" w:rsidRDefault="00A17BE4">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6">
    <w:p w14:paraId="2B67369F" w14:textId="2219B873" w:rsidR="00A17BE4" w:rsidRPr="00CC10B9" w:rsidRDefault="00A17BE4">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7">
    <w:p w14:paraId="5C677045" w14:textId="4EBCB979" w:rsidR="00A17BE4" w:rsidRPr="000F3218" w:rsidRDefault="00A17BE4">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8">
    <w:p w14:paraId="789E1905" w14:textId="49D16859" w:rsidR="00A17BE4" w:rsidRPr="00805568" w:rsidRDefault="00A17BE4">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9">
    <w:p w14:paraId="31266992" w14:textId="0A0A9CA6" w:rsidR="00A17BE4" w:rsidRPr="00F35E26" w:rsidRDefault="00A17BE4">
      <w:pPr>
        <w:pStyle w:val="FootnoteText"/>
        <w:rPr>
          <w:lang w:val="en-GB"/>
        </w:rPr>
      </w:pPr>
      <w:r>
        <w:rPr>
          <w:rStyle w:val="FootnoteReference"/>
        </w:rPr>
        <w:footnoteRef/>
      </w:r>
      <w:r w:rsidRPr="00F35E26">
        <w:rPr>
          <w:lang w:val="en-GB"/>
        </w:rPr>
        <w:t xml:space="preserve"> </w:t>
      </w:r>
      <w:hyperlink r:id="rId81" w:history="1">
        <w:r w:rsidRPr="00184684">
          <w:rPr>
            <w:rStyle w:val="Hyperlink"/>
            <w:lang w:val="en-GB"/>
          </w:rPr>
          <w:t>https://reference.opcfoundation.org/TMC/v200/docs/8.1</w:t>
        </w:r>
      </w:hyperlink>
      <w:r>
        <w:rPr>
          <w:lang w:val="en-GB"/>
        </w:rPr>
        <w:t xml:space="preserve"> </w:t>
      </w:r>
    </w:p>
  </w:footnote>
  <w:footnote w:id="110">
    <w:p w14:paraId="3A5AD658" w14:textId="6771283A" w:rsidR="00A17BE4" w:rsidRPr="00031E18" w:rsidRDefault="00A17BE4">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1">
    <w:p w14:paraId="01E8FF78" w14:textId="5E967741" w:rsidR="00A17BE4" w:rsidRPr="00A7653E" w:rsidRDefault="00A17BE4">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00F3EE93" w:rsidR="00A17BE4" w:rsidRPr="005E6028" w:rsidRDefault="00A17BE4">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6A0517">
        <w:rPr>
          <w:lang w:val="en-GB"/>
        </w:rPr>
        <w:t>7.5</w:t>
      </w:r>
      <w:r>
        <w:rPr>
          <w:lang w:val="en-GB"/>
        </w:rPr>
        <w:fldChar w:fldCharType="end"/>
      </w:r>
      <w:r>
        <w:rPr>
          <w:lang w:val="en-GB"/>
        </w:rPr>
        <w:t>.</w:t>
      </w:r>
    </w:p>
  </w:footnote>
  <w:footnote w:id="113">
    <w:p w14:paraId="6DB90526" w14:textId="77777777" w:rsidR="00A17BE4" w:rsidRPr="003E5BB1" w:rsidRDefault="00A17BE4" w:rsidP="00505128">
      <w:pPr>
        <w:pStyle w:val="FootnoteText"/>
        <w:rPr>
          <w:lang w:val="en-US"/>
        </w:rPr>
      </w:pPr>
      <w:r>
        <w:rPr>
          <w:rStyle w:val="FootnoteReference"/>
        </w:rPr>
        <w:footnoteRef/>
      </w:r>
      <w:r w:rsidRPr="003E5BB1">
        <w:rPr>
          <w:lang w:val="en-US"/>
        </w:rPr>
        <w:t xml:space="preserve"> </w:t>
      </w:r>
      <w:hyperlink r:id="rId82"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A17BE4" w:rsidRPr="00C11DA9" w:rsidRDefault="00A17BE4"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A17BE4" w:rsidRPr="004D723A" w:rsidRDefault="00A17BE4">
      <w:pPr>
        <w:pStyle w:val="FootnoteText"/>
        <w:rPr>
          <w:lang w:val="en-US"/>
        </w:rPr>
      </w:pPr>
      <w:r>
        <w:rPr>
          <w:rStyle w:val="FootnoteReference"/>
        </w:rPr>
        <w:footnoteRef/>
      </w:r>
      <w:r w:rsidRPr="004D723A">
        <w:rPr>
          <w:lang w:val="en-US"/>
        </w:rPr>
        <w:t xml:space="preserve"> </w:t>
      </w:r>
      <w:hyperlink r:id="rId83"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A17BE4" w:rsidRPr="002D400D" w:rsidRDefault="00A17BE4">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A17BE4" w:rsidRPr="00F57D99" w:rsidRDefault="00A17BE4"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50" w:name="_Hlk148945810"/>
      <w:r w:rsidRPr="00F57D99">
        <w:rPr>
          <w:rFonts w:ascii="Consolas" w:hAnsi="Consolas"/>
          <w:lang w:val="en-GB"/>
        </w:rPr>
        <w:t>src/main/easy</w:t>
      </w:r>
      <w:bookmarkEnd w:id="250"/>
      <w:r>
        <w:rPr>
          <w:lang w:val="en-GB"/>
        </w:rPr>
        <w:t>.</w:t>
      </w:r>
    </w:p>
  </w:footnote>
  <w:footnote w:id="118">
    <w:p w14:paraId="0F00EA39" w14:textId="77777777" w:rsidR="00A17BE4" w:rsidRPr="00AB0BD8" w:rsidRDefault="00A17BE4"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A17BE4" w:rsidRPr="00EF06CB" w:rsidRDefault="00A17BE4">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A17BE4" w:rsidRPr="005F50DD" w:rsidRDefault="00A17BE4">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A17BE4" w:rsidRPr="009D5C52" w:rsidRDefault="00A17BE4">
      <w:pPr>
        <w:pStyle w:val="FootnoteText"/>
        <w:rPr>
          <w:lang w:val="en-US"/>
        </w:rPr>
      </w:pPr>
      <w:r>
        <w:rPr>
          <w:rStyle w:val="FootnoteReference"/>
        </w:rPr>
        <w:footnoteRef/>
      </w:r>
      <w:r w:rsidRPr="009D5C52">
        <w:rPr>
          <w:lang w:val="en-US"/>
        </w:rPr>
        <w:t xml:space="preserve"> </w:t>
      </w:r>
      <w:hyperlink r:id="rId84" w:history="1">
        <w:r w:rsidRPr="00F55CEA">
          <w:rPr>
            <w:rStyle w:val="Hyperlink"/>
            <w:lang w:val="en-US"/>
          </w:rPr>
          <w:t>https://de.wikipedia.org/wiki/Markdown</w:t>
        </w:r>
      </w:hyperlink>
      <w:r>
        <w:rPr>
          <w:lang w:val="en-US"/>
        </w:rPr>
        <w:t xml:space="preserve"> </w:t>
      </w:r>
    </w:p>
  </w:footnote>
  <w:footnote w:id="122">
    <w:p w14:paraId="2FE252F4" w14:textId="3F6C1EAF" w:rsidR="00A17BE4" w:rsidRPr="008E6CAC" w:rsidRDefault="00A17BE4">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5"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A17BE4" w:rsidRPr="001C5338" w:rsidRDefault="00A17BE4">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A17BE4" w:rsidRPr="00F344BA" w:rsidRDefault="00A17BE4">
      <w:pPr>
        <w:pStyle w:val="FootnoteText"/>
        <w:rPr>
          <w:lang w:val="en-US"/>
        </w:rPr>
      </w:pPr>
      <w:r>
        <w:rPr>
          <w:rStyle w:val="FootnoteReference"/>
        </w:rPr>
        <w:footnoteRef/>
      </w:r>
      <w:r w:rsidRPr="00F344BA">
        <w:rPr>
          <w:lang w:val="en-US"/>
        </w:rPr>
        <w:t xml:space="preserve"> </w:t>
      </w:r>
      <w:r>
        <w:rPr>
          <w:lang w:val="en-US"/>
        </w:rPr>
        <w:t xml:space="preserve">Located in </w:t>
      </w:r>
      <w:hyperlink r:id="rId86"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A17BE4" w:rsidRPr="00A332BC" w:rsidRDefault="00A17BE4">
      <w:pPr>
        <w:pStyle w:val="FootnoteText"/>
        <w:rPr>
          <w:lang w:val="en-US"/>
        </w:rPr>
      </w:pPr>
      <w:r>
        <w:rPr>
          <w:rStyle w:val="FootnoteReference"/>
        </w:rPr>
        <w:footnoteRef/>
      </w:r>
      <w:r w:rsidRPr="00A332BC">
        <w:rPr>
          <w:lang w:val="en-US"/>
        </w:rPr>
        <w:t xml:space="preserve"> </w:t>
      </w:r>
      <w:hyperlink r:id="rId87" w:history="1">
        <w:r w:rsidRPr="00A332BC">
          <w:rPr>
            <w:rStyle w:val="Hyperlink"/>
            <w:lang w:val="en-US"/>
          </w:rPr>
          <w:t>https://github.com/iip-ecosphere/platform/</w:t>
        </w:r>
      </w:hyperlink>
    </w:p>
  </w:footnote>
  <w:footnote w:id="126">
    <w:p w14:paraId="4AE37479" w14:textId="0C69EA5A" w:rsidR="00A17BE4" w:rsidRPr="00A332BC" w:rsidRDefault="00A17BE4">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https://repo1.maven.org/maven2/de/iip-ecosphere/platform/</w:t>
        </w:r>
      </w:hyperlink>
      <w:r>
        <w:rPr>
          <w:lang w:val="en-US"/>
        </w:rPr>
        <w:t xml:space="preserve"> </w:t>
      </w:r>
    </w:p>
  </w:footnote>
  <w:footnote w:id="127">
    <w:p w14:paraId="5CF49746" w14:textId="5ACE8EBF" w:rsidR="00A17BE4" w:rsidRPr="00A332BC" w:rsidRDefault="00A17BE4">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https://projects.sse.uni-hildesheim.de/qm/maven/de/iip-ecosphere/platform/</w:t>
        </w:r>
      </w:hyperlink>
      <w:r>
        <w:rPr>
          <w:lang w:val="en-US"/>
        </w:rPr>
        <w:t xml:space="preserve"> </w:t>
      </w:r>
    </w:p>
  </w:footnote>
  <w:footnote w:id="128">
    <w:p w14:paraId="4B611344" w14:textId="79ED1589" w:rsidR="00A17BE4" w:rsidRPr="00911C2B" w:rsidRDefault="00A17BE4">
      <w:pPr>
        <w:pStyle w:val="FootnoteText"/>
        <w:rPr>
          <w:lang w:val="en-GB"/>
        </w:rPr>
      </w:pPr>
      <w:r>
        <w:rPr>
          <w:rStyle w:val="FootnoteReference"/>
        </w:rPr>
        <w:footnoteRef/>
      </w:r>
      <w:r w:rsidRPr="00911C2B">
        <w:rPr>
          <w:lang w:val="en-GB"/>
        </w:rPr>
        <w:t xml:space="preserve"> </w:t>
      </w:r>
      <w:hyperlink r:id="rId90"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1" w:history="1">
        <w:r w:rsidRPr="000F4128">
          <w:rPr>
            <w:rStyle w:val="Hyperlink"/>
            <w:lang w:val="en-GB"/>
          </w:rPr>
          <w:t>https://github.com/iip-ecosphere/platform/tree/main/platform/tools/Install</w:t>
        </w:r>
      </w:hyperlink>
      <w:r>
        <w:rPr>
          <w:lang w:val="en-GB"/>
        </w:rPr>
        <w:t xml:space="preserve"> </w:t>
      </w:r>
    </w:p>
  </w:footnote>
  <w:footnote w:id="129">
    <w:p w14:paraId="28713916" w14:textId="77777777" w:rsidR="00A17BE4" w:rsidRPr="00D3458F" w:rsidRDefault="00A17BE4" w:rsidP="004A024E">
      <w:pPr>
        <w:pStyle w:val="FootnoteText"/>
        <w:rPr>
          <w:lang w:val="en-GB"/>
        </w:rPr>
      </w:pPr>
      <w:r>
        <w:rPr>
          <w:rStyle w:val="FootnoteReference"/>
        </w:rPr>
        <w:footnoteRef/>
      </w:r>
      <w:r w:rsidRPr="00D3458F">
        <w:rPr>
          <w:lang w:val="en-GB"/>
        </w:rPr>
        <w:t xml:space="preserve"> </w:t>
      </w:r>
      <w:hyperlink r:id="rId92" w:history="1">
        <w:r w:rsidRPr="000B1CCB">
          <w:rPr>
            <w:rStyle w:val="Hyperlink"/>
            <w:lang w:val="en-GB"/>
          </w:rPr>
          <w:t>https://jupyter.org/</w:t>
        </w:r>
      </w:hyperlink>
      <w:r>
        <w:rPr>
          <w:lang w:val="en-GB"/>
        </w:rPr>
        <w:t xml:space="preserve"> </w:t>
      </w:r>
    </w:p>
  </w:footnote>
  <w:footnote w:id="130">
    <w:p w14:paraId="165C2ECA" w14:textId="20F038B4" w:rsidR="00A17BE4" w:rsidRPr="00E00806" w:rsidRDefault="00A17BE4" w:rsidP="00E00806">
      <w:pPr>
        <w:pStyle w:val="FootnoteText"/>
        <w:tabs>
          <w:tab w:val="left" w:pos="6946"/>
        </w:tabs>
        <w:rPr>
          <w:lang w:val="en-GB"/>
        </w:rPr>
      </w:pPr>
      <w:r>
        <w:rPr>
          <w:rStyle w:val="FootnoteReference"/>
        </w:rPr>
        <w:footnoteRef/>
      </w:r>
      <w:r w:rsidRPr="00E00806">
        <w:rPr>
          <w:lang w:val="en-GB"/>
        </w:rPr>
        <w:t xml:space="preserve"> </w:t>
      </w:r>
      <w:hyperlink r:id="rId93" w:history="1">
        <w:r w:rsidRPr="00556EE8">
          <w:rPr>
            <w:rStyle w:val="Hyperlink"/>
            <w:lang w:val="en-GB"/>
          </w:rPr>
          <w:t>https://github.com/iip-ecosphere/platform/blob/main/platform/tests/test.environment/README.md</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8EC3" w14:textId="0756BE3C" w:rsidR="00A17BE4" w:rsidRDefault="00A17BE4">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29"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" filled="f" stroked="f" strokeweight=".5pt">
              <v:textbox>
                <w:txbxContent>
                  <w:p w14:paraId="62227F12" w14:textId="1E909B38" w:rsidR="00A17BE4" w:rsidRPr="00C8307C" w:rsidRDefault="00A17BE4"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0"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" fillcolor="#086171" stroked="f" strokeweight="1pt">
              <v:textbox>
                <w:txbxContent>
                  <w:p w14:paraId="0B9BB3FB" w14:textId="53B7479F" w:rsidR="00A17BE4" w:rsidRPr="00BB6BA2" w:rsidRDefault="00A17BE4"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B2" w14:textId="0929B97E" w:rsidR="00A17BE4" w:rsidRDefault="00A17BE4">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1"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" fillcolor="white [3201]" stroked="f" strokeweight=".5pt">
              <v:textbox>
                <w:txbxContent>
                  <w:p w14:paraId="54B1F0B2" w14:textId="2D6A1F57" w:rsidR="00A17BE4" w:rsidRPr="00526D58" w:rsidRDefault="00A17BE4"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2"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" fillcolor="#086171" stroked="f" strokeweight="1pt">
              <v:textbox>
                <w:txbxContent>
                  <w:p w14:paraId="34907929" w14:textId="59A61C58" w:rsidR="00A17BE4" w:rsidRPr="009B57B8" w:rsidRDefault="00A17BE4"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25"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8E82786"/>
    <w:multiLevelType w:val="hybridMultilevel"/>
    <w:tmpl w:val="EA403E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5756202">
    <w:abstractNumId w:val="32"/>
  </w:num>
  <w:num w:numId="2" w16cid:durableId="106127353">
    <w:abstractNumId w:val="37"/>
  </w:num>
  <w:num w:numId="3" w16cid:durableId="2056154008">
    <w:abstractNumId w:val="4"/>
  </w:num>
  <w:num w:numId="4" w16cid:durableId="29962267">
    <w:abstractNumId w:val="34"/>
  </w:num>
  <w:num w:numId="5" w16cid:durableId="1985624564">
    <w:abstractNumId w:val="7"/>
  </w:num>
  <w:num w:numId="6" w16cid:durableId="722679296">
    <w:abstractNumId w:val="20"/>
  </w:num>
  <w:num w:numId="7" w16cid:durableId="1733457853">
    <w:abstractNumId w:val="10"/>
  </w:num>
  <w:num w:numId="8" w16cid:durableId="1248730585">
    <w:abstractNumId w:val="3"/>
  </w:num>
  <w:num w:numId="9" w16cid:durableId="309794277">
    <w:abstractNumId w:val="31"/>
  </w:num>
  <w:num w:numId="10" w16cid:durableId="1637569467">
    <w:abstractNumId w:val="46"/>
  </w:num>
  <w:num w:numId="11" w16cid:durableId="940719008">
    <w:abstractNumId w:val="44"/>
  </w:num>
  <w:num w:numId="12" w16cid:durableId="1892761561">
    <w:abstractNumId w:val="19"/>
  </w:num>
  <w:num w:numId="13" w16cid:durableId="1388411196">
    <w:abstractNumId w:val="33"/>
  </w:num>
  <w:num w:numId="14" w16cid:durableId="1147282986">
    <w:abstractNumId w:val="24"/>
  </w:num>
  <w:num w:numId="15" w16cid:durableId="1360158542">
    <w:abstractNumId w:val="43"/>
  </w:num>
  <w:num w:numId="16" w16cid:durableId="1669865438">
    <w:abstractNumId w:val="25"/>
  </w:num>
  <w:num w:numId="17" w16cid:durableId="994333901">
    <w:abstractNumId w:val="48"/>
  </w:num>
  <w:num w:numId="18" w16cid:durableId="101264752">
    <w:abstractNumId w:val="14"/>
  </w:num>
  <w:num w:numId="19" w16cid:durableId="1543981664">
    <w:abstractNumId w:val="9"/>
  </w:num>
  <w:num w:numId="20" w16cid:durableId="1340346626">
    <w:abstractNumId w:val="12"/>
  </w:num>
  <w:num w:numId="21" w16cid:durableId="1488280242">
    <w:abstractNumId w:val="29"/>
  </w:num>
  <w:num w:numId="22" w16cid:durableId="664630648">
    <w:abstractNumId w:val="35"/>
  </w:num>
  <w:num w:numId="23" w16cid:durableId="729891123">
    <w:abstractNumId w:val="50"/>
  </w:num>
  <w:num w:numId="24" w16cid:durableId="1447312971">
    <w:abstractNumId w:val="55"/>
  </w:num>
  <w:num w:numId="25" w16cid:durableId="1309095898">
    <w:abstractNumId w:val="42"/>
  </w:num>
  <w:num w:numId="26" w16cid:durableId="1077897763">
    <w:abstractNumId w:val="28"/>
  </w:num>
  <w:num w:numId="27" w16cid:durableId="1934170895">
    <w:abstractNumId w:val="40"/>
  </w:num>
  <w:num w:numId="28" w16cid:durableId="1755662682">
    <w:abstractNumId w:val="8"/>
  </w:num>
  <w:num w:numId="29" w16cid:durableId="125441230">
    <w:abstractNumId w:val="21"/>
  </w:num>
  <w:num w:numId="30" w16cid:durableId="1209604505">
    <w:abstractNumId w:val="54"/>
  </w:num>
  <w:num w:numId="31" w16cid:durableId="17003986">
    <w:abstractNumId w:val="22"/>
  </w:num>
  <w:num w:numId="32" w16cid:durableId="283193586">
    <w:abstractNumId w:val="45"/>
  </w:num>
  <w:num w:numId="33" w16cid:durableId="849832211">
    <w:abstractNumId w:val="2"/>
  </w:num>
  <w:num w:numId="34" w16cid:durableId="1137449332">
    <w:abstractNumId w:val="26"/>
  </w:num>
  <w:num w:numId="35" w16cid:durableId="17707163">
    <w:abstractNumId w:val="6"/>
  </w:num>
  <w:num w:numId="36" w16cid:durableId="268977147">
    <w:abstractNumId w:val="18"/>
  </w:num>
  <w:num w:numId="37" w16cid:durableId="1672174811">
    <w:abstractNumId w:val="13"/>
  </w:num>
  <w:num w:numId="38" w16cid:durableId="201016918">
    <w:abstractNumId w:val="0"/>
  </w:num>
  <w:num w:numId="39" w16cid:durableId="1727027061">
    <w:abstractNumId w:val="47"/>
  </w:num>
  <w:num w:numId="40" w16cid:durableId="770584564">
    <w:abstractNumId w:val="38"/>
  </w:num>
  <w:num w:numId="41" w16cid:durableId="1662735924">
    <w:abstractNumId w:val="11"/>
  </w:num>
  <w:num w:numId="42" w16cid:durableId="353387775">
    <w:abstractNumId w:val="5"/>
  </w:num>
  <w:num w:numId="43" w16cid:durableId="2002350758">
    <w:abstractNumId w:val="56"/>
  </w:num>
  <w:num w:numId="44" w16cid:durableId="2099864732">
    <w:abstractNumId w:val="15"/>
  </w:num>
  <w:num w:numId="45" w16cid:durableId="827943848">
    <w:abstractNumId w:val="30"/>
  </w:num>
  <w:num w:numId="46" w16cid:durableId="811799765">
    <w:abstractNumId w:val="36"/>
  </w:num>
  <w:num w:numId="47" w16cid:durableId="694158168">
    <w:abstractNumId w:val="27"/>
  </w:num>
  <w:num w:numId="48" w16cid:durableId="17869959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7623211">
    <w:abstractNumId w:val="17"/>
  </w:num>
  <w:num w:numId="50" w16cid:durableId="1635863720">
    <w:abstractNumId w:val="1"/>
  </w:num>
  <w:num w:numId="51" w16cid:durableId="1606229800">
    <w:abstractNumId w:val="51"/>
  </w:num>
  <w:num w:numId="52" w16cid:durableId="1868520335">
    <w:abstractNumId w:val="16"/>
  </w:num>
  <w:num w:numId="53" w16cid:durableId="2097630764">
    <w:abstractNumId w:val="53"/>
  </w:num>
  <w:num w:numId="54" w16cid:durableId="1443185892">
    <w:abstractNumId w:val="49"/>
  </w:num>
  <w:num w:numId="55" w16cid:durableId="1659918984">
    <w:abstractNumId w:val="41"/>
  </w:num>
  <w:num w:numId="56" w16cid:durableId="1759516910">
    <w:abstractNumId w:val="23"/>
  </w:num>
  <w:num w:numId="57" w16cid:durableId="1798571982">
    <w:abstractNumId w:val="5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lger Eichelberger">
    <w15:presenceInfo w15:providerId="AD" w15:userId="S-1-5-21-1585363792-2588653877-132038687-1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1DF2"/>
    <w:rsid w:val="00002168"/>
    <w:rsid w:val="000024CE"/>
    <w:rsid w:val="000027A5"/>
    <w:rsid w:val="00002A87"/>
    <w:rsid w:val="00002DED"/>
    <w:rsid w:val="000030B3"/>
    <w:rsid w:val="000031E4"/>
    <w:rsid w:val="000032D8"/>
    <w:rsid w:val="0000343C"/>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8CD"/>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C18"/>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27F12"/>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6CA"/>
    <w:rsid w:val="0003673B"/>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74B"/>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BAD"/>
    <w:rsid w:val="00054F7B"/>
    <w:rsid w:val="000551ED"/>
    <w:rsid w:val="000554D6"/>
    <w:rsid w:val="00055C1A"/>
    <w:rsid w:val="00055C49"/>
    <w:rsid w:val="00055F94"/>
    <w:rsid w:val="000561C5"/>
    <w:rsid w:val="000561DB"/>
    <w:rsid w:val="000562CB"/>
    <w:rsid w:val="0005659D"/>
    <w:rsid w:val="0005691D"/>
    <w:rsid w:val="00056C61"/>
    <w:rsid w:val="00056E87"/>
    <w:rsid w:val="0005718F"/>
    <w:rsid w:val="000573F1"/>
    <w:rsid w:val="000574B8"/>
    <w:rsid w:val="00057504"/>
    <w:rsid w:val="000576EA"/>
    <w:rsid w:val="000577C2"/>
    <w:rsid w:val="00057C3A"/>
    <w:rsid w:val="00057E00"/>
    <w:rsid w:val="0006012F"/>
    <w:rsid w:val="00060345"/>
    <w:rsid w:val="0006064E"/>
    <w:rsid w:val="0006073C"/>
    <w:rsid w:val="000608AB"/>
    <w:rsid w:val="000609AC"/>
    <w:rsid w:val="00060CE2"/>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1E8"/>
    <w:rsid w:val="00065260"/>
    <w:rsid w:val="00065D8B"/>
    <w:rsid w:val="00066149"/>
    <w:rsid w:val="0006628F"/>
    <w:rsid w:val="000663CF"/>
    <w:rsid w:val="000664C9"/>
    <w:rsid w:val="000667B9"/>
    <w:rsid w:val="000668E0"/>
    <w:rsid w:val="000668FC"/>
    <w:rsid w:val="0006694C"/>
    <w:rsid w:val="00066CB4"/>
    <w:rsid w:val="00066CB9"/>
    <w:rsid w:val="00067169"/>
    <w:rsid w:val="000671F5"/>
    <w:rsid w:val="00067214"/>
    <w:rsid w:val="000674A6"/>
    <w:rsid w:val="0006750C"/>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74A"/>
    <w:rsid w:val="000758E7"/>
    <w:rsid w:val="00075BB7"/>
    <w:rsid w:val="00075DCD"/>
    <w:rsid w:val="00075F40"/>
    <w:rsid w:val="000761D0"/>
    <w:rsid w:val="00076791"/>
    <w:rsid w:val="0007697B"/>
    <w:rsid w:val="00076B15"/>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6AF"/>
    <w:rsid w:val="00084888"/>
    <w:rsid w:val="00084C66"/>
    <w:rsid w:val="00084D8D"/>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CF1"/>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2DE"/>
    <w:rsid w:val="00094334"/>
    <w:rsid w:val="00094577"/>
    <w:rsid w:val="00094650"/>
    <w:rsid w:val="0009489A"/>
    <w:rsid w:val="0009493F"/>
    <w:rsid w:val="00094F74"/>
    <w:rsid w:val="00094FC2"/>
    <w:rsid w:val="00095165"/>
    <w:rsid w:val="000954A3"/>
    <w:rsid w:val="00095772"/>
    <w:rsid w:val="00095A49"/>
    <w:rsid w:val="00095C42"/>
    <w:rsid w:val="0009611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A4B"/>
    <w:rsid w:val="000A0D59"/>
    <w:rsid w:val="000A0FF7"/>
    <w:rsid w:val="000A1165"/>
    <w:rsid w:val="000A1290"/>
    <w:rsid w:val="000A134B"/>
    <w:rsid w:val="000A14F9"/>
    <w:rsid w:val="000A163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563"/>
    <w:rsid w:val="000A65FF"/>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63"/>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554"/>
    <w:rsid w:val="000B3A32"/>
    <w:rsid w:val="000B3BE7"/>
    <w:rsid w:val="000B3FC4"/>
    <w:rsid w:val="000B4157"/>
    <w:rsid w:val="000B467B"/>
    <w:rsid w:val="000B47F9"/>
    <w:rsid w:val="000B4A19"/>
    <w:rsid w:val="000B4D61"/>
    <w:rsid w:val="000B4DD5"/>
    <w:rsid w:val="000B52B0"/>
    <w:rsid w:val="000B5741"/>
    <w:rsid w:val="000B5A39"/>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363"/>
    <w:rsid w:val="000C14C4"/>
    <w:rsid w:val="000C16C0"/>
    <w:rsid w:val="000C1A7C"/>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2BC"/>
    <w:rsid w:val="000D44B8"/>
    <w:rsid w:val="000D452B"/>
    <w:rsid w:val="000D4843"/>
    <w:rsid w:val="000D495D"/>
    <w:rsid w:val="000D4FF6"/>
    <w:rsid w:val="000D513A"/>
    <w:rsid w:val="000D520B"/>
    <w:rsid w:val="000D552B"/>
    <w:rsid w:val="000D5707"/>
    <w:rsid w:val="000D5914"/>
    <w:rsid w:val="000D599C"/>
    <w:rsid w:val="000D5A5E"/>
    <w:rsid w:val="000D5AEA"/>
    <w:rsid w:val="000D5B6E"/>
    <w:rsid w:val="000D5E74"/>
    <w:rsid w:val="000D5E93"/>
    <w:rsid w:val="000D642C"/>
    <w:rsid w:val="000D64E2"/>
    <w:rsid w:val="000D6698"/>
    <w:rsid w:val="000D66BF"/>
    <w:rsid w:val="000D69AB"/>
    <w:rsid w:val="000D6AD4"/>
    <w:rsid w:val="000D6B90"/>
    <w:rsid w:val="000D6BA4"/>
    <w:rsid w:val="000D7150"/>
    <w:rsid w:val="000D7159"/>
    <w:rsid w:val="000D7512"/>
    <w:rsid w:val="000D7680"/>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C7C"/>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27"/>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17"/>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05C"/>
    <w:rsid w:val="000F6311"/>
    <w:rsid w:val="000F632B"/>
    <w:rsid w:val="000F6448"/>
    <w:rsid w:val="000F648E"/>
    <w:rsid w:val="000F6620"/>
    <w:rsid w:val="000F67BE"/>
    <w:rsid w:val="000F6977"/>
    <w:rsid w:val="000F69A1"/>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08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004"/>
    <w:rsid w:val="0010611B"/>
    <w:rsid w:val="001062F5"/>
    <w:rsid w:val="0010647C"/>
    <w:rsid w:val="00106928"/>
    <w:rsid w:val="00106A4C"/>
    <w:rsid w:val="00106C73"/>
    <w:rsid w:val="00106D98"/>
    <w:rsid w:val="00106EB4"/>
    <w:rsid w:val="001075C8"/>
    <w:rsid w:val="00107977"/>
    <w:rsid w:val="00107B37"/>
    <w:rsid w:val="00107E28"/>
    <w:rsid w:val="00107F1C"/>
    <w:rsid w:val="001101B8"/>
    <w:rsid w:val="0011055E"/>
    <w:rsid w:val="001107D6"/>
    <w:rsid w:val="001108F3"/>
    <w:rsid w:val="00110B6C"/>
    <w:rsid w:val="00110F28"/>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4AE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BA6"/>
    <w:rsid w:val="00120E32"/>
    <w:rsid w:val="00120E3A"/>
    <w:rsid w:val="00120EE8"/>
    <w:rsid w:val="0012100B"/>
    <w:rsid w:val="001211F9"/>
    <w:rsid w:val="0012153E"/>
    <w:rsid w:val="001215A7"/>
    <w:rsid w:val="001215AE"/>
    <w:rsid w:val="001216BB"/>
    <w:rsid w:val="001217B6"/>
    <w:rsid w:val="0012180A"/>
    <w:rsid w:val="00121888"/>
    <w:rsid w:val="00121940"/>
    <w:rsid w:val="00121C0B"/>
    <w:rsid w:val="001221D7"/>
    <w:rsid w:val="001228FB"/>
    <w:rsid w:val="0012291D"/>
    <w:rsid w:val="00122ADE"/>
    <w:rsid w:val="00122D55"/>
    <w:rsid w:val="00122F7D"/>
    <w:rsid w:val="00123523"/>
    <w:rsid w:val="001237BC"/>
    <w:rsid w:val="00123BFD"/>
    <w:rsid w:val="00123F19"/>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A8"/>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2A4"/>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25B"/>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54"/>
    <w:rsid w:val="001530C4"/>
    <w:rsid w:val="0015311C"/>
    <w:rsid w:val="001531C3"/>
    <w:rsid w:val="001532B8"/>
    <w:rsid w:val="00153442"/>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1DDF"/>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01"/>
    <w:rsid w:val="001800AB"/>
    <w:rsid w:val="0018011C"/>
    <w:rsid w:val="001802DC"/>
    <w:rsid w:val="0018030E"/>
    <w:rsid w:val="0018083F"/>
    <w:rsid w:val="00180A6A"/>
    <w:rsid w:val="00180B34"/>
    <w:rsid w:val="00180BFD"/>
    <w:rsid w:val="00180DDC"/>
    <w:rsid w:val="00180E79"/>
    <w:rsid w:val="00180ECA"/>
    <w:rsid w:val="001810D4"/>
    <w:rsid w:val="001814B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36F"/>
    <w:rsid w:val="00184930"/>
    <w:rsid w:val="00184A3D"/>
    <w:rsid w:val="00184E89"/>
    <w:rsid w:val="00184F7A"/>
    <w:rsid w:val="00184FC1"/>
    <w:rsid w:val="0018500E"/>
    <w:rsid w:val="0018511A"/>
    <w:rsid w:val="00185284"/>
    <w:rsid w:val="001853C7"/>
    <w:rsid w:val="0018565D"/>
    <w:rsid w:val="001857E1"/>
    <w:rsid w:val="00185BA6"/>
    <w:rsid w:val="00186447"/>
    <w:rsid w:val="001864F0"/>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A09"/>
    <w:rsid w:val="00190C0C"/>
    <w:rsid w:val="00190FEA"/>
    <w:rsid w:val="001912AF"/>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C0A"/>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A61"/>
    <w:rsid w:val="00196CDD"/>
    <w:rsid w:val="00197027"/>
    <w:rsid w:val="00197077"/>
    <w:rsid w:val="0019709A"/>
    <w:rsid w:val="0019710A"/>
    <w:rsid w:val="001974CC"/>
    <w:rsid w:val="001978E1"/>
    <w:rsid w:val="00197959"/>
    <w:rsid w:val="001A075A"/>
    <w:rsid w:val="001A0AF0"/>
    <w:rsid w:val="001A0BD7"/>
    <w:rsid w:val="001A0ED0"/>
    <w:rsid w:val="001A0EF8"/>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BE3"/>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DC1"/>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0B1"/>
    <w:rsid w:val="001B6154"/>
    <w:rsid w:val="001B618C"/>
    <w:rsid w:val="001B621D"/>
    <w:rsid w:val="001B6699"/>
    <w:rsid w:val="001B6A2E"/>
    <w:rsid w:val="001B6B85"/>
    <w:rsid w:val="001B6C88"/>
    <w:rsid w:val="001B6FD2"/>
    <w:rsid w:val="001B7065"/>
    <w:rsid w:val="001B73A7"/>
    <w:rsid w:val="001B79AC"/>
    <w:rsid w:val="001B7A90"/>
    <w:rsid w:val="001B7B0F"/>
    <w:rsid w:val="001B7C0F"/>
    <w:rsid w:val="001B7CC7"/>
    <w:rsid w:val="001B7D88"/>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9A9"/>
    <w:rsid w:val="001C4CAC"/>
    <w:rsid w:val="001C4D30"/>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31"/>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441"/>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928"/>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4B2"/>
    <w:rsid w:val="001E082D"/>
    <w:rsid w:val="001E08A6"/>
    <w:rsid w:val="001E0905"/>
    <w:rsid w:val="001E0ABD"/>
    <w:rsid w:val="001E0C1B"/>
    <w:rsid w:val="001E0C4D"/>
    <w:rsid w:val="001E0DBA"/>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571"/>
    <w:rsid w:val="001E3A1A"/>
    <w:rsid w:val="001E3A3D"/>
    <w:rsid w:val="001E3B51"/>
    <w:rsid w:val="001E3E2A"/>
    <w:rsid w:val="001E3E94"/>
    <w:rsid w:val="001E3F29"/>
    <w:rsid w:val="001E4110"/>
    <w:rsid w:val="001E440D"/>
    <w:rsid w:val="001E4418"/>
    <w:rsid w:val="001E45F0"/>
    <w:rsid w:val="001E4EFD"/>
    <w:rsid w:val="001E4F00"/>
    <w:rsid w:val="001E4F2F"/>
    <w:rsid w:val="001E5030"/>
    <w:rsid w:val="001E5424"/>
    <w:rsid w:val="001E5444"/>
    <w:rsid w:val="001E54B2"/>
    <w:rsid w:val="001E5BD1"/>
    <w:rsid w:val="001E5C4B"/>
    <w:rsid w:val="001E6829"/>
    <w:rsid w:val="001E6856"/>
    <w:rsid w:val="001E6A32"/>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1F84"/>
    <w:rsid w:val="00202068"/>
    <w:rsid w:val="0020261E"/>
    <w:rsid w:val="00202764"/>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33"/>
    <w:rsid w:val="002149A0"/>
    <w:rsid w:val="0021574B"/>
    <w:rsid w:val="00215870"/>
    <w:rsid w:val="00215BD9"/>
    <w:rsid w:val="00215C0C"/>
    <w:rsid w:val="00215D07"/>
    <w:rsid w:val="00216016"/>
    <w:rsid w:val="002164D5"/>
    <w:rsid w:val="002165BE"/>
    <w:rsid w:val="0021660F"/>
    <w:rsid w:val="00216807"/>
    <w:rsid w:val="0021693F"/>
    <w:rsid w:val="0021695D"/>
    <w:rsid w:val="00216A2A"/>
    <w:rsid w:val="00216B53"/>
    <w:rsid w:val="00216BAD"/>
    <w:rsid w:val="00216BDA"/>
    <w:rsid w:val="00216FBA"/>
    <w:rsid w:val="002170CC"/>
    <w:rsid w:val="0021716F"/>
    <w:rsid w:val="00217185"/>
    <w:rsid w:val="00217299"/>
    <w:rsid w:val="002173C9"/>
    <w:rsid w:val="002173E6"/>
    <w:rsid w:val="002174EA"/>
    <w:rsid w:val="00217670"/>
    <w:rsid w:val="002176F9"/>
    <w:rsid w:val="0021775C"/>
    <w:rsid w:val="002177CD"/>
    <w:rsid w:val="002179CF"/>
    <w:rsid w:val="00217A67"/>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34A"/>
    <w:rsid w:val="002264A8"/>
    <w:rsid w:val="002264CF"/>
    <w:rsid w:val="002265FF"/>
    <w:rsid w:val="00226748"/>
    <w:rsid w:val="0022675B"/>
    <w:rsid w:val="00226843"/>
    <w:rsid w:val="00226876"/>
    <w:rsid w:val="00226978"/>
    <w:rsid w:val="00226B2B"/>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976"/>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6D1"/>
    <w:rsid w:val="0023670D"/>
    <w:rsid w:val="0023695A"/>
    <w:rsid w:val="00236B27"/>
    <w:rsid w:val="00237359"/>
    <w:rsid w:val="002375F9"/>
    <w:rsid w:val="00237A6B"/>
    <w:rsid w:val="00237C2F"/>
    <w:rsid w:val="00237C8B"/>
    <w:rsid w:val="00237CCD"/>
    <w:rsid w:val="002402A2"/>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6AE"/>
    <w:rsid w:val="00246DB1"/>
    <w:rsid w:val="0024705D"/>
    <w:rsid w:val="0024719C"/>
    <w:rsid w:val="002474E0"/>
    <w:rsid w:val="0024780F"/>
    <w:rsid w:val="00247C74"/>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95"/>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B17"/>
    <w:rsid w:val="00260F99"/>
    <w:rsid w:val="002612CC"/>
    <w:rsid w:val="002617A3"/>
    <w:rsid w:val="0026189A"/>
    <w:rsid w:val="00261A5C"/>
    <w:rsid w:val="00261ACA"/>
    <w:rsid w:val="002623A7"/>
    <w:rsid w:val="0026282C"/>
    <w:rsid w:val="00262932"/>
    <w:rsid w:val="00262ACC"/>
    <w:rsid w:val="00262B2A"/>
    <w:rsid w:val="00262BA4"/>
    <w:rsid w:val="00262E2C"/>
    <w:rsid w:val="00262E3E"/>
    <w:rsid w:val="0026310A"/>
    <w:rsid w:val="0026317F"/>
    <w:rsid w:val="002631A9"/>
    <w:rsid w:val="0026324D"/>
    <w:rsid w:val="0026346B"/>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5FC0"/>
    <w:rsid w:val="002661C2"/>
    <w:rsid w:val="00266202"/>
    <w:rsid w:val="00266258"/>
    <w:rsid w:val="00266521"/>
    <w:rsid w:val="00266A44"/>
    <w:rsid w:val="00266CFC"/>
    <w:rsid w:val="00266D70"/>
    <w:rsid w:val="00266DFD"/>
    <w:rsid w:val="002670B9"/>
    <w:rsid w:val="002673B9"/>
    <w:rsid w:val="00267772"/>
    <w:rsid w:val="00267858"/>
    <w:rsid w:val="002679D9"/>
    <w:rsid w:val="00267BA3"/>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C88"/>
    <w:rsid w:val="00274D80"/>
    <w:rsid w:val="0027527A"/>
    <w:rsid w:val="00275574"/>
    <w:rsid w:val="00275C4E"/>
    <w:rsid w:val="00275E8D"/>
    <w:rsid w:val="002761A7"/>
    <w:rsid w:val="0027625C"/>
    <w:rsid w:val="0027654E"/>
    <w:rsid w:val="002765F9"/>
    <w:rsid w:val="002768E7"/>
    <w:rsid w:val="00276B57"/>
    <w:rsid w:val="00277092"/>
    <w:rsid w:val="002770D4"/>
    <w:rsid w:val="00277216"/>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69C"/>
    <w:rsid w:val="002816A2"/>
    <w:rsid w:val="002819C2"/>
    <w:rsid w:val="00281B10"/>
    <w:rsid w:val="00281B1D"/>
    <w:rsid w:val="00281B36"/>
    <w:rsid w:val="00281DF7"/>
    <w:rsid w:val="00282034"/>
    <w:rsid w:val="0028221F"/>
    <w:rsid w:val="00282B70"/>
    <w:rsid w:val="00282B73"/>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0D8"/>
    <w:rsid w:val="00285258"/>
    <w:rsid w:val="0028571D"/>
    <w:rsid w:val="0028599F"/>
    <w:rsid w:val="00285C64"/>
    <w:rsid w:val="00285CE7"/>
    <w:rsid w:val="00285D39"/>
    <w:rsid w:val="00285EED"/>
    <w:rsid w:val="00285FF8"/>
    <w:rsid w:val="0028651C"/>
    <w:rsid w:val="00286A8D"/>
    <w:rsid w:val="00287040"/>
    <w:rsid w:val="002871DB"/>
    <w:rsid w:val="00287373"/>
    <w:rsid w:val="002874B3"/>
    <w:rsid w:val="00287A00"/>
    <w:rsid w:val="00287A26"/>
    <w:rsid w:val="00287B65"/>
    <w:rsid w:val="00287BD3"/>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89"/>
    <w:rsid w:val="002B4EFC"/>
    <w:rsid w:val="002B53E4"/>
    <w:rsid w:val="002B53FE"/>
    <w:rsid w:val="002B5493"/>
    <w:rsid w:val="002B552B"/>
    <w:rsid w:val="002B5BBC"/>
    <w:rsid w:val="002B5E61"/>
    <w:rsid w:val="002B5F64"/>
    <w:rsid w:val="002B60FC"/>
    <w:rsid w:val="002B62FC"/>
    <w:rsid w:val="002B6341"/>
    <w:rsid w:val="002B64C4"/>
    <w:rsid w:val="002B666A"/>
    <w:rsid w:val="002B67B6"/>
    <w:rsid w:val="002B67CB"/>
    <w:rsid w:val="002B687A"/>
    <w:rsid w:val="002B69C1"/>
    <w:rsid w:val="002B6A68"/>
    <w:rsid w:val="002B6DE9"/>
    <w:rsid w:val="002B708D"/>
    <w:rsid w:val="002B712E"/>
    <w:rsid w:val="002B770A"/>
    <w:rsid w:val="002B778C"/>
    <w:rsid w:val="002B7790"/>
    <w:rsid w:val="002B7959"/>
    <w:rsid w:val="002B798B"/>
    <w:rsid w:val="002C0041"/>
    <w:rsid w:val="002C0085"/>
    <w:rsid w:val="002C0398"/>
    <w:rsid w:val="002C042D"/>
    <w:rsid w:val="002C05A2"/>
    <w:rsid w:val="002C06FE"/>
    <w:rsid w:val="002C0854"/>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1AB"/>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8BE"/>
    <w:rsid w:val="002D0900"/>
    <w:rsid w:val="002D095C"/>
    <w:rsid w:val="002D09CF"/>
    <w:rsid w:val="002D0AAF"/>
    <w:rsid w:val="002D0E75"/>
    <w:rsid w:val="002D0F3A"/>
    <w:rsid w:val="002D1256"/>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CA6"/>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AAB"/>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9E5"/>
    <w:rsid w:val="002F3EFF"/>
    <w:rsid w:val="002F41F5"/>
    <w:rsid w:val="002F4317"/>
    <w:rsid w:val="002F44AD"/>
    <w:rsid w:val="002F44C5"/>
    <w:rsid w:val="002F4748"/>
    <w:rsid w:val="002F4FF5"/>
    <w:rsid w:val="002F50FE"/>
    <w:rsid w:val="002F57AB"/>
    <w:rsid w:val="002F57B1"/>
    <w:rsid w:val="002F5A25"/>
    <w:rsid w:val="002F5A9D"/>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3AC"/>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2E5"/>
    <w:rsid w:val="0030632A"/>
    <w:rsid w:val="0030648F"/>
    <w:rsid w:val="0030664A"/>
    <w:rsid w:val="003066EA"/>
    <w:rsid w:val="00306A76"/>
    <w:rsid w:val="00306ACC"/>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0EB0"/>
    <w:rsid w:val="0031103C"/>
    <w:rsid w:val="003110CA"/>
    <w:rsid w:val="00311172"/>
    <w:rsid w:val="0031136E"/>
    <w:rsid w:val="0031139D"/>
    <w:rsid w:val="00311553"/>
    <w:rsid w:val="00311655"/>
    <w:rsid w:val="00311693"/>
    <w:rsid w:val="00311BDD"/>
    <w:rsid w:val="00311D5F"/>
    <w:rsid w:val="00311FB8"/>
    <w:rsid w:val="003121E2"/>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D1F"/>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5DA7"/>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058"/>
    <w:rsid w:val="003321C9"/>
    <w:rsid w:val="0033261C"/>
    <w:rsid w:val="00332689"/>
    <w:rsid w:val="003326C3"/>
    <w:rsid w:val="003327BA"/>
    <w:rsid w:val="00332839"/>
    <w:rsid w:val="0033286D"/>
    <w:rsid w:val="00332A0D"/>
    <w:rsid w:val="00332A2B"/>
    <w:rsid w:val="00332C24"/>
    <w:rsid w:val="00332E34"/>
    <w:rsid w:val="00332FA5"/>
    <w:rsid w:val="003330DC"/>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0E4C"/>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0E0"/>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30"/>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1AF"/>
    <w:rsid w:val="0035028D"/>
    <w:rsid w:val="003504DF"/>
    <w:rsid w:val="00350508"/>
    <w:rsid w:val="00350CE9"/>
    <w:rsid w:val="003515D9"/>
    <w:rsid w:val="00351661"/>
    <w:rsid w:val="00351664"/>
    <w:rsid w:val="003516CC"/>
    <w:rsid w:val="0035175B"/>
    <w:rsid w:val="0035191D"/>
    <w:rsid w:val="003519C2"/>
    <w:rsid w:val="00351A46"/>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01"/>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A2D"/>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67EAD"/>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DD4"/>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4F88"/>
    <w:rsid w:val="003756AF"/>
    <w:rsid w:val="00375725"/>
    <w:rsid w:val="0037593A"/>
    <w:rsid w:val="00376070"/>
    <w:rsid w:val="00376122"/>
    <w:rsid w:val="00376308"/>
    <w:rsid w:val="00376572"/>
    <w:rsid w:val="003768F2"/>
    <w:rsid w:val="00376905"/>
    <w:rsid w:val="00376AC8"/>
    <w:rsid w:val="00376DD5"/>
    <w:rsid w:val="00377471"/>
    <w:rsid w:val="003776D2"/>
    <w:rsid w:val="00377924"/>
    <w:rsid w:val="00377933"/>
    <w:rsid w:val="00377BDE"/>
    <w:rsid w:val="00377D02"/>
    <w:rsid w:val="00377E8A"/>
    <w:rsid w:val="00377F93"/>
    <w:rsid w:val="00380280"/>
    <w:rsid w:val="00380455"/>
    <w:rsid w:val="00380468"/>
    <w:rsid w:val="0038051D"/>
    <w:rsid w:val="003805A9"/>
    <w:rsid w:val="00380AFA"/>
    <w:rsid w:val="00380B8B"/>
    <w:rsid w:val="00380C00"/>
    <w:rsid w:val="00380D09"/>
    <w:rsid w:val="00380D58"/>
    <w:rsid w:val="00380EDA"/>
    <w:rsid w:val="003813F2"/>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2"/>
    <w:rsid w:val="00384CC7"/>
    <w:rsid w:val="00384D6B"/>
    <w:rsid w:val="00384FAA"/>
    <w:rsid w:val="0038528E"/>
    <w:rsid w:val="003853A5"/>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84"/>
    <w:rsid w:val="003923E9"/>
    <w:rsid w:val="00392438"/>
    <w:rsid w:val="00392894"/>
    <w:rsid w:val="003928F4"/>
    <w:rsid w:val="0039296C"/>
    <w:rsid w:val="00392B24"/>
    <w:rsid w:val="00392C15"/>
    <w:rsid w:val="00392DDE"/>
    <w:rsid w:val="00392E53"/>
    <w:rsid w:val="00392EAF"/>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9E1"/>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2F1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1E5A"/>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5A7"/>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323"/>
    <w:rsid w:val="003E0435"/>
    <w:rsid w:val="003E0750"/>
    <w:rsid w:val="003E08FF"/>
    <w:rsid w:val="003E0DBB"/>
    <w:rsid w:val="003E12A5"/>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6E97"/>
    <w:rsid w:val="003E7115"/>
    <w:rsid w:val="003E72F9"/>
    <w:rsid w:val="003E75A2"/>
    <w:rsid w:val="003E788F"/>
    <w:rsid w:val="003E7B35"/>
    <w:rsid w:val="003E7D36"/>
    <w:rsid w:val="003E7E3A"/>
    <w:rsid w:val="003E7E80"/>
    <w:rsid w:val="003E7ECA"/>
    <w:rsid w:val="003E7EED"/>
    <w:rsid w:val="003E7F4C"/>
    <w:rsid w:val="003E7FA5"/>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1D2"/>
    <w:rsid w:val="00401324"/>
    <w:rsid w:val="0040146A"/>
    <w:rsid w:val="00401493"/>
    <w:rsid w:val="004014E4"/>
    <w:rsid w:val="004015A2"/>
    <w:rsid w:val="00401637"/>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794"/>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128"/>
    <w:rsid w:val="00410643"/>
    <w:rsid w:val="00410A03"/>
    <w:rsid w:val="00410A80"/>
    <w:rsid w:val="00410E71"/>
    <w:rsid w:val="00410E9A"/>
    <w:rsid w:val="00410FFB"/>
    <w:rsid w:val="00411157"/>
    <w:rsid w:val="004113EF"/>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4EBB"/>
    <w:rsid w:val="0041503E"/>
    <w:rsid w:val="004151A2"/>
    <w:rsid w:val="00415216"/>
    <w:rsid w:val="00415453"/>
    <w:rsid w:val="004155A1"/>
    <w:rsid w:val="00415715"/>
    <w:rsid w:val="004158D0"/>
    <w:rsid w:val="0041590F"/>
    <w:rsid w:val="00415AB4"/>
    <w:rsid w:val="00415CCE"/>
    <w:rsid w:val="00415CD8"/>
    <w:rsid w:val="00415D11"/>
    <w:rsid w:val="00415FB5"/>
    <w:rsid w:val="00415FD9"/>
    <w:rsid w:val="00416239"/>
    <w:rsid w:val="00416266"/>
    <w:rsid w:val="00416872"/>
    <w:rsid w:val="004168F8"/>
    <w:rsid w:val="004168FD"/>
    <w:rsid w:val="00416E7D"/>
    <w:rsid w:val="00417198"/>
    <w:rsid w:val="00417570"/>
    <w:rsid w:val="00417B2E"/>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6F25"/>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687"/>
    <w:rsid w:val="00431750"/>
    <w:rsid w:val="004319CB"/>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645"/>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2D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1FF"/>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630"/>
    <w:rsid w:val="00445853"/>
    <w:rsid w:val="00445A69"/>
    <w:rsid w:val="00445B38"/>
    <w:rsid w:val="00445C95"/>
    <w:rsid w:val="00445ED9"/>
    <w:rsid w:val="00445FB0"/>
    <w:rsid w:val="00446080"/>
    <w:rsid w:val="0044621C"/>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8A9"/>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70"/>
    <w:rsid w:val="004563B9"/>
    <w:rsid w:val="004564A0"/>
    <w:rsid w:val="0045657D"/>
    <w:rsid w:val="0045677F"/>
    <w:rsid w:val="0045678D"/>
    <w:rsid w:val="004568AB"/>
    <w:rsid w:val="004568F7"/>
    <w:rsid w:val="00456AD6"/>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C6"/>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B1D"/>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2DE6"/>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4BB"/>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A2A"/>
    <w:rsid w:val="00496D8B"/>
    <w:rsid w:val="00496E87"/>
    <w:rsid w:val="00497006"/>
    <w:rsid w:val="004971C2"/>
    <w:rsid w:val="00497406"/>
    <w:rsid w:val="00497638"/>
    <w:rsid w:val="0049766D"/>
    <w:rsid w:val="00497BCA"/>
    <w:rsid w:val="00497F1D"/>
    <w:rsid w:val="004A0060"/>
    <w:rsid w:val="004A00F2"/>
    <w:rsid w:val="004A01CC"/>
    <w:rsid w:val="004A024E"/>
    <w:rsid w:val="004A184A"/>
    <w:rsid w:val="004A19F7"/>
    <w:rsid w:val="004A1C5F"/>
    <w:rsid w:val="004A2090"/>
    <w:rsid w:val="004A21F8"/>
    <w:rsid w:val="004A24AA"/>
    <w:rsid w:val="004A2602"/>
    <w:rsid w:val="004A2953"/>
    <w:rsid w:val="004A296B"/>
    <w:rsid w:val="004A2BC9"/>
    <w:rsid w:val="004A2CFF"/>
    <w:rsid w:val="004A302B"/>
    <w:rsid w:val="004A3208"/>
    <w:rsid w:val="004A3397"/>
    <w:rsid w:val="004A38A8"/>
    <w:rsid w:val="004A3B81"/>
    <w:rsid w:val="004A42AD"/>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91E"/>
    <w:rsid w:val="004A7B38"/>
    <w:rsid w:val="004A7BAD"/>
    <w:rsid w:val="004B02F8"/>
    <w:rsid w:val="004B0371"/>
    <w:rsid w:val="004B04AE"/>
    <w:rsid w:val="004B0503"/>
    <w:rsid w:val="004B05E3"/>
    <w:rsid w:val="004B07EF"/>
    <w:rsid w:val="004B0AC5"/>
    <w:rsid w:val="004B0C0D"/>
    <w:rsid w:val="004B0D75"/>
    <w:rsid w:val="004B0DBD"/>
    <w:rsid w:val="004B0E0A"/>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E3E"/>
    <w:rsid w:val="004B2F83"/>
    <w:rsid w:val="004B30A9"/>
    <w:rsid w:val="004B32CF"/>
    <w:rsid w:val="004B3315"/>
    <w:rsid w:val="004B357A"/>
    <w:rsid w:val="004B3686"/>
    <w:rsid w:val="004B38FA"/>
    <w:rsid w:val="004B3B30"/>
    <w:rsid w:val="004B40E1"/>
    <w:rsid w:val="004B43B7"/>
    <w:rsid w:val="004B441C"/>
    <w:rsid w:val="004B4963"/>
    <w:rsid w:val="004B4A82"/>
    <w:rsid w:val="004B4AF9"/>
    <w:rsid w:val="004B53C6"/>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0E4"/>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AC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594"/>
    <w:rsid w:val="004E78C6"/>
    <w:rsid w:val="004E7A3B"/>
    <w:rsid w:val="004E7AAB"/>
    <w:rsid w:val="004E7C17"/>
    <w:rsid w:val="004E7CC7"/>
    <w:rsid w:val="004E7DE2"/>
    <w:rsid w:val="004E7FDC"/>
    <w:rsid w:val="004F01E2"/>
    <w:rsid w:val="004F037C"/>
    <w:rsid w:val="004F039E"/>
    <w:rsid w:val="004F0461"/>
    <w:rsid w:val="004F05D0"/>
    <w:rsid w:val="004F0650"/>
    <w:rsid w:val="004F0E87"/>
    <w:rsid w:val="004F0EB2"/>
    <w:rsid w:val="004F0F07"/>
    <w:rsid w:val="004F1423"/>
    <w:rsid w:val="004F1578"/>
    <w:rsid w:val="004F1756"/>
    <w:rsid w:val="004F17D4"/>
    <w:rsid w:val="004F1801"/>
    <w:rsid w:val="004F1B38"/>
    <w:rsid w:val="004F1F5D"/>
    <w:rsid w:val="004F206D"/>
    <w:rsid w:val="004F20B9"/>
    <w:rsid w:val="004F23D7"/>
    <w:rsid w:val="004F24D9"/>
    <w:rsid w:val="004F253C"/>
    <w:rsid w:val="004F2642"/>
    <w:rsid w:val="004F276C"/>
    <w:rsid w:val="004F2C1F"/>
    <w:rsid w:val="004F2C9A"/>
    <w:rsid w:val="004F2F2D"/>
    <w:rsid w:val="004F3206"/>
    <w:rsid w:val="004F329A"/>
    <w:rsid w:val="004F3681"/>
    <w:rsid w:val="004F369F"/>
    <w:rsid w:val="004F37CA"/>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266"/>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2DF"/>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5FCC"/>
    <w:rsid w:val="005161A2"/>
    <w:rsid w:val="005162E4"/>
    <w:rsid w:val="00516355"/>
    <w:rsid w:val="00516644"/>
    <w:rsid w:val="005166AA"/>
    <w:rsid w:val="005166CC"/>
    <w:rsid w:val="00516771"/>
    <w:rsid w:val="00516784"/>
    <w:rsid w:val="00516A3C"/>
    <w:rsid w:val="00516AAD"/>
    <w:rsid w:val="00516B31"/>
    <w:rsid w:val="00516DBB"/>
    <w:rsid w:val="00516DBF"/>
    <w:rsid w:val="00516E59"/>
    <w:rsid w:val="0051741C"/>
    <w:rsid w:val="00517986"/>
    <w:rsid w:val="00517C93"/>
    <w:rsid w:val="00517CAC"/>
    <w:rsid w:val="00517DCD"/>
    <w:rsid w:val="00517F7B"/>
    <w:rsid w:val="005202C4"/>
    <w:rsid w:val="00520315"/>
    <w:rsid w:val="0052032D"/>
    <w:rsid w:val="00520681"/>
    <w:rsid w:val="00520AA7"/>
    <w:rsid w:val="00520AE1"/>
    <w:rsid w:val="00520AF6"/>
    <w:rsid w:val="00520B55"/>
    <w:rsid w:val="00520E69"/>
    <w:rsid w:val="00520F4E"/>
    <w:rsid w:val="00521012"/>
    <w:rsid w:val="00521635"/>
    <w:rsid w:val="00521724"/>
    <w:rsid w:val="00521791"/>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6E8F"/>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37C"/>
    <w:rsid w:val="005366AF"/>
    <w:rsid w:val="0053675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3D0A"/>
    <w:rsid w:val="00544274"/>
    <w:rsid w:val="00544283"/>
    <w:rsid w:val="005442BA"/>
    <w:rsid w:val="00544497"/>
    <w:rsid w:val="0054466F"/>
    <w:rsid w:val="00544876"/>
    <w:rsid w:val="00544C3F"/>
    <w:rsid w:val="005451D4"/>
    <w:rsid w:val="00545308"/>
    <w:rsid w:val="00545B00"/>
    <w:rsid w:val="00545B30"/>
    <w:rsid w:val="00545BB4"/>
    <w:rsid w:val="00546024"/>
    <w:rsid w:val="00546963"/>
    <w:rsid w:val="00546A10"/>
    <w:rsid w:val="00546B03"/>
    <w:rsid w:val="00546B6A"/>
    <w:rsid w:val="00546BD0"/>
    <w:rsid w:val="00546BFE"/>
    <w:rsid w:val="00547013"/>
    <w:rsid w:val="005473E9"/>
    <w:rsid w:val="005477EB"/>
    <w:rsid w:val="005478EE"/>
    <w:rsid w:val="00547A6C"/>
    <w:rsid w:val="00547E7F"/>
    <w:rsid w:val="0055011D"/>
    <w:rsid w:val="005501CE"/>
    <w:rsid w:val="005503B7"/>
    <w:rsid w:val="0055040D"/>
    <w:rsid w:val="0055048C"/>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B89"/>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572"/>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11"/>
    <w:rsid w:val="00560648"/>
    <w:rsid w:val="0056081F"/>
    <w:rsid w:val="005608A7"/>
    <w:rsid w:val="00560979"/>
    <w:rsid w:val="00560C94"/>
    <w:rsid w:val="00560CB5"/>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C8"/>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A62"/>
    <w:rsid w:val="00566B38"/>
    <w:rsid w:val="00566D1B"/>
    <w:rsid w:val="00566D4B"/>
    <w:rsid w:val="00566F32"/>
    <w:rsid w:val="00566F67"/>
    <w:rsid w:val="0056700E"/>
    <w:rsid w:val="005670EA"/>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39F"/>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6F8"/>
    <w:rsid w:val="005757FE"/>
    <w:rsid w:val="00575D27"/>
    <w:rsid w:val="00575DDB"/>
    <w:rsid w:val="00575F3B"/>
    <w:rsid w:val="00575F63"/>
    <w:rsid w:val="00576359"/>
    <w:rsid w:val="00576758"/>
    <w:rsid w:val="00576B4B"/>
    <w:rsid w:val="00576C02"/>
    <w:rsid w:val="00576F38"/>
    <w:rsid w:val="005775B3"/>
    <w:rsid w:val="005776AE"/>
    <w:rsid w:val="005778B5"/>
    <w:rsid w:val="00577A2F"/>
    <w:rsid w:val="00577CF0"/>
    <w:rsid w:val="00577DF9"/>
    <w:rsid w:val="00577E8F"/>
    <w:rsid w:val="0058080E"/>
    <w:rsid w:val="00580942"/>
    <w:rsid w:val="00580B45"/>
    <w:rsid w:val="00580E29"/>
    <w:rsid w:val="005817C3"/>
    <w:rsid w:val="00581933"/>
    <w:rsid w:val="00581AB5"/>
    <w:rsid w:val="00581B4A"/>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5D7F"/>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1D7"/>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A0B"/>
    <w:rsid w:val="00594EFA"/>
    <w:rsid w:val="00595120"/>
    <w:rsid w:val="00595123"/>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48"/>
    <w:rsid w:val="00597F9E"/>
    <w:rsid w:val="00597FA0"/>
    <w:rsid w:val="005A010B"/>
    <w:rsid w:val="005A0132"/>
    <w:rsid w:val="005A0193"/>
    <w:rsid w:val="005A0231"/>
    <w:rsid w:val="005A031F"/>
    <w:rsid w:val="005A044F"/>
    <w:rsid w:val="005A0514"/>
    <w:rsid w:val="005A060F"/>
    <w:rsid w:val="005A075C"/>
    <w:rsid w:val="005A0886"/>
    <w:rsid w:val="005A089A"/>
    <w:rsid w:val="005A10F3"/>
    <w:rsid w:val="005A163D"/>
    <w:rsid w:val="005A1CF1"/>
    <w:rsid w:val="005A1F04"/>
    <w:rsid w:val="005A2107"/>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A3D"/>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ABD"/>
    <w:rsid w:val="005A7BA1"/>
    <w:rsid w:val="005A7E72"/>
    <w:rsid w:val="005B0250"/>
    <w:rsid w:val="005B043D"/>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5D79"/>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1BC"/>
    <w:rsid w:val="005C233F"/>
    <w:rsid w:val="005C2401"/>
    <w:rsid w:val="005C2477"/>
    <w:rsid w:val="005C2519"/>
    <w:rsid w:val="005C2D3B"/>
    <w:rsid w:val="005C2EFC"/>
    <w:rsid w:val="005C346E"/>
    <w:rsid w:val="005C34BA"/>
    <w:rsid w:val="005C363A"/>
    <w:rsid w:val="005C386E"/>
    <w:rsid w:val="005C3BB3"/>
    <w:rsid w:val="005C3EDC"/>
    <w:rsid w:val="005C409B"/>
    <w:rsid w:val="005C40C0"/>
    <w:rsid w:val="005C43B7"/>
    <w:rsid w:val="005C44A4"/>
    <w:rsid w:val="005C4535"/>
    <w:rsid w:val="005C4637"/>
    <w:rsid w:val="005C4730"/>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5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9D"/>
    <w:rsid w:val="005D31CC"/>
    <w:rsid w:val="005D3692"/>
    <w:rsid w:val="005D391F"/>
    <w:rsid w:val="005D3D2E"/>
    <w:rsid w:val="005D3ED0"/>
    <w:rsid w:val="005D470E"/>
    <w:rsid w:val="005D497C"/>
    <w:rsid w:val="005D4AB3"/>
    <w:rsid w:val="005D4C62"/>
    <w:rsid w:val="005D4CF5"/>
    <w:rsid w:val="005D5098"/>
    <w:rsid w:val="005D5194"/>
    <w:rsid w:val="005D541D"/>
    <w:rsid w:val="005D57C2"/>
    <w:rsid w:val="005D5A1A"/>
    <w:rsid w:val="005D5DDB"/>
    <w:rsid w:val="005D61BF"/>
    <w:rsid w:val="005D61CA"/>
    <w:rsid w:val="005D642A"/>
    <w:rsid w:val="005D659B"/>
    <w:rsid w:val="005D683F"/>
    <w:rsid w:val="005D6B83"/>
    <w:rsid w:val="005D6BEA"/>
    <w:rsid w:val="005D6BFB"/>
    <w:rsid w:val="005D6D5B"/>
    <w:rsid w:val="005D6ED4"/>
    <w:rsid w:val="005D6FB9"/>
    <w:rsid w:val="005D726E"/>
    <w:rsid w:val="005D7947"/>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2C"/>
    <w:rsid w:val="005E34EA"/>
    <w:rsid w:val="005E3563"/>
    <w:rsid w:val="005E36EC"/>
    <w:rsid w:val="005E37A8"/>
    <w:rsid w:val="005E37E0"/>
    <w:rsid w:val="005E39A3"/>
    <w:rsid w:val="005E3EAE"/>
    <w:rsid w:val="005E3EFF"/>
    <w:rsid w:val="005E3F73"/>
    <w:rsid w:val="005E41FF"/>
    <w:rsid w:val="005E467E"/>
    <w:rsid w:val="005E4B39"/>
    <w:rsid w:val="005E4C1B"/>
    <w:rsid w:val="005E4D37"/>
    <w:rsid w:val="005E4F15"/>
    <w:rsid w:val="005E4F5F"/>
    <w:rsid w:val="005E5654"/>
    <w:rsid w:val="005E5948"/>
    <w:rsid w:val="005E5B36"/>
    <w:rsid w:val="005E6028"/>
    <w:rsid w:val="005E62C7"/>
    <w:rsid w:val="005E651A"/>
    <w:rsid w:val="005E68EA"/>
    <w:rsid w:val="005E6938"/>
    <w:rsid w:val="005E6AC0"/>
    <w:rsid w:val="005E6BAD"/>
    <w:rsid w:val="005E71A1"/>
    <w:rsid w:val="005E724B"/>
    <w:rsid w:val="005E728D"/>
    <w:rsid w:val="005E732B"/>
    <w:rsid w:val="005E73FF"/>
    <w:rsid w:val="005E76C3"/>
    <w:rsid w:val="005E770F"/>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2F53"/>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2"/>
    <w:rsid w:val="00603EB5"/>
    <w:rsid w:val="00604237"/>
    <w:rsid w:val="0060442C"/>
    <w:rsid w:val="006044F3"/>
    <w:rsid w:val="0060455F"/>
    <w:rsid w:val="00604828"/>
    <w:rsid w:val="006049E4"/>
    <w:rsid w:val="00604A11"/>
    <w:rsid w:val="00604ACB"/>
    <w:rsid w:val="00604EEC"/>
    <w:rsid w:val="0060508E"/>
    <w:rsid w:val="00605681"/>
    <w:rsid w:val="0060573B"/>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31B"/>
    <w:rsid w:val="00607583"/>
    <w:rsid w:val="00607598"/>
    <w:rsid w:val="0060764B"/>
    <w:rsid w:val="0060769F"/>
    <w:rsid w:val="00607733"/>
    <w:rsid w:val="006078AA"/>
    <w:rsid w:val="006078B0"/>
    <w:rsid w:val="0061048C"/>
    <w:rsid w:val="006104FF"/>
    <w:rsid w:val="0061053A"/>
    <w:rsid w:val="0061069A"/>
    <w:rsid w:val="0061087C"/>
    <w:rsid w:val="00610B9D"/>
    <w:rsid w:val="00610DDC"/>
    <w:rsid w:val="00610FD3"/>
    <w:rsid w:val="00610FDB"/>
    <w:rsid w:val="006111AE"/>
    <w:rsid w:val="006111D5"/>
    <w:rsid w:val="00611388"/>
    <w:rsid w:val="0061139D"/>
    <w:rsid w:val="006113DD"/>
    <w:rsid w:val="006115D9"/>
    <w:rsid w:val="00611A0D"/>
    <w:rsid w:val="00611AA0"/>
    <w:rsid w:val="00611AD8"/>
    <w:rsid w:val="00611B6B"/>
    <w:rsid w:val="00611B9B"/>
    <w:rsid w:val="00611C3D"/>
    <w:rsid w:val="00611E93"/>
    <w:rsid w:val="00611FCA"/>
    <w:rsid w:val="00612253"/>
    <w:rsid w:val="00612430"/>
    <w:rsid w:val="0061249A"/>
    <w:rsid w:val="00612613"/>
    <w:rsid w:val="00612B71"/>
    <w:rsid w:val="00612DED"/>
    <w:rsid w:val="00612E69"/>
    <w:rsid w:val="00612F0F"/>
    <w:rsid w:val="00613210"/>
    <w:rsid w:val="006136A6"/>
    <w:rsid w:val="006138BB"/>
    <w:rsid w:val="006139BC"/>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855"/>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E79"/>
    <w:rsid w:val="00626F31"/>
    <w:rsid w:val="006272C0"/>
    <w:rsid w:val="00627499"/>
    <w:rsid w:val="0062749F"/>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762"/>
    <w:rsid w:val="00631843"/>
    <w:rsid w:val="00631A67"/>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6FA"/>
    <w:rsid w:val="00634835"/>
    <w:rsid w:val="00634A15"/>
    <w:rsid w:val="00634B2E"/>
    <w:rsid w:val="006350E3"/>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409"/>
    <w:rsid w:val="006375A1"/>
    <w:rsid w:val="0063778C"/>
    <w:rsid w:val="00637A15"/>
    <w:rsid w:val="00637CE8"/>
    <w:rsid w:val="00637FEA"/>
    <w:rsid w:val="00640107"/>
    <w:rsid w:val="0064022B"/>
    <w:rsid w:val="0064097A"/>
    <w:rsid w:val="00640CFE"/>
    <w:rsid w:val="00640DE3"/>
    <w:rsid w:val="006410EA"/>
    <w:rsid w:val="0064145C"/>
    <w:rsid w:val="006414C0"/>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1DC"/>
    <w:rsid w:val="0064320A"/>
    <w:rsid w:val="0064372F"/>
    <w:rsid w:val="00643A93"/>
    <w:rsid w:val="00643C9E"/>
    <w:rsid w:val="00643CA2"/>
    <w:rsid w:val="00643EC7"/>
    <w:rsid w:val="0064415E"/>
    <w:rsid w:val="006441D6"/>
    <w:rsid w:val="00644423"/>
    <w:rsid w:val="00644556"/>
    <w:rsid w:val="006445A6"/>
    <w:rsid w:val="006445E6"/>
    <w:rsid w:val="006446CF"/>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97E"/>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3D"/>
    <w:rsid w:val="006576AC"/>
    <w:rsid w:val="0065770A"/>
    <w:rsid w:val="0065799C"/>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36B"/>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809"/>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132"/>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1E2"/>
    <w:rsid w:val="0068125D"/>
    <w:rsid w:val="006814FB"/>
    <w:rsid w:val="00681560"/>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1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C7A"/>
    <w:rsid w:val="00697D91"/>
    <w:rsid w:val="006A0015"/>
    <w:rsid w:val="006A01E6"/>
    <w:rsid w:val="006A0507"/>
    <w:rsid w:val="006A0517"/>
    <w:rsid w:val="006A06BC"/>
    <w:rsid w:val="006A075D"/>
    <w:rsid w:val="006A0C62"/>
    <w:rsid w:val="006A10BB"/>
    <w:rsid w:val="006A1629"/>
    <w:rsid w:val="006A16DC"/>
    <w:rsid w:val="006A19D7"/>
    <w:rsid w:val="006A23CD"/>
    <w:rsid w:val="006A2427"/>
    <w:rsid w:val="006A24E4"/>
    <w:rsid w:val="006A2603"/>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7F5"/>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D68"/>
    <w:rsid w:val="006B0EC3"/>
    <w:rsid w:val="006B0FE2"/>
    <w:rsid w:val="006B1481"/>
    <w:rsid w:val="006B16A8"/>
    <w:rsid w:val="006B172D"/>
    <w:rsid w:val="006B1977"/>
    <w:rsid w:val="006B20C5"/>
    <w:rsid w:val="006B2380"/>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B8F"/>
    <w:rsid w:val="006B5C6C"/>
    <w:rsid w:val="006B5D50"/>
    <w:rsid w:val="006B5DBA"/>
    <w:rsid w:val="006B61E9"/>
    <w:rsid w:val="006B7065"/>
    <w:rsid w:val="006B707E"/>
    <w:rsid w:val="006B758F"/>
    <w:rsid w:val="006B759B"/>
    <w:rsid w:val="006B763A"/>
    <w:rsid w:val="006B77CA"/>
    <w:rsid w:val="006B77FE"/>
    <w:rsid w:val="006B7868"/>
    <w:rsid w:val="006B7973"/>
    <w:rsid w:val="006B7A01"/>
    <w:rsid w:val="006B7BA3"/>
    <w:rsid w:val="006B7C2A"/>
    <w:rsid w:val="006B7FAD"/>
    <w:rsid w:val="006B7FE8"/>
    <w:rsid w:val="006C00C5"/>
    <w:rsid w:val="006C016D"/>
    <w:rsid w:val="006C037C"/>
    <w:rsid w:val="006C052A"/>
    <w:rsid w:val="006C0692"/>
    <w:rsid w:val="006C06D4"/>
    <w:rsid w:val="006C08BA"/>
    <w:rsid w:val="006C0C4C"/>
    <w:rsid w:val="006C0C8E"/>
    <w:rsid w:val="006C0D2E"/>
    <w:rsid w:val="006C198B"/>
    <w:rsid w:val="006C1A37"/>
    <w:rsid w:val="006C1E0B"/>
    <w:rsid w:val="006C1F10"/>
    <w:rsid w:val="006C1F27"/>
    <w:rsid w:val="006C21D3"/>
    <w:rsid w:val="006C2B13"/>
    <w:rsid w:val="006C2B57"/>
    <w:rsid w:val="006C2C48"/>
    <w:rsid w:val="006C2D50"/>
    <w:rsid w:val="006C320D"/>
    <w:rsid w:val="006C33DA"/>
    <w:rsid w:val="006C3440"/>
    <w:rsid w:val="006C360F"/>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1FB"/>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D7A5F"/>
    <w:rsid w:val="006E0162"/>
    <w:rsid w:val="006E01FC"/>
    <w:rsid w:val="006E038A"/>
    <w:rsid w:val="006E04F4"/>
    <w:rsid w:val="006E05F9"/>
    <w:rsid w:val="006E0629"/>
    <w:rsid w:val="006E0668"/>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7B5"/>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04E"/>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6C9"/>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2F"/>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7F"/>
    <w:rsid w:val="007052AB"/>
    <w:rsid w:val="007052ED"/>
    <w:rsid w:val="007052F6"/>
    <w:rsid w:val="00705460"/>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A01"/>
    <w:rsid w:val="00706EB7"/>
    <w:rsid w:val="00706FB9"/>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A92"/>
    <w:rsid w:val="00711B24"/>
    <w:rsid w:val="00711B86"/>
    <w:rsid w:val="00712461"/>
    <w:rsid w:val="007127DE"/>
    <w:rsid w:val="0071292E"/>
    <w:rsid w:val="00712995"/>
    <w:rsid w:val="00712C68"/>
    <w:rsid w:val="00712E7B"/>
    <w:rsid w:val="0071314C"/>
    <w:rsid w:val="007132B5"/>
    <w:rsid w:val="0071345C"/>
    <w:rsid w:val="0071356E"/>
    <w:rsid w:val="007135A5"/>
    <w:rsid w:val="00713893"/>
    <w:rsid w:val="00713938"/>
    <w:rsid w:val="00713A3A"/>
    <w:rsid w:val="00713B7C"/>
    <w:rsid w:val="00713BBB"/>
    <w:rsid w:val="00713BC8"/>
    <w:rsid w:val="00713C70"/>
    <w:rsid w:val="00713E60"/>
    <w:rsid w:val="00713E79"/>
    <w:rsid w:val="00714125"/>
    <w:rsid w:val="00714423"/>
    <w:rsid w:val="0071465A"/>
    <w:rsid w:val="007147B8"/>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3C6"/>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5E8"/>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AB0"/>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2A81"/>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D29"/>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43B"/>
    <w:rsid w:val="007439EA"/>
    <w:rsid w:val="00743B0E"/>
    <w:rsid w:val="00743C2E"/>
    <w:rsid w:val="00743C48"/>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7FE"/>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93C"/>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90D"/>
    <w:rsid w:val="00757A52"/>
    <w:rsid w:val="00757DF2"/>
    <w:rsid w:val="00757F3A"/>
    <w:rsid w:val="00757F6B"/>
    <w:rsid w:val="007602B3"/>
    <w:rsid w:val="007604FF"/>
    <w:rsid w:val="00760733"/>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43"/>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3FF6"/>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B13"/>
    <w:rsid w:val="00765C24"/>
    <w:rsid w:val="00765CA5"/>
    <w:rsid w:val="00765E0C"/>
    <w:rsid w:val="00765EE0"/>
    <w:rsid w:val="007666E6"/>
    <w:rsid w:val="00766768"/>
    <w:rsid w:val="0076679D"/>
    <w:rsid w:val="0076696B"/>
    <w:rsid w:val="00766ADF"/>
    <w:rsid w:val="00766AFE"/>
    <w:rsid w:val="00766B4A"/>
    <w:rsid w:val="00766BA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9E"/>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AC7"/>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4"/>
    <w:rsid w:val="00783876"/>
    <w:rsid w:val="00783895"/>
    <w:rsid w:val="007838B4"/>
    <w:rsid w:val="00783905"/>
    <w:rsid w:val="0078398E"/>
    <w:rsid w:val="00783A99"/>
    <w:rsid w:val="00783ABD"/>
    <w:rsid w:val="00783B0C"/>
    <w:rsid w:val="00783B7E"/>
    <w:rsid w:val="00783CC7"/>
    <w:rsid w:val="00783E6B"/>
    <w:rsid w:val="007841CE"/>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6AC"/>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9B"/>
    <w:rsid w:val="007A0CDB"/>
    <w:rsid w:val="007A0CDF"/>
    <w:rsid w:val="007A0DB3"/>
    <w:rsid w:val="007A0EDF"/>
    <w:rsid w:val="007A0FEC"/>
    <w:rsid w:val="007A129A"/>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3D5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87"/>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1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093"/>
    <w:rsid w:val="007D7137"/>
    <w:rsid w:val="007D716A"/>
    <w:rsid w:val="007D76EF"/>
    <w:rsid w:val="007D792A"/>
    <w:rsid w:val="007D7A5F"/>
    <w:rsid w:val="007D7C8F"/>
    <w:rsid w:val="007D7EA5"/>
    <w:rsid w:val="007E00F2"/>
    <w:rsid w:val="007E06F0"/>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5D8B"/>
    <w:rsid w:val="007E615B"/>
    <w:rsid w:val="007E67C9"/>
    <w:rsid w:val="007E67F2"/>
    <w:rsid w:val="007E6806"/>
    <w:rsid w:val="007E6927"/>
    <w:rsid w:val="007E6F05"/>
    <w:rsid w:val="007E6F57"/>
    <w:rsid w:val="007E7017"/>
    <w:rsid w:val="007E70D9"/>
    <w:rsid w:val="007E72E7"/>
    <w:rsid w:val="007E733C"/>
    <w:rsid w:val="007E75B4"/>
    <w:rsid w:val="007E7903"/>
    <w:rsid w:val="007E792F"/>
    <w:rsid w:val="007E7E11"/>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9B5"/>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7AC"/>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35"/>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96C"/>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171"/>
    <w:rsid w:val="00805256"/>
    <w:rsid w:val="00805568"/>
    <w:rsid w:val="00805896"/>
    <w:rsid w:val="0080593E"/>
    <w:rsid w:val="008059C7"/>
    <w:rsid w:val="00805C8E"/>
    <w:rsid w:val="00805E51"/>
    <w:rsid w:val="00805E7F"/>
    <w:rsid w:val="00805FEF"/>
    <w:rsid w:val="008064D7"/>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49"/>
    <w:rsid w:val="00810A5F"/>
    <w:rsid w:val="00810D56"/>
    <w:rsid w:val="00810EC2"/>
    <w:rsid w:val="008110CB"/>
    <w:rsid w:val="00811234"/>
    <w:rsid w:val="008113D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28C"/>
    <w:rsid w:val="00817776"/>
    <w:rsid w:val="00817EA5"/>
    <w:rsid w:val="00820187"/>
    <w:rsid w:val="008204BE"/>
    <w:rsid w:val="0082060A"/>
    <w:rsid w:val="00820712"/>
    <w:rsid w:val="00820AA7"/>
    <w:rsid w:val="00820D8A"/>
    <w:rsid w:val="00820F80"/>
    <w:rsid w:val="00821013"/>
    <w:rsid w:val="00821154"/>
    <w:rsid w:val="008212F9"/>
    <w:rsid w:val="00821353"/>
    <w:rsid w:val="00821E12"/>
    <w:rsid w:val="00821E85"/>
    <w:rsid w:val="00821F8B"/>
    <w:rsid w:val="008221F1"/>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3C"/>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72E"/>
    <w:rsid w:val="00837905"/>
    <w:rsid w:val="00837D5A"/>
    <w:rsid w:val="00837E8D"/>
    <w:rsid w:val="00840001"/>
    <w:rsid w:val="008402A7"/>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A24"/>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4FD5"/>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E23"/>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CDD"/>
    <w:rsid w:val="00855F27"/>
    <w:rsid w:val="00855F82"/>
    <w:rsid w:val="00855FCD"/>
    <w:rsid w:val="00856119"/>
    <w:rsid w:val="0085615C"/>
    <w:rsid w:val="00856301"/>
    <w:rsid w:val="008564B2"/>
    <w:rsid w:val="008565B8"/>
    <w:rsid w:val="00856CE7"/>
    <w:rsid w:val="00857167"/>
    <w:rsid w:val="00857185"/>
    <w:rsid w:val="0085747F"/>
    <w:rsid w:val="0085763E"/>
    <w:rsid w:val="00857AA3"/>
    <w:rsid w:val="00857C37"/>
    <w:rsid w:val="00857CCE"/>
    <w:rsid w:val="00860110"/>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98B"/>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49"/>
    <w:rsid w:val="00872653"/>
    <w:rsid w:val="0087297C"/>
    <w:rsid w:val="00872A11"/>
    <w:rsid w:val="00873485"/>
    <w:rsid w:val="00873528"/>
    <w:rsid w:val="00873798"/>
    <w:rsid w:val="008738F3"/>
    <w:rsid w:val="00873E9C"/>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7D0"/>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16E"/>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9BA"/>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6BA"/>
    <w:rsid w:val="008877CB"/>
    <w:rsid w:val="00887C8E"/>
    <w:rsid w:val="00887EB5"/>
    <w:rsid w:val="00887F1B"/>
    <w:rsid w:val="00887F30"/>
    <w:rsid w:val="008902D8"/>
    <w:rsid w:val="0089043B"/>
    <w:rsid w:val="008905A1"/>
    <w:rsid w:val="008907B6"/>
    <w:rsid w:val="008907F0"/>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DB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714"/>
    <w:rsid w:val="008977A8"/>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2F29"/>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2F9"/>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80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686"/>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3FE"/>
    <w:rsid w:val="008B553A"/>
    <w:rsid w:val="008B565B"/>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B7B59"/>
    <w:rsid w:val="008B7C70"/>
    <w:rsid w:val="008C0136"/>
    <w:rsid w:val="008C031D"/>
    <w:rsid w:val="008C05A2"/>
    <w:rsid w:val="008C0759"/>
    <w:rsid w:val="008C08B2"/>
    <w:rsid w:val="008C0904"/>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89"/>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9EC"/>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3F8C"/>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39"/>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1FB7"/>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403"/>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4C0"/>
    <w:rsid w:val="008F56F6"/>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166"/>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9CD"/>
    <w:rsid w:val="00906BFE"/>
    <w:rsid w:val="00906C30"/>
    <w:rsid w:val="00906CCF"/>
    <w:rsid w:val="00906CDD"/>
    <w:rsid w:val="00906E83"/>
    <w:rsid w:val="00907BC2"/>
    <w:rsid w:val="00907CC1"/>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622"/>
    <w:rsid w:val="00914C23"/>
    <w:rsid w:val="00914C53"/>
    <w:rsid w:val="009151A5"/>
    <w:rsid w:val="0091521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0FEE"/>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198"/>
    <w:rsid w:val="0092525D"/>
    <w:rsid w:val="009258CF"/>
    <w:rsid w:val="00925952"/>
    <w:rsid w:val="00925B42"/>
    <w:rsid w:val="00925D23"/>
    <w:rsid w:val="00925F3F"/>
    <w:rsid w:val="009260AD"/>
    <w:rsid w:val="00926358"/>
    <w:rsid w:val="009263B5"/>
    <w:rsid w:val="0092646C"/>
    <w:rsid w:val="009264A2"/>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657"/>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262"/>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032"/>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94E"/>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35D"/>
    <w:rsid w:val="0096247D"/>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205"/>
    <w:rsid w:val="00964631"/>
    <w:rsid w:val="00964649"/>
    <w:rsid w:val="009647FE"/>
    <w:rsid w:val="00964827"/>
    <w:rsid w:val="00964E25"/>
    <w:rsid w:val="00964EB9"/>
    <w:rsid w:val="00964EC1"/>
    <w:rsid w:val="0096533C"/>
    <w:rsid w:val="00965687"/>
    <w:rsid w:val="0096577D"/>
    <w:rsid w:val="00965A55"/>
    <w:rsid w:val="00965F5E"/>
    <w:rsid w:val="00965FA3"/>
    <w:rsid w:val="0096681E"/>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188"/>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E73"/>
    <w:rsid w:val="00981FEA"/>
    <w:rsid w:val="0098209D"/>
    <w:rsid w:val="00982996"/>
    <w:rsid w:val="00982C2F"/>
    <w:rsid w:val="00982C39"/>
    <w:rsid w:val="0098330A"/>
    <w:rsid w:val="00983354"/>
    <w:rsid w:val="0098348D"/>
    <w:rsid w:val="00983A4B"/>
    <w:rsid w:val="00983E79"/>
    <w:rsid w:val="00983EDF"/>
    <w:rsid w:val="00983F8C"/>
    <w:rsid w:val="0098434F"/>
    <w:rsid w:val="009847B3"/>
    <w:rsid w:val="009847DA"/>
    <w:rsid w:val="0098488F"/>
    <w:rsid w:val="009848BD"/>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1E3D"/>
    <w:rsid w:val="0099213B"/>
    <w:rsid w:val="00992493"/>
    <w:rsid w:val="009925CD"/>
    <w:rsid w:val="00992752"/>
    <w:rsid w:val="0099295A"/>
    <w:rsid w:val="00992B04"/>
    <w:rsid w:val="00992E14"/>
    <w:rsid w:val="00992F4D"/>
    <w:rsid w:val="0099305A"/>
    <w:rsid w:val="00993186"/>
    <w:rsid w:val="00993370"/>
    <w:rsid w:val="009935B5"/>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3ED"/>
    <w:rsid w:val="009A35AE"/>
    <w:rsid w:val="009A35FF"/>
    <w:rsid w:val="009A37BE"/>
    <w:rsid w:val="009A394A"/>
    <w:rsid w:val="009A39BF"/>
    <w:rsid w:val="009A3A1F"/>
    <w:rsid w:val="009A3B0A"/>
    <w:rsid w:val="009A3C2A"/>
    <w:rsid w:val="009A3DD7"/>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8A"/>
    <w:rsid w:val="009B1C9E"/>
    <w:rsid w:val="009B1F2B"/>
    <w:rsid w:val="009B1F98"/>
    <w:rsid w:val="009B1F9F"/>
    <w:rsid w:val="009B1FEC"/>
    <w:rsid w:val="009B231C"/>
    <w:rsid w:val="009B28D3"/>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4ECD"/>
    <w:rsid w:val="009B5081"/>
    <w:rsid w:val="009B52F8"/>
    <w:rsid w:val="009B5648"/>
    <w:rsid w:val="009B5756"/>
    <w:rsid w:val="009B57B8"/>
    <w:rsid w:val="009B57DE"/>
    <w:rsid w:val="009B58B8"/>
    <w:rsid w:val="009B5E00"/>
    <w:rsid w:val="009B60D5"/>
    <w:rsid w:val="009B6558"/>
    <w:rsid w:val="009B65A9"/>
    <w:rsid w:val="009B68C5"/>
    <w:rsid w:val="009B6A0E"/>
    <w:rsid w:val="009B6CA2"/>
    <w:rsid w:val="009B7060"/>
    <w:rsid w:val="009B70F4"/>
    <w:rsid w:val="009B74F8"/>
    <w:rsid w:val="009B7AA6"/>
    <w:rsid w:val="009C00DA"/>
    <w:rsid w:val="009C04BD"/>
    <w:rsid w:val="009C0A4A"/>
    <w:rsid w:val="009C0AD4"/>
    <w:rsid w:val="009C0FFD"/>
    <w:rsid w:val="009C108E"/>
    <w:rsid w:val="009C1331"/>
    <w:rsid w:val="009C1342"/>
    <w:rsid w:val="009C195B"/>
    <w:rsid w:val="009C1F53"/>
    <w:rsid w:val="009C23AD"/>
    <w:rsid w:val="009C25E4"/>
    <w:rsid w:val="009C2B33"/>
    <w:rsid w:val="009C2D61"/>
    <w:rsid w:val="009C2DDA"/>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7A3"/>
    <w:rsid w:val="009C5BC3"/>
    <w:rsid w:val="009C5BF4"/>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C7F72"/>
    <w:rsid w:val="009D05C0"/>
    <w:rsid w:val="009D0B6A"/>
    <w:rsid w:val="009D0C66"/>
    <w:rsid w:val="009D0D04"/>
    <w:rsid w:val="009D10C8"/>
    <w:rsid w:val="009D14E8"/>
    <w:rsid w:val="009D1582"/>
    <w:rsid w:val="009D189B"/>
    <w:rsid w:val="009D1AEF"/>
    <w:rsid w:val="009D1C08"/>
    <w:rsid w:val="009D1D16"/>
    <w:rsid w:val="009D1D99"/>
    <w:rsid w:val="009D2085"/>
    <w:rsid w:val="009D2567"/>
    <w:rsid w:val="009D2853"/>
    <w:rsid w:val="009D28C8"/>
    <w:rsid w:val="009D2E07"/>
    <w:rsid w:val="009D2EFF"/>
    <w:rsid w:val="009D2F0B"/>
    <w:rsid w:val="009D2FC9"/>
    <w:rsid w:val="009D302D"/>
    <w:rsid w:val="009D32AC"/>
    <w:rsid w:val="009D3493"/>
    <w:rsid w:val="009D3577"/>
    <w:rsid w:val="009D3916"/>
    <w:rsid w:val="009D3C53"/>
    <w:rsid w:val="009D3CAA"/>
    <w:rsid w:val="009D40A6"/>
    <w:rsid w:val="009D4714"/>
    <w:rsid w:val="009D47EC"/>
    <w:rsid w:val="009D4887"/>
    <w:rsid w:val="009D48B9"/>
    <w:rsid w:val="009D49B9"/>
    <w:rsid w:val="009D4A14"/>
    <w:rsid w:val="009D4B06"/>
    <w:rsid w:val="009D4C49"/>
    <w:rsid w:val="009D4EE7"/>
    <w:rsid w:val="009D4FCE"/>
    <w:rsid w:val="009D5087"/>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6FBB"/>
    <w:rsid w:val="009D7829"/>
    <w:rsid w:val="009D79B5"/>
    <w:rsid w:val="009D7C0D"/>
    <w:rsid w:val="009D7D49"/>
    <w:rsid w:val="009E01C6"/>
    <w:rsid w:val="009E0408"/>
    <w:rsid w:val="009E0429"/>
    <w:rsid w:val="009E07C9"/>
    <w:rsid w:val="009E07E0"/>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AF"/>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0B5"/>
    <w:rsid w:val="009E65BE"/>
    <w:rsid w:val="009E67BE"/>
    <w:rsid w:val="009E69BC"/>
    <w:rsid w:val="009E6A34"/>
    <w:rsid w:val="009E6B11"/>
    <w:rsid w:val="009E6BC2"/>
    <w:rsid w:val="009E6C43"/>
    <w:rsid w:val="009E6D38"/>
    <w:rsid w:val="009E6D46"/>
    <w:rsid w:val="009E71C6"/>
    <w:rsid w:val="009E71E3"/>
    <w:rsid w:val="009E7258"/>
    <w:rsid w:val="009E72D1"/>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5CB"/>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6E7"/>
    <w:rsid w:val="00A13828"/>
    <w:rsid w:val="00A14311"/>
    <w:rsid w:val="00A14327"/>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BE4"/>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4AC"/>
    <w:rsid w:val="00A255B6"/>
    <w:rsid w:val="00A255EF"/>
    <w:rsid w:val="00A2567E"/>
    <w:rsid w:val="00A257BC"/>
    <w:rsid w:val="00A25D4D"/>
    <w:rsid w:val="00A25E48"/>
    <w:rsid w:val="00A25EFD"/>
    <w:rsid w:val="00A261DA"/>
    <w:rsid w:val="00A265D0"/>
    <w:rsid w:val="00A26683"/>
    <w:rsid w:val="00A26C61"/>
    <w:rsid w:val="00A26E22"/>
    <w:rsid w:val="00A2701C"/>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861"/>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C16"/>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1F7"/>
    <w:rsid w:val="00A43253"/>
    <w:rsid w:val="00A43C4F"/>
    <w:rsid w:val="00A43DDD"/>
    <w:rsid w:val="00A43E30"/>
    <w:rsid w:val="00A43F04"/>
    <w:rsid w:val="00A441D3"/>
    <w:rsid w:val="00A442A3"/>
    <w:rsid w:val="00A44441"/>
    <w:rsid w:val="00A4447F"/>
    <w:rsid w:val="00A44830"/>
    <w:rsid w:val="00A4493A"/>
    <w:rsid w:val="00A44940"/>
    <w:rsid w:val="00A449ED"/>
    <w:rsid w:val="00A44DEC"/>
    <w:rsid w:val="00A44F9E"/>
    <w:rsid w:val="00A45126"/>
    <w:rsid w:val="00A4515A"/>
    <w:rsid w:val="00A454C0"/>
    <w:rsid w:val="00A45513"/>
    <w:rsid w:val="00A45646"/>
    <w:rsid w:val="00A4564C"/>
    <w:rsid w:val="00A45827"/>
    <w:rsid w:val="00A45847"/>
    <w:rsid w:val="00A458D3"/>
    <w:rsid w:val="00A466BB"/>
    <w:rsid w:val="00A46720"/>
    <w:rsid w:val="00A469AC"/>
    <w:rsid w:val="00A46A0F"/>
    <w:rsid w:val="00A46DAA"/>
    <w:rsid w:val="00A4723B"/>
    <w:rsid w:val="00A4730D"/>
    <w:rsid w:val="00A473EF"/>
    <w:rsid w:val="00A47466"/>
    <w:rsid w:val="00A47527"/>
    <w:rsid w:val="00A47760"/>
    <w:rsid w:val="00A477A0"/>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3EFE"/>
    <w:rsid w:val="00A540E9"/>
    <w:rsid w:val="00A54202"/>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6A10"/>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22"/>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29C"/>
    <w:rsid w:val="00A8196D"/>
    <w:rsid w:val="00A81A04"/>
    <w:rsid w:val="00A81CEC"/>
    <w:rsid w:val="00A81D2F"/>
    <w:rsid w:val="00A81E4C"/>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1B3"/>
    <w:rsid w:val="00A915B1"/>
    <w:rsid w:val="00A91779"/>
    <w:rsid w:val="00A91CC2"/>
    <w:rsid w:val="00A92035"/>
    <w:rsid w:val="00A92550"/>
    <w:rsid w:val="00A92791"/>
    <w:rsid w:val="00A92923"/>
    <w:rsid w:val="00A929AA"/>
    <w:rsid w:val="00A92A6F"/>
    <w:rsid w:val="00A93044"/>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5CB"/>
    <w:rsid w:val="00A96770"/>
    <w:rsid w:val="00A96879"/>
    <w:rsid w:val="00A96AC7"/>
    <w:rsid w:val="00A96B0F"/>
    <w:rsid w:val="00A96C9E"/>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2DC7"/>
    <w:rsid w:val="00AA3AAE"/>
    <w:rsid w:val="00AA3CF6"/>
    <w:rsid w:val="00AA3E25"/>
    <w:rsid w:val="00AA4064"/>
    <w:rsid w:val="00AA40BA"/>
    <w:rsid w:val="00AA42C9"/>
    <w:rsid w:val="00AA43A6"/>
    <w:rsid w:val="00AA4585"/>
    <w:rsid w:val="00AA4ED5"/>
    <w:rsid w:val="00AA518C"/>
    <w:rsid w:val="00AA5360"/>
    <w:rsid w:val="00AA568E"/>
    <w:rsid w:val="00AA58AC"/>
    <w:rsid w:val="00AA58E5"/>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3F97"/>
    <w:rsid w:val="00AB43BD"/>
    <w:rsid w:val="00AB4416"/>
    <w:rsid w:val="00AB4893"/>
    <w:rsid w:val="00AB48C9"/>
    <w:rsid w:val="00AB4986"/>
    <w:rsid w:val="00AB4D28"/>
    <w:rsid w:val="00AB4E4D"/>
    <w:rsid w:val="00AB51D0"/>
    <w:rsid w:val="00AB529F"/>
    <w:rsid w:val="00AB57BC"/>
    <w:rsid w:val="00AB5886"/>
    <w:rsid w:val="00AB5EA4"/>
    <w:rsid w:val="00AB69A3"/>
    <w:rsid w:val="00AB6CB6"/>
    <w:rsid w:val="00AB72A1"/>
    <w:rsid w:val="00AB730F"/>
    <w:rsid w:val="00AB748B"/>
    <w:rsid w:val="00AB77CC"/>
    <w:rsid w:val="00AB78DE"/>
    <w:rsid w:val="00AC040F"/>
    <w:rsid w:val="00AC0857"/>
    <w:rsid w:val="00AC0CBB"/>
    <w:rsid w:val="00AC0D5E"/>
    <w:rsid w:val="00AC0F7D"/>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15"/>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AB"/>
    <w:rsid w:val="00AD1CE8"/>
    <w:rsid w:val="00AD1D25"/>
    <w:rsid w:val="00AD1D3D"/>
    <w:rsid w:val="00AD1DC5"/>
    <w:rsid w:val="00AD20EF"/>
    <w:rsid w:val="00AD2242"/>
    <w:rsid w:val="00AD2616"/>
    <w:rsid w:val="00AD288F"/>
    <w:rsid w:val="00AD294F"/>
    <w:rsid w:val="00AD2AF1"/>
    <w:rsid w:val="00AD2BA4"/>
    <w:rsid w:val="00AD2D8B"/>
    <w:rsid w:val="00AD2F43"/>
    <w:rsid w:val="00AD306D"/>
    <w:rsid w:val="00AD3597"/>
    <w:rsid w:val="00AD3802"/>
    <w:rsid w:val="00AD38B8"/>
    <w:rsid w:val="00AD3D70"/>
    <w:rsid w:val="00AD3D8C"/>
    <w:rsid w:val="00AD3E35"/>
    <w:rsid w:val="00AD49A8"/>
    <w:rsid w:val="00AD4A0F"/>
    <w:rsid w:val="00AD4A5E"/>
    <w:rsid w:val="00AD4AD2"/>
    <w:rsid w:val="00AD4C72"/>
    <w:rsid w:val="00AD4E80"/>
    <w:rsid w:val="00AD53EC"/>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DD9"/>
    <w:rsid w:val="00AD7F0A"/>
    <w:rsid w:val="00AD7FF9"/>
    <w:rsid w:val="00AE01B6"/>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888"/>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B98"/>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54"/>
    <w:rsid w:val="00B07596"/>
    <w:rsid w:val="00B07619"/>
    <w:rsid w:val="00B07686"/>
    <w:rsid w:val="00B077E1"/>
    <w:rsid w:val="00B07D1F"/>
    <w:rsid w:val="00B1020F"/>
    <w:rsid w:val="00B10293"/>
    <w:rsid w:val="00B102A1"/>
    <w:rsid w:val="00B10873"/>
    <w:rsid w:val="00B10B67"/>
    <w:rsid w:val="00B10BC2"/>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18A"/>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C17"/>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673"/>
    <w:rsid w:val="00B26854"/>
    <w:rsid w:val="00B268EB"/>
    <w:rsid w:val="00B26D0B"/>
    <w:rsid w:val="00B26DEF"/>
    <w:rsid w:val="00B26F06"/>
    <w:rsid w:val="00B2710C"/>
    <w:rsid w:val="00B27113"/>
    <w:rsid w:val="00B2730C"/>
    <w:rsid w:val="00B2742C"/>
    <w:rsid w:val="00B2784E"/>
    <w:rsid w:val="00B27A6F"/>
    <w:rsid w:val="00B27AD9"/>
    <w:rsid w:val="00B27B3A"/>
    <w:rsid w:val="00B27B45"/>
    <w:rsid w:val="00B27CAB"/>
    <w:rsid w:val="00B27E4A"/>
    <w:rsid w:val="00B302BF"/>
    <w:rsid w:val="00B30542"/>
    <w:rsid w:val="00B305BD"/>
    <w:rsid w:val="00B3069B"/>
    <w:rsid w:val="00B30735"/>
    <w:rsid w:val="00B30785"/>
    <w:rsid w:val="00B30AF0"/>
    <w:rsid w:val="00B30B0B"/>
    <w:rsid w:val="00B30C86"/>
    <w:rsid w:val="00B30EFD"/>
    <w:rsid w:val="00B3120C"/>
    <w:rsid w:val="00B314CC"/>
    <w:rsid w:val="00B3186B"/>
    <w:rsid w:val="00B31C63"/>
    <w:rsid w:val="00B31D30"/>
    <w:rsid w:val="00B31DD2"/>
    <w:rsid w:val="00B31F46"/>
    <w:rsid w:val="00B31FB9"/>
    <w:rsid w:val="00B32345"/>
    <w:rsid w:val="00B323C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57"/>
    <w:rsid w:val="00B33D9D"/>
    <w:rsid w:val="00B33E53"/>
    <w:rsid w:val="00B33F5D"/>
    <w:rsid w:val="00B3412A"/>
    <w:rsid w:val="00B34170"/>
    <w:rsid w:val="00B341BF"/>
    <w:rsid w:val="00B34314"/>
    <w:rsid w:val="00B34321"/>
    <w:rsid w:val="00B34387"/>
    <w:rsid w:val="00B343FD"/>
    <w:rsid w:val="00B34440"/>
    <w:rsid w:val="00B34716"/>
    <w:rsid w:val="00B34843"/>
    <w:rsid w:val="00B34ABF"/>
    <w:rsid w:val="00B34ACC"/>
    <w:rsid w:val="00B34E57"/>
    <w:rsid w:val="00B34F2E"/>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28F"/>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A02"/>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0"/>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1FA6"/>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2FD"/>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0FA"/>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99"/>
    <w:rsid w:val="00B802DD"/>
    <w:rsid w:val="00B80572"/>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8CD"/>
    <w:rsid w:val="00B82A3C"/>
    <w:rsid w:val="00B82BFC"/>
    <w:rsid w:val="00B82C25"/>
    <w:rsid w:val="00B82C3F"/>
    <w:rsid w:val="00B82F91"/>
    <w:rsid w:val="00B8305C"/>
    <w:rsid w:val="00B8338C"/>
    <w:rsid w:val="00B8345A"/>
    <w:rsid w:val="00B834C9"/>
    <w:rsid w:val="00B83527"/>
    <w:rsid w:val="00B835AF"/>
    <w:rsid w:val="00B8363E"/>
    <w:rsid w:val="00B839A0"/>
    <w:rsid w:val="00B83B3E"/>
    <w:rsid w:val="00B83B79"/>
    <w:rsid w:val="00B8435E"/>
    <w:rsid w:val="00B847D7"/>
    <w:rsid w:val="00B84A20"/>
    <w:rsid w:val="00B84B22"/>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676"/>
    <w:rsid w:val="00B95962"/>
    <w:rsid w:val="00B95ACC"/>
    <w:rsid w:val="00B96169"/>
    <w:rsid w:val="00B96240"/>
    <w:rsid w:val="00B963E8"/>
    <w:rsid w:val="00B96728"/>
    <w:rsid w:val="00B96DD2"/>
    <w:rsid w:val="00B96E05"/>
    <w:rsid w:val="00B971C7"/>
    <w:rsid w:val="00B972B7"/>
    <w:rsid w:val="00B973B6"/>
    <w:rsid w:val="00B9760B"/>
    <w:rsid w:val="00B976FF"/>
    <w:rsid w:val="00B97AF7"/>
    <w:rsid w:val="00BA02E0"/>
    <w:rsid w:val="00BA0572"/>
    <w:rsid w:val="00BA0896"/>
    <w:rsid w:val="00BA08F2"/>
    <w:rsid w:val="00BA0A84"/>
    <w:rsid w:val="00BA0B3E"/>
    <w:rsid w:val="00BA0BE4"/>
    <w:rsid w:val="00BA0C78"/>
    <w:rsid w:val="00BA0EDD"/>
    <w:rsid w:val="00BA0F2B"/>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A75"/>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C99"/>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6FD0"/>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7EE"/>
    <w:rsid w:val="00BC49AF"/>
    <w:rsid w:val="00BC4A86"/>
    <w:rsid w:val="00BC4B38"/>
    <w:rsid w:val="00BC4C07"/>
    <w:rsid w:val="00BC4C95"/>
    <w:rsid w:val="00BC4DC2"/>
    <w:rsid w:val="00BC4EBB"/>
    <w:rsid w:val="00BC50F5"/>
    <w:rsid w:val="00BC516B"/>
    <w:rsid w:val="00BC5407"/>
    <w:rsid w:val="00BC5662"/>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DA0"/>
    <w:rsid w:val="00BD1FA5"/>
    <w:rsid w:val="00BD20FD"/>
    <w:rsid w:val="00BD21E1"/>
    <w:rsid w:val="00BD22E7"/>
    <w:rsid w:val="00BD24B6"/>
    <w:rsid w:val="00BD293D"/>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3E3"/>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3F76"/>
    <w:rsid w:val="00BE42B6"/>
    <w:rsid w:val="00BE43EF"/>
    <w:rsid w:val="00BE473B"/>
    <w:rsid w:val="00BE4921"/>
    <w:rsid w:val="00BE4963"/>
    <w:rsid w:val="00BE4DD3"/>
    <w:rsid w:val="00BE4F81"/>
    <w:rsid w:val="00BE51D9"/>
    <w:rsid w:val="00BE54F5"/>
    <w:rsid w:val="00BE5932"/>
    <w:rsid w:val="00BE5DAC"/>
    <w:rsid w:val="00BE5F4B"/>
    <w:rsid w:val="00BE5FFA"/>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633"/>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1A2"/>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415"/>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42"/>
    <w:rsid w:val="00C0245E"/>
    <w:rsid w:val="00C025F4"/>
    <w:rsid w:val="00C025FC"/>
    <w:rsid w:val="00C02657"/>
    <w:rsid w:val="00C0276F"/>
    <w:rsid w:val="00C02E23"/>
    <w:rsid w:val="00C031BB"/>
    <w:rsid w:val="00C03357"/>
    <w:rsid w:val="00C033C8"/>
    <w:rsid w:val="00C033FC"/>
    <w:rsid w:val="00C03420"/>
    <w:rsid w:val="00C03AC4"/>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91F"/>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3A8"/>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3D9"/>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12B"/>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4E6"/>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15C"/>
    <w:rsid w:val="00C32254"/>
    <w:rsid w:val="00C3267E"/>
    <w:rsid w:val="00C32726"/>
    <w:rsid w:val="00C32736"/>
    <w:rsid w:val="00C32A84"/>
    <w:rsid w:val="00C32D85"/>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BBD"/>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0D"/>
    <w:rsid w:val="00C44237"/>
    <w:rsid w:val="00C4428E"/>
    <w:rsid w:val="00C44298"/>
    <w:rsid w:val="00C44354"/>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1"/>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2AC"/>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044"/>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9D"/>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2B8"/>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233"/>
    <w:rsid w:val="00C67764"/>
    <w:rsid w:val="00C67A50"/>
    <w:rsid w:val="00C67ABB"/>
    <w:rsid w:val="00C67B99"/>
    <w:rsid w:val="00C67CBA"/>
    <w:rsid w:val="00C70113"/>
    <w:rsid w:val="00C704F1"/>
    <w:rsid w:val="00C709AD"/>
    <w:rsid w:val="00C709D3"/>
    <w:rsid w:val="00C71695"/>
    <w:rsid w:val="00C71893"/>
    <w:rsid w:val="00C719C6"/>
    <w:rsid w:val="00C71CB2"/>
    <w:rsid w:val="00C71F3D"/>
    <w:rsid w:val="00C71F40"/>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1A1"/>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C38"/>
    <w:rsid w:val="00C84F91"/>
    <w:rsid w:val="00C84FC6"/>
    <w:rsid w:val="00C85024"/>
    <w:rsid w:val="00C85235"/>
    <w:rsid w:val="00C8543C"/>
    <w:rsid w:val="00C855EB"/>
    <w:rsid w:val="00C85B09"/>
    <w:rsid w:val="00C85E52"/>
    <w:rsid w:val="00C85E73"/>
    <w:rsid w:val="00C85EBE"/>
    <w:rsid w:val="00C85FF2"/>
    <w:rsid w:val="00C86041"/>
    <w:rsid w:val="00C86115"/>
    <w:rsid w:val="00C86322"/>
    <w:rsid w:val="00C865FE"/>
    <w:rsid w:val="00C86706"/>
    <w:rsid w:val="00C869FB"/>
    <w:rsid w:val="00C86A35"/>
    <w:rsid w:val="00C86C8E"/>
    <w:rsid w:val="00C86DF3"/>
    <w:rsid w:val="00C86FD3"/>
    <w:rsid w:val="00C87247"/>
    <w:rsid w:val="00C8729A"/>
    <w:rsid w:val="00C873E1"/>
    <w:rsid w:val="00C8759F"/>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02C"/>
    <w:rsid w:val="00C93707"/>
    <w:rsid w:val="00C93770"/>
    <w:rsid w:val="00C93936"/>
    <w:rsid w:val="00C93E25"/>
    <w:rsid w:val="00C93F0F"/>
    <w:rsid w:val="00C93F3E"/>
    <w:rsid w:val="00C94102"/>
    <w:rsid w:val="00C94180"/>
    <w:rsid w:val="00C942AC"/>
    <w:rsid w:val="00C94A6B"/>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1FB8"/>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5D0"/>
    <w:rsid w:val="00CA46DC"/>
    <w:rsid w:val="00CA4B9F"/>
    <w:rsid w:val="00CA4E07"/>
    <w:rsid w:val="00CA51E4"/>
    <w:rsid w:val="00CA5579"/>
    <w:rsid w:val="00CA559E"/>
    <w:rsid w:val="00CA55E2"/>
    <w:rsid w:val="00CA5665"/>
    <w:rsid w:val="00CA56CB"/>
    <w:rsid w:val="00CA579A"/>
    <w:rsid w:val="00CA57E8"/>
    <w:rsid w:val="00CA5831"/>
    <w:rsid w:val="00CA5ADE"/>
    <w:rsid w:val="00CA5E14"/>
    <w:rsid w:val="00CA5E5F"/>
    <w:rsid w:val="00CA5F12"/>
    <w:rsid w:val="00CA61F3"/>
    <w:rsid w:val="00CA6339"/>
    <w:rsid w:val="00CA6462"/>
    <w:rsid w:val="00CA670A"/>
    <w:rsid w:val="00CA6A48"/>
    <w:rsid w:val="00CA6BBF"/>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7E9"/>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42"/>
    <w:rsid w:val="00CC45C4"/>
    <w:rsid w:val="00CC4771"/>
    <w:rsid w:val="00CC5122"/>
    <w:rsid w:val="00CC581E"/>
    <w:rsid w:val="00CC59FD"/>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873"/>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4A9"/>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673"/>
    <w:rsid w:val="00CE3A51"/>
    <w:rsid w:val="00CE3A59"/>
    <w:rsid w:val="00CE3C3A"/>
    <w:rsid w:val="00CE3F05"/>
    <w:rsid w:val="00CE3F9A"/>
    <w:rsid w:val="00CE40D9"/>
    <w:rsid w:val="00CE4551"/>
    <w:rsid w:val="00CE473B"/>
    <w:rsid w:val="00CE47D3"/>
    <w:rsid w:val="00CE4A9E"/>
    <w:rsid w:val="00CE4DB9"/>
    <w:rsid w:val="00CE4E56"/>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62"/>
    <w:rsid w:val="00CF44D3"/>
    <w:rsid w:val="00CF4776"/>
    <w:rsid w:val="00CF503C"/>
    <w:rsid w:val="00CF5099"/>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24"/>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413"/>
    <w:rsid w:val="00D07479"/>
    <w:rsid w:val="00D07532"/>
    <w:rsid w:val="00D07637"/>
    <w:rsid w:val="00D077F8"/>
    <w:rsid w:val="00D07919"/>
    <w:rsid w:val="00D07C45"/>
    <w:rsid w:val="00D07DC6"/>
    <w:rsid w:val="00D07E06"/>
    <w:rsid w:val="00D07F6D"/>
    <w:rsid w:val="00D103AE"/>
    <w:rsid w:val="00D1055E"/>
    <w:rsid w:val="00D107EA"/>
    <w:rsid w:val="00D108AE"/>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2FF"/>
    <w:rsid w:val="00D2057B"/>
    <w:rsid w:val="00D2064F"/>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56B"/>
    <w:rsid w:val="00D23B30"/>
    <w:rsid w:val="00D23B7E"/>
    <w:rsid w:val="00D23DE1"/>
    <w:rsid w:val="00D23FF3"/>
    <w:rsid w:val="00D246F8"/>
    <w:rsid w:val="00D248FB"/>
    <w:rsid w:val="00D24B2F"/>
    <w:rsid w:val="00D24CB9"/>
    <w:rsid w:val="00D24CD3"/>
    <w:rsid w:val="00D24D08"/>
    <w:rsid w:val="00D24EB8"/>
    <w:rsid w:val="00D2503D"/>
    <w:rsid w:val="00D254A7"/>
    <w:rsid w:val="00D2567F"/>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0537"/>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D17"/>
    <w:rsid w:val="00D34E46"/>
    <w:rsid w:val="00D34E7C"/>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9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790"/>
    <w:rsid w:val="00D5482F"/>
    <w:rsid w:val="00D54C1D"/>
    <w:rsid w:val="00D54FC4"/>
    <w:rsid w:val="00D55068"/>
    <w:rsid w:val="00D55309"/>
    <w:rsid w:val="00D55772"/>
    <w:rsid w:val="00D55BB4"/>
    <w:rsid w:val="00D55BE8"/>
    <w:rsid w:val="00D55D09"/>
    <w:rsid w:val="00D55F44"/>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0F"/>
    <w:rsid w:val="00D57FAD"/>
    <w:rsid w:val="00D600F9"/>
    <w:rsid w:val="00D60112"/>
    <w:rsid w:val="00D60171"/>
    <w:rsid w:val="00D60411"/>
    <w:rsid w:val="00D60520"/>
    <w:rsid w:val="00D605BB"/>
    <w:rsid w:val="00D6076A"/>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3CA"/>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BDA"/>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3C7"/>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77D03"/>
    <w:rsid w:val="00D80680"/>
    <w:rsid w:val="00D808BA"/>
    <w:rsid w:val="00D80A04"/>
    <w:rsid w:val="00D80AC8"/>
    <w:rsid w:val="00D80E9E"/>
    <w:rsid w:val="00D80ED2"/>
    <w:rsid w:val="00D81409"/>
    <w:rsid w:val="00D8149F"/>
    <w:rsid w:val="00D81761"/>
    <w:rsid w:val="00D81A82"/>
    <w:rsid w:val="00D81B4C"/>
    <w:rsid w:val="00D81D9A"/>
    <w:rsid w:val="00D82329"/>
    <w:rsid w:val="00D828E6"/>
    <w:rsid w:val="00D828F6"/>
    <w:rsid w:val="00D829DF"/>
    <w:rsid w:val="00D82E80"/>
    <w:rsid w:val="00D82F28"/>
    <w:rsid w:val="00D83180"/>
    <w:rsid w:val="00D83225"/>
    <w:rsid w:val="00D83294"/>
    <w:rsid w:val="00D832FC"/>
    <w:rsid w:val="00D833B5"/>
    <w:rsid w:val="00D833D7"/>
    <w:rsid w:val="00D834F1"/>
    <w:rsid w:val="00D835C3"/>
    <w:rsid w:val="00D835ED"/>
    <w:rsid w:val="00D83739"/>
    <w:rsid w:val="00D83878"/>
    <w:rsid w:val="00D8392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0BC6"/>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3F15"/>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290"/>
    <w:rsid w:val="00DA04F8"/>
    <w:rsid w:val="00DA0500"/>
    <w:rsid w:val="00DA08A3"/>
    <w:rsid w:val="00DA1027"/>
    <w:rsid w:val="00DA10E1"/>
    <w:rsid w:val="00DA10EC"/>
    <w:rsid w:val="00DA11FF"/>
    <w:rsid w:val="00DA137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06C"/>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A790E"/>
    <w:rsid w:val="00DB02C6"/>
    <w:rsid w:val="00DB02D6"/>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4E92"/>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822"/>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41"/>
    <w:rsid w:val="00DD02A3"/>
    <w:rsid w:val="00DD0488"/>
    <w:rsid w:val="00DD05F2"/>
    <w:rsid w:val="00DD07FC"/>
    <w:rsid w:val="00DD0979"/>
    <w:rsid w:val="00DD09EA"/>
    <w:rsid w:val="00DD0BF9"/>
    <w:rsid w:val="00DD0E59"/>
    <w:rsid w:val="00DD1195"/>
    <w:rsid w:val="00DD11CA"/>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37"/>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49B"/>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AF0"/>
    <w:rsid w:val="00DE4B31"/>
    <w:rsid w:val="00DE4ECC"/>
    <w:rsid w:val="00DE4F8C"/>
    <w:rsid w:val="00DE50F1"/>
    <w:rsid w:val="00DE5330"/>
    <w:rsid w:val="00DE55AA"/>
    <w:rsid w:val="00DE564A"/>
    <w:rsid w:val="00DE5787"/>
    <w:rsid w:val="00DE59F9"/>
    <w:rsid w:val="00DE5B1A"/>
    <w:rsid w:val="00DE5C88"/>
    <w:rsid w:val="00DE5CA7"/>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1F7E"/>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DF7E16"/>
    <w:rsid w:val="00E000F4"/>
    <w:rsid w:val="00E00155"/>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2F69"/>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97F"/>
    <w:rsid w:val="00E05B93"/>
    <w:rsid w:val="00E05E20"/>
    <w:rsid w:val="00E05E6D"/>
    <w:rsid w:val="00E06099"/>
    <w:rsid w:val="00E0612E"/>
    <w:rsid w:val="00E062A5"/>
    <w:rsid w:val="00E062ED"/>
    <w:rsid w:val="00E0637B"/>
    <w:rsid w:val="00E064CD"/>
    <w:rsid w:val="00E06583"/>
    <w:rsid w:val="00E06723"/>
    <w:rsid w:val="00E06772"/>
    <w:rsid w:val="00E06B1A"/>
    <w:rsid w:val="00E06C6E"/>
    <w:rsid w:val="00E06D1D"/>
    <w:rsid w:val="00E07121"/>
    <w:rsid w:val="00E07187"/>
    <w:rsid w:val="00E0721F"/>
    <w:rsid w:val="00E07380"/>
    <w:rsid w:val="00E074D7"/>
    <w:rsid w:val="00E075DD"/>
    <w:rsid w:val="00E07764"/>
    <w:rsid w:val="00E0780B"/>
    <w:rsid w:val="00E078E3"/>
    <w:rsid w:val="00E079E4"/>
    <w:rsid w:val="00E07A17"/>
    <w:rsid w:val="00E07C15"/>
    <w:rsid w:val="00E10052"/>
    <w:rsid w:val="00E1056D"/>
    <w:rsid w:val="00E105E6"/>
    <w:rsid w:val="00E105F5"/>
    <w:rsid w:val="00E10A29"/>
    <w:rsid w:val="00E10EB5"/>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509"/>
    <w:rsid w:val="00E14630"/>
    <w:rsid w:val="00E14802"/>
    <w:rsid w:val="00E14A54"/>
    <w:rsid w:val="00E14BB9"/>
    <w:rsid w:val="00E14E7B"/>
    <w:rsid w:val="00E14FB0"/>
    <w:rsid w:val="00E152E8"/>
    <w:rsid w:val="00E15408"/>
    <w:rsid w:val="00E154B4"/>
    <w:rsid w:val="00E154F0"/>
    <w:rsid w:val="00E154FF"/>
    <w:rsid w:val="00E1554A"/>
    <w:rsid w:val="00E155F2"/>
    <w:rsid w:val="00E15732"/>
    <w:rsid w:val="00E1575C"/>
    <w:rsid w:val="00E1592C"/>
    <w:rsid w:val="00E15F75"/>
    <w:rsid w:val="00E16354"/>
    <w:rsid w:val="00E1658A"/>
    <w:rsid w:val="00E16D2F"/>
    <w:rsid w:val="00E16D55"/>
    <w:rsid w:val="00E172B0"/>
    <w:rsid w:val="00E1732C"/>
    <w:rsid w:val="00E17476"/>
    <w:rsid w:val="00E17507"/>
    <w:rsid w:val="00E17741"/>
    <w:rsid w:val="00E17824"/>
    <w:rsid w:val="00E1787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B86"/>
    <w:rsid w:val="00E23F68"/>
    <w:rsid w:val="00E24033"/>
    <w:rsid w:val="00E2417D"/>
    <w:rsid w:val="00E24438"/>
    <w:rsid w:val="00E244D7"/>
    <w:rsid w:val="00E246B2"/>
    <w:rsid w:val="00E247F2"/>
    <w:rsid w:val="00E24921"/>
    <w:rsid w:val="00E24BC3"/>
    <w:rsid w:val="00E25185"/>
    <w:rsid w:val="00E25263"/>
    <w:rsid w:val="00E254BA"/>
    <w:rsid w:val="00E25847"/>
    <w:rsid w:val="00E259C0"/>
    <w:rsid w:val="00E25C6A"/>
    <w:rsid w:val="00E25E4F"/>
    <w:rsid w:val="00E2655F"/>
    <w:rsid w:val="00E26985"/>
    <w:rsid w:val="00E26F16"/>
    <w:rsid w:val="00E271AB"/>
    <w:rsid w:val="00E27393"/>
    <w:rsid w:val="00E273CB"/>
    <w:rsid w:val="00E275A9"/>
    <w:rsid w:val="00E27900"/>
    <w:rsid w:val="00E27A5A"/>
    <w:rsid w:val="00E27AEC"/>
    <w:rsid w:val="00E27E5F"/>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32"/>
    <w:rsid w:val="00E342A5"/>
    <w:rsid w:val="00E342AD"/>
    <w:rsid w:val="00E34478"/>
    <w:rsid w:val="00E346C1"/>
    <w:rsid w:val="00E3472E"/>
    <w:rsid w:val="00E34A92"/>
    <w:rsid w:val="00E34CA6"/>
    <w:rsid w:val="00E34E58"/>
    <w:rsid w:val="00E34FD3"/>
    <w:rsid w:val="00E3506F"/>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9EE"/>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851"/>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0C"/>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ABC"/>
    <w:rsid w:val="00E62DCA"/>
    <w:rsid w:val="00E63579"/>
    <w:rsid w:val="00E6369A"/>
    <w:rsid w:val="00E63B5B"/>
    <w:rsid w:val="00E6410D"/>
    <w:rsid w:val="00E64168"/>
    <w:rsid w:val="00E641BD"/>
    <w:rsid w:val="00E64AA6"/>
    <w:rsid w:val="00E64F49"/>
    <w:rsid w:val="00E65442"/>
    <w:rsid w:val="00E6564F"/>
    <w:rsid w:val="00E6571A"/>
    <w:rsid w:val="00E657C0"/>
    <w:rsid w:val="00E65906"/>
    <w:rsid w:val="00E6594B"/>
    <w:rsid w:val="00E65B3C"/>
    <w:rsid w:val="00E65C4B"/>
    <w:rsid w:val="00E65DFC"/>
    <w:rsid w:val="00E66024"/>
    <w:rsid w:val="00E66529"/>
    <w:rsid w:val="00E6683C"/>
    <w:rsid w:val="00E66864"/>
    <w:rsid w:val="00E66B31"/>
    <w:rsid w:val="00E66C93"/>
    <w:rsid w:val="00E66CE3"/>
    <w:rsid w:val="00E66D58"/>
    <w:rsid w:val="00E66EDC"/>
    <w:rsid w:val="00E67290"/>
    <w:rsid w:val="00E67606"/>
    <w:rsid w:val="00E67E53"/>
    <w:rsid w:val="00E67EC5"/>
    <w:rsid w:val="00E67ED7"/>
    <w:rsid w:val="00E701BA"/>
    <w:rsid w:val="00E702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BD3"/>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0AC"/>
    <w:rsid w:val="00E80156"/>
    <w:rsid w:val="00E805E0"/>
    <w:rsid w:val="00E807DF"/>
    <w:rsid w:val="00E80A84"/>
    <w:rsid w:val="00E80CE8"/>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745"/>
    <w:rsid w:val="00E82A67"/>
    <w:rsid w:val="00E82AE9"/>
    <w:rsid w:val="00E82E36"/>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0C"/>
    <w:rsid w:val="00E848D5"/>
    <w:rsid w:val="00E849F9"/>
    <w:rsid w:val="00E84A1A"/>
    <w:rsid w:val="00E84B81"/>
    <w:rsid w:val="00E84C4E"/>
    <w:rsid w:val="00E85500"/>
    <w:rsid w:val="00E85503"/>
    <w:rsid w:val="00E855C5"/>
    <w:rsid w:val="00E856A0"/>
    <w:rsid w:val="00E85771"/>
    <w:rsid w:val="00E858E0"/>
    <w:rsid w:val="00E85A09"/>
    <w:rsid w:val="00E85C2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512"/>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2CB2"/>
    <w:rsid w:val="00E93416"/>
    <w:rsid w:val="00E9391C"/>
    <w:rsid w:val="00E940AD"/>
    <w:rsid w:val="00E94230"/>
    <w:rsid w:val="00E942D3"/>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7CD"/>
    <w:rsid w:val="00E95B57"/>
    <w:rsid w:val="00E963C1"/>
    <w:rsid w:val="00E9641A"/>
    <w:rsid w:val="00E96422"/>
    <w:rsid w:val="00E9682A"/>
    <w:rsid w:val="00E96856"/>
    <w:rsid w:val="00E96895"/>
    <w:rsid w:val="00E96F93"/>
    <w:rsid w:val="00E96FF8"/>
    <w:rsid w:val="00E97114"/>
    <w:rsid w:val="00E973A9"/>
    <w:rsid w:val="00E9768E"/>
    <w:rsid w:val="00E976B4"/>
    <w:rsid w:val="00E978C0"/>
    <w:rsid w:val="00E9791A"/>
    <w:rsid w:val="00E9794A"/>
    <w:rsid w:val="00E97A8F"/>
    <w:rsid w:val="00E97B6B"/>
    <w:rsid w:val="00E97C88"/>
    <w:rsid w:val="00E97EDC"/>
    <w:rsid w:val="00EA0174"/>
    <w:rsid w:val="00EA02BE"/>
    <w:rsid w:val="00EA0453"/>
    <w:rsid w:val="00EA06E1"/>
    <w:rsid w:val="00EA078A"/>
    <w:rsid w:val="00EA0A6B"/>
    <w:rsid w:val="00EA0C31"/>
    <w:rsid w:val="00EA0F09"/>
    <w:rsid w:val="00EA1206"/>
    <w:rsid w:val="00EA12AA"/>
    <w:rsid w:val="00EA12E9"/>
    <w:rsid w:val="00EA15F2"/>
    <w:rsid w:val="00EA1A33"/>
    <w:rsid w:val="00EA1B3E"/>
    <w:rsid w:val="00EA21BA"/>
    <w:rsid w:val="00EA2530"/>
    <w:rsid w:val="00EA26D9"/>
    <w:rsid w:val="00EA2871"/>
    <w:rsid w:val="00EA2ABF"/>
    <w:rsid w:val="00EA2D10"/>
    <w:rsid w:val="00EA2E2F"/>
    <w:rsid w:val="00EA2EF1"/>
    <w:rsid w:val="00EA302E"/>
    <w:rsid w:val="00EA3533"/>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3E2"/>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4DE"/>
    <w:rsid w:val="00EB7636"/>
    <w:rsid w:val="00EB7878"/>
    <w:rsid w:val="00EB78DC"/>
    <w:rsid w:val="00EB7F38"/>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3823"/>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582"/>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D73"/>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2D52"/>
    <w:rsid w:val="00ED31D5"/>
    <w:rsid w:val="00ED3535"/>
    <w:rsid w:val="00ED394A"/>
    <w:rsid w:val="00ED3A00"/>
    <w:rsid w:val="00ED3B98"/>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CB6"/>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9FA"/>
    <w:rsid w:val="00EE1B98"/>
    <w:rsid w:val="00EE1DC9"/>
    <w:rsid w:val="00EE200F"/>
    <w:rsid w:val="00EE286E"/>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265"/>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A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B84"/>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0EC3"/>
    <w:rsid w:val="00F01009"/>
    <w:rsid w:val="00F011A3"/>
    <w:rsid w:val="00F01201"/>
    <w:rsid w:val="00F013EB"/>
    <w:rsid w:val="00F01582"/>
    <w:rsid w:val="00F0180C"/>
    <w:rsid w:val="00F01B7D"/>
    <w:rsid w:val="00F01CEC"/>
    <w:rsid w:val="00F01F77"/>
    <w:rsid w:val="00F01F8A"/>
    <w:rsid w:val="00F0255B"/>
    <w:rsid w:val="00F02A7A"/>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C93"/>
    <w:rsid w:val="00F04DDD"/>
    <w:rsid w:val="00F04FC8"/>
    <w:rsid w:val="00F05026"/>
    <w:rsid w:val="00F0506A"/>
    <w:rsid w:val="00F05390"/>
    <w:rsid w:val="00F05425"/>
    <w:rsid w:val="00F05AD9"/>
    <w:rsid w:val="00F05F1B"/>
    <w:rsid w:val="00F0601B"/>
    <w:rsid w:val="00F062A7"/>
    <w:rsid w:val="00F06364"/>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A28"/>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EC2"/>
    <w:rsid w:val="00F21FE7"/>
    <w:rsid w:val="00F2203F"/>
    <w:rsid w:val="00F22679"/>
    <w:rsid w:val="00F22C58"/>
    <w:rsid w:val="00F22E10"/>
    <w:rsid w:val="00F22F4E"/>
    <w:rsid w:val="00F23024"/>
    <w:rsid w:val="00F23054"/>
    <w:rsid w:val="00F23143"/>
    <w:rsid w:val="00F23336"/>
    <w:rsid w:val="00F2360E"/>
    <w:rsid w:val="00F236B2"/>
    <w:rsid w:val="00F236F0"/>
    <w:rsid w:val="00F23713"/>
    <w:rsid w:val="00F23B12"/>
    <w:rsid w:val="00F23C7E"/>
    <w:rsid w:val="00F23DF9"/>
    <w:rsid w:val="00F23EE7"/>
    <w:rsid w:val="00F23EFE"/>
    <w:rsid w:val="00F23F1F"/>
    <w:rsid w:val="00F243B7"/>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CC9"/>
    <w:rsid w:val="00F43DA6"/>
    <w:rsid w:val="00F43E6F"/>
    <w:rsid w:val="00F43F87"/>
    <w:rsid w:val="00F44126"/>
    <w:rsid w:val="00F443A1"/>
    <w:rsid w:val="00F4441F"/>
    <w:rsid w:val="00F4445A"/>
    <w:rsid w:val="00F447EB"/>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17"/>
    <w:rsid w:val="00F55624"/>
    <w:rsid w:val="00F55721"/>
    <w:rsid w:val="00F55B09"/>
    <w:rsid w:val="00F55F9E"/>
    <w:rsid w:val="00F56312"/>
    <w:rsid w:val="00F568B8"/>
    <w:rsid w:val="00F56B48"/>
    <w:rsid w:val="00F56C1E"/>
    <w:rsid w:val="00F56D41"/>
    <w:rsid w:val="00F56EC7"/>
    <w:rsid w:val="00F56EE9"/>
    <w:rsid w:val="00F56F11"/>
    <w:rsid w:val="00F56F7B"/>
    <w:rsid w:val="00F5748C"/>
    <w:rsid w:val="00F574D4"/>
    <w:rsid w:val="00F574F4"/>
    <w:rsid w:val="00F576E3"/>
    <w:rsid w:val="00F578A5"/>
    <w:rsid w:val="00F57C19"/>
    <w:rsid w:val="00F57D99"/>
    <w:rsid w:val="00F57EC4"/>
    <w:rsid w:val="00F57EF7"/>
    <w:rsid w:val="00F6024B"/>
    <w:rsid w:val="00F604B7"/>
    <w:rsid w:val="00F60A1F"/>
    <w:rsid w:val="00F60BDF"/>
    <w:rsid w:val="00F60D5A"/>
    <w:rsid w:val="00F60FD6"/>
    <w:rsid w:val="00F6100C"/>
    <w:rsid w:val="00F61027"/>
    <w:rsid w:val="00F61039"/>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970"/>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725"/>
    <w:rsid w:val="00F71837"/>
    <w:rsid w:val="00F7187F"/>
    <w:rsid w:val="00F71BB9"/>
    <w:rsid w:val="00F71D5C"/>
    <w:rsid w:val="00F71D9B"/>
    <w:rsid w:val="00F725F7"/>
    <w:rsid w:val="00F72899"/>
    <w:rsid w:val="00F729C3"/>
    <w:rsid w:val="00F733F0"/>
    <w:rsid w:val="00F73A20"/>
    <w:rsid w:val="00F73BF8"/>
    <w:rsid w:val="00F73C39"/>
    <w:rsid w:val="00F73FA1"/>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78"/>
    <w:rsid w:val="00F76CA2"/>
    <w:rsid w:val="00F77099"/>
    <w:rsid w:val="00F773D3"/>
    <w:rsid w:val="00F775AC"/>
    <w:rsid w:val="00F775B3"/>
    <w:rsid w:val="00F776AB"/>
    <w:rsid w:val="00F77B51"/>
    <w:rsid w:val="00F77DED"/>
    <w:rsid w:val="00F77F72"/>
    <w:rsid w:val="00F77F94"/>
    <w:rsid w:val="00F80266"/>
    <w:rsid w:val="00F80364"/>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026"/>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6EE6"/>
    <w:rsid w:val="00F873BF"/>
    <w:rsid w:val="00F876EC"/>
    <w:rsid w:val="00F879A5"/>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4A2"/>
    <w:rsid w:val="00F967FB"/>
    <w:rsid w:val="00F96FA3"/>
    <w:rsid w:val="00F97303"/>
    <w:rsid w:val="00F97369"/>
    <w:rsid w:val="00F9738D"/>
    <w:rsid w:val="00F974C0"/>
    <w:rsid w:val="00F97555"/>
    <w:rsid w:val="00F975E3"/>
    <w:rsid w:val="00F97728"/>
    <w:rsid w:val="00F9795A"/>
    <w:rsid w:val="00F97AC9"/>
    <w:rsid w:val="00F97AFC"/>
    <w:rsid w:val="00F97B2D"/>
    <w:rsid w:val="00F97C5F"/>
    <w:rsid w:val="00F97C97"/>
    <w:rsid w:val="00FA07E1"/>
    <w:rsid w:val="00FA0AE6"/>
    <w:rsid w:val="00FA0F55"/>
    <w:rsid w:val="00FA1207"/>
    <w:rsid w:val="00FA16B0"/>
    <w:rsid w:val="00FA1890"/>
    <w:rsid w:val="00FA1BFB"/>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47"/>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408"/>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C1F"/>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983"/>
    <w:rsid w:val="00FC6B0B"/>
    <w:rsid w:val="00FC6B8F"/>
    <w:rsid w:val="00FC6D5D"/>
    <w:rsid w:val="00FC6FAB"/>
    <w:rsid w:val="00FC6FDE"/>
    <w:rsid w:val="00FC7448"/>
    <w:rsid w:val="00FC75ED"/>
    <w:rsid w:val="00FC7656"/>
    <w:rsid w:val="00FC78A4"/>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4F27"/>
    <w:rsid w:val="00FD5685"/>
    <w:rsid w:val="00FD59F4"/>
    <w:rsid w:val="00FD5A0C"/>
    <w:rsid w:val="00FD5B16"/>
    <w:rsid w:val="00FD5CB0"/>
    <w:rsid w:val="00FD5E54"/>
    <w:rsid w:val="00FD6247"/>
    <w:rsid w:val="00FD6381"/>
    <w:rsid w:val="00FD641A"/>
    <w:rsid w:val="00FD658D"/>
    <w:rsid w:val="00FD6754"/>
    <w:rsid w:val="00FD6D8A"/>
    <w:rsid w:val="00FD6EE1"/>
    <w:rsid w:val="00FD6FF8"/>
    <w:rsid w:val="00FD707D"/>
    <w:rsid w:val="00FD7094"/>
    <w:rsid w:val="00FD7268"/>
    <w:rsid w:val="00FD785E"/>
    <w:rsid w:val="00FD7E9F"/>
    <w:rsid w:val="00FD7EF2"/>
    <w:rsid w:val="00FE01A0"/>
    <w:rsid w:val="00FE01A1"/>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4D40"/>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D2"/>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3A8"/>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C94"/>
    <w:rsid w:val="00FF6E35"/>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0044172">
      <w:bodyDiv w:val="1"/>
      <w:marLeft w:val="0"/>
      <w:marRight w:val="0"/>
      <w:marTop w:val="0"/>
      <w:marBottom w:val="0"/>
      <w:divBdr>
        <w:top w:val="none" w:sz="0" w:space="0" w:color="auto"/>
        <w:left w:val="none" w:sz="0" w:space="0" w:color="auto"/>
        <w:bottom w:val="none" w:sz="0" w:space="0" w:color="auto"/>
        <w:right w:val="none" w:sz="0" w:space="0" w:color="auto"/>
      </w:divBdr>
      <w:divsChild>
        <w:div w:id="1999192136">
          <w:marLeft w:val="0"/>
          <w:marRight w:val="0"/>
          <w:marTop w:val="0"/>
          <w:marBottom w:val="0"/>
          <w:divBdr>
            <w:top w:val="none" w:sz="0" w:space="0" w:color="auto"/>
            <w:left w:val="none" w:sz="0" w:space="0" w:color="auto"/>
            <w:bottom w:val="none" w:sz="0" w:space="0" w:color="auto"/>
            <w:right w:val="none" w:sz="0" w:space="0" w:color="auto"/>
          </w:divBdr>
          <w:divsChild>
            <w:div w:id="1847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093403296">
      <w:bodyDiv w:val="1"/>
      <w:marLeft w:val="0"/>
      <w:marRight w:val="0"/>
      <w:marTop w:val="0"/>
      <w:marBottom w:val="0"/>
      <w:divBdr>
        <w:top w:val="none" w:sz="0" w:space="0" w:color="auto"/>
        <w:left w:val="none" w:sz="0" w:space="0" w:color="auto"/>
        <w:bottom w:val="none" w:sz="0" w:space="0" w:color="auto"/>
        <w:right w:val="none" w:sz="0" w:space="0" w:color="auto"/>
      </w:divBdr>
      <w:divsChild>
        <w:div w:id="2115049358">
          <w:marLeft w:val="0"/>
          <w:marRight w:val="0"/>
          <w:marTop w:val="0"/>
          <w:marBottom w:val="0"/>
          <w:divBdr>
            <w:top w:val="none" w:sz="0" w:space="0" w:color="auto"/>
            <w:left w:val="none" w:sz="0" w:space="0" w:color="auto"/>
            <w:bottom w:val="none" w:sz="0" w:space="0" w:color="auto"/>
            <w:right w:val="none" w:sz="0" w:space="0" w:color="auto"/>
          </w:divBdr>
          <w:divsChild>
            <w:div w:id="1228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wmf"/><Relationship Id="rId84" Type="http://schemas.openxmlformats.org/officeDocument/2006/relationships/hyperlink" Target="https://industrialdigitaltwin.org/wp-content/uploads/2022/10/IDTA-02003-1-2_Submodel_TechnicalData.pdf" TargetMode="External"/><Relationship Id="rId89" Type="http://schemas.openxmlformats.org/officeDocument/2006/relationships/hyperlink" Target="https://industrialdigitaltwin.org/wp-content/uploads/2023/08/IDTA-02007-1-0_Submodel_Software-Nameplate.pdf" TargetMode="External"/><Relationship Id="rId16" Type="http://schemas.openxmlformats.org/officeDocument/2006/relationships/image" Target="media/image9.emf"/><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w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internationaldataspaces.org/ids-ram-3-0/" TargetMode="External"/><Relationship Id="rId95" Type="http://schemas.openxmlformats.org/officeDocument/2006/relationships/hyperlink" Target="https://www.plattform-i40.de/IP/Redaktion/DE/Downloads/Publikation/Submodel_Templates-Asset_Administration_Shell-digital_nameplate.html"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jpeg"/><Relationship Id="rId80"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5" Type="http://schemas.openxmlformats.org/officeDocument/2006/relationships/hyperlink" Target="https://industrialdigitaltwin.org/wp-content/uploads/2023/03/IDTA-02004-1-2_Submodel_Handover-Documentation.pdf" TargetMode="Externa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w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jpeg"/><Relationship Id="rId75" Type="http://schemas.openxmlformats.org/officeDocument/2006/relationships/image" Target="media/image68.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industrialdigitaltwin.org/wp-content/uploads/2022/10/IDTA-02002-1-0_Submodel_ContactInformation.pdf" TargetMode="External"/><Relationship Id="rId91" Type="http://schemas.openxmlformats.org/officeDocument/2006/relationships/hyperlink" Target="https://www.iiconsortium.org/pdf/IIRA-v1.9.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hyperlink" Target="http://projects.sse.uni-hildesheim.de/easy/docs-git/docRelease/ivml_spec.pdf" TargetMode="External"/><Relationship Id="rId86" Type="http://schemas.openxmlformats.org/officeDocument/2006/relationships/hyperlink" Target="https://industrialdigitaltwin.org/wp-content/uploads/2023/04/IDTA-02011-1-0_Submodel_HierarchicalStructuresEnablingBoM.pdf" TargetMode="External"/><Relationship Id="rId94" Type="http://schemas.openxmlformats.org/officeDocument/2006/relationships/hyperlink" Target="https://www.plattform-i40.de/PI40/Redaktion/EN/Downloads/Publikation/rami40-an-introduction.html" TargetMode="External"/><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lattform-i40.de/PI40/Redaktion/EN/Downloads/Publikation/LNI4.0-Testbed-Edge-Configuration_UsageViewEN.pdf?__blob=publicationFile&amp;v=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hyperlink" Target="https://industrialdigitaltwin.org/en/wp-content/uploads/sites/2/2023/03/IDTA-02008-1-1_Submodel_TimeSeriesData.pdf" TargetMode="External"/><Relationship Id="rId61" Type="http://schemas.openxmlformats.org/officeDocument/2006/relationships/image" Target="media/image54.emf"/><Relationship Id="rId82" Type="http://schemas.openxmlformats.org/officeDocument/2006/relationships/hyperlink" Target="https://doi.org/10.1016/j.infsof.2024.107650"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s://www.omg.org/spec/UML/About-UML/" TargetMode="External"/><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6" Type="http://schemas.openxmlformats.org/officeDocument/2006/relationships/hyperlink" Target="https://jsoniter.com/" TargetMode="External"/><Relationship Id="rId21" Type="http://schemas.openxmlformats.org/officeDocument/2006/relationships/hyperlink" Target="https://eclass.eu/" TargetMode="External"/><Relationship Id="rId42" Type="http://schemas.openxmlformats.org/officeDocument/2006/relationships/hyperlink" Target="https://netty.io/" TargetMode="External"/><Relationship Id="rId47" Type="http://schemas.openxmlformats.org/officeDocument/2006/relationships/hyperlink" Target="https://www.eclipse.org/kapua/" TargetMode="External"/><Relationship Id="rId63" Type="http://schemas.openxmlformats.org/officeDocument/2006/relationships/hyperlink" Target="http://tdongsi.github.io/blog/2017/04/23/docker-out-of-docker/" TargetMode="External"/><Relationship Id="rId68" Type="http://schemas.openxmlformats.org/officeDocument/2006/relationships/hyperlink" Target="https://github.com/pambrose/prometheus-proxy" TargetMode="External"/><Relationship Id="rId84" Type="http://schemas.openxmlformats.org/officeDocument/2006/relationships/hyperlink" Target="https://de.wikipedia.org/wiki/Markdown" TargetMode="External"/><Relationship Id="rId89" Type="http://schemas.openxmlformats.org/officeDocument/2006/relationships/hyperlink" Target="https://projects.sse.uni-hildesheim.de/qm/maven/de/iip-ecosphere/platform/" TargetMode="External"/><Relationship Id="rId16" Type="http://schemas.openxmlformats.org/officeDocument/2006/relationships/hyperlink" Target="https://www.amqp.org/" TargetMode="External"/><Relationship Id="rId11" Type="http://schemas.openxmlformats.org/officeDocument/2006/relationships/hyperlink" Target="https://github.com/iip-ecosphere/platform/" TargetMode="External"/><Relationship Id="rId32" Type="http://schemas.openxmlformats.org/officeDocument/2006/relationships/hyperlink" Target="https://www.joda.org/joda-time/" TargetMode="External"/><Relationship Id="rId37" Type="http://schemas.openxmlformats.org/officeDocument/2006/relationships/hyperlink" Target="https://iot.eclipse.org/" TargetMode="External"/><Relationship Id="rId53" Type="http://schemas.openxmlformats.org/officeDocument/2006/relationships/hyperlink" Target="https://de.wikipedia.org/wiki/Remote_Procedure_Call" TargetMode="External"/><Relationship Id="rId58" Type="http://schemas.openxmlformats.org/officeDocument/2006/relationships/hyperlink" Target="https://www.ibm.com/docs/en/edge-computing/4.1" TargetMode="External"/><Relationship Id="rId74" Type="http://schemas.openxmlformats.org/officeDocument/2006/relationships/hyperlink" Target="https://flower.dev/" TargetMode="External"/><Relationship Id="rId79" Type="http://schemas.openxmlformats.org/officeDocument/2006/relationships/hyperlink" Target="https://mokkapps.de/blog/how-to-build-an-angular-app-once-and-deploy-it-to-multiple-environments/" TargetMode="External"/><Relationship Id="rId5" Type="http://schemas.openxmlformats.org/officeDocument/2006/relationships/hyperlink" Target="https://git-scm.com/" TargetMode="External"/><Relationship Id="rId90" Type="http://schemas.openxmlformats.org/officeDocument/2006/relationships/hyperlink" Target="https://github.com/iip-ecosphere/platform/blob/main/platform/documentation/INSTALL.md" TargetMode="External"/><Relationship Id="rId22" Type="http://schemas.openxmlformats.org/officeDocument/2006/relationships/hyperlink" Target="https://www.slf4j.org/" TargetMode="External"/><Relationship Id="rId27" Type="http://schemas.openxmlformats.org/officeDocument/2006/relationships/hyperlink" Target="https://github.com/TooTallNate/Java-WebSocket" TargetMode="External"/><Relationship Id="rId43" Type="http://schemas.openxmlformats.org/officeDocument/2006/relationships/hyperlink" Target="https://projects.eclipse.org/projects/iot.californium" TargetMode="External"/><Relationship Id="rId48" Type="http://schemas.openxmlformats.org/officeDocument/2006/relationships/hyperlink" Target="https://projects.eclipse.org/projects/iot.ponte" TargetMode="External"/><Relationship Id="rId64" Type="http://schemas.openxmlformats.org/officeDocument/2006/relationships/hyperlink" Target="https://github.com/devicehive" TargetMode="External"/><Relationship Id="rId69" Type="http://schemas.openxmlformats.org/officeDocument/2006/relationships/hyperlink" Target="https://github.com/matjaz99/alertmonitor" TargetMode="External"/><Relationship Id="rId8" Type="http://schemas.openxmlformats.org/officeDocument/2006/relationships/hyperlink" Target="https://en.wikipedia.org/wiki/YAML" TargetMode="External"/><Relationship Id="rId51" Type="http://schemas.openxmlformats.org/officeDocument/2006/relationships/hyperlink" Target="https://de.wikipedia.org/wiki/Representational_State_Transfer" TargetMode="External"/><Relationship Id="rId72" Type="http://schemas.openxmlformats.org/officeDocument/2006/relationships/hyperlink" Target="https://zxing.org/w/decode.jspx" TargetMode="External"/><Relationship Id="rId80" Type="http://schemas.openxmlformats.org/officeDocument/2006/relationships/hyperlink" Target="https://github.com/kiprotect/hyper" TargetMode="External"/><Relationship Id="rId85" Type="http://schemas.openxmlformats.org/officeDocument/2006/relationships/hyperlink" Target="https://github.com/iip-ecosphere/platform/blob/main/platform/documentation/README.md" TargetMode="External"/><Relationship Id="rId93" Type="http://schemas.openxmlformats.org/officeDocument/2006/relationships/hyperlink" Target="https://github.com/iip-ecosphere/platform/blob/main/platform/tests/test.environment/README.md" TargetMode="External"/><Relationship Id="rId3" Type="http://schemas.openxmlformats.org/officeDocument/2006/relationships/hyperlink" Target="https://www.eclipse.org/papyrus/" TargetMode="External"/><Relationship Id="rId12" Type="http://schemas.openxmlformats.org/officeDocument/2006/relationships/hyperlink" Target="https://projects.sse.uni-hildesheim.de/qm/maven/" TargetMode="External"/><Relationship Id="rId17" Type="http://schemas.openxmlformats.org/officeDocument/2006/relationships/hyperlink" Target="https://opcfoundation.org/news/press-releases/opc-foundation-announces-opc-ua-pubsub-release-important-extension-opc-ua-communication-platform/" TargetMode="External"/><Relationship Id="rId25" Type="http://schemas.openxmlformats.org/officeDocument/2006/relationships/hyperlink" Target="https://mvnrepository.com/artifact/org.glassfish/javax.json" TargetMode="External"/><Relationship Id="rId33" Type="http://schemas.openxmlformats.org/officeDocument/2006/relationships/hyperlink" Target="https://mina.apache.org/sshd-project/" TargetMode="External"/><Relationship Id="rId38" Type="http://schemas.openxmlformats.org/officeDocument/2006/relationships/hyperlink" Target="https://projects.eclipse.org/projects/iot.paho" TargetMode="External"/><Relationship Id="rId46" Type="http://schemas.openxmlformats.org/officeDocument/2006/relationships/hyperlink" Target="https://projects.eclipse.org/projects/iot.agail" TargetMode="External"/><Relationship Id="rId59" Type="http://schemas.openxmlformats.org/officeDocument/2006/relationships/hyperlink" Target="https://kubernetes.io/de/" TargetMode="External"/><Relationship Id="rId67" Type="http://schemas.openxmlformats.org/officeDocument/2006/relationships/hyperlink" Target="https://github.com/openstack/swift" TargetMode="External"/><Relationship Id="rId20" Type="http://schemas.openxmlformats.org/officeDocument/2006/relationships/hyperlink" Target="https://github.com/profesorfalken/jSensors" TargetMode="External"/><Relationship Id="rId41" Type="http://schemas.openxmlformats.org/officeDocument/2006/relationships/hyperlink" Target="https://developers.google.com/protocol-buffers" TargetMode="External"/><Relationship Id="rId54" Type="http://schemas.openxmlformats.org/officeDocument/2006/relationships/hyperlink" Target="https://grpc.io/" TargetMode="External"/><Relationship Id="rId62" Type="http://schemas.openxmlformats.org/officeDocument/2006/relationships/hyperlink" Target="https://github.com/SSEHUB/EASyProducer" TargetMode="External"/><Relationship Id="rId70" Type="http://schemas.openxmlformats.org/officeDocument/2006/relationships/hyperlink" Target="https://heykodex.com/" TargetMode="External"/><Relationship Id="rId75" Type="http://schemas.openxmlformats.org/officeDocument/2006/relationships/hyperlink" Target="https://mip-technology.de/" TargetMode="External"/><Relationship Id="rId83" Type="http://schemas.openxmlformats.org/officeDocument/2006/relationships/hyperlink" Target="https://github.com/iip-ecosphere/platform/tree/main/platform/tools" TargetMode="External"/><Relationship Id="rId88" Type="http://schemas.openxmlformats.org/officeDocument/2006/relationships/hyperlink" Target="https://repo1.maven.org/maven2/de/iip-ecosphere/platform/" TargetMode="External"/><Relationship Id="rId91" Type="http://schemas.openxmlformats.org/officeDocument/2006/relationships/hyperlink" Target="https://github.com/iip-ecosphere/platform/tree/main/platform/tools/Install"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checkstyle.sourceforge.io/" TargetMode="External"/><Relationship Id="rId15" Type="http://schemas.openxmlformats.org/officeDocument/2006/relationships/hyperlink" Target="https://mqtt.org/" TargetMode="External"/><Relationship Id="rId23" Type="http://schemas.openxmlformats.org/officeDocument/2006/relationships/hyperlink" Target="https://github.com/snakeyaml/snakeyaml" TargetMode="External"/><Relationship Id="rId28" Type="http://schemas.openxmlformats.org/officeDocument/2006/relationships/hyperlink" Target="https://github.com/oshi/oshi" TargetMode="External"/><Relationship Id="rId36" Type="http://schemas.openxmlformats.org/officeDocument/2006/relationships/hyperlink" Target="https://www.heise.de/news/Java-Framework-Native-Spring-Anwendungen-laufen-ohne-die-JVM-5078681.html" TargetMode="External"/><Relationship Id="rId49" Type="http://schemas.openxmlformats.org/officeDocument/2006/relationships/hyperlink" Target="https://micrometer.io/" TargetMode="External"/><Relationship Id="rId57" Type="http://schemas.openxmlformats.org/officeDocument/2006/relationships/hyperlink" Target="https://www.lfedge.org/projects/openhorizon/" TargetMode="External"/><Relationship Id="rId10" Type="http://schemas.openxmlformats.org/officeDocument/2006/relationships/hyperlink" Target="https://docs.oracle.com/javase/8/docs/api/java/util/ServiceLoader.html" TargetMode="External"/><Relationship Id="rId31" Type="http://schemas.openxmlformats.org/officeDocument/2006/relationships/hyperlink" Target="https://commons.apache.org/" TargetMode="External"/><Relationship Id="rId44" Type="http://schemas.openxmlformats.org/officeDocument/2006/relationships/hyperlink" Target="https://projects.eclipse.org/projects/iot.leshan" TargetMode="External"/><Relationship Id="rId52" Type="http://schemas.openxmlformats.org/officeDocument/2006/relationships/hyperlink" Target="https://de.wikipedia.org/wiki/WebSocket" TargetMode="External"/><Relationship Id="rId60" Type="http://schemas.openxmlformats.org/officeDocument/2006/relationships/hyperlink" Target="https://www.docker.com/" TargetMode="External"/><Relationship Id="rId65" Type="http://schemas.openxmlformats.org/officeDocument/2006/relationships/hyperlink" Target="https://github.com/thingsboard/thingsboard" TargetMode="External"/><Relationship Id="rId73" Type="http://schemas.openxmlformats.org/officeDocument/2006/relationships/hyperlink" Target="https://pypi.org/project/pyzbar/" TargetMode="External"/><Relationship Id="rId78" Type="http://schemas.openxmlformats.org/officeDocument/2006/relationships/hyperlink" Target="https://jfrog.com/artifactory" TargetMode="External"/><Relationship Id="rId81" Type="http://schemas.openxmlformats.org/officeDocument/2006/relationships/hyperlink" Target="https://reference.opcfoundation.org/TMC/v200/docs/8.1" TargetMode="External"/><Relationship Id="rId86" Type="http://schemas.openxmlformats.org/officeDocument/2006/relationships/hyperlink" Target="https://github.com/iip-ecosphere/platform/tree/main/platform/tools" TargetMode="External"/><Relationship Id="rId4" Type="http://schemas.openxmlformats.org/officeDocument/2006/relationships/hyperlink" Target="https://maven.apache.org/" TargetMode="External"/><Relationship Id="rId9" Type="http://schemas.openxmlformats.org/officeDocument/2006/relationships/hyperlink" Target="https://www.json.org/json-en.html" TargetMode="External"/><Relationship Id="rId13" Type="http://schemas.openxmlformats.org/officeDocument/2006/relationships/hyperlink" Target="https://repo1.maven.org/maven2/de/iip-ecosphere/platform/" TargetMode="External"/><Relationship Id="rId18" Type="http://schemas.openxmlformats.org/officeDocument/2006/relationships/hyperlink" Target="https://prometheus.io/" TargetMode="External"/><Relationship Id="rId39" Type="http://schemas.openxmlformats.org/officeDocument/2006/relationships/hyperlink" Target="https://projects.eclipse.org/projects/iot.hono" TargetMode="External"/><Relationship Id="rId34" Type="http://schemas.openxmlformats.org/officeDocument/2006/relationships/hyperlink" Target="https://micrometer.io/" TargetMode="External"/><Relationship Id="rId50" Type="http://schemas.openxmlformats.org/officeDocument/2006/relationships/hyperlink" Target="https://micrometer.io/docs/concepts" TargetMode="External"/><Relationship Id="rId55" Type="http://schemas.openxmlformats.org/officeDocument/2006/relationships/hyperlink" Target="https://www.phoenixcontact.com/online/portal/de?uri=pxc-oc-itemdetail:pid=1069208&amp;library=dede&amp;tab=1" TargetMode="External"/><Relationship Id="rId76" Type="http://schemas.openxmlformats.org/officeDocument/2006/relationships/hyperlink" Target="https://www.plattform-i40.de/IP/Redaktion/DE/Newsletter/2019/Ausgabe21/2019-21-Praxisbeispiel2.html" TargetMode="External"/><Relationship Id="rId7" Type="http://schemas.openxmlformats.org/officeDocument/2006/relationships/hyperlink" Target="https://github.com/iip-ecosphere/platform/" TargetMode="External"/><Relationship Id="rId71" Type="http://schemas.openxmlformats.org/officeDocument/2006/relationships/hyperlink" Target="https://github.com/kiprotect/kodex" TargetMode="External"/><Relationship Id="rId92" Type="http://schemas.openxmlformats.org/officeDocument/2006/relationships/hyperlink" Target="https://jupyter.org/" TargetMode="External"/><Relationship Id="rId2" Type="http://schemas.openxmlformats.org/officeDocument/2006/relationships/hyperlink" Target="https://regap.de" TargetMode="External"/><Relationship Id="rId29" Type="http://schemas.openxmlformats.org/officeDocument/2006/relationships/hyperlink" Target="https://github.com/perwendel/spark" TargetMode="External"/><Relationship Id="rId24" Type="http://schemas.openxmlformats.org/officeDocument/2006/relationships/hyperlink" Target="https://github.com/FasterXML/jackson" TargetMode="External"/><Relationship Id="rId40" Type="http://schemas.openxmlformats.org/officeDocument/2006/relationships/hyperlink" Target="https://projects.eclipse.org/projects/iot.milo" TargetMode="External"/><Relationship Id="rId45" Type="http://schemas.openxmlformats.org/officeDocument/2006/relationships/hyperlink" Target="https://projects.eclipse.org/projects/iot.tahu" TargetMode="External"/><Relationship Id="rId66" Type="http://schemas.openxmlformats.org/officeDocument/2006/relationships/hyperlink" Target="https://github.com/minio/minio" TargetMode="External"/><Relationship Id="rId87" Type="http://schemas.openxmlformats.org/officeDocument/2006/relationships/hyperlink" Target="https://github.com/iip-ecosphere/platform/" TargetMode="External"/><Relationship Id="rId61" Type="http://schemas.openxmlformats.org/officeDocument/2006/relationships/hyperlink" Target="https://github.com/digitalspider/jlxd" TargetMode="External"/><Relationship Id="rId82" Type="http://schemas.openxmlformats.org/officeDocument/2006/relationships/hyperlink" Target="https://github.com/iip-ecosphere/platform/tree/main/platform/examples" TargetMode="External"/><Relationship Id="rId19" Type="http://schemas.openxmlformats.org/officeDocument/2006/relationships/hyperlink" Target="https://en.wikipedia.org/wiki/Adapter_pattern" TargetMode="External"/><Relationship Id="rId14" Type="http://schemas.openxmlformats.org/officeDocument/2006/relationships/hyperlink" Target="https://search.maven.org/artifact/de.iip-ecosphere.platform/transport" TargetMode="External"/><Relationship Id="rId30" Type="http://schemas.openxmlformats.org/officeDocument/2006/relationships/hyperlink" Target="https://hc.apache.org/" TargetMode="External"/><Relationship Id="rId35" Type="http://schemas.openxmlformats.org/officeDocument/2006/relationships/hyperlink" Target="https://bytebuddy.net/" TargetMode="External"/><Relationship Id="rId56" Type="http://schemas.openxmlformats.org/officeDocument/2006/relationships/hyperlink" Target="https://sse.uni-hildesheim.de/aktuelles/detailansicht/weltweiter-marktfuehrer-unterstuetzt-universitaet-hildesheim-im-bereich-industrie-40/" TargetMode="External"/><Relationship Id="rId77" Type="http://schemas.openxmlformats.org/officeDocument/2006/relationships/hyperlink" Target="https://help.sonatype.com/repomanager3/product-information/download"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E2768-90DF-4FD5-91DF-81E65182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70534</Words>
  <Characters>402044</Characters>
  <Application>Microsoft Office Word</Application>
  <DocSecurity>0</DocSecurity>
  <Lines>3350</Lines>
  <Paragraphs>943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1341</cp:revision>
  <cp:lastPrinted>2025-12-12T13:12:00Z</cp:lastPrinted>
  <dcterms:created xsi:type="dcterms:W3CDTF">2023-03-06T10:45:00Z</dcterms:created>
  <dcterms:modified xsi:type="dcterms:W3CDTF">2025-12-12T13:13:00Z</dcterms:modified>
</cp:coreProperties>
</file>