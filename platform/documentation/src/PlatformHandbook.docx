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9B23386"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A45D0">
                              <w:rPr>
                                <w:rFonts w:ascii="Microsoft Sans Serif" w:hAnsi="Microsoft Sans Serif" w:cs="Microsoft Sans Serif"/>
                                <w:b/>
                                <w:noProof/>
                                <w:sz w:val="32"/>
                                <w:szCs w:val="32"/>
                                <w:highlight w:val="yellow"/>
                                <w:lang w:val="en-US"/>
                              </w:rPr>
                              <w:t>5/8/2025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9B23386"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CA45D0">
                        <w:rPr>
                          <w:rFonts w:ascii="Microsoft Sans Serif" w:hAnsi="Microsoft Sans Serif" w:cs="Microsoft Sans Serif"/>
                          <w:b/>
                          <w:noProof/>
                          <w:sz w:val="32"/>
                          <w:szCs w:val="32"/>
                          <w:highlight w:val="yellow"/>
                          <w:lang w:val="en-US"/>
                        </w:rPr>
                        <w:t>5/8/2025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5B8E6EF1"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25A504FD"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CA45D0">
              <w:rPr>
                <w:noProof/>
                <w:webHidden/>
              </w:rPr>
              <w:t>7</w:t>
            </w:r>
            <w:r w:rsidR="0019709A">
              <w:rPr>
                <w:noProof/>
                <w:webHidden/>
              </w:rPr>
              <w:fldChar w:fldCharType="end"/>
            </w:r>
          </w:hyperlink>
        </w:p>
        <w:p w14:paraId="2B01EF95" w14:textId="0F2E6EE1" w:rsidR="0019709A" w:rsidRDefault="000A65FF">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CA45D0">
              <w:rPr>
                <w:noProof/>
                <w:webHidden/>
              </w:rPr>
              <w:t>7</w:t>
            </w:r>
            <w:r w:rsidR="0019709A">
              <w:rPr>
                <w:noProof/>
                <w:webHidden/>
              </w:rPr>
              <w:fldChar w:fldCharType="end"/>
            </w:r>
          </w:hyperlink>
        </w:p>
        <w:p w14:paraId="0450EA58" w14:textId="26EDE515" w:rsidR="0019709A" w:rsidRDefault="000A65FF">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CA45D0">
              <w:rPr>
                <w:noProof/>
                <w:webHidden/>
              </w:rPr>
              <w:t>8</w:t>
            </w:r>
            <w:r w:rsidR="0019709A">
              <w:rPr>
                <w:noProof/>
                <w:webHidden/>
              </w:rPr>
              <w:fldChar w:fldCharType="end"/>
            </w:r>
          </w:hyperlink>
        </w:p>
        <w:p w14:paraId="2F3AE2D3" w14:textId="588EF7B8" w:rsidR="0019709A" w:rsidRDefault="000A65FF">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CA45D0">
              <w:rPr>
                <w:noProof/>
                <w:webHidden/>
              </w:rPr>
              <w:t>8</w:t>
            </w:r>
            <w:r w:rsidR="0019709A">
              <w:rPr>
                <w:noProof/>
                <w:webHidden/>
              </w:rPr>
              <w:fldChar w:fldCharType="end"/>
            </w:r>
          </w:hyperlink>
        </w:p>
        <w:p w14:paraId="011C7C9E" w14:textId="5998524B" w:rsidR="0019709A" w:rsidRDefault="000A65FF">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CA45D0">
              <w:rPr>
                <w:noProof/>
                <w:webHidden/>
              </w:rPr>
              <w:t>11</w:t>
            </w:r>
            <w:r w:rsidR="0019709A">
              <w:rPr>
                <w:noProof/>
                <w:webHidden/>
              </w:rPr>
              <w:fldChar w:fldCharType="end"/>
            </w:r>
          </w:hyperlink>
        </w:p>
        <w:p w14:paraId="3CE56335" w14:textId="0214D264" w:rsidR="0019709A" w:rsidRDefault="000A65FF">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CA45D0">
              <w:rPr>
                <w:noProof/>
                <w:webHidden/>
              </w:rPr>
              <w:t>15</w:t>
            </w:r>
            <w:r w:rsidR="0019709A">
              <w:rPr>
                <w:noProof/>
                <w:webHidden/>
              </w:rPr>
              <w:fldChar w:fldCharType="end"/>
            </w:r>
          </w:hyperlink>
        </w:p>
        <w:p w14:paraId="471BCFBB" w14:textId="403DDE02" w:rsidR="0019709A" w:rsidRDefault="000A65FF">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CA45D0">
              <w:rPr>
                <w:noProof/>
                <w:webHidden/>
              </w:rPr>
              <w:t>15</w:t>
            </w:r>
            <w:r w:rsidR="0019709A">
              <w:rPr>
                <w:noProof/>
                <w:webHidden/>
              </w:rPr>
              <w:fldChar w:fldCharType="end"/>
            </w:r>
          </w:hyperlink>
        </w:p>
        <w:p w14:paraId="10FD1852" w14:textId="2417908E" w:rsidR="0019709A" w:rsidRDefault="000A65FF">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CA45D0">
              <w:rPr>
                <w:noProof/>
                <w:webHidden/>
              </w:rPr>
              <w:t>19</w:t>
            </w:r>
            <w:r w:rsidR="0019709A">
              <w:rPr>
                <w:noProof/>
                <w:webHidden/>
              </w:rPr>
              <w:fldChar w:fldCharType="end"/>
            </w:r>
          </w:hyperlink>
        </w:p>
        <w:p w14:paraId="589ABE08" w14:textId="2EC127BE" w:rsidR="0019709A" w:rsidRDefault="000A65FF">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CA45D0">
              <w:rPr>
                <w:noProof/>
                <w:webHidden/>
              </w:rPr>
              <w:t>20</w:t>
            </w:r>
            <w:r w:rsidR="0019709A">
              <w:rPr>
                <w:noProof/>
                <w:webHidden/>
              </w:rPr>
              <w:fldChar w:fldCharType="end"/>
            </w:r>
          </w:hyperlink>
        </w:p>
        <w:p w14:paraId="4379143E" w14:textId="0253EA08" w:rsidR="0019709A" w:rsidRDefault="000A65FF">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CA45D0">
              <w:rPr>
                <w:noProof/>
                <w:webHidden/>
              </w:rPr>
              <w:t>21</w:t>
            </w:r>
            <w:r w:rsidR="0019709A">
              <w:rPr>
                <w:noProof/>
                <w:webHidden/>
              </w:rPr>
              <w:fldChar w:fldCharType="end"/>
            </w:r>
          </w:hyperlink>
        </w:p>
        <w:p w14:paraId="170A787A" w14:textId="5DE7FE27" w:rsidR="0019709A" w:rsidRDefault="000A65FF">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CA45D0">
              <w:rPr>
                <w:noProof/>
                <w:webHidden/>
              </w:rPr>
              <w:t>22</w:t>
            </w:r>
            <w:r w:rsidR="0019709A">
              <w:rPr>
                <w:noProof/>
                <w:webHidden/>
              </w:rPr>
              <w:fldChar w:fldCharType="end"/>
            </w:r>
          </w:hyperlink>
        </w:p>
        <w:p w14:paraId="07BC8DA8" w14:textId="3CF2BF40" w:rsidR="0019709A" w:rsidRDefault="000A65FF">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CA45D0">
              <w:rPr>
                <w:noProof/>
                <w:webHidden/>
              </w:rPr>
              <w:t>25</w:t>
            </w:r>
            <w:r w:rsidR="0019709A">
              <w:rPr>
                <w:noProof/>
                <w:webHidden/>
              </w:rPr>
              <w:fldChar w:fldCharType="end"/>
            </w:r>
          </w:hyperlink>
        </w:p>
        <w:p w14:paraId="67931562" w14:textId="5836B7EF" w:rsidR="0019709A" w:rsidRDefault="000A65FF">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CA45D0">
              <w:rPr>
                <w:noProof/>
                <w:webHidden/>
              </w:rPr>
              <w:t>25</w:t>
            </w:r>
            <w:r w:rsidR="0019709A">
              <w:rPr>
                <w:noProof/>
                <w:webHidden/>
              </w:rPr>
              <w:fldChar w:fldCharType="end"/>
            </w:r>
          </w:hyperlink>
        </w:p>
        <w:p w14:paraId="10A84904" w14:textId="6748CF1B" w:rsidR="0019709A" w:rsidRDefault="000A65FF">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CA45D0">
              <w:rPr>
                <w:noProof/>
                <w:webHidden/>
              </w:rPr>
              <w:t>27</w:t>
            </w:r>
            <w:r w:rsidR="0019709A">
              <w:rPr>
                <w:noProof/>
                <w:webHidden/>
              </w:rPr>
              <w:fldChar w:fldCharType="end"/>
            </w:r>
          </w:hyperlink>
        </w:p>
        <w:p w14:paraId="2305CDF6" w14:textId="41940CCE" w:rsidR="0019709A" w:rsidRDefault="000A65FF">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CA45D0">
              <w:rPr>
                <w:noProof/>
                <w:webHidden/>
              </w:rPr>
              <w:t>27</w:t>
            </w:r>
            <w:r w:rsidR="0019709A">
              <w:rPr>
                <w:noProof/>
                <w:webHidden/>
              </w:rPr>
              <w:fldChar w:fldCharType="end"/>
            </w:r>
          </w:hyperlink>
        </w:p>
        <w:p w14:paraId="30BB0FFD" w14:textId="367A769F" w:rsidR="0019709A" w:rsidRDefault="000A65FF">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CA45D0">
              <w:rPr>
                <w:noProof/>
                <w:webHidden/>
              </w:rPr>
              <w:t>32</w:t>
            </w:r>
            <w:r w:rsidR="0019709A">
              <w:rPr>
                <w:noProof/>
                <w:webHidden/>
              </w:rPr>
              <w:fldChar w:fldCharType="end"/>
            </w:r>
          </w:hyperlink>
        </w:p>
        <w:p w14:paraId="13612A8A" w14:textId="23049DA3" w:rsidR="0019709A" w:rsidRDefault="000A65FF">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CA45D0">
              <w:rPr>
                <w:noProof/>
                <w:webHidden/>
              </w:rPr>
              <w:t>32</w:t>
            </w:r>
            <w:r w:rsidR="0019709A">
              <w:rPr>
                <w:noProof/>
                <w:webHidden/>
              </w:rPr>
              <w:fldChar w:fldCharType="end"/>
            </w:r>
          </w:hyperlink>
        </w:p>
        <w:p w14:paraId="11A9AA81" w14:textId="05003090" w:rsidR="0019709A" w:rsidRDefault="000A65FF">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CA45D0">
              <w:rPr>
                <w:noProof/>
                <w:webHidden/>
              </w:rPr>
              <w:t>33</w:t>
            </w:r>
            <w:r w:rsidR="0019709A">
              <w:rPr>
                <w:noProof/>
                <w:webHidden/>
              </w:rPr>
              <w:fldChar w:fldCharType="end"/>
            </w:r>
          </w:hyperlink>
        </w:p>
        <w:p w14:paraId="34FEDD72" w14:textId="6BE17E84" w:rsidR="0019709A" w:rsidRDefault="000A65FF">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CA45D0">
              <w:rPr>
                <w:noProof/>
                <w:webHidden/>
              </w:rPr>
              <w:t>34</w:t>
            </w:r>
            <w:r w:rsidR="0019709A">
              <w:rPr>
                <w:noProof/>
                <w:webHidden/>
              </w:rPr>
              <w:fldChar w:fldCharType="end"/>
            </w:r>
          </w:hyperlink>
        </w:p>
        <w:p w14:paraId="30823C4D" w14:textId="7F119C13" w:rsidR="0019709A" w:rsidRDefault="000A65FF">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CA45D0">
              <w:rPr>
                <w:noProof/>
                <w:webHidden/>
              </w:rPr>
              <w:t>34</w:t>
            </w:r>
            <w:r w:rsidR="0019709A">
              <w:rPr>
                <w:noProof/>
                <w:webHidden/>
              </w:rPr>
              <w:fldChar w:fldCharType="end"/>
            </w:r>
          </w:hyperlink>
        </w:p>
        <w:p w14:paraId="0F50204E" w14:textId="72365811" w:rsidR="0019709A" w:rsidRDefault="000A65FF">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CA45D0">
              <w:rPr>
                <w:noProof/>
                <w:webHidden/>
              </w:rPr>
              <w:t>34</w:t>
            </w:r>
            <w:r w:rsidR="0019709A">
              <w:rPr>
                <w:noProof/>
                <w:webHidden/>
              </w:rPr>
              <w:fldChar w:fldCharType="end"/>
            </w:r>
          </w:hyperlink>
        </w:p>
        <w:p w14:paraId="0FF40B02" w14:textId="3348E242" w:rsidR="0019709A" w:rsidRDefault="000A65FF">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CA45D0">
              <w:rPr>
                <w:noProof/>
                <w:webHidden/>
              </w:rPr>
              <w:t>35</w:t>
            </w:r>
            <w:r w:rsidR="0019709A">
              <w:rPr>
                <w:noProof/>
                <w:webHidden/>
              </w:rPr>
              <w:fldChar w:fldCharType="end"/>
            </w:r>
          </w:hyperlink>
        </w:p>
        <w:p w14:paraId="205707D2" w14:textId="01EF715B" w:rsidR="0019709A" w:rsidRDefault="000A65FF">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CA45D0">
              <w:rPr>
                <w:noProof/>
                <w:webHidden/>
              </w:rPr>
              <w:t>35</w:t>
            </w:r>
            <w:r w:rsidR="0019709A">
              <w:rPr>
                <w:noProof/>
                <w:webHidden/>
              </w:rPr>
              <w:fldChar w:fldCharType="end"/>
            </w:r>
          </w:hyperlink>
        </w:p>
        <w:p w14:paraId="45D3D0B1" w14:textId="74624D48" w:rsidR="0019709A" w:rsidRDefault="000A65FF">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CA45D0">
              <w:rPr>
                <w:noProof/>
                <w:webHidden/>
              </w:rPr>
              <w:t>36</w:t>
            </w:r>
            <w:r w:rsidR="0019709A">
              <w:rPr>
                <w:noProof/>
                <w:webHidden/>
              </w:rPr>
              <w:fldChar w:fldCharType="end"/>
            </w:r>
          </w:hyperlink>
        </w:p>
        <w:p w14:paraId="69F9E220" w14:textId="5F21D06E" w:rsidR="0019709A" w:rsidRDefault="000A65FF">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CA45D0">
              <w:rPr>
                <w:noProof/>
                <w:webHidden/>
              </w:rPr>
              <w:t>37</w:t>
            </w:r>
            <w:r w:rsidR="0019709A">
              <w:rPr>
                <w:noProof/>
                <w:webHidden/>
              </w:rPr>
              <w:fldChar w:fldCharType="end"/>
            </w:r>
          </w:hyperlink>
        </w:p>
        <w:p w14:paraId="3264DEEF" w14:textId="2953E6B6" w:rsidR="0019709A" w:rsidRDefault="000A65FF">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CA45D0">
              <w:rPr>
                <w:noProof/>
                <w:webHidden/>
              </w:rPr>
              <w:t>37</w:t>
            </w:r>
            <w:r w:rsidR="0019709A">
              <w:rPr>
                <w:noProof/>
                <w:webHidden/>
              </w:rPr>
              <w:fldChar w:fldCharType="end"/>
            </w:r>
          </w:hyperlink>
        </w:p>
        <w:p w14:paraId="62C95395" w14:textId="6B2360A4" w:rsidR="0019709A" w:rsidRDefault="000A65FF">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CA45D0">
              <w:rPr>
                <w:noProof/>
                <w:webHidden/>
              </w:rPr>
              <w:t>48</w:t>
            </w:r>
            <w:r w:rsidR="0019709A">
              <w:rPr>
                <w:noProof/>
                <w:webHidden/>
              </w:rPr>
              <w:fldChar w:fldCharType="end"/>
            </w:r>
          </w:hyperlink>
        </w:p>
        <w:p w14:paraId="60987662" w14:textId="63478B15" w:rsidR="0019709A" w:rsidRDefault="000A65FF">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CA45D0">
              <w:rPr>
                <w:noProof/>
                <w:webHidden/>
              </w:rPr>
              <w:t>59</w:t>
            </w:r>
            <w:r w:rsidR="0019709A">
              <w:rPr>
                <w:noProof/>
                <w:webHidden/>
              </w:rPr>
              <w:fldChar w:fldCharType="end"/>
            </w:r>
          </w:hyperlink>
        </w:p>
        <w:p w14:paraId="54028616" w14:textId="4A096DF7" w:rsidR="0019709A" w:rsidRDefault="000A65FF">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CA45D0">
              <w:rPr>
                <w:noProof/>
                <w:webHidden/>
              </w:rPr>
              <w:t>59</w:t>
            </w:r>
            <w:r w:rsidR="0019709A">
              <w:rPr>
                <w:noProof/>
                <w:webHidden/>
              </w:rPr>
              <w:fldChar w:fldCharType="end"/>
            </w:r>
          </w:hyperlink>
        </w:p>
        <w:p w14:paraId="7FDED6D3" w14:textId="4A894C42" w:rsidR="0019709A" w:rsidRDefault="000A65FF">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CA45D0">
              <w:rPr>
                <w:noProof/>
                <w:webHidden/>
              </w:rPr>
              <w:t>61</w:t>
            </w:r>
            <w:r w:rsidR="0019709A">
              <w:rPr>
                <w:noProof/>
                <w:webHidden/>
              </w:rPr>
              <w:fldChar w:fldCharType="end"/>
            </w:r>
          </w:hyperlink>
        </w:p>
        <w:p w14:paraId="22E45EE1" w14:textId="68A4E143" w:rsidR="0019709A" w:rsidRDefault="000A65FF">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CA45D0">
              <w:rPr>
                <w:noProof/>
                <w:webHidden/>
              </w:rPr>
              <w:t>69</w:t>
            </w:r>
            <w:r w:rsidR="0019709A">
              <w:rPr>
                <w:noProof/>
                <w:webHidden/>
              </w:rPr>
              <w:fldChar w:fldCharType="end"/>
            </w:r>
          </w:hyperlink>
        </w:p>
        <w:p w14:paraId="2E18ABE4" w14:textId="1BDF4719" w:rsidR="0019709A" w:rsidRDefault="000A65FF">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CA45D0">
              <w:rPr>
                <w:noProof/>
                <w:webHidden/>
              </w:rPr>
              <w:t>75</w:t>
            </w:r>
            <w:r w:rsidR="0019709A">
              <w:rPr>
                <w:noProof/>
                <w:webHidden/>
              </w:rPr>
              <w:fldChar w:fldCharType="end"/>
            </w:r>
          </w:hyperlink>
        </w:p>
        <w:p w14:paraId="03870E9E" w14:textId="184214C4" w:rsidR="0019709A" w:rsidRDefault="000A65FF">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CA45D0">
              <w:rPr>
                <w:noProof/>
                <w:webHidden/>
              </w:rPr>
              <w:t>76</w:t>
            </w:r>
            <w:r w:rsidR="0019709A">
              <w:rPr>
                <w:noProof/>
                <w:webHidden/>
              </w:rPr>
              <w:fldChar w:fldCharType="end"/>
            </w:r>
          </w:hyperlink>
        </w:p>
        <w:p w14:paraId="6F486D22" w14:textId="783FC8B3" w:rsidR="0019709A" w:rsidRDefault="000A65FF">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CA45D0">
              <w:rPr>
                <w:noProof/>
                <w:webHidden/>
              </w:rPr>
              <w:t>82</w:t>
            </w:r>
            <w:r w:rsidR="0019709A">
              <w:rPr>
                <w:noProof/>
                <w:webHidden/>
              </w:rPr>
              <w:fldChar w:fldCharType="end"/>
            </w:r>
          </w:hyperlink>
        </w:p>
        <w:p w14:paraId="488F91DC" w14:textId="1995C3E0" w:rsidR="0019709A" w:rsidRDefault="000A65FF">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CA45D0">
              <w:rPr>
                <w:noProof/>
                <w:webHidden/>
              </w:rPr>
              <w:t>86</w:t>
            </w:r>
            <w:r w:rsidR="0019709A">
              <w:rPr>
                <w:noProof/>
                <w:webHidden/>
              </w:rPr>
              <w:fldChar w:fldCharType="end"/>
            </w:r>
          </w:hyperlink>
        </w:p>
        <w:p w14:paraId="46DB7CF6" w14:textId="0205394E" w:rsidR="0019709A" w:rsidRDefault="000A65FF">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CA45D0">
              <w:rPr>
                <w:noProof/>
                <w:webHidden/>
              </w:rPr>
              <w:t>88</w:t>
            </w:r>
            <w:r w:rsidR="0019709A">
              <w:rPr>
                <w:noProof/>
                <w:webHidden/>
              </w:rPr>
              <w:fldChar w:fldCharType="end"/>
            </w:r>
          </w:hyperlink>
        </w:p>
        <w:p w14:paraId="6D55D39D" w14:textId="09D49625" w:rsidR="0019709A" w:rsidRDefault="000A65FF">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CA45D0">
              <w:rPr>
                <w:noProof/>
                <w:webHidden/>
              </w:rPr>
              <w:t>88</w:t>
            </w:r>
            <w:r w:rsidR="0019709A">
              <w:rPr>
                <w:noProof/>
                <w:webHidden/>
              </w:rPr>
              <w:fldChar w:fldCharType="end"/>
            </w:r>
          </w:hyperlink>
        </w:p>
        <w:p w14:paraId="10A41D9B" w14:textId="3CA07E8A" w:rsidR="0019709A" w:rsidRDefault="000A65FF">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CA45D0">
              <w:rPr>
                <w:noProof/>
                <w:webHidden/>
              </w:rPr>
              <w:t>90</w:t>
            </w:r>
            <w:r w:rsidR="0019709A">
              <w:rPr>
                <w:noProof/>
                <w:webHidden/>
              </w:rPr>
              <w:fldChar w:fldCharType="end"/>
            </w:r>
          </w:hyperlink>
        </w:p>
        <w:p w14:paraId="0310889F" w14:textId="0B28077A" w:rsidR="0019709A" w:rsidRDefault="000A65FF">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CA45D0">
              <w:rPr>
                <w:noProof/>
                <w:webHidden/>
              </w:rPr>
              <w:t>90</w:t>
            </w:r>
            <w:r w:rsidR="0019709A">
              <w:rPr>
                <w:noProof/>
                <w:webHidden/>
              </w:rPr>
              <w:fldChar w:fldCharType="end"/>
            </w:r>
          </w:hyperlink>
        </w:p>
        <w:p w14:paraId="2C55EFEA" w14:textId="1558A807" w:rsidR="0019709A" w:rsidRDefault="000A65FF">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CA45D0">
              <w:rPr>
                <w:noProof/>
                <w:webHidden/>
              </w:rPr>
              <w:t>91</w:t>
            </w:r>
            <w:r w:rsidR="0019709A">
              <w:rPr>
                <w:noProof/>
                <w:webHidden/>
              </w:rPr>
              <w:fldChar w:fldCharType="end"/>
            </w:r>
          </w:hyperlink>
        </w:p>
        <w:p w14:paraId="77E1A7AB" w14:textId="0ADC5AB6" w:rsidR="0019709A" w:rsidRDefault="000A65FF">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CA45D0">
              <w:rPr>
                <w:noProof/>
                <w:webHidden/>
              </w:rPr>
              <w:t>91</w:t>
            </w:r>
            <w:r w:rsidR="0019709A">
              <w:rPr>
                <w:noProof/>
                <w:webHidden/>
              </w:rPr>
              <w:fldChar w:fldCharType="end"/>
            </w:r>
          </w:hyperlink>
        </w:p>
        <w:p w14:paraId="26EA3CCA" w14:textId="45809BF5" w:rsidR="0019709A" w:rsidRDefault="000A65FF">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CA45D0">
              <w:rPr>
                <w:noProof/>
                <w:webHidden/>
              </w:rPr>
              <w:t>92</w:t>
            </w:r>
            <w:r w:rsidR="0019709A">
              <w:rPr>
                <w:noProof/>
                <w:webHidden/>
              </w:rPr>
              <w:fldChar w:fldCharType="end"/>
            </w:r>
          </w:hyperlink>
        </w:p>
        <w:p w14:paraId="032AD9FE" w14:textId="7FBB015D" w:rsidR="0019709A" w:rsidRDefault="000A65FF">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CA45D0">
              <w:rPr>
                <w:noProof/>
                <w:webHidden/>
              </w:rPr>
              <w:t>94</w:t>
            </w:r>
            <w:r w:rsidR="0019709A">
              <w:rPr>
                <w:noProof/>
                <w:webHidden/>
              </w:rPr>
              <w:fldChar w:fldCharType="end"/>
            </w:r>
          </w:hyperlink>
        </w:p>
        <w:p w14:paraId="1DF99920" w14:textId="0AE6E498" w:rsidR="0019709A" w:rsidRDefault="000A65FF">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CA45D0">
              <w:rPr>
                <w:noProof/>
                <w:webHidden/>
              </w:rPr>
              <w:t>94</w:t>
            </w:r>
            <w:r w:rsidR="0019709A">
              <w:rPr>
                <w:noProof/>
                <w:webHidden/>
              </w:rPr>
              <w:fldChar w:fldCharType="end"/>
            </w:r>
          </w:hyperlink>
        </w:p>
        <w:p w14:paraId="0B742EC8" w14:textId="5C427A27" w:rsidR="0019709A" w:rsidRDefault="000A65FF">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CA45D0">
              <w:rPr>
                <w:noProof/>
                <w:webHidden/>
              </w:rPr>
              <w:t>97</w:t>
            </w:r>
            <w:r w:rsidR="0019709A">
              <w:rPr>
                <w:noProof/>
                <w:webHidden/>
              </w:rPr>
              <w:fldChar w:fldCharType="end"/>
            </w:r>
          </w:hyperlink>
        </w:p>
        <w:p w14:paraId="03336416" w14:textId="4641BBF4" w:rsidR="0019709A" w:rsidRDefault="000A65FF">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CA45D0">
              <w:rPr>
                <w:noProof/>
                <w:webHidden/>
              </w:rPr>
              <w:t>104</w:t>
            </w:r>
            <w:r w:rsidR="0019709A">
              <w:rPr>
                <w:noProof/>
                <w:webHidden/>
              </w:rPr>
              <w:fldChar w:fldCharType="end"/>
            </w:r>
          </w:hyperlink>
        </w:p>
        <w:p w14:paraId="659340A9" w14:textId="0620A4E1" w:rsidR="0019709A" w:rsidRDefault="000A65FF">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CA45D0">
              <w:rPr>
                <w:noProof/>
                <w:webHidden/>
              </w:rPr>
              <w:t>107</w:t>
            </w:r>
            <w:r w:rsidR="0019709A">
              <w:rPr>
                <w:noProof/>
                <w:webHidden/>
              </w:rPr>
              <w:fldChar w:fldCharType="end"/>
            </w:r>
          </w:hyperlink>
        </w:p>
        <w:p w14:paraId="5D2474BA" w14:textId="22D67AAC" w:rsidR="0019709A" w:rsidRDefault="000A65FF">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CA45D0">
              <w:rPr>
                <w:noProof/>
                <w:webHidden/>
              </w:rPr>
              <w:t>110</w:t>
            </w:r>
            <w:r w:rsidR="0019709A">
              <w:rPr>
                <w:noProof/>
                <w:webHidden/>
              </w:rPr>
              <w:fldChar w:fldCharType="end"/>
            </w:r>
          </w:hyperlink>
        </w:p>
        <w:p w14:paraId="5A9EF28A" w14:textId="6A53C31A" w:rsidR="0019709A" w:rsidRDefault="000A65FF">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CA45D0">
              <w:rPr>
                <w:noProof/>
                <w:webHidden/>
              </w:rPr>
              <w:t>114</w:t>
            </w:r>
            <w:r w:rsidR="0019709A">
              <w:rPr>
                <w:noProof/>
                <w:webHidden/>
              </w:rPr>
              <w:fldChar w:fldCharType="end"/>
            </w:r>
          </w:hyperlink>
        </w:p>
        <w:p w14:paraId="1ECB7259" w14:textId="3E1F6AB9" w:rsidR="0019709A" w:rsidRDefault="000A65FF">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CA45D0">
              <w:rPr>
                <w:noProof/>
                <w:webHidden/>
              </w:rPr>
              <w:t>120</w:t>
            </w:r>
            <w:r w:rsidR="0019709A">
              <w:rPr>
                <w:noProof/>
                <w:webHidden/>
              </w:rPr>
              <w:fldChar w:fldCharType="end"/>
            </w:r>
          </w:hyperlink>
        </w:p>
        <w:p w14:paraId="7DEE8E7B" w14:textId="0D7034B0" w:rsidR="0019709A" w:rsidRDefault="000A65FF">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CA45D0">
              <w:rPr>
                <w:noProof/>
                <w:webHidden/>
              </w:rPr>
              <w:t>125</w:t>
            </w:r>
            <w:r w:rsidR="0019709A">
              <w:rPr>
                <w:noProof/>
                <w:webHidden/>
              </w:rPr>
              <w:fldChar w:fldCharType="end"/>
            </w:r>
          </w:hyperlink>
        </w:p>
        <w:p w14:paraId="43DCEFD5" w14:textId="76E2150E" w:rsidR="0019709A" w:rsidRDefault="000A65FF">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CA45D0">
              <w:rPr>
                <w:noProof/>
                <w:webHidden/>
              </w:rPr>
              <w:t>126</w:t>
            </w:r>
            <w:r w:rsidR="0019709A">
              <w:rPr>
                <w:noProof/>
                <w:webHidden/>
              </w:rPr>
              <w:fldChar w:fldCharType="end"/>
            </w:r>
          </w:hyperlink>
        </w:p>
        <w:p w14:paraId="0DE98EA1" w14:textId="153729B5" w:rsidR="0019709A" w:rsidRDefault="000A65FF">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CA45D0">
              <w:rPr>
                <w:noProof/>
                <w:webHidden/>
              </w:rPr>
              <w:t>127</w:t>
            </w:r>
            <w:r w:rsidR="0019709A">
              <w:rPr>
                <w:noProof/>
                <w:webHidden/>
              </w:rPr>
              <w:fldChar w:fldCharType="end"/>
            </w:r>
          </w:hyperlink>
        </w:p>
        <w:p w14:paraId="54117E92" w14:textId="5C030F21" w:rsidR="0019709A" w:rsidRDefault="000A65FF">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CA45D0">
              <w:rPr>
                <w:noProof/>
                <w:webHidden/>
              </w:rPr>
              <w:t>127</w:t>
            </w:r>
            <w:r w:rsidR="0019709A">
              <w:rPr>
                <w:noProof/>
                <w:webHidden/>
              </w:rPr>
              <w:fldChar w:fldCharType="end"/>
            </w:r>
          </w:hyperlink>
        </w:p>
        <w:p w14:paraId="3E3176D7" w14:textId="46928753" w:rsidR="0019709A" w:rsidRDefault="000A65FF">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CA45D0">
              <w:rPr>
                <w:noProof/>
                <w:webHidden/>
              </w:rPr>
              <w:t>128</w:t>
            </w:r>
            <w:r w:rsidR="0019709A">
              <w:rPr>
                <w:noProof/>
                <w:webHidden/>
              </w:rPr>
              <w:fldChar w:fldCharType="end"/>
            </w:r>
          </w:hyperlink>
        </w:p>
        <w:p w14:paraId="0AA8DABE" w14:textId="027F7681" w:rsidR="0019709A" w:rsidRDefault="000A65FF">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CA45D0">
              <w:rPr>
                <w:noProof/>
                <w:webHidden/>
              </w:rPr>
              <w:t>129</w:t>
            </w:r>
            <w:r w:rsidR="0019709A">
              <w:rPr>
                <w:noProof/>
                <w:webHidden/>
              </w:rPr>
              <w:fldChar w:fldCharType="end"/>
            </w:r>
          </w:hyperlink>
        </w:p>
        <w:p w14:paraId="0ADC6D30" w14:textId="4FA2FA5A" w:rsidR="0019709A" w:rsidRDefault="000A65FF">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CA45D0">
              <w:rPr>
                <w:noProof/>
                <w:webHidden/>
              </w:rPr>
              <w:t>132</w:t>
            </w:r>
            <w:r w:rsidR="0019709A">
              <w:rPr>
                <w:noProof/>
                <w:webHidden/>
              </w:rPr>
              <w:fldChar w:fldCharType="end"/>
            </w:r>
          </w:hyperlink>
        </w:p>
        <w:p w14:paraId="45558CD3" w14:textId="3AABB0B4" w:rsidR="0019709A" w:rsidRDefault="000A65FF">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CA45D0">
              <w:rPr>
                <w:noProof/>
                <w:webHidden/>
              </w:rPr>
              <w:t>134</w:t>
            </w:r>
            <w:r w:rsidR="0019709A">
              <w:rPr>
                <w:noProof/>
                <w:webHidden/>
              </w:rPr>
              <w:fldChar w:fldCharType="end"/>
            </w:r>
          </w:hyperlink>
        </w:p>
        <w:p w14:paraId="7E0851F1" w14:textId="01AE165B" w:rsidR="0019709A" w:rsidRDefault="000A65FF">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CA45D0">
              <w:rPr>
                <w:noProof/>
                <w:webHidden/>
              </w:rPr>
              <w:t>134</w:t>
            </w:r>
            <w:r w:rsidR="0019709A">
              <w:rPr>
                <w:noProof/>
                <w:webHidden/>
              </w:rPr>
              <w:fldChar w:fldCharType="end"/>
            </w:r>
          </w:hyperlink>
        </w:p>
        <w:p w14:paraId="203C7BD8" w14:textId="1B5040E2" w:rsidR="0019709A" w:rsidRDefault="000A65FF">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CA45D0">
              <w:rPr>
                <w:noProof/>
                <w:webHidden/>
              </w:rPr>
              <w:t>136</w:t>
            </w:r>
            <w:r w:rsidR="0019709A">
              <w:rPr>
                <w:noProof/>
                <w:webHidden/>
              </w:rPr>
              <w:fldChar w:fldCharType="end"/>
            </w:r>
          </w:hyperlink>
        </w:p>
        <w:p w14:paraId="4B67D985" w14:textId="55F58B04" w:rsidR="0019709A" w:rsidRDefault="000A65FF">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CA45D0">
              <w:rPr>
                <w:noProof/>
                <w:webHidden/>
              </w:rPr>
              <w:t>136</w:t>
            </w:r>
            <w:r w:rsidR="0019709A">
              <w:rPr>
                <w:noProof/>
                <w:webHidden/>
              </w:rPr>
              <w:fldChar w:fldCharType="end"/>
            </w:r>
          </w:hyperlink>
        </w:p>
        <w:p w14:paraId="6A10AB2A" w14:textId="675C4597" w:rsidR="0019709A" w:rsidRDefault="000A65FF">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CA45D0">
              <w:rPr>
                <w:noProof/>
                <w:webHidden/>
              </w:rPr>
              <w:t>142</w:t>
            </w:r>
            <w:r w:rsidR="0019709A">
              <w:rPr>
                <w:noProof/>
                <w:webHidden/>
              </w:rPr>
              <w:fldChar w:fldCharType="end"/>
            </w:r>
          </w:hyperlink>
        </w:p>
        <w:p w14:paraId="1C836106" w14:textId="7F80DB31" w:rsidR="0019709A" w:rsidRDefault="000A65FF">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CA45D0">
              <w:rPr>
                <w:noProof/>
                <w:webHidden/>
              </w:rPr>
              <w:t>145</w:t>
            </w:r>
            <w:r w:rsidR="0019709A">
              <w:rPr>
                <w:noProof/>
                <w:webHidden/>
              </w:rPr>
              <w:fldChar w:fldCharType="end"/>
            </w:r>
          </w:hyperlink>
        </w:p>
        <w:p w14:paraId="772DD2D5" w14:textId="1739BBAF" w:rsidR="0019709A" w:rsidRDefault="000A65FF">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CA45D0">
              <w:rPr>
                <w:noProof/>
                <w:webHidden/>
              </w:rPr>
              <w:t>149</w:t>
            </w:r>
            <w:r w:rsidR="0019709A">
              <w:rPr>
                <w:noProof/>
                <w:webHidden/>
              </w:rPr>
              <w:fldChar w:fldCharType="end"/>
            </w:r>
          </w:hyperlink>
        </w:p>
        <w:p w14:paraId="33FE234D" w14:textId="231969FD" w:rsidR="0019709A" w:rsidRDefault="000A65FF">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CA45D0">
              <w:rPr>
                <w:noProof/>
                <w:webHidden/>
              </w:rPr>
              <w:t>152</w:t>
            </w:r>
            <w:r w:rsidR="0019709A">
              <w:rPr>
                <w:noProof/>
                <w:webHidden/>
              </w:rPr>
              <w:fldChar w:fldCharType="end"/>
            </w:r>
          </w:hyperlink>
        </w:p>
        <w:p w14:paraId="379D066F" w14:textId="28C0BC14" w:rsidR="0019709A" w:rsidRDefault="000A65FF">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CA45D0">
              <w:rPr>
                <w:noProof/>
                <w:webHidden/>
              </w:rPr>
              <w:t>154</w:t>
            </w:r>
            <w:r w:rsidR="0019709A">
              <w:rPr>
                <w:noProof/>
                <w:webHidden/>
              </w:rPr>
              <w:fldChar w:fldCharType="end"/>
            </w:r>
          </w:hyperlink>
        </w:p>
        <w:p w14:paraId="1E0C926A" w14:textId="5487D840" w:rsidR="0019709A" w:rsidRDefault="000A65FF">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CA45D0">
              <w:rPr>
                <w:noProof/>
                <w:webHidden/>
              </w:rPr>
              <w:t>158</w:t>
            </w:r>
            <w:r w:rsidR="0019709A">
              <w:rPr>
                <w:noProof/>
                <w:webHidden/>
              </w:rPr>
              <w:fldChar w:fldCharType="end"/>
            </w:r>
          </w:hyperlink>
        </w:p>
        <w:p w14:paraId="6359A7ED" w14:textId="1C0EDBA3" w:rsidR="0019709A" w:rsidRDefault="000A65FF">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CA45D0">
              <w:rPr>
                <w:noProof/>
                <w:webHidden/>
              </w:rPr>
              <w:t>159</w:t>
            </w:r>
            <w:r w:rsidR="0019709A">
              <w:rPr>
                <w:noProof/>
                <w:webHidden/>
              </w:rPr>
              <w:fldChar w:fldCharType="end"/>
            </w:r>
          </w:hyperlink>
        </w:p>
        <w:p w14:paraId="018C0A84" w14:textId="60609817" w:rsidR="0019709A" w:rsidRDefault="000A65FF">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CA45D0">
              <w:rPr>
                <w:noProof/>
                <w:webHidden/>
              </w:rPr>
              <w:t>163</w:t>
            </w:r>
            <w:r w:rsidR="0019709A">
              <w:rPr>
                <w:noProof/>
                <w:webHidden/>
              </w:rPr>
              <w:fldChar w:fldCharType="end"/>
            </w:r>
          </w:hyperlink>
        </w:p>
        <w:p w14:paraId="747C0E24" w14:textId="4117BB20" w:rsidR="0019709A" w:rsidRDefault="000A65FF">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CA45D0">
              <w:rPr>
                <w:noProof/>
                <w:webHidden/>
              </w:rPr>
              <w:t>163</w:t>
            </w:r>
            <w:r w:rsidR="0019709A">
              <w:rPr>
                <w:noProof/>
                <w:webHidden/>
              </w:rPr>
              <w:fldChar w:fldCharType="end"/>
            </w:r>
          </w:hyperlink>
        </w:p>
        <w:p w14:paraId="56377104" w14:textId="34D8E95A" w:rsidR="0019709A" w:rsidRDefault="000A65FF">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CA45D0">
              <w:rPr>
                <w:noProof/>
                <w:webHidden/>
              </w:rPr>
              <w:t>166</w:t>
            </w:r>
            <w:r w:rsidR="0019709A">
              <w:rPr>
                <w:noProof/>
                <w:webHidden/>
              </w:rPr>
              <w:fldChar w:fldCharType="end"/>
            </w:r>
          </w:hyperlink>
        </w:p>
        <w:p w14:paraId="27F78816" w14:textId="540FDC5B" w:rsidR="0019709A" w:rsidRDefault="000A65FF">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CA45D0">
              <w:rPr>
                <w:noProof/>
                <w:webHidden/>
              </w:rPr>
              <w:t>167</w:t>
            </w:r>
            <w:r w:rsidR="0019709A">
              <w:rPr>
                <w:noProof/>
                <w:webHidden/>
              </w:rPr>
              <w:fldChar w:fldCharType="end"/>
            </w:r>
          </w:hyperlink>
        </w:p>
        <w:p w14:paraId="5E2C8177" w14:textId="3F23F984" w:rsidR="0019709A" w:rsidRDefault="000A65FF">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CA45D0">
              <w:rPr>
                <w:noProof/>
                <w:webHidden/>
              </w:rPr>
              <w:t>173</w:t>
            </w:r>
            <w:r w:rsidR="0019709A">
              <w:rPr>
                <w:noProof/>
                <w:webHidden/>
              </w:rPr>
              <w:fldChar w:fldCharType="end"/>
            </w:r>
          </w:hyperlink>
        </w:p>
        <w:p w14:paraId="6C6FAB63" w14:textId="347B5863" w:rsidR="0019709A" w:rsidRDefault="000A65FF">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CA45D0">
              <w:rPr>
                <w:noProof/>
                <w:webHidden/>
              </w:rPr>
              <w:t>177</w:t>
            </w:r>
            <w:r w:rsidR="0019709A">
              <w:rPr>
                <w:noProof/>
                <w:webHidden/>
              </w:rPr>
              <w:fldChar w:fldCharType="end"/>
            </w:r>
          </w:hyperlink>
        </w:p>
        <w:p w14:paraId="130EEA28" w14:textId="7D4F1824" w:rsidR="0019709A" w:rsidRDefault="000A65FF">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CA45D0">
              <w:rPr>
                <w:noProof/>
                <w:webHidden/>
              </w:rPr>
              <w:t>177</w:t>
            </w:r>
            <w:r w:rsidR="0019709A">
              <w:rPr>
                <w:noProof/>
                <w:webHidden/>
              </w:rPr>
              <w:fldChar w:fldCharType="end"/>
            </w:r>
          </w:hyperlink>
        </w:p>
        <w:p w14:paraId="3E39B74E" w14:textId="5CB597F8" w:rsidR="0019709A" w:rsidRDefault="000A65FF">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CA45D0">
              <w:rPr>
                <w:noProof/>
                <w:webHidden/>
              </w:rPr>
              <w:t>180</w:t>
            </w:r>
            <w:r w:rsidR="0019709A">
              <w:rPr>
                <w:noProof/>
                <w:webHidden/>
              </w:rPr>
              <w:fldChar w:fldCharType="end"/>
            </w:r>
          </w:hyperlink>
        </w:p>
        <w:p w14:paraId="4739FCB5" w14:textId="6F51CC2C" w:rsidR="0019709A" w:rsidRDefault="000A65FF">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CA45D0">
              <w:rPr>
                <w:noProof/>
                <w:webHidden/>
              </w:rPr>
              <w:t>183</w:t>
            </w:r>
            <w:r w:rsidR="0019709A">
              <w:rPr>
                <w:noProof/>
                <w:webHidden/>
              </w:rPr>
              <w:fldChar w:fldCharType="end"/>
            </w:r>
          </w:hyperlink>
        </w:p>
        <w:p w14:paraId="16A08FA3" w14:textId="5580EAAC" w:rsidR="0019709A" w:rsidRDefault="000A65FF">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CA45D0">
              <w:rPr>
                <w:noProof/>
                <w:webHidden/>
              </w:rPr>
              <w:t>183</w:t>
            </w:r>
            <w:r w:rsidR="0019709A">
              <w:rPr>
                <w:noProof/>
                <w:webHidden/>
              </w:rPr>
              <w:fldChar w:fldCharType="end"/>
            </w:r>
          </w:hyperlink>
        </w:p>
        <w:p w14:paraId="28B31890" w14:textId="1BE618C8" w:rsidR="0019709A" w:rsidRDefault="000A65FF">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CA45D0">
              <w:rPr>
                <w:noProof/>
                <w:webHidden/>
              </w:rPr>
              <w:t>183</w:t>
            </w:r>
            <w:r w:rsidR="0019709A">
              <w:rPr>
                <w:noProof/>
                <w:webHidden/>
              </w:rPr>
              <w:fldChar w:fldCharType="end"/>
            </w:r>
          </w:hyperlink>
        </w:p>
        <w:p w14:paraId="79C21690" w14:textId="7DC6262B" w:rsidR="0019709A" w:rsidRDefault="000A65FF">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CA45D0">
              <w:rPr>
                <w:noProof/>
                <w:webHidden/>
              </w:rPr>
              <w:t>184</w:t>
            </w:r>
            <w:r w:rsidR="0019709A">
              <w:rPr>
                <w:noProof/>
                <w:webHidden/>
              </w:rPr>
              <w:fldChar w:fldCharType="end"/>
            </w:r>
          </w:hyperlink>
        </w:p>
        <w:p w14:paraId="25E892BE" w14:textId="373D03A4" w:rsidR="0019709A" w:rsidRDefault="000A65FF">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CA45D0">
              <w:rPr>
                <w:noProof/>
                <w:webHidden/>
              </w:rPr>
              <w:t>184</w:t>
            </w:r>
            <w:r w:rsidR="0019709A">
              <w:rPr>
                <w:noProof/>
                <w:webHidden/>
              </w:rPr>
              <w:fldChar w:fldCharType="end"/>
            </w:r>
          </w:hyperlink>
        </w:p>
        <w:p w14:paraId="66524363" w14:textId="2BBCFD29" w:rsidR="0019709A" w:rsidRDefault="000A65FF">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CA45D0">
              <w:rPr>
                <w:noProof/>
                <w:webHidden/>
              </w:rPr>
              <w:t>185</w:t>
            </w:r>
            <w:r w:rsidR="0019709A">
              <w:rPr>
                <w:noProof/>
                <w:webHidden/>
              </w:rPr>
              <w:fldChar w:fldCharType="end"/>
            </w:r>
          </w:hyperlink>
        </w:p>
        <w:p w14:paraId="7CF007ED" w14:textId="5EEA02C7" w:rsidR="0019709A" w:rsidRDefault="000A65FF">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CA45D0">
              <w:rPr>
                <w:noProof/>
                <w:webHidden/>
              </w:rPr>
              <w:t>187</w:t>
            </w:r>
            <w:r w:rsidR="0019709A">
              <w:rPr>
                <w:noProof/>
                <w:webHidden/>
              </w:rPr>
              <w:fldChar w:fldCharType="end"/>
            </w:r>
          </w:hyperlink>
        </w:p>
        <w:p w14:paraId="1F6CFC92" w14:textId="165897A3" w:rsidR="0019709A" w:rsidRDefault="000A65FF">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CA45D0">
              <w:rPr>
                <w:noProof/>
                <w:webHidden/>
              </w:rPr>
              <w:t>187</w:t>
            </w:r>
            <w:r w:rsidR="0019709A">
              <w:rPr>
                <w:noProof/>
                <w:webHidden/>
              </w:rPr>
              <w:fldChar w:fldCharType="end"/>
            </w:r>
          </w:hyperlink>
        </w:p>
        <w:p w14:paraId="33222F0D" w14:textId="1A41BAE0" w:rsidR="0019709A" w:rsidRDefault="000A65FF">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CA45D0">
              <w:rPr>
                <w:noProof/>
                <w:webHidden/>
              </w:rPr>
              <w:t>188</w:t>
            </w:r>
            <w:r w:rsidR="0019709A">
              <w:rPr>
                <w:noProof/>
                <w:webHidden/>
              </w:rPr>
              <w:fldChar w:fldCharType="end"/>
            </w:r>
          </w:hyperlink>
        </w:p>
        <w:p w14:paraId="4173E089" w14:textId="450F4333" w:rsidR="0019709A" w:rsidRDefault="000A65FF">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CA45D0">
              <w:rPr>
                <w:noProof/>
                <w:webHidden/>
              </w:rPr>
              <w:t>189</w:t>
            </w:r>
            <w:r w:rsidR="0019709A">
              <w:rPr>
                <w:noProof/>
                <w:webHidden/>
              </w:rPr>
              <w:fldChar w:fldCharType="end"/>
            </w:r>
          </w:hyperlink>
        </w:p>
        <w:p w14:paraId="1579C74E" w14:textId="789912F6" w:rsidR="0019709A" w:rsidRDefault="000A65FF">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CA45D0">
              <w:rPr>
                <w:noProof/>
                <w:webHidden/>
              </w:rPr>
              <w:t>190</w:t>
            </w:r>
            <w:r w:rsidR="0019709A">
              <w:rPr>
                <w:noProof/>
                <w:webHidden/>
              </w:rPr>
              <w:fldChar w:fldCharType="end"/>
            </w:r>
          </w:hyperlink>
        </w:p>
        <w:p w14:paraId="7BDFC583" w14:textId="0295A8A7" w:rsidR="0019709A" w:rsidRDefault="000A65FF">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CA45D0">
              <w:rPr>
                <w:noProof/>
                <w:webHidden/>
              </w:rPr>
              <w:t>193</w:t>
            </w:r>
            <w:r w:rsidR="0019709A">
              <w:rPr>
                <w:noProof/>
                <w:webHidden/>
              </w:rPr>
              <w:fldChar w:fldCharType="end"/>
            </w:r>
          </w:hyperlink>
        </w:p>
        <w:p w14:paraId="52A92C0C" w14:textId="6F086A4F" w:rsidR="0019709A" w:rsidRDefault="000A65FF">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CA45D0">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B68F22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CA45D0">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EB42F3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CA45D0">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CA45D0">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9A2AFC8"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A45D0">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CA45D0">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A45D0">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C9B666E"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A45D0">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1D4B3B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A45D0">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CA45D0">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CC9E497"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A45D0">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A45D0">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CA45D0">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D93A386"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CA45D0">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CA45D0">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CA45D0">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E56AEC7"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A45D0">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CA45D0">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A45D0">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28C9A55B"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CA45D0">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CA45D0">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CA45D0">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291B919"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CA45D0">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A45D0">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A45D0">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A45D0">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A45D0">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A45D0">
        <w:rPr>
          <w:lang w:val="en-US"/>
        </w:rPr>
        <w:t>6.10</w:t>
      </w:r>
      <w:r w:rsidR="005064DD" w:rsidRPr="00FA0F55">
        <w:rPr>
          <w:lang w:val="en-US"/>
        </w:rPr>
        <w:fldChar w:fldCharType="end"/>
      </w:r>
      <w:r w:rsidR="005064DD" w:rsidRPr="00FA0F55">
        <w:rPr>
          <w:lang w:val="en-US"/>
        </w:rPr>
        <w:t>.</w:t>
      </w:r>
    </w:p>
    <w:p w14:paraId="1B97DD61" w14:textId="39E2C924"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A45D0">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A45D0">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A45D0">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9D13AA8"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5009540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CA45D0">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3BD60D6"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7B085E43"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CA45D0">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0DCCA2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CA45D0">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CA45D0">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CA45D0">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CA45D0">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CA45D0">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CA45D0">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CA45D0">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CA45D0">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3219C8EF"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CA45D0" w:rsidRPr="003D662E">
        <w:rPr>
          <w:lang w:val="en-US"/>
        </w:rPr>
        <w:t xml:space="preserve">Figure </w:t>
      </w:r>
      <w:r w:rsidR="00CA45D0">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B88DFA5"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5EB340E6"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CA45D0" w:rsidRPr="003D662E">
        <w:rPr>
          <w:lang w:val="en-US"/>
        </w:rPr>
        <w:t xml:space="preserve">Figure </w:t>
      </w:r>
      <w:r w:rsidR="00CA45D0">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1FE4D45"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CA45D0" w:rsidRPr="003D662E">
        <w:rPr>
          <w:lang w:val="en-US"/>
        </w:rPr>
        <w:t xml:space="preserve">Figure </w:t>
      </w:r>
      <w:r w:rsidR="00CA45D0">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779041B"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1069C7D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CA45D0" w:rsidRPr="003D662E">
        <w:rPr>
          <w:lang w:val="en-US"/>
        </w:rPr>
        <w:t xml:space="preserve">Figure </w:t>
      </w:r>
      <w:r w:rsidR="00CA45D0">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495FFEF6"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259296A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CA45D0" w:rsidRPr="003D662E">
        <w:rPr>
          <w:lang w:val="en-US"/>
        </w:rPr>
        <w:t xml:space="preserve">Table </w:t>
      </w:r>
      <w:r w:rsidR="00CA45D0">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3485C06C"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214933"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14933"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14933"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214933"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214933"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14933"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214933"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214933"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14933"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214933"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214933"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7FA3815"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w:t>
      </w:r>
      <w:r w:rsidRPr="003D662E">
        <w:fldChar w:fldCharType="end"/>
      </w:r>
      <w:bookmarkEnd w:id="34"/>
      <w:r w:rsidRPr="003D662E">
        <w:rPr>
          <w:lang w:val="en-US"/>
        </w:rPr>
        <w:t>: Viewing IIoT and Industry 4.0 as data streams.</w:t>
      </w:r>
    </w:p>
    <w:p w14:paraId="50B99BD9" w14:textId="7567BCC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3C4E9D9"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F0D4E73"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36D8FDF7"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CA45D0" w:rsidRPr="003D662E">
        <w:rPr>
          <w:lang w:val="en-US"/>
        </w:rPr>
        <w:t xml:space="preserve">Figure </w:t>
      </w:r>
      <w:r w:rsidR="00CA45D0">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CA45D0">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249E114"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C0A25C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CA45D0" w:rsidRPr="003D662E">
        <w:rPr>
          <w:lang w:val="en-US"/>
        </w:rPr>
        <w:t xml:space="preserve">Figure </w:t>
      </w:r>
      <w:r w:rsidR="00CA45D0">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6EA1879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CA45D0">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CA45D0">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CA45D0">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2AF49503"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FCA7455"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2768D7D"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44574558"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CA45D0" w:rsidRPr="003D662E">
        <w:rPr>
          <w:lang w:val="en-US"/>
        </w:rPr>
        <w:t xml:space="preserve">Figure </w:t>
      </w:r>
      <w:r w:rsidR="00CA45D0">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55B21F4"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CA45D0" w:rsidRPr="003D662E">
        <w:rPr>
          <w:lang w:val="en-US"/>
        </w:rPr>
        <w:t xml:space="preserve">Figure </w:t>
      </w:r>
      <w:r w:rsidR="00CA45D0">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7E5B2DD3"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30D4B342"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CA45D0">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60929F25"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214933"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214933"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214933"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214933"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214933"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214933"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214933"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214933"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214933"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214933"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613B6DD4"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477B55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CA45D0" w:rsidRPr="00CA45D0">
        <w:rPr>
          <w:iCs/>
          <w:lang w:val="en-US"/>
        </w:rPr>
        <w:t xml:space="preserve">Table </w:t>
      </w:r>
      <w:r w:rsidR="00CA45D0" w:rsidRPr="00CA45D0">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A53BB14"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CA45D0">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214933"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214933"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214933"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214933"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214933"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214933"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214933"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214933"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7977A44A"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A45D0">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A45D0">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A45D0">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A45D0">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A45D0">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A45D0">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CA45D0">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D326912"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06DFB6C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33FCA354"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0BD58C1F"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EE08373"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CA45D0" w:rsidRPr="003D662E">
        <w:rPr>
          <w:lang w:val="en-US"/>
        </w:rPr>
        <w:t xml:space="preserve">Figure </w:t>
      </w:r>
      <w:r w:rsidR="00CA45D0">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08DA60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CA45D0" w:rsidRPr="003D662E">
        <w:rPr>
          <w:lang w:val="en-US"/>
        </w:rPr>
        <w:t xml:space="preserve">Figure </w:t>
      </w:r>
      <w:r w:rsidR="00CA45D0">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FE29198"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CA45D0">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B33E583"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CA45D0">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3A8178B5"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CA45D0" w:rsidRPr="003D662E">
        <w:rPr>
          <w:lang w:val="en-US"/>
        </w:rPr>
        <w:t xml:space="preserve">Figure </w:t>
      </w:r>
      <w:r w:rsidR="00CA45D0">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7693323B"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CA45D0">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38"/>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FD502F7"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CA45D0">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31EECBE7"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CA45D0">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702C248B"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CA45D0" w:rsidRPr="003D662E">
        <w:rPr>
          <w:lang w:val="en-US"/>
        </w:rPr>
        <w:t xml:space="preserve">Figure </w:t>
      </w:r>
      <w:r w:rsidR="00CA45D0">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51C8265"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w:t>
      </w:r>
      <w:r w:rsidRPr="003D662E">
        <w:fldChar w:fldCharType="end"/>
      </w:r>
      <w:bookmarkEnd w:id="79"/>
      <w:r w:rsidRPr="003D662E">
        <w:rPr>
          <w:lang w:val="en-US"/>
        </w:rPr>
        <w:t>: AAS creation and usage pattern involving support layer classes and mechanisms.</w:t>
      </w:r>
    </w:p>
    <w:p w14:paraId="5ADD7473" w14:textId="08E11D5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CA45D0" w:rsidRPr="003D662E">
        <w:rPr>
          <w:lang w:val="en-US"/>
        </w:rPr>
        <w:t xml:space="preserve">Figure </w:t>
      </w:r>
      <w:r w:rsidR="00CA45D0">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771AA390"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CA45D0" w:rsidRPr="003D662E">
        <w:rPr>
          <w:lang w:val="en-US"/>
        </w:rPr>
        <w:t xml:space="preserve">Figure </w:t>
      </w:r>
      <w:r w:rsidR="00CA45D0">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0F4AFF9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A45D0">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A45D0">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F8551A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CA45D0">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474DC15"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CA45D0">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CA45D0">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3122B52"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876B40E"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4C3563A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31025D0"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CA45D0">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1D3FB5F"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214933"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214933"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7816E8DC"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6C5BD8DF"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65C8106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9909BC1"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DC28038"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CA45D0" w:rsidRPr="003D662E">
        <w:rPr>
          <w:lang w:val="en-US"/>
        </w:rPr>
        <w:t xml:space="preserve">Table </w:t>
      </w:r>
      <w:r w:rsidR="00CA45D0">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CA45D0">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CA45D0">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AEB040C"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CA45D0">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CA45D0" w:rsidRPr="003D662E">
        <w:rPr>
          <w:lang w:val="en-US"/>
        </w:rPr>
        <w:t xml:space="preserve">Figure </w:t>
      </w:r>
      <w:r w:rsidR="00CA45D0">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CA45D0">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0AB3F12"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F95418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CA45D0" w:rsidRPr="003D662E">
        <w:rPr>
          <w:lang w:val="en-US"/>
        </w:rPr>
        <w:t xml:space="preserve">Figure </w:t>
      </w:r>
      <w:r w:rsidR="00CA45D0">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6E5EE3E"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CA45D0" w:rsidRPr="003D662E">
        <w:rPr>
          <w:lang w:val="en-US"/>
        </w:rPr>
        <w:t xml:space="preserve">Figure </w:t>
      </w:r>
      <w:r w:rsidR="00CA45D0">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ACB8E73"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23DE0F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CA45D0" w:rsidRPr="003D662E">
        <w:rPr>
          <w:lang w:val="en-US"/>
        </w:rPr>
        <w:t xml:space="preserve">Figure </w:t>
      </w:r>
      <w:r w:rsidR="00CA45D0">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88B8E2E"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EEC5FFA"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E4FC2AA"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CA45D0" w:rsidRPr="003D662E">
        <w:rPr>
          <w:lang w:val="en-US"/>
        </w:rPr>
        <w:t xml:space="preserve">Table </w:t>
      </w:r>
      <w:r w:rsidR="00CA45D0">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36CB78A3"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21493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1F3DE05"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CA45D0">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5774C61"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A45D0">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559046A"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C818D9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CA45D0" w:rsidRPr="003D662E">
        <w:rPr>
          <w:lang w:val="en-US"/>
        </w:rPr>
        <w:t xml:space="preserve">Figure </w:t>
      </w:r>
      <w:r w:rsidR="00CA45D0">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CA45D0" w:rsidRPr="003D662E">
        <w:rPr>
          <w:lang w:val="en-US"/>
        </w:rPr>
        <w:t xml:space="preserve">Figure </w:t>
      </w:r>
      <w:r w:rsidR="00CA45D0">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CA45D0" w:rsidRPr="003D662E">
        <w:rPr>
          <w:lang w:val="en-US"/>
        </w:rPr>
        <w:t xml:space="preserve">Figure </w:t>
      </w:r>
      <w:r w:rsidR="00CA45D0">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3719CE1"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BC679A6"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4629F79"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CA45D0" w:rsidRPr="003D662E">
        <w:rPr>
          <w:lang w:val="en-US"/>
        </w:rPr>
        <w:t xml:space="preserve">Figure </w:t>
      </w:r>
      <w:r w:rsidR="00CA45D0">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944A23A"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CA45D0" w:rsidRPr="003D662E">
        <w:rPr>
          <w:lang w:val="en-US"/>
        </w:rPr>
        <w:t xml:space="preserve">Figure </w:t>
      </w:r>
      <w:r w:rsidR="00CA45D0">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3824DF4"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15</w:t>
      </w:r>
      <w:r w:rsidRPr="003D662E">
        <w:fldChar w:fldCharType="end"/>
      </w:r>
      <w:bookmarkEnd w:id="107"/>
      <w:r w:rsidRPr="003D662E">
        <w:rPr>
          <w:lang w:val="en-US"/>
        </w:rPr>
        <w:t>: Model Access and Protocol Adapter in the Connectors Component.</w:t>
      </w:r>
    </w:p>
    <w:p w14:paraId="021286C2" w14:textId="2F11F114"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B821D33"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CA45D0">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E862BF1"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671A129F"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B4906F7"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CA45D0" w:rsidRPr="003D662E">
        <w:rPr>
          <w:lang w:val="en-US"/>
        </w:rPr>
        <w:t xml:space="preserve">Figure </w:t>
      </w:r>
      <w:r w:rsidR="00CA45D0">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011A80D7"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CA45D0" w:rsidRPr="003D662E">
        <w:rPr>
          <w:lang w:val="en-US"/>
        </w:rPr>
        <w:t xml:space="preserve">Figure </w:t>
      </w:r>
      <w:r w:rsidR="00CA45D0">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CA45D0">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150F3483"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CA45D0">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F55E324"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390D2762"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CA45D0">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5B85789"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3.5.2</w:t>
      </w:r>
      <w:r w:rsidRPr="003D662E">
        <w:rPr>
          <w:lang w:val="en-US"/>
        </w:rPr>
        <w:fldChar w:fldCharType="end"/>
      </w:r>
      <w:r w:rsidRPr="003D662E">
        <w:rPr>
          <w:lang w:val="en-US"/>
        </w:rPr>
        <w:t>, we discuss the Service Execution Environment for Java and Python.</w:t>
      </w:r>
    </w:p>
    <w:p w14:paraId="543C2C04" w14:textId="040FFE7E"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CA45D0">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84EA61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DC9C016"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A45D0">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A45D0">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A068132"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CA45D0">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30B1972"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5BE0664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7264845F"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EFAE8C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A45D0">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A45D0">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81C5684"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B4BC022"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5BBF39A"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CA45D0">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73A3D81"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08FFA221"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CA45D0">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A0DA47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CA45D0">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E6229C5"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1BFD7F0"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A5D24B5"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CA45D0">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AE700CC"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CA45D0" w:rsidRPr="003D662E">
        <w:rPr>
          <w:lang w:val="en-US"/>
        </w:rPr>
        <w:t xml:space="preserve">Figure </w:t>
      </w:r>
      <w:r w:rsidR="00CA45D0">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CA45D0" w:rsidRPr="003D662E">
        <w:rPr>
          <w:lang w:val="en-US"/>
        </w:rPr>
        <w:t xml:space="preserve">Figure </w:t>
      </w:r>
      <w:r w:rsidR="00CA45D0">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CA45D0" w:rsidRPr="003D662E">
        <w:rPr>
          <w:lang w:val="en-US"/>
        </w:rPr>
        <w:t xml:space="preserve">Figure </w:t>
      </w:r>
      <w:r w:rsidR="00CA45D0">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348351D"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CA45D0" w:rsidRPr="003D662E">
        <w:rPr>
          <w:lang w:val="en-US"/>
        </w:rPr>
        <w:t xml:space="preserve">Figure </w:t>
      </w:r>
      <w:r w:rsidR="00CA45D0">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93F4E0E"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7F5CEA4A"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CA45D0">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FAFBFC6"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74D022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CA45D0" w:rsidRPr="003D662E">
        <w:rPr>
          <w:lang w:val="en-GB"/>
        </w:rPr>
        <w:t xml:space="preserve">Figure </w:t>
      </w:r>
      <w:r w:rsidR="00CA45D0">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12A760D"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19</w:t>
      </w:r>
      <w:r w:rsidRPr="003D662E">
        <w:rPr>
          <w:lang w:val="en-US"/>
        </w:rPr>
        <w:fldChar w:fldCharType="end"/>
      </w:r>
      <w:r w:rsidRPr="003D662E">
        <w:rPr>
          <w:lang w:val="en-US"/>
        </w:rPr>
        <w:t>)</w:t>
      </w:r>
      <w:r w:rsidRPr="003D662E">
        <w:rPr>
          <w:lang w:val="en-GB"/>
        </w:rPr>
        <w:t>.</w:t>
      </w:r>
    </w:p>
    <w:p w14:paraId="59F71E21" w14:textId="5056B04C"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CA45D0" w:rsidRPr="003D662E">
        <w:rPr>
          <w:lang w:val="en-GB"/>
        </w:rPr>
        <w:t xml:space="preserve">Figure </w:t>
      </w:r>
      <w:r w:rsidR="00CA45D0">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5CD7C63B"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2BAD0E4"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CA45D0">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CA45D0">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CE75081"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CA45D0">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CA45D0">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280138F"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CA45D0">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D37DEA4"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CA45D0">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47F5E6DB"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A45D0" w:rsidRPr="003D662E">
        <w:rPr>
          <w:lang w:val="en-US"/>
        </w:rPr>
        <w:t xml:space="preserve">Figure </w:t>
      </w:r>
      <w:r w:rsidR="00CA45D0">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A45D0">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80E830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CA45D0">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CDF9D4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CA45D0">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CA45D0">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458BC98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A45D0">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A45D0">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A45D0">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4BC89E3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CA45D0">
        <w:rPr>
          <w:lang w:val="en-US"/>
        </w:rPr>
        <w:t>3.6.2</w:t>
      </w:r>
      <w:r w:rsidR="00DE00B5" w:rsidRPr="003D662E">
        <w:rPr>
          <w:lang w:val="en-US"/>
        </w:rPr>
        <w:fldChar w:fldCharType="end"/>
      </w:r>
      <w:r w:rsidR="00DE00B5" w:rsidRPr="003D662E">
        <w:rPr>
          <w:lang w:val="en-US"/>
        </w:rPr>
        <w:t>.</w:t>
      </w:r>
    </w:p>
    <w:p w14:paraId="32C09173" w14:textId="77777777" w:rsidR="00CA45D0" w:rsidRPr="003D662E" w:rsidRDefault="0074190C" w:rsidP="00CA45D0">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098BE7D" w14:textId="77777777" w:rsidR="00CA45D0" w:rsidRPr="003D662E" w:rsidRDefault="00CA45D0" w:rsidP="00CA45D0">
      <w:pPr>
        <w:jc w:val="both"/>
        <w:rPr>
          <w:noProof/>
          <w:lang w:val="en-US"/>
        </w:rPr>
      </w:pPr>
    </w:p>
    <w:p w14:paraId="1ED08436" w14:textId="77777777" w:rsidR="00CA45D0" w:rsidRPr="003D662E" w:rsidRDefault="00CA45D0" w:rsidP="00CA45D0">
      <w:pPr>
        <w:jc w:val="both"/>
        <w:rPr>
          <w:lang w:val="en-US"/>
        </w:rPr>
      </w:pPr>
    </w:p>
    <w:p w14:paraId="775C2419" w14:textId="48E5AC0C" w:rsidR="004B1501" w:rsidRPr="00044AD0" w:rsidRDefault="00CA45D0"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3B8339E6"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8FD8B85"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21</w:t>
      </w:r>
      <w:r w:rsidRPr="003D662E">
        <w:fldChar w:fldCharType="end"/>
      </w:r>
      <w:bookmarkEnd w:id="135"/>
      <w:r w:rsidRPr="003D662E">
        <w:rPr>
          <w:lang w:val="en-US"/>
        </w:rPr>
        <w:t>: ECS runtime for Service Deployment (comments partially cropped)</w:t>
      </w:r>
    </w:p>
    <w:p w14:paraId="5FE66A48" w14:textId="23B13F64"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5D2E089" w14:textId="77777777" w:rsidR="00CA45D0" w:rsidRPr="003D662E" w:rsidRDefault="005B7EF7" w:rsidP="00CA45D0">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5FCA165" w14:textId="77777777" w:rsidR="00CA45D0" w:rsidRPr="003D662E" w:rsidRDefault="00CA45D0" w:rsidP="00CA45D0">
      <w:pPr>
        <w:jc w:val="both"/>
        <w:rPr>
          <w:noProof/>
          <w:lang w:val="en-US"/>
        </w:rPr>
      </w:pPr>
    </w:p>
    <w:p w14:paraId="47C846F4" w14:textId="77777777" w:rsidR="00CA45D0" w:rsidRPr="003D662E" w:rsidRDefault="00CA45D0" w:rsidP="00CA45D0">
      <w:pPr>
        <w:jc w:val="both"/>
        <w:rPr>
          <w:lang w:val="en-US"/>
        </w:rPr>
      </w:pPr>
    </w:p>
    <w:p w14:paraId="60141BE8" w14:textId="77777777" w:rsidR="00CA45D0" w:rsidRPr="003D662E" w:rsidRDefault="00CA45D0" w:rsidP="00CA45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E7F7F19" w14:textId="77777777" w:rsidR="00CA45D0" w:rsidRPr="003D662E" w:rsidRDefault="00CA45D0" w:rsidP="00CA45D0">
      <w:pPr>
        <w:jc w:val="both"/>
        <w:rPr>
          <w:lang w:val="en-US"/>
        </w:rPr>
      </w:pPr>
    </w:p>
    <w:p w14:paraId="7C3BF0E4" w14:textId="77777777" w:rsidR="00CA45D0" w:rsidRPr="003D662E" w:rsidRDefault="00CA45D0" w:rsidP="00CA45D0">
      <w:pPr>
        <w:jc w:val="both"/>
        <w:rPr>
          <w:lang w:val="en-US"/>
        </w:rPr>
      </w:pPr>
    </w:p>
    <w:p w14:paraId="6539402A" w14:textId="736497C6" w:rsidR="005B7EF7" w:rsidRPr="003D662E" w:rsidRDefault="00CA45D0"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81520F5"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CCF719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1A8DACF"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CA45D0" w:rsidRPr="003D662E">
        <w:rPr>
          <w:lang w:val="en-US"/>
        </w:rPr>
        <w:t xml:space="preserve">Figure </w:t>
      </w:r>
      <w:r w:rsidR="00CA45D0">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80BAAB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A45D0">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A45D0">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293638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3D7FB94D"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CA45D0">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CA45D0">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CD3BE08"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CA45D0">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2D3C67E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CA45D0">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CA45D0">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1D62D6A"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CA45D0">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CA45D0">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1"/>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89D3E0D"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CA45D0">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2"/>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E1C814A"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CA45D0">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137D28B"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E3D50E7"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25B3D84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CA45D0">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217BF2C"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A45D0">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A45D0">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2B82C6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CA45D0">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CA45D0">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0C83A2F"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CA45D0">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CA45D0" w:rsidRPr="00CA45D0">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C71538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CA45D0">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A07B844"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CA45D0" w:rsidRPr="003D662E">
        <w:rPr>
          <w:lang w:val="en-US"/>
        </w:rPr>
        <w:t xml:space="preserve">Figure </w:t>
      </w:r>
      <w:r w:rsidR="00CA45D0">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F85D26C"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CA45D0" w:rsidRPr="003D662E">
        <w:rPr>
          <w:lang w:val="en-US"/>
        </w:rPr>
        <w:t xml:space="preserve">Table </w:t>
      </w:r>
      <w:r w:rsidR="00CA45D0">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CA45D0">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F05DD9D"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7E3FF81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CA45D0">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CA45D0">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46B1FB28"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CA45D0">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367904A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CA45D0">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CA45D0">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CA45D0">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29F4929"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CA45D0">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4463E5B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CA45D0"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CA45D0">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778941F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CA45D0">
        <w:rPr>
          <w:lang w:val="en-US"/>
        </w:rPr>
        <w:t>3.5.3</w:t>
      </w:r>
      <w:r w:rsidR="00CE1547" w:rsidRPr="003D662E">
        <w:rPr>
          <w:lang w:val="en-US"/>
        </w:rPr>
        <w:fldChar w:fldCharType="end"/>
      </w:r>
      <w:r w:rsidR="00CE1547" w:rsidRPr="003D662E">
        <w:rPr>
          <w:lang w:val="en-US"/>
        </w:rPr>
        <w:t>.</w:t>
      </w:r>
    </w:p>
    <w:p w14:paraId="77068BB8" w14:textId="4239D72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CA45D0">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23D30E6"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1FA9B938"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CA45D0" w:rsidRPr="003D662E">
        <w:rPr>
          <w:lang w:val="en-US"/>
        </w:rPr>
        <w:t xml:space="preserve">Figure </w:t>
      </w:r>
      <w:r w:rsidR="00CA45D0">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CA45D0">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CA45D0" w:rsidRPr="003D662E">
        <w:rPr>
          <w:lang w:val="en-US"/>
        </w:rPr>
        <w:t xml:space="preserve">Figure </w:t>
      </w:r>
      <w:r w:rsidR="00CA45D0">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3AF6A9E"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CA45D0">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3DAA80A"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0A5F768"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A45D0">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A45D0">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A45D0">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7764C619"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CA45D0">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t>Application Layer</w:t>
      </w:r>
      <w:bookmarkEnd w:id="167"/>
    </w:p>
    <w:p w14:paraId="00093C9C" w14:textId="4023A8C4"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CA45D0" w:rsidRPr="003D662E">
        <w:rPr>
          <w:lang w:val="en-US"/>
        </w:rPr>
        <w:t xml:space="preserve">Figure </w:t>
      </w:r>
      <w:r w:rsidR="00CA45D0">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76967AD"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CA45D0">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6F4BA4D"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AB9F32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CA45D0" w:rsidRPr="003D662E">
        <w:rPr>
          <w:lang w:val="en-US"/>
        </w:rPr>
        <w:t xml:space="preserve">Figure </w:t>
      </w:r>
      <w:r w:rsidR="00CA45D0">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CA45D0" w:rsidRPr="003D662E">
        <w:rPr>
          <w:lang w:val="en-US"/>
        </w:rPr>
        <w:t xml:space="preserve">Figure </w:t>
      </w:r>
      <w:r w:rsidR="00CA45D0">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C6547D3"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6D97E53"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30</w:t>
      </w:r>
      <w:r w:rsidRPr="003D662E">
        <w:fldChar w:fldCharType="end"/>
      </w:r>
      <w:bookmarkEnd w:id="175"/>
      <w:r w:rsidRPr="003D662E">
        <w:rPr>
          <w:lang w:val="en-US"/>
        </w:rPr>
        <w:t>: Interaction with the preliminary interactive platform command line interface.</w:t>
      </w:r>
    </w:p>
    <w:p w14:paraId="2D9F4B21" w14:textId="48969C0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F8AE829"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0EC78D44"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CA45D0">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7C7B776B"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CA45D0">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F142B4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CA45D0" w:rsidRPr="003D662E">
        <w:rPr>
          <w:lang w:val="en-US"/>
        </w:rPr>
        <w:t xml:space="preserve">Figure </w:t>
      </w:r>
      <w:r w:rsidR="00CA45D0">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B6B569D"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53847491"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CA45D0" w:rsidRPr="003D662E">
        <w:rPr>
          <w:lang w:val="en-US"/>
        </w:rPr>
        <w:t xml:space="preserve">Figure </w:t>
      </w:r>
      <w:r w:rsidR="00CA45D0">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CA45D0" w:rsidRPr="003D662E">
        <w:rPr>
          <w:lang w:val="en-US"/>
        </w:rPr>
        <w:t xml:space="preserve">Figure </w:t>
      </w:r>
      <w:r w:rsidR="00CA45D0">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CA45D0" w:rsidRPr="003D662E">
        <w:rPr>
          <w:lang w:val="en-US"/>
        </w:rPr>
        <w:t xml:space="preserve">Figure </w:t>
      </w:r>
      <w:r w:rsidR="00CA45D0">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5AB1AE39"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C69B818" w:rsidR="006C4A16"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FF96359"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7F8908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CA45D0" w:rsidRPr="003D662E">
        <w:rPr>
          <w:lang w:val="en-US"/>
        </w:rPr>
        <w:t xml:space="preserve">Figure </w:t>
      </w:r>
      <w:r w:rsidR="00CA45D0">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FD1D76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CA45D0" w:rsidRPr="003D662E">
        <w:rPr>
          <w:lang w:val="en-US"/>
        </w:rPr>
        <w:t xml:space="preserve">Figure </w:t>
      </w:r>
      <w:r w:rsidR="00CA45D0">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CA45D0" w:rsidRPr="003D662E">
        <w:rPr>
          <w:lang w:val="en-US"/>
        </w:rPr>
        <w:t xml:space="preserve">Figure </w:t>
      </w:r>
      <w:r w:rsidR="00CA45D0">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CA45D0" w:rsidRPr="003D662E">
        <w:rPr>
          <w:lang w:val="en-US"/>
        </w:rPr>
        <w:t xml:space="preserve">Figure </w:t>
      </w:r>
      <w:r w:rsidR="00CA45D0">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6176FFD5"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0296900"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B62D98F"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1B465B6"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CA45D0">
        <w:rPr>
          <w:lang w:val="en-US"/>
        </w:rPr>
        <w:t>7.6</w:t>
      </w:r>
      <w:r>
        <w:rPr>
          <w:lang w:val="en-US"/>
        </w:rPr>
        <w:fldChar w:fldCharType="end"/>
      </w:r>
      <w:r>
        <w:rPr>
          <w:lang w:val="en-US"/>
        </w:rPr>
        <w:t>). If CORS is not explicitly enabled, usually a browser plugin is required.</w:t>
      </w:r>
    </w:p>
    <w:p w14:paraId="3FC9207B" w14:textId="74520F79"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CA45D0" w:rsidRPr="003D662E">
        <w:rPr>
          <w:lang w:val="en-US"/>
        </w:rPr>
        <w:t xml:space="preserve">Figure </w:t>
      </w:r>
      <w:r w:rsidR="00CA45D0">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D283A01" w:rsidR="009B57DE" w:rsidRPr="00313AEF" w:rsidRDefault="009B57DE" w:rsidP="009B57DE">
      <w:pPr>
        <w:pStyle w:val="Caption"/>
        <w:jc w:val="center"/>
        <w:rPr>
          <w:lang w:val="en-US"/>
        </w:rPr>
      </w:pPr>
      <w:bookmarkStart w:id="185"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38</w:t>
      </w:r>
      <w:r w:rsidRPr="003D662E">
        <w:fldChar w:fldCharType="end"/>
      </w:r>
      <w:bookmarkEnd w:id="185"/>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590368D"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CA45D0" w:rsidRPr="003D662E">
        <w:rPr>
          <w:lang w:val="en-US"/>
        </w:rPr>
        <w:t xml:space="preserve">Figure </w:t>
      </w:r>
      <w:r w:rsidR="00CA45D0">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6" w:name="_Ref108603464"/>
      <w:bookmarkStart w:id="187" w:name="_Toc148037163"/>
      <w:r w:rsidRPr="003D662E">
        <w:rPr>
          <w:lang w:val="en-US"/>
        </w:rPr>
        <w:t>Test support</w:t>
      </w:r>
      <w:bookmarkEnd w:id="186"/>
      <w:bookmarkEnd w:id="187"/>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653B7D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CA45D0">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6F53B71"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CA45D0">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8" w:name="_Ref69736036"/>
      <w:bookmarkStart w:id="189" w:name="_Toc148037164"/>
      <w:bookmarkStart w:id="190"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8"/>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1"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1"/>
      <w:r w:rsidR="003A71E5" w:rsidRPr="003D662E">
        <w:rPr>
          <w:lang w:val="en-US"/>
        </w:rPr>
        <w:t xml:space="preserve"> </w:t>
      </w:r>
    </w:p>
    <w:p w14:paraId="2D274BF6" w14:textId="7395A067"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CA45D0">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CA45D0">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2"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2"/>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1715C68"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3"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3"/>
    </w:p>
    <w:p w14:paraId="5D28AC4A" w14:textId="1F214100" w:rsidR="002057AD" w:rsidRPr="003D662E" w:rsidRDefault="002057AD" w:rsidP="0051335B">
      <w:pPr>
        <w:pStyle w:val="ListParagraph"/>
        <w:numPr>
          <w:ilvl w:val="0"/>
          <w:numId w:val="15"/>
        </w:numPr>
        <w:ind w:left="851" w:hanging="425"/>
        <w:jc w:val="both"/>
        <w:rPr>
          <w:lang w:val="en-US"/>
        </w:rPr>
      </w:pPr>
      <w:bookmarkStart w:id="194"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4"/>
    </w:p>
    <w:p w14:paraId="4C80C72F" w14:textId="508DA347" w:rsidR="002057AD" w:rsidRPr="003D662E" w:rsidRDefault="002057AD" w:rsidP="0051335B">
      <w:pPr>
        <w:pStyle w:val="ListParagraph"/>
        <w:numPr>
          <w:ilvl w:val="0"/>
          <w:numId w:val="15"/>
        </w:numPr>
        <w:ind w:left="851" w:hanging="425"/>
        <w:jc w:val="both"/>
        <w:rPr>
          <w:lang w:val="en-US"/>
        </w:rPr>
      </w:pPr>
      <w:bookmarkStart w:id="195"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5"/>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E846B0E" w:rsidR="00901995" w:rsidRPr="003D662E" w:rsidRDefault="00901995" w:rsidP="0051335B">
      <w:pPr>
        <w:pStyle w:val="ListParagraph"/>
        <w:numPr>
          <w:ilvl w:val="0"/>
          <w:numId w:val="15"/>
        </w:numPr>
        <w:ind w:left="851" w:hanging="425"/>
        <w:jc w:val="both"/>
        <w:rPr>
          <w:lang w:val="en-US"/>
        </w:rPr>
      </w:pPr>
      <w:bookmarkStart w:id="196"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A45D0">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A45D0">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CA45D0">
        <w:rPr>
          <w:lang w:val="en-US"/>
        </w:rPr>
        <w:t>7.1</w:t>
      </w:r>
      <w:r w:rsidR="00B94E88" w:rsidRPr="003D662E">
        <w:rPr>
          <w:lang w:val="en-US"/>
        </w:rPr>
        <w:fldChar w:fldCharType="end"/>
      </w:r>
      <w:r w:rsidR="00B94E88" w:rsidRPr="003D662E">
        <w:rPr>
          <w:lang w:val="en-US"/>
        </w:rPr>
        <w:t>).</w:t>
      </w:r>
      <w:bookmarkEnd w:id="196"/>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51335B">
      <w:pPr>
        <w:pStyle w:val="ListParagraph"/>
        <w:numPr>
          <w:ilvl w:val="0"/>
          <w:numId w:val="15"/>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w:t>
      </w:r>
      <w:bookmarkStart w:id="197" w:name="_GoBack"/>
      <w:bookmarkEnd w:id="197"/>
      <w:r>
        <w:rPr>
          <w:lang w:val="en-US"/>
        </w:rPr>
        <w:t xml:space="preserve">,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lastRenderedPageBreak/>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1485A390"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CA45D0" w:rsidRPr="003D662E">
        <w:rPr>
          <w:lang w:val="en-US"/>
        </w:rPr>
        <w:t xml:space="preserve">Figure </w:t>
      </w:r>
      <w:r w:rsidR="00CA45D0">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CA45D0">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03BFF40"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CA45D0">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D67E775"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2670789D"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33CF3CC1"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426B7040"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CA45D0">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CA45D0">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0"/>
      <w:bookmarkEnd w:id="202"/>
      <w:bookmarkEnd w:id="203"/>
      <w:bookmarkEnd w:id="204"/>
      <w:bookmarkEnd w:id="205"/>
      <w:bookmarkEnd w:id="206"/>
      <w:bookmarkEnd w:id="207"/>
    </w:p>
    <w:p w14:paraId="4F10AE1E" w14:textId="219AE71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CA45D0">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CA45D0">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CA45D0">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CA45D0">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A45D0">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A45D0">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A45D0">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CA45D0">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CA45D0">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CA45D0">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CA45D0">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3AE58B3"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CA45D0">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97006F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CA45D0" w:rsidRPr="003D662E">
        <w:rPr>
          <w:lang w:val="en-US"/>
        </w:rPr>
        <w:t xml:space="preserve">Figure </w:t>
      </w:r>
      <w:r w:rsidR="00CA45D0">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3677873"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0F8B412"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A45D0">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A45D0">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D110F9F"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CA45D0">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EE53045"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EFB46CB"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872BE34"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7F3D488"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5064CFF"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44</w:t>
      </w:r>
      <w:r w:rsidRPr="003D662E">
        <w:fldChar w:fldCharType="end"/>
      </w:r>
      <w:bookmarkEnd w:id="211"/>
      <w:r w:rsidRPr="003D662E">
        <w:rPr>
          <w:lang w:val="en-US"/>
        </w:rPr>
        <w:t>: Final part of the simple platform configuration.</w:t>
      </w:r>
    </w:p>
    <w:p w14:paraId="0B2CC62F" w14:textId="091C160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CA45D0" w:rsidRPr="003D662E">
        <w:rPr>
          <w:lang w:val="en-US"/>
        </w:rPr>
        <w:t xml:space="preserve">Figure </w:t>
      </w:r>
      <w:r w:rsidR="00CA45D0">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23207B4"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CA45D0">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7867CC4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64397FE"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45</w:t>
      </w:r>
      <w:r w:rsidRPr="003D662E">
        <w:fldChar w:fldCharType="end"/>
      </w:r>
      <w:bookmarkEnd w:id="215"/>
      <w:r w:rsidRPr="003D662E">
        <w:rPr>
          <w:lang w:val="en-US"/>
        </w:rPr>
        <w:t>: IVML model pattern for simple alternatives without detailing properties.</w:t>
      </w:r>
    </w:p>
    <w:p w14:paraId="019AF21D" w14:textId="5F9ACF2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CA45D0" w:rsidRPr="003D662E">
        <w:rPr>
          <w:lang w:val="en-US"/>
        </w:rPr>
        <w:t xml:space="preserve">Figure </w:t>
      </w:r>
      <w:r w:rsidR="00CA45D0">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721DF4F"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0808814"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CA45D0" w:rsidRPr="003D662E">
        <w:rPr>
          <w:lang w:val="en-US"/>
        </w:rPr>
        <w:t xml:space="preserve">Figure </w:t>
      </w:r>
      <w:r w:rsidR="00CA45D0">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7690CA44"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47</w:t>
      </w:r>
      <w:r w:rsidRPr="003D662E">
        <w:fldChar w:fldCharType="end"/>
      </w:r>
      <w:bookmarkEnd w:id="217"/>
      <w:r w:rsidRPr="003D662E">
        <w:rPr>
          <w:lang w:val="en-US"/>
        </w:rPr>
        <w:t>: Model structure for openness and extensibility.</w:t>
      </w:r>
    </w:p>
    <w:p w14:paraId="7D2DAD81" w14:textId="45EAD5D8"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CA45D0" w:rsidRPr="003D662E">
        <w:rPr>
          <w:lang w:val="en-US"/>
        </w:rPr>
        <w:t xml:space="preserve">Figure </w:t>
      </w:r>
      <w:r w:rsidR="00CA45D0">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F6430A5"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48</w:t>
      </w:r>
      <w:r w:rsidRPr="003D662E">
        <w:fldChar w:fldCharType="end"/>
      </w:r>
      <w:bookmarkEnd w:id="218"/>
      <w:r w:rsidRPr="003D662E">
        <w:rPr>
          <w:lang w:val="en-US"/>
        </w:rPr>
        <w:t>: Meta-model concepts for defining services and alternatives.</w:t>
      </w:r>
    </w:p>
    <w:p w14:paraId="4DB511D9" w14:textId="25C6125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A45D0" w:rsidRPr="003D662E">
        <w:rPr>
          <w:lang w:val="en-US"/>
        </w:rPr>
        <w:t xml:space="preserve">Figure </w:t>
      </w:r>
      <w:r w:rsidR="00CA45D0">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DB81A4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A45D0" w:rsidRPr="003D662E">
        <w:rPr>
          <w:lang w:val="en-US"/>
        </w:rPr>
        <w:t xml:space="preserve">Figure </w:t>
      </w:r>
      <w:r w:rsidR="00CA45D0">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D35E45F"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CA45D0" w:rsidRPr="003D662E">
        <w:rPr>
          <w:lang w:val="en-GB"/>
        </w:rPr>
        <w:t xml:space="preserve">Figure </w:t>
      </w:r>
      <w:r w:rsidR="00CA45D0">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CA45D0">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CA45D0">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F55EF7E"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9F1873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CA45D0" w:rsidRPr="003D662E">
        <w:rPr>
          <w:lang w:val="en-US"/>
        </w:rPr>
        <w:t xml:space="preserve">Figure </w:t>
      </w:r>
      <w:r w:rsidR="00CA45D0">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652EEF2"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CA45D0" w:rsidRPr="003D662E">
        <w:rPr>
          <w:lang w:val="en-US"/>
        </w:rPr>
        <w:t xml:space="preserve">Figure </w:t>
      </w:r>
      <w:r w:rsidR="00CA45D0">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96D6CD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CA45D0" w:rsidRPr="003D662E">
        <w:rPr>
          <w:lang w:val="en-US"/>
        </w:rPr>
        <w:t xml:space="preserve">Figure </w:t>
      </w:r>
      <w:r w:rsidR="00CA45D0">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CA45D0" w:rsidRPr="003D662E">
        <w:rPr>
          <w:lang w:val="en-US"/>
        </w:rPr>
        <w:t xml:space="preserve">Figure </w:t>
      </w:r>
      <w:r w:rsidR="00CA45D0">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1F23EE1"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CA45D0">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CA45D0">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7B11983"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50</w:t>
      </w:r>
      <w:r w:rsidRPr="003D662E">
        <w:fldChar w:fldCharType="end"/>
      </w:r>
      <w:bookmarkEnd w:id="220"/>
      <w:r w:rsidRPr="003D662E">
        <w:rPr>
          <w:lang w:val="en-US"/>
        </w:rPr>
        <w:t>: Instance view on a platform application.</w:t>
      </w:r>
    </w:p>
    <w:p w14:paraId="3F2919A1" w14:textId="37EE418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CA45D0" w:rsidRPr="003D662E">
        <w:rPr>
          <w:lang w:val="en-US"/>
        </w:rPr>
        <w:t xml:space="preserve">Figure </w:t>
      </w:r>
      <w:r w:rsidR="00CA45D0">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7CF2166"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3B326796"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CA45D0" w:rsidRPr="003D662E">
        <w:rPr>
          <w:lang w:val="en-US"/>
        </w:rPr>
        <w:t xml:space="preserve">Figure </w:t>
      </w:r>
      <w:r w:rsidR="00CA45D0">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CA45D0">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7EBFF7F"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CA45D0" w:rsidRPr="003D662E">
        <w:rPr>
          <w:lang w:val="en-US"/>
        </w:rPr>
        <w:t xml:space="preserve">Figure </w:t>
      </w:r>
      <w:r w:rsidR="00CA45D0">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0DF4900"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2596F1B3"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CA45D0" w:rsidRPr="003D662E">
        <w:rPr>
          <w:lang w:val="en-US"/>
        </w:rPr>
        <w:t xml:space="preserve">Figure </w:t>
      </w:r>
      <w:r w:rsidR="00CA45D0">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16B8282B"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1097A10"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CA45D0" w:rsidRPr="003D662E">
        <w:rPr>
          <w:lang w:val="en-US"/>
        </w:rPr>
        <w:t xml:space="preserve">Table </w:t>
      </w:r>
      <w:r w:rsidR="00CA45D0">
        <w:rPr>
          <w:noProof/>
          <w:lang w:val="en-US"/>
        </w:rPr>
        <w:t>7</w:t>
      </w:r>
      <w:r w:rsidRPr="00D7567C">
        <w:rPr>
          <w:lang w:val="en-US"/>
        </w:rPr>
        <w:fldChar w:fldCharType="end"/>
      </w:r>
      <w:r w:rsidRPr="00D7567C">
        <w:rPr>
          <w:lang w:val="en-US"/>
        </w:rPr>
        <w:t>.</w:t>
      </w:r>
    </w:p>
    <w:p w14:paraId="7B2C4BD4" w14:textId="2947AC6C"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14933"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14933"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14933"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4766759"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3F19BC16"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CA45D0" w:rsidRPr="003D662E">
        <w:rPr>
          <w:lang w:val="en-US"/>
        </w:rPr>
        <w:t xml:space="preserve">Figure </w:t>
      </w:r>
      <w:r w:rsidR="00CA45D0">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1494351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14933"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14933"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14933"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14933"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214933"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14933"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189EC595"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CA45D0">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373C544A"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CA45D0">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14933"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14933"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14933"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14933"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14933"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14933"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14933"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10EBBC47"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CA45D0">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6FA241D"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14933"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311107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CA45D0" w:rsidRPr="003D662E">
        <w:rPr>
          <w:lang w:val="en-US"/>
        </w:rPr>
        <w:t xml:space="preserve">Table </w:t>
      </w:r>
      <w:r w:rsidR="00CA45D0">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48CD023"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14933"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14933"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784133E"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CA45D0" w:rsidRPr="003D662E">
        <w:rPr>
          <w:lang w:val="en-US"/>
        </w:rPr>
        <w:t xml:space="preserve">Table </w:t>
      </w:r>
      <w:r w:rsidR="00CA45D0">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89234F1"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14933"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14933"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14933"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D72B375"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CA45D0" w:rsidRPr="003D662E">
        <w:rPr>
          <w:lang w:val="en-US"/>
        </w:rPr>
        <w:t xml:space="preserve">Figure </w:t>
      </w:r>
      <w:r w:rsidR="00CA45D0">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C56E303"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44432846" w:rsidR="0031136E" w:rsidRDefault="0031136E" w:rsidP="0031136E">
      <w:pPr>
        <w:pStyle w:val="Caption"/>
        <w:jc w:val="center"/>
        <w:rPr>
          <w:lang w:val="en-US"/>
        </w:rPr>
      </w:pPr>
      <w:bookmarkStart w:id="248"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13</w:t>
      </w:r>
      <w:r w:rsidRPr="003D662E">
        <w:fldChar w:fldCharType="end"/>
      </w:r>
      <w:bookmarkEnd w:id="248"/>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214933"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214933"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214933"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214933"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14933"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367EDB78" w:rsidR="00766BAA" w:rsidRDefault="00766BAA" w:rsidP="00766BAA">
      <w:pPr>
        <w:pStyle w:val="Caption"/>
        <w:jc w:val="center"/>
        <w:rPr>
          <w:lang w:val="en-US"/>
        </w:rPr>
      </w:pPr>
      <w:bookmarkStart w:id="249"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14</w:t>
      </w:r>
      <w:r w:rsidRPr="003D662E">
        <w:fldChar w:fldCharType="end"/>
      </w:r>
      <w:bookmarkEnd w:id="249"/>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59158FD5"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CA45D0">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214933"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2964924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A45D0">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214933"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0CC9D3D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A45D0">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2A7E73E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A45D0">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214933"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214933"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214933"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499C360E"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A45D0">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720A4EDD"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CA45D0">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214933"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5BA4495C"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CA45D0" w:rsidRPr="003D662E">
        <w:rPr>
          <w:lang w:val="en-US"/>
        </w:rPr>
        <w:t xml:space="preserve">Table </w:t>
      </w:r>
      <w:r w:rsidR="00CA45D0">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CA45D0" w:rsidRPr="003D662E">
        <w:rPr>
          <w:lang w:val="en-US"/>
        </w:rPr>
        <w:t xml:space="preserve">Table </w:t>
      </w:r>
      <w:r w:rsidR="00CA45D0">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16C18393" w14:textId="6263C2C5" w:rsidR="00D91A72" w:rsidRDefault="00D91A72" w:rsidP="00D91A72">
      <w:pPr>
        <w:pStyle w:val="Heading3"/>
        <w:rPr>
          <w:lang w:val="en-US"/>
        </w:rPr>
      </w:pPr>
      <w:r>
        <w:rPr>
          <w:lang w:val="en-US"/>
        </w:rPr>
        <w:lastRenderedPageBreak/>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7DD7015"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CA45D0" w:rsidRPr="003D662E">
        <w:rPr>
          <w:lang w:val="en-US"/>
        </w:rPr>
        <w:t xml:space="preserve">Figure </w:t>
      </w:r>
      <w:r w:rsidR="00CA45D0">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CA45D0" w:rsidRPr="003D662E">
        <w:rPr>
          <w:lang w:val="en-US"/>
        </w:rPr>
        <w:t xml:space="preserve">Figure </w:t>
      </w:r>
      <w:r w:rsidR="00CA45D0">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4EDBB765"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CA45D0" w:rsidRPr="003D662E">
        <w:rPr>
          <w:lang w:val="en-US"/>
        </w:rPr>
        <w:t xml:space="preserve">Table </w:t>
      </w:r>
      <w:r w:rsidR="00CA45D0">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CA45D0" w:rsidRPr="003D662E">
        <w:rPr>
          <w:lang w:val="en-US"/>
        </w:rPr>
        <w:t xml:space="preserve">Figure </w:t>
      </w:r>
      <w:r w:rsidR="00CA45D0">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61E84047" w:rsidR="00AC33A3" w:rsidRDefault="00AC33A3" w:rsidP="00AC33A3">
      <w:pPr>
        <w:pStyle w:val="Caption"/>
        <w:jc w:val="center"/>
        <w:rPr>
          <w:lang w:val="en-US"/>
        </w:rPr>
      </w:pPr>
      <w:bookmarkStart w:id="250"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21</w:t>
      </w:r>
      <w:r w:rsidRPr="003D662E">
        <w:fldChar w:fldCharType="end"/>
      </w:r>
      <w:bookmarkEnd w:id="250"/>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214933"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214933"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8AFC74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CA45D0">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14933"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214933"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14933"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14933"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1"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51"/>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0B84D27"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396CEB6" w:rsidR="00DD2F24" w:rsidRPr="003D662E" w:rsidRDefault="006E2A97" w:rsidP="0051335B">
      <w:pPr>
        <w:pStyle w:val="ListParagraph"/>
        <w:numPr>
          <w:ilvl w:val="0"/>
          <w:numId w:val="36"/>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89D443C"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CA45D0" w:rsidRPr="003D662E">
        <w:rPr>
          <w:lang w:val="en-US"/>
        </w:rPr>
        <w:t xml:space="preserve">Figure </w:t>
      </w:r>
      <w:r w:rsidR="00CA45D0">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8BB744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CA45D0">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002E6DD"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CA45D0" w:rsidRPr="003D662E">
        <w:rPr>
          <w:lang w:val="en-US"/>
        </w:rPr>
        <w:t xml:space="preserve">Figure </w:t>
      </w:r>
      <w:r w:rsidR="00CA45D0">
        <w:rPr>
          <w:noProof/>
          <w:lang w:val="en-US"/>
        </w:rPr>
        <w:t>56</w:t>
      </w:r>
      <w:r w:rsidR="001C10C3" w:rsidRPr="003D662E">
        <w:rPr>
          <w:lang w:val="en-US"/>
        </w:rPr>
        <w:fldChar w:fldCharType="end"/>
      </w:r>
      <w:bookmarkEnd w:id="25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3B92F00" w:rsidR="00E5519D" w:rsidRPr="003D662E" w:rsidRDefault="00507BCA" w:rsidP="00507BCA">
      <w:pPr>
        <w:pStyle w:val="Caption"/>
        <w:jc w:val="center"/>
        <w:rPr>
          <w:lang w:val="en-US"/>
        </w:rPr>
      </w:pPr>
      <w:bookmarkStart w:id="25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56</w:t>
      </w:r>
      <w:r w:rsidRPr="003D662E">
        <w:fldChar w:fldCharType="end"/>
      </w:r>
      <w:bookmarkEnd w:id="25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5" w:name="_Ref120789406"/>
      <w:bookmarkStart w:id="256" w:name="_Toc148037180"/>
      <w:bookmarkStart w:id="257" w:name="_Ref101353228"/>
      <w:r w:rsidRPr="003D662E">
        <w:rPr>
          <w:lang w:val="en-US"/>
        </w:rPr>
        <w:t>Container Instantiation</w:t>
      </w:r>
      <w:bookmarkEnd w:id="255"/>
      <w:bookmarkEnd w:id="256"/>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05B64162"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CA45D0" w:rsidRPr="003D662E">
        <w:rPr>
          <w:lang w:val="en-GB"/>
        </w:rPr>
        <w:t xml:space="preserve">Figure </w:t>
      </w:r>
      <w:r w:rsidR="00CA45D0">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A3A87F9" w:rsidR="00080E6F" w:rsidRPr="003D662E" w:rsidRDefault="00080E6F" w:rsidP="00EB40C0">
      <w:pPr>
        <w:pStyle w:val="Caption"/>
        <w:jc w:val="center"/>
        <w:rPr>
          <w:lang w:val="en-GB"/>
        </w:rPr>
      </w:pPr>
      <w:bookmarkStart w:id="25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57</w:t>
      </w:r>
      <w:r w:rsidRPr="003D662E">
        <w:fldChar w:fldCharType="end"/>
      </w:r>
      <w:bookmarkEnd w:id="25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DA96D4"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CA45D0" w:rsidRPr="007D4360">
        <w:rPr>
          <w:lang w:val="en-GB"/>
        </w:rPr>
        <w:t xml:space="preserve">Figure </w:t>
      </w:r>
      <w:r w:rsidR="00CA45D0">
        <w:rPr>
          <w:noProof/>
          <w:lang w:val="en-GB"/>
        </w:rPr>
        <w:t>58</w:t>
      </w:r>
      <w:r w:rsidR="00CA45D0"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C1A2B5D" w:rsidR="00531E30" w:rsidRPr="007D4360" w:rsidRDefault="00531E30" w:rsidP="00531E30">
      <w:pPr>
        <w:pStyle w:val="Caption"/>
        <w:jc w:val="center"/>
        <w:rPr>
          <w:lang w:val="en-GB"/>
        </w:rPr>
      </w:pPr>
      <w:bookmarkStart w:id="25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CA45D0">
        <w:rPr>
          <w:noProof/>
          <w:lang w:val="en-GB"/>
        </w:rPr>
        <w:t>58</w:t>
      </w:r>
      <w:r w:rsidRPr="007D4360">
        <w:fldChar w:fldCharType="end"/>
      </w:r>
      <w:r w:rsidRPr="007D4360">
        <w:rPr>
          <w:lang w:val="en-GB"/>
        </w:rPr>
        <w:t>: Container base image creation</w:t>
      </w:r>
      <w:bookmarkEnd w:id="259"/>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E1DAF75"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CA45D0">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CA45D0">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0" w:name="_Ref120789357"/>
      <w:bookmarkStart w:id="261" w:name="_Toc148037181"/>
      <w:r w:rsidRPr="003D662E">
        <w:rPr>
          <w:lang w:val="en-US"/>
        </w:rPr>
        <w:lastRenderedPageBreak/>
        <w:t>Example</w:t>
      </w:r>
      <w:r w:rsidR="00F41335" w:rsidRPr="003D662E">
        <w:rPr>
          <w:lang w:val="en-US"/>
        </w:rPr>
        <w:t xml:space="preserve"> Application</w:t>
      </w:r>
      <w:r w:rsidRPr="003D662E">
        <w:rPr>
          <w:lang w:val="en-US"/>
        </w:rPr>
        <w:t>s</w:t>
      </w:r>
      <w:bookmarkEnd w:id="257"/>
      <w:bookmarkEnd w:id="260"/>
      <w:bookmarkEnd w:id="26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B641734"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CA45D0">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E31C53D" w:rsidR="00A834B6" w:rsidRDefault="00A834B6" w:rsidP="00A834B6">
      <w:pPr>
        <w:pStyle w:val="Caption"/>
        <w:jc w:val="center"/>
        <w:rPr>
          <w:lang w:val="en-GB"/>
        </w:rPr>
      </w:pPr>
      <w:bookmarkStart w:id="26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59</w:t>
      </w:r>
      <w:r w:rsidRPr="003D662E">
        <w:fldChar w:fldCharType="end"/>
      </w:r>
      <w:bookmarkEnd w:id="26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991E971"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CA45D0" w:rsidRPr="003D662E">
        <w:rPr>
          <w:lang w:val="en-GB"/>
        </w:rPr>
        <w:t xml:space="preserve">Figure </w:t>
      </w:r>
      <w:r w:rsidR="00CA45D0">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E4BD0CE"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CA45D0" w:rsidRPr="007F5501">
        <w:rPr>
          <w:lang w:val="en-GB"/>
        </w:rPr>
        <w:t xml:space="preserve">Figure </w:t>
      </w:r>
      <w:r w:rsidR="00CA45D0">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7040B244" w:rsidR="00DB6AFB" w:rsidRPr="007F5501" w:rsidRDefault="00DB6AFB" w:rsidP="00DB6AFB">
      <w:pPr>
        <w:pStyle w:val="Caption"/>
        <w:jc w:val="center"/>
        <w:rPr>
          <w:lang w:val="en-GB"/>
        </w:rPr>
      </w:pPr>
      <w:bookmarkStart w:id="26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CA45D0">
        <w:rPr>
          <w:noProof/>
          <w:lang w:val="en-GB"/>
        </w:rPr>
        <w:t>60</w:t>
      </w:r>
      <w:r>
        <w:fldChar w:fldCharType="end"/>
      </w:r>
      <w:bookmarkEnd w:id="26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E62ABC">
      <w:pPr>
        <w:pStyle w:val="ListParagraph"/>
        <w:numPr>
          <w:ilvl w:val="0"/>
          <w:numId w:val="41"/>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64" w:name="_Ref101369004"/>
      <w:bookmarkStart w:id="265" w:name="_Toc148037182"/>
      <w:r w:rsidRPr="003D662E">
        <w:rPr>
          <w:lang w:val="en-US"/>
        </w:rPr>
        <w:t xml:space="preserve">Creating an </w:t>
      </w:r>
      <w:r w:rsidR="003736EF" w:rsidRPr="003D662E">
        <w:rPr>
          <w:lang w:val="en-US"/>
        </w:rPr>
        <w:t>A</w:t>
      </w:r>
      <w:r w:rsidRPr="003D662E">
        <w:rPr>
          <w:lang w:val="en-US"/>
        </w:rPr>
        <w:t>pplication</w:t>
      </w:r>
      <w:bookmarkEnd w:id="254"/>
      <w:bookmarkEnd w:id="264"/>
      <w:bookmarkEnd w:id="26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F8676D7"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CA45D0" w:rsidRPr="003D662E">
        <w:rPr>
          <w:lang w:val="en-US"/>
        </w:rPr>
        <w:t xml:space="preserve">Figure </w:t>
      </w:r>
      <w:r w:rsidR="00CA45D0">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CA45D0">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551E771"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CA45D0">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39DCB96"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CA45D0">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2070AB7" w:rsidR="00507BCA" w:rsidRPr="003D662E" w:rsidRDefault="00507BCA" w:rsidP="00507BCA">
      <w:pPr>
        <w:pStyle w:val="Caption"/>
        <w:jc w:val="center"/>
        <w:rPr>
          <w:lang w:val="en-US"/>
        </w:rPr>
      </w:pPr>
      <w:bookmarkStart w:id="26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61</w:t>
      </w:r>
      <w:r w:rsidRPr="003D662E">
        <w:fldChar w:fldCharType="end"/>
      </w:r>
      <w:bookmarkEnd w:id="26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7" w:name="_Ref110940416"/>
      <w:bookmarkStart w:id="268" w:name="_Toc148037183"/>
      <w:r w:rsidRPr="003D662E">
        <w:rPr>
          <w:lang w:val="en-US"/>
        </w:rPr>
        <w:t>Project Structures</w:t>
      </w:r>
      <w:bookmarkEnd w:id="267"/>
      <w:bookmarkEnd w:id="26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5F1374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64BD3B0"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072D781" w:rsidR="0006191D" w:rsidRPr="003D662E" w:rsidRDefault="0006191D" w:rsidP="0006191D">
      <w:pPr>
        <w:pStyle w:val="Caption"/>
        <w:jc w:val="center"/>
        <w:rPr>
          <w:lang w:val="en-US"/>
        </w:rPr>
      </w:pPr>
      <w:bookmarkStart w:id="27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63</w:t>
      </w:r>
      <w:r w:rsidRPr="003D662E">
        <w:fldChar w:fldCharType="end"/>
      </w:r>
      <w:bookmarkEnd w:id="270"/>
      <w:r w:rsidRPr="003D662E">
        <w:rPr>
          <w:lang w:val="en-US"/>
        </w:rPr>
        <w:t>: Detailed structure of the generated application interfaces.</w:t>
      </w:r>
    </w:p>
    <w:p w14:paraId="535B70B8" w14:textId="21975767"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EE7F246" w:rsidR="0006191D" w:rsidRPr="003D662E" w:rsidRDefault="0006191D" w:rsidP="0006191D">
      <w:pPr>
        <w:pStyle w:val="Caption"/>
        <w:jc w:val="center"/>
        <w:rPr>
          <w:lang w:val="en-US"/>
        </w:rPr>
      </w:pPr>
      <w:bookmarkStart w:id="27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64</w:t>
      </w:r>
      <w:r w:rsidRPr="003D662E">
        <w:fldChar w:fldCharType="end"/>
      </w:r>
      <w:bookmarkEnd w:id="271"/>
      <w:r w:rsidRPr="003D662E">
        <w:rPr>
          <w:lang w:val="en-US"/>
        </w:rPr>
        <w:t>: Detailed structure of the generated service integrations.</w:t>
      </w:r>
    </w:p>
    <w:p w14:paraId="29132970" w14:textId="065A52BD"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CA45D0">
        <w:rPr>
          <w:lang w:val="en-US"/>
        </w:rPr>
        <w:t>3.5.2.1</w:t>
      </w:r>
      <w:r w:rsidRPr="003D662E">
        <w:rPr>
          <w:lang w:val="en-US"/>
        </w:rPr>
        <w:fldChar w:fldCharType="end"/>
      </w:r>
      <w:r w:rsidRPr="003D662E">
        <w:rPr>
          <w:lang w:val="en-US"/>
        </w:rPr>
        <w:t>.</w:t>
      </w:r>
    </w:p>
    <w:p w14:paraId="752A4F66" w14:textId="6E0AA0EC"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CA45D0" w:rsidRPr="003D662E">
        <w:rPr>
          <w:lang w:val="en-US"/>
        </w:rPr>
        <w:t xml:space="preserve">Figure </w:t>
      </w:r>
      <w:r w:rsidR="00CA45D0">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72" w:name="_Hlk113956115"/>
      <w:r w:rsidR="00876260" w:rsidRPr="003D662E">
        <w:rPr>
          <w:rFonts w:ascii="Consolas" w:hAnsi="Consolas"/>
          <w:lang w:val="en-US"/>
        </w:rPr>
        <w:t>src/test/resources</w:t>
      </w:r>
      <w:bookmarkEnd w:id="272"/>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937F030" w:rsidR="00312A84" w:rsidRPr="003D662E" w:rsidRDefault="00312A84" w:rsidP="00312A84">
      <w:pPr>
        <w:pStyle w:val="Caption"/>
        <w:jc w:val="center"/>
        <w:rPr>
          <w:lang w:val="en-US"/>
        </w:rPr>
      </w:pPr>
      <w:bookmarkStart w:id="27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65</w:t>
      </w:r>
      <w:r w:rsidRPr="003D662E">
        <w:fldChar w:fldCharType="end"/>
      </w:r>
      <w:bookmarkEnd w:id="27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4" w:name="_Ref111448857"/>
      <w:bookmarkStart w:id="275" w:name="_Toc148037184"/>
      <w:r w:rsidRPr="003D662E">
        <w:rPr>
          <w:lang w:val="en-US"/>
        </w:rPr>
        <w:t xml:space="preserve">Default Build </w:t>
      </w:r>
      <w:r w:rsidR="00FD00DF" w:rsidRPr="003D662E">
        <w:rPr>
          <w:lang w:val="en-US"/>
        </w:rPr>
        <w:t>Sequences</w:t>
      </w:r>
      <w:bookmarkEnd w:id="274"/>
      <w:bookmarkEnd w:id="275"/>
    </w:p>
    <w:p w14:paraId="72487AAF" w14:textId="663E3B95"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CA45D0">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CA45D0">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FB6295F"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CA45D0">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B586CF5"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CA45D0">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A45D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A45D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7AF5A9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CA45D0">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6" w:name="_Ref111448859"/>
      <w:bookmarkStart w:id="277"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6"/>
      <w:bookmarkEnd w:id="277"/>
    </w:p>
    <w:p w14:paraId="35B8A070" w14:textId="4220D08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CA45D0">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CA45D0">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CA45D0">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4D75FC4"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CA45D0">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B239A2C"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CA45D0">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FD0FC88"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CA45D0">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187A577"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CA45D0">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8" w:name="_Toc76979386"/>
      <w:bookmarkStart w:id="279" w:name="_Toc76979438"/>
      <w:bookmarkStart w:id="280" w:name="_Toc76979489"/>
      <w:bookmarkStart w:id="281" w:name="_Toc76979541"/>
      <w:bookmarkStart w:id="282" w:name="_Toc76979387"/>
      <w:bookmarkStart w:id="283" w:name="_Toc76979439"/>
      <w:bookmarkStart w:id="284" w:name="_Toc76979490"/>
      <w:bookmarkStart w:id="285" w:name="_Toc76979542"/>
      <w:bookmarkStart w:id="286" w:name="_Ref57897831"/>
      <w:bookmarkStart w:id="287" w:name="_Toc148037186"/>
      <w:bookmarkEnd w:id="278"/>
      <w:bookmarkEnd w:id="279"/>
      <w:bookmarkEnd w:id="280"/>
      <w:bookmarkEnd w:id="281"/>
      <w:bookmarkEnd w:id="282"/>
      <w:bookmarkEnd w:id="283"/>
      <w:bookmarkEnd w:id="284"/>
      <w:bookmarkEnd w:id="285"/>
      <w:r w:rsidRPr="003D662E">
        <w:rPr>
          <w:lang w:val="en-US"/>
        </w:rPr>
        <w:lastRenderedPageBreak/>
        <w:t>Implementation</w:t>
      </w:r>
      <w:bookmarkEnd w:id="171"/>
      <w:bookmarkEnd w:id="286"/>
      <w:bookmarkEnd w:id="287"/>
    </w:p>
    <w:p w14:paraId="6DEDE8DC" w14:textId="5435C75E"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CA45D0">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CA45D0">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CA45D0">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CA45D0">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CA45D0">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A45D0">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A45D0">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1572E0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CA45D0">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8" w:name="_Ref58848073"/>
      <w:bookmarkStart w:id="289" w:name="_Toc148037187"/>
      <w:bookmarkStart w:id="290" w:name="_Ref57897646"/>
      <w:r w:rsidRPr="003D662E">
        <w:rPr>
          <w:lang w:val="en-US"/>
        </w:rPr>
        <w:t xml:space="preserve">Implementation </w:t>
      </w:r>
      <w:r w:rsidR="003321C9">
        <w:rPr>
          <w:lang w:val="en-US"/>
        </w:rPr>
        <w:t>D</w:t>
      </w:r>
      <w:r w:rsidRPr="003D662E">
        <w:rPr>
          <w:lang w:val="en-US"/>
        </w:rPr>
        <w:t>ecisions</w:t>
      </w:r>
      <w:bookmarkEnd w:id="288"/>
      <w:bookmarkEnd w:id="28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1" w:name="_Ref77754022"/>
      <w:r w:rsidR="008E6CAC" w:rsidRPr="003D662E">
        <w:rPr>
          <w:rStyle w:val="FootnoteReference"/>
          <w:lang w:val="en-US"/>
        </w:rPr>
        <w:footnoteReference w:id="120"/>
      </w:r>
      <w:bookmarkEnd w:id="29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A6D7C03"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CA45D0">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4A65249"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A45D0">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A45D0">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70792A4"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A45D0">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A45D0">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72A96EE"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40A94A83" w:rsidR="00B902EC" w:rsidRPr="003D662E" w:rsidRDefault="00B902EC" w:rsidP="00B902EC">
      <w:pPr>
        <w:pStyle w:val="Caption"/>
        <w:jc w:val="center"/>
        <w:rPr>
          <w:lang w:val="en-US"/>
        </w:rPr>
      </w:pPr>
      <w:bookmarkStart w:id="29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66</w:t>
      </w:r>
      <w:r w:rsidRPr="003D662E">
        <w:fldChar w:fldCharType="end"/>
      </w:r>
      <w:bookmarkEnd w:id="292"/>
      <w:r w:rsidRPr="003D662E">
        <w:rPr>
          <w:lang w:val="en-US"/>
        </w:rPr>
        <w:t>: Structure of the component template “basicMaven” in the GitHub repository.</w:t>
      </w:r>
    </w:p>
    <w:p w14:paraId="587B3CDD" w14:textId="3394E6EA"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3" w:name="_Ref147911517"/>
      <w:bookmarkStart w:id="294" w:name="_Toc148037188"/>
      <w:r>
        <w:rPr>
          <w:lang w:val="en-US"/>
        </w:rPr>
        <w:t>Mapping of Projects to Platform Layers</w:t>
      </w:r>
      <w:bookmarkEnd w:id="293"/>
      <w:bookmarkEnd w:id="294"/>
    </w:p>
    <w:p w14:paraId="033DEDED" w14:textId="769ABA4A"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CA45D0" w:rsidRPr="00B902EC">
        <w:rPr>
          <w:lang w:val="en-GB"/>
        </w:rPr>
        <w:t xml:space="preserve">Figure </w:t>
      </w:r>
      <w:r w:rsidR="00CA45D0">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110F4486" w:rsidR="00706EB7" w:rsidRPr="003D662E" w:rsidRDefault="00B902EC" w:rsidP="00B902EC">
      <w:pPr>
        <w:pStyle w:val="Caption"/>
        <w:jc w:val="center"/>
        <w:rPr>
          <w:lang w:val="en-US"/>
        </w:rPr>
      </w:pPr>
      <w:bookmarkStart w:id="295"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CA45D0">
        <w:rPr>
          <w:noProof/>
          <w:lang w:val="en-GB"/>
        </w:rPr>
        <w:t>67</w:t>
      </w:r>
      <w:r>
        <w:fldChar w:fldCharType="end"/>
      </w:r>
      <w:bookmarkEnd w:id="295"/>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6" w:name="_Ref77928370"/>
      <w:bookmarkStart w:id="297"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0"/>
      <w:bookmarkEnd w:id="296"/>
      <w:bookmarkEnd w:id="29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63A7A36E"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CA45D0" w:rsidRPr="003D662E">
        <w:rPr>
          <w:lang w:val="en-US"/>
        </w:rPr>
        <w:t xml:space="preserve">Table </w:t>
      </w:r>
      <w:r w:rsidR="00CA45D0">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CA45D0" w:rsidRPr="003D662E">
        <w:rPr>
          <w:lang w:val="en-US"/>
        </w:rPr>
        <w:t xml:space="preserve">Table </w:t>
      </w:r>
      <w:r w:rsidR="00CA45D0">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2B64C931" w:rsidR="00AD72B6" w:rsidRPr="003D662E" w:rsidRDefault="00AD72B6" w:rsidP="001D1274">
      <w:pPr>
        <w:pStyle w:val="Caption"/>
        <w:jc w:val="center"/>
        <w:rPr>
          <w:lang w:val="en-US"/>
        </w:rPr>
      </w:pPr>
      <w:bookmarkStart w:id="298" w:name="_Ref77589941"/>
      <w:bookmarkStart w:id="299"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22</w:t>
      </w:r>
      <w:r w:rsidRPr="003D662E">
        <w:fldChar w:fldCharType="end"/>
      </w:r>
      <w:bookmarkEnd w:id="298"/>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983354"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983354"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83354"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83354"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83354"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83354"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F029F29"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CA45D0">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5AA848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CA45D0" w:rsidRPr="003D662E">
        <w:rPr>
          <w:lang w:val="en-US"/>
        </w:rPr>
        <w:t xml:space="preserve">Table </w:t>
      </w:r>
      <w:r w:rsidR="00CA45D0">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693DD51"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CA45D0">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527893BD"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CA45D0">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9A9B1D6"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CA45D0">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0E06AE6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CA45D0">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3DCD18B"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4CCF242" w:rsidR="00D043C6" w:rsidRPr="003D662E" w:rsidRDefault="00D043C6" w:rsidP="00D043C6">
      <w:pPr>
        <w:pStyle w:val="Caption"/>
        <w:jc w:val="center"/>
        <w:rPr>
          <w:lang w:val="en-US"/>
        </w:rPr>
      </w:pPr>
      <w:bookmarkStart w:id="300"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23</w:t>
      </w:r>
      <w:r w:rsidRPr="003D662E">
        <w:fldChar w:fldCharType="end"/>
      </w:r>
      <w:bookmarkEnd w:id="300"/>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214933"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214933"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214933"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214933"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214933"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214933"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214933"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517EC17"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26</w:t>
      </w:r>
      <w:r w:rsidRPr="003D662E">
        <w:rPr>
          <w:lang w:val="en-US"/>
        </w:rPr>
        <w:fldChar w:fldCharType="end"/>
      </w:r>
      <w:r w:rsidRPr="003D662E">
        <w:rPr>
          <w:lang w:val="en-US"/>
        </w:rPr>
        <w:t>.</w:t>
      </w:r>
    </w:p>
    <w:p w14:paraId="47BF0CA2" w14:textId="121DAA0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EAA6360"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CA45D0" w:rsidRPr="003D662E">
              <w:rPr>
                <w:lang w:val="en-US"/>
              </w:rPr>
              <w:t xml:space="preserve">Table </w:t>
            </w:r>
            <w:r w:rsidR="00CA45D0">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51196DA8" w:rsidR="005D391F" w:rsidRPr="003D662E" w:rsidRDefault="005D391F" w:rsidP="005D391F">
      <w:pPr>
        <w:pStyle w:val="Caption"/>
        <w:jc w:val="center"/>
        <w:rPr>
          <w:lang w:val="en-US"/>
        </w:rPr>
      </w:pPr>
      <w:bookmarkStart w:id="30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25</w:t>
      </w:r>
      <w:r w:rsidRPr="003D662E">
        <w:fldChar w:fldCharType="end"/>
      </w:r>
      <w:bookmarkEnd w:id="30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214933"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4E19148"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CA45D0" w:rsidRPr="003D662E">
        <w:rPr>
          <w:lang w:val="en-US"/>
        </w:rPr>
        <w:t xml:space="preserve">Table </w:t>
      </w:r>
      <w:r w:rsidR="00CA45D0">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CA45D0" w:rsidRPr="003D662E">
        <w:rPr>
          <w:lang w:val="en-US"/>
        </w:rPr>
        <w:t xml:space="preserve">Table </w:t>
      </w:r>
      <w:r w:rsidR="00CA45D0">
        <w:rPr>
          <w:noProof/>
          <w:lang w:val="en-US"/>
        </w:rPr>
        <w:t>27</w:t>
      </w:r>
      <w:r w:rsidR="003364C8">
        <w:rPr>
          <w:lang w:val="en-US"/>
        </w:rPr>
        <w:fldChar w:fldCharType="end"/>
      </w:r>
      <w:r w:rsidRPr="003D662E">
        <w:rPr>
          <w:lang w:val="en-US"/>
        </w:rPr>
        <w:t>:</w:t>
      </w:r>
    </w:p>
    <w:p w14:paraId="1E528277" w14:textId="338461C7" w:rsidR="000F79E2" w:rsidRPr="003D662E" w:rsidRDefault="000F79E2" w:rsidP="000F79E2">
      <w:pPr>
        <w:pStyle w:val="Caption"/>
        <w:jc w:val="center"/>
        <w:rPr>
          <w:lang w:val="en-US"/>
        </w:rPr>
      </w:pPr>
      <w:bookmarkStart w:id="302"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26</w:t>
      </w:r>
      <w:r w:rsidRPr="003D662E">
        <w:fldChar w:fldCharType="end"/>
      </w:r>
      <w:bookmarkEnd w:id="302"/>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214933"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1632ED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214933"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214933"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71853D84" w:rsidR="00A54722" w:rsidRPr="003D662E" w:rsidRDefault="00A54722" w:rsidP="00A54722">
      <w:pPr>
        <w:pStyle w:val="Caption"/>
        <w:jc w:val="center"/>
        <w:rPr>
          <w:lang w:val="en-US"/>
        </w:rPr>
      </w:pPr>
      <w:bookmarkStart w:id="303"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27</w:t>
      </w:r>
      <w:r w:rsidRPr="003D662E">
        <w:fldChar w:fldCharType="end"/>
      </w:r>
      <w:bookmarkEnd w:id="303"/>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214933"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4" w:name="_Ref133572230"/>
      <w:bookmarkStart w:id="305" w:name="_Toc148037190"/>
      <w:r w:rsidRPr="003D662E">
        <w:rPr>
          <w:lang w:val="en-US"/>
        </w:rPr>
        <w:t xml:space="preserve">Compiling the </w:t>
      </w:r>
      <w:r w:rsidR="003321C9">
        <w:rPr>
          <w:lang w:val="en-US"/>
        </w:rPr>
        <w:t>P</w:t>
      </w:r>
      <w:r w:rsidRPr="003D662E">
        <w:rPr>
          <w:lang w:val="en-US"/>
        </w:rPr>
        <w:t>latform</w:t>
      </w:r>
      <w:bookmarkEnd w:id="304"/>
      <w:bookmarkEnd w:id="305"/>
    </w:p>
    <w:p w14:paraId="73251AF5" w14:textId="7403638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CA45D0" w:rsidRPr="003D662E">
        <w:rPr>
          <w:lang w:val="en-US"/>
        </w:rPr>
        <w:t xml:space="preserve">Figure </w:t>
      </w:r>
      <w:r w:rsidR="00CA45D0">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0B3E0290" w:rsidR="00365E2C" w:rsidRPr="003D662E" w:rsidRDefault="00365E2C" w:rsidP="00365E2C">
      <w:pPr>
        <w:pStyle w:val="Caption"/>
        <w:jc w:val="center"/>
        <w:rPr>
          <w:lang w:val="en-US"/>
        </w:rPr>
      </w:pPr>
      <w:bookmarkStart w:id="30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68</w:t>
      </w:r>
      <w:r w:rsidRPr="003D662E">
        <w:fldChar w:fldCharType="end"/>
      </w:r>
      <w:bookmarkEnd w:id="30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4DD4A175"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CA45D0" w:rsidRPr="003D662E">
        <w:rPr>
          <w:lang w:val="en-US"/>
        </w:rPr>
        <w:t xml:space="preserve">Figure </w:t>
      </w:r>
      <w:r w:rsidR="00CA45D0">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CA45D0" w:rsidRPr="003D662E">
        <w:rPr>
          <w:lang w:val="en-US"/>
        </w:rPr>
        <w:t xml:space="preserve">Figure </w:t>
      </w:r>
      <w:r w:rsidR="00CA45D0">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BCFD80B"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CA45D0">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3DDDE622" w:rsidR="00CF0804" w:rsidRPr="003D662E" w:rsidRDefault="00983354" w:rsidP="00BB3F40">
      <w:pPr>
        <w:jc w:val="center"/>
        <w:rPr>
          <w:lang w:val="en-US"/>
        </w:rPr>
      </w:pPr>
      <w:r w:rsidRPr="00983354">
        <w:lastRenderedPageBreak/>
        <w:drawing>
          <wp:inline distT="0" distB="0" distL="0" distR="0" wp14:anchorId="61D09531" wp14:editId="0B883BF9">
            <wp:extent cx="5288738" cy="8761730"/>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6830" cy="8775135"/>
                    </a:xfrm>
                    <a:prstGeom prst="rect">
                      <a:avLst/>
                    </a:prstGeom>
                    <a:noFill/>
                    <a:ln>
                      <a:noFill/>
                    </a:ln>
                  </pic:spPr>
                </pic:pic>
              </a:graphicData>
            </a:graphic>
          </wp:inline>
        </w:drawing>
      </w:r>
    </w:p>
    <w:p w14:paraId="4F256A6D" w14:textId="21F97E6F" w:rsidR="00B7745A" w:rsidRPr="003D662E" w:rsidRDefault="0044351F" w:rsidP="0044351F">
      <w:pPr>
        <w:pStyle w:val="Caption"/>
        <w:jc w:val="center"/>
        <w:rPr>
          <w:lang w:val="en-US"/>
        </w:rPr>
      </w:pPr>
      <w:bookmarkStart w:id="307"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69</w:t>
      </w:r>
      <w:r w:rsidRPr="003D662E">
        <w:fldChar w:fldCharType="end"/>
      </w:r>
      <w:bookmarkEnd w:id="307"/>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1C959E8"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8" w:name="_Ref57897652"/>
      <w:bookmarkStart w:id="309"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8"/>
      <w:bookmarkEnd w:id="309"/>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0" w:name="_Ref129187332"/>
      <w:bookmarkStart w:id="311" w:name="_Ref133225681"/>
      <w:bookmarkStart w:id="312" w:name="_Ref133572284"/>
      <w:bookmarkStart w:id="313"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10"/>
      <w:bookmarkEnd w:id="311"/>
      <w:bookmarkEnd w:id="312"/>
      <w:bookmarkEnd w:id="313"/>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E2E2583"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CA45D0">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96FC7F6"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CA45D0" w:rsidRPr="003D662E">
        <w:rPr>
          <w:lang w:val="en-US"/>
        </w:rPr>
        <w:t xml:space="preserve">Table </w:t>
      </w:r>
      <w:r w:rsidR="00CA45D0">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81FFD7B" w:rsidR="00C352DA" w:rsidRPr="003D662E" w:rsidRDefault="00C352DA" w:rsidP="00C352DA">
      <w:pPr>
        <w:pStyle w:val="Caption"/>
        <w:jc w:val="center"/>
        <w:rPr>
          <w:lang w:val="en-US"/>
        </w:rPr>
      </w:pPr>
      <w:bookmarkStart w:id="314" w:name="_Ref122336399"/>
      <w:bookmarkStart w:id="315"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A45D0">
        <w:rPr>
          <w:noProof/>
          <w:lang w:val="en-US"/>
        </w:rPr>
        <w:t>28</w:t>
      </w:r>
      <w:r w:rsidRPr="003D662E">
        <w:fldChar w:fldCharType="end"/>
      </w:r>
      <w:bookmarkEnd w:id="314"/>
      <w:r w:rsidRPr="003D662E">
        <w:rPr>
          <w:lang w:val="en-US"/>
        </w:rPr>
        <w:t>: Summary of configuration variables for a distributed server installation.</w:t>
      </w:r>
      <w:bookmarkEnd w:id="315"/>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983354"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983354"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A0FC28C"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CA45D0">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6" w:name="_Ref133572362"/>
      <w:bookmarkStart w:id="317" w:name="_Ref137117178"/>
      <w:bookmarkStart w:id="318"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6"/>
      <w:bookmarkEnd w:id="317"/>
      <w:bookmarkEnd w:id="31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73BCE526" w:rsidR="004A024E" w:rsidRPr="003D662E" w:rsidRDefault="004A024E" w:rsidP="004A024E">
      <w:pPr>
        <w:pStyle w:val="Caption"/>
        <w:jc w:val="center"/>
        <w:rPr>
          <w:lang w:val="en-GB"/>
        </w:rPr>
      </w:pPr>
      <w:bookmarkStart w:id="31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70</w:t>
      </w:r>
      <w:r w:rsidRPr="003D662E">
        <w:fldChar w:fldCharType="end"/>
      </w:r>
      <w:r w:rsidRPr="003D662E">
        <w:rPr>
          <w:lang w:val="en-GB"/>
        </w:rPr>
        <w:t>: The steps</w:t>
      </w:r>
      <w:bookmarkEnd w:id="319"/>
      <w:r w:rsidRPr="003D662E">
        <w:rPr>
          <w:lang w:val="en-GB"/>
        </w:rPr>
        <w:t xml:space="preserve"> executed automatically by PETE</w:t>
      </w:r>
    </w:p>
    <w:p w14:paraId="1F3FF0CE" w14:textId="73985F2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70</w:t>
      </w:r>
      <w:r w:rsidR="00CA45D0"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0" w:name="_Ref76979553"/>
      <w:bookmarkStart w:id="321" w:name="_Ref76979589"/>
      <w:bookmarkStart w:id="322" w:name="_Toc148037194"/>
      <w:bookmarkStart w:id="323" w:name="_Ref57109836"/>
      <w:bookmarkEnd w:id="172"/>
      <w:r w:rsidRPr="003D662E">
        <w:rPr>
          <w:lang w:val="en-US"/>
        </w:rPr>
        <w:lastRenderedPageBreak/>
        <w:t>How to apply, extend or contribute</w:t>
      </w:r>
      <w:bookmarkEnd w:id="320"/>
      <w:bookmarkEnd w:id="321"/>
      <w:bookmarkEnd w:id="322"/>
    </w:p>
    <w:p w14:paraId="49553C4D" w14:textId="7C694FE9"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CA45D0">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4" w:name="_Ref103068499"/>
      <w:bookmarkStart w:id="325"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4"/>
      <w:bookmarkEnd w:id="325"/>
    </w:p>
    <w:p w14:paraId="06537573" w14:textId="74344387"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CA45D0">
        <w:rPr>
          <w:lang w:val="en-US"/>
        </w:rPr>
        <w:t>6.8</w:t>
      </w:r>
      <w:r w:rsidRPr="003D662E">
        <w:rPr>
          <w:lang w:val="en-US"/>
        </w:rPr>
        <w:fldChar w:fldCharType="end"/>
      </w:r>
      <w:r w:rsidRPr="003D662E">
        <w:rPr>
          <w:lang w:val="en-US"/>
        </w:rPr>
        <w:t>.</w:t>
      </w:r>
    </w:p>
    <w:p w14:paraId="4868A0E5" w14:textId="349E0A4F" w:rsidR="00756501" w:rsidRPr="003D662E" w:rsidRDefault="00756501" w:rsidP="0051335B">
      <w:pPr>
        <w:pStyle w:val="ListParagraph"/>
        <w:numPr>
          <w:ilvl w:val="0"/>
          <w:numId w:val="22"/>
        </w:numPr>
        <w:jc w:val="both"/>
        <w:rPr>
          <w:lang w:val="en-US"/>
        </w:rPr>
      </w:pPr>
      <w:bookmarkStart w:id="326"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 xml:space="preserve">). </w:t>
      </w:r>
      <w:bookmarkEnd w:id="326"/>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2D0290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CA45D0">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CA45D0">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4607865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CA45D0">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5546BCB"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CA45D0">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7" w:name="_Toc148037196"/>
      <w:r w:rsidRPr="003D662E">
        <w:rPr>
          <w:lang w:val="en-US"/>
        </w:rPr>
        <w:t>Defining an AAS for a device</w:t>
      </w:r>
      <w:bookmarkEnd w:id="327"/>
    </w:p>
    <w:p w14:paraId="25EA23F1" w14:textId="0D07442D"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CA45D0">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8" w:name="_Toc148037197"/>
      <w:r w:rsidRPr="003D662E">
        <w:rPr>
          <w:lang w:val="en-US"/>
        </w:rPr>
        <w:t>Implementing a monitoring</w:t>
      </w:r>
      <w:r w:rsidR="009C45F3" w:rsidRPr="003D662E">
        <w:rPr>
          <w:lang w:val="en-US"/>
        </w:rPr>
        <w:t>/alert data</w:t>
      </w:r>
      <w:r w:rsidRPr="003D662E">
        <w:rPr>
          <w:lang w:val="en-US"/>
        </w:rPr>
        <w:t xml:space="preserve"> service</w:t>
      </w:r>
      <w:bookmarkEnd w:id="328"/>
    </w:p>
    <w:p w14:paraId="03FD64F4" w14:textId="29BF6C3F"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CA45D0">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9"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9"/>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C48C1A4"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A45D0">
        <w:rPr>
          <w:lang w:val="en-US"/>
        </w:rPr>
        <w:t>6</w:t>
      </w:r>
      <w:r w:rsidRPr="003D662E">
        <w:rPr>
          <w:lang w:val="en-US"/>
        </w:rPr>
        <w:fldChar w:fldCharType="end"/>
      </w:r>
      <w:r w:rsidRPr="003D662E">
        <w:rPr>
          <w:lang w:val="en-US"/>
        </w:rPr>
        <w:t>).</w:t>
      </w:r>
    </w:p>
    <w:p w14:paraId="2C8B4062" w14:textId="43BBD75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0" w:name="_Toc148037199"/>
      <w:bookmarkStart w:id="331" w:name="_Ref77754105"/>
      <w:r w:rsidRPr="003D662E">
        <w:rPr>
          <w:lang w:val="en-US"/>
        </w:rPr>
        <w:lastRenderedPageBreak/>
        <w:t>Defining a new type in the configuration</w:t>
      </w:r>
      <w:r w:rsidR="00DD7246" w:rsidRPr="003D662E">
        <w:rPr>
          <w:lang w:val="en-US"/>
        </w:rPr>
        <w:t xml:space="preserve"> model</w:t>
      </w:r>
      <w:bookmarkEnd w:id="330"/>
    </w:p>
    <w:p w14:paraId="59067D34" w14:textId="3FE225ED"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CA45D0" w:rsidRPr="003D662E">
        <w:rPr>
          <w:lang w:val="en-US"/>
        </w:rPr>
        <w:t xml:space="preserve">Figure </w:t>
      </w:r>
      <w:r w:rsidR="00CA45D0">
        <w:rPr>
          <w:noProof/>
          <w:lang w:val="en-US"/>
        </w:rPr>
        <w:t>46</w:t>
      </w:r>
      <w:r w:rsidR="000B65A9" w:rsidRPr="003D662E">
        <w:rPr>
          <w:lang w:val="en-US"/>
        </w:rPr>
        <w:fldChar w:fldCharType="end"/>
      </w:r>
      <w:r w:rsidR="000B65A9" w:rsidRPr="003D662E">
        <w:rPr>
          <w:lang w:val="en-US"/>
        </w:rPr>
        <w:t xml:space="preserve">). </w:t>
      </w:r>
    </w:p>
    <w:p w14:paraId="505032D0" w14:textId="6421D891"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CA45D0" w:rsidRPr="003D662E">
        <w:rPr>
          <w:lang w:val="en-GB"/>
        </w:rPr>
        <w:t xml:space="preserve">Figure </w:t>
      </w:r>
      <w:r w:rsidR="00CA45D0">
        <w:rPr>
          <w:noProof/>
          <w:lang w:val="en-GB"/>
        </w:rPr>
        <w:t>71</w:t>
      </w:r>
      <w:r w:rsidR="001D73A7" w:rsidRPr="003D662E">
        <w:rPr>
          <w:lang w:val="en-US"/>
        </w:rPr>
        <w:fldChar w:fldCharType="end"/>
      </w:r>
      <w:r w:rsidRPr="003D662E">
        <w:rPr>
          <w:lang w:val="en-US"/>
        </w:rPr>
        <w:t>:</w:t>
      </w:r>
    </w:p>
    <w:p w14:paraId="692F6384" w14:textId="4387B275"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CA45D0" w:rsidRPr="003D662E">
        <w:rPr>
          <w:lang w:val="en-GB"/>
        </w:rPr>
        <w:t xml:space="preserve">Figure </w:t>
      </w:r>
      <w:r w:rsidR="00CA45D0">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09E9D32D"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4DBB5549"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71</w:t>
      </w:r>
      <w:r w:rsidRPr="003D662E">
        <w:rPr>
          <w:lang w:val="en-US"/>
        </w:rPr>
        <w:fldChar w:fldCharType="end"/>
      </w:r>
      <w:r w:rsidRPr="003D662E">
        <w:rPr>
          <w:lang w:val="en-US"/>
        </w:rPr>
        <w:t xml:space="preserve">). </w:t>
      </w:r>
    </w:p>
    <w:p w14:paraId="79D29042" w14:textId="3B1C7115"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527DFAE0" w:rsidR="00E472AE" w:rsidRPr="003D662E" w:rsidRDefault="001D73A7" w:rsidP="001D73A7">
      <w:pPr>
        <w:pStyle w:val="Caption"/>
        <w:jc w:val="center"/>
        <w:rPr>
          <w:rFonts w:cstheme="minorHAnsi"/>
          <w:lang w:val="en-US"/>
        </w:rPr>
      </w:pPr>
      <w:bookmarkStart w:id="332"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71</w:t>
      </w:r>
      <w:r w:rsidRPr="003D662E">
        <w:fldChar w:fldCharType="end"/>
      </w:r>
      <w:bookmarkEnd w:id="332"/>
      <w:r w:rsidRPr="003D662E">
        <w:rPr>
          <w:lang w:val="en-GB"/>
        </w:rPr>
        <w:t>: Adding IEC 61131-3 date time to the primitive types of the configuration model</w:t>
      </w:r>
    </w:p>
    <w:p w14:paraId="17B88796" w14:textId="03E83552"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33" w:name="_Toc148037200"/>
      <w:r w:rsidRPr="003D662E">
        <w:rPr>
          <w:lang w:val="en-US"/>
        </w:rPr>
        <w:lastRenderedPageBreak/>
        <w:t>Using a different transport protocol</w:t>
      </w:r>
      <w:bookmarkEnd w:id="333"/>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68A0D17"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CA45D0">
        <w:rPr>
          <w:lang w:val="en-US"/>
        </w:rPr>
        <w:t>7.5</w:t>
      </w:r>
      <w:r w:rsidRPr="003D662E">
        <w:rPr>
          <w:lang w:val="en-US"/>
        </w:rPr>
        <w:fldChar w:fldCharType="end"/>
      </w:r>
      <w:r w:rsidRPr="003D662E">
        <w:rPr>
          <w:lang w:val="en-US"/>
        </w:rPr>
        <w:t>.</w:t>
      </w:r>
    </w:p>
    <w:p w14:paraId="35E34955" w14:textId="507C091E"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CA45D0" w:rsidRPr="003D662E">
        <w:rPr>
          <w:lang w:val="en-GB"/>
        </w:rPr>
        <w:t xml:space="preserve">Figure </w:t>
      </w:r>
      <w:r w:rsidR="00CA45D0">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6581CC0F"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B06FF6B" w:rsidR="008A50C3" w:rsidRPr="003D662E" w:rsidRDefault="008A50C3" w:rsidP="008A50C3">
      <w:pPr>
        <w:pStyle w:val="Caption"/>
        <w:jc w:val="center"/>
        <w:rPr>
          <w:lang w:val="en-GB"/>
        </w:rPr>
      </w:pPr>
      <w:bookmarkStart w:id="334"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72</w:t>
      </w:r>
      <w:r w:rsidRPr="003D662E">
        <w:fldChar w:fldCharType="end"/>
      </w:r>
      <w:bookmarkEnd w:id="334"/>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5" w:name="_Toc148037201"/>
      <w:r w:rsidRPr="003D662E">
        <w:rPr>
          <w:lang w:val="en-US"/>
        </w:rPr>
        <w:t>Observe or debug the data processing</w:t>
      </w:r>
      <w:bookmarkEnd w:id="335"/>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67E068C7"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CA45D0">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4966D5A"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CA45D0" w:rsidRPr="003D662E">
        <w:rPr>
          <w:lang w:val="en-GB"/>
        </w:rPr>
        <w:t xml:space="preserve">Figure </w:t>
      </w:r>
      <w:r w:rsidR="00CA45D0">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90733F4" w:rsidR="00EE3A67" w:rsidRPr="003D662E" w:rsidRDefault="00EE3A67" w:rsidP="00EE3A67">
      <w:pPr>
        <w:pStyle w:val="Caption"/>
        <w:jc w:val="center"/>
        <w:rPr>
          <w:lang w:val="en-GB"/>
        </w:rPr>
      </w:pPr>
      <w:bookmarkStart w:id="336"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A45D0">
        <w:rPr>
          <w:noProof/>
          <w:lang w:val="en-GB"/>
        </w:rPr>
        <w:t>73</w:t>
      </w:r>
      <w:r w:rsidRPr="003D662E">
        <w:fldChar w:fldCharType="end"/>
      </w:r>
      <w:bookmarkEnd w:id="336"/>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3D4C6FEB"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CA45D0">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7" w:name="_Toc148037202"/>
      <w:r w:rsidRPr="003D662E">
        <w:rPr>
          <w:lang w:val="en-US"/>
        </w:rPr>
        <w:t>Frequently Asked Questions (FAQ)</w:t>
      </w:r>
      <w:bookmarkEnd w:id="331"/>
      <w:bookmarkEnd w:id="337"/>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8" w:name="_Ref76979717"/>
      <w:bookmarkStart w:id="339" w:name="_Toc148037203"/>
      <w:r w:rsidRPr="003D662E">
        <w:rPr>
          <w:lang w:val="en-US"/>
        </w:rPr>
        <w:lastRenderedPageBreak/>
        <w:t>Summary &amp; Conclusions</w:t>
      </w:r>
      <w:bookmarkEnd w:id="323"/>
      <w:bookmarkEnd w:id="338"/>
      <w:bookmarkEnd w:id="339"/>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0" w:name="_Ref76979728"/>
      <w:bookmarkStart w:id="341" w:name="_Toc148037204"/>
      <w:r w:rsidRPr="003D662E">
        <w:rPr>
          <w:lang w:val="en-US"/>
        </w:rPr>
        <w:lastRenderedPageBreak/>
        <w:t>References</w:t>
      </w:r>
      <w:bookmarkEnd w:id="340"/>
      <w:bookmarkEnd w:id="341"/>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3"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4"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5"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6"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7"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8"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9"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0"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1"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2" w:name="_Hlk72428649"/>
      <w:r w:rsidRPr="003D662E">
        <w:t>M. Staciwa, Experimentelles Container-Deployment auf Industrie 4.0 Geräte, Projektarbeit, Uni Hildesheim, 2020</w:t>
      </w:r>
      <w:bookmarkEnd w:id="342"/>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2"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7"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8"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9"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3" w:name="_Ref146532729"/>
      <w:bookmarkStart w:id="344" w:name="_Toc148037205"/>
      <w:r>
        <w:rPr>
          <w:lang w:val="en-US"/>
        </w:rPr>
        <w:lastRenderedPageBreak/>
        <w:t>Appendix</w:t>
      </w:r>
      <w:bookmarkEnd w:id="343"/>
      <w:bookmarkEnd w:id="344"/>
    </w:p>
    <w:p w14:paraId="55E86BC6" w14:textId="77777777" w:rsidR="00EF60A9" w:rsidRPr="003D662E" w:rsidRDefault="00EF60A9" w:rsidP="00EB6326">
      <w:pPr>
        <w:pStyle w:val="Heading2"/>
        <w:rPr>
          <w:lang w:val="en-US"/>
        </w:rPr>
      </w:pPr>
      <w:bookmarkStart w:id="345" w:name="_Ref69806407"/>
      <w:bookmarkStart w:id="346" w:name="_Toc148037206"/>
      <w:r w:rsidRPr="003D662E">
        <w:rPr>
          <w:lang w:val="en-US"/>
        </w:rPr>
        <w:t>IIP-Ecosphere Profile</w:t>
      </w:r>
      <w:bookmarkEnd w:id="345"/>
      <w:bookmarkEnd w:id="346"/>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AE389A8" w:rsidR="00EF60A9" w:rsidRPr="003D662E" w:rsidRDefault="00EF60A9" w:rsidP="00EF60A9">
      <w:pPr>
        <w:pStyle w:val="Caption"/>
        <w:jc w:val="center"/>
        <w:rPr>
          <w:lang w:val="en-US"/>
        </w:rPr>
      </w:pPr>
      <w:bookmarkStart w:id="347"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74</w:t>
      </w:r>
      <w:r w:rsidRPr="003D662E">
        <w:fldChar w:fldCharType="end"/>
      </w:r>
      <w:bookmarkEnd w:id="347"/>
      <w:r w:rsidRPr="003D662E">
        <w:rPr>
          <w:lang w:val="en-US"/>
        </w:rPr>
        <w:t>: AAS stereotypes in the IIP-Ecosphere profile (comments cropped).</w:t>
      </w:r>
    </w:p>
    <w:p w14:paraId="2A2CAC77" w14:textId="5188E5ED"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8" w:name="_Ref57325504"/>
      <w:r w:rsidRPr="003D662E">
        <w:rPr>
          <w:rStyle w:val="FootnoteReference"/>
          <w:lang w:val="en-US"/>
        </w:rPr>
        <w:footnoteReference w:id="138"/>
      </w:r>
      <w:bookmarkEnd w:id="348"/>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9" w:name="_Hlk77927786"/>
      <w:r w:rsidRPr="003D662E">
        <w:rPr>
          <w:rFonts w:ascii="Consolas" w:eastAsia="Times New Roman" w:hAnsi="Consolas" w:cstheme="minorHAnsi"/>
          <w:lang w:val="en-US" w:eastAsia="de-DE"/>
        </w:rPr>
        <w:t>«</w:t>
      </w:r>
      <w:bookmarkEnd w:id="349"/>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0A2F384B"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3B0A43D" w:rsidR="00EF60A9" w:rsidRPr="003D662E" w:rsidRDefault="00EF60A9" w:rsidP="00EF60A9">
      <w:pPr>
        <w:pStyle w:val="Caption"/>
        <w:jc w:val="center"/>
        <w:rPr>
          <w:lang w:val="en-US"/>
        </w:rPr>
      </w:pPr>
      <w:bookmarkStart w:id="35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75</w:t>
      </w:r>
      <w:r w:rsidRPr="003D662E">
        <w:fldChar w:fldCharType="end"/>
      </w:r>
      <w:bookmarkEnd w:id="350"/>
      <w:r w:rsidRPr="003D662E">
        <w:rPr>
          <w:lang w:val="en-US"/>
        </w:rPr>
        <w:t>: Service and connector stereotypes in the IIP-Ecosphere profile (comments cropped).</w:t>
      </w:r>
    </w:p>
    <w:p w14:paraId="36B57F3F" w14:textId="3024A467"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E06B353" w:rsidR="00EF60A9" w:rsidRPr="003D662E" w:rsidRDefault="00EF60A9" w:rsidP="00EF60A9">
      <w:pPr>
        <w:pStyle w:val="Caption"/>
        <w:jc w:val="center"/>
        <w:rPr>
          <w:lang w:val="en-US"/>
        </w:rPr>
      </w:pPr>
      <w:bookmarkStart w:id="351"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76</w:t>
      </w:r>
      <w:r w:rsidRPr="003D662E">
        <w:fldChar w:fldCharType="end"/>
      </w:r>
      <w:bookmarkEnd w:id="351"/>
      <w:r w:rsidRPr="003D662E">
        <w:rPr>
          <w:lang w:val="en-US"/>
        </w:rPr>
        <w:t>: Container and distribution stereotypes in the IIP-Ecosphere profile (comments cropped).</w:t>
      </w:r>
    </w:p>
    <w:p w14:paraId="2BC05657" w14:textId="0F8E09EC"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2" w:name="_Ref77169602"/>
      <w:r w:rsidRPr="003D662E">
        <w:rPr>
          <w:rStyle w:val="FootnoteReference"/>
          <w:b/>
          <w:lang w:val="en-US"/>
        </w:rPr>
        <w:footnoteReference w:id="139"/>
      </w:r>
      <w:bookmarkEnd w:id="352"/>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2">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4B9AE00" w:rsidR="00EF60A9" w:rsidRPr="003D662E" w:rsidRDefault="00EF60A9" w:rsidP="00EF60A9">
      <w:pPr>
        <w:pStyle w:val="Caption"/>
        <w:jc w:val="center"/>
        <w:rPr>
          <w:lang w:val="en-US"/>
        </w:rPr>
      </w:pPr>
      <w:bookmarkStart w:id="353"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77</w:t>
      </w:r>
      <w:r w:rsidRPr="003D662E">
        <w:fldChar w:fldCharType="end"/>
      </w:r>
      <w:bookmarkEnd w:id="353"/>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E05A286" w:rsidR="00EF60A9" w:rsidRPr="003D662E" w:rsidRDefault="00EF60A9" w:rsidP="00EF60A9">
      <w:pPr>
        <w:pStyle w:val="Caption"/>
        <w:jc w:val="center"/>
        <w:rPr>
          <w:lang w:val="en-US"/>
        </w:rPr>
      </w:pPr>
      <w:bookmarkStart w:id="354"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78</w:t>
      </w:r>
      <w:r w:rsidRPr="003D662E">
        <w:fldChar w:fldCharType="end"/>
      </w:r>
      <w:bookmarkEnd w:id="354"/>
      <w:r w:rsidRPr="003D662E">
        <w:rPr>
          <w:lang w:val="en-US"/>
        </w:rPr>
        <w:t>: Factory and plugin/registration patterns in the IIP-Ecosphere profile (comments cropped).</w:t>
      </w:r>
    </w:p>
    <w:p w14:paraId="7265E378" w14:textId="339C948A"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726BE75" w:rsidR="00EF60A9" w:rsidRPr="003D662E" w:rsidRDefault="00EF60A9" w:rsidP="00EF60A9">
      <w:pPr>
        <w:pStyle w:val="Caption"/>
        <w:jc w:val="center"/>
        <w:rPr>
          <w:lang w:val="en-US"/>
        </w:rPr>
      </w:pPr>
      <w:bookmarkStart w:id="35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79</w:t>
      </w:r>
      <w:r w:rsidRPr="003D662E">
        <w:fldChar w:fldCharType="end"/>
      </w:r>
      <w:bookmarkEnd w:id="355"/>
      <w:r w:rsidRPr="003D662E">
        <w:rPr>
          <w:lang w:val="en-US"/>
        </w:rPr>
        <w:t>: Licenses and programming languages in the IIP-Ecosphere profile (comments cropped).</w:t>
      </w:r>
    </w:p>
    <w:p w14:paraId="48F4A25E" w14:textId="4D84C2CB"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6DE7DEF" w:rsidR="00EF60A9" w:rsidRPr="003D662E" w:rsidRDefault="00EF60A9" w:rsidP="00EF60A9">
      <w:pPr>
        <w:pStyle w:val="Caption"/>
        <w:jc w:val="center"/>
        <w:rPr>
          <w:lang w:val="en-US"/>
        </w:rPr>
      </w:pPr>
      <w:bookmarkStart w:id="356"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80</w:t>
      </w:r>
      <w:r w:rsidRPr="003D662E">
        <w:fldChar w:fldCharType="end"/>
      </w:r>
      <w:bookmarkEnd w:id="356"/>
      <w:r w:rsidRPr="003D662E">
        <w:rPr>
          <w:lang w:val="en-US"/>
        </w:rPr>
        <w:t>: Maturity status for comments, packages or models.</w:t>
      </w:r>
    </w:p>
    <w:p w14:paraId="44A7E90A" w14:textId="30E4744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CA45D0">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B0A8E26"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3ADF5FD" w:rsidR="00EF60A9" w:rsidRPr="003D662E" w:rsidRDefault="00EF60A9" w:rsidP="00EF60A9">
      <w:pPr>
        <w:pStyle w:val="Caption"/>
        <w:jc w:val="center"/>
        <w:rPr>
          <w:lang w:val="en-US"/>
        </w:rPr>
      </w:pPr>
      <w:bookmarkStart w:id="357"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CA45D0">
        <w:rPr>
          <w:noProof/>
          <w:lang w:val="en-US"/>
        </w:rPr>
        <w:t>81</w:t>
      </w:r>
      <w:r w:rsidRPr="003D662E">
        <w:rPr>
          <w:lang w:val="en-US"/>
        </w:rPr>
        <w:fldChar w:fldCharType="end"/>
      </w:r>
      <w:bookmarkEnd w:id="357"/>
      <w:r w:rsidRPr="003D662E">
        <w:rPr>
          <w:lang w:val="en-US"/>
        </w:rPr>
        <w:t>: Configuration modeling and variability management stereotypes (comments cropped).</w:t>
      </w:r>
    </w:p>
    <w:p w14:paraId="05C8D080" w14:textId="7E11DB5C"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184FF20" w:rsidR="00EF60A9" w:rsidRPr="003D662E" w:rsidRDefault="00EF60A9" w:rsidP="00EF60A9">
      <w:pPr>
        <w:pStyle w:val="Caption"/>
        <w:jc w:val="center"/>
        <w:rPr>
          <w:lang w:val="en-US"/>
        </w:rPr>
      </w:pPr>
      <w:bookmarkStart w:id="358"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82</w:t>
      </w:r>
      <w:r w:rsidRPr="003D662E">
        <w:fldChar w:fldCharType="end"/>
      </w:r>
      <w:bookmarkEnd w:id="358"/>
      <w:r w:rsidRPr="003D662E">
        <w:rPr>
          <w:lang w:val="en-US"/>
        </w:rPr>
        <w:t>: Stereotype for generated code (comments cropped).</w:t>
      </w:r>
    </w:p>
    <w:p w14:paraId="68F44CFB" w14:textId="70218338"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6519EF4" w:rsidR="00EF60A9" w:rsidRPr="003D662E" w:rsidRDefault="00EF60A9" w:rsidP="00EF60A9">
      <w:pPr>
        <w:pStyle w:val="Caption"/>
        <w:jc w:val="center"/>
        <w:rPr>
          <w:lang w:val="en-US"/>
        </w:rPr>
      </w:pPr>
      <w:bookmarkStart w:id="359"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83</w:t>
      </w:r>
      <w:r w:rsidRPr="003D662E">
        <w:fldChar w:fldCharType="end"/>
      </w:r>
      <w:bookmarkEnd w:id="359"/>
      <w:r w:rsidRPr="003D662E">
        <w:rPr>
          <w:lang w:val="en-US"/>
        </w:rPr>
        <w:t>: Marking model elements as support for self-adaptation.</w:t>
      </w:r>
    </w:p>
    <w:p w14:paraId="340B79B1" w14:textId="2D4F94C4"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CA45D0" w:rsidRPr="003D662E">
        <w:rPr>
          <w:lang w:val="en-US"/>
        </w:rPr>
        <w:t xml:space="preserve">Figure </w:t>
      </w:r>
      <w:r w:rsidR="00CA45D0">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00D17AF" w:rsidR="00EF60A9" w:rsidRPr="003D662E" w:rsidRDefault="00EF60A9" w:rsidP="00EF60A9">
      <w:pPr>
        <w:pStyle w:val="Caption"/>
        <w:jc w:val="center"/>
        <w:rPr>
          <w:lang w:val="en-US"/>
        </w:rPr>
      </w:pPr>
      <w:bookmarkStart w:id="36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A45D0">
        <w:rPr>
          <w:noProof/>
          <w:lang w:val="en-US"/>
        </w:rPr>
        <w:t>84</w:t>
      </w:r>
      <w:r w:rsidRPr="003D662E">
        <w:rPr>
          <w:noProof/>
        </w:rPr>
        <w:fldChar w:fldCharType="end"/>
      </w:r>
      <w:bookmarkEnd w:id="36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9"/>
      <w:headerReference w:type="default" r:id="rId110"/>
      <w:footerReference w:type="even" r:id="rId111"/>
      <w:footerReference w:type="default" r:id="rId11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24DA2" w14:textId="77777777" w:rsidR="000A65FF" w:rsidRDefault="000A65FF" w:rsidP="005C07D6">
      <w:pPr>
        <w:spacing w:after="0" w:line="240" w:lineRule="auto"/>
      </w:pPr>
      <w:r>
        <w:separator/>
      </w:r>
    </w:p>
  </w:endnote>
  <w:endnote w:type="continuationSeparator" w:id="0">
    <w:p w14:paraId="2491AF3F" w14:textId="77777777" w:rsidR="000A65FF" w:rsidRDefault="000A65FF"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BE60F" w14:textId="77777777" w:rsidR="000A65FF" w:rsidRDefault="000A65FF" w:rsidP="005C07D6">
      <w:pPr>
        <w:spacing w:after="0" w:line="240" w:lineRule="auto"/>
      </w:pPr>
      <w:r>
        <w:separator/>
      </w:r>
    </w:p>
  </w:footnote>
  <w:footnote w:type="continuationSeparator" w:id="0">
    <w:p w14:paraId="11C02AE5" w14:textId="77777777" w:rsidR="000A65FF" w:rsidRDefault="000A65FF"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7135A5" w:rsidRDefault="007135A5">
      <w:pPr>
        <w:pStyle w:val="FootnoteText"/>
      </w:pPr>
      <w:r>
        <w:rPr>
          <w:rStyle w:val="FootnoteReference"/>
        </w:rPr>
        <w:footnoteRef/>
      </w:r>
      <w:r>
        <w:t xml:space="preserve"> </w:t>
      </w:r>
    </w:p>
  </w:footnote>
  <w:footnote w:id="11">
    <w:p w14:paraId="4F148D75" w14:textId="5C70AC83" w:rsidR="007135A5" w:rsidRDefault="007135A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7135A5" w:rsidRPr="00496A2A" w:rsidRDefault="007135A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7135A5" w:rsidRPr="00496A2A" w:rsidRDefault="007135A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7C94CC6F"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CA45D0">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5E68DB3F"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CA45D0" w:rsidRPr="003D662E">
        <w:rPr>
          <w:lang w:val="en-US"/>
        </w:rPr>
        <w:t xml:space="preserve">Table </w:t>
      </w:r>
      <w:r w:rsidR="00CA45D0">
        <w:rPr>
          <w:noProof/>
          <w:lang w:val="en-US"/>
        </w:rPr>
        <w:t>6</w:t>
      </w:r>
      <w:r>
        <w:rPr>
          <w:lang w:val="en-US"/>
        </w:rPr>
        <w:fldChar w:fldCharType="end"/>
      </w:r>
      <w:r>
        <w:rPr>
          <w:lang w:val="en-US"/>
        </w:rPr>
        <w:t>, this leads to 13.5 GBytes up to 66 GBytes per hour.</w:t>
      </w:r>
    </w:p>
  </w:footnote>
  <w:footnote w:id="56">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4">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30E19601"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A45D0">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322933E5"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A45D0">
        <w:rPr>
          <w:lang w:val="en-US"/>
        </w:rPr>
        <w:t>3.3</w:t>
      </w:r>
      <w:r>
        <w:rPr>
          <w:lang w:val="en-US"/>
        </w:rPr>
        <w:fldChar w:fldCharType="end"/>
      </w:r>
      <w:r>
        <w:rPr>
          <w:lang w:val="en-US"/>
        </w:rPr>
        <w:t xml:space="preserve">. </w:t>
      </w:r>
    </w:p>
  </w:footnote>
  <w:footnote w:id="83">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52065772"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CA45D0">
        <w:rPr>
          <w:lang w:val="en-GB"/>
        </w:rPr>
        <w:t>7.7</w:t>
      </w:r>
      <w:r>
        <w:rPr>
          <w:lang w:val="en-GB"/>
        </w:rPr>
        <w:fldChar w:fldCharType="end"/>
      </w:r>
      <w:r>
        <w:rPr>
          <w:lang w:val="en-GB"/>
        </w:rPr>
        <w:t>.</w:t>
      </w:r>
    </w:p>
  </w:footnote>
  <w:footnote w:id="111">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9" w:name="_Hlk148945810"/>
      <w:r w:rsidRPr="00F57D99">
        <w:rPr>
          <w:rFonts w:ascii="Consolas" w:hAnsi="Consolas"/>
          <w:lang w:val="en-GB"/>
        </w:rPr>
        <w:t>src/main/easy</w:t>
      </w:r>
      <w:bookmarkEnd w:id="269"/>
      <w:r>
        <w:rPr>
          <w:lang w:val="en-GB"/>
        </w:rPr>
        <w:t>.</w:t>
      </w:r>
    </w:p>
  </w:footnote>
  <w:footnote w:id="116">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1" w:history="1">
        <w:r w:rsidRPr="009C3FDF">
          <w:rPr>
            <w:rStyle w:val="Hyperlink"/>
            <w:lang w:val="en-US"/>
          </w:rPr>
          <w:t>https://en.wikipedia.org/wiki/Multitier_architecture</w:t>
        </w:r>
      </w:hyperlink>
      <w:r>
        <w:rPr>
          <w:lang w:val="en-US"/>
        </w:rPr>
        <w:t xml:space="preserve"> </w:t>
      </w:r>
    </w:p>
  </w:footnote>
  <w:footnote w:id="141">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https://en.wikipedia.org/wiki/Builder_pattern</w:t>
        </w:r>
      </w:hyperlink>
      <w:r>
        <w:rPr>
          <w:lang w:val="en-US"/>
        </w:rPr>
        <w:t xml:space="preserve"> </w:t>
      </w:r>
    </w:p>
  </w:footnote>
  <w:footnote w:id="143">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3" w:history="1">
        <w:r w:rsidRPr="00FD5D39">
          <w:rPr>
            <w:rStyle w:val="Hyperlink"/>
            <w:lang w:val="en-US"/>
          </w:rPr>
          <w:t>https://en.wikipedia.org/wiki/Visitor_pattern</w:t>
        </w:r>
      </w:hyperlink>
      <w:r>
        <w:rPr>
          <w:lang w:val="en-US"/>
        </w:rPr>
        <w:t xml:space="preserve"> </w:t>
      </w:r>
    </w:p>
  </w:footnote>
  <w:footnote w:id="144">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https://en.wikipedia.org/wiki/Factory_method_pattern</w:t>
        </w:r>
      </w:hyperlink>
      <w:r>
        <w:rPr>
          <w:lang w:val="en-US"/>
        </w:rPr>
        <w:t xml:space="preserve"> </w:t>
      </w:r>
    </w:p>
  </w:footnote>
  <w:footnote w:id="145">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95"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projects.sse.uni-hildesheim.de/easy/docs-git/docRelease/ivml_spec.pdf" TargetMode="External"/><Relationship Id="rId89" Type="http://schemas.openxmlformats.org/officeDocument/2006/relationships/hyperlink" Target="https://www.omg.org/spec/UML/About-UML/" TargetMode="External"/><Relationship Id="rId112" Type="http://schemas.openxmlformats.org/officeDocument/2006/relationships/footer" Target="footer2.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PI40/Redaktion/DE/Downloads/Publikation/verwaltungsschale-im-detail-pr%C3%A4sentation.html" TargetMode="External"/><Relationship Id="rId95" Type="http://schemas.openxmlformats.org/officeDocument/2006/relationships/hyperlink" Target="https://industrialdigitaltwin.org/wp-content/uploads/2023/04/IDTA-02011-1-0_Submodel_HierarchicalStructuresEnablingBoM.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emf"/><Relationship Id="rId85" Type="http://schemas.openxmlformats.org/officeDocument/2006/relationships/hyperlink" Target="http://projects.sse.uni-hildesheim.de/easy/docs-git/docRelease/vi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EN/Downloads/Publikation/rami40-an-introduction.html" TargetMode="External"/><Relationship Id="rId96" Type="http://schemas.openxmlformats.org/officeDocument/2006/relationships/hyperlink" Target="https://industrialdigitaltwin.org/en/wp-content/uploads/sites/2/2023/03/IDTA-02008-1-1_Submodel_TimeSeriesData.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s://internationaldataspaces.org/ids-ram-3-0/" TargetMode="External"/><Relationship Id="rId94" Type="http://schemas.openxmlformats.org/officeDocument/2006/relationships/hyperlink" Target="https://industrialdigitaltwin.org/wp-content/uploads/2023/03/IDTA-02004-1-2_Submodel_Handover-Documentation.pdf" TargetMode="External"/><Relationship Id="rId99" Type="http://schemas.openxmlformats.org/officeDocument/2006/relationships/hyperlink" Target="https://doi.org/10.1016/j.infsof.2024.107650"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2/10/IDTA-02002-1-0_Submodel_ContactInformation.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IP/Redaktion/DE/Downloads/Publikation/Submodel_Templates-Asset_Administration_Shell-digital_nameplat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www.iiconsortium.org/pdf/IIRA-v1.9.pdf" TargetMode="External"/><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2/10/IDTA-02003-1-2_Submodel_TechnicalData.pdf" TargetMode="External"/><Relationship Id="rId98" Type="http://schemas.openxmlformats.org/officeDocument/2006/relationships/hyperlink" Target="https://industrialdigitaltwin.org/wp-content/uploads/2023/08/IDTA-02007-1-0_Submodel_Software-Nameplate.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8" Type="http://schemas.openxmlformats.org/officeDocument/2006/relationships/hyperlink" Target="https://www.plattform-i40.de/PI40/Redaktion/EN/Downloads/Publikation/LNI4.0-Testbed-Edge-Configuration_UsageViewEN.pdf?__blob=publicationFile&amp;v=5" TargetMode="External"/><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docs.oracle.com/javase/9/docs/api/java/util/ServiceLoader.html"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Visito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Factory_method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Builder_pattern"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144A7-D910-4FF6-9B57-D8AA7B93C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86021</Words>
  <Characters>490320</Characters>
  <Application>Microsoft Office Word</Application>
  <DocSecurity>0</DocSecurity>
  <Lines>4086</Lines>
  <Paragraphs>1150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811</cp:revision>
  <cp:lastPrinted>2025-05-08T11:13:00Z</cp:lastPrinted>
  <dcterms:created xsi:type="dcterms:W3CDTF">2023-03-06T10:45:00Z</dcterms:created>
  <dcterms:modified xsi:type="dcterms:W3CDTF">2025-05-08T11:13:00Z</dcterms:modified>
</cp:coreProperties>
</file>