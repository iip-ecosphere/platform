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6C0C8E" w:rsidRPr="00C74F49" w:rsidRDefault="006C0C8E"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6C0C8E" w:rsidRPr="00C74F49" w:rsidRDefault="006C0C8E"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6C0C8E" w:rsidRPr="00C8307C" w:rsidRDefault="006C0C8E"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E05DAB7" w:rsidR="006C0C8E" w:rsidRPr="00C8307C" w:rsidRDefault="006C0C8E"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A0C31">
                              <w:rPr>
                                <w:rFonts w:ascii="Microsoft Sans Serif" w:hAnsi="Microsoft Sans Serif" w:cs="Microsoft Sans Serif"/>
                                <w:b/>
                                <w:noProof/>
                                <w:sz w:val="32"/>
                                <w:szCs w:val="32"/>
                                <w:highlight w:val="yellow"/>
                                <w:lang w:val="en-US"/>
                              </w:rPr>
                              <w:t>9/26/2025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6C0C8E" w:rsidRPr="00C8307C" w:rsidRDefault="006C0C8E"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E05DAB7" w:rsidR="006C0C8E" w:rsidRPr="00C8307C" w:rsidRDefault="006C0C8E"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A0C31">
                        <w:rPr>
                          <w:rFonts w:ascii="Microsoft Sans Serif" w:hAnsi="Microsoft Sans Serif" w:cs="Microsoft Sans Serif"/>
                          <w:b/>
                          <w:noProof/>
                          <w:sz w:val="32"/>
                          <w:szCs w:val="32"/>
                          <w:highlight w:val="yellow"/>
                          <w:lang w:val="en-US"/>
                        </w:rPr>
                        <w:t>9/26/2025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6C0C8E" w:rsidRPr="00C8307C" w:rsidRDefault="006C0C8E"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6C0C8E" w:rsidRPr="00C8307C" w:rsidRDefault="006C0C8E"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5C622A55"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EA0C31">
              <w:rPr>
                <w:noProof/>
                <w:webHidden/>
              </w:rPr>
              <w:t>7</w:t>
            </w:r>
            <w:r w:rsidR="005052DF">
              <w:rPr>
                <w:noProof/>
                <w:webHidden/>
              </w:rPr>
              <w:fldChar w:fldCharType="end"/>
            </w:r>
          </w:hyperlink>
        </w:p>
        <w:p w14:paraId="172A255A" w14:textId="02B1BA33" w:rsidR="005052DF" w:rsidRDefault="006C0C8E">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EA0C31">
              <w:rPr>
                <w:noProof/>
                <w:webHidden/>
              </w:rPr>
              <w:t>7</w:t>
            </w:r>
            <w:r w:rsidR="005052DF">
              <w:rPr>
                <w:noProof/>
                <w:webHidden/>
              </w:rPr>
              <w:fldChar w:fldCharType="end"/>
            </w:r>
          </w:hyperlink>
        </w:p>
        <w:p w14:paraId="46E7B314" w14:textId="122145BD" w:rsidR="005052DF" w:rsidRDefault="006C0C8E">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EA0C31">
              <w:rPr>
                <w:noProof/>
                <w:webHidden/>
              </w:rPr>
              <w:t>8</w:t>
            </w:r>
            <w:r w:rsidR="005052DF">
              <w:rPr>
                <w:noProof/>
                <w:webHidden/>
              </w:rPr>
              <w:fldChar w:fldCharType="end"/>
            </w:r>
          </w:hyperlink>
        </w:p>
        <w:p w14:paraId="41CDE7BF" w14:textId="55553DC0" w:rsidR="005052DF" w:rsidRDefault="006C0C8E">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EA0C31">
              <w:rPr>
                <w:noProof/>
                <w:webHidden/>
              </w:rPr>
              <w:t>8</w:t>
            </w:r>
            <w:r w:rsidR="005052DF">
              <w:rPr>
                <w:noProof/>
                <w:webHidden/>
              </w:rPr>
              <w:fldChar w:fldCharType="end"/>
            </w:r>
          </w:hyperlink>
        </w:p>
        <w:p w14:paraId="1340704B" w14:textId="19368A7E" w:rsidR="005052DF" w:rsidRDefault="006C0C8E">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EA0C31">
              <w:rPr>
                <w:noProof/>
                <w:webHidden/>
              </w:rPr>
              <w:t>11</w:t>
            </w:r>
            <w:r w:rsidR="005052DF">
              <w:rPr>
                <w:noProof/>
                <w:webHidden/>
              </w:rPr>
              <w:fldChar w:fldCharType="end"/>
            </w:r>
          </w:hyperlink>
        </w:p>
        <w:p w14:paraId="2A20A1EC" w14:textId="2F38F7B2" w:rsidR="005052DF" w:rsidRDefault="006C0C8E">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EA0C31">
              <w:rPr>
                <w:noProof/>
                <w:webHidden/>
              </w:rPr>
              <w:t>14</w:t>
            </w:r>
            <w:r w:rsidR="005052DF">
              <w:rPr>
                <w:noProof/>
                <w:webHidden/>
              </w:rPr>
              <w:fldChar w:fldCharType="end"/>
            </w:r>
          </w:hyperlink>
        </w:p>
        <w:p w14:paraId="40F0A8CF" w14:textId="3D24F532" w:rsidR="005052DF" w:rsidRDefault="006C0C8E">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EA0C31">
              <w:rPr>
                <w:noProof/>
                <w:webHidden/>
              </w:rPr>
              <w:t>14</w:t>
            </w:r>
            <w:r w:rsidR="005052DF">
              <w:rPr>
                <w:noProof/>
                <w:webHidden/>
              </w:rPr>
              <w:fldChar w:fldCharType="end"/>
            </w:r>
          </w:hyperlink>
        </w:p>
        <w:p w14:paraId="6B88F160" w14:textId="0DC4FD43" w:rsidR="005052DF" w:rsidRDefault="006C0C8E">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EA0C31">
              <w:rPr>
                <w:noProof/>
                <w:webHidden/>
              </w:rPr>
              <w:t>18</w:t>
            </w:r>
            <w:r w:rsidR="005052DF">
              <w:rPr>
                <w:noProof/>
                <w:webHidden/>
              </w:rPr>
              <w:fldChar w:fldCharType="end"/>
            </w:r>
          </w:hyperlink>
        </w:p>
        <w:p w14:paraId="7FA0EA74" w14:textId="5343F95B" w:rsidR="005052DF" w:rsidRDefault="006C0C8E">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EA0C31">
              <w:rPr>
                <w:noProof/>
                <w:webHidden/>
              </w:rPr>
              <w:t>19</w:t>
            </w:r>
            <w:r w:rsidR="005052DF">
              <w:rPr>
                <w:noProof/>
                <w:webHidden/>
              </w:rPr>
              <w:fldChar w:fldCharType="end"/>
            </w:r>
          </w:hyperlink>
        </w:p>
        <w:p w14:paraId="5B4F6AA3" w14:textId="3AE7F984" w:rsidR="005052DF" w:rsidRDefault="006C0C8E">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EA0C31">
              <w:rPr>
                <w:noProof/>
                <w:webHidden/>
              </w:rPr>
              <w:t>20</w:t>
            </w:r>
            <w:r w:rsidR="005052DF">
              <w:rPr>
                <w:noProof/>
                <w:webHidden/>
              </w:rPr>
              <w:fldChar w:fldCharType="end"/>
            </w:r>
          </w:hyperlink>
        </w:p>
        <w:p w14:paraId="10BACADB" w14:textId="18B2321C" w:rsidR="005052DF" w:rsidRDefault="006C0C8E">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EA0C31">
              <w:rPr>
                <w:noProof/>
                <w:webHidden/>
              </w:rPr>
              <w:t>21</w:t>
            </w:r>
            <w:r w:rsidR="005052DF">
              <w:rPr>
                <w:noProof/>
                <w:webHidden/>
              </w:rPr>
              <w:fldChar w:fldCharType="end"/>
            </w:r>
          </w:hyperlink>
        </w:p>
        <w:p w14:paraId="6904ECA7" w14:textId="349593E8" w:rsidR="005052DF" w:rsidRDefault="006C0C8E">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EA0C31">
              <w:rPr>
                <w:noProof/>
                <w:webHidden/>
              </w:rPr>
              <w:t>24</w:t>
            </w:r>
            <w:r w:rsidR="005052DF">
              <w:rPr>
                <w:noProof/>
                <w:webHidden/>
              </w:rPr>
              <w:fldChar w:fldCharType="end"/>
            </w:r>
          </w:hyperlink>
        </w:p>
        <w:p w14:paraId="7CF7AC3D" w14:textId="6FAF949B" w:rsidR="005052DF" w:rsidRDefault="006C0C8E">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EA0C31">
              <w:rPr>
                <w:noProof/>
                <w:webHidden/>
              </w:rPr>
              <w:t>24</w:t>
            </w:r>
            <w:r w:rsidR="005052DF">
              <w:rPr>
                <w:noProof/>
                <w:webHidden/>
              </w:rPr>
              <w:fldChar w:fldCharType="end"/>
            </w:r>
          </w:hyperlink>
        </w:p>
        <w:p w14:paraId="44979DBD" w14:textId="123BD96A" w:rsidR="005052DF" w:rsidRDefault="006C0C8E">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EA0C31">
              <w:rPr>
                <w:noProof/>
                <w:webHidden/>
              </w:rPr>
              <w:t>26</w:t>
            </w:r>
            <w:r w:rsidR="005052DF">
              <w:rPr>
                <w:noProof/>
                <w:webHidden/>
              </w:rPr>
              <w:fldChar w:fldCharType="end"/>
            </w:r>
          </w:hyperlink>
        </w:p>
        <w:p w14:paraId="078B45FD" w14:textId="18CE43C4" w:rsidR="005052DF" w:rsidRDefault="006C0C8E">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EA0C31">
              <w:rPr>
                <w:noProof/>
                <w:webHidden/>
              </w:rPr>
              <w:t>26</w:t>
            </w:r>
            <w:r w:rsidR="005052DF">
              <w:rPr>
                <w:noProof/>
                <w:webHidden/>
              </w:rPr>
              <w:fldChar w:fldCharType="end"/>
            </w:r>
          </w:hyperlink>
        </w:p>
        <w:p w14:paraId="0508A4B9" w14:textId="78DDCEDA" w:rsidR="005052DF" w:rsidRDefault="006C0C8E">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EA0C31">
              <w:rPr>
                <w:noProof/>
                <w:webHidden/>
              </w:rPr>
              <w:t>31</w:t>
            </w:r>
            <w:r w:rsidR="005052DF">
              <w:rPr>
                <w:noProof/>
                <w:webHidden/>
              </w:rPr>
              <w:fldChar w:fldCharType="end"/>
            </w:r>
          </w:hyperlink>
        </w:p>
        <w:p w14:paraId="37A40E52" w14:textId="18A8B688" w:rsidR="005052DF" w:rsidRDefault="006C0C8E">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EA0C31">
              <w:rPr>
                <w:noProof/>
                <w:webHidden/>
              </w:rPr>
              <w:t>31</w:t>
            </w:r>
            <w:r w:rsidR="005052DF">
              <w:rPr>
                <w:noProof/>
                <w:webHidden/>
              </w:rPr>
              <w:fldChar w:fldCharType="end"/>
            </w:r>
          </w:hyperlink>
        </w:p>
        <w:p w14:paraId="2BC633B6" w14:textId="12EBE631" w:rsidR="005052DF" w:rsidRDefault="006C0C8E">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EA0C31">
              <w:rPr>
                <w:noProof/>
                <w:webHidden/>
              </w:rPr>
              <w:t>32</w:t>
            </w:r>
            <w:r w:rsidR="005052DF">
              <w:rPr>
                <w:noProof/>
                <w:webHidden/>
              </w:rPr>
              <w:fldChar w:fldCharType="end"/>
            </w:r>
          </w:hyperlink>
        </w:p>
        <w:p w14:paraId="6DBA9160" w14:textId="3DEEF137" w:rsidR="005052DF" w:rsidRDefault="006C0C8E">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2967FBEC" w14:textId="5269AF63" w:rsidR="005052DF" w:rsidRDefault="006C0C8E">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153863E1" w14:textId="586EDAE0" w:rsidR="005052DF" w:rsidRDefault="006C0C8E">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2F5C6BBB" w14:textId="4E21F25F" w:rsidR="005052DF" w:rsidRDefault="006C0C8E">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EA0C31">
              <w:rPr>
                <w:noProof/>
                <w:webHidden/>
              </w:rPr>
              <w:t>34</w:t>
            </w:r>
            <w:r w:rsidR="005052DF">
              <w:rPr>
                <w:noProof/>
                <w:webHidden/>
              </w:rPr>
              <w:fldChar w:fldCharType="end"/>
            </w:r>
          </w:hyperlink>
        </w:p>
        <w:p w14:paraId="079DB93B" w14:textId="70A001B1" w:rsidR="005052DF" w:rsidRDefault="006C0C8E">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EA0C31">
              <w:rPr>
                <w:noProof/>
                <w:webHidden/>
              </w:rPr>
              <w:t>34</w:t>
            </w:r>
            <w:r w:rsidR="005052DF">
              <w:rPr>
                <w:noProof/>
                <w:webHidden/>
              </w:rPr>
              <w:fldChar w:fldCharType="end"/>
            </w:r>
          </w:hyperlink>
        </w:p>
        <w:p w14:paraId="48D7CD2C" w14:textId="20A4414E" w:rsidR="005052DF" w:rsidRDefault="006C0C8E">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EA0C31">
              <w:rPr>
                <w:noProof/>
                <w:webHidden/>
              </w:rPr>
              <w:t>35</w:t>
            </w:r>
            <w:r w:rsidR="005052DF">
              <w:rPr>
                <w:noProof/>
                <w:webHidden/>
              </w:rPr>
              <w:fldChar w:fldCharType="end"/>
            </w:r>
          </w:hyperlink>
        </w:p>
        <w:p w14:paraId="19E6E86E" w14:textId="7A62670B" w:rsidR="005052DF" w:rsidRDefault="006C0C8E">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EA0C31">
              <w:rPr>
                <w:noProof/>
                <w:webHidden/>
              </w:rPr>
              <w:t>35</w:t>
            </w:r>
            <w:r w:rsidR="005052DF">
              <w:rPr>
                <w:noProof/>
                <w:webHidden/>
              </w:rPr>
              <w:fldChar w:fldCharType="end"/>
            </w:r>
          </w:hyperlink>
        </w:p>
        <w:p w14:paraId="4A6F7676" w14:textId="3239049F" w:rsidR="005052DF" w:rsidRDefault="006C0C8E">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EA0C31">
              <w:rPr>
                <w:noProof/>
                <w:webHidden/>
              </w:rPr>
              <w:t>35</w:t>
            </w:r>
            <w:r w:rsidR="005052DF">
              <w:rPr>
                <w:noProof/>
                <w:webHidden/>
              </w:rPr>
              <w:fldChar w:fldCharType="end"/>
            </w:r>
          </w:hyperlink>
        </w:p>
        <w:p w14:paraId="3120770B" w14:textId="6CD6F75D" w:rsidR="005052DF" w:rsidRDefault="006C0C8E">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EA0C31">
              <w:rPr>
                <w:noProof/>
                <w:webHidden/>
              </w:rPr>
              <w:t>36</w:t>
            </w:r>
            <w:r w:rsidR="005052DF">
              <w:rPr>
                <w:noProof/>
                <w:webHidden/>
              </w:rPr>
              <w:fldChar w:fldCharType="end"/>
            </w:r>
          </w:hyperlink>
        </w:p>
        <w:p w14:paraId="4583A33C" w14:textId="638A753F" w:rsidR="005052DF" w:rsidRDefault="006C0C8E">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EA0C31">
              <w:rPr>
                <w:noProof/>
                <w:webHidden/>
              </w:rPr>
              <w:t>36</w:t>
            </w:r>
            <w:r w:rsidR="005052DF">
              <w:rPr>
                <w:noProof/>
                <w:webHidden/>
              </w:rPr>
              <w:fldChar w:fldCharType="end"/>
            </w:r>
          </w:hyperlink>
        </w:p>
        <w:p w14:paraId="6619FE26" w14:textId="700BE56F" w:rsidR="005052DF" w:rsidRDefault="006C0C8E">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EA0C31">
              <w:rPr>
                <w:noProof/>
                <w:webHidden/>
              </w:rPr>
              <w:t>38</w:t>
            </w:r>
            <w:r w:rsidR="005052DF">
              <w:rPr>
                <w:noProof/>
                <w:webHidden/>
              </w:rPr>
              <w:fldChar w:fldCharType="end"/>
            </w:r>
          </w:hyperlink>
        </w:p>
        <w:p w14:paraId="0E37F157" w14:textId="74143959" w:rsidR="005052DF" w:rsidRDefault="006C0C8E">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EA0C31">
              <w:rPr>
                <w:noProof/>
                <w:webHidden/>
              </w:rPr>
              <w:t>38</w:t>
            </w:r>
            <w:r w:rsidR="005052DF">
              <w:rPr>
                <w:noProof/>
                <w:webHidden/>
              </w:rPr>
              <w:fldChar w:fldCharType="end"/>
            </w:r>
          </w:hyperlink>
        </w:p>
        <w:p w14:paraId="133261E9" w14:textId="7119AA61" w:rsidR="005052DF" w:rsidRDefault="006C0C8E">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EA0C31">
              <w:rPr>
                <w:noProof/>
                <w:webHidden/>
              </w:rPr>
              <w:t>49</w:t>
            </w:r>
            <w:r w:rsidR="005052DF">
              <w:rPr>
                <w:noProof/>
                <w:webHidden/>
              </w:rPr>
              <w:fldChar w:fldCharType="end"/>
            </w:r>
          </w:hyperlink>
        </w:p>
        <w:p w14:paraId="0EE2F02E" w14:textId="1E70B325" w:rsidR="005052DF" w:rsidRDefault="006C0C8E">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EA0C31">
              <w:rPr>
                <w:noProof/>
                <w:webHidden/>
              </w:rPr>
              <w:t>60</w:t>
            </w:r>
            <w:r w:rsidR="005052DF">
              <w:rPr>
                <w:noProof/>
                <w:webHidden/>
              </w:rPr>
              <w:fldChar w:fldCharType="end"/>
            </w:r>
          </w:hyperlink>
        </w:p>
        <w:p w14:paraId="3324C198" w14:textId="4FB62DE1" w:rsidR="005052DF" w:rsidRDefault="006C0C8E">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EA0C31">
              <w:rPr>
                <w:noProof/>
                <w:webHidden/>
              </w:rPr>
              <w:t>60</w:t>
            </w:r>
            <w:r w:rsidR="005052DF">
              <w:rPr>
                <w:noProof/>
                <w:webHidden/>
              </w:rPr>
              <w:fldChar w:fldCharType="end"/>
            </w:r>
          </w:hyperlink>
        </w:p>
        <w:p w14:paraId="2423B67E" w14:textId="0B2F7474" w:rsidR="005052DF" w:rsidRDefault="006C0C8E">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EA0C31">
              <w:rPr>
                <w:noProof/>
                <w:webHidden/>
              </w:rPr>
              <w:t>62</w:t>
            </w:r>
            <w:r w:rsidR="005052DF">
              <w:rPr>
                <w:noProof/>
                <w:webHidden/>
              </w:rPr>
              <w:fldChar w:fldCharType="end"/>
            </w:r>
          </w:hyperlink>
        </w:p>
        <w:p w14:paraId="091CC430" w14:textId="47D162AF" w:rsidR="005052DF" w:rsidRDefault="006C0C8E">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EA0C31">
              <w:rPr>
                <w:noProof/>
                <w:webHidden/>
              </w:rPr>
              <w:t>70</w:t>
            </w:r>
            <w:r w:rsidR="005052DF">
              <w:rPr>
                <w:noProof/>
                <w:webHidden/>
              </w:rPr>
              <w:fldChar w:fldCharType="end"/>
            </w:r>
          </w:hyperlink>
        </w:p>
        <w:p w14:paraId="2F9F12B2" w14:textId="5C9B64C6" w:rsidR="005052DF" w:rsidRDefault="006C0C8E">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EA0C31">
              <w:rPr>
                <w:noProof/>
                <w:webHidden/>
              </w:rPr>
              <w:t>76</w:t>
            </w:r>
            <w:r w:rsidR="005052DF">
              <w:rPr>
                <w:noProof/>
                <w:webHidden/>
              </w:rPr>
              <w:fldChar w:fldCharType="end"/>
            </w:r>
          </w:hyperlink>
        </w:p>
        <w:p w14:paraId="049D056B" w14:textId="5438CBD9" w:rsidR="005052DF" w:rsidRDefault="006C0C8E">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EA0C31">
              <w:rPr>
                <w:noProof/>
                <w:webHidden/>
              </w:rPr>
              <w:t>77</w:t>
            </w:r>
            <w:r w:rsidR="005052DF">
              <w:rPr>
                <w:noProof/>
                <w:webHidden/>
              </w:rPr>
              <w:fldChar w:fldCharType="end"/>
            </w:r>
          </w:hyperlink>
        </w:p>
        <w:p w14:paraId="16E589AE" w14:textId="3DE0550E" w:rsidR="005052DF" w:rsidRDefault="006C0C8E">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EA0C31">
              <w:rPr>
                <w:noProof/>
                <w:webHidden/>
              </w:rPr>
              <w:t>83</w:t>
            </w:r>
            <w:r w:rsidR="005052DF">
              <w:rPr>
                <w:noProof/>
                <w:webHidden/>
              </w:rPr>
              <w:fldChar w:fldCharType="end"/>
            </w:r>
          </w:hyperlink>
        </w:p>
        <w:p w14:paraId="7EDF8756" w14:textId="487C051A" w:rsidR="005052DF" w:rsidRDefault="006C0C8E">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EA0C31">
              <w:rPr>
                <w:noProof/>
                <w:webHidden/>
              </w:rPr>
              <w:t>87</w:t>
            </w:r>
            <w:r w:rsidR="005052DF">
              <w:rPr>
                <w:noProof/>
                <w:webHidden/>
              </w:rPr>
              <w:fldChar w:fldCharType="end"/>
            </w:r>
          </w:hyperlink>
        </w:p>
        <w:p w14:paraId="6057F81C" w14:textId="227DDC56" w:rsidR="005052DF" w:rsidRDefault="006C0C8E">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EA0C31">
              <w:rPr>
                <w:noProof/>
                <w:webHidden/>
              </w:rPr>
              <w:t>89</w:t>
            </w:r>
            <w:r w:rsidR="005052DF">
              <w:rPr>
                <w:noProof/>
                <w:webHidden/>
              </w:rPr>
              <w:fldChar w:fldCharType="end"/>
            </w:r>
          </w:hyperlink>
        </w:p>
        <w:p w14:paraId="29D62C68" w14:textId="68C1074B" w:rsidR="005052DF" w:rsidRDefault="006C0C8E">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EA0C31">
              <w:rPr>
                <w:noProof/>
                <w:webHidden/>
              </w:rPr>
              <w:t>89</w:t>
            </w:r>
            <w:r w:rsidR="005052DF">
              <w:rPr>
                <w:noProof/>
                <w:webHidden/>
              </w:rPr>
              <w:fldChar w:fldCharType="end"/>
            </w:r>
          </w:hyperlink>
        </w:p>
        <w:p w14:paraId="18724A48" w14:textId="01A34FC7" w:rsidR="005052DF" w:rsidRDefault="006C0C8E">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EA0C31">
              <w:rPr>
                <w:noProof/>
                <w:webHidden/>
              </w:rPr>
              <w:t>90</w:t>
            </w:r>
            <w:r w:rsidR="005052DF">
              <w:rPr>
                <w:noProof/>
                <w:webHidden/>
              </w:rPr>
              <w:fldChar w:fldCharType="end"/>
            </w:r>
          </w:hyperlink>
        </w:p>
        <w:p w14:paraId="73985DFB" w14:textId="1767B267" w:rsidR="005052DF" w:rsidRDefault="006C0C8E">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EA0C31">
              <w:rPr>
                <w:noProof/>
                <w:webHidden/>
              </w:rPr>
              <w:t>91</w:t>
            </w:r>
            <w:r w:rsidR="005052DF">
              <w:rPr>
                <w:noProof/>
                <w:webHidden/>
              </w:rPr>
              <w:fldChar w:fldCharType="end"/>
            </w:r>
          </w:hyperlink>
        </w:p>
        <w:p w14:paraId="375A5E5F" w14:textId="6036A89E" w:rsidR="005052DF" w:rsidRDefault="006C0C8E">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EA0C31">
              <w:rPr>
                <w:noProof/>
                <w:webHidden/>
              </w:rPr>
              <w:t>91</w:t>
            </w:r>
            <w:r w:rsidR="005052DF">
              <w:rPr>
                <w:noProof/>
                <w:webHidden/>
              </w:rPr>
              <w:fldChar w:fldCharType="end"/>
            </w:r>
          </w:hyperlink>
        </w:p>
        <w:p w14:paraId="20E3237A" w14:textId="23481556" w:rsidR="005052DF" w:rsidRDefault="006C0C8E">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EA0C31">
              <w:rPr>
                <w:noProof/>
                <w:webHidden/>
              </w:rPr>
              <w:t>92</w:t>
            </w:r>
            <w:r w:rsidR="005052DF">
              <w:rPr>
                <w:noProof/>
                <w:webHidden/>
              </w:rPr>
              <w:fldChar w:fldCharType="end"/>
            </w:r>
          </w:hyperlink>
        </w:p>
        <w:p w14:paraId="44D4C54E" w14:textId="59F32FEC" w:rsidR="005052DF" w:rsidRDefault="006C0C8E">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EA0C31">
              <w:rPr>
                <w:noProof/>
                <w:webHidden/>
              </w:rPr>
              <w:t>92</w:t>
            </w:r>
            <w:r w:rsidR="005052DF">
              <w:rPr>
                <w:noProof/>
                <w:webHidden/>
              </w:rPr>
              <w:fldChar w:fldCharType="end"/>
            </w:r>
          </w:hyperlink>
        </w:p>
        <w:p w14:paraId="31A20DD7" w14:textId="61145CCF" w:rsidR="005052DF" w:rsidRDefault="006C0C8E">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EA0C31">
              <w:rPr>
                <w:noProof/>
                <w:webHidden/>
              </w:rPr>
              <w:t>93</w:t>
            </w:r>
            <w:r w:rsidR="005052DF">
              <w:rPr>
                <w:noProof/>
                <w:webHidden/>
              </w:rPr>
              <w:fldChar w:fldCharType="end"/>
            </w:r>
          </w:hyperlink>
        </w:p>
        <w:p w14:paraId="30F9B60A" w14:textId="66E5D7EB" w:rsidR="005052DF" w:rsidRDefault="006C0C8E">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EA0C31">
              <w:rPr>
                <w:noProof/>
                <w:webHidden/>
              </w:rPr>
              <w:t>95</w:t>
            </w:r>
            <w:r w:rsidR="005052DF">
              <w:rPr>
                <w:noProof/>
                <w:webHidden/>
              </w:rPr>
              <w:fldChar w:fldCharType="end"/>
            </w:r>
          </w:hyperlink>
        </w:p>
        <w:p w14:paraId="76C97BAA" w14:textId="02221B35" w:rsidR="005052DF" w:rsidRDefault="006C0C8E">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EA0C31">
              <w:rPr>
                <w:noProof/>
                <w:webHidden/>
              </w:rPr>
              <w:t>95</w:t>
            </w:r>
            <w:r w:rsidR="005052DF">
              <w:rPr>
                <w:noProof/>
                <w:webHidden/>
              </w:rPr>
              <w:fldChar w:fldCharType="end"/>
            </w:r>
          </w:hyperlink>
        </w:p>
        <w:p w14:paraId="2A9A2763" w14:textId="7F77B878" w:rsidR="005052DF" w:rsidRDefault="006C0C8E">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EA0C31">
              <w:rPr>
                <w:noProof/>
                <w:webHidden/>
              </w:rPr>
              <w:t>98</w:t>
            </w:r>
            <w:r w:rsidR="005052DF">
              <w:rPr>
                <w:noProof/>
                <w:webHidden/>
              </w:rPr>
              <w:fldChar w:fldCharType="end"/>
            </w:r>
          </w:hyperlink>
        </w:p>
        <w:p w14:paraId="76E5D9E7" w14:textId="4EF345F1" w:rsidR="005052DF" w:rsidRDefault="006C0C8E">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EA0C31">
              <w:rPr>
                <w:noProof/>
                <w:webHidden/>
              </w:rPr>
              <w:t>105</w:t>
            </w:r>
            <w:r w:rsidR="005052DF">
              <w:rPr>
                <w:noProof/>
                <w:webHidden/>
              </w:rPr>
              <w:fldChar w:fldCharType="end"/>
            </w:r>
          </w:hyperlink>
        </w:p>
        <w:p w14:paraId="6AE5640F" w14:textId="5303102E" w:rsidR="005052DF" w:rsidRDefault="006C0C8E">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EA0C31">
              <w:rPr>
                <w:noProof/>
                <w:webHidden/>
              </w:rPr>
              <w:t>108</w:t>
            </w:r>
            <w:r w:rsidR="005052DF">
              <w:rPr>
                <w:noProof/>
                <w:webHidden/>
              </w:rPr>
              <w:fldChar w:fldCharType="end"/>
            </w:r>
          </w:hyperlink>
        </w:p>
        <w:p w14:paraId="7D3C7813" w14:textId="409C9EAE" w:rsidR="005052DF" w:rsidRDefault="006C0C8E">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EA0C31">
              <w:rPr>
                <w:noProof/>
                <w:webHidden/>
              </w:rPr>
              <w:t>111</w:t>
            </w:r>
            <w:r w:rsidR="005052DF">
              <w:rPr>
                <w:noProof/>
                <w:webHidden/>
              </w:rPr>
              <w:fldChar w:fldCharType="end"/>
            </w:r>
          </w:hyperlink>
        </w:p>
        <w:p w14:paraId="13D76F02" w14:textId="7A21EC5F" w:rsidR="005052DF" w:rsidRDefault="006C0C8E">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EA0C31">
              <w:rPr>
                <w:noProof/>
                <w:webHidden/>
              </w:rPr>
              <w:t>115</w:t>
            </w:r>
            <w:r w:rsidR="005052DF">
              <w:rPr>
                <w:noProof/>
                <w:webHidden/>
              </w:rPr>
              <w:fldChar w:fldCharType="end"/>
            </w:r>
          </w:hyperlink>
        </w:p>
        <w:p w14:paraId="4ACA6E2D" w14:textId="7F441F4C" w:rsidR="005052DF" w:rsidRDefault="006C0C8E">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EA0C31">
              <w:rPr>
                <w:noProof/>
                <w:webHidden/>
              </w:rPr>
              <w:t>121</w:t>
            </w:r>
            <w:r w:rsidR="005052DF">
              <w:rPr>
                <w:noProof/>
                <w:webHidden/>
              </w:rPr>
              <w:fldChar w:fldCharType="end"/>
            </w:r>
          </w:hyperlink>
        </w:p>
        <w:p w14:paraId="52F19501" w14:textId="66ACA9C1" w:rsidR="005052DF" w:rsidRDefault="006C0C8E">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EA0C31">
              <w:rPr>
                <w:noProof/>
                <w:webHidden/>
              </w:rPr>
              <w:t>126</w:t>
            </w:r>
            <w:r w:rsidR="005052DF">
              <w:rPr>
                <w:noProof/>
                <w:webHidden/>
              </w:rPr>
              <w:fldChar w:fldCharType="end"/>
            </w:r>
          </w:hyperlink>
        </w:p>
        <w:p w14:paraId="18EE2D58" w14:textId="5DF6B603" w:rsidR="005052DF" w:rsidRDefault="006C0C8E">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EA0C31">
              <w:rPr>
                <w:noProof/>
                <w:webHidden/>
              </w:rPr>
              <w:t>127</w:t>
            </w:r>
            <w:r w:rsidR="005052DF">
              <w:rPr>
                <w:noProof/>
                <w:webHidden/>
              </w:rPr>
              <w:fldChar w:fldCharType="end"/>
            </w:r>
          </w:hyperlink>
        </w:p>
        <w:p w14:paraId="044E449E" w14:textId="206DDAF5" w:rsidR="005052DF" w:rsidRDefault="006C0C8E">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EA0C31">
              <w:rPr>
                <w:noProof/>
                <w:webHidden/>
              </w:rPr>
              <w:t>128</w:t>
            </w:r>
            <w:r w:rsidR="005052DF">
              <w:rPr>
                <w:noProof/>
                <w:webHidden/>
              </w:rPr>
              <w:fldChar w:fldCharType="end"/>
            </w:r>
          </w:hyperlink>
        </w:p>
        <w:p w14:paraId="49AB04FD" w14:textId="008DD1E6" w:rsidR="005052DF" w:rsidRDefault="006C0C8E">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40EB4277" w14:textId="2C37E86A" w:rsidR="005052DF" w:rsidRDefault="006C0C8E">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1C619FEE" w14:textId="07F865B1" w:rsidR="005052DF" w:rsidRDefault="006C0C8E">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684138FD" w14:textId="26D65339" w:rsidR="005052DF" w:rsidRDefault="006C0C8E">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29341F59" w14:textId="39DC450A" w:rsidR="005052DF" w:rsidRDefault="006C0C8E">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4FA36037" w14:textId="604B5657" w:rsidR="005052DF" w:rsidRDefault="006C0C8E">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49AEF160" w14:textId="7F7BD8F1" w:rsidR="005052DF" w:rsidRDefault="006C0C8E">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576ED015" w14:textId="1EFA8158" w:rsidR="005052DF" w:rsidRDefault="006C0C8E">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51319829" w14:textId="1DE1255E" w:rsidR="005052DF" w:rsidRDefault="006C0C8E">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76A73143" w14:textId="3B02CD4D" w:rsidR="005052DF" w:rsidRDefault="006C0C8E">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EA0C31">
              <w:rPr>
                <w:noProof/>
                <w:webHidden/>
              </w:rPr>
              <w:t>128</w:t>
            </w:r>
            <w:r w:rsidR="005052DF">
              <w:rPr>
                <w:noProof/>
                <w:webHidden/>
              </w:rPr>
              <w:fldChar w:fldCharType="end"/>
            </w:r>
          </w:hyperlink>
        </w:p>
        <w:p w14:paraId="0719C56A" w14:textId="6993DCC3" w:rsidR="005052DF" w:rsidRDefault="006C0C8E">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EA0C31">
              <w:rPr>
                <w:noProof/>
                <w:webHidden/>
              </w:rPr>
              <w:t>131</w:t>
            </w:r>
            <w:r w:rsidR="005052DF">
              <w:rPr>
                <w:noProof/>
                <w:webHidden/>
              </w:rPr>
              <w:fldChar w:fldCharType="end"/>
            </w:r>
          </w:hyperlink>
        </w:p>
        <w:p w14:paraId="02B7208B" w14:textId="6BD59CEA" w:rsidR="005052DF" w:rsidRDefault="006C0C8E">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EA0C31">
              <w:rPr>
                <w:noProof/>
                <w:webHidden/>
              </w:rPr>
              <w:t>135</w:t>
            </w:r>
            <w:r w:rsidR="005052DF">
              <w:rPr>
                <w:noProof/>
                <w:webHidden/>
              </w:rPr>
              <w:fldChar w:fldCharType="end"/>
            </w:r>
          </w:hyperlink>
        </w:p>
        <w:p w14:paraId="46682E57" w14:textId="5D6DFAF9" w:rsidR="005052DF" w:rsidRDefault="006C0C8E">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EA0C31">
              <w:rPr>
                <w:noProof/>
                <w:webHidden/>
              </w:rPr>
              <w:t>138</w:t>
            </w:r>
            <w:r w:rsidR="005052DF">
              <w:rPr>
                <w:noProof/>
                <w:webHidden/>
              </w:rPr>
              <w:fldChar w:fldCharType="end"/>
            </w:r>
          </w:hyperlink>
        </w:p>
        <w:p w14:paraId="25C6A224" w14:textId="00E907C0" w:rsidR="005052DF" w:rsidRDefault="006C0C8E">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EA0C31">
              <w:rPr>
                <w:noProof/>
                <w:webHidden/>
              </w:rPr>
              <w:t>140</w:t>
            </w:r>
            <w:r w:rsidR="005052DF">
              <w:rPr>
                <w:noProof/>
                <w:webHidden/>
              </w:rPr>
              <w:fldChar w:fldCharType="end"/>
            </w:r>
          </w:hyperlink>
        </w:p>
        <w:p w14:paraId="50470416" w14:textId="1D4EDEF3" w:rsidR="005052DF" w:rsidRDefault="006C0C8E">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EA0C31">
              <w:rPr>
                <w:noProof/>
                <w:webHidden/>
              </w:rPr>
              <w:t>144</w:t>
            </w:r>
            <w:r w:rsidR="005052DF">
              <w:rPr>
                <w:noProof/>
                <w:webHidden/>
              </w:rPr>
              <w:fldChar w:fldCharType="end"/>
            </w:r>
          </w:hyperlink>
        </w:p>
        <w:p w14:paraId="4F74A4FF" w14:textId="28228231" w:rsidR="005052DF" w:rsidRDefault="006C0C8E">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EA0C31">
              <w:rPr>
                <w:noProof/>
                <w:webHidden/>
              </w:rPr>
              <w:t>145</w:t>
            </w:r>
            <w:r w:rsidR="005052DF">
              <w:rPr>
                <w:noProof/>
                <w:webHidden/>
              </w:rPr>
              <w:fldChar w:fldCharType="end"/>
            </w:r>
          </w:hyperlink>
        </w:p>
        <w:p w14:paraId="48EA9EC8" w14:textId="6A69148B" w:rsidR="005052DF" w:rsidRDefault="006C0C8E">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EA0C31">
              <w:rPr>
                <w:noProof/>
                <w:webHidden/>
              </w:rPr>
              <w:t>149</w:t>
            </w:r>
            <w:r w:rsidR="005052DF">
              <w:rPr>
                <w:noProof/>
                <w:webHidden/>
              </w:rPr>
              <w:fldChar w:fldCharType="end"/>
            </w:r>
          </w:hyperlink>
        </w:p>
        <w:p w14:paraId="6BDA37D2" w14:textId="0570FC42" w:rsidR="005052DF" w:rsidRDefault="006C0C8E">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EA0C31">
              <w:rPr>
                <w:noProof/>
                <w:webHidden/>
              </w:rPr>
              <w:t>149</w:t>
            </w:r>
            <w:r w:rsidR="005052DF">
              <w:rPr>
                <w:noProof/>
                <w:webHidden/>
              </w:rPr>
              <w:fldChar w:fldCharType="end"/>
            </w:r>
          </w:hyperlink>
        </w:p>
        <w:p w14:paraId="2D9C52F9" w14:textId="7F96818C" w:rsidR="005052DF" w:rsidRDefault="006C0C8E">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6127F2A5" w14:textId="0897DC1E" w:rsidR="005052DF" w:rsidRDefault="006C0C8E">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EA0C31">
              <w:rPr>
                <w:noProof/>
                <w:webHidden/>
              </w:rPr>
              <w:t>152</w:t>
            </w:r>
            <w:r w:rsidR="005052DF">
              <w:rPr>
                <w:noProof/>
                <w:webHidden/>
              </w:rPr>
              <w:fldChar w:fldCharType="end"/>
            </w:r>
          </w:hyperlink>
        </w:p>
        <w:p w14:paraId="54949C20" w14:textId="7E207E09" w:rsidR="005052DF" w:rsidRDefault="006C0C8E">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EA0C31">
              <w:rPr>
                <w:noProof/>
                <w:webHidden/>
              </w:rPr>
              <w:t>152</w:t>
            </w:r>
            <w:r w:rsidR="005052DF">
              <w:rPr>
                <w:noProof/>
                <w:webHidden/>
              </w:rPr>
              <w:fldChar w:fldCharType="end"/>
            </w:r>
          </w:hyperlink>
        </w:p>
        <w:p w14:paraId="64365EF3" w14:textId="16705E27" w:rsidR="005052DF" w:rsidRDefault="006C0C8E">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EA0C31">
              <w:rPr>
                <w:noProof/>
                <w:webHidden/>
              </w:rPr>
              <w:t>156</w:t>
            </w:r>
            <w:r w:rsidR="005052DF">
              <w:rPr>
                <w:noProof/>
                <w:webHidden/>
              </w:rPr>
              <w:fldChar w:fldCharType="end"/>
            </w:r>
          </w:hyperlink>
        </w:p>
        <w:p w14:paraId="14E57CA0" w14:textId="69DE592F" w:rsidR="005052DF" w:rsidRDefault="006C0C8E">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r>
            <w:r w:rsidR="005052DF">
              <w:rPr>
                <w:noProof/>
                <w:webHidden/>
              </w:rPr>
              <w:fldChar w:fldCharType="separate"/>
            </w:r>
            <w:r w:rsidR="00EA0C31">
              <w:rPr>
                <w:noProof/>
                <w:webHidden/>
              </w:rPr>
              <w:t>156</w:t>
            </w:r>
            <w:r w:rsidR="005052DF">
              <w:rPr>
                <w:noProof/>
                <w:webHidden/>
              </w:rPr>
              <w:fldChar w:fldCharType="end"/>
            </w:r>
          </w:hyperlink>
        </w:p>
        <w:p w14:paraId="42EAD2A0" w14:textId="18A39CF8" w:rsidR="005052DF" w:rsidRDefault="006C0C8E">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EA0C31">
              <w:rPr>
                <w:noProof/>
                <w:webHidden/>
              </w:rPr>
              <w:t>159</w:t>
            </w:r>
            <w:r w:rsidR="005052DF">
              <w:rPr>
                <w:noProof/>
                <w:webHidden/>
              </w:rPr>
              <w:fldChar w:fldCharType="end"/>
            </w:r>
          </w:hyperlink>
        </w:p>
        <w:p w14:paraId="459F2F6C" w14:textId="2D50123D" w:rsidR="005052DF" w:rsidRDefault="006C0C8E">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06EB2046" w14:textId="476BE302" w:rsidR="005052DF" w:rsidRDefault="006C0C8E">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0541CF56" w14:textId="616F27C4" w:rsidR="005052DF" w:rsidRDefault="006C0C8E">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48BBC8AB" w14:textId="4F0082C1" w:rsidR="005052DF" w:rsidRDefault="006C0C8E">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670E2B53" w14:textId="7FE7D276" w:rsidR="005052DF" w:rsidRDefault="006C0C8E">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25A0FBE0" w14:textId="7529D061" w:rsidR="005052DF" w:rsidRDefault="006C0C8E">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2BEB895B" w14:textId="6A474B5E" w:rsidR="005052DF" w:rsidRDefault="006C0C8E">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06013EC1" w14:textId="08CA5FA2" w:rsidR="005052DF" w:rsidRDefault="006C0C8E">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78D12BA8" w14:textId="0FB71669" w:rsidR="005052DF" w:rsidRDefault="006C0C8E">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fldChar w:fldCharType="separate"/>
            </w:r>
            <w:r w:rsidR="00EA0C31">
              <w:rPr>
                <w:b/>
                <w:bCs/>
                <w:noProof/>
                <w:webHidden/>
                <w:lang w:val="en-US"/>
              </w:rPr>
              <w:t>Error! Bookmark not defined.</w:t>
            </w:r>
            <w:r w:rsidR="005052DF">
              <w:rPr>
                <w:noProof/>
                <w:webHidden/>
              </w:rPr>
              <w:fldChar w:fldCharType="end"/>
            </w:r>
          </w:hyperlink>
        </w:p>
        <w:p w14:paraId="0B84B90E" w14:textId="1A1F10DB" w:rsidR="005052DF" w:rsidRDefault="006C0C8E">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EA0C31">
              <w:rPr>
                <w:noProof/>
                <w:webHidden/>
              </w:rPr>
              <w:t>162</w:t>
            </w:r>
            <w:r w:rsidR="005052DF">
              <w:rPr>
                <w:noProof/>
                <w:webHidden/>
              </w:rPr>
              <w:fldChar w:fldCharType="end"/>
            </w:r>
          </w:hyperlink>
        </w:p>
        <w:p w14:paraId="7DBC0CA6" w14:textId="219F5CDE" w:rsidR="005052DF" w:rsidRDefault="006C0C8E">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EA0C31">
              <w:rPr>
                <w:noProof/>
                <w:webHidden/>
              </w:rPr>
              <w:t>163</w:t>
            </w:r>
            <w:r w:rsidR="005052DF">
              <w:rPr>
                <w:noProof/>
                <w:webHidden/>
              </w:rPr>
              <w:fldChar w:fldCharType="end"/>
            </w:r>
          </w:hyperlink>
        </w:p>
        <w:p w14:paraId="323E2FD8" w14:textId="03B8F696" w:rsidR="005052DF" w:rsidRDefault="006C0C8E">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EA0C31">
              <w:rPr>
                <w:noProof/>
                <w:webHidden/>
              </w:rPr>
              <w:t>166</w:t>
            </w:r>
            <w:r w:rsidR="005052DF">
              <w:rPr>
                <w:noProof/>
                <w:webHidden/>
              </w:rPr>
              <w:fldChar w:fldCharType="end"/>
            </w:r>
          </w:hyperlink>
        </w:p>
        <w:p w14:paraId="16BE4EE8" w14:textId="34C06C48" w:rsidR="005052DF" w:rsidRDefault="006C0C8E">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EA0C31">
              <w:rPr>
                <w:noProof/>
                <w:webHidden/>
              </w:rPr>
              <w:t>166</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6258260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A0C3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5EB50C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A0C3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A0C3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F807AA6"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A0C3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A0C3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A0C3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7361F9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A0C3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C57745A"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A0C3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EA0C31">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1BBEE23"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A0C31">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A0C31">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A0C31">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D92FA67"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A0C3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A0C3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A0C3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F620C83"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A0C31">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EA0C31">
        <w:rPr>
          <w:lang w:val="en-US"/>
        </w:rPr>
        <w:t>7.5</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A0C3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w:t>
      </w:r>
      <w:r w:rsidR="00A22528" w:rsidRPr="00FA0F55">
        <w:rPr>
          <w:lang w:val="en-US"/>
        </w:rPr>
        <w:lastRenderedPageBreak/>
        <w:t>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669F4E0"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A0C3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A0C3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A0C3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3D8DF7A"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A0C31">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A0C3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A0C3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A0C3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A0C3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A0C31">
        <w:rPr>
          <w:lang w:val="en-US"/>
        </w:rPr>
        <w:t>6.10</w:t>
      </w:r>
      <w:r w:rsidR="005064DD" w:rsidRPr="00FA0F55">
        <w:rPr>
          <w:lang w:val="en-US"/>
        </w:rPr>
        <w:fldChar w:fldCharType="end"/>
      </w:r>
      <w:r w:rsidR="005064DD" w:rsidRPr="00FA0F55">
        <w:rPr>
          <w:lang w:val="en-US"/>
        </w:rPr>
        <w:t>.</w:t>
      </w:r>
    </w:p>
    <w:p w14:paraId="1B97DD61" w14:textId="513EB187"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A0C3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A0C3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A0C3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013940F"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A2A115F"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A0C31">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E6B4C2A"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571F9F4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A0C3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4ECA7E0"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A0C3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A0C3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A0C3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A0C3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A0C3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A0C3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A0C3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A0C3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718D4382"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A0C31" w:rsidRPr="003D662E">
        <w:rPr>
          <w:lang w:val="en-US"/>
        </w:rPr>
        <w:t xml:space="preserve">Figure </w:t>
      </w:r>
      <w:r w:rsidR="00EA0C3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716EDB3"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D65338C"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A0C31" w:rsidRPr="003D662E">
        <w:rPr>
          <w:lang w:val="en-US"/>
        </w:rPr>
        <w:t xml:space="preserve">Figure </w:t>
      </w:r>
      <w:r w:rsidR="00EA0C3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E681217"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A0C31" w:rsidRPr="003D662E">
        <w:rPr>
          <w:lang w:val="en-US"/>
        </w:rPr>
        <w:t xml:space="preserve">Figure </w:t>
      </w:r>
      <w:r w:rsidR="00EA0C3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467AF8D4"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6936995E"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A0C31" w:rsidRPr="003D662E">
        <w:rPr>
          <w:lang w:val="en-US"/>
        </w:rPr>
        <w:t xml:space="preserve">Figure </w:t>
      </w:r>
      <w:r w:rsidR="00EA0C3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C7A6EC9"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797EE9D6"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A0C31" w:rsidRPr="003D662E">
        <w:rPr>
          <w:lang w:val="en-US"/>
        </w:rPr>
        <w:t xml:space="preserve">Table </w:t>
      </w:r>
      <w:r w:rsidR="00EA0C3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12FE73F4"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C2212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2212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2212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C2212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C2212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2212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C2212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C2212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2212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C2212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C2212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04191421"/>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03AAC17"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w:t>
      </w:r>
      <w:r w:rsidRPr="003D662E">
        <w:fldChar w:fldCharType="end"/>
      </w:r>
      <w:bookmarkEnd w:id="34"/>
      <w:r w:rsidRPr="003D662E">
        <w:rPr>
          <w:lang w:val="en-US"/>
        </w:rPr>
        <w:t>: Viewing IIoT and Industry 4.0 as data streams.</w:t>
      </w:r>
    </w:p>
    <w:p w14:paraId="50B99BD9" w14:textId="4E864F47"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0013B08C"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49A85D4"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0BCBA4AB"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A0C31" w:rsidRPr="003D662E">
        <w:rPr>
          <w:lang w:val="en-US"/>
        </w:rPr>
        <w:t xml:space="preserve">Figure </w:t>
      </w:r>
      <w:r w:rsidR="00EA0C3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A0C3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97237C8"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D2A1B5D"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A0C31" w:rsidRPr="003D662E">
        <w:rPr>
          <w:lang w:val="en-US"/>
        </w:rPr>
        <w:t xml:space="preserve">Figure </w:t>
      </w:r>
      <w:r w:rsidR="00EA0C3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04191423"/>
      <w:bookmarkStart w:id="40" w:name="_Ref77062308"/>
      <w:r w:rsidRPr="003D662E">
        <w:rPr>
          <w:lang w:val="en-US"/>
        </w:rPr>
        <w:t>Component Interaction Overview</w:t>
      </w:r>
      <w:bookmarkEnd w:id="38"/>
      <w:bookmarkEnd w:id="39"/>
    </w:p>
    <w:p w14:paraId="193F2013" w14:textId="397F37EB"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A0C3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A0C3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A0C3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D343B5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A0C3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930AF9A"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FA6ED9D"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266253F"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A0C31" w:rsidRPr="003D662E">
        <w:rPr>
          <w:lang w:val="en-US"/>
        </w:rPr>
        <w:t xml:space="preserve">Figure </w:t>
      </w:r>
      <w:r w:rsidR="00EA0C3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523CE742"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A0C31" w:rsidRPr="003D662E">
        <w:rPr>
          <w:lang w:val="en-US"/>
        </w:rPr>
        <w:t xml:space="preserve">Figure </w:t>
      </w:r>
      <w:r w:rsidR="00EA0C3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775D94F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40"/>
      <w:bookmarkEnd w:id="42"/>
      <w:bookmarkEnd w:id="43"/>
    </w:p>
    <w:p w14:paraId="09C92C82" w14:textId="528E7028"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A0C3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632C8945"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C2212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C2212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C2212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C2212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C2212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C2212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C2212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C2212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C2212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C2212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423F34F"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43CC37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A0C31" w:rsidRPr="00EA0C31">
        <w:rPr>
          <w:iCs/>
          <w:lang w:val="en-US"/>
        </w:rPr>
        <w:t xml:space="preserve">Table </w:t>
      </w:r>
      <w:r w:rsidR="00EA0C31" w:rsidRPr="00EA0C3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CBD3180"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A0C31">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C2212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C2212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C2212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C2212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C2212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C2212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C2212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C2212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65749F64"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A0C3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A0C3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A0C3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A0C31">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A0C31">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A0C31">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A0C31">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0DA1D4D6"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3894176"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581F2333"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5ED12C9"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57BD18F"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A0C31" w:rsidRPr="003D662E">
        <w:rPr>
          <w:lang w:val="en-US"/>
        </w:rPr>
        <w:t xml:space="preserve">Figure </w:t>
      </w:r>
      <w:r w:rsidR="00EA0C3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F24306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A0C31" w:rsidRPr="003D662E">
        <w:rPr>
          <w:lang w:val="en-US"/>
        </w:rPr>
        <w:t xml:space="preserve">Figure </w:t>
      </w:r>
      <w:r w:rsidR="00EA0C3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2D8D9C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A0C31">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0A973759"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A0C3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17700403"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A0C31" w:rsidRPr="003D662E">
        <w:rPr>
          <w:lang w:val="en-US"/>
        </w:rPr>
        <w:t xml:space="preserve">Figure </w:t>
      </w:r>
      <w:r w:rsidR="00EA0C3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7AE72227"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EA0C31">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3937B2E8"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EA0C31" w:rsidRPr="003D662E">
        <w:rPr>
          <w:lang w:val="en-US"/>
        </w:rPr>
        <w:t xml:space="preserve">Table </w:t>
      </w:r>
      <w:r w:rsidR="00EA0C31">
        <w:rPr>
          <w:noProof/>
          <w:lang w:val="en-US"/>
        </w:rPr>
        <w:t>4</w:t>
      </w:r>
      <w:r>
        <w:rPr>
          <w:lang w:val="en-US"/>
        </w:rPr>
        <w:fldChar w:fldCharType="end"/>
      </w:r>
      <w:r>
        <w:rPr>
          <w:lang w:val="en-US"/>
        </w:rPr>
        <w:t xml:space="preserve"> summarizes the core plugins defined/used by the support layer. These plugins have been introduced in version 0.7.1 to better manage dependency conflicts and dependency evolution. Plugins can be integrated through the PluginManager or, in particular for testing, as dependency via JSL. </w:t>
      </w:r>
      <w:r>
        <w:rPr>
          <w:lang w:val="en-US"/>
        </w:rPr>
        <w:lastRenderedPageBreak/>
        <w:t>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114E0381"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7"/>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8"/>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9"/>
            </w:r>
            <w:r>
              <w:rPr>
                <w:lang w:val="en-US"/>
              </w:rPr>
              <w:t>, glassfish</w:t>
            </w:r>
            <w:r>
              <w:rPr>
                <w:rStyle w:val="FootnoteReference"/>
                <w:lang w:val="en-US"/>
              </w:rPr>
              <w:footnoteReference w:id="40"/>
            </w:r>
            <w:r>
              <w:rPr>
                <w:lang w:val="en-US"/>
              </w:rPr>
              <w:t>, jsoniter</w:t>
            </w:r>
            <w:r>
              <w:rPr>
                <w:rStyle w:val="FootnoteReference"/>
                <w:lang w:val="en-US"/>
              </w:rPr>
              <w:footnoteReference w:id="41"/>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2"/>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3"/>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4"/>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5"/>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6"/>
            </w:r>
            <w:r w:rsidR="00C2212B">
              <w:rPr>
                <w:lang w:val="en-US"/>
              </w:rPr>
              <w:t>, jodatime</w:t>
            </w:r>
            <w:r w:rsidR="00C2212B">
              <w:rPr>
                <w:rStyle w:val="FootnoteReference"/>
                <w:lang w:val="en-US"/>
              </w:rPr>
              <w:footnoteReference w:id="47"/>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8"/>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9"/>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0"/>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functionality, it can be adequate to exclude the contained micrometer implementation and to </w:t>
      </w:r>
      <w:r>
        <w:rPr>
          <w:lang w:val="en-US"/>
        </w:rPr>
        <w:lastRenderedPageBreak/>
        <w:t>implicitly replace it by the dependencies provided by the component. Also in this case, the metrics plugin tests shall be executed as part of the component’s test suite.</w:t>
      </w:r>
    </w:p>
    <w:p w14:paraId="09304530" w14:textId="233E12A7"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EA0C31" w:rsidRPr="003D662E">
        <w:rPr>
          <w:lang w:val="en-US"/>
        </w:rPr>
        <w:t xml:space="preserve">Table </w:t>
      </w:r>
      <w:r w:rsidR="00EA0C31">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bookmarkStart w:id="65" w:name="_GoBack"/>
      <w:bookmarkEnd w:id="65"/>
    </w:p>
    <w:p w14:paraId="49337FAC" w14:textId="139020CC" w:rsidR="005A7ABD" w:rsidRDefault="005A7ABD" w:rsidP="005A7ABD">
      <w:pPr>
        <w:jc w:val="both"/>
        <w:rPr>
          <w:lang w:val="en-US"/>
        </w:rPr>
      </w:pPr>
      <w:r>
        <w:rPr>
          <w:lang w:val="en-US"/>
        </w:rPr>
        <w:t>Akin to the discussed plugin</w:t>
      </w:r>
      <w:r>
        <w:rPr>
          <w:lang w:val="en-US"/>
        </w:rPr>
        <w:t xml:space="preserve">, all implementations of upstream platform </w:t>
      </w:r>
      <w:r>
        <w:rPr>
          <w:lang w:val="en-US"/>
        </w:rPr>
        <w:t xml:space="preserve">components </w:t>
      </w:r>
      <w:r>
        <w:rPr>
          <w:lang w:val="en-US"/>
        </w:rPr>
        <w:t>have been turned into plugins</w:t>
      </w:r>
      <w:r>
        <w:rPr>
          <w:lang w:val="en-US"/>
        </w:rPr>
        <w:t xml:space="preserve"> for isolated loading</w:t>
      </w:r>
      <w:r>
        <w:rPr>
          <w:lang w:val="en-US"/>
        </w:rPr>
        <w:t>.</w:t>
      </w:r>
      <w:r>
        <w:rPr>
          <w:lang w:val="en-US"/>
        </w:rPr>
        <w:t xml:space="preserve"> The platform instantiation may decide whether plugins or usual (JSL) dependencies shall be used.</w:t>
      </w:r>
    </w:p>
    <w:p w14:paraId="1F1290AC" w14:textId="67ABE9BC" w:rsidR="00D808BA" w:rsidRPr="003D662E" w:rsidRDefault="00D808BA" w:rsidP="00D808BA">
      <w:pPr>
        <w:pStyle w:val="Heading3"/>
        <w:rPr>
          <w:lang w:val="en-US"/>
        </w:rPr>
      </w:pPr>
      <w:bookmarkStart w:id="66" w:name="_Toc204191434"/>
      <w:r w:rsidRPr="003D662E">
        <w:rPr>
          <w:lang w:val="en-US"/>
        </w:rPr>
        <w:t>System-level Monitoring Support</w:t>
      </w:r>
      <w:bookmarkEnd w:id="64"/>
      <w:bookmarkEnd w:id="66"/>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1"/>
      </w:r>
      <w:r w:rsidR="00F6358D" w:rsidRPr="003D662E">
        <w:rPr>
          <w:lang w:val="en-US"/>
        </w:rPr>
        <w:t>.</w:t>
      </w:r>
      <w:r w:rsidR="00317C5D" w:rsidRPr="003D662E">
        <w:rPr>
          <w:lang w:val="en-US"/>
        </w:rPr>
        <w:t xml:space="preserve"> One alternative could be OSHI</w:t>
      </w:r>
      <w:bookmarkStart w:id="67" w:name="_Ref103532965"/>
      <w:r w:rsidR="00317C5D" w:rsidRPr="003D662E">
        <w:rPr>
          <w:rStyle w:val="FootnoteReference"/>
          <w:lang w:val="en-US"/>
        </w:rPr>
        <w:footnoteReference w:id="52"/>
      </w:r>
      <w:bookmarkEnd w:id="67"/>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8" w:name="_Ref108000037"/>
      <w:bookmarkStart w:id="69" w:name="_Ref109305545"/>
      <w:bookmarkStart w:id="70" w:name="_Ref111718008"/>
      <w:bookmarkStart w:id="71" w:name="_Toc204191435"/>
      <w:r w:rsidRPr="003D662E">
        <w:rPr>
          <w:lang w:val="en-US"/>
        </w:rPr>
        <w:t>Identity Support</w:t>
      </w:r>
      <w:bookmarkEnd w:id="68"/>
      <w:bookmarkEnd w:id="69"/>
      <w:bookmarkEnd w:id="70"/>
      <w:bookmarkEnd w:id="71"/>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2" w:name="_Ref108000040"/>
      <w:bookmarkStart w:id="73" w:name="_Toc204191436"/>
      <w:bookmarkStart w:id="74" w:name="_Ref88577887"/>
      <w:r w:rsidRPr="003D662E">
        <w:rPr>
          <w:lang w:val="en-US"/>
        </w:rPr>
        <w:t>Resource</w:t>
      </w:r>
      <w:r w:rsidR="00C55642" w:rsidRPr="003D662E">
        <w:rPr>
          <w:lang w:val="en-US"/>
        </w:rPr>
        <w:t xml:space="preserve"> Support</w:t>
      </w:r>
      <w:bookmarkEnd w:id="72"/>
      <w:bookmarkEnd w:id="73"/>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5" w:name="_Ref144459349"/>
      <w:bookmarkStart w:id="76" w:name="_Toc204191437"/>
      <w:bookmarkStart w:id="77" w:name="_Ref109305762"/>
      <w:r>
        <w:rPr>
          <w:lang w:val="en-US"/>
        </w:rPr>
        <w:t xml:space="preserve">Installed Dependencies </w:t>
      </w:r>
      <w:r w:rsidRPr="003D662E">
        <w:rPr>
          <w:lang w:val="en-US"/>
        </w:rPr>
        <w:t>Support</w:t>
      </w:r>
      <w:bookmarkEnd w:id="75"/>
      <w:bookmarkEnd w:id="76"/>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8" w:name="_Toc204191438"/>
      <w:r w:rsidRPr="003D662E">
        <w:rPr>
          <w:lang w:val="en-US"/>
        </w:rPr>
        <w:t>Semantic Id Resolution Support</w:t>
      </w:r>
      <w:bookmarkEnd w:id="77"/>
      <w:bookmarkEnd w:id="78"/>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45EBBB9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lastRenderedPageBreak/>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A0C31">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5BD716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A0C31">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9" w:name="_Ref116400571"/>
      <w:bookmarkStart w:id="80" w:name="_Toc204191439"/>
      <w:r w:rsidRPr="003D662E">
        <w:rPr>
          <w:lang w:val="en-US"/>
        </w:rPr>
        <w:t>Task Tracking Support</w:t>
      </w:r>
      <w:bookmarkEnd w:id="79"/>
      <w:bookmarkEnd w:id="80"/>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1" w:name="_Toc204191440"/>
      <w:r w:rsidRPr="003D662E">
        <w:rPr>
          <w:lang w:val="en-US"/>
        </w:rPr>
        <w:t>AAS Creation and Usage Pattern</w:t>
      </w:r>
      <w:bookmarkEnd w:id="74"/>
      <w:bookmarkEnd w:id="81"/>
    </w:p>
    <w:p w14:paraId="68148760" w14:textId="2C91D085"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A0C31" w:rsidRPr="003D662E">
        <w:rPr>
          <w:lang w:val="en-US"/>
        </w:rPr>
        <w:t xml:space="preserve">Figure </w:t>
      </w:r>
      <w:r w:rsidR="00EA0C3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16AB8246" w:rsidR="00D0043A" w:rsidRPr="003D662E" w:rsidRDefault="00D0043A" w:rsidP="00D0043A">
      <w:pPr>
        <w:pStyle w:val="Caption"/>
        <w:jc w:val="center"/>
        <w:rPr>
          <w:lang w:val="en-US"/>
        </w:rPr>
      </w:pPr>
      <w:bookmarkStart w:id="82"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w:t>
      </w:r>
      <w:r w:rsidRPr="003D662E">
        <w:fldChar w:fldCharType="end"/>
      </w:r>
      <w:bookmarkEnd w:id="82"/>
      <w:r w:rsidRPr="003D662E">
        <w:rPr>
          <w:lang w:val="en-US"/>
        </w:rPr>
        <w:t>: AAS creation and usage pattern involving support layer classes and mechanisms.</w:t>
      </w:r>
    </w:p>
    <w:p w14:paraId="5ADD7473" w14:textId="051909C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A0C31" w:rsidRPr="003D662E">
        <w:rPr>
          <w:lang w:val="en-US"/>
        </w:rPr>
        <w:t xml:space="preserve">Figure </w:t>
      </w:r>
      <w:r w:rsidR="00EA0C3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8E65485"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A0C31" w:rsidRPr="003D662E">
        <w:rPr>
          <w:lang w:val="en-US"/>
        </w:rPr>
        <w:t xml:space="preserve">Figure </w:t>
      </w:r>
      <w:r w:rsidR="00EA0C3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3" w:name="_Toc76746173"/>
      <w:bookmarkStart w:id="84" w:name="_Toc76978831"/>
      <w:bookmarkStart w:id="85" w:name="_Toc76979363"/>
      <w:bookmarkStart w:id="86" w:name="_Toc76979415"/>
      <w:bookmarkStart w:id="87" w:name="_Toc76979466"/>
      <w:bookmarkStart w:id="88" w:name="_Toc76979518"/>
      <w:bookmarkStart w:id="89" w:name="_Ref85015310"/>
      <w:bookmarkStart w:id="90" w:name="_Toc204191441"/>
      <w:bookmarkEnd w:id="83"/>
      <w:bookmarkEnd w:id="84"/>
      <w:bookmarkEnd w:id="85"/>
      <w:bookmarkEnd w:id="86"/>
      <w:bookmarkEnd w:id="87"/>
      <w:bookmarkEnd w:id="88"/>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9"/>
      <w:bookmarkEnd w:id="90"/>
    </w:p>
    <w:p w14:paraId="239E1F92" w14:textId="575C06F1"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A0C3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A0C3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1" w:name="_Ref57287354"/>
      <w:bookmarkStart w:id="92" w:name="_Toc204191442"/>
      <w:r w:rsidRPr="003D662E">
        <w:rPr>
          <w:lang w:val="en-US"/>
        </w:rPr>
        <w:t>Transport Component</w:t>
      </w:r>
      <w:bookmarkEnd w:id="91"/>
      <w:bookmarkEnd w:id="92"/>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5465C1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5"/>
      </w:r>
      <w:r w:rsidR="007F2061" w:rsidRPr="003D662E">
        <w:rPr>
          <w:lang w:val="en-US"/>
        </w:rPr>
        <w:t>) on Raspberry Pi 3</w:t>
      </w:r>
      <w:r w:rsidR="007F2061" w:rsidRPr="003D662E">
        <w:rPr>
          <w:rStyle w:val="FootnoteReference"/>
          <w:lang w:val="en-US"/>
        </w:rPr>
        <w:footnoteReference w:id="5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A0C3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822DC98"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A0C31">
        <w:rPr>
          <w:vertAlign w:val="superscript"/>
          <w:lang w:val="en-US"/>
        </w:rPr>
        <w:t>146</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A0C3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3" w:name="_Ref57280427"/>
      <w:r w:rsidRPr="003D662E">
        <w:rPr>
          <w:lang w:val="en-US"/>
        </w:rPr>
        <w:t xml:space="preserve">Related </w:t>
      </w:r>
      <w:r w:rsidR="00C0744C" w:rsidRPr="003D662E">
        <w:rPr>
          <w:lang w:val="en-US"/>
        </w:rPr>
        <w:t>A</w:t>
      </w:r>
      <w:r w:rsidRPr="003D662E">
        <w:rPr>
          <w:lang w:val="en-US"/>
        </w:rPr>
        <w:t>pproaches</w:t>
      </w:r>
      <w:bookmarkEnd w:id="93"/>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7DF7680" w:rsidR="00E05195" w:rsidRPr="003D662E" w:rsidRDefault="00E05195" w:rsidP="00E05195">
      <w:pPr>
        <w:pStyle w:val="Caption"/>
        <w:jc w:val="center"/>
        <w:rPr>
          <w:lang w:val="en-US"/>
        </w:rPr>
      </w:pPr>
      <w:bookmarkStart w:id="94"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5</w:t>
      </w:r>
      <w:r w:rsidRPr="003D662E">
        <w:fldChar w:fldCharType="end"/>
      </w:r>
      <w:bookmarkEnd w:id="94"/>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5E1140B"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316AA128"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DD8D931"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A0C3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5D08F23" w:rsidR="00BA5977" w:rsidRPr="003D662E" w:rsidRDefault="00BA5977" w:rsidP="00BA5977">
      <w:pPr>
        <w:pStyle w:val="Caption"/>
        <w:jc w:val="center"/>
        <w:rPr>
          <w:lang w:val="en-US"/>
        </w:rPr>
      </w:pPr>
      <w:bookmarkStart w:id="95"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6</w:t>
      </w:r>
      <w:r w:rsidRPr="003D662E">
        <w:fldChar w:fldCharType="end"/>
      </w:r>
      <w:bookmarkEnd w:id="95"/>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C2212B"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C2212B"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7DCBE62"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CC7173D" w:rsidR="007D6D20" w:rsidRPr="003D662E" w:rsidRDefault="00447AF4" w:rsidP="00447AF4">
      <w:pPr>
        <w:pStyle w:val="Caption"/>
        <w:jc w:val="center"/>
        <w:rPr>
          <w:lang w:val="en-US"/>
        </w:rPr>
      </w:pPr>
      <w:bookmarkStart w:id="96"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8</w:t>
      </w:r>
      <w:r w:rsidRPr="003D662E">
        <w:fldChar w:fldCharType="end"/>
      </w:r>
      <w:bookmarkEnd w:id="96"/>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0"/>
      </w:r>
      <w:r w:rsidRPr="003D662E">
        <w:rPr>
          <w:lang w:val="en-US"/>
        </w:rPr>
        <w:t>). In later stages of the project, we may take Apache Streampipes or an edge-enabled version of Apache Flink into account.</w:t>
      </w:r>
    </w:p>
    <w:p w14:paraId="66682937" w14:textId="35A228C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1"/>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2"/>
      </w:r>
      <w:r w:rsidRPr="003D662E">
        <w:rPr>
          <w:lang w:val="en-US"/>
        </w:rPr>
        <w:t xml:space="preserve"> on MQTT, others already integrate various protocols such as Eclipse Hono</w:t>
      </w:r>
      <w:r w:rsidRPr="003D662E">
        <w:rPr>
          <w:rStyle w:val="FootnoteReference"/>
          <w:lang w:val="en-US"/>
        </w:rPr>
        <w:footnoteReference w:id="63"/>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AE283A4"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30D2A02C"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EA0C31">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A0C3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A0C31">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7" w:name="_Ref57918572"/>
      <w:bookmarkStart w:id="98" w:name="_Ref79998842"/>
      <w:r w:rsidRPr="003D662E">
        <w:rPr>
          <w:lang w:val="en-US"/>
        </w:rPr>
        <w:t>Validation</w:t>
      </w:r>
      <w:bookmarkEnd w:id="97"/>
      <w:r w:rsidR="00A128DF" w:rsidRPr="003D662E">
        <w:rPr>
          <w:lang w:val="en-US"/>
        </w:rPr>
        <w:t xml:space="preserve"> and Evaluation</w:t>
      </w:r>
      <w:bookmarkEnd w:id="98"/>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0EE4360C"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A0C3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A0C31" w:rsidRPr="003D662E">
        <w:rPr>
          <w:lang w:val="en-US"/>
        </w:rPr>
        <w:t xml:space="preserve">Figure </w:t>
      </w:r>
      <w:r w:rsidR="00EA0C3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A0C3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07EF1E4" w:rsidR="007D792A" w:rsidRPr="003D662E" w:rsidRDefault="0090144B" w:rsidP="0090144B">
      <w:pPr>
        <w:pStyle w:val="Caption"/>
        <w:jc w:val="center"/>
        <w:rPr>
          <w:lang w:val="en-US"/>
        </w:rPr>
      </w:pPr>
      <w:bookmarkStart w:id="99"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9</w:t>
      </w:r>
      <w:r w:rsidRPr="003D662E">
        <w:fldChar w:fldCharType="end"/>
      </w:r>
      <w:bookmarkEnd w:id="99"/>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0FFA37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A0C31" w:rsidRPr="003D662E">
        <w:rPr>
          <w:lang w:val="en-US"/>
        </w:rPr>
        <w:t xml:space="preserve">Figure </w:t>
      </w:r>
      <w:r w:rsidR="00EA0C3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4484C82"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A0C31" w:rsidRPr="003D662E">
        <w:rPr>
          <w:lang w:val="en-US"/>
        </w:rPr>
        <w:t xml:space="preserve">Figure </w:t>
      </w:r>
      <w:r w:rsidR="00EA0C3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791E46A" w:rsidR="00BA4FD4" w:rsidRPr="003D662E" w:rsidRDefault="00BA4FD4" w:rsidP="00BA4FD4">
      <w:pPr>
        <w:pStyle w:val="Caption"/>
        <w:jc w:val="center"/>
        <w:rPr>
          <w:lang w:val="en-US"/>
        </w:rPr>
      </w:pPr>
      <w:bookmarkStart w:id="100"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10</w:t>
      </w:r>
      <w:r w:rsidRPr="003D662E">
        <w:fldChar w:fldCharType="end"/>
      </w:r>
      <w:bookmarkEnd w:id="100"/>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E7C205C"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A0C31" w:rsidRPr="003D662E">
        <w:rPr>
          <w:lang w:val="en-US"/>
        </w:rPr>
        <w:t xml:space="preserve">Figure </w:t>
      </w:r>
      <w:r w:rsidR="00EA0C3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83D46EB"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1891893" w:rsidR="006F0B3A" w:rsidRPr="003D662E" w:rsidRDefault="006F0B3A" w:rsidP="006F0B3A">
      <w:pPr>
        <w:pStyle w:val="Caption"/>
        <w:jc w:val="center"/>
        <w:rPr>
          <w:lang w:val="en-US"/>
        </w:rPr>
      </w:pPr>
      <w:bookmarkStart w:id="101"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11</w:t>
      </w:r>
      <w:r w:rsidRPr="003D662E">
        <w:fldChar w:fldCharType="end"/>
      </w:r>
      <w:bookmarkEnd w:id="101"/>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4921ACA"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A0C31" w:rsidRPr="003D662E">
        <w:rPr>
          <w:lang w:val="en-US"/>
        </w:rPr>
        <w:t xml:space="preserve">Table </w:t>
      </w:r>
      <w:r w:rsidR="00EA0C31">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ECB67A8" w:rsidR="0008448A" w:rsidRPr="003D662E" w:rsidRDefault="0008448A" w:rsidP="00847483">
      <w:pPr>
        <w:pStyle w:val="Caption"/>
        <w:jc w:val="center"/>
        <w:rPr>
          <w:lang w:val="en-US"/>
        </w:rPr>
      </w:pPr>
      <w:bookmarkStart w:id="102" w:name="_Ref65841694"/>
      <w:bookmarkStart w:id="103"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7</w:t>
      </w:r>
      <w:r w:rsidRPr="003D662E">
        <w:fldChar w:fldCharType="end"/>
      </w:r>
      <w:bookmarkEnd w:id="102"/>
      <w:r w:rsidRPr="003D662E">
        <w:rPr>
          <w:lang w:val="en-US"/>
        </w:rPr>
        <w:t>: Total number of translated messages per second in best source/sink transmission situation.</w:t>
      </w:r>
      <w:bookmarkEnd w:id="103"/>
    </w:p>
    <w:tbl>
      <w:tblPr>
        <w:tblStyle w:val="GridTable1Light-Accent1"/>
        <w:tblW w:w="0" w:type="auto"/>
        <w:tblLook w:val="04A0" w:firstRow="1" w:lastRow="0" w:firstColumn="1" w:lastColumn="0" w:noHBand="0" w:noVBand="1"/>
      </w:tblPr>
      <w:tblGrid>
        <w:gridCol w:w="6516"/>
        <w:gridCol w:w="2546"/>
      </w:tblGrid>
      <w:tr w:rsidR="00132F6D" w:rsidRPr="00C2212B"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4" w:name="_Ref57287366"/>
      <w:bookmarkStart w:id="105" w:name="_Ref71221719"/>
      <w:bookmarkStart w:id="106" w:name="_Toc204191443"/>
      <w:r w:rsidRPr="003D662E">
        <w:rPr>
          <w:lang w:val="en-US"/>
        </w:rPr>
        <w:t>Connectors Component</w:t>
      </w:r>
      <w:bookmarkEnd w:id="104"/>
      <w:bookmarkEnd w:id="105"/>
      <w:bookmarkEnd w:id="106"/>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687B451"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A0C31">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03299666"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3"/>
      </w:r>
      <w:r w:rsidR="006724F7" w:rsidRPr="003D662E">
        <w:rPr>
          <w:lang w:val="en-US"/>
        </w:rPr>
        <w:t>, Eclipse Kapua</w:t>
      </w:r>
      <w:r w:rsidR="006724F7" w:rsidRPr="003D662E">
        <w:rPr>
          <w:rStyle w:val="FootnoteReference"/>
          <w:lang w:val="en-US"/>
        </w:rPr>
        <w:footnoteReference w:id="74"/>
      </w:r>
      <w:r w:rsidR="006724F7" w:rsidRPr="003D662E">
        <w:rPr>
          <w:lang w:val="en-US"/>
        </w:rPr>
        <w:t xml:space="preserve"> with a cloud focus based on MQTT transport or Eclipse Ponte</w:t>
      </w:r>
      <w:r w:rsidR="006724F7" w:rsidRPr="003D662E">
        <w:rPr>
          <w:rStyle w:val="FootnoteReference"/>
          <w:lang w:val="en-US"/>
        </w:rPr>
        <w:footnoteReference w:id="7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A0C3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B8FC3C8" w:rsidR="00B03C78" w:rsidRPr="003D662E" w:rsidRDefault="00B03C78" w:rsidP="00B03C78">
      <w:pPr>
        <w:pStyle w:val="Caption"/>
        <w:jc w:val="center"/>
        <w:rPr>
          <w:lang w:val="en-US"/>
        </w:rPr>
      </w:pPr>
      <w:bookmarkStart w:id="107"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12</w:t>
      </w:r>
      <w:r w:rsidRPr="003D662E">
        <w:fldChar w:fldCharType="end"/>
      </w:r>
      <w:bookmarkEnd w:id="107"/>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6CF0BB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A0C31" w:rsidRPr="003D662E">
        <w:rPr>
          <w:lang w:val="en-US"/>
        </w:rPr>
        <w:t xml:space="preserve">Figure </w:t>
      </w:r>
      <w:r w:rsidR="00EA0C3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A0C31" w:rsidRPr="003D662E">
        <w:rPr>
          <w:lang w:val="en-US"/>
        </w:rPr>
        <w:t xml:space="preserve">Figure </w:t>
      </w:r>
      <w:r w:rsidR="00EA0C3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A0C31" w:rsidRPr="003D662E">
        <w:rPr>
          <w:lang w:val="en-US"/>
        </w:rPr>
        <w:t xml:space="preserve">Figure </w:t>
      </w:r>
      <w:r w:rsidR="00EA0C3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10840E8E" w:rsidR="008E3499" w:rsidRDefault="008E766E" w:rsidP="008E766E">
      <w:pPr>
        <w:pStyle w:val="Caption"/>
        <w:jc w:val="center"/>
        <w:rPr>
          <w:lang w:val="en-US"/>
        </w:rPr>
      </w:pPr>
      <w:bookmarkStart w:id="108"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13</w:t>
      </w:r>
      <w:r w:rsidRPr="003D662E">
        <w:fldChar w:fldCharType="end"/>
      </w:r>
      <w:bookmarkEnd w:id="108"/>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1784594" w:rsidR="00CE6398" w:rsidRPr="003D662E" w:rsidRDefault="00C760BC" w:rsidP="00E94E0D">
      <w:pPr>
        <w:pStyle w:val="Caption"/>
        <w:jc w:val="center"/>
        <w:rPr>
          <w:lang w:val="en-US"/>
        </w:rPr>
      </w:pPr>
      <w:bookmarkStart w:id="109"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14</w:t>
      </w:r>
      <w:r w:rsidRPr="003D662E">
        <w:fldChar w:fldCharType="end"/>
      </w:r>
      <w:bookmarkEnd w:id="109"/>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8AA886C"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A0C31" w:rsidRPr="003D662E">
        <w:rPr>
          <w:lang w:val="en-US"/>
        </w:rPr>
        <w:t xml:space="preserve">Figure </w:t>
      </w:r>
      <w:r w:rsidR="00EA0C3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F68704D"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A0C31" w:rsidRPr="003D662E">
        <w:rPr>
          <w:lang w:val="en-US"/>
        </w:rPr>
        <w:t xml:space="preserve">Figure </w:t>
      </w:r>
      <w:r w:rsidR="00EA0C3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7"/>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87F991E" w:rsidR="00551CBF" w:rsidRPr="003D662E" w:rsidRDefault="00551CBF" w:rsidP="00997F04">
      <w:pPr>
        <w:pStyle w:val="Caption"/>
        <w:jc w:val="center"/>
        <w:rPr>
          <w:lang w:val="en-US"/>
        </w:rPr>
      </w:pPr>
      <w:bookmarkStart w:id="110"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15</w:t>
      </w:r>
      <w:r w:rsidRPr="003D662E">
        <w:fldChar w:fldCharType="end"/>
      </w:r>
      <w:bookmarkEnd w:id="110"/>
      <w:r w:rsidRPr="003D662E">
        <w:rPr>
          <w:lang w:val="en-US"/>
        </w:rPr>
        <w:t>: Model Access and Protocol Adapter in the Connectors Component.</w:t>
      </w:r>
    </w:p>
    <w:p w14:paraId="021286C2" w14:textId="499EE95C"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EA0656F"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A0C3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8"/>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1"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1"/>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9439CA8"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0135228"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13D357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A0C31" w:rsidRPr="003D662E">
        <w:rPr>
          <w:lang w:val="en-US"/>
        </w:rPr>
        <w:t xml:space="preserve">Figure </w:t>
      </w:r>
      <w:r w:rsidR="00EA0C3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2AA8EB6"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A0C31" w:rsidRPr="003D662E">
        <w:rPr>
          <w:lang w:val="en-US"/>
        </w:rPr>
        <w:t xml:space="preserve">Figure </w:t>
      </w:r>
      <w:r w:rsidR="00EA0C3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A0C3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2" w:name="_Ref63932450"/>
      <w:r w:rsidRPr="003D662E">
        <w:rPr>
          <w:lang w:val="en-US"/>
        </w:rPr>
        <w:t>Validation</w:t>
      </w:r>
      <w:bookmarkEnd w:id="112"/>
    </w:p>
    <w:p w14:paraId="19BE5D91" w14:textId="7C44AD0D"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A0C3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FECF7BE"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A0C3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3" w:name="_Ref57198482"/>
      <w:bookmarkStart w:id="114" w:name="_Toc204191444"/>
      <w:r w:rsidRPr="003D662E">
        <w:rPr>
          <w:lang w:val="en-US"/>
        </w:rPr>
        <w:t>Services Layer</w:t>
      </w:r>
      <w:bookmarkEnd w:id="113"/>
      <w:bookmarkEnd w:id="114"/>
    </w:p>
    <w:p w14:paraId="1D1E2323" w14:textId="4A6C0A83"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A0C3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F5682A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3.5.2</w:t>
      </w:r>
      <w:r w:rsidRPr="003D662E">
        <w:rPr>
          <w:lang w:val="en-US"/>
        </w:rPr>
        <w:fldChar w:fldCharType="end"/>
      </w:r>
      <w:r w:rsidRPr="003D662E">
        <w:rPr>
          <w:lang w:val="en-US"/>
        </w:rPr>
        <w:t>, we discuss the Service Execution Environment for Java and Python.</w:t>
      </w:r>
    </w:p>
    <w:p w14:paraId="543C2C04" w14:textId="69689BE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A0C3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5" w:name="_Ref78195124"/>
      <w:bookmarkStart w:id="116" w:name="_Toc204191445"/>
      <w:r w:rsidRPr="003D662E">
        <w:rPr>
          <w:lang w:val="en-US"/>
        </w:rPr>
        <w:t>Terminology and Background</w:t>
      </w:r>
      <w:bookmarkEnd w:id="115"/>
      <w:bookmarkEnd w:id="116"/>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195DAD8B"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4BF0B61"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A0C3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A0C3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B07D6A7"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A0C3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9"/>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7" w:name="_Ref76729822"/>
      <w:bookmarkStart w:id="118" w:name="_Ref76743606"/>
      <w:bookmarkStart w:id="119" w:name="_Toc204191446"/>
      <w:bookmarkStart w:id="120" w:name="_Ref76731136"/>
      <w:r w:rsidRPr="003D662E">
        <w:rPr>
          <w:lang w:val="en-US"/>
        </w:rPr>
        <w:t>Service Environment</w:t>
      </w:r>
      <w:bookmarkEnd w:id="117"/>
      <w:r w:rsidRPr="003D662E">
        <w:rPr>
          <w:lang w:val="en-US"/>
        </w:rPr>
        <w:t>s</w:t>
      </w:r>
      <w:bookmarkEnd w:id="118"/>
      <w:bookmarkEnd w:id="119"/>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4AAA4F7" w:rsidR="008A4B2E" w:rsidRPr="003D662E" w:rsidRDefault="008A4B2E" w:rsidP="008A4B2E">
      <w:pPr>
        <w:pStyle w:val="Caption"/>
        <w:jc w:val="center"/>
        <w:rPr>
          <w:lang w:val="en-US"/>
        </w:rPr>
      </w:pPr>
      <w:bookmarkStart w:id="121"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16</w:t>
      </w:r>
      <w:r w:rsidRPr="003D662E">
        <w:fldChar w:fldCharType="end"/>
      </w:r>
      <w:bookmarkEnd w:id="121"/>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2" w:name="_Ref101351661"/>
      <w:r w:rsidRPr="003D662E">
        <w:rPr>
          <w:lang w:val="en-US"/>
        </w:rPr>
        <w:t>The Java Service Environment</w:t>
      </w:r>
      <w:bookmarkEnd w:id="122"/>
    </w:p>
    <w:p w14:paraId="199C9B6A" w14:textId="3EE00B05"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BD7991A"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5D08D77"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3" w:name="_Hlk89265794"/>
      <w:r w:rsidR="00957F15" w:rsidRPr="003D662E">
        <w:rPr>
          <w:rFonts w:ascii="Consolas" w:hAnsi="Consolas"/>
          <w:lang w:val="en-US"/>
        </w:rPr>
        <w:t>AbstractProcessService</w:t>
      </w:r>
      <w:r w:rsidR="00957F15" w:rsidRPr="003D662E">
        <w:rPr>
          <w:lang w:val="en-US"/>
        </w:rPr>
        <w:t xml:space="preserve"> provides </w:t>
      </w:r>
      <w:bookmarkEnd w:id="123"/>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A0C3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A0C3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983939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0"/>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78B9FDBE"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1"/>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A18E8FD"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A0C31">
        <w:rPr>
          <w:vertAlign w:val="superscript"/>
          <w:lang w:val="en-US"/>
        </w:rPr>
        <w:t>52</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4" w:name="_Ref145617617"/>
      <w:r w:rsidRPr="003D662E">
        <w:rPr>
          <w:lang w:val="en-US"/>
        </w:rPr>
        <w:t>The Python Service Environment</w:t>
      </w:r>
      <w:bookmarkEnd w:id="124"/>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EB9FA6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6E2A8C9"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A0C3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2"/>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3"/>
      </w:r>
      <w:r>
        <w:rPr>
          <w:lang w:val="en-US"/>
        </w:rPr>
        <w:t xml:space="preserve"> for local communication between Java and Python. Anoter alternative that could be integrated similarly is some form of RPC</w:t>
      </w:r>
      <w:r w:rsidR="00FA78D0">
        <w:rPr>
          <w:rStyle w:val="FootnoteReference"/>
          <w:lang w:val="en-US"/>
        </w:rPr>
        <w:footnoteReference w:id="84"/>
      </w:r>
      <w:r>
        <w:rPr>
          <w:lang w:val="en-US"/>
        </w:rPr>
        <w:t xml:space="preserve"> (Remote Procedure Call), e.g., gRPC</w:t>
      </w:r>
      <w:r w:rsidR="00FA78D0">
        <w:rPr>
          <w:rStyle w:val="FootnoteReference"/>
          <w:lang w:val="en-US"/>
        </w:rPr>
        <w:footnoteReference w:id="85"/>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169A027"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A0C31">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F2A0A3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05CEE55" w:rsidR="00AD1C46" w:rsidRPr="003D662E" w:rsidRDefault="00AD1C46" w:rsidP="00AD1C46">
      <w:pPr>
        <w:pStyle w:val="Caption"/>
        <w:jc w:val="center"/>
        <w:rPr>
          <w:lang w:val="en-US"/>
        </w:rPr>
      </w:pPr>
      <w:bookmarkStart w:id="125"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17</w:t>
      </w:r>
      <w:r w:rsidRPr="003D662E">
        <w:fldChar w:fldCharType="end"/>
      </w:r>
      <w:bookmarkEnd w:id="125"/>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5735300"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A0C3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6" w:name="_Ref78190504"/>
      <w:bookmarkStart w:id="127" w:name="_Toc204191447"/>
      <w:r w:rsidRPr="003D662E">
        <w:rPr>
          <w:lang w:val="en-US"/>
        </w:rPr>
        <w:t>Service Control and Management</w:t>
      </w:r>
      <w:bookmarkEnd w:id="120"/>
      <w:bookmarkEnd w:id="126"/>
      <w:bookmarkEnd w:id="127"/>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FAA47E1"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A0C31" w:rsidRPr="003D662E">
        <w:rPr>
          <w:lang w:val="en-US"/>
        </w:rPr>
        <w:t xml:space="preserve">Figure </w:t>
      </w:r>
      <w:r w:rsidR="00EA0C3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A0C31" w:rsidRPr="003D662E">
        <w:rPr>
          <w:lang w:val="en-US"/>
        </w:rPr>
        <w:t xml:space="preserve">Figure </w:t>
      </w:r>
      <w:r w:rsidR="00EA0C3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A0C31" w:rsidRPr="003D662E">
        <w:rPr>
          <w:lang w:val="en-US"/>
        </w:rPr>
        <w:t xml:space="preserve">Figure </w:t>
      </w:r>
      <w:r w:rsidR="00EA0C3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437DF82"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A0C31" w:rsidRPr="003D662E">
        <w:rPr>
          <w:lang w:val="en-US"/>
        </w:rPr>
        <w:t xml:space="preserve">Figure </w:t>
      </w:r>
      <w:r w:rsidR="00EA0C3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8"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CC4971A" w:rsidR="006729E1" w:rsidRPr="003D662E" w:rsidRDefault="002302D6" w:rsidP="00A21DC9">
      <w:pPr>
        <w:pStyle w:val="Caption"/>
        <w:jc w:val="center"/>
        <w:rPr>
          <w:lang w:val="en-US"/>
        </w:rPr>
      </w:pPr>
      <w:bookmarkStart w:id="129"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18</w:t>
      </w:r>
      <w:r w:rsidRPr="003D662E">
        <w:fldChar w:fldCharType="end"/>
      </w:r>
      <w:bookmarkEnd w:id="128"/>
      <w:bookmarkEnd w:id="129"/>
      <w:r w:rsidRPr="003D662E">
        <w:rPr>
          <w:lang w:val="en-US"/>
        </w:rPr>
        <w:t>: Service interfaces</w:t>
      </w:r>
      <w:r w:rsidR="00BB00BA" w:rsidRPr="003D662E">
        <w:rPr>
          <w:lang w:val="en-US"/>
        </w:rPr>
        <w:t xml:space="preserve"> and management</w:t>
      </w:r>
    </w:p>
    <w:p w14:paraId="3F46033A" w14:textId="644C6207"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A0C31" w:rsidRPr="003D662E">
        <w:rPr>
          <w:lang w:val="en-GB"/>
        </w:rPr>
        <w:t xml:space="preserve">Figure </w:t>
      </w:r>
      <w:r w:rsidR="00EA0C3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A0C31">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7796ADD" w:rsidR="00DC690F" w:rsidRPr="003D662E" w:rsidRDefault="00DC690F" w:rsidP="00DC690F">
      <w:pPr>
        <w:pStyle w:val="Caption"/>
        <w:jc w:val="center"/>
        <w:rPr>
          <w:lang w:val="en-GB"/>
        </w:rPr>
      </w:pPr>
      <w:bookmarkStart w:id="130"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19</w:t>
      </w:r>
      <w:r w:rsidRPr="003D662E">
        <w:fldChar w:fldCharType="end"/>
      </w:r>
      <w:bookmarkEnd w:id="130"/>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1B2116B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A0C31" w:rsidRPr="003D662E">
        <w:rPr>
          <w:lang w:val="en-GB"/>
        </w:rPr>
        <w:t xml:space="preserve">Figure </w:t>
      </w:r>
      <w:r w:rsidR="00EA0C3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A0C31" w:rsidRPr="003D662E">
        <w:rPr>
          <w:lang w:val="en-GB"/>
        </w:rPr>
        <w:t xml:space="preserve">Figure </w:t>
      </w:r>
      <w:r w:rsidR="00EA0C3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FC6D200" w:rsidR="007623AF" w:rsidRPr="003D662E" w:rsidRDefault="007623AF" w:rsidP="007623AF">
      <w:pPr>
        <w:pStyle w:val="Caption"/>
        <w:jc w:val="center"/>
        <w:rPr>
          <w:lang w:val="en-GB"/>
        </w:rPr>
      </w:pPr>
      <w:bookmarkStart w:id="131"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20</w:t>
      </w:r>
      <w:r w:rsidRPr="003D662E">
        <w:fldChar w:fldCharType="end"/>
      </w:r>
      <w:bookmarkEnd w:id="131"/>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A0C31" w:rsidRPr="003D662E">
        <w:rPr>
          <w:lang w:val="en-GB"/>
        </w:rPr>
        <w:t xml:space="preserve">Figure </w:t>
      </w:r>
      <w:r w:rsidR="00EA0C31">
        <w:rPr>
          <w:noProof/>
          <w:lang w:val="en-GB"/>
        </w:rPr>
        <w:t>19</w:t>
      </w:r>
      <w:r w:rsidRPr="003D662E">
        <w:rPr>
          <w:lang w:val="en-US"/>
        </w:rPr>
        <w:fldChar w:fldCharType="end"/>
      </w:r>
      <w:r w:rsidRPr="003D662E">
        <w:rPr>
          <w:lang w:val="en-US"/>
        </w:rPr>
        <w:t>)</w:t>
      </w:r>
      <w:r w:rsidRPr="003D662E">
        <w:rPr>
          <w:lang w:val="en-GB"/>
        </w:rPr>
        <w:t>.</w:t>
      </w:r>
    </w:p>
    <w:p w14:paraId="59F71E21" w14:textId="489C46C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A0C31" w:rsidRPr="003D662E">
        <w:rPr>
          <w:lang w:val="en-GB"/>
        </w:rPr>
        <w:t xml:space="preserve">Figure </w:t>
      </w:r>
      <w:r w:rsidR="00EA0C3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A0C31" w:rsidRPr="003D662E">
        <w:rPr>
          <w:lang w:val="en-GB"/>
        </w:rPr>
        <w:t xml:space="preserve">Figure </w:t>
      </w:r>
      <w:r w:rsidR="00EA0C3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6"/>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7"/>
      </w:r>
      <w:r w:rsidR="005736E5" w:rsidRPr="003D662E">
        <w:rPr>
          <w:lang w:val="en-US"/>
        </w:rPr>
        <w:t xml:space="preserve"> of Java libraries in their intended sequence to avoid conflicts.</w:t>
      </w:r>
      <w:r w:rsidR="00957C0F" w:rsidRPr="003D662E">
        <w:rPr>
          <w:lang w:val="en-US"/>
        </w:rPr>
        <w:t xml:space="preserve"> </w:t>
      </w:r>
    </w:p>
    <w:p w14:paraId="3B36193F" w14:textId="07794BE8" w:rsidR="005F7F86" w:rsidRPr="003D662E" w:rsidRDefault="005F7F86" w:rsidP="005F7F86">
      <w:pPr>
        <w:jc w:val="both"/>
        <w:rPr>
          <w:rFonts w:cstheme="minorHAnsi"/>
          <w:lang w:val="en-US"/>
        </w:rPr>
      </w:pPr>
      <w:r w:rsidRPr="003D662E">
        <w:rPr>
          <w:lang w:val="en-US"/>
        </w:rPr>
        <w:t xml:space="preserve">The </w:t>
      </w:r>
      <w:bookmarkStart w:id="132" w:name="_Hlk77583024"/>
      <w:r w:rsidRPr="003D662E">
        <w:rPr>
          <w:rFonts w:ascii="Consolas" w:hAnsi="Consolas"/>
          <w:lang w:val="en-US"/>
        </w:rPr>
        <w:t>ServicesAasClient</w:t>
      </w:r>
      <w:r w:rsidRPr="003D662E">
        <w:rPr>
          <w:lang w:val="en-US"/>
        </w:rPr>
        <w:t xml:space="preserve"> </w:t>
      </w:r>
      <w:bookmarkEnd w:id="132"/>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95EB754"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A0C3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A0C3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95A228E"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A0C3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A0C3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3239820"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A0C3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ADE6E8A"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A0C3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00B0E15"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A0C31" w:rsidRPr="003D662E">
        <w:rPr>
          <w:lang w:val="en-US"/>
        </w:rPr>
        <w:t xml:space="preserve">Figure </w:t>
      </w:r>
      <w:r w:rsidR="00EA0C3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A0C3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4538830"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A0C3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3923DB4"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A0C3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A0C3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8"/>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3" w:name="_Ref57282138"/>
      <w:bookmarkStart w:id="134" w:name="_Ref78453699"/>
      <w:bookmarkStart w:id="135" w:name="_Toc204191448"/>
      <w:r w:rsidRPr="003D662E">
        <w:rPr>
          <w:lang w:val="en-US"/>
        </w:rPr>
        <w:t xml:space="preserve">Resources </w:t>
      </w:r>
      <w:r w:rsidR="00C017CF" w:rsidRPr="003D662E">
        <w:rPr>
          <w:lang w:val="en-US"/>
        </w:rPr>
        <w:t>and Monitoring Layer</w:t>
      </w:r>
      <w:bookmarkEnd w:id="133"/>
      <w:bookmarkEnd w:id="134"/>
      <w:bookmarkEnd w:id="135"/>
    </w:p>
    <w:p w14:paraId="252C034E" w14:textId="46A4039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A0C3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A0C3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A0C3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6" w:name="_Ref69826081"/>
      <w:bookmarkStart w:id="137" w:name="_Toc204191449"/>
      <w:r w:rsidRPr="003D662E">
        <w:rPr>
          <w:lang w:val="en-US"/>
        </w:rPr>
        <w:t>ECS runtime</w:t>
      </w:r>
      <w:bookmarkEnd w:id="136"/>
      <w:bookmarkEnd w:id="137"/>
    </w:p>
    <w:p w14:paraId="0BFE18EA" w14:textId="1CFAB8C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A0C31">
        <w:rPr>
          <w:lang w:val="en-US"/>
        </w:rPr>
        <w:t>3.6.2</w:t>
      </w:r>
      <w:r w:rsidR="00DE00B5" w:rsidRPr="003D662E">
        <w:rPr>
          <w:lang w:val="en-US"/>
        </w:rPr>
        <w:fldChar w:fldCharType="end"/>
      </w:r>
      <w:r w:rsidR="00DE00B5" w:rsidRPr="003D662E">
        <w:rPr>
          <w:lang w:val="en-US"/>
        </w:rPr>
        <w:t>.</w:t>
      </w:r>
    </w:p>
    <w:p w14:paraId="0D248FF6" w14:textId="77777777" w:rsidR="00EA0C31" w:rsidRPr="003D662E" w:rsidRDefault="0074190C" w:rsidP="00EA0C3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EB394ED" w14:textId="77777777" w:rsidR="00EA0C31" w:rsidRPr="003D662E" w:rsidRDefault="00EA0C31" w:rsidP="00EA0C31">
      <w:pPr>
        <w:jc w:val="both"/>
        <w:rPr>
          <w:noProof/>
          <w:lang w:val="en-US"/>
        </w:rPr>
      </w:pPr>
    </w:p>
    <w:p w14:paraId="5A6529A7" w14:textId="77777777" w:rsidR="00EA0C31" w:rsidRPr="003D662E" w:rsidRDefault="00EA0C31" w:rsidP="00EA0C31">
      <w:pPr>
        <w:jc w:val="both"/>
        <w:rPr>
          <w:lang w:val="en-US"/>
        </w:rPr>
      </w:pPr>
    </w:p>
    <w:p w14:paraId="775C2419" w14:textId="7E433AA3" w:rsidR="004B1501" w:rsidRPr="00044AD0" w:rsidRDefault="00EA0C3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24FA8AC"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8"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1CC6951"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21</w:t>
      </w:r>
      <w:r w:rsidRPr="003D662E">
        <w:fldChar w:fldCharType="end"/>
      </w:r>
      <w:bookmarkEnd w:id="138"/>
      <w:r w:rsidRPr="003D662E">
        <w:rPr>
          <w:lang w:val="en-US"/>
        </w:rPr>
        <w:t>: ECS runtime for Service Deployment (comments partially cropped)</w:t>
      </w:r>
    </w:p>
    <w:p w14:paraId="5FE66A48" w14:textId="34615B4D"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9"/>
      </w:r>
      <w:r w:rsidR="00671238" w:rsidRPr="003D662E">
        <w:rPr>
          <w:lang w:val="en-US"/>
        </w:rPr>
        <w:t>,</w:t>
      </w:r>
      <w:r w:rsidRPr="003D662E">
        <w:rPr>
          <w:lang w:val="en-US"/>
        </w:rPr>
        <w:t xml:space="preserve"> the IBM Edge Application Manager</w:t>
      </w:r>
      <w:r w:rsidRPr="003D662E">
        <w:rPr>
          <w:rStyle w:val="FootnoteReference"/>
          <w:lang w:val="en-US"/>
        </w:rPr>
        <w:footnoteReference w:id="90"/>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1"/>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DDB1EA3" w14:textId="77777777" w:rsidR="00EA0C31" w:rsidRPr="003D662E" w:rsidRDefault="005B7EF7" w:rsidP="00EA0C31">
      <w:pPr>
        <w:pStyle w:val="Caption"/>
        <w:jc w:val="center"/>
        <w:rPr>
          <w:lang w:val="en-US"/>
        </w:rPr>
      </w:pPr>
      <w:bookmarkStart w:id="139"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22</w:t>
      </w:r>
      <w:r w:rsidRPr="003D662E">
        <w:fldChar w:fldCharType="end"/>
      </w:r>
      <w:bookmarkEnd w:id="139"/>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5A335597" w14:textId="77777777" w:rsidR="00EA0C31" w:rsidRPr="003D662E" w:rsidRDefault="00EA0C31" w:rsidP="00EA0C31">
      <w:pPr>
        <w:jc w:val="both"/>
        <w:rPr>
          <w:noProof/>
          <w:lang w:val="en-US"/>
        </w:rPr>
      </w:pPr>
    </w:p>
    <w:p w14:paraId="7E675DCA" w14:textId="77777777" w:rsidR="00EA0C31" w:rsidRPr="003D662E" w:rsidRDefault="00EA0C31" w:rsidP="00EA0C31">
      <w:pPr>
        <w:jc w:val="both"/>
        <w:rPr>
          <w:lang w:val="en-US"/>
        </w:rPr>
      </w:pPr>
    </w:p>
    <w:p w14:paraId="35F32997" w14:textId="77777777" w:rsidR="00EA0C31" w:rsidRPr="003D662E" w:rsidRDefault="00EA0C31" w:rsidP="00EA0C3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147</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C8F629E" w14:textId="77777777" w:rsidR="00EA0C31" w:rsidRPr="003D662E" w:rsidRDefault="00EA0C31" w:rsidP="00EA0C31">
      <w:pPr>
        <w:jc w:val="both"/>
        <w:rPr>
          <w:lang w:val="en-US"/>
        </w:rPr>
      </w:pPr>
    </w:p>
    <w:p w14:paraId="33C71C4B" w14:textId="77777777" w:rsidR="00EA0C31" w:rsidRPr="003D662E" w:rsidRDefault="00EA0C31" w:rsidP="00EA0C31">
      <w:pPr>
        <w:jc w:val="both"/>
        <w:rPr>
          <w:lang w:val="en-US"/>
        </w:rPr>
      </w:pPr>
    </w:p>
    <w:p w14:paraId="6539402A" w14:textId="534648E9" w:rsidR="005B7EF7" w:rsidRPr="003D662E" w:rsidRDefault="00EA0C3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0" w:name="_Ref69896993"/>
      <w:bookmarkStart w:id="141"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3A87535" w:rsidR="005B7EF7" w:rsidRPr="003D662E" w:rsidRDefault="005B7EF7" w:rsidP="005B7EF7">
      <w:pPr>
        <w:pStyle w:val="Caption"/>
        <w:jc w:val="center"/>
        <w:rPr>
          <w:lang w:val="en-US"/>
        </w:rPr>
      </w:pPr>
      <w:bookmarkStart w:id="142"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23</w:t>
      </w:r>
      <w:r w:rsidRPr="003D662E">
        <w:fldChar w:fldCharType="end"/>
      </w:r>
      <w:bookmarkEnd w:id="140"/>
      <w:bookmarkEnd w:id="141"/>
      <w:bookmarkEnd w:id="142"/>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2"/>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3"/>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069A9EE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623AE0E"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A0C31" w:rsidRPr="003D662E">
        <w:rPr>
          <w:lang w:val="en-US"/>
        </w:rPr>
        <w:t xml:space="preserve">Figure </w:t>
      </w:r>
      <w:r w:rsidR="00EA0C3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5A1B03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A0C3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A0C3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0C6D9933"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4CBAD54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4"/>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A0C3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A0C3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1162D47B"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A0C3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3" w:name="_Ref69826083"/>
      <w:bookmarkStart w:id="144" w:name="_Toc204191450"/>
      <w:r w:rsidRPr="003D662E">
        <w:rPr>
          <w:lang w:val="en-US"/>
        </w:rPr>
        <w:t>Device</w:t>
      </w:r>
      <w:r w:rsidR="003C165D" w:rsidRPr="003D662E">
        <w:rPr>
          <w:lang w:val="en-US"/>
        </w:rPr>
        <w:t>/Resource</w:t>
      </w:r>
      <w:r w:rsidRPr="003D662E">
        <w:rPr>
          <w:lang w:val="en-US"/>
        </w:rPr>
        <w:t xml:space="preserve"> Management</w:t>
      </w:r>
      <w:bookmarkEnd w:id="143"/>
      <w:bookmarkEnd w:id="144"/>
    </w:p>
    <w:p w14:paraId="03F6AED9" w14:textId="14575844"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A0C3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A0C3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1802FB1"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A0C3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A0C3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5" w:name="_Ref69892341"/>
      <w:r w:rsidR="008E088C" w:rsidRPr="003D662E">
        <w:rPr>
          <w:rStyle w:val="FootnoteReference"/>
          <w:lang w:val="en-US"/>
        </w:rPr>
        <w:footnoteReference w:id="95"/>
      </w:r>
      <w:bookmarkEnd w:id="145"/>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E3DA8A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A0C3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6" w:name="_Ref69892369"/>
      <w:r w:rsidR="006603D6" w:rsidRPr="003D662E">
        <w:rPr>
          <w:rStyle w:val="FootnoteReference"/>
          <w:lang w:val="en-US"/>
        </w:rPr>
        <w:footnoteReference w:id="96"/>
      </w:r>
      <w:bookmarkEnd w:id="146"/>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7"/>
      </w:r>
      <w:r w:rsidR="002B29BC" w:rsidRPr="003D662E">
        <w:rPr>
          <w:lang w:val="en-US"/>
        </w:rPr>
        <w:t xml:space="preserve"> and ThingsBoard</w:t>
      </w:r>
      <w:r w:rsidR="00A67094" w:rsidRPr="003D662E">
        <w:rPr>
          <w:rStyle w:val="FootnoteReference"/>
          <w:lang w:val="en-US"/>
        </w:rPr>
        <w:footnoteReference w:id="98"/>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9"/>
      </w:r>
      <w:r w:rsidR="002B29BC" w:rsidRPr="003D662E">
        <w:rPr>
          <w:lang w:val="en-US"/>
        </w:rPr>
        <w:t xml:space="preserve"> and OpenStack Object Store Swift</w:t>
      </w:r>
      <w:r w:rsidR="00E44BA9" w:rsidRPr="003D662E">
        <w:rPr>
          <w:rStyle w:val="FootnoteReference"/>
          <w:lang w:val="en-US"/>
        </w:rPr>
        <w:footnoteReference w:id="100"/>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888A9F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A0C3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9F83864" w:rsidR="00772CB5" w:rsidRPr="003D662E" w:rsidRDefault="00783B0C" w:rsidP="00783B0C">
      <w:pPr>
        <w:pStyle w:val="Caption"/>
        <w:jc w:val="center"/>
        <w:rPr>
          <w:lang w:val="en-US"/>
        </w:rPr>
      </w:pPr>
      <w:bookmarkStart w:id="147"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24</w:t>
      </w:r>
      <w:r w:rsidRPr="003D662E">
        <w:fldChar w:fldCharType="end"/>
      </w:r>
      <w:bookmarkEnd w:id="147"/>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446413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8" w:name="_Ref69826085"/>
      <w:bookmarkStart w:id="149" w:name="_Toc204191451"/>
      <w:r w:rsidRPr="003D662E">
        <w:rPr>
          <w:lang w:val="en-US"/>
        </w:rPr>
        <w:lastRenderedPageBreak/>
        <w:t>Monitoring</w:t>
      </w:r>
      <w:bookmarkEnd w:id="148"/>
      <w:bookmarkEnd w:id="149"/>
    </w:p>
    <w:p w14:paraId="5849E7F4" w14:textId="6E4AFD2C"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A0C3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7AA8FD0"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A0C3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A0C3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537BF1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A0C3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A0C31">
        <w:rPr>
          <w:vertAlign w:val="superscript"/>
          <w:lang w:val="en-US"/>
        </w:rPr>
        <w:t>95</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536A8504"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A0C3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A0C31" w:rsidRPr="00EA0C31">
        <w:rPr>
          <w:rStyle w:val="FootnoteReference"/>
          <w:lang w:val="en-US"/>
        </w:rPr>
        <w:t>96</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E83C48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A0C3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07F78C0"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A0C31" w:rsidRPr="003D662E">
        <w:rPr>
          <w:lang w:val="en-US"/>
        </w:rPr>
        <w:t xml:space="preserve">Figure </w:t>
      </w:r>
      <w:r w:rsidR="00EA0C3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1"/>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95B9012"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2"/>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EA0C31">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A0C3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1CB2D73" w:rsidR="009B1F98" w:rsidRPr="003D662E" w:rsidRDefault="00EC6F39" w:rsidP="00EC6F39">
      <w:pPr>
        <w:pStyle w:val="Caption"/>
        <w:jc w:val="center"/>
        <w:rPr>
          <w:lang w:val="en-US"/>
        </w:rPr>
      </w:pPr>
      <w:bookmarkStart w:id="150"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25</w:t>
      </w:r>
      <w:r w:rsidRPr="003D662E">
        <w:fldChar w:fldCharType="end"/>
      </w:r>
      <w:bookmarkEnd w:id="150"/>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1" w:name="_Ref77694539"/>
      <w:bookmarkStart w:id="152" w:name="_Toc204191452"/>
      <w:r w:rsidRPr="003D662E">
        <w:rPr>
          <w:lang w:val="en-US"/>
        </w:rPr>
        <w:t>Storage, S</w:t>
      </w:r>
      <w:r w:rsidR="00C017CF" w:rsidRPr="003D662E">
        <w:rPr>
          <w:lang w:val="en-US"/>
        </w:rPr>
        <w:t>ecurity and Data Protection Layer</w:t>
      </w:r>
      <w:bookmarkEnd w:id="151"/>
      <w:bookmarkEnd w:id="152"/>
    </w:p>
    <w:p w14:paraId="5E654149" w14:textId="2BD40D71"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A0C3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A0C3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3" w:name="_Ref100871151"/>
      <w:bookmarkStart w:id="154" w:name="_Toc204191453"/>
      <w:r w:rsidRPr="003D662E">
        <w:rPr>
          <w:lang w:val="en-US"/>
        </w:rPr>
        <w:t>KODEX platform service</w:t>
      </w:r>
      <w:bookmarkEnd w:id="153"/>
      <w:bookmarkEnd w:id="154"/>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3"/>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5" w:name="_Toc204191454"/>
      <w:r>
        <w:rPr>
          <w:lang w:val="en-US"/>
        </w:rPr>
        <w:t>Influx DB connector</w:t>
      </w:r>
      <w:bookmarkEnd w:id="155"/>
    </w:p>
    <w:p w14:paraId="40152B9B" w14:textId="07B9FCAE"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A0C31">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6" w:name="_Toc204191455"/>
      <w:r w:rsidRPr="003D662E">
        <w:rPr>
          <w:lang w:val="en-US"/>
        </w:rPr>
        <w:t>Reusable Intelligent Services Layer</w:t>
      </w:r>
      <w:bookmarkEnd w:id="156"/>
    </w:p>
    <w:p w14:paraId="707EB75F" w14:textId="0B380314"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A0C3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A0C3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A0C3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7" w:name="_Ref100840642"/>
      <w:bookmarkStart w:id="158"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C450CBF" w:rsidR="00155919" w:rsidRPr="003D662E" w:rsidRDefault="00155919" w:rsidP="00155919">
      <w:pPr>
        <w:pStyle w:val="Caption"/>
        <w:jc w:val="center"/>
        <w:rPr>
          <w:lang w:val="en-US"/>
        </w:rPr>
      </w:pPr>
      <w:bookmarkStart w:id="159" w:name="_Ref107502371"/>
      <w:r w:rsidRPr="003D662E">
        <w:rPr>
          <w:lang w:val="en-US"/>
        </w:rPr>
        <w:t xml:space="preserve">Figure </w:t>
      </w:r>
      <w:bookmarkEnd w:id="159"/>
      <w:r w:rsidR="005856F4" w:rsidRPr="003D662E">
        <w:fldChar w:fldCharType="begin"/>
      </w:r>
      <w:r w:rsidR="005856F4" w:rsidRPr="003D662E">
        <w:rPr>
          <w:lang w:val="en-US"/>
        </w:rPr>
        <w:instrText xml:space="preserve"> SEQ Figure \* ARABIC </w:instrText>
      </w:r>
      <w:r w:rsidR="005856F4" w:rsidRPr="003D662E">
        <w:fldChar w:fldCharType="separate"/>
      </w:r>
      <w:r w:rsidR="00EA0C3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0" w:name="_Ref133225402"/>
      <w:bookmarkStart w:id="161" w:name="_Toc204191456"/>
      <w:r w:rsidRPr="003D662E">
        <w:rPr>
          <w:lang w:val="en-US"/>
        </w:rPr>
        <w:t>Data Processing Function Library</w:t>
      </w:r>
      <w:bookmarkEnd w:id="160"/>
      <w:bookmarkEnd w:id="161"/>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4"/>
      </w:r>
      <w:r w:rsidRPr="003D662E">
        <w:rPr>
          <w:lang w:val="en-US"/>
        </w:rPr>
        <w:t xml:space="preserve"> and, as optional fallback, the Python library pyzbar</w:t>
      </w:r>
      <w:r w:rsidRPr="003D662E">
        <w:rPr>
          <w:rStyle w:val="FootnoteReference"/>
          <w:lang w:val="en-US"/>
        </w:rPr>
        <w:footnoteReference w:id="105"/>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2" w:name="_Ref143411562"/>
      <w:bookmarkStart w:id="163" w:name="_Toc204191457"/>
      <w:r w:rsidRPr="003D662E">
        <w:rPr>
          <w:lang w:val="en-US"/>
        </w:rPr>
        <w:t>RapidMiner RTSA service</w:t>
      </w:r>
      <w:bookmarkEnd w:id="157"/>
      <w:bookmarkEnd w:id="158"/>
      <w:bookmarkEnd w:id="162"/>
      <w:bookmarkEnd w:id="163"/>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276BEB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A0C3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A0C3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4" w:name="_Ref143411559"/>
      <w:bookmarkStart w:id="165" w:name="_Toc204191458"/>
      <w:bookmarkStart w:id="166" w:name="_Ref100840643"/>
      <w:r w:rsidRPr="003D662E">
        <w:rPr>
          <w:lang w:val="en-US"/>
        </w:rPr>
        <w:t>Flower-based Federated Learning</w:t>
      </w:r>
      <w:bookmarkEnd w:id="164"/>
      <w:bookmarkEnd w:id="165"/>
    </w:p>
    <w:p w14:paraId="4CA37036" w14:textId="36253B2C"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A0C31">
        <w:rPr>
          <w:lang w:val="en-US"/>
        </w:rPr>
        <w:t>3.5.3</w:t>
      </w:r>
      <w:r w:rsidR="00CE1547" w:rsidRPr="003D662E">
        <w:rPr>
          <w:lang w:val="en-US"/>
        </w:rPr>
        <w:fldChar w:fldCharType="end"/>
      </w:r>
      <w:r w:rsidR="00CE1547" w:rsidRPr="003D662E">
        <w:rPr>
          <w:lang w:val="en-US"/>
        </w:rPr>
        <w:t>.</w:t>
      </w:r>
    </w:p>
    <w:p w14:paraId="77068BB8" w14:textId="596DC91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6"/>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A0C3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7" w:name="_Ref63848266"/>
      <w:bookmarkStart w:id="168" w:name="_Toc204191459"/>
      <w:bookmarkEnd w:id="166"/>
      <w:r w:rsidRPr="003D662E">
        <w:rPr>
          <w:lang w:val="en-US"/>
        </w:rPr>
        <w:t>Configuration Layer</w:t>
      </w:r>
      <w:bookmarkEnd w:id="167"/>
      <w:bookmarkEnd w:id="168"/>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59AF332"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E541FB0"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A0C31" w:rsidRPr="003D662E">
        <w:rPr>
          <w:lang w:val="en-US"/>
        </w:rPr>
        <w:t xml:space="preserve">Figure </w:t>
      </w:r>
      <w:r w:rsidR="00EA0C3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A0C3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A0C31" w:rsidRPr="003D662E">
        <w:rPr>
          <w:lang w:val="en-US"/>
        </w:rPr>
        <w:t xml:space="preserve">Figure </w:t>
      </w:r>
      <w:r w:rsidR="00EA0C3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E9A964A"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A0C3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6F534488" w:rsidR="00E51BFD" w:rsidRPr="003D662E" w:rsidRDefault="00E51BFD" w:rsidP="00E51BFD">
      <w:pPr>
        <w:pStyle w:val="Caption"/>
        <w:jc w:val="center"/>
        <w:rPr>
          <w:lang w:val="en-US"/>
        </w:rPr>
      </w:pPr>
      <w:bookmarkStart w:id="169"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27</w:t>
      </w:r>
      <w:r w:rsidRPr="003D662E">
        <w:fldChar w:fldCharType="end"/>
      </w:r>
      <w:bookmarkEnd w:id="169"/>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0" w:name="_Hlk101349620"/>
      <w:r w:rsidR="00EC67C5" w:rsidRPr="003D662E">
        <w:rPr>
          <w:lang w:val="en-US"/>
        </w:rPr>
        <w:t xml:space="preserve">allow </w:t>
      </w:r>
      <w:bookmarkEnd w:id="170"/>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5859E6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A0C3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A0C3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A0C3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7"/>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05974E8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A0C3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1" w:name="_Toc204191460"/>
      <w:r w:rsidRPr="003D662E">
        <w:rPr>
          <w:lang w:val="en-US"/>
        </w:rPr>
        <w:t>Application Layer</w:t>
      </w:r>
      <w:bookmarkEnd w:id="171"/>
    </w:p>
    <w:p w14:paraId="00093C9C" w14:textId="4D1DB644"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A0C31" w:rsidRPr="003D662E">
        <w:rPr>
          <w:lang w:val="en-US"/>
        </w:rPr>
        <w:t xml:space="preserve">Figure </w:t>
      </w:r>
      <w:r w:rsidR="00EA0C3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9A4DF8A" w:rsidR="00C017CF" w:rsidRPr="003D662E" w:rsidRDefault="009C5D54" w:rsidP="0017533B">
      <w:pPr>
        <w:pStyle w:val="Caption"/>
        <w:jc w:val="center"/>
        <w:rPr>
          <w:lang w:val="en-US"/>
        </w:rPr>
      </w:pPr>
      <w:bookmarkStart w:id="172"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A0C31">
        <w:rPr>
          <w:noProof/>
          <w:lang w:val="en-US"/>
        </w:rPr>
        <w:t>28</w:t>
      </w:r>
      <w:r w:rsidR="00DE1F1D" w:rsidRPr="003D662E">
        <w:rPr>
          <w:noProof/>
        </w:rPr>
        <w:fldChar w:fldCharType="end"/>
      </w:r>
      <w:bookmarkEnd w:id="172"/>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3" w:name="_Ref77587007"/>
      <w:bookmarkStart w:id="174" w:name="_Toc204191461"/>
      <w:bookmarkStart w:id="175" w:name="_Ref57109531"/>
      <w:bookmarkStart w:id="176" w:name="_Ref46314763"/>
      <w:r w:rsidRPr="003D662E">
        <w:rPr>
          <w:lang w:val="en-US"/>
        </w:rPr>
        <w:t>Platform</w:t>
      </w:r>
      <w:r w:rsidR="00230892" w:rsidRPr="003D662E">
        <w:rPr>
          <w:lang w:val="en-US"/>
        </w:rPr>
        <w:t xml:space="preserve"> </w:t>
      </w:r>
      <w:r w:rsidR="00CB3E33" w:rsidRPr="003D662E">
        <w:rPr>
          <w:lang w:val="en-US"/>
        </w:rPr>
        <w:t>Server(s)</w:t>
      </w:r>
      <w:bookmarkEnd w:id="173"/>
      <w:bookmarkEnd w:id="174"/>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4CBE1BE"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20F6876"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A0C31" w:rsidRPr="003D662E">
        <w:rPr>
          <w:lang w:val="en-US"/>
        </w:rPr>
        <w:t xml:space="preserve">Figure </w:t>
      </w:r>
      <w:r w:rsidR="00EA0C3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A0C31" w:rsidRPr="003D662E">
        <w:rPr>
          <w:lang w:val="en-US"/>
        </w:rPr>
        <w:t xml:space="preserve">Figure </w:t>
      </w:r>
      <w:r w:rsidR="00EA0C3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7"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F72AA8A" w:rsidR="00B04B18" w:rsidRPr="003D662E" w:rsidRDefault="00611B9B" w:rsidP="00B04B18">
      <w:pPr>
        <w:pStyle w:val="Caption"/>
        <w:jc w:val="center"/>
        <w:rPr>
          <w:lang w:val="en-US"/>
        </w:rPr>
      </w:pPr>
      <w:bookmarkStart w:id="178"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29</w:t>
      </w:r>
      <w:r w:rsidRPr="003D662E">
        <w:fldChar w:fldCharType="end"/>
      </w:r>
      <w:bookmarkEnd w:id="177"/>
      <w:bookmarkEnd w:id="178"/>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8C22D91" w:rsidR="00AA518C" w:rsidRPr="003D662E" w:rsidRDefault="00AA518C" w:rsidP="00AA518C">
      <w:pPr>
        <w:pStyle w:val="Caption"/>
        <w:jc w:val="center"/>
        <w:rPr>
          <w:lang w:val="en-US"/>
        </w:rPr>
      </w:pPr>
      <w:bookmarkStart w:id="179"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30</w:t>
      </w:r>
      <w:r w:rsidRPr="003D662E">
        <w:fldChar w:fldCharType="end"/>
      </w:r>
      <w:bookmarkEnd w:id="179"/>
      <w:r w:rsidRPr="003D662E">
        <w:rPr>
          <w:lang w:val="en-US"/>
        </w:rPr>
        <w:t>: Interaction with the preliminary interactive platform command line interface.</w:t>
      </w:r>
    </w:p>
    <w:p w14:paraId="2D9F4B21" w14:textId="52CBC76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A0C3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B77CDC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A0C31">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8"/>
      </w:r>
      <w:r w:rsidR="006E6C51" w:rsidRPr="003D662E">
        <w:rPr>
          <w:lang w:val="en-US"/>
        </w:rPr>
        <w:t xml:space="preserve"> that can be explored with the AASX Package Explorer</w:t>
      </w:r>
      <w:r w:rsidR="006E6C51" w:rsidRPr="003D662E">
        <w:rPr>
          <w:rStyle w:val="FootnoteReference"/>
          <w:lang w:val="en-US"/>
        </w:rPr>
        <w:footnoteReference w:id="109"/>
      </w:r>
      <w:r w:rsidR="006E6C51" w:rsidRPr="003D662E">
        <w:rPr>
          <w:lang w:val="en-US"/>
        </w:rPr>
        <w:t>.</w:t>
      </w:r>
    </w:p>
    <w:p w14:paraId="793DF34C" w14:textId="42B252B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A0C3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0" w:name="_Ref101352799"/>
      <w:bookmarkStart w:id="181" w:name="_Toc204191462"/>
      <w:r>
        <w:rPr>
          <w:lang w:val="en-US"/>
        </w:rPr>
        <w:t xml:space="preserve">Platform </w:t>
      </w:r>
      <w:r w:rsidR="00ED66AA" w:rsidRPr="003D662E">
        <w:rPr>
          <w:lang w:val="en-US"/>
        </w:rPr>
        <w:t>Management User Interface</w:t>
      </w:r>
      <w:bookmarkEnd w:id="180"/>
      <w:bookmarkEnd w:id="181"/>
    </w:p>
    <w:p w14:paraId="0CB1BC39" w14:textId="02A27EF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A0C3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A2F76B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A0C31" w:rsidRPr="003D662E">
        <w:rPr>
          <w:lang w:val="en-US"/>
        </w:rPr>
        <w:t xml:space="preserve">Figure </w:t>
      </w:r>
      <w:r w:rsidR="00EA0C3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832551F" w:rsidR="00DE4ECC" w:rsidRDefault="00DE4ECC" w:rsidP="00DE4ECC">
      <w:pPr>
        <w:pStyle w:val="Caption"/>
        <w:jc w:val="center"/>
        <w:rPr>
          <w:lang w:val="en-US"/>
        </w:rPr>
      </w:pPr>
      <w:bookmarkStart w:id="182"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31</w:t>
      </w:r>
      <w:r w:rsidRPr="003D662E">
        <w:fldChar w:fldCharType="end"/>
      </w:r>
      <w:bookmarkEnd w:id="182"/>
      <w:r w:rsidRPr="003D662E">
        <w:rPr>
          <w:lang w:val="en-US"/>
        </w:rPr>
        <w:t xml:space="preserve">: </w:t>
      </w:r>
      <w:r>
        <w:rPr>
          <w:lang w:val="en-US"/>
        </w:rPr>
        <w:t>Management user interface, available resources</w:t>
      </w:r>
      <w:r w:rsidRPr="003D662E">
        <w:rPr>
          <w:lang w:val="en-US"/>
        </w:rPr>
        <w:t>.</w:t>
      </w:r>
    </w:p>
    <w:p w14:paraId="7F5B9B32" w14:textId="3AE85D1C"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A0C31" w:rsidRPr="003D662E">
        <w:rPr>
          <w:lang w:val="en-US"/>
        </w:rPr>
        <w:t xml:space="preserve">Figure </w:t>
      </w:r>
      <w:r w:rsidR="00EA0C3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A0C31" w:rsidRPr="003D662E">
        <w:rPr>
          <w:lang w:val="en-US"/>
        </w:rPr>
        <w:t xml:space="preserve">Figure </w:t>
      </w:r>
      <w:r w:rsidR="00EA0C3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A0C31" w:rsidRPr="003D662E">
        <w:rPr>
          <w:lang w:val="en-US"/>
        </w:rPr>
        <w:t xml:space="preserve">Figure </w:t>
      </w:r>
      <w:r w:rsidR="00EA0C3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561CFB9E" w:rsidR="00DE4ECC" w:rsidRDefault="00DE4ECC" w:rsidP="00DE4ECC">
      <w:pPr>
        <w:pStyle w:val="Caption"/>
        <w:jc w:val="center"/>
        <w:rPr>
          <w:lang w:val="en-US"/>
        </w:rPr>
      </w:pPr>
      <w:bookmarkStart w:id="183"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32</w:t>
      </w:r>
      <w:r w:rsidRPr="003D662E">
        <w:fldChar w:fldCharType="end"/>
      </w:r>
      <w:bookmarkEnd w:id="183"/>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DE03E8C" w:rsidR="006C4A16" w:rsidRDefault="00DE4ECC" w:rsidP="00DE4ECC">
      <w:pPr>
        <w:pStyle w:val="Caption"/>
        <w:jc w:val="center"/>
        <w:rPr>
          <w:lang w:val="en-US"/>
        </w:rPr>
      </w:pPr>
      <w:bookmarkStart w:id="184"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33</w:t>
      </w:r>
      <w:r w:rsidRPr="003D662E">
        <w:fldChar w:fldCharType="end"/>
      </w:r>
      <w:bookmarkEnd w:id="184"/>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492A804" w:rsidR="00DE4ECC" w:rsidRDefault="00DE4ECC" w:rsidP="00DE4ECC">
      <w:pPr>
        <w:pStyle w:val="Caption"/>
        <w:jc w:val="center"/>
        <w:rPr>
          <w:lang w:val="en-US"/>
        </w:rPr>
      </w:pPr>
      <w:bookmarkStart w:id="185"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34</w:t>
      </w:r>
      <w:r w:rsidRPr="003D662E">
        <w:fldChar w:fldCharType="end"/>
      </w:r>
      <w:bookmarkEnd w:id="185"/>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105976A"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A0C31" w:rsidRPr="003D662E">
        <w:rPr>
          <w:lang w:val="en-US"/>
        </w:rPr>
        <w:t xml:space="preserve">Figure </w:t>
      </w:r>
      <w:r w:rsidR="00EA0C3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0"/>
      </w:r>
      <w:r w:rsidR="007F6C8E">
        <w:rPr>
          <w:lang w:val="en-US"/>
        </w:rPr>
        <w:t xml:space="preserve"> or a JFrog Artifactory</w:t>
      </w:r>
      <w:r w:rsidR="007F6C8E">
        <w:rPr>
          <w:rStyle w:val="FootnoteReference"/>
          <w:lang w:val="en-US"/>
        </w:rPr>
        <w:footnoteReference w:id="111"/>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CE5ECA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A0C31" w:rsidRPr="003D662E">
        <w:rPr>
          <w:lang w:val="en-US"/>
        </w:rPr>
        <w:t xml:space="preserve">Figure </w:t>
      </w:r>
      <w:r w:rsidR="00EA0C3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A0C31" w:rsidRPr="003D662E">
        <w:rPr>
          <w:lang w:val="en-US"/>
        </w:rPr>
        <w:t xml:space="preserve">Figure </w:t>
      </w:r>
      <w:r w:rsidR="00EA0C3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A0C31" w:rsidRPr="003D662E">
        <w:rPr>
          <w:lang w:val="en-US"/>
        </w:rPr>
        <w:t xml:space="preserve">Figure </w:t>
      </w:r>
      <w:r w:rsidR="00EA0C31">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7046E9BA" w:rsidR="007D08D5" w:rsidRDefault="007D08D5" w:rsidP="007D08D5">
      <w:pPr>
        <w:pStyle w:val="Caption"/>
        <w:jc w:val="center"/>
        <w:rPr>
          <w:lang w:val="en-US"/>
        </w:rPr>
      </w:pPr>
      <w:bookmarkStart w:id="186"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35</w:t>
      </w:r>
      <w:r w:rsidRPr="003D662E">
        <w:fldChar w:fldCharType="end"/>
      </w:r>
      <w:bookmarkEnd w:id="186"/>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60890D31" w:rsidR="008417C2" w:rsidRDefault="008417C2" w:rsidP="008417C2">
      <w:pPr>
        <w:pStyle w:val="Caption"/>
        <w:jc w:val="center"/>
        <w:rPr>
          <w:lang w:val="en-US"/>
        </w:rPr>
      </w:pPr>
      <w:bookmarkStart w:id="187"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36</w:t>
      </w:r>
      <w:r w:rsidRPr="003D662E">
        <w:fldChar w:fldCharType="end"/>
      </w:r>
      <w:bookmarkEnd w:id="187"/>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47A6A0C2" w:rsidR="00313AEF" w:rsidRPr="00313AEF" w:rsidRDefault="00313AEF" w:rsidP="00313AEF">
      <w:pPr>
        <w:pStyle w:val="Caption"/>
        <w:jc w:val="center"/>
        <w:rPr>
          <w:lang w:val="en-US"/>
        </w:rPr>
      </w:pPr>
      <w:bookmarkStart w:id="188"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37</w:t>
      </w:r>
      <w:r w:rsidRPr="003D662E">
        <w:fldChar w:fldCharType="end"/>
      </w:r>
      <w:bookmarkEnd w:id="188"/>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2"/>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9499BF9"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3"/>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EA0C31">
        <w:rPr>
          <w:lang w:val="en-US"/>
        </w:rPr>
        <w:t>7.5</w:t>
      </w:r>
      <w:r>
        <w:rPr>
          <w:lang w:val="en-US"/>
        </w:rPr>
        <w:fldChar w:fldCharType="end"/>
      </w:r>
      <w:r>
        <w:rPr>
          <w:lang w:val="en-US"/>
        </w:rPr>
        <w:t>). If CORS is not explicitly enabled, usually a browser plugin is required.</w:t>
      </w:r>
    </w:p>
    <w:p w14:paraId="3FC9207B" w14:textId="1027F59B"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A0C31" w:rsidRPr="003D662E">
        <w:rPr>
          <w:lang w:val="en-US"/>
        </w:rPr>
        <w:t xml:space="preserve">Figure </w:t>
      </w:r>
      <w:r w:rsidR="00EA0C31">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8946694" w:rsidR="009B57DE" w:rsidRPr="00313AEF" w:rsidRDefault="009B57DE" w:rsidP="009B57DE">
      <w:pPr>
        <w:pStyle w:val="Caption"/>
        <w:jc w:val="center"/>
        <w:rPr>
          <w:lang w:val="en-US"/>
        </w:rPr>
      </w:pPr>
      <w:bookmarkStart w:id="189"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38</w:t>
      </w:r>
      <w:r w:rsidRPr="003D662E">
        <w:fldChar w:fldCharType="end"/>
      </w:r>
      <w:bookmarkEnd w:id="189"/>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625C96E"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A0C31" w:rsidRPr="003D662E">
        <w:rPr>
          <w:lang w:val="en-US"/>
        </w:rPr>
        <w:t xml:space="preserve">Figure </w:t>
      </w:r>
      <w:r w:rsidR="00EA0C31">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0" w:name="_Ref108603464"/>
      <w:bookmarkStart w:id="191" w:name="_Toc204191463"/>
      <w:r w:rsidRPr="003D662E">
        <w:rPr>
          <w:lang w:val="en-US"/>
        </w:rPr>
        <w:t>Test support</w:t>
      </w:r>
      <w:bookmarkEnd w:id="190"/>
      <w:bookmarkEnd w:id="191"/>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1B8D69AB"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A0C31">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4"/>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C88E23C"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A0C31">
        <w:rPr>
          <w:lang w:val="en-US"/>
        </w:rPr>
        <w:t>7.6</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2" w:name="_Ref69736036"/>
      <w:bookmarkStart w:id="193" w:name="_Toc204191464"/>
      <w:bookmarkStart w:id="194"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2"/>
      <w:bookmarkEnd w:id="193"/>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5"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5"/>
      <w:r w:rsidR="003A71E5" w:rsidRPr="003D662E">
        <w:rPr>
          <w:lang w:val="en-US"/>
        </w:rPr>
        <w:t xml:space="preserve"> </w:t>
      </w:r>
    </w:p>
    <w:p w14:paraId="2D274BF6" w14:textId="5EBFAF9C"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A0C3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A0C3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6"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6"/>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21D2650"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7"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5"/>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7"/>
    </w:p>
    <w:p w14:paraId="5D28AC4A" w14:textId="1F214100" w:rsidR="002057AD" w:rsidRPr="003D662E" w:rsidRDefault="002057AD" w:rsidP="007245E8">
      <w:pPr>
        <w:pStyle w:val="ListParagraph"/>
        <w:numPr>
          <w:ilvl w:val="0"/>
          <w:numId w:val="13"/>
        </w:numPr>
        <w:ind w:left="851" w:hanging="425"/>
        <w:jc w:val="both"/>
        <w:rPr>
          <w:lang w:val="en-US"/>
        </w:rPr>
      </w:pPr>
      <w:bookmarkStart w:id="198"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8"/>
    </w:p>
    <w:p w14:paraId="4C80C72F" w14:textId="508DA347" w:rsidR="002057AD" w:rsidRPr="003D662E" w:rsidRDefault="002057AD" w:rsidP="007245E8">
      <w:pPr>
        <w:pStyle w:val="ListParagraph"/>
        <w:numPr>
          <w:ilvl w:val="0"/>
          <w:numId w:val="13"/>
        </w:numPr>
        <w:ind w:left="851" w:hanging="425"/>
        <w:jc w:val="both"/>
        <w:rPr>
          <w:lang w:val="en-US"/>
        </w:rPr>
      </w:pPr>
      <w:bookmarkStart w:id="199"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9"/>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2C3F282" w:rsidR="00901995" w:rsidRPr="003D662E" w:rsidRDefault="00901995" w:rsidP="007245E8">
      <w:pPr>
        <w:pStyle w:val="ListParagraph"/>
        <w:numPr>
          <w:ilvl w:val="0"/>
          <w:numId w:val="13"/>
        </w:numPr>
        <w:ind w:left="851" w:hanging="425"/>
        <w:jc w:val="both"/>
        <w:rPr>
          <w:lang w:val="en-US"/>
        </w:rPr>
      </w:pPr>
      <w:bookmarkStart w:id="200"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A0C3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A0C3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A0C31">
        <w:rPr>
          <w:lang w:val="en-US"/>
        </w:rPr>
        <w:t>7.1</w:t>
      </w:r>
      <w:r w:rsidR="00B94E88" w:rsidRPr="003D662E">
        <w:rPr>
          <w:lang w:val="en-US"/>
        </w:rPr>
        <w:fldChar w:fldCharType="end"/>
      </w:r>
      <w:r w:rsidR="00B94E88" w:rsidRPr="003D662E">
        <w:rPr>
          <w:lang w:val="en-US"/>
        </w:rPr>
        <w:t>).</w:t>
      </w:r>
      <w:bookmarkEnd w:id="200"/>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04191465"/>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6AC14388"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A0C31" w:rsidRPr="003D662E">
        <w:rPr>
          <w:lang w:val="en-US"/>
        </w:rPr>
        <w:t xml:space="preserve">Figure </w:t>
      </w:r>
      <w:r w:rsidR="00EA0C31">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A0C3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72CD25C"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A0C3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1BC0409"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031B5D3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2C85393B"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37EF76D"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A0C3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A0C3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04191466"/>
      <w:r w:rsidRPr="003D662E">
        <w:rPr>
          <w:lang w:val="en-US"/>
        </w:rPr>
        <w:lastRenderedPageBreak/>
        <w:t>Platform Configuration</w:t>
      </w:r>
      <w:bookmarkEnd w:id="194"/>
      <w:bookmarkEnd w:id="205"/>
      <w:bookmarkEnd w:id="206"/>
      <w:bookmarkEnd w:id="207"/>
      <w:bookmarkEnd w:id="208"/>
      <w:bookmarkEnd w:id="209"/>
      <w:bookmarkEnd w:id="210"/>
    </w:p>
    <w:p w14:paraId="4F10AE1E" w14:textId="24A39C9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A0C3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A0C3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A0C3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A0C3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A0C3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A0C3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A0C3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A0C3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A0C3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A0C3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A0C3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93688AF"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A0C3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DF2B7E7"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A0C31" w:rsidRPr="003D662E">
        <w:rPr>
          <w:lang w:val="en-US"/>
        </w:rPr>
        <w:t xml:space="preserve">Figure </w:t>
      </w:r>
      <w:r w:rsidR="00EA0C31">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6"/>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7B14E4B"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7F45117F"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A0C3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A0C3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07A9EF0"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A0C3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177D7CB"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B0FDBC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7"/>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A55D70E"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172A4F3"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9C9FBBA"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44</w:t>
      </w:r>
      <w:r w:rsidRPr="003D662E">
        <w:fldChar w:fldCharType="end"/>
      </w:r>
      <w:bookmarkEnd w:id="214"/>
      <w:r w:rsidRPr="003D662E">
        <w:rPr>
          <w:lang w:val="en-US"/>
        </w:rPr>
        <w:t>: Final part of the simple platform configuration.</w:t>
      </w:r>
    </w:p>
    <w:p w14:paraId="0B2CC62F" w14:textId="21D2AD9D"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A0C31" w:rsidRPr="003D662E">
        <w:rPr>
          <w:lang w:val="en-US"/>
        </w:rPr>
        <w:t xml:space="preserve">Figure </w:t>
      </w:r>
      <w:r w:rsidR="00EA0C31">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EBB3D9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A0C3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04191467"/>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5899DBFD"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D9FC38C"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45</w:t>
      </w:r>
      <w:r w:rsidRPr="003D662E">
        <w:fldChar w:fldCharType="end"/>
      </w:r>
      <w:bookmarkEnd w:id="218"/>
      <w:r w:rsidRPr="003D662E">
        <w:rPr>
          <w:lang w:val="en-US"/>
        </w:rPr>
        <w:t>: IVML model pattern for simple alternatives without detailing properties.</w:t>
      </w:r>
    </w:p>
    <w:p w14:paraId="019AF21D" w14:textId="1006B95E"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A0C31" w:rsidRPr="003D662E">
        <w:rPr>
          <w:lang w:val="en-US"/>
        </w:rPr>
        <w:t xml:space="preserve">Figure </w:t>
      </w:r>
      <w:r w:rsidR="00EA0C31">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0CD80EE"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6117225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A0C31" w:rsidRPr="003D662E">
        <w:rPr>
          <w:lang w:val="en-US"/>
        </w:rPr>
        <w:t xml:space="preserve">Figure </w:t>
      </w:r>
      <w:r w:rsidR="00EA0C31">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FECAC29"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47</w:t>
      </w:r>
      <w:r w:rsidRPr="003D662E">
        <w:fldChar w:fldCharType="end"/>
      </w:r>
      <w:bookmarkEnd w:id="220"/>
      <w:r w:rsidRPr="003D662E">
        <w:rPr>
          <w:lang w:val="en-US"/>
        </w:rPr>
        <w:t>: Model structure for openness and extensibility.</w:t>
      </w:r>
    </w:p>
    <w:p w14:paraId="7D2DAD81" w14:textId="649E7E07"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A0C31" w:rsidRPr="003D662E">
        <w:rPr>
          <w:lang w:val="en-US"/>
        </w:rPr>
        <w:t xml:space="preserve">Figure </w:t>
      </w:r>
      <w:r w:rsidR="00EA0C31">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8"/>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746BB1B2"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48</w:t>
      </w:r>
      <w:r w:rsidRPr="003D662E">
        <w:fldChar w:fldCharType="end"/>
      </w:r>
      <w:bookmarkEnd w:id="221"/>
      <w:r w:rsidRPr="003D662E">
        <w:rPr>
          <w:lang w:val="en-US"/>
        </w:rPr>
        <w:t>: Meta-model concepts for defining services and alternatives.</w:t>
      </w:r>
    </w:p>
    <w:p w14:paraId="4DB511D9" w14:textId="114CE12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A0C31" w:rsidRPr="003D662E">
        <w:rPr>
          <w:lang w:val="en-US"/>
        </w:rPr>
        <w:t xml:space="preserve">Figure </w:t>
      </w:r>
      <w:r w:rsidR="00EA0C31">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079243D5"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A0C31" w:rsidRPr="003D662E">
        <w:rPr>
          <w:lang w:val="en-US"/>
        </w:rPr>
        <w:t xml:space="preserve">Figure </w:t>
      </w:r>
      <w:r w:rsidR="00EA0C31">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723F2F1A"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A0C31" w:rsidRPr="003D662E">
        <w:rPr>
          <w:lang w:val="en-GB"/>
        </w:rPr>
        <w:t xml:space="preserve">Figure </w:t>
      </w:r>
      <w:r w:rsidR="00EA0C31">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A0C3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A0C3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679F5F3"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273D3DD"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A0C31" w:rsidRPr="003D662E">
        <w:rPr>
          <w:lang w:val="en-US"/>
        </w:rPr>
        <w:t xml:space="preserve">Figure </w:t>
      </w:r>
      <w:r w:rsidR="00EA0C31">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B37A996"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A0C31" w:rsidRPr="003D662E">
        <w:rPr>
          <w:lang w:val="en-US"/>
        </w:rPr>
        <w:t xml:space="preserve">Figure </w:t>
      </w:r>
      <w:r w:rsidR="00EA0C31">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2BCF5B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A0C31" w:rsidRPr="003D662E">
        <w:rPr>
          <w:lang w:val="en-US"/>
        </w:rPr>
        <w:t xml:space="preserve">Figure </w:t>
      </w:r>
      <w:r w:rsidR="00EA0C31">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A0C31" w:rsidRPr="003D662E">
        <w:rPr>
          <w:lang w:val="en-US"/>
        </w:rPr>
        <w:t xml:space="preserve">Figure </w:t>
      </w:r>
      <w:r w:rsidR="00EA0C31">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DBE6E93"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A0C3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A0C3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3B2EC45"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50</w:t>
      </w:r>
      <w:r w:rsidRPr="003D662E">
        <w:fldChar w:fldCharType="end"/>
      </w:r>
      <w:bookmarkEnd w:id="223"/>
      <w:r w:rsidRPr="003D662E">
        <w:rPr>
          <w:lang w:val="en-US"/>
        </w:rPr>
        <w:t>: Instance view on a platform application.</w:t>
      </w:r>
    </w:p>
    <w:p w14:paraId="3F2919A1" w14:textId="3C3B5B52"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A0C31" w:rsidRPr="003D662E">
        <w:rPr>
          <w:lang w:val="en-US"/>
        </w:rPr>
        <w:t xml:space="preserve">Figure </w:t>
      </w:r>
      <w:r w:rsidR="00EA0C31">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602424F"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04191468"/>
      <w:bookmarkStart w:id="227" w:name="_Ref88386200"/>
      <w:bookmarkStart w:id="228" w:name="_Ref102576465"/>
      <w:r w:rsidRPr="003D662E">
        <w:rPr>
          <w:lang w:val="en-US"/>
        </w:rPr>
        <w:t>Configuration Model Structure</w:t>
      </w:r>
      <w:bookmarkEnd w:id="225"/>
      <w:bookmarkEnd w:id="226"/>
    </w:p>
    <w:p w14:paraId="6D3B3F97" w14:textId="13764CF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A0C31" w:rsidRPr="003D662E">
        <w:rPr>
          <w:lang w:val="en-US"/>
        </w:rPr>
        <w:t xml:space="preserve">Figure </w:t>
      </w:r>
      <w:r w:rsidR="00EA0C31">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A0C3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CD87960"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A0C31" w:rsidRPr="003D662E">
        <w:rPr>
          <w:lang w:val="en-US"/>
        </w:rPr>
        <w:t xml:space="preserve">Figure </w:t>
      </w:r>
      <w:r w:rsidR="00EA0C31">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060EF3D"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9"/>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04191469"/>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0"/>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04191470"/>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1"/>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04191480"/>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FBD6A0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28D15B8"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FEA208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A0C31" w:rsidRPr="003D662E">
        <w:rPr>
          <w:lang w:val="en-US"/>
        </w:rPr>
        <w:t xml:space="preserve">Figure </w:t>
      </w:r>
      <w:r w:rsidR="00EA0C31">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05D76BD"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A0C3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AEC5BD6"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A0C31" w:rsidRPr="003D662E">
        <w:rPr>
          <w:lang w:val="en-US"/>
        </w:rPr>
        <w:t xml:space="preserve">Figure </w:t>
      </w:r>
      <w:r w:rsidR="00EA0C31">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26451AC"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04191481"/>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41C439B6"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A0C31" w:rsidRPr="003D662E">
        <w:rPr>
          <w:lang w:val="en-GB"/>
        </w:rPr>
        <w:t xml:space="preserve">Figure </w:t>
      </w:r>
      <w:r w:rsidR="00EA0C31">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5DBF128"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2ABE5C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A0C31" w:rsidRPr="007D4360">
        <w:rPr>
          <w:lang w:val="en-GB"/>
        </w:rPr>
        <w:t xml:space="preserve">Figure </w:t>
      </w:r>
      <w:r w:rsidR="00EA0C31">
        <w:rPr>
          <w:noProof/>
          <w:lang w:val="en-GB"/>
        </w:rPr>
        <w:t>55</w:t>
      </w:r>
      <w:r w:rsidR="00EA0C3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A569224"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A0C31">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AE870AE"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EA0C31">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A0C3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04191482"/>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A2C7AF2"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EA0C31">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08184DD7"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C740B09"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A0C31" w:rsidRPr="003D662E">
        <w:rPr>
          <w:lang w:val="en-GB"/>
        </w:rPr>
        <w:t xml:space="preserve">Figure </w:t>
      </w:r>
      <w:r w:rsidR="00EA0C31">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F970947"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A0C31" w:rsidRPr="007F5501">
        <w:rPr>
          <w:lang w:val="en-GB"/>
        </w:rPr>
        <w:t xml:space="preserve">Figure </w:t>
      </w:r>
      <w:r w:rsidR="00EA0C31">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E7607A9"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A0C31">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04191483"/>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2430078"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A0C31" w:rsidRPr="003D662E">
        <w:rPr>
          <w:lang w:val="en-US"/>
        </w:rPr>
        <w:t xml:space="preserve">Figure </w:t>
      </w:r>
      <w:r w:rsidR="00EA0C31">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EA0C31">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51705AD"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A0C3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B1A59D6"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A0C3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A0C31">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77B4950"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04191484"/>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5D70FA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AC5E26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DE152A7"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60</w:t>
      </w:r>
      <w:r w:rsidRPr="003D662E">
        <w:fldChar w:fldCharType="end"/>
      </w:r>
      <w:bookmarkEnd w:id="255"/>
      <w:r w:rsidRPr="003D662E">
        <w:rPr>
          <w:lang w:val="en-US"/>
        </w:rPr>
        <w:t>: Detailed structure of the generated application interfaces.</w:t>
      </w:r>
    </w:p>
    <w:p w14:paraId="535B70B8" w14:textId="2FCB5769"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7D0D2F9"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61</w:t>
      </w:r>
      <w:r w:rsidRPr="003D662E">
        <w:fldChar w:fldCharType="end"/>
      </w:r>
      <w:bookmarkEnd w:id="256"/>
      <w:r w:rsidRPr="003D662E">
        <w:rPr>
          <w:lang w:val="en-US"/>
        </w:rPr>
        <w:t>: Detailed structure of the generated service integrations.</w:t>
      </w:r>
    </w:p>
    <w:p w14:paraId="29132970" w14:textId="5F889FE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A0C31">
        <w:rPr>
          <w:lang w:val="en-US"/>
        </w:rPr>
        <w:t>3.5.2.1</w:t>
      </w:r>
      <w:r w:rsidRPr="003D662E">
        <w:rPr>
          <w:lang w:val="en-US"/>
        </w:rPr>
        <w:fldChar w:fldCharType="end"/>
      </w:r>
      <w:r w:rsidRPr="003D662E">
        <w:rPr>
          <w:lang w:val="en-US"/>
        </w:rPr>
        <w:t>.</w:t>
      </w:r>
    </w:p>
    <w:p w14:paraId="752A4F66" w14:textId="65DF96F2"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EA0C31" w:rsidRPr="003D662E">
        <w:rPr>
          <w:lang w:val="en-US"/>
        </w:rPr>
        <w:t xml:space="preserve">Figure </w:t>
      </w:r>
      <w:r w:rsidR="00EA0C31">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D865130"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04191485"/>
      <w:r w:rsidRPr="003D662E">
        <w:rPr>
          <w:lang w:val="en-US"/>
        </w:rPr>
        <w:t xml:space="preserve">Default Build </w:t>
      </w:r>
      <w:r w:rsidR="00FD00DF" w:rsidRPr="003D662E">
        <w:rPr>
          <w:lang w:val="en-US"/>
        </w:rPr>
        <w:t>Sequences</w:t>
      </w:r>
      <w:bookmarkEnd w:id="259"/>
      <w:bookmarkEnd w:id="260"/>
    </w:p>
    <w:p w14:paraId="72487AAF" w14:textId="2C07562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A0C3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A0C3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01617156"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A0C3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D6B7F06"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A0C3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A0C3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A0C3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E77225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A0C3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6C04B0CB"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A0C3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A0C3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EA0C31">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00D65245"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A0C3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0"/>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FDDBDE1"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A0C3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76E89D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A0C31">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94BFAB6"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A0C3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04191487"/>
      <w:bookmarkEnd w:id="263"/>
      <w:bookmarkEnd w:id="264"/>
      <w:bookmarkEnd w:id="265"/>
      <w:bookmarkEnd w:id="266"/>
      <w:bookmarkEnd w:id="267"/>
      <w:bookmarkEnd w:id="268"/>
      <w:bookmarkEnd w:id="269"/>
      <w:bookmarkEnd w:id="270"/>
      <w:r w:rsidRPr="003D662E">
        <w:rPr>
          <w:lang w:val="en-US"/>
        </w:rPr>
        <w:lastRenderedPageBreak/>
        <w:t>Implementation</w:t>
      </w:r>
      <w:bookmarkEnd w:id="175"/>
      <w:bookmarkEnd w:id="271"/>
      <w:bookmarkEnd w:id="272"/>
    </w:p>
    <w:p w14:paraId="6DEDE8DC" w14:textId="113B7A6B"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A0C3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EA0C31">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A0C31">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A0C31">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A0C31">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A0C31">
        <w:rPr>
          <w:lang w:val="en-US"/>
        </w:rPr>
        <w:t>7.5</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A0C31">
        <w:rPr>
          <w:lang w:val="en-US"/>
        </w:rPr>
        <w:t>7.6</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3037127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A0C31">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04191488"/>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3"/>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F69ED63"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A0C3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6B5EFDC"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A0C3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A0C3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6B81C6A7"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EA0C31">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65D81F8F"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A0C3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A0C3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5712566"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A0C3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611F83CA"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63</w:t>
      </w:r>
      <w:r w:rsidRPr="003D662E">
        <w:fldChar w:fldCharType="end"/>
      </w:r>
      <w:bookmarkEnd w:id="277"/>
      <w:r w:rsidRPr="003D662E">
        <w:rPr>
          <w:lang w:val="en-US"/>
        </w:rPr>
        <w:t>: Structure of the component template “basicMaven” in the GitHub repository.</w:t>
      </w:r>
    </w:p>
    <w:p w14:paraId="587B3CDD" w14:textId="32524883"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5"/>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8"/>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04191491"/>
      <w:r w:rsidRPr="003D662E">
        <w:rPr>
          <w:lang w:val="en-US"/>
        </w:rPr>
        <w:t xml:space="preserve">Compiling the </w:t>
      </w:r>
      <w:r w:rsidR="003321C9">
        <w:rPr>
          <w:lang w:val="en-US"/>
        </w:rPr>
        <w:t>P</w:t>
      </w:r>
      <w:r w:rsidRPr="003D662E">
        <w:rPr>
          <w:lang w:val="en-US"/>
        </w:rPr>
        <w:t>latform</w:t>
      </w:r>
      <w:bookmarkEnd w:id="280"/>
      <w:bookmarkEnd w:id="281"/>
    </w:p>
    <w:p w14:paraId="73251AF5" w14:textId="22F852C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A0C31" w:rsidRPr="003D662E">
        <w:rPr>
          <w:lang w:val="en-US"/>
        </w:rPr>
        <w:t xml:space="preserve">Figure </w:t>
      </w:r>
      <w:r w:rsidR="00EA0C31">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042547B4"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9D2F392"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A0C31" w:rsidRPr="003D662E">
        <w:rPr>
          <w:lang w:val="en-US"/>
        </w:rPr>
        <w:t xml:space="preserve">Figure </w:t>
      </w:r>
      <w:r w:rsidR="00EA0C31">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A0C31" w:rsidRPr="003D662E">
        <w:rPr>
          <w:lang w:val="en-US"/>
        </w:rPr>
        <w:t xml:space="preserve">Figure </w:t>
      </w:r>
      <w:r w:rsidR="00EA0C31">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9514CE4"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A0C3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0F209AF9"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2D44E7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A0C31">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9"/>
      </w:r>
      <w:r w:rsidR="0020475E" w:rsidRPr="000C51B3">
        <w:rPr>
          <w:lang w:val="en-US"/>
        </w:rPr>
        <w:t>.</w:t>
      </w:r>
    </w:p>
    <w:p w14:paraId="0CECFBAE" w14:textId="1E90FA98" w:rsidR="00C352DA" w:rsidRPr="003D662E" w:rsidRDefault="00C352DA" w:rsidP="00C352DA">
      <w:pPr>
        <w:pStyle w:val="Heading2"/>
        <w:rPr>
          <w:lang w:val="en-US"/>
        </w:rPr>
      </w:pPr>
      <w:bookmarkStart w:id="286" w:name="_Ref129187332"/>
      <w:bookmarkStart w:id="287" w:name="_Ref133225681"/>
      <w:bookmarkStart w:id="288" w:name="_Ref133572284"/>
      <w:bookmarkStart w:id="289"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286"/>
      <w:bookmarkEnd w:id="287"/>
      <w:bookmarkEnd w:id="288"/>
      <w:bookmarkEnd w:id="28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C065E2B"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EA0C3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C5920D9"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A0C31">
        <w:rPr>
          <w:lang w:val="en-US"/>
        </w:rPr>
        <w:t>7.4</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EA0C31" w:rsidRPr="003D662E">
        <w:rPr>
          <w:lang w:val="en-US"/>
        </w:rPr>
        <w:t xml:space="preserve">Table </w:t>
      </w:r>
      <w:r w:rsidR="00EA0C31">
        <w:rPr>
          <w:noProof/>
          <w:lang w:val="en-US"/>
        </w:rPr>
        <w:t>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B630AE2" w:rsidR="00C352DA" w:rsidRPr="003D662E" w:rsidRDefault="00C352DA" w:rsidP="00C352DA">
      <w:pPr>
        <w:pStyle w:val="Caption"/>
        <w:jc w:val="center"/>
        <w:rPr>
          <w:lang w:val="en-US"/>
        </w:rPr>
      </w:pPr>
      <w:bookmarkStart w:id="290" w:name="_Ref122336399"/>
      <w:bookmarkStart w:id="29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A0C31">
        <w:rPr>
          <w:noProof/>
          <w:lang w:val="en-US"/>
        </w:rPr>
        <w:t>8</w:t>
      </w:r>
      <w:r w:rsidRPr="003D662E">
        <w:fldChar w:fldCharType="end"/>
      </w:r>
      <w:bookmarkEnd w:id="290"/>
      <w:r w:rsidRPr="003D662E">
        <w:rPr>
          <w:lang w:val="en-US"/>
        </w:rPr>
        <w:t>: Summary of configuration variables for a distributed server installation.</w:t>
      </w:r>
      <w:bookmarkEnd w:id="29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C2212B"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C2212B"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6C0C8E" w:rsidRDefault="006C0C8E"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6C0C8E" w:rsidRDefault="006C0C8E"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6C0C8E" w:rsidRPr="00015C85" w:rsidRDefault="006C0C8E" w:rsidP="00015C85">
                            <w:pPr>
                              <w:spacing w:after="0"/>
                              <w:rPr>
                                <w:rFonts w:ascii="Consolas" w:hAnsi="Consolas"/>
                                <w:color w:val="000000" w:themeColor="text1"/>
                                <w:lang w:val="en-GB"/>
                              </w:rPr>
                            </w:pPr>
                          </w:p>
                          <w:p w14:paraId="6AC35205" w14:textId="1AEA9BE0"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6C0C8E"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6C0C8E" w:rsidRPr="00015C85" w:rsidRDefault="006C0C8E" w:rsidP="00015C85">
                            <w:pPr>
                              <w:spacing w:after="0"/>
                              <w:rPr>
                                <w:rFonts w:ascii="Consolas" w:hAnsi="Consolas"/>
                                <w:color w:val="000000" w:themeColor="text1"/>
                                <w:lang w:val="en-US"/>
                              </w:rPr>
                            </w:pPr>
                          </w:p>
                          <w:p w14:paraId="61421330" w14:textId="29C443DE"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6C0C8E" w:rsidRDefault="006C0C8E"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6C0C8E" w:rsidRDefault="006C0C8E"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6C0C8E" w:rsidRPr="00015C85" w:rsidRDefault="006C0C8E" w:rsidP="00015C85">
                      <w:pPr>
                        <w:spacing w:after="0"/>
                        <w:rPr>
                          <w:rFonts w:ascii="Consolas" w:hAnsi="Consolas"/>
                          <w:color w:val="000000" w:themeColor="text1"/>
                          <w:lang w:val="en-GB"/>
                        </w:rPr>
                      </w:pPr>
                    </w:p>
                    <w:p w14:paraId="6AC35205" w14:textId="1AEA9BE0"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6C0C8E"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6C0C8E" w:rsidRPr="00015C85" w:rsidRDefault="006C0C8E" w:rsidP="00015C85">
                      <w:pPr>
                        <w:spacing w:after="0"/>
                        <w:rPr>
                          <w:rFonts w:ascii="Consolas" w:hAnsi="Consolas"/>
                          <w:color w:val="000000" w:themeColor="text1"/>
                          <w:lang w:val="en-US"/>
                        </w:rPr>
                      </w:pPr>
                    </w:p>
                    <w:p w14:paraId="61421330" w14:textId="29C443DE" w:rsidR="006C0C8E" w:rsidRPr="00015C85" w:rsidRDefault="006C0C8E"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40"/>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47DA62D"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EA0C3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41"/>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292" w:name="_Ref133572362"/>
      <w:bookmarkStart w:id="293" w:name="_Ref137117178"/>
      <w:bookmarkStart w:id="294"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92"/>
      <w:bookmarkEnd w:id="293"/>
      <w:bookmarkEnd w:id="29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2"/>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2BAD60A" w:rsidR="004A024E" w:rsidRPr="003D662E" w:rsidRDefault="004A024E" w:rsidP="004A024E">
      <w:pPr>
        <w:pStyle w:val="Caption"/>
        <w:jc w:val="center"/>
        <w:rPr>
          <w:lang w:val="en-GB"/>
        </w:rPr>
      </w:pPr>
      <w:bookmarkStart w:id="29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A0C31">
        <w:rPr>
          <w:noProof/>
          <w:lang w:val="en-GB"/>
        </w:rPr>
        <w:t>66</w:t>
      </w:r>
      <w:r w:rsidRPr="003D662E">
        <w:fldChar w:fldCharType="end"/>
      </w:r>
      <w:r w:rsidRPr="003D662E">
        <w:rPr>
          <w:lang w:val="en-GB"/>
        </w:rPr>
        <w:t>: The steps</w:t>
      </w:r>
      <w:bookmarkEnd w:id="295"/>
      <w:r w:rsidRPr="003D662E">
        <w:rPr>
          <w:lang w:val="en-GB"/>
        </w:rPr>
        <w:t xml:space="preserve"> executed automatically by PETE</w:t>
      </w:r>
    </w:p>
    <w:p w14:paraId="1F3FF0CE" w14:textId="0ED2A3C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A0C31" w:rsidRPr="003D662E">
        <w:rPr>
          <w:lang w:val="en-GB"/>
        </w:rPr>
        <w:t xml:space="preserve">Figure </w:t>
      </w:r>
      <w:r w:rsidR="00EA0C31">
        <w:rPr>
          <w:noProof/>
          <w:lang w:val="en-GB"/>
        </w:rPr>
        <w:t>66</w:t>
      </w:r>
      <w:r w:rsidR="00EA0C3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3"/>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6" w:name="_Ref57109836"/>
      <w:bookmarkEnd w:id="176"/>
    </w:p>
    <w:p w14:paraId="602A6576" w14:textId="0206FDAA" w:rsidR="00AD0790" w:rsidRPr="003D662E" w:rsidRDefault="00CA2F6B" w:rsidP="00E45421">
      <w:pPr>
        <w:pStyle w:val="Heading1"/>
        <w:rPr>
          <w:lang w:val="en-US"/>
        </w:rPr>
      </w:pPr>
      <w:bookmarkStart w:id="297" w:name="_Ref76979717"/>
      <w:bookmarkStart w:id="298" w:name="_Toc204191504"/>
      <w:r w:rsidRPr="003D662E">
        <w:rPr>
          <w:lang w:val="en-US"/>
        </w:rPr>
        <w:lastRenderedPageBreak/>
        <w:t>Summary &amp; Conclusions</w:t>
      </w:r>
      <w:bookmarkEnd w:id="296"/>
      <w:bookmarkEnd w:id="297"/>
      <w:bookmarkEnd w:id="29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9" w:name="_Ref76979728"/>
      <w:bookmarkStart w:id="300" w:name="_Toc204191505"/>
      <w:r w:rsidRPr="003D662E">
        <w:rPr>
          <w:lang w:val="en-US"/>
        </w:rPr>
        <w:lastRenderedPageBreak/>
        <w:t>References</w:t>
      </w:r>
      <w:bookmarkEnd w:id="299"/>
      <w:bookmarkEnd w:id="300"/>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01" w:name="_Hlk72428649"/>
      <w:r w:rsidRPr="003D662E">
        <w:t>M. Staciwa, Experimentelles Container-Deployment auf Industrie 4.0 Geräte, Projektarbeit, Uni Hildesheim, 2020</w:t>
      </w:r>
      <w:bookmarkEnd w:id="301"/>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02" w:name="_Ref146532729"/>
      <w:bookmarkStart w:id="303" w:name="_Toc204191506"/>
      <w:r>
        <w:rPr>
          <w:lang w:val="en-US"/>
        </w:rPr>
        <w:lastRenderedPageBreak/>
        <w:t>Appendix</w:t>
      </w:r>
      <w:bookmarkEnd w:id="302"/>
      <w:bookmarkEnd w:id="303"/>
    </w:p>
    <w:p w14:paraId="55E86BC6" w14:textId="77777777" w:rsidR="00EF60A9" w:rsidRPr="003D662E" w:rsidRDefault="00EF60A9" w:rsidP="00EB6326">
      <w:pPr>
        <w:pStyle w:val="Heading2"/>
        <w:rPr>
          <w:lang w:val="en-US"/>
        </w:rPr>
      </w:pPr>
      <w:bookmarkStart w:id="304" w:name="_Ref69806407"/>
      <w:bookmarkStart w:id="305" w:name="_Toc204191507"/>
      <w:r w:rsidRPr="003D662E">
        <w:rPr>
          <w:lang w:val="en-US"/>
        </w:rPr>
        <w:t>IIP-Ecosphere Profile</w:t>
      </w:r>
      <w:bookmarkEnd w:id="304"/>
      <w:bookmarkEnd w:id="305"/>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1749D293" w:rsidR="00EF60A9" w:rsidRPr="003D662E" w:rsidRDefault="00EF60A9" w:rsidP="00EF60A9">
      <w:pPr>
        <w:pStyle w:val="Caption"/>
        <w:jc w:val="center"/>
        <w:rPr>
          <w:lang w:val="en-US"/>
        </w:rPr>
      </w:pPr>
      <w:bookmarkStart w:id="306"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67</w:t>
      </w:r>
      <w:r w:rsidRPr="003D662E">
        <w:fldChar w:fldCharType="end"/>
      </w:r>
      <w:bookmarkEnd w:id="306"/>
      <w:r w:rsidRPr="003D662E">
        <w:rPr>
          <w:lang w:val="en-US"/>
        </w:rPr>
        <w:t>: AAS stereotypes in the IIP-Ecosphere profile (comments cropped).</w:t>
      </w:r>
    </w:p>
    <w:p w14:paraId="2A2CAC77" w14:textId="2F7C4D2A"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4"/>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5"/>
      </w:r>
      <w:r w:rsidRPr="003D662E">
        <w:rPr>
          <w:lang w:val="en-US"/>
        </w:rPr>
        <w:t>, e.g., for soft-realtime (streaming) connections. Such endpoints that are currently not part of the AAS standard</w:t>
      </w:r>
      <w:bookmarkStart w:id="307" w:name="_Ref57325504"/>
      <w:r w:rsidRPr="003D662E">
        <w:rPr>
          <w:rStyle w:val="FootnoteReference"/>
          <w:lang w:val="en-US"/>
        </w:rPr>
        <w:footnoteReference w:id="146"/>
      </w:r>
      <w:bookmarkEnd w:id="30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8" w:name="_Hlk77927786"/>
      <w:r w:rsidRPr="003D662E">
        <w:rPr>
          <w:rFonts w:ascii="Consolas" w:eastAsia="Times New Roman" w:hAnsi="Consolas" w:cstheme="minorHAnsi"/>
          <w:lang w:val="en-US" w:eastAsia="de-DE"/>
        </w:rPr>
        <w:t>«</w:t>
      </w:r>
      <w:bookmarkEnd w:id="30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ECEC4D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F36D877" w:rsidR="00EF60A9" w:rsidRPr="003D662E" w:rsidRDefault="00EF60A9" w:rsidP="00EF60A9">
      <w:pPr>
        <w:pStyle w:val="Caption"/>
        <w:jc w:val="center"/>
        <w:rPr>
          <w:lang w:val="en-US"/>
        </w:rPr>
      </w:pPr>
      <w:bookmarkStart w:id="309"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68</w:t>
      </w:r>
      <w:r w:rsidRPr="003D662E">
        <w:fldChar w:fldCharType="end"/>
      </w:r>
      <w:bookmarkEnd w:id="309"/>
      <w:r w:rsidRPr="003D662E">
        <w:rPr>
          <w:lang w:val="en-US"/>
        </w:rPr>
        <w:t>: Service and connector stereotypes in the IIP-Ecosphere profile (comments cropped).</w:t>
      </w:r>
    </w:p>
    <w:p w14:paraId="36B57F3F" w14:textId="5DAFDF3F"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EA5391C" w:rsidR="00EF60A9" w:rsidRPr="003D662E" w:rsidRDefault="00EF60A9" w:rsidP="00EF60A9">
      <w:pPr>
        <w:pStyle w:val="Caption"/>
        <w:jc w:val="center"/>
        <w:rPr>
          <w:lang w:val="en-US"/>
        </w:rPr>
      </w:pPr>
      <w:bookmarkStart w:id="310"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69</w:t>
      </w:r>
      <w:r w:rsidRPr="003D662E">
        <w:fldChar w:fldCharType="end"/>
      </w:r>
      <w:bookmarkEnd w:id="310"/>
      <w:r w:rsidRPr="003D662E">
        <w:rPr>
          <w:lang w:val="en-US"/>
        </w:rPr>
        <w:t>: Container and distribution stereotypes in the IIP-Ecosphere profile (comments cropped).</w:t>
      </w:r>
    </w:p>
    <w:p w14:paraId="2BC05657" w14:textId="1288C2A8"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11" w:name="_Ref77169602"/>
      <w:r w:rsidRPr="003D662E">
        <w:rPr>
          <w:rStyle w:val="FootnoteReference"/>
          <w:b/>
          <w:lang w:val="en-US"/>
        </w:rPr>
        <w:footnoteReference w:id="147"/>
      </w:r>
      <w:bookmarkEnd w:id="311"/>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8"/>
      </w:r>
      <w:r w:rsidRPr="003D662E">
        <w:rPr>
          <w:lang w:val="en-US"/>
        </w:rPr>
        <w:t>, delegation of control to another element via an association, read-only attributes (without corresponding setter)</w:t>
      </w:r>
      <w:r w:rsidRPr="003D662E">
        <w:rPr>
          <w:rStyle w:val="FootnoteReference"/>
          <w:lang w:val="en-US"/>
        </w:rPr>
        <w:footnoteReference w:id="149"/>
      </w:r>
      <w:r w:rsidRPr="003D662E">
        <w:rPr>
          <w:lang w:val="en-US"/>
        </w:rPr>
        <w:t>, builder pattern</w:t>
      </w:r>
      <w:r w:rsidRPr="003D662E">
        <w:rPr>
          <w:rStyle w:val="FootnoteReference"/>
          <w:lang w:val="en-US"/>
        </w:rPr>
        <w:footnoteReference w:id="150"/>
      </w:r>
      <w:r w:rsidRPr="003D662E">
        <w:rPr>
          <w:lang w:val="en-US"/>
        </w:rPr>
        <w:t xml:space="preserve"> (or classes that shall use this pattern to realize read-only attributes) or visitor pattern</w:t>
      </w:r>
      <w:r w:rsidRPr="003D662E">
        <w:rPr>
          <w:rStyle w:val="FootnoteReference"/>
          <w:lang w:val="en-US"/>
        </w:rPr>
        <w:footnoteReference w:id="151"/>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2"/>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3"/>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7908D808" w:rsidR="00EF60A9" w:rsidRPr="003D662E" w:rsidRDefault="00EF60A9" w:rsidP="00EF60A9">
      <w:pPr>
        <w:pStyle w:val="Caption"/>
        <w:jc w:val="center"/>
        <w:rPr>
          <w:lang w:val="en-US"/>
        </w:rPr>
      </w:pPr>
      <w:bookmarkStart w:id="312"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70</w:t>
      </w:r>
      <w:r w:rsidRPr="003D662E">
        <w:fldChar w:fldCharType="end"/>
      </w:r>
      <w:bookmarkEnd w:id="312"/>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B5FF85B" w:rsidR="00EF60A9" w:rsidRPr="003D662E" w:rsidRDefault="00EF60A9" w:rsidP="00EF60A9">
      <w:pPr>
        <w:pStyle w:val="Caption"/>
        <w:jc w:val="center"/>
        <w:rPr>
          <w:lang w:val="en-US"/>
        </w:rPr>
      </w:pPr>
      <w:bookmarkStart w:id="313"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71</w:t>
      </w:r>
      <w:r w:rsidRPr="003D662E">
        <w:fldChar w:fldCharType="end"/>
      </w:r>
      <w:bookmarkEnd w:id="313"/>
      <w:r w:rsidRPr="003D662E">
        <w:rPr>
          <w:lang w:val="en-US"/>
        </w:rPr>
        <w:t>: Factory and plugin/registration patterns in the IIP-Ecosphere profile (comments cropped).</w:t>
      </w:r>
    </w:p>
    <w:p w14:paraId="7265E378" w14:textId="124E378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755B144" w:rsidR="00EF60A9" w:rsidRPr="003D662E" w:rsidRDefault="00EF60A9" w:rsidP="00EF60A9">
      <w:pPr>
        <w:pStyle w:val="Caption"/>
        <w:jc w:val="center"/>
        <w:rPr>
          <w:lang w:val="en-US"/>
        </w:rPr>
      </w:pPr>
      <w:bookmarkStart w:id="314"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72</w:t>
      </w:r>
      <w:r w:rsidRPr="003D662E">
        <w:fldChar w:fldCharType="end"/>
      </w:r>
      <w:bookmarkEnd w:id="314"/>
      <w:r w:rsidRPr="003D662E">
        <w:rPr>
          <w:lang w:val="en-US"/>
        </w:rPr>
        <w:t>: Licenses and programming languages in the IIP-Ecosphere profile (comments cropped).</w:t>
      </w:r>
    </w:p>
    <w:p w14:paraId="48F4A25E" w14:textId="3A6EA4F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F93A67A" w:rsidR="00EF60A9" w:rsidRPr="003D662E" w:rsidRDefault="00EF60A9" w:rsidP="00EF60A9">
      <w:pPr>
        <w:pStyle w:val="Caption"/>
        <w:jc w:val="center"/>
        <w:rPr>
          <w:lang w:val="en-US"/>
        </w:rPr>
      </w:pPr>
      <w:bookmarkStart w:id="315"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73</w:t>
      </w:r>
      <w:r w:rsidRPr="003D662E">
        <w:fldChar w:fldCharType="end"/>
      </w:r>
      <w:bookmarkEnd w:id="315"/>
      <w:r w:rsidRPr="003D662E">
        <w:rPr>
          <w:lang w:val="en-US"/>
        </w:rPr>
        <w:t>: Maturity status for comments, packages or models.</w:t>
      </w:r>
    </w:p>
    <w:p w14:paraId="44A7E90A" w14:textId="7C719E4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A0C3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314194FB"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30996D01" w:rsidR="00EF60A9" w:rsidRPr="003D662E" w:rsidRDefault="00EF60A9" w:rsidP="00EF60A9">
      <w:pPr>
        <w:pStyle w:val="Caption"/>
        <w:jc w:val="center"/>
        <w:rPr>
          <w:lang w:val="en-US"/>
        </w:rPr>
      </w:pPr>
      <w:bookmarkStart w:id="316"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A0C31">
        <w:rPr>
          <w:noProof/>
          <w:lang w:val="en-US"/>
        </w:rPr>
        <w:t>74</w:t>
      </w:r>
      <w:r w:rsidRPr="003D662E">
        <w:rPr>
          <w:lang w:val="en-US"/>
        </w:rPr>
        <w:fldChar w:fldCharType="end"/>
      </w:r>
      <w:bookmarkEnd w:id="316"/>
      <w:r w:rsidRPr="003D662E">
        <w:rPr>
          <w:lang w:val="en-US"/>
        </w:rPr>
        <w:t>: Configuration modeling and variability management stereotypes (comments cropped).</w:t>
      </w:r>
    </w:p>
    <w:p w14:paraId="05C8D080" w14:textId="155BDCD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06A3013" w:rsidR="00EF60A9" w:rsidRPr="003D662E" w:rsidRDefault="00EF60A9" w:rsidP="00EF60A9">
      <w:pPr>
        <w:pStyle w:val="Caption"/>
        <w:jc w:val="center"/>
        <w:rPr>
          <w:lang w:val="en-US"/>
        </w:rPr>
      </w:pPr>
      <w:bookmarkStart w:id="317"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75</w:t>
      </w:r>
      <w:r w:rsidRPr="003D662E">
        <w:fldChar w:fldCharType="end"/>
      </w:r>
      <w:bookmarkEnd w:id="317"/>
      <w:r w:rsidRPr="003D662E">
        <w:rPr>
          <w:lang w:val="en-US"/>
        </w:rPr>
        <w:t>: Stereotype for generated code (comments cropped).</w:t>
      </w:r>
    </w:p>
    <w:p w14:paraId="68F44CFB" w14:textId="00CAB11E"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E3D2964" w:rsidR="00EF60A9" w:rsidRPr="003D662E" w:rsidRDefault="00EF60A9" w:rsidP="00EF60A9">
      <w:pPr>
        <w:pStyle w:val="Caption"/>
        <w:jc w:val="center"/>
        <w:rPr>
          <w:lang w:val="en-US"/>
        </w:rPr>
      </w:pPr>
      <w:bookmarkStart w:id="31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76</w:t>
      </w:r>
      <w:r w:rsidRPr="003D662E">
        <w:fldChar w:fldCharType="end"/>
      </w:r>
      <w:bookmarkEnd w:id="318"/>
      <w:r w:rsidRPr="003D662E">
        <w:rPr>
          <w:lang w:val="en-US"/>
        </w:rPr>
        <w:t>: Marking model elements as support for self-adaptation.</w:t>
      </w:r>
    </w:p>
    <w:p w14:paraId="340B79B1" w14:textId="003F8386"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A0C31" w:rsidRPr="003D662E">
        <w:rPr>
          <w:lang w:val="en-US"/>
        </w:rPr>
        <w:t xml:space="preserve">Figure </w:t>
      </w:r>
      <w:r w:rsidR="00EA0C31">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D0DAEFD" w:rsidR="00EF60A9" w:rsidRPr="003D662E" w:rsidRDefault="00EF60A9" w:rsidP="00EF60A9">
      <w:pPr>
        <w:pStyle w:val="Caption"/>
        <w:jc w:val="center"/>
        <w:rPr>
          <w:lang w:val="en-US"/>
        </w:rPr>
      </w:pPr>
      <w:bookmarkStart w:id="319"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A0C31">
        <w:rPr>
          <w:noProof/>
          <w:lang w:val="en-US"/>
        </w:rPr>
        <w:t>77</w:t>
      </w:r>
      <w:r w:rsidRPr="003D662E">
        <w:rPr>
          <w:noProof/>
        </w:rPr>
        <w:fldChar w:fldCharType="end"/>
      </w:r>
      <w:bookmarkEnd w:id="319"/>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35FA9" w14:textId="77777777" w:rsidR="00526E8F" w:rsidRDefault="00526E8F" w:rsidP="005C07D6">
      <w:pPr>
        <w:spacing w:after="0" w:line="240" w:lineRule="auto"/>
      </w:pPr>
      <w:r>
        <w:separator/>
      </w:r>
    </w:p>
  </w:endnote>
  <w:endnote w:type="continuationSeparator" w:id="0">
    <w:p w14:paraId="32DEA293" w14:textId="77777777" w:rsidR="00526E8F" w:rsidRDefault="00526E8F"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6C0C8E" w:rsidRDefault="006C0C8E">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6C0C8E" w:rsidRPr="00E46558" w:rsidRDefault="006C0C8E">
    <w:pPr>
      <w:pStyle w:val="Footer"/>
      <w:rPr>
        <w:color w:val="808080" w:themeColor="background1" w:themeShade="80"/>
        <w:sz w:val="18"/>
        <w:szCs w:val="18"/>
      </w:rPr>
    </w:pPr>
  </w:p>
  <w:p w14:paraId="1FD5EB09" w14:textId="248C8368" w:rsidR="006C0C8E" w:rsidRPr="00E46558" w:rsidRDefault="006C0C8E">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13B72" w14:textId="77777777" w:rsidR="00526E8F" w:rsidRDefault="00526E8F" w:rsidP="005C07D6">
      <w:pPr>
        <w:spacing w:after="0" w:line="240" w:lineRule="auto"/>
      </w:pPr>
      <w:r>
        <w:separator/>
      </w:r>
    </w:p>
  </w:footnote>
  <w:footnote w:type="continuationSeparator" w:id="0">
    <w:p w14:paraId="672F5B0C" w14:textId="77777777" w:rsidR="00526E8F" w:rsidRDefault="00526E8F" w:rsidP="005C07D6">
      <w:pPr>
        <w:spacing w:after="0" w:line="240" w:lineRule="auto"/>
      </w:pPr>
      <w:r>
        <w:continuationSeparator/>
      </w:r>
    </w:p>
  </w:footnote>
  <w:footnote w:id="1">
    <w:p w14:paraId="74603A00" w14:textId="3D55179E" w:rsidR="006C0C8E" w:rsidRPr="00085F89" w:rsidRDefault="006C0C8E">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6C0C8E" w:rsidRPr="009E3BD1" w:rsidRDefault="006C0C8E"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6C0C8E" w:rsidRPr="00072CE4" w:rsidRDefault="006C0C8E">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6C0C8E" w:rsidRPr="00891CB3" w:rsidRDefault="006C0C8E"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6C0C8E" w:rsidRPr="009D50BD" w:rsidRDefault="006C0C8E">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6C0C8E" w:rsidRPr="009D50BD" w:rsidRDefault="006C0C8E">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6C0C8E" w:rsidRPr="009D50BD" w:rsidRDefault="006C0C8E">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6C0C8E" w:rsidRPr="00290596" w:rsidRDefault="006C0C8E">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6C0C8E" w:rsidRPr="00290596" w:rsidRDefault="006C0C8E"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6C0C8E" w:rsidRDefault="006C0C8E">
      <w:pPr>
        <w:pStyle w:val="FootnoteText"/>
      </w:pPr>
      <w:r>
        <w:rPr>
          <w:rStyle w:val="FootnoteReference"/>
        </w:rPr>
        <w:footnoteRef/>
      </w:r>
      <w:r>
        <w:t xml:space="preserve"> </w:t>
      </w:r>
    </w:p>
  </w:footnote>
  <w:footnote w:id="11">
    <w:p w14:paraId="4F148D75" w14:textId="5C70AC83" w:rsidR="006C0C8E" w:rsidRDefault="006C0C8E"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6C0C8E" w:rsidRPr="00496A2A" w:rsidRDefault="006C0C8E">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6C0C8E" w:rsidRPr="00496A2A" w:rsidRDefault="006C0C8E">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6C0C8E" w:rsidRPr="00706FB9" w:rsidRDefault="006C0C8E">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6C0C8E" w:rsidRPr="00B07554" w:rsidRDefault="006C0C8E">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6C0C8E" w:rsidRPr="00C57C0C" w:rsidRDefault="006C0C8E">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6C0C8E" w:rsidRPr="00441192" w:rsidRDefault="006C0C8E">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6C0C8E" w:rsidRPr="0085763E" w:rsidRDefault="006C0C8E"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6C0C8E" w:rsidRPr="009E0408" w:rsidRDefault="006C0C8E">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6C0C8E" w:rsidRPr="00931795" w:rsidRDefault="006C0C8E">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6C0C8E" w:rsidRPr="00931795" w:rsidRDefault="006C0C8E">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6C0C8E" w:rsidRPr="000048B7" w:rsidRDefault="006C0C8E">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6C0C8E" w:rsidRPr="00931795" w:rsidRDefault="006C0C8E">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6C0C8E" w:rsidRPr="008C5B6D" w:rsidRDefault="006C0C8E"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6C0C8E" w:rsidRPr="008C5B6D" w:rsidRDefault="006C0C8E"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6C0C8E" w:rsidRPr="00153B39" w:rsidRDefault="006C0C8E"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6C0C8E" w:rsidRPr="00E701BA" w:rsidRDefault="006C0C8E"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6C0C8E" w:rsidRPr="009208B0" w:rsidRDefault="006C0C8E">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6C0C8E" w:rsidRPr="00D56664" w:rsidRDefault="006C0C8E"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6C0C8E" w:rsidRPr="000D44B8" w:rsidRDefault="006C0C8E">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6C0C8E" w:rsidRPr="00BC2145" w:rsidRDefault="006C0C8E"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6C0C8E" w:rsidRPr="006461D2" w:rsidRDefault="006C0C8E">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6C0C8E" w:rsidRPr="006461D2" w:rsidRDefault="006C0C8E"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6C0C8E" w:rsidRPr="006461D2" w:rsidRDefault="006C0C8E"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6C0C8E" w:rsidRPr="006461D2" w:rsidRDefault="006C0C8E">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25E45758" w:rsidR="006C0C8E" w:rsidRPr="00C13332" w:rsidRDefault="006C0C8E">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A0C3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AD0D211"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40312F3E"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43A1854D" w14:textId="77777777" w:rsidR="006C0C8E" w:rsidRPr="005D4CF5" w:rsidRDefault="006C0C8E"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3DF100CB" w14:textId="01C7A6BF" w:rsidR="006C0C8E" w:rsidRPr="00C2212B" w:rsidRDefault="006C0C8E">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1">
    <w:p w14:paraId="3EFD9C29" w14:textId="7758A4D9" w:rsidR="006C0C8E" w:rsidRPr="00C2212B" w:rsidRDefault="006C0C8E">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2">
    <w:p w14:paraId="11F896CE" w14:textId="77777777" w:rsidR="006C0C8E" w:rsidRPr="00123BFD" w:rsidRDefault="006C0C8E"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3">
    <w:p w14:paraId="15DCBC58" w14:textId="77777777" w:rsidR="006C0C8E" w:rsidRPr="0007574A" w:rsidRDefault="006C0C8E"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4">
    <w:p w14:paraId="0E2409B6" w14:textId="77777777" w:rsidR="006C0C8E" w:rsidRPr="00123BFD" w:rsidRDefault="006C0C8E"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5">
    <w:p w14:paraId="37FA1E03" w14:textId="6D24553C" w:rsidR="006C0C8E" w:rsidRPr="006C0C8E" w:rsidRDefault="006C0C8E">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6">
    <w:p w14:paraId="7C59BAA5" w14:textId="77777777" w:rsidR="006C0C8E" w:rsidRPr="0007574A" w:rsidRDefault="006C0C8E"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7">
    <w:p w14:paraId="4380AE74" w14:textId="174A8A28" w:rsidR="006C0C8E" w:rsidRPr="00C2212B" w:rsidRDefault="006C0C8E">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8">
    <w:p w14:paraId="1F19F2E2" w14:textId="28A29C3F" w:rsidR="006C0C8E" w:rsidRPr="006C0C8E" w:rsidRDefault="006C0C8E">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49">
    <w:p w14:paraId="73803051" w14:textId="1606254C" w:rsidR="006C0C8E" w:rsidRPr="006C0C8E" w:rsidRDefault="006C0C8E">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0">
    <w:p w14:paraId="7D2F5C60" w14:textId="00EB449E" w:rsidR="006C0C8E" w:rsidRPr="006C0C8E" w:rsidRDefault="006C0C8E">
      <w:pPr>
        <w:pStyle w:val="FootnoteText"/>
        <w:rPr>
          <w:lang w:val="en-US"/>
        </w:rPr>
      </w:pPr>
      <w:r>
        <w:rPr>
          <w:rStyle w:val="FootnoteReference"/>
        </w:rPr>
        <w:footnoteRef/>
      </w:r>
      <w:r w:rsidRPr="006C0C8E">
        <w:rPr>
          <w:lang w:val="en-US"/>
        </w:rPr>
        <w:t xml:space="preserve"> </w:t>
      </w:r>
      <w:hyperlink r:id="rId41" w:history="1">
        <w:r w:rsidRPr="006E6F52">
          <w:rPr>
            <w:rStyle w:val="Hyperlink"/>
            <w:lang w:val="en-US"/>
          </w:rPr>
          <w:t>https://bytebuddy.net/#/</w:t>
        </w:r>
      </w:hyperlink>
      <w:r>
        <w:rPr>
          <w:lang w:val="en-US"/>
        </w:rPr>
        <w:t xml:space="preserve"> </w:t>
      </w:r>
    </w:p>
  </w:footnote>
  <w:footnote w:id="51">
    <w:p w14:paraId="7F6D00D7" w14:textId="03E6D77E" w:rsidR="006C0C8E" w:rsidRPr="00F6358D" w:rsidRDefault="006C0C8E">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2">
    <w:p w14:paraId="05DFD927" w14:textId="48879CE4" w:rsidR="006C0C8E" w:rsidRPr="00317C5D" w:rsidRDefault="006C0C8E">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3">
    <w:p w14:paraId="6057A259" w14:textId="4786C1D0" w:rsidR="006C0C8E" w:rsidRPr="002D32EE" w:rsidRDefault="006C0C8E">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4">
    <w:p w14:paraId="4589E7E8" w14:textId="207D8A8C" w:rsidR="006C0C8E" w:rsidRPr="0062261D" w:rsidRDefault="006C0C8E">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5">
    <w:p w14:paraId="0624037F" w14:textId="0646BCF3" w:rsidR="006C0C8E" w:rsidRPr="007F2061" w:rsidRDefault="006C0C8E">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6">
    <w:p w14:paraId="2F65C456" w14:textId="1E99E4FA" w:rsidR="006C0C8E" w:rsidRPr="007F2061" w:rsidRDefault="006C0C8E">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7">
    <w:p w14:paraId="47A38CC3" w14:textId="0B38EFBC" w:rsidR="006C0C8E" w:rsidRPr="00B57BEF" w:rsidRDefault="006C0C8E">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8">
    <w:p w14:paraId="22E8BFE1" w14:textId="2251AEBB" w:rsidR="006C0C8E" w:rsidRPr="006B57FD" w:rsidRDefault="006C0C8E">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9">
    <w:p w14:paraId="6C47F8DD" w14:textId="0DEB0AFF" w:rsidR="006C0C8E" w:rsidRPr="00DE5787" w:rsidRDefault="006C0C8E">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0">
    <w:p w14:paraId="35E00422" w14:textId="77777777" w:rsidR="006C0C8E" w:rsidRPr="0020787C" w:rsidRDefault="006C0C8E"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1">
    <w:p w14:paraId="45021D6A" w14:textId="77777777" w:rsidR="006C0C8E" w:rsidRPr="00252BC9" w:rsidRDefault="006C0C8E"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2">
    <w:p w14:paraId="7D2F3DB3"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3">
    <w:p w14:paraId="185F0633"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4">
    <w:p w14:paraId="107D83E9" w14:textId="77777777" w:rsidR="006C0C8E" w:rsidRPr="002814E1" w:rsidRDefault="006C0C8E"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5">
    <w:p w14:paraId="4585BF15" w14:textId="3EDF23FF" w:rsidR="006C0C8E" w:rsidRPr="00B45228" w:rsidRDefault="006C0C8E">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6">
    <w:p w14:paraId="22C7D251" w14:textId="77E7149A" w:rsidR="006C0C8E" w:rsidRPr="007D792A" w:rsidRDefault="006C0C8E">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7">
    <w:p w14:paraId="6804054F" w14:textId="6AC08821" w:rsidR="006C0C8E" w:rsidRPr="00A537D7" w:rsidRDefault="006C0C8E">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8">
    <w:p w14:paraId="76AF068F" w14:textId="6DDB274C" w:rsidR="006C0C8E" w:rsidRPr="00966C4A" w:rsidRDefault="006C0C8E"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9">
    <w:p w14:paraId="4CB14E37" w14:textId="619AE42F" w:rsidR="006C0C8E" w:rsidRPr="0006519A" w:rsidRDefault="006C0C8E">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A0C31" w:rsidRPr="003D662E">
        <w:rPr>
          <w:lang w:val="en-US"/>
        </w:rPr>
        <w:t xml:space="preserve">Table </w:t>
      </w:r>
      <w:r w:rsidR="00EA0C31">
        <w:rPr>
          <w:noProof/>
          <w:lang w:val="en-US"/>
        </w:rPr>
        <w:t>7</w:t>
      </w:r>
      <w:r>
        <w:rPr>
          <w:lang w:val="en-US"/>
        </w:rPr>
        <w:fldChar w:fldCharType="end"/>
      </w:r>
      <w:r>
        <w:rPr>
          <w:lang w:val="en-US"/>
        </w:rPr>
        <w:t>, this leads to 13.5 GBytes up to 66 GBytes per hour.</w:t>
      </w:r>
    </w:p>
  </w:footnote>
  <w:footnote w:id="70">
    <w:p w14:paraId="6743852E" w14:textId="1E23A862" w:rsidR="006C0C8E" w:rsidRPr="002F41F5" w:rsidRDefault="006C0C8E">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1">
    <w:p w14:paraId="762EE7A1" w14:textId="6531084F" w:rsidR="006C0C8E" w:rsidRPr="002F41F5" w:rsidRDefault="006C0C8E">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2">
    <w:p w14:paraId="188933F8" w14:textId="72E63F91" w:rsidR="006C0C8E" w:rsidRPr="002F41F5" w:rsidRDefault="006C0C8E">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3">
    <w:p w14:paraId="304204A0" w14:textId="3AE30031" w:rsidR="006C0C8E" w:rsidRPr="006724F7" w:rsidRDefault="006C0C8E">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4">
    <w:p w14:paraId="68451594" w14:textId="2BC90A8E" w:rsidR="006C0C8E" w:rsidRPr="006724F7" w:rsidRDefault="006C0C8E">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5">
    <w:p w14:paraId="44722AA8" w14:textId="1B3D1815" w:rsidR="006C0C8E" w:rsidRPr="006724F7" w:rsidRDefault="006C0C8E">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6">
    <w:p w14:paraId="28B1599D" w14:textId="77777777" w:rsidR="006C0C8E" w:rsidRPr="00B60C22" w:rsidRDefault="006C0C8E"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7">
    <w:p w14:paraId="1D8675A7" w14:textId="169418A8" w:rsidR="006C0C8E" w:rsidRPr="00545B30" w:rsidRDefault="006C0C8E">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8">
    <w:p w14:paraId="2455D157" w14:textId="32A8EE96" w:rsidR="006C0C8E" w:rsidRPr="00BB3F40" w:rsidRDefault="006C0C8E"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9">
    <w:p w14:paraId="34653BF7" w14:textId="41AB11DA" w:rsidR="006C0C8E" w:rsidRPr="00BA7F56" w:rsidRDefault="006C0C8E">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0">
    <w:p w14:paraId="4D59145A" w14:textId="21480E50" w:rsidR="006C0C8E" w:rsidRPr="00CB053F" w:rsidRDefault="006C0C8E">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1">
    <w:p w14:paraId="1995B9F4" w14:textId="77777777" w:rsidR="006C0C8E" w:rsidRPr="001D1274" w:rsidRDefault="006C0C8E"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2">
    <w:p w14:paraId="15A1A8CE" w14:textId="7F6FCE1A" w:rsidR="006C0C8E" w:rsidRPr="00146F44" w:rsidRDefault="006C0C8E">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3">
    <w:p w14:paraId="14DEA6EA" w14:textId="1BD60B43" w:rsidR="006C0C8E" w:rsidRPr="00146F44" w:rsidRDefault="006C0C8E">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4">
    <w:p w14:paraId="5BBF75C9" w14:textId="02AC3CB0" w:rsidR="006C0C8E" w:rsidRPr="00FA78D0" w:rsidRDefault="006C0C8E">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5">
    <w:p w14:paraId="5CD71514" w14:textId="0A84C4F6" w:rsidR="006C0C8E" w:rsidRPr="00FA78D0" w:rsidRDefault="006C0C8E">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6">
    <w:p w14:paraId="7DD1C80A" w14:textId="105F45AF" w:rsidR="006C0C8E" w:rsidRPr="00D62741" w:rsidRDefault="006C0C8E">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7">
    <w:p w14:paraId="509AE17C" w14:textId="315D8F09" w:rsidR="006C0C8E" w:rsidRPr="005736E5" w:rsidRDefault="006C0C8E">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8">
    <w:p w14:paraId="2E4D1099" w14:textId="76BACF00" w:rsidR="006C0C8E" w:rsidRPr="00906533" w:rsidRDefault="006C0C8E">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9">
    <w:p w14:paraId="25883283"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0">
    <w:p w14:paraId="750683B5"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1">
    <w:p w14:paraId="15F7B8D5" w14:textId="77777777" w:rsidR="006C0C8E" w:rsidRPr="00A332BC" w:rsidRDefault="006C0C8E"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2">
    <w:p w14:paraId="134B0887" w14:textId="77777777" w:rsidR="006C0C8E" w:rsidRPr="00A332BC" w:rsidRDefault="006C0C8E"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3">
    <w:p w14:paraId="6C2A5A0E" w14:textId="19779F62" w:rsidR="006C0C8E" w:rsidRPr="001E30B4" w:rsidRDefault="006C0C8E">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4">
    <w:p w14:paraId="446957E6" w14:textId="77777777" w:rsidR="006C0C8E" w:rsidRPr="00B93E93" w:rsidRDefault="006C0C8E"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5">
    <w:p w14:paraId="23BB3035" w14:textId="7F5DAD3A" w:rsidR="006C0C8E" w:rsidRPr="00A332BC" w:rsidRDefault="006C0C8E">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A0C3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6">
    <w:p w14:paraId="795F113A" w14:textId="65763D55" w:rsidR="006C0C8E" w:rsidRPr="00A332BC" w:rsidRDefault="006C0C8E">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A0C31">
        <w:rPr>
          <w:lang w:val="en-US"/>
        </w:rPr>
        <w:t>3.3</w:t>
      </w:r>
      <w:r>
        <w:rPr>
          <w:lang w:val="en-US"/>
        </w:rPr>
        <w:fldChar w:fldCharType="end"/>
      </w:r>
      <w:r>
        <w:rPr>
          <w:lang w:val="en-US"/>
        </w:rPr>
        <w:t xml:space="preserve">. </w:t>
      </w:r>
    </w:p>
  </w:footnote>
  <w:footnote w:id="97">
    <w:p w14:paraId="3414F161" w14:textId="1043B977" w:rsidR="006C0C8E" w:rsidRPr="00A67094" w:rsidRDefault="006C0C8E">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8">
    <w:p w14:paraId="5EC32193" w14:textId="6CDE0CC3" w:rsidR="006C0C8E" w:rsidRPr="00A67094" w:rsidRDefault="006C0C8E">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99">
    <w:p w14:paraId="48BEAB69" w14:textId="10E550D4" w:rsidR="006C0C8E" w:rsidRPr="00E44BA9" w:rsidRDefault="006C0C8E">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0">
    <w:p w14:paraId="57B11339" w14:textId="1469AB4B" w:rsidR="006C0C8E" w:rsidRPr="00E44BA9" w:rsidRDefault="006C0C8E">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1">
    <w:p w14:paraId="36E2BE19" w14:textId="3616FCDE" w:rsidR="006C0C8E" w:rsidRPr="00D44FA6" w:rsidRDefault="006C0C8E">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2">
    <w:p w14:paraId="51CD9B38" w14:textId="77777777" w:rsidR="006C0C8E" w:rsidRPr="00816592" w:rsidRDefault="006C0C8E"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3">
    <w:p w14:paraId="14810840" w14:textId="61CEC164" w:rsidR="006C0C8E" w:rsidRPr="003A64FA" w:rsidRDefault="006C0C8E">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4">
    <w:p w14:paraId="46B5926C" w14:textId="17F71B89" w:rsidR="006C0C8E" w:rsidRPr="00AC213D" w:rsidRDefault="006C0C8E">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5">
    <w:p w14:paraId="521FAC89" w14:textId="3D0B2DCE" w:rsidR="006C0C8E" w:rsidRPr="00AC213D" w:rsidRDefault="006C0C8E">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6">
    <w:p w14:paraId="4BF342F1" w14:textId="0467FD7F" w:rsidR="006C0C8E" w:rsidRPr="00DE5C88" w:rsidRDefault="006C0C8E">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7">
    <w:p w14:paraId="0D4FC75D" w14:textId="43452EB7" w:rsidR="006C0C8E" w:rsidRPr="001A4D88" w:rsidRDefault="006C0C8E">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8">
    <w:p w14:paraId="408040AB" w14:textId="7184777E" w:rsidR="006C0C8E" w:rsidRPr="006E6C51" w:rsidRDefault="006C0C8E">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9">
    <w:p w14:paraId="7A944261" w14:textId="0D5C9860" w:rsidR="006C0C8E" w:rsidRPr="006E6C51" w:rsidRDefault="006C0C8E">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0">
    <w:p w14:paraId="754D043D" w14:textId="372EEC23" w:rsidR="006C0C8E" w:rsidRPr="007F6C8E" w:rsidRDefault="006C0C8E">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1">
    <w:p w14:paraId="2DD0AC51" w14:textId="1C8748EC" w:rsidR="006C0C8E" w:rsidRPr="007F6C8E" w:rsidRDefault="006C0C8E">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2">
    <w:p w14:paraId="48C9B1D6" w14:textId="4CDB80E5" w:rsidR="006C0C8E" w:rsidRPr="00002168" w:rsidRDefault="006C0C8E">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3">
    <w:p w14:paraId="2B2F9AE7" w14:textId="130D6E53" w:rsidR="006C0C8E" w:rsidRPr="00186891" w:rsidRDefault="006C0C8E">
      <w:pPr>
        <w:pStyle w:val="FootnoteText"/>
        <w:rPr>
          <w:lang w:val="en-GB"/>
        </w:rPr>
      </w:pPr>
      <w:r>
        <w:rPr>
          <w:rStyle w:val="FootnoteReference"/>
        </w:rPr>
        <w:footnoteRef/>
      </w:r>
      <w:r w:rsidRPr="00186891">
        <w:rPr>
          <w:lang w:val="en-GB"/>
        </w:rPr>
        <w:t xml:space="preserve"> https://de.wikipedia.org/wiki/Cross-Origin_Resource_Sharing</w:t>
      </w:r>
    </w:p>
  </w:footnote>
  <w:footnote w:id="114">
    <w:p w14:paraId="5C9FD626" w14:textId="77777777" w:rsidR="006C0C8E" w:rsidRPr="00AF0A23" w:rsidRDefault="006C0C8E"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5">
    <w:p w14:paraId="7B2B243B" w14:textId="431575AA" w:rsidR="006C0C8E" w:rsidRPr="00A37166" w:rsidRDefault="006C0C8E">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6">
    <w:p w14:paraId="6F4DD461" w14:textId="04D825D9" w:rsidR="006C0C8E" w:rsidRPr="00A65A3C" w:rsidRDefault="006C0C8E">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7">
    <w:p w14:paraId="2B67369F" w14:textId="2219B873" w:rsidR="006C0C8E" w:rsidRPr="00CC10B9" w:rsidRDefault="006C0C8E">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8">
    <w:p w14:paraId="5C677045" w14:textId="4EBCB979" w:rsidR="006C0C8E" w:rsidRPr="000F3218" w:rsidRDefault="006C0C8E">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9">
    <w:p w14:paraId="789E1905" w14:textId="49D16859" w:rsidR="006C0C8E" w:rsidRPr="00805568" w:rsidRDefault="006C0C8E">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0">
    <w:p w14:paraId="31266992" w14:textId="0A0A9CA6" w:rsidR="006C0C8E" w:rsidRPr="00F35E26" w:rsidRDefault="006C0C8E">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1">
    <w:p w14:paraId="3A5AD658" w14:textId="6771283A" w:rsidR="006C0C8E" w:rsidRPr="00031E18" w:rsidRDefault="006C0C8E">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2">
    <w:p w14:paraId="01E8FF78" w14:textId="5E967741" w:rsidR="006C0C8E" w:rsidRPr="00A7653E" w:rsidRDefault="006C0C8E">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3">
    <w:p w14:paraId="4ACAE021" w14:textId="392095CC" w:rsidR="006C0C8E" w:rsidRPr="005E6028" w:rsidRDefault="006C0C8E">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A0C31">
        <w:rPr>
          <w:lang w:val="en-GB"/>
        </w:rPr>
        <w:t>7.6</w:t>
      </w:r>
      <w:r>
        <w:rPr>
          <w:lang w:val="en-GB"/>
        </w:rPr>
        <w:fldChar w:fldCharType="end"/>
      </w:r>
      <w:r>
        <w:rPr>
          <w:lang w:val="en-GB"/>
        </w:rPr>
        <w:t>.</w:t>
      </w:r>
    </w:p>
  </w:footnote>
  <w:footnote w:id="124">
    <w:p w14:paraId="6DB90526" w14:textId="77777777" w:rsidR="006C0C8E" w:rsidRPr="003E5BB1" w:rsidRDefault="006C0C8E"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5">
    <w:p w14:paraId="19BA32E6" w14:textId="3A0BA282" w:rsidR="006C0C8E" w:rsidRPr="00C11DA9" w:rsidRDefault="006C0C8E"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6">
    <w:p w14:paraId="65A7E63F" w14:textId="5F27DB91" w:rsidR="006C0C8E" w:rsidRPr="004D723A" w:rsidRDefault="006C0C8E">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7">
    <w:p w14:paraId="2B1DAFED" w14:textId="35C1BCA2" w:rsidR="006C0C8E" w:rsidRPr="002D400D" w:rsidRDefault="006C0C8E">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8">
    <w:p w14:paraId="07F2002C" w14:textId="4AB00DB4" w:rsidR="006C0C8E" w:rsidRPr="00F57D99" w:rsidRDefault="006C0C8E"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29">
    <w:p w14:paraId="0F00EA39" w14:textId="77777777" w:rsidR="006C0C8E" w:rsidRPr="00AB0BD8" w:rsidRDefault="006C0C8E"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0">
    <w:p w14:paraId="4224B273" w14:textId="305DDB56" w:rsidR="006C0C8E" w:rsidRPr="00EF06CB" w:rsidRDefault="006C0C8E">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1">
    <w:p w14:paraId="6F09BDBE" w14:textId="5AEF9BCB" w:rsidR="006C0C8E" w:rsidRPr="005F50DD" w:rsidRDefault="006C0C8E">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2">
    <w:p w14:paraId="582D01A0" w14:textId="7856FD7C" w:rsidR="006C0C8E" w:rsidRPr="009D5C52" w:rsidRDefault="006C0C8E">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3">
    <w:p w14:paraId="2FE252F4" w14:textId="3F6C1EAF" w:rsidR="006C0C8E" w:rsidRPr="008E6CAC" w:rsidRDefault="006C0C8E">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4">
    <w:p w14:paraId="39BD350D" w14:textId="44FF8BA9" w:rsidR="006C0C8E" w:rsidRPr="001C5338" w:rsidRDefault="006C0C8E">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5">
    <w:p w14:paraId="53750B6E" w14:textId="336BE234" w:rsidR="006C0C8E" w:rsidRPr="00F344BA" w:rsidRDefault="006C0C8E">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6">
    <w:p w14:paraId="7D6EF201" w14:textId="565033F8" w:rsidR="006C0C8E" w:rsidRPr="00A332BC" w:rsidRDefault="006C0C8E">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7">
    <w:p w14:paraId="4AE37479" w14:textId="0C69EA5A" w:rsidR="006C0C8E" w:rsidRPr="00A332BC" w:rsidRDefault="006C0C8E">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8">
    <w:p w14:paraId="5CF49746" w14:textId="5ACE8EBF" w:rsidR="006C0C8E" w:rsidRPr="00A332BC" w:rsidRDefault="006C0C8E">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39">
    <w:p w14:paraId="4B611344" w14:textId="79ED1589" w:rsidR="006C0C8E" w:rsidRPr="00911C2B" w:rsidRDefault="006C0C8E">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0">
    <w:p w14:paraId="1EB40884" w14:textId="1549B75B" w:rsidR="006C0C8E" w:rsidRPr="004765CE" w:rsidRDefault="006C0C8E">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41">
    <w:p w14:paraId="3D048BD5" w14:textId="13295E14" w:rsidR="006C0C8E" w:rsidRPr="000A4CE4" w:rsidRDefault="006C0C8E">
      <w:pPr>
        <w:pStyle w:val="FootnoteText"/>
        <w:rPr>
          <w:lang w:val="en-GB"/>
        </w:rPr>
      </w:pPr>
      <w:r>
        <w:rPr>
          <w:rStyle w:val="FootnoteReference"/>
        </w:rPr>
        <w:footnoteRef/>
      </w:r>
      <w:r w:rsidRPr="000A4CE4">
        <w:rPr>
          <w:lang w:val="en-GB"/>
        </w:rPr>
        <w:t xml:space="preserve"> </w:t>
      </w:r>
      <w:hyperlink r:id="rId102" w:history="1">
        <w:r w:rsidRPr="00556EE8">
          <w:rPr>
            <w:rStyle w:val="Hyperlink"/>
            <w:lang w:val="en-GB"/>
          </w:rPr>
          <w:t>https://github.com/iip-ecosphere/platform/blob/main/platform/documentation/INSTALL.md</w:t>
        </w:r>
      </w:hyperlink>
      <w:r>
        <w:rPr>
          <w:lang w:val="en-GB"/>
        </w:rPr>
        <w:t xml:space="preserve"> </w:t>
      </w:r>
    </w:p>
  </w:footnote>
  <w:footnote w:id="142">
    <w:p w14:paraId="28713916" w14:textId="77777777" w:rsidR="006C0C8E" w:rsidRPr="00D3458F" w:rsidRDefault="006C0C8E" w:rsidP="004A024E">
      <w:pPr>
        <w:pStyle w:val="FootnoteText"/>
        <w:rPr>
          <w:lang w:val="en-GB"/>
        </w:rPr>
      </w:pPr>
      <w:r>
        <w:rPr>
          <w:rStyle w:val="FootnoteReference"/>
        </w:rPr>
        <w:footnoteRef/>
      </w:r>
      <w:r w:rsidRPr="00D3458F">
        <w:rPr>
          <w:lang w:val="en-GB"/>
        </w:rPr>
        <w:t xml:space="preserve"> </w:t>
      </w:r>
      <w:hyperlink r:id="rId103" w:history="1">
        <w:r w:rsidRPr="000B1CCB">
          <w:rPr>
            <w:rStyle w:val="Hyperlink"/>
            <w:lang w:val="en-GB"/>
          </w:rPr>
          <w:t>https://jupyter.org/</w:t>
        </w:r>
      </w:hyperlink>
      <w:r>
        <w:rPr>
          <w:lang w:val="en-GB"/>
        </w:rPr>
        <w:t xml:space="preserve"> </w:t>
      </w:r>
    </w:p>
  </w:footnote>
  <w:footnote w:id="143">
    <w:p w14:paraId="165C2ECA" w14:textId="20F038B4" w:rsidR="006C0C8E" w:rsidRPr="00E00806" w:rsidRDefault="006C0C8E" w:rsidP="00E00806">
      <w:pPr>
        <w:pStyle w:val="FootnoteText"/>
        <w:tabs>
          <w:tab w:val="left" w:pos="6946"/>
        </w:tabs>
        <w:rPr>
          <w:lang w:val="en-GB"/>
        </w:rPr>
      </w:pPr>
      <w:r>
        <w:rPr>
          <w:rStyle w:val="FootnoteReference"/>
        </w:rPr>
        <w:footnoteRef/>
      </w:r>
      <w:r w:rsidRPr="00E00806">
        <w:rPr>
          <w:lang w:val="en-GB"/>
        </w:rPr>
        <w:t xml:space="preserve"> </w:t>
      </w:r>
      <w:hyperlink r:id="rId104" w:history="1">
        <w:r w:rsidRPr="00556EE8">
          <w:rPr>
            <w:rStyle w:val="Hyperlink"/>
            <w:lang w:val="en-GB"/>
          </w:rPr>
          <w:t>https://github.com/iip-ecosphere/platform/blob/main/platform/tests/test.environment/README.md</w:t>
        </w:r>
      </w:hyperlink>
      <w:r>
        <w:rPr>
          <w:lang w:val="en-GB"/>
        </w:rPr>
        <w:t xml:space="preserve"> </w:t>
      </w:r>
    </w:p>
  </w:footnote>
  <w:footnote w:id="144">
    <w:p w14:paraId="698652AD" w14:textId="77777777" w:rsidR="006C0C8E" w:rsidRPr="007B3BC7" w:rsidRDefault="006C0C8E"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5">
    <w:p w14:paraId="611E981A" w14:textId="77777777" w:rsidR="006C0C8E" w:rsidRPr="0006519A" w:rsidRDefault="006C0C8E"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6">
    <w:p w14:paraId="6DBE14CE" w14:textId="77777777" w:rsidR="006C0C8E" w:rsidRPr="00DE3052" w:rsidRDefault="006C0C8E"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7">
    <w:p w14:paraId="30310A3D" w14:textId="77777777" w:rsidR="006C0C8E" w:rsidRPr="00017DA6" w:rsidRDefault="006C0C8E"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8">
    <w:p w14:paraId="6462931C"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https://en.wikipedia.org/wiki/Multitier_architecture</w:t>
        </w:r>
      </w:hyperlink>
      <w:r>
        <w:rPr>
          <w:lang w:val="en-US"/>
        </w:rPr>
        <w:t xml:space="preserve"> </w:t>
      </w:r>
    </w:p>
  </w:footnote>
  <w:footnote w:id="149">
    <w:p w14:paraId="34B287EB" w14:textId="77777777" w:rsidR="006C0C8E" w:rsidRPr="0006519A" w:rsidRDefault="006C0C8E"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50">
    <w:p w14:paraId="401507AE"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6" w:history="1">
        <w:r w:rsidRPr="009C3FDF">
          <w:rPr>
            <w:rStyle w:val="Hyperlink"/>
            <w:lang w:val="en-US"/>
          </w:rPr>
          <w:t>https://en.wikipedia.org/wiki/Builder_pattern</w:t>
        </w:r>
      </w:hyperlink>
      <w:r>
        <w:rPr>
          <w:lang w:val="en-US"/>
        </w:rPr>
        <w:t xml:space="preserve"> </w:t>
      </w:r>
    </w:p>
  </w:footnote>
  <w:footnote w:id="151">
    <w:p w14:paraId="01D478BA" w14:textId="77777777" w:rsidR="006C0C8E" w:rsidRPr="00017DA6" w:rsidRDefault="006C0C8E" w:rsidP="00EF60A9">
      <w:pPr>
        <w:pStyle w:val="FootnoteText"/>
        <w:rPr>
          <w:lang w:val="en-US"/>
        </w:rPr>
      </w:pPr>
      <w:r>
        <w:rPr>
          <w:rStyle w:val="FootnoteReference"/>
        </w:rPr>
        <w:footnoteRef/>
      </w:r>
      <w:r w:rsidRPr="00017DA6">
        <w:rPr>
          <w:lang w:val="en-US"/>
        </w:rPr>
        <w:t xml:space="preserve"> </w:t>
      </w:r>
      <w:hyperlink r:id="rId107" w:history="1">
        <w:r w:rsidRPr="00FD5D39">
          <w:rPr>
            <w:rStyle w:val="Hyperlink"/>
            <w:lang w:val="en-US"/>
          </w:rPr>
          <w:t>https://en.wikipedia.org/wiki/Visitor_pattern</w:t>
        </w:r>
      </w:hyperlink>
      <w:r>
        <w:rPr>
          <w:lang w:val="en-US"/>
        </w:rPr>
        <w:t xml:space="preserve"> </w:t>
      </w:r>
    </w:p>
  </w:footnote>
  <w:footnote w:id="152">
    <w:p w14:paraId="4F283B3B" w14:textId="77777777" w:rsidR="006C0C8E" w:rsidRPr="006461D2" w:rsidRDefault="006C0C8E" w:rsidP="00EF60A9">
      <w:pPr>
        <w:pStyle w:val="FootnoteText"/>
        <w:rPr>
          <w:lang w:val="en-US"/>
        </w:rPr>
      </w:pPr>
      <w:r>
        <w:rPr>
          <w:rStyle w:val="FootnoteReference"/>
        </w:rPr>
        <w:footnoteRef/>
      </w:r>
      <w:r w:rsidRPr="006461D2">
        <w:rPr>
          <w:lang w:val="en-US"/>
        </w:rPr>
        <w:t xml:space="preserve"> </w:t>
      </w:r>
      <w:hyperlink r:id="rId108" w:history="1">
        <w:r w:rsidRPr="009C3FDF">
          <w:rPr>
            <w:rStyle w:val="Hyperlink"/>
            <w:lang w:val="en-US"/>
          </w:rPr>
          <w:t>https://en.wikipedia.org/wiki/Factory_method_pattern</w:t>
        </w:r>
      </w:hyperlink>
      <w:r>
        <w:rPr>
          <w:lang w:val="en-US"/>
        </w:rPr>
        <w:t xml:space="preserve"> </w:t>
      </w:r>
    </w:p>
  </w:footnote>
  <w:footnote w:id="153">
    <w:p w14:paraId="55752119" w14:textId="77777777" w:rsidR="006C0C8E" w:rsidRPr="003D6084" w:rsidRDefault="006C0C8E" w:rsidP="00EF60A9">
      <w:pPr>
        <w:pStyle w:val="FootnoteText"/>
        <w:rPr>
          <w:lang w:val="en-US"/>
        </w:rPr>
      </w:pPr>
      <w:r>
        <w:rPr>
          <w:rStyle w:val="FootnoteReference"/>
        </w:rPr>
        <w:footnoteRef/>
      </w:r>
      <w:r w:rsidRPr="003D6084">
        <w:rPr>
          <w:lang w:val="en-US"/>
        </w:rPr>
        <w:t xml:space="preserve"> </w:t>
      </w:r>
      <w:hyperlink r:id="rId109"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6C0C8E" w:rsidRDefault="006C0C8E">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6C0C8E" w:rsidRPr="00C8307C" w:rsidRDefault="006C0C8E"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26BA8" w:rsidRPr="00C8307C" w:rsidRDefault="00126BA8"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6C0C8E" w:rsidRPr="00BB6BA2" w:rsidRDefault="006C0C8E"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26BA8" w:rsidRPr="00BB6BA2" w:rsidRDefault="00126BA8"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6C0C8E" w:rsidRDefault="006C0C8E">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6C0C8E" w:rsidRPr="00526D58" w:rsidRDefault="006C0C8E"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26BA8" w:rsidRPr="00526D58" w:rsidRDefault="00126BA8"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6C0C8E" w:rsidRPr="009B57B8" w:rsidRDefault="006C0C8E"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26BA8" w:rsidRPr="009B57B8" w:rsidRDefault="00126BA8"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Visitor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github.com/iip-ecosphere/platform/blob/main/platform/documentation/INSTALL.md"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jupyter.org/" TargetMode="External"/><Relationship Id="rId108" Type="http://schemas.openxmlformats.org/officeDocument/2006/relationships/hyperlink" Target="https://en.wikipedia.org/wiki/Factory_method_pattern" TargetMode="External"/><Relationship Id="rId54" Type="http://schemas.openxmlformats.org/officeDocument/2006/relationships/hyperlink" Target="https://projects.eclipse.org/projects/iot.leshan"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Builde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109" Type="http://schemas.openxmlformats.org/officeDocument/2006/relationships/hyperlink" Target="https://docs.oracle.com/javase/9/docs/api/java/util/ServiceLoader.html"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github.com/iip-ecosphere/platform/blob/main/platform/tests/test.environment/README.md"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Multitier_architecture"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62" Type="http://schemas.openxmlformats.org/officeDocument/2006/relationships/hyperlink" Target="https://de.wikipedia.org/wiki/WebSocket"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2C98-41B0-42AE-A96A-D3CDB1FFF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171</Pages>
  <Words>75677</Words>
  <Characters>431362</Characters>
  <Application>Microsoft Office Word</Application>
  <DocSecurity>0</DocSecurity>
  <Lines>3594</Lines>
  <Paragraphs>1012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857</cp:revision>
  <cp:lastPrinted>2025-09-26T12:28:00Z</cp:lastPrinted>
  <dcterms:created xsi:type="dcterms:W3CDTF">2023-03-06T10:45:00Z</dcterms:created>
  <dcterms:modified xsi:type="dcterms:W3CDTF">2025-09-26T12:28:00Z</dcterms:modified>
</cp:coreProperties>
</file>