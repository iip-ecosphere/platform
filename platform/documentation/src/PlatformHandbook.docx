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F7E467E"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632C8">
                              <w:rPr>
                                <w:rFonts w:ascii="Microsoft Sans Serif" w:hAnsi="Microsoft Sans Serif" w:cs="Microsoft Sans Serif"/>
                                <w:b/>
                                <w:noProof/>
                                <w:sz w:val="32"/>
                                <w:szCs w:val="32"/>
                                <w:highlight w:val="yellow"/>
                                <w:lang w:val="en-US"/>
                              </w:rPr>
                              <w:t>11/21/2025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F7E467E"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632C8">
                        <w:rPr>
                          <w:rFonts w:ascii="Microsoft Sans Serif" w:hAnsi="Microsoft Sans Serif" w:cs="Microsoft Sans Serif"/>
                          <w:b/>
                          <w:noProof/>
                          <w:sz w:val="32"/>
                          <w:szCs w:val="32"/>
                          <w:highlight w:val="yellow"/>
                          <w:lang w:val="en-US"/>
                        </w:rPr>
                        <w:t>11/21/2025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w:t>
      </w:r>
      <w:proofErr w:type="spellStart"/>
      <w:r w:rsidR="00057504">
        <w:rPr>
          <w:lang w:val="en-US"/>
        </w:rPr>
        <w:t>ReGaP</w:t>
      </w:r>
      <w:proofErr w:type="spellEnd"/>
      <w:r w:rsidR="00057504">
        <w:rPr>
          <w:lang w:val="en-US"/>
        </w:rPr>
        <w:t xml:space="preserve">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 xml:space="preserve">As oktoflow is now used in </w:t>
      </w:r>
      <w:proofErr w:type="spellStart"/>
      <w:r>
        <w:rPr>
          <w:lang w:val="en-US"/>
        </w:rPr>
        <w:t>ReGaP</w:t>
      </w:r>
      <w:proofErr w:type="spellEnd"/>
      <w:r>
        <w:rPr>
          <w:lang w:val="en-US"/>
        </w:rPr>
        <w:t xml:space="preserve"> as technical innovation platform and this handbook has been revised for the use in </w:t>
      </w:r>
      <w:proofErr w:type="spellStart"/>
      <w:r>
        <w:rPr>
          <w:lang w:val="en-US"/>
        </w:rPr>
        <w:t>ReGaP</w:t>
      </w:r>
      <w:proofErr w:type="spellEnd"/>
      <w:r>
        <w:rPr>
          <w:lang w:val="en-US"/>
        </w:rPr>
        <w:t>,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w:t>
      </w:r>
      <w:proofErr w:type="spellStart"/>
      <w:r w:rsidR="00C8759F">
        <w:rPr>
          <w:lang w:val="en-US"/>
        </w:rPr>
        <w:t>Nikolajew</w:t>
      </w:r>
      <w:proofErr w:type="spellEnd"/>
      <w:r w:rsidR="00C8759F">
        <w:rPr>
          <w:lang w:val="en-US"/>
        </w:rPr>
        <w:t xml:space="preserve"> for his work on the MODBUS/TCP </w:t>
      </w:r>
      <w:r w:rsidR="00F02A7A">
        <w:rPr>
          <w:lang w:val="en-US"/>
        </w:rPr>
        <w:t xml:space="preserve">and REST </w:t>
      </w:r>
      <w:r w:rsidR="00C8759F">
        <w:rPr>
          <w:lang w:val="en-US"/>
        </w:rPr>
        <w:t>connector</w:t>
      </w:r>
      <w:r w:rsidR="00F02A7A">
        <w:rPr>
          <w:lang w:val="en-US"/>
        </w:rPr>
        <w:t>s</w:t>
      </w:r>
      <w:r w:rsidR="00631A67">
        <w:rPr>
          <w:lang w:val="en-US"/>
        </w:rPr>
        <w:t xml:space="preserve">, Jobst </w:t>
      </w:r>
      <w:proofErr w:type="spellStart"/>
      <w:r w:rsidR="00631A67">
        <w:rPr>
          <w:lang w:val="en-US"/>
        </w:rPr>
        <w:t>Hillebrandt</w:t>
      </w:r>
      <w:proofErr w:type="spellEnd"/>
      <w:r w:rsidR="00631A67">
        <w:rPr>
          <w:lang w:val="en-US"/>
        </w:rPr>
        <w:t xml:space="preserve"> for his work on the ADS connector</w:t>
      </w:r>
      <w:r w:rsidR="00C8759F">
        <w:rPr>
          <w:lang w:val="en-US"/>
        </w:rPr>
        <w:t xml:space="preserve"> as well as Thomas Lepper and Aleks </w:t>
      </w:r>
      <w:proofErr w:type="spellStart"/>
      <w:r w:rsidR="00C8759F">
        <w:rPr>
          <w:lang w:val="en-US"/>
        </w:rPr>
        <w:t>Arzer</w:t>
      </w:r>
      <w:proofErr w:type="spellEnd"/>
      <w:r w:rsidR="00C8759F">
        <w:rPr>
          <w:lang w:val="en-US"/>
        </w:rPr>
        <w:t xml:space="preserve">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proofErr w:type="spellStart"/>
      <w:r w:rsidR="009848BD">
        <w:rPr>
          <w:lang w:val="en-US"/>
        </w:rPr>
        <w:t>DatiPilot</w:t>
      </w:r>
      <w:proofErr w:type="spellEnd"/>
      <w:r w:rsidR="009848BD">
        <w:rPr>
          <w:lang w:val="en-US"/>
        </w:rPr>
        <w:t xml:space="preserve"> </w:t>
      </w:r>
      <w:proofErr w:type="spellStart"/>
      <w:r>
        <w:rPr>
          <w:lang w:val="en-US"/>
        </w:rPr>
        <w:t>ReGaP-PgE</w:t>
      </w:r>
      <w:proofErr w:type="spellEnd"/>
      <w:r>
        <w:rPr>
          <w:lang w:val="en-US"/>
        </w:rPr>
        <w:t xml:space="preserve"> (grant 03DPC1511B)</w:t>
      </w:r>
      <w:r w:rsidR="0080196C">
        <w:rPr>
          <w:lang w:val="en-US"/>
        </w:rPr>
        <w:t xml:space="preserve"> and by the </w:t>
      </w:r>
      <w:r w:rsidR="00057504">
        <w:rPr>
          <w:lang w:val="en-US"/>
        </w:rPr>
        <w:t>BMFTR</w:t>
      </w:r>
      <w:r w:rsidR="0080196C">
        <w:rPr>
          <w:lang w:val="en-US"/>
        </w:rPr>
        <w:t xml:space="preserve"> </w:t>
      </w:r>
      <w:proofErr w:type="spellStart"/>
      <w:r w:rsidR="0080196C" w:rsidRPr="0080196C">
        <w:rPr>
          <w:lang w:val="en-US"/>
        </w:rPr>
        <w:t>DatiPilot</w:t>
      </w:r>
      <w:proofErr w:type="spellEnd"/>
      <w:r w:rsidR="0080196C" w:rsidRPr="0080196C">
        <w:rPr>
          <w:lang w:val="en-US"/>
        </w:rPr>
        <w:t xml:space="preserve"> </w:t>
      </w:r>
      <w:proofErr w:type="spellStart"/>
      <w:r w:rsidR="0080196C" w:rsidRPr="0080196C">
        <w:rPr>
          <w:lang w:val="en-US"/>
        </w:rPr>
        <w:t>Innovationcommunity</w:t>
      </w:r>
      <w:proofErr w:type="spellEnd"/>
      <w:r w:rsidR="0080196C" w:rsidRPr="0080196C">
        <w:rPr>
          <w:lang w:val="en-US"/>
        </w:rPr>
        <w:t xml:space="preserve"> </w:t>
      </w:r>
      <w:proofErr w:type="spellStart"/>
      <w:r w:rsidR="0080196C" w:rsidRPr="0080196C">
        <w:rPr>
          <w:lang w:val="en-US"/>
        </w:rPr>
        <w:t>ReGaP</w:t>
      </w:r>
      <w:proofErr w:type="spellEnd"/>
      <w:r w:rsidR="0080196C">
        <w:rPr>
          <w:lang w:val="en-US"/>
        </w:rPr>
        <w:t>,</w:t>
      </w:r>
      <w:r w:rsidR="0080196C" w:rsidRPr="0080196C">
        <w:rPr>
          <w:lang w:val="en-US"/>
        </w:rPr>
        <w:t xml:space="preserve"> sub-project </w:t>
      </w:r>
      <w:proofErr w:type="spellStart"/>
      <w:r w:rsidR="0080196C" w:rsidRPr="0080196C">
        <w:rPr>
          <w:lang w:val="en-US"/>
        </w:rPr>
        <w:t>ReGaP-PgE</w:t>
      </w:r>
      <w:proofErr w:type="spellEnd"/>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54F96813"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166A0996" w14:textId="59497D1C"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7CFE724A" w14:textId="190DEE3A"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487386EE" w14:textId="27E8E190"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130C30A8" w14:textId="35710DC1"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0A1639">
              <w:rPr>
                <w:noProof/>
                <w:webHidden/>
              </w:rPr>
              <w:t>11</w:t>
            </w:r>
            <w:r w:rsidR="005D7947">
              <w:rPr>
                <w:noProof/>
                <w:webHidden/>
              </w:rPr>
              <w:fldChar w:fldCharType="end"/>
            </w:r>
          </w:hyperlink>
        </w:p>
        <w:p w14:paraId="55B3487D" w14:textId="4C5FA3A8"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59F0CABC" w14:textId="4D029DAA"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059E7AA6" w14:textId="323B158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0A1639">
              <w:rPr>
                <w:noProof/>
                <w:webHidden/>
              </w:rPr>
              <w:t>19</w:t>
            </w:r>
            <w:r w:rsidR="005D7947">
              <w:rPr>
                <w:noProof/>
                <w:webHidden/>
              </w:rPr>
              <w:fldChar w:fldCharType="end"/>
            </w:r>
          </w:hyperlink>
        </w:p>
        <w:p w14:paraId="2BD3D872" w14:textId="18BEF46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0A1639">
              <w:rPr>
                <w:noProof/>
                <w:webHidden/>
              </w:rPr>
              <w:t>20</w:t>
            </w:r>
            <w:r w:rsidR="005D7947">
              <w:rPr>
                <w:noProof/>
                <w:webHidden/>
              </w:rPr>
              <w:fldChar w:fldCharType="end"/>
            </w:r>
          </w:hyperlink>
        </w:p>
        <w:p w14:paraId="79235258" w14:textId="0FBF935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0A1639">
              <w:rPr>
                <w:noProof/>
                <w:webHidden/>
              </w:rPr>
              <w:t>21</w:t>
            </w:r>
            <w:r w:rsidR="005D7947">
              <w:rPr>
                <w:noProof/>
                <w:webHidden/>
              </w:rPr>
              <w:fldChar w:fldCharType="end"/>
            </w:r>
          </w:hyperlink>
        </w:p>
        <w:p w14:paraId="5B1AFE5E" w14:textId="4093FDD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0A1639">
              <w:rPr>
                <w:noProof/>
                <w:webHidden/>
              </w:rPr>
              <w:t>22</w:t>
            </w:r>
            <w:r w:rsidR="005D7947">
              <w:rPr>
                <w:noProof/>
                <w:webHidden/>
              </w:rPr>
              <w:fldChar w:fldCharType="end"/>
            </w:r>
          </w:hyperlink>
        </w:p>
        <w:p w14:paraId="359D347D" w14:textId="7441ED1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6AF37F2B" w14:textId="2E01F6CB"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1A6273B5" w14:textId="7F0E4805"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4DFDAD90" w14:textId="7CA353B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17F839BE" w14:textId="77B212A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28CBEBFE" w14:textId="28DB33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32292B11" w14:textId="00EE23F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0A1639">
              <w:rPr>
                <w:noProof/>
                <w:webHidden/>
              </w:rPr>
              <w:t>33</w:t>
            </w:r>
            <w:r w:rsidR="005D7947">
              <w:rPr>
                <w:noProof/>
                <w:webHidden/>
              </w:rPr>
              <w:fldChar w:fldCharType="end"/>
            </w:r>
          </w:hyperlink>
        </w:p>
        <w:p w14:paraId="70660310" w14:textId="6E25818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14907F7E" w14:textId="4A4497F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0677AFDC" w14:textId="21F61C8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38A24F68" w14:textId="102F86C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45CD235F" w14:textId="08CDA0F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69D2BE23" w14:textId="03C77DD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54D5419F" w14:textId="1041B2A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144342BC" w14:textId="348FAB3F"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7363F532" w14:textId="2A2D6E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5CC26344" w14:textId="4258B61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0A1639">
              <w:rPr>
                <w:noProof/>
                <w:webHidden/>
              </w:rPr>
              <w:t>50</w:t>
            </w:r>
            <w:r w:rsidR="005D7947">
              <w:rPr>
                <w:noProof/>
                <w:webHidden/>
              </w:rPr>
              <w:fldChar w:fldCharType="end"/>
            </w:r>
          </w:hyperlink>
        </w:p>
        <w:p w14:paraId="28671B52" w14:textId="5D2A4BCA"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168FD6AF" w14:textId="34F3421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272BAC67" w14:textId="70B13B1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0A1639">
              <w:rPr>
                <w:noProof/>
                <w:webHidden/>
              </w:rPr>
              <w:t>63</w:t>
            </w:r>
            <w:r w:rsidR="005D7947">
              <w:rPr>
                <w:noProof/>
                <w:webHidden/>
              </w:rPr>
              <w:fldChar w:fldCharType="end"/>
            </w:r>
          </w:hyperlink>
        </w:p>
        <w:p w14:paraId="5181A111" w14:textId="5ED7516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0A1639">
              <w:rPr>
                <w:noProof/>
                <w:webHidden/>
              </w:rPr>
              <w:t>71</w:t>
            </w:r>
            <w:r w:rsidR="005D7947">
              <w:rPr>
                <w:noProof/>
                <w:webHidden/>
              </w:rPr>
              <w:fldChar w:fldCharType="end"/>
            </w:r>
          </w:hyperlink>
        </w:p>
        <w:p w14:paraId="750CE51C" w14:textId="057BE33A"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0A1639">
              <w:rPr>
                <w:noProof/>
                <w:webHidden/>
              </w:rPr>
              <w:t>77</w:t>
            </w:r>
            <w:r w:rsidR="005D7947">
              <w:rPr>
                <w:noProof/>
                <w:webHidden/>
              </w:rPr>
              <w:fldChar w:fldCharType="end"/>
            </w:r>
          </w:hyperlink>
        </w:p>
        <w:p w14:paraId="0ABE5E82" w14:textId="429824A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0A1639">
              <w:rPr>
                <w:noProof/>
                <w:webHidden/>
              </w:rPr>
              <w:t>78</w:t>
            </w:r>
            <w:r w:rsidR="005D7947">
              <w:rPr>
                <w:noProof/>
                <w:webHidden/>
              </w:rPr>
              <w:fldChar w:fldCharType="end"/>
            </w:r>
          </w:hyperlink>
        </w:p>
        <w:p w14:paraId="443C541A" w14:textId="7DC9391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0A1639">
              <w:rPr>
                <w:noProof/>
                <w:webHidden/>
              </w:rPr>
              <w:t>84</w:t>
            </w:r>
            <w:r w:rsidR="005D7947">
              <w:rPr>
                <w:noProof/>
                <w:webHidden/>
              </w:rPr>
              <w:fldChar w:fldCharType="end"/>
            </w:r>
          </w:hyperlink>
        </w:p>
        <w:p w14:paraId="59735019" w14:textId="3BB2985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0A1639">
              <w:rPr>
                <w:noProof/>
                <w:webHidden/>
              </w:rPr>
              <w:t>88</w:t>
            </w:r>
            <w:r w:rsidR="005D7947">
              <w:rPr>
                <w:noProof/>
                <w:webHidden/>
              </w:rPr>
              <w:fldChar w:fldCharType="end"/>
            </w:r>
          </w:hyperlink>
        </w:p>
        <w:p w14:paraId="37D4A314" w14:textId="60ADA013"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7381017E" w14:textId="3F398C7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372326B3" w14:textId="2692183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0A1639">
              <w:rPr>
                <w:noProof/>
                <w:webHidden/>
              </w:rPr>
              <w:t>91</w:t>
            </w:r>
            <w:r w:rsidR="005D7947">
              <w:rPr>
                <w:noProof/>
                <w:webHidden/>
              </w:rPr>
              <w:fldChar w:fldCharType="end"/>
            </w:r>
          </w:hyperlink>
        </w:p>
        <w:p w14:paraId="5A907878" w14:textId="47C82F02"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736A6C75" w14:textId="1C056EF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54CFAEAD" w14:textId="12BF203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3E6D0B86" w14:textId="54DED8F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785FE400" w14:textId="28AA9062"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0A1639">
              <w:rPr>
                <w:noProof/>
                <w:webHidden/>
              </w:rPr>
              <w:t>94</w:t>
            </w:r>
            <w:r w:rsidR="005D7947">
              <w:rPr>
                <w:noProof/>
                <w:webHidden/>
              </w:rPr>
              <w:fldChar w:fldCharType="end"/>
            </w:r>
          </w:hyperlink>
        </w:p>
        <w:p w14:paraId="11BAC96A" w14:textId="520EF3FC"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0A1639">
              <w:rPr>
                <w:noProof/>
                <w:webHidden/>
              </w:rPr>
              <w:t>96</w:t>
            </w:r>
            <w:r w:rsidR="005D7947">
              <w:rPr>
                <w:noProof/>
                <w:webHidden/>
              </w:rPr>
              <w:fldChar w:fldCharType="end"/>
            </w:r>
          </w:hyperlink>
        </w:p>
        <w:p w14:paraId="45CDB343" w14:textId="44A8735C"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0A1639">
              <w:rPr>
                <w:noProof/>
                <w:webHidden/>
              </w:rPr>
              <w:t>97</w:t>
            </w:r>
            <w:r w:rsidR="005D7947">
              <w:rPr>
                <w:noProof/>
                <w:webHidden/>
              </w:rPr>
              <w:fldChar w:fldCharType="end"/>
            </w:r>
          </w:hyperlink>
        </w:p>
        <w:p w14:paraId="7F62DD50" w14:textId="7AC61682"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0A1639">
              <w:rPr>
                <w:noProof/>
                <w:webHidden/>
              </w:rPr>
              <w:t>99</w:t>
            </w:r>
            <w:r w:rsidR="005D7947">
              <w:rPr>
                <w:noProof/>
                <w:webHidden/>
              </w:rPr>
              <w:fldChar w:fldCharType="end"/>
            </w:r>
          </w:hyperlink>
        </w:p>
        <w:p w14:paraId="0ED14D50" w14:textId="548CD2BE"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0A1639">
              <w:rPr>
                <w:noProof/>
                <w:webHidden/>
              </w:rPr>
              <w:t>106</w:t>
            </w:r>
            <w:r w:rsidR="005D7947">
              <w:rPr>
                <w:noProof/>
                <w:webHidden/>
              </w:rPr>
              <w:fldChar w:fldCharType="end"/>
            </w:r>
          </w:hyperlink>
        </w:p>
        <w:p w14:paraId="0E8FA44C" w14:textId="25C91B80"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0A1639">
              <w:rPr>
                <w:noProof/>
                <w:webHidden/>
              </w:rPr>
              <w:t>109</w:t>
            </w:r>
            <w:r w:rsidR="005D7947">
              <w:rPr>
                <w:noProof/>
                <w:webHidden/>
              </w:rPr>
              <w:fldChar w:fldCharType="end"/>
            </w:r>
          </w:hyperlink>
        </w:p>
        <w:p w14:paraId="379EADDC" w14:textId="7A2796CF"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0A1639">
              <w:rPr>
                <w:noProof/>
                <w:webHidden/>
              </w:rPr>
              <w:t>113</w:t>
            </w:r>
            <w:r w:rsidR="005D7947">
              <w:rPr>
                <w:noProof/>
                <w:webHidden/>
              </w:rPr>
              <w:fldChar w:fldCharType="end"/>
            </w:r>
          </w:hyperlink>
        </w:p>
        <w:p w14:paraId="5D8097E1" w14:textId="0D521346"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0A1639">
              <w:rPr>
                <w:noProof/>
                <w:webHidden/>
              </w:rPr>
              <w:t>117</w:t>
            </w:r>
            <w:r w:rsidR="005D7947">
              <w:rPr>
                <w:noProof/>
                <w:webHidden/>
              </w:rPr>
              <w:fldChar w:fldCharType="end"/>
            </w:r>
          </w:hyperlink>
        </w:p>
        <w:p w14:paraId="294F6D1A" w14:textId="1D119E04"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0A1639">
              <w:rPr>
                <w:noProof/>
                <w:webHidden/>
              </w:rPr>
              <w:t>123</w:t>
            </w:r>
            <w:r w:rsidR="005D7947">
              <w:rPr>
                <w:noProof/>
                <w:webHidden/>
              </w:rPr>
              <w:fldChar w:fldCharType="end"/>
            </w:r>
          </w:hyperlink>
        </w:p>
        <w:p w14:paraId="67195A88" w14:textId="23994EA7"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0A1639">
              <w:rPr>
                <w:noProof/>
                <w:webHidden/>
              </w:rPr>
              <w:t>128</w:t>
            </w:r>
            <w:r w:rsidR="005D7947">
              <w:rPr>
                <w:noProof/>
                <w:webHidden/>
              </w:rPr>
              <w:fldChar w:fldCharType="end"/>
            </w:r>
          </w:hyperlink>
        </w:p>
        <w:p w14:paraId="52B2F650" w14:textId="6A8A113C"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0A1639">
              <w:rPr>
                <w:noProof/>
                <w:webHidden/>
              </w:rPr>
              <w:t>129</w:t>
            </w:r>
            <w:r w:rsidR="005D7947">
              <w:rPr>
                <w:noProof/>
                <w:webHidden/>
              </w:rPr>
              <w:fldChar w:fldCharType="end"/>
            </w:r>
          </w:hyperlink>
        </w:p>
        <w:p w14:paraId="36A02BE9" w14:textId="75658233"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39C1631C" w14:textId="1E6E1518"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4B03FE5D" w14:textId="311A7E9F"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0A1639">
              <w:rPr>
                <w:noProof/>
                <w:webHidden/>
              </w:rPr>
              <w:t>133</w:t>
            </w:r>
            <w:r w:rsidR="005D7947">
              <w:rPr>
                <w:noProof/>
                <w:webHidden/>
              </w:rPr>
              <w:fldChar w:fldCharType="end"/>
            </w:r>
          </w:hyperlink>
        </w:p>
        <w:p w14:paraId="734223C7" w14:textId="051ABBFC"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0A1639">
              <w:rPr>
                <w:noProof/>
                <w:webHidden/>
              </w:rPr>
              <w:t>137</w:t>
            </w:r>
            <w:r w:rsidR="005D7947">
              <w:rPr>
                <w:noProof/>
                <w:webHidden/>
              </w:rPr>
              <w:fldChar w:fldCharType="end"/>
            </w:r>
          </w:hyperlink>
        </w:p>
        <w:p w14:paraId="4B637C02" w14:textId="3E9154E9"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0A1639">
              <w:rPr>
                <w:noProof/>
                <w:webHidden/>
              </w:rPr>
              <w:t>140</w:t>
            </w:r>
            <w:r w:rsidR="005D7947">
              <w:rPr>
                <w:noProof/>
                <w:webHidden/>
              </w:rPr>
              <w:fldChar w:fldCharType="end"/>
            </w:r>
          </w:hyperlink>
        </w:p>
        <w:p w14:paraId="4299362A" w14:textId="2937D427"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0A1639">
              <w:rPr>
                <w:noProof/>
                <w:webHidden/>
              </w:rPr>
              <w:t>142</w:t>
            </w:r>
            <w:r w:rsidR="005D7947">
              <w:rPr>
                <w:noProof/>
                <w:webHidden/>
              </w:rPr>
              <w:fldChar w:fldCharType="end"/>
            </w:r>
          </w:hyperlink>
        </w:p>
        <w:p w14:paraId="0ABFB025" w14:textId="74BD5D81"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0A1639">
              <w:rPr>
                <w:noProof/>
                <w:webHidden/>
              </w:rPr>
              <w:t>146</w:t>
            </w:r>
            <w:r w:rsidR="005D7947">
              <w:rPr>
                <w:noProof/>
                <w:webHidden/>
              </w:rPr>
              <w:fldChar w:fldCharType="end"/>
            </w:r>
          </w:hyperlink>
        </w:p>
        <w:p w14:paraId="76D52878" w14:textId="18D225CF"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0A1639">
              <w:rPr>
                <w:noProof/>
                <w:webHidden/>
              </w:rPr>
              <w:t>147</w:t>
            </w:r>
            <w:r w:rsidR="005D7947">
              <w:rPr>
                <w:noProof/>
                <w:webHidden/>
              </w:rPr>
              <w:fldChar w:fldCharType="end"/>
            </w:r>
          </w:hyperlink>
        </w:p>
        <w:p w14:paraId="6A7E8A2A" w14:textId="36776EB3"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13874FCB" w14:textId="5C57A49F"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490CCCC0" w14:textId="7EF0AA19"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0B17CFD3" w14:textId="1B40BC5F"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2B8C7E9C" w14:textId="6768B257"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0A1639">
              <w:rPr>
                <w:noProof/>
                <w:webHidden/>
              </w:rPr>
              <w:t>158</w:t>
            </w:r>
            <w:r w:rsidR="005D7947">
              <w:rPr>
                <w:noProof/>
                <w:webHidden/>
              </w:rPr>
              <w:fldChar w:fldCharType="end"/>
            </w:r>
          </w:hyperlink>
        </w:p>
        <w:p w14:paraId="47E1FFE9" w14:textId="18534361"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0A1639">
              <w:rPr>
                <w:noProof/>
                <w:webHidden/>
              </w:rPr>
              <w:t>159</w:t>
            </w:r>
            <w:r w:rsidR="005D7947">
              <w:rPr>
                <w:noProof/>
                <w:webHidden/>
              </w:rPr>
              <w:fldChar w:fldCharType="end"/>
            </w:r>
          </w:hyperlink>
        </w:p>
        <w:p w14:paraId="4423744C" w14:textId="0E9A9BD8"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0A1639">
              <w:rPr>
                <w:noProof/>
                <w:webHidden/>
              </w:rPr>
              <w:t>162</w:t>
            </w:r>
            <w:r w:rsidR="005D7947">
              <w:rPr>
                <w:noProof/>
                <w:webHidden/>
              </w:rPr>
              <w:fldChar w:fldCharType="end"/>
            </w:r>
          </w:hyperlink>
        </w:p>
        <w:p w14:paraId="1F315B9B" w14:textId="6D5EA4C5"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0A1639">
              <w:rPr>
                <w:noProof/>
                <w:webHidden/>
              </w:rPr>
              <w:t>163</w:t>
            </w:r>
            <w:r w:rsidR="005D7947">
              <w:rPr>
                <w:noProof/>
                <w:webHidden/>
              </w:rPr>
              <w:fldChar w:fldCharType="end"/>
            </w:r>
          </w:hyperlink>
        </w:p>
        <w:p w14:paraId="43941489" w14:textId="63DFEAC2"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22E4B3B2" w14:textId="07FCD0C7"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77777777"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w:t>
      </w:r>
      <w:proofErr w:type="spellStart"/>
      <w:r w:rsidRPr="003D662E">
        <w:rPr>
          <w:lang w:val="en-US"/>
        </w:rPr>
        <w:t>IIoT</w:t>
      </w:r>
      <w:proofErr w:type="spellEnd"/>
      <w:r w:rsidRPr="003D662E">
        <w:rPr>
          <w:lang w:val="en-US"/>
        </w:rPr>
        <w:t>) or „</w:t>
      </w:r>
      <w:proofErr w:type="spellStart"/>
      <w:r w:rsidRPr="003D662E">
        <w:rPr>
          <w:lang w:val="en-US"/>
        </w:rPr>
        <w:t>Industrie</w:t>
      </w:r>
      <w:proofErr w:type="spellEnd"/>
      <w:r w:rsidRPr="003D662E">
        <w:rPr>
          <w:lang w:val="en-US"/>
        </w:rPr>
        <w:t xml:space="preserve"> 4.0“ (I4.0)</w:t>
      </w:r>
      <w:r w:rsidR="00085F89" w:rsidRPr="003D662E">
        <w:rPr>
          <w:rStyle w:val="FootnoteReference"/>
          <w:lang w:val="en-US"/>
        </w:rPr>
        <w:footnoteReference w:id="1"/>
      </w:r>
      <w:r w:rsidRPr="003D662E">
        <w:rPr>
          <w:lang w:val="en-US"/>
        </w:rPr>
        <w:t xml:space="preserve">. To support the industrial transformation towards IoT, </w:t>
      </w:r>
      <w:proofErr w:type="spellStart"/>
      <w:r w:rsidRPr="003D662E">
        <w:rPr>
          <w:lang w:val="en-US"/>
        </w:rPr>
        <w:t>IIoT</w:t>
      </w:r>
      <w:proofErr w:type="spellEnd"/>
      <w:r w:rsidRPr="003D662E">
        <w:rPr>
          <w:lang w:val="en-US"/>
        </w:rPr>
        <w:t xml:space="preserve">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7E06F0" w:rsidRPr="00907CC1">
        <w:rPr>
          <w:lang w:val="en-GB"/>
        </w:rPr>
        <w:t>52</w:t>
      </w:r>
      <w:r w:rsidR="007E06F0">
        <w:rPr>
          <w:lang w:val="en-GB"/>
        </w:rPr>
        <w:t>]</w:t>
      </w:r>
      <w:r w:rsidRPr="003D662E">
        <w:rPr>
          <w:lang w:val="en-US"/>
        </w:rPr>
        <w:t xml:space="preserve">. </w:t>
      </w:r>
    </w:p>
    <w:p w14:paraId="243122A0" w14:textId="6763C05C"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[54]</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proofErr w:type="spellStart"/>
      <w:r w:rsidR="002551BB" w:rsidRPr="003D662E">
        <w:rPr>
          <w:lang w:val="en-US"/>
        </w:rPr>
        <w:t>BMWi</w:t>
      </w:r>
      <w:proofErr w:type="spellEnd"/>
      <w:r w:rsidR="002551BB" w:rsidRPr="003D662E">
        <w:rPr>
          <w:lang w:val="en-US"/>
        </w:rPr>
        <w:t>-funded</w:t>
      </w:r>
      <w:r w:rsidR="002551BB" w:rsidRPr="003D662E">
        <w:rPr>
          <w:rStyle w:val="FootnoteReference"/>
        </w:rPr>
        <w:footnoteReference w:id="2"/>
      </w:r>
      <w:r w:rsidR="002551BB" w:rsidRPr="003D662E">
        <w:rPr>
          <w:lang w:val="en-US"/>
        </w:rPr>
        <w:t xml:space="preserve"> project IIP-Ecosphere</w:t>
      </w:r>
      <w:r>
        <w:rPr>
          <w:lang w:val="en-US"/>
        </w:rPr>
        <w:t xml:space="preserve">, which </w:t>
      </w:r>
      <w:proofErr w:type="spellStart"/>
      <w:r>
        <w:rPr>
          <w:lang w:val="en-US"/>
        </w:rPr>
        <w:t>purused</w:t>
      </w:r>
      <w:proofErr w:type="spellEnd"/>
      <w:r>
        <w:rPr>
          <w:lang w:val="en-US"/>
        </w:rPr>
        <w:t xml:space="preserve">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w:t>
      </w:r>
      <w:proofErr w:type="spellStart"/>
      <w:r w:rsidR="002551BB" w:rsidRPr="003D662E">
        <w:rPr>
          <w:lang w:val="en-US"/>
        </w:rPr>
        <w:t>IIoT</w:t>
      </w:r>
      <w:proofErr w:type="spellEnd"/>
      <w:r w:rsidR="002551BB" w:rsidRPr="003D662E">
        <w:rPr>
          <w:lang w:val="en-US"/>
        </w:rPr>
        <w:t xml:space="preserve">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w:t>
      </w:r>
      <w:proofErr w:type="spellStart"/>
      <w:r w:rsidR="00C801A1">
        <w:rPr>
          <w:lang w:val="en-US"/>
        </w:rPr>
        <w:t>DATIpilot</w:t>
      </w:r>
      <w:proofErr w:type="spellEnd"/>
      <w:r w:rsidR="00C801A1">
        <w:rPr>
          <w:lang w:val="en-US"/>
        </w:rPr>
        <w:t xml:space="preserve"> </w:t>
      </w:r>
      <w:proofErr w:type="spellStart"/>
      <w:r w:rsidR="006B5B8F">
        <w:rPr>
          <w:lang w:val="en-US"/>
        </w:rPr>
        <w:t>R</w:t>
      </w:r>
      <w:r w:rsidR="00C801A1">
        <w:rPr>
          <w:lang w:val="en-US"/>
        </w:rPr>
        <w:t>e</w:t>
      </w:r>
      <w:r w:rsidR="006B5B8F">
        <w:rPr>
          <w:lang w:val="en-US"/>
        </w:rPr>
        <w:t>G</w:t>
      </w:r>
      <w:r w:rsidR="00C801A1">
        <w:rPr>
          <w:lang w:val="en-US"/>
        </w:rPr>
        <w:t>a</w:t>
      </w:r>
      <w:r w:rsidR="006B5B8F">
        <w:rPr>
          <w:lang w:val="en-US"/>
        </w:rPr>
        <w:t>P</w:t>
      </w:r>
      <w:proofErr w:type="spellEnd"/>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51A87FA4"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F04C93">
        <w:rPr>
          <w:lang w:val="en-US"/>
        </w:rPr>
        <w:t xml:space="preserve">more than 40 research </w:t>
      </w:r>
      <w:proofErr w:type="spellStart"/>
      <w:r w:rsidR="00F04C93">
        <w:rPr>
          <w:lang w:val="en-US"/>
        </w:rPr>
        <w:t>IIoT</w:t>
      </w:r>
      <w:proofErr w:type="spellEnd"/>
      <w:r w:rsidR="00F04C93">
        <w:rPr>
          <w:lang w:val="en-US"/>
        </w:rPr>
        <w:t xml:space="preserve"> platforms and </w:t>
      </w:r>
      <w:r w:rsidR="00BA7B7E" w:rsidRPr="003D662E">
        <w:rPr>
          <w:lang w:val="en-US"/>
        </w:rPr>
        <w:t xml:space="preserve">21 </w:t>
      </w:r>
      <w:r w:rsidR="00F04C93">
        <w:rPr>
          <w:lang w:val="en-US"/>
        </w:rPr>
        <w:t xml:space="preserve">industrial </w:t>
      </w:r>
      <w:proofErr w:type="spellStart"/>
      <w:r w:rsidR="00BA7B7E" w:rsidRPr="003D662E">
        <w:rPr>
          <w:lang w:val="en-US"/>
        </w:rPr>
        <w:t>IIoT</w:t>
      </w:r>
      <w:proofErr w:type="spellEnd"/>
      <w:r w:rsidR="00BA7B7E" w:rsidRPr="003D662E">
        <w:rPr>
          <w:lang w:val="en-US"/>
        </w:rPr>
        <w:t xml:space="preserve">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[53]</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w:t>
      </w:r>
      <w:proofErr w:type="spellStart"/>
      <w:r w:rsidR="00106004">
        <w:rPr>
          <w:lang w:val="en-US"/>
        </w:rPr>
        <w:t>extend</w:t>
      </w:r>
      <w:proofErr w:type="spellEnd"/>
      <w:r w:rsidR="00106004">
        <w:rPr>
          <w:lang w:val="en-US"/>
        </w:rPr>
        <w:t xml:space="preserve">,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w:t>
      </w:r>
      <w:proofErr w:type="spellStart"/>
      <w:r w:rsidR="000F17B5" w:rsidRPr="003D662E">
        <w:rPr>
          <w:lang w:val="en-US"/>
        </w:rPr>
        <w:t>IIoT</w:t>
      </w:r>
      <w:proofErr w:type="spellEnd"/>
      <w:r w:rsidR="007604FF" w:rsidRPr="003D662E">
        <w:rPr>
          <w:lang w:val="en-US"/>
        </w:rPr>
        <w:t>/I4.0</w:t>
      </w:r>
      <w:r w:rsidR="000F17B5" w:rsidRPr="003D662E">
        <w:rPr>
          <w:lang w:val="en-US"/>
        </w:rPr>
        <w:t xml:space="preserve"> platforms</w:t>
      </w:r>
      <w:r w:rsidR="003E12A5">
        <w:rPr>
          <w:lang w:val="en-US"/>
        </w:rPr>
        <w:t xml:space="preserve"> [52]</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w:t>
      </w:r>
      <w:proofErr w:type="spellStart"/>
      <w:r w:rsidR="00132AD9" w:rsidRPr="003D662E">
        <w:rPr>
          <w:lang w:val="en-US"/>
        </w:rPr>
        <w:t>IIoT</w:t>
      </w:r>
      <w:proofErr w:type="spellEnd"/>
      <w:r w:rsidR="00AE66FB" w:rsidRPr="003D662E">
        <w:rPr>
          <w:lang w:val="en-US"/>
        </w:rPr>
        <w:t>/I4.0</w:t>
      </w:r>
      <w:r w:rsidR="00132AD9" w:rsidRPr="003D662E">
        <w:rPr>
          <w:lang w:val="en-US"/>
        </w:rPr>
        <w:t xml:space="preserve"> platform</w:t>
      </w:r>
      <w:r w:rsidR="000C6AEC" w:rsidRPr="003D662E">
        <w:rPr>
          <w:lang w:val="en-US"/>
        </w:rPr>
        <w:t xml:space="preserve">, </w:t>
      </w:r>
      <w:r w:rsidR="000C6AEC" w:rsidRPr="003D662E">
        <w:rPr>
          <w:lang w:val="en-US"/>
        </w:rPr>
        <w:lastRenderedPageBreak/>
        <w:t xml:space="preserve">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35FA5A43"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0C1A7C">
        <w:rPr>
          <w:highlight w:val="yellow"/>
          <w:lang w:val="en-US"/>
        </w:rPr>
        <w:t xml:space="preserve">multiple-in-multiple-out  </w:t>
      </w:r>
      <w:proofErr w:type="spellStart"/>
      <w:r w:rsidR="000C1A7C">
        <w:rPr>
          <w:highlight w:val="yellow"/>
          <w:lang w:val="en-US"/>
        </w:rPr>
        <w:t>anonymitation</w:t>
      </w:r>
      <w:proofErr w:type="spellEnd"/>
      <w:r w:rsidR="000C1A7C">
        <w:rPr>
          <w:highlight w:val="yellow"/>
          <w:lang w:val="en-US"/>
        </w:rPr>
        <w:t xml:space="preserve">/pseudonymization, </w:t>
      </w:r>
      <w:r w:rsidR="00A40C16">
        <w:rPr>
          <w:highlight w:val="yellow"/>
          <w:lang w:val="en-US"/>
        </w:rPr>
        <w:t xml:space="preserve">application templates (for </w:t>
      </w:r>
      <w:proofErr w:type="spellStart"/>
      <w:r w:rsidR="00A40C16">
        <w:rPr>
          <w:highlight w:val="yellow"/>
          <w:lang w:val="en-US"/>
        </w:rPr>
        <w:t>ReGaP</w:t>
      </w:r>
      <w:proofErr w:type="spellEnd"/>
      <w:r w:rsidR="00A40C16">
        <w:rPr>
          <w:highlight w:val="yellow"/>
          <w:lang w:val="en-US"/>
        </w:rPr>
        <w:t>)</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 xml:space="preserve">The IIP-Ecosphere </w:t>
      </w:r>
      <w:proofErr w:type="spellStart"/>
      <w:r w:rsidRPr="003D662E">
        <w:rPr>
          <w:lang w:val="en-US"/>
        </w:rPr>
        <w:t>IIoT</w:t>
      </w:r>
      <w:proofErr w:type="spellEnd"/>
      <w:r w:rsidRPr="003D662E">
        <w:rPr>
          <w:lang w:val="en-US"/>
        </w:rPr>
        <w:t xml:space="preserve">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w:t>
      </w:r>
      <w:proofErr w:type="spellStart"/>
      <w:r w:rsidR="00907CC1">
        <w:rPr>
          <w:lang w:val="en-US"/>
        </w:rPr>
        <w:t>IIoT</w:t>
      </w:r>
      <w:proofErr w:type="spellEnd"/>
      <w:r w:rsidR="00907CC1">
        <w:rPr>
          <w:lang w:val="en-US"/>
        </w:rPr>
        <w:t>/CPPS platforms using the same analysis topics as [35], but comparing more than 40 scientific approaches with 21 industrial platforms.</w:t>
      </w:r>
    </w:p>
    <w:p w14:paraId="467BF6D3" w14:textId="03228021" w:rsidR="00E64F49" w:rsidRDefault="00E64F49" w:rsidP="007245E8">
      <w:pPr>
        <w:pStyle w:val="ListParagraph"/>
        <w:numPr>
          <w:ilvl w:val="0"/>
          <w:numId w:val="5"/>
        </w:numPr>
        <w:jc w:val="both"/>
        <w:rPr>
          <w:lang w:val="en-US"/>
        </w:rPr>
      </w:pPr>
      <w:proofErr w:type="spellStart"/>
      <w:r>
        <w:rPr>
          <w:lang w:val="en-US"/>
        </w:rPr>
        <w:t>ReGaP</w:t>
      </w:r>
      <w:proofErr w:type="spellEnd"/>
      <w:r>
        <w:rPr>
          <w:lang w:val="en-US"/>
        </w:rPr>
        <w:t xml:space="preserve"> community on energy applications in the industrial context, providing requirements but also </w:t>
      </w:r>
      <w:r w:rsidR="004E7594">
        <w:rPr>
          <w:lang w:val="en-US"/>
        </w:rPr>
        <w:t xml:space="preserve">feasibility studies or </w:t>
      </w:r>
      <w:r>
        <w:rPr>
          <w:lang w:val="en-US"/>
        </w:rPr>
        <w:t>solutions based on the oktoflow platform.</w:t>
      </w:r>
    </w:p>
    <w:p w14:paraId="40726E1D" w14:textId="65CEED62"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w:t>
      </w:r>
    </w:p>
    <w:p w14:paraId="00C5521A" w14:textId="77777777" w:rsidR="00E64F49" w:rsidRPr="003D662E" w:rsidRDefault="00E64F49" w:rsidP="00E64F49">
      <w:pPr>
        <w:pStyle w:val="ListParagraph"/>
        <w:numPr>
          <w:ilvl w:val="0"/>
          <w:numId w:val="5"/>
        </w:numPr>
        <w:jc w:val="both"/>
        <w:rPr>
          <w:lang w:val="en-US"/>
        </w:rPr>
      </w:pPr>
      <w:r w:rsidRPr="003D662E">
        <w:rPr>
          <w:lang w:val="en-US"/>
        </w:rPr>
        <w:t xml:space="preserve">Interactions with other funded projects: </w:t>
      </w:r>
      <w:proofErr w:type="spellStart"/>
      <w:r w:rsidRPr="003D662E">
        <w:rPr>
          <w:lang w:val="en-US"/>
        </w:rPr>
        <w:t>DaPro</w:t>
      </w:r>
      <w:proofErr w:type="spellEnd"/>
      <w:r w:rsidRPr="003D662E">
        <w:rPr>
          <w:rStyle w:val="FootnoteReference"/>
          <w:lang w:val="en-US"/>
        </w:rPr>
        <w:footnoteReference w:id="5"/>
      </w:r>
      <w:r w:rsidRPr="003D662E">
        <w:rPr>
          <w:lang w:val="en-US"/>
        </w:rPr>
        <w:t xml:space="preserve">, </w:t>
      </w:r>
      <w:proofErr w:type="spellStart"/>
      <w:r w:rsidRPr="003D662E">
        <w:rPr>
          <w:lang w:val="en-US"/>
        </w:rPr>
        <w:t>BaSys</w:t>
      </w:r>
      <w:proofErr w:type="spellEnd"/>
      <w:r w:rsidRPr="003D662E">
        <w:rPr>
          <w:rStyle w:val="FootnoteReference"/>
          <w:lang w:val="en-US"/>
        </w:rPr>
        <w:footnoteReference w:id="6"/>
      </w:r>
      <w:r w:rsidRPr="003D662E">
        <w:rPr>
          <w:lang w:val="en-US"/>
        </w:rPr>
        <w:t xml:space="preserve">, </w:t>
      </w:r>
      <w:proofErr w:type="spellStart"/>
      <w:r w:rsidRPr="003D662E">
        <w:rPr>
          <w:lang w:val="en-US"/>
        </w:rPr>
        <w:t>FabOs</w:t>
      </w:r>
      <w:proofErr w:type="spellEnd"/>
      <w:r w:rsidRPr="003D662E">
        <w:rPr>
          <w:rStyle w:val="FootnoteReference"/>
          <w:lang w:val="en-US"/>
        </w:rPr>
        <w:footnoteReference w:id="7"/>
      </w:r>
      <w:r w:rsidRPr="003D662E">
        <w:rPr>
          <w:lang w:val="en-US"/>
        </w:rPr>
        <w:t>, Service-Meister</w:t>
      </w:r>
      <w:r w:rsidRPr="003D662E">
        <w:rPr>
          <w:rStyle w:val="FootnoteReference"/>
          <w:lang w:val="en-US"/>
        </w:rPr>
        <w:footnoteReference w:id="8"/>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The architecture of Gaia-</w:t>
      </w:r>
      <w:r w:rsidRPr="00B87C8F">
        <w:rPr>
          <w:lang w:val="en-GB"/>
        </w:rPr>
        <w:lastRenderedPageBreak/>
        <w:t xml:space="preserve">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97BF46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124FE1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0A163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26E33A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0A163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6AAAD6A"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proofErr w:type="spellStart"/>
      <w:r w:rsidR="005F77D9" w:rsidRPr="003D662E">
        <w:rPr>
          <w:lang w:val="en-US"/>
        </w:rPr>
        <w:t>IIoT</w:t>
      </w:r>
      <w:proofErr w:type="spellEnd"/>
      <w:r w:rsidR="005F77D9" w:rsidRPr="003D662E">
        <w:rPr>
          <w:lang w:val="en-US"/>
        </w:rPr>
        <w: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w:t>
      </w:r>
      <w:proofErr w:type="spellStart"/>
      <w:r w:rsidR="00B254C1" w:rsidRPr="003D662E">
        <w:rPr>
          <w:lang w:val="en-US"/>
        </w:rPr>
        <w:t>IIoT</w:t>
      </w:r>
      <w:proofErr w:type="spellEnd"/>
      <w:r w:rsidR="00B254C1" w:rsidRPr="003D662E">
        <w:rPr>
          <w:lang w:val="en-US"/>
        </w:rPr>
        <w:t>-</w:t>
      </w:r>
      <w:r w:rsidR="00BF421C" w:rsidRPr="003D662E">
        <w:rPr>
          <w:lang w:val="en-US"/>
        </w:rPr>
        <w:t xml:space="preserve">applications. </w:t>
      </w:r>
    </w:p>
    <w:p w14:paraId="6737C14C" w14:textId="2951196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AD7DD9">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 xml:space="preserve">details and structures may change. Faster access to such information, we started turning modeling- and implementation level details into </w:t>
      </w:r>
      <w:proofErr w:type="spellStart"/>
      <w:r w:rsidR="00C02E23">
        <w:rPr>
          <w:lang w:val="en-US"/>
        </w:rPr>
        <w:t>github</w:t>
      </w:r>
      <w:proofErr w:type="spellEnd"/>
      <w:r w:rsidR="00C02E23">
        <w:rPr>
          <w:lang w:val="en-US"/>
        </w:rPr>
        <w:t xml:space="preserve"> documentation, which is easier and more agile to change than the handbook focusing on the more fundamental structures and decisions</w:t>
      </w:r>
      <w:r w:rsidR="001E440D" w:rsidRPr="003D662E">
        <w:rPr>
          <w:lang w:val="en-US"/>
        </w:rPr>
        <w:t>.</w:t>
      </w:r>
    </w:p>
    <w:p w14:paraId="6CC16D10" w14:textId="2B7092E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0A1639">
        <w:rPr>
          <w:lang w:val="en-US"/>
        </w:rPr>
        <w:t>10</w:t>
      </w:r>
      <w:r w:rsidR="00EF60A9">
        <w:rPr>
          <w:lang w:val="en-US"/>
        </w:rPr>
        <w:fldChar w:fldCharType="end"/>
      </w:r>
      <w:r w:rsidR="00EF60A9">
        <w:rPr>
          <w:lang w:val="en-US"/>
        </w:rPr>
        <w:t xml:space="preserve">, the </w:t>
      </w:r>
      <w:r w:rsidR="00D6076A">
        <w:rPr>
          <w:lang w:val="en-US"/>
        </w:rPr>
        <w:t>appendix</w:t>
      </w:r>
      <w:r w:rsidR="00EF60A9">
        <w:rPr>
          <w:lang w:val="en-US"/>
        </w:rPr>
        <w:t xml:space="preserve"> summarizes additional information such as the used UML profiles.</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27FEC352"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0A163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0A163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0A163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7B93A9A"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w:t>
      </w:r>
      <w:proofErr w:type="spellStart"/>
      <w:r w:rsidR="003A112E" w:rsidRPr="00FA0F55">
        <w:rPr>
          <w:lang w:val="en-US"/>
        </w:rPr>
        <w:t>adviced</w:t>
      </w:r>
      <w:proofErr w:type="spellEnd"/>
      <w:r w:rsidR="003A112E" w:rsidRPr="00FA0F55">
        <w:rPr>
          <w:lang w:val="en-US"/>
        </w:rPr>
        <w:t xml:space="preserve"> to start </w:t>
      </w:r>
      <w:r w:rsidR="006D7A5F">
        <w:rPr>
          <w:lang w:val="en-US"/>
        </w:rPr>
        <w:t xml:space="preserve">with the </w:t>
      </w:r>
      <w:proofErr w:type="spellStart"/>
      <w:r w:rsidR="006D7A5F">
        <w:rPr>
          <w:lang w:val="en-US"/>
        </w:rPr>
        <w:t>github</w:t>
      </w:r>
      <w:proofErr w:type="spellEnd"/>
      <w:r w:rsidR="006D7A5F">
        <w:rPr>
          <w:lang w:val="en-US"/>
        </w:rPr>
        <w:t xml:space="preserve">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6D7A5F">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6</w:t>
      </w:r>
      <w:r w:rsidR="003A112E" w:rsidRPr="00FA0F55">
        <w:rPr>
          <w:lang w:val="en-US"/>
        </w:rPr>
        <w:fldChar w:fldCharType="end"/>
      </w:r>
      <w:r w:rsidR="00547013">
        <w:rPr>
          <w:lang w:val="en-US"/>
        </w:rPr>
        <w:t xml:space="preserve"> as </w:t>
      </w:r>
      <w:r w:rsidR="00547013">
        <w:rPr>
          <w:lang w:val="en-US"/>
        </w:rPr>
        <w:lastRenderedPageBreak/>
        <w:t>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3AE3485"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xml:space="preserve">, are </w:t>
      </w:r>
      <w:proofErr w:type="spellStart"/>
      <w:r w:rsidRPr="00FA0F55">
        <w:rPr>
          <w:lang w:val="en-US"/>
        </w:rPr>
        <w:t>adviced</w:t>
      </w:r>
      <w:proofErr w:type="spellEnd"/>
      <w:r w:rsidRPr="00FA0F55">
        <w:rPr>
          <w:lang w:val="en-US"/>
        </w:rPr>
        <w:t xml:space="preserve">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0A163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0A163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0A163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37DDDD0"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proofErr w:type="spellStart"/>
      <w:r w:rsidR="00681560">
        <w:rPr>
          <w:lang w:val="en-US"/>
        </w:rPr>
        <w:t>github</w:t>
      </w:r>
      <w:proofErr w:type="spellEnd"/>
      <w:r w:rsidR="00681560">
        <w:rPr>
          <w:lang w:val="en-US"/>
        </w:rPr>
        <w:t xml:space="preserve">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0A1639">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11E3A6CE"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w:t>
      </w:r>
      <w:proofErr w:type="spellStart"/>
      <w:r w:rsidR="00ED73F0" w:rsidRPr="00FA0F55">
        <w:rPr>
          <w:lang w:val="en-US"/>
        </w:rPr>
        <w:t>github</w:t>
      </w:r>
      <w:proofErr w:type="spellEnd"/>
      <w:r w:rsidR="00ED73F0" w:rsidRPr="00FA0F55">
        <w:rPr>
          <w:lang w:val="en-US"/>
        </w:rPr>
        <w:t xml:space="preserve">,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 xml:space="preserve">documentation in </w:t>
      </w:r>
      <w:proofErr w:type="spellStart"/>
      <w:r w:rsidR="00ED73F0" w:rsidRPr="00FA0F55">
        <w:rPr>
          <w:lang w:val="en-US"/>
        </w:rPr>
        <w:t>github</w:t>
      </w:r>
      <w:proofErr w:type="spellEnd"/>
      <w:r w:rsidR="003E5714">
        <w:rPr>
          <w:rStyle w:val="FootnoteReference"/>
          <w:lang w:val="en-US"/>
        </w:rPr>
        <w:footnoteReference w:id="10"/>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68DC0451"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37C7AF4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w:t>
      </w:r>
      <w:proofErr w:type="spellStart"/>
      <w:r w:rsidRPr="003D662E">
        <w:rPr>
          <w:lang w:val="en-US"/>
        </w:rPr>
        <w:t>checkstyle</w:t>
      </w:r>
      <w:proofErr w:type="spellEnd"/>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proofErr w:type="spellStart"/>
      <w:r w:rsidR="00AF30D7" w:rsidRPr="003D662E">
        <w:rPr>
          <w:lang w:val="en-US"/>
        </w:rPr>
        <w:t>c</w:t>
      </w:r>
      <w:r w:rsidR="007A479B" w:rsidRPr="003D662E">
        <w:rPr>
          <w:lang w:val="en-US"/>
        </w:rPr>
        <w:t>heckstyle</w:t>
      </w:r>
      <w:proofErr w:type="spellEnd"/>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2CFC7083"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0A1639">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w:t>
      </w:r>
      <w:proofErr w:type="spellStart"/>
      <w:r w:rsidRPr="003D662E">
        <w:rPr>
          <w:lang w:val="en-US"/>
        </w:rPr>
        <w:t>BaSyx</w:t>
      </w:r>
      <w:proofErr w:type="spellEnd"/>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 xml:space="preserve">AAS of the platform. Technical settings that may be subject to modifications by administrators shall be represented in a uniform and human readable manner. For stored setup information we rely on </w:t>
      </w:r>
      <w:proofErr w:type="spellStart"/>
      <w:r w:rsidRPr="003D662E">
        <w:rPr>
          <w:lang w:val="en-US"/>
        </w:rPr>
        <w:t>Yaml</w:t>
      </w:r>
      <w:proofErr w:type="spellEnd"/>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w:t>
      </w:r>
      <w:proofErr w:type="spellStart"/>
      <w:r w:rsidR="009E0408" w:rsidRPr="003D662E">
        <w:rPr>
          <w:lang w:val="en-US"/>
        </w:rPr>
        <w:t>Yaml</w:t>
      </w:r>
      <w:proofErr w:type="spellEnd"/>
      <w:r w:rsidR="009E0408" w:rsidRPr="003D662E">
        <w:rPr>
          <w:lang w:val="en-US"/>
        </w:rPr>
        <w:t xml:space="preserve">,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9"/>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20"/>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08BDDAD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1"/>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2"/>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3"/>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39A2028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2366D1">
        <w:rPr>
          <w:lang w:val="en-US"/>
        </w:rPr>
        <w:t xml:space="preserve">as well as further requirements that are collected or detailed in further work or projects like </w:t>
      </w:r>
      <w:proofErr w:type="spellStart"/>
      <w:r w:rsidR="002366D1">
        <w:rPr>
          <w:lang w:val="en-US"/>
        </w:rPr>
        <w:t>ReGaP</w:t>
      </w:r>
      <w:proofErr w:type="spellEnd"/>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0A1639">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E9C3289"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0A163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0A1639">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0A163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0A1639">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0A163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0A163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0A163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0A163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0D59C09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0A1639" w:rsidRPr="003D662E">
        <w:rPr>
          <w:lang w:val="en-US"/>
        </w:rPr>
        <w:t xml:space="preserve">Figure </w:t>
      </w:r>
      <w:r w:rsidR="000A163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and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(with as “the lower layer”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being located below “the upper layer”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only </w:t>
      </w:r>
      <w:proofErr w:type="spellStart"/>
      <w:r w:rsidR="003E68B9" w:rsidRPr="003D662E">
        <w:rPr>
          <w:i/>
          <w:lang w:val="en-US"/>
        </w:rPr>
        <w:t>l</w:t>
      </w:r>
      <w:r w:rsidR="003E68B9" w:rsidRPr="003D662E">
        <w:rPr>
          <w:i/>
          <w:vertAlign w:val="subscript"/>
          <w:lang w:val="en-US"/>
        </w:rPr>
        <w:t>u</w:t>
      </w:r>
      <w:proofErr w:type="spellEnd"/>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proofErr w:type="spellStart"/>
      <w:r w:rsidR="003E68B9" w:rsidRPr="003D662E">
        <w:rPr>
          <w:i/>
          <w:lang w:val="en-US"/>
        </w:rPr>
        <w:t>l</w:t>
      </w:r>
      <w:r w:rsidR="003E68B9" w:rsidRPr="003D662E">
        <w:rPr>
          <w:i/>
          <w:vertAlign w:val="subscript"/>
          <w:lang w:val="en-US"/>
        </w:rPr>
        <w:t>l</w:t>
      </w:r>
      <w:proofErr w:type="spellEnd"/>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3E01AA0"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DDF2B2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0A1639" w:rsidRPr="003D662E">
        <w:rPr>
          <w:lang w:val="en-US"/>
        </w:rPr>
        <w:t xml:space="preserve">Figure </w:t>
      </w:r>
      <w:r w:rsidR="000A163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374F88" w:rsidRPr="003D662E">
        <w:rPr>
          <w:lang w:val="en-US"/>
        </w:rPr>
        <w:t xml:space="preserve">Figure </w:t>
      </w:r>
      <w:r w:rsidR="00374F88">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72A95A79"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w:t>
      </w:r>
      <w:proofErr w:type="spellStart"/>
      <w:r w:rsidR="000048B7" w:rsidRPr="003D662E">
        <w:rPr>
          <w:lang w:val="en-US"/>
        </w:rPr>
        <w:t>submodels</w:t>
      </w:r>
      <w:proofErr w:type="spellEnd"/>
      <w:r w:rsidR="000048B7" w:rsidRPr="003D662E">
        <w:rPr>
          <w:lang w:val="en-US"/>
        </w:rPr>
        <w:t>)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4"/>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0BA9084F"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[13]</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w:t>
      </w:r>
      <w:proofErr w:type="spellStart"/>
      <w:r w:rsidR="00C75D04" w:rsidRPr="003D662E">
        <w:rPr>
          <w:lang w:val="en-US"/>
        </w:rPr>
        <w:t>realtime</w:t>
      </w:r>
      <w:proofErr w:type="spellEnd"/>
      <w:r w:rsidR="00C75D04" w:rsidRPr="003D662E">
        <w:rPr>
          <w:lang w:val="en-US"/>
        </w:rPr>
        <w:t xml:space="preserv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proofErr w:type="spellStart"/>
      <w:r w:rsidR="00694EE4" w:rsidRPr="003D662E">
        <w:rPr>
          <w:rFonts w:ascii="Consolas" w:hAnsi="Consolas"/>
          <w:lang w:val="en-US"/>
        </w:rPr>
        <w:t>StreamingLibrary</w:t>
      </w:r>
      <w:proofErr w:type="spellEnd"/>
      <w:r w:rsidR="0096235D" w:rsidRPr="0096235D">
        <w:rPr>
          <w:lang w:val="en-US"/>
        </w:rPr>
        <w:t xml:space="preserve"> through plugins</w:t>
      </w:r>
      <w:r w:rsidR="00694EE4" w:rsidRPr="003D662E">
        <w:rPr>
          <w:rFonts w:cstheme="minorHAnsi"/>
          <w:lang w:val="en-US"/>
        </w:rPr>
        <w:t xml:space="preserve">. </w:t>
      </w:r>
    </w:p>
    <w:p w14:paraId="40F106EC" w14:textId="50A9132C"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0A1639" w:rsidRPr="003D662E">
        <w:rPr>
          <w:lang w:val="en-US"/>
        </w:rPr>
        <w:t xml:space="preserve">Figure </w:t>
      </w:r>
      <w:r w:rsidR="000A163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BAC27A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w:t>
      </w:r>
      <w:proofErr w:type="spellStart"/>
      <w:r w:rsidR="003330DC">
        <w:rPr>
          <w:lang w:val="en-US"/>
        </w:rPr>
        <w:t>leayers</w:t>
      </w:r>
      <w:proofErr w:type="spellEnd"/>
      <w:r w:rsidR="003330DC">
        <w:rPr>
          <w:lang w:val="en-US"/>
        </w:rPr>
        <w:t xml:space="preserve">. This also involves </w:t>
      </w:r>
      <w:r w:rsidRPr="003D662E">
        <w:rPr>
          <w:lang w:val="en-US"/>
        </w:rPr>
        <w:t xml:space="preserve">non-trivial management functions or functions to create 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33353DBD" w:rsidR="00FF08B7" w:rsidRPr="003D662E" w:rsidRDefault="001C0EBB" w:rsidP="007245E8">
      <w:pPr>
        <w:pStyle w:val="ListParagraph"/>
        <w:numPr>
          <w:ilvl w:val="0"/>
          <w:numId w:val="7"/>
        </w:numPr>
        <w:jc w:val="both"/>
        <w:rPr>
          <w:lang w:val="en-US"/>
        </w:rPr>
      </w:pPr>
      <w:r w:rsidRPr="003D662E">
        <w:rPr>
          <w:b/>
          <w:lang w:val="en-US"/>
        </w:rPr>
        <w:lastRenderedPageBreak/>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proofErr w:type="spellStart"/>
      <w:r w:rsidR="001952ED" w:rsidRPr="003D662E">
        <w:rPr>
          <w:rFonts w:ascii="Consolas" w:hAnsi="Consolas"/>
          <w:lang w:val="en-US"/>
        </w:rPr>
        <w:t>StreamingLibrary</w:t>
      </w:r>
      <w:proofErr w:type="spellEnd"/>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CAB3DDD"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8"/>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 xml:space="preserve">(in terms of probes and signaling) is part of the service </w:t>
      </w:r>
      <w:r w:rsidR="00CB38E2" w:rsidRPr="003D662E">
        <w:rPr>
          <w:lang w:val="en-US"/>
        </w:rPr>
        <w:lastRenderedPageBreak/>
        <w:t>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9"/>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EA71856"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 xml:space="preserve">In particular, this involves code generation of various artifact types, from app/service code templates over integrating service wrappers for the service execution to build </w:t>
      </w:r>
      <w:proofErr w:type="spellStart"/>
      <w:r w:rsidR="005B043D">
        <w:rPr>
          <w:lang w:val="en-US"/>
        </w:rPr>
        <w:t>specitivations</w:t>
      </w:r>
      <w:proofErr w:type="spellEnd"/>
      <w:r w:rsidR="005B043D">
        <w:rPr>
          <w:lang w:val="en-US"/>
        </w:rPr>
        <w:t>.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6AB1D151"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0A1639" w:rsidRPr="003D662E">
        <w:rPr>
          <w:lang w:val="en-US"/>
        </w:rPr>
        <w:t xml:space="preserve">Figure </w:t>
      </w:r>
      <w:r w:rsidR="000A163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65763D" w:rsidRPr="003D662E">
        <w:rPr>
          <w:lang w:val="en-US"/>
        </w:rPr>
        <w:t xml:space="preserve">Figure </w:t>
      </w:r>
      <w:r w:rsidR="0065763D">
        <w:rPr>
          <w:noProof/>
          <w:lang w:val="en-US"/>
        </w:rPr>
        <w:t>2</w:t>
      </w:r>
      <w:r w:rsidR="0065763D" w:rsidRPr="003D662E">
        <w:rPr>
          <w:lang w:val="en-US"/>
        </w:rPr>
        <w:fldChar w:fldCharType="end"/>
      </w:r>
      <w:r w:rsidR="0065763D">
        <w:rPr>
          <w:lang w:val="en-US"/>
        </w:rPr>
        <w:t xml:space="preserve">, in particular support, transport and </w:t>
      </w:r>
      <w:proofErr w:type="spellStart"/>
      <w:r w:rsidR="0065763D">
        <w:rPr>
          <w:lang w:val="en-US"/>
        </w:rPr>
        <w:t>connecors</w:t>
      </w:r>
      <w:proofErr w:type="spellEnd"/>
      <w:r w:rsidR="0065763D">
        <w:rPr>
          <w:lang w:val="en-US"/>
        </w:rPr>
        <w:t xml:space="preserve">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 xml:space="preserve">Service manager and ECS runtime can run in the same container/on the same device, as individual processes or combined. However, ECS runtime and service manager may also run as </w:t>
      </w:r>
      <w:proofErr w:type="spellStart"/>
      <w:r w:rsidR="008E0839">
        <w:rPr>
          <w:lang w:val="en-US"/>
        </w:rPr>
        <w:t>invidual</w:t>
      </w:r>
      <w:proofErr w:type="spellEnd"/>
      <w:r w:rsidR="008E0839">
        <w:rPr>
          <w:lang w:val="en-US"/>
        </w:rPr>
        <w:t xml:space="preserve">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8E0839" w:rsidRPr="003D662E">
        <w:rPr>
          <w:lang w:val="en-US"/>
        </w:rPr>
        <w:t xml:space="preserve">Figure </w:t>
      </w:r>
      <w:r w:rsidR="008E0839">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18C8281A"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w:t>
      </w:r>
      <w:r w:rsidRPr="003D662E">
        <w:fldChar w:fldCharType="end"/>
      </w:r>
      <w:bookmarkEnd w:id="27"/>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lastRenderedPageBreak/>
        <w:t>Relation to Reference Architectures</w:t>
      </w:r>
      <w:bookmarkEnd w:id="28"/>
      <w:bookmarkEnd w:id="29"/>
    </w:p>
    <w:p w14:paraId="71C95F3E" w14:textId="56F0F359"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0A1639" w:rsidRPr="003D662E">
        <w:rPr>
          <w:lang w:val="en-US"/>
        </w:rPr>
        <w:t xml:space="preserve">Table </w:t>
      </w:r>
      <w:r w:rsidR="000A1639">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w:t>
      </w:r>
      <w:proofErr w:type="spellStart"/>
      <w:r w:rsidR="00966866" w:rsidRPr="003D662E">
        <w:rPr>
          <w:lang w:val="en-US"/>
        </w:rPr>
        <w:t>IIoT</w:t>
      </w:r>
      <w:proofErr w:type="spellEnd"/>
      <w:r w:rsidR="00966866" w:rsidRPr="003D662E">
        <w:rPr>
          <w:lang w:val="en-US"/>
        </w:rPr>
        <w:t xml:space="preserve">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33A0D41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5632C8"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5632C8"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632C8"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5632C8"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5632C8"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5632C8"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5632C8"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36FCAF0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5632C8"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632C8"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5632C8"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5632C8"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4E4143C5"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1EA5387B" w:rsidR="008A25B6" w:rsidRPr="003D662E" w:rsidRDefault="008A25B6" w:rsidP="00957177">
      <w:pPr>
        <w:jc w:val="both"/>
        <w:rPr>
          <w:lang w:val="en-US"/>
        </w:rPr>
      </w:pPr>
      <w:r w:rsidRPr="003D662E">
        <w:rPr>
          <w:lang w:val="en-US"/>
        </w:rPr>
        <w:t xml:space="preserve">In an </w:t>
      </w:r>
      <w:proofErr w:type="spellStart"/>
      <w:r w:rsidRPr="003D662E">
        <w:rPr>
          <w:lang w:val="en-US"/>
        </w:rPr>
        <w:t>I</w:t>
      </w:r>
      <w:r w:rsidR="00957177" w:rsidRPr="003D662E">
        <w:rPr>
          <w:lang w:val="en-US"/>
        </w:rPr>
        <w:t>I</w:t>
      </w:r>
      <w:r w:rsidRPr="003D662E">
        <w:rPr>
          <w:lang w:val="en-US"/>
        </w:rPr>
        <w:t>oT</w:t>
      </w:r>
      <w:proofErr w:type="spellEnd"/>
      <w:r w:rsidRPr="003D662E">
        <w:rPr>
          <w:lang w:val="en-US"/>
        </w:rPr>
        <w: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w:t>
      </w:r>
      <w:proofErr w:type="spellStart"/>
      <w:r w:rsidRPr="003D662E">
        <w:rPr>
          <w:lang w:val="en-US"/>
        </w:rPr>
        <w:t>realtime</w:t>
      </w:r>
      <w:proofErr w:type="spellEnd"/>
      <w:r w:rsidRPr="003D662E">
        <w:rPr>
          <w:lang w:val="en-US"/>
        </w:rPr>
        <w:t xml:space="preserve"> requirements, of course, depending on 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lastRenderedPageBreak/>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0D012BA"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w:t>
      </w:r>
      <w:r w:rsidRPr="003D662E">
        <w:fldChar w:fldCharType="end"/>
      </w:r>
      <w:bookmarkEnd w:id="34"/>
      <w:r w:rsidRPr="003D662E">
        <w:rPr>
          <w:lang w:val="en-US"/>
        </w:rPr>
        <w:t xml:space="preserve">: Viewing </w:t>
      </w:r>
      <w:proofErr w:type="spellStart"/>
      <w:r w:rsidRPr="003D662E">
        <w:rPr>
          <w:lang w:val="en-US"/>
        </w:rPr>
        <w:t>IIoT</w:t>
      </w:r>
      <w:proofErr w:type="spellEnd"/>
      <w:r w:rsidRPr="003D662E">
        <w:rPr>
          <w:lang w:val="en-US"/>
        </w:rPr>
        <w:t xml:space="preserve"> and Industry 4.0 as data streams.</w:t>
      </w:r>
    </w:p>
    <w:p w14:paraId="50B99BD9" w14:textId="736C35D7"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9972DA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1B87EE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w:t>
      </w:r>
      <w:proofErr w:type="spellStart"/>
      <w:r w:rsidRPr="003D662E">
        <w:rPr>
          <w:lang w:val="en-US"/>
        </w:rPr>
        <w:t>IIoT</w:t>
      </w:r>
      <w:proofErr w:type="spellEnd"/>
      <w:r w:rsidRPr="003D662E">
        <w:rPr>
          <w:lang w:val="en-US"/>
        </w:rPr>
        <w:t xml:space="preserve">/Industry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0DA9A195"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 xml:space="preserve">of typed properties, operations and </w:t>
      </w:r>
      <w:r w:rsidR="00A36F09" w:rsidRPr="003D662E">
        <w:rPr>
          <w:lang w:val="en-US"/>
        </w:rPr>
        <w:lastRenderedPageBreak/>
        <w:t>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EB614C9"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0A1639" w:rsidRPr="003D662E">
        <w:rPr>
          <w:lang w:val="en-US"/>
        </w:rPr>
        <w:t xml:space="preserve">Figure </w:t>
      </w:r>
      <w:r w:rsidR="000A163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0A163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2C04C74"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4B1160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0A1639" w:rsidRPr="003D662E">
        <w:rPr>
          <w:lang w:val="en-US"/>
        </w:rPr>
        <w:t xml:space="preserve">Figure </w:t>
      </w:r>
      <w:r w:rsidR="000A163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w:t>
      </w:r>
      <w:proofErr w:type="spellStart"/>
      <w:r w:rsidR="00C93F0F">
        <w:rPr>
          <w:lang w:val="en-US"/>
        </w:rPr>
        <w:t>behaviour</w:t>
      </w:r>
      <w:proofErr w:type="spellEnd"/>
      <w:r w:rsidR="00C93F0F">
        <w:rPr>
          <w:lang w:val="en-US"/>
        </w:rPr>
        <w:t xml:space="preserve">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w:t>
      </w:r>
      <w:r w:rsidR="00790E39" w:rsidRPr="003D662E">
        <w:rPr>
          <w:lang w:val="en-US"/>
        </w:rPr>
        <w:lastRenderedPageBreak/>
        <w:t xml:space="preserve">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0DD6A0C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0A163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50E47A04"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29BD2CD"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w:t>
      </w:r>
      <w:r w:rsidRPr="003D662E">
        <w:fldChar w:fldCharType="end"/>
      </w:r>
      <w:bookmarkEnd w:id="41"/>
      <w:r w:rsidRPr="003D662E">
        <w:rPr>
          <w:lang w:val="en-US"/>
        </w:rPr>
        <w:t>: High-level component interaction for basic platform interactions.</w:t>
      </w:r>
    </w:p>
    <w:p w14:paraId="44BE63FA" w14:textId="77777777"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Pr="003D662E">
        <w:rPr>
          <w:lang w:val="en-US"/>
        </w:rPr>
        <w:t xml:space="preserve">Figure </w:t>
      </w:r>
      <w:r>
        <w:rPr>
          <w:noProof/>
          <w:lang w:val="en-US"/>
        </w:rPr>
        <w:t>5</w:t>
      </w:r>
      <w:r w:rsidRPr="003D662E">
        <w:rPr>
          <w:lang w:val="en-US"/>
        </w:rPr>
        <w:fldChar w:fldCharType="end"/>
      </w:r>
      <w:r w:rsidRPr="003D662E">
        <w:rPr>
          <w:lang w:val="en-US"/>
        </w:rPr>
        <w:t>). Depending on the device, the ECS runtime may provide information about 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lastRenderedPageBreak/>
        <w:t xml:space="preserve">Via the user interface (UI), the user requests a list of available resources. The UI reads out the AAS </w:t>
      </w:r>
      <w:proofErr w:type="spellStart"/>
      <w:r w:rsidRPr="003D662E">
        <w:rPr>
          <w:lang w:val="en-US"/>
        </w:rPr>
        <w:t>submodel</w:t>
      </w:r>
      <w:proofErr w:type="spellEnd"/>
      <w:r w:rsidRPr="003D662E">
        <w:rPr>
          <w:lang w:val="en-US"/>
        </w:rPr>
        <w:t xml:space="preserve">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 xml:space="preserve">Information about the container instance is made available to the platform AAS by creating a structure in the containers </w:t>
      </w:r>
      <w:proofErr w:type="spellStart"/>
      <w:r w:rsidR="006D7240" w:rsidRPr="003D662E">
        <w:rPr>
          <w:lang w:val="en-US"/>
        </w:rPr>
        <w:t>submodel</w:t>
      </w:r>
      <w:proofErr w:type="spellEnd"/>
      <w:r w:rsidR="006D7240" w:rsidRPr="003D662E">
        <w:rPr>
          <w:lang w:val="en-US"/>
        </w:rPr>
        <w:t xml:space="preserve">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7FFAEA9"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0A1639" w:rsidRPr="003D662E">
        <w:rPr>
          <w:lang w:val="en-US"/>
        </w:rPr>
        <w:t xml:space="preserve">Figure </w:t>
      </w:r>
      <w:r w:rsidR="000A163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w:t>
      </w:r>
      <w:proofErr w:type="spellStart"/>
      <w:r w:rsidR="004E2464" w:rsidRPr="003D662E">
        <w:rPr>
          <w:lang w:val="en-US"/>
        </w:rPr>
        <w:t>IIoT</w:t>
      </w:r>
      <w:proofErr w:type="spellEnd"/>
      <w:r w:rsidR="004E2464" w:rsidRPr="003D662E">
        <w:rPr>
          <w:lang w:val="en-US"/>
        </w:rPr>
        <w:t xml:space="preserve"> application running on the platform</w:t>
      </w:r>
      <w:r w:rsidR="00AD1AC3" w:rsidRPr="003D662E">
        <w:rPr>
          <w:lang w:val="en-US"/>
        </w:rPr>
        <w:t>.</w:t>
      </w:r>
    </w:p>
    <w:p w14:paraId="07886C1D" w14:textId="0C97BE73"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0A1639" w:rsidRPr="003D662E">
        <w:rPr>
          <w:lang w:val="en-US"/>
        </w:rPr>
        <w:t xml:space="preserve">Figure </w:t>
      </w:r>
      <w:r w:rsidR="000A163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lastRenderedPageBreak/>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0987D47"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t>Virtual Character of the Platform</w:t>
      </w:r>
      <w:bookmarkEnd w:id="40"/>
      <w:bookmarkEnd w:id="42"/>
      <w:bookmarkEnd w:id="43"/>
    </w:p>
    <w:p w14:paraId="09C92C82" w14:textId="0DB1102F"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4"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16D943EE"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5632C8"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5632C8"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5632C8"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5632C8"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5632C8"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5632C8"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5632C8"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5632C8"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processing (&lt;100 </w:t>
            </w:r>
            <w:proofErr w:type="spellStart"/>
            <w:r w:rsidRPr="003D662E">
              <w:rPr>
                <w:bCs/>
                <w:lang w:val="en-US"/>
              </w:rPr>
              <w:t>ms</w:t>
            </w:r>
            <w:proofErr w:type="spellEnd"/>
            <w:r w:rsidRPr="003D662E">
              <w:rPr>
                <w:bCs/>
                <w:lang w:val="en-US"/>
              </w:rPr>
              <w:t>) for production-critical functions</w:t>
            </w:r>
          </w:p>
        </w:tc>
      </w:tr>
      <w:tr w:rsidR="00F84CAA" w:rsidRPr="005632C8"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5632C8"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AED2C7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C673CC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0A1639" w:rsidRPr="000A1639">
        <w:rPr>
          <w:iCs/>
          <w:lang w:val="en-US"/>
        </w:rPr>
        <w:t xml:space="preserve">Table </w:t>
      </w:r>
      <w:r w:rsidR="000A1639" w:rsidRPr="000A163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w:t>
      </w:r>
      <w:proofErr w:type="spellStart"/>
      <w:r w:rsidRPr="003D662E">
        <w:rPr>
          <w:lang w:val="en-US"/>
        </w:rPr>
        <w:t>ms</w:t>
      </w:r>
      <w:proofErr w:type="spellEnd"/>
      <w:r w:rsidRPr="003D662E">
        <w:rPr>
          <w:lang w:val="en-US"/>
        </w:rPr>
        <w:t xml:space="preserve"> (R28)</w:t>
      </w:r>
      <w:r w:rsidR="001E3571">
        <w:rPr>
          <w:lang w:val="en-US"/>
        </w:rPr>
        <w:t xml:space="preserve">, </w:t>
      </w:r>
      <w:r w:rsidRPr="003D662E">
        <w:rPr>
          <w:lang w:val="en-US"/>
        </w:rPr>
        <w:t xml:space="preserve">an hourly throughput of 7 </w:t>
      </w:r>
      <w:proofErr w:type="spellStart"/>
      <w:r w:rsidRPr="003D662E">
        <w:rPr>
          <w:lang w:val="en-US"/>
        </w:rPr>
        <w:t>GByte</w:t>
      </w:r>
      <w:proofErr w:type="spellEnd"/>
      <w:r w:rsidRPr="003D662E">
        <w:rPr>
          <w:lang w:val="en-US"/>
        </w:rPr>
        <w:t xml:space="preserv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xml:space="preserve">], not all data volume and frequency requirements were indicated while collecting the requirements from the partners, i.e., the platform shall aim for even higher speed (such as a 50 </w:t>
      </w:r>
      <w:proofErr w:type="spellStart"/>
      <w:r w:rsidR="00C1650F" w:rsidRPr="003D662E">
        <w:rPr>
          <w:lang w:val="en-US"/>
        </w:rPr>
        <w:t>ms</w:t>
      </w:r>
      <w:proofErr w:type="spellEnd"/>
      <w:r w:rsidR="00C1650F" w:rsidRPr="003D662E">
        <w:rPr>
          <w:lang w:val="en-US"/>
        </w:rPr>
        <w:t xml:space="preserve"> cycle time) or a throughput of 600 </w:t>
      </w:r>
      <w:proofErr w:type="spellStart"/>
      <w:r w:rsidR="00C1650F" w:rsidRPr="003D662E">
        <w:rPr>
          <w:lang w:val="en-US"/>
        </w:rPr>
        <w:t>GByte</w:t>
      </w:r>
      <w:proofErr w:type="spellEnd"/>
      <w:r w:rsidR="00C1650F" w:rsidRPr="003D662E">
        <w:rPr>
          <w:lang w:val="en-US"/>
        </w:rPr>
        <w:t xml:space="preserv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99A69C1"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0A163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5632C8"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response time &lt; 100 </w:t>
            </w:r>
            <w:proofErr w:type="spellStart"/>
            <w:r w:rsidRPr="003D662E">
              <w:rPr>
                <w:bCs/>
                <w:lang w:val="en-US"/>
              </w:rPr>
              <w:t>ms</w:t>
            </w:r>
            <w:proofErr w:type="spellEnd"/>
            <w:r w:rsidRPr="003D662E">
              <w:rPr>
                <w:bCs/>
                <w:lang w:val="en-US"/>
              </w:rPr>
              <w:t xml:space="preserve"> for production critical functionality</w:t>
            </w:r>
          </w:p>
        </w:tc>
      </w:tr>
      <w:tr w:rsidR="00D67CF9" w:rsidRPr="005632C8"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5632C8"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5632C8"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5632C8"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Overall platform throughput of 500 </w:t>
            </w:r>
            <w:proofErr w:type="spellStart"/>
            <w:r w:rsidRPr="003D662E">
              <w:rPr>
                <w:bCs/>
                <w:lang w:val="en-US"/>
              </w:rPr>
              <w:t>GByte</w:t>
            </w:r>
            <w:proofErr w:type="spellEnd"/>
            <w:r w:rsidRPr="003D662E">
              <w:rPr>
                <w:bCs/>
                <w:lang w:val="en-US"/>
              </w:rPr>
              <w:t xml:space="preserve"> per year</w:t>
            </w:r>
          </w:p>
        </w:tc>
      </w:tr>
      <w:tr w:rsidR="00D67CF9" w:rsidRPr="005632C8"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OT sensor sampling frequency 0.2 </w:t>
            </w:r>
            <w:proofErr w:type="spellStart"/>
            <w:r w:rsidRPr="003D662E">
              <w:rPr>
                <w:bCs/>
                <w:lang w:val="en-US"/>
              </w:rPr>
              <w:t>ms</w:t>
            </w:r>
            <w:proofErr w:type="spellEnd"/>
            <w:r w:rsidRPr="003D662E">
              <w:rPr>
                <w:bCs/>
                <w:lang w:val="en-US"/>
              </w:rPr>
              <w:t xml:space="preserve">, machine pulse 8 </w:t>
            </w:r>
            <w:proofErr w:type="spellStart"/>
            <w:r w:rsidRPr="003D662E">
              <w:rPr>
                <w:bCs/>
                <w:lang w:val="en-US"/>
              </w:rPr>
              <w:t>ms</w:t>
            </w:r>
            <w:proofErr w:type="spellEnd"/>
            <w:r w:rsidRPr="003D662E">
              <w:rPr>
                <w:bCs/>
                <w:lang w:val="en-US"/>
              </w:rPr>
              <w:t>, step pulse 5 s, process pulse 25 s</w:t>
            </w:r>
            <w:r w:rsidR="001B03BD" w:rsidRPr="003D662E">
              <w:rPr>
                <w:bCs/>
                <w:lang w:val="en-US"/>
              </w:rPr>
              <w:t xml:space="preserve"> (mentioned in the explanation of the cloud requirement R28)</w:t>
            </w:r>
          </w:p>
        </w:tc>
      </w:tr>
      <w:tr w:rsidR="00D67CF9" w:rsidRPr="005632C8"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proofErr w:type="spellStart"/>
            <w:r w:rsidRPr="003D662E">
              <w:rPr>
                <w:bCs/>
                <w:lang w:val="en-US"/>
              </w:rPr>
              <w:t>ms</w:t>
            </w:r>
            <w:proofErr w:type="spellEnd"/>
          </w:p>
        </w:tc>
      </w:tr>
      <w:tr w:rsidR="00D67CF9" w:rsidRPr="005632C8"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7 </w:t>
            </w:r>
            <w:proofErr w:type="spellStart"/>
            <w:r w:rsidRPr="003D662E">
              <w:rPr>
                <w:bCs/>
                <w:lang w:val="en-US"/>
              </w:rPr>
              <w:t>GByte</w:t>
            </w:r>
            <w:proofErr w:type="spellEnd"/>
            <w:r w:rsidRPr="003D662E">
              <w:rPr>
                <w:bCs/>
                <w:lang w:val="en-US"/>
              </w:rPr>
              <w:t xml:space="preserve"> per hour as input for data integration, which may be aggregated to 2 </w:t>
            </w:r>
            <w:proofErr w:type="spellStart"/>
            <w:r w:rsidRPr="003D662E">
              <w:rPr>
                <w:bCs/>
                <w:lang w:val="en-US"/>
              </w:rPr>
              <w:t>G</w:t>
            </w:r>
            <w:r w:rsidR="00F41ECE" w:rsidRPr="003D662E">
              <w:rPr>
                <w:bCs/>
                <w:lang w:val="en-US"/>
              </w:rPr>
              <w:t>b</w:t>
            </w:r>
            <w:r w:rsidRPr="003D662E">
              <w:rPr>
                <w:bCs/>
                <w:lang w:val="en-US"/>
              </w:rPr>
              <w:t>yte</w:t>
            </w:r>
            <w:proofErr w:type="spellEnd"/>
            <w:r w:rsidRPr="003D662E">
              <w:rPr>
                <w:bCs/>
                <w:lang w:val="en-US"/>
              </w:rPr>
              <w:t xml:space="preserv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 xml:space="preserve">with around 50 values each 8 </w:t>
      </w:r>
      <w:proofErr w:type="spellStart"/>
      <w:r w:rsidR="0014092D" w:rsidRPr="003D662E">
        <w:rPr>
          <w:lang w:val="en-US"/>
        </w:rPr>
        <w:t>ms</w:t>
      </w:r>
      <w:proofErr w:type="spellEnd"/>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t>Support Layer</w:t>
      </w:r>
      <w:bookmarkEnd w:id="52"/>
      <w:bookmarkEnd w:id="53"/>
    </w:p>
    <w:p w14:paraId="71F605EC" w14:textId="6F16F180" w:rsidR="008907F0" w:rsidRDefault="0023297C" w:rsidP="006461D2">
      <w:pPr>
        <w:jc w:val="both"/>
        <w:rPr>
          <w:highlight w:val="yellow"/>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w:t>
      </w:r>
      <w:proofErr w:type="spellStart"/>
      <w:r w:rsidR="008907F0">
        <w:rPr>
          <w:lang w:val="en-US"/>
        </w:rPr>
        <w:t>it’s</w:t>
      </w:r>
      <w:proofErr w:type="spellEnd"/>
      <w:r w:rsidR="008907F0">
        <w:rPr>
          <w:lang w:val="en-US"/>
        </w:rPr>
        <w:t xml:space="preserve">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8907F0">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8907F0">
        <w:rPr>
          <w:lang w:val="en-US"/>
        </w:rPr>
        <w:t>3.3.7</w:t>
      </w:r>
      <w:r w:rsidR="008907F0">
        <w:rPr>
          <w:lang w:val="en-US"/>
        </w:rPr>
        <w:fldChar w:fldCharType="end"/>
      </w:r>
      <w:r w:rsidR="008907F0">
        <w:rPr>
          <w:lang w:val="en-US"/>
        </w:rPr>
        <w:t xml:space="preserve"> the plugins realized for this layer.</w:t>
      </w:r>
    </w:p>
    <w:p w14:paraId="6EA678E3" w14:textId="2593BDA6" w:rsidR="005632C8" w:rsidRPr="003D662E" w:rsidRDefault="005632C8" w:rsidP="005632C8">
      <w:pPr>
        <w:pStyle w:val="Heading3"/>
        <w:rPr>
          <w:lang w:val="en-US"/>
        </w:rPr>
      </w:pPr>
      <w:r>
        <w:rPr>
          <w:lang w:val="en-US"/>
        </w:rPr>
        <w:t>Component Structure of the Support Layer</w:t>
      </w:r>
    </w:p>
    <w:p w14:paraId="2D248F9E" w14:textId="6F0F487E" w:rsidR="005632C8" w:rsidRDefault="005632C8" w:rsidP="006461D2">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Pr="005632C8">
        <w:rPr>
          <w:lang w:val="en-GB"/>
        </w:rPr>
        <w:t xml:space="preserve">Figure </w:t>
      </w:r>
      <w:r w:rsidRPr="005632C8">
        <w:rPr>
          <w:noProof/>
          <w:lang w:val="en-GB"/>
        </w:rPr>
        <w:t>6</w:t>
      </w:r>
      <w:r>
        <w:rPr>
          <w:lang w:val="en-US"/>
        </w:rPr>
        <w:fldChar w:fldCharType="end"/>
      </w:r>
      <w:r>
        <w:rPr>
          <w:lang w:val="en-US"/>
        </w:rPr>
        <w:t xml:space="preserve">, the most abstract component in the Support Layer is </w:t>
      </w:r>
      <w:proofErr w:type="spellStart"/>
      <w:r w:rsidRPr="005632C8">
        <w:rPr>
          <w:rFonts w:ascii="Consolas" w:hAnsi="Consolas"/>
          <w:lang w:val="en-US"/>
        </w:rPr>
        <w:t>support.boot</w:t>
      </w:r>
      <w:proofErr w:type="spellEnd"/>
      <w:r>
        <w:rPr>
          <w:rStyle w:val="FootnoteReference"/>
          <w:rFonts w:ascii="Consolas" w:hAnsi="Consolas"/>
          <w:lang w:val="en-US"/>
        </w:rPr>
        <w:footnoteReference w:id="32"/>
      </w:r>
      <w:r>
        <w:rPr>
          <w:lang w:val="en-US"/>
        </w:rPr>
        <w:t xml:space="preserve">, which introduces the plugin mechanism and the resource loading as well as the fundamental plugin interfaces for logging, common operations, JSON and YAML. </w:t>
      </w:r>
    </w:p>
    <w:p w14:paraId="1F0E596E" w14:textId="0AB5D78B" w:rsidR="005632C8" w:rsidRDefault="005632C8" w:rsidP="005632C8">
      <w:pPr>
        <w:jc w:val="center"/>
        <w:rPr>
          <w:lang w:val="en-US"/>
        </w:rPr>
      </w:pPr>
      <w:r w:rsidRPr="005632C8">
        <w:drawing>
          <wp:inline distT="0" distB="0" distL="0" distR="0" wp14:anchorId="5A4231B1" wp14:editId="65872D8B">
            <wp:extent cx="2673136" cy="27526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6923" cy="2756594"/>
                    </a:xfrm>
                    <a:prstGeom prst="rect">
                      <a:avLst/>
                    </a:prstGeom>
                    <a:noFill/>
                    <a:ln>
                      <a:noFill/>
                    </a:ln>
                  </pic:spPr>
                </pic:pic>
              </a:graphicData>
            </a:graphic>
          </wp:inline>
        </w:drawing>
      </w:r>
    </w:p>
    <w:p w14:paraId="2A880FEA" w14:textId="40A7D7F6" w:rsidR="005632C8" w:rsidRPr="005632C8" w:rsidRDefault="005632C8" w:rsidP="005632C8">
      <w:pPr>
        <w:pStyle w:val="Caption"/>
        <w:rPr>
          <w:lang w:val="en-GB"/>
        </w:rPr>
      </w:pPr>
      <w:bookmarkStart w:id="54"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Pr="005632C8">
        <w:rPr>
          <w:noProof/>
          <w:lang w:val="en-GB"/>
        </w:rPr>
        <w:t>6</w:t>
      </w:r>
      <w:r>
        <w:fldChar w:fldCharType="end"/>
      </w:r>
      <w:bookmarkEnd w:id="54"/>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proofErr w:type="spellStart"/>
      <w:r>
        <w:rPr>
          <w:lang w:val="en-US"/>
        </w:rPr>
        <w:t>support.boot</w:t>
      </w:r>
      <w:proofErr w:type="spellEnd"/>
      <w:r>
        <w:rPr>
          <w:lang w:val="en-US"/>
        </w:rPr>
        <w:t xml:space="preserve"> as well as further common mechanisms. </w:t>
      </w:r>
      <w:proofErr w:type="spellStart"/>
      <w:r w:rsidRPr="005632C8">
        <w:rPr>
          <w:rFonts w:ascii="Consolas" w:hAnsi="Consolas"/>
          <w:lang w:val="en-US"/>
        </w:rPr>
        <w:t>support.aas</w:t>
      </w:r>
      <w:proofErr w:type="spellEnd"/>
      <w:r>
        <w:rPr>
          <w:lang w:val="en-US"/>
        </w:rPr>
        <w:t xml:space="preserve"> defines the AAS abstraction, i.e., </w:t>
      </w:r>
      <w:r>
        <w:rPr>
          <w:lang w:val="en-US"/>
        </w:rPr>
        <w:lastRenderedPageBreak/>
        <w:t xml:space="preserve">the plugin interface for Asset Administration Shells. Further, </w:t>
      </w:r>
      <w:proofErr w:type="spellStart"/>
      <w:r w:rsidRPr="005632C8">
        <w:rPr>
          <w:rFonts w:ascii="Consolas" w:hAnsi="Consolas"/>
          <w:lang w:val="en-US"/>
        </w:rPr>
        <w:t>support.iip-aas</w:t>
      </w:r>
      <w:proofErr w:type="spellEnd"/>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w:t>
      </w:r>
      <w:proofErr w:type="spellStart"/>
      <w:r>
        <w:rPr>
          <w:lang w:val="en-US"/>
        </w:rPr>
        <w:t>iip</w:t>
      </w:r>
      <w:proofErr w:type="spellEnd"/>
      <w:r>
        <w:rPr>
          <w:lang w:val="en-US"/>
        </w:rPr>
        <w:t>”).</w:t>
      </w:r>
    </w:p>
    <w:p w14:paraId="69439DFC" w14:textId="2EAA7FDC" w:rsidR="00B82C3F" w:rsidRDefault="00B82C3F" w:rsidP="00B82C3F">
      <w:pPr>
        <w:pStyle w:val="Heading3"/>
        <w:rPr>
          <w:lang w:val="en-US"/>
        </w:rPr>
      </w:pPr>
      <w:r>
        <w:rPr>
          <w:lang w:val="en-US"/>
        </w:rPr>
        <w:t xml:space="preserve">The </w:t>
      </w:r>
      <w:proofErr w:type="spellStart"/>
      <w:r>
        <w:rPr>
          <w:lang w:val="en-US"/>
        </w:rPr>
        <w:t>support.boot</w:t>
      </w:r>
      <w:proofErr w:type="spellEnd"/>
      <w:r>
        <w:rPr>
          <w:lang w:val="en-US"/>
        </w:rPr>
        <w:t xml:space="preserve"> Component</w:t>
      </w:r>
    </w:p>
    <w:p w14:paraId="630B09EA" w14:textId="6AD1700B" w:rsidR="00D01624" w:rsidRPr="00D01624" w:rsidRDefault="00D01624" w:rsidP="00D01624">
      <w:pPr>
        <w:jc w:val="both"/>
        <w:rPr>
          <w:lang w:val="en-US"/>
        </w:rPr>
      </w:pPr>
      <w:r>
        <w:rPr>
          <w:lang w:val="en-US"/>
        </w:rPr>
        <w:t xml:space="preserve">The </w:t>
      </w:r>
      <w:proofErr w:type="spellStart"/>
      <w:r w:rsidRPr="00D01624">
        <w:rPr>
          <w:rFonts w:ascii="Consolas" w:hAnsi="Consolas"/>
          <w:lang w:val="en-US"/>
        </w:rPr>
        <w:t>support.boot</w:t>
      </w:r>
      <w:proofErr w:type="spellEnd"/>
      <w:r>
        <w:rPr>
          <w:lang w:val="en-US"/>
        </w:rPr>
        <w:t xml:space="preserve"> component introduces the most basic mechanisms including some common functionality classes for collections, file/zip access, </w:t>
      </w:r>
      <w:r w:rsidR="00AA58E5">
        <w:rPr>
          <w:lang w:val="en-US"/>
        </w:rPr>
        <w:t xml:space="preserve">JSL, </w:t>
      </w:r>
      <w:r>
        <w:rPr>
          <w:lang w:val="en-US"/>
        </w:rPr>
        <w:t xml:space="preserve">basic network functions, etc. Moreover, this component defines the plugin interfaces for basic technical dependencies, such as common functionality, logging, YAML and JSON. Below we focus on the plugin manager, the resource loader and the task tracking realized in </w:t>
      </w:r>
      <w:proofErr w:type="spellStart"/>
      <w:r w:rsidRPr="00D01624">
        <w:rPr>
          <w:rFonts w:ascii="Consolas" w:hAnsi="Consolas"/>
          <w:lang w:val="en-US"/>
        </w:rPr>
        <w:t>support.boot</w:t>
      </w:r>
      <w:proofErr w:type="spellEnd"/>
      <w:r>
        <w:rPr>
          <w:lang w:val="en-US"/>
        </w:rPr>
        <w:t>.</w:t>
      </w:r>
    </w:p>
    <w:p w14:paraId="0A0877AE" w14:textId="419190B9" w:rsidR="00B82C3F" w:rsidRPr="003D662E" w:rsidRDefault="00B82C3F" w:rsidP="00B82C3F">
      <w:pPr>
        <w:pStyle w:val="Heading4"/>
        <w:rPr>
          <w:lang w:val="en-US"/>
        </w:rPr>
      </w:pPr>
      <w:bookmarkStart w:id="55" w:name="_Toc213421508"/>
      <w:r>
        <w:rPr>
          <w:lang w:val="en-US"/>
        </w:rPr>
        <w:t>Plugin</w:t>
      </w:r>
      <w:r w:rsidRPr="003D662E">
        <w:rPr>
          <w:lang w:val="en-US"/>
        </w:rPr>
        <w:t xml:space="preserve"> </w:t>
      </w:r>
      <w:bookmarkEnd w:id="55"/>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w:t>
      </w:r>
      <w:proofErr w:type="spellStart"/>
      <w:r>
        <w:rPr>
          <w:lang w:val="en-US"/>
        </w:rPr>
        <w:t>classpath</w:t>
      </w:r>
      <w:proofErr w:type="spellEnd"/>
      <w:r>
        <w:rPr>
          <w:lang w:val="en-US"/>
        </w:rPr>
        <w:t xml:space="preserve"> conflicts, some (versions of the same) components would introduce conflicts, e.g., different versions of the AAS implementation </w:t>
      </w:r>
      <w:proofErr w:type="spellStart"/>
      <w:r>
        <w:rPr>
          <w:lang w:val="en-US"/>
        </w:rPr>
        <w:t>BaSyx</w:t>
      </w:r>
      <w:proofErr w:type="spellEnd"/>
      <w:r>
        <w:rPr>
          <w:lang w:val="en-US"/>
        </w:rPr>
        <w:t xml:space="preserve">. To prevent </w:t>
      </w:r>
      <w:r w:rsidR="00740D29">
        <w:rPr>
          <w:lang w:val="en-US"/>
        </w:rPr>
        <w:t>that the development of oktoflow and oktoflow apps is forced by external configurations to certain dependency versions (the opposite direction is not 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w:t>
      </w:r>
      <w:r w:rsidR="00FE4D40">
        <w:rPr>
          <w:lang w:val="en-US"/>
        </w:rPr>
        <w:t>to prevent unpredictable conflicts with actually used and future dependenc</w:t>
      </w:r>
      <w:r w:rsidR="00FE4D40">
        <w:rPr>
          <w:lang w:val="en-US"/>
        </w:rPr>
        <w:t xml:space="preserve">ies, </w:t>
      </w:r>
      <w:r>
        <w:rPr>
          <w:lang w:val="en-US"/>
        </w:rPr>
        <w:t xml:space="preserve">we decided </w:t>
      </w:r>
      <w:r w:rsidR="00FE4D40">
        <w:rPr>
          <w:lang w:val="en-US"/>
        </w:rPr>
        <w:t xml:space="preserve">to rely </w:t>
      </w:r>
      <w:r>
        <w:rPr>
          <w:lang w:val="en-US"/>
        </w:rPr>
        <w:t xml:space="preserve">on a rather, simple </w:t>
      </w:r>
      <w:proofErr w:type="spellStart"/>
      <w:r w:rsidR="00743C48">
        <w:rPr>
          <w:lang w:val="en-US"/>
        </w:rPr>
        <w:t>classloader</w:t>
      </w:r>
      <w:proofErr w:type="spellEnd"/>
      <w:r>
        <w:rPr>
          <w:lang w:val="en-US"/>
        </w:rPr>
        <w:t>-based mechanism based on two JSL descriptors</w:t>
      </w:r>
      <w:r w:rsidR="005E342C">
        <w:rPr>
          <w:lang w:val="en-US"/>
        </w:rPr>
        <w:t>.</w:t>
      </w:r>
    </w:p>
    <w:p w14:paraId="7E2ACB22" w14:textId="3F4BF824" w:rsidR="00B82C3F" w:rsidRDefault="005E342C" w:rsidP="00B82C3F">
      <w:pPr>
        <w:jc w:val="both"/>
        <w:rPr>
          <w:lang w:val="en-US"/>
        </w:rPr>
      </w:pPr>
      <w:r>
        <w:rPr>
          <w:lang w:val="en-US"/>
        </w:rPr>
        <w:t>These are t</w:t>
      </w:r>
      <w:r w:rsidR="00277216">
        <w:rPr>
          <w:lang w:val="en-US"/>
        </w:rPr>
        <w:t xml:space="preserve">he </w:t>
      </w:r>
      <w:proofErr w:type="spellStart"/>
      <w:r w:rsidR="00277216" w:rsidRPr="00713E60">
        <w:rPr>
          <w:rFonts w:ascii="Consolas" w:hAnsi="Consolas"/>
          <w:lang w:val="en-US"/>
        </w:rPr>
        <w:t>PluginSetupDescriptor</w:t>
      </w:r>
      <w:proofErr w:type="spellEnd"/>
      <w:r w:rsidR="00277216">
        <w:rPr>
          <w:lang w:val="en-US"/>
        </w:rPr>
        <w:t xml:space="preserve">, which creates the plugin </w:t>
      </w:r>
      <w:proofErr w:type="spellStart"/>
      <w:r w:rsidR="00277216">
        <w:rPr>
          <w:lang w:val="en-US"/>
        </w:rPr>
        <w:t>classloader</w:t>
      </w:r>
      <w:proofErr w:type="spellEnd"/>
      <w:r w:rsidR="00277216">
        <w:rPr>
          <w:lang w:val="en-US"/>
        </w:rPr>
        <w:t xml:space="preserve"> and the </w:t>
      </w:r>
      <w:proofErr w:type="spellStart"/>
      <w:r w:rsidR="00277216" w:rsidRPr="00713E60">
        <w:rPr>
          <w:rFonts w:ascii="Consolas" w:hAnsi="Consolas"/>
          <w:lang w:val="en-US"/>
        </w:rPr>
        <w:t>PluginDescriptor</w:t>
      </w:r>
      <w:proofErr w:type="spellEnd"/>
      <w:r w:rsidR="00277216">
        <w:rPr>
          <w:lang w:val="en-US"/>
        </w:rPr>
        <w:t xml:space="preserve">, which creates specific instances of the plugin. The </w:t>
      </w:r>
      <w:proofErr w:type="spellStart"/>
      <w:r w:rsidR="00277216">
        <w:rPr>
          <w:lang w:val="en-US"/>
        </w:rPr>
        <w:t>classpath</w:t>
      </w:r>
      <w:proofErr w:type="spellEnd"/>
      <w:r w:rsidR="00277216">
        <w:rPr>
          <w:lang w:val="en-US"/>
        </w:rPr>
        <w:t xml:space="preserve">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277216">
        <w:rPr>
          <w:lang w:val="en-US"/>
        </w:rPr>
        <w:t>C1</w:t>
      </w:r>
      <w:r w:rsidR="00277216">
        <w:rPr>
          <w:lang w:val="en-US"/>
        </w:rPr>
        <w:fldChar w:fldCharType="end"/>
      </w:r>
      <w:r w:rsidR="00277216">
        <w:rPr>
          <w:lang w:val="en-US"/>
        </w:rPr>
        <w:t>).</w:t>
      </w:r>
      <w:r w:rsidR="00277216">
        <w:rPr>
          <w:lang w:val="en-US"/>
        </w:rPr>
        <w:t xml:space="preserve"> </w:t>
      </w:r>
      <w:r w:rsidR="00B82C3F">
        <w:rPr>
          <w:lang w:val="en-US"/>
        </w:rPr>
        <w:t xml:space="preserve">The </w:t>
      </w:r>
      <w:proofErr w:type="spellStart"/>
      <w:r w:rsidR="00B82C3F" w:rsidRPr="004519DF">
        <w:rPr>
          <w:rFonts w:ascii="Consolas" w:hAnsi="Consolas"/>
          <w:lang w:val="en-US"/>
        </w:rPr>
        <w:t>PluginManager</w:t>
      </w:r>
      <w:proofErr w:type="spellEnd"/>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w:t>
      </w:r>
      <w:proofErr w:type="spellStart"/>
      <w:r>
        <w:rPr>
          <w:lang w:val="en-US"/>
        </w:rPr>
        <w:t>classname</w:t>
      </w:r>
      <w:proofErr w:type="spellEnd"/>
      <w:r>
        <w:rPr>
          <w:lang w:val="en-US"/>
        </w:rPr>
        <w:t xml:space="preserve"> based instance creation of the previous platform version to plugins in this version. </w:t>
      </w:r>
      <w:r w:rsidR="00B82C3F">
        <w:rPr>
          <w:lang w:val="en-US"/>
        </w:rPr>
        <w:t xml:space="preserve">Different forms of </w:t>
      </w:r>
      <w:proofErr w:type="spellStart"/>
      <w:r w:rsidR="00B82C3F" w:rsidRPr="0031536E">
        <w:rPr>
          <w:rFonts w:ascii="Consolas" w:hAnsi="Consolas"/>
          <w:lang w:val="en-US"/>
        </w:rPr>
        <w:t>PluginSetupDescriptor</w:t>
      </w:r>
      <w:proofErr w:type="spellEnd"/>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proofErr w:type="spellStart"/>
      <w:r w:rsidR="00B82C3F" w:rsidRPr="00372250">
        <w:rPr>
          <w:rFonts w:ascii="Consolas" w:hAnsi="Consolas"/>
          <w:lang w:val="en-US"/>
        </w:rPr>
        <w:t>FolderClasspathPluginSetupDescriptor</w:t>
      </w:r>
      <w:proofErr w:type="spellEnd"/>
      <w:r w:rsidR="00B82C3F">
        <w:rPr>
          <w:lang w:val="en-US"/>
        </w:rPr>
        <w:t>)</w:t>
      </w:r>
      <w:r>
        <w:rPr>
          <w:lang w:val="en-US"/>
        </w:rPr>
        <w:t>,</w:t>
      </w:r>
      <w:r w:rsidR="00B82C3F">
        <w:rPr>
          <w:lang w:val="en-US"/>
        </w:rPr>
        <w:t xml:space="preserve"> from already loaded </w:t>
      </w:r>
      <w:proofErr w:type="spellStart"/>
      <w:r w:rsidR="00B82C3F">
        <w:rPr>
          <w:lang w:val="en-US"/>
        </w:rPr>
        <w:t>classpath</w:t>
      </w:r>
      <w:proofErr w:type="spellEnd"/>
      <w:r w:rsidR="00B82C3F">
        <w:rPr>
          <w:lang w:val="en-US"/>
        </w:rPr>
        <w:t xml:space="preserve"> resources or </w:t>
      </w:r>
      <w:r>
        <w:rPr>
          <w:lang w:val="en-US"/>
        </w:rPr>
        <w:t xml:space="preserve">from </w:t>
      </w:r>
      <w:r w:rsidR="00B82C3F">
        <w:rPr>
          <w:lang w:val="en-US"/>
        </w:rPr>
        <w:t>FAT</w:t>
      </w:r>
      <w:r w:rsidR="008113D4">
        <w:rPr>
          <w:rStyle w:val="FootnoteReference"/>
          <w:lang w:val="en-US"/>
        </w:rPr>
        <w:footnoteReference w:id="33"/>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w:t>
      </w:r>
      <w:proofErr w:type="spellStart"/>
      <w:r w:rsidR="00B82C3F">
        <w:rPr>
          <w:lang w:val="en-US"/>
        </w:rPr>
        <w:t>classpath</w:t>
      </w:r>
      <w:proofErr w:type="spellEnd"/>
      <w:r w:rsidR="00B82C3F">
        <w:rPr>
          <w:lang w:val="en-US"/>
        </w:rPr>
        <w:t xml:space="preserve"> file (</w:t>
      </w:r>
      <w:proofErr w:type="spellStart"/>
      <w:r w:rsidR="00B82C3F" w:rsidRPr="00372250">
        <w:rPr>
          <w:rFonts w:ascii="Consolas" w:hAnsi="Consolas"/>
          <w:lang w:val="en-US"/>
        </w:rPr>
        <w:t>ResourceClasspathPluginSetupDescriptor</w:t>
      </w:r>
      <w:proofErr w:type="spellEnd"/>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 xml:space="preserve">plugins as determined by the configuration model so that the setup descriptors (as determined in the respective extended </w:t>
      </w:r>
      <w:proofErr w:type="spellStart"/>
      <w:r w:rsidR="008C3D89">
        <w:rPr>
          <w:lang w:val="en-US"/>
        </w:rPr>
        <w:t>classpath</w:t>
      </w:r>
      <w:proofErr w:type="spellEnd"/>
      <w:r w:rsidR="008C3D89">
        <w:rPr>
          <w:lang w:val="en-US"/>
        </w:rPr>
        <w:t xml:space="preserve">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 xml:space="preserve">Proxy plugins using the same </w:t>
      </w:r>
      <w:proofErr w:type="spellStart"/>
      <w:r>
        <w:rPr>
          <w:lang w:val="en-US"/>
        </w:rPr>
        <w:t>classloader</w:t>
      </w:r>
      <w:proofErr w:type="spellEnd"/>
      <w:r>
        <w:rPr>
          <w:lang w:val="en-US"/>
        </w:rPr>
        <w:t xml:space="preserve"> to enable a unified plugin architecture, e.g., if similar alternative components are loaded through (and require) priority </w:t>
      </w:r>
      <w:proofErr w:type="spellStart"/>
      <w:r>
        <w:rPr>
          <w:lang w:val="en-US"/>
        </w:rPr>
        <w:t>classloading</w:t>
      </w:r>
      <w:proofErr w:type="spellEnd"/>
      <w:r>
        <w:rPr>
          <w:lang w:val="en-US"/>
        </w:rPr>
        <w:t xml:space="preserve"> while others use plugins internally or are free of conflicts.</w:t>
      </w:r>
    </w:p>
    <w:p w14:paraId="7474F2A8" w14:textId="183C9B6C"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so called context class loader represents </w:t>
      </w:r>
      <w:r>
        <w:rPr>
          <w:lang w:val="en-US"/>
        </w:rPr>
        <w:lastRenderedPageBreak/>
        <w:t xml:space="preserve">the application class loader. To select the correct class loader, the class </w:t>
      </w:r>
      <w:proofErr w:type="spellStart"/>
      <w:r w:rsidRPr="00BA0F2B">
        <w:rPr>
          <w:rFonts w:ascii="Consolas" w:hAnsi="Consolas"/>
          <w:lang w:val="en-US"/>
        </w:rPr>
        <w:t>PluginSetup</w:t>
      </w:r>
      <w:proofErr w:type="spellEnd"/>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6" w:name="_Ref108000040"/>
      <w:bookmarkStart w:id="57" w:name="_Toc213421511"/>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proofErr w:type="spellStart"/>
      <w:r w:rsidRPr="00BA0F2B">
        <w:rPr>
          <w:rFonts w:ascii="Consolas" w:eastAsiaTheme="minorHAnsi" w:hAnsi="Consolas" w:cstheme="minorBidi"/>
          <w:i w:val="0"/>
          <w:iCs w:val="0"/>
          <w:color w:val="auto"/>
          <w:lang w:val="en-US"/>
        </w:rPr>
        <w:t>ServiceLoaderUtils</w:t>
      </w:r>
      <w:proofErr w:type="spellEnd"/>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proofErr w:type="spellStart"/>
      <w:r w:rsidRPr="00BA0F2B">
        <w:rPr>
          <w:rFonts w:ascii="Consolas" w:eastAsiaTheme="minorHAnsi" w:hAnsi="Consolas" w:cstheme="minorBidi"/>
          <w:i w:val="0"/>
          <w:iCs w:val="0"/>
          <w:color w:val="auto"/>
          <w:lang w:val="en-US"/>
        </w:rPr>
        <w:t>PluginSetup</w:t>
      </w:r>
      <w:proofErr w:type="spellEnd"/>
      <w:r>
        <w:rPr>
          <w:rFonts w:asciiTheme="minorHAnsi" w:eastAsiaTheme="minorHAnsi" w:hAnsiTheme="minorHAnsi" w:cstheme="minorBidi"/>
          <w:i w:val="0"/>
          <w:iCs w:val="0"/>
          <w:color w:val="auto"/>
          <w:lang w:val="en-US"/>
        </w:rPr>
        <w:t xml:space="preserve">, i.e., all service loaders in the platform shall be created via </w:t>
      </w:r>
      <w:proofErr w:type="spellStart"/>
      <w:r w:rsidRPr="00BA0F2B">
        <w:rPr>
          <w:rFonts w:ascii="Consolas" w:eastAsiaTheme="minorHAnsi" w:hAnsi="Consolas" w:cstheme="minorBidi"/>
          <w:i w:val="0"/>
          <w:iCs w:val="0"/>
          <w:color w:val="auto"/>
          <w:lang w:val="en-US"/>
        </w:rPr>
        <w:t>ServiceLoaderUtils</w:t>
      </w:r>
      <w:proofErr w:type="spellEnd"/>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6"/>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proofErr w:type="spellStart"/>
      <w:r w:rsidR="000D7680" w:rsidRPr="000D7680">
        <w:rPr>
          <w:rFonts w:ascii="Consolas" w:hAnsi="Consolas"/>
          <w:lang w:val="en-US"/>
        </w:rPr>
        <w:t>PluginSetup</w:t>
      </w:r>
      <w:proofErr w:type="spellEnd"/>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resolution strategies may be required, </w:t>
      </w:r>
      <w:proofErr w:type="spellStart"/>
      <w:r w:rsidRPr="006C08BA">
        <w:rPr>
          <w:rFonts w:ascii="Consolas" w:hAnsi="Consolas"/>
          <w:lang w:val="en-US"/>
        </w:rPr>
        <w:t>support</w:t>
      </w:r>
      <w:r w:rsidR="006C08BA" w:rsidRPr="006C08BA">
        <w:rPr>
          <w:rFonts w:ascii="Consolas" w:hAnsi="Consolas"/>
          <w:lang w:val="en-US"/>
        </w:rPr>
        <w:t>.boot</w:t>
      </w:r>
      <w:proofErr w:type="spellEnd"/>
      <w:r w:rsidR="006C08BA">
        <w:rPr>
          <w:lang w:val="en-US"/>
        </w:rPr>
        <w:t xml:space="preserve"> realizes the </w:t>
      </w:r>
      <w:proofErr w:type="spellStart"/>
      <w:r w:rsidRPr="003D662E">
        <w:rPr>
          <w:rFonts w:ascii="Consolas" w:hAnsi="Consolas"/>
          <w:lang w:val="en-US"/>
        </w:rPr>
        <w:t>ResourceLoader</w:t>
      </w:r>
      <w:proofErr w:type="spellEnd"/>
      <w:r w:rsidRPr="003D662E">
        <w:rPr>
          <w:lang w:val="en-US"/>
        </w:rPr>
        <w:t xml:space="preserve">, which allows registering additional </w:t>
      </w:r>
      <w:proofErr w:type="spellStart"/>
      <w:r w:rsidRPr="003D662E">
        <w:rPr>
          <w:rFonts w:ascii="Consolas" w:hAnsi="Consolas"/>
          <w:lang w:val="en-US"/>
        </w:rPr>
        <w:t>ResourceResolver</w:t>
      </w:r>
      <w:proofErr w:type="spellEnd"/>
      <w:r w:rsidRPr="003D662E">
        <w:rPr>
          <w:lang w:val="en-US"/>
        </w:rPr>
        <w:t xml:space="preserve"> instances directly or via JSL. All platform components are encouraged to utilize the </w:t>
      </w:r>
      <w:proofErr w:type="spellStart"/>
      <w:r w:rsidRPr="003D662E">
        <w:rPr>
          <w:rFonts w:ascii="Consolas" w:hAnsi="Consolas"/>
          <w:lang w:val="en-US"/>
        </w:rPr>
        <w:t>ResourceLoader</w:t>
      </w:r>
      <w:proofErr w:type="spellEnd"/>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bookmarkStart w:id="59" w:name="_Toc213421514"/>
      <w:r w:rsidRPr="003D662E">
        <w:rPr>
          <w:lang w:val="en-US"/>
        </w:rPr>
        <w:t xml:space="preserve">Task Tracking </w:t>
      </w:r>
      <w:bookmarkEnd w:id="58"/>
      <w:bookmarkEnd w:id="59"/>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r>
        <w:rPr>
          <w:lang w:val="en-US"/>
        </w:rPr>
        <w:t xml:space="preserve">The </w:t>
      </w:r>
      <w:r>
        <w:rPr>
          <w:lang w:val="en-US"/>
        </w:rPr>
        <w:t>support</w:t>
      </w:r>
      <w:r>
        <w:rPr>
          <w:lang w:val="en-US"/>
        </w:rPr>
        <w:t xml:space="preserve"> Component</w:t>
      </w:r>
    </w:p>
    <w:p w14:paraId="4A250C7C" w14:textId="77777777" w:rsidR="00D01624" w:rsidRDefault="00D01624" w:rsidP="00D01624">
      <w:pPr>
        <w:jc w:val="both"/>
        <w:rPr>
          <w:lang w:val="en-US"/>
        </w:rPr>
      </w:pPr>
      <w:r w:rsidRPr="005632C8">
        <w:rPr>
          <w:highlight w:val="yellow"/>
          <w:lang w:val="en-US"/>
        </w:rPr>
        <w:t xml:space="preserve">Below, we detail the AAS abstraction in Section </w:t>
      </w:r>
      <w:r w:rsidRPr="005632C8">
        <w:rPr>
          <w:highlight w:val="yellow"/>
          <w:lang w:val="en-US"/>
        </w:rPr>
        <w:fldChar w:fldCharType="begin"/>
      </w:r>
      <w:r w:rsidRPr="005632C8">
        <w:rPr>
          <w:highlight w:val="yellow"/>
          <w:lang w:val="en-US"/>
        </w:rPr>
        <w:instrText xml:space="preserve"> REF _Ref77076328 \r \h  \* MERGEFORMAT </w:instrText>
      </w:r>
      <w:r w:rsidRPr="005632C8">
        <w:rPr>
          <w:highlight w:val="yellow"/>
          <w:lang w:val="en-US"/>
        </w:rPr>
      </w:r>
      <w:r w:rsidRPr="005632C8">
        <w:rPr>
          <w:highlight w:val="yellow"/>
          <w:lang w:val="en-US"/>
        </w:rPr>
        <w:fldChar w:fldCharType="separate"/>
      </w:r>
      <w:r w:rsidRPr="005632C8">
        <w:rPr>
          <w:highlight w:val="yellow"/>
          <w:lang w:val="en-US"/>
        </w:rPr>
        <w:t>3.3.1</w:t>
      </w:r>
      <w:r w:rsidRPr="005632C8">
        <w:rPr>
          <w:highlight w:val="yellow"/>
          <w:lang w:val="en-US"/>
        </w:rPr>
        <w:fldChar w:fldCharType="end"/>
      </w:r>
      <w:r w:rsidRPr="005632C8">
        <w:rPr>
          <w:highlight w:val="yellow"/>
          <w:lang w:val="en-US"/>
        </w:rPr>
        <w:t xml:space="preserve">, the network manager in Section </w:t>
      </w:r>
      <w:r w:rsidRPr="005632C8">
        <w:rPr>
          <w:highlight w:val="yellow"/>
          <w:lang w:val="en-US"/>
        </w:rPr>
        <w:fldChar w:fldCharType="begin"/>
      </w:r>
      <w:r w:rsidRPr="005632C8">
        <w:rPr>
          <w:highlight w:val="yellow"/>
          <w:lang w:val="en-US"/>
        </w:rPr>
        <w:instrText xml:space="preserve"> REF _Ref77076330 \r \h  \* MERGEFORMAT </w:instrText>
      </w:r>
      <w:r w:rsidRPr="005632C8">
        <w:rPr>
          <w:highlight w:val="yellow"/>
          <w:lang w:val="en-US"/>
        </w:rPr>
      </w:r>
      <w:r w:rsidRPr="005632C8">
        <w:rPr>
          <w:highlight w:val="yellow"/>
          <w:lang w:val="en-US"/>
        </w:rPr>
        <w:fldChar w:fldCharType="separate"/>
      </w:r>
      <w:r w:rsidRPr="005632C8">
        <w:rPr>
          <w:highlight w:val="yellow"/>
          <w:lang w:val="en-US"/>
        </w:rPr>
        <w:t>3.3.2</w:t>
      </w:r>
      <w:r w:rsidRPr="005632C8">
        <w:rPr>
          <w:highlight w:val="yellow"/>
          <w:lang w:val="en-US"/>
        </w:rPr>
        <w:fldChar w:fldCharType="end"/>
      </w:r>
      <w:r w:rsidRPr="005632C8">
        <w:rPr>
          <w:highlight w:val="yellow"/>
          <w:lang w:val="en-US"/>
        </w:rPr>
        <w:t xml:space="preserve"> and the lifecycle support in Section </w:t>
      </w:r>
      <w:r w:rsidRPr="005632C8">
        <w:rPr>
          <w:highlight w:val="yellow"/>
          <w:lang w:val="en-US"/>
        </w:rPr>
        <w:fldChar w:fldCharType="begin"/>
      </w:r>
      <w:r w:rsidRPr="005632C8">
        <w:rPr>
          <w:highlight w:val="yellow"/>
          <w:lang w:val="en-US"/>
        </w:rPr>
        <w:instrText xml:space="preserve"> REF _Ref77076332 \r \h  \* MERGEFORMAT </w:instrText>
      </w:r>
      <w:r w:rsidRPr="005632C8">
        <w:rPr>
          <w:highlight w:val="yellow"/>
          <w:lang w:val="en-US"/>
        </w:rPr>
      </w:r>
      <w:r w:rsidRPr="005632C8">
        <w:rPr>
          <w:highlight w:val="yellow"/>
          <w:lang w:val="en-US"/>
        </w:rPr>
        <w:fldChar w:fldCharType="separate"/>
      </w:r>
      <w:r w:rsidRPr="005632C8">
        <w:rPr>
          <w:highlight w:val="yellow"/>
          <w:lang w:val="en-US"/>
        </w:rPr>
        <w:t>3.3.3</w:t>
      </w:r>
      <w:r w:rsidRPr="005632C8">
        <w:rPr>
          <w:highlight w:val="yellow"/>
          <w:lang w:val="en-US"/>
        </w:rPr>
        <w:fldChar w:fldCharType="end"/>
      </w:r>
      <w:r w:rsidRPr="005632C8">
        <w:rPr>
          <w:highlight w:val="yellow"/>
          <w:lang w:val="en-US"/>
        </w:rPr>
        <w:t xml:space="preserve">. Section </w:t>
      </w:r>
      <w:r w:rsidRPr="005632C8">
        <w:rPr>
          <w:highlight w:val="yellow"/>
          <w:lang w:val="en-US"/>
        </w:rPr>
        <w:fldChar w:fldCharType="begin"/>
      </w:r>
      <w:r w:rsidRPr="005632C8">
        <w:rPr>
          <w:highlight w:val="yellow"/>
          <w:lang w:val="en-US"/>
        </w:rPr>
        <w:instrText xml:space="preserve"> REF _Ref98244584 \r \h  \* MERGEFORMAT </w:instrText>
      </w:r>
      <w:r w:rsidRPr="005632C8">
        <w:rPr>
          <w:highlight w:val="yellow"/>
          <w:lang w:val="en-US"/>
        </w:rPr>
      </w:r>
      <w:r w:rsidRPr="005632C8">
        <w:rPr>
          <w:highlight w:val="yellow"/>
          <w:lang w:val="en-US"/>
        </w:rPr>
        <w:fldChar w:fldCharType="separate"/>
      </w:r>
      <w:r w:rsidRPr="005632C8">
        <w:rPr>
          <w:highlight w:val="yellow"/>
          <w:lang w:val="en-US"/>
        </w:rPr>
        <w:t>0</w:t>
      </w:r>
      <w:r w:rsidRPr="005632C8">
        <w:rPr>
          <w:highlight w:val="yellow"/>
          <w:lang w:val="en-US"/>
        </w:rPr>
        <w:fldChar w:fldCharType="end"/>
      </w:r>
      <w:r w:rsidRPr="005632C8">
        <w:rPr>
          <w:highlight w:val="yellow"/>
          <w:lang w:val="en-US"/>
        </w:rPr>
        <w:t xml:space="preserve"> discusses the low level system monitoring support, Section </w:t>
      </w:r>
      <w:r w:rsidRPr="005632C8">
        <w:rPr>
          <w:highlight w:val="yellow"/>
          <w:lang w:val="en-US"/>
        </w:rPr>
        <w:fldChar w:fldCharType="begin"/>
      </w:r>
      <w:r w:rsidRPr="005632C8">
        <w:rPr>
          <w:highlight w:val="yellow"/>
          <w:lang w:val="en-US"/>
        </w:rPr>
        <w:instrText xml:space="preserve"> REF _Ref108000037 \r \h  \* MERGEFORMAT </w:instrText>
      </w:r>
      <w:r w:rsidRPr="005632C8">
        <w:rPr>
          <w:highlight w:val="yellow"/>
          <w:lang w:val="en-US"/>
        </w:rPr>
      </w:r>
      <w:r w:rsidRPr="005632C8">
        <w:rPr>
          <w:highlight w:val="yellow"/>
          <w:lang w:val="en-US"/>
        </w:rPr>
        <w:fldChar w:fldCharType="separate"/>
      </w:r>
      <w:r w:rsidRPr="005632C8">
        <w:rPr>
          <w:highlight w:val="yellow"/>
          <w:lang w:val="en-US"/>
        </w:rPr>
        <w:t>3.3.6</w:t>
      </w:r>
      <w:r w:rsidRPr="005632C8">
        <w:rPr>
          <w:highlight w:val="yellow"/>
          <w:lang w:val="en-US"/>
        </w:rPr>
        <w:fldChar w:fldCharType="end"/>
      </w:r>
      <w:r w:rsidRPr="005632C8">
        <w:rPr>
          <w:highlight w:val="yellow"/>
          <w:lang w:val="en-US"/>
        </w:rPr>
        <w:t xml:space="preserve"> basic mechanisms for identity management and Section </w:t>
      </w:r>
      <w:r w:rsidRPr="005632C8">
        <w:rPr>
          <w:highlight w:val="yellow"/>
          <w:lang w:val="en-US"/>
        </w:rPr>
        <w:fldChar w:fldCharType="begin"/>
      </w:r>
      <w:r w:rsidRPr="005632C8">
        <w:rPr>
          <w:highlight w:val="yellow"/>
          <w:lang w:val="en-US"/>
        </w:rPr>
        <w:instrText xml:space="preserve"> REF _Ref108000040 \r \h  \* MERGEFORMAT </w:instrText>
      </w:r>
      <w:r w:rsidRPr="005632C8">
        <w:rPr>
          <w:highlight w:val="yellow"/>
          <w:lang w:val="en-US"/>
        </w:rPr>
      </w:r>
      <w:r w:rsidRPr="005632C8">
        <w:rPr>
          <w:highlight w:val="yellow"/>
          <w:lang w:val="en-US"/>
        </w:rPr>
        <w:fldChar w:fldCharType="separate"/>
      </w:r>
      <w:r w:rsidRPr="005632C8">
        <w:rPr>
          <w:highlight w:val="yellow"/>
          <w:lang w:val="en-US"/>
        </w:rPr>
        <w:t>3.3.7</w:t>
      </w:r>
      <w:r w:rsidRPr="005632C8">
        <w:rPr>
          <w:highlight w:val="yellow"/>
          <w:lang w:val="en-US"/>
        </w:rPr>
        <w:fldChar w:fldCharType="end"/>
      </w:r>
      <w:r w:rsidRPr="005632C8">
        <w:rPr>
          <w:highlight w:val="yellow"/>
          <w:lang w:val="en-US"/>
        </w:rPr>
        <w:t xml:space="preserve"> mechanisms to access program resources on demand. Section </w:t>
      </w:r>
      <w:r w:rsidRPr="005632C8">
        <w:rPr>
          <w:highlight w:val="yellow"/>
          <w:lang w:val="en-US"/>
        </w:rPr>
        <w:fldChar w:fldCharType="begin"/>
      </w:r>
      <w:r w:rsidRPr="005632C8">
        <w:rPr>
          <w:highlight w:val="yellow"/>
          <w:lang w:val="en-US"/>
        </w:rPr>
        <w:instrText xml:space="preserve"> REF _Ref88577887 \r \h  \* MERGEFORMAT </w:instrText>
      </w:r>
      <w:r w:rsidRPr="005632C8">
        <w:rPr>
          <w:highlight w:val="yellow"/>
          <w:lang w:val="en-US"/>
        </w:rPr>
      </w:r>
      <w:r w:rsidRPr="005632C8">
        <w:rPr>
          <w:highlight w:val="yellow"/>
          <w:lang w:val="en-US"/>
        </w:rPr>
        <w:fldChar w:fldCharType="separate"/>
      </w:r>
      <w:r w:rsidRPr="005632C8">
        <w:rPr>
          <w:highlight w:val="yellow"/>
          <w:lang w:val="en-US"/>
        </w:rPr>
        <w:t>3.3.7</w:t>
      </w:r>
      <w:r w:rsidRPr="005632C8">
        <w:rPr>
          <w:highlight w:val="yellow"/>
          <w:lang w:val="en-US"/>
        </w:rPr>
        <w:fldChar w:fldCharType="end"/>
      </w:r>
      <w:r w:rsidRPr="005632C8">
        <w:rPr>
          <w:highlight w:val="yellow"/>
          <w:lang w:val="en-US"/>
        </w:rPr>
        <w:t xml:space="preserve"> combines the parts and pieces into an AAS creation and usage design pattern that is used in several upstream platform components.</w:t>
      </w:r>
    </w:p>
    <w:p w14:paraId="0714F5C4" w14:textId="77777777" w:rsidR="00D01624" w:rsidRPr="00D01624" w:rsidRDefault="00D01624" w:rsidP="00D01624">
      <w:pPr>
        <w:rPr>
          <w:lang w:val="en-US"/>
        </w:rPr>
      </w:pPr>
    </w:p>
    <w:p w14:paraId="30EBFF36" w14:textId="1EE18244" w:rsidR="008907F0" w:rsidRDefault="008907F0" w:rsidP="008907F0">
      <w:pPr>
        <w:pStyle w:val="Heading4"/>
        <w:rPr>
          <w:lang w:val="en-US"/>
        </w:rPr>
      </w:pPr>
      <w:bookmarkStart w:id="60" w:name="_Ref144459349"/>
      <w:bookmarkStart w:id="61" w:name="_Toc213421512"/>
      <w:r>
        <w:rPr>
          <w:lang w:val="en-US"/>
        </w:rPr>
        <w:t>Installed Dependencies</w:t>
      </w:r>
      <w:bookmarkEnd w:id="60"/>
      <w:bookmarkEnd w:id="61"/>
    </w:p>
    <w:p w14:paraId="68AA97D3" w14:textId="77777777" w:rsidR="008907F0" w:rsidRPr="00882486" w:rsidRDefault="008907F0" w:rsidP="008907F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 we introduce the “installed dependencies” mechanism. This is a simple YAML file which declares the paths of the executables for certain keys, e.g., </w:t>
      </w:r>
      <w:r w:rsidRPr="00DE1935">
        <w:rPr>
          <w:rFonts w:ascii="Consolas" w:hAnsi="Consolas"/>
          <w:lang w:val="en-US"/>
        </w:rPr>
        <w:t>PYTHON38</w:t>
      </w:r>
      <w:r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w:t>
      </w:r>
      <w:proofErr w:type="spellStart"/>
      <w:r w:rsidRPr="00DE1935">
        <w:rPr>
          <w:lang w:val="en-US"/>
        </w:rPr>
        <w:t>classpath</w:t>
      </w:r>
      <w:proofErr w:type="spellEnd"/>
      <w:r w:rsidRPr="00DE1935">
        <w:rPr>
          <w:lang w:val="en-US"/>
        </w:rPr>
        <w:t xml:space="preserve">, the operating system root (intended for containers) and in the location specified by the Java system property </w:t>
      </w:r>
      <w:proofErr w:type="spellStart"/>
      <w:r w:rsidRPr="00DE1935">
        <w:rPr>
          <w:rFonts w:ascii="Consolas" w:hAnsi="Consolas"/>
          <w:lang w:val="en-US"/>
        </w:rPr>
        <w:t>iip.installedDeps</w:t>
      </w:r>
      <w:proofErr w:type="spellEnd"/>
      <w:r w:rsidRPr="00DE1935">
        <w:rPr>
          <w:lang w:val="en-US"/>
        </w:rPr>
        <w:t>.</w:t>
      </w:r>
    </w:p>
    <w:p w14:paraId="77168AD7" w14:textId="77777777" w:rsidR="008907F0" w:rsidRPr="008907F0" w:rsidRDefault="008907F0" w:rsidP="008907F0">
      <w:pPr>
        <w:rPr>
          <w:lang w:val="en-US"/>
        </w:rPr>
      </w:pPr>
    </w:p>
    <w:p w14:paraId="42A88038" w14:textId="3BBBF43C" w:rsidR="00B82C3F" w:rsidRDefault="00B82C3F" w:rsidP="00B82C3F">
      <w:pPr>
        <w:pStyle w:val="Heading3"/>
        <w:rPr>
          <w:lang w:val="en-US"/>
        </w:rPr>
      </w:pPr>
      <w:r>
        <w:rPr>
          <w:lang w:val="en-US"/>
        </w:rPr>
        <w:t xml:space="preserve">The </w:t>
      </w:r>
      <w:proofErr w:type="spellStart"/>
      <w:r>
        <w:rPr>
          <w:lang w:val="en-US"/>
        </w:rPr>
        <w:t>support</w:t>
      </w:r>
      <w:r>
        <w:rPr>
          <w:lang w:val="en-US"/>
        </w:rPr>
        <w:t>.aas</w:t>
      </w:r>
      <w:proofErr w:type="spellEnd"/>
      <w:r>
        <w:rPr>
          <w:lang w:val="en-US"/>
        </w:rPr>
        <w:t xml:space="preserve"> Component</w:t>
      </w:r>
    </w:p>
    <w:p w14:paraId="501B2C99" w14:textId="77777777" w:rsidR="00B82C3F" w:rsidRPr="003D662E" w:rsidRDefault="00B82C3F" w:rsidP="00B82C3F">
      <w:pPr>
        <w:pStyle w:val="Heading4"/>
        <w:rPr>
          <w:lang w:val="en-US"/>
        </w:rPr>
      </w:pPr>
      <w:bookmarkStart w:id="62" w:name="_Ref77076328"/>
      <w:bookmarkStart w:id="63" w:name="_Toc213421505"/>
      <w:r w:rsidRPr="003D662E">
        <w:rPr>
          <w:lang w:val="en-US"/>
        </w:rPr>
        <w:t>Asset Administration Shell Abstraction</w:t>
      </w:r>
      <w:bookmarkEnd w:id="62"/>
      <w:bookmarkEnd w:id="63"/>
    </w:p>
    <w:p w14:paraId="69C3C884" w14:textId="3D8AC166" w:rsidR="00B82C3F" w:rsidRDefault="00B82C3F" w:rsidP="00B82C3F">
      <w:pPr>
        <w:rPr>
          <w:lang w:val="en-US"/>
        </w:rPr>
      </w:pPr>
      <w:r w:rsidRPr="003D662E">
        <w:rPr>
          <w:lang w:val="en-US"/>
        </w:rPr>
        <w:t>A core aim of the Support Layer is to abstract over the used AAS implementation. This allows for flexibility (the AAS implementation can be exchanged), 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Further, an abstraction contributes to the goal of increasing interoperability, as currently several AAS implementations do exist that potentially do not interoperate (see LNI Testbed Asset Administration Shell</w:t>
      </w:r>
      <w:r w:rsidRPr="003D662E">
        <w:rPr>
          <w:rStyle w:val="FootnoteReference"/>
          <w:lang w:val="en-US"/>
        </w:rPr>
        <w:footnoteReference w:id="34"/>
      </w:r>
      <w:r w:rsidRPr="003D662E">
        <w:rPr>
          <w:lang w:val="en-US"/>
        </w:rPr>
        <w:t>). Thus, an abstraction also mitigates development risks, as the current rather dynamic external implementation activities may lead to partially disruptive technical changes.</w:t>
      </w:r>
    </w:p>
    <w:p w14:paraId="6BC292F7" w14:textId="77777777" w:rsidR="00B82C3F" w:rsidRDefault="00B82C3F" w:rsidP="00B82C3F">
      <w:pPr>
        <w:jc w:val="both"/>
        <w:rPr>
          <w:lang w:val="en-US"/>
        </w:rPr>
      </w:pPr>
      <w:r w:rsidRPr="003D662E">
        <w:rPr>
          <w:lang w:val="en-US"/>
        </w:rPr>
        <w:t xml:space="preserve">We employ </w:t>
      </w:r>
      <w:bookmarkStart w:id="64" w:name="_Hlk77073290"/>
      <w:r w:rsidRPr="003D662E">
        <w:rPr>
          <w:lang w:val="en-US"/>
        </w:rPr>
        <w:t>BaSyx</w:t>
      </w:r>
      <w:r>
        <w:rPr>
          <w:lang w:val="en-US"/>
        </w:rPr>
        <w:t>1</w:t>
      </w:r>
      <w:r w:rsidRPr="003D662E">
        <w:rPr>
          <w:lang w:val="en-US"/>
        </w:rPr>
        <w:t xml:space="preserve"> as </w:t>
      </w:r>
      <w:bookmarkEnd w:id="64"/>
      <w:r w:rsidRPr="003D662E">
        <w:rPr>
          <w:lang w:val="en-US"/>
        </w:rPr>
        <w:t>the default AAS implementation of the platform</w:t>
      </w:r>
      <w:r>
        <w:rPr>
          <w:lang w:val="en-US"/>
        </w:rPr>
        <w:t xml:space="preserve"> and </w:t>
      </w:r>
      <w:proofErr w:type="spellStart"/>
      <w:r>
        <w:rPr>
          <w:lang w:val="en-US"/>
        </w:rPr>
        <w:t>integrade</w:t>
      </w:r>
      <w:proofErr w:type="spellEnd"/>
      <w:r>
        <w:rPr>
          <w:lang w:val="en-US"/>
        </w:rPr>
        <w:t xml:space="preserve"> in the same </w:t>
      </w:r>
      <w:proofErr w:type="spellStart"/>
      <w:r>
        <w:rPr>
          <w:lang w:val="en-US"/>
        </w:rPr>
        <w:t>fashin</w:t>
      </w:r>
      <w:proofErr w:type="spellEnd"/>
      <w:r>
        <w:rPr>
          <w:lang w:val="en-US"/>
        </w:rPr>
        <w:t xml:space="preserve"> BaSyx2 (AAS metamodel/API v3), currently as optional plugin</w:t>
      </w:r>
      <w:r w:rsidRPr="003D662E">
        <w:rPr>
          <w:lang w:val="en-US"/>
        </w:rPr>
        <w:t>.</w:t>
      </w:r>
      <w:r>
        <w:rPr>
          <w:lang w:val="en-US"/>
        </w:rPr>
        <w:t xml:space="preserve"> Please note that not all classes and types defined by the abstraction are depicted in Figure 6, e.g., there are also multi-language properties, reference elements or entity elements.</w:t>
      </w:r>
    </w:p>
    <w:p w14:paraId="54C95BE6" w14:textId="77777777" w:rsidR="00B82C3F" w:rsidRPr="003D662E" w:rsidRDefault="00B82C3F" w:rsidP="00B82C3F">
      <w:pPr>
        <w:jc w:val="both"/>
        <w:rPr>
          <w:lang w:val="en-US"/>
        </w:rPr>
      </w:pPr>
      <w:r w:rsidRPr="003D662E">
        <w:rPr>
          <w:lang w:val="en-US"/>
        </w:rPr>
        <w:t xml:space="preserve">The </w:t>
      </w:r>
      <w:proofErr w:type="spellStart"/>
      <w:r w:rsidRPr="003D662E">
        <w:rPr>
          <w:rFonts w:ascii="Consolas" w:hAnsi="Consolas"/>
          <w:lang w:val="en-US"/>
        </w:rPr>
        <w:t>aas.basyx</w:t>
      </w:r>
      <w:proofErr w:type="spellEnd"/>
      <w:r w:rsidRPr="003D662E">
        <w:rPr>
          <w:lang w:val="en-US"/>
        </w:rPr>
        <w:t xml:space="preserve"> </w:t>
      </w:r>
      <w:r>
        <w:rPr>
          <w:lang w:val="en-US"/>
        </w:rPr>
        <w:t xml:space="preserve">(akin the </w:t>
      </w:r>
      <w:r w:rsidRPr="003D662E">
        <w:rPr>
          <w:rFonts w:ascii="Consolas" w:hAnsi="Consolas"/>
          <w:lang w:val="en-US"/>
        </w:rPr>
        <w:t>aas.basyx</w:t>
      </w:r>
      <w:r>
        <w:rPr>
          <w:rFonts w:ascii="Consolas" w:hAnsi="Consolas"/>
          <w:lang w:val="en-US"/>
        </w:rPr>
        <w:t>2</w:t>
      </w:r>
      <w:r>
        <w:rPr>
          <w:lang w:val="en-US"/>
        </w:rPr>
        <w:t>)</w:t>
      </w:r>
      <w:r w:rsidRPr="003D662E">
        <w:rPr>
          <w:lang w:val="en-US"/>
        </w:rPr>
        <w:t xml:space="preserve"> component implements the interfaces defined by the </w:t>
      </w:r>
      <w:proofErr w:type="spellStart"/>
      <w:r w:rsidRPr="003D662E">
        <w:rPr>
          <w:rFonts w:ascii="Consolas" w:hAnsi="Consolas"/>
          <w:lang w:val="en-US"/>
        </w:rPr>
        <w:t>aas</w:t>
      </w:r>
      <w:proofErr w:type="spellEnd"/>
      <w:r w:rsidRPr="003D662E">
        <w:rPr>
          <w:lang w:val="en-US"/>
        </w:rPr>
        <w:t xml:space="preserve"> component and provides a factory implementation to transparently instantiate abstract concepts based on the underlying </w:t>
      </w:r>
      <w:proofErr w:type="spellStart"/>
      <w:r w:rsidRPr="003D662E">
        <w:rPr>
          <w:lang w:val="en-US"/>
        </w:rPr>
        <w:t>BaSyx</w:t>
      </w:r>
      <w:proofErr w:type="spellEnd"/>
      <w:r w:rsidRPr="003D662E">
        <w:rPr>
          <w:lang w:val="en-US"/>
        </w:rPr>
        <w:t xml:space="preserve"> implementation. As </w:t>
      </w:r>
      <w:proofErr w:type="spellStart"/>
      <w:r w:rsidRPr="003D662E">
        <w:rPr>
          <w:lang w:val="en-US"/>
        </w:rPr>
        <w:t>BaSyx</w:t>
      </w:r>
      <w:proofErr w:type="spellEnd"/>
      <w:r w:rsidRPr="003D662E">
        <w:rPr>
          <w:lang w:val="en-US"/>
        </w:rPr>
        <w:t xml:space="preserve">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Pr>
          <w:lang w:val="en-US"/>
        </w:rPr>
        <w:instrText xml:space="preserve"> \* MERGEFORMAT </w:instrText>
      </w:r>
      <w:r w:rsidRPr="003D662E">
        <w:rPr>
          <w:lang w:val="en-US"/>
        </w:rPr>
      </w:r>
      <w:r w:rsidRPr="003D662E">
        <w:rPr>
          <w:lang w:val="en-US"/>
        </w:rPr>
        <w:fldChar w:fldCharType="separate"/>
      </w:r>
      <w:r>
        <w:rPr>
          <w:lang w:val="en-US"/>
        </w:rPr>
        <w:t>3.1.2</w:t>
      </w:r>
      <w:r w:rsidRPr="003D662E">
        <w:rPr>
          <w:lang w:val="en-US"/>
        </w:rPr>
        <w:fldChar w:fldCharType="end"/>
      </w:r>
      <w:r w:rsidRPr="003D662E">
        <w:rPr>
          <w:lang w:val="en-US"/>
        </w:rPr>
        <w:t xml:space="preserve">) persistent storage to a database is not needed, we aim for a dependency-reduced </w:t>
      </w:r>
      <w:proofErr w:type="spellStart"/>
      <w:r w:rsidRPr="003D662E">
        <w:rPr>
          <w:rFonts w:ascii="Consolas" w:hAnsi="Consolas"/>
          <w:lang w:val="en-US"/>
        </w:rPr>
        <w:t>aas.basyx</w:t>
      </w:r>
      <w:proofErr w:type="spellEnd"/>
      <w:r w:rsidRPr="003D662E">
        <w:rPr>
          <w:lang w:val="en-US"/>
        </w:rPr>
        <w:t xml:space="preserve"> component and an </w:t>
      </w:r>
      <w:proofErr w:type="spellStart"/>
      <w:r w:rsidRPr="003D662E">
        <w:rPr>
          <w:rFonts w:ascii="Consolas" w:hAnsi="Consolas"/>
          <w:lang w:val="en-US"/>
        </w:rPr>
        <w:t>aas.basyx.server</w:t>
      </w:r>
      <w:proofErr w:type="spellEnd"/>
      <w:r w:rsidRPr="003D662E">
        <w:rPr>
          <w:lang w:val="en-US"/>
        </w:rPr>
        <w:t xml:space="preserve"> component including all dependencies.</w:t>
      </w:r>
    </w:p>
    <w:p w14:paraId="4BD76FE7" w14:textId="77777777" w:rsidR="00B82C3F" w:rsidRPr="003D662E" w:rsidRDefault="00B82C3F" w:rsidP="00B82C3F">
      <w:pPr>
        <w:jc w:val="both"/>
        <w:rPr>
          <w:lang w:val="en-US"/>
        </w:rPr>
      </w:pPr>
      <w:r w:rsidRPr="003D662E">
        <w:rPr>
          <w:lang w:val="en-US"/>
        </w:rPr>
        <w:t xml:space="preserve">The </w:t>
      </w:r>
      <w:proofErr w:type="spellStart"/>
      <w:r w:rsidRPr="003D662E">
        <w:rPr>
          <w:rFonts w:ascii="Consolas" w:hAnsi="Consolas"/>
          <w:lang w:val="en-US"/>
        </w:rPr>
        <w:t>aas</w:t>
      </w:r>
      <w:proofErr w:type="spellEnd"/>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5"/>
      </w:r>
      <w:r w:rsidRPr="003D662E">
        <w:rPr>
          <w:lang w:val="en-US"/>
        </w:rPr>
        <w:t xml:space="preserve">. It is important to distinguish here between AAS interfaces (such as </w:t>
      </w:r>
      <w:proofErr w:type="spellStart"/>
      <w:r w:rsidRPr="003D662E">
        <w:rPr>
          <w:rFonts w:ascii="Consolas" w:hAnsi="Consolas"/>
          <w:lang w:val="en-US"/>
        </w:rPr>
        <w:t>Aas</w:t>
      </w:r>
      <w:proofErr w:type="spellEnd"/>
      <w:r w:rsidRPr="003D662E">
        <w:rPr>
          <w:lang w:val="en-US"/>
        </w:rPr>
        <w:t xml:space="preserve">, </w:t>
      </w:r>
      <w:proofErr w:type="spellStart"/>
      <w:r w:rsidRPr="003D662E">
        <w:rPr>
          <w:rFonts w:ascii="Consolas" w:hAnsi="Consolas"/>
          <w:lang w:val="en-US"/>
        </w:rPr>
        <w:t>SubModel</w:t>
      </w:r>
      <w:proofErr w:type="spellEnd"/>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[32])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22ECD998" w14:textId="77777777" w:rsidR="00B82C3F" w:rsidRPr="003D662E" w:rsidRDefault="00B82C3F" w:rsidP="00B82C3F">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proofErr w:type="spellStart"/>
      <w:r w:rsidRPr="003D662E">
        <w:rPr>
          <w:rFonts w:ascii="Consolas" w:hAnsi="Consolas"/>
          <w:lang w:val="en-US"/>
        </w:rPr>
        <w:t>AasFactory</w:t>
      </w:r>
      <w:proofErr w:type="spellEnd"/>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proofErr w:type="spellStart"/>
      <w:r w:rsidRPr="003D662E">
        <w:rPr>
          <w:rFonts w:ascii="Consolas" w:hAnsi="Consolas"/>
          <w:lang w:val="en-US"/>
        </w:rPr>
        <w:t>DeploymentBuilder</w:t>
      </w:r>
      <w:proofErr w:type="spellEnd"/>
      <w:r w:rsidRPr="003D662E">
        <w:rPr>
          <w:rFonts w:ascii="Consolas" w:hAnsi="Consolas"/>
          <w:lang w:val="en-US"/>
        </w:rPr>
        <w:t>)</w:t>
      </w:r>
      <w:r w:rsidRPr="003D662E">
        <w:rPr>
          <w:rFonts w:cstheme="minorHAnsi"/>
          <w:lang w:val="en-US"/>
        </w:rPr>
        <w:t xml:space="preserve">, </w:t>
      </w:r>
      <w:r w:rsidRPr="003D662E">
        <w:rPr>
          <w:lang w:val="en-US"/>
        </w:rPr>
        <w:t>the remote protocol support (</w:t>
      </w:r>
      <w:proofErr w:type="spellStart"/>
      <w:r w:rsidRPr="003D662E">
        <w:rPr>
          <w:rFonts w:ascii="Consolas" w:hAnsi="Consolas"/>
          <w:lang w:val="en-US"/>
        </w:rPr>
        <w:t>InvocablesCreator</w:t>
      </w:r>
      <w:proofErr w:type="spellEnd"/>
      <w:r w:rsidRPr="003D662E">
        <w:rPr>
          <w:lang w:val="en-US"/>
        </w:rPr>
        <w:t xml:space="preserve"> and </w:t>
      </w:r>
      <w:proofErr w:type="spellStart"/>
      <w:r w:rsidRPr="003D662E">
        <w:rPr>
          <w:rFonts w:ascii="Consolas" w:hAnsi="Consolas"/>
          <w:lang w:val="en-US"/>
        </w:rPr>
        <w:t>ProtocolServiceBuilder</w:t>
      </w:r>
      <w:proofErr w:type="spellEnd"/>
      <w:r w:rsidRPr="003D662E">
        <w:rPr>
          <w:lang w:val="en-US"/>
        </w:rPr>
        <w:t xml:space="preserve">) as well as the </w:t>
      </w:r>
      <w:proofErr w:type="spellStart"/>
      <w:r w:rsidRPr="003D662E">
        <w:rPr>
          <w:rFonts w:ascii="Consolas" w:hAnsi="Consolas"/>
          <w:lang w:val="en-US"/>
        </w:rPr>
        <w:t>AasVisitor</w:t>
      </w:r>
      <w:proofErr w:type="spellEnd"/>
      <w:r w:rsidRPr="003D662E">
        <w:rPr>
          <w:lang w:val="en-US"/>
        </w:rPr>
        <w:t xml:space="preserve">. The </w:t>
      </w:r>
      <w:proofErr w:type="spellStart"/>
      <w:r w:rsidRPr="003D662E">
        <w:rPr>
          <w:rFonts w:ascii="Consolas" w:hAnsi="Consolas"/>
          <w:lang w:val="en-US"/>
        </w:rPr>
        <w:t>DeploymentBuilder</w:t>
      </w:r>
      <w:proofErr w:type="spellEnd"/>
      <w:r w:rsidRPr="003D662E">
        <w:rPr>
          <w:lang w:val="en-US"/>
        </w:rPr>
        <w:t xml:space="preserve"> aims at realizing and encapsulating typical deployment recipes, such as local or remote AAS deployment. The protocol support encapsulates a specific remote communication protocol to implement the </w:t>
      </w:r>
      <w:r w:rsidRPr="003D662E">
        <w:rPr>
          <w:lang w:val="en-US"/>
        </w:rPr>
        <w:lastRenderedPageBreak/>
        <w:t xml:space="preserve">dynamic/active behavior of an AAS. This builder creates function objects delegating the respective operation to the protocol. The function objects can be attached through the </w:t>
      </w:r>
      <w:proofErr w:type="spellStart"/>
      <w:r w:rsidRPr="003D662E">
        <w:rPr>
          <w:rFonts w:ascii="Consolas" w:hAnsi="Consolas"/>
          <w:lang w:val="en-US"/>
        </w:rPr>
        <w:t>aas</w:t>
      </w:r>
      <w:proofErr w:type="spellEnd"/>
      <w:r w:rsidRPr="003D662E">
        <w:rPr>
          <w:lang w:val="en-US"/>
        </w:rPr>
        <w:t xml:space="preserve"> interface to the underlying AAS implementation. This can happen in a straightforward manner if an AAS has direct access to an implementing instance such as a service. However, if AAS and implementation must be separated, e.g., due to remote deployment of the AAS or due to a programming language/process border (e.g., Python for AI services), a (remote) communication protocol must be utilized. As several options for such protocols do exist, e.g., REST, RMI, GRPC, etc., it is not possible just to provide a single protocol abstraction rather than to allow for openness. Therefore, we offer a pair of interfaces, the </w:t>
      </w:r>
      <w:proofErr w:type="spellStart"/>
      <w:r w:rsidRPr="003D662E">
        <w:rPr>
          <w:rFonts w:ascii="Consolas" w:hAnsi="Consolas"/>
          <w:lang w:val="en-US"/>
        </w:rPr>
        <w:t>InvocablesCreator</w:t>
      </w:r>
      <w:proofErr w:type="spellEnd"/>
      <w:r w:rsidRPr="003D662E">
        <w:rPr>
          <w:lang w:val="en-US"/>
        </w:rPr>
        <w:t xml:space="preserve"> being responsible for the function objects to be attached to an AAS (this is just a kind of factory rather than a builder) and a related </w:t>
      </w:r>
      <w:proofErr w:type="spellStart"/>
      <w:r w:rsidRPr="003D662E">
        <w:rPr>
          <w:rFonts w:ascii="Consolas" w:hAnsi="Consolas"/>
          <w:lang w:val="en-US"/>
        </w:rPr>
        <w:t>ProtocolServiceBuilder</w:t>
      </w:r>
      <w:proofErr w:type="spellEnd"/>
      <w:r w:rsidRPr="003D662E">
        <w:rPr>
          <w:lang w:val="en-US"/>
        </w:rPr>
        <w:t xml:space="preserve"> being responsible for building up a server/service instance and registering the actual implementation functions for the function objects. Ultimately, the </w:t>
      </w:r>
      <w:proofErr w:type="spellStart"/>
      <w:r w:rsidRPr="003D662E">
        <w:rPr>
          <w:rFonts w:ascii="Consolas" w:hAnsi="Consolas"/>
          <w:lang w:val="en-US"/>
        </w:rPr>
        <w:t>AasFactory</w:t>
      </w:r>
      <w:proofErr w:type="spellEnd"/>
      <w:r w:rsidRPr="003D662E">
        <w:rPr>
          <w:lang w:val="en-US"/>
        </w:rPr>
        <w:t xml:space="preserve"> is responsible for creating a matching pair of instances for a given protocol.</w:t>
      </w:r>
    </w:p>
    <w:p w14:paraId="73646C8A" w14:textId="77777777" w:rsidR="00B82C3F" w:rsidRDefault="00B82C3F" w:rsidP="00B82C3F">
      <w:pPr>
        <w:jc w:val="both"/>
        <w:rPr>
          <w:lang w:val="en-US"/>
        </w:rPr>
      </w:pPr>
      <w:r w:rsidRPr="003D662E">
        <w:rPr>
          <w:lang w:val="en-US"/>
        </w:rPr>
        <w:t xml:space="preserve">In addition, the abstraction encompasses an </w:t>
      </w:r>
      <w:proofErr w:type="spellStart"/>
      <w:r w:rsidRPr="003D662E">
        <w:rPr>
          <w:rFonts w:ascii="Consolas" w:hAnsi="Consolas"/>
          <w:lang w:val="en-US"/>
        </w:rPr>
        <w:t>AASVisitor</w:t>
      </w:r>
      <w:proofErr w:type="spellEnd"/>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visitor instances can be applied to any element in the data structure and, thus, perform a partial traversal. Further, there is usually not a single Visitor implementation rather than many, each one for a specific purpose. Besides the interface, we provide the </w:t>
      </w:r>
      <w:proofErr w:type="spellStart"/>
      <w:r w:rsidRPr="003D662E">
        <w:rPr>
          <w:rFonts w:ascii="Consolas" w:hAnsi="Consolas"/>
          <w:lang w:val="en-US"/>
        </w:rPr>
        <w:t>PrintVisitor</w:t>
      </w:r>
      <w:proofErr w:type="spellEnd"/>
      <w:r w:rsidRPr="003D662E">
        <w:rPr>
          <w:lang w:val="en-US"/>
        </w:rPr>
        <w:t xml:space="preserve"> which emits the structure of the AAS in textual form in particular for testing/debugging. Further, we provide, as usual, an empty basic implementation, the </w:t>
      </w:r>
      <w:proofErr w:type="spellStart"/>
      <w:r w:rsidRPr="003D662E">
        <w:rPr>
          <w:rFonts w:ascii="Consolas" w:hAnsi="Consolas"/>
          <w:lang w:val="en-US"/>
        </w:rPr>
        <w:t>BaseAasVisitor</w:t>
      </w:r>
      <w:proofErr w:type="spellEnd"/>
      <w:r w:rsidRPr="003D662E">
        <w:rPr>
          <w:rFonts w:ascii="Consolas" w:hAnsi="Consolas"/>
          <w:lang w:val="en-US"/>
        </w:rPr>
        <w:t xml:space="preserve"> </w:t>
      </w:r>
      <w:r w:rsidRPr="003D662E">
        <w:rPr>
          <w:lang w:val="en-US"/>
        </w:rPr>
        <w:t>to be used by visitor implementations to handle changes to the visitor interfaces in a default manner, i.e., further AAS elements will then not per se lead to a compile error.</w:t>
      </w:r>
      <w:r>
        <w:rPr>
          <w:lang w:val="en-US"/>
        </w:rPr>
        <w:t xml:space="preserve"> </w:t>
      </w:r>
    </w:p>
    <w:p w14:paraId="6EA4DF8B" w14:textId="77777777" w:rsidR="00B82C3F" w:rsidRPr="003D662E" w:rsidRDefault="00B82C3F" w:rsidP="00B82C3F">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w:t>
      </w:r>
      <w:proofErr w:type="spellStart"/>
      <w:r w:rsidRPr="00967290">
        <w:rPr>
          <w:lang w:val="en-US"/>
        </w:rPr>
        <w:t>submodel</w:t>
      </w:r>
      <w:proofErr w:type="spellEnd"/>
      <w:r w:rsidRPr="00967290">
        <w:rPr>
          <w:lang w:val="en-US"/>
        </w:rPr>
        <w:t xml:space="preserve">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 xml:space="preserve">(receiving a temporary, non-cached AAS abstraction instance of type-filtered </w:t>
      </w:r>
      <w:proofErr w:type="spellStart"/>
      <w:r w:rsidRPr="00967290">
        <w:rPr>
          <w:lang w:val="en-US"/>
        </w:rPr>
        <w:t>submodel</w:t>
      </w:r>
      <w:proofErr w:type="spellEnd"/>
      <w:r w:rsidRPr="00967290">
        <w:rPr>
          <w:lang w:val="en-US"/>
        </w:rPr>
        <w:t xml:space="preserve"> elements).</w:t>
      </w:r>
    </w:p>
    <w:p w14:paraId="4620C99D" w14:textId="77777777"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w:t>
      </w:r>
      <w:proofErr w:type="spellStart"/>
      <w:r w:rsidRPr="003D662E">
        <w:rPr>
          <w:lang w:val="en-US"/>
        </w:rPr>
        <w:t>Submodel</w:t>
      </w:r>
      <w:proofErr w:type="spellEnd"/>
      <w:r w:rsidRPr="003D662E">
        <w:rPr>
          <w:lang w:val="en-US"/>
        </w:rPr>
        <w:t xml:space="preserve"> [2] including manufacturer information, nameplate etc. As an example, the AAS abstraction layer takes up the [2] </w:t>
      </w:r>
      <w:proofErr w:type="spellStart"/>
      <w:r w:rsidRPr="003D662E">
        <w:rPr>
          <w:lang w:val="en-US"/>
        </w:rPr>
        <w:t>submodel</w:t>
      </w:r>
      <w:proofErr w:type="spellEnd"/>
      <w:r w:rsidRPr="003D662E">
        <w:rPr>
          <w:lang w:val="en-US"/>
        </w:rPr>
        <w:t xml:space="preserve"> specification and allows to create and read such structures in terms of specialized </w:t>
      </w:r>
      <w:proofErr w:type="spellStart"/>
      <w:r w:rsidRPr="003D662E">
        <w:rPr>
          <w:lang w:val="en-US"/>
        </w:rPr>
        <w:t>submodel</w:t>
      </w:r>
      <w:proofErr w:type="spellEnd"/>
      <w:r w:rsidRPr="003D662E">
        <w:rPr>
          <w:lang w:val="en-US"/>
        </w:rPr>
        <w:t xml:space="preserve"> and </w:t>
      </w:r>
      <w:proofErr w:type="spellStart"/>
      <w:r w:rsidRPr="003D662E">
        <w:rPr>
          <w:lang w:val="en-US"/>
        </w:rPr>
        <w:t>submodel</w:t>
      </w:r>
      <w:proofErr w:type="spellEnd"/>
      <w:r w:rsidRPr="003D662E">
        <w:rPr>
          <w:lang w:val="en-US"/>
        </w:rPr>
        <w:t xml:space="preserve"> element collection types. </w:t>
      </w:r>
      <w:r>
        <w:rPr>
          <w:lang w:val="en-US"/>
        </w:rPr>
        <w:t xml:space="preserve">In contrast to the Technical Data </w:t>
      </w:r>
      <w:proofErr w:type="spellStart"/>
      <w:r>
        <w:rPr>
          <w:lang w:val="en-US"/>
        </w:rPr>
        <w:t>Submodel</w:t>
      </w:r>
      <w:proofErr w:type="spellEnd"/>
      <w:r>
        <w:rPr>
          <w:lang w:val="en-US"/>
        </w:rPr>
        <w:t xml:space="preserve">, which is intended to </w:t>
      </w:r>
      <w:proofErr w:type="spellStart"/>
      <w:r>
        <w:rPr>
          <w:lang w:val="en-US"/>
        </w:rPr>
        <w:t>heavly</w:t>
      </w:r>
      <w:proofErr w:type="spellEnd"/>
      <w:r>
        <w:rPr>
          <w:lang w:val="en-US"/>
        </w:rPr>
        <w:t xml:space="preserve"> rely on the underlying implementation, more </w:t>
      </w:r>
      <w:proofErr w:type="spellStart"/>
      <w:r>
        <w:rPr>
          <w:lang w:val="en-US"/>
        </w:rPr>
        <w:t>recend</w:t>
      </w:r>
      <w:proofErr w:type="spellEnd"/>
      <w:r>
        <w:rPr>
          <w:lang w:val="en-US"/>
        </w:rPr>
        <w:t xml:space="preserve"> IDTA specification support is implemented on the </w:t>
      </w:r>
      <w:proofErr w:type="spellStart"/>
      <w:r w:rsidRPr="00F23713">
        <w:rPr>
          <w:rFonts w:ascii="Consolas" w:hAnsi="Consolas"/>
          <w:lang w:val="en-US"/>
        </w:rPr>
        <w:t>support.aas</w:t>
      </w:r>
      <w:proofErr w:type="spellEnd"/>
      <w:r>
        <w:rPr>
          <w:lang w:val="en-US"/>
        </w:rPr>
        <w:t xml:space="preserve"> level just using the factory and the abstract elements defined there. Since version 0.7.0, we provide here generic realizations based on the abstraction for all realized AAS implementations of the </w:t>
      </w:r>
    </w:p>
    <w:p w14:paraId="72E35816" w14:textId="77777777" w:rsidR="00B82C3F" w:rsidRDefault="00B82C3F" w:rsidP="00B82C3F">
      <w:pPr>
        <w:pStyle w:val="ListParagraph"/>
        <w:numPr>
          <w:ilvl w:val="0"/>
          <w:numId w:val="54"/>
        </w:numPr>
        <w:jc w:val="both"/>
        <w:rPr>
          <w:lang w:val="en-US"/>
        </w:rPr>
      </w:pPr>
      <w:r>
        <w:rPr>
          <w:lang w:val="en-US"/>
        </w:rPr>
        <w:t xml:space="preserve">IDTA 02003-1-2 Generic Frame for Technical Data for Industrial Equipment in Manufacturing [45] </w:t>
      </w:r>
    </w:p>
    <w:p w14:paraId="16B72BD8" w14:textId="77777777" w:rsidR="00B82C3F" w:rsidRPr="005E022A" w:rsidRDefault="00B82C3F" w:rsidP="00B82C3F">
      <w:pPr>
        <w:pStyle w:val="ListParagraph"/>
        <w:numPr>
          <w:ilvl w:val="0"/>
          <w:numId w:val="54"/>
        </w:numPr>
        <w:jc w:val="both"/>
        <w:rPr>
          <w:lang w:val="en-US"/>
        </w:rPr>
      </w:pPr>
      <w:r w:rsidRPr="005E022A">
        <w:rPr>
          <w:lang w:val="en-US"/>
        </w:rPr>
        <w:t>IDTA 02004-1-2 Handover Documentation</w:t>
      </w:r>
      <w:r>
        <w:rPr>
          <w:lang w:val="en-US"/>
        </w:rPr>
        <w:t xml:space="preserve"> [46]</w:t>
      </w:r>
    </w:p>
    <w:p w14:paraId="0C19CE05" w14:textId="77777777" w:rsidR="00B82C3F" w:rsidRPr="005E022A" w:rsidRDefault="00B82C3F" w:rsidP="00B82C3F">
      <w:pPr>
        <w:pStyle w:val="ListParagraph"/>
        <w:numPr>
          <w:ilvl w:val="0"/>
          <w:numId w:val="54"/>
        </w:numPr>
        <w:jc w:val="both"/>
        <w:rPr>
          <w:lang w:val="en-US"/>
        </w:rPr>
      </w:pPr>
      <w:r w:rsidRPr="005E022A">
        <w:rPr>
          <w:lang w:val="en-US"/>
        </w:rPr>
        <w:t>IDTA 02011-1-0 Hierarchical Structures enabling Bills of Material</w:t>
      </w:r>
      <w:r>
        <w:rPr>
          <w:lang w:val="en-US"/>
        </w:rPr>
        <w:t xml:space="preserve"> [47]</w:t>
      </w:r>
    </w:p>
    <w:p w14:paraId="55015368" w14:textId="77777777" w:rsidR="00B82C3F" w:rsidRDefault="00B82C3F" w:rsidP="00B82C3F">
      <w:pPr>
        <w:pStyle w:val="ListParagraph"/>
        <w:numPr>
          <w:ilvl w:val="0"/>
          <w:numId w:val="54"/>
        </w:numPr>
        <w:jc w:val="both"/>
        <w:rPr>
          <w:lang w:val="en-US"/>
        </w:rPr>
      </w:pPr>
      <w:r w:rsidRPr="005E022A">
        <w:rPr>
          <w:lang w:val="en-US"/>
        </w:rPr>
        <w:t xml:space="preserve">IDTA 2023-01-24 Draft </w:t>
      </w:r>
      <w:proofErr w:type="spellStart"/>
      <w:r w:rsidRPr="005E022A">
        <w:rPr>
          <w:lang w:val="en-US"/>
        </w:rPr>
        <w:t>Submodel</w:t>
      </w:r>
      <w:proofErr w:type="spellEnd"/>
      <w:r w:rsidRPr="005E022A">
        <w:rPr>
          <w:lang w:val="en-US"/>
        </w:rPr>
        <w:t xml:space="preserve"> PCF</w:t>
      </w:r>
      <w:r>
        <w:rPr>
          <w:lang w:val="en-US"/>
        </w:rPr>
        <w:t xml:space="preserve"> [48]</w:t>
      </w:r>
    </w:p>
    <w:p w14:paraId="2EE9A276" w14:textId="77777777" w:rsidR="00B82C3F" w:rsidRDefault="00B82C3F" w:rsidP="00B82C3F">
      <w:pPr>
        <w:pStyle w:val="ListParagraph"/>
        <w:numPr>
          <w:ilvl w:val="0"/>
          <w:numId w:val="54"/>
        </w:numPr>
        <w:jc w:val="both"/>
        <w:rPr>
          <w:lang w:val="en-GB"/>
        </w:rPr>
      </w:pPr>
      <w:r w:rsidRPr="003A6460">
        <w:rPr>
          <w:lang w:val="en-US"/>
        </w:rPr>
        <w:t>IDTA 02008-1-1 Time Series Data</w:t>
      </w:r>
      <w:r>
        <w:rPr>
          <w:lang w:val="en-US"/>
        </w:rPr>
        <w:t xml:space="preserve"> [49]</w:t>
      </w:r>
    </w:p>
    <w:p w14:paraId="540A4F00" w14:textId="77777777" w:rsidR="00B82C3F" w:rsidRDefault="00B82C3F" w:rsidP="00B82C3F">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2A858D71" w14:textId="77777777" w:rsidR="00B82C3F" w:rsidRPr="000133D3" w:rsidRDefault="00B82C3F" w:rsidP="00B82C3F">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608FE4BE" w14:textId="77777777" w:rsidR="00B82C3F" w:rsidRPr="003D662E" w:rsidRDefault="00B82C3F" w:rsidP="00B82C3F">
      <w:pPr>
        <w:jc w:val="both"/>
        <w:rPr>
          <w:lang w:val="en-US"/>
        </w:rPr>
      </w:pPr>
      <w:r w:rsidRPr="003D662E">
        <w:rPr>
          <w:lang w:val="en-US"/>
        </w:rPr>
        <w:lastRenderedPageBreak/>
        <w:t>Th</w:t>
      </w:r>
      <w:r>
        <w:rPr>
          <w:lang w:val="en-US"/>
        </w:rPr>
        <w:t>ese</w:t>
      </w:r>
      <w:r w:rsidRPr="003D662E">
        <w:rPr>
          <w:lang w:val="en-US"/>
        </w:rPr>
        <w:t xml:space="preserve"> structure</w:t>
      </w:r>
      <w:r>
        <w:rPr>
          <w:lang w:val="en-US"/>
        </w:rPr>
        <w:t>s</w:t>
      </w:r>
      <w:r w:rsidRPr="003D662E">
        <w:rPr>
          <w:lang w:val="en-US"/>
        </w:rPr>
        <w:t xml:space="preserve"> </w:t>
      </w:r>
      <w:r>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Pr="003D662E">
        <w:rPr>
          <w:lang w:val="en-US"/>
        </w:rPr>
        <w:t xml:space="preserve">Figure </w:t>
      </w:r>
      <w:r>
        <w:rPr>
          <w:noProof/>
          <w:lang w:val="en-US"/>
        </w:rPr>
        <w:t>6</w:t>
      </w:r>
      <w:r w:rsidRPr="003D662E">
        <w:rPr>
          <w:lang w:val="en-US"/>
        </w:rPr>
        <w:fldChar w:fldCharType="end"/>
      </w:r>
      <w:r w:rsidRPr="003D662E">
        <w:rPr>
          <w:lang w:val="en-US"/>
        </w:rPr>
        <w:t>.</w:t>
      </w:r>
    </w:p>
    <w:p w14:paraId="3B5CCF0A" w14:textId="77777777" w:rsidR="00B82C3F" w:rsidRPr="003D662E" w:rsidRDefault="00B82C3F" w:rsidP="00B82C3F">
      <w:pPr>
        <w:jc w:val="both"/>
        <w:rPr>
          <w:lang w:val="en-US"/>
        </w:rPr>
      </w:pPr>
      <w:r w:rsidRPr="003D662E">
        <w:rPr>
          <w:lang w:val="en-US"/>
        </w:rPr>
        <w:t xml:space="preserve">A concrete implementation of the AAS abstraction provides an AAS factory. Except for the visitors, which are based on the abstraction rather than a concrete implementation and, thus, can directly be created on purpose by client code, instances of all other concepts can be obtained directly or indirectly from the </w:t>
      </w:r>
      <w:proofErr w:type="spellStart"/>
      <w:r w:rsidRPr="003D662E">
        <w:rPr>
          <w:rFonts w:ascii="Consolas" w:hAnsi="Consolas"/>
          <w:lang w:val="en-US"/>
        </w:rPr>
        <w:t>AASFactory</w:t>
      </w:r>
      <w:proofErr w:type="spellEnd"/>
      <w:r w:rsidRPr="003D662E">
        <w:rPr>
          <w:lang w:val="en-US"/>
        </w:rPr>
        <w:t xml:space="preserve">. Concrete AAS factories are supposed to announce/register themselves via the </w:t>
      </w:r>
      <w:proofErr w:type="spellStart"/>
      <w:r w:rsidRPr="003D662E">
        <w:rPr>
          <w:rFonts w:ascii="Consolas" w:hAnsi="Consolas"/>
          <w:lang w:val="en-US"/>
        </w:rPr>
        <w:t>AasFactoryDescriptor</w:t>
      </w:r>
      <w:proofErr w:type="spellEnd"/>
      <w:r w:rsidRPr="003D662E">
        <w:rPr>
          <w:lang w:val="en-US"/>
        </w:rPr>
        <w:t xml:space="preserve"> and the Java service loader mechanism</w:t>
      </w:r>
      <w:r w:rsidRPr="003D662E">
        <w:rPr>
          <w:rStyle w:val="FootnoteReference"/>
          <w:lang w:val="en-US"/>
        </w:rPr>
        <w:footnoteReference w:id="36"/>
      </w:r>
      <w:r w:rsidRPr="003D662E">
        <w:rPr>
          <w:lang w:val="en-US"/>
        </w:rPr>
        <w:t xml:space="preserve">, so that just the presence of an AAS implementation on the Java </w:t>
      </w:r>
      <w:proofErr w:type="spellStart"/>
      <w:r w:rsidRPr="003D662E">
        <w:rPr>
          <w:lang w:val="en-US"/>
        </w:rPr>
        <w:t>classpath</w:t>
      </w:r>
      <w:proofErr w:type="spellEnd"/>
      <w:r w:rsidRPr="003D662E">
        <w:rPr>
          <w:lang w:val="en-US"/>
        </w:rPr>
        <w:t xml:space="preserve"> enables the abstract </w:t>
      </w:r>
      <w:proofErr w:type="spellStart"/>
      <w:r w:rsidRPr="003D662E">
        <w:rPr>
          <w:rFonts w:ascii="Consolas" w:hAnsi="Consolas"/>
          <w:lang w:val="en-US"/>
        </w:rPr>
        <w:t>AasFactory</w:t>
      </w:r>
      <w:proofErr w:type="spellEnd"/>
      <w:r w:rsidRPr="003D662E">
        <w:rPr>
          <w:lang w:val="en-US"/>
        </w:rPr>
        <w:t xml:space="preserve"> to create concrete instances.</w:t>
      </w:r>
    </w:p>
    <w:p w14:paraId="727F8367" w14:textId="77777777" w:rsidR="00B82C3F" w:rsidRPr="003D662E" w:rsidRDefault="00B82C3F" w:rsidP="00B82C3F">
      <w:pPr>
        <w:jc w:val="both"/>
        <w:rPr>
          <w:lang w:val="en-US"/>
        </w:rPr>
      </w:pPr>
      <w:r w:rsidRPr="003D662E">
        <w:rPr>
          <w:lang w:val="en-US"/>
        </w:rPr>
        <w:t xml:space="preserve">The default implementation of the AAS abstraction is based on Eclipse </w:t>
      </w:r>
      <w:proofErr w:type="spellStart"/>
      <w:r w:rsidRPr="003D662E">
        <w:rPr>
          <w:lang w:val="en-US"/>
        </w:rPr>
        <w:t>BaSyx</w:t>
      </w:r>
      <w:proofErr w:type="spellEnd"/>
      <w:r w:rsidRPr="003D662E">
        <w:rPr>
          <w:lang w:val="en-US"/>
        </w:rPr>
        <w:t xml:space="preserve">. The </w:t>
      </w:r>
      <w:proofErr w:type="spellStart"/>
      <w:r w:rsidRPr="003D662E">
        <w:rPr>
          <w:rFonts w:ascii="Consolas" w:hAnsi="Consolas"/>
          <w:lang w:val="en-US"/>
        </w:rPr>
        <w:t>aas.basyx</w:t>
      </w:r>
      <w:proofErr w:type="spellEnd"/>
      <w:r w:rsidRPr="003D662E">
        <w:rPr>
          <w:rFonts w:ascii="Consolas" w:hAnsi="Consolas"/>
          <w:lang w:val="en-US"/>
        </w:rPr>
        <w:t xml:space="preserve"> </w:t>
      </w:r>
      <w:r w:rsidRPr="003D662E">
        <w:rPr>
          <w:lang w:val="en-US"/>
        </w:rPr>
        <w:t>component implements the interfaces, typically in terms of adapter/wrapper</w:t>
      </w:r>
      <w:r w:rsidRPr="003D662E">
        <w:rPr>
          <w:rStyle w:val="FootnoteReference"/>
          <w:lang w:val="en-US"/>
        </w:rPr>
        <w:footnoteReference w:id="37"/>
      </w:r>
      <w:r w:rsidRPr="003D662E">
        <w:rPr>
          <w:lang w:val="en-US"/>
        </w:rPr>
        <w:t xml:space="preserve"> classes, i.e., classes that delegate the actual operations to the underlying </w:t>
      </w:r>
      <w:proofErr w:type="spellStart"/>
      <w:r w:rsidRPr="003D662E">
        <w:rPr>
          <w:lang w:val="en-US"/>
        </w:rPr>
        <w:t>BaSyx</w:t>
      </w:r>
      <w:proofErr w:type="spellEnd"/>
      <w:r w:rsidRPr="003D662E">
        <w:rPr>
          <w:lang w:val="en-US"/>
        </w:rPr>
        <w:t xml:space="preserve"> implementation. As remote communication protocol, the default implementation offers an extensible form of the </w:t>
      </w:r>
      <w:proofErr w:type="spellStart"/>
      <w:r w:rsidRPr="003D662E">
        <w:rPr>
          <w:lang w:val="en-US"/>
        </w:rPr>
        <w:t>BaSyx</w:t>
      </w:r>
      <w:proofErr w:type="spellEnd"/>
      <w:r w:rsidRPr="003D662E">
        <w:rPr>
          <w:lang w:val="en-US"/>
        </w:rPr>
        <w:t xml:space="preserve"> Virtual Automation Bus (VAB, in variants TCP, HTTP and HTTPS) through the </w:t>
      </w:r>
      <w:proofErr w:type="spellStart"/>
      <w:r w:rsidRPr="003D662E">
        <w:rPr>
          <w:rFonts w:ascii="Consolas" w:hAnsi="Consolas"/>
          <w:lang w:val="en-US"/>
        </w:rPr>
        <w:t>VabIipInvocablesCreator</w:t>
      </w:r>
      <w:proofErr w:type="spellEnd"/>
      <w:r w:rsidRPr="003D662E">
        <w:rPr>
          <w:lang w:val="en-US"/>
        </w:rPr>
        <w:t xml:space="preserve"> and the </w:t>
      </w:r>
      <w:proofErr w:type="spellStart"/>
      <w:r w:rsidRPr="003D662E">
        <w:rPr>
          <w:rFonts w:ascii="Consolas" w:hAnsi="Consolas"/>
          <w:lang w:val="en-US"/>
        </w:rPr>
        <w:t>VabIipOperationsProvider</w:t>
      </w:r>
      <w:proofErr w:type="spellEnd"/>
      <w:r w:rsidRPr="003D662E">
        <w:rPr>
          <w:lang w:val="en-US"/>
        </w:rPr>
        <w:t xml:space="preserve">. Further, external protocols may be added using the </w:t>
      </w:r>
      <w:proofErr w:type="spellStart"/>
      <w:r w:rsidRPr="003D662E">
        <w:rPr>
          <w:rFonts w:ascii="Consolas" w:hAnsi="Consolas"/>
          <w:lang w:val="en-US"/>
        </w:rPr>
        <w:t>ProtocolCreator</w:t>
      </w:r>
      <w:proofErr w:type="spellEnd"/>
      <w:r w:rsidRPr="003D662E">
        <w:rPr>
          <w:lang w:val="en-US"/>
        </w:rPr>
        <w:t xml:space="preserve"> (and the related JSL </w:t>
      </w:r>
      <w:proofErr w:type="spellStart"/>
      <w:r w:rsidRPr="003D662E">
        <w:rPr>
          <w:rFonts w:ascii="Consolas" w:hAnsi="Consolas"/>
          <w:lang w:val="en-US"/>
        </w:rPr>
        <w:t>ProtocolDescriptor</w:t>
      </w:r>
      <w:proofErr w:type="spellEnd"/>
      <w:r w:rsidRPr="003D662E">
        <w:rPr>
          <w:rFonts w:cstheme="minorHAnsi"/>
          <w:lang w:val="en-US"/>
        </w:rPr>
        <w:t>, both not shown</w:t>
      </w:r>
      <w:r w:rsidRPr="003D662E">
        <w:rPr>
          <w:lang w:val="en-US"/>
        </w:rPr>
        <w:t xml:space="preserve"> in </w:t>
      </w:r>
      <w:r w:rsidRPr="003D662E">
        <w:rPr>
          <w:lang w:val="en-US"/>
        </w:rPr>
        <w:fldChar w:fldCharType="begin"/>
      </w:r>
      <w:r w:rsidRPr="003D662E">
        <w:rPr>
          <w:lang w:val="en-US"/>
        </w:rPr>
        <w:instrText xml:space="preserve"> REF _Ref58417856 \h </w:instrText>
      </w:r>
      <w:r>
        <w:rPr>
          <w:lang w:val="en-US"/>
        </w:rPr>
        <w:instrText xml:space="preserve"> \* MERGEFORMAT </w:instrText>
      </w:r>
      <w:r w:rsidRPr="003D662E">
        <w:rPr>
          <w:lang w:val="en-US"/>
        </w:rPr>
      </w:r>
      <w:r w:rsidRPr="003D662E">
        <w:rPr>
          <w:lang w:val="en-US"/>
        </w:rPr>
        <w:fldChar w:fldCharType="separate"/>
      </w:r>
      <w:r w:rsidRPr="003D662E">
        <w:rPr>
          <w:lang w:val="en-US"/>
        </w:rPr>
        <w:t xml:space="preserve">Figure </w:t>
      </w:r>
      <w:r>
        <w:rPr>
          <w:noProof/>
          <w:lang w:val="en-US"/>
        </w:rPr>
        <w:t>6</w:t>
      </w:r>
      <w:r w:rsidRPr="003D662E">
        <w:rPr>
          <w:lang w:val="en-US"/>
        </w:rPr>
        <w:fldChar w:fldCharType="end"/>
      </w:r>
      <w:r w:rsidRPr="003D662E">
        <w:rPr>
          <w:lang w:val="en-US"/>
        </w:rPr>
        <w:t xml:space="preserve">). The default implementation in </w:t>
      </w:r>
      <w:proofErr w:type="spellStart"/>
      <w:r w:rsidRPr="003D662E">
        <w:rPr>
          <w:rFonts w:ascii="Consolas" w:hAnsi="Consolas"/>
          <w:lang w:val="en-US"/>
        </w:rPr>
        <w:t>aas.basyx</w:t>
      </w:r>
      <w:proofErr w:type="spellEnd"/>
      <w:r w:rsidRPr="003D662E">
        <w:rPr>
          <w:lang w:val="en-US"/>
        </w:rPr>
        <w:t xml:space="preserve"> provides a mapping of the Technical Data </w:t>
      </w:r>
      <w:proofErr w:type="spellStart"/>
      <w:r w:rsidRPr="003D662E">
        <w:rPr>
          <w:lang w:val="en-US"/>
        </w:rPr>
        <w:t>Submodel</w:t>
      </w:r>
      <w:proofErr w:type="spellEnd"/>
      <w:r w:rsidRPr="003D662E">
        <w:rPr>
          <w:lang w:val="en-US"/>
        </w:rPr>
        <w:t xml:space="preserve"> [2] to the underlying </w:t>
      </w:r>
      <w:proofErr w:type="spellStart"/>
      <w:r w:rsidRPr="003D662E">
        <w:rPr>
          <w:lang w:val="en-US"/>
        </w:rPr>
        <w:t>BaSyx</w:t>
      </w:r>
      <w:proofErr w:type="spellEnd"/>
      <w:r w:rsidRPr="003D662E">
        <w:rPr>
          <w:lang w:val="en-US"/>
        </w:rPr>
        <w:t xml:space="preserve"> implementation of [2].</w:t>
      </w:r>
    </w:p>
    <w:p w14:paraId="20E0FF48" w14:textId="77777777" w:rsidR="00B82C3F" w:rsidRDefault="00B82C3F" w:rsidP="00B82C3F">
      <w:pPr>
        <w:jc w:val="both"/>
        <w:rPr>
          <w:lang w:val="en-US"/>
        </w:rPr>
      </w:pPr>
      <w:r w:rsidRPr="003D662E">
        <w:rPr>
          <w:lang w:val="en-US"/>
        </w:rPr>
        <w:t xml:space="preserve">In an installation setting, various kinds of AAS servers may be used, e.g., in-memory servers on edge devices or servers with persistent storage of the AAS on a central IT side. However, the different forms of servers imply different dependencies, in particular, database dependencies may not be feasible in resource limited environments such as edge devices as already mentioned above. Thus, implementations of the AAS abstraction are encouraged to reduce dependencies where ever possible to allow for execution in all environments. For IT side installations, all dependencies may have to be included to allow, e.g., for persistent database storage. For this purpose, we separate the AAS implementation into two parts, the (client-side) AAS for all environments and the server side. To announce the server side, we introduce the </w:t>
      </w:r>
      <w:proofErr w:type="spellStart"/>
      <w:r w:rsidRPr="003D662E">
        <w:rPr>
          <w:rFonts w:ascii="Consolas" w:hAnsi="Consolas"/>
          <w:lang w:val="en-US"/>
        </w:rPr>
        <w:t>AasServerRecipeDescriptor</w:t>
      </w:r>
      <w:proofErr w:type="spellEnd"/>
      <w:r w:rsidRPr="003D662E">
        <w:rPr>
          <w:rFonts w:cstheme="minorHAnsi"/>
          <w:lang w:val="en-US"/>
        </w:rPr>
        <w:t xml:space="preserve"> (not shown</w:t>
      </w:r>
      <w:r w:rsidRPr="003D662E">
        <w:rPr>
          <w:lang w:val="en-US"/>
        </w:rPr>
        <w:t xml:space="preserve">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Pr="003D662E">
        <w:rPr>
          <w:lang w:val="en-US"/>
        </w:rPr>
        <w:t xml:space="preserve">Figure </w:t>
      </w:r>
      <w:r>
        <w:rPr>
          <w:noProof/>
          <w:lang w:val="en-US"/>
        </w:rPr>
        <w:t>6</w:t>
      </w:r>
      <w:r w:rsidRPr="003D662E">
        <w:rPr>
          <w:lang w:val="en-US"/>
        </w:rPr>
        <w:fldChar w:fldCharType="end"/>
      </w:r>
      <w:r w:rsidRPr="003D662E">
        <w:rPr>
          <w:lang w:val="en-US"/>
        </w:rPr>
        <w:t xml:space="preserve">), which, if present, hooks the server component with all its dependencies into the </w:t>
      </w:r>
      <w:proofErr w:type="spellStart"/>
      <w:r w:rsidRPr="003D662E">
        <w:rPr>
          <w:rFonts w:ascii="Consolas" w:hAnsi="Consolas"/>
          <w:lang w:val="en-US"/>
        </w:rPr>
        <w:t>AASFactory</w:t>
      </w:r>
      <w:proofErr w:type="spellEnd"/>
      <w:r w:rsidRPr="003D662E">
        <w:rPr>
          <w:lang w:val="en-US"/>
        </w:rPr>
        <w:t xml:space="preserve"> and makes such servers transparently available.</w:t>
      </w:r>
    </w:p>
    <w:p w14:paraId="05CA96BB" w14:textId="77777777" w:rsidR="00B82C3F" w:rsidRPr="003D662E" w:rsidRDefault="00B82C3F" w:rsidP="00B82C3F">
      <w:pPr>
        <w:pStyle w:val="Heading4"/>
        <w:rPr>
          <w:lang w:val="en-US"/>
        </w:rPr>
      </w:pPr>
      <w:bookmarkStart w:id="65" w:name="_Ref77076330"/>
      <w:bookmarkStart w:id="66" w:name="_Toc213421506"/>
      <w:r w:rsidRPr="003D662E">
        <w:rPr>
          <w:lang w:val="en-US"/>
        </w:rPr>
        <w:t xml:space="preserve">Network Management </w:t>
      </w:r>
      <w:bookmarkEnd w:id="65"/>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w:t>
      </w:r>
      <w:proofErr w:type="spellStart"/>
      <w:r w:rsidRPr="003D662E">
        <w:rPr>
          <w:lang w:val="en-US"/>
        </w:rPr>
        <w:t>modes</w:t>
      </w:r>
      <w:proofErr w:type="spellEnd"/>
      <w:r w:rsidRPr="003D662E">
        <w:rPr>
          <w:lang w:val="en-US"/>
        </w:rPr>
        <w:t xml:space="preserve">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w:t>
      </w:r>
      <w:proofErr w:type="spellStart"/>
      <w:r w:rsidRPr="003D662E">
        <w:rPr>
          <w:lang w:val="en-US"/>
        </w:rPr>
        <w:t>it’s</w:t>
      </w:r>
      <w:proofErr w:type="spellEnd"/>
      <w:r w:rsidRPr="003D662E">
        <w:rPr>
          <w:lang w:val="en-US"/>
        </w:rPr>
        <w:t xml:space="preserve"> known key. This is in particular important if services shall be started/stopped dependent on the actual use, i.e., if no further instance is using a service it can be stopped and the resources can be freed.</w:t>
      </w:r>
    </w:p>
    <w:p w14:paraId="0D4DB03F" w14:textId="77777777"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proofErr w:type="spellStart"/>
      <w:r w:rsidRPr="003D662E">
        <w:rPr>
          <w:rFonts w:ascii="Consolas" w:hAnsi="Consolas"/>
          <w:lang w:val="en-US"/>
        </w:rPr>
        <w:t>NetworkManagerAas</w:t>
      </w:r>
      <w:proofErr w:type="spellEnd"/>
      <w:r w:rsidRPr="003D662E">
        <w:rPr>
          <w:lang w:val="en-US"/>
        </w:rPr>
        <w:t xml:space="preserve"> realizes the active AAS frontend network manager instances, in particular for a central platform manager instance. The </w:t>
      </w:r>
      <w:proofErr w:type="spellStart"/>
      <w:r w:rsidRPr="003D662E">
        <w:rPr>
          <w:rFonts w:ascii="Consolas" w:hAnsi="Consolas"/>
          <w:lang w:val="en-US"/>
        </w:rPr>
        <w:t>NetworkManagerAasClient</w:t>
      </w:r>
      <w:proofErr w:type="spellEnd"/>
      <w:r w:rsidRPr="003D662E">
        <w:rPr>
          <w:lang w:val="en-US"/>
        </w:rPr>
        <w:t xml:space="preserve"> implements an AAS-based access to the </w:t>
      </w:r>
      <w:proofErr w:type="spellStart"/>
      <w:r w:rsidRPr="003D662E">
        <w:rPr>
          <w:rFonts w:ascii="Consolas" w:hAnsi="Consolas"/>
          <w:lang w:val="en-US"/>
        </w:rPr>
        <w:t>NetworkManagerAas</w:t>
      </w:r>
      <w:proofErr w:type="spellEnd"/>
      <w:r w:rsidRPr="003D662E">
        <w:rPr>
          <w:rFonts w:cstheme="minorHAnsi"/>
          <w:lang w:val="en-US"/>
        </w:rPr>
        <w:t>, i.e., to allow implementing components to access a central network manager, also through stacking.</w:t>
      </w:r>
      <w:r w:rsidRPr="003D662E">
        <w:rPr>
          <w:lang w:val="en-US"/>
        </w:rPr>
        <w:t xml:space="preserve">  It is important to note that </w:t>
      </w:r>
      <w:r w:rsidRPr="003D662E">
        <w:rPr>
          <w:lang w:val="en-US"/>
        </w:rPr>
        <w:lastRenderedPageBreak/>
        <w:t>not all components rather than installations may require a network manager. Further, not all network managers, in particular not local instances on (edge) resources must be exhibited through an AAS.</w:t>
      </w:r>
    </w:p>
    <w:p w14:paraId="786F2A8A" w14:textId="77777777" w:rsidR="00B82C3F" w:rsidRPr="003D662E" w:rsidRDefault="00B82C3F" w:rsidP="00B82C3F">
      <w:pPr>
        <w:jc w:val="both"/>
        <w:rPr>
          <w:lang w:val="en-US"/>
        </w:rPr>
      </w:pPr>
      <w:proofErr w:type="spellStart"/>
      <w:r w:rsidRPr="003D662E">
        <w:rPr>
          <w:lang w:val="en-US"/>
        </w:rPr>
        <w:t>BaSyx</w:t>
      </w:r>
      <w:proofErr w:type="spellEnd"/>
      <w:r w:rsidRPr="003D662E">
        <w:rPr>
          <w:lang w:val="en-US"/>
        </w:rPr>
        <w:t xml:space="preserve"> provides some support for Transport Layer Security (TLS), e.g. HTTPS mentioned above. These mechanisms are available through the support layer and taken up by the platform. However, full use would require key exchanges, e.g., as part of device or identity management, which is still in development. Moreover, the platform provides TLS support for the transport layer (cf. Section </w:t>
      </w:r>
      <w:r w:rsidRPr="003D662E">
        <w:rPr>
          <w:lang w:val="en-US"/>
        </w:rPr>
        <w:fldChar w:fldCharType="begin"/>
      </w:r>
      <w:r w:rsidRPr="003D662E">
        <w:rPr>
          <w:lang w:val="en-US"/>
        </w:rPr>
        <w:instrText xml:space="preserve"> REF _Ref85015310 \r \h  \* MERGEFORMAT </w:instrText>
      </w:r>
      <w:r w:rsidRPr="003D662E">
        <w:rPr>
          <w:lang w:val="en-US"/>
        </w:rPr>
      </w:r>
      <w:r w:rsidRPr="003D662E">
        <w:rPr>
          <w:lang w:val="en-US"/>
        </w:rPr>
        <w:fldChar w:fldCharType="separate"/>
      </w:r>
      <w:r>
        <w:rPr>
          <w:lang w:val="en-US"/>
        </w:rPr>
        <w:t>3.4</w:t>
      </w:r>
      <w:r w:rsidRPr="003D662E">
        <w:rPr>
          <w:lang w:val="en-US"/>
        </w:rPr>
        <w:fldChar w:fldCharType="end"/>
      </w:r>
      <w:r w:rsidRPr="003D662E">
        <w:rPr>
          <w:lang w:val="en-US"/>
        </w:rPr>
        <w:t>).</w:t>
      </w:r>
    </w:p>
    <w:p w14:paraId="7EFB326E" w14:textId="5BBFDF2D" w:rsidR="00B82C3F" w:rsidRPr="003D662E" w:rsidRDefault="00B82C3F" w:rsidP="00B82C3F">
      <w:pPr>
        <w:jc w:val="both"/>
        <w:rPr>
          <w:lang w:val="en-US"/>
        </w:rPr>
      </w:pPr>
      <w:r w:rsidRPr="003D662E">
        <w:rPr>
          <w:lang w:val="en-US"/>
        </w:rPr>
        <w:t xml:space="preserve">For this release, we performed an upgrade of </w:t>
      </w:r>
      <w:proofErr w:type="spellStart"/>
      <w:r w:rsidRPr="003D662E">
        <w:rPr>
          <w:lang w:val="en-US"/>
        </w:rPr>
        <w:t>BaSyx</w:t>
      </w:r>
      <w:proofErr w:type="spellEnd"/>
      <w:r w:rsidRPr="003D662E">
        <w:rPr>
          <w:lang w:val="en-US"/>
        </w:rPr>
        <w:t xml:space="preserve"> from version 1.0.3 used in the last platform release to version 1.3.0. Almost all modifications that were required for this upgrade</w:t>
      </w:r>
      <w:r w:rsidRPr="003D662E">
        <w:rPr>
          <w:rStyle w:val="FootnoteReference"/>
          <w:lang w:val="en-US"/>
        </w:rPr>
        <w:footnoteReference w:id="38"/>
      </w:r>
      <w:r w:rsidRPr="003D662E">
        <w:rPr>
          <w:lang w:val="en-US"/>
        </w:rPr>
        <w:t xml:space="preserve"> took place within the support component of the platform. Moreover, the available test cases for the support layer sufficiently covered the functionality and indicated semantic changes in </w:t>
      </w:r>
      <w:proofErr w:type="spellStart"/>
      <w:r w:rsidRPr="003D662E">
        <w:rPr>
          <w:lang w:val="en-US"/>
        </w:rPr>
        <w:t>BaSyx</w:t>
      </w:r>
      <w:proofErr w:type="spellEnd"/>
      <w:r w:rsidRPr="003D662E">
        <w:rPr>
          <w:lang w:val="en-US"/>
        </w:rPr>
        <w:t>, e.g., how to declare operation parameters, which could be solved by some additional mapping code in the support layer.</w:t>
      </w:r>
    </w:p>
    <w:p w14:paraId="3A205062" w14:textId="77777777" w:rsidR="00B82C3F" w:rsidRPr="003D662E" w:rsidRDefault="00B82C3F" w:rsidP="00B82C3F">
      <w:pPr>
        <w:pStyle w:val="Heading4"/>
        <w:rPr>
          <w:lang w:val="en-US"/>
        </w:rPr>
      </w:pPr>
      <w:bookmarkStart w:id="67" w:name="_Ref77076332"/>
      <w:bookmarkStart w:id="68" w:name="_Toc213421507"/>
      <w:r>
        <w:rPr>
          <w:lang w:val="en-US"/>
        </w:rPr>
        <w:t xml:space="preserve">Platform Component </w:t>
      </w:r>
      <w:r w:rsidRPr="003D662E">
        <w:rPr>
          <w:lang w:val="en-US"/>
        </w:rPr>
        <w:t xml:space="preserve">Lifecycle </w:t>
      </w:r>
      <w:bookmarkEnd w:id="67"/>
      <w:bookmarkEnd w:id="68"/>
    </w:p>
    <w:p w14:paraId="04B8928D" w14:textId="77777777" w:rsidR="00B82C3F" w:rsidRPr="003D662E"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the Support Layer defines the </w:t>
      </w:r>
      <w:proofErr w:type="spellStart"/>
      <w:r w:rsidRPr="003D662E">
        <w:rPr>
          <w:rFonts w:ascii="Consolas" w:hAnsi="Consolas"/>
          <w:lang w:val="en-US"/>
        </w:rPr>
        <w:t>LifecycleDescriptor</w:t>
      </w:r>
      <w:proofErr w:type="spellEnd"/>
      <w:r w:rsidRPr="003D662E">
        <w:rPr>
          <w:rFonts w:cstheme="minorHAnsi"/>
          <w:lang w:val="en-US"/>
        </w:rPr>
        <w:t xml:space="preserve"> (not shown in in </w:t>
      </w:r>
      <w:r w:rsidRPr="003D662E">
        <w:rPr>
          <w:lang w:val="en-US"/>
        </w:rPr>
        <w:fldChar w:fldCharType="begin"/>
      </w:r>
      <w:r w:rsidRPr="003D662E">
        <w:rPr>
          <w:lang w:val="en-US"/>
        </w:rPr>
        <w:instrText xml:space="preserve"> REF _Ref58417856 \h </w:instrText>
      </w:r>
      <w:r>
        <w:rPr>
          <w:lang w:val="en-US"/>
        </w:rPr>
        <w:instrText xml:space="preserve"> \* MERGEFORMAT </w:instrText>
      </w:r>
      <w:r w:rsidRPr="003D662E">
        <w:rPr>
          <w:lang w:val="en-US"/>
        </w:rPr>
      </w:r>
      <w:r w:rsidRPr="003D662E">
        <w:rPr>
          <w:lang w:val="en-US"/>
        </w:rPr>
        <w:fldChar w:fldCharType="separate"/>
      </w:r>
      <w:r w:rsidRPr="003D662E">
        <w:rPr>
          <w:lang w:val="en-US"/>
        </w:rPr>
        <w:t xml:space="preserve">Figure </w:t>
      </w:r>
      <w:r>
        <w:rPr>
          <w:noProof/>
          <w:lang w:val="en-US"/>
        </w:rPr>
        <w:t>6</w:t>
      </w:r>
      <w:r w:rsidRPr="003D662E">
        <w:rPr>
          <w:lang w:val="en-US"/>
        </w:rPr>
        <w:fldChar w:fldCharType="end"/>
      </w:r>
      <w:r w:rsidRPr="003D662E">
        <w:rPr>
          <w:lang w:val="en-US"/>
        </w:rPr>
        <w:t xml:space="preserve">), allowing components to do the necessary startup/shutdown operations, declare a startup level (priority) and, if required, stop a component. A </w:t>
      </w:r>
      <w:proofErr w:type="spellStart"/>
      <w:r w:rsidRPr="003D662E">
        <w:rPr>
          <w:rFonts w:ascii="Consolas" w:hAnsi="Consolas"/>
          <w:lang w:val="en-US"/>
        </w:rPr>
        <w:t>LifecycleDescriptor</w:t>
      </w:r>
      <w:proofErr w:type="spellEnd"/>
      <w:r w:rsidRPr="003D662E">
        <w:rPr>
          <w:lang w:val="en-US"/>
        </w:rPr>
        <w:t xml:space="preserve"> defines a priority (akin to startup levels in Linux) and may indicates, whether it desires to terminate the execution of the containing platform instance upon a certain event or condition. A </w:t>
      </w:r>
      <w:proofErr w:type="spellStart"/>
      <w:r w:rsidRPr="003D662E">
        <w:rPr>
          <w:rFonts w:ascii="Consolas" w:hAnsi="Consolas"/>
          <w:lang w:val="en-US"/>
        </w:rPr>
        <w:t>LifecycleDescriptor</w:t>
      </w:r>
      <w:proofErr w:type="spellEnd"/>
      <w:r w:rsidRPr="003D662E">
        <w:rPr>
          <w:lang w:val="en-US"/>
        </w:rPr>
        <w:t xml:space="preserve"> announces itself through JSL and is taken up by the </w:t>
      </w:r>
      <w:proofErr w:type="spellStart"/>
      <w:r w:rsidRPr="003D662E">
        <w:rPr>
          <w:rFonts w:ascii="Consolas" w:hAnsi="Consolas"/>
          <w:lang w:val="en-US"/>
        </w:rPr>
        <w:t>LifecylceHandler</w:t>
      </w:r>
      <w:proofErr w:type="spellEnd"/>
      <w:r w:rsidRPr="003D662E">
        <w:rPr>
          <w:lang w:val="en-US"/>
        </w:rPr>
        <w:t xml:space="preserve">. The </w:t>
      </w:r>
      <w:proofErr w:type="spellStart"/>
      <w:r w:rsidRPr="003D662E">
        <w:rPr>
          <w:rFonts w:ascii="Consolas" w:hAnsi="Consolas"/>
          <w:lang w:val="en-US"/>
        </w:rPr>
        <w:t>LifecylceHandler</w:t>
      </w:r>
      <w:proofErr w:type="spellEnd"/>
      <w:r w:rsidRPr="003D662E">
        <w:rPr>
          <w:lang w:val="en-US"/>
        </w:rPr>
        <w:t xml:space="preserve"> provides generic startup classes for all components, e.g., with or without the ability to terminate the platform instance, which trigger a respective processing of the lifecycle descriptors.</w:t>
      </w:r>
    </w:p>
    <w:p w14:paraId="37DAE19F" w14:textId="77777777" w:rsidR="00B82C3F" w:rsidRDefault="00B82C3F" w:rsidP="00B82C3F">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Such partial lifecycles can be defined in the platform in terms of </w:t>
      </w:r>
      <w:proofErr w:type="spellStart"/>
      <w:r w:rsidRPr="003D662E">
        <w:rPr>
          <w:rFonts w:ascii="Consolas" w:hAnsi="Consolas"/>
          <w:lang w:val="en-US"/>
        </w:rPr>
        <w:t>LifecycleProfile</w:t>
      </w:r>
      <w:proofErr w:type="spellEnd"/>
      <w:r w:rsidRPr="003D662E">
        <w:rPr>
          <w:lang w:val="en-US"/>
        </w:rPr>
        <w:t xml:space="preserve">, JLS descriptors that specify a set of </w:t>
      </w:r>
      <w:proofErr w:type="spellStart"/>
      <w:r w:rsidRPr="003D662E">
        <w:rPr>
          <w:rFonts w:ascii="Consolas" w:hAnsi="Consolas"/>
          <w:lang w:val="en-US"/>
        </w:rPr>
        <w:t>LifecycleDescriptor</w:t>
      </w:r>
      <w:proofErr w:type="spellEnd"/>
      <w:r w:rsidRPr="003D662E">
        <w:rPr>
          <w:lang w:val="en-US"/>
        </w:rPr>
        <w:t xml:space="preserve"> instances to be executed when the name of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9" w:name="_Ref98244584"/>
      <w:bookmarkStart w:id="70" w:name="_Toc213421509"/>
      <w:r w:rsidRPr="003D662E">
        <w:rPr>
          <w:lang w:val="en-US"/>
        </w:rPr>
        <w:t>System-level Monitoring Support</w:t>
      </w:r>
      <w:bookmarkEnd w:id="69"/>
      <w:bookmarkEnd w:id="70"/>
    </w:p>
    <w:p w14:paraId="3BBA5675" w14:textId="77777777" w:rsidR="00B82C3F" w:rsidRPr="003D662E" w:rsidRDefault="00B82C3F" w:rsidP="00B82C3F">
      <w:pPr>
        <w:jc w:val="both"/>
        <w:rPr>
          <w:lang w:val="en-US"/>
        </w:rPr>
      </w:pPr>
      <w:r w:rsidRPr="003D662E">
        <w:rPr>
          <w:lang w:val="en-US"/>
        </w:rPr>
        <w:t xml:space="preserve">System-level properties such as number of CPUs or GPUs, their actual load or temperature are </w:t>
      </w:r>
      <w:proofErr w:type="spellStart"/>
      <w:r w:rsidRPr="003D662E">
        <w:rPr>
          <w:lang w:val="en-US"/>
        </w:rPr>
        <w:t>particulary</w:t>
      </w:r>
      <w:proofErr w:type="spellEnd"/>
      <w:r w:rsidRPr="003D662E">
        <w:rPr>
          <w:lang w:val="en-US"/>
        </w:rPr>
        <w:t xml:space="preserve">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proofErr w:type="spellStart"/>
      <w:r w:rsidRPr="003D662E">
        <w:rPr>
          <w:rFonts w:ascii="Consolas" w:hAnsi="Consolas"/>
          <w:lang w:val="en-US"/>
        </w:rPr>
        <w:t>support.dfltSysMetrics</w:t>
      </w:r>
      <w:proofErr w:type="spellEnd"/>
      <w:r w:rsidRPr="003D662E">
        <w:rPr>
          <w:lang w:val="en-US"/>
        </w:rPr>
        <w:t xml:space="preserve"> </w:t>
      </w:r>
      <w:r w:rsidRPr="00FC1C1F">
        <w:rPr>
          <w:lang w:val="en-US"/>
        </w:rPr>
        <w:t>plugin</w:t>
      </w:r>
      <w:r w:rsidRPr="003D662E">
        <w:rPr>
          <w:lang w:val="en-US"/>
        </w:rPr>
        <w:t xml:space="preserve">, which relies on </w:t>
      </w:r>
      <w:proofErr w:type="spellStart"/>
      <w:r w:rsidRPr="003D662E">
        <w:rPr>
          <w:lang w:val="en-US"/>
        </w:rPr>
        <w:t>JSensors</w:t>
      </w:r>
      <w:proofErr w:type="spellEnd"/>
      <w:r w:rsidRPr="003D662E">
        <w:rPr>
          <w:rStyle w:val="FootnoteReference"/>
          <w:lang w:val="en-US"/>
        </w:rPr>
        <w:footnoteReference w:id="39"/>
      </w:r>
      <w:r w:rsidRPr="003D662E">
        <w:rPr>
          <w:lang w:val="en-US"/>
        </w:rPr>
        <w:t>. One alternative could be OSHI</w:t>
      </w:r>
      <w:bookmarkStart w:id="71" w:name="_Ref103532965"/>
      <w:r w:rsidRPr="003D662E">
        <w:rPr>
          <w:rStyle w:val="FootnoteReference"/>
          <w:lang w:val="en-US"/>
        </w:rPr>
        <w:footnoteReference w:id="40"/>
      </w:r>
      <w:bookmarkEnd w:id="71"/>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 xml:space="preserve">The platform includes an optional system-level monitoring plugin for Phoenix Contact </w:t>
      </w:r>
      <w:proofErr w:type="spellStart"/>
      <w:r w:rsidRPr="003D662E">
        <w:rPr>
          <w:lang w:val="en-US"/>
        </w:rPr>
        <w:t>PLCnext</w:t>
      </w:r>
      <w:proofErr w:type="spellEnd"/>
      <w:r w:rsidRPr="003D662E">
        <w:rPr>
          <w:lang w:val="en-US"/>
        </w:rPr>
        <w:t>, which accesses some system properties like CPU or board/case temperature via GRPC/</w:t>
      </w:r>
      <w:proofErr w:type="spellStart"/>
      <w:r w:rsidRPr="003D662E">
        <w:rPr>
          <w:lang w:val="en-US"/>
        </w:rPr>
        <w:t>protobuf</w:t>
      </w:r>
      <w:proofErr w:type="spellEnd"/>
      <w:r w:rsidRPr="003D662E">
        <w:rPr>
          <w:lang w:val="en-US"/>
        </w:rPr>
        <w:t xml:space="preserve"> provided by </w:t>
      </w:r>
      <w:proofErr w:type="spellStart"/>
      <w:r w:rsidRPr="003D662E">
        <w:rPr>
          <w:lang w:val="en-US"/>
        </w:rPr>
        <w:lastRenderedPageBreak/>
        <w:t>PLCnext</w:t>
      </w:r>
      <w:proofErr w:type="spellEnd"/>
      <w:r w:rsidRPr="003D662E">
        <w:rPr>
          <w:lang w:val="en-US"/>
        </w:rPr>
        <w:t xml:space="preserve"> (starting with firmware released in 2022).</w:t>
      </w:r>
      <w:r>
        <w:rPr>
          <w:lang w:val="en-US"/>
        </w:rPr>
        <w:t xml:space="preserve"> </w:t>
      </w:r>
      <w:proofErr w:type="spellStart"/>
      <w:r>
        <w:rPr>
          <w:lang w:val="en-US"/>
        </w:rPr>
        <w:t>Similary</w:t>
      </w:r>
      <w:proofErr w:type="spellEnd"/>
      <w:r>
        <w:rPr>
          <w:lang w:val="en-US"/>
        </w:rPr>
        <w:t xml:space="preserve">, oktoflow provides an optional system-level monitoring plugin for the </w:t>
      </w:r>
      <w:proofErr w:type="spellStart"/>
      <w:r>
        <w:rPr>
          <w:lang w:val="en-US"/>
        </w:rPr>
        <w:t>Bitmotec</w:t>
      </w:r>
      <w:proofErr w:type="spellEnd"/>
      <w:r>
        <w:rPr>
          <w:lang w:val="en-US"/>
        </w:rPr>
        <w:t xml:space="preserve"> </w:t>
      </w:r>
      <w:proofErr w:type="spellStart"/>
      <w:r>
        <w:rPr>
          <w:lang w:val="en-US"/>
        </w:rPr>
        <w:t>Bitmoteco</w:t>
      </w:r>
      <w:proofErr w:type="spellEnd"/>
      <w:r>
        <w:rPr>
          <w:lang w:val="en-US"/>
        </w:rPr>
        <w:t xml:space="preserve"> system.</w:t>
      </w:r>
    </w:p>
    <w:p w14:paraId="628B9902" w14:textId="77777777" w:rsidR="00B82C3F" w:rsidRPr="003D662E" w:rsidRDefault="00B82C3F" w:rsidP="00B82C3F">
      <w:pPr>
        <w:pStyle w:val="Heading4"/>
        <w:rPr>
          <w:lang w:val="en-US"/>
        </w:rPr>
      </w:pPr>
      <w:bookmarkStart w:id="72" w:name="_Ref108000037"/>
      <w:bookmarkStart w:id="73" w:name="_Ref109305545"/>
      <w:bookmarkStart w:id="74" w:name="_Ref111718008"/>
      <w:bookmarkStart w:id="75" w:name="_Toc213421510"/>
      <w:r w:rsidRPr="003D662E">
        <w:rPr>
          <w:lang w:val="en-US"/>
        </w:rPr>
        <w:t>Identity Support</w:t>
      </w:r>
      <w:bookmarkEnd w:id="72"/>
      <w:bookmarkEnd w:id="73"/>
      <w:bookmarkEnd w:id="74"/>
      <w:bookmarkEnd w:id="75"/>
    </w:p>
    <w:p w14:paraId="2079DBB6" w14:textId="77777777"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41"/>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proofErr w:type="spellStart"/>
      <w:r w:rsidRPr="003D662E">
        <w:rPr>
          <w:rFonts w:ascii="Consolas" w:hAnsi="Consolas"/>
          <w:lang w:val="en-US"/>
        </w:rPr>
        <w:t>IdentityStore</w:t>
      </w:r>
      <w:proofErr w:type="spellEnd"/>
      <w:r w:rsidRPr="003D662E">
        <w:rPr>
          <w:lang w:val="en-US"/>
        </w:rPr>
        <w:t xml:space="preserve"> with a pluggable implementation. By default, a </w:t>
      </w:r>
      <w:proofErr w:type="spellStart"/>
      <w:r w:rsidRPr="003D662E">
        <w:rPr>
          <w:lang w:val="en-US"/>
        </w:rPr>
        <w:t>Yaml</w:t>
      </w:r>
      <w:proofErr w:type="spellEnd"/>
      <w:r w:rsidRPr="003D662E">
        <w:rPr>
          <w:lang w:val="en-US"/>
        </w:rPr>
        <w:t xml:space="preserve"> file with the identities is read either from the </w:t>
      </w:r>
      <w:proofErr w:type="spellStart"/>
      <w:r w:rsidRPr="003D662E">
        <w:rPr>
          <w:lang w:val="en-US"/>
        </w:rPr>
        <w:t>classpath</w:t>
      </w:r>
      <w:proofErr w:type="spellEnd"/>
      <w:r w:rsidRPr="003D662E">
        <w:rPr>
          <w:lang w:val="en-US"/>
        </w:rPr>
        <w:t>, a file from the home directory of the actual process or a file determined by an environment variable. Moreover, advanced and sophisticated implementations for central identity and authentication token management can be plugged in here. The configuration of components shall refer to the logical name of the authentication token, which is provided (if known) by the identity store. To allow for more flexibility and to ease identity management, several default names, e.g., starting with a specific device name, if not found, the name of a device group, e.g., edges or servers, etc. will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amqp</w:t>
      </w:r>
      <w:proofErr w:type="spellEnd"/>
      <w:r w:rsidRPr="002A5165">
        <w:rPr>
          <w:rFonts w:ascii="Consolas" w:hAnsi="Consolas"/>
          <w:lang w:val="en-US"/>
        </w:rPr>
        <w:t xml:space="preserve">":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userName</w:t>
      </w:r>
      <w:proofErr w:type="spellEnd"/>
      <w:r w:rsidRPr="002A5165">
        <w:rPr>
          <w:rFonts w:ascii="Consolas" w:hAnsi="Consolas"/>
          <w:lang w:val="en-US"/>
        </w:rPr>
        <w:t>: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tokenData</w:t>
      </w:r>
      <w:proofErr w:type="spellEnd"/>
      <w:r w:rsidRPr="002A5165">
        <w:rPr>
          <w:rFonts w:ascii="Consolas" w:hAnsi="Consolas"/>
          <w:lang w:val="en-US"/>
        </w:rPr>
        <w:t>: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tokenEncryptionAlgorithm</w:t>
      </w:r>
      <w:proofErr w:type="spellEnd"/>
      <w:r w:rsidRPr="002A5165">
        <w:rPr>
          <w:rFonts w:ascii="Consolas" w:hAnsi="Consolas"/>
          <w:lang w:val="en-US"/>
        </w:rPr>
        <w:t>: UTF-8</w:t>
      </w:r>
    </w:p>
    <w:p w14:paraId="70A8D979" w14:textId="77777777"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proofErr w:type="spellStart"/>
      <w:r w:rsidRPr="00621A82">
        <w:rPr>
          <w:rFonts w:ascii="Consolas" w:hAnsi="Consolas"/>
          <w:lang w:val="en-US"/>
        </w:rPr>
        <w:t>amqp</w:t>
      </w:r>
      <w:proofErr w:type="spellEnd"/>
      <w:r w:rsidRPr="00621A82">
        <w:rPr>
          <w:lang w:val="en-US"/>
        </w:rPr>
        <w:t xml:space="preserve"> as a </w:t>
      </w:r>
      <w:r w:rsidRPr="00621A82">
        <w:rPr>
          <w:rFonts w:ascii="Consolas" w:hAnsi="Consolas"/>
          <w:lang w:val="en-US"/>
        </w:rPr>
        <w:t>username</w:t>
      </w:r>
      <w:r w:rsidRPr="00621A82">
        <w:rPr>
          <w:lang w:val="en-US"/>
        </w:rPr>
        <w:t xml:space="preserve"> token for user </w:t>
      </w:r>
      <w:proofErr w:type="spellStart"/>
      <w:r w:rsidRPr="00621A82">
        <w:rPr>
          <w:rFonts w:ascii="Consolas" w:hAnsi="Consolas"/>
          <w:lang w:val="en-US"/>
        </w:rPr>
        <w:t>user</w:t>
      </w:r>
      <w:proofErr w:type="spellEnd"/>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6" w:name="_Ref109305762"/>
      <w:bookmarkStart w:id="77" w:name="_Toc213421513"/>
      <w:r w:rsidRPr="003D662E">
        <w:rPr>
          <w:lang w:val="en-US"/>
        </w:rPr>
        <w:t>Semantic Id Resolution Support</w:t>
      </w:r>
      <w:bookmarkEnd w:id="76"/>
      <w:bookmarkEnd w:id="77"/>
    </w:p>
    <w:p w14:paraId="366ED872" w14:textId="77777777" w:rsidR="008907F0" w:rsidRPr="003D662E" w:rsidRDefault="008907F0" w:rsidP="008907F0">
      <w:pPr>
        <w:jc w:val="both"/>
        <w:rPr>
          <w:lang w:val="en-US"/>
        </w:rPr>
      </w:pPr>
      <w:r w:rsidRPr="003D662E">
        <w:rPr>
          <w:lang w:val="en-US"/>
        </w:rPr>
        <w:t>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ECLASS</w:t>
      </w:r>
      <w:r w:rsidRPr="003D662E">
        <w:rPr>
          <w:rStyle w:val="FootnoteReference"/>
          <w:lang w:val="en-US"/>
        </w:rPr>
        <w:footnoteReference w:id="42"/>
      </w:r>
      <w:r w:rsidRPr="003D662E">
        <w:rPr>
          <w:lang w:val="en-US"/>
        </w:rPr>
        <w:t xml:space="preserve"> could be used. Besides ECLASS IRDI identifiers, also URL-like IRI are used, e.g., in the specifications of AAS standards. A semantic id resolution mechanism must take care of all those identifiers, potentially considering mechanisms implemented by the AAS framework as well as potentially commercial licenses on catalogs and web services as they apply for ECLASS.</w:t>
      </w:r>
    </w:p>
    <w:p w14:paraId="55724C81" w14:textId="77777777" w:rsidR="008907F0" w:rsidRPr="003D662E" w:rsidRDefault="008907F0" w:rsidP="008907F0">
      <w:pPr>
        <w:jc w:val="both"/>
        <w:rPr>
          <w:lang w:val="en-US"/>
        </w:rPr>
      </w:pPr>
      <w:r w:rsidRPr="003D662E">
        <w:rPr>
          <w:lang w:val="en-US"/>
        </w:rPr>
        <w:t>The resolution support of the platform works as follows. A generic semantic id resolution interface provides access to the resolution mechanism. The result of a successful resolution is inspired by the ECLASS dictionary and returns currently the version, the revision, and, in multiple languages, the name, structure name and a free text description of the respective concept. The resolution is done by JSL-</w:t>
      </w:r>
      <w:r w:rsidRPr="003D662E">
        <w:rPr>
          <w:lang w:val="en-US"/>
        </w:rPr>
        <w:lastRenderedPageBreak/>
        <w:t xml:space="preserve">based resolution plugins, for which we define two simple standard plugins, both based on a local </w:t>
      </w:r>
      <w:proofErr w:type="spellStart"/>
      <w:r w:rsidRPr="003D662E">
        <w:rPr>
          <w:lang w:val="en-US"/>
        </w:rPr>
        <w:t>Yaml</w:t>
      </w:r>
      <w:proofErr w:type="spellEnd"/>
      <w:r w:rsidRPr="003D662E">
        <w:rPr>
          <w:lang w:val="en-US"/>
        </w:rPr>
        <w:t xml:space="preserve">-based catalog file: a small excerpt of the ECLASS catalog for the concepts that we use and an excerpt of the AAS IRI definitions from [43]. The platform also includes an optional resolver performing online resolution through the ECLASS web service relying on the identity management (Section </w:t>
      </w:r>
      <w:r w:rsidRPr="003D662E">
        <w:rPr>
          <w:lang w:val="en-US"/>
        </w:rPr>
        <w:fldChar w:fldCharType="begin"/>
      </w:r>
      <w:r w:rsidRPr="003D662E">
        <w:rPr>
          <w:lang w:val="en-US"/>
        </w:rPr>
        <w:instrText xml:space="preserve"> REF _Ref109305545 \r \h  \* MERGEFORMAT </w:instrText>
      </w:r>
      <w:r w:rsidRPr="003D662E">
        <w:rPr>
          <w:lang w:val="en-US"/>
        </w:rPr>
      </w:r>
      <w:r w:rsidRPr="003D662E">
        <w:rPr>
          <w:lang w:val="en-US"/>
        </w:rPr>
        <w:fldChar w:fldCharType="separate"/>
      </w:r>
      <w:r>
        <w:rPr>
          <w:lang w:val="en-US"/>
        </w:rPr>
        <w:t>3.3.6</w:t>
      </w:r>
      <w:r w:rsidRPr="003D662E">
        <w:rPr>
          <w:lang w:val="en-US"/>
        </w:rPr>
        <w:fldChar w:fldCharType="end"/>
      </w:r>
      <w:r w:rsidRPr="003D662E">
        <w:rPr>
          <w:lang w:val="en-US"/>
        </w:rPr>
        <w:t xml:space="preserve">) to access a required authentication certificate. Similarly, a </w:t>
      </w:r>
      <w:proofErr w:type="spellStart"/>
      <w:r w:rsidRPr="003D662E">
        <w:rPr>
          <w:lang w:val="en-US"/>
        </w:rPr>
        <w:t>BaSyx</w:t>
      </w:r>
      <w:proofErr w:type="spellEnd"/>
      <w:r w:rsidRPr="003D662E">
        <w:rPr>
          <w:lang w:val="en-US"/>
        </w:rPr>
        <w:t xml:space="preserve">-based resolution can easily be realized in the </w:t>
      </w:r>
      <w:proofErr w:type="spellStart"/>
      <w:r w:rsidRPr="003D662E">
        <w:rPr>
          <w:lang w:val="en-US"/>
        </w:rPr>
        <w:t>BaSyx</w:t>
      </w:r>
      <w:proofErr w:type="spellEnd"/>
      <w:r w:rsidRPr="003D662E">
        <w:rPr>
          <w:lang w:val="en-US"/>
        </w:rPr>
        <w:t xml:space="preserve"> component by defining the respective resolver implementation as respective, additional JSL service.</w:t>
      </w:r>
    </w:p>
    <w:p w14:paraId="1CEDC875" w14:textId="77777777" w:rsidR="008907F0" w:rsidRPr="003D662E" w:rsidRDefault="008907F0" w:rsidP="008907F0">
      <w:pPr>
        <w:jc w:val="both"/>
        <w:rPr>
          <w:lang w:val="en-US"/>
        </w:rPr>
      </w:pPr>
      <w:r w:rsidRPr="003D662E">
        <w:rPr>
          <w:lang w:val="en-US"/>
        </w:rPr>
        <w:t xml:space="preserve">In addition to the two standard plugins based on local catalogues, the platform also encompasses a semantic resolution plugin based on the ECLASS web service.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Pr="003D662E">
        <w:rPr>
          <w:lang w:val="en-US"/>
        </w:rPr>
        <w:fldChar w:fldCharType="begin"/>
      </w:r>
      <w:r w:rsidRPr="003D662E">
        <w:rPr>
          <w:lang w:val="en-US"/>
        </w:rPr>
        <w:instrText xml:space="preserve"> REF _Ref111718008 \r \h  \* MERGEFORMAT </w:instrText>
      </w:r>
      <w:r w:rsidRPr="003D662E">
        <w:rPr>
          <w:lang w:val="en-US"/>
        </w:rPr>
      </w:r>
      <w:r w:rsidRPr="003D662E">
        <w:rPr>
          <w:lang w:val="en-US"/>
        </w:rPr>
        <w:fldChar w:fldCharType="separate"/>
      </w:r>
      <w:r>
        <w:rPr>
          <w:lang w:val="en-US"/>
        </w:rPr>
        <w:t>3.3.6</w:t>
      </w:r>
      <w:r w:rsidRPr="003D662E">
        <w:rPr>
          <w:lang w:val="en-US"/>
        </w:rPr>
        <w:fldChar w:fldCharType="end"/>
      </w:r>
      <w:r w:rsidRPr="003D662E">
        <w:rPr>
          <w:lang w:val="en-US"/>
        </w:rPr>
        <w:t>).</w:t>
      </w:r>
    </w:p>
    <w:p w14:paraId="692FF0F1" w14:textId="77777777" w:rsidR="008907F0" w:rsidRPr="003D662E" w:rsidRDefault="008907F0" w:rsidP="008907F0">
      <w:pPr>
        <w:jc w:val="both"/>
        <w:rPr>
          <w:lang w:val="en-US"/>
        </w:rPr>
      </w:pPr>
      <w:r w:rsidRPr="003D662E">
        <w:rPr>
          <w:lang w:val="en-US"/>
        </w:rPr>
        <w:t xml:space="preserve">The platform AAS </w:t>
      </w:r>
      <w:proofErr w:type="spellStart"/>
      <w:r w:rsidRPr="003D662E">
        <w:rPr>
          <w:lang w:val="en-US"/>
        </w:rPr>
        <w:t>submodel</w:t>
      </w:r>
      <w:proofErr w:type="spellEnd"/>
      <w:r w:rsidRPr="003D662E">
        <w:rPr>
          <w:lang w:val="en-US"/>
        </w:rPr>
        <w:t xml:space="preserve"> defines an operation to resolve semantic ids, realized by the resolver mechanism discussed above. This allows the UI to request any occurring semantic id and, if resolvable, to use the results to describe individual elements, currently for two languages supported by the built-in catalogs, namely German and English.</w:t>
      </w:r>
    </w:p>
    <w:p w14:paraId="11A3D259" w14:textId="77777777" w:rsidR="00B82C3F" w:rsidRDefault="00B82C3F" w:rsidP="00B82C3F">
      <w:pPr>
        <w:jc w:val="both"/>
        <w:rPr>
          <w:lang w:val="en-US"/>
        </w:rPr>
      </w:pPr>
    </w:p>
    <w:p w14:paraId="595D4F93" w14:textId="77777777" w:rsidR="00B82C3F" w:rsidRPr="00B82C3F" w:rsidRDefault="00B82C3F" w:rsidP="00B82C3F">
      <w:pPr>
        <w:rPr>
          <w:lang w:val="en-US"/>
        </w:rPr>
      </w:pPr>
    </w:p>
    <w:p w14:paraId="702661EA" w14:textId="6EA8E156" w:rsidR="00B82C3F" w:rsidRPr="003D662E" w:rsidRDefault="00B82C3F" w:rsidP="00B82C3F">
      <w:pPr>
        <w:pStyle w:val="Heading3"/>
        <w:rPr>
          <w:lang w:val="en-US"/>
        </w:rPr>
      </w:pPr>
      <w:r>
        <w:rPr>
          <w:lang w:val="en-US"/>
        </w:rPr>
        <w:t xml:space="preserve">The </w:t>
      </w:r>
      <w:proofErr w:type="spellStart"/>
      <w:r>
        <w:rPr>
          <w:lang w:val="en-US"/>
        </w:rPr>
        <w:t>support.</w:t>
      </w:r>
      <w:r>
        <w:rPr>
          <w:lang w:val="en-US"/>
        </w:rPr>
        <w:t>iip-</w:t>
      </w:r>
      <w:r>
        <w:rPr>
          <w:lang w:val="en-US"/>
        </w:rPr>
        <w:t>aas</w:t>
      </w:r>
      <w:proofErr w:type="spellEnd"/>
      <w:r>
        <w:rPr>
          <w:lang w:val="en-US"/>
        </w:rPr>
        <w:t xml:space="preserve"> Component</w:t>
      </w:r>
    </w:p>
    <w:p w14:paraId="2BA060A6" w14:textId="43C796E8" w:rsidR="00B82C3F" w:rsidRPr="00B82C3F" w:rsidRDefault="00B82C3F" w:rsidP="00B82C3F">
      <w:pPr>
        <w:rPr>
          <w:lang w:val="en-US"/>
        </w:rPr>
      </w:pPr>
      <w:r w:rsidRPr="003D662E">
        <w:rPr>
          <w:lang w:val="en-US"/>
        </w:rPr>
        <w:t xml:space="preserve">The </w:t>
      </w:r>
      <w:proofErr w:type="spellStart"/>
      <w:r w:rsidRPr="003D662E">
        <w:rPr>
          <w:rFonts w:ascii="Consolas" w:hAnsi="Consolas"/>
          <w:lang w:val="en-US"/>
        </w:rPr>
        <w:t>iip-aas</w:t>
      </w:r>
      <w:proofErr w:type="spellEnd"/>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w:t>
      </w:r>
    </w:p>
    <w:p w14:paraId="7EECCB27" w14:textId="77777777" w:rsidR="00B82C3F" w:rsidRPr="003D662E" w:rsidRDefault="00B82C3F" w:rsidP="00B82C3F">
      <w:pPr>
        <w:jc w:val="both"/>
        <w:rPr>
          <w:rFonts w:cstheme="minorHAnsi"/>
          <w:lang w:val="en-US"/>
        </w:rPr>
      </w:pPr>
      <w:r w:rsidRPr="003D662E">
        <w:rPr>
          <w:lang w:val="en-US"/>
        </w:rPr>
        <w:t xml:space="preserve">The </w:t>
      </w:r>
      <w:proofErr w:type="spellStart"/>
      <w:r w:rsidRPr="003D662E">
        <w:rPr>
          <w:rFonts w:ascii="Consolas" w:hAnsi="Consolas"/>
          <w:lang w:val="en-US"/>
        </w:rPr>
        <w:t>iip-aas</w:t>
      </w:r>
      <w:proofErr w:type="spellEnd"/>
      <w:r w:rsidRPr="003D662E">
        <w:rPr>
          <w:lang w:val="en-US"/>
        </w:rPr>
        <w:t xml:space="preserve"> component paves the way that AAS (sub-models) for the different platform layers can be collected and deployed as a single representation of a running resource depending on a given deployment mode. Therefore, the </w:t>
      </w:r>
      <w:proofErr w:type="spellStart"/>
      <w:r w:rsidRPr="003D662E">
        <w:rPr>
          <w:rFonts w:ascii="Consolas" w:hAnsi="Consolas"/>
          <w:lang w:val="en-US"/>
        </w:rPr>
        <w:t>iip-aas</w:t>
      </w:r>
      <w:proofErr w:type="spellEnd"/>
      <w:r w:rsidRPr="003D662E">
        <w:rPr>
          <w:lang w:val="en-US"/>
        </w:rPr>
        <w:t xml:space="preserve"> component defines the </w:t>
      </w:r>
      <w:proofErr w:type="spellStart"/>
      <w:r w:rsidRPr="003D662E">
        <w:rPr>
          <w:rFonts w:ascii="Consolas" w:hAnsi="Consolas"/>
          <w:lang w:val="en-US"/>
        </w:rPr>
        <w:t>AasContributor</w:t>
      </w:r>
      <w:proofErr w:type="spellEnd"/>
      <w:r w:rsidRPr="003D662E">
        <w:rPr>
          <w:lang w:val="en-US"/>
        </w:rPr>
        <w:t xml:space="preserve"> interface and the </w:t>
      </w:r>
      <w:proofErr w:type="spellStart"/>
      <w:r w:rsidRPr="003D662E">
        <w:rPr>
          <w:rFonts w:ascii="Consolas" w:hAnsi="Consolas"/>
          <w:lang w:val="en-US"/>
        </w:rPr>
        <w:t>AasPartRegistry</w:t>
      </w:r>
      <w:proofErr w:type="spellEnd"/>
      <w:r w:rsidRPr="003D662E">
        <w:rPr>
          <w:lang w:val="en-US"/>
        </w:rPr>
        <w:t xml:space="preserve">. The </w:t>
      </w:r>
      <w:proofErr w:type="spellStart"/>
      <w:r w:rsidRPr="003D662E">
        <w:rPr>
          <w:rFonts w:ascii="Consolas" w:hAnsi="Consolas"/>
          <w:lang w:val="en-US"/>
        </w:rPr>
        <w:t>AasContributor</w:t>
      </w:r>
      <w:proofErr w:type="spellEnd"/>
      <w:r w:rsidRPr="003D662E">
        <w:rPr>
          <w:lang w:val="en-US"/>
        </w:rPr>
        <w:t xml:space="preserve"> is a plugin interface supposed to be implemented by upper platform layers to create the respective AAS (sub-model) and to register the implementing function objects with the protocol builders. An </w:t>
      </w:r>
      <w:proofErr w:type="spellStart"/>
      <w:r w:rsidRPr="003D662E">
        <w:rPr>
          <w:rFonts w:ascii="Consolas" w:hAnsi="Consolas"/>
          <w:lang w:val="en-US"/>
        </w:rPr>
        <w:t>AasContributor</w:t>
      </w:r>
      <w:proofErr w:type="spellEnd"/>
      <w:r w:rsidRPr="003D662E">
        <w:rPr>
          <w:lang w:val="en-US"/>
        </w:rPr>
        <w:t xml:space="preserve"> can indicate whether prerequisites are met so that its AAS can be created. Instances of </w:t>
      </w:r>
      <w:proofErr w:type="spellStart"/>
      <w:r w:rsidRPr="003D662E">
        <w:rPr>
          <w:rFonts w:ascii="Consolas" w:hAnsi="Consolas"/>
          <w:lang w:val="en-US"/>
        </w:rPr>
        <w:t>AasContributor</w:t>
      </w:r>
      <w:proofErr w:type="spellEnd"/>
      <w:r w:rsidRPr="003D662E">
        <w:rPr>
          <w:lang w:val="en-US"/>
        </w:rPr>
        <w:t xml:space="preserve"> are supposed to be announced/registered via the JSL mechanism. The </w:t>
      </w:r>
      <w:proofErr w:type="spellStart"/>
      <w:r w:rsidRPr="003D662E">
        <w:rPr>
          <w:rFonts w:ascii="Consolas" w:hAnsi="Consolas"/>
          <w:lang w:val="en-US"/>
        </w:rPr>
        <w:t>AasPartRegistry</w:t>
      </w:r>
      <w:proofErr w:type="spellEnd"/>
      <w:r w:rsidRPr="003D662E">
        <w:rPr>
          <w:lang w:val="en-US"/>
        </w:rPr>
        <w:t xml:space="preserve"> provides access to those plugin instances and, e.g., triggers the creation and the deployment of an entire AAS for an installation. Thus, interfaces marked with the stereotype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rFonts w:cstheme="minorHAnsi"/>
          <w:lang w:val="en-US"/>
        </w:rPr>
        <w:t xml:space="preserve"> (from the profile, see Section</w:t>
      </w:r>
      <w:r>
        <w:rPr>
          <w:rFonts w:cstheme="minorHAnsi"/>
          <w:lang w:val="en-US"/>
        </w:rPr>
        <w:t xml:space="preserve"> </w:t>
      </w:r>
      <w:r>
        <w:rPr>
          <w:rFonts w:cstheme="minorHAnsi"/>
          <w:lang w:val="en-US"/>
        </w:rPr>
        <w:fldChar w:fldCharType="begin"/>
      </w:r>
      <w:r>
        <w:rPr>
          <w:rFonts w:cstheme="minorHAnsi"/>
          <w:lang w:val="en-US"/>
        </w:rPr>
        <w:instrText xml:space="preserve"> REF _Ref69806407 \r \h </w:instrText>
      </w:r>
      <w:r>
        <w:rPr>
          <w:rFonts w:cstheme="minorHAnsi"/>
          <w:lang w:val="en-US"/>
        </w:rPr>
      </w:r>
      <w:r>
        <w:rPr>
          <w:rFonts w:cstheme="minorHAnsi"/>
          <w:lang w:val="en-US"/>
        </w:rPr>
        <w:fldChar w:fldCharType="separate"/>
      </w:r>
      <w:r>
        <w:rPr>
          <w:rFonts w:cstheme="minorHAnsi"/>
          <w:lang w:val="en-US"/>
        </w:rPr>
        <w:t>10.1</w:t>
      </w:r>
      <w:r>
        <w:rPr>
          <w:rFonts w:cstheme="minorHAnsi"/>
          <w:lang w:val="en-US"/>
        </w:rPr>
        <w:fldChar w:fldCharType="end"/>
      </w:r>
      <w:r w:rsidRPr="003D662E">
        <w:rPr>
          <w:rFonts w:cstheme="minorHAnsi"/>
          <w:lang w:val="en-US"/>
        </w:rPr>
        <w:t xml:space="preserve">) are supposed to be implementations of the </w:t>
      </w:r>
      <w:proofErr w:type="spellStart"/>
      <w:r w:rsidRPr="003D662E">
        <w:rPr>
          <w:rFonts w:ascii="Consolas" w:hAnsi="Consolas" w:cstheme="minorHAnsi"/>
          <w:lang w:val="en-US"/>
        </w:rPr>
        <w:t>AasContributor</w:t>
      </w:r>
      <w:proofErr w:type="spellEnd"/>
      <w:r w:rsidRPr="003D662E">
        <w:rPr>
          <w:rFonts w:cstheme="minorHAnsi"/>
          <w:lang w:val="en-US"/>
        </w:rPr>
        <w:t xml:space="preserve"> interface and to announce themselves </w:t>
      </w:r>
      <w:r w:rsidRPr="00281003">
        <w:rPr>
          <w:rFonts w:cstheme="minorHAnsi"/>
          <w:lang w:val="en-US"/>
        </w:rPr>
        <w:t>via JSL. 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D3A9785" w14:textId="77777777" w:rsidR="00B82C3F" w:rsidRPr="003D662E" w:rsidRDefault="00B82C3F" w:rsidP="00B82C3F">
      <w:pPr>
        <w:jc w:val="both"/>
        <w:rPr>
          <w:rFonts w:cstheme="minorHAnsi"/>
          <w:lang w:val="en-US"/>
        </w:rPr>
      </w:pPr>
      <w:r w:rsidRPr="003D662E">
        <w:rPr>
          <w:rFonts w:cstheme="minorHAnsi"/>
          <w:lang w:val="en-US"/>
        </w:rPr>
        <w:t xml:space="preserve">As the current specification of AAS and, thus, </w:t>
      </w:r>
      <w:proofErr w:type="spellStart"/>
      <w:r w:rsidRPr="003D662E">
        <w:rPr>
          <w:rFonts w:cstheme="minorHAnsi"/>
          <w:lang w:val="en-US"/>
        </w:rPr>
        <w:t>BaSyx</w:t>
      </w:r>
      <w:proofErr w:type="spellEnd"/>
      <w:r w:rsidRPr="003D662E">
        <w:rPr>
          <w:rFonts w:cstheme="minorHAnsi"/>
          <w:lang w:val="en-US"/>
        </w:rPr>
        <w:t xml:space="preserve"> do not contain mechanisms for user-defined types, we will focus on simple property types such as strings in our AAS. Where possible, we also avoid complex types in operation parameters and, if required, use JSON strings to transport multiple values, e.g., objects, arrays or maps. In the future, AAS may allow for modeling such types and </w:t>
      </w:r>
      <w:proofErr w:type="spellStart"/>
      <w:r w:rsidRPr="003D662E">
        <w:rPr>
          <w:rFonts w:cstheme="minorHAnsi"/>
          <w:lang w:val="en-US"/>
        </w:rPr>
        <w:t>BaSyx</w:t>
      </w:r>
      <w:proofErr w:type="spellEnd"/>
      <w:r w:rsidRPr="003D662E">
        <w:rPr>
          <w:rFonts w:cstheme="minorHAnsi"/>
          <w:lang w:val="en-US"/>
        </w:rPr>
        <w:t xml:space="preserve"> may provide implicit mechanisms to handle complex objects. Thus, to simplify later code revisions of the platform and to avoid conflicts with, e.g., annotation-based JSON libraries, we decided to provide some support for JSON marshalling using boilerplate code in the </w:t>
      </w:r>
      <w:proofErr w:type="spellStart"/>
      <w:r w:rsidRPr="003D662E">
        <w:rPr>
          <w:rFonts w:ascii="Consolas" w:hAnsi="Consolas"/>
          <w:lang w:val="en-US"/>
        </w:rPr>
        <w:t>iip-aas</w:t>
      </w:r>
      <w:proofErr w:type="spellEnd"/>
      <w:r w:rsidRPr="003D662E">
        <w:rPr>
          <w:rFonts w:cstheme="minorHAnsi"/>
          <w:lang w:val="en-US"/>
        </w:rPr>
        <w:t xml:space="preserve"> component, e.g., to handle return values and alternative exceptions for operation calls. Similarly, we did not identify mechanisms to </w:t>
      </w:r>
      <w:r w:rsidRPr="003D662E">
        <w:rPr>
          <w:rFonts w:cstheme="minorHAnsi"/>
          <w:lang w:val="en-US"/>
        </w:rPr>
        <w:lastRenderedPageBreak/>
        <w:t xml:space="preserve">programmatically resolve AAS references in </w:t>
      </w:r>
      <w:proofErr w:type="spellStart"/>
      <w:r w:rsidRPr="003D662E">
        <w:rPr>
          <w:rFonts w:cstheme="minorHAnsi"/>
          <w:lang w:val="en-US"/>
        </w:rPr>
        <w:t>BaSyx</w:t>
      </w:r>
      <w:proofErr w:type="spellEnd"/>
      <w:r w:rsidRPr="003D662E">
        <w:rPr>
          <w:rFonts w:cstheme="minorHAnsi"/>
          <w:lang w:val="en-US"/>
        </w:rPr>
        <w:t xml:space="preserve">, we decided to represent references as Strings carrying the name of an element in a </w:t>
      </w:r>
      <w:proofErr w:type="spellStart"/>
      <w:r w:rsidRPr="003D662E">
        <w:rPr>
          <w:rFonts w:cstheme="minorHAnsi"/>
          <w:lang w:val="en-US"/>
        </w:rPr>
        <w:t>submodel</w:t>
      </w:r>
      <w:proofErr w:type="spellEnd"/>
      <w:r w:rsidRPr="003D662E">
        <w:rPr>
          <w:rFonts w:cstheme="minorHAnsi"/>
          <w:lang w:val="en-US"/>
        </w:rPr>
        <w:t xml:space="preserve"> element collection denoted by dependencies or associations or as URLs.</w:t>
      </w:r>
    </w:p>
    <w:p w14:paraId="2BD3BFEE" w14:textId="77777777" w:rsidR="00B82C3F" w:rsidRPr="003D662E" w:rsidRDefault="00B82C3F" w:rsidP="00B82C3F">
      <w:pPr>
        <w:jc w:val="both"/>
        <w:rPr>
          <w:lang w:val="en-US"/>
        </w:rPr>
      </w:pPr>
      <w:r w:rsidRPr="003D662E">
        <w:rPr>
          <w:rFonts w:cstheme="minorHAnsi"/>
          <w:lang w:val="en-US"/>
        </w:rPr>
        <w:t xml:space="preserve">Moreover, </w:t>
      </w:r>
      <w:proofErr w:type="spellStart"/>
      <w:r w:rsidRPr="003D662E">
        <w:rPr>
          <w:rFonts w:ascii="Consolas" w:hAnsi="Consolas"/>
          <w:lang w:val="en-US"/>
        </w:rPr>
        <w:t>iip-aas</w:t>
      </w:r>
      <w:proofErr w:type="spellEnd"/>
      <w:r w:rsidRPr="003D662E">
        <w:rPr>
          <w:lang w:val="en-US"/>
        </w:rPr>
        <w:t xml:space="preserve"> provides common classes to build up parts and pieces of platform AAS instances according to </w:t>
      </w:r>
      <w:r>
        <w:rPr>
          <w:lang w:val="en-US"/>
        </w:rPr>
        <w:t>platform</w:t>
      </w:r>
      <w:r w:rsidRPr="003D662E">
        <w:rPr>
          <w:lang w:val="en-US"/>
        </w:rPr>
        <w:t xml:space="preserve"> AAS conventions. Examples are the setup of AAS information via JAML, the resolution of images, e.g., for AAS nameplates, or the </w:t>
      </w:r>
      <w:proofErr w:type="spellStart"/>
      <w:r w:rsidRPr="003D662E">
        <w:rPr>
          <w:rFonts w:ascii="Consolas" w:hAnsi="Consolas"/>
          <w:lang w:val="en-US"/>
        </w:rPr>
        <w:t>ClassUtility</w:t>
      </w:r>
      <w:proofErr w:type="spellEnd"/>
      <w:r w:rsidRPr="003D662E">
        <w:rPr>
          <w:lang w:val="en-US"/>
        </w:rPr>
        <w:t xml:space="preserve"> which turns Java meta-classes into AAS elements and modify the information about available types reflected in the </w:t>
      </w:r>
      <w:r w:rsidRPr="003D662E">
        <w:rPr>
          <w:rFonts w:ascii="Consolas" w:hAnsi="Consolas"/>
          <w:lang w:val="en-US"/>
        </w:rPr>
        <w:t>Types</w:t>
      </w:r>
      <w:r w:rsidRPr="003D662E">
        <w:rPr>
          <w:lang w:val="en-US"/>
        </w:rPr>
        <w:t xml:space="preserve"> sub-model of the platform AAS. Akin, </w:t>
      </w:r>
      <w:proofErr w:type="spellStart"/>
      <w:r w:rsidRPr="003D662E">
        <w:rPr>
          <w:rFonts w:ascii="Consolas" w:hAnsi="Consolas"/>
          <w:lang w:val="en-US"/>
        </w:rPr>
        <w:t>iip-aas</w:t>
      </w:r>
      <w:proofErr w:type="spellEnd"/>
      <w:r w:rsidRPr="003D662E">
        <w:rPr>
          <w:lang w:val="en-US"/>
        </w:rPr>
        <w:t xml:space="preserve"> implements basic forms of </w:t>
      </w:r>
      <w:r w:rsidRPr="003D662E">
        <w:rPr>
          <w:rFonts w:ascii="Consolas" w:hAnsi="Consolas"/>
          <w:lang w:val="en-US"/>
        </w:rPr>
        <w:t>AAS-client</w:t>
      </w:r>
      <w:r w:rsidRPr="003D662E">
        <w:rPr>
          <w:lang w:val="en-US"/>
        </w:rPr>
        <w:t>, i.e., classes that conveniently wrap access to certain AAS parts such as operations or properties. Subclasses shall use or refine the basic functionality to implement concrete accessors, e.g., operation execution.</w:t>
      </w:r>
    </w:p>
    <w:p w14:paraId="5ED4AB08" w14:textId="7576D58A" w:rsidR="00B82C3F" w:rsidRDefault="00B82C3F" w:rsidP="00B82C3F">
      <w:pPr>
        <w:jc w:val="both"/>
        <w:rPr>
          <w:lang w:val="en-US"/>
        </w:rPr>
      </w:pPr>
      <w:r w:rsidRPr="003D662E">
        <w:rPr>
          <w:lang w:val="en-US"/>
        </w:rPr>
        <w:t xml:space="preserve">As far as possible, we aim for a transparent AAS integration. Therefore, platform code </w:t>
      </w:r>
      <w:r w:rsidRPr="003D662E">
        <w:rPr>
          <w:b/>
          <w:lang w:val="en-US"/>
        </w:rPr>
        <w:t>must</w:t>
      </w:r>
      <w:r w:rsidRPr="003D662E">
        <w:rPr>
          <w:lang w:val="en-US"/>
        </w:rPr>
        <w:t xml:space="preserve"> </w:t>
      </w:r>
      <w:r w:rsidRPr="003D662E">
        <w:rPr>
          <w:b/>
          <w:lang w:val="en-US"/>
        </w:rPr>
        <w:t xml:space="preserve">utilize the abstraction </w:t>
      </w:r>
      <w:r w:rsidRPr="003D662E">
        <w:rPr>
          <w:lang w:val="en-US"/>
        </w:rPr>
        <w:t xml:space="preserve">for the aforementioned reasons. If AAS functionality is not available, new AAS concepts become available or the underlying implementation changes significantly, a revised/extended AAS abstraction may be required, which, in turn, may require changes to existing platform code.  </w:t>
      </w:r>
    </w:p>
    <w:p w14:paraId="136FD71A" w14:textId="77777777" w:rsidR="00B82C3F" w:rsidRDefault="00B82C3F" w:rsidP="006461D2">
      <w:pPr>
        <w:jc w:val="both"/>
        <w:rPr>
          <w:lang w:val="en-US"/>
        </w:rPr>
      </w:pPr>
    </w:p>
    <w:p w14:paraId="40A45BC9" w14:textId="77777777" w:rsidR="00B82C3F" w:rsidRPr="003D662E" w:rsidRDefault="00B82C3F" w:rsidP="006461D2">
      <w:pPr>
        <w:jc w:val="both"/>
        <w:rPr>
          <w:lang w:val="en-US"/>
        </w:rPr>
      </w:pPr>
    </w:p>
    <w:p w14:paraId="288E0750" w14:textId="4EDCC3A7" w:rsidR="0043623C" w:rsidRPr="003D662E" w:rsidRDefault="0043623C" w:rsidP="00B2742C">
      <w:pPr>
        <w:jc w:val="both"/>
        <w:rPr>
          <w:lang w:val="en-US"/>
        </w:rPr>
      </w:pP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45F40CB" w:rsidR="00017DA6" w:rsidRPr="003D662E" w:rsidRDefault="001B2E16" w:rsidP="006461D2">
      <w:pPr>
        <w:pStyle w:val="Caption"/>
        <w:jc w:val="center"/>
        <w:rPr>
          <w:noProof/>
          <w:lang w:val="en-US"/>
        </w:rPr>
      </w:pPr>
      <w:bookmarkStart w:id="78"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w:t>
      </w:r>
      <w:r w:rsidRPr="003D662E">
        <w:fldChar w:fldCharType="end"/>
      </w:r>
      <w:bookmarkEnd w:id="78"/>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6082C9B1" w14:textId="6EE46F31" w:rsidR="00C13332" w:rsidRPr="003D662E" w:rsidRDefault="001E2391" w:rsidP="006461D2">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 xml:space="preserve"> depicts the three parts of the support layer. The core is the </w:t>
      </w:r>
      <w:proofErr w:type="spellStart"/>
      <w:r w:rsidRPr="003D662E">
        <w:rPr>
          <w:rFonts w:ascii="Consolas" w:hAnsi="Consolas"/>
          <w:lang w:val="en-US"/>
        </w:rPr>
        <w:t>aas</w:t>
      </w:r>
      <w:proofErr w:type="spellEnd"/>
      <w:r w:rsidRPr="003D662E">
        <w:rPr>
          <w:lang w:val="en-US"/>
        </w:rPr>
        <w:t xml:space="preserve"> component, which defines the </w:t>
      </w:r>
      <w:r w:rsidR="003E28B7">
        <w:rPr>
          <w:lang w:val="en-US"/>
        </w:rPr>
        <w:t xml:space="preserve">platform </w:t>
      </w:r>
      <w:r w:rsidRPr="003D662E">
        <w:rPr>
          <w:lang w:val="en-US"/>
        </w:rPr>
        <w:t xml:space="preserve">abstraction of AAS. </w:t>
      </w:r>
    </w:p>
    <w:p w14:paraId="27862884" w14:textId="7061C4A6" w:rsidR="00BB2BB5" w:rsidRPr="003D662E" w:rsidRDefault="00BB2BB5" w:rsidP="00BB2BB5">
      <w:pPr>
        <w:pStyle w:val="Heading3"/>
        <w:rPr>
          <w:lang w:val="en-US"/>
        </w:rPr>
      </w:pPr>
      <w:bookmarkStart w:id="79" w:name="_Ref88577887"/>
      <w:bookmarkStart w:id="80" w:name="_Toc213421515"/>
      <w:r w:rsidRPr="003D662E">
        <w:rPr>
          <w:lang w:val="en-US"/>
        </w:rPr>
        <w:t>AAS Creation and Usage Pattern</w:t>
      </w:r>
      <w:bookmarkEnd w:id="79"/>
      <w:bookmarkEnd w:id="80"/>
    </w:p>
    <w:p w14:paraId="68148760" w14:textId="6A54968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0A1639" w:rsidRPr="003D662E">
        <w:rPr>
          <w:lang w:val="en-US"/>
        </w:rPr>
        <w:t xml:space="preserve">Figure </w:t>
      </w:r>
      <w:r w:rsidR="000A163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proofErr w:type="spellStart"/>
      <w:r w:rsidR="00225AAD" w:rsidRPr="003D662E">
        <w:rPr>
          <w:rFonts w:ascii="Consolas" w:hAnsi="Consolas"/>
          <w:lang w:val="en-US"/>
        </w:rPr>
        <w:t>support.aas</w:t>
      </w:r>
      <w:proofErr w:type="spellEnd"/>
      <w:r w:rsidR="00225AAD" w:rsidRPr="003D662E">
        <w:rPr>
          <w:lang w:val="en-US"/>
        </w:rPr>
        <w:t>) as a frontend</w:t>
      </w:r>
      <w:r w:rsidR="00523780" w:rsidRPr="003D662E">
        <w:rPr>
          <w:lang w:val="en-US"/>
        </w:rPr>
        <w:t xml:space="preserve">, i.e., through the </w:t>
      </w:r>
      <w:proofErr w:type="spellStart"/>
      <w:r w:rsidR="00523780" w:rsidRPr="003D662E">
        <w:rPr>
          <w:rFonts w:ascii="Consolas" w:hAnsi="Consolas"/>
          <w:lang w:val="en-US"/>
        </w:rPr>
        <w:t>AasFactory</w:t>
      </w:r>
      <w:proofErr w:type="spellEnd"/>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proofErr w:type="spellStart"/>
      <w:r w:rsidR="00523780" w:rsidRPr="003D662E">
        <w:rPr>
          <w:rFonts w:ascii="Consolas" w:hAnsi="Consolas"/>
          <w:lang w:val="en-US"/>
        </w:rPr>
        <w:t>support.aas.basyx</w:t>
      </w:r>
      <w:proofErr w:type="spellEnd"/>
      <w:r w:rsidR="00523780" w:rsidRPr="003D662E">
        <w:rPr>
          <w:lang w:val="en-US"/>
        </w:rPr>
        <w:t xml:space="preserve">) </w:t>
      </w:r>
      <w:r w:rsidR="009F548B" w:rsidRPr="003D662E">
        <w:rPr>
          <w:lang w:val="en-US"/>
        </w:rPr>
        <w:t xml:space="preserve">hiding </w:t>
      </w:r>
      <w:proofErr w:type="spellStart"/>
      <w:r w:rsidR="009F548B" w:rsidRPr="003D662E">
        <w:rPr>
          <w:lang w:val="en-US"/>
        </w:rPr>
        <w:t>BaSxy</w:t>
      </w:r>
      <w:proofErr w:type="spellEnd"/>
      <w:r w:rsidR="009F548B" w:rsidRPr="003D662E">
        <w:rPr>
          <w:lang w:val="en-US"/>
        </w:rPr>
        <w:t xml:space="preserve"> (</w:t>
      </w:r>
      <w:proofErr w:type="spellStart"/>
      <w:r w:rsidR="009F548B" w:rsidRPr="003D662E">
        <w:rPr>
          <w:rFonts w:ascii="Consolas" w:hAnsi="Consolas"/>
          <w:lang w:val="en-US"/>
        </w:rPr>
        <w:t>org.eclipse.basyx</w:t>
      </w:r>
      <w:proofErr w:type="spellEnd"/>
      <w:r w:rsidR="009F548B" w:rsidRPr="003D662E">
        <w:rPr>
          <w:rFonts w:ascii="Consolas" w:hAnsi="Consolas"/>
          <w:lang w:val="en-US"/>
        </w:rPr>
        <w:t>)</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proofErr w:type="spellStart"/>
      <w:r w:rsidR="00BE17E4" w:rsidRPr="003D662E">
        <w:rPr>
          <w:rFonts w:ascii="Consolas" w:hAnsi="Consolas"/>
          <w:lang w:val="en-US"/>
        </w:rPr>
        <w:t>support.aas.iip-aas</w:t>
      </w:r>
      <w:proofErr w:type="spellEnd"/>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1C6BC332"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8</w:t>
      </w:r>
      <w:r w:rsidRPr="003D662E">
        <w:fldChar w:fldCharType="end"/>
      </w:r>
      <w:bookmarkEnd w:id="81"/>
      <w:r w:rsidRPr="003D662E">
        <w:rPr>
          <w:lang w:val="en-US"/>
        </w:rPr>
        <w:t>: AAS creation and usage pattern involving support layer classes and mechanisms.</w:t>
      </w:r>
    </w:p>
    <w:p w14:paraId="5ADD7473" w14:textId="71E754F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proofErr w:type="spellStart"/>
      <w:r w:rsidR="00E078E3" w:rsidRPr="003D662E">
        <w:rPr>
          <w:rFonts w:ascii="Consolas" w:hAnsi="Consolas"/>
          <w:lang w:val="en-US"/>
        </w:rPr>
        <w:t>support.aas.iip-aas</w:t>
      </w:r>
      <w:proofErr w:type="spellEnd"/>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0A1639" w:rsidRPr="003D662E">
        <w:rPr>
          <w:lang w:val="en-US"/>
        </w:rPr>
        <w:t xml:space="preserve">Figure </w:t>
      </w:r>
      <w:r w:rsidR="000A163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proofErr w:type="spellStart"/>
      <w:r w:rsidR="002E2300" w:rsidRPr="003D662E">
        <w:rPr>
          <w:rFonts w:ascii="Consolas" w:hAnsi="Consolas"/>
          <w:i/>
          <w:lang w:val="en-US"/>
        </w:rPr>
        <w:t>C</w:t>
      </w:r>
      <w:r w:rsidR="002E2300" w:rsidRPr="003D662E">
        <w:rPr>
          <w:rFonts w:ascii="Consolas" w:hAnsi="Consolas"/>
          <w:lang w:val="en-US"/>
        </w:rPr>
        <w:t>Aas</w:t>
      </w:r>
      <w:proofErr w:type="spellEnd"/>
      <w:r w:rsidR="002E2300" w:rsidRPr="003D662E">
        <w:rPr>
          <w:lang w:val="en-US"/>
        </w:rPr>
        <w:t xml:space="preserve"> </w:t>
      </w:r>
      <w:r w:rsidR="003F3E50" w:rsidRPr="003D662E">
        <w:rPr>
          <w:lang w:val="en-US"/>
        </w:rPr>
        <w:t xml:space="preserve">(typically using the name of the component or a suitable shortform as prefix of </w:t>
      </w:r>
      <w:r w:rsidR="003F3E50" w:rsidRPr="003D662E">
        <w:rPr>
          <w:lang w:val="en-US"/>
        </w:rPr>
        <w:lastRenderedPageBreak/>
        <w:t>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proofErr w:type="spellStart"/>
      <w:r w:rsidR="00861E37" w:rsidRPr="003D662E">
        <w:rPr>
          <w:rFonts w:ascii="Consolas" w:hAnsi="Consolas"/>
          <w:lang w:val="en-US"/>
        </w:rPr>
        <w:t>ecsRuntime</w:t>
      </w:r>
      <w:proofErr w:type="spellEnd"/>
      <w:r w:rsidR="00861E37" w:rsidRPr="003D662E">
        <w:rPr>
          <w:lang w:val="en-US"/>
        </w:rPr>
        <w:t xml:space="preserve">, the AAS could be in </w:t>
      </w:r>
      <w:proofErr w:type="spellStart"/>
      <w:r w:rsidR="00861E37" w:rsidRPr="003D662E">
        <w:rPr>
          <w:rFonts w:ascii="Consolas" w:hAnsi="Consolas"/>
          <w:lang w:val="en-US"/>
        </w:rPr>
        <w:t>EcsAas</w:t>
      </w:r>
      <w:proofErr w:type="spellEnd"/>
      <w:r w:rsidR="003F3E50" w:rsidRPr="003D662E">
        <w:rPr>
          <w:lang w:val="en-US"/>
        </w:rPr>
        <w:t xml:space="preserve">).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uses the </w:t>
      </w:r>
      <w:proofErr w:type="spellStart"/>
      <w:r w:rsidR="00B918D1" w:rsidRPr="003D662E">
        <w:rPr>
          <w:rFonts w:ascii="Consolas" w:hAnsi="Consolas"/>
          <w:lang w:val="en-US"/>
        </w:rPr>
        <w:t>AasFactory</w:t>
      </w:r>
      <w:proofErr w:type="spellEnd"/>
      <w:r w:rsidR="00B918D1" w:rsidRPr="003D662E">
        <w:rPr>
          <w:lang w:val="en-US"/>
        </w:rPr>
        <w:t xml:space="preserve"> to create sub-models, properties and operations. However, to be part of the platform AAS,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is also an </w:t>
      </w:r>
      <w:proofErr w:type="spellStart"/>
      <w:r w:rsidR="00B918D1" w:rsidRPr="003D662E">
        <w:rPr>
          <w:lang w:val="en-US"/>
        </w:rPr>
        <w:t>AasContributor</w:t>
      </w:r>
      <w:proofErr w:type="spellEnd"/>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proofErr w:type="spellStart"/>
      <w:r w:rsidR="00117434" w:rsidRPr="003D662E">
        <w:rPr>
          <w:rFonts w:ascii="Consolas" w:hAnsi="Consolas"/>
          <w:i/>
          <w:lang w:val="en-US"/>
        </w:rPr>
        <w:t>C</w:t>
      </w:r>
      <w:r w:rsidR="00117434" w:rsidRPr="003D662E">
        <w:rPr>
          <w:rFonts w:ascii="Consolas" w:hAnsi="Consolas"/>
          <w:lang w:val="en-US"/>
        </w:rPr>
        <w:t>Aas</w:t>
      </w:r>
      <w:proofErr w:type="spellEnd"/>
      <w:r w:rsidR="00117434" w:rsidRPr="003D662E">
        <w:rPr>
          <w:lang w:val="en-US"/>
        </w:rPr>
        <w:t xml:space="preserve"> (or the </w:t>
      </w:r>
      <w:proofErr w:type="spellStart"/>
      <w:r w:rsidR="00117434" w:rsidRPr="003D662E">
        <w:rPr>
          <w:rFonts w:ascii="Consolas" w:hAnsi="Consolas"/>
          <w:lang w:val="en-US"/>
        </w:rPr>
        <w:t>AasContributor</w:t>
      </w:r>
      <w:proofErr w:type="spellEnd"/>
      <w:r w:rsidR="00117434" w:rsidRPr="003D662E">
        <w:rPr>
          <w:lang w:val="en-US"/>
        </w:rPr>
        <w:t xml:space="preserve">, respectively) are mentioned as JSL service in the services directory and, through JSL, become automatically active in the </w:t>
      </w:r>
      <w:proofErr w:type="spellStart"/>
      <w:r w:rsidR="00117434" w:rsidRPr="003D662E">
        <w:rPr>
          <w:rFonts w:ascii="Consolas" w:hAnsi="Consolas"/>
          <w:lang w:val="en-US"/>
        </w:rPr>
        <w:t>AasPartRegistry</w:t>
      </w:r>
      <w:proofErr w:type="spellEnd"/>
      <w:r w:rsidR="00D34F71" w:rsidRPr="003D662E">
        <w:rPr>
          <w:lang w:val="en-US"/>
        </w:rPr>
        <w:t xml:space="preserve"> (which calls its </w:t>
      </w:r>
      <w:proofErr w:type="spellStart"/>
      <w:r w:rsidR="00D34F71" w:rsidRPr="003D662E">
        <w:rPr>
          <w:rFonts w:ascii="Consolas" w:hAnsi="Consolas"/>
          <w:lang w:val="en-US"/>
        </w:rPr>
        <w:t>AasContributor</w:t>
      </w:r>
      <w:proofErr w:type="spellEnd"/>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proofErr w:type="spellStart"/>
      <w:r w:rsidR="00117434" w:rsidRPr="003D662E">
        <w:rPr>
          <w:rFonts w:ascii="Consolas" w:hAnsi="Consolas"/>
          <w:lang w:val="en-US"/>
        </w:rPr>
        <w:t>AbstractAasLifecycleDescriptor</w:t>
      </w:r>
      <w:proofErr w:type="spellEnd"/>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proofErr w:type="spellStart"/>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proofErr w:type="spellEnd"/>
      <w:r w:rsidR="000E38D6" w:rsidRPr="003D662E">
        <w:rPr>
          <w:lang w:val="en-US"/>
        </w:rPr>
        <w:t>. To become active,</w:t>
      </w:r>
      <w:r w:rsidR="007B1034" w:rsidRPr="003D662E">
        <w:rPr>
          <w:lang w:val="en-US"/>
        </w:rPr>
        <w:t xml:space="preserve"> the</w:t>
      </w:r>
      <w:r w:rsidR="000E38D6" w:rsidRPr="003D662E">
        <w:rPr>
          <w:lang w:val="en-US"/>
        </w:rPr>
        <w:t xml:space="preserve"> </w:t>
      </w:r>
      <w:proofErr w:type="spellStart"/>
      <w:r w:rsidR="000E38D6" w:rsidRPr="003D662E">
        <w:rPr>
          <w:rFonts w:ascii="Consolas" w:hAnsi="Consolas"/>
          <w:i/>
          <w:lang w:val="en-US"/>
        </w:rPr>
        <w:t>C</w:t>
      </w:r>
      <w:r w:rsidR="000E38D6" w:rsidRPr="003D662E">
        <w:rPr>
          <w:rFonts w:ascii="Consolas" w:hAnsi="Consolas"/>
          <w:lang w:val="en-US"/>
        </w:rPr>
        <w:t>LifecycleDescriptor</w:t>
      </w:r>
      <w:proofErr w:type="spellEnd"/>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BA43CDB"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proofErr w:type="spellStart"/>
      <w:r w:rsidRPr="003D662E">
        <w:rPr>
          <w:rFonts w:ascii="Consolas" w:hAnsi="Consolas"/>
          <w:lang w:val="en-US"/>
        </w:rPr>
        <w:t>AasPartRegistry</w:t>
      </w:r>
      <w:proofErr w:type="spellEnd"/>
      <w:r w:rsidRPr="003D662E">
        <w:rPr>
          <w:rFonts w:cstheme="minorHAnsi"/>
          <w:lang w:val="en-US"/>
        </w:rPr>
        <w:t xml:space="preserve"> </w:t>
      </w:r>
      <w:r w:rsidRPr="003D662E">
        <w:rPr>
          <w:lang w:val="en-US"/>
        </w:rPr>
        <w:t xml:space="preserve">and operate on it through the abstraction interfaces provided by </w:t>
      </w:r>
      <w:proofErr w:type="spellStart"/>
      <w:r w:rsidRPr="003D662E">
        <w:rPr>
          <w:rFonts w:ascii="Consolas" w:hAnsi="Consolas"/>
          <w:lang w:val="en-US"/>
        </w:rPr>
        <w:t>support.aas</w:t>
      </w:r>
      <w:proofErr w:type="spellEnd"/>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proofErr w:type="spellStart"/>
      <w:r w:rsidR="00003B43" w:rsidRPr="003D662E">
        <w:rPr>
          <w:rFonts w:ascii="Consolas" w:hAnsi="Consolas"/>
          <w:lang w:val="en-US"/>
        </w:rPr>
        <w:t>support.aas.iip-aas</w:t>
      </w:r>
      <w:proofErr w:type="spellEnd"/>
      <w:r w:rsidR="00003B43" w:rsidRPr="003D662E">
        <w:rPr>
          <w:rFonts w:cstheme="minorHAnsi"/>
          <w:lang w:val="en-US"/>
        </w:rPr>
        <w:t xml:space="preserve"> provides two typical basic clients, namely the </w:t>
      </w:r>
      <w:proofErr w:type="spellStart"/>
      <w:r w:rsidR="00003B43" w:rsidRPr="003D662E">
        <w:rPr>
          <w:rFonts w:ascii="Consolas" w:hAnsi="Consolas" w:cstheme="minorHAnsi"/>
          <w:lang w:val="en-US"/>
        </w:rPr>
        <w:t>AbstractSubmodelClient</w:t>
      </w:r>
      <w:proofErr w:type="spellEnd"/>
      <w:r w:rsidR="00003B43" w:rsidRPr="003D662E">
        <w:rPr>
          <w:rFonts w:cstheme="minorHAnsi"/>
          <w:lang w:val="en-US"/>
        </w:rPr>
        <w:t xml:space="preserve"> (for properties and operations defined on sub-model level) and the </w:t>
      </w:r>
      <w:proofErr w:type="spellStart"/>
      <w:r w:rsidR="00003B43" w:rsidRPr="003D662E">
        <w:rPr>
          <w:rFonts w:ascii="Consolas" w:hAnsi="Consolas" w:cstheme="minorHAnsi"/>
          <w:lang w:val="en-US"/>
        </w:rPr>
        <w:t>AbstractSubmodelElementsCollectionClient</w:t>
      </w:r>
      <w:proofErr w:type="spellEnd"/>
      <w:r w:rsidR="00003B43" w:rsidRPr="003D662E">
        <w:rPr>
          <w:rFonts w:cstheme="minorHAnsi"/>
          <w:lang w:val="en-US"/>
        </w:rPr>
        <w:t xml:space="preserve"> (for an element located in a </w:t>
      </w:r>
      <w:proofErr w:type="spellStart"/>
      <w:r w:rsidR="00003B43" w:rsidRPr="003D662E">
        <w:rPr>
          <w:rFonts w:cstheme="minorHAnsi"/>
          <w:lang w:val="en-US"/>
        </w:rPr>
        <w:t>submodel</w:t>
      </w:r>
      <w:proofErr w:type="spellEnd"/>
      <w:r w:rsidR="00003B43" w:rsidRPr="003D662E">
        <w:rPr>
          <w:rFonts w:cstheme="minorHAnsi"/>
          <w:lang w:val="en-US"/>
        </w:rPr>
        <w:t xml:space="preserve"> elements collection in a certain sub-model).</w:t>
      </w:r>
      <w:r w:rsidR="00DE2275" w:rsidRPr="003D662E">
        <w:rPr>
          <w:rFonts w:cstheme="minorHAnsi"/>
          <w:lang w:val="en-US"/>
        </w:rPr>
        <w:t xml:space="preserve"> The component providing the client shall now define an interface for the respective operations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Client</w:t>
      </w:r>
      <w:proofErr w:type="spellEnd"/>
      <w:r w:rsidR="00DE2275" w:rsidRPr="003D662E">
        <w:rPr>
          <w:rFonts w:cstheme="minorHAnsi"/>
          <w:lang w:val="en-US"/>
        </w:rPr>
        <w:t xml:space="preserve">) and implement that interface in terms of either a specialized </w:t>
      </w:r>
      <w:proofErr w:type="spellStart"/>
      <w:r w:rsidR="00DE2275" w:rsidRPr="003D662E">
        <w:rPr>
          <w:rFonts w:ascii="Consolas" w:hAnsi="Consolas" w:cstheme="minorHAnsi"/>
          <w:lang w:val="en-US"/>
        </w:rPr>
        <w:t>AbstractSubmodelClient</w:t>
      </w:r>
      <w:proofErr w:type="spellEnd"/>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proofErr w:type="spellStart"/>
      <w:r w:rsidR="00DE2275" w:rsidRPr="003D662E">
        <w:rPr>
          <w:rFonts w:ascii="Consolas" w:hAnsi="Consolas" w:cstheme="minorHAnsi"/>
          <w:lang w:val="en-US"/>
        </w:rPr>
        <w:t>AbstractSubmodelElementsCollectionClient</w:t>
      </w:r>
      <w:proofErr w:type="spellEnd"/>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0A1639" w:rsidRPr="003D662E">
        <w:rPr>
          <w:lang w:val="en-US"/>
        </w:rPr>
        <w:t xml:space="preserve">Figure </w:t>
      </w:r>
      <w:r w:rsidR="000A1639">
        <w:rPr>
          <w:noProof/>
          <w:lang w:val="en-US"/>
        </w:rPr>
        <w:t>7</w:t>
      </w:r>
      <w:r w:rsidR="001E025E" w:rsidRPr="003D662E">
        <w:rPr>
          <w:lang w:val="en-US"/>
        </w:rPr>
        <w:fldChar w:fldCharType="end"/>
      </w:r>
      <w:r w:rsidR="00DE2275" w:rsidRPr="003D662E">
        <w:rPr>
          <w:rFonts w:cstheme="minorHAnsi"/>
          <w:lang w:val="en-US"/>
        </w:rPr>
        <w:t xml:space="preserve"> shown as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AasClient</w:t>
      </w:r>
      <w:proofErr w:type="spellEnd"/>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proofErr w:type="spellStart"/>
      <w:r w:rsidR="00007202" w:rsidRPr="003D662E">
        <w:rPr>
          <w:rFonts w:ascii="Consolas" w:hAnsi="Consolas" w:cstheme="minorHAnsi"/>
          <w:i/>
          <w:lang w:val="en-US"/>
        </w:rPr>
        <w:t>C</w:t>
      </w:r>
      <w:r w:rsidR="00007202" w:rsidRPr="003D662E">
        <w:rPr>
          <w:rFonts w:ascii="Consolas" w:hAnsi="Consolas" w:cstheme="minorHAnsi"/>
          <w:lang w:val="en-US"/>
        </w:rPr>
        <w:t>Client</w:t>
      </w:r>
      <w:proofErr w:type="spellEnd"/>
      <w:r w:rsidR="00007202" w:rsidRPr="003D662E">
        <w:rPr>
          <w:rFonts w:cstheme="minorHAnsi"/>
          <w:lang w:val="en-US"/>
        </w:rPr>
        <w:t xml:space="preserve"> interface does not seem to be required here, it helps testing against mocked instances, e.g., in the command interface of the platform.</w:t>
      </w:r>
    </w:p>
    <w:p w14:paraId="2EA8804C" w14:textId="69874D2E" w:rsidR="00AF2B98" w:rsidRDefault="00AF2B98" w:rsidP="00AF2B98">
      <w:pPr>
        <w:jc w:val="both"/>
        <w:rPr>
          <w:rFonts w:cstheme="minorHAnsi"/>
          <w:lang w:val="en-US"/>
        </w:rPr>
      </w:pPr>
      <w:r w:rsidRPr="003D662E">
        <w:rPr>
          <w:lang w:val="en-US"/>
        </w:rPr>
        <w:t>For modeling AAS operations, we follow the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proofErr w:type="spellStart"/>
      <w:r w:rsidRPr="00AF2B98">
        <w:rPr>
          <w:rFonts w:ascii="Consolas" w:hAnsi="Consolas"/>
          <w:lang w:val="en-US"/>
        </w:rPr>
        <w:t>TaskTracker</w:t>
      </w:r>
      <w:proofErr w:type="spellEnd"/>
      <w:r>
        <w:rPr>
          <w:lang w:val="en-US"/>
        </w:rPr>
        <w:t xml:space="preserve"> in </w:t>
      </w:r>
      <w:proofErr w:type="spellStart"/>
      <w:r w:rsidRPr="00AF2B98">
        <w:rPr>
          <w:rFonts w:ascii="Consolas" w:hAnsi="Consolas"/>
          <w:lang w:val="en-US"/>
        </w:rPr>
        <w:t>support.boot</w:t>
      </w:r>
      <w:proofErr w:type="spellEnd"/>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level operations that can be tracked are marked with the name suffix “</w:t>
      </w:r>
      <w:proofErr w:type="spellStart"/>
      <w:r w:rsidRPr="003D662E">
        <w:rPr>
          <w:lang w:val="en-US"/>
        </w:rPr>
        <w:t>ByTask</w:t>
      </w:r>
      <w:proofErr w:type="spellEnd"/>
      <w:r w:rsidRPr="003D662E">
        <w:rPr>
          <w:lang w:val="en-US"/>
        </w:rPr>
        <w:t>”, offer an additional parameter “</w:t>
      </w:r>
      <w:proofErr w:type="spellStart"/>
      <w:r w:rsidRPr="003D662E">
        <w:rPr>
          <w:lang w:val="en-US"/>
        </w:rPr>
        <w:t>taskId</w:t>
      </w:r>
      <w:proofErr w:type="spellEnd"/>
      <w:r w:rsidRPr="003D662E">
        <w:rPr>
          <w:lang w:val="en-US"/>
        </w:rPr>
        <w:t xml:space="preserve">”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255C4634" w14:textId="77777777" w:rsidR="008907F0" w:rsidRDefault="008907F0" w:rsidP="008907F0">
      <w:pPr>
        <w:pStyle w:val="Heading3"/>
        <w:rPr>
          <w:lang w:val="en-US"/>
        </w:rPr>
      </w:pPr>
      <w:bookmarkStart w:id="82" w:name="_Ref214626469"/>
      <w:r>
        <w:rPr>
          <w:lang w:val="en-US"/>
        </w:rPr>
        <w:t>Plugins</w:t>
      </w:r>
      <w:bookmarkEnd w:id="82"/>
    </w:p>
    <w:p w14:paraId="5FFE0B89" w14:textId="77777777" w:rsidR="008907F0" w:rsidRDefault="008907F0" w:rsidP="008907F0">
      <w:pPr>
        <w:jc w:val="both"/>
        <w:rPr>
          <w:lang w:val="en-US"/>
        </w:rPr>
      </w:pPr>
      <w:r>
        <w:rPr>
          <w:lang w:val="en-US"/>
        </w:rPr>
        <w:t xml:space="preserve">One example plugin is the continued support for old </w:t>
      </w:r>
      <w:proofErr w:type="spellStart"/>
      <w:r>
        <w:rPr>
          <w:lang w:val="en-US"/>
        </w:rPr>
        <w:t>BaSyx</w:t>
      </w:r>
      <w:proofErr w:type="spellEnd"/>
      <w:r>
        <w:rPr>
          <w:lang w:val="en-US"/>
        </w:rPr>
        <w:t xml:space="preserve"> versions to increase compatibility, e.g., </w:t>
      </w:r>
      <w:proofErr w:type="spellStart"/>
      <w:r>
        <w:rPr>
          <w:lang w:val="en-US"/>
        </w:rPr>
        <w:t>BaSyx</w:t>
      </w:r>
      <w:proofErr w:type="spellEnd"/>
      <w:r>
        <w:rPr>
          <w:lang w:val="en-US"/>
        </w:rPr>
        <w:t xml:space="preserve"> 1.0.1, which technically conflicts with the default AAS implementation based on </w:t>
      </w:r>
      <w:proofErr w:type="spellStart"/>
      <w:r>
        <w:rPr>
          <w:lang w:val="en-US"/>
        </w:rPr>
        <w:t>BaSyx</w:t>
      </w:r>
      <w:proofErr w:type="spellEnd"/>
      <w:r>
        <w:rPr>
          <w:lang w:val="en-US"/>
        </w:rPr>
        <w:t xml:space="preserve">. To avoid repeating code, the default </w:t>
      </w:r>
      <w:proofErr w:type="spellStart"/>
      <w:r>
        <w:rPr>
          <w:lang w:val="en-US"/>
        </w:rPr>
        <w:t>BaSyx</w:t>
      </w:r>
      <w:proofErr w:type="spellEnd"/>
      <w:r>
        <w:rPr>
          <w:lang w:val="en-US"/>
        </w:rPr>
        <w:t xml:space="preserve">-based AAS implementation foresees extension points for version adjustments as well as a deployed artifact (classifier “core”), which does not employ JSL for auto-loading the factory and the plugin. The </w:t>
      </w:r>
      <w:proofErr w:type="spellStart"/>
      <w:r>
        <w:rPr>
          <w:lang w:val="en-US"/>
        </w:rPr>
        <w:t>BaSyx</w:t>
      </w:r>
      <w:proofErr w:type="spellEnd"/>
      <w:r>
        <w:rPr>
          <w:lang w:val="en-US"/>
        </w:rPr>
        <w:t xml:space="preserve"> 1.0.1 plugin uses the default implementation (artifact with classifier “core”), implements these few extension points with own code and packages itself as FAT plugin assembly (deployed as classifier “plugin”). Another plugin is the MQTT broker Apache QPID, which is frequently used in testing. For this plugin, only core classes are loaded while the full broker is created as a standalone JVM.</w:t>
      </w:r>
    </w:p>
    <w:p w14:paraId="300D6E06" w14:textId="77777777" w:rsidR="008907F0" w:rsidRDefault="008907F0" w:rsidP="008907F0">
      <w:pPr>
        <w:jc w:val="both"/>
        <w:rPr>
          <w:lang w:val="en-US"/>
        </w:rPr>
      </w:pPr>
      <w:r>
        <w:rPr>
          <w:lang w:val="en-US"/>
        </w:rPr>
        <w:lastRenderedPageBreak/>
        <w:fldChar w:fldCharType="begin"/>
      </w:r>
      <w:r>
        <w:rPr>
          <w:lang w:val="en-US"/>
        </w:rPr>
        <w:instrText xml:space="preserve"> REF _Ref209788583 \h </w:instrText>
      </w:r>
      <w:r>
        <w:rPr>
          <w:lang w:val="en-US"/>
        </w:rPr>
      </w:r>
      <w:r>
        <w:rPr>
          <w:lang w:val="en-US"/>
        </w:rPr>
        <w:fldChar w:fldCharType="separate"/>
      </w:r>
      <w:r w:rsidRPr="003D662E">
        <w:rPr>
          <w:lang w:val="en-US"/>
        </w:rPr>
        <w:t xml:space="preserve">Table </w:t>
      </w:r>
      <w:r>
        <w:rPr>
          <w:noProof/>
          <w:lang w:val="en-US"/>
        </w:rPr>
        <w:t>4</w:t>
      </w:r>
      <w:r>
        <w:rPr>
          <w:lang w:val="en-US"/>
        </w:rPr>
        <w:fldChar w:fldCharType="end"/>
      </w:r>
      <w:r>
        <w:rPr>
          <w:lang w:val="en-US"/>
        </w:rPr>
        <w:t xml:space="preserve"> summarizes the core plugins defined/used by the support layer. These plugins have been introduced in version 0.8 to better manage dependency conflicts and dependency evolution. Plugins can be integrated through the </w:t>
      </w:r>
      <w:proofErr w:type="spellStart"/>
      <w:r>
        <w:rPr>
          <w:lang w:val="en-US"/>
        </w:rPr>
        <w:t>PluginManager</w:t>
      </w:r>
      <w:proofErr w:type="spellEnd"/>
      <w:r>
        <w:rPr>
          <w:lang w:val="en-US"/>
        </w:rPr>
        <w:t xml:space="preserve"> or, in particular for testing, as dependency via JSL. Through the </w:t>
      </w:r>
      <w:proofErr w:type="spellStart"/>
      <w:r>
        <w:rPr>
          <w:lang w:val="en-US"/>
        </w:rPr>
        <w:t>PluginManager</w:t>
      </w:r>
      <w:proofErr w:type="spellEnd"/>
      <w:r>
        <w:rPr>
          <w:lang w:val="en-US"/>
        </w:rPr>
        <w:t xml:space="preserve">, usually dependency isolation through isolated </w:t>
      </w:r>
      <w:proofErr w:type="spellStart"/>
      <w:r>
        <w:rPr>
          <w:lang w:val="en-US"/>
        </w:rPr>
        <w:t>classloading</w:t>
      </w:r>
      <w:proofErr w:type="spellEnd"/>
      <w:r>
        <w:rPr>
          <w:lang w:val="en-US"/>
        </w:rPr>
        <w:t xml:space="preserve"> applies, i.e., while the oktoflow core is free of direct dependencies only using plugins, implementation components such as connectors may use these plugins or rely on own dependencies. In contrast, using plugins as dependencies does not lead to </w:t>
      </w:r>
      <w:proofErr w:type="spellStart"/>
      <w:r>
        <w:rPr>
          <w:lang w:val="en-US"/>
        </w:rPr>
        <w:t>isolatated</w:t>
      </w:r>
      <w:proofErr w:type="spellEnd"/>
      <w:r>
        <w:rPr>
          <w:lang w:val="en-US"/>
        </w:rPr>
        <w:t xml:space="preserve"> loading and, thus, must be handled with care, i.e., cannot be applied in all situations (where then plugins shall be used). </w:t>
      </w:r>
    </w:p>
    <w:p w14:paraId="0E429B33" w14:textId="77777777" w:rsidR="008907F0" w:rsidRPr="003D662E" w:rsidRDefault="008907F0" w:rsidP="008907F0">
      <w:pPr>
        <w:pStyle w:val="Caption"/>
        <w:jc w:val="center"/>
        <w:rPr>
          <w:lang w:val="en-US"/>
        </w:rPr>
      </w:pPr>
      <w:bookmarkStart w:id="8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Pr>
          <w:noProof/>
          <w:lang w:val="en-US"/>
        </w:rPr>
        <w:t>4</w:t>
      </w:r>
      <w:r w:rsidRPr="003D662E">
        <w:fldChar w:fldCharType="end"/>
      </w:r>
      <w:bookmarkEnd w:id="83"/>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w:t>
            </w:r>
            <w:proofErr w:type="spellStart"/>
            <w:r>
              <w:rPr>
                <w:color w:val="FFFFFF" w:themeColor="background1"/>
                <w:lang w:val="en-US"/>
              </w:rPr>
              <w:t>Impl</w:t>
            </w:r>
            <w:proofErr w:type="spellEnd"/>
            <w:r>
              <w:rPr>
                <w:color w:val="FFFFFF" w:themeColor="background1"/>
                <w:lang w:val="en-US"/>
              </w:rPr>
              <w:t>.</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43"/>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support.yaml-snakeyaml</w:t>
            </w:r>
            <w:proofErr w:type="spellEnd"/>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roofErr w:type="spellStart"/>
            <w:r>
              <w:rPr>
                <w:lang w:val="en-US"/>
              </w:rPr>
              <w:t>snakeyaml</w:t>
            </w:r>
            <w:proofErr w:type="spellEnd"/>
            <w:r>
              <w:rPr>
                <w:rStyle w:val="FootnoteReference"/>
                <w:lang w:val="en-US"/>
              </w:rPr>
              <w:footnoteReference w:id="44"/>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support.json-jackson</w:t>
            </w:r>
            <w:proofErr w:type="spellEnd"/>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lang w:val="en-US"/>
              </w:rPr>
              <w:t>FasterXML</w:t>
            </w:r>
            <w:proofErr w:type="spellEnd"/>
            <w:r>
              <w:rPr>
                <w:lang w:val="en-US"/>
              </w:rPr>
              <w:t>/Jackson</w:t>
            </w:r>
            <w:r>
              <w:rPr>
                <w:rStyle w:val="FootnoteReference"/>
                <w:lang w:val="en-US"/>
              </w:rPr>
              <w:footnoteReference w:id="45"/>
            </w:r>
            <w:r>
              <w:rPr>
                <w:lang w:val="en-US"/>
              </w:rPr>
              <w:t>, glassfish</w:t>
            </w:r>
            <w:r>
              <w:rPr>
                <w:rStyle w:val="FootnoteReference"/>
                <w:lang w:val="en-US"/>
              </w:rPr>
              <w:footnoteReference w:id="46"/>
            </w:r>
            <w:r>
              <w:rPr>
                <w:lang w:val="en-US"/>
              </w:rPr>
              <w:t xml:space="preserve">, </w:t>
            </w:r>
            <w:proofErr w:type="spellStart"/>
            <w:r>
              <w:rPr>
                <w:lang w:val="en-US"/>
              </w:rPr>
              <w:t>jsoniter</w:t>
            </w:r>
            <w:proofErr w:type="spellEnd"/>
            <w:r>
              <w:rPr>
                <w:rStyle w:val="FootnoteReference"/>
                <w:lang w:val="en-US"/>
              </w:rPr>
              <w:footnoteReference w:id="47"/>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support.websocket-websocket</w:t>
            </w:r>
            <w:proofErr w:type="spellEnd"/>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Websocket</w:t>
            </w:r>
            <w:proofErr w:type="spellEnd"/>
            <w:r>
              <w:rPr>
                <w:rFonts w:cstheme="minorHAnsi"/>
                <w:lang w:val="en-US"/>
              </w:rPr>
              <w:t xml:space="preserve">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t>
            </w:r>
            <w:proofErr w:type="spellStart"/>
            <w:r>
              <w:rPr>
                <w:lang w:val="en-US"/>
              </w:rPr>
              <w:t>websocket</w:t>
            </w:r>
            <w:proofErr w:type="spellEnd"/>
            <w:r>
              <w:rPr>
                <w:rStyle w:val="FootnoteReference"/>
                <w:lang w:val="en-US"/>
              </w:rPr>
              <w:footnoteReference w:id="48"/>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r>
            <w:proofErr w:type="spellStart"/>
            <w:r>
              <w:rPr>
                <w:rFonts w:ascii="Consolas" w:hAnsi="Consolas" w:cstheme="minorHAnsi"/>
                <w:b w:val="0"/>
                <w:bCs w:val="0"/>
                <w:lang w:val="en-US"/>
              </w:rPr>
              <w:t>processinfo-oshi</w:t>
            </w:r>
            <w:proofErr w:type="spellEnd"/>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9"/>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support.rest</w:t>
            </w:r>
            <w:proofErr w:type="spellEnd"/>
            <w:r>
              <w:rPr>
                <w:rFonts w:ascii="Consolas" w:hAnsi="Consolas" w:cstheme="minorHAnsi"/>
                <w:b w:val="0"/>
                <w:bCs w:val="0"/>
                <w:lang w:val="en-US"/>
              </w:rPr>
              <w: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50"/>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support.http-apache</w:t>
            </w:r>
            <w:proofErr w:type="spellEnd"/>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Apache </w:t>
            </w:r>
            <w:proofErr w:type="spellStart"/>
            <w:r>
              <w:rPr>
                <w:lang w:val="en-US"/>
              </w:rPr>
              <w:t>HttpComponents</w:t>
            </w:r>
            <w:proofErr w:type="spellEnd"/>
            <w:r>
              <w:rPr>
                <w:rStyle w:val="FootnoteReference"/>
                <w:lang w:val="en-US"/>
              </w:rPr>
              <w:footnoteReference w:id="51"/>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support.commons-apache</w:t>
            </w:r>
            <w:proofErr w:type="spellEnd"/>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52"/>
            </w:r>
            <w:r>
              <w:rPr>
                <w:lang w:val="en-US"/>
              </w:rPr>
              <w:t xml:space="preserve">, </w:t>
            </w:r>
            <w:proofErr w:type="spellStart"/>
            <w:r>
              <w:rPr>
                <w:lang w:val="en-US"/>
              </w:rPr>
              <w:t>jodatime</w:t>
            </w:r>
            <w:proofErr w:type="spellEnd"/>
            <w:r>
              <w:rPr>
                <w:rStyle w:val="FootnoteReference"/>
                <w:lang w:val="en-US"/>
              </w:rPr>
              <w:footnoteReference w:id="53"/>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support.ssh-sshd</w:t>
            </w:r>
            <w:proofErr w:type="spellEnd"/>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54"/>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support.metrics</w:t>
            </w:r>
            <w:proofErr w:type="spellEnd"/>
            <w:r>
              <w:rPr>
                <w:rFonts w:ascii="Consolas" w:hAnsi="Consolas" w:cstheme="minorHAnsi"/>
                <w:b w:val="0"/>
                <w:bCs w:val="0"/>
                <w:lang w:val="en-US"/>
              </w:rPr>
              <w:t>-micrometer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5"/>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proofErr w:type="spellStart"/>
            <w:r>
              <w:rPr>
                <w:rFonts w:ascii="Consolas" w:hAnsi="Consolas" w:cstheme="minorHAnsi"/>
                <w:b w:val="0"/>
                <w:bCs w:val="0"/>
                <w:lang w:val="en-US"/>
              </w:rPr>
              <w:t>support.bytecode-bytebuddy</w:t>
            </w:r>
            <w:proofErr w:type="spellEnd"/>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bytebuddy</w:t>
            </w:r>
            <w:proofErr w:type="spellEnd"/>
            <w:r>
              <w:rPr>
                <w:rStyle w:val="FootnoteReference"/>
                <w:rFonts w:cstheme="minorHAnsi"/>
                <w:lang w:val="en-US"/>
              </w:rPr>
              <w:footnoteReference w:id="56"/>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169F8286" w14:textId="77777777" w:rsidR="008907F0" w:rsidRDefault="008907F0" w:rsidP="008907F0">
      <w:pPr>
        <w:jc w:val="both"/>
        <w:rPr>
          <w:lang w:val="en-US"/>
        </w:rPr>
      </w:pPr>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w:t>
      </w:r>
      <w:r>
        <w:rPr>
          <w:lang w:val="en-US"/>
        </w:rPr>
        <w:lastRenderedPageBreak/>
        <w:t>hands. In this case, the tests of the logging plugin shall be executed along with the component tests to ensure compatibility. A similar situation occurs with the metrics plugin, where for reuse of functionality, it can be adequate to exclude the contained micrometer implementation and to implicitly replace it by the dependencies provided by the component. Also in this case, the metrics plugin tests shall be executed as part of the component’s test suite.</w:t>
      </w:r>
    </w:p>
    <w:p w14:paraId="005F09A7" w14:textId="77777777" w:rsidR="008907F0" w:rsidRDefault="008907F0" w:rsidP="008907F0">
      <w:pPr>
        <w:jc w:val="both"/>
        <w:rPr>
          <w:lang w:val="en-US"/>
        </w:rPr>
      </w:pPr>
      <w:r>
        <w:rPr>
          <w:lang w:val="en-US"/>
        </w:rPr>
        <w:t xml:space="preserve">Besides the logging plugin, as summarized in in </w:t>
      </w:r>
      <w:r>
        <w:rPr>
          <w:lang w:val="en-US"/>
        </w:rPr>
        <w:fldChar w:fldCharType="begin"/>
      </w:r>
      <w:r>
        <w:rPr>
          <w:lang w:val="en-US"/>
        </w:rPr>
        <w:instrText xml:space="preserve"> REF _Ref209788583 \h </w:instrText>
      </w:r>
      <w:r>
        <w:rPr>
          <w:lang w:val="en-US"/>
        </w:rPr>
      </w:r>
      <w:r>
        <w:rPr>
          <w:lang w:val="en-US"/>
        </w:rPr>
        <w:fldChar w:fldCharType="separate"/>
      </w:r>
      <w:r w:rsidRPr="003D662E">
        <w:rPr>
          <w:lang w:val="en-US"/>
        </w:rPr>
        <w:t xml:space="preserve">Table </w:t>
      </w:r>
      <w:r>
        <w:rPr>
          <w:noProof/>
          <w:lang w:val="en-US"/>
        </w:rPr>
        <w:t>4</w:t>
      </w:r>
      <w:r>
        <w:rPr>
          <w:lang w:val="en-US"/>
        </w:rPr>
        <w:fldChar w:fldCharType="end"/>
      </w:r>
      <w:r>
        <w:rPr>
          <w:lang w:val="en-US"/>
        </w:rPr>
        <w:t xml:space="preserve">, none of the </w:t>
      </w:r>
      <w:proofErr w:type="spellStart"/>
      <w:r>
        <w:rPr>
          <w:lang w:val="en-US"/>
        </w:rPr>
        <w:t>remaing</w:t>
      </w:r>
      <w:proofErr w:type="spellEnd"/>
      <w:r>
        <w:rPr>
          <w:lang w:val="en-US"/>
        </w:rPr>
        <w:t xml:space="preserve"> plugins provides a default implementation, i.e., a working version that implements the plugin interface without explicitly including and loading a platform of plugins. </w:t>
      </w:r>
    </w:p>
    <w:p w14:paraId="5901FD45" w14:textId="77777777" w:rsidR="008907F0" w:rsidRDefault="008907F0" w:rsidP="008907F0">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3C5E2359" w14:textId="77777777" w:rsidR="008907F0" w:rsidRDefault="008907F0" w:rsidP="008907F0">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Pr="003D662E">
        <w:rPr>
          <w:lang w:val="en-US"/>
        </w:rPr>
        <w:t xml:space="preserve">Table </w:t>
      </w:r>
      <w:r>
        <w:rPr>
          <w:noProof/>
          <w:lang w:val="en-US"/>
        </w:rPr>
        <w:t>4</w:t>
      </w:r>
      <w:r>
        <w:rPr>
          <w:lang w:val="en-US"/>
        </w:rPr>
        <w:fldChar w:fldCharType="end"/>
      </w:r>
      <w:r>
        <w:rPr>
          <w:lang w:val="en-US"/>
        </w:rPr>
        <w:t>, the configuration modeling and code generation mechanism (</w:t>
      </w:r>
      <w:proofErr w:type="spellStart"/>
      <w:r>
        <w:rPr>
          <w:lang w:val="en-US"/>
        </w:rPr>
        <w:t>EASy</w:t>
      </w:r>
      <w:proofErr w:type="spellEnd"/>
      <w:r>
        <w:rPr>
          <w:lang w:val="en-US"/>
        </w:rPr>
        <w:t>-Producer) forms an own plugin on configuration level, and, thus, even allows exchanging the configuration technology used by oktoflow.</w:t>
      </w:r>
    </w:p>
    <w:p w14:paraId="79434934" w14:textId="77777777" w:rsidR="008907F0" w:rsidRPr="003D662E" w:rsidRDefault="008907F0" w:rsidP="00E33F2D">
      <w:pPr>
        <w:jc w:val="both"/>
        <w:rPr>
          <w:lang w:val="en-US"/>
        </w:rPr>
      </w:pPr>
    </w:p>
    <w:p w14:paraId="33BDCFC0" w14:textId="460C6138" w:rsidR="00ED7BE1" w:rsidRPr="003D662E" w:rsidRDefault="00ED7BE1" w:rsidP="00ED7BE1">
      <w:pPr>
        <w:pStyle w:val="Heading2"/>
        <w:rPr>
          <w:lang w:val="en-US"/>
        </w:rPr>
      </w:pPr>
      <w:bookmarkStart w:id="84" w:name="_Toc76746173"/>
      <w:bookmarkStart w:id="85" w:name="_Toc76978831"/>
      <w:bookmarkStart w:id="86" w:name="_Toc76979363"/>
      <w:bookmarkStart w:id="87" w:name="_Toc76979415"/>
      <w:bookmarkStart w:id="88" w:name="_Toc76979466"/>
      <w:bookmarkStart w:id="89" w:name="_Toc76979518"/>
      <w:bookmarkStart w:id="90" w:name="_Ref85015310"/>
      <w:bookmarkStart w:id="91" w:name="_Toc213421516"/>
      <w:bookmarkEnd w:id="84"/>
      <w:bookmarkEnd w:id="85"/>
      <w:bookmarkEnd w:id="86"/>
      <w:bookmarkEnd w:id="87"/>
      <w:bookmarkEnd w:id="88"/>
      <w:bookmarkEnd w:id="89"/>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0"/>
      <w:bookmarkEnd w:id="91"/>
    </w:p>
    <w:p w14:paraId="239E1F92" w14:textId="1F77A5D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2" w:name="_Ref57287354"/>
      <w:bookmarkStart w:id="93" w:name="_Toc213421517"/>
      <w:r w:rsidRPr="003D662E">
        <w:rPr>
          <w:lang w:val="en-US"/>
        </w:rPr>
        <w:t>Transport Component</w:t>
      </w:r>
      <w:bookmarkEnd w:id="92"/>
      <w:bookmarkEnd w:id="93"/>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8748C6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proofErr w:type="spellStart"/>
      <w:r w:rsidR="007F2061" w:rsidRPr="003D662E">
        <w:rPr>
          <w:lang w:val="en-US"/>
        </w:rPr>
        <w:t>BaSyx</w:t>
      </w:r>
      <w:proofErr w:type="spellEnd"/>
      <w:r w:rsidR="007F2061" w:rsidRPr="003D662E">
        <w:rPr>
          <w:lang w:val="en-US"/>
        </w:rPr>
        <w:t xml:space="preserve"> version as of July 2020</w:t>
      </w:r>
      <w:r w:rsidR="007F2061" w:rsidRPr="003D662E">
        <w:rPr>
          <w:rStyle w:val="FootnoteReference"/>
          <w:lang w:val="en-US"/>
        </w:rPr>
        <w:footnoteReference w:id="57"/>
      </w:r>
      <w:r w:rsidR="007F2061" w:rsidRPr="003D662E">
        <w:rPr>
          <w:lang w:val="en-US"/>
        </w:rPr>
        <w:t>) on Raspberry Pi 3</w:t>
      </w:r>
      <w:r w:rsidR="007F2061" w:rsidRPr="003D662E">
        <w:rPr>
          <w:rStyle w:val="FootnoteReference"/>
          <w:lang w:val="en-US"/>
        </w:rPr>
        <w:footnoteReference w:id="58"/>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w:t>
      </w:r>
      <w:proofErr w:type="spellStart"/>
      <w:r w:rsidR="007F2061" w:rsidRPr="003D662E">
        <w:rPr>
          <w:lang w:val="en-US"/>
        </w:rPr>
        <w:t>PLCnext</w:t>
      </w:r>
      <w:proofErr w:type="spellEnd"/>
      <w:r w:rsidR="007F2061" w:rsidRPr="003D662E">
        <w:rPr>
          <w:lang w:val="en-US"/>
        </w:rPr>
        <w:t xml:space="preserve"> edge devices showed that the typical response time of </w:t>
      </w:r>
      <w:r w:rsidR="009847B3" w:rsidRPr="003D662E">
        <w:rPr>
          <w:lang w:val="en-US"/>
        </w:rPr>
        <w:t>operations without computational load is around 2</w:t>
      </w:r>
      <w:r w:rsidR="004C5F9B" w:rsidRPr="003D662E">
        <w:rPr>
          <w:lang w:val="en-US"/>
        </w:rPr>
        <w:t xml:space="preserve">3 </w:t>
      </w:r>
      <w:proofErr w:type="spellStart"/>
      <w:r w:rsidR="009847B3" w:rsidRPr="003D662E">
        <w:rPr>
          <w:lang w:val="en-US"/>
        </w:rPr>
        <w:t>ms</w:t>
      </w:r>
      <w:r w:rsidR="00EA778D" w:rsidRPr="003D662E">
        <w:rPr>
          <w:lang w:val="en-US"/>
        </w:rPr>
        <w:t>.</w:t>
      </w:r>
      <w:proofErr w:type="spellEnd"/>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proofErr w:type="spellStart"/>
      <w:r w:rsidR="009847B3" w:rsidRPr="003D662E">
        <w:rPr>
          <w:lang w:val="en-US"/>
        </w:rPr>
        <w:t>ms</w:t>
      </w:r>
      <w:r w:rsidR="00C35C07" w:rsidRPr="003D662E">
        <w:rPr>
          <w:lang w:val="en-US"/>
        </w:rPr>
        <w:t>.</w:t>
      </w:r>
      <w:proofErr w:type="spellEnd"/>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proofErr w:type="spellStart"/>
      <w:r w:rsidR="009847B3" w:rsidRPr="003D662E">
        <w:rPr>
          <w:lang w:val="en-US"/>
        </w:rPr>
        <w:t>ms.</w:t>
      </w:r>
      <w:proofErr w:type="spellEnd"/>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proofErr w:type="spellStart"/>
      <w:r w:rsidR="001A2F58" w:rsidRPr="003D662E">
        <w:rPr>
          <w:rFonts w:cstheme="minorHAnsi"/>
          <w:lang w:val="en-US"/>
        </w:rPr>
        <w:t>BaSyx</w:t>
      </w:r>
      <w:proofErr w:type="spellEnd"/>
      <w:r w:rsidR="001A2F58" w:rsidRPr="003D662E">
        <w:rPr>
          <w:rFonts w:cstheme="minorHAnsi"/>
          <w:lang w:val="en-US"/>
        </w:rPr>
        <w:t xml:space="preserve">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w:t>
      </w:r>
      <w:proofErr w:type="spellStart"/>
      <w:r w:rsidR="0046732B" w:rsidRPr="003D662E">
        <w:rPr>
          <w:lang w:val="en-US"/>
        </w:rPr>
        <w:t>BaSyx</w:t>
      </w:r>
      <w:proofErr w:type="spellEnd"/>
      <w:r w:rsidR="0046732B" w:rsidRPr="003D662E">
        <w:rPr>
          <w:lang w:val="en-US"/>
        </w:rPr>
        <w:t xml:space="preserve"> components, e.g., through the </w:t>
      </w:r>
      <w:proofErr w:type="spellStart"/>
      <w:r w:rsidR="00453D0C" w:rsidRPr="003D662E">
        <w:rPr>
          <w:rFonts w:ascii="Consolas" w:hAnsi="Consolas"/>
          <w:lang w:val="en-US"/>
        </w:rPr>
        <w:t>InvocablesCreator</w:t>
      </w:r>
      <w:proofErr w:type="spellEnd"/>
      <w:r w:rsidR="00453D0C" w:rsidRPr="003D662E">
        <w:rPr>
          <w:lang w:val="en-US"/>
        </w:rPr>
        <w:t xml:space="preserve"> and </w:t>
      </w:r>
      <w:proofErr w:type="spellStart"/>
      <w:r w:rsidR="00453D0C" w:rsidRPr="003D662E">
        <w:rPr>
          <w:rFonts w:ascii="Consolas" w:hAnsi="Consolas"/>
          <w:lang w:val="en-US"/>
        </w:rPr>
        <w:t>ProtocolServiceBuilder</w:t>
      </w:r>
      <w:proofErr w:type="spellEnd"/>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0A163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w:t>
      </w:r>
      <w:proofErr w:type="spellStart"/>
      <w:r w:rsidR="00453D0C" w:rsidRPr="003D662E">
        <w:rPr>
          <w:lang w:val="en-US"/>
        </w:rPr>
        <w:t>ms.</w:t>
      </w:r>
      <w:proofErr w:type="spellEnd"/>
      <w:r w:rsidR="00D92169" w:rsidRPr="003D662E">
        <w:rPr>
          <w:lang w:val="en-US"/>
        </w:rPr>
        <w:t xml:space="preserve"> </w:t>
      </w:r>
      <w:r w:rsidR="00DA022A" w:rsidRPr="003D662E">
        <w:rPr>
          <w:lang w:val="en-US"/>
        </w:rPr>
        <w:t xml:space="preserve">This seems to be promising for R10 and, in particular, the 8 </w:t>
      </w:r>
      <w:proofErr w:type="spellStart"/>
      <w:r w:rsidR="00DA022A" w:rsidRPr="003D662E">
        <w:rPr>
          <w:lang w:val="en-US"/>
        </w:rPr>
        <w:t>ms</w:t>
      </w:r>
      <w:proofErr w:type="spellEnd"/>
      <w:r w:rsidR="00DA022A" w:rsidRPr="003D662E">
        <w:rPr>
          <w:lang w:val="en-US"/>
        </w:rPr>
        <w:t xml:space="preserve">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the measured times are not suitable for (soft-)</w:t>
      </w:r>
      <w:proofErr w:type="spellStart"/>
      <w:r w:rsidR="003C2ECA" w:rsidRPr="003D662E">
        <w:rPr>
          <w:lang w:val="en-US"/>
        </w:rPr>
        <w:t>realtime</w:t>
      </w:r>
      <w:proofErr w:type="spellEnd"/>
      <w:r w:rsidR="003C2ECA" w:rsidRPr="003D662E">
        <w:rPr>
          <w:lang w:val="en-US"/>
        </w:rPr>
        <w:t xml:space="preserv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FE0DC4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9"/>
      </w:r>
      <w:r w:rsidR="004279AF" w:rsidRPr="003D662E">
        <w:rPr>
          <w:lang w:val="en-US"/>
        </w:rPr>
        <w:t xml:space="preserve">. </w:t>
      </w:r>
      <w:r w:rsidR="00056E87" w:rsidRPr="003D662E">
        <w:rPr>
          <w:lang w:val="en-US"/>
        </w:rPr>
        <w:t xml:space="preserve">In such a streaming setting, the integration of services (potentially implemented </w:t>
      </w:r>
      <w:r w:rsidR="00056E87" w:rsidRPr="003D662E">
        <w:rPr>
          <w:lang w:val="en-US"/>
        </w:rPr>
        <w:lastRenderedPageBreak/>
        <w:t xml:space="preserve">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0A1639">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0A163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4" w:name="_Ref57280427"/>
      <w:r w:rsidRPr="003D662E">
        <w:rPr>
          <w:lang w:val="en-US"/>
        </w:rPr>
        <w:t xml:space="preserve">Related </w:t>
      </w:r>
      <w:r w:rsidR="00C0744C" w:rsidRPr="003D662E">
        <w:rPr>
          <w:lang w:val="en-US"/>
        </w:rPr>
        <w:t>A</w:t>
      </w:r>
      <w:r w:rsidRPr="003D662E">
        <w:rPr>
          <w:lang w:val="en-US"/>
        </w:rPr>
        <w:t>pproaches</w:t>
      </w:r>
      <w:bookmarkEnd w:id="94"/>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3E9157B" w:rsidR="00E05195" w:rsidRPr="003D662E" w:rsidRDefault="00E05195" w:rsidP="00E05195">
      <w:pPr>
        <w:pStyle w:val="Caption"/>
        <w:jc w:val="center"/>
        <w:rPr>
          <w:lang w:val="en-US"/>
        </w:rPr>
      </w:pPr>
      <w:bookmarkStart w:id="95"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5</w:t>
      </w:r>
      <w:r w:rsidRPr="003D662E">
        <w:fldChar w:fldCharType="end"/>
      </w:r>
      <w:bookmarkEnd w:id="95"/>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proofErr w:type="spellStart"/>
            <w:r w:rsidRPr="003D662E">
              <w:rPr>
                <w:b w:val="0"/>
                <w:bCs w:val="0"/>
                <w:lang w:val="en-US"/>
              </w:rPr>
              <w:t>EdgeWise</w:t>
            </w:r>
            <w:proofErr w:type="spellEnd"/>
            <w:r w:rsidRPr="003D662E">
              <w:rPr>
                <w:b w:val="0"/>
                <w:bCs w:val="0"/>
                <w:lang w:val="en-US"/>
              </w:rPr>
              <w:t xml:space="preserv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roofErr w:type="spellStart"/>
            <w:r w:rsidRPr="003D662E">
              <w:rPr>
                <w:bCs/>
                <w:lang w:val="en-US"/>
              </w:rPr>
              <w:t>WiFi</w:t>
            </w:r>
            <w:proofErr w:type="spellEnd"/>
            <w:r w:rsidRPr="003D662E">
              <w:rPr>
                <w:bCs/>
                <w:lang w:val="en-US"/>
              </w:rPr>
              <w:t>”</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proofErr w:type="spellStart"/>
            <w:r w:rsidR="00BA5977" w:rsidRPr="003D662E">
              <w:rPr>
                <w:bCs/>
                <w:lang w:val="en-US"/>
              </w:rPr>
              <w:t>NiF</w:t>
            </w:r>
            <w:r w:rsidRPr="003D662E">
              <w:rPr>
                <w:bCs/>
                <w:lang w:val="en-US"/>
              </w:rPr>
              <w:t>i</w:t>
            </w:r>
            <w:proofErr w:type="spellEnd"/>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E56AE28"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DC23CF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 xml:space="preserve">Not included are commercial approaches like </w:t>
      </w:r>
      <w:proofErr w:type="spellStart"/>
      <w:r w:rsidR="00E45A94" w:rsidRPr="003D662E">
        <w:rPr>
          <w:lang w:val="en-US"/>
        </w:rPr>
        <w:t>Grovestreams</w:t>
      </w:r>
      <w:proofErr w:type="spellEnd"/>
      <w:r w:rsidR="00E45A94" w:rsidRPr="003D662E">
        <w:rPr>
          <w:lang w:val="en-US"/>
        </w:rPr>
        <w:t xml:space="preserve">, </w:t>
      </w:r>
      <w:proofErr w:type="spellStart"/>
      <w:r w:rsidR="00E45A94" w:rsidRPr="003D662E">
        <w:rPr>
          <w:lang w:val="en-US"/>
        </w:rPr>
        <w:t>Hazelcast</w:t>
      </w:r>
      <w:proofErr w:type="spellEnd"/>
      <w:r w:rsidR="00E45A94" w:rsidRPr="003D662E">
        <w:rPr>
          <w:lang w:val="en-US"/>
        </w:rPr>
        <w: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B576635" w:rsidR="00B541A5" w:rsidRPr="003D662E" w:rsidRDefault="00192738" w:rsidP="0040713B">
      <w:pPr>
        <w:jc w:val="both"/>
        <w:rPr>
          <w:lang w:val="en-US"/>
        </w:rPr>
      </w:pPr>
      <w:r w:rsidRPr="003D662E">
        <w:rPr>
          <w:lang w:val="en-US"/>
        </w:rPr>
        <w:lastRenderedPageBreak/>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60"/>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 xml:space="preserve">Apache </w:t>
      </w:r>
      <w:proofErr w:type="spellStart"/>
      <w:r w:rsidR="006F6851" w:rsidRPr="003D662E">
        <w:rPr>
          <w:lang w:val="en-US"/>
        </w:rPr>
        <w:t>Flink</w:t>
      </w:r>
      <w:proofErr w:type="spellEnd"/>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w:t>
      </w:r>
      <w:proofErr w:type="spellStart"/>
      <w:r w:rsidR="006F6851" w:rsidRPr="003D662E">
        <w:rPr>
          <w:lang w:val="en-US"/>
        </w:rPr>
        <w:t>Flink</w:t>
      </w:r>
      <w:proofErr w:type="spellEnd"/>
      <w:r w:rsidR="006F6851" w:rsidRPr="003D662E">
        <w:rPr>
          <w:lang w:val="en-US"/>
        </w:rPr>
        <w:t xml:space="preserve">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0A163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036C77C" w:rsidR="00BA5977" w:rsidRPr="003D662E" w:rsidRDefault="00BA5977" w:rsidP="00BA5977">
      <w:pPr>
        <w:pStyle w:val="Caption"/>
        <w:jc w:val="center"/>
        <w:rPr>
          <w:lang w:val="en-US"/>
        </w:rPr>
      </w:pPr>
      <w:bookmarkStart w:id="96"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6</w:t>
      </w:r>
      <w:r w:rsidRPr="003D662E">
        <w:fldChar w:fldCharType="end"/>
      </w:r>
      <w:bookmarkEnd w:id="96"/>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w:t>
      </w:r>
      <w:proofErr w:type="spellStart"/>
      <w:r w:rsidR="009C2D61" w:rsidRPr="003D662E">
        <w:rPr>
          <w:lang w:val="en-US"/>
        </w:rPr>
        <w:t>vispl</w:t>
      </w:r>
      <w:proofErr w:type="spellEnd"/>
      <w:r w:rsidR="009C2D61" w:rsidRPr="003D662E">
        <w:rPr>
          <w:lang w:val="en-US"/>
        </w:rPr>
        <w:t xml:space="preserve">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Edgent</w:t>
            </w:r>
            <w:proofErr w:type="spellEnd"/>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5632C8"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Streampipes</w:t>
            </w:r>
            <w:proofErr w:type="spellEnd"/>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support, Kafka, container, </w:t>
            </w:r>
            <w:proofErr w:type="spellStart"/>
            <w:r w:rsidRPr="003D662E">
              <w:rPr>
                <w:bCs/>
                <w:lang w:val="en-US"/>
              </w:rPr>
              <w:t>vispl</w:t>
            </w:r>
            <w:proofErr w:type="spellEnd"/>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 xml:space="preserve">Eclipse IoT </w:t>
            </w:r>
            <w:proofErr w:type="spellStart"/>
            <w:r w:rsidRPr="003D662E">
              <w:rPr>
                <w:b w:val="0"/>
                <w:bCs w:val="0"/>
                <w:lang w:val="en-US"/>
              </w:rPr>
              <w:t>Streamsheets</w:t>
            </w:r>
            <w:proofErr w:type="spellEnd"/>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OSGi, Docker, </w:t>
            </w:r>
            <w:proofErr w:type="spellStart"/>
            <w:r w:rsidRPr="003D662E">
              <w:rPr>
                <w:bCs/>
                <w:lang w:val="en-US"/>
              </w:rPr>
              <w:t>vispl</w:t>
            </w:r>
            <w:proofErr w:type="spellEnd"/>
            <w:r w:rsidRPr="003D662E">
              <w:rPr>
                <w:bCs/>
                <w:lang w:val="en-US"/>
              </w:rPr>
              <w:t>,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proofErr w:type="spellStart"/>
            <w:r w:rsidRPr="003D662E">
              <w:rPr>
                <w:rFonts w:ascii="Calibri" w:hAnsi="Calibri" w:cs="Calibri"/>
                <w:b w:val="0"/>
                <w:bCs w:val="0"/>
                <w:color w:val="000000"/>
                <w:lang w:val="en-US"/>
              </w:rPr>
              <w:t>EdgeX</w:t>
            </w:r>
            <w:proofErr w:type="spellEnd"/>
            <w:r w:rsidRPr="003D662E">
              <w:rPr>
                <w:rFonts w:ascii="Calibri" w:hAnsi="Calibri" w:cs="Calibri"/>
                <w:b w:val="0"/>
                <w:bCs w:val="0"/>
                <w:color w:val="000000"/>
                <w:lang w:val="en-US"/>
              </w:rPr>
              <w:t xml:space="preserve">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proofErr w:type="spellStart"/>
            <w:r w:rsidRPr="003D662E">
              <w:rPr>
                <w:b w:val="0"/>
                <w:bCs w:val="0"/>
                <w:lang w:val="en-US"/>
              </w:rPr>
              <w:t>Flogo</w:t>
            </w:r>
            <w:proofErr w:type="spellEnd"/>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5632C8"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proofErr w:type="spellStart"/>
            <w:r w:rsidRPr="003D662E">
              <w:rPr>
                <w:b w:val="0"/>
                <w:bCs w:val="0"/>
                <w:lang w:val="en-US"/>
              </w:rPr>
              <w:t>Sensorbee</w:t>
            </w:r>
            <w:proofErr w:type="spellEnd"/>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proofErr w:type="spellStart"/>
            <w:r w:rsidRPr="003D662E">
              <w:rPr>
                <w:b w:val="0"/>
                <w:bCs w:val="0"/>
                <w:lang w:val="en-US"/>
              </w:rPr>
              <w:lastRenderedPageBreak/>
              <w:t>Akka</w:t>
            </w:r>
            <w:proofErr w:type="spellEnd"/>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Flink</w:t>
            </w:r>
            <w:proofErr w:type="spellEnd"/>
            <w:r w:rsidRPr="003D662E">
              <w:rPr>
                <w:bCs/>
                <w:lang w:val="en-US"/>
              </w:rPr>
              <w:t>,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Flink</w:t>
            </w:r>
            <w:proofErr w:type="spellEnd"/>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Avro, </w:t>
            </w:r>
            <w:proofErr w:type="spellStart"/>
            <w:r w:rsidRPr="003D662E">
              <w:rPr>
                <w:bCs/>
                <w:lang w:val="en-US"/>
              </w:rPr>
              <w:t>protobuf</w:t>
            </w:r>
            <w:proofErr w:type="spellEnd"/>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Gearpump</w:t>
            </w:r>
            <w:proofErr w:type="spellEnd"/>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 xml:space="preserve">Apache </w:t>
            </w:r>
            <w:proofErr w:type="spellStart"/>
            <w:r w:rsidRPr="003D662E">
              <w:rPr>
                <w:b w:val="0"/>
                <w:bCs w:val="0"/>
                <w:lang w:val="en-US"/>
              </w:rPr>
              <w:t>NiFi</w:t>
            </w:r>
            <w:proofErr w:type="spellEnd"/>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FlowFiles</w:t>
            </w:r>
            <w:proofErr w:type="spellEnd"/>
            <w:r w:rsidRPr="003D662E">
              <w:rPr>
                <w:bCs/>
                <w:lang w:val="en-US"/>
              </w:rPr>
              <w:t xml:space="preserve">, REST, </w:t>
            </w:r>
            <w:proofErr w:type="spellStart"/>
            <w:r w:rsidRPr="003D662E">
              <w:rPr>
                <w:bCs/>
                <w:lang w:val="en-US"/>
              </w:rPr>
              <w:t>vispl</w:t>
            </w:r>
            <w:proofErr w:type="spellEnd"/>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 xml:space="preserve">Apache </w:t>
            </w:r>
            <w:proofErr w:type="spellStart"/>
            <w:r w:rsidRPr="003D662E">
              <w:rPr>
                <w:b w:val="0"/>
                <w:bCs w:val="0"/>
                <w:lang w:val="en-US"/>
              </w:rPr>
              <w:t>Samza</w:t>
            </w:r>
            <w:proofErr w:type="spellEnd"/>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proofErr w:type="spellStart"/>
            <w:r w:rsidRPr="003D662E">
              <w:rPr>
                <w:b w:val="0"/>
                <w:bCs w:val="0"/>
                <w:lang w:val="en-US"/>
              </w:rPr>
              <w:t>StreamFlow</w:t>
            </w:r>
            <w:proofErr w:type="spellEnd"/>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Vispl</w:t>
            </w:r>
            <w:proofErr w:type="spellEnd"/>
            <w:r w:rsidRPr="003D662E">
              <w:rPr>
                <w:bCs/>
                <w:lang w:val="en-US"/>
              </w:rPr>
              <w:t xml:space="preserve">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proofErr w:type="spellStart"/>
            <w:r w:rsidRPr="003D662E">
              <w:rPr>
                <w:b w:val="0"/>
                <w:bCs w:val="0"/>
                <w:lang w:val="en-US"/>
              </w:rPr>
              <w:t>Streamtz</w:t>
            </w:r>
            <w:proofErr w:type="spellEnd"/>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Pandas, </w:t>
            </w:r>
            <w:proofErr w:type="spellStart"/>
            <w:r w:rsidRPr="003D662E">
              <w:rPr>
                <w:bCs/>
                <w:lang w:val="en-US"/>
              </w:rPr>
              <w:t>cuDF</w:t>
            </w:r>
            <w:proofErr w:type="spellEnd"/>
          </w:p>
        </w:tc>
      </w:tr>
    </w:tbl>
    <w:p w14:paraId="0D227D38" w14:textId="275AB840" w:rsidR="00E05195" w:rsidRPr="003D662E" w:rsidRDefault="00E05195" w:rsidP="0040713B">
      <w:pPr>
        <w:jc w:val="both"/>
        <w:rPr>
          <w:sz w:val="8"/>
          <w:szCs w:val="8"/>
          <w:lang w:val="en-US"/>
        </w:rPr>
      </w:pPr>
    </w:p>
    <w:p w14:paraId="44400710" w14:textId="1315916E"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w:t>
      </w:r>
      <w:proofErr w:type="spellStart"/>
      <w:r w:rsidR="003B39F7" w:rsidRPr="003D662E">
        <w:rPr>
          <w:lang w:val="en-US"/>
        </w:rPr>
        <w:t>Streampipes</w:t>
      </w:r>
      <w:proofErr w:type="spellEnd"/>
      <w:r w:rsidR="003B39F7" w:rsidRPr="003D662E">
        <w:rPr>
          <w:lang w:val="en-US"/>
        </w:rPr>
        <w:t xml:space="preserve">, </w:t>
      </w:r>
      <w:proofErr w:type="spellStart"/>
      <w:r w:rsidR="003B39F7" w:rsidRPr="003D662E">
        <w:rPr>
          <w:lang w:val="en-US"/>
        </w:rPr>
        <w:t>Sensorbee</w:t>
      </w:r>
      <w:proofErr w:type="spellEnd"/>
      <w:r w:rsidR="003B39F7" w:rsidRPr="003D662E">
        <w:rPr>
          <w:lang w:val="en-US"/>
        </w:rPr>
        <w:t xml:space="preserve">, </w:t>
      </w:r>
      <w:proofErr w:type="spellStart"/>
      <w:r w:rsidR="003B39F7" w:rsidRPr="003D662E">
        <w:rPr>
          <w:lang w:val="en-US"/>
        </w:rPr>
        <w:t>Streamtz</w:t>
      </w:r>
      <w:proofErr w:type="spellEnd"/>
      <w:r w:rsidR="003B39F7" w:rsidRPr="003D662E">
        <w:rPr>
          <w:lang w:val="en-US"/>
        </w:rPr>
        <w:t xml:space="preserve">, </w:t>
      </w:r>
      <w:proofErr w:type="spellStart"/>
      <w:r w:rsidR="003B39F7" w:rsidRPr="003D662E">
        <w:rPr>
          <w:lang w:val="en-US"/>
        </w:rPr>
        <w:t>Flogo</w:t>
      </w:r>
      <w:proofErr w:type="spellEnd"/>
      <w:r w:rsidR="003B39F7" w:rsidRPr="003D662E">
        <w:rPr>
          <w:lang w:val="en-US"/>
        </w:rPr>
        <w:t xml:space="preserve">)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 xml:space="preserve">pproaches like Apache </w:t>
      </w:r>
      <w:proofErr w:type="spellStart"/>
      <w:r w:rsidR="003B39F7" w:rsidRPr="003D662E">
        <w:rPr>
          <w:lang w:val="en-US"/>
        </w:rPr>
        <w:t>Streampipes</w:t>
      </w:r>
      <w:proofErr w:type="spellEnd"/>
      <w:r w:rsidR="003B39F7" w:rsidRPr="003D662E">
        <w:rPr>
          <w:lang w:val="en-US"/>
        </w:rPr>
        <w:t xml:space="preserve">, Eclipse Kura, </w:t>
      </w:r>
      <w:proofErr w:type="spellStart"/>
      <w:r w:rsidR="003B39F7" w:rsidRPr="003D662E">
        <w:rPr>
          <w:lang w:val="en-US"/>
        </w:rPr>
        <w:t>Flogo</w:t>
      </w:r>
      <w:proofErr w:type="spellEnd"/>
      <w:r w:rsidR="003B39F7" w:rsidRPr="003D662E">
        <w:rPr>
          <w:lang w:val="en-US"/>
        </w:rPr>
        <w:t xml:space="preserve">, Apache </w:t>
      </w:r>
      <w:proofErr w:type="spellStart"/>
      <w:r w:rsidR="003B39F7" w:rsidRPr="003D662E">
        <w:rPr>
          <w:lang w:val="en-US"/>
        </w:rPr>
        <w:t>NiFi</w:t>
      </w:r>
      <w:proofErr w:type="spellEnd"/>
      <w:r w:rsidR="003B39F7" w:rsidRPr="003D662E">
        <w:rPr>
          <w:lang w:val="en-US"/>
        </w:rPr>
        <w:t>,</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lastRenderedPageBreak/>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w:t>
      </w:r>
      <w:proofErr w:type="spellStart"/>
      <w:r w:rsidR="00F431C9" w:rsidRPr="003D662E">
        <w:rPr>
          <w:lang w:val="en-US"/>
        </w:rPr>
        <w:t>Streampipes</w:t>
      </w:r>
      <w:proofErr w:type="spellEnd"/>
      <w:r w:rsidR="00F431C9" w:rsidRPr="003D662E">
        <w:rPr>
          <w:lang w:val="en-US"/>
        </w:rPr>
        <w:t xml:space="preserve">, </w:t>
      </w:r>
      <w:proofErr w:type="spellStart"/>
      <w:r w:rsidR="00F431C9" w:rsidRPr="003D662E">
        <w:rPr>
          <w:lang w:val="en-US"/>
        </w:rPr>
        <w:t>Sensorbee</w:t>
      </w:r>
      <w:proofErr w:type="spellEnd"/>
      <w:r w:rsidR="00F431C9" w:rsidRPr="003D662E">
        <w:rPr>
          <w:lang w:val="en-US"/>
        </w:rPr>
        <w:t xml:space="preserv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 xml:space="preserve">nitial experiments indicated serious problems with </w:t>
      </w:r>
      <w:proofErr w:type="spellStart"/>
      <w:r w:rsidR="00CF138C" w:rsidRPr="003D662E">
        <w:rPr>
          <w:lang w:val="en-US"/>
        </w:rPr>
        <w:t>Senso</w:t>
      </w:r>
      <w:r w:rsidR="001B3D50" w:rsidRPr="003D662E">
        <w:rPr>
          <w:lang w:val="en-US"/>
        </w:rPr>
        <w:t>rbee</w:t>
      </w:r>
      <w:proofErr w:type="spellEnd"/>
      <w:r w:rsidR="001B3D50" w:rsidRPr="003D662E">
        <w:rPr>
          <w:lang w:val="en-US"/>
        </w:rPr>
        <w:t xml:space="preserv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w:t>
      </w:r>
      <w:proofErr w:type="spellStart"/>
      <w:r w:rsidR="00446850" w:rsidRPr="003D662E">
        <w:rPr>
          <w:lang w:val="en-US"/>
        </w:rPr>
        <w:t>Streampipes</w:t>
      </w:r>
      <w:proofErr w:type="spellEnd"/>
      <w:r w:rsidR="00446850" w:rsidRPr="003D662E">
        <w:rPr>
          <w:lang w:val="en-US"/>
        </w:rPr>
        <w:t xml:space="preserve">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1"/>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7BDA4AD3">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0A8F7C3" w:rsidR="007D6D20" w:rsidRPr="003D662E" w:rsidRDefault="00447AF4" w:rsidP="00447AF4">
      <w:pPr>
        <w:pStyle w:val="Caption"/>
        <w:jc w:val="center"/>
        <w:rPr>
          <w:lang w:val="en-US"/>
        </w:rPr>
      </w:pPr>
      <w:bookmarkStart w:id="97"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9</w:t>
      </w:r>
      <w:r w:rsidRPr="003D662E">
        <w:fldChar w:fldCharType="end"/>
      </w:r>
      <w:bookmarkEnd w:id="97"/>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2"/>
      </w:r>
      <w:r w:rsidRPr="003D662E">
        <w:rPr>
          <w:lang w:val="en-US"/>
        </w:rPr>
        <w:t xml:space="preserve">). In later stages of the project, we may take Apache </w:t>
      </w:r>
      <w:proofErr w:type="spellStart"/>
      <w:r w:rsidRPr="003D662E">
        <w:rPr>
          <w:lang w:val="en-US"/>
        </w:rPr>
        <w:t>Streampipes</w:t>
      </w:r>
      <w:proofErr w:type="spellEnd"/>
      <w:r w:rsidRPr="003D662E">
        <w:rPr>
          <w:lang w:val="en-US"/>
        </w:rPr>
        <w:t xml:space="preserve"> or an edge-enabled version of Apache </w:t>
      </w:r>
      <w:proofErr w:type="spellStart"/>
      <w:r w:rsidRPr="003D662E">
        <w:rPr>
          <w:lang w:val="en-US"/>
        </w:rPr>
        <w:t>Flink</w:t>
      </w:r>
      <w:proofErr w:type="spellEnd"/>
      <w:r w:rsidRPr="003D662E">
        <w:rPr>
          <w:lang w:val="en-US"/>
        </w:rPr>
        <w:t xml:space="preserve"> into account.</w:t>
      </w:r>
    </w:p>
    <w:p w14:paraId="66682937" w14:textId="3689598C" w:rsidR="007823B9" w:rsidRPr="003D662E" w:rsidRDefault="007823B9" w:rsidP="007823B9">
      <w:pPr>
        <w:jc w:val="both"/>
        <w:rPr>
          <w:lang w:val="en-US"/>
        </w:rPr>
      </w:pPr>
      <w:r w:rsidRPr="003D662E">
        <w:rPr>
          <w:lang w:val="en-US"/>
        </w:rPr>
        <w:t xml:space="preserve">Regarding IoT protocols, several implementations are available, in particular from different projects of the </w:t>
      </w:r>
      <w:proofErr w:type="spellStart"/>
      <w:r w:rsidRPr="003D662E">
        <w:rPr>
          <w:lang w:val="en-US"/>
        </w:rPr>
        <w:t>Eclipse.IoT</w:t>
      </w:r>
      <w:proofErr w:type="spellEnd"/>
      <w:r w:rsidRPr="003D662E">
        <w:rPr>
          <w:rStyle w:val="FootnoteReference"/>
          <w:lang w:val="en-US"/>
        </w:rPr>
        <w:footnoteReference w:id="63"/>
      </w:r>
      <w:r w:rsidRPr="003D662E">
        <w:rPr>
          <w:lang w:val="en-US"/>
        </w:rPr>
        <w:t xml:space="preserve"> ecosystem (provided under compatible licenses for </w:t>
      </w:r>
      <w:r w:rsidR="00B139D7">
        <w:rPr>
          <w:lang w:val="en-US"/>
        </w:rPr>
        <w:t>the platform</w:t>
      </w:r>
      <w:r w:rsidRPr="003D662E">
        <w:rPr>
          <w:lang w:val="en-US"/>
        </w:rPr>
        <w:t xml:space="preserve">). While some projects focus on specific protocols, e.g., Eclipse </w:t>
      </w:r>
      <w:proofErr w:type="spellStart"/>
      <w:r w:rsidRPr="003D662E">
        <w:rPr>
          <w:lang w:val="en-US"/>
        </w:rPr>
        <w:t>Paho</w:t>
      </w:r>
      <w:proofErr w:type="spellEnd"/>
      <w:r w:rsidRPr="003D662E">
        <w:rPr>
          <w:rStyle w:val="FootnoteReference"/>
          <w:lang w:val="en-US"/>
        </w:rPr>
        <w:footnoteReference w:id="64"/>
      </w:r>
      <w:r w:rsidRPr="003D662E">
        <w:rPr>
          <w:lang w:val="en-US"/>
        </w:rPr>
        <w:t xml:space="preserve"> on MQTT, others already integrate various protocols such as Eclipse </w:t>
      </w:r>
      <w:proofErr w:type="spellStart"/>
      <w:r w:rsidRPr="003D662E">
        <w:rPr>
          <w:lang w:val="en-US"/>
        </w:rPr>
        <w:t>Hono</w:t>
      </w:r>
      <w:proofErr w:type="spellEnd"/>
      <w:r w:rsidRPr="003D662E">
        <w:rPr>
          <w:rStyle w:val="FootnoteReference"/>
          <w:lang w:val="en-US"/>
        </w:rPr>
        <w:footnoteReference w:id="65"/>
      </w:r>
      <w:r w:rsidRPr="003D662E">
        <w:rPr>
          <w:lang w:val="en-US"/>
        </w:rPr>
        <w:t xml:space="preserve">. Although such integrations may be an interesting foundation, they often rely on specific assumptions, e.g., Eclipse </w:t>
      </w:r>
      <w:proofErr w:type="spellStart"/>
      <w:r w:rsidRPr="003D662E">
        <w:rPr>
          <w:lang w:val="en-US"/>
        </w:rPr>
        <w:t>Hono</w:t>
      </w:r>
      <w:proofErr w:type="spellEnd"/>
      <w:r w:rsidRPr="003D662E">
        <w:rPr>
          <w:lang w:val="en-US"/>
        </w:rPr>
        <w:t xml:space="preserve">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w:t>
      </w:r>
      <w:proofErr w:type="spellStart"/>
      <w:r w:rsidRPr="003D662E">
        <w:rPr>
          <w:lang w:val="en-US"/>
        </w:rPr>
        <w:t>PubSub</w:t>
      </w:r>
      <w:proofErr w:type="spellEnd"/>
      <w:r w:rsidRPr="003D662E">
        <w:rPr>
          <w:lang w:val="en-US"/>
        </w:rPr>
        <w:t xml:space="preserve"> due to a lack of feasible implementations, where Eclipse Milo</w:t>
      </w:r>
      <w:r w:rsidRPr="003D662E">
        <w:rPr>
          <w:rStyle w:val="FootnoteReference"/>
          <w:lang w:val="en-US"/>
        </w:rPr>
        <w:footnoteReference w:id="66"/>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E02493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proofErr w:type="spellStart"/>
      <w:r w:rsidR="008871C6" w:rsidRPr="003D662E">
        <w:rPr>
          <w:rFonts w:ascii="Consolas" w:hAnsi="Consolas"/>
          <w:lang w:val="en-US"/>
        </w:rPr>
        <w:t>TransportConnector</w:t>
      </w:r>
      <w:proofErr w:type="spellEnd"/>
      <w:r w:rsidR="008871C6" w:rsidRPr="003D662E">
        <w:rPr>
          <w:lang w:val="en-US"/>
        </w:rPr>
        <w:t xml:space="preserve"> </w:t>
      </w:r>
      <w:r w:rsidRPr="003D662E">
        <w:rPr>
          <w:lang w:val="en-US"/>
        </w:rPr>
        <w:t xml:space="preserve">are informed via the </w:t>
      </w:r>
      <w:proofErr w:type="spellStart"/>
      <w:r w:rsidRPr="003D662E">
        <w:rPr>
          <w:rFonts w:ascii="Consolas" w:hAnsi="Consolas"/>
          <w:lang w:val="en-US"/>
        </w:rPr>
        <w:t>ReceptionCallback</w:t>
      </w:r>
      <w:proofErr w:type="spellEnd"/>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proofErr w:type="spellStart"/>
      <w:r w:rsidRPr="003D662E">
        <w:rPr>
          <w:rFonts w:ascii="Consolas" w:hAnsi="Consolas"/>
          <w:lang w:val="en-US"/>
        </w:rPr>
        <w:t>TypeTranslator</w:t>
      </w:r>
      <w:proofErr w:type="spellEnd"/>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proofErr w:type="spellStart"/>
      <w:r w:rsidR="00720627" w:rsidRPr="003D662E">
        <w:rPr>
          <w:rFonts w:ascii="Consolas" w:hAnsi="Consolas"/>
          <w:lang w:val="en-US"/>
        </w:rPr>
        <w:t>TypeTranslator</w:t>
      </w:r>
      <w:proofErr w:type="spellEnd"/>
      <w:r w:rsidR="00720627" w:rsidRPr="003D662E">
        <w:rPr>
          <w:lang w:val="en-US"/>
        </w:rPr>
        <w:t xml:space="preserve"> is a </w:t>
      </w:r>
      <w:r w:rsidR="00985ECE" w:rsidRPr="003D662E">
        <w:rPr>
          <w:lang w:val="en-US"/>
        </w:rPr>
        <w:t xml:space="preserve">combination of </w:t>
      </w:r>
      <w:proofErr w:type="spellStart"/>
      <w:r w:rsidR="00720627" w:rsidRPr="003D662E">
        <w:rPr>
          <w:rFonts w:ascii="Consolas" w:hAnsi="Consolas"/>
          <w:lang w:val="en-US"/>
        </w:rPr>
        <w:t>InputTypeTranslator</w:t>
      </w:r>
      <w:proofErr w:type="spellEnd"/>
      <w:r w:rsidR="00720627" w:rsidRPr="003D662E">
        <w:rPr>
          <w:lang w:val="en-US"/>
        </w:rPr>
        <w:t xml:space="preserve"> and </w:t>
      </w:r>
      <w:proofErr w:type="spellStart"/>
      <w:r w:rsidR="00720627" w:rsidRPr="003D662E">
        <w:rPr>
          <w:rFonts w:ascii="Consolas" w:hAnsi="Consolas"/>
          <w:lang w:val="en-US"/>
        </w:rPr>
        <w:lastRenderedPageBreak/>
        <w:t>OutputTypeTranslator</w:t>
      </w:r>
      <w:proofErr w:type="spellEnd"/>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7"/>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 xml:space="preserve">candidates are JSON, OPC-JSON or </w:t>
      </w:r>
      <w:proofErr w:type="spellStart"/>
      <w:r w:rsidR="007D792A" w:rsidRPr="003D662E">
        <w:rPr>
          <w:lang w:val="en-US"/>
        </w:rPr>
        <w:t>protobuf</w:t>
      </w:r>
      <w:proofErr w:type="spellEnd"/>
      <w:r w:rsidR="007D792A" w:rsidRPr="003D662E">
        <w:rPr>
          <w:rStyle w:val="FootnoteReference"/>
          <w:lang w:val="en-US"/>
        </w:rPr>
        <w:footnoteReference w:id="68"/>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proofErr w:type="spellStart"/>
      <w:r w:rsidRPr="003D662E">
        <w:rPr>
          <w:rFonts w:ascii="Consolas" w:hAnsi="Consolas"/>
          <w:lang w:val="en-US"/>
        </w:rPr>
        <w:t>TypeTranslator</w:t>
      </w:r>
      <w:proofErr w:type="spellEnd"/>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proofErr w:type="spellStart"/>
      <w:r w:rsidRPr="003D662E">
        <w:rPr>
          <w:rFonts w:ascii="Consolas" w:hAnsi="Consolas"/>
          <w:lang w:val="en-US"/>
        </w:rPr>
        <w:t>TransportConnector</w:t>
      </w:r>
      <w:proofErr w:type="spellEnd"/>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proofErr w:type="spellStart"/>
      <w:r w:rsidRPr="003D662E">
        <w:rPr>
          <w:rFonts w:ascii="Consolas" w:hAnsi="Consolas"/>
          <w:lang w:val="en-US"/>
        </w:rPr>
        <w:t>SerializerRegistry</w:t>
      </w:r>
      <w:proofErr w:type="spellEnd"/>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proofErr w:type="spellStart"/>
      <w:r w:rsidRPr="003D662E">
        <w:rPr>
          <w:rFonts w:ascii="Consolas" w:hAnsi="Consolas"/>
          <w:lang w:val="en-US"/>
        </w:rPr>
        <w:t>TransportConnector</w:t>
      </w:r>
      <w:proofErr w:type="spellEnd"/>
      <w:r w:rsidRPr="003D662E">
        <w:rPr>
          <w:lang w:val="en-US"/>
        </w:rPr>
        <w:t xml:space="preserve"> instances, we </w:t>
      </w:r>
      <w:r w:rsidR="00A56605" w:rsidRPr="003D662E">
        <w:rPr>
          <w:lang w:val="en-US"/>
        </w:rPr>
        <w:t>define</w:t>
      </w:r>
      <w:r w:rsidRPr="003D662E">
        <w:rPr>
          <w:lang w:val="en-US"/>
        </w:rPr>
        <w:t xml:space="preserve"> a </w:t>
      </w:r>
      <w:proofErr w:type="spellStart"/>
      <w:r w:rsidRPr="003D662E">
        <w:rPr>
          <w:rFonts w:ascii="Consolas" w:hAnsi="Consolas"/>
          <w:lang w:val="en-US"/>
        </w:rPr>
        <w:t>TransportFactory</w:t>
      </w:r>
      <w:proofErr w:type="spellEnd"/>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 xml:space="preserve">shipped with the platform, namely MQTT v3 (based on Eclipse </w:t>
      </w:r>
      <w:proofErr w:type="spellStart"/>
      <w:r w:rsidR="003B2C49" w:rsidRPr="003D662E">
        <w:rPr>
          <w:lang w:val="en-US"/>
        </w:rPr>
        <w:t>Paho</w:t>
      </w:r>
      <w:proofErr w:type="spellEnd"/>
      <w:r w:rsidR="003B2C49" w:rsidRPr="003D662E">
        <w:rPr>
          <w:lang w:val="en-US"/>
        </w:rPr>
        <w:t>), MQTT v5 (</w:t>
      </w:r>
      <w:r w:rsidR="00F30884" w:rsidRPr="003D662E">
        <w:rPr>
          <w:lang w:val="en-US"/>
        </w:rPr>
        <w:t xml:space="preserve">also </w:t>
      </w:r>
      <w:r w:rsidR="003B2C49" w:rsidRPr="003D662E">
        <w:rPr>
          <w:lang w:val="en-US"/>
        </w:rPr>
        <w:t xml:space="preserve">Eclipse </w:t>
      </w:r>
      <w:proofErr w:type="spellStart"/>
      <w:r w:rsidR="003B2C49" w:rsidRPr="003D662E">
        <w:rPr>
          <w:lang w:val="en-US"/>
        </w:rPr>
        <w:t>Paho</w:t>
      </w:r>
      <w:proofErr w:type="spellEnd"/>
      <w:r w:rsidR="003B2C49" w:rsidRPr="003D662E">
        <w:rPr>
          <w:lang w:val="en-US"/>
        </w:rPr>
        <w:t xml:space="preserve">)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proofErr w:type="spellStart"/>
      <w:r w:rsidR="004840E9" w:rsidRPr="003D662E">
        <w:rPr>
          <w:rFonts w:ascii="Consolas" w:hAnsi="Consolas"/>
          <w:lang w:val="en-US"/>
        </w:rPr>
        <w:t>TransportFactory</w:t>
      </w:r>
      <w:proofErr w:type="spellEnd"/>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proofErr w:type="spellStart"/>
      <w:r w:rsidR="003D3323" w:rsidRPr="003D662E">
        <w:rPr>
          <w:rFonts w:ascii="Consolas" w:hAnsi="Consolas"/>
          <w:lang w:val="en-US"/>
        </w:rPr>
        <w:t>SerializerFactory</w:t>
      </w:r>
      <w:proofErr w:type="spellEnd"/>
      <w:r w:rsidR="003D3323" w:rsidRPr="003D662E">
        <w:rPr>
          <w:lang w:val="en-US"/>
        </w:rPr>
        <w:t xml:space="preserve"> </w:t>
      </w:r>
      <w:r w:rsidR="00B22C5A" w:rsidRPr="003D662E">
        <w:rPr>
          <w:lang w:val="en-US"/>
        </w:rPr>
        <w:t xml:space="preserve">through the component setup (in Spring </w:t>
      </w:r>
      <w:proofErr w:type="spellStart"/>
      <w:r w:rsidR="00B22C5A" w:rsidRPr="003D662E">
        <w:rPr>
          <w:rFonts w:ascii="Consolas" w:hAnsi="Consolas"/>
          <w:lang w:val="en-US"/>
        </w:rPr>
        <w:t>application.yml</w:t>
      </w:r>
      <w:proofErr w:type="spellEnd"/>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proofErr w:type="spellStart"/>
      <w:r w:rsidR="00650DDB" w:rsidRPr="003D662E">
        <w:rPr>
          <w:rFonts w:ascii="Consolas" w:hAnsi="Consolas"/>
          <w:lang w:val="en-US"/>
        </w:rPr>
        <w:t>SeralizerFactory</w:t>
      </w:r>
      <w:proofErr w:type="spellEnd"/>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proofErr w:type="spellStart"/>
      <w:r w:rsidR="008B553A" w:rsidRPr="003D662E">
        <w:rPr>
          <w:rFonts w:ascii="Consolas" w:hAnsi="Consolas"/>
          <w:lang w:val="en-US"/>
        </w:rPr>
        <w:t>SerializerMessageConverter</w:t>
      </w:r>
      <w:proofErr w:type="spellEnd"/>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-client)</w:t>
      </w:r>
      <w:r w:rsidR="005F2878" w:rsidRPr="003D662E">
        <w:rPr>
          <w:lang w:val="en-US"/>
        </w:rPr>
        <w:t xml:space="preserve">, MQTT v5 </w:t>
      </w:r>
      <w:r w:rsidR="00804571" w:rsidRPr="003D662E">
        <w:rPr>
          <w:lang w:val="en-US"/>
        </w:rPr>
        <w:t xml:space="preserve">(based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 xml:space="preserve">-client)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C963612"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proofErr w:type="spellStart"/>
      <w:r w:rsidR="00290724" w:rsidRPr="003D662E">
        <w:rPr>
          <w:rFonts w:ascii="Consolas" w:hAnsi="Consolas"/>
          <w:lang w:val="en-US"/>
        </w:rPr>
        <w:t>StreamNames</w:t>
      </w:r>
      <w:proofErr w:type="spellEnd"/>
      <w:r w:rsidR="00290724" w:rsidRPr="003D662E">
        <w:rPr>
          <w:lang w:val="en-US"/>
        </w:rPr>
        <w:t>)</w:t>
      </w:r>
      <w:r w:rsidR="00776043" w:rsidRPr="003D662E">
        <w:rPr>
          <w:lang w:val="en-US"/>
        </w:rPr>
        <w:t>, e.g., for status</w:t>
      </w:r>
      <w:r w:rsidR="00290724" w:rsidRPr="003D662E">
        <w:rPr>
          <w:lang w:val="en-US"/>
        </w:rPr>
        <w:t xml:space="preserve"> (</w:t>
      </w:r>
      <w:proofErr w:type="spellStart"/>
      <w:r w:rsidR="00290724" w:rsidRPr="003D662E">
        <w:rPr>
          <w:rFonts w:ascii="Consolas" w:hAnsi="Consolas"/>
          <w:lang w:val="en-US"/>
        </w:rPr>
        <w:t>StatusMessage</w:t>
      </w:r>
      <w:proofErr w:type="spellEnd"/>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proofErr w:type="spellStart"/>
      <w:r w:rsidR="00290724" w:rsidRPr="003D662E">
        <w:rPr>
          <w:rFonts w:ascii="Consolas" w:hAnsi="Consolas"/>
          <w:lang w:val="en-US"/>
        </w:rPr>
        <w:t>TraceRecord</w:t>
      </w:r>
      <w:proofErr w:type="spellEnd"/>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0A1639">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0A163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0A1639">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proofErr w:type="spellStart"/>
      <w:r w:rsidR="0035028D" w:rsidRPr="003D662E">
        <w:rPr>
          <w:rFonts w:ascii="Consolas" w:hAnsi="Consolas"/>
          <w:lang w:val="en-US"/>
        </w:rPr>
        <w:t>TransportConnector</w:t>
      </w:r>
      <w:proofErr w:type="spellEnd"/>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 xml:space="preserve">It is important to mention that further protocol binders are available for Spring Cloud Stream, e.g., for </w:t>
      </w:r>
      <w:proofErr w:type="spellStart"/>
      <w:r w:rsidRPr="003D662E">
        <w:rPr>
          <w:lang w:val="en-US"/>
        </w:rPr>
        <w:t>RabbitMq</w:t>
      </w:r>
      <w:proofErr w:type="spellEnd"/>
      <w:r w:rsidRPr="003D662E">
        <w:rPr>
          <w:lang w:val="en-US"/>
        </w:rPr>
        <w:t xml:space="preserve">, Amazon Kinesis, Google </w:t>
      </w:r>
      <w:proofErr w:type="spellStart"/>
      <w:r w:rsidRPr="003D662E">
        <w:rPr>
          <w:lang w:val="en-US"/>
        </w:rPr>
        <w:t>PubSub</w:t>
      </w:r>
      <w:proofErr w:type="spellEnd"/>
      <w:r w:rsidRPr="003D662E">
        <w:rPr>
          <w:lang w:val="en-US"/>
        </w:rPr>
        <w:t xml:space="preserve">, Solace </w:t>
      </w:r>
      <w:proofErr w:type="spellStart"/>
      <w:r w:rsidRPr="003D662E">
        <w:rPr>
          <w:lang w:val="en-US"/>
        </w:rPr>
        <w:t>PubSub</w:t>
      </w:r>
      <w:proofErr w:type="spellEnd"/>
      <w:r w:rsidRPr="003D662E">
        <w:rPr>
          <w:lang w:val="en-US"/>
        </w:rPr>
        <w:t xml:space="preserve">, Azure Events Hub, Apache </w:t>
      </w:r>
      <w:proofErr w:type="spellStart"/>
      <w:r w:rsidRPr="003D662E">
        <w:rPr>
          <w:lang w:val="en-US"/>
        </w:rPr>
        <w:t>RocketMQ</w:t>
      </w:r>
      <w:proofErr w:type="spellEnd"/>
      <w:r w:rsidRPr="003D662E">
        <w:rPr>
          <w:lang w:val="en-US"/>
        </w:rPr>
        <w:t>.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proofErr w:type="spellStart"/>
      <w:r w:rsidRPr="003D662E">
        <w:rPr>
          <w:rFonts w:ascii="Consolas" w:hAnsi="Consolas"/>
          <w:lang w:val="en-US"/>
        </w:rPr>
        <w:t>TransportConnector</w:t>
      </w:r>
      <w:proofErr w:type="spellEnd"/>
      <w:r w:rsidRPr="003D662E">
        <w:rPr>
          <w:lang w:val="en-US"/>
        </w:rPr>
        <w:t xml:space="preserve"> </w:t>
      </w:r>
      <w:r w:rsidR="00C11668" w:rsidRPr="003D662E">
        <w:rPr>
          <w:lang w:val="en-US"/>
        </w:rPr>
        <w:t>shall</w:t>
      </w:r>
      <w:r w:rsidRPr="003D662E">
        <w:rPr>
          <w:lang w:val="en-US"/>
        </w:rPr>
        <w:t xml:space="preserve"> be provided (the AMQP connector may already be used for </w:t>
      </w:r>
      <w:proofErr w:type="spellStart"/>
      <w:r w:rsidRPr="003D662E">
        <w:rPr>
          <w:lang w:val="en-US"/>
        </w:rPr>
        <w:t>RabbitMq</w:t>
      </w:r>
      <w:proofErr w:type="spellEnd"/>
      <w:r w:rsidRPr="003D662E">
        <w:rPr>
          <w:lang w:val="en-US"/>
        </w:rPr>
        <w:t xml:space="preserve">).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w:t>
      </w:r>
      <w:proofErr w:type="spellStart"/>
      <w:r w:rsidRPr="003D662E">
        <w:rPr>
          <w:lang w:val="en-US"/>
        </w:rPr>
        <w:t>BaSyx</w:t>
      </w:r>
      <w:proofErr w:type="spellEnd"/>
      <w:r w:rsidRPr="003D662E">
        <w:rPr>
          <w:lang w:val="en-US"/>
        </w:rPr>
        <w:t xml:space="preserve">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8" w:name="_Ref57918572"/>
      <w:bookmarkStart w:id="99" w:name="_Ref79998842"/>
      <w:r w:rsidRPr="003D662E">
        <w:rPr>
          <w:lang w:val="en-US"/>
        </w:rPr>
        <w:t>Validation</w:t>
      </w:r>
      <w:bookmarkEnd w:id="98"/>
      <w:r w:rsidR="00A128DF" w:rsidRPr="003D662E">
        <w:rPr>
          <w:lang w:val="en-US"/>
        </w:rPr>
        <w:t xml:space="preserve"> and Evaluation</w:t>
      </w:r>
      <w:bookmarkEnd w:id="99"/>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 xml:space="preserve">In the regression tests, we use </w:t>
      </w:r>
      <w:proofErr w:type="spellStart"/>
      <w:r w:rsidR="0050438F" w:rsidRPr="003D662E">
        <w:rPr>
          <w:lang w:val="en-US"/>
        </w:rPr>
        <w:t>protobuf</w:t>
      </w:r>
      <w:proofErr w:type="spellEnd"/>
      <w:r w:rsidR="0050438F" w:rsidRPr="003D662E">
        <w:rPr>
          <w:lang w:val="en-US"/>
        </w:rPr>
        <w:t xml:space="preserve"> and a simple JSON i</w:t>
      </w:r>
      <w:r w:rsidR="0093439D" w:rsidRPr="003D662E">
        <w:rPr>
          <w:lang w:val="en-US"/>
        </w:rPr>
        <w:t>mplementation for serialization as well as</w:t>
      </w:r>
      <w:r w:rsidR="0050438F" w:rsidRPr="003D662E">
        <w:rPr>
          <w:lang w:val="en-US"/>
        </w:rPr>
        <w:t xml:space="preserve"> Apache </w:t>
      </w:r>
      <w:proofErr w:type="spellStart"/>
      <w:r w:rsidR="0050438F" w:rsidRPr="003D662E">
        <w:rPr>
          <w:lang w:val="en-US"/>
        </w:rPr>
        <w:t>HiveMq</w:t>
      </w:r>
      <w:proofErr w:type="spellEnd"/>
      <w:r w:rsidR="0050438F" w:rsidRPr="003D662E">
        <w:rPr>
          <w:lang w:val="en-US"/>
        </w:rPr>
        <w:t xml:space="preserve">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 xml:space="preserve">Apache </w:t>
      </w:r>
      <w:proofErr w:type="spellStart"/>
      <w:r w:rsidR="0050438F" w:rsidRPr="003D662E">
        <w:rPr>
          <w:lang w:val="en-US"/>
        </w:rPr>
        <w:t>Qpid</w:t>
      </w:r>
      <w:proofErr w:type="spellEnd"/>
      <w:r w:rsidR="0050438F" w:rsidRPr="003D662E">
        <w:rPr>
          <w:lang w:val="en-US"/>
        </w:rPr>
        <w:t xml:space="preserve"> broker as AMQP broker.</w:t>
      </w:r>
      <w:r w:rsidR="00A33987" w:rsidRPr="003D662E">
        <w:rPr>
          <w:lang w:val="en-US"/>
        </w:rPr>
        <w:t xml:space="preserve"> </w:t>
      </w:r>
    </w:p>
    <w:p w14:paraId="014F072D" w14:textId="04D54D3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0A163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0A1639" w:rsidRPr="003D662E">
        <w:rPr>
          <w:lang w:val="en-US"/>
        </w:rPr>
        <w:t xml:space="preserve">Figure </w:t>
      </w:r>
      <w:r w:rsidR="000A163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proofErr w:type="spellStart"/>
      <w:r w:rsidR="008B3B60" w:rsidRPr="003D662E">
        <w:rPr>
          <w:rFonts w:ascii="Consolas" w:hAnsi="Consolas"/>
          <w:lang w:val="en-US"/>
        </w:rPr>
        <w:t>TransportConnector</w:t>
      </w:r>
      <w:proofErr w:type="spellEnd"/>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0A163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8E3F63A" w:rsidR="007D792A" w:rsidRPr="003D662E" w:rsidRDefault="0090144B" w:rsidP="0090144B">
      <w:pPr>
        <w:pStyle w:val="Caption"/>
        <w:jc w:val="center"/>
        <w:rPr>
          <w:lang w:val="en-US"/>
        </w:rPr>
      </w:pPr>
      <w:bookmarkStart w:id="100"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10</w:t>
      </w:r>
      <w:r w:rsidRPr="003D662E">
        <w:fldChar w:fldCharType="end"/>
      </w:r>
      <w:bookmarkEnd w:id="100"/>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7568DE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0A1639" w:rsidRPr="003D662E">
        <w:rPr>
          <w:lang w:val="en-US"/>
        </w:rPr>
        <w:t xml:space="preserve">Figure </w:t>
      </w:r>
      <w:r w:rsidR="000A163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1CF97B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0A1639" w:rsidRPr="003D662E">
        <w:rPr>
          <w:lang w:val="en-US"/>
        </w:rPr>
        <w:t xml:space="preserve">Figure </w:t>
      </w:r>
      <w:r w:rsidR="000A163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9AA2B4D" w:rsidR="00BA4FD4" w:rsidRPr="003D662E" w:rsidRDefault="00BA4FD4" w:rsidP="00BA4FD4">
      <w:pPr>
        <w:pStyle w:val="Caption"/>
        <w:jc w:val="center"/>
        <w:rPr>
          <w:lang w:val="en-US"/>
        </w:rPr>
      </w:pPr>
      <w:bookmarkStart w:id="101"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11</w:t>
      </w:r>
      <w:r w:rsidRPr="003D662E">
        <w:fldChar w:fldCharType="end"/>
      </w:r>
      <w:bookmarkEnd w:id="101"/>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7CE1525"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w:t>
      </w:r>
      <w:proofErr w:type="spellStart"/>
      <w:r w:rsidR="005D470E" w:rsidRPr="003D662E">
        <w:rPr>
          <w:lang w:val="en-US"/>
        </w:rPr>
        <w:t>HiveMq</w:t>
      </w:r>
      <w:proofErr w:type="spellEnd"/>
      <w:r w:rsidR="005D470E" w:rsidRPr="003D662E">
        <w:rPr>
          <w:lang w:val="en-US"/>
        </w:rPr>
        <w:t xml:space="preserve">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0A1639" w:rsidRPr="003D662E">
        <w:rPr>
          <w:lang w:val="en-US"/>
        </w:rPr>
        <w:t xml:space="preserve">Figure </w:t>
      </w:r>
      <w:r w:rsidR="000A163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 xml:space="preserve">broker (Apache </w:t>
      </w:r>
      <w:proofErr w:type="spellStart"/>
      <w:r w:rsidR="005948A8" w:rsidRPr="003D662E">
        <w:rPr>
          <w:lang w:val="en-US"/>
        </w:rPr>
        <w:t>HiveMQ</w:t>
      </w:r>
      <w:proofErr w:type="spellEnd"/>
      <w:r w:rsidR="00301AE9" w:rsidRPr="003D662E">
        <w:rPr>
          <w:lang w:val="en-US"/>
        </w:rPr>
        <w:t xml:space="preserve"> 2020.4</w:t>
      </w:r>
      <w:r w:rsidR="00794688" w:rsidRPr="003D662E">
        <w:rPr>
          <w:lang w:val="en-US"/>
        </w:rPr>
        <w:t xml:space="preserve">, Apache </w:t>
      </w:r>
      <w:proofErr w:type="spellStart"/>
      <w:r w:rsidR="00794688" w:rsidRPr="003D662E">
        <w:rPr>
          <w:lang w:val="en-US"/>
        </w:rPr>
        <w:t>Qpid</w:t>
      </w:r>
      <w:proofErr w:type="spellEnd"/>
      <w:r w:rsidR="00794688" w:rsidRPr="003D662E">
        <w:rPr>
          <w:lang w:val="en-US"/>
        </w:rPr>
        <w:t xml:space="preserve">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w:t>
      </w:r>
      <w:proofErr w:type="spellStart"/>
      <w:r w:rsidR="00C20E1D" w:rsidRPr="003D662E">
        <w:rPr>
          <w:lang w:val="en-US"/>
        </w:rPr>
        <w:t>Netty</w:t>
      </w:r>
      <w:proofErr w:type="spellEnd"/>
      <w:r w:rsidR="00A537D7" w:rsidRPr="003D662E">
        <w:rPr>
          <w:rStyle w:val="FootnoteReference"/>
          <w:lang w:val="en-US"/>
        </w:rPr>
        <w:footnoteReference w:id="69"/>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70"/>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w:t>
      </w:r>
      <w:proofErr w:type="spellStart"/>
      <w:r w:rsidRPr="003D662E">
        <w:rPr>
          <w:lang w:val="en-US"/>
        </w:rPr>
        <w:t>G</w:t>
      </w:r>
      <w:r w:rsidR="00F41ECE" w:rsidRPr="003D662E">
        <w:rPr>
          <w:lang w:val="en-US"/>
        </w:rPr>
        <w:t>b</w:t>
      </w:r>
      <w:r w:rsidRPr="003D662E">
        <w:rPr>
          <w:lang w:val="en-US"/>
        </w:rPr>
        <w:t>yte</w:t>
      </w:r>
      <w:proofErr w:type="spellEnd"/>
      <w:r w:rsidRPr="003D662E">
        <w:rPr>
          <w:lang w:val="en-US"/>
        </w:rPr>
        <w:t xml:space="preserv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7E4B8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proofErr w:type="spellStart"/>
      <w:r w:rsidRPr="003D662E">
        <w:rPr>
          <w:rFonts w:ascii="Consolas" w:hAnsi="Consolas"/>
          <w:lang w:val="en-US"/>
        </w:rPr>
        <w:t>Netty</w:t>
      </w:r>
      <w:proofErr w:type="spellEnd"/>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proofErr w:type="spellStart"/>
      <w:r w:rsidRPr="003D662E">
        <w:rPr>
          <w:rFonts w:ascii="Consolas" w:hAnsi="Consolas"/>
          <w:lang w:val="en-US"/>
        </w:rPr>
        <w:t>Netty</w:t>
      </w:r>
      <w:proofErr w:type="spellEnd"/>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377323D" w:rsidR="006F0B3A" w:rsidRPr="003D662E" w:rsidRDefault="006F0B3A" w:rsidP="006F0B3A">
      <w:pPr>
        <w:pStyle w:val="Caption"/>
        <w:jc w:val="center"/>
        <w:rPr>
          <w:lang w:val="en-US"/>
        </w:rPr>
      </w:pPr>
      <w:bookmarkStart w:id="102"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12</w:t>
      </w:r>
      <w:r w:rsidRPr="003D662E">
        <w:fldChar w:fldCharType="end"/>
      </w:r>
      <w:bookmarkEnd w:id="102"/>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C6D27B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0A1639" w:rsidRPr="003D662E">
        <w:rPr>
          <w:lang w:val="en-US"/>
        </w:rPr>
        <w:t xml:space="preserve">Table </w:t>
      </w:r>
      <w:r w:rsidR="000A1639">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proofErr w:type="spellStart"/>
      <w:r w:rsidR="00BB1BE0" w:rsidRPr="003D662E">
        <w:rPr>
          <w:lang w:val="en-US"/>
        </w:rPr>
        <w:t>HiveMq</w:t>
      </w:r>
      <w:proofErr w:type="spellEnd"/>
      <w:r w:rsidR="00BB1BE0" w:rsidRPr="003D662E">
        <w:rPr>
          <w:lang w:val="en-US"/>
        </w:rPr>
        <w:t xml:space="preserve">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F59A652" w:rsidR="0008448A" w:rsidRPr="003D662E" w:rsidRDefault="0008448A" w:rsidP="00847483">
      <w:pPr>
        <w:pStyle w:val="Caption"/>
        <w:jc w:val="center"/>
        <w:rPr>
          <w:lang w:val="en-US"/>
        </w:rPr>
      </w:pPr>
      <w:bookmarkStart w:id="103" w:name="_Ref65841694"/>
      <w:bookmarkStart w:id="104"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7</w:t>
      </w:r>
      <w:r w:rsidRPr="003D662E">
        <w:fldChar w:fldCharType="end"/>
      </w:r>
      <w:bookmarkEnd w:id="103"/>
      <w:r w:rsidRPr="003D662E">
        <w:rPr>
          <w:lang w:val="en-US"/>
        </w:rPr>
        <w:t>: Total number of translated messages per second in best source/sink transmission situation.</w:t>
      </w:r>
      <w:bookmarkEnd w:id="104"/>
    </w:p>
    <w:tbl>
      <w:tblPr>
        <w:tblStyle w:val="GridTable1Light-Accent1"/>
        <w:tblW w:w="0" w:type="auto"/>
        <w:tblLook w:val="04A0" w:firstRow="1" w:lastRow="0" w:firstColumn="1" w:lastColumn="0" w:noHBand="0" w:noVBand="1"/>
      </w:tblPr>
      <w:tblGrid>
        <w:gridCol w:w="6516"/>
        <w:gridCol w:w="2546"/>
      </w:tblGrid>
      <w:tr w:rsidR="00132F6D" w:rsidRPr="005632C8"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proofErr w:type="spellStart"/>
            <w:r w:rsidR="00BB1BE0" w:rsidRPr="003D662E">
              <w:rPr>
                <w:b w:val="0"/>
                <w:bCs w:val="0"/>
                <w:lang w:val="en-US"/>
              </w:rPr>
              <w:t>H</w:t>
            </w:r>
            <w:r w:rsidRPr="003D662E">
              <w:rPr>
                <w:b w:val="0"/>
                <w:lang w:val="en-US"/>
              </w:rPr>
              <w:t>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proofErr w:type="spellStart"/>
            <w:r w:rsidR="00132F6D" w:rsidRPr="003D662E">
              <w:rPr>
                <w:b w:val="0"/>
                <w:lang w:val="en-US"/>
              </w:rPr>
              <w:t>HiveMq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 xml:space="preserve">AMQP: Rabbit MQ client, </w:t>
            </w:r>
            <w:proofErr w:type="spellStart"/>
            <w:r w:rsidRPr="003D662E">
              <w:rPr>
                <w:rFonts w:ascii="Calibri" w:hAnsi="Calibri" w:cs="Calibri"/>
                <w:b w:val="0"/>
                <w:bCs w:val="0"/>
                <w:color w:val="000000"/>
                <w:lang w:val="en-US"/>
              </w:rPr>
              <w:t>Qpid</w:t>
            </w:r>
            <w:proofErr w:type="spellEnd"/>
            <w:r w:rsidRPr="003D662E">
              <w:rPr>
                <w:rFonts w:ascii="Calibri" w:hAnsi="Calibri" w:cs="Calibri"/>
                <w:b w:val="0"/>
                <w:bCs w:val="0"/>
                <w:color w:val="000000"/>
                <w:lang w:val="en-US"/>
              </w:rPr>
              <w:t xml:space="preserve">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w:t>
      </w:r>
      <w:proofErr w:type="spellStart"/>
      <w:r w:rsidRPr="003D662E">
        <w:rPr>
          <w:lang w:val="en-US"/>
        </w:rPr>
        <w:t>ms</w:t>
      </w:r>
      <w:proofErr w:type="spellEnd"/>
      <w:r w:rsidRPr="003D662E">
        <w:rPr>
          <w:lang w:val="en-US"/>
        </w:rPr>
        <w:t xml:space="preserve">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w:t>
      </w:r>
      <w:proofErr w:type="spellStart"/>
      <w:r w:rsidRPr="003D662E">
        <w:rPr>
          <w:lang w:val="en-US"/>
        </w:rPr>
        <w:t>G</w:t>
      </w:r>
      <w:r w:rsidR="00BE51D9" w:rsidRPr="003D662E">
        <w:rPr>
          <w:lang w:val="en-US"/>
        </w:rPr>
        <w:t>B</w:t>
      </w:r>
      <w:r w:rsidRPr="003D662E">
        <w:rPr>
          <w:lang w:val="en-US"/>
        </w:rPr>
        <w:t>yte</w:t>
      </w:r>
      <w:proofErr w:type="spellEnd"/>
      <w:r w:rsidRPr="003D662E">
        <w:rPr>
          <w:lang w:val="en-US"/>
        </w:rPr>
        <w:t xml:space="preserve"> of data </w:t>
      </w:r>
      <w:r w:rsidR="00E74001" w:rsidRPr="003D662E">
        <w:rPr>
          <w:lang w:val="en-US"/>
        </w:rPr>
        <w:t>transmission</w:t>
      </w:r>
      <w:r w:rsidRPr="003D662E">
        <w:rPr>
          <w:lang w:val="en-US"/>
        </w:rPr>
        <w:t xml:space="preserve"> per hour. </w:t>
      </w:r>
      <w:r w:rsidR="000B787C" w:rsidRPr="003D662E">
        <w:rPr>
          <w:lang w:val="en-US"/>
        </w:rPr>
        <w:t xml:space="preserve">Moreover, the </w:t>
      </w:r>
      <w:proofErr w:type="spellStart"/>
      <w:r w:rsidR="000B787C" w:rsidRPr="003D662E">
        <w:rPr>
          <w:rFonts w:ascii="Consolas" w:hAnsi="Consolas"/>
          <w:lang w:val="en-US"/>
        </w:rPr>
        <w:t>Netty</w:t>
      </w:r>
      <w:proofErr w:type="spellEnd"/>
      <w:r w:rsidR="000B787C" w:rsidRPr="003D662E">
        <w:rPr>
          <w:lang w:val="en-US"/>
        </w:rPr>
        <w:t xml:space="preserve"> binder can cope with (calculated) 15.6 </w:t>
      </w:r>
      <w:proofErr w:type="spellStart"/>
      <w:r w:rsidR="000B787C" w:rsidRPr="003D662E">
        <w:rPr>
          <w:lang w:val="en-US"/>
        </w:rPr>
        <w:t>G</w:t>
      </w:r>
      <w:r w:rsidR="00E74001" w:rsidRPr="003D662E">
        <w:rPr>
          <w:lang w:val="en-US"/>
        </w:rPr>
        <w:t>B</w:t>
      </w:r>
      <w:r w:rsidR="000B787C" w:rsidRPr="003D662E">
        <w:rPr>
          <w:lang w:val="en-US"/>
        </w:rPr>
        <w:t>yte</w:t>
      </w:r>
      <w:proofErr w:type="spellEnd"/>
      <w:r w:rsidR="000B787C" w:rsidRPr="003D662E">
        <w:rPr>
          <w:lang w:val="en-US"/>
        </w:rPr>
        <w:t xml:space="preserve"> of data, which even qualifies for </w:t>
      </w:r>
      <w:r w:rsidR="000B787C" w:rsidRPr="003D662E">
        <w:rPr>
          <w:bCs/>
          <w:lang w:val="en-US"/>
        </w:rPr>
        <w:t>R91</w:t>
      </w:r>
      <w:r w:rsidR="00F77F72" w:rsidRPr="003D662E">
        <w:rPr>
          <w:rStyle w:val="FootnoteReference"/>
          <w:bCs/>
          <w:lang w:val="en-US"/>
        </w:rPr>
        <w:footnoteReference w:id="71"/>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5" w:name="_Ref57287366"/>
      <w:bookmarkStart w:id="106" w:name="_Ref71221719"/>
      <w:bookmarkStart w:id="107" w:name="_Toc213421518"/>
      <w:r w:rsidRPr="003D662E">
        <w:rPr>
          <w:lang w:val="en-US"/>
        </w:rPr>
        <w:t>Connectors Component</w:t>
      </w:r>
      <w:bookmarkEnd w:id="105"/>
      <w:bookmarkEnd w:id="106"/>
      <w:bookmarkEnd w:id="107"/>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249D004"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w:t>
      </w:r>
      <w:proofErr w:type="spellStart"/>
      <w:r>
        <w:rPr>
          <w:lang w:val="en-US"/>
        </w:rPr>
        <w:t>instace</w:t>
      </w:r>
      <w:proofErr w:type="spellEnd"/>
      <w:r>
        <w:rPr>
          <w:lang w:val="en-US"/>
        </w:rPr>
        <w:t xml:space="preserv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153195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w:t>
      </w:r>
      <w:proofErr w:type="spellStart"/>
      <w:r w:rsidRPr="003D662E">
        <w:rPr>
          <w:lang w:val="en-US"/>
        </w:rPr>
        <w:t>Eclipse.IoT</w:t>
      </w:r>
      <w:proofErr w:type="spellEnd"/>
      <w:r w:rsidRPr="003D662E">
        <w:rPr>
          <w:lang w:val="en-US"/>
        </w:rPr>
        <w:t xml:space="preserve">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 xml:space="preserve">Eclipse </w:t>
      </w:r>
      <w:proofErr w:type="spellStart"/>
      <w:r w:rsidR="007F7842" w:rsidRPr="003D662E">
        <w:rPr>
          <w:lang w:val="en-US"/>
        </w:rPr>
        <w:t>Paho</w:t>
      </w:r>
      <w:proofErr w:type="spellEnd"/>
      <w:r w:rsidR="007F7842" w:rsidRPr="003D662E">
        <w:rPr>
          <w:lang w:val="en-US"/>
        </w:rPr>
        <w:t xml:space="preserve"> on MQTT, Eclipse Milo on OPC UA, Eclipse Californium</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CoAP, Eclipse </w:t>
      </w:r>
      <w:proofErr w:type="spellStart"/>
      <w:r w:rsidR="007F7842" w:rsidRPr="003D662E">
        <w:rPr>
          <w:lang w:val="en-US"/>
        </w:rPr>
        <w:t>Leshan</w:t>
      </w:r>
      <w:proofErr w:type="spellEnd"/>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4"/>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 xml:space="preserve">already integrate various protocols such as Eclipse </w:t>
      </w:r>
      <w:proofErr w:type="spellStart"/>
      <w:r w:rsidRPr="003D662E">
        <w:rPr>
          <w:lang w:val="en-US"/>
        </w:rPr>
        <w:t>Hono</w:t>
      </w:r>
      <w:proofErr w:type="spellEnd"/>
      <w:r w:rsidR="006724F7" w:rsidRPr="003D662E">
        <w:rPr>
          <w:lang w:val="en-US"/>
        </w:rPr>
        <w:t xml:space="preserve">, Eclipse </w:t>
      </w:r>
      <w:proofErr w:type="spellStart"/>
      <w:r w:rsidR="006724F7" w:rsidRPr="003D662E">
        <w:rPr>
          <w:lang w:val="en-US"/>
        </w:rPr>
        <w:t>Agail</w:t>
      </w:r>
      <w:proofErr w:type="spellEnd"/>
      <w:r w:rsidR="006724F7" w:rsidRPr="003D662E">
        <w:rPr>
          <w:rStyle w:val="FootnoteReference"/>
          <w:lang w:val="en-US"/>
        </w:rPr>
        <w:footnoteReference w:id="75"/>
      </w:r>
      <w:r w:rsidR="006724F7" w:rsidRPr="003D662E">
        <w:rPr>
          <w:lang w:val="en-US"/>
        </w:rPr>
        <w:t xml:space="preserve">, Eclipse </w:t>
      </w:r>
      <w:proofErr w:type="spellStart"/>
      <w:r w:rsidR="006724F7" w:rsidRPr="003D662E">
        <w:rPr>
          <w:lang w:val="en-US"/>
        </w:rPr>
        <w:t>Kapua</w:t>
      </w:r>
      <w:proofErr w:type="spellEnd"/>
      <w:r w:rsidR="006724F7" w:rsidRPr="003D662E">
        <w:rPr>
          <w:rStyle w:val="FootnoteReference"/>
          <w:lang w:val="en-US"/>
        </w:rPr>
        <w:footnoteReference w:id="76"/>
      </w:r>
      <w:r w:rsidR="006724F7" w:rsidRPr="003D662E">
        <w:rPr>
          <w:lang w:val="en-US"/>
        </w:rPr>
        <w:t xml:space="preserve"> with a cloud focus based on MQTT transport or Eclipse Ponte</w:t>
      </w:r>
      <w:r w:rsidR="006724F7" w:rsidRPr="003D662E">
        <w:rPr>
          <w:rStyle w:val="FootnoteReference"/>
          <w:lang w:val="en-US"/>
        </w:rPr>
        <w:footnoteReference w:id="77"/>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 xml:space="preserve">Eclipse </w:t>
      </w:r>
      <w:proofErr w:type="spellStart"/>
      <w:r w:rsidRPr="003D662E">
        <w:rPr>
          <w:lang w:val="en-US"/>
        </w:rPr>
        <w:t>Hono</w:t>
      </w:r>
      <w:proofErr w:type="spellEnd"/>
      <w:r w:rsidRPr="003D662E">
        <w:rPr>
          <w:lang w:val="en-US"/>
        </w:rPr>
        <w:t xml:space="preserve">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w:t>
      </w:r>
      <w:proofErr w:type="spellStart"/>
      <w:r w:rsidR="000867B8" w:rsidRPr="003D662E">
        <w:rPr>
          <w:lang w:val="en-US"/>
        </w:rPr>
        <w:t>Agail</w:t>
      </w:r>
      <w:proofErr w:type="spellEnd"/>
      <w:r w:rsidR="000867B8" w:rsidRPr="003D662E">
        <w:rPr>
          <w:lang w:val="en-US"/>
        </w:rPr>
        <w:t xml:space="preserve">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proofErr w:type="spellStart"/>
      <w:r w:rsidR="003E59F1" w:rsidRPr="003D662E">
        <w:rPr>
          <w:rFonts w:ascii="Consolas" w:hAnsi="Consolas"/>
          <w:lang w:val="en-US"/>
        </w:rPr>
        <w:t>ProtocolAdapter</w:t>
      </w:r>
      <w:proofErr w:type="spellEnd"/>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proofErr w:type="spellStart"/>
      <w:r w:rsidR="00EB3450" w:rsidRPr="003D662E">
        <w:rPr>
          <w:rFonts w:ascii="Consolas" w:hAnsi="Consolas"/>
          <w:lang w:val="en-US"/>
        </w:rPr>
        <w:t>TypeTranslator</w:t>
      </w:r>
      <w:proofErr w:type="spellEnd"/>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proofErr w:type="spellStart"/>
      <w:r w:rsidR="00544C3F" w:rsidRPr="003D662E">
        <w:rPr>
          <w:rFonts w:ascii="Consolas" w:hAnsi="Consolas"/>
          <w:lang w:val="en-US"/>
        </w:rPr>
        <w:t>TypeTranslator</w:t>
      </w:r>
      <w:proofErr w:type="spellEnd"/>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B200E03" w:rsidR="00B03C78" w:rsidRPr="003D662E" w:rsidRDefault="00B03C78" w:rsidP="00B03C78">
      <w:pPr>
        <w:pStyle w:val="Caption"/>
        <w:jc w:val="center"/>
        <w:rPr>
          <w:lang w:val="en-US"/>
        </w:rPr>
      </w:pPr>
      <w:bookmarkStart w:id="108"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13</w:t>
      </w:r>
      <w:r w:rsidRPr="003D662E">
        <w:fldChar w:fldCharType="end"/>
      </w:r>
      <w:bookmarkEnd w:id="108"/>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07FEA5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0A1639" w:rsidRPr="003D662E">
        <w:rPr>
          <w:lang w:val="en-US"/>
        </w:rPr>
        <w:t xml:space="preserve">Figure </w:t>
      </w:r>
      <w:r w:rsidR="000A163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proofErr w:type="spellStart"/>
      <w:r w:rsidR="006A569A" w:rsidRPr="003D662E">
        <w:rPr>
          <w:rFonts w:ascii="Consolas" w:hAnsi="Consolas"/>
          <w:lang w:val="en-US"/>
        </w:rPr>
        <w:t>ProtocolAdapter</w:t>
      </w:r>
      <w:proofErr w:type="spellEnd"/>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0A1639" w:rsidRPr="003D662E">
        <w:rPr>
          <w:lang w:val="en-US"/>
        </w:rPr>
        <w:t xml:space="preserve">Figure </w:t>
      </w:r>
      <w:r w:rsidR="000A163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0A1639" w:rsidRPr="003D662E">
        <w:rPr>
          <w:lang w:val="en-US"/>
        </w:rPr>
        <w:t xml:space="preserve">Figure </w:t>
      </w:r>
      <w:r w:rsidR="000A163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proofErr w:type="spellStart"/>
      <w:r w:rsidR="00A15C3C" w:rsidRPr="003D662E">
        <w:rPr>
          <w:rFonts w:ascii="Consolas" w:hAnsi="Consolas"/>
          <w:lang w:val="en-US"/>
        </w:rPr>
        <w:t>ProtocolAdapter</w:t>
      </w:r>
      <w:proofErr w:type="spellEnd"/>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A2BC507" w:rsidR="008E3499" w:rsidRDefault="008E766E" w:rsidP="008E766E">
      <w:pPr>
        <w:pStyle w:val="Caption"/>
        <w:jc w:val="center"/>
        <w:rPr>
          <w:lang w:val="en-US"/>
        </w:rPr>
      </w:pPr>
      <w:bookmarkStart w:id="109"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14</w:t>
      </w:r>
      <w:r w:rsidRPr="003D662E">
        <w:fldChar w:fldCharType="end"/>
      </w:r>
      <w:bookmarkEnd w:id="109"/>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5E47998B">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96AA479" w:rsidR="00CE6398" w:rsidRPr="003D662E" w:rsidRDefault="00C760BC" w:rsidP="00E94E0D">
      <w:pPr>
        <w:pStyle w:val="Caption"/>
        <w:jc w:val="center"/>
        <w:rPr>
          <w:lang w:val="en-US"/>
        </w:rPr>
      </w:pPr>
      <w:bookmarkStart w:id="110"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15</w:t>
      </w:r>
      <w:r w:rsidRPr="003D662E">
        <w:fldChar w:fldCharType="end"/>
      </w:r>
      <w:bookmarkEnd w:id="110"/>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xml:space="preserve">. One example here is the current </w:t>
      </w:r>
      <w:proofErr w:type="spellStart"/>
      <w:r w:rsidRPr="003D662E">
        <w:rPr>
          <w:lang w:val="en-US"/>
        </w:rPr>
        <w:t>BaSyx</w:t>
      </w:r>
      <w:proofErr w:type="spellEnd"/>
      <w:r w:rsidRPr="003D662E">
        <w:rPr>
          <w:lang w:val="en-US"/>
        </w:rPr>
        <w:t xml:space="preserve"> implementation of AAS. In the version that we currently use, no events are provided (</w:t>
      </w:r>
      <w:proofErr w:type="spellStart"/>
      <w:r w:rsidRPr="003D662E">
        <w:rPr>
          <w:lang w:val="en-US"/>
        </w:rPr>
        <w:t>BaSyx</w:t>
      </w:r>
      <w:proofErr w:type="spellEnd"/>
      <w:r w:rsidRPr="003D662E">
        <w:rPr>
          <w:lang w:val="en-US"/>
        </w:rPr>
        <w:t xml:space="preserve"> plans for events earliest end of 2020</w:t>
      </w:r>
      <w:r w:rsidRPr="003D662E">
        <w:rPr>
          <w:rStyle w:val="FootnoteReference"/>
          <w:lang w:val="en-US"/>
        </w:rPr>
        <w:footnoteReference w:id="78"/>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6317EF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0A1639" w:rsidRPr="003D662E">
        <w:rPr>
          <w:lang w:val="en-US"/>
        </w:rPr>
        <w:t xml:space="preserve">Figure </w:t>
      </w:r>
      <w:r w:rsidR="000A163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proofErr w:type="spellStart"/>
      <w:r w:rsidRPr="003D662E">
        <w:rPr>
          <w:rFonts w:ascii="Consolas" w:hAnsi="Consolas"/>
          <w:lang w:val="en-US"/>
        </w:rPr>
        <w:t>ProtocolAdapter</w:t>
      </w:r>
      <w:proofErr w:type="spellEnd"/>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8C0410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0A1639" w:rsidRPr="003D662E">
        <w:rPr>
          <w:lang w:val="en-US"/>
        </w:rPr>
        <w:t xml:space="preserve">Figure </w:t>
      </w:r>
      <w:r w:rsidR="000A163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proofErr w:type="spellStart"/>
      <w:r w:rsidRPr="003D662E">
        <w:rPr>
          <w:rFonts w:ascii="Consolas" w:hAnsi="Consolas"/>
          <w:lang w:val="en-US"/>
        </w:rPr>
        <w:t>ModelAccess</w:t>
      </w:r>
      <w:proofErr w:type="spellEnd"/>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proofErr w:type="spellStart"/>
      <w:r w:rsidRPr="003D662E">
        <w:rPr>
          <w:rFonts w:ascii="Consolas" w:hAnsi="Consolas"/>
          <w:lang w:val="en-US"/>
        </w:rPr>
        <w:t>ConnectorParameters</w:t>
      </w:r>
      <w:proofErr w:type="spellEnd"/>
      <w:r w:rsidRPr="003D662E">
        <w:rPr>
          <w:lang w:val="en-US"/>
        </w:rPr>
        <w:t xml:space="preserve"> and security settings like </w:t>
      </w:r>
      <w:proofErr w:type="spellStart"/>
      <w:r w:rsidRPr="003D662E">
        <w:rPr>
          <w:rFonts w:ascii="Consolas" w:hAnsi="Consolas"/>
          <w:lang w:val="en-US"/>
        </w:rPr>
        <w:t>IdentityToken</w:t>
      </w:r>
      <w:proofErr w:type="spellEnd"/>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proofErr w:type="spellStart"/>
      <w:r w:rsidRPr="003D662E">
        <w:rPr>
          <w:rFonts w:ascii="Consolas" w:hAnsi="Consolas"/>
          <w:lang w:val="en-US"/>
        </w:rPr>
        <w:t>ProtocolAdapter</w:t>
      </w:r>
      <w:proofErr w:type="spellEnd"/>
      <w:r w:rsidRPr="003D662E">
        <w:rPr>
          <w:lang w:val="en-US"/>
        </w:rPr>
        <w:t xml:space="preserve"> and an interested party is informed through a </w:t>
      </w:r>
      <w:proofErr w:type="spellStart"/>
      <w:r w:rsidRPr="003D662E">
        <w:rPr>
          <w:rFonts w:ascii="Consolas" w:hAnsi="Consolas"/>
          <w:lang w:val="en-US"/>
        </w:rPr>
        <w:t>ReceptionCallback</w:t>
      </w:r>
      <w:proofErr w:type="spellEnd"/>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proofErr w:type="spellStart"/>
      <w:r w:rsidRPr="003D662E">
        <w:rPr>
          <w:rFonts w:ascii="Consolas" w:hAnsi="Consolas"/>
          <w:lang w:val="en-US"/>
        </w:rPr>
        <w:t>ProtocolAdapter</w:t>
      </w:r>
      <w:proofErr w:type="spellEnd"/>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w:t>
      </w:r>
      <w:proofErr w:type="spellStart"/>
      <w:r w:rsidR="00217A67">
        <w:rPr>
          <w:lang w:val="en-US"/>
        </w:rPr>
        <w:t>han</w:t>
      </w:r>
      <w:proofErr w:type="spellEnd"/>
      <w:r w:rsidR="00217A67">
        <w:rPr>
          <w:lang w:val="en-US"/>
        </w:rPr>
        <w:t xml:space="preserve">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proofErr w:type="spellStart"/>
      <w:r w:rsidRPr="003D662E">
        <w:rPr>
          <w:rFonts w:ascii="Consolas" w:hAnsi="Consolas"/>
          <w:lang w:val="en-US"/>
        </w:rPr>
        <w:t>AdapterSelector</w:t>
      </w:r>
      <w:proofErr w:type="spellEnd"/>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 xml:space="preserve">must not be any internal types used by the </w:t>
      </w:r>
      <w:proofErr w:type="spellStart"/>
      <w:r>
        <w:rPr>
          <w:rFonts w:cstheme="minorHAnsi"/>
          <w:lang w:val="en-US"/>
        </w:rPr>
        <w:t>connetors</w:t>
      </w:r>
      <w:proofErr w:type="spellEnd"/>
      <w:r>
        <w:rPr>
          <w:rFonts w:cstheme="minorHAnsi"/>
          <w:lang w:val="en-US"/>
        </w:rPr>
        <w:t>,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TranslatingProtocolAdapter</w:t>
      </w:r>
      <w:proofErr w:type="spellEnd"/>
      <w:r w:rsidRPr="003D662E">
        <w:rPr>
          <w:lang w:val="en-US"/>
        </w:rPr>
        <w:t xml:space="preserve"> is a default implementation of the </w:t>
      </w:r>
      <w:proofErr w:type="spellStart"/>
      <w:r w:rsidRPr="003D662E">
        <w:rPr>
          <w:rFonts w:ascii="Consolas" w:hAnsi="Consolas"/>
          <w:lang w:val="en-US"/>
        </w:rPr>
        <w:t>ProtocolAdapter</w:t>
      </w:r>
      <w:proofErr w:type="spellEnd"/>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proofErr w:type="spellStart"/>
      <w:r w:rsidRPr="003D662E">
        <w:rPr>
          <w:rFonts w:ascii="Consolas" w:hAnsi="Consolas"/>
          <w:lang w:val="en-US"/>
        </w:rPr>
        <w:t>InputTypeTranslator</w:t>
      </w:r>
      <w:proofErr w:type="spellEnd"/>
      <w:r w:rsidRPr="003D662E">
        <w:rPr>
          <w:lang w:val="en-US"/>
        </w:rPr>
        <w:t xml:space="preserve"> and </w:t>
      </w:r>
      <w:proofErr w:type="spellStart"/>
      <w:r w:rsidRPr="003D662E">
        <w:rPr>
          <w:rFonts w:ascii="Consolas" w:hAnsi="Consolas"/>
          <w:lang w:val="en-US"/>
        </w:rPr>
        <w:lastRenderedPageBreak/>
        <w:t>OutputTypeTranslator</w:t>
      </w:r>
      <w:proofErr w:type="spellEnd"/>
      <w:r w:rsidRPr="003D662E">
        <w:rPr>
          <w:lang w:val="en-US"/>
        </w:rPr>
        <w:t xml:space="preserve"> defined by the Transport Component.</w:t>
      </w:r>
      <w:r w:rsidR="006F6168" w:rsidRPr="003D662E">
        <w:rPr>
          <w:lang w:val="en-US"/>
        </w:rPr>
        <w:t xml:space="preserve"> The </w:t>
      </w:r>
      <w:proofErr w:type="spellStart"/>
      <w:r w:rsidR="006F6168" w:rsidRPr="003D662E">
        <w:rPr>
          <w:rFonts w:ascii="Consolas" w:hAnsi="Consolas"/>
          <w:lang w:val="en-US"/>
        </w:rPr>
        <w:t>ProtocolAdapter</w:t>
      </w:r>
      <w:proofErr w:type="spellEnd"/>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proofErr w:type="spellStart"/>
      <w:r w:rsidR="000C55E3" w:rsidRPr="003D662E">
        <w:rPr>
          <w:rFonts w:ascii="Consolas" w:hAnsi="Consolas"/>
          <w:lang w:val="en-US"/>
        </w:rPr>
        <w:t>ModelAccess</w:t>
      </w:r>
      <w:proofErr w:type="spellEnd"/>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w:t>
      </w:r>
      <w:proofErr w:type="spellStart"/>
      <w:r w:rsidR="00545B30">
        <w:rPr>
          <w:lang w:val="en-US"/>
        </w:rPr>
        <w:t>reposnible</w:t>
      </w:r>
      <w:proofErr w:type="spellEnd"/>
      <w:r w:rsidR="00545B30">
        <w:rPr>
          <w:lang w:val="en-US"/>
        </w:rPr>
        <w:t xml:space="preserve"> for the </w:t>
      </w:r>
      <w:proofErr w:type="spellStart"/>
      <w:r w:rsidR="00545B30">
        <w:rPr>
          <w:lang w:val="en-US"/>
        </w:rPr>
        <w:t>oppsite</w:t>
      </w:r>
      <w:proofErr w:type="spellEnd"/>
      <w:r w:rsidR="00545B30">
        <w:rPr>
          <w:lang w:val="en-US"/>
        </w:rPr>
        <w:t xml:space="preserve"> direction. In most cases, generic type translators for objects can be used</w:t>
      </w:r>
      <w:r w:rsidR="00545B30">
        <w:rPr>
          <w:rStyle w:val="FootnoteReference"/>
          <w:lang w:val="en-US"/>
        </w:rPr>
        <w:footnoteReference w:id="79"/>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AbstractConnector</w:t>
      </w:r>
      <w:proofErr w:type="spellEnd"/>
      <w:r w:rsidRPr="003D662E">
        <w:rPr>
          <w:lang w:val="en-US"/>
        </w:rPr>
        <w:t xml:space="preserve"> provides a basic implementation, e.g., for handling the </w:t>
      </w:r>
      <w:proofErr w:type="spellStart"/>
      <w:r w:rsidRPr="003D662E">
        <w:rPr>
          <w:rFonts w:ascii="Consolas" w:hAnsi="Consolas"/>
          <w:lang w:val="en-US"/>
        </w:rPr>
        <w:t>ReceptionCallback</w:t>
      </w:r>
      <w:proofErr w:type="spellEnd"/>
      <w:r w:rsidRPr="003D662E">
        <w:rPr>
          <w:lang w:val="en-US"/>
        </w:rPr>
        <w:t xml:space="preserve">, for utilizing the </w:t>
      </w:r>
      <w:proofErr w:type="spellStart"/>
      <w:r w:rsidRPr="003D662E">
        <w:rPr>
          <w:rFonts w:ascii="Consolas" w:hAnsi="Consolas"/>
          <w:lang w:val="en-US"/>
        </w:rPr>
        <w:t>ProtocolAdapter</w:t>
      </w:r>
      <w:proofErr w:type="spellEnd"/>
      <w:r w:rsidRPr="003D662E">
        <w:rPr>
          <w:lang w:val="en-US"/>
        </w:rPr>
        <w:t>, etc. leaving just methods open that are protocol specific.</w:t>
      </w:r>
      <w:r w:rsidR="008C76E8" w:rsidRPr="003D662E">
        <w:rPr>
          <w:lang w:val="en-US"/>
        </w:rPr>
        <w:t xml:space="preserve"> The </w:t>
      </w:r>
      <w:proofErr w:type="spellStart"/>
      <w:r w:rsidR="008C76E8" w:rsidRPr="003D662E">
        <w:rPr>
          <w:rFonts w:ascii="Consolas" w:hAnsi="Consolas"/>
          <w:lang w:val="en-US"/>
        </w:rPr>
        <w:t>AbstractChannelConnector</w:t>
      </w:r>
      <w:proofErr w:type="spellEnd"/>
      <w:r w:rsidR="008C76E8" w:rsidRPr="003D662E">
        <w:rPr>
          <w:lang w:val="en-US"/>
        </w:rPr>
        <w:t xml:space="preserve"> specializes the </w:t>
      </w:r>
      <w:proofErr w:type="spellStart"/>
      <w:r w:rsidR="008C76E8" w:rsidRPr="003D662E">
        <w:rPr>
          <w:rFonts w:ascii="Consolas" w:hAnsi="Consolas"/>
          <w:lang w:val="en-US"/>
        </w:rPr>
        <w:t>AbstractConnector</w:t>
      </w:r>
      <w:proofErr w:type="spellEnd"/>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ConnectorExtension</w:t>
      </w:r>
      <w:proofErr w:type="spellEnd"/>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ConnectorRegistry</w:t>
      </w:r>
      <w:proofErr w:type="spellEnd"/>
      <w:r w:rsidRPr="003D662E">
        <w:rPr>
          <w:lang w:val="en-US"/>
        </w:rPr>
        <w:t xml:space="preserve"> </w:t>
      </w:r>
      <w:r w:rsidR="00A75EE7" w:rsidRPr="003D662E">
        <w:rPr>
          <w:lang w:val="en-US"/>
        </w:rPr>
        <w:t xml:space="preserve">collects information about installed and used connectors. Installed connectors are registered through an instance of </w:t>
      </w:r>
      <w:proofErr w:type="spellStart"/>
      <w:r w:rsidR="00A75EE7" w:rsidRPr="003D662E">
        <w:rPr>
          <w:rFonts w:ascii="Consolas" w:hAnsi="Consolas"/>
          <w:lang w:val="en-US"/>
        </w:rPr>
        <w:t>ConnectorDescriptor</w:t>
      </w:r>
      <w:proofErr w:type="spellEnd"/>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proofErr w:type="spellStart"/>
      <w:r w:rsidR="00A75EE7" w:rsidRPr="003D662E">
        <w:rPr>
          <w:rFonts w:ascii="Consolas" w:hAnsi="Consolas"/>
          <w:lang w:val="en-US"/>
        </w:rPr>
        <w:t>ConnectorRegistry</w:t>
      </w:r>
      <w:proofErr w:type="spellEnd"/>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D298E5F">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BF4E86F" w:rsidR="00551CBF" w:rsidRPr="003D662E" w:rsidRDefault="00551CBF" w:rsidP="00997F04">
      <w:pPr>
        <w:pStyle w:val="Caption"/>
        <w:jc w:val="center"/>
        <w:rPr>
          <w:lang w:val="en-US"/>
        </w:rPr>
      </w:pPr>
      <w:bookmarkStart w:id="111"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16</w:t>
      </w:r>
      <w:r w:rsidRPr="003D662E">
        <w:fldChar w:fldCharType="end"/>
      </w:r>
      <w:bookmarkEnd w:id="111"/>
      <w:r w:rsidRPr="003D662E">
        <w:rPr>
          <w:lang w:val="en-US"/>
        </w:rPr>
        <w:t>: Model Access and Protocol Adapter in the Connectors Component.</w:t>
      </w:r>
    </w:p>
    <w:p w14:paraId="021286C2" w14:textId="2FBFF807"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proofErr w:type="spellStart"/>
      <w:r w:rsidRPr="003D662E">
        <w:rPr>
          <w:rFonts w:ascii="Consolas" w:hAnsi="Consolas"/>
          <w:lang w:val="en-US"/>
        </w:rPr>
        <w:t>ConnectorRegistry</w:t>
      </w:r>
      <w:proofErr w:type="spellEnd"/>
      <w:r w:rsidRPr="003D662E">
        <w:rPr>
          <w:lang w:val="en-US"/>
        </w:rPr>
        <w:t xml:space="preserve"> is also the basic information to be presented in the AAS of the Connectors Component. Further, selected capabilities of the connectors are made available through the </w:t>
      </w:r>
      <w:proofErr w:type="spellStart"/>
      <w:r w:rsidRPr="003D662E">
        <w:rPr>
          <w:rFonts w:ascii="Consolas" w:hAnsi="Consolas"/>
          <w:lang w:val="en-US"/>
        </w:rPr>
        <w:t>installedConnectors</w:t>
      </w:r>
      <w:proofErr w:type="spellEnd"/>
      <w:r w:rsidRPr="003D662E">
        <w:rPr>
          <w:lang w:val="en-US"/>
        </w:rPr>
        <w:t xml:space="preserve"> sub-model of the platform AAS. Created connector instances register themselves upon connect/disconnect with the </w:t>
      </w:r>
      <w:proofErr w:type="spellStart"/>
      <w:r w:rsidRPr="003D662E">
        <w:rPr>
          <w:rFonts w:ascii="Consolas" w:hAnsi="Consolas"/>
          <w:lang w:val="en-US"/>
        </w:rPr>
        <w:t>ConnectorRegistry</w:t>
      </w:r>
      <w:proofErr w:type="spellEnd"/>
      <w:r w:rsidRPr="003D662E">
        <w:rPr>
          <w:lang w:val="en-US"/>
        </w:rPr>
        <w:t xml:space="preserve">, which in turn leads to an update of the </w:t>
      </w:r>
      <w:proofErr w:type="spellStart"/>
      <w:r w:rsidRPr="003D662E">
        <w:rPr>
          <w:rFonts w:ascii="Consolas" w:hAnsi="Consolas"/>
          <w:lang w:val="en-US"/>
        </w:rPr>
        <w:t>activeConnectors</w:t>
      </w:r>
      <w:proofErr w:type="spellEnd"/>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3.3</w:t>
      </w:r>
      <w:r w:rsidRPr="003D662E">
        <w:rPr>
          <w:lang w:val="en-US"/>
        </w:rPr>
        <w:fldChar w:fldCharType="end"/>
      </w:r>
      <w:r w:rsidRPr="003D662E">
        <w:rPr>
          <w:lang w:val="en-US"/>
        </w:rPr>
        <w:t xml:space="preserve">). Ultimately, connector instances link to their descriptors in the </w:t>
      </w:r>
      <w:proofErr w:type="spellStart"/>
      <w:r w:rsidRPr="003D662E">
        <w:rPr>
          <w:rFonts w:ascii="Consolas" w:hAnsi="Consolas"/>
          <w:lang w:val="en-US"/>
        </w:rPr>
        <w:t>installedConnectors</w:t>
      </w:r>
      <w:proofErr w:type="spellEnd"/>
      <w:r w:rsidRPr="003D662E">
        <w:rPr>
          <w:lang w:val="en-US"/>
        </w:rPr>
        <w:t xml:space="preserve"> sub-model to indicate their origin and capabilities.</w:t>
      </w:r>
    </w:p>
    <w:p w14:paraId="4F46B8C3" w14:textId="3FA20153" w:rsidR="007B1034" w:rsidRPr="003D662E" w:rsidRDefault="007B103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ConnectorFactory</w:t>
      </w:r>
      <w:proofErr w:type="spellEnd"/>
      <w:r w:rsidRPr="003D662E">
        <w:rPr>
          <w:lang w:val="en-US"/>
        </w:rPr>
        <w:t xml:space="preserve"> is a proxy to dynamically create the most appropriate connector instance if there are alternatives, e.g., MQTT v3 and MQTT v5. Such a </w:t>
      </w:r>
      <w:proofErr w:type="spellStart"/>
      <w:r w:rsidRPr="003D662E">
        <w:rPr>
          <w:rFonts w:ascii="Consolas" w:hAnsi="Consolas"/>
          <w:lang w:val="en-US"/>
        </w:rPr>
        <w:t>ConnectorFactory</w:t>
      </w:r>
      <w:proofErr w:type="spellEnd"/>
      <w:r w:rsidRPr="003D662E">
        <w:rPr>
          <w:lang w:val="en-US"/>
        </w:rPr>
        <w:t xml:space="preserve"> takes the </w:t>
      </w:r>
      <w:proofErr w:type="spellStart"/>
      <w:r w:rsidRPr="003D662E">
        <w:rPr>
          <w:rFonts w:ascii="Consolas" w:hAnsi="Consolas"/>
          <w:lang w:val="en-US"/>
        </w:rPr>
        <w:t>ConnectorParameters</w:t>
      </w:r>
      <w:proofErr w:type="spellEnd"/>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0A163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 xml:space="preserve">ll define a specific type representing the </w:t>
      </w:r>
      <w:proofErr w:type="spellStart"/>
      <w:r w:rsidR="00C209D3" w:rsidRPr="003D662E">
        <w:rPr>
          <w:lang w:val="en-US"/>
        </w:rPr>
        <w:t>ConnectorFactory</w:t>
      </w:r>
      <w:proofErr w:type="spellEnd"/>
      <w:r w:rsidR="00C209D3" w:rsidRPr="003D662E">
        <w:rPr>
          <w:lang w:val="en-US"/>
        </w:rPr>
        <w:t xml:space="preserve">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proofErr w:type="spellStart"/>
      <w:r w:rsidRPr="00705460">
        <w:rPr>
          <w:rFonts w:ascii="Consolas" w:hAnsi="Consolas"/>
          <w:b/>
          <w:lang w:val="en-US"/>
        </w:rPr>
        <w:t>AasConnector</w:t>
      </w:r>
      <w:proofErr w:type="spellEnd"/>
      <w:r w:rsidRPr="00004157">
        <w:rPr>
          <w:lang w:val="en-US"/>
        </w:rPr>
        <w:t xml:space="preserve"> for integrating external AAS into the platform (based on the </w:t>
      </w:r>
      <w:proofErr w:type="spellStart"/>
      <w:r w:rsidRPr="00004157">
        <w:rPr>
          <w:rFonts w:ascii="Consolas" w:hAnsi="Consolas"/>
          <w:lang w:val="en-US"/>
        </w:rPr>
        <w:t>AasFactory</w:t>
      </w:r>
      <w:proofErr w:type="spellEnd"/>
      <w:r w:rsidRPr="00004157">
        <w:rPr>
          <w:lang w:val="en-US"/>
        </w:rPr>
        <w:t xml:space="preserve"> from the Support Layer</w:t>
      </w:r>
      <w:r w:rsidRPr="003D662E">
        <w:rPr>
          <w:rStyle w:val="FootnoteReference"/>
          <w:lang w:val="en-US"/>
        </w:rPr>
        <w:footnoteReference w:id="80"/>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proofErr w:type="spellStart"/>
      <w:r w:rsidRPr="00705460">
        <w:rPr>
          <w:rFonts w:ascii="Consolas" w:hAnsi="Consolas"/>
          <w:b/>
          <w:lang w:val="en-US"/>
        </w:rPr>
        <w:t>OpcUaConnector</w:t>
      </w:r>
      <w:proofErr w:type="spellEnd"/>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xml:space="preserve">, one for MQTT v3 and one for MQTT v5, also based on Eclipse </w:t>
      </w:r>
      <w:proofErr w:type="spellStart"/>
      <w:r w:rsidR="009772A1" w:rsidRPr="00004157">
        <w:rPr>
          <w:lang w:val="en-US"/>
        </w:rPr>
        <w:t>Paho</w:t>
      </w:r>
      <w:proofErr w:type="spellEnd"/>
      <w:r w:rsidR="009772A1" w:rsidRPr="00004157">
        <w:rPr>
          <w:lang w:val="en-US"/>
        </w:rPr>
        <w:t xml:space="preserve">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proofErr w:type="spellStart"/>
      <w:r w:rsidR="00560611" w:rsidRPr="00EF4B84">
        <w:rPr>
          <w:rFonts w:ascii="Consolas" w:hAnsi="Consolas"/>
          <w:lang w:val="en-US"/>
        </w:rPr>
        <w:t>InputParser</w:t>
      </w:r>
      <w:proofErr w:type="spellEnd"/>
      <w:r w:rsidR="00560611">
        <w:rPr>
          <w:lang w:val="en-US"/>
        </w:rPr>
        <w:t xml:space="preserve"> and </w:t>
      </w:r>
      <w:proofErr w:type="spellStart"/>
      <w:r w:rsidR="00560611" w:rsidRPr="00EF4B84">
        <w:rPr>
          <w:rFonts w:ascii="Consolas" w:hAnsi="Consolas"/>
          <w:lang w:val="en-US"/>
        </w:rPr>
        <w:t>OutputFormatter</w:t>
      </w:r>
      <w:proofErr w:type="spellEnd"/>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w:t>
      </w:r>
      <w:proofErr w:type="spellStart"/>
      <w:r>
        <w:rPr>
          <w:lang w:val="en-US"/>
        </w:rPr>
        <w:t>completmented</w:t>
      </w:r>
      <w:proofErr w:type="spellEnd"/>
      <w:r>
        <w:rPr>
          <w:lang w:val="en-US"/>
        </w:rPr>
        <w:t xml:space="preserve">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proofErr w:type="spellStart"/>
      <w:r w:rsidRPr="00920FEE">
        <w:rPr>
          <w:b/>
          <w:lang w:val="en-US"/>
        </w:rPr>
        <w:t>InfluxDB</w:t>
      </w:r>
      <w:proofErr w:type="spellEnd"/>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2"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 xml:space="preserve">simple timeseries or string queries (both requiring monotonic ascending timestamps), multiple entries per datapoint are joined into the data transport format of the platform (optional fields may be helpful) and ingested based on the </w:t>
      </w:r>
      <w:proofErr w:type="spellStart"/>
      <w:r w:rsidR="008977A8">
        <w:rPr>
          <w:lang w:val="en-US"/>
        </w:rPr>
        <w:t>timestaps</w:t>
      </w:r>
      <w:proofErr w:type="spellEnd"/>
      <w:r w:rsidR="008977A8">
        <w:rPr>
          <w:lang w:val="en-US"/>
        </w:rPr>
        <w:t xml:space="preserve">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proofErr w:type="spellStart"/>
      <w:r w:rsidRPr="00EF4B84">
        <w:rPr>
          <w:rFonts w:ascii="Consolas" w:hAnsi="Consolas"/>
          <w:lang w:val="en-US"/>
        </w:rPr>
        <w:t>InputParser</w:t>
      </w:r>
      <w:proofErr w:type="spellEnd"/>
      <w:r>
        <w:rPr>
          <w:lang w:val="en-US"/>
        </w:rPr>
        <w:t xml:space="preserve"> and </w:t>
      </w:r>
      <w:proofErr w:type="spellStart"/>
      <w:r w:rsidRPr="00EF4B84">
        <w:rPr>
          <w:rFonts w:ascii="Consolas" w:hAnsi="Consolas"/>
          <w:lang w:val="en-US"/>
        </w:rPr>
        <w:t>OutputFormatter</w:t>
      </w:r>
      <w:proofErr w:type="spellEnd"/>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w:t>
      </w:r>
      <w:proofErr w:type="spellStart"/>
      <w:r w:rsidR="00EE286E">
        <w:rPr>
          <w:lang w:val="en-US"/>
        </w:rPr>
        <w:t>InfluxDB</w:t>
      </w:r>
      <w:proofErr w:type="spellEnd"/>
      <w:r w:rsidR="00EE286E">
        <w:rPr>
          <w:lang w:val="en-US"/>
        </w:rPr>
        <w:t xml:space="preserve"> connector, data read from files is streamed into apps either based on a) polling using a fixed data time difference or, through a </w:t>
      </w:r>
      <w:proofErr w:type="spellStart"/>
      <w:r w:rsidR="00DA606C">
        <w:rPr>
          <w:rFonts w:ascii="Consolas" w:hAnsi="Consolas"/>
          <w:lang w:val="en-US"/>
        </w:rPr>
        <w:t>ConnectorInputHandler</w:t>
      </w:r>
      <w:proofErr w:type="spellEnd"/>
      <w:r w:rsidR="00EE286E">
        <w:rPr>
          <w:lang w:val="en-US"/>
        </w:rPr>
        <w:t xml:space="preserve"> </w:t>
      </w:r>
      <w:r w:rsidR="00153442">
        <w:rPr>
          <w:lang w:val="en-US"/>
        </w:rPr>
        <w:t xml:space="preserve">or a </w:t>
      </w:r>
      <w:proofErr w:type="spellStart"/>
      <w:r w:rsidR="00153442" w:rsidRPr="00153442">
        <w:rPr>
          <w:rFonts w:ascii="Consolas" w:hAnsi="Consolas"/>
          <w:lang w:val="en-US"/>
        </w:rPr>
        <w:t>DataTimeDiffProvider</w:t>
      </w:r>
      <w:proofErr w:type="spellEnd"/>
      <w:r w:rsidR="00153442">
        <w:rPr>
          <w:lang w:val="en-US"/>
        </w:rPr>
        <w:t xml:space="preserve"> </w:t>
      </w:r>
      <w:r w:rsidR="00EE286E">
        <w:rPr>
          <w:lang w:val="en-US"/>
        </w:rPr>
        <w:t>plugin b) triggering using arbitrary connector trigger queries.</w:t>
      </w:r>
    </w:p>
    <w:bookmarkEnd w:id="112"/>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proofErr w:type="spellStart"/>
      <w:r w:rsidRPr="00004157">
        <w:rPr>
          <w:rFonts w:ascii="Consolas" w:hAnsi="Consolas"/>
          <w:lang w:val="en-US"/>
        </w:rPr>
        <w:t>ProtocolAdapter</w:t>
      </w:r>
      <w:proofErr w:type="spellEnd"/>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w:t>
      </w:r>
      <w:proofErr w:type="spellStart"/>
      <w:r w:rsidR="00915673" w:rsidRPr="00004157">
        <w:rPr>
          <w:lang w:val="en-US"/>
        </w:rPr>
        <w:t>BaSyx</w:t>
      </w:r>
      <w:proofErr w:type="spellEnd"/>
      <w:r w:rsidR="00915673" w:rsidRPr="00004157">
        <w:rPr>
          <w:lang w:val="en-US"/>
        </w:rPr>
        <w:t xml:space="preserve"> implementation is used, the AAS registry remains unencrypted by default, the AAS server can optionally be executed with TLS)</w:t>
      </w:r>
      <w:r w:rsidRPr="00004157">
        <w:rPr>
          <w:lang w:val="en-US"/>
        </w:rPr>
        <w:t xml:space="preserve">. These approaches/protocols have been selected due to the required mandatory support for </w:t>
      </w:r>
      <w:proofErr w:type="spellStart"/>
      <w:r w:rsidRPr="00004157">
        <w:rPr>
          <w:lang w:val="en-US"/>
        </w:rPr>
        <w:t>BaSyx</w:t>
      </w:r>
      <w:proofErr w:type="spellEnd"/>
      <w:r w:rsidRPr="00004157">
        <w:rPr>
          <w:lang w:val="en-US"/>
        </w:rPr>
        <w:t xml:space="preserve">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4F85BE8" w:rsidR="006E2811" w:rsidRPr="003D662E" w:rsidRDefault="00B1673B" w:rsidP="00B1673B">
      <w:pPr>
        <w:jc w:val="both"/>
        <w:rPr>
          <w:lang w:val="en-US"/>
        </w:rPr>
      </w:pPr>
      <w:r w:rsidRPr="003D662E">
        <w:rPr>
          <w:lang w:val="en-US"/>
        </w:rPr>
        <w:t xml:space="preserve">We will now detail the </w:t>
      </w:r>
      <w:proofErr w:type="spellStart"/>
      <w:r w:rsidRPr="003D662E">
        <w:rPr>
          <w:rFonts w:ascii="Consolas" w:hAnsi="Consolas"/>
          <w:lang w:val="en-US"/>
        </w:rPr>
        <w:t>ModelAccess</w:t>
      </w:r>
      <w:proofErr w:type="spellEnd"/>
      <w:r w:rsidRPr="003D662E">
        <w:rPr>
          <w:lang w:val="en-US"/>
        </w:rPr>
        <w:t xml:space="preserve"> and the </w:t>
      </w:r>
      <w:proofErr w:type="spellStart"/>
      <w:r w:rsidRPr="003D662E">
        <w:rPr>
          <w:rFonts w:ascii="Consolas" w:hAnsi="Consolas"/>
          <w:lang w:val="en-US"/>
        </w:rPr>
        <w:t>ProtocolAdapter</w:t>
      </w:r>
      <w:proofErr w:type="spellEnd"/>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proofErr w:type="spellStart"/>
      <w:r w:rsidRPr="003D662E">
        <w:rPr>
          <w:rFonts w:ascii="Consolas" w:hAnsi="Consolas"/>
          <w:lang w:val="en-US"/>
        </w:rPr>
        <w:t>ModelAccess</w:t>
      </w:r>
      <w:proofErr w:type="spellEnd"/>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proofErr w:type="spellStart"/>
      <w:r w:rsidR="00F97728" w:rsidRPr="003D662E">
        <w:rPr>
          <w:rFonts w:ascii="Consolas" w:hAnsi="Consolas"/>
          <w:lang w:val="en-US"/>
        </w:rPr>
        <w:t>ModelAccess</w:t>
      </w:r>
      <w:proofErr w:type="spellEnd"/>
      <w:r w:rsidR="00F97728" w:rsidRPr="003D662E">
        <w:rPr>
          <w:lang w:val="en-US"/>
        </w:rPr>
        <w:t xml:space="preserve"> </w:t>
      </w:r>
      <w:r w:rsidR="00F97728">
        <w:rPr>
          <w:lang w:val="en-US"/>
        </w:rPr>
        <w:t>instance and then, due to performance reasons, incrementally, indicates substructures to be iterated (</w:t>
      </w:r>
      <w:proofErr w:type="spellStart"/>
      <w:r w:rsidR="00F97728" w:rsidRPr="00F97728">
        <w:rPr>
          <w:rFonts w:ascii="Consolas" w:hAnsi="Consolas"/>
          <w:lang w:val="en-US"/>
        </w:rPr>
        <w:t>stepIn</w:t>
      </w:r>
      <w:proofErr w:type="spellEnd"/>
      <w:r w:rsidR="00F97728">
        <w:rPr>
          <w:lang w:val="en-US"/>
        </w:rPr>
        <w:t>/</w:t>
      </w:r>
      <w:proofErr w:type="spellStart"/>
      <w:r w:rsidR="00F97728" w:rsidRPr="00F97728">
        <w:rPr>
          <w:rFonts w:ascii="Consolas" w:hAnsi="Consolas"/>
          <w:lang w:val="en-US"/>
        </w:rPr>
        <w:t>stepOut</w:t>
      </w:r>
      <w:proofErr w:type="spellEnd"/>
      <w:r w:rsidR="00F97728">
        <w:rPr>
          <w:lang w:val="en-US"/>
        </w:rPr>
        <w:t xml:space="preserve"> operations of </w:t>
      </w:r>
      <w:proofErr w:type="spellStart"/>
      <w:r w:rsidR="00F97728" w:rsidRPr="003D662E">
        <w:rPr>
          <w:rFonts w:ascii="Consolas" w:hAnsi="Consolas"/>
          <w:lang w:val="en-US"/>
        </w:rPr>
        <w:t>ModelAccess</w:t>
      </w:r>
      <w:proofErr w:type="spellEnd"/>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proofErr w:type="spellStart"/>
      <w:r w:rsidRPr="003D662E">
        <w:rPr>
          <w:rFonts w:ascii="Consolas" w:hAnsi="Consolas"/>
          <w:lang w:val="en-US"/>
        </w:rPr>
        <w:t>ModelAccess</w:t>
      </w:r>
      <w:proofErr w:type="spellEnd"/>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proofErr w:type="spellStart"/>
      <w:r w:rsidRPr="003D662E">
        <w:rPr>
          <w:rFonts w:ascii="Consolas" w:hAnsi="Consolas"/>
          <w:lang w:val="en-US"/>
        </w:rPr>
        <w:t>ModelAccess</w:t>
      </w:r>
      <w:proofErr w:type="spellEnd"/>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w:t>
      </w:r>
      <w:proofErr w:type="spellStart"/>
      <w:r w:rsidR="00E41050" w:rsidRPr="003D662E">
        <w:rPr>
          <w:lang w:val="en-US"/>
        </w:rPr>
        <w:t>BaSyx</w:t>
      </w:r>
      <w:proofErr w:type="spellEnd"/>
      <w:r w:rsidR="00E41050" w:rsidRPr="003D662E">
        <w:rPr>
          <w:lang w:val="en-US"/>
        </w:rPr>
        <w:t xml:space="preserve">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proofErr w:type="spellStart"/>
      <w:r w:rsidRPr="003D662E">
        <w:rPr>
          <w:rFonts w:ascii="Consolas" w:hAnsi="Consolas"/>
          <w:lang w:val="en-US"/>
        </w:rPr>
        <w:t>AbstractModelAccess</w:t>
      </w:r>
      <w:proofErr w:type="spellEnd"/>
      <w:r w:rsidRPr="003D662E">
        <w:rPr>
          <w:lang w:val="en-US"/>
        </w:rPr>
        <w:t xml:space="preserve"> providing a common basic implementation. For payload-based protocols such as MQTT, implementing the </w:t>
      </w:r>
      <w:proofErr w:type="spellStart"/>
      <w:r w:rsidRPr="003D662E">
        <w:rPr>
          <w:rFonts w:ascii="Consolas" w:hAnsi="Consolas"/>
          <w:lang w:val="en-US"/>
        </w:rPr>
        <w:t>ModelAccess</w:t>
      </w:r>
      <w:proofErr w:type="spellEnd"/>
      <w:r w:rsidRPr="003D662E">
        <w:rPr>
          <w:lang w:val="en-US"/>
        </w:rPr>
        <w:t xml:space="preserve"> interface is not required.</w:t>
      </w:r>
    </w:p>
    <w:p w14:paraId="6C6FC1C5" w14:textId="5873B75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proofErr w:type="spellStart"/>
      <w:r w:rsidR="0035322B" w:rsidRPr="003D662E">
        <w:rPr>
          <w:rFonts w:ascii="Consolas" w:hAnsi="Consolas"/>
          <w:lang w:val="en-US"/>
        </w:rPr>
        <w:t>ProtocolAdapter</w:t>
      </w:r>
      <w:proofErr w:type="spellEnd"/>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proofErr w:type="spellStart"/>
      <w:r w:rsidR="00BA08F2" w:rsidRPr="003D662E">
        <w:rPr>
          <w:rFonts w:ascii="Consolas" w:hAnsi="Consolas"/>
          <w:lang w:val="en-US"/>
        </w:rPr>
        <w:t>ProtocolAdapter</w:t>
      </w:r>
      <w:proofErr w:type="spellEnd"/>
      <w:r w:rsidR="00BA08F2" w:rsidRPr="003D662E">
        <w:rPr>
          <w:rFonts w:cstheme="minorHAnsi"/>
          <w:lang w:val="en-US"/>
        </w:rPr>
        <w:t xml:space="preserve"> that is not based on </w:t>
      </w:r>
      <w:proofErr w:type="spellStart"/>
      <w:r w:rsidR="00BA08F2" w:rsidRPr="003D662E">
        <w:rPr>
          <w:rFonts w:ascii="Consolas" w:hAnsi="Consolas"/>
          <w:lang w:val="en-US"/>
        </w:rPr>
        <w:t>TypeTranslator</w:t>
      </w:r>
      <w:proofErr w:type="spellEnd"/>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proofErr w:type="spellStart"/>
      <w:r w:rsidR="00526DED" w:rsidRPr="003D662E">
        <w:rPr>
          <w:rFonts w:ascii="Consolas" w:hAnsi="Consolas"/>
          <w:lang w:val="en-US"/>
        </w:rPr>
        <w:t>AbstractProtocolAdapter</w:t>
      </w:r>
      <w:proofErr w:type="spellEnd"/>
      <w:r w:rsidR="00526DED" w:rsidRPr="003D662E">
        <w:rPr>
          <w:lang w:val="en-US"/>
        </w:rPr>
        <w:t xml:space="preserve"> is a default implementation providing access to the </w:t>
      </w:r>
      <w:proofErr w:type="spellStart"/>
      <w:r w:rsidR="00526DED" w:rsidRPr="003D662E">
        <w:rPr>
          <w:rFonts w:ascii="Consolas" w:hAnsi="Consolas"/>
          <w:lang w:val="en-US"/>
        </w:rPr>
        <w:t>ModelAccess</w:t>
      </w:r>
      <w:proofErr w:type="spellEnd"/>
      <w:r w:rsidR="00526DED" w:rsidRPr="003D662E">
        <w:rPr>
          <w:lang w:val="en-US"/>
        </w:rPr>
        <w:t xml:space="preserve"> </w:t>
      </w:r>
      <w:r w:rsidR="009F7D8F" w:rsidRPr="003D662E">
        <w:rPr>
          <w:lang w:val="en-US"/>
        </w:rPr>
        <w:t>instance of the connector. T</w:t>
      </w:r>
      <w:r w:rsidR="00526DED" w:rsidRPr="003D662E">
        <w:rPr>
          <w:lang w:val="en-US"/>
        </w:rPr>
        <w:t xml:space="preserve">he </w:t>
      </w:r>
      <w:proofErr w:type="spellStart"/>
      <w:r w:rsidR="00F07976" w:rsidRPr="003D662E">
        <w:rPr>
          <w:rFonts w:ascii="Consolas" w:hAnsi="Consolas"/>
          <w:lang w:val="en-US"/>
        </w:rPr>
        <w:t>TranslatingProtocolAdapter</w:t>
      </w:r>
      <w:proofErr w:type="spellEnd"/>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proofErr w:type="spellStart"/>
      <w:r w:rsidR="00F07976" w:rsidRPr="003D662E">
        <w:rPr>
          <w:rFonts w:ascii="Consolas" w:hAnsi="Consolas"/>
          <w:lang w:val="en-US"/>
        </w:rPr>
        <w:t>ProtocolAdapter</w:t>
      </w:r>
      <w:proofErr w:type="spellEnd"/>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proofErr w:type="spellStart"/>
      <w:r w:rsidRPr="003D662E">
        <w:rPr>
          <w:rFonts w:ascii="Consolas" w:hAnsi="Consolas"/>
          <w:lang w:val="en-US"/>
        </w:rPr>
        <w:t>ProtocolAdapter</w:t>
      </w:r>
      <w:proofErr w:type="spellEnd"/>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proofErr w:type="spellStart"/>
      <w:r w:rsidR="00ED0EBF" w:rsidRPr="003D662E">
        <w:rPr>
          <w:rFonts w:ascii="Consolas" w:hAnsi="Consolas"/>
          <w:lang w:val="en-US"/>
        </w:rPr>
        <w:t>ChannelProtocolAdapter</w:t>
      </w:r>
      <w:proofErr w:type="spellEnd"/>
      <w:r w:rsidR="00ED0EBF" w:rsidRPr="003D662E">
        <w:rPr>
          <w:lang w:val="en-US"/>
        </w:rPr>
        <w:t xml:space="preserve"> and its default implementation </w:t>
      </w:r>
      <w:proofErr w:type="spellStart"/>
      <w:r w:rsidR="00ED0EBF" w:rsidRPr="003D662E">
        <w:rPr>
          <w:rFonts w:ascii="Consolas" w:hAnsi="Consolas"/>
          <w:lang w:val="en-US"/>
        </w:rPr>
        <w:t>ChannelTranslatingProtocolAdapter</w:t>
      </w:r>
      <w:proofErr w:type="spellEnd"/>
      <w:r w:rsidR="00ED0EBF" w:rsidRPr="003D662E">
        <w:rPr>
          <w:lang w:val="en-US"/>
        </w:rPr>
        <w:t xml:space="preserve">, an extension of the </w:t>
      </w:r>
      <w:proofErr w:type="spellStart"/>
      <w:r w:rsidR="00ED0EBF" w:rsidRPr="003D662E">
        <w:rPr>
          <w:rFonts w:ascii="Consolas" w:hAnsi="Consolas"/>
          <w:lang w:val="en-US"/>
        </w:rPr>
        <w:t>TranslatingProtocolAdapter</w:t>
      </w:r>
      <w:proofErr w:type="spellEnd"/>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proofErr w:type="spellStart"/>
      <w:r w:rsidR="00ED0EBF" w:rsidRPr="003D662E">
        <w:rPr>
          <w:rFonts w:ascii="Consolas" w:hAnsi="Consolas"/>
          <w:lang w:val="en-US"/>
        </w:rPr>
        <w:t>ModelAccess</w:t>
      </w:r>
      <w:proofErr w:type="spellEnd"/>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proofErr w:type="spellStart"/>
      <w:r w:rsidR="000032D8" w:rsidRPr="003D662E">
        <w:rPr>
          <w:rFonts w:ascii="Consolas" w:hAnsi="Consolas"/>
          <w:lang w:val="en-US"/>
        </w:rPr>
        <w:t>ConnectorInputTypeTranslator</w:t>
      </w:r>
      <w:proofErr w:type="spellEnd"/>
      <w:r w:rsidR="000032D8" w:rsidRPr="003D662E">
        <w:rPr>
          <w:lang w:val="en-US"/>
        </w:rPr>
        <w:t xml:space="preserve"> an</w:t>
      </w:r>
      <w:r w:rsidR="006F30C6" w:rsidRPr="003D662E">
        <w:rPr>
          <w:lang w:val="en-US"/>
        </w:rPr>
        <w:t xml:space="preserve">d </w:t>
      </w:r>
      <w:proofErr w:type="spellStart"/>
      <w:r w:rsidR="006F30C6" w:rsidRPr="003D662E">
        <w:rPr>
          <w:rFonts w:ascii="Consolas" w:hAnsi="Consolas"/>
          <w:lang w:val="en-US"/>
        </w:rPr>
        <w:t>ConnectorOutputTypeTranslator</w:t>
      </w:r>
      <w:proofErr w:type="spellEnd"/>
      <w:r w:rsidR="006F30C6" w:rsidRPr="003D662E">
        <w:rPr>
          <w:lang w:val="en-US"/>
        </w:rPr>
        <w:t>, both with a corresponding basic implementation.</w:t>
      </w:r>
      <w:r w:rsidR="00145D26" w:rsidRPr="003D662E">
        <w:rPr>
          <w:lang w:val="en-US"/>
        </w:rPr>
        <w:t xml:space="preserve"> </w:t>
      </w:r>
    </w:p>
    <w:p w14:paraId="0469614D" w14:textId="74A46B3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0A1639" w:rsidRPr="003D662E">
        <w:rPr>
          <w:lang w:val="en-US"/>
        </w:rPr>
        <w:t xml:space="preserve">Figure </w:t>
      </w:r>
      <w:r w:rsidR="000A163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proofErr w:type="spellStart"/>
      <w:r w:rsidR="0021458D" w:rsidRPr="003D662E">
        <w:rPr>
          <w:rFonts w:ascii="Consolas" w:hAnsi="Consolas"/>
          <w:lang w:val="en-US"/>
        </w:rPr>
        <w:t>ProtocolAdapt</w:t>
      </w:r>
      <w:r w:rsidR="00C756F2" w:rsidRPr="003D662E">
        <w:rPr>
          <w:rFonts w:ascii="Consolas" w:hAnsi="Consolas"/>
          <w:lang w:val="en-US"/>
        </w:rPr>
        <w:t>er</w:t>
      </w:r>
      <w:proofErr w:type="spellEnd"/>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proofErr w:type="spellStart"/>
      <w:r w:rsidR="00C756F2" w:rsidRPr="003D662E">
        <w:rPr>
          <w:rFonts w:ascii="Consolas" w:hAnsi="Consolas"/>
          <w:lang w:val="en-US"/>
        </w:rPr>
        <w:t>ConnectorInputTypeAdapter</w:t>
      </w:r>
      <w:proofErr w:type="spellEnd"/>
      <w:r w:rsidR="00C756F2" w:rsidRPr="003D662E">
        <w:rPr>
          <w:lang w:val="en-US"/>
        </w:rPr>
        <w:t xml:space="preserve"> and the </w:t>
      </w:r>
      <w:proofErr w:type="spellStart"/>
      <w:r w:rsidR="00C756F2" w:rsidRPr="003D662E">
        <w:rPr>
          <w:rFonts w:ascii="Consolas" w:hAnsi="Consolas"/>
          <w:lang w:val="en-US"/>
        </w:rPr>
        <w:t>ConnectorOutputTypeAdapter</w:t>
      </w:r>
      <w:proofErr w:type="spellEnd"/>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C1E9CB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0A1639" w:rsidRPr="003D662E">
        <w:rPr>
          <w:lang w:val="en-US"/>
        </w:rPr>
        <w:t xml:space="preserve">Figure </w:t>
      </w:r>
      <w:r w:rsidR="000A163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w:t>
      </w:r>
      <w:proofErr w:type="spellStart"/>
      <w:r w:rsidR="001920F8" w:rsidRPr="003D662E">
        <w:rPr>
          <w:lang w:val="en-US"/>
        </w:rPr>
        <w:t>fashon</w:t>
      </w:r>
      <w:proofErr w:type="spellEnd"/>
      <w:r w:rsidR="001920F8" w:rsidRPr="003D662E">
        <w:rPr>
          <w:lang w:val="en-US"/>
        </w:rPr>
        <w:t xml:space="preserve">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0A163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3" w:name="_Ref63932450"/>
      <w:r w:rsidRPr="003D662E">
        <w:rPr>
          <w:lang w:val="en-US"/>
        </w:rPr>
        <w:t>Validation</w:t>
      </w:r>
      <w:bookmarkEnd w:id="113"/>
    </w:p>
    <w:p w14:paraId="19BE5D91" w14:textId="488F042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0A163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proofErr w:type="spellStart"/>
      <w:r w:rsidR="0024524A" w:rsidRPr="003D662E">
        <w:rPr>
          <w:rFonts w:ascii="Consolas" w:hAnsi="Consolas"/>
          <w:lang w:val="en-US"/>
        </w:rPr>
        <w:t>ReceptionCallback</w:t>
      </w:r>
      <w:proofErr w:type="spellEnd"/>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B37E567" w:rsidR="00BF240B" w:rsidRPr="003D662E" w:rsidRDefault="005F096B" w:rsidP="00BF240B">
      <w:pPr>
        <w:jc w:val="both"/>
        <w:rPr>
          <w:lang w:val="en-US"/>
        </w:rPr>
      </w:pPr>
      <w:r w:rsidRPr="003D662E">
        <w:rPr>
          <w:lang w:val="en-US"/>
        </w:rPr>
        <w:t xml:space="preserve">Further functional tests have been performed in the context of the platform use case studies, e.g., in the context of partners such as </w:t>
      </w:r>
      <w:proofErr w:type="spellStart"/>
      <w:r w:rsidRPr="003D662E">
        <w:rPr>
          <w:lang w:val="en-US"/>
        </w:rPr>
        <w:t>Lenze</w:t>
      </w:r>
      <w:proofErr w:type="spellEnd"/>
      <w:r w:rsidRPr="003D662E">
        <w:rPr>
          <w:lang w:val="en-US"/>
        </w:rPr>
        <w:t>,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4" w:name="_Ref57198482"/>
      <w:bookmarkStart w:id="115" w:name="_Toc213421519"/>
      <w:r w:rsidRPr="003D662E">
        <w:rPr>
          <w:lang w:val="en-US"/>
        </w:rPr>
        <w:t>Services Layer</w:t>
      </w:r>
      <w:bookmarkEnd w:id="114"/>
      <w:bookmarkEnd w:id="115"/>
    </w:p>
    <w:p w14:paraId="1D1E2323" w14:textId="211C363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0A163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2D065E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we discuss the Service Execution Environment for Java and Python.</w:t>
      </w:r>
    </w:p>
    <w:p w14:paraId="543C2C04" w14:textId="04EB85C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0A163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6" w:name="_Ref78195124"/>
      <w:bookmarkStart w:id="117" w:name="_Toc213421520"/>
      <w:r w:rsidRPr="003D662E">
        <w:rPr>
          <w:lang w:val="en-US"/>
        </w:rPr>
        <w:t>Terminology and Background</w:t>
      </w:r>
      <w:bookmarkEnd w:id="116"/>
      <w:bookmarkEnd w:id="117"/>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731668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052EAA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w:t>
      </w:r>
      <w:proofErr w:type="spellStart"/>
      <w:r w:rsidR="00D2057B" w:rsidRPr="003D662E">
        <w:rPr>
          <w:lang w:val="en-US"/>
        </w:rPr>
        <w:t>submodels</w:t>
      </w:r>
      <w:proofErr w:type="spellEnd"/>
      <w:r w:rsidR="00D2057B" w:rsidRPr="003D662E">
        <w:rPr>
          <w:lang w:val="en-US"/>
        </w:rPr>
        <w:t>,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w:t>
      </w:r>
      <w:proofErr w:type="spellStart"/>
      <w:r w:rsidR="00D73BD7" w:rsidRPr="003D662E">
        <w:rPr>
          <w:lang w:val="en-US"/>
        </w:rPr>
        <w:t>realtime</w:t>
      </w:r>
      <w:proofErr w:type="spellEnd"/>
      <w:r w:rsidR="00D73BD7" w:rsidRPr="003D662E">
        <w:rPr>
          <w:lang w:val="en-US"/>
        </w:rPr>
        <w:t xml:space="preserv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394869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0A163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1"/>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8" w:name="_Ref76729822"/>
      <w:bookmarkStart w:id="119" w:name="_Ref76743606"/>
      <w:bookmarkStart w:id="120" w:name="_Toc213421521"/>
      <w:bookmarkStart w:id="121" w:name="_Ref76731136"/>
      <w:r w:rsidRPr="003D662E">
        <w:rPr>
          <w:lang w:val="en-US"/>
        </w:rPr>
        <w:t>Service Environment</w:t>
      </w:r>
      <w:bookmarkEnd w:id="118"/>
      <w:r w:rsidRPr="003D662E">
        <w:rPr>
          <w:lang w:val="en-US"/>
        </w:rPr>
        <w:t>s</w:t>
      </w:r>
      <w:bookmarkEnd w:id="119"/>
      <w:bookmarkEnd w:id="120"/>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F96899A">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304E5B7B" w:rsidR="008A4B2E" w:rsidRPr="003D662E" w:rsidRDefault="008A4B2E" w:rsidP="008A4B2E">
      <w:pPr>
        <w:pStyle w:val="Caption"/>
        <w:jc w:val="center"/>
        <w:rPr>
          <w:lang w:val="en-US"/>
        </w:rPr>
      </w:pPr>
      <w:bookmarkStart w:id="122"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17</w:t>
      </w:r>
      <w:r w:rsidRPr="003D662E">
        <w:fldChar w:fldCharType="end"/>
      </w:r>
      <w:bookmarkEnd w:id="122"/>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3" w:name="_Ref101351661"/>
      <w:r w:rsidRPr="003D662E">
        <w:rPr>
          <w:lang w:val="en-US"/>
        </w:rPr>
        <w:t>The Java Service Environment</w:t>
      </w:r>
      <w:bookmarkEnd w:id="123"/>
    </w:p>
    <w:p w14:paraId="199C9B6A" w14:textId="1B33003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17</w:t>
      </w:r>
      <w:r w:rsidRPr="003D662E">
        <w:rPr>
          <w:lang w:val="en-US"/>
        </w:rPr>
        <w:fldChar w:fldCharType="end"/>
      </w:r>
      <w:r w:rsidRPr="003D662E">
        <w:rPr>
          <w:lang w:val="en-US"/>
        </w:rPr>
        <w:t xml:space="preserve"> are represented in terms of the </w:t>
      </w:r>
      <w:proofErr w:type="spellStart"/>
      <w:r w:rsidRPr="003D662E">
        <w:rPr>
          <w:rFonts w:ascii="Consolas" w:hAnsi="Consolas"/>
          <w:lang w:val="en-US"/>
        </w:rPr>
        <w:t>ServiceState</w:t>
      </w:r>
      <w:proofErr w:type="spellEnd"/>
      <w:r w:rsidRPr="003D662E">
        <w:rPr>
          <w:lang w:val="en-US"/>
        </w:rPr>
        <w:t xml:space="preserve"> enumeration, the four main kinds of services in terms of the </w:t>
      </w:r>
      <w:proofErr w:type="spellStart"/>
      <w:r w:rsidRPr="003D662E">
        <w:rPr>
          <w:rFonts w:ascii="Consolas" w:hAnsi="Consolas"/>
          <w:lang w:val="en-US"/>
        </w:rPr>
        <w:t>ServiceKind</w:t>
      </w:r>
      <w:proofErr w:type="spellEnd"/>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F8A97C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proofErr w:type="spellStart"/>
      <w:r w:rsidRPr="003D662E">
        <w:rPr>
          <w:rFonts w:ascii="Consolas" w:hAnsi="Consolas"/>
          <w:lang w:val="en-US"/>
        </w:rPr>
        <w:t>YamlArtifact</w:t>
      </w:r>
      <w:proofErr w:type="spellEnd"/>
      <w:r w:rsidRPr="003D662E">
        <w:rPr>
          <w:lang w:val="en-US"/>
        </w:rPr>
        <w:t xml:space="preserve"> and </w:t>
      </w:r>
      <w:proofErr w:type="spellStart"/>
      <w:r w:rsidRPr="003D662E">
        <w:rPr>
          <w:rFonts w:ascii="Consolas" w:hAnsi="Consolas"/>
          <w:lang w:val="en-US"/>
        </w:rPr>
        <w:t>YamlService</w:t>
      </w:r>
      <w:proofErr w:type="spellEnd"/>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63F8D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4" w:name="_Hlk89265794"/>
      <w:proofErr w:type="spellStart"/>
      <w:r w:rsidR="00957F15" w:rsidRPr="003D662E">
        <w:rPr>
          <w:rFonts w:ascii="Consolas" w:hAnsi="Consolas"/>
          <w:lang w:val="en-US"/>
        </w:rPr>
        <w:t>AbstractProcessService</w:t>
      </w:r>
      <w:proofErr w:type="spellEnd"/>
      <w:r w:rsidR="00957F15" w:rsidRPr="003D662E">
        <w:rPr>
          <w:lang w:val="en-US"/>
        </w:rPr>
        <w:t xml:space="preserve"> provides </w:t>
      </w:r>
      <w:bookmarkEnd w:id="124"/>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proofErr w:type="spellStart"/>
      <w:r w:rsidR="00A1563E" w:rsidRPr="003D662E">
        <w:rPr>
          <w:rFonts w:ascii="Consolas" w:hAnsi="Consolas"/>
          <w:lang w:val="en-US"/>
        </w:rPr>
        <w:t>AbstractProcessService</w:t>
      </w:r>
      <w:proofErr w:type="spellEnd"/>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proofErr w:type="spellStart"/>
      <w:r w:rsidR="00957F15" w:rsidRPr="003D662E">
        <w:rPr>
          <w:rFonts w:ascii="Consolas" w:hAnsi="Consolas"/>
          <w:lang w:val="en-US"/>
        </w:rPr>
        <w:t>AbstractProcessService</w:t>
      </w:r>
      <w:proofErr w:type="spellEnd"/>
      <w:r w:rsidR="00957F15" w:rsidRPr="003D662E">
        <w:rPr>
          <w:lang w:val="en-US"/>
        </w:rPr>
        <w:t xml:space="preserve"> requires two </w:t>
      </w:r>
      <w:proofErr w:type="spellStart"/>
      <w:r w:rsidR="00957F15" w:rsidRPr="003D662E">
        <w:rPr>
          <w:rFonts w:ascii="Consolas" w:hAnsi="Consolas"/>
          <w:lang w:val="en-US"/>
        </w:rPr>
        <w:t>TypeTranslator</w:t>
      </w:r>
      <w:proofErr w:type="spellEnd"/>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proofErr w:type="spellStart"/>
      <w:r w:rsidR="00957F15" w:rsidRPr="003D662E">
        <w:rPr>
          <w:rFonts w:ascii="Consolas" w:hAnsi="Consolas"/>
          <w:lang w:val="en-US"/>
        </w:rPr>
        <w:t>TypeTranslator</w:t>
      </w:r>
      <w:proofErr w:type="spellEnd"/>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proofErr w:type="spellStart"/>
      <w:r w:rsidR="00C50447" w:rsidRPr="003D662E">
        <w:rPr>
          <w:rFonts w:ascii="Consolas" w:hAnsi="Consolas"/>
          <w:lang w:val="en-US"/>
        </w:rPr>
        <w:t>AbstractProcessService</w:t>
      </w:r>
      <w:proofErr w:type="spellEnd"/>
      <w:r w:rsidR="00C50447" w:rsidRPr="003D662E">
        <w:rPr>
          <w:lang w:val="en-US"/>
        </w:rPr>
        <w:t xml:space="preserve"> requires a </w:t>
      </w:r>
      <w:proofErr w:type="spellStart"/>
      <w:r w:rsidR="00C50447" w:rsidRPr="003D662E">
        <w:rPr>
          <w:rFonts w:ascii="Consolas" w:hAnsi="Consolas"/>
          <w:lang w:val="en-US"/>
        </w:rPr>
        <w:t>ReceptionCallback</w:t>
      </w:r>
      <w:proofErr w:type="spellEnd"/>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proofErr w:type="spellStart"/>
      <w:r w:rsidR="00FE4CE2" w:rsidRPr="003D662E">
        <w:rPr>
          <w:rFonts w:ascii="Consolas" w:hAnsi="Consolas"/>
          <w:lang w:val="en-US"/>
        </w:rPr>
        <w:t>AbstractStringProcessService</w:t>
      </w:r>
      <w:proofErr w:type="spellEnd"/>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proofErr w:type="spellStart"/>
      <w:r w:rsidR="00B45731" w:rsidRPr="003D662E">
        <w:rPr>
          <w:rFonts w:ascii="Consolas" w:hAnsi="Consolas"/>
          <w:lang w:val="en-US"/>
        </w:rPr>
        <w:t>GenericMultiTypeService</w:t>
      </w:r>
      <w:proofErr w:type="spellEnd"/>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proofErr w:type="spellStart"/>
      <w:r w:rsidR="00230D52" w:rsidRPr="003D662E">
        <w:rPr>
          <w:rFonts w:ascii="Consolas" w:hAnsi="Consolas"/>
          <w:lang w:val="en-US"/>
        </w:rPr>
        <w:t>AbstractRestProcessService</w:t>
      </w:r>
      <w:proofErr w:type="spellEnd"/>
      <w:r w:rsidR="00FB16E3" w:rsidRPr="003D662E">
        <w:rPr>
          <w:lang w:val="en-US"/>
        </w:rPr>
        <w:t>.</w:t>
      </w:r>
    </w:p>
    <w:p w14:paraId="4F6E8F91" w14:textId="2EE433D8" w:rsidR="00441192" w:rsidRPr="003D662E" w:rsidRDefault="00441192" w:rsidP="008A4B2E">
      <w:pPr>
        <w:jc w:val="both"/>
        <w:rPr>
          <w:lang w:val="en-US"/>
        </w:rPr>
      </w:pPr>
      <w:r w:rsidRPr="003D662E">
        <w:rPr>
          <w:lang w:val="en-US"/>
        </w:rPr>
        <w:t xml:space="preserve">One generic service that is provided by the Java Service environment is the </w:t>
      </w:r>
      <w:proofErr w:type="spellStart"/>
      <w:r w:rsidRPr="003D662E">
        <w:rPr>
          <w:rFonts w:ascii="Consolas" w:hAnsi="Consolas"/>
          <w:lang w:val="en-US"/>
        </w:rPr>
        <w:t>TraceToAasService</w:t>
      </w:r>
      <w:proofErr w:type="spellEnd"/>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w:t>
      </w:r>
      <w:proofErr w:type="spellStart"/>
      <w:r w:rsidR="009176D2" w:rsidRPr="003D662E">
        <w:rPr>
          <w:lang w:val="en-US"/>
        </w:rPr>
        <w:t>submodel</w:t>
      </w:r>
      <w:proofErr w:type="spellEnd"/>
      <w:r w:rsidR="00CB053F">
        <w:rPr>
          <w:rStyle w:val="FootnoteReference"/>
          <w:lang w:val="en-US"/>
        </w:rPr>
        <w:footnoteReference w:id="82"/>
      </w:r>
      <w:r w:rsidR="00CB053F">
        <w:rPr>
          <w:lang w:val="en-US"/>
        </w:rPr>
        <w:t xml:space="preserve">  or in a channel of the </w:t>
      </w:r>
      <w:proofErr w:type="spellStart"/>
      <w:r w:rsidR="00CB053F">
        <w:rPr>
          <w:lang w:val="en-US"/>
        </w:rPr>
        <w:t>websocket</w:t>
      </w:r>
      <w:proofErr w:type="spellEnd"/>
      <w:r w:rsidR="00CB053F">
        <w:rPr>
          <w:lang w:val="en-US"/>
        </w:rPr>
        <w:t xml:space="preserve">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proofErr w:type="spellStart"/>
      <w:r w:rsidR="00C817EA" w:rsidRPr="00C817EA">
        <w:rPr>
          <w:rFonts w:ascii="Consolas" w:hAnsi="Consolas"/>
          <w:lang w:val="en-US"/>
        </w:rPr>
        <w:t>TransportConverter</w:t>
      </w:r>
      <w:proofErr w:type="spellEnd"/>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proofErr w:type="spellStart"/>
      <w:r w:rsidR="00C817EA" w:rsidRPr="003D662E">
        <w:rPr>
          <w:rFonts w:ascii="Consolas" w:hAnsi="Consolas"/>
          <w:lang w:val="en-US"/>
        </w:rPr>
        <w:t>TraceToAasService</w:t>
      </w:r>
      <w:proofErr w:type="spellEnd"/>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proofErr w:type="spellStart"/>
      <w:r w:rsidR="00820187" w:rsidRPr="003D662E">
        <w:rPr>
          <w:rFonts w:ascii="Consolas" w:hAnsi="Consolas"/>
          <w:lang w:val="en-US"/>
        </w:rPr>
        <w:t>TraceToAasService</w:t>
      </w:r>
      <w:proofErr w:type="spellEnd"/>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w:t>
      </w:r>
      <w:proofErr w:type="spellStart"/>
      <w:r w:rsidR="00820187" w:rsidRPr="00820187">
        <w:rPr>
          <w:rFonts w:ascii="Consolas" w:hAnsi="Consolas"/>
          <w:lang w:val="en-US"/>
        </w:rPr>
        <w:t>Diip.test</w:t>
      </w:r>
      <w:proofErr w:type="spellEnd"/>
      <w:r w:rsidR="00820187" w:rsidRPr="00820187">
        <w:rPr>
          <w:rFonts w:ascii="Consolas" w:hAnsi="Consolas"/>
          <w:lang w:val="en-US"/>
        </w:rPr>
        <w: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proofErr w:type="spellStart"/>
      <w:r w:rsidRPr="003D662E">
        <w:rPr>
          <w:rFonts w:ascii="Consolas" w:hAnsi="Consolas"/>
          <w:lang w:val="en-US"/>
        </w:rPr>
        <w:t>ServiceMapper</w:t>
      </w:r>
      <w:proofErr w:type="spellEnd"/>
      <w:r w:rsidRPr="003D662E">
        <w:rPr>
          <w:lang w:val="en-US"/>
        </w:rPr>
        <w:t xml:space="preserve">, a helper class that binds a service against a given AAS command server. Moreover, the </w:t>
      </w:r>
      <w:proofErr w:type="spellStart"/>
      <w:r w:rsidRPr="003D662E">
        <w:rPr>
          <w:rFonts w:ascii="Consolas" w:hAnsi="Consolas"/>
          <w:lang w:val="en-US"/>
        </w:rPr>
        <w:t>ServiceMapper</w:t>
      </w:r>
      <w:proofErr w:type="spellEnd"/>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7C9E97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3"/>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882DA3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proofErr w:type="spellStart"/>
      <w:r w:rsidRPr="003D662E">
        <w:rPr>
          <w:rFonts w:ascii="Consolas" w:hAnsi="Consolas"/>
          <w:lang w:val="en-US"/>
        </w:rPr>
        <w:t>environment.metricsProvider.meterRepresentation</w:t>
      </w:r>
      <w:proofErr w:type="spellEnd"/>
      <w:r w:rsidRPr="003D662E">
        <w:rPr>
          <w:lang w:val="en-US"/>
        </w:rPr>
        <w:t xml:space="preserve">). The second step is to encapsulate the communication, i.e., the micrometer REST communication as well as the AAS representation of the metrics. This is done in terms of </w:t>
      </w:r>
      <w:proofErr w:type="spellStart"/>
      <w:r w:rsidRPr="003D662E">
        <w:rPr>
          <w:rFonts w:ascii="Consolas" w:hAnsi="Consolas"/>
          <w:lang w:val="en-US"/>
        </w:rPr>
        <w:t>MetricsExtractorRestClient</w:t>
      </w:r>
      <w:proofErr w:type="spellEnd"/>
      <w:r w:rsidRPr="003D662E">
        <w:rPr>
          <w:lang w:val="en-US"/>
        </w:rPr>
        <w:t xml:space="preserve"> and </w:t>
      </w:r>
      <w:proofErr w:type="spellStart"/>
      <w:r w:rsidRPr="003D662E">
        <w:rPr>
          <w:rFonts w:ascii="Consolas" w:hAnsi="Consolas"/>
          <w:lang w:val="en-US"/>
        </w:rPr>
        <w:t>MetricsAasConstructor</w:t>
      </w:r>
      <w:proofErr w:type="spellEnd"/>
      <w:r w:rsidRPr="003D662E">
        <w:rPr>
          <w:lang w:val="en-US"/>
        </w:rPr>
        <w:t xml:space="preserve"> in </w:t>
      </w:r>
      <w:proofErr w:type="spellStart"/>
      <w:r w:rsidRPr="003D662E">
        <w:rPr>
          <w:rFonts w:ascii="Consolas" w:hAnsi="Consolas"/>
          <w:lang w:val="en-US"/>
        </w:rPr>
        <w:t>environment.metricsProvider.metricsAas</w:t>
      </w:r>
      <w:proofErr w:type="spellEnd"/>
      <w:r w:rsidRPr="003D662E">
        <w:rPr>
          <w:lang w:val="en-US"/>
        </w:rPr>
        <w:t xml:space="preserve">. Finally, the </w:t>
      </w:r>
      <w:proofErr w:type="spellStart"/>
      <w:r w:rsidRPr="003D662E">
        <w:rPr>
          <w:rFonts w:ascii="Consolas" w:hAnsi="Consolas"/>
          <w:lang w:val="en-US"/>
        </w:rPr>
        <w:t>MetricsProvider</w:t>
      </w:r>
      <w:proofErr w:type="spellEnd"/>
      <w:r w:rsidRPr="003D662E">
        <w:rPr>
          <w:lang w:val="en-US"/>
        </w:rPr>
        <w:t xml:space="preserve"> in </w:t>
      </w:r>
      <w:proofErr w:type="spellStart"/>
      <w:r w:rsidRPr="003D662E">
        <w:rPr>
          <w:rFonts w:ascii="Consolas" w:hAnsi="Consolas"/>
          <w:lang w:val="en-US"/>
        </w:rPr>
        <w:t>environment.metricsProvider</w:t>
      </w:r>
      <w:proofErr w:type="spellEnd"/>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proofErr w:type="spellStart"/>
      <w:r w:rsidR="00BE151A" w:rsidRPr="003D662E">
        <w:rPr>
          <w:rFonts w:ascii="Consolas" w:hAnsi="Consolas"/>
          <w:lang w:val="en-US"/>
        </w:rPr>
        <w:t>MonitoredService</w:t>
      </w:r>
      <w:proofErr w:type="spellEnd"/>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proofErr w:type="spellStart"/>
      <w:r w:rsidR="00CA05FE" w:rsidRPr="003D662E">
        <w:rPr>
          <w:rFonts w:ascii="Consolas" w:hAnsi="Consolas"/>
          <w:lang w:val="en-US"/>
        </w:rPr>
        <w:t>AbstractProcessService</w:t>
      </w:r>
      <w:proofErr w:type="spellEnd"/>
      <w:r w:rsidR="00CA05FE" w:rsidRPr="003D662E">
        <w:rPr>
          <w:lang w:val="en-US"/>
        </w:rPr>
        <w:t xml:space="preserve"> discussed above is a </w:t>
      </w:r>
      <w:proofErr w:type="spellStart"/>
      <w:r w:rsidR="00CA05FE" w:rsidRPr="003D662E">
        <w:rPr>
          <w:rFonts w:ascii="Consolas" w:hAnsi="Consolas"/>
          <w:lang w:val="en-US"/>
        </w:rPr>
        <w:t>MonitoredService</w:t>
      </w:r>
      <w:proofErr w:type="spellEnd"/>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0A1639">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proofErr w:type="spellStart"/>
      <w:r w:rsidR="00CA05FE" w:rsidRPr="003D662E">
        <w:rPr>
          <w:rFonts w:ascii="Consolas" w:hAnsi="Consolas"/>
          <w:lang w:val="en-US"/>
        </w:rPr>
        <w:t>UpdatingMonitoredService</w:t>
      </w:r>
      <w:proofErr w:type="spellEnd"/>
      <w:r w:rsidR="00CA05FE" w:rsidRPr="003D662E">
        <w:rPr>
          <w:lang w:val="en-US"/>
        </w:rPr>
        <w:t xml:space="preserve"> if regular updates of the measurements are needed. </w:t>
      </w:r>
      <w:r w:rsidR="000577C2" w:rsidRPr="003D662E">
        <w:rPr>
          <w:lang w:val="en-US"/>
        </w:rPr>
        <w:t xml:space="preserve">We consider monitored values as properties of the respective AAS </w:t>
      </w:r>
      <w:proofErr w:type="spellStart"/>
      <w:r w:rsidR="000577C2" w:rsidRPr="003D662E">
        <w:rPr>
          <w:lang w:val="en-US"/>
        </w:rPr>
        <w:t>submodel</w:t>
      </w:r>
      <w:proofErr w:type="spellEnd"/>
      <w:r w:rsidR="000577C2" w:rsidRPr="003D662E">
        <w:rPr>
          <w:lang w:val="en-US"/>
        </w:rPr>
        <w:t xml:space="preserve">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proofErr w:type="spellStart"/>
      <w:r w:rsidRPr="003D662E">
        <w:rPr>
          <w:rFonts w:ascii="Consolas" w:hAnsi="Consolas"/>
          <w:lang w:val="en-US"/>
        </w:rPr>
        <w:t>environment.metricsProvider</w:t>
      </w:r>
      <w:proofErr w:type="spellEnd"/>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proofErr w:type="spellStart"/>
      <w:r w:rsidRPr="003D662E">
        <w:rPr>
          <w:rFonts w:ascii="Consolas" w:hAnsi="Consolas"/>
          <w:lang w:val="en-US"/>
        </w:rPr>
        <w:t>MetricsProvider</w:t>
      </w:r>
      <w:proofErr w:type="spellEnd"/>
      <w:r w:rsidRPr="003D662E">
        <w:rPr>
          <w:lang w:val="en-US"/>
        </w:rPr>
        <w:t xml:space="preserve"> for Spring, the </w:t>
      </w:r>
      <w:proofErr w:type="spellStart"/>
      <w:r w:rsidRPr="003D662E">
        <w:rPr>
          <w:rFonts w:ascii="Consolas" w:hAnsi="Consolas"/>
          <w:lang w:val="en-US"/>
        </w:rPr>
        <w:t>RestAdvice</w:t>
      </w:r>
      <w:proofErr w:type="spellEnd"/>
      <w:r w:rsidRPr="003D662E">
        <w:rPr>
          <w:rFonts w:cstheme="minorHAnsi"/>
          <w:lang w:val="en-US"/>
        </w:rPr>
        <w:t xml:space="preserve"> and the </w:t>
      </w:r>
      <w:proofErr w:type="spellStart"/>
      <w:r w:rsidRPr="003D662E">
        <w:rPr>
          <w:rFonts w:ascii="Consolas" w:hAnsi="Consolas"/>
          <w:lang w:val="en-US"/>
        </w:rPr>
        <w:t>MetricsProviderRestService</w:t>
      </w:r>
      <w:proofErr w:type="spellEnd"/>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proofErr w:type="spellStart"/>
      <w:r w:rsidRPr="003D662E">
        <w:rPr>
          <w:rFonts w:ascii="Consolas" w:hAnsi="Consolas"/>
          <w:lang w:val="en-US"/>
        </w:rPr>
        <w:t>MetricsExtractorRestClient</w:t>
      </w:r>
      <w:proofErr w:type="spellEnd"/>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5" w:name="_Ref145617617"/>
      <w:r w:rsidRPr="003D662E">
        <w:rPr>
          <w:lang w:val="en-US"/>
        </w:rPr>
        <w:t>The Python Service Environment</w:t>
      </w:r>
      <w:bookmarkEnd w:id="125"/>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w:t>
      </w:r>
      <w:proofErr w:type="spellStart"/>
      <w:r w:rsidRPr="003D662E">
        <w:rPr>
          <w:lang w:val="en-US"/>
        </w:rPr>
        <w:t>realtime</w:t>
      </w:r>
      <w:proofErr w:type="spellEnd"/>
      <w:r w:rsidRPr="003D662E">
        <w:rPr>
          <w:lang w:val="en-US"/>
        </w:rPr>
        <w:t xml:space="preserv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 xml:space="preserve">i.e., the non-Java service environment </w:t>
      </w:r>
      <w:proofErr w:type="spellStart"/>
      <w:r w:rsidR="00146F44" w:rsidRPr="00B93190">
        <w:rPr>
          <w:lang w:val="en-US"/>
        </w:rPr>
        <w:t>delives</w:t>
      </w:r>
      <w:proofErr w:type="spellEnd"/>
      <w:r w:rsidR="00146F44" w:rsidRPr="00B93190">
        <w:rPr>
          <w:lang w:val="en-US"/>
        </w:rPr>
        <w:t xml:space="preserve"> the information for the own process, which is then combined to a unified measurement on the Java side</w:t>
      </w:r>
      <w:r w:rsidR="000D5A5E" w:rsidRPr="00B93190">
        <w:rPr>
          <w:lang w:val="en-US"/>
        </w:rPr>
        <w:t>.</w:t>
      </w:r>
    </w:p>
    <w:p w14:paraId="1023D63D" w14:textId="01583D4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proofErr w:type="spellStart"/>
      <w:r w:rsidR="009F479C" w:rsidRPr="003D662E">
        <w:rPr>
          <w:rFonts w:ascii="Consolas" w:hAnsi="Consolas"/>
          <w:lang w:val="en-US"/>
        </w:rPr>
        <w:t>ServiceEnvironment</w:t>
      </w:r>
      <w:proofErr w:type="spellEnd"/>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proofErr w:type="spellStart"/>
      <w:r w:rsidR="009F479C" w:rsidRPr="003D662E">
        <w:rPr>
          <w:rFonts w:ascii="Consolas" w:hAnsi="Consolas"/>
          <w:lang w:val="en-US"/>
        </w:rPr>
        <w:t>AbstractService</w:t>
      </w:r>
      <w:proofErr w:type="spellEnd"/>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31C7AE1"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0A1639">
        <w:rPr>
          <w:lang w:val="en-US"/>
        </w:rPr>
        <w:t>3.4.1.3</w:t>
      </w:r>
      <w:r w:rsidRPr="003D662E">
        <w:rPr>
          <w:lang w:val="en-US"/>
        </w:rPr>
        <w:fldChar w:fldCharType="end"/>
      </w:r>
      <w:r w:rsidRPr="003D662E">
        <w:rPr>
          <w:lang w:val="en-US"/>
        </w:rPr>
        <w:t xml:space="preserve">, VAB does not </w:t>
      </w:r>
      <w:r w:rsidR="00C44237" w:rsidRPr="003D662E">
        <w:rPr>
          <w:lang w:val="en-US"/>
        </w:rPr>
        <w:t>support for data transport and soft-</w:t>
      </w:r>
      <w:proofErr w:type="spellStart"/>
      <w:r w:rsidR="00C44237" w:rsidRPr="003D662E">
        <w:rPr>
          <w:lang w:val="en-US"/>
        </w:rPr>
        <w:t>realtime</w:t>
      </w:r>
      <w:proofErr w:type="spellEnd"/>
      <w:r w:rsidR="00C44237" w:rsidRPr="003D662E">
        <w:rPr>
          <w:lang w:val="en-US"/>
        </w:rPr>
        <w:t xml:space="preserv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w:t>
      </w:r>
      <w:proofErr w:type="spellStart"/>
      <w:r w:rsidR="009805C4" w:rsidRPr="003D662E">
        <w:rPr>
          <w:lang w:val="en-US"/>
        </w:rPr>
        <w:t>BaSyx</w:t>
      </w:r>
      <w:proofErr w:type="spellEnd"/>
      <w:r w:rsidR="009805C4" w:rsidRPr="003D662E">
        <w:rPr>
          <w:lang w:val="en-US"/>
        </w:rPr>
        <w:t>)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4"/>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t>
      </w:r>
      <w:proofErr w:type="spellStart"/>
      <w:r>
        <w:rPr>
          <w:lang w:val="en-US"/>
        </w:rPr>
        <w:t>WebSockets</w:t>
      </w:r>
      <w:proofErr w:type="spellEnd"/>
      <w:r>
        <w:rPr>
          <w:rStyle w:val="FootnoteReference"/>
          <w:lang w:val="en-US"/>
        </w:rPr>
        <w:footnoteReference w:id="85"/>
      </w:r>
      <w:r>
        <w:rPr>
          <w:lang w:val="en-US"/>
        </w:rPr>
        <w:t xml:space="preserve"> for local communication between Java and Python. </w:t>
      </w:r>
      <w:proofErr w:type="spellStart"/>
      <w:r>
        <w:rPr>
          <w:lang w:val="en-US"/>
        </w:rPr>
        <w:t>Anoter</w:t>
      </w:r>
      <w:proofErr w:type="spellEnd"/>
      <w:r>
        <w:rPr>
          <w:lang w:val="en-US"/>
        </w:rPr>
        <w:t xml:space="preserve"> alternative that could be integrated similarly is some form of RPC</w:t>
      </w:r>
      <w:r w:rsidR="00FA78D0">
        <w:rPr>
          <w:rStyle w:val="FootnoteReference"/>
          <w:lang w:val="en-US"/>
        </w:rPr>
        <w:footnoteReference w:id="86"/>
      </w:r>
      <w:r>
        <w:rPr>
          <w:lang w:val="en-US"/>
        </w:rPr>
        <w:t xml:space="preserve"> (Remote Procedure Call), e.g., </w:t>
      </w:r>
      <w:proofErr w:type="spellStart"/>
      <w:r>
        <w:rPr>
          <w:lang w:val="en-US"/>
        </w:rPr>
        <w:t>gRPC</w:t>
      </w:r>
      <w:proofErr w:type="spellEnd"/>
      <w:r w:rsidR="00FA78D0">
        <w:rPr>
          <w:rStyle w:val="FootnoteReference"/>
          <w:lang w:val="en-US"/>
        </w:rPr>
        <w:footnoteReference w:id="87"/>
      </w:r>
      <w:r>
        <w:rPr>
          <w:lang w:val="en-US"/>
        </w:rPr>
        <w:t xml:space="preserve"> with </w:t>
      </w:r>
      <w:proofErr w:type="spellStart"/>
      <w:r>
        <w:rPr>
          <w:lang w:val="en-US"/>
        </w:rPr>
        <w:t>Protobuf</w:t>
      </w:r>
      <w:proofErr w:type="spellEnd"/>
      <w:r>
        <w:rPr>
          <w:lang w:val="en-US"/>
        </w:rPr>
        <w:t>.</w:t>
      </w:r>
    </w:p>
    <w:p w14:paraId="471A231E" w14:textId="19A87A04" w:rsidR="008343B7" w:rsidRDefault="008343B7" w:rsidP="008343B7">
      <w:pPr>
        <w:jc w:val="both"/>
        <w:rPr>
          <w:lang w:val="en-US"/>
        </w:rPr>
      </w:pPr>
      <w:r w:rsidRPr="003D662E">
        <w:rPr>
          <w:lang w:val="en-US"/>
        </w:rPr>
        <w:t xml:space="preserve">Currently, the Python </w:t>
      </w:r>
      <w:proofErr w:type="spellStart"/>
      <w:r w:rsidRPr="003D662E">
        <w:rPr>
          <w:rFonts w:ascii="Consolas" w:hAnsi="Consolas"/>
          <w:lang w:val="en-US"/>
        </w:rPr>
        <w:t>ServiceEnvironment</w:t>
      </w:r>
      <w:proofErr w:type="spellEnd"/>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proofErr w:type="spellStart"/>
      <w:r w:rsidR="00531877" w:rsidRPr="003D662E">
        <w:rPr>
          <w:rFonts w:ascii="Consolas" w:hAnsi="Consolas"/>
          <w:lang w:val="en-US"/>
        </w:rPr>
        <w:t>PythonAsyncProcessService</w:t>
      </w:r>
      <w:proofErr w:type="spellEnd"/>
      <w:r w:rsidR="00531877" w:rsidRPr="003D662E">
        <w:rPr>
          <w:lang w:val="en-US"/>
        </w:rPr>
        <w:t xml:space="preserve"> is responsible for continuously running the Python </w:t>
      </w:r>
      <w:proofErr w:type="spellStart"/>
      <w:r w:rsidR="00531877" w:rsidRPr="003D662E">
        <w:rPr>
          <w:rFonts w:ascii="Consolas" w:hAnsi="Consolas"/>
          <w:lang w:val="en-US"/>
        </w:rPr>
        <w:t>ServiceEnvironment</w:t>
      </w:r>
      <w:proofErr w:type="spellEnd"/>
      <w:r w:rsidR="00531877" w:rsidRPr="003D662E">
        <w:rPr>
          <w:lang w:val="en-US"/>
        </w:rPr>
        <w:t xml:space="preserve"> and the </w:t>
      </w:r>
      <w:proofErr w:type="spellStart"/>
      <w:r w:rsidR="00531877" w:rsidRPr="003D662E">
        <w:rPr>
          <w:rFonts w:ascii="Consolas" w:hAnsi="Consolas"/>
          <w:lang w:val="en-US"/>
        </w:rPr>
        <w:t>PythonSyncProcessService</w:t>
      </w:r>
      <w:proofErr w:type="spellEnd"/>
      <w:r w:rsidR="00531877" w:rsidRPr="003D662E">
        <w:rPr>
          <w:lang w:val="en-US"/>
        </w:rPr>
        <w:t xml:space="preserve"> is an experimental call-and-return implementation of a Python service integration. While the </w:t>
      </w:r>
      <w:proofErr w:type="spellStart"/>
      <w:r w:rsidR="00531877" w:rsidRPr="003D662E">
        <w:rPr>
          <w:rFonts w:ascii="Consolas" w:hAnsi="Consolas"/>
          <w:lang w:val="en-US"/>
        </w:rPr>
        <w:t>PythonAsyncProcessService</w:t>
      </w:r>
      <w:proofErr w:type="spellEnd"/>
      <w:r w:rsidR="00531877" w:rsidRPr="003D662E">
        <w:rPr>
          <w:lang w:val="en-US"/>
        </w:rPr>
        <w:t xml:space="preserve"> transmits data and commands to the </w:t>
      </w:r>
      <w:proofErr w:type="spellStart"/>
      <w:r w:rsidR="00531877" w:rsidRPr="003D662E">
        <w:rPr>
          <w:rFonts w:ascii="Consolas" w:hAnsi="Consolas"/>
          <w:lang w:val="en-US"/>
        </w:rPr>
        <w:t>ServiceEnvironment</w:t>
      </w:r>
      <w:proofErr w:type="spellEnd"/>
      <w:r w:rsidR="00531877" w:rsidRPr="003D662E">
        <w:rPr>
          <w:lang w:val="en-US"/>
        </w:rPr>
        <w:t xml:space="preserve">, the </w:t>
      </w:r>
      <w:proofErr w:type="spellStart"/>
      <w:r w:rsidR="00531877" w:rsidRPr="003D662E">
        <w:rPr>
          <w:rFonts w:ascii="Consolas" w:hAnsi="Consolas"/>
          <w:lang w:val="en-US"/>
        </w:rPr>
        <w:t>PythonSyncProcessService</w:t>
      </w:r>
      <w:proofErr w:type="spellEnd"/>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022DBF8"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0A1639">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w:t>
      </w:r>
      <w:proofErr w:type="spellStart"/>
      <w:r w:rsidRPr="00B34440">
        <w:rPr>
          <w:rFonts w:ascii="Consolas" w:hAnsi="Consolas"/>
          <w:lang w:val="en-US"/>
        </w:rPr>
        <w:t>usr</w:t>
      </w:r>
      <w:proofErr w:type="spellEnd"/>
      <w:r w:rsidRPr="00B34440">
        <w:rPr>
          <w:rFonts w:ascii="Consolas" w:hAnsi="Consolas"/>
          <w:lang w:val="en-US"/>
        </w:rPr>
        <w:t>/bin/python3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6FFB3F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w:t>
      </w:r>
      <w:proofErr w:type="spellStart"/>
      <w:r w:rsidRPr="003D662E">
        <w:rPr>
          <w:lang w:val="en-US"/>
        </w:rPr>
        <w:t>ms</w:t>
      </w:r>
      <w:proofErr w:type="spellEnd"/>
      <w:r w:rsidRPr="003D662E">
        <w:rPr>
          <w:lang w:val="en-US"/>
        </w:rPr>
        <w:t xml:space="preserve"> after a settling time of 200 repetitions, whereby most of the time is attributed to the AAS communication. In contrast, initial requests are comparatively slow (8-10 </w:t>
      </w:r>
      <w:proofErr w:type="spellStart"/>
      <w:r w:rsidRPr="003D662E">
        <w:rPr>
          <w:lang w:val="en-US"/>
        </w:rPr>
        <w:t>ms</w:t>
      </w:r>
      <w:proofErr w:type="spellEnd"/>
      <w:r w:rsidRPr="003D662E">
        <w:rPr>
          <w:lang w:val="en-US"/>
        </w:rPr>
        <w:t xml:space="preserve">),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proofErr w:type="spellStart"/>
      <w:r w:rsidRPr="003D662E">
        <w:rPr>
          <w:rFonts w:ascii="Consolas" w:hAnsi="Consolas"/>
          <w:lang w:val="en-US"/>
        </w:rPr>
        <w:t>MetricsProvider</w:t>
      </w:r>
      <w:proofErr w:type="spellEnd"/>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w:t>
      </w:r>
      <w:proofErr w:type="spellStart"/>
      <w:r w:rsidR="00215870" w:rsidRPr="003D662E">
        <w:rPr>
          <w:lang w:val="en-US"/>
        </w:rPr>
        <w:t>BaSyx</w:t>
      </w:r>
      <w:proofErr w:type="spellEnd"/>
      <w:r w:rsidR="00215870" w:rsidRPr="003D662E">
        <w:rPr>
          <w:lang w:val="en-US"/>
        </w:rPr>
        <w:t xml:space="preserve">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BA090FF" w:rsidR="00AD1C46" w:rsidRPr="003D662E" w:rsidRDefault="00AD1C46" w:rsidP="00AD1C46">
      <w:pPr>
        <w:pStyle w:val="Caption"/>
        <w:jc w:val="center"/>
        <w:rPr>
          <w:lang w:val="en-US"/>
        </w:rPr>
      </w:pPr>
      <w:bookmarkStart w:id="126"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18</w:t>
      </w:r>
      <w:r w:rsidRPr="003D662E">
        <w:fldChar w:fldCharType="end"/>
      </w:r>
      <w:bookmarkEnd w:id="126"/>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w:t>
      </w:r>
      <w:proofErr w:type="spellStart"/>
      <w:r w:rsidR="00955368" w:rsidRPr="003D662E">
        <w:rPr>
          <w:lang w:val="en-US"/>
        </w:rPr>
        <w:t>submodel</w:t>
      </w:r>
      <w:proofErr w:type="spellEnd"/>
      <w:r w:rsidR="00955368" w:rsidRPr="003D662E">
        <w:rPr>
          <w:lang w:val="en-US"/>
        </w:rPr>
        <w:t xml:space="preserve"> element). </w:t>
      </w:r>
      <w:r w:rsidR="00BB3968" w:rsidRPr="003D662E">
        <w:rPr>
          <w:lang w:val="en-US"/>
        </w:rPr>
        <w:t xml:space="preserve">This shared instance can quickly react during AAS serialization </w:t>
      </w:r>
      <w:r w:rsidR="00650C23" w:rsidRPr="003D662E">
        <w:rPr>
          <w:lang w:val="en-US"/>
        </w:rPr>
        <w:t xml:space="preserve">(significantly faster than the 4-5 </w:t>
      </w:r>
      <w:proofErr w:type="spellStart"/>
      <w:r w:rsidR="00650C23" w:rsidRPr="003D662E">
        <w:rPr>
          <w:lang w:val="en-US"/>
        </w:rPr>
        <w:t>ms</w:t>
      </w:r>
      <w:proofErr w:type="spellEnd"/>
      <w:r w:rsidR="00650C23" w:rsidRPr="003D662E">
        <w:rPr>
          <w:lang w:val="en-US"/>
        </w:rPr>
        <w:t xml:space="preserve">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8457CC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0A163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7" w:name="_Ref78190504"/>
      <w:bookmarkStart w:id="128" w:name="_Toc213421522"/>
      <w:r w:rsidRPr="003D662E">
        <w:rPr>
          <w:lang w:val="en-US"/>
        </w:rPr>
        <w:t>Service Control and Management</w:t>
      </w:r>
      <w:bookmarkEnd w:id="121"/>
      <w:bookmarkEnd w:id="127"/>
      <w:bookmarkEnd w:id="128"/>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58FC16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0A1639" w:rsidRPr="003D662E">
        <w:rPr>
          <w:lang w:val="en-US"/>
        </w:rPr>
        <w:t xml:space="preserve">Figure </w:t>
      </w:r>
      <w:r w:rsidR="000A163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proofErr w:type="spellStart"/>
      <w:r w:rsidRPr="003D662E">
        <w:rPr>
          <w:rFonts w:ascii="Consolas" w:hAnsi="Consolas"/>
          <w:lang w:val="en-US"/>
        </w:rPr>
        <w:t>ServiceManager</w:t>
      </w:r>
      <w:proofErr w:type="spellEnd"/>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proofErr w:type="spellStart"/>
      <w:r w:rsidRPr="003D662E">
        <w:rPr>
          <w:rFonts w:ascii="Consolas" w:hAnsi="Consolas"/>
          <w:lang w:val="en-US"/>
        </w:rPr>
        <w:t>ServiceManager</w:t>
      </w:r>
      <w:proofErr w:type="spellEnd"/>
      <w:r w:rsidRPr="003D662E">
        <w:rPr>
          <w:lang w:val="en-US"/>
        </w:rPr>
        <w:t xml:space="preserve"> (turns to Stopping and Stopped) and if requested, may be removed from the resource (</w:t>
      </w:r>
      <w:proofErr w:type="spellStart"/>
      <w:r w:rsidRPr="003D662E">
        <w:rPr>
          <w:rFonts w:ascii="Consolas" w:hAnsi="Consolas"/>
          <w:lang w:val="en-US"/>
        </w:rPr>
        <w:t>Undeploying</w:t>
      </w:r>
      <w:proofErr w:type="spellEnd"/>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0A1639" w:rsidRPr="003D662E">
        <w:rPr>
          <w:lang w:val="en-US"/>
        </w:rPr>
        <w:t xml:space="preserve">Figure </w:t>
      </w:r>
      <w:r w:rsidR="000A163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0A1639" w:rsidRPr="003D662E">
        <w:rPr>
          <w:lang w:val="en-US"/>
        </w:rPr>
        <w:t xml:space="preserve">Figure </w:t>
      </w:r>
      <w:r w:rsidR="000A163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D30835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proofErr w:type="spellStart"/>
      <w:r w:rsidRPr="003D662E">
        <w:rPr>
          <w:rFonts w:ascii="Consolas" w:hAnsi="Consolas"/>
          <w:lang w:val="en-US"/>
        </w:rPr>
        <w:t>ServiceManager</w:t>
      </w:r>
      <w:proofErr w:type="spellEnd"/>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0A1639" w:rsidRPr="003D662E">
        <w:rPr>
          <w:lang w:val="en-US"/>
        </w:rPr>
        <w:t xml:space="preserve">Figure </w:t>
      </w:r>
      <w:r w:rsidR="000A1639">
        <w:rPr>
          <w:noProof/>
          <w:lang w:val="en-US"/>
        </w:rPr>
        <w:t>17</w:t>
      </w:r>
      <w:r w:rsidR="00D43735" w:rsidRPr="003D662E">
        <w:rPr>
          <w:lang w:val="en-US"/>
        </w:rPr>
        <w:fldChar w:fldCharType="end"/>
      </w:r>
      <w:r w:rsidR="00D43735" w:rsidRPr="003D662E">
        <w:rPr>
          <w:lang w:val="en-US"/>
        </w:rPr>
        <w:t xml:space="preserve"> are controlled by the </w:t>
      </w:r>
      <w:proofErr w:type="spellStart"/>
      <w:r w:rsidR="00D43735" w:rsidRPr="003D662E">
        <w:rPr>
          <w:rFonts w:ascii="Consolas" w:hAnsi="Consolas"/>
          <w:lang w:val="en-US"/>
        </w:rPr>
        <w:t>ServiceManager</w:t>
      </w:r>
      <w:proofErr w:type="spellEnd"/>
      <w:r w:rsidR="00D43735" w:rsidRPr="003D662E">
        <w:rPr>
          <w:lang w:val="en-US"/>
        </w:rPr>
        <w:t xml:space="preserve">, the transitions in red are performed by the service and monitored (via AAS property value polls) by the </w:t>
      </w:r>
      <w:proofErr w:type="spellStart"/>
      <w:r w:rsidR="00D43735" w:rsidRPr="003D662E">
        <w:rPr>
          <w:rFonts w:ascii="Consolas" w:hAnsi="Consolas"/>
          <w:lang w:val="en-US"/>
        </w:rPr>
        <w:t>ServiceManager</w:t>
      </w:r>
      <w:proofErr w:type="spellEnd"/>
      <w:r w:rsidR="00D43735" w:rsidRPr="003D662E">
        <w:rPr>
          <w:lang w:val="en-US"/>
        </w:rPr>
        <w:t>.</w:t>
      </w:r>
    </w:p>
    <w:p w14:paraId="4F470007" w14:textId="71D8F2E4" w:rsidR="00D26590" w:rsidRPr="003D662E" w:rsidRDefault="00D26590" w:rsidP="007D6D20">
      <w:pPr>
        <w:jc w:val="both"/>
        <w:rPr>
          <w:lang w:val="en-US"/>
        </w:rPr>
      </w:pPr>
      <w:r w:rsidRPr="003D662E">
        <w:rPr>
          <w:lang w:val="en-US"/>
        </w:rPr>
        <w:t xml:space="preserve">Services are packaged and transported in terms of artifacts, i.e., an artifact may contain multiple services realized in different programming languages. Instead of the actual instances that may be located in a different container, the </w:t>
      </w:r>
      <w:proofErr w:type="spellStart"/>
      <w:r w:rsidRPr="003D662E">
        <w:rPr>
          <w:lang w:val="en-US"/>
        </w:rPr>
        <w:t>ServiceManager</w:t>
      </w:r>
      <w:proofErr w:type="spellEnd"/>
      <w:r w:rsidRPr="003D662E">
        <w:rPr>
          <w:lang w:val="en-US"/>
        </w:rPr>
        <w:t xml:space="preserve"> primarily operates on descriptors, such as the </w:t>
      </w:r>
      <w:proofErr w:type="spellStart"/>
      <w:r w:rsidRPr="003D662E">
        <w:rPr>
          <w:lang w:val="en-US"/>
        </w:rPr>
        <w:t>ArtifactDescriptor</w:t>
      </w:r>
      <w:proofErr w:type="spellEnd"/>
      <w:r w:rsidRPr="003D662E">
        <w:rPr>
          <w:lang w:val="en-US"/>
        </w:rPr>
        <w:t xml:space="preserve">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9"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4F1FBCB0">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00BAB8D" w:rsidR="006729E1" w:rsidRPr="003D662E" w:rsidRDefault="002302D6" w:rsidP="00A21DC9">
      <w:pPr>
        <w:pStyle w:val="Caption"/>
        <w:jc w:val="center"/>
        <w:rPr>
          <w:lang w:val="en-US"/>
        </w:rPr>
      </w:pPr>
      <w:bookmarkStart w:id="130"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19</w:t>
      </w:r>
      <w:r w:rsidRPr="003D662E">
        <w:fldChar w:fldCharType="end"/>
      </w:r>
      <w:bookmarkEnd w:id="129"/>
      <w:bookmarkEnd w:id="130"/>
      <w:r w:rsidRPr="003D662E">
        <w:rPr>
          <w:lang w:val="en-US"/>
        </w:rPr>
        <w:t>: Service interfaces</w:t>
      </w:r>
      <w:r w:rsidR="00BB00BA" w:rsidRPr="003D662E">
        <w:rPr>
          <w:lang w:val="en-US"/>
        </w:rPr>
        <w:t xml:space="preserve"> and management</w:t>
      </w:r>
    </w:p>
    <w:p w14:paraId="3F46033A" w14:textId="3666E6F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proofErr w:type="spellStart"/>
      <w:r w:rsidR="00CB4F85" w:rsidRPr="003D662E">
        <w:rPr>
          <w:rFonts w:ascii="Consolas" w:hAnsi="Consolas"/>
          <w:lang w:val="en-US"/>
        </w:rPr>
        <w:t>ResourceResolver</w:t>
      </w:r>
      <w:proofErr w:type="spellEnd"/>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0A1639">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proofErr w:type="spellStart"/>
      <w:r w:rsidR="00830415" w:rsidRPr="003D662E">
        <w:rPr>
          <w:rFonts w:ascii="Consolas" w:hAnsi="Consolas"/>
          <w:lang w:val="en-US"/>
        </w:rPr>
        <w:t>iip</w:t>
      </w:r>
      <w:proofErr w:type="spellEnd"/>
      <w:r w:rsidR="00830415" w:rsidRPr="003D662E">
        <w:rPr>
          <w:rFonts w:cstheme="minorHAnsi"/>
          <w:lang w:val="en-US"/>
        </w:rPr>
        <w:t xml:space="preserve">, also containing the startup class for the Java service environment </w:t>
      </w:r>
      <w:proofErr w:type="spellStart"/>
      <w:r w:rsidR="00830415" w:rsidRPr="003D662E">
        <w:rPr>
          <w:rFonts w:ascii="Consolas" w:hAnsi="Consolas"/>
          <w:lang w:val="en-US"/>
        </w:rPr>
        <w:t>Starter.class</w:t>
      </w:r>
      <w:proofErr w:type="spellEnd"/>
      <w:r w:rsidR="00830415" w:rsidRPr="003D662E">
        <w:rPr>
          <w:lang w:val="en-US"/>
        </w:rPr>
        <w:t>), the Spring Cloud Stream application specification (</w:t>
      </w:r>
      <w:proofErr w:type="spellStart"/>
      <w:r w:rsidR="00830415" w:rsidRPr="003D662E">
        <w:rPr>
          <w:rFonts w:ascii="Consolas" w:hAnsi="Consolas"/>
          <w:lang w:val="en-US"/>
        </w:rPr>
        <w:t>application.yml</w:t>
      </w:r>
      <w:proofErr w:type="spellEnd"/>
      <w:r w:rsidR="00830415" w:rsidRPr="003D662E">
        <w:rPr>
          <w:lang w:val="en-US"/>
        </w:rPr>
        <w:t>), the service deployment descriptor (</w:t>
      </w:r>
      <w:proofErr w:type="spellStart"/>
      <w:r w:rsidR="00830415" w:rsidRPr="003D662E">
        <w:rPr>
          <w:rFonts w:ascii="Consolas" w:hAnsi="Consolas"/>
          <w:lang w:val="en-US"/>
        </w:rPr>
        <w:t>deployment.yml</w:t>
      </w:r>
      <w:proofErr w:type="spellEnd"/>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2FA6215" w:rsidR="00DC690F" w:rsidRPr="003D662E" w:rsidRDefault="00DC690F" w:rsidP="00DC690F">
      <w:pPr>
        <w:pStyle w:val="Caption"/>
        <w:jc w:val="center"/>
        <w:rPr>
          <w:lang w:val="en-GB"/>
        </w:rPr>
      </w:pPr>
      <w:bookmarkStart w:id="131"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20</w:t>
      </w:r>
      <w:r w:rsidRPr="003D662E">
        <w:fldChar w:fldCharType="end"/>
      </w:r>
      <w:bookmarkEnd w:id="131"/>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41EE2C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represents an executable Java </w:t>
      </w:r>
      <w:proofErr w:type="spellStart"/>
      <w:r w:rsidRPr="003D662E">
        <w:rPr>
          <w:lang w:val="en-US"/>
        </w:rPr>
        <w:t>ARchive</w:t>
      </w:r>
      <w:proofErr w:type="spellEnd"/>
      <w:r w:rsidRPr="003D662E">
        <w:rPr>
          <w:lang w:val="en-US"/>
        </w:rPr>
        <w:t xml:space="preser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0A1639" w:rsidRPr="003D662E">
        <w:rPr>
          <w:lang w:val="en-GB"/>
        </w:rPr>
        <w:t xml:space="preserve">Figure </w:t>
      </w:r>
      <w:r w:rsidR="000A163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1E38965" w:rsidR="007623AF" w:rsidRPr="003D662E" w:rsidRDefault="007623AF" w:rsidP="007623AF">
      <w:pPr>
        <w:pStyle w:val="Caption"/>
        <w:jc w:val="center"/>
        <w:rPr>
          <w:lang w:val="en-GB"/>
        </w:rPr>
      </w:pPr>
      <w:bookmarkStart w:id="132"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21</w:t>
      </w:r>
      <w:r w:rsidRPr="003D662E">
        <w:fldChar w:fldCharType="end"/>
      </w:r>
      <w:bookmarkEnd w:id="132"/>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w:t>
      </w:r>
      <w:r w:rsidRPr="003D662E">
        <w:rPr>
          <w:lang w:val="en-GB"/>
        </w:rPr>
        <w:t>.</w:t>
      </w:r>
    </w:p>
    <w:p w14:paraId="59F71E21" w14:textId="3ECC599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proofErr w:type="spellStart"/>
      <w:r w:rsidR="00A026AC" w:rsidRPr="003D662E">
        <w:rPr>
          <w:rFonts w:ascii="Consolas" w:hAnsi="Consolas"/>
          <w:lang w:val="en-US"/>
        </w:rPr>
        <w:t>iip.Starter</w:t>
      </w:r>
      <w:proofErr w:type="spellEnd"/>
      <w:r w:rsidR="00A026AC" w:rsidRPr="003D662E">
        <w:rPr>
          <w:lang w:val="en-US"/>
        </w:rPr>
        <w:t xml:space="preserve"> must be in the top-level directory of the ZIP. </w:t>
      </w:r>
      <w:r w:rsidR="003351D8" w:rsidRPr="003D662E">
        <w:rPr>
          <w:lang w:val="en-US"/>
        </w:rPr>
        <w:t>There must also be the service deployment descriptor (</w:t>
      </w:r>
      <w:proofErr w:type="spellStart"/>
      <w:r w:rsidR="003351D8" w:rsidRPr="003D662E">
        <w:rPr>
          <w:rFonts w:ascii="Consolas" w:hAnsi="Consolas"/>
          <w:lang w:val="en-US"/>
        </w:rPr>
        <w:t>deployment.yml</w:t>
      </w:r>
      <w:proofErr w:type="spellEnd"/>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proofErr w:type="spellStart"/>
      <w:r w:rsidR="001C030F" w:rsidRPr="003D662E">
        <w:rPr>
          <w:rFonts w:ascii="Consolas" w:hAnsi="Consolas"/>
          <w:lang w:val="en-US"/>
        </w:rPr>
        <w:t>application.yml</w:t>
      </w:r>
      <w:proofErr w:type="spellEnd"/>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0A1639" w:rsidRPr="003D662E">
        <w:rPr>
          <w:lang w:val="en-GB"/>
        </w:rPr>
        <w:t xml:space="preserve">Figure </w:t>
      </w:r>
      <w:r w:rsidR="000A163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8"/>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proofErr w:type="spellStart"/>
      <w:r w:rsidR="005736E5" w:rsidRPr="003D662E">
        <w:rPr>
          <w:rFonts w:ascii="Consolas" w:hAnsi="Consolas"/>
          <w:lang w:val="en-US"/>
        </w:rPr>
        <w:t>classpath</w:t>
      </w:r>
      <w:proofErr w:type="spellEnd"/>
      <w:r w:rsidR="005736E5" w:rsidRPr="003D662E">
        <w:rPr>
          <w:lang w:val="en-US"/>
        </w:rPr>
        <w:t xml:space="preserve"> a listing</w:t>
      </w:r>
      <w:r w:rsidR="005736E5" w:rsidRPr="003D662E">
        <w:rPr>
          <w:rStyle w:val="FootnoteReference"/>
          <w:lang w:val="en-US"/>
        </w:rPr>
        <w:footnoteReference w:id="89"/>
      </w:r>
      <w:r w:rsidR="005736E5" w:rsidRPr="003D662E">
        <w:rPr>
          <w:lang w:val="en-US"/>
        </w:rPr>
        <w:t xml:space="preserve"> of Java libraries in their intended sequence to avoid conflicts.</w:t>
      </w:r>
      <w:r w:rsidR="00957C0F" w:rsidRPr="003D662E">
        <w:rPr>
          <w:lang w:val="en-US"/>
        </w:rPr>
        <w:t xml:space="preserve"> </w:t>
      </w:r>
    </w:p>
    <w:p w14:paraId="3B36193F" w14:textId="1E2CDBEE" w:rsidR="005F7F86" w:rsidRPr="003D662E" w:rsidRDefault="005F7F86" w:rsidP="005F7F86">
      <w:pPr>
        <w:jc w:val="both"/>
        <w:rPr>
          <w:rFonts w:cstheme="minorHAnsi"/>
          <w:lang w:val="en-US"/>
        </w:rPr>
      </w:pPr>
      <w:r w:rsidRPr="003D662E">
        <w:rPr>
          <w:lang w:val="en-US"/>
        </w:rPr>
        <w:t xml:space="preserve">The </w:t>
      </w:r>
      <w:bookmarkStart w:id="133" w:name="_Hlk77583024"/>
      <w:proofErr w:type="spellStart"/>
      <w:r w:rsidRPr="003D662E">
        <w:rPr>
          <w:rFonts w:ascii="Consolas" w:hAnsi="Consolas"/>
          <w:lang w:val="en-US"/>
        </w:rPr>
        <w:t>ServicesAasClient</w:t>
      </w:r>
      <w:proofErr w:type="spellEnd"/>
      <w:r w:rsidRPr="003D662E">
        <w:rPr>
          <w:lang w:val="en-US"/>
        </w:rPr>
        <w:t xml:space="preserve"> </w:t>
      </w:r>
      <w:bookmarkEnd w:id="133"/>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proofErr w:type="spellStart"/>
      <w:r w:rsidRPr="003D662E">
        <w:rPr>
          <w:rFonts w:ascii="Consolas" w:hAnsi="Consolas"/>
          <w:lang w:val="en-US"/>
        </w:rPr>
        <w:t>ServiceManager</w:t>
      </w:r>
      <w:proofErr w:type="spellEnd"/>
      <w:r w:rsidRPr="003D662E">
        <w:rPr>
          <w:rFonts w:cstheme="minorHAnsi"/>
          <w:lang w:val="en-US"/>
        </w:rPr>
        <w:t xml:space="preserve"> and </w:t>
      </w:r>
      <w:proofErr w:type="spellStart"/>
      <w:r w:rsidRPr="003D662E">
        <w:rPr>
          <w:rFonts w:ascii="Consolas" w:hAnsi="Consolas"/>
          <w:lang w:val="en-US"/>
        </w:rPr>
        <w:t>ServicesAasClient</w:t>
      </w:r>
      <w:proofErr w:type="spellEnd"/>
      <w:r w:rsidRPr="003D662E">
        <w:rPr>
          <w:rFonts w:cstheme="minorHAnsi"/>
          <w:lang w:val="en-US"/>
        </w:rPr>
        <w:t xml:space="preserve">. Actually, both implement the same interface called </w:t>
      </w:r>
      <w:proofErr w:type="spellStart"/>
      <w:r w:rsidRPr="003D662E">
        <w:rPr>
          <w:rFonts w:ascii="Consolas" w:hAnsi="Consolas"/>
          <w:lang w:val="en-US"/>
        </w:rPr>
        <w:t>ServiceOperations</w:t>
      </w:r>
      <w:proofErr w:type="spellEnd"/>
      <w:r w:rsidRPr="003D662E">
        <w:rPr>
          <w:rFonts w:cstheme="minorHAnsi"/>
          <w:lang w:val="en-US"/>
        </w:rPr>
        <w:t xml:space="preserve">, which contains the basic operations of </w:t>
      </w:r>
      <w:proofErr w:type="spellStart"/>
      <w:r w:rsidRPr="003D662E">
        <w:rPr>
          <w:rFonts w:ascii="Consolas" w:hAnsi="Consolas"/>
          <w:lang w:val="en-US"/>
        </w:rPr>
        <w:t>ServiceManager</w:t>
      </w:r>
      <w:proofErr w:type="spellEnd"/>
      <w:r w:rsidRPr="003D662E">
        <w:rPr>
          <w:rFonts w:cstheme="minorHAnsi"/>
          <w:lang w:val="en-US"/>
        </w:rPr>
        <w:t xml:space="preserve"> not requiring the (repeated, potentially inconsistent instantiation of) service descriptors. The </w:t>
      </w:r>
      <w:proofErr w:type="spellStart"/>
      <w:r w:rsidRPr="003D662E">
        <w:rPr>
          <w:rFonts w:ascii="Consolas" w:hAnsi="Consolas"/>
          <w:lang w:val="en-US"/>
        </w:rPr>
        <w:t>ServicesAasClient</w:t>
      </w:r>
      <w:proofErr w:type="spellEnd"/>
      <w:r w:rsidRPr="003D662E">
        <w:rPr>
          <w:rFonts w:cstheme="minorHAnsi"/>
          <w:lang w:val="en-US"/>
        </w:rPr>
        <w:t xml:space="preserve"> can be used by upstream layers to conveniently access the services AAS.</w:t>
      </w:r>
    </w:p>
    <w:p w14:paraId="136B0BC6" w14:textId="79F9550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w:t>
      </w:r>
      <w:proofErr w:type="spellStart"/>
      <w:r w:rsidRPr="003D662E">
        <w:rPr>
          <w:lang w:val="en-US"/>
        </w:rPr>
        <w:t>pseudonymizer</w:t>
      </w:r>
      <w:proofErr w:type="spellEnd"/>
      <w:r w:rsidRPr="003D662E">
        <w:rPr>
          <w:lang w:val="en-US"/>
        </w:rPr>
        <w:t xml:space="preserve">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0A163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0A163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34528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0A163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0A163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463E0A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0A163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proofErr w:type="spellStart"/>
      <w:r w:rsidRPr="003D662E">
        <w:rPr>
          <w:rFonts w:ascii="Consolas" w:hAnsi="Consolas"/>
          <w:lang w:val="en-US"/>
        </w:rPr>
        <w:t>ServiceManager</w:t>
      </w:r>
      <w:proofErr w:type="spellEnd"/>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proofErr w:type="spellStart"/>
      <w:r w:rsidRPr="003D662E">
        <w:rPr>
          <w:rFonts w:ascii="Consolas" w:hAnsi="Consolas"/>
          <w:lang w:val="en-US"/>
        </w:rPr>
        <w:t>services.spring</w:t>
      </w:r>
      <w:proofErr w:type="spellEnd"/>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proofErr w:type="spellStart"/>
      <w:r w:rsidR="006729E1" w:rsidRPr="003D662E">
        <w:rPr>
          <w:rFonts w:ascii="Consolas" w:hAnsi="Consolas"/>
          <w:lang w:val="en-US"/>
        </w:rPr>
        <w:t>ServiceManager</w:t>
      </w:r>
      <w:proofErr w:type="spellEnd"/>
      <w:r w:rsidR="006729E1" w:rsidRPr="003D662E">
        <w:rPr>
          <w:lang w:val="en-US"/>
        </w:rPr>
        <w:t xml:space="preserve"> </w:t>
      </w:r>
      <w:r w:rsidR="00AA7CA3" w:rsidRPr="003D662E">
        <w:rPr>
          <w:lang w:val="en-US"/>
        </w:rPr>
        <w:t xml:space="preserve">in </w:t>
      </w:r>
      <w:proofErr w:type="spellStart"/>
      <w:r w:rsidR="00AA7CA3" w:rsidRPr="003D662E">
        <w:rPr>
          <w:rFonts w:ascii="Consolas" w:hAnsi="Consolas"/>
          <w:lang w:val="en-US"/>
        </w:rPr>
        <w:t>services.spring</w:t>
      </w:r>
      <w:proofErr w:type="spellEnd"/>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proofErr w:type="spellStart"/>
      <w:r w:rsidR="008C0EEC" w:rsidRPr="003D662E">
        <w:rPr>
          <w:rFonts w:ascii="Consolas" w:hAnsi="Consolas"/>
          <w:lang w:val="en-US"/>
        </w:rPr>
        <w:t>ServiceManager</w:t>
      </w:r>
      <w:proofErr w:type="spellEnd"/>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D3D2820"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proofErr w:type="spellStart"/>
      <w:r w:rsidR="00A43253" w:rsidRPr="003D662E">
        <w:rPr>
          <w:rFonts w:ascii="Consolas" w:hAnsi="Consolas"/>
          <w:lang w:val="en-US"/>
        </w:rPr>
        <w:t>ServiceManager</w:t>
      </w:r>
      <w:proofErr w:type="spellEnd"/>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0A163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BABE0E0"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sidRPr="003D662E">
        <w:rPr>
          <w:lang w:val="en-US"/>
        </w:rPr>
        <w:t xml:space="preserve">Figure </w:t>
      </w:r>
      <w:r w:rsidR="000A163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 xml:space="preserve">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w:t>
      </w:r>
      <w:proofErr w:type="spellStart"/>
      <w:r>
        <w:rPr>
          <w:lang w:val="en-US"/>
        </w:rPr>
        <w:t>cobots</w:t>
      </w:r>
      <w:proofErr w:type="spellEnd"/>
      <w:r>
        <w:rPr>
          <w:lang w:val="en-US"/>
        </w:rPr>
        <w:t>.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s discussed above, soft-</w:t>
      </w:r>
      <w:proofErr w:type="spellStart"/>
      <w:r w:rsidR="007C7AA5" w:rsidRPr="003D662E">
        <w:rPr>
          <w:lang w:val="en-US"/>
        </w:rPr>
        <w:t>realtime</w:t>
      </w:r>
      <w:proofErr w:type="spellEnd"/>
      <w:r w:rsidR="007C7AA5" w:rsidRPr="003D662E">
        <w:rPr>
          <w:lang w:val="en-US"/>
        </w:rPr>
        <w:t xml:space="preserv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AA8AB5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0A163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5943570" w:rsidR="00CD3241" w:rsidRPr="003D662E" w:rsidRDefault="00CD3241" w:rsidP="00F35D08">
      <w:pPr>
        <w:jc w:val="both"/>
        <w:rPr>
          <w:bCs/>
          <w:lang w:val="en-US"/>
        </w:rPr>
      </w:pPr>
      <w:r w:rsidRPr="003D662E">
        <w:rPr>
          <w:bCs/>
          <w:lang w:val="en-US"/>
        </w:rPr>
        <w:t xml:space="preserve">The </w:t>
      </w:r>
      <w:proofErr w:type="spellStart"/>
      <w:r w:rsidRPr="003D662E">
        <w:rPr>
          <w:rFonts w:ascii="Consolas" w:hAnsi="Consolas"/>
          <w:bCs/>
          <w:lang w:val="en-US"/>
        </w:rPr>
        <w:t>ServiceManager</w:t>
      </w:r>
      <w:proofErr w:type="spellEnd"/>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0A163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proofErr w:type="spellStart"/>
      <w:r w:rsidR="00AF50C2" w:rsidRPr="003D662E">
        <w:rPr>
          <w:rFonts w:ascii="Consolas" w:hAnsi="Consolas"/>
          <w:bCs/>
          <w:lang w:val="en-US"/>
        </w:rPr>
        <w:t>NetworkManager</w:t>
      </w:r>
      <w:proofErr w:type="spellEnd"/>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0A163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90"/>
      </w:r>
      <w:r w:rsidRPr="003D662E">
        <w:rPr>
          <w:lang w:val="en-US"/>
        </w:rPr>
        <w:t xml:space="preserve"> PLC-Edge with 2 </w:t>
      </w:r>
      <w:proofErr w:type="spellStart"/>
      <w:r w:rsidRPr="003D662E">
        <w:rPr>
          <w:lang w:val="en-US"/>
        </w:rPr>
        <w:t>GByte</w:t>
      </w:r>
      <w:proofErr w:type="spellEnd"/>
      <w:r w:rsidRPr="003D662E">
        <w:rPr>
          <w:lang w:val="en-US"/>
        </w:rPr>
        <w:t xml:space="preserve"> RAM and 8 </w:t>
      </w:r>
      <w:proofErr w:type="spellStart"/>
      <w:r w:rsidRPr="003D662E">
        <w:rPr>
          <w:lang w:val="en-US"/>
        </w:rPr>
        <w:t>GByte</w:t>
      </w:r>
      <w:proofErr w:type="spellEnd"/>
      <w:r w:rsidRPr="003D662E">
        <w:rPr>
          <w:lang w:val="en-US"/>
        </w:rPr>
        <w:t xml:space="preserv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4" w:name="_Ref57282138"/>
      <w:bookmarkStart w:id="135" w:name="_Ref78453699"/>
      <w:bookmarkStart w:id="136" w:name="_Toc213421523"/>
      <w:r w:rsidRPr="003D662E">
        <w:rPr>
          <w:lang w:val="en-US"/>
        </w:rPr>
        <w:t xml:space="preserve">Resources </w:t>
      </w:r>
      <w:r w:rsidR="00C017CF" w:rsidRPr="003D662E">
        <w:rPr>
          <w:lang w:val="en-US"/>
        </w:rPr>
        <w:t>and Monitoring Layer</w:t>
      </w:r>
      <w:bookmarkEnd w:id="134"/>
      <w:bookmarkEnd w:id="135"/>
      <w:bookmarkEnd w:id="136"/>
    </w:p>
    <w:p w14:paraId="252C034E" w14:textId="57492CB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7" w:name="_Ref69826081"/>
      <w:bookmarkStart w:id="138" w:name="_Toc213421524"/>
      <w:r w:rsidRPr="003D662E">
        <w:rPr>
          <w:lang w:val="en-US"/>
        </w:rPr>
        <w:t>ECS runtime</w:t>
      </w:r>
      <w:bookmarkEnd w:id="137"/>
      <w:bookmarkEnd w:id="138"/>
    </w:p>
    <w:p w14:paraId="0BFE18EA" w14:textId="51A43CC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0A1639">
        <w:rPr>
          <w:lang w:val="en-US"/>
        </w:rPr>
        <w:t>3.6.2</w:t>
      </w:r>
      <w:r w:rsidR="00DE00B5" w:rsidRPr="003D662E">
        <w:rPr>
          <w:lang w:val="en-US"/>
        </w:rPr>
        <w:fldChar w:fldCharType="end"/>
      </w:r>
      <w:r w:rsidR="00DE00B5" w:rsidRPr="003D662E">
        <w:rPr>
          <w:lang w:val="en-US"/>
        </w:rPr>
        <w:t>.</w:t>
      </w:r>
    </w:p>
    <w:p w14:paraId="65B3778F" w14:textId="77777777" w:rsidR="000A1639" w:rsidRPr="003D662E" w:rsidRDefault="0074190C" w:rsidP="000A163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proofErr w:type="spellStart"/>
      <w:r w:rsidR="00762938" w:rsidRPr="003D662E">
        <w:rPr>
          <w:rFonts w:ascii="Consolas" w:hAnsi="Consolas"/>
          <w:lang w:val="en-US"/>
        </w:rPr>
        <w:t>ECSRuntime</w:t>
      </w:r>
      <w:proofErr w:type="spellEnd"/>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0FEA3AF" w14:textId="77777777" w:rsidR="000A1639" w:rsidRPr="003D662E" w:rsidRDefault="000A1639" w:rsidP="000A1639">
      <w:pPr>
        <w:jc w:val="both"/>
        <w:rPr>
          <w:noProof/>
          <w:lang w:val="en-US"/>
        </w:rPr>
      </w:pPr>
    </w:p>
    <w:p w14:paraId="33DA3848" w14:textId="77777777" w:rsidR="000A1639" w:rsidRPr="003D662E" w:rsidRDefault="000A1639" w:rsidP="000A1639">
      <w:pPr>
        <w:jc w:val="both"/>
        <w:rPr>
          <w:lang w:val="en-US"/>
        </w:rPr>
      </w:pPr>
    </w:p>
    <w:p w14:paraId="775C2419" w14:textId="77B01DF0" w:rsidR="004B1501" w:rsidRPr="00044AD0"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proofErr w:type="spellStart"/>
      <w:r w:rsidR="00762938" w:rsidRPr="003D662E">
        <w:rPr>
          <w:rFonts w:ascii="Consolas" w:hAnsi="Consolas"/>
          <w:lang w:val="en-US"/>
        </w:rPr>
        <w:t>ResourceUnit</w:t>
      </w:r>
      <w:proofErr w:type="spellEnd"/>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proofErr w:type="spellStart"/>
      <w:r w:rsidR="00762938" w:rsidRPr="003D662E">
        <w:rPr>
          <w:rFonts w:ascii="Consolas" w:hAnsi="Consolas"/>
          <w:lang w:val="en-US"/>
        </w:rPr>
        <w:t>DeploymentUnit</w:t>
      </w:r>
      <w:proofErr w:type="spellEnd"/>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proofErr w:type="spellStart"/>
      <w:r w:rsidR="001810D4" w:rsidRPr="003D662E">
        <w:rPr>
          <w:rFonts w:ascii="Consolas" w:hAnsi="Consolas"/>
          <w:lang w:val="en-US"/>
        </w:rPr>
        <w:t>DeploymentUnit</w:t>
      </w:r>
      <w:proofErr w:type="spellEnd"/>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00EC73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59D80409">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9"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7F38751"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22</w:t>
      </w:r>
      <w:r w:rsidRPr="003D662E">
        <w:fldChar w:fldCharType="end"/>
      </w:r>
      <w:bookmarkEnd w:id="139"/>
      <w:r w:rsidRPr="003D662E">
        <w:rPr>
          <w:lang w:val="en-US"/>
        </w:rPr>
        <w:t>: ECS runtime for Service Deployment (comments partially cropped)</w:t>
      </w:r>
    </w:p>
    <w:p w14:paraId="5FE66A48" w14:textId="6625C60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xml:space="preserve">], also approaches like </w:t>
      </w:r>
      <w:proofErr w:type="spellStart"/>
      <w:r w:rsidRPr="003D662E">
        <w:rPr>
          <w:lang w:val="en-US"/>
        </w:rPr>
        <w:t>OpenHorizon</w:t>
      </w:r>
      <w:proofErr w:type="spellEnd"/>
      <w:r w:rsidRPr="003D662E">
        <w:rPr>
          <w:rStyle w:val="FootnoteReference"/>
          <w:lang w:val="en-US"/>
        </w:rPr>
        <w:footnoteReference w:id="91"/>
      </w:r>
      <w:r w:rsidR="00671238" w:rsidRPr="003D662E">
        <w:rPr>
          <w:lang w:val="en-US"/>
        </w:rPr>
        <w:t>,</w:t>
      </w:r>
      <w:r w:rsidRPr="003D662E">
        <w:rPr>
          <w:lang w:val="en-US"/>
        </w:rPr>
        <w:t xml:space="preserve"> the IBM Edge Application Manager</w:t>
      </w:r>
      <w:r w:rsidRPr="003D662E">
        <w:rPr>
          <w:rStyle w:val="FootnoteReference"/>
          <w:lang w:val="en-US"/>
        </w:rPr>
        <w:footnoteReference w:id="92"/>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3"/>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0A195D" w14:textId="3C148806" w:rsidR="000A1639" w:rsidRPr="003D662E" w:rsidRDefault="005B7EF7" w:rsidP="000A1639">
      <w:pPr>
        <w:pStyle w:val="Caption"/>
        <w:jc w:val="center"/>
        <w:rPr>
          <w:lang w:val="en-US"/>
        </w:rPr>
      </w:pPr>
      <w:bookmarkStart w:id="140"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23</w:t>
      </w:r>
      <w:r w:rsidRPr="003D662E">
        <w:fldChar w:fldCharType="end"/>
      </w:r>
      <w:bookmarkEnd w:id="140"/>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27BDF9A" w14:textId="77777777" w:rsidR="000A1639" w:rsidRPr="003D662E" w:rsidRDefault="000A1639" w:rsidP="000A1639">
      <w:pPr>
        <w:jc w:val="both"/>
        <w:rPr>
          <w:noProof/>
          <w:lang w:val="en-US"/>
        </w:rPr>
      </w:pPr>
    </w:p>
    <w:p w14:paraId="653DD01D" w14:textId="77777777" w:rsidR="000A1639" w:rsidRPr="003D662E" w:rsidRDefault="000A1639" w:rsidP="000A1639">
      <w:pPr>
        <w:jc w:val="both"/>
        <w:rPr>
          <w:lang w:val="en-US"/>
        </w:rPr>
      </w:pPr>
    </w:p>
    <w:p w14:paraId="4F87A53D" w14:textId="77777777" w:rsidR="000A1639" w:rsidRPr="003D662E" w:rsidRDefault="000A1639" w:rsidP="000A163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proofErr w:type="spellStart"/>
      <w:r w:rsidR="003530B3" w:rsidRPr="003D662E">
        <w:rPr>
          <w:rFonts w:ascii="Consolas" w:hAnsi="Consolas"/>
          <w:lang w:val="en-US"/>
        </w:rPr>
        <w:t>ECSRuntime</w:t>
      </w:r>
      <w:proofErr w:type="spellEnd"/>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 xml:space="preserve">tact or </w:t>
      </w:r>
      <w:proofErr w:type="spellStart"/>
      <w:r w:rsidR="00044AD0">
        <w:rPr>
          <w:lang w:val="en-US"/>
        </w:rPr>
        <w:t>Lenze</w:t>
      </w:r>
      <w:proofErr w:type="spellEnd"/>
      <w:r w:rsidR="00044AD0">
        <w:rPr>
          <w:lang w:val="en-US"/>
        </w:rPr>
        <w:t>)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1DAF299" w14:textId="77777777" w:rsidR="000A1639" w:rsidRPr="003D662E" w:rsidRDefault="000A1639" w:rsidP="000A1639">
      <w:pPr>
        <w:jc w:val="both"/>
        <w:rPr>
          <w:lang w:val="en-US"/>
        </w:rPr>
      </w:pPr>
    </w:p>
    <w:p w14:paraId="67999E76" w14:textId="77777777" w:rsidR="000A1639" w:rsidRPr="003D662E" w:rsidRDefault="000A1639" w:rsidP="000A1639">
      <w:pPr>
        <w:jc w:val="both"/>
        <w:rPr>
          <w:lang w:val="en-US"/>
        </w:rPr>
      </w:pPr>
    </w:p>
    <w:p w14:paraId="6539402A" w14:textId="38F69F5E" w:rsidR="005B7EF7" w:rsidRPr="003D662E"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proofErr w:type="spellStart"/>
      <w:r w:rsidR="003530B3" w:rsidRPr="003D662E">
        <w:rPr>
          <w:rFonts w:ascii="Consolas" w:hAnsi="Consolas"/>
          <w:lang w:val="en-US"/>
        </w:rPr>
        <w:t>GenericJavaRuntime</w:t>
      </w:r>
      <w:proofErr w:type="spellEnd"/>
      <w:r w:rsidR="003530B3" w:rsidRPr="003D662E">
        <w:rPr>
          <w:lang w:val="en-US"/>
        </w:rPr>
        <w:t xml:space="preserve">, which relies on an abstract </w:t>
      </w:r>
      <w:proofErr w:type="spellStart"/>
      <w:r w:rsidR="003530B3" w:rsidRPr="003D662E">
        <w:rPr>
          <w:rFonts w:ascii="Consolas" w:hAnsi="Consolas"/>
          <w:lang w:val="en-US"/>
        </w:rPr>
        <w:t>ContainerManager</w:t>
      </w:r>
      <w:proofErr w:type="spellEnd"/>
      <w:r w:rsidR="003530B3" w:rsidRPr="003D662E">
        <w:rPr>
          <w:lang w:val="en-US"/>
        </w:rPr>
        <w:t xml:space="preserve"> (along with a </w:t>
      </w:r>
      <w:proofErr w:type="spellStart"/>
      <w:r w:rsidR="003530B3" w:rsidRPr="003D662E">
        <w:rPr>
          <w:rFonts w:ascii="Consolas" w:hAnsi="Consolas"/>
          <w:lang w:val="en-US"/>
        </w:rPr>
        <w:t>ContainerDescriptor</w:t>
      </w:r>
      <w:proofErr w:type="spellEnd"/>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1" w:name="_Ref69896993"/>
      <w:bookmarkStart w:id="142"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A827E19" w:rsidR="005B7EF7" w:rsidRPr="003D662E" w:rsidRDefault="005B7EF7" w:rsidP="005B7EF7">
      <w:pPr>
        <w:pStyle w:val="Caption"/>
        <w:jc w:val="center"/>
        <w:rPr>
          <w:lang w:val="en-US"/>
        </w:rPr>
      </w:pPr>
      <w:bookmarkStart w:id="143"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24</w:t>
      </w:r>
      <w:r w:rsidRPr="003D662E">
        <w:fldChar w:fldCharType="end"/>
      </w:r>
      <w:bookmarkEnd w:id="141"/>
      <w:bookmarkEnd w:id="142"/>
      <w:bookmarkEnd w:id="143"/>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proofErr w:type="spellStart"/>
      <w:r w:rsidR="00773B85" w:rsidRPr="003D662E">
        <w:rPr>
          <w:rFonts w:ascii="Consolas" w:hAnsi="Consolas"/>
          <w:lang w:val="en-US"/>
        </w:rPr>
        <w:t>SystemMetrics</w:t>
      </w:r>
      <w:proofErr w:type="spellEnd"/>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proofErr w:type="spellStart"/>
      <w:r w:rsidR="0027527A" w:rsidRPr="003D662E">
        <w:rPr>
          <w:rFonts w:ascii="Consolas" w:hAnsi="Consolas"/>
          <w:lang w:val="en-US"/>
        </w:rPr>
        <w:t>DeviceAasProviderDescriptor</w:t>
      </w:r>
      <w:proofErr w:type="spellEnd"/>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proofErr w:type="spellStart"/>
      <w:r w:rsidR="00351A94" w:rsidRPr="003D662E">
        <w:rPr>
          <w:rFonts w:ascii="Consolas" w:hAnsi="Consolas"/>
          <w:lang w:val="en-US"/>
        </w:rPr>
        <w:t>DeviceAasProvider</w:t>
      </w:r>
      <w:proofErr w:type="spellEnd"/>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w:t>
      </w:r>
      <w:proofErr w:type="spellStart"/>
      <w:r w:rsidR="00351A94" w:rsidRPr="003D662E">
        <w:rPr>
          <w:lang w:val="en-US"/>
        </w:rPr>
        <w:t>Yaml</w:t>
      </w:r>
      <w:proofErr w:type="spellEnd"/>
      <w:r w:rsidR="00351A94" w:rsidRPr="003D662E">
        <w:rPr>
          <w:lang w:val="en-US"/>
        </w:rPr>
        <w:t xml:space="preserve">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w:t>
      </w:r>
      <w:proofErr w:type="spellStart"/>
      <w:r w:rsidR="00DC35A0" w:rsidRPr="003D662E">
        <w:rPr>
          <w:lang w:val="en-US"/>
        </w:rPr>
        <w:t>Yaml</w:t>
      </w:r>
      <w:proofErr w:type="spellEnd"/>
      <w:r w:rsidR="00DC35A0" w:rsidRPr="003D662E">
        <w:rPr>
          <w:lang w:val="en-US"/>
        </w:rPr>
        <w:t xml:space="preserve"> or AASX) that returns an AAS address</w:t>
      </w:r>
      <w:r w:rsidR="00351A94" w:rsidRPr="003D662E">
        <w:rPr>
          <w:lang w:val="en-US"/>
        </w:rPr>
        <w:t xml:space="preserve">. </w:t>
      </w:r>
      <w:r w:rsidR="004A1C5F" w:rsidRPr="003D662E">
        <w:rPr>
          <w:lang w:val="en-US"/>
        </w:rPr>
        <w:t xml:space="preserve">For the </w:t>
      </w:r>
      <w:proofErr w:type="spellStart"/>
      <w:r w:rsidR="004A1C5F" w:rsidRPr="003D662E">
        <w:rPr>
          <w:lang w:val="en-US"/>
        </w:rPr>
        <w:t>Yaml</w:t>
      </w:r>
      <w:proofErr w:type="spellEnd"/>
      <w:r w:rsidR="004A1C5F" w:rsidRPr="003D662E">
        <w:rPr>
          <w:lang w:val="en-US"/>
        </w:rPr>
        <w:t>/AASX providers</w:t>
      </w:r>
      <w:r w:rsidR="00351A94" w:rsidRPr="003D662E">
        <w:rPr>
          <w:lang w:val="en-US"/>
        </w:rPr>
        <w:t xml:space="preserve">, the underlying information is retrieved as </w:t>
      </w:r>
      <w:proofErr w:type="spellStart"/>
      <w:r w:rsidR="00351A94" w:rsidRPr="003D662E">
        <w:rPr>
          <w:lang w:val="en-US"/>
        </w:rPr>
        <w:t>classpath</w:t>
      </w:r>
      <w:proofErr w:type="spellEnd"/>
      <w:r w:rsidR="00351A94" w:rsidRPr="003D662E">
        <w:rPr>
          <w:lang w:val="en-US"/>
        </w:rPr>
        <w:t xml:space="preserve"> resource, either as </w:t>
      </w:r>
      <w:proofErr w:type="spellStart"/>
      <w:r w:rsidR="00351A94" w:rsidRPr="003D662E">
        <w:rPr>
          <w:rFonts w:ascii="Consolas" w:hAnsi="Consolas"/>
          <w:lang w:val="en-US"/>
        </w:rPr>
        <w:t>nameplate.yml</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.yml</w:t>
      </w:r>
      <w:proofErr w:type="spellEnd"/>
      <w:r w:rsidR="00351A94" w:rsidRPr="003D662E">
        <w:rPr>
          <w:lang w:val="en-US"/>
        </w:rPr>
        <w:t xml:space="preserve"> or </w:t>
      </w:r>
      <w:proofErr w:type="spellStart"/>
      <w:r w:rsidR="00351A94" w:rsidRPr="003D662E">
        <w:rPr>
          <w:rFonts w:ascii="Consolas" w:hAnsi="Consolas"/>
          <w:lang w:val="en-US"/>
        </w:rPr>
        <w:t>device.aasx</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.aasx</w:t>
      </w:r>
      <w:proofErr w:type="spellEnd"/>
      <w:r w:rsidR="00351A94" w:rsidRPr="003D662E">
        <w:rPr>
          <w:lang w:val="en-US"/>
        </w:rPr>
        <w:t xml:space="preserve">, respectively whereby </w:t>
      </w:r>
      <w:proofErr w:type="spellStart"/>
      <w:r w:rsidR="00351A94" w:rsidRPr="003D662E">
        <w:rPr>
          <w:i/>
          <w:lang w:val="en-US"/>
        </w:rPr>
        <w:t>deviceId</w:t>
      </w:r>
      <w:proofErr w:type="spellEnd"/>
      <w:r w:rsidR="00351A94" w:rsidRPr="003D662E">
        <w:rPr>
          <w:lang w:val="en-US"/>
        </w:rPr>
        <w:t xml:space="preserve"> is taken from the </w:t>
      </w:r>
      <w:proofErr w:type="spellStart"/>
      <w:r w:rsidR="00351A94" w:rsidRPr="003D662E">
        <w:rPr>
          <w:rFonts w:ascii="Consolas" w:hAnsi="Consolas"/>
          <w:lang w:val="en-US"/>
        </w:rPr>
        <w:t>IdProvider</w:t>
      </w:r>
      <w:proofErr w:type="spellEnd"/>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4"/>
      </w:r>
      <w:r w:rsidR="003530B3" w:rsidRPr="003D662E">
        <w:rPr>
          <w:lang w:val="en-US"/>
        </w:rPr>
        <w:t xml:space="preserve"> container manager</w:t>
      </w:r>
      <w:r w:rsidR="000F75F0" w:rsidRPr="003D662E">
        <w:rPr>
          <w:lang w:val="en-US"/>
        </w:rPr>
        <w:t xml:space="preserve"> (</w:t>
      </w:r>
      <w:proofErr w:type="spellStart"/>
      <w:r w:rsidR="000F75F0" w:rsidRPr="003D662E">
        <w:rPr>
          <w:rFonts w:ascii="Consolas" w:hAnsi="Consolas"/>
          <w:lang w:val="en-US"/>
        </w:rPr>
        <w:t>DockerContainerManagement</w:t>
      </w:r>
      <w:proofErr w:type="spellEnd"/>
      <w:r w:rsidR="000F75F0" w:rsidRPr="003D662E">
        <w:rPr>
          <w:lang w:val="en-US"/>
        </w:rPr>
        <w:t>)</w:t>
      </w:r>
      <w:r w:rsidR="003E08FF" w:rsidRPr="003D662E">
        <w:rPr>
          <w:lang w:val="en-US"/>
        </w:rPr>
        <w:t xml:space="preserve">. As for the service descriptors, the </w:t>
      </w:r>
      <w:proofErr w:type="spellStart"/>
      <w:r w:rsidR="003E08FF" w:rsidRPr="003D662E">
        <w:rPr>
          <w:rFonts w:ascii="Consolas" w:hAnsi="Consolas"/>
          <w:lang w:val="en-US"/>
        </w:rPr>
        <w:t>ContainerDescriptor</w:t>
      </w:r>
      <w:proofErr w:type="spellEnd"/>
      <w:r w:rsidR="003E08FF" w:rsidRPr="003D662E">
        <w:rPr>
          <w:lang w:val="en-US"/>
        </w:rPr>
        <w:t xml:space="preserve"> is manifested in terms of a </w:t>
      </w:r>
      <w:proofErr w:type="spellStart"/>
      <w:r w:rsidR="003E08FF" w:rsidRPr="003D662E">
        <w:rPr>
          <w:lang w:val="en-US"/>
        </w:rPr>
        <w:t>Yaml</w:t>
      </w:r>
      <w:proofErr w:type="spellEnd"/>
      <w:r w:rsidR="003E08FF" w:rsidRPr="003D662E">
        <w:rPr>
          <w:lang w:val="en-US"/>
        </w:rPr>
        <w:t xml:space="preserve"> file, which is supposed to form the main entry point for adding a container at runtime, i.e., the platform specifies a URI pointing to the </w:t>
      </w:r>
      <w:proofErr w:type="spellStart"/>
      <w:r w:rsidR="003E08FF" w:rsidRPr="003D662E">
        <w:rPr>
          <w:lang w:val="en-US"/>
        </w:rPr>
        <w:t>Yaml</w:t>
      </w:r>
      <w:proofErr w:type="spellEnd"/>
      <w:r w:rsidR="003E08FF" w:rsidRPr="003D662E">
        <w:rPr>
          <w:lang w:val="en-US"/>
        </w:rPr>
        <w:t xml:space="preserve">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5"/>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 xml:space="preserve">The </w:t>
      </w:r>
      <w:proofErr w:type="spellStart"/>
      <w:r w:rsidRPr="003D662E">
        <w:rPr>
          <w:lang w:val="en-US"/>
        </w:rPr>
        <w:t>EcsAasClient</w:t>
      </w:r>
      <w:proofErr w:type="spellEnd"/>
      <w:r w:rsidRPr="003D662E">
        <w:rPr>
          <w:lang w:val="en-US"/>
        </w:rPr>
        <w:t xml:space="preserve">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proofErr w:type="spellStart"/>
      <w:r w:rsidRPr="00433B52">
        <w:rPr>
          <w:rFonts w:ascii="Consolas" w:hAnsi="Consolas"/>
          <w:lang w:val="en-US"/>
        </w:rPr>
        <w:t>ContainerManager</w:t>
      </w:r>
      <w:proofErr w:type="spellEnd"/>
      <w:r w:rsidRPr="003D662E">
        <w:rPr>
          <w:lang w:val="en-US"/>
        </w:rPr>
        <w:t xml:space="preserve"> and </w:t>
      </w:r>
      <w:proofErr w:type="spellStart"/>
      <w:r w:rsidRPr="00433B52">
        <w:rPr>
          <w:rFonts w:ascii="Consolas" w:hAnsi="Consolas"/>
          <w:lang w:val="en-US"/>
        </w:rPr>
        <w:t>EcsAasClient</w:t>
      </w:r>
      <w:proofErr w:type="spellEnd"/>
      <w:r w:rsidRPr="003D662E">
        <w:rPr>
          <w:lang w:val="en-US"/>
        </w:rPr>
        <w:t xml:space="preserve">. Both classes implement the same interface called </w:t>
      </w:r>
      <w:proofErr w:type="spellStart"/>
      <w:r w:rsidRPr="003D662E">
        <w:rPr>
          <w:lang w:val="en-US"/>
        </w:rPr>
        <w:t>ContainerOperations</w:t>
      </w:r>
      <w:proofErr w:type="spellEnd"/>
      <w:r w:rsidRPr="003D662E">
        <w:rPr>
          <w:lang w:val="en-US"/>
        </w:rPr>
        <w:t xml:space="preserve">, which contains the basic operations of </w:t>
      </w:r>
      <w:proofErr w:type="spellStart"/>
      <w:r w:rsidRPr="003D662E">
        <w:rPr>
          <w:lang w:val="en-US"/>
        </w:rPr>
        <w:t>ContainerManager</w:t>
      </w:r>
      <w:proofErr w:type="spellEnd"/>
      <w:r w:rsidRPr="003D662E">
        <w:rPr>
          <w:lang w:val="en-US"/>
        </w:rPr>
        <w:t xml:space="preserve"> not requiring the (repeated, potentially inconsistent instantiation of) container descriptors. The </w:t>
      </w:r>
      <w:proofErr w:type="spellStart"/>
      <w:r w:rsidRPr="003D662E">
        <w:rPr>
          <w:lang w:val="en-US"/>
        </w:rPr>
        <w:t>EcsAasClient</w:t>
      </w:r>
      <w:proofErr w:type="spellEnd"/>
      <w:r w:rsidRPr="003D662E">
        <w:rPr>
          <w:lang w:val="en-US"/>
        </w:rPr>
        <w:t xml:space="preserve"> can be used by upstream layers to conveniently access the ECS runtime AAS.</w:t>
      </w:r>
    </w:p>
    <w:p w14:paraId="3DA04AC5" w14:textId="1AD13E2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w:t>
      </w:r>
      <w:proofErr w:type="spellStart"/>
      <w:r w:rsidRPr="003D662E">
        <w:rPr>
          <w:lang w:val="en-US"/>
        </w:rPr>
        <w:t>ResourceUnit</w:t>
      </w:r>
      <w:proofErr w:type="spellEnd"/>
      <w:r w:rsidRPr="003D662E">
        <w:rPr>
          <w:lang w:val="en-US"/>
        </w:rPr>
        <w:t xml:space="preserve">.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w:t>
      </w:r>
      <w:proofErr w:type="spellStart"/>
      <w:r w:rsidRPr="003D662E">
        <w:rPr>
          <w:lang w:val="en-US"/>
        </w:rPr>
        <w:t>MonitoringProvider</w:t>
      </w:r>
      <w:proofErr w:type="spellEnd"/>
      <w:r w:rsidRPr="003D662E">
        <w:rPr>
          <w:lang w:val="en-US"/>
        </w:rPr>
        <w:t xml:space="preserve"> as well as a regular monitoring update operation that is started as part of the JSL lifecycle descriptor of the ECS runtime. The operations to create the AAS refer to the </w:t>
      </w:r>
      <w:proofErr w:type="spellStart"/>
      <w:r w:rsidRPr="003D662E">
        <w:rPr>
          <w:lang w:val="en-US"/>
        </w:rPr>
        <w:t>MetricsAasConstructor</w:t>
      </w:r>
      <w:proofErr w:type="spellEnd"/>
      <w:r w:rsidRPr="003D662E">
        <w:rPr>
          <w:lang w:val="en-US"/>
        </w:rPr>
        <w:t xml:space="preserve"> of the Java service runtime mirroring a default set of meters of the monitoring provider into the AAS of the ECS runtime (therefore, currently some runtime properties in </w:t>
      </w:r>
      <w:proofErr w:type="spellStart"/>
      <w:r w:rsidRPr="003D662E">
        <w:rPr>
          <w:lang w:val="en-US"/>
        </w:rPr>
        <w:t>ResourceUnit</w:t>
      </w:r>
      <w:proofErr w:type="spellEnd"/>
      <w:r w:rsidRPr="003D662E">
        <w:rPr>
          <w:lang w:val="en-US"/>
        </w:rPr>
        <w:t xml:space="preserve"> are realized while others appear as omitted). </w:t>
      </w:r>
    </w:p>
    <w:p w14:paraId="68E0020C" w14:textId="650268F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0A1639" w:rsidRPr="003D662E">
        <w:rPr>
          <w:lang w:val="en-US"/>
        </w:rPr>
        <w:t xml:space="preserve">Figure </w:t>
      </w:r>
      <w:r w:rsidR="000A163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w:t>
      </w:r>
      <w:proofErr w:type="spellStart"/>
      <w:r w:rsidRPr="003D662E">
        <w:rPr>
          <w:lang w:val="en-US"/>
        </w:rPr>
        <w:t>UMLsec</w:t>
      </w:r>
      <w:proofErr w:type="spellEnd"/>
      <w:r w:rsidRPr="003D662E">
        <w:rPr>
          <w:lang w:val="en-US"/>
        </w:rPr>
        <w:t>/security profile).</w:t>
      </w:r>
    </w:p>
    <w:p w14:paraId="0CD8E31B" w14:textId="7118FBDB" w:rsidR="00EE534C" w:rsidRPr="003D662E" w:rsidRDefault="00EE534C" w:rsidP="00EE534C">
      <w:pPr>
        <w:jc w:val="both"/>
        <w:rPr>
          <w:lang w:val="en-US"/>
        </w:rPr>
      </w:pPr>
      <w:r w:rsidRPr="003D662E">
        <w:rPr>
          <w:lang w:val="en-US"/>
        </w:rPr>
        <w:t xml:space="preserve">The AAS of this component is represented by </w:t>
      </w:r>
      <w:proofErr w:type="spellStart"/>
      <w:r w:rsidRPr="003D662E">
        <w:rPr>
          <w:rFonts w:ascii="Consolas" w:hAnsi="Consolas"/>
          <w:lang w:val="en-US"/>
        </w:rPr>
        <w:t>EcsAAS</w:t>
      </w:r>
      <w:proofErr w:type="spellEnd"/>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This sub-model consists of the </w:t>
      </w:r>
      <w:proofErr w:type="spellStart"/>
      <w:r w:rsidRPr="003D662E">
        <w:rPr>
          <w:rFonts w:ascii="Consolas" w:hAnsi="Consolas"/>
          <w:lang w:val="en-US"/>
        </w:rPr>
        <w:t>ResourceUnit</w:t>
      </w:r>
      <w:proofErr w:type="spellEnd"/>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proofErr w:type="spellStart"/>
      <w:r w:rsidRPr="003D662E">
        <w:rPr>
          <w:rFonts w:ascii="Consolas" w:hAnsi="Consolas"/>
          <w:lang w:val="en-US"/>
        </w:rPr>
        <w:t>ResourceUnit</w:t>
      </w:r>
      <w:proofErr w:type="spellEnd"/>
      <w:r w:rsidRPr="003D662E">
        <w:rPr>
          <w:lang w:val="en-US"/>
        </w:rPr>
        <w:t xml:space="preserve"> offers the operations to manage containers on the respective resource. Moreover, </w:t>
      </w:r>
      <w:proofErr w:type="spellStart"/>
      <w:r w:rsidRPr="003D662E">
        <w:rPr>
          <w:rFonts w:ascii="Consolas" w:hAnsi="Consolas"/>
          <w:lang w:val="en-US"/>
        </w:rPr>
        <w:t>ResourceUnit</w:t>
      </w:r>
      <w:proofErr w:type="spellEnd"/>
      <w:r w:rsidRPr="003D662E">
        <w:rPr>
          <w:lang w:val="en-US"/>
        </w:rPr>
        <w:t xml:space="preserve"> is extended by service operations if the resource offers a </w:t>
      </w:r>
      <w:proofErr w:type="spellStart"/>
      <w:r w:rsidRPr="003D662E">
        <w:rPr>
          <w:rFonts w:ascii="Consolas" w:hAnsi="Consolas"/>
          <w:lang w:val="en-US"/>
        </w:rPr>
        <w:t>ServiceManager</w:t>
      </w:r>
      <w:proofErr w:type="spellEnd"/>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B31259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w:t>
      </w:r>
      <w:proofErr w:type="spellStart"/>
      <w:r w:rsidRPr="003D662E">
        <w:rPr>
          <w:lang w:val="en-US"/>
        </w:rPr>
        <w:t>ms</w:t>
      </w:r>
      <w:proofErr w:type="spellEnd"/>
      <w:r w:rsidRPr="003D662E">
        <w:rPr>
          <w:lang w:val="en-US"/>
        </w:rPr>
        <w:t xml:space="preserve">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592BDA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w:t>
      </w:r>
      <w:proofErr w:type="spellStart"/>
      <w:r w:rsidRPr="003D662E">
        <w:rPr>
          <w:lang w:val="en-US"/>
        </w:rPr>
        <w:t>DooD</w:t>
      </w:r>
      <w:proofErr w:type="spellEnd"/>
      <w:r w:rsidRPr="003D662E">
        <w:rPr>
          <w:lang w:val="en-US"/>
        </w:rPr>
        <w:t>)</w:t>
      </w:r>
      <w:r w:rsidRPr="003D662E">
        <w:rPr>
          <w:rStyle w:val="FootnoteReference"/>
          <w:lang w:val="en-US"/>
        </w:rPr>
        <w:footnoteReference w:id="96"/>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w:t>
      </w:r>
      <w:proofErr w:type="spellStart"/>
      <w:r w:rsidRPr="003D662E">
        <w:rPr>
          <w:lang w:val="en-US"/>
        </w:rPr>
        <w:t>ESXi</w:t>
      </w:r>
      <w:proofErr w:type="spellEnd"/>
      <w:r w:rsidRPr="003D662E">
        <w:rPr>
          <w:lang w:val="en-US"/>
        </w:rPr>
        <w:t xml:space="preserve">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0A163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0A163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1F842B7"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w:t>
      </w:r>
      <w:proofErr w:type="spellStart"/>
      <w:r w:rsidR="005C233F" w:rsidRPr="003D662E">
        <w:rPr>
          <w:lang w:val="en-US"/>
        </w:rPr>
        <w:t>DooD</w:t>
      </w:r>
      <w:proofErr w:type="spellEnd"/>
      <w:r w:rsidR="005C233F" w:rsidRPr="003D662E">
        <w:rPr>
          <w:lang w:val="en-US"/>
        </w:rPr>
        <w:t xml:space="preserve"> setup requires a container of around 1.1 </w:t>
      </w:r>
      <w:proofErr w:type="spellStart"/>
      <w:r w:rsidR="005C233F" w:rsidRPr="003D662E">
        <w:rPr>
          <w:lang w:val="en-US"/>
        </w:rPr>
        <w:t>GByte</w:t>
      </w:r>
      <w:proofErr w:type="spellEnd"/>
      <w:r w:rsidR="005C233F" w:rsidRPr="003D662E">
        <w:rPr>
          <w:lang w:val="en-US"/>
        </w:rPr>
        <w:t xml:space="preserve"> size (packed image of 444 </w:t>
      </w:r>
      <w:proofErr w:type="spellStart"/>
      <w:r w:rsidR="005C233F" w:rsidRPr="003D662E">
        <w:rPr>
          <w:lang w:val="en-US"/>
        </w:rPr>
        <w:t>MBytes</w:t>
      </w:r>
      <w:proofErr w:type="spellEnd"/>
      <w:r w:rsidR="005C233F" w:rsidRPr="003D662E">
        <w:rPr>
          <w:lang w:val="en-US"/>
        </w:rPr>
        <w:t xml:space="preserve">), a service manager demands 509 </w:t>
      </w:r>
      <w:proofErr w:type="spellStart"/>
      <w:r w:rsidR="005C233F" w:rsidRPr="003D662E">
        <w:rPr>
          <w:lang w:val="en-US"/>
        </w:rPr>
        <w:t>MBytes</w:t>
      </w:r>
      <w:proofErr w:type="spellEnd"/>
      <w:r w:rsidR="005C233F" w:rsidRPr="003D662E">
        <w:rPr>
          <w:lang w:val="en-US"/>
        </w:rPr>
        <w:t xml:space="preserve"> (336 </w:t>
      </w:r>
      <w:proofErr w:type="spellStart"/>
      <w:r w:rsidR="005C233F" w:rsidRPr="003D662E">
        <w:rPr>
          <w:lang w:val="en-US"/>
        </w:rPr>
        <w:t>MBytes</w:t>
      </w:r>
      <w:proofErr w:type="spellEnd"/>
      <w:r w:rsidR="005C233F" w:rsidRPr="003D662E">
        <w:rPr>
          <w:lang w:val="en-US"/>
        </w:rPr>
        <w:t xml:space="preserve"> packed image) and a combined installation of ECS runtime and service manager into one container 600 </w:t>
      </w:r>
      <w:proofErr w:type="spellStart"/>
      <w:r w:rsidR="005C233F" w:rsidRPr="003D662E">
        <w:rPr>
          <w:lang w:val="en-US"/>
        </w:rPr>
        <w:t>MBytes</w:t>
      </w:r>
      <w:proofErr w:type="spellEnd"/>
      <w:r w:rsidR="005C233F" w:rsidRPr="003D662E">
        <w:rPr>
          <w:lang w:val="en-US"/>
        </w:rPr>
        <w:t xml:space="preserve"> (286 </w:t>
      </w:r>
      <w:proofErr w:type="spellStart"/>
      <w:r w:rsidR="005C233F" w:rsidRPr="003D662E">
        <w:rPr>
          <w:lang w:val="en-US"/>
        </w:rPr>
        <w:t>MBytes</w:t>
      </w:r>
      <w:proofErr w:type="spellEnd"/>
      <w:r w:rsidR="005C233F" w:rsidRPr="003D662E">
        <w:rPr>
          <w:lang w:val="en-US"/>
        </w:rPr>
        <w:t xml:space="preserve">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w:t>
      </w:r>
      <w:proofErr w:type="spellStart"/>
      <w:r w:rsidR="00A12BAF" w:rsidRPr="003D662E">
        <w:rPr>
          <w:lang w:val="en-US"/>
        </w:rPr>
        <w:t>MBytes</w:t>
      </w:r>
      <w:proofErr w:type="spellEnd"/>
      <w:r w:rsidR="00A12BAF" w:rsidRPr="003D662E">
        <w:rPr>
          <w:lang w:val="en-US"/>
        </w:rPr>
        <w:t xml:space="preserve"> main memory (1.4 </w:t>
      </w:r>
      <w:proofErr w:type="spellStart"/>
      <w:r w:rsidR="00A12BAF" w:rsidRPr="003D662E">
        <w:rPr>
          <w:lang w:val="en-US"/>
        </w:rPr>
        <w:t>GBytes</w:t>
      </w:r>
      <w:proofErr w:type="spellEnd"/>
      <w:r w:rsidR="00A12BAF" w:rsidRPr="003D662E">
        <w:rPr>
          <w:lang w:val="en-US"/>
        </w:rPr>
        <w:t xml:space="preserve">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w:t>
      </w:r>
      <w:proofErr w:type="spellStart"/>
      <w:r w:rsidR="00A12BAF" w:rsidRPr="003D662E">
        <w:rPr>
          <w:lang w:val="en-US"/>
        </w:rPr>
        <w:t>MBytes</w:t>
      </w:r>
      <w:proofErr w:type="spellEnd"/>
      <w:r w:rsidR="00A12BAF" w:rsidRPr="003D662E">
        <w:rPr>
          <w:lang w:val="en-US"/>
        </w:rPr>
        <w:t xml:space="preserve"> are allocated by one JVM per service, i.e., roughly 800 </w:t>
      </w:r>
      <w:proofErr w:type="spellStart"/>
      <w:r w:rsidR="00A12BAF" w:rsidRPr="003D662E">
        <w:rPr>
          <w:lang w:val="en-US"/>
        </w:rPr>
        <w:t>MBytes</w:t>
      </w:r>
      <w:proofErr w:type="spellEnd"/>
      <w:r w:rsidR="00A12BAF" w:rsidRPr="003D662E">
        <w:rPr>
          <w:lang w:val="en-US"/>
        </w:rPr>
        <w:t xml:space="preserve"> to 1 </w:t>
      </w:r>
      <w:proofErr w:type="spellStart"/>
      <w:r w:rsidR="00A12BAF" w:rsidRPr="003D662E">
        <w:rPr>
          <w:lang w:val="en-US"/>
        </w:rPr>
        <w:t>GByte</w:t>
      </w:r>
      <w:proofErr w:type="spellEnd"/>
      <w:r w:rsidR="00A12BAF" w:rsidRPr="003D662E">
        <w:rPr>
          <w:lang w:val="en-US"/>
        </w:rPr>
        <w:t xml:space="preserv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0A163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4" w:name="_Ref69826083"/>
      <w:bookmarkStart w:id="145" w:name="_Toc213421525"/>
      <w:r w:rsidRPr="003D662E">
        <w:rPr>
          <w:lang w:val="en-US"/>
        </w:rPr>
        <w:t>Device</w:t>
      </w:r>
      <w:r w:rsidR="003C165D" w:rsidRPr="003D662E">
        <w:rPr>
          <w:lang w:val="en-US"/>
        </w:rPr>
        <w:t>/Resource</w:t>
      </w:r>
      <w:r w:rsidRPr="003D662E">
        <w:rPr>
          <w:lang w:val="en-US"/>
        </w:rPr>
        <w:t xml:space="preserve"> Management</w:t>
      </w:r>
      <w:bookmarkEnd w:id="144"/>
      <w:bookmarkEnd w:id="145"/>
    </w:p>
    <w:p w14:paraId="03F6AED9" w14:textId="072A0DE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0A163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0A163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w:t>
      </w:r>
      <w:proofErr w:type="spellStart"/>
      <w:r w:rsidR="0069012E" w:rsidRPr="003D662E">
        <w:rPr>
          <w:lang w:val="en-US"/>
        </w:rPr>
        <w:t>realtime</w:t>
      </w:r>
      <w:proofErr w:type="spellEnd"/>
      <w:r w:rsidR="0069012E" w:rsidRPr="003D662E">
        <w:rPr>
          <w:lang w:val="en-US"/>
        </w:rPr>
        <w:t>, do not apply to management operations of the device management.</w:t>
      </w:r>
    </w:p>
    <w:p w14:paraId="4CEAB467" w14:textId="7ED4852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0A163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0A163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6" w:name="_Ref69892341"/>
      <w:r w:rsidR="008E088C" w:rsidRPr="003D662E">
        <w:rPr>
          <w:rStyle w:val="FootnoteReference"/>
          <w:lang w:val="en-US"/>
        </w:rPr>
        <w:footnoteReference w:id="97"/>
      </w:r>
      <w:bookmarkEnd w:id="146"/>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E5D91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0A163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7" w:name="_Ref69892369"/>
      <w:r w:rsidR="006603D6" w:rsidRPr="003D662E">
        <w:rPr>
          <w:rStyle w:val="FootnoteReference"/>
          <w:lang w:val="en-US"/>
        </w:rPr>
        <w:footnoteReference w:id="98"/>
      </w:r>
      <w:bookmarkEnd w:id="147"/>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w:t>
      </w:r>
      <w:proofErr w:type="spellStart"/>
      <w:r w:rsidRPr="003D662E">
        <w:rPr>
          <w:lang w:val="en-US"/>
        </w:rPr>
        <w:t>frontended</w:t>
      </w:r>
      <w:proofErr w:type="spellEnd"/>
      <w:r w:rsidRPr="003D662E">
        <w:rPr>
          <w:lang w:val="en-US"/>
        </w:rPr>
        <w:t xml:space="preserve"> by AAS), a secure console (R37) or a storage for binary images (R36a, R36b, R136a). </w:t>
      </w:r>
      <w:r w:rsidR="001312A0" w:rsidRPr="003D662E">
        <w:rPr>
          <w:lang w:val="en-US"/>
        </w:rPr>
        <w:t xml:space="preserve">A discussion of potential components in the scope of the requirements for the resource management is provided by </w:t>
      </w:r>
      <w:proofErr w:type="spellStart"/>
      <w:r w:rsidR="001312A0" w:rsidRPr="003D662E">
        <w:rPr>
          <w:lang w:val="en-US"/>
        </w:rPr>
        <w:t>Pidun</w:t>
      </w:r>
      <w:proofErr w:type="spellEnd"/>
      <w:r w:rsidR="001312A0" w:rsidRPr="003D662E">
        <w:rPr>
          <w:lang w:val="en-US"/>
        </w:rPr>
        <w:t xml:space="preserve">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w:t>
      </w:r>
      <w:proofErr w:type="spellStart"/>
      <w:r w:rsidR="002B29BC" w:rsidRPr="003D662E">
        <w:rPr>
          <w:lang w:val="en-US"/>
        </w:rPr>
        <w:t>DeviceHive</w:t>
      </w:r>
      <w:proofErr w:type="spellEnd"/>
      <w:r w:rsidR="00A67094" w:rsidRPr="003D662E">
        <w:rPr>
          <w:rStyle w:val="FootnoteReference"/>
          <w:lang w:val="en-US"/>
        </w:rPr>
        <w:footnoteReference w:id="99"/>
      </w:r>
      <w:r w:rsidR="002B29BC" w:rsidRPr="003D662E">
        <w:rPr>
          <w:lang w:val="en-US"/>
        </w:rPr>
        <w:t xml:space="preserve"> and </w:t>
      </w:r>
      <w:proofErr w:type="spellStart"/>
      <w:r w:rsidR="002B29BC" w:rsidRPr="003D662E">
        <w:rPr>
          <w:lang w:val="en-US"/>
        </w:rPr>
        <w:t>ThingsBoard</w:t>
      </w:r>
      <w:proofErr w:type="spellEnd"/>
      <w:r w:rsidR="00A67094" w:rsidRPr="003D662E">
        <w:rPr>
          <w:rStyle w:val="FootnoteReference"/>
          <w:lang w:val="en-US"/>
        </w:rPr>
        <w:footnoteReference w:id="100"/>
      </w:r>
      <w:r w:rsidR="002B29BC" w:rsidRPr="003D662E">
        <w:rPr>
          <w:lang w:val="en-US"/>
        </w:rPr>
        <w:t xml:space="preserve">. The specific capabilities of </w:t>
      </w:r>
      <w:proofErr w:type="spellStart"/>
      <w:r w:rsidR="002B29BC" w:rsidRPr="003D662E">
        <w:rPr>
          <w:lang w:val="en-US"/>
        </w:rPr>
        <w:t>ThingsBoard</w:t>
      </w:r>
      <w:proofErr w:type="spellEnd"/>
      <w:r w:rsidR="002B29BC" w:rsidRPr="003D662E">
        <w:rPr>
          <w:lang w:val="en-US"/>
        </w:rPr>
        <w:t xml:space="preserve">,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w:t>
      </w:r>
      <w:proofErr w:type="spellStart"/>
      <w:r w:rsidR="002B29BC" w:rsidRPr="003D662E">
        <w:rPr>
          <w:lang w:val="en-US"/>
        </w:rPr>
        <w:t>ThingsBoard</w:t>
      </w:r>
      <w:proofErr w:type="spellEnd"/>
      <w:r w:rsidR="002B29BC" w:rsidRPr="003D662E">
        <w:rPr>
          <w:lang w:val="en-US"/>
        </w:rPr>
        <w:t xml:space="preserve"> as one alternative technology into </w:t>
      </w:r>
      <w:r w:rsidR="00CA1597">
        <w:rPr>
          <w:lang w:val="en-US"/>
        </w:rPr>
        <w:t>the platform</w:t>
      </w:r>
      <w:r w:rsidR="002B29BC" w:rsidRPr="003D662E">
        <w:rPr>
          <w:lang w:val="en-US"/>
        </w:rPr>
        <w:t xml:space="preserve">. For the binary storage, </w:t>
      </w:r>
      <w:proofErr w:type="spellStart"/>
      <w:r w:rsidR="002B29BC" w:rsidRPr="003D662E">
        <w:rPr>
          <w:lang w:val="en-US"/>
        </w:rPr>
        <w:t>MinIO</w:t>
      </w:r>
      <w:proofErr w:type="spellEnd"/>
      <w:r w:rsidR="00E44BA9" w:rsidRPr="003D662E">
        <w:rPr>
          <w:rStyle w:val="FootnoteReference"/>
          <w:lang w:val="en-US"/>
        </w:rPr>
        <w:footnoteReference w:id="101"/>
      </w:r>
      <w:r w:rsidR="002B29BC" w:rsidRPr="003D662E">
        <w:rPr>
          <w:lang w:val="en-US"/>
        </w:rPr>
        <w:t xml:space="preserve"> and OpenStack Object Store Swift</w:t>
      </w:r>
      <w:r w:rsidR="00E44BA9" w:rsidRPr="003D662E">
        <w:rPr>
          <w:rStyle w:val="FootnoteReference"/>
          <w:lang w:val="en-US"/>
        </w:rPr>
        <w:footnoteReference w:id="102"/>
      </w:r>
      <w:r w:rsidR="002B29BC" w:rsidRPr="003D662E">
        <w:rPr>
          <w:lang w:val="en-US"/>
        </w:rPr>
        <w:t xml:space="preserve"> were compared. Here the support for the de facto standard S3</w:t>
      </w:r>
      <w:r w:rsidR="00EF75AE" w:rsidRPr="003D662E">
        <w:rPr>
          <w:lang w:val="en-US"/>
        </w:rPr>
        <w:t xml:space="preserve"> made the difference and </w:t>
      </w:r>
      <w:proofErr w:type="spellStart"/>
      <w:r w:rsidR="00EF75AE" w:rsidRPr="003D662E">
        <w:rPr>
          <w:lang w:val="en-US"/>
        </w:rPr>
        <w:t>MinIO</w:t>
      </w:r>
      <w:proofErr w:type="spellEnd"/>
      <w:r w:rsidR="00EF75AE" w:rsidRPr="003D662E">
        <w:rPr>
          <w:lang w:val="en-US"/>
        </w:rPr>
        <w:t xml:space="preserve"> was suggested in [</w:t>
      </w:r>
      <w:r w:rsidR="00C76347" w:rsidRPr="003D662E">
        <w:rPr>
          <w:lang w:val="en-US"/>
        </w:rPr>
        <w:t>31</w:t>
      </w:r>
      <w:r w:rsidR="00EF75AE" w:rsidRPr="003D662E">
        <w:rPr>
          <w:lang w:val="en-US"/>
        </w:rPr>
        <w:t xml:space="preserve">]. </w:t>
      </w:r>
    </w:p>
    <w:p w14:paraId="178A84AA" w14:textId="324D4DC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xml:space="preserve">. The component offers two AAS interfaces, a southbound interface in </w:t>
      </w:r>
      <w:proofErr w:type="spellStart"/>
      <w:r w:rsidRPr="003D662E">
        <w:rPr>
          <w:rFonts w:ascii="Consolas" w:hAnsi="Consolas"/>
          <w:lang w:val="en-US"/>
        </w:rPr>
        <w:t>DeviceRegistryAas</w:t>
      </w:r>
      <w:proofErr w:type="spellEnd"/>
      <w:r w:rsidRPr="003D662E">
        <w:rPr>
          <w:lang w:val="en-US"/>
        </w:rPr>
        <w:t xml:space="preserve">, and a northbound interface in </w:t>
      </w:r>
      <w:proofErr w:type="spellStart"/>
      <w:r w:rsidRPr="003D662E">
        <w:rPr>
          <w:rFonts w:ascii="Consolas" w:hAnsi="Consolas"/>
          <w:lang w:val="en-US"/>
        </w:rPr>
        <w:t>DeviceManagementAas</w:t>
      </w:r>
      <w:proofErr w:type="spellEnd"/>
      <w:r w:rsidRPr="003D662E">
        <w:rPr>
          <w:lang w:val="en-US"/>
        </w:rPr>
        <w:t xml:space="preserve">. The southbound interface is intended to enable a self-registration of devices and to notify the platform that they are available (heartbeat). This involves so-called </w:t>
      </w:r>
      <w:proofErr w:type="spellStart"/>
      <w:r w:rsidRPr="003D662E">
        <w:rPr>
          <w:rFonts w:ascii="Consolas" w:hAnsi="Consolas"/>
          <w:lang w:val="en-US"/>
        </w:rPr>
        <w:t>ManagedDevice</w:t>
      </w:r>
      <w:proofErr w:type="spellEnd"/>
      <w:r w:rsidRPr="003D662E">
        <w:rPr>
          <w:lang w:val="en-US"/>
        </w:rPr>
        <w:t xml:space="preserve"> instances, which bridge between the </w:t>
      </w:r>
      <w:proofErr w:type="spellStart"/>
      <w:r w:rsidRPr="003D662E">
        <w:rPr>
          <w:rFonts w:ascii="Consolas" w:hAnsi="Consolas"/>
          <w:lang w:val="en-US"/>
        </w:rPr>
        <w:t>ResourceUnit</w:t>
      </w:r>
      <w:proofErr w:type="spellEnd"/>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0A163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FD92E74">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DEAAB8F" w:rsidR="00772CB5" w:rsidRPr="003D662E" w:rsidRDefault="00783B0C" w:rsidP="00783B0C">
      <w:pPr>
        <w:pStyle w:val="Caption"/>
        <w:jc w:val="center"/>
        <w:rPr>
          <w:lang w:val="en-US"/>
        </w:rPr>
      </w:pPr>
      <w:bookmarkStart w:id="148"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25</w:t>
      </w:r>
      <w:r w:rsidRPr="003D662E">
        <w:fldChar w:fldCharType="end"/>
      </w:r>
      <w:bookmarkEnd w:id="148"/>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w:t>
      </w:r>
      <w:proofErr w:type="spellStart"/>
      <w:r w:rsidRPr="003D662E">
        <w:rPr>
          <w:lang w:val="en-US"/>
        </w:rPr>
        <w:t>DeviceManagement</w:t>
      </w:r>
      <w:proofErr w:type="spellEnd"/>
      <w:r w:rsidRPr="003D662E">
        <w:rPr>
          <w:lang w:val="en-US"/>
        </w:rPr>
        <w:t xml:space="preserve">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w:t>
      </w:r>
      <w:proofErr w:type="spellStart"/>
      <w:r w:rsidRPr="003D662E">
        <w:rPr>
          <w:lang w:val="en-US"/>
        </w:rPr>
        <w:t>DeviceManagementImpl</w:t>
      </w:r>
      <w:proofErr w:type="spellEnd"/>
      <w:r w:rsidRPr="003D662E">
        <w:rPr>
          <w:lang w:val="en-US"/>
        </w:rPr>
        <w:t xml:space="preserve">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w:t>
      </w:r>
      <w:proofErr w:type="spellStart"/>
      <w:r w:rsidRPr="003D662E">
        <w:rPr>
          <w:lang w:val="en-US"/>
        </w:rPr>
        <w:t>ThingsBoard</w:t>
      </w:r>
      <w:proofErr w:type="spellEnd"/>
      <w:r w:rsidRPr="003D662E">
        <w:rPr>
          <w:lang w:val="en-US"/>
        </w:rPr>
        <w:t xml:space="preserve">, </w:t>
      </w:r>
      <w:proofErr w:type="spellStart"/>
      <w:r w:rsidRPr="003D662E">
        <w:rPr>
          <w:lang w:val="en-US"/>
        </w:rPr>
        <w:t>MinIO</w:t>
      </w:r>
      <w:proofErr w:type="spellEnd"/>
      <w:r w:rsidRPr="003D662E">
        <w:rPr>
          <w:lang w:val="en-US"/>
        </w:rPr>
        <w:t xml:space="preserve">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w:t>
      </w:r>
      <w:proofErr w:type="spellStart"/>
      <w:r w:rsidRPr="003D662E">
        <w:rPr>
          <w:lang w:val="en-US"/>
        </w:rPr>
        <w:t>EcsAasClient</w:t>
      </w:r>
      <w:proofErr w:type="spellEnd"/>
      <w:r w:rsidRPr="003D662E">
        <w:rPr>
          <w:lang w:val="en-US"/>
        </w:rPr>
        <w:t>) offers access to an extension of the ECS runtime from Section 3.8.1 to create a remote SSH endpoint on demand.</w:t>
      </w:r>
    </w:p>
    <w:p w14:paraId="562BF135" w14:textId="3FB400E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proofErr w:type="spellStart"/>
      <w:r w:rsidRPr="003D662E">
        <w:rPr>
          <w:b/>
          <w:lang w:val="en-US"/>
        </w:rPr>
        <w:t>ThingsBoard</w:t>
      </w:r>
      <w:proofErr w:type="spellEnd"/>
      <w:r w:rsidRPr="003D662E">
        <w:rPr>
          <w:lang w:val="en-US"/>
        </w:rPr>
        <w:t xml:space="preserve"> as central management component. </w:t>
      </w:r>
      <w:proofErr w:type="spellStart"/>
      <w:r w:rsidRPr="003D662E">
        <w:rPr>
          <w:lang w:val="en-US"/>
        </w:rPr>
        <w:t>ThingsBoard</w:t>
      </w:r>
      <w:proofErr w:type="spellEnd"/>
      <w:r w:rsidRPr="003D662E">
        <w:rPr>
          <w:lang w:val="en-US"/>
        </w:rPr>
        <w:t xml:space="preserve">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proofErr w:type="spellStart"/>
      <w:r w:rsidRPr="003D662E">
        <w:rPr>
          <w:b/>
          <w:lang w:val="en-US"/>
        </w:rPr>
        <w:t>basicRegistry</w:t>
      </w:r>
      <w:proofErr w:type="spellEnd"/>
      <w:r w:rsidRPr="003D662E">
        <w:rPr>
          <w:b/>
          <w:lang w:val="en-US"/>
        </w:rPr>
        <w:t xml:space="preserve"> </w:t>
      </w:r>
      <w:r w:rsidRPr="003D662E">
        <w:rPr>
          <w:lang w:val="en-US"/>
        </w:rPr>
        <w:t xml:space="preserve">as a simple, in-memory implementation of the device registry interface. Can be used instead of </w:t>
      </w:r>
      <w:proofErr w:type="spellStart"/>
      <w:r w:rsidRPr="003D662E">
        <w:rPr>
          <w:lang w:val="en-US"/>
        </w:rPr>
        <w:t>ThingsBoard</w:t>
      </w:r>
      <w:proofErr w:type="spellEnd"/>
      <w:r w:rsidRPr="003D662E">
        <w:rPr>
          <w:lang w:val="en-US"/>
        </w:rPr>
        <w:t>,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proofErr w:type="spellStart"/>
      <w:r w:rsidRPr="003D662E">
        <w:rPr>
          <w:b/>
          <w:lang w:val="en-US"/>
        </w:rPr>
        <w:t>MinIO</w:t>
      </w:r>
      <w:proofErr w:type="spellEnd"/>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w:t>
      </w:r>
      <w:proofErr w:type="spellStart"/>
      <w:r w:rsidR="00682FAC" w:rsidRPr="003D662E">
        <w:rPr>
          <w:lang w:val="en-US"/>
        </w:rPr>
        <w:t>MinIo</w:t>
      </w:r>
      <w:proofErr w:type="spellEnd"/>
      <w:r w:rsidR="00682FAC" w:rsidRPr="003D662E">
        <w:rPr>
          <w:lang w:val="en-US"/>
        </w:rPr>
        <w:t xml:space="preserve"> requires adequate setup on </w:t>
      </w:r>
      <w:r w:rsidR="006C4716" w:rsidRPr="003D662E">
        <w:rPr>
          <w:lang w:val="en-US"/>
        </w:rPr>
        <w:t xml:space="preserve">the </w:t>
      </w:r>
      <w:r w:rsidR="00682FAC" w:rsidRPr="003D662E">
        <w:rPr>
          <w:lang w:val="en-US"/>
        </w:rPr>
        <w:t>server side.</w:t>
      </w:r>
      <w:r w:rsidRPr="003D662E">
        <w:rPr>
          <w:lang w:val="en-US"/>
        </w:rPr>
        <w:t xml:space="preserve"> However, </w:t>
      </w:r>
      <w:proofErr w:type="spellStart"/>
      <w:r w:rsidRPr="003D662E">
        <w:rPr>
          <w:lang w:val="en-US"/>
        </w:rPr>
        <w:t>MinIO</w:t>
      </w:r>
      <w:proofErr w:type="spellEnd"/>
      <w:r w:rsidRPr="003D662E">
        <w:rPr>
          <w:lang w:val="en-US"/>
        </w:rPr>
        <w:t xml:space="preserve">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xml:space="preserve">. In contrast to </w:t>
      </w:r>
      <w:proofErr w:type="spellStart"/>
      <w:r w:rsidR="00682FAC" w:rsidRPr="003D662E">
        <w:rPr>
          <w:lang w:val="en-US"/>
        </w:rPr>
        <w:t>MinIO</w:t>
      </w:r>
      <w:proofErr w:type="spellEnd"/>
      <w:r w:rsidR="00682FAC" w:rsidRPr="003D662E">
        <w:rPr>
          <w:lang w:val="en-US"/>
        </w:rPr>
        <w:t>,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w:t>
      </w:r>
      <w:proofErr w:type="spellStart"/>
      <w:r w:rsidR="00B24022" w:rsidRPr="003D662E">
        <w:rPr>
          <w:lang w:val="en-US"/>
        </w:rPr>
        <w:t>MinIO</w:t>
      </w:r>
      <w:proofErr w:type="spellEnd"/>
      <w:r w:rsidR="00B24022" w:rsidRPr="003D662E">
        <w:rPr>
          <w:lang w:val="en-US"/>
        </w:rPr>
        <w:t xml:space="preserve">,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w:t>
      </w:r>
      <w:proofErr w:type="spellStart"/>
      <w:r w:rsidRPr="003D662E">
        <w:rPr>
          <w:lang w:val="en-US"/>
        </w:rPr>
        <w:t>MinIO</w:t>
      </w:r>
      <w:proofErr w:type="spellEnd"/>
      <w:r w:rsidRPr="003D662E">
        <w:rPr>
          <w:lang w:val="en-US"/>
        </w:rPr>
        <w:t xml:space="preserve">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w:t>
      </w:r>
      <w:proofErr w:type="spellStart"/>
      <w:r w:rsidRPr="003D662E">
        <w:rPr>
          <w:lang w:val="en-US"/>
        </w:rPr>
        <w:t>ThingsBoard</w:t>
      </w:r>
      <w:proofErr w:type="spellEnd"/>
      <w:r w:rsidRPr="003D662E">
        <w:rPr>
          <w:lang w:val="en-US"/>
        </w:rPr>
        <w:t xml:space="preserve"> device registry and the </w:t>
      </w:r>
      <w:proofErr w:type="spellStart"/>
      <w:r w:rsidRPr="003D662E">
        <w:rPr>
          <w:lang w:val="en-US"/>
        </w:rPr>
        <w:t>MinIO</w:t>
      </w:r>
      <w:proofErr w:type="spellEnd"/>
      <w:r w:rsidRPr="003D662E">
        <w:rPr>
          <w:lang w:val="en-US"/>
        </w:rPr>
        <w:t xml:space="preserve"> S3 connector have been measured </w:t>
      </w:r>
      <w:r w:rsidR="00CE57A7" w:rsidRPr="003D662E">
        <w:rPr>
          <w:lang w:val="en-US"/>
        </w:rPr>
        <w:t xml:space="preserve">and take </w:t>
      </w:r>
      <w:r w:rsidRPr="003D662E">
        <w:rPr>
          <w:lang w:val="en-US"/>
        </w:rPr>
        <w:t xml:space="preserve">in average 8-170 </w:t>
      </w:r>
      <w:proofErr w:type="spellStart"/>
      <w:r w:rsidRPr="003D662E">
        <w:rPr>
          <w:lang w:val="en-US"/>
        </w:rPr>
        <w:t>ms.</w:t>
      </w:r>
      <w:proofErr w:type="spellEnd"/>
      <w:r w:rsidRPr="003D662E">
        <w:rPr>
          <w:lang w:val="en-US"/>
        </w:rPr>
        <w:t xml:space="preserve"> If the operations are executed via the device management AAS sub-models, the </w:t>
      </w:r>
      <w:r w:rsidR="0069012E" w:rsidRPr="003D662E">
        <w:rPr>
          <w:lang w:val="en-US"/>
        </w:rPr>
        <w:t xml:space="preserve">operations take in average 11-204 </w:t>
      </w:r>
      <w:proofErr w:type="spellStart"/>
      <w:r w:rsidR="0069012E" w:rsidRPr="003D662E">
        <w:rPr>
          <w:lang w:val="en-US"/>
        </w:rPr>
        <w:t>ms.</w:t>
      </w:r>
      <w:proofErr w:type="spellEnd"/>
    </w:p>
    <w:p w14:paraId="4D8A7186" w14:textId="57CC65D2" w:rsidR="004A3397" w:rsidRPr="003D662E" w:rsidRDefault="004A3397" w:rsidP="004A3397">
      <w:pPr>
        <w:pStyle w:val="Heading3"/>
        <w:rPr>
          <w:lang w:val="en-US"/>
        </w:rPr>
      </w:pPr>
      <w:bookmarkStart w:id="149" w:name="_Ref69826085"/>
      <w:bookmarkStart w:id="150" w:name="_Toc213421526"/>
      <w:r w:rsidRPr="003D662E">
        <w:rPr>
          <w:lang w:val="en-US"/>
        </w:rPr>
        <w:lastRenderedPageBreak/>
        <w:t>Monitoring</w:t>
      </w:r>
      <w:bookmarkEnd w:id="149"/>
      <w:bookmarkEnd w:id="150"/>
    </w:p>
    <w:p w14:paraId="5849E7F4" w14:textId="1A0B73F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0A163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1D4EA4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7FCA26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0A163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0A1639">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6647BB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0A163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0A1639" w:rsidRPr="000A1639">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20AFB3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w:t>
      </w:r>
      <w:proofErr w:type="spellStart"/>
      <w:r w:rsidRPr="003D662E">
        <w:rPr>
          <w:lang w:val="en-US"/>
        </w:rPr>
        <w:t>submodels</w:t>
      </w:r>
      <w:proofErr w:type="spellEnd"/>
      <w:r w:rsidRPr="003D662E">
        <w:rPr>
          <w:lang w:val="en-US"/>
        </w:rPr>
        <w:t xml:space="preserve">. Initial experiments using </w:t>
      </w:r>
      <w:proofErr w:type="spellStart"/>
      <w:r w:rsidRPr="003D662E">
        <w:rPr>
          <w:lang w:val="en-US"/>
        </w:rPr>
        <w:t>BaSyx</w:t>
      </w:r>
      <w:proofErr w:type="spellEnd"/>
      <w:r w:rsidRPr="003D662E">
        <w:rPr>
          <w:lang w:val="en-US"/>
        </w:rPr>
        <w:t xml:space="preserve">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are promising. Here, standardized </w:t>
      </w:r>
      <w:proofErr w:type="spellStart"/>
      <w:r w:rsidRPr="003D662E">
        <w:rPr>
          <w:lang w:val="en-US"/>
        </w:rPr>
        <w:t>submodels</w:t>
      </w:r>
      <w:proofErr w:type="spellEnd"/>
      <w:r w:rsidRPr="003D662E">
        <w:rPr>
          <w:lang w:val="en-US"/>
        </w:rPr>
        <w:t xml:space="preserve"> (as started by the IDTA for a resources </w:t>
      </w:r>
      <w:proofErr w:type="spellStart"/>
      <w:r w:rsidRPr="003D662E">
        <w:rPr>
          <w:lang w:val="en-US"/>
        </w:rPr>
        <w:t>submodel</w:t>
      </w:r>
      <w:proofErr w:type="spellEnd"/>
      <w:r w:rsidRPr="003D662E">
        <w:rPr>
          <w:lang w:val="en-US"/>
        </w:rPr>
        <w:t xml:space="preserve">)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0A499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0A1639" w:rsidRPr="003D662E">
        <w:rPr>
          <w:lang w:val="en-US"/>
        </w:rPr>
        <w:t xml:space="preserve">Figure </w:t>
      </w:r>
      <w:r w:rsidR="000A163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3"/>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C04144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w:t>
      </w:r>
      <w:proofErr w:type="spellStart"/>
      <w:r w:rsidR="00451509" w:rsidRPr="003D662E">
        <w:rPr>
          <w:lang w:val="en-US"/>
        </w:rPr>
        <w:t>alertmonitor</w:t>
      </w:r>
      <w:proofErr w:type="spellEnd"/>
      <w:r w:rsidR="00451509" w:rsidRPr="003D662E">
        <w:rPr>
          <w:rStyle w:val="FootnoteReference"/>
          <w:lang w:val="en-US"/>
        </w:rPr>
        <w:footnoteReference w:id="104"/>
      </w:r>
      <w:r w:rsidR="00451509" w:rsidRPr="003D662E">
        <w:rPr>
          <w:lang w:val="en-US"/>
        </w:rPr>
        <w:t xml:space="preserve"> (Apache License) as the Prometheus client library does not provide support for alerts. The </w:t>
      </w:r>
      <w:proofErr w:type="spellStart"/>
      <w:r w:rsidR="00451509" w:rsidRPr="003D662E">
        <w:rPr>
          <w:lang w:val="en-US"/>
        </w:rPr>
        <w:t>alertmonitor</w:t>
      </w:r>
      <w:proofErr w:type="spellEnd"/>
      <w:r w:rsidR="00451509" w:rsidRPr="003D662E">
        <w:rPr>
          <w:lang w:val="en-US"/>
        </w:rPr>
        <w:t xml:space="preserve">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0A1639">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0A163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w:t>
      </w:r>
      <w:proofErr w:type="spellStart"/>
      <w:r w:rsidRPr="003D662E">
        <w:rPr>
          <w:lang w:val="en-US"/>
        </w:rPr>
        <w:t>su</w:t>
      </w:r>
      <w:r w:rsidR="00FD785E" w:rsidRPr="003D662E">
        <w:rPr>
          <w:lang w:val="en-US"/>
        </w:rPr>
        <w:t>b</w:t>
      </w:r>
      <w:r w:rsidRPr="003D662E">
        <w:rPr>
          <w:lang w:val="en-US"/>
        </w:rPr>
        <w:t>model</w:t>
      </w:r>
      <w:proofErr w:type="spellEnd"/>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w:t>
      </w:r>
      <w:proofErr w:type="spellStart"/>
      <w:r w:rsidR="00816592" w:rsidRPr="003D662E">
        <w:rPr>
          <w:lang w:val="en-US"/>
        </w:rPr>
        <w:t>Qpid</w:t>
      </w:r>
      <w:proofErr w:type="spellEnd"/>
      <w:r w:rsidR="00816592" w:rsidRPr="003D662E">
        <w:rPr>
          <w:lang w:val="en-US"/>
        </w:rPr>
        <w:t xml:space="preserve"> </w:t>
      </w:r>
      <w:r w:rsidR="00C025F4" w:rsidRPr="003D662E">
        <w:rPr>
          <w:lang w:val="en-US"/>
        </w:rPr>
        <w:t xml:space="preserve">may </w:t>
      </w:r>
      <w:r w:rsidR="00816592" w:rsidRPr="003D662E">
        <w:rPr>
          <w:lang w:val="en-US"/>
        </w:rPr>
        <w:t xml:space="preserve">throw </w:t>
      </w:r>
      <w:proofErr w:type="spellStart"/>
      <w:r w:rsidR="00816592" w:rsidRPr="003D662E">
        <w:rPr>
          <w:rFonts w:ascii="Consolas" w:hAnsi="Consolas"/>
          <w:lang w:val="en-US"/>
        </w:rPr>
        <w:t>NullPointerExceptions</w:t>
      </w:r>
      <w:proofErr w:type="spellEnd"/>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proofErr w:type="spellStart"/>
      <w:r w:rsidR="00D10BF8" w:rsidRPr="003D662E">
        <w:rPr>
          <w:lang w:val="en-US"/>
        </w:rPr>
        <w:t>BaSyx</w:t>
      </w:r>
      <w:proofErr w:type="spellEnd"/>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44ECE9FB">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DA97D36" w:rsidR="009B1F98" w:rsidRPr="003D662E" w:rsidRDefault="00EC6F39" w:rsidP="00EC6F39">
      <w:pPr>
        <w:pStyle w:val="Caption"/>
        <w:jc w:val="center"/>
        <w:rPr>
          <w:lang w:val="en-US"/>
        </w:rPr>
      </w:pPr>
      <w:bookmarkStart w:id="151"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26</w:t>
      </w:r>
      <w:r w:rsidRPr="003D662E">
        <w:fldChar w:fldCharType="end"/>
      </w:r>
      <w:bookmarkEnd w:id="151"/>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2" w:name="_Ref77694539"/>
      <w:bookmarkStart w:id="153" w:name="_Toc213421527"/>
      <w:r w:rsidRPr="003D662E">
        <w:rPr>
          <w:lang w:val="en-US"/>
        </w:rPr>
        <w:t>Storage, S</w:t>
      </w:r>
      <w:r w:rsidR="00C017CF" w:rsidRPr="003D662E">
        <w:rPr>
          <w:lang w:val="en-US"/>
        </w:rPr>
        <w:t>ecurity and Data Protection Layer</w:t>
      </w:r>
      <w:bookmarkEnd w:id="152"/>
      <w:bookmarkEnd w:id="153"/>
    </w:p>
    <w:p w14:paraId="5E654149" w14:textId="6F7F22A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0A163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0A163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4" w:name="_Ref100871151"/>
      <w:bookmarkStart w:id="155" w:name="_Toc213421528"/>
      <w:r w:rsidRPr="003D662E">
        <w:rPr>
          <w:lang w:val="en-US"/>
        </w:rPr>
        <w:t>KODEX platform service</w:t>
      </w:r>
      <w:bookmarkEnd w:id="154"/>
      <w:bookmarkEnd w:id="155"/>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5"/>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proofErr w:type="spellStart"/>
      <w:r w:rsidR="00046055" w:rsidRPr="003D662E">
        <w:rPr>
          <w:rFonts w:ascii="Consolas" w:hAnsi="Consolas"/>
          <w:lang w:val="en-US"/>
        </w:rPr>
        <w:t>AbstractStringProcessService</w:t>
      </w:r>
      <w:proofErr w:type="spellEnd"/>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proofErr w:type="spellStart"/>
      <w:r w:rsidRPr="003D662E">
        <w:rPr>
          <w:rFonts w:ascii="Consolas" w:hAnsi="Consolas"/>
          <w:lang w:val="en-US"/>
        </w:rPr>
        <w:t>KodexService</w:t>
      </w:r>
      <w:proofErr w:type="spellEnd"/>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proofErr w:type="spellStart"/>
      <w:r w:rsidRPr="003D662E">
        <w:rPr>
          <w:rFonts w:ascii="Consolas" w:hAnsi="Consolas"/>
          <w:lang w:val="en-US"/>
        </w:rPr>
        <w:t>KodexService</w:t>
      </w:r>
      <w:proofErr w:type="spellEnd"/>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 xml:space="preserve">For example, processing a batch of 1000 tuples, windows with command line streams takes 15 </w:t>
      </w:r>
      <w:proofErr w:type="spellStart"/>
      <w:r w:rsidR="005C1126" w:rsidRPr="003D662E">
        <w:rPr>
          <w:lang w:val="en-US"/>
        </w:rPr>
        <w:t>ms</w:t>
      </w:r>
      <w:proofErr w:type="spellEnd"/>
      <w:r w:rsidR="005C1126" w:rsidRPr="003D662E">
        <w:rPr>
          <w:lang w:val="en-US"/>
        </w:rPr>
        <w:t xml:space="preserve"> per tuple in average, REST on Windows 0.22 </w:t>
      </w:r>
      <w:proofErr w:type="spellStart"/>
      <w:r w:rsidR="005C1126" w:rsidRPr="003D662E">
        <w:rPr>
          <w:lang w:val="en-US"/>
        </w:rPr>
        <w:t>ms</w:t>
      </w:r>
      <w:proofErr w:type="spellEnd"/>
      <w:r w:rsidR="005C1126" w:rsidRPr="003D662E">
        <w:rPr>
          <w:lang w:val="en-US"/>
        </w:rPr>
        <w:t>, command line streams on Linux 1</w:t>
      </w:r>
      <w:r w:rsidR="00333C77" w:rsidRPr="003D662E">
        <w:rPr>
          <w:lang w:val="en-US"/>
        </w:rPr>
        <w:t>.</w:t>
      </w:r>
      <w:r w:rsidR="005C1126" w:rsidRPr="003D662E">
        <w:rPr>
          <w:lang w:val="en-US"/>
        </w:rPr>
        <w:t xml:space="preserve">4 </w:t>
      </w:r>
      <w:proofErr w:type="spellStart"/>
      <w:r w:rsidR="005C1126" w:rsidRPr="003D662E">
        <w:rPr>
          <w:lang w:val="en-US"/>
        </w:rPr>
        <w:t>ms</w:t>
      </w:r>
      <w:proofErr w:type="spellEnd"/>
      <w:r w:rsidR="005C1126" w:rsidRPr="003D662E">
        <w:rPr>
          <w:lang w:val="en-US"/>
        </w:rPr>
        <w:t xml:space="preserve"> and </w:t>
      </w:r>
      <w:r w:rsidR="00333C77" w:rsidRPr="003D662E">
        <w:rPr>
          <w:lang w:val="en-US"/>
        </w:rPr>
        <w:t xml:space="preserve">REST </w:t>
      </w:r>
      <w:r w:rsidR="005C1126" w:rsidRPr="003D662E">
        <w:rPr>
          <w:lang w:val="en-US"/>
        </w:rPr>
        <w:t xml:space="preserve">2 </w:t>
      </w:r>
      <w:proofErr w:type="spellStart"/>
      <w:r w:rsidR="005C1126" w:rsidRPr="003D662E">
        <w:rPr>
          <w:lang w:val="en-US"/>
        </w:rPr>
        <w:t>ms</w:t>
      </w:r>
      <w:proofErr w:type="spellEnd"/>
      <w:r w:rsidR="005C1126" w:rsidRPr="003D662E">
        <w:rPr>
          <w:lang w:val="en-US"/>
        </w:rPr>
        <w:t xml:space="preserve">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6" w:name="_Toc213421529"/>
      <w:r>
        <w:rPr>
          <w:lang w:val="en-US"/>
        </w:rPr>
        <w:t>Influx DB connector</w:t>
      </w:r>
      <w:bookmarkEnd w:id="156"/>
    </w:p>
    <w:p w14:paraId="40152B9B" w14:textId="7B70959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0A1639">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w:t>
      </w:r>
      <w:proofErr w:type="spellStart"/>
      <w:r w:rsidR="006B0D68">
        <w:rPr>
          <w:lang w:val="en-US"/>
        </w:rPr>
        <w:t>Receving</w:t>
      </w:r>
      <w:proofErr w:type="spellEnd"/>
      <w:r w:rsidR="006B0D68">
        <w:rPr>
          <w:lang w:val="en-US"/>
        </w:rPr>
        <w:t xml:space="preserve">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7" w:name="_Toc213421530"/>
      <w:r w:rsidRPr="003D662E">
        <w:rPr>
          <w:lang w:val="en-US"/>
        </w:rPr>
        <w:t>Reusable Intelligent Services Layer</w:t>
      </w:r>
      <w:bookmarkEnd w:id="157"/>
    </w:p>
    <w:p w14:paraId="707EB75F" w14:textId="0F3E864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0A163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0A163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0A163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8" w:name="_Ref100840642"/>
      <w:bookmarkStart w:id="159"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AD8BAA7" w:rsidR="00155919" w:rsidRPr="003D662E" w:rsidRDefault="00155919" w:rsidP="00155919">
      <w:pPr>
        <w:pStyle w:val="Caption"/>
        <w:jc w:val="center"/>
        <w:rPr>
          <w:lang w:val="en-US"/>
        </w:rPr>
      </w:pPr>
      <w:bookmarkStart w:id="160" w:name="_Ref107502371"/>
      <w:r w:rsidRPr="003D662E">
        <w:rPr>
          <w:lang w:val="en-US"/>
        </w:rPr>
        <w:t xml:space="preserve">Figure </w:t>
      </w:r>
      <w:bookmarkEnd w:id="160"/>
      <w:r w:rsidR="005856F4" w:rsidRPr="003D662E">
        <w:fldChar w:fldCharType="begin"/>
      </w:r>
      <w:r w:rsidR="005856F4" w:rsidRPr="003D662E">
        <w:rPr>
          <w:lang w:val="en-US"/>
        </w:rPr>
        <w:instrText xml:space="preserve"> SEQ Figure \* ARABIC </w:instrText>
      </w:r>
      <w:r w:rsidR="005856F4" w:rsidRPr="003D662E">
        <w:fldChar w:fldCharType="separate"/>
      </w:r>
      <w:r w:rsidR="005632C8">
        <w:rPr>
          <w:noProof/>
          <w:lang w:val="en-US"/>
        </w:rPr>
        <w:t>27</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1" w:name="_Ref133225402"/>
      <w:bookmarkStart w:id="162" w:name="_Toc213421531"/>
      <w:r w:rsidRPr="003D662E">
        <w:rPr>
          <w:lang w:val="en-US"/>
        </w:rPr>
        <w:t>Data Processing Function Library</w:t>
      </w:r>
      <w:bookmarkEnd w:id="161"/>
      <w:bookmarkEnd w:id="162"/>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 xml:space="preserve">Image processing such as </w:t>
      </w:r>
      <w:proofErr w:type="spellStart"/>
      <w:r w:rsidRPr="003D662E">
        <w:rPr>
          <w:lang w:val="en-US"/>
        </w:rPr>
        <w:t>grayscaling</w:t>
      </w:r>
      <w:proofErr w:type="spellEnd"/>
      <w:r w:rsidRPr="003D662E">
        <w:rPr>
          <w:lang w:val="en-US"/>
        </w:rPr>
        <w:t>,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 xml:space="preserve">Barcode/QR-code detection based on the Java library </w:t>
      </w:r>
      <w:proofErr w:type="spellStart"/>
      <w:r w:rsidRPr="003D662E">
        <w:rPr>
          <w:lang w:val="en-US"/>
        </w:rPr>
        <w:t>zxing</w:t>
      </w:r>
      <w:proofErr w:type="spellEnd"/>
      <w:r w:rsidRPr="003D662E">
        <w:rPr>
          <w:rStyle w:val="FootnoteReference"/>
          <w:lang w:val="en-US"/>
        </w:rPr>
        <w:footnoteReference w:id="106"/>
      </w:r>
      <w:r w:rsidRPr="003D662E">
        <w:rPr>
          <w:lang w:val="en-US"/>
        </w:rPr>
        <w:t xml:space="preserve"> and, as optional fallback, the Python library </w:t>
      </w:r>
      <w:proofErr w:type="spellStart"/>
      <w:r w:rsidRPr="003D662E">
        <w:rPr>
          <w:lang w:val="en-US"/>
        </w:rPr>
        <w:t>pyzbar</w:t>
      </w:r>
      <w:proofErr w:type="spellEnd"/>
      <w:r w:rsidRPr="003D662E">
        <w:rPr>
          <w:rStyle w:val="FootnoteReference"/>
          <w:lang w:val="en-US"/>
        </w:rPr>
        <w:footnoteReference w:id="107"/>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xml:space="preserve">. The need for this functionality </w:t>
      </w:r>
      <w:proofErr w:type="spellStart"/>
      <w:r>
        <w:rPr>
          <w:lang w:val="en-US"/>
        </w:rPr>
        <w:t>arised</w:t>
      </w:r>
      <w:proofErr w:type="spellEnd"/>
      <w:r>
        <w:rPr>
          <w:lang w:val="en-US"/>
        </w:rPr>
        <w:t xml:space="preserve"> during the realization of the EMO’23 demonstrator where a condition monitoring AI shall be fed with </w:t>
      </w:r>
      <w:proofErr w:type="spellStart"/>
      <w:r>
        <w:rPr>
          <w:lang w:val="en-US"/>
        </w:rPr>
        <w:t>channeld</w:t>
      </w:r>
      <w:proofErr w:type="spellEnd"/>
      <w:r>
        <w:rPr>
          <w:lang w:val="en-US"/>
        </w:rPr>
        <w:t xml:space="preserve">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3" w:name="_Ref143411562"/>
      <w:bookmarkStart w:id="164" w:name="_Toc213421532"/>
      <w:r w:rsidRPr="003D662E">
        <w:rPr>
          <w:lang w:val="en-US"/>
        </w:rPr>
        <w:t>RapidMiner RTSA service</w:t>
      </w:r>
      <w:bookmarkEnd w:id="158"/>
      <w:bookmarkEnd w:id="159"/>
      <w:bookmarkEnd w:id="163"/>
      <w:bookmarkEnd w:id="164"/>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xml:space="preserve">], a separation of data science exploration and design processes from the actual execution/deployment is desirable. Thus, RapidMiner is an excellent example for such an approach integrated into the platform. While the </w:t>
      </w:r>
      <w:proofErr w:type="spellStart"/>
      <w:r w:rsidRPr="003D662E">
        <w:rPr>
          <w:lang w:val="en-US"/>
        </w:rPr>
        <w:t>DataAnalyst</w:t>
      </w:r>
      <w:proofErr w:type="spellEnd"/>
      <w:r w:rsidRPr="003D662E">
        <w:rPr>
          <w:lang w:val="en-US"/>
        </w:rPr>
        <w:t xml:space="preserve">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DC5233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proofErr w:type="spellStart"/>
      <w:r w:rsidR="00826DAF" w:rsidRPr="003D662E">
        <w:rPr>
          <w:rFonts w:ascii="Consolas" w:hAnsi="Consolas"/>
          <w:lang w:val="en-US"/>
        </w:rPr>
        <w:t>RtsaRestS</w:t>
      </w:r>
      <w:r w:rsidRPr="003D662E">
        <w:rPr>
          <w:rFonts w:ascii="Consolas" w:hAnsi="Consolas"/>
          <w:lang w:val="en-US"/>
        </w:rPr>
        <w:t>ervice</w:t>
      </w:r>
      <w:proofErr w:type="spellEnd"/>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0A163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0A163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proofErr w:type="spellStart"/>
      <w:r w:rsidR="008667E7" w:rsidRPr="003D662E">
        <w:rPr>
          <w:rFonts w:ascii="Consolas" w:hAnsi="Consolas"/>
          <w:lang w:val="en-US"/>
        </w:rPr>
        <w:t>FakeRtsa</w:t>
      </w:r>
      <w:proofErr w:type="spellEnd"/>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5" w:name="_Ref143411559"/>
      <w:bookmarkStart w:id="166" w:name="_Toc213421533"/>
      <w:bookmarkStart w:id="167" w:name="_Ref100840643"/>
      <w:r w:rsidRPr="003D662E">
        <w:rPr>
          <w:lang w:val="en-US"/>
        </w:rPr>
        <w:t>Flower-based Federated Learning</w:t>
      </w:r>
      <w:bookmarkEnd w:id="165"/>
      <w:bookmarkEnd w:id="166"/>
    </w:p>
    <w:p w14:paraId="4CA37036" w14:textId="644FA42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0A1639">
        <w:rPr>
          <w:lang w:val="en-US"/>
        </w:rPr>
        <w:t>3.5.3</w:t>
      </w:r>
      <w:r w:rsidR="00CE1547" w:rsidRPr="003D662E">
        <w:rPr>
          <w:lang w:val="en-US"/>
        </w:rPr>
        <w:fldChar w:fldCharType="end"/>
      </w:r>
      <w:r w:rsidR="00CE1547" w:rsidRPr="003D662E">
        <w:rPr>
          <w:lang w:val="en-US"/>
        </w:rPr>
        <w:t>.</w:t>
      </w:r>
    </w:p>
    <w:p w14:paraId="77068BB8" w14:textId="09C4021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8"/>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 xml:space="preserve">(including the basic technology code for, e.g., </w:t>
      </w:r>
      <w:proofErr w:type="spellStart"/>
      <w:r w:rsidR="001F6548" w:rsidRPr="003D662E">
        <w:rPr>
          <w:lang w:val="en-US"/>
        </w:rPr>
        <w:t>tensorflow</w:t>
      </w:r>
      <w:proofErr w:type="spellEnd"/>
      <w:r w:rsidR="001F6548" w:rsidRPr="003D662E">
        <w:rPr>
          <w:lang w:val="en-US"/>
        </w:rPr>
        <w:t xml:space="preserve"> and </w:t>
      </w:r>
      <w:proofErr w:type="spellStart"/>
      <w:r w:rsidR="001F6548" w:rsidRPr="003D662E">
        <w:rPr>
          <w:lang w:val="en-US"/>
        </w:rPr>
        <w:t>numpy</w:t>
      </w:r>
      <w:proofErr w:type="spellEnd"/>
      <w:r w:rsidR="001F6548" w:rsidRPr="003D662E">
        <w:rPr>
          <w:lang w:val="en-US"/>
        </w:rPr>
        <w:t>)</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proofErr w:type="spellStart"/>
      <w:r w:rsidR="00904FB2" w:rsidRPr="003D662E">
        <w:rPr>
          <w:rFonts w:ascii="Consolas" w:hAnsi="Consolas"/>
          <w:lang w:val="en-US"/>
        </w:rPr>
        <w:t>PythonAsyncProcessService</w:t>
      </w:r>
      <w:proofErr w:type="spellEnd"/>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0A163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proofErr w:type="spellStart"/>
      <w:r w:rsidR="00904FB2" w:rsidRPr="003D662E">
        <w:rPr>
          <w:rFonts w:ascii="Consolas" w:hAnsi="Consolas"/>
          <w:lang w:val="en-US"/>
        </w:rPr>
        <w:t>PythonAsyncProcessService</w:t>
      </w:r>
      <w:proofErr w:type="spellEnd"/>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8" w:name="_Ref63848266"/>
      <w:bookmarkStart w:id="169" w:name="_Toc213421534"/>
      <w:bookmarkEnd w:id="167"/>
      <w:r w:rsidRPr="003D662E">
        <w:rPr>
          <w:lang w:val="en-US"/>
        </w:rPr>
        <w:t>Configuration Layer</w:t>
      </w:r>
      <w:bookmarkEnd w:id="168"/>
      <w:bookmarkEnd w:id="169"/>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F49EAD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 xml:space="preserve">While the diagram (and the implementation) may appear rather trivial, most of the complexity is in the configuration model, the instantiation process and the underlying framework </w:t>
      </w:r>
      <w:proofErr w:type="spellStart"/>
      <w:r w:rsidR="003E3777" w:rsidRPr="003D662E">
        <w:rPr>
          <w:lang w:val="en-US"/>
        </w:rPr>
        <w:t>EASy</w:t>
      </w:r>
      <w:proofErr w:type="spellEnd"/>
      <w:r w:rsidR="003E3777" w:rsidRPr="003D662E">
        <w:rPr>
          <w:lang w:val="en-US"/>
        </w:rPr>
        <w:t>-Producer.</w:t>
      </w:r>
    </w:p>
    <w:p w14:paraId="3C43012C" w14:textId="603CD74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0A1639" w:rsidRPr="003D662E">
        <w:rPr>
          <w:lang w:val="en-US"/>
        </w:rPr>
        <w:t xml:space="preserve">Figure </w:t>
      </w:r>
      <w:r w:rsidR="000A163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proofErr w:type="spellStart"/>
      <w:r w:rsidR="00C160E4" w:rsidRPr="003D662E">
        <w:rPr>
          <w:rFonts w:ascii="Consolas" w:hAnsi="Consolas"/>
          <w:lang w:val="en-US"/>
        </w:rPr>
        <w:t>IIPEcosphere</w:t>
      </w:r>
      <w:proofErr w:type="spellEnd"/>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0A163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proofErr w:type="spellStart"/>
      <w:r w:rsidR="00C160E4" w:rsidRPr="003D662E">
        <w:rPr>
          <w:rFonts w:ascii="Consolas" w:hAnsi="Consolas"/>
          <w:lang w:val="en-US"/>
        </w:rPr>
        <w:t>IIPEcosphere</w:t>
      </w:r>
      <w:proofErr w:type="spellEnd"/>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0A1639" w:rsidRPr="003D662E">
        <w:rPr>
          <w:lang w:val="en-US"/>
        </w:rPr>
        <w:t xml:space="preserve">Figure </w:t>
      </w:r>
      <w:r w:rsidR="000A163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2094040" w:rsidR="005717A7" w:rsidRPr="003D662E" w:rsidRDefault="009A4C90" w:rsidP="009A1F83">
      <w:pPr>
        <w:jc w:val="both"/>
        <w:rPr>
          <w:lang w:val="en-US"/>
        </w:rPr>
      </w:pPr>
      <w:r w:rsidRPr="003D662E">
        <w:rPr>
          <w:lang w:val="en-US"/>
        </w:rPr>
        <w:t xml:space="preserve">The platform instantiation process is defined based on </w:t>
      </w:r>
      <w:proofErr w:type="spellStart"/>
      <w:r w:rsidR="00C160E4" w:rsidRPr="003D662E">
        <w:rPr>
          <w:rFonts w:ascii="Consolas" w:hAnsi="Consolas"/>
          <w:lang w:val="en-US"/>
        </w:rPr>
        <w:t>IIPEcosphere</w:t>
      </w:r>
      <w:proofErr w:type="spellEnd"/>
      <w:r w:rsidR="00C160E4" w:rsidRPr="003D662E">
        <w:rPr>
          <w:lang w:val="en-US"/>
        </w:rPr>
        <w:t xml:space="preserve"> meta-model</w:t>
      </w:r>
      <w:r w:rsidRPr="003D662E">
        <w:rPr>
          <w:lang w:val="en-US"/>
        </w:rPr>
        <w:t xml:space="preserve">, i.e., an instance of </w:t>
      </w:r>
      <w:proofErr w:type="spellStart"/>
      <w:r w:rsidR="00C160E4" w:rsidRPr="003D662E">
        <w:rPr>
          <w:rFonts w:ascii="Consolas" w:hAnsi="Consolas"/>
          <w:lang w:val="en-US"/>
        </w:rPr>
        <w:t>IIPEcosphere</w:t>
      </w:r>
      <w:proofErr w:type="spellEnd"/>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0A163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0">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2AA6A27" w:rsidR="00E51BFD" w:rsidRPr="003D662E" w:rsidRDefault="00E51BFD" w:rsidP="00E51BFD">
      <w:pPr>
        <w:pStyle w:val="Caption"/>
        <w:jc w:val="center"/>
        <w:rPr>
          <w:lang w:val="en-US"/>
        </w:rPr>
      </w:pPr>
      <w:bookmarkStart w:id="170"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28</w:t>
      </w:r>
      <w:r w:rsidRPr="003D662E">
        <w:fldChar w:fldCharType="end"/>
      </w:r>
      <w:bookmarkEnd w:id="170"/>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proofErr w:type="spellStart"/>
      <w:r w:rsidR="000E4674" w:rsidRPr="003D662E">
        <w:rPr>
          <w:rFonts w:ascii="Consolas" w:hAnsi="Consolas"/>
          <w:lang w:val="en-US"/>
        </w:rPr>
        <w:t>ConfigurationSetup</w:t>
      </w:r>
      <w:proofErr w:type="spellEnd"/>
      <w:r w:rsidR="000E4674" w:rsidRPr="003D662E">
        <w:rPr>
          <w:lang w:val="en-US"/>
        </w:rPr>
        <w:t xml:space="preserve"> (read from a </w:t>
      </w:r>
      <w:proofErr w:type="spellStart"/>
      <w:r w:rsidR="000E4674" w:rsidRPr="003D662E">
        <w:rPr>
          <w:lang w:val="en-US"/>
        </w:rPr>
        <w:t>Yaml</w:t>
      </w:r>
      <w:proofErr w:type="spellEnd"/>
      <w:r w:rsidR="000E4674" w:rsidRPr="003D662E">
        <w:rPr>
          <w:lang w:val="en-US"/>
        </w:rPr>
        <w:t xml:space="preserve">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proofErr w:type="spellStart"/>
      <w:r w:rsidR="00A2479E" w:rsidRPr="003D662E">
        <w:rPr>
          <w:rFonts w:ascii="Consolas" w:hAnsi="Consolas"/>
          <w:lang w:val="en-US"/>
        </w:rPr>
        <w:t>ConfigurationManager</w:t>
      </w:r>
      <w:proofErr w:type="spellEnd"/>
      <w:r w:rsidR="00A2479E" w:rsidRPr="003D662E">
        <w:rPr>
          <w:lang w:val="en-US"/>
        </w:rPr>
        <w:t xml:space="preserve"> ensures the consistency of the operations, currently of loading, validating and instantiating the model. In future releases, also modifications to the actual instance of </w:t>
      </w:r>
      <w:proofErr w:type="spellStart"/>
      <w:r w:rsidR="00C160E4" w:rsidRPr="003D662E">
        <w:rPr>
          <w:rFonts w:ascii="Consolas" w:hAnsi="Consolas"/>
          <w:lang w:val="en-US"/>
        </w:rPr>
        <w:t>IIPEcosphere</w:t>
      </w:r>
      <w:proofErr w:type="spellEnd"/>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proofErr w:type="spellStart"/>
      <w:r w:rsidR="00C209D3" w:rsidRPr="003D662E">
        <w:rPr>
          <w:rFonts w:ascii="Consolas" w:hAnsi="Consolas"/>
          <w:lang w:val="en-US"/>
        </w:rPr>
        <w:t>ConfigurationAas</w:t>
      </w:r>
      <w:proofErr w:type="spellEnd"/>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proofErr w:type="spellStart"/>
      <w:r w:rsidR="00A2479E" w:rsidRPr="003D662E">
        <w:rPr>
          <w:rFonts w:ascii="Consolas" w:hAnsi="Consolas"/>
          <w:lang w:val="en-US"/>
        </w:rPr>
        <w:t>ConfigurationAas</w:t>
      </w:r>
      <w:proofErr w:type="spellEnd"/>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proofErr w:type="spellStart"/>
      <w:r w:rsidR="002A095A" w:rsidRPr="003D662E">
        <w:rPr>
          <w:rFonts w:ascii="Consolas" w:hAnsi="Consolas"/>
          <w:lang w:val="en-US"/>
        </w:rPr>
        <w:t>PlatformInstantiator</w:t>
      </w:r>
      <w:proofErr w:type="spellEnd"/>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proofErr w:type="spellStart"/>
      <w:r w:rsidR="00EC67C5" w:rsidRPr="003D662E">
        <w:rPr>
          <w:rFonts w:ascii="Consolas" w:hAnsi="Consolas"/>
          <w:lang w:val="en-US"/>
        </w:rPr>
        <w:t>ConfigurationManager</w:t>
      </w:r>
      <w:proofErr w:type="spellEnd"/>
      <w:r w:rsidR="00EC67C5" w:rsidRPr="003D662E">
        <w:rPr>
          <w:lang w:val="en-US"/>
        </w:rPr>
        <w:t xml:space="preserve">, i.e., to </w:t>
      </w:r>
      <w:bookmarkStart w:id="171" w:name="_Hlk101349620"/>
      <w:r w:rsidR="00EC67C5" w:rsidRPr="003D662E">
        <w:rPr>
          <w:lang w:val="en-US"/>
        </w:rPr>
        <w:t xml:space="preserve">allow </w:t>
      </w:r>
      <w:bookmarkEnd w:id="171"/>
      <w:r w:rsidR="00EC67C5" w:rsidRPr="003D662E">
        <w:rPr>
          <w:lang w:val="en-US"/>
        </w:rPr>
        <w:t>a user to instantiate the platform and the defined applications.</w:t>
      </w:r>
      <w:r w:rsidR="001725FE" w:rsidRPr="003D662E">
        <w:rPr>
          <w:lang w:val="en-US"/>
        </w:rPr>
        <w:t xml:space="preserve"> The </w:t>
      </w:r>
      <w:proofErr w:type="spellStart"/>
      <w:r w:rsidR="001725FE" w:rsidRPr="003D662E">
        <w:rPr>
          <w:rFonts w:ascii="Consolas" w:hAnsi="Consolas"/>
          <w:lang w:val="en-US"/>
        </w:rPr>
        <w:t>PlatformInstantiator</w:t>
      </w:r>
      <w:proofErr w:type="spellEnd"/>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proofErr w:type="spellStart"/>
      <w:r w:rsidRPr="00274C88">
        <w:rPr>
          <w:rFonts w:ascii="Consolas" w:hAnsi="Consolas"/>
          <w:lang w:val="en-US"/>
        </w:rPr>
        <w:t>configuration.interface</w:t>
      </w:r>
      <w:proofErr w:type="spellEnd"/>
      <w:r w:rsidRPr="00274C88">
        <w:rPr>
          <w:rFonts w:ascii="Consolas" w:hAnsi="Consolas"/>
          <w:lang w:val="en-US"/>
        </w:rPr>
        <w:t xml:space="preserve"> </w:t>
      </w:r>
      <w:r>
        <w:rPr>
          <w:lang w:val="en-US"/>
        </w:rPr>
        <w:t xml:space="preserve">declaring the basic classes and the interfaces to realize configuration technology plugins, b)  </w:t>
      </w:r>
      <w:proofErr w:type="spellStart"/>
      <w:r w:rsidRPr="00274C88">
        <w:rPr>
          <w:rFonts w:ascii="Consolas" w:hAnsi="Consolas"/>
          <w:lang w:val="en-US"/>
        </w:rPr>
        <w:t>configuration.</w:t>
      </w:r>
      <w:r>
        <w:rPr>
          <w:rFonts w:ascii="Consolas" w:hAnsi="Consolas"/>
          <w:lang w:val="en-US"/>
        </w:rPr>
        <w:t>easy</w:t>
      </w:r>
      <w:proofErr w:type="spellEnd"/>
      <w:r w:rsidRPr="00274C88">
        <w:rPr>
          <w:rFonts w:ascii="Consolas" w:hAnsi="Consolas"/>
          <w:lang w:val="en-US"/>
        </w:rPr>
        <w:t xml:space="preserve"> </w:t>
      </w:r>
      <w:r>
        <w:rPr>
          <w:lang w:val="en-US"/>
        </w:rPr>
        <w:t xml:space="preserve">realizing the interface in terms of the </w:t>
      </w:r>
      <w:proofErr w:type="spellStart"/>
      <w:r>
        <w:rPr>
          <w:lang w:val="en-US"/>
        </w:rPr>
        <w:t>EASy</w:t>
      </w:r>
      <w:proofErr w:type="spellEnd"/>
      <w:r>
        <w:rPr>
          <w:lang w:val="en-US"/>
        </w:rPr>
        <w:t xml:space="preserve">-producer configuration technology (which itself ships with a complex, potentially conflicting tree of dependencies including Eclipse components, </w:t>
      </w:r>
      <w:proofErr w:type="spellStart"/>
      <w:r>
        <w:rPr>
          <w:lang w:val="en-US"/>
        </w:rPr>
        <w:t>xText</w:t>
      </w:r>
      <w:proofErr w:type="spellEnd"/>
      <w:r>
        <w:rPr>
          <w:lang w:val="en-US"/>
        </w:rPr>
        <w:t xml:space="preserve"> etc.) and c) </w:t>
      </w:r>
      <w:proofErr w:type="spellStart"/>
      <w:r w:rsidRPr="00274C88">
        <w:rPr>
          <w:rFonts w:ascii="Consolas" w:hAnsi="Consolas"/>
          <w:lang w:val="en-US"/>
        </w:rPr>
        <w:t>configuration.configuration</w:t>
      </w:r>
      <w:proofErr w:type="spellEnd"/>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proofErr w:type="spellStart"/>
      <w:r w:rsidRPr="00274C88">
        <w:rPr>
          <w:rFonts w:ascii="Consolas" w:hAnsi="Consolas"/>
          <w:lang w:val="en-US"/>
        </w:rPr>
        <w:t>configuration.configuration</w:t>
      </w:r>
      <w:proofErr w:type="spellEnd"/>
      <w:r>
        <w:rPr>
          <w:lang w:val="en-US"/>
        </w:rPr>
        <w:t xml:space="preserve">. </w:t>
      </w:r>
    </w:p>
    <w:p w14:paraId="5C96DFE9" w14:textId="54C35EE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9"/>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8EFB7C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0A163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xml:space="preserve">. To demonstrate the setup of the platform, the platform instantiation as well as the creation of example service artifacts is part of the Docker platform containers provided on </w:t>
      </w:r>
      <w:proofErr w:type="spellStart"/>
      <w:r w:rsidR="00262E3E" w:rsidRPr="003D662E">
        <w:rPr>
          <w:lang w:val="en-US"/>
        </w:rPr>
        <w:t>Docker</w:t>
      </w:r>
      <w:r w:rsidR="0039063B" w:rsidRPr="003D662E">
        <w:rPr>
          <w:lang w:val="en-US"/>
        </w:rPr>
        <w:t>H</w:t>
      </w:r>
      <w:r w:rsidR="00262E3E" w:rsidRPr="003D662E">
        <w:rPr>
          <w:lang w:val="en-US"/>
        </w:rPr>
        <w:t>ub</w:t>
      </w:r>
      <w:proofErr w:type="spellEnd"/>
      <w:r w:rsidR="00262E3E" w:rsidRPr="003D662E">
        <w:rPr>
          <w:lang w:val="en-US"/>
        </w:rPr>
        <w:t>.</w:t>
      </w:r>
    </w:p>
    <w:p w14:paraId="620612D7" w14:textId="110B8405" w:rsidR="00C017CF" w:rsidRPr="003D662E" w:rsidRDefault="00C017CF" w:rsidP="00E234F9">
      <w:pPr>
        <w:pStyle w:val="Heading2"/>
        <w:jc w:val="both"/>
        <w:rPr>
          <w:lang w:val="en-US"/>
        </w:rPr>
      </w:pPr>
      <w:bookmarkStart w:id="172" w:name="_Toc213421535"/>
      <w:r w:rsidRPr="003D662E">
        <w:rPr>
          <w:lang w:val="en-US"/>
        </w:rPr>
        <w:t>Application Layer</w:t>
      </w:r>
      <w:bookmarkEnd w:id="172"/>
    </w:p>
    <w:p w14:paraId="00093C9C" w14:textId="399AB4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0A1639" w:rsidRPr="003D662E">
        <w:rPr>
          <w:lang w:val="en-US"/>
        </w:rPr>
        <w:t xml:space="preserve">Figure </w:t>
      </w:r>
      <w:r w:rsidR="000A163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202BA1DA">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9DB42A1" w:rsidR="00C017CF" w:rsidRPr="003D662E" w:rsidRDefault="009C5D54" w:rsidP="0017533B">
      <w:pPr>
        <w:pStyle w:val="Caption"/>
        <w:jc w:val="center"/>
        <w:rPr>
          <w:lang w:val="en-US"/>
        </w:rPr>
      </w:pPr>
      <w:bookmarkStart w:id="173"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632C8">
        <w:rPr>
          <w:noProof/>
          <w:lang w:val="en-US"/>
        </w:rPr>
        <w:t>29</w:t>
      </w:r>
      <w:r w:rsidR="00DE1F1D" w:rsidRPr="003D662E">
        <w:rPr>
          <w:noProof/>
        </w:rPr>
        <w:fldChar w:fldCharType="end"/>
      </w:r>
      <w:bookmarkEnd w:id="173"/>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4" w:name="_Ref77587007"/>
      <w:bookmarkStart w:id="175" w:name="_Toc213421536"/>
      <w:bookmarkStart w:id="176" w:name="_Ref57109531"/>
      <w:bookmarkStart w:id="177"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74"/>
      <w:bookmarkEnd w:id="175"/>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B7489D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proofErr w:type="spellStart"/>
      <w:r w:rsidR="005D31CC" w:rsidRPr="003D662E">
        <w:rPr>
          <w:rFonts w:ascii="Consolas" w:hAnsi="Consolas"/>
          <w:lang w:val="en-US"/>
        </w:rPr>
        <w:t>PlatformLifecycleDescriptor</w:t>
      </w:r>
      <w:proofErr w:type="spellEnd"/>
      <w:r w:rsidR="005D31CC" w:rsidRPr="003D662E">
        <w:rPr>
          <w:lang w:val="en-US"/>
        </w:rPr>
        <w:t>)</w:t>
      </w:r>
      <w:r w:rsidR="0085763E" w:rsidRPr="003D662E">
        <w:rPr>
          <w:lang w:val="en-US"/>
        </w:rPr>
        <w:t xml:space="preserve">, which reads information from the </w:t>
      </w:r>
      <w:proofErr w:type="spellStart"/>
      <w:r w:rsidR="0085763E" w:rsidRPr="003D662E">
        <w:rPr>
          <w:rFonts w:ascii="Consolas" w:hAnsi="Consolas"/>
          <w:lang w:val="en-US"/>
        </w:rPr>
        <w:t>Platform</w:t>
      </w:r>
      <w:r w:rsidR="009E0408" w:rsidRPr="003D662E">
        <w:rPr>
          <w:rFonts w:ascii="Consolas" w:hAnsi="Consolas"/>
          <w:lang w:val="en-US"/>
        </w:rPr>
        <w:t>Setup</w:t>
      </w:r>
      <w:proofErr w:type="spellEnd"/>
      <w:r w:rsidR="0085763E" w:rsidRPr="003D662E">
        <w:rPr>
          <w:lang w:val="en-US"/>
        </w:rPr>
        <w:t xml:space="preserve"> representing the YAML setup file.</w:t>
      </w:r>
      <w:r w:rsidR="005D31CC" w:rsidRPr="003D662E">
        <w:rPr>
          <w:lang w:val="en-US"/>
        </w:rPr>
        <w:t xml:space="preserve"> The lifecycle descriptor is loaded via JSL into the </w:t>
      </w:r>
      <w:proofErr w:type="spellStart"/>
      <w:r w:rsidR="005D31CC" w:rsidRPr="003D662E">
        <w:rPr>
          <w:rFonts w:ascii="Consolas" w:hAnsi="Consolas"/>
          <w:lang w:val="en-US"/>
        </w:rPr>
        <w:t>LifecycleHandler</w:t>
      </w:r>
      <w:proofErr w:type="spellEnd"/>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proofErr w:type="spellStart"/>
      <w:r w:rsidR="001725FE" w:rsidRPr="003D662E">
        <w:rPr>
          <w:rFonts w:ascii="Consolas" w:hAnsi="Consolas"/>
          <w:lang w:val="en-US"/>
        </w:rPr>
        <w:t>TechnicalInformation</w:t>
      </w:r>
      <w:proofErr w:type="spellEnd"/>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w:t>
      </w:r>
      <w:proofErr w:type="spellStart"/>
      <w:r w:rsidRPr="00B701BC">
        <w:rPr>
          <w:lang w:val="en-US"/>
        </w:rPr>
        <w:t>submodel</w:t>
      </w:r>
      <w:proofErr w:type="spellEnd"/>
      <w:r w:rsidRPr="00B701BC">
        <w:rPr>
          <w:lang w:val="en-US"/>
        </w:rPr>
        <w:t xml:space="preserve"> still exists and shall be removed. </w:t>
      </w:r>
    </w:p>
    <w:p w14:paraId="5332CDD1" w14:textId="72026F2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proofErr w:type="spellStart"/>
      <w:r w:rsidRPr="003D662E">
        <w:rPr>
          <w:rFonts w:ascii="Consolas" w:hAnsi="Consolas"/>
          <w:lang w:val="en-US"/>
        </w:rPr>
        <w:t>Cli</w:t>
      </w:r>
      <w:proofErr w:type="spellEnd"/>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w:t>
      </w:r>
      <w:proofErr w:type="spellStart"/>
      <w:r w:rsidR="00EB358D" w:rsidRPr="003D662E">
        <w:rPr>
          <w:lang w:val="en-US"/>
        </w:rPr>
        <w:t>undeployment</w:t>
      </w:r>
      <w:proofErr w:type="spellEnd"/>
      <w:r w:rsidR="00EB358D" w:rsidRPr="003D662E">
        <w:rPr>
          <w:lang w:val="en-US"/>
        </w:rPr>
        <w:t xml:space="preserve">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proofErr w:type="spellStart"/>
      <w:r w:rsidR="00CD2298" w:rsidRPr="003D662E">
        <w:rPr>
          <w:rFonts w:ascii="Consolas" w:hAnsi="Consolas"/>
          <w:lang w:val="en-US"/>
        </w:rPr>
        <w:t>Platform</w:t>
      </w:r>
      <w:r w:rsidR="009E0408" w:rsidRPr="003D662E">
        <w:rPr>
          <w:rFonts w:ascii="Consolas" w:hAnsi="Consolas"/>
          <w:lang w:val="en-US"/>
        </w:rPr>
        <w:t>Setup</w:t>
      </w:r>
      <w:proofErr w:type="spellEnd"/>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0A1639" w:rsidRPr="003D662E">
        <w:rPr>
          <w:lang w:val="en-US"/>
        </w:rPr>
        <w:t xml:space="preserve">Figure </w:t>
      </w:r>
      <w:r w:rsidR="000A163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0A1639" w:rsidRPr="003D662E">
        <w:rPr>
          <w:lang w:val="en-US"/>
        </w:rPr>
        <w:t xml:space="preserve">Figure </w:t>
      </w:r>
      <w:r w:rsidR="000A163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8"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36C1AA5" w:rsidR="00B04B18" w:rsidRPr="003D662E" w:rsidRDefault="00611B9B" w:rsidP="00B04B18">
      <w:pPr>
        <w:pStyle w:val="Caption"/>
        <w:jc w:val="center"/>
        <w:rPr>
          <w:lang w:val="en-US"/>
        </w:rPr>
      </w:pPr>
      <w:bookmarkStart w:id="179"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30</w:t>
      </w:r>
      <w:r w:rsidRPr="003D662E">
        <w:fldChar w:fldCharType="end"/>
      </w:r>
      <w:bookmarkEnd w:id="178"/>
      <w:bookmarkEnd w:id="179"/>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0A5CF5" w:rsidRPr="003D662E">
        <w:rPr>
          <w:rFonts w:ascii="Consolas" w:hAnsi="Consolas"/>
          <w:lang w:val="en-US"/>
        </w:rPr>
        <w:t>s</w:t>
      </w:r>
      <w:r w:rsidRPr="003D662E">
        <w:rPr>
          <w:rFonts w:ascii="Consolas" w:hAnsi="Consolas"/>
          <w:lang w:val="en-US"/>
        </w:rPr>
        <w:t>ystemdisktotal</w:t>
      </w:r>
      <w:proofErr w:type="spellEnd"/>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systemmemorytotal</w:t>
      </w:r>
      <w:proofErr w:type="spellEnd"/>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B04B18" w:rsidRPr="003D662E">
        <w:rPr>
          <w:rFonts w:ascii="Consolas" w:hAnsi="Consolas"/>
          <w:lang w:val="en-US"/>
        </w:rPr>
        <w:t>simplemeterlist</w:t>
      </w:r>
      <w:proofErr w:type="spellEnd"/>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w:t>
      </w:r>
      <w:proofErr w:type="spellStart"/>
      <w:r w:rsidR="00B04B18" w:rsidRPr="003D662E">
        <w:rPr>
          <w:rFonts w:ascii="Consolas" w:hAnsi="Consolas"/>
          <w:lang w:val="en-US"/>
        </w:rPr>
        <w:t>system.cpu.usage</w:t>
      </w:r>
      <w:proofErr w:type="spellEnd"/>
      <w:r w:rsidR="00B04B18" w:rsidRPr="003D662E">
        <w:rPr>
          <w:rFonts w:ascii="Consolas" w:hAnsi="Consolas"/>
          <w:lang w:val="en-US"/>
        </w:rPr>
        <w:t>",</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w:t>
      </w:r>
      <w:proofErr w:type="spellStart"/>
      <w:r w:rsidR="00B04B18" w:rsidRPr="003D662E">
        <w:rPr>
          <w:rFonts w:ascii="Consolas" w:hAnsi="Consolas"/>
          <w:lang w:val="en-US"/>
        </w:rPr>
        <w:t>system.disk.free</w:t>
      </w:r>
      <w:proofErr w:type="spellEnd"/>
      <w:r w:rsidR="00B04B18"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w:t>
      </w:r>
      <w:proofErr w:type="spellStart"/>
      <w:r w:rsidR="00B04B18" w:rsidRPr="003D662E">
        <w:rPr>
          <w:rFonts w:ascii="Consolas" w:hAnsi="Consolas"/>
          <w:lang w:val="en-US"/>
        </w:rPr>
        <w:t>system.memory.free</w:t>
      </w:r>
      <w:proofErr w:type="spellEnd"/>
      <w:r w:rsidR="00B04B18" w:rsidRPr="003D662E">
        <w:rPr>
          <w:rFonts w:ascii="Consolas" w:hAnsi="Consolas"/>
          <w:lang w:val="en-US"/>
        </w:rPr>
        <w:t>"…]</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containerSystemName</w:t>
      </w:r>
      <w:proofErr w:type="spellEnd"/>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systemmemoryfree</w:t>
      </w:r>
      <w:proofErr w:type="spellEnd"/>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systemdiskfree</w:t>
      </w:r>
      <w:proofErr w:type="spellEnd"/>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systemmemoryused</w:t>
      </w:r>
      <w:proofErr w:type="spellEnd"/>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systemdiskusable</w:t>
      </w:r>
      <w:proofErr w:type="spellEnd"/>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systemmemoryusage</w:t>
      </w:r>
      <w:proofErr w:type="spellEnd"/>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systemdiskused</w:t>
      </w:r>
      <w:proofErr w:type="spellEnd"/>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62D15948" w:rsidR="00AA518C" w:rsidRPr="003D662E" w:rsidRDefault="00AA518C" w:rsidP="00AA518C">
      <w:pPr>
        <w:pStyle w:val="Caption"/>
        <w:jc w:val="center"/>
        <w:rPr>
          <w:lang w:val="en-US"/>
        </w:rPr>
      </w:pPr>
      <w:bookmarkStart w:id="180"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31</w:t>
      </w:r>
      <w:r w:rsidRPr="003D662E">
        <w:fldChar w:fldCharType="end"/>
      </w:r>
      <w:bookmarkEnd w:id="180"/>
      <w:r w:rsidRPr="003D662E">
        <w:rPr>
          <w:lang w:val="en-US"/>
        </w:rPr>
        <w:t>: Interaction with the preliminary interactive platform command line interface.</w:t>
      </w:r>
    </w:p>
    <w:p w14:paraId="2D9F4B21" w14:textId="34C426CC"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proofErr w:type="spellStart"/>
      <w:r w:rsidRPr="003D662E">
        <w:rPr>
          <w:lang w:val="en-US"/>
        </w:rPr>
        <w:t>BaSyx</w:t>
      </w:r>
      <w:proofErr w:type="spellEnd"/>
      <w:r w:rsidRPr="003D662E">
        <w:rPr>
          <w:lang w:val="en-US"/>
        </w:rPr>
        <w:t xml:space="preserve">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proofErr w:type="spellStart"/>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proofErr w:type="spellEnd"/>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1BE29E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10"/>
      </w:r>
      <w:r w:rsidR="006E6C51" w:rsidRPr="003D662E">
        <w:rPr>
          <w:lang w:val="en-US"/>
        </w:rPr>
        <w:t xml:space="preserve"> that can be explored with the AASX Package Explorer</w:t>
      </w:r>
      <w:r w:rsidR="006E6C51" w:rsidRPr="003D662E">
        <w:rPr>
          <w:rStyle w:val="FootnoteReference"/>
          <w:lang w:val="en-US"/>
        </w:rPr>
        <w:footnoteReference w:id="111"/>
      </w:r>
      <w:r w:rsidR="006E6C51" w:rsidRPr="003D662E">
        <w:rPr>
          <w:lang w:val="en-US"/>
        </w:rPr>
        <w:t>.</w:t>
      </w:r>
    </w:p>
    <w:p w14:paraId="793DF34C" w14:textId="6A89BE3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1" w:name="_Ref101352799"/>
      <w:bookmarkStart w:id="182" w:name="_Toc213421537"/>
      <w:r>
        <w:rPr>
          <w:lang w:val="en-US"/>
        </w:rPr>
        <w:t xml:space="preserve">Platform </w:t>
      </w:r>
      <w:r w:rsidR="00ED66AA" w:rsidRPr="003D662E">
        <w:rPr>
          <w:lang w:val="en-US"/>
        </w:rPr>
        <w:t>Management User Interface</w:t>
      </w:r>
      <w:bookmarkEnd w:id="181"/>
      <w:bookmarkEnd w:id="182"/>
    </w:p>
    <w:p w14:paraId="0CB1BC39" w14:textId="2C61165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0A163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w:t>
      </w:r>
      <w:proofErr w:type="spellStart"/>
      <w:r w:rsidR="00F91EC8" w:rsidRPr="003D662E">
        <w:rPr>
          <w:lang w:val="en-US"/>
        </w:rPr>
        <w:t>BaSyx</w:t>
      </w:r>
      <w:proofErr w:type="spellEnd"/>
      <w:r w:rsidR="00F91EC8" w:rsidRPr="003D662E">
        <w:rPr>
          <w:lang w:val="en-US"/>
        </w:rPr>
        <w:t xml:space="preserve">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9F9369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765BC53" w:rsidR="00DE4ECC" w:rsidRDefault="00DE4ECC" w:rsidP="00DE4ECC">
      <w:pPr>
        <w:pStyle w:val="Caption"/>
        <w:jc w:val="center"/>
        <w:rPr>
          <w:lang w:val="en-US"/>
        </w:rPr>
      </w:pPr>
      <w:bookmarkStart w:id="183"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32</w:t>
      </w:r>
      <w:r w:rsidRPr="003D662E">
        <w:fldChar w:fldCharType="end"/>
      </w:r>
      <w:bookmarkEnd w:id="183"/>
      <w:r w:rsidRPr="003D662E">
        <w:rPr>
          <w:lang w:val="en-US"/>
        </w:rPr>
        <w:t xml:space="preserve">: </w:t>
      </w:r>
      <w:r>
        <w:rPr>
          <w:lang w:val="en-US"/>
        </w:rPr>
        <w:t>Management user interface, available resources</w:t>
      </w:r>
      <w:r w:rsidRPr="003D662E">
        <w:rPr>
          <w:lang w:val="en-US"/>
        </w:rPr>
        <w:t>.</w:t>
      </w:r>
    </w:p>
    <w:p w14:paraId="7F5B9B32" w14:textId="29B1016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38550"/>
                    </a:xfrm>
                    <a:prstGeom prst="rect">
                      <a:avLst/>
                    </a:prstGeom>
                  </pic:spPr>
                </pic:pic>
              </a:graphicData>
            </a:graphic>
          </wp:inline>
        </w:drawing>
      </w:r>
    </w:p>
    <w:p w14:paraId="5AFF3B49" w14:textId="4992FE1E" w:rsidR="00DE4ECC" w:rsidRDefault="00DE4ECC" w:rsidP="00DE4ECC">
      <w:pPr>
        <w:pStyle w:val="Caption"/>
        <w:jc w:val="center"/>
        <w:rPr>
          <w:lang w:val="en-US"/>
        </w:rPr>
      </w:pPr>
      <w:bookmarkStart w:id="184"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33</w:t>
      </w:r>
      <w:r w:rsidRPr="003D662E">
        <w:fldChar w:fldCharType="end"/>
      </w:r>
      <w:bookmarkEnd w:id="184"/>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308B12A" w:rsidR="006C4A16" w:rsidRDefault="00DE4ECC" w:rsidP="00DE4ECC">
      <w:pPr>
        <w:pStyle w:val="Caption"/>
        <w:jc w:val="center"/>
        <w:rPr>
          <w:lang w:val="en-US"/>
        </w:rPr>
      </w:pPr>
      <w:bookmarkStart w:id="185"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34</w:t>
      </w:r>
      <w:r w:rsidRPr="003D662E">
        <w:fldChar w:fldCharType="end"/>
      </w:r>
      <w:bookmarkEnd w:id="185"/>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600B85F" w:rsidR="00DE4ECC" w:rsidRDefault="00DE4ECC" w:rsidP="00DE4ECC">
      <w:pPr>
        <w:pStyle w:val="Caption"/>
        <w:jc w:val="center"/>
        <w:rPr>
          <w:lang w:val="en-US"/>
        </w:rPr>
      </w:pPr>
      <w:bookmarkStart w:id="186"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35</w:t>
      </w:r>
      <w:r w:rsidRPr="003D662E">
        <w:fldChar w:fldCharType="end"/>
      </w:r>
      <w:bookmarkEnd w:id="186"/>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5A5E15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0A1639" w:rsidRPr="003D662E">
        <w:rPr>
          <w:lang w:val="en-US"/>
        </w:rPr>
        <w:t xml:space="preserve">Figure </w:t>
      </w:r>
      <w:r w:rsidR="000A1639">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 xml:space="preserve">button, a specialized form of the </w:t>
      </w:r>
      <w:proofErr w:type="spellStart"/>
      <w:r w:rsidRPr="001E304F">
        <w:rPr>
          <w:lang w:val="en-US"/>
        </w:rPr>
        <w:t>instatiation</w:t>
      </w:r>
      <w:proofErr w:type="spellEnd"/>
      <w:r w:rsidRPr="001E304F">
        <w:rPr>
          <w:lang w:val="en-US"/>
        </w:rPr>
        <w:t xml:space="preserve">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proofErr w:type="spellStart"/>
      <w:r w:rsidRPr="001E304F">
        <w:rPr>
          <w:rFonts w:ascii="Consolas" w:hAnsi="Consolas"/>
          <w:lang w:val="en-US"/>
        </w:rPr>
        <w:t>mvn</w:t>
      </w:r>
      <w:proofErr w:type="spellEnd"/>
      <w:r w:rsidRPr="001E304F">
        <w:rPr>
          <w:rFonts w:ascii="Consolas" w:hAnsi="Consolas"/>
          <w:lang w:val="en-US"/>
        </w:rPr>
        <w:t xml:space="preserve">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 xml:space="preserve">If a maven repository is specified in the configuration (e.g., SCP or FTP upload to a maven repository, a </w:t>
      </w:r>
      <w:proofErr w:type="spellStart"/>
      <w:r w:rsidR="007F6C8E">
        <w:rPr>
          <w:lang w:val="en-US"/>
        </w:rPr>
        <w:t>Sonatype</w:t>
      </w:r>
      <w:proofErr w:type="spellEnd"/>
      <w:r w:rsidR="007F6C8E">
        <w:rPr>
          <w:lang w:val="en-US"/>
        </w:rPr>
        <w:t xml:space="preserve"> Nexus</w:t>
      </w:r>
      <w:r w:rsidR="007F6C8E">
        <w:rPr>
          <w:rStyle w:val="FootnoteReference"/>
          <w:lang w:val="en-US"/>
        </w:rPr>
        <w:footnoteReference w:id="112"/>
      </w:r>
      <w:r w:rsidR="007F6C8E">
        <w:rPr>
          <w:lang w:val="en-US"/>
        </w:rPr>
        <w:t xml:space="preserve"> or a </w:t>
      </w:r>
      <w:proofErr w:type="spellStart"/>
      <w:r w:rsidR="007F6C8E">
        <w:rPr>
          <w:lang w:val="en-US"/>
        </w:rPr>
        <w:t>JFrog</w:t>
      </w:r>
      <w:proofErr w:type="spellEnd"/>
      <w:r w:rsidR="007F6C8E">
        <w:rPr>
          <w:lang w:val="en-US"/>
        </w:rPr>
        <w:t xml:space="preserve"> Artifactory</w:t>
      </w:r>
      <w:r w:rsidR="007F6C8E">
        <w:rPr>
          <w:rStyle w:val="FootnoteReference"/>
          <w:lang w:val="en-US"/>
        </w:rPr>
        <w:footnoteReference w:id="113"/>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EF9C6F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605280"/>
                    </a:xfrm>
                    <a:prstGeom prst="rect">
                      <a:avLst/>
                    </a:prstGeom>
                  </pic:spPr>
                </pic:pic>
              </a:graphicData>
            </a:graphic>
          </wp:inline>
        </w:drawing>
      </w:r>
    </w:p>
    <w:p w14:paraId="00643C07" w14:textId="65E09CC2" w:rsidR="007D08D5" w:rsidRDefault="007D08D5" w:rsidP="007D08D5">
      <w:pPr>
        <w:pStyle w:val="Caption"/>
        <w:jc w:val="center"/>
        <w:rPr>
          <w:lang w:val="en-US"/>
        </w:rPr>
      </w:pPr>
      <w:bookmarkStart w:id="187"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36</w:t>
      </w:r>
      <w:r w:rsidRPr="003D662E">
        <w:fldChar w:fldCharType="end"/>
      </w:r>
      <w:bookmarkEnd w:id="187"/>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66770"/>
                    </a:xfrm>
                    <a:prstGeom prst="rect">
                      <a:avLst/>
                    </a:prstGeom>
                  </pic:spPr>
                </pic:pic>
              </a:graphicData>
            </a:graphic>
          </wp:inline>
        </w:drawing>
      </w:r>
    </w:p>
    <w:p w14:paraId="16CA328C" w14:textId="63ED06F3" w:rsidR="008417C2" w:rsidRDefault="008417C2" w:rsidP="008417C2">
      <w:pPr>
        <w:pStyle w:val="Caption"/>
        <w:jc w:val="center"/>
        <w:rPr>
          <w:lang w:val="en-US"/>
        </w:rPr>
      </w:pPr>
      <w:bookmarkStart w:id="188"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37</w:t>
      </w:r>
      <w:r w:rsidRPr="003D662E">
        <w:fldChar w:fldCharType="end"/>
      </w:r>
      <w:bookmarkEnd w:id="188"/>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1E077BF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E4CD135" w:rsidR="00313AEF" w:rsidRPr="00313AEF" w:rsidRDefault="00313AEF" w:rsidP="00313AEF">
      <w:pPr>
        <w:pStyle w:val="Caption"/>
        <w:jc w:val="center"/>
        <w:rPr>
          <w:lang w:val="en-US"/>
        </w:rPr>
      </w:pPr>
      <w:bookmarkStart w:id="189"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38</w:t>
      </w:r>
      <w:r w:rsidRPr="003D662E">
        <w:fldChar w:fldCharType="end"/>
      </w:r>
      <w:bookmarkEnd w:id="189"/>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4"/>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704952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5"/>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proofErr w:type="spellStart"/>
      <w:r w:rsidRPr="00180BFD">
        <w:rPr>
          <w:rFonts w:ascii="Consolas" w:hAnsi="Consolas"/>
          <w:lang w:val="en-US"/>
        </w:rPr>
        <w:t>aasAccessControlAllowOrigin</w:t>
      </w:r>
      <w:proofErr w:type="spellEnd"/>
      <w:r>
        <w:rPr>
          <w:lang w:val="en-US"/>
        </w:rPr>
        <w:t xml:space="preserve">, e.g., by setting the value to </w:t>
      </w:r>
      <w:r w:rsidRPr="00180BFD">
        <w:rPr>
          <w:rFonts w:ascii="Consolas" w:hAnsi="Consolas"/>
          <w:lang w:val="en-US"/>
        </w:rPr>
        <w:t>"*"</w:t>
      </w:r>
      <w:r>
        <w:rPr>
          <w:lang w:val="en-US"/>
        </w:rPr>
        <w:t xml:space="preserve"> (typically in </w:t>
      </w:r>
      <w:proofErr w:type="spellStart"/>
      <w:r w:rsidRPr="00D37FEC">
        <w:rPr>
          <w:rFonts w:ascii="Consolas" w:hAnsi="Consolas"/>
          <w:lang w:val="en-US"/>
        </w:rPr>
        <w:t>TechnicalSettings.ivml</w:t>
      </w:r>
      <w:proofErr w:type="spellEnd"/>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 If CORS is not explicitly enabled, usually a browser plugin is required.</w:t>
      </w:r>
    </w:p>
    <w:p w14:paraId="3FC9207B" w14:textId="6B0621C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proofErr w:type="spellStart"/>
      <w:r w:rsidR="00A50A80" w:rsidRPr="00A50A80">
        <w:rPr>
          <w:rFonts w:ascii="Consolas" w:hAnsi="Consolas"/>
          <w:lang w:val="en-US"/>
        </w:rPr>
        <w:t>FlowchartComponent</w:t>
      </w:r>
      <w:proofErr w:type="spellEnd"/>
      <w:r w:rsidR="00A50A80">
        <w:rPr>
          <w:lang w:val="en-US"/>
        </w:rPr>
        <w:t xml:space="preserve"> and its subordinate feedback component integrate </w:t>
      </w:r>
      <w:proofErr w:type="spellStart"/>
      <w:r w:rsidR="00A50A80">
        <w:rPr>
          <w:lang w:val="en-US"/>
        </w:rPr>
        <w:t>drawflow</w:t>
      </w:r>
      <w:proofErr w:type="spellEnd"/>
      <w:r w:rsidR="00A50A80">
        <w:rPr>
          <w:lang w:val="en-US"/>
        </w:rPr>
        <w:t xml:space="preserve"> as flowchart editor and customize it for oktoflow service meshes. The </w:t>
      </w:r>
      <w:proofErr w:type="spellStart"/>
      <w:r w:rsidR="00A50A80" w:rsidRPr="002573B2">
        <w:rPr>
          <w:rFonts w:ascii="Consolas" w:hAnsi="Consolas"/>
          <w:lang w:val="en-US"/>
        </w:rPr>
        <w:t>ServicesComponent</w:t>
      </w:r>
      <w:proofErr w:type="spellEnd"/>
      <w:r w:rsidR="00A50A80" w:rsidRPr="002573B2">
        <w:rPr>
          <w:rFonts w:ascii="Consolas" w:hAnsi="Consolas"/>
          <w:lang w:val="en-US"/>
        </w:rPr>
        <w:t xml:space="preserve"> </w:t>
      </w:r>
      <w:r w:rsidR="00A50A80">
        <w:rPr>
          <w:lang w:val="en-US"/>
        </w:rPr>
        <w:t xml:space="preserve">displays running services and via its associated </w:t>
      </w:r>
      <w:proofErr w:type="spellStart"/>
      <w:r w:rsidR="00A50A80" w:rsidRPr="002573B2">
        <w:rPr>
          <w:rFonts w:ascii="Consolas" w:hAnsi="Consolas"/>
          <w:lang w:val="en-US"/>
        </w:rPr>
        <w:t>LogsComponent</w:t>
      </w:r>
      <w:proofErr w:type="spellEnd"/>
      <w:r w:rsidR="00A50A80">
        <w:rPr>
          <w:lang w:val="en-US"/>
        </w:rPr>
        <w:t xml:space="preserve"> displays runtime logs of individual services in own windows. The </w:t>
      </w:r>
      <w:proofErr w:type="spellStart"/>
      <w:r w:rsidR="00A50A80" w:rsidRPr="002573B2">
        <w:rPr>
          <w:rFonts w:ascii="Consolas" w:hAnsi="Consolas"/>
          <w:lang w:val="en-US"/>
        </w:rPr>
        <w:t>DeploymentPlansComponent</w:t>
      </w:r>
      <w:proofErr w:type="spellEnd"/>
      <w:r w:rsidR="00A50A80" w:rsidRPr="002573B2">
        <w:rPr>
          <w:rFonts w:ascii="Consolas" w:hAnsi="Consolas"/>
          <w:lang w:val="en-US"/>
        </w:rPr>
        <w:t xml:space="preserve"> </w:t>
      </w:r>
      <w:r w:rsidR="00A50A80">
        <w:rPr>
          <w:lang w:val="en-US"/>
        </w:rPr>
        <w:t xml:space="preserve">displays the available deployment plans and allows executing them. Subordinate components allow for file uploads, status updates as the execution of a deployment may take some minutes and a subordinate </w:t>
      </w:r>
      <w:proofErr w:type="spellStart"/>
      <w:r w:rsidR="00A50A80" w:rsidRPr="002573B2">
        <w:rPr>
          <w:rFonts w:ascii="Consolas" w:hAnsi="Consolas"/>
          <w:lang w:val="en-US"/>
        </w:rPr>
        <w:t>StatusBoxDetailsComponent</w:t>
      </w:r>
      <w:proofErr w:type="spellEnd"/>
      <w:r w:rsidR="00A50A80">
        <w:rPr>
          <w:lang w:val="en-US"/>
        </w:rPr>
        <w:t xml:space="preserve"> to display a sequence of related status messages.</w:t>
      </w:r>
      <w:r w:rsidR="002573B2">
        <w:rPr>
          <w:lang w:val="en-US"/>
        </w:rPr>
        <w:t xml:space="preserve"> The </w:t>
      </w:r>
      <w:proofErr w:type="spellStart"/>
      <w:r w:rsidR="002573B2" w:rsidRPr="00E407F6">
        <w:rPr>
          <w:rFonts w:ascii="Consolas" w:hAnsi="Consolas"/>
          <w:lang w:val="en-US"/>
        </w:rPr>
        <w:t>ListComponent</w:t>
      </w:r>
      <w:proofErr w:type="spellEnd"/>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proofErr w:type="spellStart"/>
      <w:r w:rsidR="00E407F6" w:rsidRPr="00E407F6">
        <w:rPr>
          <w:rFonts w:ascii="Consolas" w:hAnsi="Consolas"/>
          <w:lang w:val="en-US"/>
        </w:rPr>
        <w:t>EditorComponent</w:t>
      </w:r>
      <w:proofErr w:type="spellEnd"/>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proofErr w:type="spellStart"/>
      <w:r w:rsidRPr="00E407F6">
        <w:rPr>
          <w:rFonts w:ascii="Consolas" w:hAnsi="Consolas"/>
          <w:lang w:val="en-US"/>
        </w:rPr>
        <w:t>EditorComponent</w:t>
      </w:r>
      <w:proofErr w:type="spellEnd"/>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proofErr w:type="spellStart"/>
      <w:r w:rsidR="00E407F6" w:rsidRPr="00E407F6">
        <w:rPr>
          <w:rFonts w:ascii="Consolas" w:hAnsi="Consolas"/>
          <w:lang w:val="en-US"/>
        </w:rPr>
        <w:t>EditorComponent</w:t>
      </w:r>
      <w:proofErr w:type="spellEnd"/>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proofErr w:type="spellStart"/>
      <w:r w:rsidR="00C74E90" w:rsidRPr="00E407F6">
        <w:rPr>
          <w:rFonts w:ascii="Consolas" w:hAnsi="Consolas"/>
          <w:lang w:val="en-US"/>
        </w:rPr>
        <w:t>EditorComponent</w:t>
      </w:r>
      <w:proofErr w:type="spellEnd"/>
      <w:r w:rsidR="00C74E90">
        <w:rPr>
          <w:lang w:val="en-US"/>
        </w:rPr>
        <w:t xml:space="preserve">. Similarly, when editing a </w:t>
      </w:r>
      <w:proofErr w:type="spellStart"/>
      <w:r w:rsidR="00C74E90">
        <w:rPr>
          <w:lang w:val="en-US"/>
        </w:rPr>
        <w:t>refernce</w:t>
      </w:r>
      <w:proofErr w:type="spellEnd"/>
      <w:r w:rsidR="00C74E90">
        <w:rPr>
          <w:lang w:val="en-US"/>
        </w:rPr>
        <w:t xml:space="preserve"> to another configuration element, the </w:t>
      </w:r>
      <w:proofErr w:type="spellStart"/>
      <w:r w:rsidR="00C74E90" w:rsidRPr="00E407F6">
        <w:rPr>
          <w:rFonts w:ascii="Consolas" w:hAnsi="Consolas"/>
          <w:lang w:val="en-US"/>
        </w:rPr>
        <w:t>EditorComponent</w:t>
      </w:r>
      <w:proofErr w:type="spellEnd"/>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w:t>
      </w:r>
      <w:proofErr w:type="spellStart"/>
      <w:r w:rsidR="006209F0">
        <w:rPr>
          <w:lang w:val="en-US"/>
        </w:rPr>
        <w:t>InstancesComponent</w:t>
      </w:r>
      <w:proofErr w:type="spellEnd"/>
      <w:r w:rsidR="006209F0">
        <w:rPr>
          <w:lang w:val="en-US"/>
        </w:rPr>
        <w:t xml:space="preserve"> displays the list of running application instances and allows terminating individual instances. Finally, </w:t>
      </w:r>
      <w:r>
        <w:rPr>
          <w:lang w:val="en-US"/>
        </w:rPr>
        <w:t xml:space="preserve">the </w:t>
      </w:r>
      <w:proofErr w:type="spellStart"/>
      <w:r w:rsidRPr="00434052">
        <w:rPr>
          <w:rFonts w:ascii="Consolas" w:hAnsi="Consolas"/>
          <w:lang w:val="en-US"/>
        </w:rPr>
        <w:t>ResourcesComponent</w:t>
      </w:r>
      <w:proofErr w:type="spellEnd"/>
      <w:r>
        <w:rPr>
          <w:lang w:val="en-US"/>
        </w:rPr>
        <w:t xml:space="preserve"> displays the overview of the available resources, delegating a detailed view on a single component to the </w:t>
      </w:r>
      <w:proofErr w:type="spellStart"/>
      <w:r w:rsidRPr="00434052">
        <w:rPr>
          <w:rFonts w:ascii="Consolas" w:hAnsi="Consolas"/>
          <w:lang w:val="en-US"/>
        </w:rPr>
        <w:t>ResourceDetailsComponent</w:t>
      </w:r>
      <w:proofErr w:type="spellEnd"/>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46159D3" w:rsidR="009B57DE" w:rsidRPr="00313AEF" w:rsidRDefault="009B57DE" w:rsidP="009B57DE">
      <w:pPr>
        <w:pStyle w:val="Caption"/>
        <w:jc w:val="center"/>
        <w:rPr>
          <w:lang w:val="en-US"/>
        </w:rPr>
      </w:pPr>
      <w:bookmarkStart w:id="190"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39</w:t>
      </w:r>
      <w:r w:rsidRPr="003D662E">
        <w:fldChar w:fldCharType="end"/>
      </w:r>
      <w:bookmarkEnd w:id="190"/>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6C9BE9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w:t>
      </w:r>
      <w:proofErr w:type="spellStart"/>
      <w:r>
        <w:rPr>
          <w:lang w:val="en-US"/>
        </w:rPr>
        <w:t>hierarcy</w:t>
      </w:r>
      <w:proofErr w:type="spellEnd"/>
      <w:r>
        <w:rPr>
          <w:lang w:val="en-US"/>
        </w:rPr>
        <w:t xml:space="preserve">,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the dependencies from the main using components, e.g., </w:t>
      </w:r>
      <w:proofErr w:type="spellStart"/>
      <w:r w:rsidRPr="00CF051E">
        <w:rPr>
          <w:rFonts w:ascii="Consolas" w:hAnsi="Consolas"/>
          <w:lang w:val="en-US"/>
        </w:rPr>
        <w:t>DeploymentPlansComponent</w:t>
      </w:r>
      <w:proofErr w:type="spellEnd"/>
      <w:r>
        <w:rPr>
          <w:lang w:val="en-US"/>
        </w:rPr>
        <w:t xml:space="preserve"> </w:t>
      </w:r>
      <w:r w:rsidR="00CF051E">
        <w:rPr>
          <w:lang w:val="en-US"/>
        </w:rPr>
        <w:t xml:space="preserve">and </w:t>
      </w:r>
      <w:proofErr w:type="spellStart"/>
      <w:r w:rsidR="00CF051E" w:rsidRPr="00CF051E">
        <w:rPr>
          <w:rFonts w:ascii="Consolas" w:hAnsi="Consolas"/>
          <w:lang w:val="en-US"/>
        </w:rPr>
        <w:t>InstanceComponent</w:t>
      </w:r>
      <w:proofErr w:type="spellEnd"/>
      <w:r w:rsidR="00CF051E">
        <w:rPr>
          <w:lang w:val="en-US"/>
        </w:rPr>
        <w:t xml:space="preserve"> </w:t>
      </w:r>
      <w:r>
        <w:rPr>
          <w:lang w:val="en-US"/>
        </w:rPr>
        <w:t>rel</w:t>
      </w:r>
      <w:r w:rsidR="00CF051E">
        <w:rPr>
          <w:lang w:val="en-US"/>
        </w:rPr>
        <w:t>y</w:t>
      </w:r>
      <w:r>
        <w:rPr>
          <w:lang w:val="en-US"/>
        </w:rPr>
        <w:t xml:space="preserve"> on the </w:t>
      </w:r>
      <w:proofErr w:type="spellStart"/>
      <w:r w:rsidRPr="00CF051E">
        <w:rPr>
          <w:rFonts w:ascii="Consolas" w:hAnsi="Consolas"/>
          <w:lang w:val="en-US"/>
        </w:rPr>
        <w:t>PlanDeployerService</w:t>
      </w:r>
      <w:proofErr w:type="spellEnd"/>
      <w:r>
        <w:rPr>
          <w:lang w:val="en-US"/>
        </w:rPr>
        <w:t xml:space="preserve"> for executing</w:t>
      </w:r>
      <w:r w:rsidR="00CF051E">
        <w:rPr>
          <w:lang w:val="en-US"/>
        </w:rPr>
        <w:t>/stopping</w:t>
      </w:r>
      <w:r>
        <w:rPr>
          <w:lang w:val="en-US"/>
        </w:rPr>
        <w:t xml:space="preserve"> individual deployment plans, the </w:t>
      </w:r>
      <w:proofErr w:type="spellStart"/>
      <w:r w:rsidRPr="00CF051E">
        <w:rPr>
          <w:rFonts w:ascii="Consolas" w:hAnsi="Consolas"/>
          <w:lang w:val="en-US"/>
        </w:rPr>
        <w:t>ResourceDetailsComponent</w:t>
      </w:r>
      <w:proofErr w:type="spellEnd"/>
      <w:r>
        <w:rPr>
          <w:lang w:val="en-US"/>
        </w:rPr>
        <w:t xml:space="preserve"> in particular on the </w:t>
      </w:r>
      <w:proofErr w:type="spellStart"/>
      <w:r w:rsidR="00CF051E" w:rsidRPr="00CF051E">
        <w:rPr>
          <w:rFonts w:ascii="Consolas" w:hAnsi="Consolas"/>
          <w:lang w:val="en-US"/>
        </w:rPr>
        <w:t>SemanticResolutionService</w:t>
      </w:r>
      <w:proofErr w:type="spellEnd"/>
      <w:r w:rsidR="00CF051E">
        <w:rPr>
          <w:lang w:val="en-US"/>
        </w:rPr>
        <w:t xml:space="preserve"> for resolving AAS semantic IDs as well as on the </w:t>
      </w:r>
      <w:proofErr w:type="spellStart"/>
      <w:r w:rsidR="00CF051E" w:rsidRPr="00F040E4">
        <w:rPr>
          <w:rFonts w:ascii="Consolas" w:hAnsi="Consolas"/>
          <w:lang w:val="en-US"/>
        </w:rPr>
        <w:t>TechnicalDataRetrieverService</w:t>
      </w:r>
      <w:proofErr w:type="spellEnd"/>
      <w:r w:rsidR="00CF051E">
        <w:rPr>
          <w:lang w:val="en-US"/>
        </w:rPr>
        <w:t xml:space="preserve"> for the actual technical data of an individual resource.</w:t>
      </w:r>
      <w:r w:rsidR="00F040E4">
        <w:rPr>
          <w:lang w:val="en-US"/>
        </w:rPr>
        <w:t xml:space="preserve"> Moreover, the </w:t>
      </w:r>
      <w:proofErr w:type="spellStart"/>
      <w:r w:rsidR="00F040E4">
        <w:rPr>
          <w:lang w:val="en-US"/>
        </w:rPr>
        <w:t>EditorComponent</w:t>
      </w:r>
      <w:proofErr w:type="spellEnd"/>
      <w:r w:rsidR="00F040E4">
        <w:rPr>
          <w:lang w:val="en-US"/>
        </w:rPr>
        <w:t xml:space="preserve"> utilizes the </w:t>
      </w:r>
      <w:proofErr w:type="spellStart"/>
      <w:r w:rsidR="00F040E4" w:rsidRPr="00F040E4">
        <w:rPr>
          <w:rFonts w:ascii="Consolas" w:hAnsi="Consolas"/>
          <w:lang w:val="en-US"/>
        </w:rPr>
        <w:t>IvmlFormatterService</w:t>
      </w:r>
      <w:proofErr w:type="spellEnd"/>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proofErr w:type="spellStart"/>
      <w:r w:rsidRPr="004520F2">
        <w:rPr>
          <w:rFonts w:ascii="Consolas" w:hAnsi="Consolas"/>
          <w:lang w:val="en-US"/>
        </w:rPr>
        <w:t>StatusCollectionService</w:t>
      </w:r>
      <w:proofErr w:type="spellEnd"/>
      <w:r>
        <w:rPr>
          <w:lang w:val="en-US"/>
        </w:rPr>
        <w:t xml:space="preserve"> which receives status updates from the platform, the </w:t>
      </w:r>
      <w:proofErr w:type="spellStart"/>
      <w:r w:rsidRPr="004520F2">
        <w:rPr>
          <w:rFonts w:ascii="Consolas" w:hAnsi="Consolas"/>
          <w:lang w:val="en-US"/>
        </w:rPr>
        <w:t>ApiService</w:t>
      </w:r>
      <w:proofErr w:type="spellEnd"/>
      <w:r>
        <w:rPr>
          <w:lang w:val="en-US"/>
        </w:rPr>
        <w:t xml:space="preserve"> which realizes communication primitives, in particular, to retrieve data structures from the configuration AAS or to call AAS operations there. The </w:t>
      </w:r>
      <w:proofErr w:type="spellStart"/>
      <w:r w:rsidRPr="004520F2">
        <w:rPr>
          <w:rFonts w:ascii="Consolas" w:hAnsi="Consolas"/>
          <w:lang w:val="en-US"/>
        </w:rPr>
        <w:t>ApiService</w:t>
      </w:r>
      <w:proofErr w:type="spellEnd"/>
      <w:r>
        <w:rPr>
          <w:lang w:val="en-US"/>
        </w:rPr>
        <w:t xml:space="preserve"> is based on the environment configuration service (</w:t>
      </w:r>
      <w:proofErr w:type="spellStart"/>
      <w:r w:rsidRPr="004520F2">
        <w:rPr>
          <w:rFonts w:ascii="Consolas" w:hAnsi="Consolas"/>
          <w:lang w:val="en-US"/>
        </w:rPr>
        <w:t>EnvConfigService</w:t>
      </w:r>
      <w:proofErr w:type="spellEnd"/>
      <w:r>
        <w:rPr>
          <w:lang w:val="en-US"/>
        </w:rPr>
        <w:t xml:space="preserve">), which reads a customizable JSON file written during the platform instantiation. Finally, the </w:t>
      </w:r>
      <w:proofErr w:type="spellStart"/>
      <w:r w:rsidRPr="004520F2">
        <w:rPr>
          <w:rFonts w:ascii="Consolas" w:hAnsi="Consolas"/>
          <w:lang w:val="en-US"/>
        </w:rPr>
        <w:t>UtilsService</w:t>
      </w:r>
      <w:proofErr w:type="spellEnd"/>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w:t>
      </w:r>
      <w:proofErr w:type="spellStart"/>
      <w:r>
        <w:rPr>
          <w:lang w:val="en-US"/>
        </w:rPr>
        <w:t>Servicemanager</w:t>
      </w:r>
      <w:proofErr w:type="spellEnd"/>
      <w:r>
        <w:rPr>
          <w:lang w:val="en-US"/>
        </w:rPr>
        <w:t>,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1" w:name="_Ref108603464"/>
      <w:bookmarkStart w:id="192" w:name="_Toc213421538"/>
      <w:r w:rsidRPr="003D662E">
        <w:rPr>
          <w:lang w:val="en-US"/>
        </w:rPr>
        <w:t>Test support</w:t>
      </w:r>
      <w:bookmarkEnd w:id="191"/>
      <w:bookmarkEnd w:id="192"/>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65C7599" w:rsidR="006943AA" w:rsidRPr="003D662E" w:rsidRDefault="00AF0A23" w:rsidP="00FE2208">
      <w:pPr>
        <w:jc w:val="both"/>
        <w:rPr>
          <w:lang w:val="en-US"/>
        </w:rPr>
      </w:pPr>
      <w:r w:rsidRPr="00D7567C">
        <w:rPr>
          <w:lang w:val="en-US"/>
        </w:rPr>
        <w:t xml:space="preserve">Moreover, we </w:t>
      </w:r>
      <w:proofErr w:type="spellStart"/>
      <w:r w:rsidRPr="00D7567C">
        <w:rPr>
          <w:lang w:val="en-US"/>
        </w:rPr>
        <w:t>recomment</w:t>
      </w:r>
      <w:proofErr w:type="spellEnd"/>
      <w:r w:rsidRPr="00D7567C">
        <w:rPr>
          <w:lang w:val="en-US"/>
        </w:rPr>
        <w:t xml:space="preserve">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0A1639">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6"/>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w:t>
      </w:r>
      <w:proofErr w:type="spellStart"/>
      <w:r w:rsidR="00E76D23" w:rsidRPr="00D7567C">
        <w:rPr>
          <w:lang w:val="en-US"/>
        </w:rPr>
        <w:t>folter</w:t>
      </w:r>
      <w:proofErr w:type="spellEnd"/>
      <w:r w:rsidR="00E76D23" w:rsidRPr="00D7567C">
        <w:rPr>
          <w:lang w:val="en-US"/>
        </w:rPr>
        <w:t xml:space="preserve">,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proofErr w:type="spellStart"/>
      <w:r w:rsidRPr="00D7567C">
        <w:rPr>
          <w:rFonts w:ascii="Consolas" w:hAnsi="Consolas"/>
          <w:lang w:val="en-US"/>
        </w:rPr>
        <w:t>DataWrapper</w:t>
      </w:r>
      <w:proofErr w:type="spellEnd"/>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w:t>
      </w:r>
      <w:proofErr w:type="spellStart"/>
      <w:r w:rsidR="00F10F01" w:rsidRPr="00D7567C">
        <w:rPr>
          <w:lang w:val="en-US"/>
        </w:rPr>
        <w:t>ordes</w:t>
      </w:r>
      <w:proofErr w:type="spellEnd"/>
      <w:r w:rsidR="00F10F01" w:rsidRPr="00D7567C">
        <w:rPr>
          <w:lang w:val="en-US"/>
        </w:rPr>
        <w:t xml:space="preserve">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37C7EF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0A1639">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3" w:name="_Ref69736036"/>
      <w:bookmarkStart w:id="194" w:name="_Toc213421539"/>
      <w:bookmarkStart w:id="195"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3"/>
      <w:bookmarkEnd w:id="194"/>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6"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6"/>
      <w:r w:rsidR="003A71E5" w:rsidRPr="003D662E">
        <w:rPr>
          <w:lang w:val="en-US"/>
        </w:rPr>
        <w:t xml:space="preserve"> </w:t>
      </w:r>
    </w:p>
    <w:p w14:paraId="2D274BF6" w14:textId="3472C432"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0A163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0A163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7"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w:t>
      </w:r>
      <w:proofErr w:type="spellStart"/>
      <w:r w:rsidRPr="00D7567C">
        <w:rPr>
          <w:lang w:val="en-US"/>
        </w:rPr>
        <w:t>realtime</w:t>
      </w:r>
      <w:proofErr w:type="spellEnd"/>
      <w:r w:rsidRPr="00D7567C">
        <w:rPr>
          <w:lang w:val="en-US"/>
        </w:rPr>
        <w:t xml:space="preserve"> transport streams (via the transport protocol/component) or operation status updates to be displayed on the management user interface (currently not possible due to performance and resource problems of the </w:t>
      </w:r>
      <w:proofErr w:type="spellStart"/>
      <w:r w:rsidRPr="00D7567C">
        <w:rPr>
          <w:lang w:val="en-US"/>
        </w:rPr>
        <w:t>BaSyx</w:t>
      </w:r>
      <w:proofErr w:type="spellEnd"/>
      <w:r w:rsidRPr="00D7567C">
        <w:rPr>
          <w:lang w:val="en-US"/>
        </w:rPr>
        <w:t xml:space="preserve">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w:t>
      </w:r>
      <w:proofErr w:type="spellStart"/>
      <w:r w:rsidR="001217B6" w:rsidRPr="003D662E">
        <w:rPr>
          <w:lang w:val="en-US"/>
        </w:rPr>
        <w:t>BaSy</w:t>
      </w:r>
      <w:r w:rsidR="00A253F4" w:rsidRPr="003D662E">
        <w:rPr>
          <w:lang w:val="en-US"/>
        </w:rPr>
        <w:t>x</w:t>
      </w:r>
      <w:proofErr w:type="spellEnd"/>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7"/>
      <w:r w:rsidR="00332A2B" w:rsidRPr="003D662E">
        <w:rPr>
          <w:lang w:val="en-US"/>
        </w:rPr>
        <w:t xml:space="preserve"> Another exception is </w:t>
      </w:r>
      <w:proofErr w:type="spellStart"/>
      <w:r w:rsidR="00332A2B" w:rsidRPr="003D662E">
        <w:rPr>
          <w:rFonts w:ascii="Consolas" w:hAnsi="Consolas"/>
          <w:lang w:val="en-US"/>
        </w:rPr>
        <w:t>support.aas.basyx.server</w:t>
      </w:r>
      <w:proofErr w:type="spellEnd"/>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proofErr w:type="spellStart"/>
      <w:r w:rsidR="00332A2B" w:rsidRPr="003D662E">
        <w:rPr>
          <w:rFonts w:ascii="Consolas" w:hAnsi="Consolas"/>
          <w:lang w:val="en-US"/>
        </w:rPr>
        <w:t>support.aas.basyx</w:t>
      </w:r>
      <w:proofErr w:type="spellEnd"/>
      <w:r w:rsidR="00332A2B" w:rsidRPr="003D662E">
        <w:rPr>
          <w:lang w:val="en-US"/>
        </w:rPr>
        <w:t xml:space="preserve"> as it represents the server component with full dependencies.</w:t>
      </w:r>
    </w:p>
    <w:p w14:paraId="4DE1E4EF" w14:textId="1C6A875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8"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7"/>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w:t>
      </w:r>
      <w:proofErr w:type="spellStart"/>
      <w:r w:rsidR="00B14D97" w:rsidRPr="003D662E">
        <w:rPr>
          <w:lang w:val="en-US"/>
        </w:rPr>
        <w:t>Qpid</w:t>
      </w:r>
      <w:proofErr w:type="spellEnd"/>
      <w:r w:rsidR="00B14D97" w:rsidRPr="003D662E">
        <w:rPr>
          <w:lang w:val="en-US"/>
        </w:rPr>
        <w:t xml:space="preserve">, </w:t>
      </w:r>
      <w:proofErr w:type="spellStart"/>
      <w:r w:rsidR="00B14D97" w:rsidRPr="003D662E">
        <w:rPr>
          <w:lang w:val="en-US"/>
        </w:rPr>
        <w:t>HiveMq</w:t>
      </w:r>
      <w:proofErr w:type="spellEnd"/>
      <w:r w:rsidR="00B14D97" w:rsidRPr="003D662E">
        <w:rPr>
          <w:lang w:val="en-US"/>
        </w:rPr>
        <w:t xml:space="preserve">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8"/>
    </w:p>
    <w:p w14:paraId="5D28AC4A" w14:textId="1F214100" w:rsidR="002057AD" w:rsidRPr="003D662E" w:rsidRDefault="002057AD" w:rsidP="007245E8">
      <w:pPr>
        <w:pStyle w:val="ListParagraph"/>
        <w:numPr>
          <w:ilvl w:val="0"/>
          <w:numId w:val="13"/>
        </w:numPr>
        <w:ind w:left="851" w:hanging="425"/>
        <w:jc w:val="both"/>
        <w:rPr>
          <w:lang w:val="en-US"/>
        </w:rPr>
      </w:pPr>
      <w:bookmarkStart w:id="199"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proofErr w:type="spellStart"/>
      <w:r w:rsidRPr="003D662E">
        <w:rPr>
          <w:rFonts w:ascii="Consolas" w:hAnsi="Consolas"/>
          <w:lang w:val="en-US"/>
        </w:rPr>
        <w:t>transport.amp</w:t>
      </w:r>
      <w:proofErr w:type="spellEnd"/>
      <w:r w:rsidRPr="003D662E">
        <w:rPr>
          <w:lang w:val="en-US"/>
        </w:rPr>
        <w:t xml:space="preserve"> the alternative for the AMPQ protocol. This applies to the support layer (no access to </w:t>
      </w:r>
      <w:proofErr w:type="spellStart"/>
      <w:r w:rsidRPr="003D662E">
        <w:rPr>
          <w:lang w:val="en-US"/>
        </w:rPr>
        <w:t>BaSyx</w:t>
      </w:r>
      <w:proofErr w:type="spellEnd"/>
      <w:r w:rsidRPr="003D662E">
        <w:rPr>
          <w:lang w:val="en-US"/>
        </w:rPr>
        <w:t xml:space="preserve">/Server), the transport binders (e.g., </w:t>
      </w:r>
      <w:proofErr w:type="spellStart"/>
      <w:r w:rsidRPr="003D662E">
        <w:rPr>
          <w:rFonts w:ascii="Consolas" w:hAnsi="Consolas"/>
          <w:lang w:val="en-US"/>
        </w:rPr>
        <w:t>transport.spring</w:t>
      </w:r>
      <w:proofErr w:type="spellEnd"/>
      <w:r w:rsidRPr="003D662E">
        <w:rPr>
          <w:lang w:val="en-US"/>
        </w:rPr>
        <w:t xml:space="preserve"> vs. </w:t>
      </w:r>
      <w:proofErr w:type="spellStart"/>
      <w:r w:rsidRPr="003D662E">
        <w:rPr>
          <w:rFonts w:ascii="Consolas" w:hAnsi="Consolas"/>
          <w:lang w:val="en-US"/>
        </w:rPr>
        <w:t>transport.spring.amqp</w:t>
      </w:r>
      <w:proofErr w:type="spellEnd"/>
      <w:r w:rsidRPr="003D662E">
        <w:rPr>
          <w:lang w:val="en-US"/>
        </w:rPr>
        <w:t>), the connectors, the service environment (</w:t>
      </w:r>
      <w:proofErr w:type="spellStart"/>
      <w:r w:rsidRPr="003D662E">
        <w:rPr>
          <w:rFonts w:ascii="Consolas" w:hAnsi="Consolas"/>
          <w:lang w:val="en-US"/>
        </w:rPr>
        <w:t>services.environment</w:t>
      </w:r>
      <w:proofErr w:type="spellEnd"/>
      <w:r w:rsidRPr="003D662E">
        <w:rPr>
          <w:lang w:val="en-US"/>
        </w:rPr>
        <w:t xml:space="preserve"> vs. </w:t>
      </w:r>
      <w:proofErr w:type="spellStart"/>
      <w:r w:rsidRPr="003D662E">
        <w:rPr>
          <w:rFonts w:ascii="Consolas" w:hAnsi="Consolas"/>
          <w:lang w:val="en-US"/>
        </w:rPr>
        <w:t>services.environment.spring</w:t>
      </w:r>
      <w:proofErr w:type="spellEnd"/>
      <w:r w:rsidRPr="003D662E">
        <w:rPr>
          <w:lang w:val="en-US"/>
        </w:rPr>
        <w:t xml:space="preserve">), the services (service manager </w:t>
      </w:r>
      <w:r w:rsidRPr="003D662E">
        <w:rPr>
          <w:rFonts w:ascii="Consolas" w:hAnsi="Consolas"/>
          <w:lang w:val="en-US"/>
        </w:rPr>
        <w:t>services</w:t>
      </w:r>
      <w:r w:rsidRPr="003D662E">
        <w:rPr>
          <w:lang w:val="en-US"/>
        </w:rPr>
        <w:t xml:space="preserve"> vs. </w:t>
      </w:r>
      <w:proofErr w:type="spellStart"/>
      <w:r w:rsidRPr="003D662E">
        <w:rPr>
          <w:rFonts w:ascii="Consolas" w:hAnsi="Consolas"/>
          <w:lang w:val="en-US"/>
        </w:rPr>
        <w:t>services.spring</w:t>
      </w:r>
      <w:proofErr w:type="spellEnd"/>
      <w:r w:rsidRPr="003D662E">
        <w:rPr>
          <w:lang w:val="en-US"/>
        </w:rPr>
        <w:t xml:space="preserve">) the ECS-Runtime (e.g., </w:t>
      </w:r>
      <w:proofErr w:type="spellStart"/>
      <w:r w:rsidRPr="003D662E">
        <w:rPr>
          <w:rFonts w:ascii="Consolas" w:hAnsi="Consolas"/>
          <w:lang w:val="en-US"/>
        </w:rPr>
        <w:t>ecsRuntime</w:t>
      </w:r>
      <w:proofErr w:type="spellEnd"/>
      <w:r w:rsidRPr="003D662E">
        <w:rPr>
          <w:lang w:val="en-US"/>
        </w:rPr>
        <w:t xml:space="preserve"> vs. </w:t>
      </w:r>
      <w:proofErr w:type="spellStart"/>
      <w:r w:rsidRPr="003D662E">
        <w:rPr>
          <w:rFonts w:ascii="Consolas" w:hAnsi="Consolas"/>
          <w:lang w:val="en-US"/>
        </w:rPr>
        <w:t>ecsRuntime.docker</w:t>
      </w:r>
      <w:proofErr w:type="spellEnd"/>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9"/>
    </w:p>
    <w:p w14:paraId="4C80C72F" w14:textId="508DA347" w:rsidR="002057AD" w:rsidRPr="003D662E" w:rsidRDefault="002057AD" w:rsidP="007245E8">
      <w:pPr>
        <w:pStyle w:val="ListParagraph"/>
        <w:numPr>
          <w:ilvl w:val="0"/>
          <w:numId w:val="13"/>
        </w:numPr>
        <w:ind w:left="851" w:hanging="425"/>
        <w:jc w:val="both"/>
        <w:rPr>
          <w:lang w:val="en-US"/>
        </w:rPr>
      </w:pPr>
      <w:bookmarkStart w:id="200"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0"/>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proofErr w:type="spellStart"/>
      <w:r w:rsidR="009B40CC" w:rsidRPr="003D662E">
        <w:rPr>
          <w:rFonts w:ascii="Consolas" w:hAnsi="Consolas"/>
          <w:lang w:val="en-US"/>
        </w:rPr>
        <w:t>test.configuration.configuration</w:t>
      </w:r>
      <w:proofErr w:type="spellEnd"/>
      <w:r w:rsidR="009B40CC" w:rsidRPr="003D662E">
        <w:rPr>
          <w:lang w:val="en-US"/>
        </w:rPr>
        <w:t xml:space="preserve"> implements all service artifacts for all tests in </w:t>
      </w:r>
      <w:proofErr w:type="spellStart"/>
      <w:r w:rsidR="009B40CC" w:rsidRPr="003D662E">
        <w:rPr>
          <w:rFonts w:ascii="Consolas" w:hAnsi="Consolas"/>
          <w:lang w:val="en-US"/>
        </w:rPr>
        <w:t>configuration.</w:t>
      </w:r>
      <w:r w:rsidR="00595123">
        <w:rPr>
          <w:rFonts w:ascii="Consolas" w:hAnsi="Consolas"/>
          <w:lang w:val="en-US"/>
        </w:rPr>
        <w:t>easy</w:t>
      </w:r>
      <w:proofErr w:type="spellEnd"/>
      <w:r w:rsidR="009B40CC" w:rsidRPr="003D662E">
        <w:rPr>
          <w:lang w:val="en-US"/>
        </w:rPr>
        <w:t>.</w:t>
      </w:r>
    </w:p>
    <w:p w14:paraId="1ED85C74" w14:textId="34D12AF4" w:rsidR="00901995" w:rsidRPr="003D662E" w:rsidRDefault="00901995" w:rsidP="007245E8">
      <w:pPr>
        <w:pStyle w:val="ListParagraph"/>
        <w:numPr>
          <w:ilvl w:val="0"/>
          <w:numId w:val="13"/>
        </w:numPr>
        <w:ind w:left="851" w:hanging="425"/>
        <w:jc w:val="both"/>
        <w:rPr>
          <w:lang w:val="en-US"/>
        </w:rPr>
      </w:pPr>
      <w:bookmarkStart w:id="201"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0A1639">
        <w:rPr>
          <w:lang w:val="en-US"/>
        </w:rPr>
        <w:t>7.1</w:t>
      </w:r>
      <w:r w:rsidR="00B94E88" w:rsidRPr="003D662E">
        <w:rPr>
          <w:lang w:val="en-US"/>
        </w:rPr>
        <w:fldChar w:fldCharType="end"/>
      </w:r>
      <w:r w:rsidR="00B94E88" w:rsidRPr="003D662E">
        <w:rPr>
          <w:lang w:val="en-US"/>
        </w:rPr>
        <w:t>).</w:t>
      </w:r>
      <w:bookmarkEnd w:id="201"/>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w:t>
      </w:r>
      <w:proofErr w:type="spellStart"/>
      <w:r w:rsidRPr="003D662E">
        <w:rPr>
          <w:lang w:val="en-US"/>
        </w:rPr>
        <w:t>BaSyx</w:t>
      </w:r>
      <w:proofErr w:type="spellEnd"/>
      <w:r w:rsidRPr="003D662E">
        <w:rPr>
          <w:lang w:val="en-US"/>
        </w:rPr>
        <w:t xml:space="preserve">,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w:t>
      </w:r>
      <w:proofErr w:type="spellStart"/>
      <w:r w:rsidRPr="003D662E">
        <w:rPr>
          <w:lang w:val="en-US"/>
        </w:rPr>
        <w:t>LogBack</w:t>
      </w:r>
      <w:proofErr w:type="spellEnd"/>
      <w:r w:rsidRPr="003D662E">
        <w:rPr>
          <w:lang w:val="en-US"/>
        </w:rPr>
        <w:t xml:space="preserve">,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 xml:space="preserve">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w:t>
      </w:r>
      <w:proofErr w:type="spellStart"/>
      <w:r>
        <w:rPr>
          <w:lang w:val="en-US"/>
        </w:rPr>
        <w:t>superclasses</w:t>
      </w:r>
      <w:proofErr w:type="spellEnd"/>
      <w:r>
        <w:rPr>
          <w:lang w:val="en-US"/>
        </w:rPr>
        <w:t>.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2"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proofErr w:type="spellStart"/>
      <w:r w:rsidR="008E1FB7" w:rsidRPr="00214933">
        <w:rPr>
          <w:rFonts w:ascii="Consolas" w:hAnsi="Consolas"/>
          <w:lang w:val="en-US"/>
        </w:rPr>
        <w:t>platformDependencies</w:t>
      </w:r>
      <w:proofErr w:type="spellEnd"/>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proofErr w:type="spellStart"/>
      <w:r w:rsidR="008E1FB7" w:rsidRPr="008E1FB7">
        <w:rPr>
          <w:rFonts w:ascii="Consolas" w:hAnsi="Consolas"/>
          <w:lang w:val="en-US"/>
        </w:rPr>
        <w:t>support.aas.basyx</w:t>
      </w:r>
      <w:proofErr w:type="spellEnd"/>
      <w:r w:rsidR="008E1FB7">
        <w:rPr>
          <w:lang w:val="en-US"/>
        </w:rPr>
        <w:t xml:space="preserve"> or </w:t>
      </w:r>
      <w:proofErr w:type="spellStart"/>
      <w:r w:rsidR="008E1FB7" w:rsidRPr="008E1FB7">
        <w:rPr>
          <w:rFonts w:ascii="Consolas" w:hAnsi="Consolas"/>
          <w:lang w:val="en-US"/>
        </w:rPr>
        <w:t>transport.amqp</w:t>
      </w:r>
      <w:proofErr w:type="spellEnd"/>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w:t>
      </w:r>
      <w:r w:rsidR="008B565B">
        <w:rPr>
          <w:lang w:val="en-US"/>
        </w:rPr>
        <w:t xml:space="preserve">. </w:t>
      </w:r>
      <w:r w:rsidR="008E1FB7">
        <w:rPr>
          <w:lang w:val="en-US"/>
        </w:rPr>
        <w:t xml:space="preserve">In particular,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2"/>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w:t>
      </w:r>
      <w:proofErr w:type="spellStart"/>
      <w:r>
        <w:rPr>
          <w:lang w:val="en-US"/>
        </w:rPr>
        <w:t>classloader</w:t>
      </w:r>
      <w:proofErr w:type="spellEnd"/>
      <w:r>
        <w:rPr>
          <w:lang w:val="en-US"/>
        </w:rPr>
        <w:t xml:space="preserve">). </w:t>
      </w:r>
      <w:r w:rsidR="008E1FB7">
        <w:rPr>
          <w:lang w:val="en-US"/>
        </w:rPr>
        <w:t xml:space="preserve">The common spring dependencies for platform implementation components/plugins are in </w:t>
      </w:r>
      <w:proofErr w:type="spellStart"/>
      <w:r w:rsidR="008E1FB7" w:rsidRPr="00214933">
        <w:rPr>
          <w:rFonts w:ascii="Consolas" w:hAnsi="Consolas" w:cs="Times New Roman"/>
          <w:lang w:val="en-US"/>
        </w:rPr>
        <w:t>platformDependenciesSpring</w:t>
      </w:r>
      <w:proofErr w:type="spellEnd"/>
      <w:r w:rsidR="008E1FB7">
        <w:rPr>
          <w:lang w:val="en-US"/>
        </w:rPr>
        <w:t xml:space="preserve">, an extension of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3" w:name="_Ref69735835"/>
      <w:bookmarkStart w:id="204" w:name="_Toc213421540"/>
      <w:r w:rsidRPr="003D662E">
        <w:rPr>
          <w:lang w:val="en-US"/>
        </w:rPr>
        <w:lastRenderedPageBreak/>
        <w:t>A</w:t>
      </w:r>
      <w:r w:rsidR="006320E7" w:rsidRPr="003D662E">
        <w:rPr>
          <w:lang w:val="en-US"/>
        </w:rPr>
        <w:t>sset Administration Shells</w:t>
      </w:r>
      <w:bookmarkEnd w:id="203"/>
      <w:bookmarkEnd w:id="204"/>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proofErr w:type="spellStart"/>
      <w:r w:rsidR="00CA1597">
        <w:rPr>
          <w:lang w:val="en-US"/>
        </w:rPr>
        <w:t>Primarly</w:t>
      </w:r>
      <w:proofErr w:type="spellEnd"/>
      <w:r w:rsidR="00CA1597">
        <w:rPr>
          <w:lang w:val="en-US"/>
        </w:rPr>
        <w:t xml:space="preserve">, we define pragmatic AAS </w:t>
      </w:r>
      <w:proofErr w:type="spellStart"/>
      <w:r w:rsidR="00CA1597">
        <w:rPr>
          <w:lang w:val="en-US"/>
        </w:rPr>
        <w:t>submodels</w:t>
      </w:r>
      <w:proofErr w:type="spellEnd"/>
      <w:r w:rsidR="00CA1597">
        <w:rPr>
          <w:lang w:val="en-US"/>
        </w:rPr>
        <w:t xml:space="preserve">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156C9F1" w:rsidR="003E3691" w:rsidRPr="003D662E" w:rsidRDefault="001A0EF8" w:rsidP="0006519A">
      <w:pPr>
        <w:jc w:val="both"/>
        <w:rPr>
          <w:lang w:val="en-US"/>
        </w:rPr>
      </w:pPr>
      <w:r>
        <w:rPr>
          <w:lang w:val="en-US"/>
        </w:rPr>
        <w:t xml:space="preserve">through automated generation of an IVML specification per </w:t>
      </w:r>
      <w:proofErr w:type="spellStart"/>
      <w:r>
        <w:rPr>
          <w:lang w:val="en-US"/>
        </w:rPr>
        <w:t>submodel</w:t>
      </w:r>
      <w:proofErr w:type="spellEnd"/>
      <w:r>
        <w:rPr>
          <w:lang w:val="en-US"/>
        </w:rPr>
        <w:t xml:space="preserve"> format and subsequent code generation. Based on this approach, oktoflow can support out-of-the-box in total 26 IDTA </w:t>
      </w:r>
      <w:proofErr w:type="spellStart"/>
      <w:r>
        <w:rPr>
          <w:lang w:val="en-US"/>
        </w:rPr>
        <w:t>submodel</w:t>
      </w:r>
      <w:proofErr w:type="spellEnd"/>
      <w:r>
        <w:rPr>
          <w:lang w:val="en-US"/>
        </w:rPr>
        <w:t xml:space="preserve">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w:t>
      </w:r>
      <w:proofErr w:type="spellStart"/>
      <w:r w:rsidR="005E022A">
        <w:rPr>
          <w:lang w:val="en-US"/>
        </w:rPr>
        <w:t>submodel</w:t>
      </w:r>
      <w:proofErr w:type="spellEnd"/>
      <w:r w:rsidR="005E022A">
        <w:rPr>
          <w:lang w:val="en-US"/>
        </w:rPr>
        <w:t xml:space="preserve">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0A1639" w:rsidRPr="003D662E">
        <w:rPr>
          <w:lang w:val="en-US"/>
        </w:rPr>
        <w:t xml:space="preserve">Figure </w:t>
      </w:r>
      <w:r w:rsidR="000A1639">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0A163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4B14CAF"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w:t>
      </w:r>
      <w:proofErr w:type="spellStart"/>
      <w:r w:rsidR="00902ED8" w:rsidRPr="003D662E">
        <w:rPr>
          <w:lang w:val="en-US"/>
        </w:rPr>
        <w:t>submodels</w:t>
      </w:r>
      <w:proofErr w:type="spellEnd"/>
      <w:r w:rsidR="00902ED8" w:rsidRPr="003D662E">
        <w:rPr>
          <w:lang w:val="en-US"/>
        </w:rPr>
        <w:t xml:space="preserve"> to make the information in the AAS available. For each application running on top of the platform, an AAS shall be provided (currently via the </w:t>
      </w:r>
      <w:proofErr w:type="spellStart"/>
      <w:r w:rsidR="00902ED8" w:rsidRPr="003D662E">
        <w:rPr>
          <w:lang w:val="en-US"/>
        </w:rPr>
        <w:t>TraceToAasService</w:t>
      </w:r>
      <w:proofErr w:type="spellEnd"/>
      <w:r w:rsidR="00902ED8" w:rsidRPr="003D662E">
        <w:rPr>
          <w:lang w:val="en-US"/>
        </w:rPr>
        <w:t xml:space="preserv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0A163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proofErr w:type="spellStart"/>
      <w:r w:rsidR="003F72BA" w:rsidRPr="003D662E">
        <w:rPr>
          <w:rFonts w:ascii="Consolas" w:hAnsi="Consolas"/>
          <w:lang w:val="en-US"/>
        </w:rPr>
        <w:t>netMgt</w:t>
      </w:r>
      <w:proofErr w:type="spellEnd"/>
      <w:r w:rsidR="00051831" w:rsidRPr="003D662E">
        <w:rPr>
          <w:lang w:val="en-US"/>
        </w:rPr>
        <w:t xml:space="preserve"> </w:t>
      </w:r>
      <w:proofErr w:type="spellStart"/>
      <w:r w:rsidR="003F72BA" w:rsidRPr="003D662E">
        <w:rPr>
          <w:lang w:val="en-US"/>
        </w:rPr>
        <w:t>submodel</w:t>
      </w:r>
      <w:proofErr w:type="spellEnd"/>
      <w:r w:rsidR="003F72BA" w:rsidRPr="003D662E">
        <w:rPr>
          <w:lang w:val="en-US"/>
        </w:rPr>
        <w:t xml:space="preserve">, which provides access to the </w:t>
      </w:r>
      <w:r w:rsidR="007476C4" w:rsidRPr="003D662E">
        <w:rPr>
          <w:lang w:val="en-US"/>
        </w:rPr>
        <w:t>local/</w:t>
      </w:r>
      <w:r w:rsidR="003F72BA" w:rsidRPr="003D662E">
        <w:rPr>
          <w:lang w:val="en-US"/>
        </w:rPr>
        <w:t xml:space="preserve">global </w:t>
      </w:r>
      <w:proofErr w:type="spellStart"/>
      <w:r w:rsidR="003F72BA" w:rsidRPr="003D662E">
        <w:rPr>
          <w:rFonts w:ascii="Consolas" w:hAnsi="Consolas"/>
          <w:lang w:val="en-US"/>
        </w:rPr>
        <w:t>NetworkManagement</w:t>
      </w:r>
      <w:proofErr w:type="spellEnd"/>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060ECCAB" w:rsidR="00DA338D" w:rsidRPr="003D662E" w:rsidRDefault="00DA338D" w:rsidP="0006519A">
      <w:pPr>
        <w:pStyle w:val="Caption"/>
        <w:ind w:left="766"/>
        <w:jc w:val="center"/>
        <w:rPr>
          <w:lang w:val="en-US"/>
        </w:rPr>
      </w:pPr>
      <w:bookmarkStart w:id="205"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40</w:t>
      </w:r>
      <w:r w:rsidRPr="003D662E">
        <w:rPr>
          <w:noProof/>
        </w:rPr>
        <w:fldChar w:fldCharType="end"/>
      </w:r>
      <w:bookmarkEnd w:id="205"/>
      <w:r w:rsidRPr="003D662E">
        <w:rPr>
          <w:lang w:val="en-US"/>
        </w:rPr>
        <w:t>: AAS structure of the platform</w:t>
      </w:r>
      <w:r w:rsidR="00E12D54" w:rsidRPr="003D662E">
        <w:rPr>
          <w:lang w:val="en-US"/>
        </w:rPr>
        <w:t xml:space="preserve"> (preliminary, incomplete)</w:t>
      </w:r>
    </w:p>
    <w:p w14:paraId="524E7C76" w14:textId="213A9A0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493260"/>
                    </a:xfrm>
                    <a:prstGeom prst="rect">
                      <a:avLst/>
                    </a:prstGeom>
                  </pic:spPr>
                </pic:pic>
              </a:graphicData>
            </a:graphic>
          </wp:inline>
        </w:drawing>
      </w:r>
    </w:p>
    <w:p w14:paraId="2E836A0F" w14:textId="473F8D46" w:rsidR="00444BD8" w:rsidRPr="003D662E" w:rsidRDefault="00444BD8" w:rsidP="00444BD8">
      <w:pPr>
        <w:pStyle w:val="Caption"/>
        <w:jc w:val="center"/>
        <w:rPr>
          <w:lang w:val="en-US"/>
        </w:rPr>
      </w:pPr>
      <w:bookmarkStart w:id="206"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41</w:t>
      </w:r>
      <w:r w:rsidRPr="003D662E">
        <w:fldChar w:fldCharType="end"/>
      </w:r>
      <w:bookmarkEnd w:id="206"/>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proofErr w:type="spellStart"/>
      <w:r w:rsidR="00F853AC" w:rsidRPr="003D662E">
        <w:rPr>
          <w:rFonts w:ascii="Consolas" w:hAnsi="Consolas"/>
          <w:lang w:val="en-US"/>
        </w:rPr>
        <w:t>SimpleReceiver</w:t>
      </w:r>
      <w:proofErr w:type="spellEnd"/>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 xml:space="preserve">AAS is rather dynamic, we can already draw some conclusions on lessons learned with </w:t>
      </w:r>
      <w:proofErr w:type="spellStart"/>
      <w:r w:rsidRPr="003D662E">
        <w:rPr>
          <w:lang w:val="en-US"/>
        </w:rPr>
        <w:t>BaSyx</w:t>
      </w:r>
      <w:proofErr w:type="spellEnd"/>
      <w:r w:rsidRPr="003D662E">
        <w:rPr>
          <w:lang w:val="en-US"/>
        </w:rPr>
        <w:t xml:space="preserve">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7F0C7E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0A163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w:t>
      </w:r>
      <w:proofErr w:type="spellStart"/>
      <w:r w:rsidR="00632AB6" w:rsidRPr="003D662E">
        <w:rPr>
          <w:lang w:val="en-US"/>
        </w:rPr>
        <w:t>BaSyx</w:t>
      </w:r>
      <w:proofErr w:type="spellEnd"/>
      <w:r w:rsidR="00632AB6" w:rsidRPr="003D662E">
        <w:rPr>
          <w:lang w:val="en-US"/>
        </w:rPr>
        <w:t xml:space="preserve">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0A163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w:t>
      </w:r>
      <w:proofErr w:type="spellStart"/>
      <w:r w:rsidR="001E0216" w:rsidRPr="003D662E">
        <w:rPr>
          <w:lang w:val="en-US"/>
        </w:rPr>
        <w:t>BaSyx</w:t>
      </w:r>
      <w:proofErr w:type="spellEnd"/>
      <w:r w:rsidR="001E0216" w:rsidRPr="003D662E">
        <w:rPr>
          <w:lang w:val="en-US"/>
        </w:rPr>
        <w:t xml:space="preserve">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 xml:space="preserve">easier to use and requires less code than plain </w:t>
      </w:r>
      <w:proofErr w:type="spellStart"/>
      <w:r w:rsidRPr="003D662E">
        <w:rPr>
          <w:lang w:val="en-US"/>
        </w:rPr>
        <w:t>BaSyx</w:t>
      </w:r>
      <w:proofErr w:type="spellEnd"/>
      <w:r w:rsidRPr="003D662E">
        <w:rPr>
          <w:lang w:val="en-US"/>
        </w:rPr>
        <w:t xml:space="preserve">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w:t>
      </w:r>
      <w:proofErr w:type="spellStart"/>
      <w:r w:rsidRPr="003D662E">
        <w:rPr>
          <w:lang w:val="en-US"/>
        </w:rPr>
        <w:t>BaSyx</w:t>
      </w:r>
      <w:proofErr w:type="spellEnd"/>
      <w:r w:rsidRPr="003D662E">
        <w:rPr>
          <w:lang w:val="en-US"/>
        </w:rPr>
        <w:t xml:space="preserve"> does not provide support for resolving references to the referenced element. While this may not be a serious problem when following such links is not crucial, it is an obstacle for platform </w:t>
      </w:r>
      <w:proofErr w:type="spellStart"/>
      <w:r w:rsidRPr="003D662E">
        <w:rPr>
          <w:lang w:val="en-US"/>
        </w:rPr>
        <w:t>submodels</w:t>
      </w:r>
      <w:proofErr w:type="spellEnd"/>
      <w:r w:rsidRPr="003D662E">
        <w:rPr>
          <w:lang w:val="en-US"/>
        </w:rPr>
        <w:t xml:space="preserve">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7" w:name="_Ref69735914"/>
      <w:bookmarkStart w:id="208" w:name="_Ref77163195"/>
      <w:bookmarkStart w:id="209" w:name="_Ref77173224"/>
      <w:bookmarkStart w:id="210" w:name="_Ref77216166"/>
      <w:bookmarkStart w:id="211" w:name="_Ref77593418"/>
      <w:bookmarkStart w:id="212" w:name="_Toc213421541"/>
      <w:r w:rsidRPr="003D662E">
        <w:rPr>
          <w:lang w:val="en-US"/>
        </w:rPr>
        <w:lastRenderedPageBreak/>
        <w:t>Platform Configuration</w:t>
      </w:r>
      <w:bookmarkEnd w:id="195"/>
      <w:bookmarkEnd w:id="207"/>
      <w:bookmarkEnd w:id="208"/>
      <w:bookmarkEnd w:id="209"/>
      <w:bookmarkEnd w:id="210"/>
      <w:bookmarkEnd w:id="211"/>
      <w:bookmarkEnd w:id="212"/>
    </w:p>
    <w:p w14:paraId="4F10AE1E" w14:textId="13870B8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0A163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0A163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0A163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0A163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0A163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0A163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0A163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0A163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xml:space="preserve">] as realized by the </w:t>
      </w:r>
      <w:proofErr w:type="spellStart"/>
      <w:r w:rsidR="00F05425" w:rsidRPr="003D662E">
        <w:rPr>
          <w:lang w:val="en-US"/>
        </w:rPr>
        <w:t>EASy</w:t>
      </w:r>
      <w:proofErr w:type="spellEnd"/>
      <w:r w:rsidR="00F05425" w:rsidRPr="003D662E">
        <w:rPr>
          <w:lang w:val="en-US"/>
        </w:rPr>
        <w:t>-Producer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A042994"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0A163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E7415D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0A1639" w:rsidRPr="003D662E">
        <w:rPr>
          <w:lang w:val="en-US"/>
        </w:rPr>
        <w:t xml:space="preserve">Figure </w:t>
      </w:r>
      <w:r w:rsidR="000A1639">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proofErr w:type="spellStart"/>
      <w:r w:rsidR="00614878" w:rsidRPr="003D662E">
        <w:rPr>
          <w:rFonts w:ascii="Consolas" w:hAnsi="Consolas"/>
          <w:lang w:val="en-US"/>
        </w:rPr>
        <w:t>MetaConcepts</w:t>
      </w:r>
      <w:proofErr w:type="spellEnd"/>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proofErr w:type="spellStart"/>
      <w:r w:rsidR="001521C7" w:rsidRPr="003D662E">
        <w:rPr>
          <w:rFonts w:ascii="Consolas" w:hAnsi="Consolas"/>
          <w:lang w:val="en-US"/>
        </w:rPr>
        <w:t>DataTypes</w:t>
      </w:r>
      <w:proofErr w:type="spellEnd"/>
      <w:r w:rsidR="001521C7" w:rsidRPr="003D662E">
        <w:rPr>
          <w:lang w:val="en-US"/>
        </w:rPr>
        <w:t xml:space="preserve"> used in the platform, in particular </w:t>
      </w:r>
      <w:proofErr w:type="spellStart"/>
      <w:r w:rsidR="001521C7" w:rsidRPr="003D662E">
        <w:rPr>
          <w:rFonts w:ascii="Consolas" w:hAnsi="Consolas"/>
          <w:lang w:val="en-US"/>
        </w:rPr>
        <w:t>PrimitiveType</w:t>
      </w:r>
      <w:proofErr w:type="spellEnd"/>
      <w:r w:rsidR="001521C7" w:rsidRPr="003D662E">
        <w:rPr>
          <w:lang w:val="en-US"/>
        </w:rPr>
        <w:t xml:space="preserve"> and </w:t>
      </w:r>
      <w:proofErr w:type="spellStart"/>
      <w:r w:rsidR="001521C7" w:rsidRPr="003D662E">
        <w:rPr>
          <w:rFonts w:ascii="Consolas" w:hAnsi="Consolas"/>
          <w:lang w:val="en-US"/>
        </w:rPr>
        <w:t>RecordType</w:t>
      </w:r>
      <w:proofErr w:type="spellEnd"/>
      <w:r w:rsidR="001521C7" w:rsidRPr="003D662E">
        <w:rPr>
          <w:lang w:val="en-US"/>
        </w:rPr>
        <w:t xml:space="preserve"> consisting of files </w:t>
      </w:r>
      <w:r w:rsidR="001521C7" w:rsidRPr="003D662E">
        <w:rPr>
          <w:lang w:val="en-US"/>
        </w:rPr>
        <w:lastRenderedPageBreak/>
        <w:t xml:space="preserve">of </w:t>
      </w:r>
      <w:proofErr w:type="spellStart"/>
      <w:r w:rsidR="001521C7" w:rsidRPr="003D662E">
        <w:rPr>
          <w:rFonts w:ascii="Consolas" w:hAnsi="Consolas"/>
          <w:lang w:val="en-US"/>
        </w:rPr>
        <w:t>DataType</w:t>
      </w:r>
      <w:proofErr w:type="spellEnd"/>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8"/>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EA2F3DB" w:rsidR="007D5FC0" w:rsidRPr="003D662E" w:rsidRDefault="007D5FC0" w:rsidP="007D5FC0">
      <w:pPr>
        <w:pStyle w:val="Caption"/>
        <w:jc w:val="center"/>
        <w:rPr>
          <w:lang w:val="en-US"/>
        </w:rPr>
      </w:pPr>
      <w:bookmarkStart w:id="213"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42</w:t>
      </w:r>
      <w:r w:rsidRPr="003D662E">
        <w:fldChar w:fldCharType="end"/>
      </w:r>
      <w:bookmarkEnd w:id="213"/>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proofErr w:type="spellStart"/>
      <w:r w:rsidR="00E2655F" w:rsidRPr="003D662E">
        <w:rPr>
          <w:rFonts w:ascii="Consolas" w:hAnsi="Consolas"/>
          <w:lang w:val="en-US"/>
        </w:rPr>
        <w:t>ServiceBase</w:t>
      </w:r>
      <w:proofErr w:type="spellEnd"/>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proofErr w:type="spellStart"/>
      <w:r w:rsidR="00E2655F" w:rsidRPr="003D662E">
        <w:rPr>
          <w:rFonts w:ascii="Consolas" w:hAnsi="Consolas"/>
          <w:lang w:val="en-US"/>
        </w:rPr>
        <w:t>ServiceBase</w:t>
      </w:r>
      <w:proofErr w:type="spellEnd"/>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proofErr w:type="spellStart"/>
      <w:r w:rsidR="009100D2" w:rsidRPr="003D662E">
        <w:rPr>
          <w:rFonts w:ascii="Consolas" w:hAnsi="Consolas"/>
          <w:lang w:val="en-US"/>
        </w:rPr>
        <w:t>ServiceBase</w:t>
      </w:r>
      <w:proofErr w:type="spellEnd"/>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proofErr w:type="spellStart"/>
      <w:r w:rsidR="009100D2" w:rsidRPr="003D662E">
        <w:rPr>
          <w:rFonts w:ascii="Consolas" w:hAnsi="Consolas"/>
          <w:lang w:val="en-US"/>
        </w:rPr>
        <w:t>JavaService</w:t>
      </w:r>
      <w:proofErr w:type="spellEnd"/>
      <w:r w:rsidR="009100D2" w:rsidRPr="003D662E">
        <w:rPr>
          <w:lang w:val="en-US"/>
        </w:rPr>
        <w:t xml:space="preserve"> (e.g., detailed by a Java qualified class name denoting the implementation) or </w:t>
      </w:r>
      <w:proofErr w:type="spellStart"/>
      <w:r w:rsidR="009100D2" w:rsidRPr="003D662E">
        <w:rPr>
          <w:rFonts w:ascii="Consolas" w:hAnsi="Consolas"/>
          <w:lang w:val="en-US"/>
        </w:rPr>
        <w:t>PythonService</w:t>
      </w:r>
      <w:proofErr w:type="spellEnd"/>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proofErr w:type="spellStart"/>
      <w:r w:rsidR="009100D2" w:rsidRPr="003D662E">
        <w:rPr>
          <w:rFonts w:ascii="Consolas" w:hAnsi="Consolas"/>
          <w:lang w:val="en-US"/>
        </w:rPr>
        <w:t>ServiceFamily</w:t>
      </w:r>
      <w:proofErr w:type="spellEnd"/>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proofErr w:type="spellStart"/>
      <w:r w:rsidR="008A6A16" w:rsidRPr="003D662E">
        <w:rPr>
          <w:rFonts w:ascii="Consolas" w:hAnsi="Consolas"/>
          <w:lang w:val="en-US"/>
        </w:rPr>
        <w:t>ServiceFamily</w:t>
      </w:r>
      <w:proofErr w:type="spellEnd"/>
      <w:r w:rsidR="008A6A16" w:rsidRPr="003D662E">
        <w:rPr>
          <w:lang w:val="en-US"/>
        </w:rPr>
        <w:t xml:space="preserve"> (representing a concrete selection of one out of many services) is defined as a kind of service (it inherits from </w:t>
      </w:r>
      <w:proofErr w:type="spellStart"/>
      <w:r w:rsidR="008A6A16" w:rsidRPr="003D662E">
        <w:rPr>
          <w:rFonts w:ascii="Consolas" w:hAnsi="Consolas"/>
          <w:lang w:val="en-US"/>
        </w:rPr>
        <w:t>ServiceBase</w:t>
      </w:r>
      <w:proofErr w:type="spellEnd"/>
      <w:r w:rsidR="008A6A16" w:rsidRPr="003D662E">
        <w:rPr>
          <w:lang w:val="en-US"/>
        </w:rPr>
        <w:t xml:space="preserve">). This allows to transparently use a </w:t>
      </w:r>
      <w:proofErr w:type="spellStart"/>
      <w:r w:rsidR="008A6A16" w:rsidRPr="003D662E">
        <w:rPr>
          <w:rFonts w:ascii="Consolas" w:hAnsi="Consolas"/>
          <w:lang w:val="en-US"/>
        </w:rPr>
        <w:t>ServiceFamily</w:t>
      </w:r>
      <w:proofErr w:type="spellEnd"/>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proofErr w:type="spellStart"/>
      <w:r w:rsidRPr="003D662E">
        <w:rPr>
          <w:rFonts w:ascii="Consolas" w:hAnsi="Consolas"/>
          <w:lang w:val="en-US"/>
        </w:rPr>
        <w:t>EcsDevice</w:t>
      </w:r>
      <w:proofErr w:type="spellEnd"/>
      <w:r w:rsidRPr="003D662E">
        <w:rPr>
          <w:lang w:val="en-US"/>
        </w:rPr>
        <w:t>, which represents an installed/connected device</w:t>
      </w:r>
      <w:r w:rsidR="00570515" w:rsidRPr="003D662E">
        <w:rPr>
          <w:lang w:val="en-US"/>
        </w:rPr>
        <w:t xml:space="preserve">. In the next release we plan that </w:t>
      </w:r>
      <w:proofErr w:type="spellStart"/>
      <w:r w:rsidR="00570515" w:rsidRPr="003D662E">
        <w:rPr>
          <w:rFonts w:ascii="Consolas" w:hAnsi="Consolas"/>
          <w:lang w:val="en-US"/>
        </w:rPr>
        <w:t>EcsDevice</w:t>
      </w:r>
      <w:proofErr w:type="spellEnd"/>
      <w:r w:rsidR="00570515" w:rsidRPr="003D662E">
        <w:rPr>
          <w:lang w:val="en-US"/>
        </w:rPr>
        <w:t xml:space="preserve"> instances steer the automated creation of Docker containers as well as the automated and optimized assignment of containers to resources.</w:t>
      </w:r>
    </w:p>
    <w:p w14:paraId="5A050C4D" w14:textId="425103E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proofErr w:type="spellStart"/>
      <w:r w:rsidRPr="003D662E">
        <w:rPr>
          <w:rFonts w:ascii="Consolas" w:hAnsi="Consolas"/>
          <w:lang w:val="en-US"/>
        </w:rPr>
        <w:t>ServiceMesh</w:t>
      </w:r>
      <w:proofErr w:type="spellEnd"/>
      <w:r w:rsidRPr="003D662E">
        <w:rPr>
          <w:lang w:val="en-US"/>
        </w:rPr>
        <w:t xml:space="preserve"> instances. A </w:t>
      </w:r>
      <w:proofErr w:type="spellStart"/>
      <w:r w:rsidRPr="003D662E">
        <w:rPr>
          <w:rFonts w:ascii="Consolas" w:hAnsi="Consolas"/>
          <w:lang w:val="en-US"/>
        </w:rPr>
        <w:t>ServiceMesh</w:t>
      </w:r>
      <w:proofErr w:type="spellEnd"/>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proofErr w:type="spellStart"/>
      <w:r w:rsidRPr="003D662E">
        <w:rPr>
          <w:rFonts w:ascii="Consolas" w:hAnsi="Consolas"/>
          <w:lang w:val="en-US"/>
        </w:rPr>
        <w:t>ServiceBase</w:t>
      </w:r>
      <w:proofErr w:type="spellEnd"/>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proofErr w:type="spellStart"/>
      <w:r w:rsidR="00A25E48" w:rsidRPr="003D662E">
        <w:rPr>
          <w:rFonts w:ascii="Consolas" w:hAnsi="Consolas"/>
          <w:lang w:val="en-US"/>
        </w:rPr>
        <w:t>ServiceMapper</w:t>
      </w:r>
      <w:proofErr w:type="spellEnd"/>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465B06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w:t>
      </w:r>
      <w:proofErr w:type="spellStart"/>
      <w:r w:rsidRPr="003D662E">
        <w:rPr>
          <w:lang w:val="en-US"/>
        </w:rPr>
        <w:t>Yaml</w:t>
      </w:r>
      <w:proofErr w:type="spellEnd"/>
      <w:r w:rsidRPr="003D662E">
        <w:rPr>
          <w:lang w:val="en-US"/>
        </w:rPr>
        <w:t xml:space="preserve">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0A163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w:t>
      </w:r>
      <w:proofErr w:type="spellStart"/>
      <w:r w:rsidR="00BF597E" w:rsidRPr="003D662E">
        <w:rPr>
          <w:lang w:val="en-US"/>
        </w:rPr>
        <w:t>Yaml</w:t>
      </w:r>
      <w:proofErr w:type="spellEnd"/>
      <w:r w:rsidR="00BF597E" w:rsidRPr="003D662E">
        <w:rPr>
          <w:lang w:val="en-US"/>
        </w:rPr>
        <w:t xml:space="preserve">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SimpleMesh</w:t>
      </w:r>
      <w:proofErr w:type="spellEnd"/>
      <w:r w:rsidRPr="003D662E">
        <w:rPr>
          <w:rFonts w:ascii="Consolas" w:hAnsi="Consolas" w:cs="Consolas"/>
          <w:color w:val="000000"/>
          <w:sz w:val="18"/>
          <w:szCs w:val="18"/>
          <w:lang w:val="en-DE"/>
        </w:rPr>
        <w:t xml:space="preserve">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IIPEcosphere</w:t>
      </w:r>
      <w:proofErr w:type="spellEnd"/>
      <w:r w:rsidRPr="003D662E">
        <w:rPr>
          <w:rFonts w:ascii="Consolas" w:hAnsi="Consolas" w:cs="Consolas"/>
          <w:color w:val="000000"/>
          <w:sz w:val="18"/>
          <w:szCs w:val="18"/>
          <w:lang w:val="en-DE"/>
        </w:rPr>
        <w:t>;</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serviceManager</w:t>
      </w:r>
      <w:proofErr w:type="spellEnd"/>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containerManager</w:t>
      </w:r>
      <w:proofErr w:type="spellEnd"/>
      <w:r w:rsidRPr="003D662E">
        <w:rPr>
          <w:rFonts w:ascii="Consolas" w:hAnsi="Consolas" w:cs="Consolas"/>
          <w:color w:val="3F7F5F"/>
          <w:sz w:val="18"/>
          <w:szCs w:val="18"/>
          <w:lang w:val="en-DE"/>
        </w:rPr>
        <w:t xml:space="preserve">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aasServer</w:t>
      </w:r>
      <w:proofErr w:type="spellEnd"/>
      <w:r w:rsidRPr="003D662E">
        <w:rPr>
          <w:rFonts w:ascii="Consolas" w:hAnsi="Consolas" w:cs="Consolas"/>
          <w:color w:val="000000"/>
          <w:sz w:val="18"/>
          <w:szCs w:val="18"/>
          <w:lang w:val="en-DE"/>
        </w:rPr>
        <w:t xml:space="preserve">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w:t>
      </w:r>
      <w:proofErr w:type="spellStart"/>
      <w:r w:rsidRPr="003D662E">
        <w:rPr>
          <w:rFonts w:ascii="Consolas" w:hAnsi="Consolas" w:cs="Consolas"/>
          <w:color w:val="000000"/>
          <w:sz w:val="18"/>
          <w:szCs w:val="18"/>
          <w:lang w:val="en-DE"/>
        </w:rPr>
        <w:t>AasSchema</w:t>
      </w:r>
      <w:proofErr w:type="spellEnd"/>
      <w:r w:rsidRPr="003D662E">
        <w:rPr>
          <w:rFonts w:ascii="Consolas" w:hAnsi="Consolas" w:cs="Consolas"/>
          <w:color w:val="000000"/>
          <w:sz w:val="18"/>
          <w:szCs w:val="18"/>
          <w:lang w:val="en-DE"/>
        </w:rPr>
        <w:t>::HTTP,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RecordType</w:t>
      </w:r>
      <w:proofErr w:type="spellEnd"/>
      <w:r w:rsidRPr="003D662E">
        <w:rPr>
          <w:rFonts w:ascii="Consolas" w:hAnsi="Consolas" w:cs="Consolas"/>
          <w:color w:val="000000"/>
          <w:sz w:val="18"/>
          <w:szCs w:val="18"/>
          <w:lang w:val="en-DE"/>
        </w:rPr>
        <w:t xml:space="preserv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intField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r w:rsidRPr="003D662E">
        <w:rPr>
          <w:rFonts w:ascii="Consolas" w:hAnsi="Consolas" w:cs="Consolas"/>
          <w:color w:val="000000"/>
          <w:sz w:val="18"/>
          <w:szCs w:val="18"/>
          <w:lang w:val="en-DE"/>
        </w:rPr>
        <w:t>IntegerType</w:t>
      </w:r>
      <w:proofErr w:type="spellEnd"/>
      <w:r w:rsidRPr="003D662E">
        <w:rPr>
          <w:rFonts w:ascii="Consolas" w:hAnsi="Consolas" w:cs="Consolas"/>
          <w:color w:val="000000"/>
          <w:sz w:val="18"/>
          <w:szCs w:val="18"/>
          <w:lang w:val="en-DE"/>
        </w:rPr>
        <w:t>)</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stringField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r w:rsidRPr="003D662E">
        <w:rPr>
          <w:rFonts w:ascii="Consolas" w:hAnsi="Consolas" w:cs="Consolas"/>
          <w:color w:val="000000"/>
          <w:sz w:val="18"/>
          <w:szCs w:val="18"/>
          <w:lang w:val="en-DE"/>
        </w:rPr>
        <w:t>StringType</w:t>
      </w:r>
      <w:proofErr w:type="spellEnd"/>
      <w:r w:rsidRPr="003D662E">
        <w:rPr>
          <w:rFonts w:ascii="Consolas" w:hAnsi="Consolas" w:cs="Consolas"/>
          <w:color w:val="000000"/>
          <w:sz w:val="18"/>
          <w:szCs w:val="18"/>
          <w:lang w:val="en-DE"/>
        </w:rPr>
        <w:t>)</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w:t>
      </w:r>
      <w:proofErr w:type="spellStart"/>
      <w:r w:rsidRPr="003D662E">
        <w:rPr>
          <w:rFonts w:ascii="Consolas" w:hAnsi="Consolas" w:cs="Consolas"/>
          <w:color w:val="000000"/>
          <w:sz w:val="18"/>
          <w:szCs w:val="18"/>
          <w:lang w:val="en-DE"/>
        </w:rPr>
        <w:t>mySourceService</w:t>
      </w:r>
      <w:proofErr w:type="spellEnd"/>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JavaService</w:t>
      </w:r>
      <w:proofErr w:type="spellEnd"/>
      <w:r w:rsidRPr="003D662E">
        <w:rPr>
          <w:rFonts w:ascii="Consolas" w:hAnsi="Consolas" w:cs="Consolas"/>
          <w:color w:val="000000"/>
          <w:sz w:val="18"/>
          <w:szCs w:val="18"/>
          <w:lang w:val="en-DE"/>
        </w:rPr>
        <w:t xml:space="preserv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SimpleSource</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ver</w:t>
      </w:r>
      <w:proofErr w:type="spellEnd"/>
      <w:r w:rsidRPr="003D662E">
        <w:rPr>
          <w:rFonts w:ascii="Consolas" w:hAnsi="Consolas" w:cs="Consolas"/>
          <w:color w:val="000000"/>
          <w:sz w:val="18"/>
          <w:szCs w:val="18"/>
          <w:lang w:val="en-DE"/>
        </w:rPr>
        <w:t xml:space="preserve">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de.iip-ecosphere.platform:apps.ServiceImpl</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iipVer</w:t>
      </w:r>
      <w:proofErr w:type="spellEnd"/>
      <w:r w:rsidRPr="003D662E">
        <w:rPr>
          <w:rFonts w:ascii="Consolas" w:hAnsi="Consolas" w:cs="Consolas"/>
          <w:color w:val="000000"/>
          <w:sz w:val="18"/>
          <w:szCs w:val="18"/>
          <w:lang w:val="en-DE"/>
        </w:rPr>
        <w:t>,</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w:t>
      </w:r>
      <w:proofErr w:type="spellStart"/>
      <w:r w:rsidRPr="003D662E">
        <w:rPr>
          <w:rFonts w:ascii="Consolas" w:hAnsi="Consolas" w:cs="Consolas"/>
          <w:color w:val="000000"/>
          <w:sz w:val="18"/>
          <w:szCs w:val="18"/>
          <w:lang w:val="en-DE"/>
        </w:rPr>
        <w:t>ServiceKind</w:t>
      </w:r>
      <w:proofErr w:type="spellEnd"/>
      <w:r w:rsidRPr="003D662E">
        <w:rPr>
          <w:rFonts w:ascii="Consolas" w:hAnsi="Consolas" w:cs="Consolas"/>
          <w:color w:val="000000"/>
          <w:sz w:val="18"/>
          <w:szCs w:val="18"/>
          <w:lang w:val="en-DE"/>
        </w:rPr>
        <w:t>::SOURCE_SERVICE,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C2AFFF2" w:rsidR="00857167" w:rsidRPr="003D662E" w:rsidRDefault="00857167" w:rsidP="00857167">
      <w:pPr>
        <w:pStyle w:val="Caption"/>
        <w:jc w:val="center"/>
        <w:rPr>
          <w:lang w:val="en-DE"/>
        </w:rPr>
      </w:pPr>
      <w:bookmarkStart w:id="214"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43</w:t>
      </w:r>
      <w:r w:rsidRPr="003D662E">
        <w:fldChar w:fldCharType="end"/>
      </w:r>
      <w:bookmarkEnd w:id="214"/>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22ACE9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9"/>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proofErr w:type="spellStart"/>
      <w:r w:rsidR="00782AFA" w:rsidRPr="003D662E">
        <w:rPr>
          <w:rFonts w:ascii="Consolas" w:hAnsi="Consolas"/>
          <w:lang w:val="en-US"/>
        </w:rPr>
        <w:t>SimpleMesh</w:t>
      </w:r>
      <w:proofErr w:type="spellEnd"/>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w:t>
      </w:r>
      <w:proofErr w:type="spellStart"/>
      <w:r w:rsidR="00782AFA" w:rsidRPr="003D662E">
        <w:rPr>
          <w:lang w:val="en-US"/>
        </w:rPr>
        <w:t>Ecospere</w:t>
      </w:r>
      <w:proofErr w:type="spellEnd"/>
      <w:r w:rsidR="00782AFA" w:rsidRPr="003D662E">
        <w:rPr>
          <w:lang w:val="en-US"/>
        </w:rPr>
        <w:t xml:space="preserve"> configuration </w:t>
      </w:r>
      <w:r w:rsidR="00204AFB" w:rsidRPr="003D662E">
        <w:rPr>
          <w:lang w:val="en-US"/>
        </w:rPr>
        <w:t>meta-</w:t>
      </w:r>
      <w:r w:rsidR="00782AFA" w:rsidRPr="003D662E">
        <w:rPr>
          <w:lang w:val="en-US"/>
        </w:rPr>
        <w:t>model (</w:t>
      </w:r>
      <w:proofErr w:type="spellStart"/>
      <w:r w:rsidR="00782AFA" w:rsidRPr="003D662E">
        <w:rPr>
          <w:rFonts w:ascii="Consolas" w:hAnsi="Consolas"/>
          <w:lang w:val="en-US"/>
        </w:rPr>
        <w:t>IIPEcosphere</w:t>
      </w:r>
      <w:proofErr w:type="spellEnd"/>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proofErr w:type="spellStart"/>
      <w:r w:rsidR="004D4C20" w:rsidRPr="003D662E">
        <w:rPr>
          <w:rFonts w:ascii="Consolas" w:hAnsi="Consolas"/>
          <w:lang w:val="en-US"/>
        </w:rPr>
        <w:t>aasServer</w:t>
      </w:r>
      <w:proofErr w:type="spellEnd"/>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proofErr w:type="spellStart"/>
      <w:r w:rsidRPr="003D662E">
        <w:rPr>
          <w:rFonts w:ascii="Consolas" w:hAnsi="Consolas"/>
          <w:lang w:val="en-US"/>
        </w:rPr>
        <w:t>RecordType</w:t>
      </w:r>
      <w:proofErr w:type="spellEnd"/>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proofErr w:type="spellStart"/>
      <w:r w:rsidR="00767BF8" w:rsidRPr="003D662E">
        <w:rPr>
          <w:rFonts w:ascii="Consolas" w:hAnsi="Consolas"/>
          <w:lang w:val="en-US"/>
        </w:rPr>
        <w:t>refBy</w:t>
      </w:r>
      <w:proofErr w:type="spellEnd"/>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proofErr w:type="spellStart"/>
      <w:r w:rsidR="00035D6D" w:rsidRPr="003D662E">
        <w:rPr>
          <w:rFonts w:ascii="Consolas" w:hAnsi="Consolas"/>
          <w:lang w:val="en-US"/>
        </w:rPr>
        <w:t>iipVer</w:t>
      </w:r>
      <w:proofErr w:type="spellEnd"/>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w:t>
      </w:r>
      <w:proofErr w:type="spellStart"/>
      <w:r w:rsidRPr="003D662E">
        <w:rPr>
          <w:rFonts w:ascii="Consolas" w:hAnsi="Consolas" w:cs="Consolas"/>
          <w:color w:val="000000"/>
          <w:sz w:val="20"/>
          <w:szCs w:val="20"/>
          <w:lang w:val="en-DE"/>
        </w:rPr>
        <w:t>myApp</w:t>
      </w:r>
      <w:proofErr w:type="spellEnd"/>
      <w:r w:rsidRPr="003D662E">
        <w:rPr>
          <w:rFonts w:ascii="Consolas" w:hAnsi="Consolas" w:cs="Consolas"/>
          <w:color w:val="000000"/>
          <w:sz w:val="20"/>
          <w:szCs w:val="20"/>
          <w:lang w:val="en-DE"/>
        </w:rPr>
        <w:t xml:space="preserve">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w:t>
      </w:r>
      <w:proofErr w:type="spellStart"/>
      <w:r w:rsidRPr="003D662E">
        <w:rPr>
          <w:rFonts w:ascii="Consolas" w:hAnsi="Consolas" w:cs="Consolas"/>
          <w:color w:val="2A00FF"/>
          <w:sz w:val="20"/>
          <w:szCs w:val="20"/>
          <w:lang w:val="en-DE"/>
        </w:rPr>
        <w:t>SimpleMeshApp</w:t>
      </w:r>
      <w:proofErr w:type="spellEnd"/>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ver</w:t>
      </w:r>
      <w:proofErr w:type="spellEnd"/>
      <w:r w:rsidRPr="003D662E">
        <w:rPr>
          <w:rFonts w:ascii="Consolas" w:hAnsi="Consolas" w:cs="Consolas"/>
          <w:color w:val="000000"/>
          <w:sz w:val="20"/>
          <w:szCs w:val="20"/>
          <w:lang w:val="en-DE"/>
        </w:rPr>
        <w:t xml:space="preserve">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ServiceMesh</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MeshSource</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 xml:space="preserv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mySourceService</w:t>
      </w:r>
      <w:proofErr w:type="spellEnd"/>
      <w:r w:rsidRPr="003D662E">
        <w:rPr>
          <w:rFonts w:ascii="Consolas" w:hAnsi="Consolas" w:cs="Consolas"/>
          <w:color w:val="000000"/>
          <w:sz w:val="20"/>
          <w:szCs w:val="20"/>
          <w:lang w:val="en-DE"/>
        </w:rPr>
        <w:t>),</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MeshConnector</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 xml:space="preserve">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MeshSink</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 xml:space="preserve">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myReceiverService</w:t>
      </w:r>
      <w:proofErr w:type="spellEnd"/>
      <w:r w:rsidRPr="003D662E">
        <w:rPr>
          <w:rFonts w:ascii="Consolas" w:hAnsi="Consolas" w:cs="Consolas"/>
          <w:color w:val="000000"/>
          <w:sz w:val="20"/>
          <w:szCs w:val="20"/>
          <w:lang w:val="en-DE"/>
        </w:rPr>
        <w:t>)</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B45F578" w:rsidR="00611C3D" w:rsidRPr="003D662E" w:rsidRDefault="00611C3D" w:rsidP="00611C3D">
      <w:pPr>
        <w:pStyle w:val="Caption"/>
        <w:jc w:val="center"/>
        <w:rPr>
          <w:lang w:val="en-US"/>
        </w:rPr>
      </w:pPr>
      <w:bookmarkStart w:id="215"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44</w:t>
      </w:r>
      <w:r w:rsidRPr="003D662E">
        <w:fldChar w:fldCharType="end"/>
      </w:r>
      <w:bookmarkEnd w:id="215"/>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0FC0A9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proofErr w:type="spellStart"/>
      <w:r w:rsidRPr="003D662E">
        <w:rPr>
          <w:rFonts w:ascii="Consolas" w:hAnsi="Consolas"/>
          <w:lang w:val="en-US"/>
        </w:rPr>
        <w:t>myMesh</w:t>
      </w:r>
      <w:proofErr w:type="spellEnd"/>
      <w:r w:rsidRPr="003D662E">
        <w:rPr>
          <w:lang w:val="en-US"/>
        </w:rPr>
        <w:t xml:space="preserve">. </w:t>
      </w:r>
      <w:proofErr w:type="spellStart"/>
      <w:r w:rsidRPr="003D662E">
        <w:rPr>
          <w:rFonts w:ascii="Consolas" w:hAnsi="Consolas"/>
          <w:lang w:val="en-US"/>
        </w:rPr>
        <w:t>myMesh</w:t>
      </w:r>
      <w:proofErr w:type="spellEnd"/>
      <w:r w:rsidRPr="003D662E">
        <w:rPr>
          <w:lang w:val="en-US"/>
        </w:rPr>
        <w:t xml:space="preserve"> potentially consists of multiple sources, we just have </w:t>
      </w:r>
      <w:proofErr w:type="spellStart"/>
      <w:r w:rsidRPr="003D662E">
        <w:rPr>
          <w:rFonts w:ascii="Consolas" w:hAnsi="Consolas"/>
          <w:lang w:val="en-US"/>
        </w:rPr>
        <w:t>mySource</w:t>
      </w:r>
      <w:proofErr w:type="spellEnd"/>
      <w:r w:rsidRPr="003D662E">
        <w:rPr>
          <w:lang w:val="en-US"/>
        </w:rPr>
        <w:t xml:space="preserve"> as source mesh element. </w:t>
      </w:r>
      <w:proofErr w:type="spellStart"/>
      <w:r w:rsidR="00A22007" w:rsidRPr="003D662E">
        <w:rPr>
          <w:rFonts w:ascii="Consolas" w:hAnsi="Consolas"/>
          <w:lang w:val="en-US"/>
        </w:rPr>
        <w:t>mySource</w:t>
      </w:r>
      <w:proofErr w:type="spellEnd"/>
      <w:r w:rsidR="00A22007" w:rsidRPr="003D662E">
        <w:rPr>
          <w:lang w:val="en-US"/>
        </w:rPr>
        <w:t xml:space="preserve"> uses the previously defined </w:t>
      </w:r>
      <w:proofErr w:type="spellStart"/>
      <w:r w:rsidR="00A22007" w:rsidRPr="003D662E">
        <w:rPr>
          <w:rFonts w:ascii="Consolas" w:hAnsi="Consolas"/>
          <w:lang w:val="en-US"/>
        </w:rPr>
        <w:t>mySourceService</w:t>
      </w:r>
      <w:proofErr w:type="spellEnd"/>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proofErr w:type="spellStart"/>
      <w:r w:rsidR="003D004D" w:rsidRPr="003D662E">
        <w:rPr>
          <w:rFonts w:ascii="Consolas" w:hAnsi="Consolas"/>
          <w:lang w:val="en-US"/>
        </w:rPr>
        <w:t>myReceiverService</w:t>
      </w:r>
      <w:proofErr w:type="spellEnd"/>
      <w:r w:rsidR="003D004D" w:rsidRPr="003D662E">
        <w:rPr>
          <w:lang w:val="en-US"/>
        </w:rPr>
        <w:t xml:space="preserve"> (similar to </w:t>
      </w:r>
      <w:proofErr w:type="spellStart"/>
      <w:r w:rsidR="003D004D" w:rsidRPr="003D662E">
        <w:rPr>
          <w:rFonts w:ascii="Consolas" w:hAnsi="Consolas"/>
          <w:lang w:val="en-US"/>
        </w:rPr>
        <w:t>mySourceService</w:t>
      </w:r>
      <w:proofErr w:type="spellEnd"/>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proofErr w:type="spellStart"/>
      <w:r w:rsidRPr="003D662E">
        <w:rPr>
          <w:rFonts w:ascii="Consolas" w:hAnsi="Consolas" w:cs="Consolas"/>
          <w:color w:val="000000"/>
          <w:sz w:val="20"/>
          <w:szCs w:val="20"/>
          <w:lang w:val="en-DE"/>
        </w:rPr>
        <w:t>aasServer</w:t>
      </w:r>
      <w:proofErr w:type="spellEnd"/>
      <w:r w:rsidRPr="003D662E">
        <w:rPr>
          <w:rFonts w:ascii="Consolas" w:hAnsi="Consolas" w:cs="Consolas"/>
          <w:color w:val="000000"/>
          <w:sz w:val="20"/>
          <w:szCs w:val="20"/>
          <w:lang w:val="en-DE"/>
        </w:rPr>
        <w:t>;</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5D81B7E1" w:rsidR="00C91CBB" w:rsidRPr="003D662E" w:rsidRDefault="00C91CBB" w:rsidP="00C91CBB">
      <w:pPr>
        <w:pStyle w:val="Caption"/>
        <w:jc w:val="center"/>
        <w:rPr>
          <w:lang w:val="en-US"/>
        </w:rPr>
      </w:pPr>
      <w:bookmarkStart w:id="216"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45</w:t>
      </w:r>
      <w:r w:rsidRPr="003D662E">
        <w:fldChar w:fldCharType="end"/>
      </w:r>
      <w:bookmarkEnd w:id="216"/>
      <w:r w:rsidRPr="003D662E">
        <w:rPr>
          <w:lang w:val="en-US"/>
        </w:rPr>
        <w:t>: Final part of the simple platform configuration.</w:t>
      </w:r>
    </w:p>
    <w:p w14:paraId="0B2CC62F" w14:textId="5AF851E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0A1639" w:rsidRPr="003D662E">
        <w:rPr>
          <w:lang w:val="en-US"/>
        </w:rPr>
        <w:t xml:space="preserve">Figure </w:t>
      </w:r>
      <w:r w:rsidR="000A1639">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proofErr w:type="spellStart"/>
      <w:r w:rsidR="00EC1A7D" w:rsidRPr="003D662E">
        <w:rPr>
          <w:rFonts w:ascii="Consolas" w:hAnsi="Consolas"/>
          <w:lang w:val="en-US"/>
        </w:rPr>
        <w:t>SimpleMesh</w:t>
      </w:r>
      <w:proofErr w:type="spellEnd"/>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w:t>
      </w:r>
      <w:proofErr w:type="spellStart"/>
      <w:r w:rsidRPr="003D662E">
        <w:rPr>
          <w:lang w:val="en-US"/>
        </w:rPr>
        <w:t>EASy</w:t>
      </w:r>
      <w:proofErr w:type="spellEnd"/>
      <w:r w:rsidRPr="003D662E">
        <w:rPr>
          <w:lang w:val="en-US"/>
        </w:rPr>
        <w:t xml:space="preserve">-Producer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w:t>
      </w:r>
      <w:proofErr w:type="spellStart"/>
      <w:r w:rsidRPr="003D662E">
        <w:rPr>
          <w:lang w:val="en-US"/>
        </w:rPr>
        <w:t>Yaml</w:t>
      </w:r>
      <w:proofErr w:type="spellEnd"/>
      <w:r w:rsidRPr="003D662E">
        <w:rPr>
          <w:lang w:val="en-US"/>
        </w:rPr>
        <w:t>,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50AD8AB"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0A163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7" w:name="_Ref88386145"/>
      <w:bookmarkStart w:id="218" w:name="_Ref116468894"/>
      <w:bookmarkStart w:id="219" w:name="_Toc213421542"/>
      <w:r w:rsidRPr="003D662E">
        <w:rPr>
          <w:lang w:val="en-US"/>
        </w:rPr>
        <w:t>Modeling</w:t>
      </w:r>
      <w:r w:rsidR="00112ED7" w:rsidRPr="003D662E">
        <w:rPr>
          <w:lang w:val="en-US"/>
        </w:rPr>
        <w:t xml:space="preserve"> </w:t>
      </w:r>
      <w:bookmarkEnd w:id="217"/>
      <w:r w:rsidR="00413890" w:rsidRPr="003D662E">
        <w:rPr>
          <w:lang w:val="en-US"/>
        </w:rPr>
        <w:t>Patterns</w:t>
      </w:r>
      <w:bookmarkEnd w:id="218"/>
      <w:bookmarkEnd w:id="219"/>
    </w:p>
    <w:p w14:paraId="36F9A3C4" w14:textId="1275700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956D9C2" w:rsidR="00E5519D" w:rsidRPr="003D662E" w:rsidRDefault="00C072A1" w:rsidP="00C072A1">
      <w:pPr>
        <w:pStyle w:val="Caption"/>
        <w:jc w:val="center"/>
        <w:rPr>
          <w:lang w:val="en-US"/>
        </w:rPr>
      </w:pPr>
      <w:bookmarkStart w:id="220"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46</w:t>
      </w:r>
      <w:r w:rsidRPr="003D662E">
        <w:fldChar w:fldCharType="end"/>
      </w:r>
      <w:bookmarkEnd w:id="220"/>
      <w:r w:rsidRPr="003D662E">
        <w:rPr>
          <w:lang w:val="en-US"/>
        </w:rPr>
        <w:t>: IVML model pattern for simple alternatives without detailing properties.</w:t>
      </w:r>
    </w:p>
    <w:p w14:paraId="019AF21D" w14:textId="345B7C0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0A1639" w:rsidRPr="003D662E">
        <w:rPr>
          <w:lang w:val="en-US"/>
        </w:rPr>
        <w:t xml:space="preserve">Figure </w:t>
      </w:r>
      <w:r w:rsidR="000A1639">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 xml:space="preserve">It is important to note that this pattern does not allow for openness as IVML </w:t>
      </w:r>
      <w:proofErr w:type="spellStart"/>
      <w:r w:rsidR="00F75950" w:rsidRPr="003D662E">
        <w:rPr>
          <w:lang w:val="en-US"/>
        </w:rPr>
        <w:t>enums</w:t>
      </w:r>
      <w:proofErr w:type="spellEnd"/>
      <w:r w:rsidR="00F75950" w:rsidRPr="003D662E">
        <w:rPr>
          <w:lang w:val="en-US"/>
        </w:rPr>
        <w:t xml:space="preserve">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CC5A18E" w:rsidR="00C072A1" w:rsidRPr="003D662E" w:rsidRDefault="00C072A1" w:rsidP="006811B3">
      <w:pPr>
        <w:pStyle w:val="Caption"/>
        <w:jc w:val="center"/>
        <w:rPr>
          <w:lang w:val="en-US"/>
        </w:rPr>
      </w:pPr>
      <w:bookmarkStart w:id="221"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47</w:t>
      </w:r>
      <w:r w:rsidRPr="003D662E">
        <w:fldChar w:fldCharType="end"/>
      </w:r>
      <w:bookmarkEnd w:id="221"/>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CA9D2C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0A1639" w:rsidRPr="003D662E">
        <w:rPr>
          <w:lang w:val="en-US"/>
        </w:rPr>
        <w:t xml:space="preserve">Figure </w:t>
      </w:r>
      <w:r w:rsidR="000A1639">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w:t>
      </w:r>
      <w:proofErr w:type="spellStart"/>
      <w:r w:rsidR="0091457B" w:rsidRPr="003D662E">
        <w:rPr>
          <w:lang w:val="en-US"/>
        </w:rPr>
        <w:t>EASy</w:t>
      </w:r>
      <w:proofErr w:type="spellEnd"/>
      <w:r w:rsidR="0091457B" w:rsidRPr="003D662E">
        <w:rPr>
          <w:lang w:val="en-US"/>
        </w:rPr>
        <w:t>-Producer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w:t>
      </w:r>
      <w:proofErr w:type="spellStart"/>
      <w:r w:rsidR="00DB3BA8" w:rsidRPr="003D662E">
        <w:rPr>
          <w:lang w:val="en-US"/>
        </w:rPr>
        <w:t>EASy</w:t>
      </w:r>
      <w:proofErr w:type="spellEnd"/>
      <w:r w:rsidR="00DB3BA8" w:rsidRPr="003D662E">
        <w:rPr>
          <w:lang w:val="en-US"/>
        </w:rPr>
        <w:t xml:space="preserve">-Producer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1EB7BBC" w:rsidR="00B37CE4" w:rsidRPr="003D662E" w:rsidRDefault="00B37CE4" w:rsidP="00B37CE4">
      <w:pPr>
        <w:pStyle w:val="Caption"/>
        <w:jc w:val="center"/>
        <w:rPr>
          <w:lang w:val="en-US"/>
        </w:rPr>
      </w:pPr>
      <w:bookmarkStart w:id="222"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48</w:t>
      </w:r>
      <w:r w:rsidRPr="003D662E">
        <w:fldChar w:fldCharType="end"/>
      </w:r>
      <w:bookmarkEnd w:id="222"/>
      <w:r w:rsidRPr="003D662E">
        <w:rPr>
          <w:lang w:val="en-US"/>
        </w:rPr>
        <w:t>: Model structure for openness and extensibility.</w:t>
      </w:r>
    </w:p>
    <w:p w14:paraId="7D2DAD81" w14:textId="5620BFC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0A1639" w:rsidRPr="003D662E">
        <w:rPr>
          <w:lang w:val="en-US"/>
        </w:rPr>
        <w:t xml:space="preserve">Figure </w:t>
      </w:r>
      <w:r w:rsidR="000A1639">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proofErr w:type="spellStart"/>
      <w:r w:rsidR="00C57E42" w:rsidRPr="003D662E">
        <w:rPr>
          <w:rFonts w:ascii="Consolas" w:hAnsi="Consolas"/>
          <w:i/>
          <w:lang w:val="en-US"/>
        </w:rPr>
        <w:t>X</w:t>
      </w:r>
      <w:r w:rsidR="00C57E42" w:rsidRPr="003D662E">
        <w:rPr>
          <w:rFonts w:ascii="Consolas" w:hAnsi="Consolas"/>
          <w:lang w:val="en-US"/>
        </w:rPr>
        <w:t>Base</w:t>
      </w:r>
      <w:proofErr w:type="spellEnd"/>
      <w:r w:rsidR="00C57E42" w:rsidRPr="003D662E">
        <w:rPr>
          <w:rFonts w:cstheme="minorHAnsi"/>
          <w:lang w:val="en-US"/>
        </w:rPr>
        <w:t xml:space="preserve">, </w:t>
      </w:r>
      <w:r w:rsidR="00C57E42" w:rsidRPr="003D662E">
        <w:rPr>
          <w:lang w:val="en-US"/>
        </w:rPr>
        <w:t xml:space="preserve">for the devices example the name would be </w:t>
      </w:r>
      <w:proofErr w:type="spellStart"/>
      <w:r w:rsidR="00C57E42" w:rsidRPr="003D662E">
        <w:rPr>
          <w:rFonts w:ascii="Consolas" w:hAnsi="Consolas"/>
          <w:lang w:val="en-US"/>
        </w:rPr>
        <w:t>DevicesBase</w:t>
      </w:r>
      <w:proofErr w:type="spellEnd"/>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proofErr w:type="spellStart"/>
      <w:r w:rsidR="00C57E42" w:rsidRPr="003D662E">
        <w:rPr>
          <w:rFonts w:ascii="Consolas" w:hAnsi="Consolas"/>
          <w:lang w:val="en-US"/>
        </w:rPr>
        <w:t>DevicePartPhoenixContact</w:t>
      </w:r>
      <w:proofErr w:type="spellEnd"/>
      <w:r w:rsidR="000F3218" w:rsidRPr="003D662E">
        <w:rPr>
          <w:rStyle w:val="FootnoteReference"/>
          <w:rFonts w:ascii="Consolas" w:hAnsi="Consolas"/>
          <w:lang w:val="en-US"/>
        </w:rPr>
        <w:footnoteReference w:id="120"/>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proofErr w:type="spellStart"/>
      <w:r w:rsidR="00B37CE4" w:rsidRPr="003D662E">
        <w:rPr>
          <w:rFonts w:ascii="Consolas" w:hAnsi="Consolas"/>
          <w:i/>
          <w:lang w:val="en-US"/>
        </w:rPr>
        <w:t>X</w:t>
      </w:r>
      <w:r w:rsidR="00B37CE4" w:rsidRPr="003D662E">
        <w:rPr>
          <w:rFonts w:ascii="Consolas" w:hAnsi="Consolas"/>
          <w:lang w:val="en-US"/>
        </w:rPr>
        <w:t>Base</w:t>
      </w:r>
      <w:proofErr w:type="spellEnd"/>
      <w:r w:rsidR="00B37CE4" w:rsidRPr="003D662E">
        <w:rPr>
          <w:lang w:val="en-US"/>
        </w:rPr>
        <w:t xml:space="preserve"> and dynamically import the </w:t>
      </w:r>
      <w:proofErr w:type="spellStart"/>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proofErr w:type="spellEnd"/>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proofErr w:type="spellStart"/>
      <w:r w:rsidR="00DD4B46" w:rsidRPr="003D662E">
        <w:rPr>
          <w:rFonts w:ascii="Consolas" w:hAnsi="Consolas"/>
          <w:i/>
          <w:lang w:val="en-US"/>
        </w:rPr>
        <w:t>X</w:t>
      </w:r>
      <w:r w:rsidR="00DD4B46" w:rsidRPr="003D662E">
        <w:rPr>
          <w:rFonts w:ascii="Consolas" w:hAnsi="Consolas"/>
          <w:lang w:val="en-US"/>
        </w:rPr>
        <w:t>Base</w:t>
      </w:r>
      <w:proofErr w:type="spellEnd"/>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C42E0DE" w:rsidR="00507BCA" w:rsidRPr="003D662E" w:rsidRDefault="00507BCA" w:rsidP="00507BCA">
      <w:pPr>
        <w:pStyle w:val="Caption"/>
        <w:jc w:val="center"/>
        <w:rPr>
          <w:lang w:val="en-US"/>
        </w:rPr>
      </w:pPr>
      <w:bookmarkStart w:id="223"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49</w:t>
      </w:r>
      <w:r w:rsidRPr="003D662E">
        <w:fldChar w:fldCharType="end"/>
      </w:r>
      <w:bookmarkEnd w:id="223"/>
      <w:r w:rsidRPr="003D662E">
        <w:rPr>
          <w:lang w:val="en-US"/>
        </w:rPr>
        <w:t>: Meta-model concepts for defining services and alternatives.</w:t>
      </w:r>
    </w:p>
    <w:p w14:paraId="4DB511D9" w14:textId="0B8BBA0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8F92A3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30FC3C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0A1639" w:rsidRPr="003D662E">
        <w:rPr>
          <w:lang w:val="en-GB"/>
        </w:rPr>
        <w:t xml:space="preserve">Figure </w:t>
      </w:r>
      <w:r w:rsidR="000A1639">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0A163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0A163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51AF061" w:rsidR="001D3933" w:rsidRPr="003D662E" w:rsidRDefault="001D3933" w:rsidP="001D3933">
      <w:pPr>
        <w:pStyle w:val="Caption"/>
        <w:jc w:val="center"/>
        <w:rPr>
          <w:lang w:val="en-GB"/>
        </w:rPr>
      </w:pPr>
      <w:bookmarkStart w:id="224"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50</w:t>
      </w:r>
      <w:r w:rsidRPr="003D662E">
        <w:fldChar w:fldCharType="end"/>
      </w:r>
      <w:bookmarkEnd w:id="224"/>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E57A6C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0A1639" w:rsidRPr="003D662E">
        <w:rPr>
          <w:lang w:val="en-US"/>
        </w:rPr>
        <w:t xml:space="preserve">Figure </w:t>
      </w:r>
      <w:r w:rsidR="000A1639">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74F020"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0A1639" w:rsidRPr="003D662E">
        <w:rPr>
          <w:lang w:val="en-US"/>
        </w:rPr>
        <w:t xml:space="preserve">Figure </w:t>
      </w:r>
      <w:r w:rsidR="000A1639">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CAFC4A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48</w:t>
      </w:r>
      <w:r w:rsidRPr="003D662E">
        <w:rPr>
          <w:lang w:val="en-US"/>
        </w:rPr>
        <w:fldChar w:fldCharType="end"/>
      </w:r>
      <w:r w:rsidRPr="003D662E">
        <w:rPr>
          <w:lang w:val="en-US"/>
        </w:rPr>
        <w:t xml:space="preserve"> is </w:t>
      </w:r>
      <w:proofErr w:type="spellStart"/>
      <w:r w:rsidRPr="003D662E">
        <w:rPr>
          <w:rFonts w:ascii="Consolas" w:hAnsi="Consolas"/>
          <w:i/>
          <w:lang w:val="en-US"/>
        </w:rPr>
        <w:t>MetaConcepts</w:t>
      </w:r>
      <w:proofErr w:type="spellEnd"/>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w:t>
      </w:r>
      <w:proofErr w:type="spellStart"/>
      <w:r w:rsidR="00FD6D8A" w:rsidRPr="003D662E">
        <w:rPr>
          <w:lang w:val="en-US"/>
        </w:rPr>
        <w:t>dependend</w:t>
      </w:r>
      <w:proofErr w:type="spellEnd"/>
      <w:r w:rsidR="00FD6D8A" w:rsidRPr="003D662E">
        <w:rPr>
          <w:lang w:val="en-US"/>
        </w:rPr>
        <w:t xml:space="preserve">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0A1639" w:rsidRPr="003D662E">
        <w:rPr>
          <w:lang w:val="en-US"/>
        </w:rPr>
        <w:t xml:space="preserve">Figure </w:t>
      </w:r>
      <w:r w:rsidR="000A1639">
        <w:rPr>
          <w:noProof/>
          <w:lang w:val="en-US"/>
        </w:rPr>
        <w:t>48</w:t>
      </w:r>
      <w:r w:rsidR="00FD6D8A" w:rsidRPr="003D662E">
        <w:rPr>
          <w:lang w:val="en-US"/>
        </w:rPr>
        <w:fldChar w:fldCharType="end"/>
      </w:r>
      <w:r w:rsidR="00FD6D8A" w:rsidRPr="003D662E">
        <w:rPr>
          <w:lang w:val="en-US"/>
        </w:rPr>
        <w:t xml:space="preserve">, the aim of </w:t>
      </w:r>
      <w:proofErr w:type="spellStart"/>
      <w:r w:rsidR="00FD6D8A" w:rsidRPr="003D662E">
        <w:rPr>
          <w:rFonts w:ascii="Consolas" w:hAnsi="Consolas"/>
          <w:i/>
          <w:lang w:val="en-US"/>
        </w:rPr>
        <w:t>MetaConcepts</w:t>
      </w:r>
      <w:proofErr w:type="spellEnd"/>
      <w:r w:rsidR="00FD6D8A" w:rsidRPr="003D662E">
        <w:rPr>
          <w:lang w:val="en-US"/>
        </w:rPr>
        <w:t xml:space="preserve"> is to represent generic concepts of configurable runtime-adaptable systems. </w:t>
      </w:r>
      <w:r w:rsidR="0028221F" w:rsidRPr="003D662E">
        <w:rPr>
          <w:lang w:val="en-US"/>
        </w:rPr>
        <w:t xml:space="preserve">Thus, </w:t>
      </w:r>
      <w:proofErr w:type="spellStart"/>
      <w:r w:rsidR="0028221F" w:rsidRPr="003D662E">
        <w:rPr>
          <w:rFonts w:ascii="Consolas" w:hAnsi="Consolas"/>
          <w:i/>
          <w:lang w:val="en-US"/>
        </w:rPr>
        <w:t>MetaConcepts</w:t>
      </w:r>
      <w:proofErr w:type="spellEnd"/>
      <w:r w:rsidR="0028221F" w:rsidRPr="003D662E">
        <w:rPr>
          <w:lang w:val="en-US"/>
        </w:rPr>
        <w:t xml:space="preserve"> introduces basic notions of </w:t>
      </w:r>
      <w:proofErr w:type="spellStart"/>
      <w:r w:rsidR="0028221F" w:rsidRPr="003D662E">
        <w:rPr>
          <w:lang w:val="en-US"/>
        </w:rPr>
        <w:t>resesources</w:t>
      </w:r>
      <w:proofErr w:type="spellEnd"/>
      <w:r w:rsidR="0028221F" w:rsidRPr="003D662E">
        <w:rPr>
          <w:lang w:val="en-US"/>
        </w:rPr>
        <w:t xml:space="preserve"> (</w:t>
      </w:r>
      <w:proofErr w:type="spellStart"/>
      <w:r w:rsidR="0028221F" w:rsidRPr="003D662E">
        <w:rPr>
          <w:rFonts w:ascii="Consolas" w:hAnsi="Consolas"/>
          <w:lang w:val="en-US"/>
        </w:rPr>
        <w:t>CResource</w:t>
      </w:r>
      <w:proofErr w:type="spellEnd"/>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proofErr w:type="spellStart"/>
      <w:r w:rsidR="006E0162" w:rsidRPr="003D662E">
        <w:rPr>
          <w:rFonts w:ascii="Consolas" w:hAnsi="Consolas"/>
          <w:lang w:val="en-US"/>
        </w:rPr>
        <w:t>CComponent</w:t>
      </w:r>
      <w:proofErr w:type="spellEnd"/>
      <w:r w:rsidR="006E0162" w:rsidRPr="003D662E">
        <w:rPr>
          <w:lang w:val="en-US"/>
        </w:rPr>
        <w:t>), families of components (</w:t>
      </w:r>
      <w:proofErr w:type="spellStart"/>
      <w:r w:rsidR="006E0162" w:rsidRPr="003D662E">
        <w:rPr>
          <w:rFonts w:ascii="Consolas" w:hAnsi="Consolas"/>
          <w:lang w:val="en-US"/>
        </w:rPr>
        <w:t>CFamily</w:t>
      </w:r>
      <w:proofErr w:type="spellEnd"/>
      <w:r w:rsidR="006E0162" w:rsidRPr="003D662E">
        <w:rPr>
          <w:lang w:val="en-US"/>
        </w:rPr>
        <w:t>) and connectors among components (</w:t>
      </w:r>
      <w:proofErr w:type="spellStart"/>
      <w:r w:rsidR="006E0162" w:rsidRPr="003D662E">
        <w:rPr>
          <w:rFonts w:ascii="Consolas" w:hAnsi="Consolas"/>
          <w:lang w:val="en-US"/>
        </w:rPr>
        <w:t>CConnector</w:t>
      </w:r>
      <w:proofErr w:type="spellEnd"/>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0A1639" w:rsidRPr="003D662E">
        <w:rPr>
          <w:lang w:val="en-US"/>
        </w:rPr>
        <w:t xml:space="preserve">Figure </w:t>
      </w:r>
      <w:r w:rsidR="000A1639">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D0EE995" w:rsidR="00091FB9" w:rsidRPr="003D662E" w:rsidRDefault="00AC30FC" w:rsidP="00A65A3C">
      <w:pPr>
        <w:jc w:val="both"/>
        <w:rPr>
          <w:lang w:val="en-US"/>
        </w:rPr>
      </w:pPr>
      <w:r w:rsidRPr="003D662E">
        <w:rPr>
          <w:lang w:val="en-US"/>
        </w:rPr>
        <w:t xml:space="preserve">From the generic </w:t>
      </w:r>
      <w:proofErr w:type="spellStart"/>
      <w:r w:rsidRPr="003D662E">
        <w:rPr>
          <w:rFonts w:ascii="Consolas" w:hAnsi="Consolas"/>
          <w:i/>
          <w:lang w:val="en-US"/>
        </w:rPr>
        <w:t>MetaConcepts</w:t>
      </w:r>
      <w:proofErr w:type="spellEnd"/>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proofErr w:type="spellStart"/>
      <w:r w:rsidR="00DC3AD2" w:rsidRPr="003D662E">
        <w:rPr>
          <w:rFonts w:ascii="Consolas" w:hAnsi="Consolas"/>
          <w:i/>
          <w:lang w:val="en-US"/>
        </w:rPr>
        <w:t>DataTypes</w:t>
      </w:r>
      <w:proofErr w:type="spellEnd"/>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proofErr w:type="spellStart"/>
      <w:r w:rsidR="00DC3AD2" w:rsidRPr="003D662E">
        <w:rPr>
          <w:rFonts w:ascii="Consolas" w:hAnsi="Consolas"/>
          <w:lang w:val="en-US"/>
        </w:rPr>
        <w:t>RecordType</w:t>
      </w:r>
      <w:proofErr w:type="spellEnd"/>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0A1639">
        <w:rPr>
          <w:rFonts w:cstheme="minorHAnsi"/>
          <w:lang w:val="en-US"/>
        </w:rPr>
        <w:t>3.4.2</w:t>
      </w:r>
      <w:r w:rsidR="00DD4F81" w:rsidRPr="003D662E">
        <w:rPr>
          <w:rFonts w:cstheme="minorHAnsi"/>
          <w:lang w:val="en-US"/>
        </w:rPr>
        <w:fldChar w:fldCharType="end"/>
      </w:r>
      <w:r w:rsidR="00DD4F81" w:rsidRPr="003D662E">
        <w:rPr>
          <w:lang w:val="en-US"/>
        </w:rPr>
        <w:t xml:space="preserve">, </w:t>
      </w:r>
      <w:proofErr w:type="spellStart"/>
      <w:r w:rsidR="00DD4F81" w:rsidRPr="003D662E">
        <w:rPr>
          <w:rFonts w:ascii="Consolas" w:hAnsi="Consolas"/>
          <w:lang w:val="en-US"/>
        </w:rPr>
        <w:t>JavaService</w:t>
      </w:r>
      <w:proofErr w:type="spellEnd"/>
      <w:r w:rsidR="00DD4F81" w:rsidRPr="003D662E">
        <w:rPr>
          <w:lang w:val="en-US"/>
        </w:rPr>
        <w:t xml:space="preserve"> for services implemented in Java and </w:t>
      </w:r>
      <w:proofErr w:type="spellStart"/>
      <w:r w:rsidR="00DD4F81" w:rsidRPr="003D662E">
        <w:rPr>
          <w:rFonts w:ascii="Consolas" w:hAnsi="Consolas"/>
          <w:lang w:val="en-US"/>
        </w:rPr>
        <w:t>PythonService</w:t>
      </w:r>
      <w:proofErr w:type="spellEnd"/>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0A163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proofErr w:type="spellStart"/>
      <w:r w:rsidR="00B802DD" w:rsidRPr="003D662E">
        <w:rPr>
          <w:rFonts w:ascii="Consolas" w:hAnsi="Consolas"/>
          <w:i/>
          <w:lang w:val="en-US"/>
        </w:rPr>
        <w:t>MetaConcepts</w:t>
      </w:r>
      <w:proofErr w:type="spellEnd"/>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proofErr w:type="spellStart"/>
      <w:r w:rsidR="00D22A46" w:rsidRPr="003D662E">
        <w:rPr>
          <w:rFonts w:ascii="Consolas" w:hAnsi="Consolas"/>
          <w:lang w:val="en-US"/>
        </w:rPr>
        <w:t>ServiceMesh</w:t>
      </w:r>
      <w:proofErr w:type="spellEnd"/>
      <w:r w:rsidR="00D22A46" w:rsidRPr="003D662E">
        <w:rPr>
          <w:lang w:val="en-US"/>
        </w:rPr>
        <w:t xml:space="preserve"> instances, and, in turn, a </w:t>
      </w:r>
      <w:r w:rsidR="00D22A46" w:rsidRPr="003D662E">
        <w:rPr>
          <w:lang w:val="en-US"/>
        </w:rPr>
        <w:lastRenderedPageBreak/>
        <w:t xml:space="preserve">service mesh starts at one or multiple sources (of type </w:t>
      </w:r>
      <w:proofErr w:type="spellStart"/>
      <w:r w:rsidR="00D22A46" w:rsidRPr="003D662E">
        <w:rPr>
          <w:rFonts w:ascii="Consolas" w:hAnsi="Consolas"/>
          <w:lang w:val="en-US"/>
        </w:rPr>
        <w:t>MeshSource</w:t>
      </w:r>
      <w:proofErr w:type="spellEnd"/>
      <w:r w:rsidR="00D22A46" w:rsidRPr="003D662E">
        <w:rPr>
          <w:lang w:val="en-US"/>
        </w:rPr>
        <w:t xml:space="preserve">). </w:t>
      </w:r>
      <w:r w:rsidR="00216A2A" w:rsidRPr="003D662E">
        <w:rPr>
          <w:lang w:val="en-US"/>
        </w:rPr>
        <w:t xml:space="preserve">Sources are linked via </w:t>
      </w:r>
      <w:proofErr w:type="spellStart"/>
      <w:r w:rsidR="00216A2A" w:rsidRPr="003D662E">
        <w:rPr>
          <w:rFonts w:ascii="Consolas" w:hAnsi="Consolas"/>
          <w:lang w:val="en-US"/>
        </w:rPr>
        <w:t>MeshConnector</w:t>
      </w:r>
      <w:proofErr w:type="spellEnd"/>
      <w:r w:rsidR="00216A2A" w:rsidRPr="003D662E">
        <w:rPr>
          <w:lang w:val="en-US"/>
        </w:rPr>
        <w:t xml:space="preserve"> instances to processor or, ultimately, sink nodes.</w:t>
      </w:r>
      <w:r w:rsidR="00DC716B" w:rsidRPr="003D662E">
        <w:rPr>
          <w:lang w:val="en-US"/>
        </w:rPr>
        <w:t xml:space="preserve"> In contrast to the IVML model used in the FP7 </w:t>
      </w:r>
      <w:proofErr w:type="spellStart"/>
      <w:r w:rsidR="00DC716B" w:rsidRPr="003D662E">
        <w:rPr>
          <w:lang w:val="en-US"/>
        </w:rPr>
        <w:t>QualiMaster</w:t>
      </w:r>
      <w:proofErr w:type="spellEnd"/>
      <w:r w:rsidR="00DC716B" w:rsidRPr="003D662E">
        <w:rPr>
          <w:lang w:val="en-US"/>
        </w:rPr>
        <w:t xml:space="preserve">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655A3B1" w:rsidR="005705D6" w:rsidRPr="003D662E" w:rsidRDefault="00991409" w:rsidP="00991409">
      <w:pPr>
        <w:pStyle w:val="Caption"/>
        <w:jc w:val="center"/>
        <w:rPr>
          <w:lang w:val="en-US"/>
        </w:rPr>
      </w:pPr>
      <w:bookmarkStart w:id="225"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51</w:t>
      </w:r>
      <w:r w:rsidRPr="003D662E">
        <w:fldChar w:fldCharType="end"/>
      </w:r>
      <w:bookmarkEnd w:id="225"/>
      <w:r w:rsidRPr="003D662E">
        <w:rPr>
          <w:lang w:val="en-US"/>
        </w:rPr>
        <w:t>: Instance view on a platform application.</w:t>
      </w:r>
    </w:p>
    <w:p w14:paraId="3F2919A1" w14:textId="16822C7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0A1639" w:rsidRPr="003D662E">
        <w:rPr>
          <w:lang w:val="en-US"/>
        </w:rPr>
        <w:t xml:space="preserve">Figure </w:t>
      </w:r>
      <w:r w:rsidR="000A1639">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proofErr w:type="spellStart"/>
      <w:r w:rsidR="00A509B3" w:rsidRPr="003D662E">
        <w:rPr>
          <w:rFonts w:ascii="Consolas" w:hAnsi="Consolas"/>
          <w:lang w:val="en-US"/>
        </w:rPr>
        <w:t>ServiceMesh</w:t>
      </w:r>
      <w:proofErr w:type="spellEnd"/>
      <w:r w:rsidR="00A509B3" w:rsidRPr="003D662E">
        <w:rPr>
          <w:lang w:val="en-US"/>
        </w:rPr>
        <w:t xml:space="preserve">, which, in turn, consists of a chain of three services, a source, a processor and a sink, all linked by instances of </w:t>
      </w:r>
      <w:proofErr w:type="spellStart"/>
      <w:r w:rsidR="00A509B3" w:rsidRPr="003D662E">
        <w:rPr>
          <w:lang w:val="en-US"/>
        </w:rPr>
        <w:t>MeshConnector</w:t>
      </w:r>
      <w:proofErr w:type="spellEnd"/>
      <w:r w:rsidR="00A509B3" w:rsidRPr="003D662E">
        <w:rPr>
          <w:lang w:val="en-US"/>
        </w:rPr>
        <w:t xml:space="preserve">.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262F89C" w:rsidR="0007222B" w:rsidRPr="003D662E" w:rsidRDefault="0007222B" w:rsidP="0007222B">
      <w:pPr>
        <w:pStyle w:val="Caption"/>
        <w:jc w:val="center"/>
        <w:rPr>
          <w:lang w:val="en-US"/>
        </w:rPr>
      </w:pPr>
      <w:bookmarkStart w:id="226"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52</w:t>
      </w:r>
      <w:r w:rsidRPr="003D662E">
        <w:fldChar w:fldCharType="end"/>
      </w:r>
      <w:bookmarkEnd w:id="226"/>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7" w:name="_Ref116469092"/>
      <w:bookmarkStart w:id="228" w:name="_Toc213421543"/>
      <w:bookmarkStart w:id="229" w:name="_Ref88386200"/>
      <w:bookmarkStart w:id="230" w:name="_Ref102576465"/>
      <w:r w:rsidRPr="003D662E">
        <w:rPr>
          <w:lang w:val="en-US"/>
        </w:rPr>
        <w:t>Configuration Model Structure</w:t>
      </w:r>
      <w:bookmarkEnd w:id="227"/>
      <w:bookmarkEnd w:id="228"/>
    </w:p>
    <w:p w14:paraId="6D3B3F97" w14:textId="7D71959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0A1639" w:rsidRPr="003D662E">
        <w:rPr>
          <w:lang w:val="en-US"/>
        </w:rPr>
        <w:t xml:space="preserve">Figure </w:t>
      </w:r>
      <w:r w:rsidR="000A1639">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1" w:name="_Hlk116468215"/>
      <w:proofErr w:type="spellStart"/>
      <w:r w:rsidR="007571EA" w:rsidRPr="003D662E">
        <w:rPr>
          <w:rFonts w:ascii="Consolas" w:hAnsi="Consolas"/>
          <w:lang w:val="en-US"/>
        </w:rPr>
        <w:t>MetaConcepts</w:t>
      </w:r>
      <w:bookmarkEnd w:id="231"/>
      <w:proofErr w:type="spellEnd"/>
      <w:r w:rsidR="007571EA" w:rsidRPr="003D662E">
        <w:rPr>
          <w:lang w:val="en-US"/>
        </w:rPr>
        <w:t xml:space="preserve"> stems from an attempt to capture the basics of an adaptive software system and is included here for evaluation purposes. The </w:t>
      </w:r>
      <w:proofErr w:type="spellStart"/>
      <w:r w:rsidR="007571EA" w:rsidRPr="003D662E">
        <w:rPr>
          <w:rFonts w:ascii="Consolas" w:hAnsi="Consolas"/>
          <w:lang w:val="en-US"/>
        </w:rPr>
        <w:t>DataType</w:t>
      </w:r>
      <w:proofErr w:type="spellEnd"/>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proofErr w:type="spellStart"/>
      <w:r w:rsidRPr="003D662E">
        <w:rPr>
          <w:rFonts w:ascii="Consolas" w:hAnsi="Consolas"/>
          <w:lang w:val="en-US"/>
        </w:rPr>
        <w:t>IIPEcosphere</w:t>
      </w:r>
      <w:proofErr w:type="spellEnd"/>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0A163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A9AFF2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0A1639" w:rsidRPr="003D662E">
        <w:rPr>
          <w:lang w:val="en-US"/>
        </w:rPr>
        <w:t xml:space="preserve">Figure </w:t>
      </w:r>
      <w:r w:rsidR="000A1639">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proofErr w:type="spellStart"/>
      <w:r w:rsidRPr="003D662E">
        <w:rPr>
          <w:rFonts w:ascii="Consolas" w:hAnsi="Consolas"/>
          <w:lang w:val="en-US"/>
        </w:rPr>
        <w:t>PlatformConfiguration</w:t>
      </w:r>
      <w:proofErr w:type="spellEnd"/>
      <w:r w:rsidRPr="003D662E">
        <w:rPr>
          <w:lang w:val="en-US"/>
        </w:rPr>
        <w:t xml:space="preserve"> storing settings that override global non-frozen configuration options. </w:t>
      </w:r>
      <w:r w:rsidR="00875CCB" w:rsidRPr="003D662E">
        <w:rPr>
          <w:lang w:val="en-US"/>
        </w:rPr>
        <w:t xml:space="preserve">Service instances are stored in </w:t>
      </w:r>
      <w:proofErr w:type="spellStart"/>
      <w:r w:rsidR="00875CCB" w:rsidRPr="003D662E">
        <w:rPr>
          <w:rFonts w:ascii="Consolas" w:hAnsi="Consolas"/>
          <w:lang w:val="en-US"/>
        </w:rPr>
        <w:t>AllServices</w:t>
      </w:r>
      <w:proofErr w:type="spellEnd"/>
      <w:r w:rsidR="00875CCB" w:rsidRPr="003D662E">
        <w:rPr>
          <w:lang w:val="en-US"/>
        </w:rPr>
        <w:t xml:space="preserve">, related type definitions for input/output specifications in </w:t>
      </w:r>
      <w:proofErr w:type="spellStart"/>
      <w:r w:rsidR="00875CCB" w:rsidRPr="003D662E">
        <w:rPr>
          <w:rFonts w:ascii="Consolas" w:hAnsi="Consolas"/>
          <w:lang w:val="en-US"/>
        </w:rPr>
        <w:t>AllTypes</w:t>
      </w:r>
      <w:proofErr w:type="spellEnd"/>
      <w:r w:rsidR="00875CCB" w:rsidRPr="003D662E">
        <w:rPr>
          <w:lang w:val="en-US"/>
        </w:rPr>
        <w:t xml:space="preserve">. </w:t>
      </w:r>
      <w:r w:rsidR="00291A61" w:rsidRPr="003D662E">
        <w:rPr>
          <w:lang w:val="en-US"/>
        </w:rPr>
        <w:t xml:space="preserve">In turn, </w:t>
      </w:r>
      <w:proofErr w:type="spellStart"/>
      <w:r w:rsidR="00291A61" w:rsidRPr="003D662E">
        <w:rPr>
          <w:rFonts w:ascii="Consolas" w:hAnsi="Consolas"/>
          <w:lang w:val="en-US"/>
        </w:rPr>
        <w:t>AllTypes</w:t>
      </w:r>
      <w:proofErr w:type="spellEnd"/>
      <w:r w:rsidR="00291A61" w:rsidRPr="003D662E">
        <w:rPr>
          <w:rFonts w:ascii="Consolas" w:hAnsi="Consolas"/>
          <w:lang w:val="en-US"/>
        </w:rPr>
        <w:t xml:space="preserve"> </w:t>
      </w:r>
      <w:r w:rsidR="00291A61" w:rsidRPr="003D662E">
        <w:rPr>
          <w:lang w:val="en-US"/>
        </w:rPr>
        <w:t xml:space="preserve">relies on </w:t>
      </w:r>
      <w:proofErr w:type="spellStart"/>
      <w:r w:rsidR="00291A61" w:rsidRPr="003D662E">
        <w:rPr>
          <w:rFonts w:ascii="Consolas" w:hAnsi="Consolas"/>
          <w:lang w:val="en-US"/>
        </w:rPr>
        <w:t>AllConstants</w:t>
      </w:r>
      <w:proofErr w:type="spellEnd"/>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proofErr w:type="spellStart"/>
      <w:r w:rsidR="005C7940" w:rsidRPr="003D662E">
        <w:rPr>
          <w:rFonts w:ascii="Consolas" w:hAnsi="Consolas"/>
          <w:lang w:val="en-US"/>
        </w:rPr>
        <w:t>ApplicationPart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proofErr w:type="spellStart"/>
      <w:r w:rsidR="005C7940" w:rsidRPr="003D662E">
        <w:rPr>
          <w:rFonts w:ascii="Consolas" w:hAnsi="Consolas"/>
          <w:lang w:val="en-US"/>
        </w:rPr>
        <w:t>ServiceMeshPart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w:t>
      </w:r>
      <w:proofErr w:type="spellStart"/>
      <w:r w:rsidR="009C70CE" w:rsidRPr="003D662E">
        <w:rPr>
          <w:lang w:val="en-US"/>
        </w:rPr>
        <w:t>IIPEcosphere</w:t>
      </w:r>
      <w:proofErr w:type="spellEnd"/>
      <w:r w:rsidR="009C70CE" w:rsidRPr="003D662E">
        <w:rPr>
          <w:lang w:val="en-US"/>
        </w:rPr>
        <w:t xml:space="preserve"> and transitively imported modules are linked through </w:t>
      </w:r>
      <w:proofErr w:type="spellStart"/>
      <w:r w:rsidR="009C70CE" w:rsidRPr="003D662E">
        <w:rPr>
          <w:rFonts w:ascii="Consolas" w:hAnsi="Consolas"/>
          <w:lang w:val="en-US"/>
        </w:rPr>
        <w:t>All</w:t>
      </w:r>
      <w:r w:rsidR="002264CF" w:rsidRPr="003D662E">
        <w:rPr>
          <w:rFonts w:ascii="Consolas" w:hAnsi="Consolas"/>
          <w:lang w:val="en-US"/>
        </w:rPr>
        <w:t>Constants</w:t>
      </w:r>
      <w:proofErr w:type="spellEnd"/>
      <w:r w:rsidR="009C70CE" w:rsidRPr="003D662E">
        <w:rPr>
          <w:lang w:val="en-US"/>
        </w:rPr>
        <w:t xml:space="preserve"> into the managed configuration model.</w:t>
      </w:r>
      <w:r w:rsidR="002264CF" w:rsidRPr="003D662E">
        <w:rPr>
          <w:lang w:val="en-US"/>
        </w:rPr>
        <w:t xml:space="preserve"> Further, </w:t>
      </w:r>
      <w:proofErr w:type="spellStart"/>
      <w:r w:rsidR="002264CF" w:rsidRPr="003D662E">
        <w:rPr>
          <w:rFonts w:ascii="Consolas" w:hAnsi="Consolas"/>
          <w:lang w:val="en-US"/>
        </w:rPr>
        <w:t>TechnicalSetup</w:t>
      </w:r>
      <w:proofErr w:type="spellEnd"/>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w:t>
      </w:r>
      <w:proofErr w:type="spellStart"/>
      <w:r w:rsidR="002264CF" w:rsidRPr="003D662E">
        <w:rPr>
          <w:lang w:val="en-US"/>
        </w:rPr>
        <w:t>TechnicalSetup</w:t>
      </w:r>
      <w:proofErr w:type="spellEnd"/>
      <w:r w:rsidR="002264CF" w:rsidRPr="003D662E">
        <w:rPr>
          <w:lang w:val="en-US"/>
        </w:rPr>
        <w:t xml:space="preserve"> may rely on the constants in </w:t>
      </w:r>
      <w:proofErr w:type="spellStart"/>
      <w:r w:rsidR="002264CF" w:rsidRPr="003D662E">
        <w:rPr>
          <w:rFonts w:ascii="Consolas" w:hAnsi="Consolas"/>
          <w:lang w:val="en-US"/>
        </w:rPr>
        <w:t>AllConstants</w:t>
      </w:r>
      <w:proofErr w:type="spellEnd"/>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0C3464E6"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53</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w:t>
      </w:r>
      <w:proofErr w:type="spellStart"/>
      <w:r>
        <w:rPr>
          <w:lang w:val="en-US"/>
        </w:rPr>
        <w:t>idShort</w:t>
      </w:r>
      <w:proofErr w:type="spellEnd"/>
      <w:r>
        <w:rPr>
          <w:lang w:val="en-US"/>
        </w:rPr>
        <w:t xml:space="preserve"> is a reserved name in AAS/</w:t>
      </w:r>
      <w:proofErr w:type="spellStart"/>
      <w:r>
        <w:rPr>
          <w:lang w:val="en-US"/>
        </w:rPr>
        <w:t>BaSyx</w:t>
      </w:r>
      <w:proofErr w:type="spellEnd"/>
      <w:r>
        <w:rPr>
          <w:lang w:val="en-US"/>
        </w:rPr>
        <w:t xml:space="preserve">.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proofErr w:type="spellStart"/>
      <w:r w:rsidRPr="00805568">
        <w:rPr>
          <w:rFonts w:ascii="Consolas" w:hAnsi="Consolas"/>
          <w:lang w:val="en-US"/>
        </w:rPr>
        <w:t>avalue</w:t>
      </w:r>
      <w:proofErr w:type="spellEnd"/>
      <w:r>
        <w:rPr>
          <w:lang w:val="en-US"/>
        </w:rPr>
        <w:t xml:space="preserve"> may be displayed, which could be confusing for the user. For this purpose, IVML variables can be annotated with a </w:t>
      </w:r>
      <w:proofErr w:type="spellStart"/>
      <w:r w:rsidRPr="00805568">
        <w:rPr>
          <w:rFonts w:ascii="Consolas" w:hAnsi="Consolas"/>
          <w:lang w:val="en-US"/>
        </w:rPr>
        <w:t>displayName</w:t>
      </w:r>
      <w:proofErr w:type="spellEnd"/>
      <w:r>
        <w:rPr>
          <w:lang w:val="en-US"/>
        </w:rPr>
        <w:t>, overriding the displayed name on the UI. Implicitly, we resolve a field misnomer</w:t>
      </w:r>
      <w:r>
        <w:rPr>
          <w:rStyle w:val="FootnoteReference"/>
          <w:lang w:val="en-US"/>
        </w:rPr>
        <w:footnoteReference w:id="121"/>
      </w:r>
      <w:r>
        <w:rPr>
          <w:lang w:val="en-US"/>
        </w:rPr>
        <w:t xml:space="preserve"> for some version fields that are named </w:t>
      </w:r>
      <w:proofErr w:type="spellStart"/>
      <w:r w:rsidRPr="00805568">
        <w:rPr>
          <w:rFonts w:ascii="Consolas" w:hAnsi="Consolas"/>
          <w:lang w:val="en-US"/>
        </w:rPr>
        <w:t>ver</w:t>
      </w:r>
      <w:proofErr w:type="spellEnd"/>
      <w:r>
        <w:rPr>
          <w:lang w:val="en-US"/>
        </w:rPr>
        <w:t xml:space="preserve">, by creating a display name version for variables of type </w:t>
      </w:r>
      <w:proofErr w:type="spellStart"/>
      <w:r w:rsidRPr="00805568">
        <w:rPr>
          <w:rFonts w:ascii="Consolas" w:hAnsi="Consolas"/>
          <w:lang w:val="en-US"/>
        </w:rPr>
        <w:t>OktoVersion</w:t>
      </w:r>
      <w:proofErr w:type="spellEnd"/>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 xml:space="preserve">IVML variables of type Any in the </w:t>
      </w:r>
      <w:proofErr w:type="spellStart"/>
      <w:r>
        <w:rPr>
          <w:lang w:val="en-US"/>
        </w:rPr>
        <w:t>MetaConcepts</w:t>
      </w:r>
      <w:proofErr w:type="spellEnd"/>
      <w:r>
        <w:rPr>
          <w:lang w:val="en-US"/>
        </w:rPr>
        <w:t xml:space="preserve">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proofErr w:type="spellStart"/>
      <w:r w:rsidRPr="001E3538">
        <w:rPr>
          <w:rFonts w:ascii="Consolas" w:hAnsi="Consolas"/>
          <w:lang w:val="en-US"/>
        </w:rPr>
        <w:t>uiGroup</w:t>
      </w:r>
      <w:proofErr w:type="spellEnd"/>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2" w:name="_Ref116976276"/>
      <w:bookmarkStart w:id="233" w:name="_Toc213421544"/>
      <w:bookmarkStart w:id="234" w:name="_Ref116469139"/>
      <w:r w:rsidRPr="003D662E">
        <w:rPr>
          <w:lang w:val="en-US"/>
        </w:rPr>
        <w:t>Support for Standardized Connectors/Protocols</w:t>
      </w:r>
      <w:bookmarkEnd w:id="232"/>
      <w:bookmarkEnd w:id="233"/>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proofErr w:type="spellStart"/>
      <w:r w:rsidRPr="003D662E">
        <w:rPr>
          <w:rFonts w:ascii="Consolas" w:hAnsi="Consolas"/>
          <w:lang w:val="en-US"/>
        </w:rPr>
        <w:t>DataTypes</w:t>
      </w:r>
      <w:proofErr w:type="spellEnd"/>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2"/>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5" w:name="_Ref143412808"/>
      <w:bookmarkStart w:id="236" w:name="_Toc213421545"/>
      <w:bookmarkStart w:id="237" w:name="_Ref120789183"/>
      <w:r>
        <w:rPr>
          <w:lang w:val="en-US"/>
        </w:rPr>
        <w:t>Selected Configuration Elements</w:t>
      </w:r>
      <w:bookmarkEnd w:id="235"/>
      <w:bookmarkEnd w:id="236"/>
    </w:p>
    <w:p w14:paraId="574C38E8" w14:textId="77777777" w:rsidR="00856301" w:rsidRDefault="005C4AB3" w:rsidP="00CE2AB5">
      <w:pPr>
        <w:jc w:val="both"/>
        <w:rPr>
          <w:lang w:val="en-US"/>
        </w:rPr>
      </w:pPr>
      <w:r w:rsidRPr="008E7CE1">
        <w:rPr>
          <w:lang w:val="en-US"/>
        </w:rPr>
        <w:t xml:space="preserve">In this section, we detail core configuration elements as a reference for </w:t>
      </w:r>
      <w:proofErr w:type="spellStart"/>
      <w:r w:rsidRPr="008E7CE1">
        <w:rPr>
          <w:lang w:val="en-US"/>
        </w:rPr>
        <w:t>used</w:t>
      </w:r>
      <w:proofErr w:type="spellEnd"/>
      <w:r w:rsidRPr="008E7CE1">
        <w:rPr>
          <w:lang w:val="en-US"/>
        </w:rPr>
        <w:t>-defined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3"/>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8" w:name="_Toc213421546"/>
      <w:r w:rsidRPr="003D662E">
        <w:rPr>
          <w:lang w:val="en-US"/>
        </w:rPr>
        <w:t xml:space="preserve">Platform </w:t>
      </w:r>
      <w:r w:rsidR="00600F88" w:rsidRPr="003D662E">
        <w:rPr>
          <w:lang w:val="en-US"/>
        </w:rPr>
        <w:t>I</w:t>
      </w:r>
      <w:r w:rsidRPr="003D662E">
        <w:rPr>
          <w:lang w:val="en-US"/>
        </w:rPr>
        <w:t xml:space="preserve">nstantiation </w:t>
      </w:r>
      <w:bookmarkEnd w:id="229"/>
      <w:r w:rsidR="00600F88" w:rsidRPr="003D662E">
        <w:rPr>
          <w:lang w:val="en-US"/>
        </w:rPr>
        <w:t>P</w:t>
      </w:r>
      <w:r w:rsidR="001974CC" w:rsidRPr="003D662E">
        <w:rPr>
          <w:lang w:val="en-US"/>
        </w:rPr>
        <w:t>rocess</w:t>
      </w:r>
      <w:bookmarkEnd w:id="230"/>
      <w:bookmarkEnd w:id="234"/>
      <w:bookmarkEnd w:id="237"/>
      <w:bookmarkEnd w:id="238"/>
    </w:p>
    <w:p w14:paraId="4BDB0BA4" w14:textId="6656912B" w:rsidR="00112ED7" w:rsidRPr="003D662E" w:rsidRDefault="00DD2F24" w:rsidP="00A65A3C">
      <w:pPr>
        <w:jc w:val="both"/>
        <w:rPr>
          <w:lang w:val="en-US"/>
        </w:rPr>
      </w:pPr>
      <w:r w:rsidRPr="003D662E">
        <w:rPr>
          <w:lang w:val="en-US"/>
        </w:rPr>
        <w:t xml:space="preserve">After successfully configuring a platform and the apps to run on the platform, the configuration must be instantiated. This happens through further languages of </w:t>
      </w:r>
      <w:proofErr w:type="spellStart"/>
      <w:r w:rsidRPr="003D662E">
        <w:rPr>
          <w:lang w:val="en-US"/>
        </w:rPr>
        <w:t>EASy</w:t>
      </w:r>
      <w:proofErr w:type="spellEnd"/>
      <w:r w:rsidRPr="003D662E">
        <w:rPr>
          <w:lang w:val="en-US"/>
        </w:rPr>
        <w:t>-Producer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5D1DBD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proofErr w:type="spellStart"/>
      <w:r w:rsidR="007E6806" w:rsidRPr="003D662E">
        <w:rPr>
          <w:rFonts w:ascii="Consolas" w:hAnsi="Consolas"/>
          <w:lang w:val="en-US"/>
        </w:rPr>
        <w:t>PlatformInstantiator</w:t>
      </w:r>
      <w:proofErr w:type="spellEnd"/>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generateInterfaces</w:t>
      </w:r>
      <w:proofErr w:type="spellEnd"/>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proofErr w:type="spellStart"/>
      <w:r w:rsidR="0084590C" w:rsidRPr="003D662E">
        <w:rPr>
          <w:lang w:val="en-US"/>
        </w:rPr>
        <w:t>ingestors</w:t>
      </w:r>
      <w:proofErr w:type="spellEnd"/>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generateAppsNoDeps</w:t>
      </w:r>
      <w:proofErr w:type="spellEnd"/>
      <w:r w:rsidR="00681173" w:rsidRPr="003D662E">
        <w:rPr>
          <w:lang w:val="en-US"/>
        </w:rPr>
        <w:t xml:space="preserve"> </w:t>
      </w:r>
      <w:proofErr w:type="spellStart"/>
      <w:r w:rsidR="00681173" w:rsidRPr="003D662E">
        <w:rPr>
          <w:lang w:val="en-US"/>
        </w:rPr>
        <w:t>instantiats</w:t>
      </w:r>
      <w:proofErr w:type="spellEnd"/>
      <w:r w:rsidR="00681173" w:rsidRPr="003D662E">
        <w:rPr>
          <w:lang w:val="en-US"/>
        </w:rPr>
        <w:t xml:space="preserve"> the applications but intentionally leaves out all implementation dependencies. In addition to </w:t>
      </w:r>
      <w:proofErr w:type="spellStart"/>
      <w:r w:rsidR="00681173" w:rsidRPr="003D662E">
        <w:rPr>
          <w:rFonts w:ascii="Consolas" w:hAnsi="Consolas"/>
          <w:lang w:val="en-US"/>
        </w:rPr>
        <w:t>generateInterfaces</w:t>
      </w:r>
      <w:proofErr w:type="spellEnd"/>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generateApps</w:t>
      </w:r>
      <w:proofErr w:type="spellEnd"/>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lastRenderedPageBreak/>
        <w:t>generateBroker</w:t>
      </w:r>
      <w:proofErr w:type="spellEnd"/>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generatePlatform</w:t>
      </w:r>
      <w:proofErr w:type="spellEnd"/>
      <w:r w:rsidRPr="003D662E">
        <w:rPr>
          <w:lang w:val="en-US"/>
        </w:rPr>
        <w:t xml:space="preserve"> for the instantiation of the platform components </w:t>
      </w:r>
    </w:p>
    <w:p w14:paraId="3B2713B1" w14:textId="41EE2CD3"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3152DC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0A1639" w:rsidRPr="003D662E">
        <w:rPr>
          <w:lang w:val="en-US"/>
        </w:rPr>
        <w:t xml:space="preserve">Figure </w:t>
      </w:r>
      <w:r w:rsidR="000A1639">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790F2D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proofErr w:type="spellStart"/>
      <w:r w:rsidR="00ED1584" w:rsidRPr="003D662E">
        <w:rPr>
          <w:rFonts w:ascii="Consolas" w:hAnsi="Consolas"/>
          <w:lang w:val="en-US"/>
        </w:rPr>
        <w:t>JavaType</w:t>
      </w:r>
      <w:proofErr w:type="spellEnd"/>
      <w:r w:rsidR="00ED1584" w:rsidRPr="003D662E">
        <w:rPr>
          <w:lang w:val="en-US"/>
        </w:rPr>
        <w:t xml:space="preserve">, </w:t>
      </w:r>
      <w:proofErr w:type="spellStart"/>
      <w:r w:rsidR="00ED1584" w:rsidRPr="003D662E">
        <w:rPr>
          <w:rFonts w:ascii="Consolas" w:hAnsi="Consolas"/>
          <w:lang w:val="en-US"/>
        </w:rPr>
        <w:t>PythonType</w:t>
      </w:r>
      <w:proofErr w:type="spellEnd"/>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proofErr w:type="spellStart"/>
      <w:r w:rsidR="00BB367F" w:rsidRPr="003D662E">
        <w:rPr>
          <w:rFonts w:ascii="Consolas" w:hAnsi="Consolas"/>
          <w:lang w:val="en-US"/>
        </w:rPr>
        <w:t>JavaServiceInterface</w:t>
      </w:r>
      <w:proofErr w:type="spellEnd"/>
      <w:r w:rsidR="00BB367F" w:rsidRPr="003D662E">
        <w:rPr>
          <w:lang w:val="en-US"/>
        </w:rPr>
        <w:t xml:space="preserve">, </w:t>
      </w:r>
      <w:proofErr w:type="spellStart"/>
      <w:r w:rsidR="00BB367F" w:rsidRPr="003D662E">
        <w:rPr>
          <w:rFonts w:ascii="Consolas" w:hAnsi="Consolas"/>
          <w:lang w:val="en-US"/>
        </w:rPr>
        <w:t>PythonServiceInterface</w:t>
      </w:r>
      <w:proofErr w:type="spellEnd"/>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w:t>
      </w:r>
      <w:proofErr w:type="spellStart"/>
      <w:r w:rsidR="007866A3" w:rsidRPr="003D662E">
        <w:rPr>
          <w:lang w:val="en-US"/>
        </w:rPr>
        <w:t>ingestor</w:t>
      </w:r>
      <w:proofErr w:type="spellEnd"/>
      <w:r w:rsidR="007866A3" w:rsidRPr="003D662E">
        <w:rPr>
          <w:lang w:val="en-US"/>
        </w:rPr>
        <w:t xml:space="preserve"> </w:t>
      </w:r>
      <w:r w:rsidR="00ED1584" w:rsidRPr="003D662E">
        <w:rPr>
          <w:lang w:val="en-US"/>
        </w:rPr>
        <w:t>handling</w:t>
      </w:r>
      <w:r w:rsidR="00BB367F" w:rsidRPr="003D662E">
        <w:rPr>
          <w:lang w:val="en-US"/>
        </w:rPr>
        <w:t xml:space="preserve"> (</w:t>
      </w:r>
      <w:proofErr w:type="spellStart"/>
      <w:r w:rsidR="00BB367F" w:rsidRPr="003D662E">
        <w:rPr>
          <w:rFonts w:ascii="Consolas" w:hAnsi="Consolas"/>
          <w:lang w:val="en-US"/>
        </w:rPr>
        <w:t>JavaServiceBaseImpl</w:t>
      </w:r>
      <w:proofErr w:type="spellEnd"/>
      <w:r w:rsidR="00BB367F" w:rsidRPr="003D662E">
        <w:rPr>
          <w:lang w:val="en-US"/>
        </w:rPr>
        <w:t>)</w:t>
      </w:r>
      <w:r w:rsidR="00A7653E" w:rsidRPr="003D662E">
        <w:rPr>
          <w:rStyle w:val="FootnoteReference"/>
          <w:lang w:val="en-US"/>
        </w:rPr>
        <w:footnoteReference w:id="124"/>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0A163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0F3F01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proofErr w:type="spellStart"/>
      <w:r w:rsidR="001C10C3" w:rsidRPr="003D662E">
        <w:rPr>
          <w:rFonts w:ascii="Consolas" w:hAnsi="Consolas"/>
          <w:lang w:val="en-US"/>
        </w:rPr>
        <w:t>JavaSpringCloudStreamMeshElement</w:t>
      </w:r>
      <w:proofErr w:type="spellEnd"/>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9"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0A1639" w:rsidRPr="003D662E">
        <w:rPr>
          <w:lang w:val="en-US"/>
        </w:rPr>
        <w:t xml:space="preserve">Figure </w:t>
      </w:r>
      <w:r w:rsidR="000A1639">
        <w:rPr>
          <w:noProof/>
          <w:lang w:val="en-US"/>
        </w:rPr>
        <w:t>53</w:t>
      </w:r>
      <w:r w:rsidR="001C10C3" w:rsidRPr="003D662E">
        <w:rPr>
          <w:lang w:val="en-US"/>
        </w:rPr>
        <w:fldChar w:fldCharType="end"/>
      </w:r>
      <w:bookmarkEnd w:id="239"/>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proofErr w:type="spellStart"/>
      <w:r w:rsidR="00CD0CFD" w:rsidRPr="003D662E">
        <w:rPr>
          <w:rFonts w:ascii="Consolas" w:hAnsi="Consolas"/>
          <w:lang w:val="en-US"/>
        </w:rPr>
        <w:t>AppMvn</w:t>
      </w:r>
      <w:proofErr w:type="spellEnd"/>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DB75C15" w:rsidR="00E5519D" w:rsidRPr="003D662E" w:rsidRDefault="00507BCA" w:rsidP="00507BCA">
      <w:pPr>
        <w:pStyle w:val="Caption"/>
        <w:jc w:val="center"/>
        <w:rPr>
          <w:lang w:val="en-US"/>
        </w:rPr>
      </w:pPr>
      <w:bookmarkStart w:id="240"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54</w:t>
      </w:r>
      <w:r w:rsidRPr="003D662E">
        <w:fldChar w:fldCharType="end"/>
      </w:r>
      <w:bookmarkEnd w:id="240"/>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1"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proofErr w:type="spellStart"/>
      <w:r w:rsidRPr="003D662E">
        <w:rPr>
          <w:rFonts w:ascii="Consolas" w:hAnsi="Consolas"/>
          <w:i/>
          <w:lang w:val="en-US"/>
        </w:rPr>
        <w:t>yaml</w:t>
      </w:r>
      <w:proofErr w:type="spellEnd"/>
      <w:r w:rsidRPr="003D662E">
        <w:rPr>
          <w:lang w:val="en-US"/>
        </w:rPr>
        <w:t xml:space="preserve">) and a test class to validate the </w:t>
      </w:r>
      <w:proofErr w:type="spellStart"/>
      <w:r w:rsidR="00A766F2" w:rsidRPr="003D662E">
        <w:rPr>
          <w:lang w:val="en-US"/>
        </w:rPr>
        <w:t>Y</w:t>
      </w:r>
      <w:r w:rsidRPr="003D662E">
        <w:rPr>
          <w:lang w:val="en-US"/>
        </w:rPr>
        <w:t>aml</w:t>
      </w:r>
      <w:proofErr w:type="spellEnd"/>
      <w:r w:rsidRPr="003D662E">
        <w:rPr>
          <w:lang w:val="en-US"/>
        </w:rPr>
        <w:t xml:space="preserve">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2" w:name="_Ref120789406"/>
      <w:bookmarkStart w:id="243" w:name="_Toc213421547"/>
      <w:bookmarkStart w:id="244" w:name="_Ref101353228"/>
      <w:r w:rsidRPr="003D662E">
        <w:rPr>
          <w:lang w:val="en-US"/>
        </w:rPr>
        <w:t>Container Instantiation</w:t>
      </w:r>
      <w:bookmarkEnd w:id="242"/>
      <w:bookmarkEnd w:id="243"/>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 xml:space="preserve">in </w:t>
      </w:r>
      <w:proofErr w:type="spellStart"/>
      <w:r w:rsidR="00BA550C" w:rsidRPr="003D662E">
        <w:rPr>
          <w:lang w:val="en-US"/>
        </w:rPr>
        <w:t>IIoT</w:t>
      </w:r>
      <w:proofErr w:type="spellEnd"/>
      <w:r w:rsidR="00BA550C" w:rsidRPr="003D662E">
        <w:rPr>
          <w:lang w:val="en-US"/>
        </w:rPr>
        <w: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 xml:space="preserve">Creating adequate containers for an </w:t>
      </w:r>
      <w:proofErr w:type="spellStart"/>
      <w:r w:rsidRPr="003D662E">
        <w:rPr>
          <w:lang w:val="en-US"/>
        </w:rPr>
        <w:t>IIoT</w:t>
      </w:r>
      <w:proofErr w:type="spellEnd"/>
      <w:r w:rsidRPr="003D662E">
        <w:rPr>
          <w:lang w:val="en-US"/>
        </w:rPr>
        <w:t xml:space="preserve">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proofErr w:type="spellStart"/>
      <w:r w:rsidRPr="003D662E">
        <w:rPr>
          <w:rFonts w:ascii="Consolas" w:hAnsi="Consolas"/>
          <w:lang w:val="en-US"/>
        </w:rPr>
        <w:t>createContainer</w:t>
      </w:r>
      <w:proofErr w:type="spellEnd"/>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proofErr w:type="spellStart"/>
      <w:r w:rsidRPr="003D662E">
        <w:rPr>
          <w:rFonts w:ascii="Consolas" w:hAnsi="Consolas"/>
          <w:lang w:val="en-US"/>
        </w:rPr>
        <w:t>ContainerType</w:t>
      </w:r>
      <w:proofErr w:type="spellEnd"/>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xml:space="preserve">. The registry could be a public registry such as </w:t>
      </w:r>
      <w:proofErr w:type="spellStart"/>
      <w:r w:rsidR="00E567FA" w:rsidRPr="003D662E">
        <w:rPr>
          <w:lang w:val="en-US"/>
        </w:rPr>
        <w:t>DockerHub</w:t>
      </w:r>
      <w:proofErr w:type="spellEnd"/>
      <w:r w:rsidR="00E567FA" w:rsidRPr="003D662E">
        <w:rPr>
          <w:lang w:val="en-US"/>
        </w:rPr>
        <w:t>,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E52A68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proofErr w:type="spellStart"/>
      <w:r w:rsidR="00476E51" w:rsidRPr="003D662E">
        <w:rPr>
          <w:rFonts w:ascii="Consolas" w:hAnsi="Consolas"/>
          <w:lang w:val="en-US"/>
        </w:rPr>
        <w:t>ContainerType</w:t>
      </w:r>
      <w:proofErr w:type="spellEnd"/>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0A1639" w:rsidRPr="003D662E">
        <w:rPr>
          <w:lang w:val="en-GB"/>
        </w:rPr>
        <w:t xml:space="preserve">Figure </w:t>
      </w:r>
      <w:r w:rsidR="000A1639">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Ecs_Svc_App</w:t>
      </w:r>
      <w:proofErr w:type="spellEnd"/>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EcsSvc_App</w:t>
      </w:r>
      <w:proofErr w:type="spellEnd"/>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proofErr w:type="spellStart"/>
      <w:r w:rsidR="0037314D" w:rsidRPr="003D662E">
        <w:rPr>
          <w:rFonts w:ascii="Consolas" w:hAnsi="Consolas"/>
          <w:lang w:val="en-US"/>
        </w:rPr>
        <w:t>Ecs_Svc_App</w:t>
      </w:r>
      <w:proofErr w:type="spellEnd"/>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0E136B7E" w:rsidR="00080E6F" w:rsidRPr="003D662E" w:rsidRDefault="00080E6F" w:rsidP="00EB40C0">
      <w:pPr>
        <w:pStyle w:val="Caption"/>
        <w:jc w:val="center"/>
        <w:rPr>
          <w:lang w:val="en-GB"/>
        </w:rPr>
      </w:pPr>
      <w:bookmarkStart w:id="245"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55</w:t>
      </w:r>
      <w:r w:rsidRPr="003D662E">
        <w:fldChar w:fldCharType="end"/>
      </w:r>
      <w:bookmarkEnd w:id="245"/>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proofErr w:type="spellStart"/>
      <w:r w:rsidR="00DB1D2D" w:rsidRPr="003D662E">
        <w:rPr>
          <w:rFonts w:ascii="Consolas" w:hAnsi="Consolas"/>
          <w:lang w:val="en-US"/>
        </w:rPr>
        <w:t>Ecs</w:t>
      </w:r>
      <w:proofErr w:type="spellEnd"/>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proofErr w:type="spellStart"/>
      <w:r w:rsidR="002E4263">
        <w:rPr>
          <w:rFonts w:ascii="Consolas" w:hAnsi="Consolas" w:cs="Consolas"/>
          <w:color w:val="000000"/>
          <w:lang w:val="en-GB"/>
        </w:rPr>
        <w:t>AllApps</w:t>
      </w:r>
      <w:proofErr w:type="spellEnd"/>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proofErr w:type="spellStart"/>
      <w:r w:rsidR="00DB1D2D" w:rsidRPr="003D662E">
        <w:rPr>
          <w:rFonts w:ascii="Consolas" w:hAnsi="Consolas"/>
          <w:lang w:val="en-US"/>
        </w:rPr>
        <w:t>Ecs</w:t>
      </w:r>
      <w:proofErr w:type="spellEnd"/>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22586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proofErr w:type="spellStart"/>
      <w:r w:rsidRPr="009360C9">
        <w:rPr>
          <w:rFonts w:ascii="Consolas" w:hAnsi="Consolas" w:cs="Consolas"/>
          <w:color w:val="000000"/>
          <w:lang w:val="en-GB"/>
        </w:rPr>
        <w:t>containerBaseImageMethod</w:t>
      </w:r>
      <w:proofErr w:type="spellEnd"/>
      <w:r w:rsidRPr="009360C9">
        <w:rPr>
          <w:rFonts w:ascii="Consolas" w:hAnsi="Consolas" w:cs="Consolas"/>
          <w:color w:val="000000"/>
          <w:lang w:val="en-GB"/>
        </w:rPr>
        <w:t xml:space="preserve">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5"/>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0A1639" w:rsidRPr="007D4360">
        <w:rPr>
          <w:lang w:val="en-GB"/>
        </w:rPr>
        <w:t xml:space="preserve">Figure </w:t>
      </w:r>
      <w:r w:rsidR="000A1639">
        <w:rPr>
          <w:noProof/>
          <w:lang w:val="en-GB"/>
        </w:rPr>
        <w:t>55</w:t>
      </w:r>
      <w:r w:rsidR="000A163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58DF593" w:rsidR="00531E30" w:rsidRPr="007D4360" w:rsidRDefault="00531E30" w:rsidP="00531E30">
      <w:pPr>
        <w:pStyle w:val="Caption"/>
        <w:jc w:val="center"/>
        <w:rPr>
          <w:lang w:val="en-GB"/>
        </w:rPr>
      </w:pPr>
      <w:bookmarkStart w:id="246"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632C8">
        <w:rPr>
          <w:noProof/>
          <w:lang w:val="en-GB"/>
        </w:rPr>
        <w:t>56</w:t>
      </w:r>
      <w:r w:rsidRPr="007D4360">
        <w:fldChar w:fldCharType="end"/>
      </w:r>
      <w:r w:rsidRPr="007D4360">
        <w:rPr>
          <w:lang w:val="en-GB"/>
        </w:rPr>
        <w:t>: Container base image creation</w:t>
      </w:r>
      <w:bookmarkEnd w:id="246"/>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proofErr w:type="spellStart"/>
      <w:r w:rsidRPr="001C273F">
        <w:rPr>
          <w:rFonts w:ascii="Consolas" w:hAnsi="Consolas" w:cs="Consolas"/>
          <w:color w:val="000000"/>
          <w:lang w:val="en-GB"/>
        </w:rPr>
        <w:t>platformContainerGeneration</w:t>
      </w:r>
      <w:proofErr w:type="spellEnd"/>
      <w:r w:rsidRPr="001C273F">
        <w:rPr>
          <w:rFonts w:ascii="Consolas" w:hAnsi="Consolas" w:cs="Consolas"/>
          <w:color w:val="000000"/>
          <w:lang w:val="en-GB"/>
        </w:rPr>
        <w:t xml:space="preserve">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proofErr w:type="spellStart"/>
      <w:r w:rsidRPr="00C74F33">
        <w:rPr>
          <w:rFonts w:ascii="Consolas" w:hAnsi="Consolas" w:cs="Consolas"/>
          <w:color w:val="000000"/>
          <w:lang w:val="en-GB"/>
        </w:rPr>
        <w:t>forceContainersCreation</w:t>
      </w:r>
      <w:proofErr w:type="spellEnd"/>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58AE43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proofErr w:type="spellStart"/>
      <w:r w:rsidRPr="00C467F9">
        <w:rPr>
          <w:b/>
          <w:lang w:val="en-GB"/>
        </w:rPr>
        <w:t>conda</w:t>
      </w:r>
      <w:proofErr w:type="spellEnd"/>
      <w:r w:rsidRPr="00C467F9">
        <w:rPr>
          <w:b/>
          <w:lang w:val="en-GB"/>
        </w:rPr>
        <w:t xml:space="preserve">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0A1639">
        <w:rPr>
          <w:b/>
          <w:bCs/>
          <w:lang w:val="en-US"/>
        </w:rPr>
        <w:t>Error! Reference source not found.</w:t>
      </w:r>
      <w:r>
        <w:rPr>
          <w:lang w:val="en-GB"/>
        </w:rPr>
        <w:fldChar w:fldCharType="end"/>
      </w:r>
      <w:r>
        <w:rPr>
          <w:lang w:val="en-GB"/>
        </w:rPr>
        <w:t xml:space="preserve">), the container instantiation will install the related Python dependencies into that </w:t>
      </w:r>
      <w:proofErr w:type="spellStart"/>
      <w:r>
        <w:rPr>
          <w:lang w:val="en-GB"/>
        </w:rPr>
        <w:t>conda</w:t>
      </w:r>
      <w:proofErr w:type="spellEnd"/>
      <w:r>
        <w:rPr>
          <w:lang w:val="en-GB"/>
        </w:rPr>
        <w:t xml:space="preserve">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0A1639">
        <w:rPr>
          <w:lang w:val="en-GB"/>
        </w:rPr>
        <w:t>3.5.2</w:t>
      </w:r>
      <w:r>
        <w:rPr>
          <w:lang w:val="en-GB"/>
        </w:rPr>
        <w:fldChar w:fldCharType="end"/>
      </w:r>
      <w:r>
        <w:rPr>
          <w:lang w:val="en-GB"/>
        </w:rPr>
        <w:t xml:space="preserve">), this allows for an even deeper separation of potentially conflicting Python dependencies, e.g., if different services require the same library in different versions and for certain reason there is no common library version. However, </w:t>
      </w:r>
      <w:proofErr w:type="spellStart"/>
      <w:r>
        <w:rPr>
          <w:lang w:val="en-GB"/>
        </w:rPr>
        <w:t>conda</w:t>
      </w:r>
      <w:proofErr w:type="spellEnd"/>
      <w:r>
        <w:rPr>
          <w:lang w:val="en-GB"/>
        </w:rPr>
        <w:t xml:space="preserve"> environments also have an impact on the resource usage of a container as there is no sharing </w:t>
      </w:r>
      <w:proofErr w:type="spellStart"/>
      <w:r>
        <w:rPr>
          <w:lang w:val="en-GB"/>
        </w:rPr>
        <w:t>amoung</w:t>
      </w:r>
      <w:proofErr w:type="spellEnd"/>
      <w:r>
        <w:rPr>
          <w:lang w:val="en-GB"/>
        </w:rPr>
        <w:t xml:space="preserve"> </w:t>
      </w:r>
      <w:proofErr w:type="spellStart"/>
      <w:r>
        <w:rPr>
          <w:lang w:val="en-GB"/>
        </w:rPr>
        <w:t>conda</w:t>
      </w:r>
      <w:proofErr w:type="spellEnd"/>
      <w:r>
        <w:rPr>
          <w:lang w:val="en-GB"/>
        </w:rPr>
        <w:t xml:space="preserve"> </w:t>
      </w:r>
      <w:proofErr w:type="spellStart"/>
      <w:r>
        <w:rPr>
          <w:lang w:val="en-GB"/>
        </w:rPr>
        <w:t>enviroments</w:t>
      </w:r>
      <w:proofErr w:type="spellEnd"/>
      <w:r>
        <w:rPr>
          <w:lang w:val="en-GB"/>
        </w:rPr>
        <w:t>,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7" w:name="_Ref120789357"/>
      <w:bookmarkStart w:id="248" w:name="_Toc213421548"/>
      <w:r w:rsidRPr="003D662E">
        <w:rPr>
          <w:lang w:val="en-US"/>
        </w:rPr>
        <w:lastRenderedPageBreak/>
        <w:t>Example</w:t>
      </w:r>
      <w:r w:rsidR="00F41335" w:rsidRPr="003D662E">
        <w:rPr>
          <w:lang w:val="en-US"/>
        </w:rPr>
        <w:t xml:space="preserve"> Application</w:t>
      </w:r>
      <w:r w:rsidRPr="003D662E">
        <w:rPr>
          <w:lang w:val="en-US"/>
        </w:rPr>
        <w:t>s</w:t>
      </w:r>
      <w:bookmarkEnd w:id="244"/>
      <w:bookmarkEnd w:id="247"/>
      <w:bookmarkEnd w:id="248"/>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proofErr w:type="spellStart"/>
      <w:r w:rsidRPr="003D662E">
        <w:rPr>
          <w:rFonts w:ascii="Consolas" w:hAnsi="Consolas"/>
          <w:lang w:val="en-US"/>
        </w:rPr>
        <w:t>SimpleMesh</w:t>
      </w:r>
      <w:proofErr w:type="spellEnd"/>
      <w:r w:rsidRPr="003D662E">
        <w:rPr>
          <w:lang w:val="en-US"/>
        </w:rPr>
        <w:t xml:space="preserve"> and </w:t>
      </w:r>
      <w:r w:rsidRPr="003D662E">
        <w:rPr>
          <w:rFonts w:ascii="Consolas" w:hAnsi="Consolas"/>
          <w:lang w:val="en-US"/>
        </w:rPr>
        <w:t>SimpleMesh3</w:t>
      </w:r>
      <w:r w:rsidRPr="003D662E">
        <w:rPr>
          <w:lang w:val="en-US"/>
        </w:rPr>
        <w:t>) as well as a more complex example (</w:t>
      </w:r>
      <w:proofErr w:type="spellStart"/>
      <w:r w:rsidRPr="003D662E">
        <w:rPr>
          <w:rFonts w:ascii="Consolas" w:hAnsi="Consolas"/>
          <w:lang w:val="en-US"/>
        </w:rPr>
        <w:t>RoutingTest</w:t>
      </w:r>
      <w:proofErr w:type="spellEnd"/>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proofErr w:type="spellStart"/>
      <w:r w:rsidRPr="003D662E">
        <w:rPr>
          <w:rFonts w:ascii="Consolas" w:hAnsi="Consolas" w:cs="Courier New"/>
          <w:lang w:val="en-US"/>
        </w:rPr>
        <w:t>PlatformInstantiator</w:t>
      </w:r>
      <w:proofErr w:type="spellEnd"/>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6"/>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proofErr w:type="spellStart"/>
      <w:r w:rsidRPr="003D662E">
        <w:rPr>
          <w:b/>
          <w:lang w:val="en-US"/>
        </w:rPr>
        <w:t>examples.python</w:t>
      </w:r>
      <w:proofErr w:type="spellEnd"/>
      <w:r w:rsidRPr="003D662E">
        <w:rPr>
          <w:b/>
          <w:lang w:val="en-US"/>
        </w:rPr>
        <w:t>:</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proofErr w:type="spellStart"/>
      <w:r w:rsidR="00AB33FE" w:rsidRPr="003D662E">
        <w:rPr>
          <w:rFonts w:ascii="Consolas" w:hAnsi="Consolas"/>
          <w:lang w:val="en-US"/>
        </w:rPr>
        <w:t>mvn</w:t>
      </w:r>
      <w:proofErr w:type="spellEnd"/>
      <w:r w:rsidR="00AB33FE" w:rsidRPr="003D662E">
        <w:rPr>
          <w:rFonts w:ascii="Consolas" w:hAnsi="Consolas"/>
          <w:lang w:val="en-US"/>
        </w:rPr>
        <w:t xml:space="preserve">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proofErr w:type="spellStart"/>
      <w:r w:rsidRPr="003D662E">
        <w:rPr>
          <w:b/>
          <w:lang w:val="en-US"/>
        </w:rPr>
        <w:t>examples.pythonSync</w:t>
      </w:r>
      <w:proofErr w:type="spellEnd"/>
      <w:r w:rsidRPr="003D662E">
        <w:rPr>
          <w:b/>
          <w:lang w:val="en-US"/>
        </w:rPr>
        <w:t>:</w:t>
      </w:r>
      <w:r w:rsidRPr="003D662E">
        <w:rPr>
          <w:lang w:val="en-US"/>
        </w:rPr>
        <w:t xml:space="preserve"> This example follows the same setup as </w:t>
      </w:r>
      <w:proofErr w:type="spellStart"/>
      <w:r w:rsidRPr="003D662E">
        <w:rPr>
          <w:rFonts w:ascii="Consolas" w:hAnsi="Consolas"/>
          <w:lang w:val="en-US"/>
        </w:rPr>
        <w:t>ex</w:t>
      </w:r>
      <w:r w:rsidR="000239C7" w:rsidRPr="003D662E">
        <w:rPr>
          <w:rFonts w:ascii="Consolas" w:hAnsi="Consolas"/>
          <w:lang w:val="en-US"/>
        </w:rPr>
        <w:t>amples.python</w:t>
      </w:r>
      <w:proofErr w:type="spellEnd"/>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proofErr w:type="spellStart"/>
      <w:r w:rsidRPr="003D662E">
        <w:rPr>
          <w:b/>
          <w:lang w:val="en-US"/>
        </w:rPr>
        <w:t>examples.rtsa</w:t>
      </w:r>
      <w:proofErr w:type="spellEnd"/>
      <w:r w:rsidRPr="003D662E">
        <w:rPr>
          <w:b/>
          <w:lang w:val="en-US"/>
        </w:rPr>
        <w:t>:</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proofErr w:type="spellStart"/>
      <w:r w:rsidR="005A4617" w:rsidRPr="003D662E">
        <w:rPr>
          <w:rFonts w:ascii="Consolas" w:hAnsi="Consolas"/>
          <w:lang w:val="en-US"/>
        </w:rPr>
        <w:t>examples.python</w:t>
      </w:r>
      <w:proofErr w:type="spellEnd"/>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proofErr w:type="spellStart"/>
      <w:r w:rsidR="005A4617" w:rsidRPr="003D662E">
        <w:rPr>
          <w:rFonts w:ascii="Consolas" w:hAnsi="Consolas"/>
          <w:lang w:val="en-US"/>
        </w:rPr>
        <w:t>FakeRTSA</w:t>
      </w:r>
      <w:proofErr w:type="spellEnd"/>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proofErr w:type="spellStart"/>
      <w:r w:rsidRPr="003D662E">
        <w:rPr>
          <w:b/>
          <w:lang w:val="en-US"/>
        </w:rPr>
        <w:t>examples.KODEX</w:t>
      </w:r>
      <w:proofErr w:type="spellEnd"/>
      <w:r w:rsidRPr="003D662E">
        <w:rPr>
          <w:b/>
          <w:lang w:val="en-US"/>
        </w:rPr>
        <w:t>:</w:t>
      </w:r>
      <w:r w:rsidRPr="003D662E">
        <w:rPr>
          <w:lang w:val="en-US"/>
        </w:rPr>
        <w:t xml:space="preserve"> This example illustrates how to use KIPROTECT </w:t>
      </w:r>
      <w:proofErr w:type="spellStart"/>
      <w:r w:rsidRPr="003D662E">
        <w:rPr>
          <w:lang w:val="en-US"/>
        </w:rPr>
        <w:t>Kodex</w:t>
      </w:r>
      <w:proofErr w:type="spellEnd"/>
      <w:r w:rsidRPr="003D662E">
        <w:rPr>
          <w:lang w:val="en-US"/>
        </w:rPr>
        <w:t xml:space="preserve"> as anonymization/pseudonymization service in an application. Again, the example is rather similar to the RTSA and the Python example. One specific aspect is that </w:t>
      </w:r>
      <w:proofErr w:type="spellStart"/>
      <w:r w:rsidRPr="003D662E">
        <w:rPr>
          <w:lang w:val="en-US"/>
        </w:rPr>
        <w:t>Kodex</w:t>
      </w:r>
      <w:proofErr w:type="spellEnd"/>
      <w:r w:rsidRPr="003D662E">
        <w:rPr>
          <w:lang w:val="en-US"/>
        </w:rPr>
        <w:t xml:space="preserve">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D1B47CC" w:rsidR="00A834B6" w:rsidRDefault="00783E6B" w:rsidP="007245E8">
      <w:pPr>
        <w:pStyle w:val="ListParagraph"/>
        <w:numPr>
          <w:ilvl w:val="0"/>
          <w:numId w:val="33"/>
        </w:numPr>
        <w:jc w:val="both"/>
        <w:rPr>
          <w:lang w:val="en-US"/>
        </w:rPr>
      </w:pPr>
      <w:proofErr w:type="spellStart"/>
      <w:r w:rsidRPr="003D662E">
        <w:rPr>
          <w:b/>
          <w:lang w:val="en-US"/>
        </w:rPr>
        <w:t>examples.template</w:t>
      </w:r>
      <w:proofErr w:type="spellEnd"/>
      <w:r w:rsidRPr="003D662E">
        <w:rPr>
          <w:b/>
          <w:lang w:val="en-US"/>
        </w:rPr>
        <w:t>:</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 xml:space="preserve">utorial </w:t>
      </w:r>
      <w:proofErr w:type="spellStart"/>
      <w:r w:rsidRPr="003D662E">
        <w:rPr>
          <w:lang w:val="en-US"/>
        </w:rPr>
        <w:t>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proofErr w:type="spellStart"/>
      <w:r w:rsidRPr="003D662E">
        <w:rPr>
          <w:rFonts w:ascii="Consolas" w:hAnsi="Consolas"/>
          <w:lang w:val="en-US"/>
        </w:rPr>
        <w:t>examples.python</w:t>
      </w:r>
      <w:proofErr w:type="spellEnd"/>
      <w:r w:rsidRPr="003D662E">
        <w:rPr>
          <w:lang w:val="en-US"/>
        </w:rPr>
        <w:t xml:space="preserve"> and can be built in the same manner (</w:t>
      </w:r>
      <w:proofErr w:type="spellStart"/>
      <w:r w:rsidRPr="003D662E">
        <w:rPr>
          <w:rFonts w:ascii="Consolas" w:hAnsi="Consolas"/>
          <w:lang w:val="en-US"/>
        </w:rPr>
        <w:t>mvn</w:t>
      </w:r>
      <w:proofErr w:type="spellEnd"/>
      <w:r w:rsidRPr="003D662E">
        <w:rPr>
          <w:rFonts w:ascii="Consolas" w:hAnsi="Consolas"/>
          <w:lang w:val="en-US"/>
        </w:rPr>
        <w:t xml:space="preserve">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E002DAA" w:rsidR="00A834B6" w:rsidRDefault="00A834B6" w:rsidP="00A834B6">
      <w:pPr>
        <w:pStyle w:val="Caption"/>
        <w:jc w:val="center"/>
        <w:rPr>
          <w:lang w:val="en-GB"/>
        </w:rPr>
      </w:pPr>
      <w:bookmarkStart w:id="249"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57</w:t>
      </w:r>
      <w:r w:rsidRPr="003D662E">
        <w:fldChar w:fldCharType="end"/>
      </w:r>
      <w:bookmarkEnd w:id="249"/>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30AE89B"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w:t>
      </w:r>
      <w:proofErr w:type="spellStart"/>
      <w:r w:rsidR="00E105F5" w:rsidRPr="003D662E">
        <w:rPr>
          <w:lang w:val="en-US"/>
        </w:rPr>
        <w:t>Tage</w:t>
      </w:r>
      <w:proofErr w:type="spellEnd"/>
      <w:r w:rsidR="00E105F5" w:rsidRPr="003D662E">
        <w:rPr>
          <w:lang w:val="en-US"/>
        </w:rPr>
        <w:t xml:space="preserve"> der </w:t>
      </w:r>
      <w:proofErr w:type="spellStart"/>
      <w:r w:rsidR="00E105F5" w:rsidRPr="003D662E">
        <w:rPr>
          <w:lang w:val="en-US"/>
        </w:rPr>
        <w:t>Digitalen</w:t>
      </w:r>
      <w:proofErr w:type="spellEnd"/>
      <w:r w:rsidR="00E105F5" w:rsidRPr="003D662E">
        <w:rPr>
          <w:lang w:val="en-US"/>
        </w:rPr>
        <w:t xml:space="preserve"> </w:t>
      </w:r>
      <w:proofErr w:type="spellStart"/>
      <w:r w:rsidR="00E105F5" w:rsidRPr="003D662E">
        <w:rPr>
          <w:lang w:val="en-US"/>
        </w:rPr>
        <w:t>Technologie</w:t>
      </w:r>
      <w:proofErr w:type="spellEnd"/>
      <w:r w:rsidR="00E105F5" w:rsidRPr="003D662E">
        <w:rPr>
          <w:lang w:val="en-US"/>
        </w:rPr>
        <w:t xml:space="preserv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proofErr w:type="spellStart"/>
      <w:r w:rsidR="00625CC4" w:rsidRPr="003D662E">
        <w:rPr>
          <w:rFonts w:ascii="Consolas" w:hAnsi="Consolas"/>
          <w:lang w:val="en-US"/>
        </w:rPr>
        <w:t>TraceToAAS</w:t>
      </w:r>
      <w:proofErr w:type="spellEnd"/>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proofErr w:type="spellStart"/>
      <w:r w:rsidR="00625CC4" w:rsidRPr="003D662E">
        <w:rPr>
          <w:rFonts w:ascii="Consolas" w:hAnsi="Consolas"/>
          <w:lang w:val="en-US"/>
        </w:rPr>
        <w:t>TraceToAAS</w:t>
      </w:r>
      <w:proofErr w:type="spellEnd"/>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0A1639" w:rsidRPr="003D662E">
        <w:rPr>
          <w:lang w:val="en-GB"/>
        </w:rPr>
        <w:t xml:space="preserve">Figure </w:t>
      </w:r>
      <w:r w:rsidR="000A1639">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 xml:space="preserve">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w:t>
      </w:r>
      <w:proofErr w:type="spellStart"/>
      <w:r w:rsidR="00A834B6" w:rsidRPr="00A834B6">
        <w:rPr>
          <w:lang w:val="en-US"/>
        </w:rPr>
        <w:t>cobots</w:t>
      </w:r>
      <w:proofErr w:type="spellEnd"/>
      <w:r w:rsidR="00A834B6" w:rsidRPr="00A834B6">
        <w:rPr>
          <w:lang w:val="en-US"/>
        </w:rPr>
        <w:t xml:space="preserve"> representing two distinct factories. One </w:t>
      </w:r>
      <w:proofErr w:type="spellStart"/>
      <w:r w:rsidR="00A834B6" w:rsidRPr="00A834B6">
        <w:rPr>
          <w:lang w:val="en-US"/>
        </w:rPr>
        <w:t>cobot</w:t>
      </w:r>
      <w:proofErr w:type="spellEnd"/>
      <w:r w:rsidR="00A834B6" w:rsidRPr="00A834B6">
        <w:rPr>
          <w:lang w:val="en-US"/>
        </w:rPr>
        <w:t xml:space="preserve"> learned anomalies from the other without having seen them before.</w:t>
      </w:r>
    </w:p>
    <w:p w14:paraId="525EDFD8" w14:textId="53EADE07"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 xml:space="preserve">For the final public exhibition of the IIP-Ecosphere project at EMO’23, the Hannover Fair 2023 demonstrator has been extended towards a visual quality inspection process of two collaborating </w:t>
      </w:r>
      <w:proofErr w:type="spellStart"/>
      <w:r w:rsidRPr="00A834B6">
        <w:rPr>
          <w:lang w:val="en-US"/>
        </w:rPr>
        <w:t>cobots</w:t>
      </w:r>
      <w:proofErr w:type="spellEnd"/>
      <w:r w:rsidRPr="00A834B6">
        <w:rPr>
          <w:lang w:val="en-US"/>
        </w:rPr>
        <w:t xml:space="preserve"> (</w:t>
      </w:r>
      <w:r>
        <w:rPr>
          <w:lang w:val="en-US"/>
        </w:rPr>
        <w:fldChar w:fldCharType="begin"/>
      </w:r>
      <w:r>
        <w:rPr>
          <w:lang w:val="en-US"/>
        </w:rPr>
        <w:instrText xml:space="preserve"> REF _Ref147902764 \h </w:instrText>
      </w:r>
      <w:r>
        <w:rPr>
          <w:lang w:val="en-US"/>
        </w:rPr>
      </w:r>
      <w:r>
        <w:rPr>
          <w:lang w:val="en-US"/>
        </w:rPr>
        <w:fldChar w:fldCharType="separate"/>
      </w:r>
      <w:r w:rsidR="000A1639" w:rsidRPr="007F5501">
        <w:rPr>
          <w:lang w:val="en-GB"/>
        </w:rPr>
        <w:t xml:space="preserve">Figure </w:t>
      </w:r>
      <w:r w:rsidR="000A1639">
        <w:rPr>
          <w:noProof/>
          <w:lang w:val="en-GB"/>
        </w:rPr>
        <w:t>57</w:t>
      </w:r>
      <w:r>
        <w:rPr>
          <w:lang w:val="en-US"/>
        </w:rPr>
        <w:fldChar w:fldCharType="end"/>
      </w:r>
      <w:r w:rsidRPr="00A834B6">
        <w:rPr>
          <w:lang w:val="en-US"/>
        </w:rPr>
        <w:t xml:space="preserve">). One </w:t>
      </w:r>
      <w:proofErr w:type="spellStart"/>
      <w:r w:rsidRPr="00A834B6">
        <w:rPr>
          <w:lang w:val="en-US"/>
        </w:rPr>
        <w:t>cobot</w:t>
      </w:r>
      <w:proofErr w:type="spellEnd"/>
      <w:r w:rsidRPr="00A834B6">
        <w:rPr>
          <w:lang w:val="en-US"/>
        </w:rPr>
        <w:t xml:space="preserve"> grips a model of the car and identifies it through a sensor provided by MIP technology (AI-enhanced sensor reading, finally leading to the retrieval of the respective car AAS). After successful identification, the whole </w:t>
      </w:r>
      <w:proofErr w:type="spellStart"/>
      <w:r w:rsidRPr="00A834B6">
        <w:rPr>
          <w:lang w:val="en-US"/>
        </w:rPr>
        <w:t>cobot</w:t>
      </w:r>
      <w:proofErr w:type="spellEnd"/>
      <w:r w:rsidRPr="00A834B6">
        <w:rPr>
          <w:lang w:val="en-US"/>
        </w:rPr>
        <w:t xml:space="preserve"> still gripping the car is moved by a </w:t>
      </w:r>
      <w:proofErr w:type="spellStart"/>
      <w:r w:rsidRPr="00A834B6">
        <w:rPr>
          <w:lang w:val="en-US"/>
        </w:rPr>
        <w:t>Lenze</w:t>
      </w:r>
      <w:proofErr w:type="spellEnd"/>
      <w:r w:rsidRPr="00A834B6">
        <w:rPr>
          <w:lang w:val="en-US"/>
        </w:rPr>
        <w:t xml:space="preserve"> linear drive close to the other </w:t>
      </w:r>
      <w:proofErr w:type="spellStart"/>
      <w:r w:rsidRPr="00A834B6">
        <w:rPr>
          <w:lang w:val="en-US"/>
        </w:rPr>
        <w:t>cobot</w:t>
      </w:r>
      <w:proofErr w:type="spellEnd"/>
      <w:r w:rsidRPr="00A834B6">
        <w:rPr>
          <w:lang w:val="en-US"/>
        </w:rPr>
        <w:t xml:space="preserve">, thus overlapping the </w:t>
      </w:r>
      <w:proofErr w:type="spellStart"/>
      <w:r w:rsidRPr="00A834B6">
        <w:rPr>
          <w:lang w:val="en-US"/>
        </w:rPr>
        <w:t>safty</w:t>
      </w:r>
      <w:proofErr w:type="spellEnd"/>
      <w:r w:rsidRPr="00A834B6">
        <w:rPr>
          <w:lang w:val="en-US"/>
        </w:rPr>
        <w:t xml:space="preserve"> perimeters of both </w:t>
      </w:r>
      <w:proofErr w:type="spellStart"/>
      <w:r w:rsidRPr="00A834B6">
        <w:rPr>
          <w:lang w:val="en-US"/>
        </w:rPr>
        <w:t>cobots</w:t>
      </w:r>
      <w:proofErr w:type="spellEnd"/>
      <w:r w:rsidRPr="00A834B6">
        <w:rPr>
          <w:lang w:val="en-US"/>
        </w:rPr>
        <w:t xml:space="preserve">. There, the model car is placed and the linear drive moves the identification </w:t>
      </w:r>
      <w:proofErr w:type="spellStart"/>
      <w:r w:rsidRPr="00A834B6">
        <w:rPr>
          <w:lang w:val="en-US"/>
        </w:rPr>
        <w:t>cobot</w:t>
      </w:r>
      <w:proofErr w:type="spellEnd"/>
      <w:r w:rsidRPr="00A834B6">
        <w:rPr>
          <w:lang w:val="en-US"/>
        </w:rPr>
        <w:t xml:space="preserve"> back to its original position. On the forward way, obstacles like friction and tension can be applied to the drive to be detected by a condition monitoring AI service. The second </w:t>
      </w:r>
      <w:proofErr w:type="spellStart"/>
      <w:r w:rsidRPr="00A834B6">
        <w:rPr>
          <w:lang w:val="en-US"/>
        </w:rPr>
        <w:t>cobot</w:t>
      </w:r>
      <w:proofErr w:type="spellEnd"/>
      <w:r w:rsidRPr="00A834B6">
        <w:rPr>
          <w:lang w:val="en-US"/>
        </w:rPr>
        <w:t xml:space="preserve">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A7D3D60" w:rsidR="00DB6AFB" w:rsidRPr="007F5501" w:rsidRDefault="00DB6AFB" w:rsidP="00DB6AFB">
      <w:pPr>
        <w:pStyle w:val="Caption"/>
        <w:jc w:val="center"/>
        <w:rPr>
          <w:lang w:val="en-GB"/>
        </w:rPr>
      </w:pPr>
      <w:bookmarkStart w:id="250"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632C8">
        <w:rPr>
          <w:noProof/>
          <w:lang w:val="en-GB"/>
        </w:rPr>
        <w:t>58</w:t>
      </w:r>
      <w:r>
        <w:fldChar w:fldCharType="end"/>
      </w:r>
      <w:bookmarkEnd w:id="250"/>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w:t>
      </w:r>
      <w:proofErr w:type="spellStart"/>
      <w:r>
        <w:rPr>
          <w:lang w:val="en-GB"/>
        </w:rPr>
        <w:t>cobots</w:t>
      </w:r>
      <w:proofErr w:type="spellEnd"/>
      <w:r>
        <w:rPr>
          <w:lang w:val="en-GB"/>
        </w:rPr>
        <w:t xml:space="preserve">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proofErr w:type="spellStart"/>
      <w:r w:rsidRPr="003D662E">
        <w:rPr>
          <w:b/>
          <w:lang w:val="en-US"/>
        </w:rPr>
        <w:t>examples.VDW</w:t>
      </w:r>
      <w:proofErr w:type="spellEnd"/>
      <w:r w:rsidRPr="003D662E">
        <w:rPr>
          <w:b/>
          <w:lang w:val="en-US"/>
        </w:rPr>
        <w:t>:</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7"/>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proofErr w:type="spellStart"/>
      <w:r w:rsidRPr="003D662E">
        <w:rPr>
          <w:b/>
          <w:lang w:val="en-US"/>
        </w:rPr>
        <w:t>examples.templates</w:t>
      </w:r>
      <w:proofErr w:type="spellEnd"/>
      <w:r w:rsidRPr="003D662E">
        <w:rPr>
          <w:b/>
          <w:lang w:val="en-US"/>
        </w:rPr>
        <w:t xml:space="preserve">: </w:t>
      </w:r>
      <w:r w:rsidRPr="003D662E">
        <w:rPr>
          <w:lang w:val="en-US"/>
        </w:rPr>
        <w:t xml:space="preserve">This example project displays the usage of out </w:t>
      </w:r>
      <w:proofErr w:type="spellStart"/>
      <w:r w:rsidRPr="003D662E">
        <w:rPr>
          <w:rFonts w:ascii="Consolas" w:hAnsi="Consolas"/>
          <w:lang w:val="en-US"/>
        </w:rPr>
        <w:t>impl.model</w:t>
      </w:r>
      <w:proofErr w:type="spellEnd"/>
      <w:r w:rsidRPr="003D662E">
        <w:rPr>
          <w:rFonts w:ascii="Consolas" w:hAnsi="Consolas"/>
          <w:lang w:val="en-US"/>
        </w:rPr>
        <w:t xml:space="preserve"> </w:t>
      </w:r>
      <w:r w:rsidRPr="003D662E">
        <w:rPr>
          <w:lang w:val="en-US"/>
        </w:rPr>
        <w:t xml:space="preserve">to create an application with three services of which one is a python service utilizing AI. It consists of two parts, the </w:t>
      </w:r>
      <w:proofErr w:type="spellStart"/>
      <w:r w:rsidRPr="003D662E">
        <w:rPr>
          <w:rFonts w:ascii="Consolas" w:hAnsi="Consolas"/>
          <w:lang w:val="en-US"/>
        </w:rPr>
        <w:t>examples.templates.model</w:t>
      </w:r>
      <w:proofErr w:type="spellEnd"/>
      <w:r w:rsidRPr="003D662E">
        <w:rPr>
          <w:lang w:val="en-US"/>
        </w:rPr>
        <w:t xml:space="preserve"> and the </w:t>
      </w:r>
      <w:proofErr w:type="spellStart"/>
      <w:r w:rsidRPr="003D662E">
        <w:rPr>
          <w:rFonts w:ascii="Consolas" w:hAnsi="Consolas"/>
          <w:lang w:val="en-US"/>
        </w:rPr>
        <w:t>examples.templates.impl</w:t>
      </w:r>
      <w:proofErr w:type="spellEnd"/>
      <w:r w:rsidRPr="003D662E">
        <w:rPr>
          <w:lang w:val="en-US"/>
        </w:rPr>
        <w:t xml:space="preserve">. The </w:t>
      </w:r>
      <w:r w:rsidRPr="003D662E">
        <w:rPr>
          <w:rFonts w:ascii="Consolas" w:hAnsi="Consolas"/>
          <w:lang w:val="en-US"/>
        </w:rPr>
        <w:t>model</w:t>
      </w:r>
      <w:r w:rsidRPr="003D662E">
        <w:rPr>
          <w:lang w:val="en-US"/>
        </w:rPr>
        <w:t xml:space="preserve"> part is based on the </w:t>
      </w:r>
      <w:proofErr w:type="spellStart"/>
      <w:r w:rsidRPr="003D662E">
        <w:rPr>
          <w:rFonts w:ascii="Consolas" w:hAnsi="Consolas"/>
          <w:lang w:val="en-US"/>
        </w:rPr>
        <w:t>impl.model</w:t>
      </w:r>
      <w:proofErr w:type="spellEnd"/>
      <w:r w:rsidRPr="003D662E">
        <w:rPr>
          <w:rFonts w:ascii="Consolas" w:hAnsi="Consolas"/>
          <w:lang w:val="en-US"/>
        </w:rPr>
        <w:t xml:space="preserve"> </w:t>
      </w:r>
      <w:r w:rsidRPr="003D662E">
        <w:rPr>
          <w:lang w:val="en-US"/>
        </w:rPr>
        <w:t>and contains the configuration</w:t>
      </w:r>
      <w:r w:rsidRPr="003D662E">
        <w:rPr>
          <w:rFonts w:ascii="Consolas" w:hAnsi="Consolas"/>
          <w:lang w:val="en-US"/>
        </w:rPr>
        <w:t xml:space="preserve"> .</w:t>
      </w:r>
      <w:proofErr w:type="spellStart"/>
      <w:r w:rsidRPr="003D662E">
        <w:rPr>
          <w:rFonts w:ascii="Consolas" w:hAnsi="Consolas"/>
          <w:lang w:val="en-US"/>
        </w:rPr>
        <w:t>ivml</w:t>
      </w:r>
      <w:proofErr w:type="spellEnd"/>
      <w:r w:rsidRPr="003D662E">
        <w:rPr>
          <w:rFonts w:ascii="Consolas" w:hAnsi="Consolas"/>
          <w:lang w:val="en-US"/>
        </w:rPr>
        <w:t xml:space="preserve"> </w:t>
      </w:r>
      <w:r w:rsidRPr="003D662E">
        <w:rPr>
          <w:lang w:val="en-US"/>
        </w:rPr>
        <w:t xml:space="preserve">files, with the use of </w:t>
      </w:r>
      <w:proofErr w:type="spellStart"/>
      <w:r w:rsidRPr="003D662E">
        <w:rPr>
          <w:rFonts w:ascii="Consolas" w:hAnsi="Consolas"/>
          <w:lang w:val="en-US"/>
        </w:rPr>
        <w:t>mvn</w:t>
      </w:r>
      <w:proofErr w:type="spellEnd"/>
      <w:r w:rsidRPr="003D662E">
        <w:rPr>
          <w:rFonts w:ascii="Consolas" w:hAnsi="Consolas"/>
          <w:lang w:val="en-US"/>
        </w:rPr>
        <w:t xml:space="preserve"> generate-sources</w:t>
      </w:r>
      <w:r w:rsidRPr="003D662E">
        <w:rPr>
          <w:lang w:val="en-US"/>
        </w:rPr>
        <w:t xml:space="preserve"> we can generate templates fitting these configuration files. The </w:t>
      </w:r>
      <w:proofErr w:type="spellStart"/>
      <w:r w:rsidRPr="003D662E">
        <w:rPr>
          <w:rFonts w:ascii="Consolas" w:hAnsi="Consolas"/>
          <w:lang w:val="en-US"/>
        </w:rPr>
        <w:t>examples.templates.impl</w:t>
      </w:r>
      <w:proofErr w:type="spellEnd"/>
      <w:r w:rsidRPr="003D662E">
        <w:rPr>
          <w:lang w:val="en-US"/>
        </w:rPr>
        <w:t xml:space="preserve"> is created by importing the resulting .zip file in the gen directory of the </w:t>
      </w:r>
      <w:proofErr w:type="spellStart"/>
      <w:r w:rsidRPr="003D662E">
        <w:rPr>
          <w:rFonts w:ascii="Consolas" w:hAnsi="Consolas"/>
          <w:lang w:val="en-US"/>
        </w:rPr>
        <w:t>exmples.templates.model</w:t>
      </w:r>
      <w:proofErr w:type="spellEnd"/>
      <w:r w:rsidRPr="003D662E">
        <w:rPr>
          <w:lang w:val="en-US"/>
        </w:rPr>
        <w:t xml:space="preserve"> project, it contains the implementation of the concrete service functionality. The services implemented in this project are made available to the </w:t>
      </w:r>
      <w:proofErr w:type="spellStart"/>
      <w:r w:rsidRPr="003D662E">
        <w:rPr>
          <w:rFonts w:ascii="Consolas" w:hAnsi="Consolas"/>
          <w:lang w:val="en-US"/>
        </w:rPr>
        <w:t>examples.templates.model</w:t>
      </w:r>
      <w:proofErr w:type="spellEnd"/>
      <w:r w:rsidRPr="003D662E">
        <w:rPr>
          <w:lang w:val="en-US"/>
        </w:rPr>
        <w:t xml:space="preserve"> project by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w:t>
      </w:r>
      <w:r w:rsidRPr="003D662E">
        <w:rPr>
          <w:rFonts w:ascii="Consolas" w:hAnsi="Consolas"/>
          <w:lang w:val="en-US"/>
        </w:rPr>
        <w:t>.</w:t>
      </w:r>
      <w:proofErr w:type="spellStart"/>
      <w:r w:rsidRPr="003D662E">
        <w:rPr>
          <w:rFonts w:ascii="Consolas" w:hAnsi="Consolas"/>
          <w:lang w:val="en-US"/>
        </w:rPr>
        <w:t>impl</w:t>
      </w:r>
      <w:proofErr w:type="spellEnd"/>
      <w:r w:rsidRPr="003D662E">
        <w:rPr>
          <w:lang w:val="en-US"/>
        </w:rPr>
        <w:t xml:space="preserve"> project. The application is completely build by then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proofErr w:type="spellStart"/>
      <w:r w:rsidRPr="003B7191">
        <w:rPr>
          <w:b/>
          <w:lang w:val="en-US"/>
        </w:rPr>
        <w:t>examples.MIP</w:t>
      </w:r>
      <w:proofErr w:type="spellEnd"/>
      <w:r w:rsidRPr="003B7191">
        <w:rPr>
          <w:b/>
          <w:lang w:val="en-US"/>
        </w:rPr>
        <w:t>:</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proofErr w:type="spellStart"/>
      <w:r w:rsidRPr="003B7191">
        <w:rPr>
          <w:b/>
          <w:lang w:val="en-US"/>
        </w:rPr>
        <w:t>examples.</w:t>
      </w:r>
      <w:r>
        <w:rPr>
          <w:b/>
          <w:lang w:val="en-US"/>
        </w:rPr>
        <w:t>modbusTcp</w:t>
      </w:r>
      <w:proofErr w:type="spellEnd"/>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proofErr w:type="spellStart"/>
      <w:r w:rsidRPr="003B7191">
        <w:rPr>
          <w:b/>
          <w:lang w:val="en-US"/>
        </w:rPr>
        <w:t>examples.</w:t>
      </w:r>
      <w:r>
        <w:rPr>
          <w:b/>
          <w:lang w:val="en-US"/>
        </w:rPr>
        <w:t>REST</w:t>
      </w:r>
      <w:proofErr w:type="spellEnd"/>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proofErr w:type="spellStart"/>
      <w:r w:rsidRPr="003B7191">
        <w:rPr>
          <w:b/>
          <w:lang w:val="en-US"/>
        </w:rPr>
        <w:t>examples.</w:t>
      </w:r>
      <w:r>
        <w:rPr>
          <w:b/>
          <w:lang w:val="en-US"/>
        </w:rPr>
        <w:t>MDZH</w:t>
      </w:r>
      <w:proofErr w:type="spellEnd"/>
      <w:r w:rsidRPr="003B7191">
        <w:rPr>
          <w:b/>
          <w:lang w:val="en-US"/>
        </w:rPr>
        <w:t>:</w:t>
      </w:r>
      <w:r w:rsidRPr="003B7191">
        <w:rPr>
          <w:lang w:val="en-US"/>
        </w:rPr>
        <w:t xml:space="preserve"> </w:t>
      </w:r>
      <w:r>
        <w:rPr>
          <w:lang w:val="en-US"/>
        </w:rPr>
        <w:t xml:space="preserve">Conceptual example for an energy demonstrator in the </w:t>
      </w:r>
      <w:proofErr w:type="spellStart"/>
      <w:r>
        <w:rPr>
          <w:lang w:val="en-US"/>
        </w:rPr>
        <w:t>Mittelstands</w:t>
      </w:r>
      <w:proofErr w:type="spellEnd"/>
      <w:r>
        <w:rPr>
          <w:lang w:val="en-US"/>
        </w:rPr>
        <w:t xml:space="preserve"> Digital </w:t>
      </w:r>
      <w:proofErr w:type="spellStart"/>
      <w:r>
        <w:rPr>
          <w:lang w:val="en-US"/>
        </w:rPr>
        <w:t>Zentrum</w:t>
      </w:r>
      <w:proofErr w:type="spellEnd"/>
      <w:r>
        <w:rPr>
          <w:lang w:val="en-US"/>
        </w:rPr>
        <w:t xml:space="preserve"> Hannover. Includes OPC UA, AAS, serial and INFLUX connector.</w:t>
      </w:r>
    </w:p>
    <w:p w14:paraId="4A2DBE7B" w14:textId="13469507" w:rsidR="00E5519D" w:rsidRPr="003D662E" w:rsidRDefault="00E5519D" w:rsidP="00E5519D">
      <w:pPr>
        <w:pStyle w:val="Heading2"/>
        <w:rPr>
          <w:lang w:val="en-US"/>
        </w:rPr>
      </w:pPr>
      <w:bookmarkStart w:id="251" w:name="_Ref101369004"/>
      <w:bookmarkStart w:id="252" w:name="_Toc213421549"/>
      <w:r w:rsidRPr="003D662E">
        <w:rPr>
          <w:lang w:val="en-US"/>
        </w:rPr>
        <w:t xml:space="preserve">Creating an </w:t>
      </w:r>
      <w:r w:rsidR="003736EF" w:rsidRPr="003D662E">
        <w:rPr>
          <w:lang w:val="en-US"/>
        </w:rPr>
        <w:t>A</w:t>
      </w:r>
      <w:r w:rsidRPr="003D662E">
        <w:rPr>
          <w:lang w:val="en-US"/>
        </w:rPr>
        <w:t>pplication</w:t>
      </w:r>
      <w:bookmarkEnd w:id="241"/>
      <w:bookmarkEnd w:id="251"/>
      <w:bookmarkEnd w:id="252"/>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956187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proofErr w:type="spellStart"/>
      <w:r w:rsidR="003A0E11" w:rsidRPr="003D662E">
        <w:rPr>
          <w:rFonts w:ascii="Consolas" w:hAnsi="Consolas"/>
          <w:lang w:val="en-US"/>
        </w:rPr>
        <w:t>example.python</w:t>
      </w:r>
      <w:proofErr w:type="spellEnd"/>
      <w:r w:rsidR="003A0E11" w:rsidRPr="003D662E">
        <w:rPr>
          <w:lang w:val="en-US"/>
        </w:rPr>
        <w:t xml:space="preserve"> or </w:t>
      </w:r>
      <w:proofErr w:type="spellStart"/>
      <w:r w:rsidR="003A0E11" w:rsidRPr="003D662E">
        <w:rPr>
          <w:rFonts w:ascii="Consolas" w:hAnsi="Consolas"/>
          <w:lang w:val="en-US"/>
        </w:rPr>
        <w:t>example.rtsa</w:t>
      </w:r>
      <w:proofErr w:type="spellEnd"/>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0A1639" w:rsidRPr="003D662E">
        <w:rPr>
          <w:lang w:val="en-US"/>
        </w:rPr>
        <w:t xml:space="preserve">Figure </w:t>
      </w:r>
      <w:r w:rsidR="000A1639">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w:t>
      </w:r>
      <w:proofErr w:type="spellStart"/>
      <w:r w:rsidR="0034482E" w:rsidRPr="003D662E">
        <w:rPr>
          <w:lang w:val="en-US"/>
        </w:rPr>
        <w:t>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proofErr w:type="spellStart"/>
      <w:r w:rsidRPr="003D662E">
        <w:rPr>
          <w:rFonts w:ascii="Consolas" w:hAnsi="Consolas"/>
          <w:lang w:val="en-US"/>
        </w:rPr>
        <w:t>impl.model</w:t>
      </w:r>
      <w:proofErr w:type="spellEnd"/>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8"/>
      </w:r>
      <w:r w:rsidRPr="003D662E">
        <w:rPr>
          <w:lang w:val="en-US"/>
        </w:rPr>
        <w:t>.</w:t>
      </w:r>
      <w:r w:rsidR="00C96708" w:rsidRPr="003D662E">
        <w:rPr>
          <w:lang w:val="en-US"/>
        </w:rPr>
        <w:t xml:space="preserve"> </w:t>
      </w:r>
      <w:proofErr w:type="spellStart"/>
      <w:r w:rsidR="0017467C" w:rsidRPr="003D662E">
        <w:rPr>
          <w:rFonts w:ascii="Consolas" w:hAnsi="Consolas"/>
          <w:lang w:val="en-US"/>
        </w:rPr>
        <w:t>impl.model</w:t>
      </w:r>
      <w:proofErr w:type="spellEnd"/>
      <w:r w:rsidR="0017467C" w:rsidRPr="003D662E">
        <w:rPr>
          <w:rFonts w:ascii="Consolas" w:hAnsi="Consolas"/>
          <w:lang w:val="en-US"/>
        </w:rPr>
        <w:t xml:space="preserve">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proofErr w:type="spellStart"/>
      <w:r w:rsidR="0017467C" w:rsidRPr="003D662E">
        <w:rPr>
          <w:rFonts w:ascii="Consolas" w:hAnsi="Consolas"/>
          <w:lang w:val="en-US"/>
        </w:rPr>
        <w:t>impl.model</w:t>
      </w:r>
      <w:proofErr w:type="spellEnd"/>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proofErr w:type="spellStart"/>
      <w:r w:rsidRPr="003D662E">
        <w:rPr>
          <w:rFonts w:ascii="Consolas" w:hAnsi="Consolas"/>
          <w:lang w:val="en-US"/>
        </w:rPr>
        <w:t>impl.model</w:t>
      </w:r>
      <w:proofErr w:type="spellEnd"/>
      <w:r w:rsidRPr="003D662E">
        <w:rPr>
          <w:lang w:val="en-US"/>
        </w:rPr>
        <w:t xml:space="preserve"> you need to adjust the .</w:t>
      </w:r>
      <w:proofErr w:type="spellStart"/>
      <w:r w:rsidRPr="003D662E">
        <w:rPr>
          <w:lang w:val="en-US"/>
        </w:rPr>
        <w:t>ivml</w:t>
      </w:r>
      <w:proofErr w:type="spellEnd"/>
      <w:r w:rsidRPr="003D662E">
        <w:rPr>
          <w:lang w:val="en-US"/>
        </w:rPr>
        <w:t xml:space="preserve"> files in </w:t>
      </w:r>
      <w:r w:rsidRPr="003D662E">
        <w:rPr>
          <w:rFonts w:ascii="Consolas" w:hAnsi="Consolas"/>
          <w:lang w:val="en-US"/>
        </w:rPr>
        <w:t>/</w:t>
      </w:r>
      <w:proofErr w:type="spellStart"/>
      <w:r w:rsidRPr="003D662E">
        <w:rPr>
          <w:rFonts w:ascii="Consolas" w:hAnsi="Consolas"/>
          <w:lang w:val="en-US"/>
        </w:rPr>
        <w:t>src</w:t>
      </w:r>
      <w:proofErr w:type="spellEnd"/>
      <w:r w:rsidRPr="003D662E">
        <w:rPr>
          <w:rFonts w:ascii="Consolas" w:hAnsi="Consolas"/>
          <w:lang w:val="en-US"/>
        </w:rPr>
        <w:t>/</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proofErr w:type="spellStart"/>
      <w:r w:rsidR="00D016F4" w:rsidRPr="003D662E">
        <w:rPr>
          <w:rFonts w:ascii="Consolas" w:hAnsi="Consolas"/>
          <w:lang w:val="en-US"/>
        </w:rPr>
        <w:t>src</w:t>
      </w:r>
      <w:proofErr w:type="spellEnd"/>
      <w:r w:rsidR="00D016F4" w:rsidRPr="003D662E">
        <w:rPr>
          <w:rFonts w:ascii="Consolas" w:hAnsi="Consolas"/>
          <w:lang w:val="en-US"/>
        </w:rPr>
        <w:t>/</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proofErr w:type="spellStart"/>
      <w:r w:rsidR="00D016F4" w:rsidRPr="003D662E">
        <w:rPr>
          <w:rFonts w:ascii="Consolas" w:hAnsi="Consolas"/>
          <w:lang w:val="en-US"/>
        </w:rPr>
        <w:t>examples.rtsa</w:t>
      </w:r>
      <w:proofErr w:type="spellEnd"/>
      <w:r w:rsidR="00D016F4" w:rsidRPr="003D662E">
        <w:rPr>
          <w:lang w:val="en-US"/>
        </w:rPr>
        <w:t xml:space="preserve"> or </w:t>
      </w:r>
      <w:proofErr w:type="spellStart"/>
      <w:r w:rsidR="00D016F4" w:rsidRPr="003D662E">
        <w:rPr>
          <w:rFonts w:ascii="Consolas" w:hAnsi="Consolas"/>
          <w:lang w:val="en-US"/>
        </w:rPr>
        <w:t>examples.python</w:t>
      </w:r>
      <w:proofErr w:type="spellEnd"/>
      <w:r w:rsidR="00D016F4" w:rsidRPr="003D662E">
        <w:rPr>
          <w:lang w:val="en-US"/>
        </w:rPr>
        <w:t xml:space="preserve">, the install package or  </w:t>
      </w:r>
      <w:proofErr w:type="spellStart"/>
      <w:r w:rsidR="00D016F4" w:rsidRPr="003D662E">
        <w:rPr>
          <w:rFonts w:ascii="Consolas" w:hAnsi="Consolas"/>
          <w:lang w:val="en-US"/>
        </w:rPr>
        <w:t>SimpleMesh</w:t>
      </w:r>
      <w:proofErr w:type="spellEnd"/>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proofErr w:type="spellStart"/>
      <w:r w:rsidR="008920BF" w:rsidRPr="003D662E">
        <w:rPr>
          <w:rFonts w:ascii="Consolas" w:hAnsi="Consolas"/>
          <w:lang w:val="en-US"/>
        </w:rPr>
        <w:t>sharedArtifact</w:t>
      </w:r>
      <w:proofErr w:type="spellEnd"/>
      <w:r w:rsidR="008920BF" w:rsidRPr="003D662E">
        <w:rPr>
          <w:lang w:val="en-US"/>
        </w:rPr>
        <w:t xml:space="preserve"> in </w:t>
      </w:r>
      <w:proofErr w:type="spellStart"/>
      <w:r w:rsidR="008920BF" w:rsidRPr="003D662E">
        <w:rPr>
          <w:rFonts w:ascii="Consolas" w:hAnsi="Consolas"/>
          <w:lang w:val="en-US"/>
        </w:rPr>
        <w:t>TechnicalSetup.ivml</w:t>
      </w:r>
      <w:proofErr w:type="spellEnd"/>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w:t>
      </w:r>
      <w:proofErr w:type="spellStart"/>
      <w:r w:rsidR="009B6CA2" w:rsidRPr="003D662E">
        <w:rPr>
          <w:rFonts w:ascii="Consolas" w:hAnsi="Consolas"/>
          <w:lang w:val="en-US"/>
        </w:rPr>
        <w:t>iip.model</w:t>
      </w:r>
      <w:proofErr w:type="spellEnd"/>
      <w:r w:rsidR="009B6CA2" w:rsidRPr="003D662E">
        <w:rPr>
          <w:rFonts w:ascii="Consolas" w:hAnsi="Consolas"/>
          <w:lang w:val="en-US"/>
        </w:rPr>
        <w:t>&gt;</w:t>
      </w:r>
      <w:r w:rsidR="009B6CA2" w:rsidRPr="003D662E">
        <w:rPr>
          <w:lang w:val="en-US"/>
        </w:rPr>
        <w:t xml:space="preserve"> with the value </w:t>
      </w:r>
      <w:proofErr w:type="spellStart"/>
      <w:r w:rsidR="009B6CA2" w:rsidRPr="003D662E">
        <w:rPr>
          <w:rFonts w:ascii="Consolas" w:hAnsi="Consolas"/>
          <w:lang w:val="en-US"/>
        </w:rPr>
        <w:t>PlatformConfiguration</w:t>
      </w:r>
      <w:proofErr w:type="spellEnd"/>
      <w:r w:rsidR="009B6CA2" w:rsidRPr="003D662E">
        <w:rPr>
          <w:lang w:val="en-US"/>
        </w:rPr>
        <w:t xml:space="preserve"> as well as </w:t>
      </w:r>
      <w:r w:rsidR="009B6CA2" w:rsidRPr="003D662E">
        <w:rPr>
          <w:rFonts w:ascii="Consolas" w:hAnsi="Consolas"/>
          <w:lang w:val="en-US"/>
        </w:rPr>
        <w:t>&lt;</w:t>
      </w:r>
      <w:proofErr w:type="spellStart"/>
      <w:r w:rsidR="009B6CA2" w:rsidRPr="003D662E">
        <w:rPr>
          <w:rFonts w:ascii="Consolas" w:hAnsi="Consolas"/>
          <w:lang w:val="en-US"/>
        </w:rPr>
        <w:t>iip.resources</w:t>
      </w:r>
      <w:proofErr w:type="spellEnd"/>
      <w:r w:rsidR="009B6CA2" w:rsidRPr="003D662E">
        <w:rPr>
          <w:rFonts w:ascii="Consolas" w:hAnsi="Consolas"/>
          <w:lang w:val="en-US"/>
        </w:rPr>
        <w:t>&gt;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proofErr w:type="spellStart"/>
      <w:r w:rsidRPr="003D662E">
        <w:rPr>
          <w:rFonts w:ascii="Consolas" w:hAnsi="Consolas"/>
          <w:lang w:val="en-US"/>
        </w:rPr>
        <w:t>mvn</w:t>
      </w:r>
      <w:proofErr w:type="spellEnd"/>
      <w:r w:rsidRPr="003D662E">
        <w:rPr>
          <w:rFonts w:ascii="Consolas" w:hAnsi="Consolas"/>
          <w:lang w:val="en-US"/>
        </w:rPr>
        <w:t xml:space="preserve">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w:t>
      </w:r>
      <w:proofErr w:type="spellStart"/>
      <w:r w:rsidR="008920BF" w:rsidRPr="003D662E">
        <w:rPr>
          <w:rFonts w:ascii="Consolas" w:hAnsi="Consolas"/>
          <w:lang w:val="en-US"/>
        </w:rPr>
        <w:t>py</w:t>
      </w:r>
      <w:proofErr w:type="spellEnd"/>
      <w:r w:rsidR="008920BF" w:rsidRPr="003D662E">
        <w:rPr>
          <w:rFonts w:ascii="Consolas" w:hAnsi="Consolas"/>
          <w:lang w:val="en-US"/>
        </w:rPr>
        <w:t>/</w:t>
      </w:r>
      <w:r w:rsidR="008920BF" w:rsidRPr="003D662E">
        <w:rPr>
          <w:lang w:val="en-US"/>
        </w:rPr>
        <w:t xml:space="preserve"> directory containing </w:t>
      </w:r>
      <w:proofErr w:type="spellStart"/>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proofErr w:type="spellEnd"/>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proofErr w:type="spellStart"/>
      <w:r w:rsidR="009B6CA2" w:rsidRPr="003D662E">
        <w:rPr>
          <w:rFonts w:ascii="Consolas" w:hAnsi="Consolas"/>
          <w:lang w:val="en-US"/>
        </w:rPr>
        <w:t>ApplicationInterface</w:t>
      </w:r>
      <w:r w:rsidR="001A2CBC" w:rsidRPr="003D662E">
        <w:rPr>
          <w:rFonts w:ascii="Consolas" w:hAnsi="Consolas"/>
          <w:lang w:val="en-US"/>
        </w:rPr>
        <w:t>s</w:t>
      </w:r>
      <w:proofErr w:type="spellEnd"/>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proofErr w:type="spellStart"/>
      <w:r w:rsidR="00BF028F" w:rsidRPr="003D662E">
        <w:rPr>
          <w:rFonts w:ascii="Consolas" w:hAnsi="Consolas"/>
          <w:lang w:val="en-US"/>
        </w:rPr>
        <w:t>impl.</w:t>
      </w:r>
      <w:r w:rsidR="00292946" w:rsidRPr="003D662E">
        <w:rPr>
          <w:rFonts w:ascii="Consolas" w:hAnsi="Consolas"/>
          <w:lang w:val="en-US"/>
        </w:rPr>
        <w:t>model</w:t>
      </w:r>
      <w:proofErr w:type="spellEnd"/>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w:t>
      </w:r>
      <w:proofErr w:type="spellStart"/>
      <w:r w:rsidR="001A2CBC" w:rsidRPr="003D662E">
        <w:rPr>
          <w:rFonts w:cstheme="minorHAnsi"/>
          <w:lang w:val="en-US"/>
        </w:rPr>
        <w:t>jUnit</w:t>
      </w:r>
      <w:proofErr w:type="spellEnd"/>
      <w:r w:rsidR="001A2CBC" w:rsidRPr="003D662E">
        <w:rPr>
          <w:rFonts w:cstheme="minorHAnsi"/>
          <w:lang w:val="en-US"/>
        </w:rPr>
        <w:t xml:space="preserve"> test suite, template Python service sources, tests and a Python Eclipse editor setup file for </w:t>
      </w:r>
      <w:proofErr w:type="spellStart"/>
      <w:r w:rsidR="001A2CBC" w:rsidRPr="003D662E">
        <w:rPr>
          <w:rFonts w:cstheme="minorHAnsi"/>
          <w:lang w:val="en-US"/>
        </w:rPr>
        <w:t>PyDev</w:t>
      </w:r>
      <w:proofErr w:type="spellEnd"/>
      <w:r w:rsidR="001A2CBC" w:rsidRPr="003D662E">
        <w:rPr>
          <w:rFonts w:cstheme="minorHAnsi"/>
          <w:lang w:val="en-US"/>
        </w:rPr>
        <w:t xml:space="preserve">,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89B2653"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proofErr w:type="spellStart"/>
      <w:r w:rsidRPr="003D662E">
        <w:rPr>
          <w:rFonts w:ascii="Consolas" w:hAnsi="Consolas"/>
          <w:lang w:val="en-US"/>
        </w:rPr>
        <w:t>impl.impl</w:t>
      </w:r>
      <w:proofErr w:type="spellEnd"/>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0A163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proofErr w:type="spellStart"/>
      <w:r w:rsidR="0024178C" w:rsidRPr="003D662E">
        <w:rPr>
          <w:rFonts w:ascii="Consolas" w:hAnsi="Consolas"/>
          <w:lang w:val="en-US"/>
        </w:rPr>
        <w:t>mvn</w:t>
      </w:r>
      <w:proofErr w:type="spellEnd"/>
      <w:r w:rsidR="0024178C" w:rsidRPr="003D662E">
        <w:rPr>
          <w:rFonts w:ascii="Consolas" w:hAnsi="Consolas"/>
          <w:lang w:val="en-US"/>
        </w:rPr>
        <w:t xml:space="preserve"> install</w:t>
      </w:r>
      <w:r w:rsidR="000E2E4E" w:rsidRPr="003D662E">
        <w:rPr>
          <w:rFonts w:cstheme="minorHAnsi"/>
          <w:lang w:val="en-US"/>
        </w:rPr>
        <w:t xml:space="preserve"> so that the artifacts of </w:t>
      </w:r>
      <w:proofErr w:type="spellStart"/>
      <w:r w:rsidR="000E2E4E" w:rsidRPr="003D662E">
        <w:rPr>
          <w:rFonts w:ascii="Consolas" w:hAnsi="Consolas" w:cstheme="minorHAnsi"/>
          <w:lang w:val="en-US"/>
        </w:rPr>
        <w:t>impl.impl</w:t>
      </w:r>
      <w:proofErr w:type="spellEnd"/>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proofErr w:type="spellStart"/>
      <w:r w:rsidRPr="003D662E">
        <w:rPr>
          <w:rFonts w:ascii="Consolas" w:hAnsi="Consolas" w:cstheme="minorHAnsi"/>
          <w:lang w:val="en-US"/>
        </w:rPr>
        <w:t>src</w:t>
      </w:r>
      <w:proofErr w:type="spellEnd"/>
      <w:r w:rsidRPr="003D662E">
        <w:rPr>
          <w:rFonts w:ascii="Consolas" w:hAnsi="Consolas" w:cstheme="minorHAnsi"/>
          <w:lang w:val="en-US"/>
        </w:rPr>
        <w:t>/test/resources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template project, you can go back to your </w:t>
      </w:r>
      <w:proofErr w:type="spellStart"/>
      <w:r w:rsidR="004C15AA" w:rsidRPr="003D662E">
        <w:rPr>
          <w:rFonts w:ascii="Consolas" w:hAnsi="Consolas"/>
          <w:lang w:val="en-US"/>
        </w:rPr>
        <w:t>impl.m</w:t>
      </w:r>
      <w:r w:rsidRPr="003D662E">
        <w:rPr>
          <w:rFonts w:ascii="Consolas" w:hAnsi="Consolas"/>
          <w:lang w:val="en-US"/>
        </w:rPr>
        <w:t>odel</w:t>
      </w:r>
      <w:proofErr w:type="spellEnd"/>
      <w:r w:rsidRPr="003D662E">
        <w:rPr>
          <w:lang w:val="en-US"/>
        </w:rPr>
        <w:t xml:space="preserve"> project and run </w:t>
      </w:r>
      <w:proofErr w:type="spellStart"/>
      <w:r w:rsidRPr="003D662E">
        <w:rPr>
          <w:lang w:val="en-US"/>
        </w:rPr>
        <w:t>mvn</w:t>
      </w:r>
      <w:proofErr w:type="spellEnd"/>
      <w:r w:rsidRPr="003D662E">
        <w:rPr>
          <w:lang w:val="en-US"/>
        </w:rPr>
        <w:t xml:space="preserve"> install there, make sure that the values for artifact in your </w:t>
      </w:r>
      <w:r w:rsidRPr="003D662E">
        <w:rPr>
          <w:rFonts w:ascii="Consolas" w:hAnsi="Consolas"/>
          <w:lang w:val="en-US"/>
        </w:rPr>
        <w:t>.</w:t>
      </w:r>
      <w:proofErr w:type="spellStart"/>
      <w:r w:rsidRPr="003D662E">
        <w:rPr>
          <w:rFonts w:ascii="Consolas" w:hAnsi="Consolas"/>
          <w:lang w:val="en-US"/>
        </w:rPr>
        <w:t>ivml</w:t>
      </w:r>
      <w:proofErr w:type="spellEnd"/>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proofErr w:type="spellStart"/>
      <w:r w:rsidRPr="003D662E">
        <w:rPr>
          <w:rFonts w:ascii="Consolas" w:hAnsi="Consolas"/>
          <w:lang w:val="en-US"/>
        </w:rPr>
        <w:t>groupId</w:t>
      </w:r>
      <w:proofErr w:type="spellEnd"/>
      <w:r w:rsidRPr="003D662E">
        <w:rPr>
          <w:lang w:val="en-US"/>
        </w:rPr>
        <w:t xml:space="preserve"> as well as</w:t>
      </w:r>
      <w:r w:rsidRPr="003D662E">
        <w:rPr>
          <w:rFonts w:ascii="Consolas" w:hAnsi="Consolas"/>
          <w:lang w:val="en-US"/>
        </w:rPr>
        <w:t xml:space="preserve"> </w:t>
      </w:r>
      <w:proofErr w:type="spellStart"/>
      <w:r w:rsidRPr="003D662E">
        <w:rPr>
          <w:rFonts w:ascii="Consolas" w:hAnsi="Consolas"/>
          <w:lang w:val="en-US"/>
        </w:rPr>
        <w:t>artifactId</w:t>
      </w:r>
      <w:proofErr w:type="spellEnd"/>
      <w:r w:rsidR="00D120A9" w:rsidRPr="003D662E">
        <w:rPr>
          <w:lang w:val="en-US"/>
        </w:rPr>
        <w:t>.</w:t>
      </w:r>
    </w:p>
    <w:p w14:paraId="5AC396F5" w14:textId="62726DA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proofErr w:type="spellStart"/>
      <w:r w:rsidR="00AD0037" w:rsidRPr="003D662E">
        <w:rPr>
          <w:rFonts w:ascii="Consolas" w:hAnsi="Consolas"/>
          <w:lang w:val="en-US"/>
        </w:rPr>
        <w:t>impl.model</w:t>
      </w:r>
      <w:proofErr w:type="spellEnd"/>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proofErr w:type="spellStart"/>
      <w:r w:rsidR="00AD0037" w:rsidRPr="003D662E">
        <w:rPr>
          <w:rFonts w:ascii="Consolas" w:hAnsi="Consolas"/>
          <w:lang w:val="en-US"/>
        </w:rPr>
        <w:t>impl.model</w:t>
      </w:r>
      <w:proofErr w:type="spellEnd"/>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C611F3B" w:rsidR="00507BCA" w:rsidRPr="003D662E" w:rsidRDefault="00507BCA" w:rsidP="00507BCA">
      <w:pPr>
        <w:pStyle w:val="Caption"/>
        <w:jc w:val="center"/>
        <w:rPr>
          <w:lang w:val="en-US"/>
        </w:rPr>
      </w:pPr>
      <w:bookmarkStart w:id="253"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59</w:t>
      </w:r>
      <w:r w:rsidRPr="003D662E">
        <w:fldChar w:fldCharType="end"/>
      </w:r>
      <w:bookmarkEnd w:id="253"/>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4" w:name="_Ref110940416"/>
      <w:bookmarkStart w:id="255" w:name="_Toc213421550"/>
      <w:r w:rsidRPr="003D662E">
        <w:rPr>
          <w:lang w:val="en-US"/>
        </w:rPr>
        <w:t>Project Structures</w:t>
      </w:r>
      <w:bookmarkEnd w:id="254"/>
      <w:bookmarkEnd w:id="255"/>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4ACB7E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proofErr w:type="spellStart"/>
      <w:r w:rsidRPr="003D662E">
        <w:rPr>
          <w:rFonts w:ascii="Consolas" w:hAnsi="Consolas"/>
          <w:lang w:val="en-US"/>
        </w:rPr>
        <w:t>src</w:t>
      </w:r>
      <w:proofErr w:type="spellEnd"/>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522AE7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60</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proofErr w:type="spellStart"/>
      <w:r w:rsidRPr="003D662E">
        <w:rPr>
          <w:rFonts w:ascii="Consolas" w:hAnsi="Consolas"/>
          <w:lang w:val="en-US"/>
        </w:rPr>
        <w:t>src</w:t>
      </w:r>
      <w:proofErr w:type="spellEnd"/>
      <w:r w:rsidRPr="003D662E">
        <w:rPr>
          <w:lang w:val="en-US"/>
        </w:rPr>
        <w:t xml:space="preserve"> folder contains your code based on the generated code. </w:t>
      </w:r>
      <w:proofErr w:type="spellStart"/>
      <w:r w:rsidRPr="003D662E">
        <w:rPr>
          <w:rFonts w:ascii="Consolas" w:hAnsi="Consolas"/>
          <w:lang w:val="en-US"/>
        </w:rPr>
        <w:t>src</w:t>
      </w:r>
      <w:proofErr w:type="spellEnd"/>
      <w:r w:rsidRPr="003D662E">
        <w:rPr>
          <w:rFonts w:ascii="Consolas" w:hAnsi="Consolas"/>
          <w:lang w:val="en-US"/>
        </w:rPr>
        <w:t>/main/assembly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9"/>
      </w:r>
      <w:r w:rsidR="002D400D">
        <w:rPr>
          <w:lang w:val="en-US"/>
        </w:rPr>
        <w:t>, you must hook them manually</w:t>
      </w:r>
      <w:r w:rsidRPr="003D662E">
        <w:rPr>
          <w:lang w:val="en-US"/>
        </w:rPr>
        <w:t xml:space="preserve">. </w:t>
      </w:r>
      <w:proofErr w:type="spellStart"/>
      <w:r w:rsidRPr="003D662E">
        <w:rPr>
          <w:rFonts w:ascii="Consolas" w:hAnsi="Consolas"/>
          <w:lang w:val="en-US"/>
        </w:rPr>
        <w:t>src</w:t>
      </w:r>
      <w:proofErr w:type="spellEnd"/>
      <w:r w:rsidRPr="003D662E">
        <w:rPr>
          <w:rFonts w:ascii="Consolas" w:hAnsi="Consolas"/>
          <w:lang w:val="en-US"/>
        </w:rPr>
        <w:t>/main/java</w:t>
      </w:r>
      <w:r w:rsidRPr="003D662E">
        <w:rPr>
          <w:rFonts w:cstheme="minorHAnsi"/>
          <w:lang w:val="en-US"/>
        </w:rPr>
        <w:t xml:space="preserve"> contains production Java code, similarly </w:t>
      </w:r>
      <w:proofErr w:type="spellStart"/>
      <w:r w:rsidRPr="003D662E">
        <w:rPr>
          <w:rFonts w:ascii="Consolas" w:hAnsi="Consolas"/>
          <w:lang w:val="en-US"/>
        </w:rPr>
        <w:t>src</w:t>
      </w:r>
      <w:proofErr w:type="spellEnd"/>
      <w:r w:rsidRPr="003D662E">
        <w:rPr>
          <w:rFonts w:ascii="Consolas" w:hAnsi="Consolas"/>
          <w:lang w:val="en-US"/>
        </w:rPr>
        <w:t>/main/python</w:t>
      </w:r>
      <w:r w:rsidRPr="003D662E">
        <w:rPr>
          <w:rFonts w:cstheme="minorHAnsi"/>
          <w:lang w:val="en-US"/>
        </w:rPr>
        <w:t xml:space="preserve"> (may not exist if your services do not need python scripts). </w:t>
      </w:r>
      <w:proofErr w:type="spellStart"/>
      <w:r w:rsidR="000D37DF" w:rsidRPr="003D662E">
        <w:rPr>
          <w:rFonts w:ascii="Consolas" w:hAnsi="Consolas"/>
          <w:lang w:val="en-US"/>
        </w:rPr>
        <w:t>src</w:t>
      </w:r>
      <w:proofErr w:type="spellEnd"/>
      <w:r w:rsidR="000D37DF" w:rsidRPr="003D662E">
        <w:rPr>
          <w:rFonts w:ascii="Consolas" w:hAnsi="Consolas"/>
          <w:lang w:val="en-US"/>
        </w:rPr>
        <w:t>/main/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30"/>
      </w:r>
      <w:r w:rsidR="000D37DF">
        <w:rPr>
          <w:rFonts w:cstheme="minorHAnsi"/>
          <w:lang w:val="en-US"/>
        </w:rPr>
        <w:t>. Akin</w:t>
      </w:r>
      <w:r w:rsidRPr="003D662E">
        <w:rPr>
          <w:rFonts w:cstheme="minorHAnsi"/>
          <w:lang w:val="en-US"/>
        </w:rPr>
        <w:t xml:space="preserve">, the </w:t>
      </w:r>
      <w:proofErr w:type="spellStart"/>
      <w:r w:rsidRPr="003D662E">
        <w:rPr>
          <w:rFonts w:ascii="Consolas" w:hAnsi="Consolas" w:cstheme="minorHAnsi"/>
          <w:lang w:val="en-US"/>
        </w:rPr>
        <w:t>src</w:t>
      </w:r>
      <w:proofErr w:type="spellEnd"/>
      <w:r w:rsidRPr="003D662E">
        <w:rPr>
          <w:rFonts w:ascii="Consolas" w:hAnsi="Consolas" w:cstheme="minorHAnsi"/>
          <w:lang w:val="en-US"/>
        </w:rPr>
        <w:t>/test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033D53B" w:rsidR="0006191D" w:rsidRPr="003D662E" w:rsidRDefault="0006191D" w:rsidP="0006191D">
      <w:pPr>
        <w:pStyle w:val="Caption"/>
        <w:jc w:val="center"/>
        <w:rPr>
          <w:lang w:val="en-US"/>
        </w:rPr>
      </w:pPr>
      <w:bookmarkStart w:id="257"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61</w:t>
      </w:r>
      <w:r w:rsidRPr="003D662E">
        <w:fldChar w:fldCharType="end"/>
      </w:r>
      <w:bookmarkEnd w:id="257"/>
      <w:r w:rsidRPr="003D662E">
        <w:rPr>
          <w:lang w:val="en-US"/>
        </w:rPr>
        <w:t>: Detailed structure of the generated application interfaces.</w:t>
      </w:r>
    </w:p>
    <w:p w14:paraId="535B70B8" w14:textId="07D5450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proofErr w:type="spellStart"/>
      <w:r w:rsidRPr="003D662E">
        <w:rPr>
          <w:rFonts w:ascii="Consolas" w:hAnsi="Consolas"/>
          <w:lang w:val="en-US"/>
        </w:rPr>
        <w:t>ApplicationInterfaces</w:t>
      </w:r>
      <w:proofErr w:type="spellEnd"/>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proofErr w:type="spellStart"/>
      <w:r w:rsidRPr="003D662E">
        <w:rPr>
          <w:rFonts w:ascii="Consolas" w:hAnsi="Consolas"/>
          <w:lang w:val="en-US"/>
        </w:rPr>
        <w:t>ApplicationInterfaces</w:t>
      </w:r>
      <w:proofErr w:type="spellEnd"/>
      <w:r w:rsidRPr="003D662E">
        <w:rPr>
          <w:lang w:val="en-US"/>
        </w:rPr>
        <w:t xml:space="preserve">, but also on your code. Thus, besides downloading the configuration (meta)-model, the build process consists of creating/deploying the sources in the </w:t>
      </w:r>
      <w:proofErr w:type="spellStart"/>
      <w:r w:rsidRPr="003D662E">
        <w:rPr>
          <w:rFonts w:ascii="Consolas" w:hAnsi="Consolas"/>
          <w:lang w:val="en-US"/>
        </w:rPr>
        <w:t>ApplicationInterfaces</w:t>
      </w:r>
      <w:proofErr w:type="spellEnd"/>
      <w:r w:rsidRPr="003D662E">
        <w:rPr>
          <w:lang w:val="en-US"/>
        </w:rPr>
        <w:t xml:space="preserve"> folder, the compilation of your code based on </w:t>
      </w:r>
      <w:proofErr w:type="spellStart"/>
      <w:r w:rsidRPr="003D662E">
        <w:rPr>
          <w:rFonts w:ascii="Consolas" w:hAnsi="Consolas"/>
          <w:lang w:val="en-US"/>
        </w:rPr>
        <w:t>ApplicationInterfaces</w:t>
      </w:r>
      <w:proofErr w:type="spellEnd"/>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proofErr w:type="spellStart"/>
      <w:r w:rsidRPr="003D662E">
        <w:rPr>
          <w:rFonts w:ascii="Consolas" w:hAnsi="Consolas" w:cstheme="minorHAnsi"/>
          <w:lang w:val="en-US"/>
        </w:rPr>
        <w:t>impl</w:t>
      </w:r>
      <w:proofErr w:type="spellEnd"/>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proofErr w:type="spellStart"/>
      <w:r w:rsidRPr="003D662E">
        <w:rPr>
          <w:rFonts w:ascii="Consolas" w:hAnsi="Consolas"/>
          <w:lang w:val="en-US"/>
        </w:rPr>
        <w:t>iip</w:t>
      </w:r>
      <w:proofErr w:type="spellEnd"/>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91CEBAC" w:rsidR="0006191D" w:rsidRPr="003D662E" w:rsidRDefault="0006191D" w:rsidP="0006191D">
      <w:pPr>
        <w:pStyle w:val="Caption"/>
        <w:jc w:val="center"/>
        <w:rPr>
          <w:lang w:val="en-US"/>
        </w:rPr>
      </w:pPr>
      <w:bookmarkStart w:id="258"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62</w:t>
      </w:r>
      <w:r w:rsidRPr="003D662E">
        <w:fldChar w:fldCharType="end"/>
      </w:r>
      <w:bookmarkEnd w:id="258"/>
      <w:r w:rsidRPr="003D662E">
        <w:rPr>
          <w:lang w:val="en-US"/>
        </w:rPr>
        <w:t>: Detailed structure of the generated service integrations.</w:t>
      </w:r>
    </w:p>
    <w:p w14:paraId="29132970" w14:textId="01704B8B"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1"/>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proofErr w:type="spellStart"/>
      <w:r w:rsidRPr="003D662E">
        <w:rPr>
          <w:rFonts w:ascii="Consolas" w:hAnsi="Consolas"/>
          <w:lang w:val="en-US"/>
        </w:rPr>
        <w:t>ApplicationInterfaces</w:t>
      </w:r>
      <w:proofErr w:type="spellEnd"/>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proofErr w:type="spellStart"/>
      <w:r w:rsidRPr="003D662E">
        <w:rPr>
          <w:rFonts w:ascii="Consolas" w:hAnsi="Consolas"/>
          <w:lang w:val="en-US"/>
        </w:rPr>
        <w:t>servicesMock</w:t>
      </w:r>
      <w:proofErr w:type="spellEnd"/>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w:t>
      </w:r>
      <w:proofErr w:type="spellStart"/>
      <w:r w:rsidRPr="003D662E">
        <w:rPr>
          <w:lang w:val="en-US"/>
        </w:rPr>
        <w:t>classpath</w:t>
      </w:r>
      <w:proofErr w:type="spellEnd"/>
      <w:r w:rsidRPr="003D662E">
        <w:rPr>
          <w:lang w:val="en-US"/>
        </w:rPr>
        <w:t xml:space="preserve">,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0A1639">
        <w:rPr>
          <w:lang w:val="en-US"/>
        </w:rPr>
        <w:t>3.5.2.1</w:t>
      </w:r>
      <w:r w:rsidRPr="003D662E">
        <w:rPr>
          <w:lang w:val="en-US"/>
        </w:rPr>
        <w:fldChar w:fldCharType="end"/>
      </w:r>
      <w:r w:rsidRPr="003D662E">
        <w:rPr>
          <w:lang w:val="en-US"/>
        </w:rPr>
        <w:t>.</w:t>
      </w:r>
    </w:p>
    <w:p w14:paraId="752A4F66" w14:textId="2115BB91"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0A1639" w:rsidRPr="003D662E">
        <w:rPr>
          <w:lang w:val="en-US"/>
        </w:rPr>
        <w:t xml:space="preserve">Figure </w:t>
      </w:r>
      <w:r w:rsidR="000A1639">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proofErr w:type="spellStart"/>
      <w:r w:rsidR="00ED58D1" w:rsidRPr="003D662E">
        <w:rPr>
          <w:rFonts w:ascii="Consolas" w:hAnsi="Consolas"/>
          <w:lang w:val="en-US"/>
        </w:rPr>
        <w:t>src</w:t>
      </w:r>
      <w:proofErr w:type="spellEnd"/>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proofErr w:type="spellStart"/>
      <w:r w:rsidR="00566A62" w:rsidRPr="00566A62">
        <w:rPr>
          <w:rFonts w:ascii="Consolas" w:hAnsi="Consolas"/>
          <w:lang w:val="en-US"/>
        </w:rPr>
        <w:t>iip.connectivity</w:t>
      </w:r>
      <w:proofErr w:type="spellEnd"/>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proofErr w:type="spellStart"/>
      <w:r w:rsidR="00312A84" w:rsidRPr="003D662E">
        <w:rPr>
          <w:rFonts w:ascii="Consolas" w:hAnsi="Consolas"/>
          <w:lang w:val="en-US"/>
        </w:rPr>
        <w:t>impl.model</w:t>
      </w:r>
      <w:proofErr w:type="spellEnd"/>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w:t>
      </w:r>
      <w:proofErr w:type="spellStart"/>
      <w:r w:rsidRPr="003D662E">
        <w:rPr>
          <w:rFonts w:ascii="Consolas" w:hAnsi="Consolas"/>
          <w:lang w:val="en-US"/>
        </w:rPr>
        <w:t>classpath</w:t>
      </w:r>
      <w:proofErr w:type="spellEnd"/>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w:t>
      </w:r>
      <w:proofErr w:type="spellStart"/>
      <w:r w:rsidRPr="003D662E">
        <w:rPr>
          <w:rFonts w:ascii="Consolas" w:hAnsi="Consolas"/>
          <w:lang w:val="en-US"/>
        </w:rPr>
        <w:t>gitignore</w:t>
      </w:r>
      <w:proofErr w:type="spellEnd"/>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9" w:name="_Hlk113956115"/>
      <w:proofErr w:type="spellStart"/>
      <w:r w:rsidR="00876260" w:rsidRPr="003D662E">
        <w:rPr>
          <w:rFonts w:ascii="Consolas" w:hAnsi="Consolas"/>
          <w:lang w:val="en-US"/>
        </w:rPr>
        <w:t>src</w:t>
      </w:r>
      <w:proofErr w:type="spellEnd"/>
      <w:r w:rsidR="00876260" w:rsidRPr="003D662E">
        <w:rPr>
          <w:rFonts w:ascii="Consolas" w:hAnsi="Consolas"/>
          <w:lang w:val="en-US"/>
        </w:rPr>
        <w:t>/test/resources</w:t>
      </w:r>
      <w:bookmarkEnd w:id="259"/>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proofErr w:type="spellStart"/>
      <w:r w:rsidR="00876260" w:rsidRPr="003D662E">
        <w:rPr>
          <w:rFonts w:ascii="Consolas" w:hAnsi="Consolas"/>
          <w:lang w:val="en-US"/>
        </w:rPr>
        <w:t>src</w:t>
      </w:r>
      <w:proofErr w:type="spellEnd"/>
      <w:r w:rsidR="00876260" w:rsidRPr="003D662E">
        <w:rPr>
          <w:rFonts w:ascii="Consolas" w:hAnsi="Consolas"/>
          <w:lang w:val="en-US"/>
        </w:rPr>
        <w:t>/main/resources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887A2D2" w:rsidR="00312A84" w:rsidRPr="003D662E" w:rsidRDefault="00312A84" w:rsidP="00312A84">
      <w:pPr>
        <w:pStyle w:val="Caption"/>
        <w:jc w:val="center"/>
        <w:rPr>
          <w:lang w:val="en-US"/>
        </w:rPr>
      </w:pPr>
      <w:bookmarkStart w:id="260"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63</w:t>
      </w:r>
      <w:r w:rsidRPr="003D662E">
        <w:fldChar w:fldCharType="end"/>
      </w:r>
      <w:bookmarkEnd w:id="260"/>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61" w:name="_Ref111448857"/>
      <w:bookmarkStart w:id="262" w:name="_Toc213421551"/>
      <w:r w:rsidRPr="003D662E">
        <w:rPr>
          <w:lang w:val="en-US"/>
        </w:rPr>
        <w:t xml:space="preserve">Default Build </w:t>
      </w:r>
      <w:r w:rsidR="00FD00DF" w:rsidRPr="003D662E">
        <w:rPr>
          <w:lang w:val="en-US"/>
        </w:rPr>
        <w:t>Sequences</w:t>
      </w:r>
      <w:bookmarkEnd w:id="261"/>
      <w:bookmarkEnd w:id="262"/>
    </w:p>
    <w:p w14:paraId="72487AAF" w14:textId="0D617538"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2F78408"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0A163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proofErr w:type="spellStart"/>
      <w:r w:rsidR="00AE238D" w:rsidRPr="003D662E">
        <w:rPr>
          <w:rFonts w:ascii="Consolas" w:hAnsi="Consolas"/>
          <w:lang w:val="en-US"/>
        </w:rPr>
        <w:t>generateBroker</w:t>
      </w:r>
      <w:proofErr w:type="spellEnd"/>
      <w:r w:rsidR="00AE238D" w:rsidRPr="003D662E">
        <w:rPr>
          <w:lang w:val="en-US"/>
        </w:rPr>
        <w:t xml:space="preserve">), </w:t>
      </w:r>
      <w:r w:rsidR="00964E25" w:rsidRPr="003D662E">
        <w:rPr>
          <w:lang w:val="en-US"/>
        </w:rPr>
        <w:t>generating interfaces (</w:t>
      </w:r>
      <w:proofErr w:type="spellStart"/>
      <w:r w:rsidR="00964E25" w:rsidRPr="003D662E">
        <w:rPr>
          <w:rFonts w:ascii="Consolas" w:hAnsi="Consolas"/>
          <w:lang w:val="en-US"/>
        </w:rPr>
        <w:t>generateAppsNoDeps</w:t>
      </w:r>
      <w:proofErr w:type="spellEnd"/>
      <w:r w:rsidR="00964E25" w:rsidRPr="003D662E">
        <w:rPr>
          <w:lang w:val="en-US"/>
        </w:rPr>
        <w:t>) and generating/integrating the full application (</w:t>
      </w:r>
      <w:proofErr w:type="spellStart"/>
      <w:r w:rsidR="00964E25" w:rsidRPr="003D662E">
        <w:rPr>
          <w:rFonts w:ascii="Consolas" w:hAnsi="Consolas"/>
          <w:lang w:val="en-US"/>
        </w:rPr>
        <w:t>generateApps</w:t>
      </w:r>
      <w:proofErr w:type="spellEnd"/>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proofErr w:type="spellStart"/>
      <w:r w:rsidR="00B11A56" w:rsidRPr="003D662E">
        <w:rPr>
          <w:rFonts w:ascii="Consolas" w:hAnsi="Consolas"/>
          <w:lang w:val="en-US"/>
        </w:rPr>
        <w:t>generateAppsNoDeps</w:t>
      </w:r>
      <w:proofErr w:type="spellEnd"/>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proofErr w:type="spellStart"/>
      <w:r w:rsidR="00B11A56" w:rsidRPr="003D662E">
        <w:rPr>
          <w:rFonts w:ascii="Consolas" w:hAnsi="Consolas"/>
          <w:lang w:val="en-US"/>
        </w:rPr>
        <w:t>generateAppsNoDeps</w:t>
      </w:r>
      <w:proofErr w:type="spellEnd"/>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proofErr w:type="spellStart"/>
      <w:r w:rsidRPr="003D662E">
        <w:rPr>
          <w:rFonts w:ascii="Consolas" w:hAnsi="Consolas"/>
          <w:lang w:val="en-US"/>
        </w:rPr>
        <w:t>EasyGen</w:t>
      </w:r>
      <w:proofErr w:type="spellEnd"/>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proofErr w:type="spellStart"/>
      <w:r w:rsidRPr="003D662E">
        <w:rPr>
          <w:rFonts w:ascii="Consolas" w:hAnsi="Consolas"/>
          <w:lang w:val="en-US"/>
        </w:rPr>
        <w:t>generateAppsNoDeps</w:t>
      </w:r>
      <w:proofErr w:type="spellEnd"/>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proofErr w:type="spellStart"/>
      <w:r w:rsidR="009511D0" w:rsidRPr="003D662E">
        <w:rPr>
          <w:rFonts w:ascii="Consolas" w:hAnsi="Consolas" w:cs="Courier New"/>
          <w:lang w:val="en-US"/>
        </w:rPr>
        <w:t>PlatformInstantiator</w:t>
      </w:r>
      <w:proofErr w:type="spellEnd"/>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proofErr w:type="spellStart"/>
      <w:r w:rsidR="009511D0" w:rsidRPr="003D662E">
        <w:rPr>
          <w:rFonts w:ascii="Consolas" w:hAnsi="Consolas"/>
          <w:lang w:val="en-US"/>
        </w:rPr>
        <w:t>src</w:t>
      </w:r>
      <w:proofErr w:type="spellEnd"/>
      <w:r w:rsidR="009511D0" w:rsidRPr="003D662E">
        <w:rPr>
          <w:rFonts w:ascii="Consolas" w:hAnsi="Consolas"/>
          <w:lang w:val="en-US"/>
        </w:rPr>
        <w:t>/</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871DC1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proofErr w:type="spellStart"/>
      <w:r w:rsidR="002D1DDC" w:rsidRPr="003D662E">
        <w:rPr>
          <w:rFonts w:ascii="Consolas" w:hAnsi="Consolas" w:cstheme="minorHAnsi"/>
          <w:lang w:val="en-US"/>
        </w:rPr>
        <w:t>EasyGen</w:t>
      </w:r>
      <w:proofErr w:type="spellEnd"/>
      <w:r w:rsidR="002D1DDC" w:rsidRPr="003D662E">
        <w:rPr>
          <w:rFonts w:cstheme="minorHAnsi"/>
          <w:lang w:val="en-US"/>
        </w:rPr>
        <w:t xml:space="preserve"> as explained above</w:t>
      </w:r>
      <w:r w:rsidR="00CE0276" w:rsidRPr="003D662E">
        <w:rPr>
          <w:rFonts w:cstheme="minorHAnsi"/>
          <w:lang w:val="en-US"/>
        </w:rPr>
        <w:t xml:space="preserve"> (</w:t>
      </w:r>
      <w:proofErr w:type="spellStart"/>
      <w:r w:rsidR="00CE0276" w:rsidRPr="003D662E">
        <w:rPr>
          <w:rFonts w:ascii="Consolas" w:hAnsi="Consolas" w:cs="Courier New"/>
          <w:lang w:val="en-US"/>
        </w:rPr>
        <w:t>ApplicationInterfaces</w:t>
      </w:r>
      <w:proofErr w:type="spellEnd"/>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0A163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proofErr w:type="spellStart"/>
      <w:r w:rsidR="002E47E6" w:rsidRPr="003D662E">
        <w:rPr>
          <w:rFonts w:ascii="Consolas" w:hAnsi="Consolas" w:cs="Courier New"/>
          <w:lang w:val="en-US"/>
        </w:rPr>
        <w:t>ApplicationInterfaces</w:t>
      </w:r>
      <w:proofErr w:type="spellEnd"/>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34CBB4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0A163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w:t>
      </w:r>
      <w:proofErr w:type="spellStart"/>
      <w:r w:rsidR="002D1DDC" w:rsidRPr="003D662E">
        <w:rPr>
          <w:rFonts w:ascii="Consolas" w:hAnsi="Consolas" w:cs="Courier New"/>
          <w:lang w:val="en-US"/>
        </w:rPr>
        <w:t>Diip.resources</w:t>
      </w:r>
      <w:proofErr w:type="spellEnd"/>
      <w:r w:rsidR="002D1DDC" w:rsidRPr="003D662E">
        <w:rPr>
          <w:rFonts w:ascii="Consolas" w:hAnsi="Consolas" w:cs="Courier New"/>
          <w:lang w:val="en-US"/>
        </w:rPr>
        <w:t>="</w:t>
      </w:r>
      <w:proofErr w:type="spellStart"/>
      <w:r w:rsidR="002D1DDC" w:rsidRPr="003D662E">
        <w:rPr>
          <w:rFonts w:ascii="Consolas" w:hAnsi="Consolas" w:cs="Courier New"/>
          <w:lang w:val="en-US"/>
        </w:rPr>
        <w:t>NewFolderName</w:t>
      </w:r>
      <w:proofErr w:type="spellEnd"/>
      <w:r w:rsidR="002D1DDC" w:rsidRPr="003D662E">
        <w:rPr>
          <w:rFonts w:ascii="Consolas" w:hAnsi="Consolas" w:cs="Courier New"/>
          <w:lang w:val="en-US"/>
        </w:rPr>
        <w:t>"</w:t>
      </w:r>
      <w:r w:rsidR="002D1DDC" w:rsidRPr="003D662E">
        <w:rPr>
          <w:rFonts w:cstheme="minorHAnsi"/>
          <w:lang w:val="en-US"/>
        </w:rPr>
        <w:t>,</w:t>
      </w:r>
      <w:r w:rsidR="002D1DDC" w:rsidRPr="003D662E">
        <w:rPr>
          <w:lang w:val="en-US"/>
        </w:rPr>
        <w:t xml:space="preserve"> where </w:t>
      </w:r>
      <w:proofErr w:type="spellStart"/>
      <w:r w:rsidR="002D1DDC" w:rsidRPr="003D662E">
        <w:rPr>
          <w:rFonts w:ascii="Consolas" w:hAnsi="Consolas" w:cs="Courier New"/>
          <w:lang w:val="en-US"/>
        </w:rPr>
        <w:t>NewFolderName</w:t>
      </w:r>
      <w:proofErr w:type="spellEnd"/>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3" w:name="_Ref111448859"/>
      <w:bookmarkStart w:id="264"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3"/>
      <w:bookmarkEnd w:id="264"/>
    </w:p>
    <w:p w14:paraId="35B8A070" w14:textId="66C8A74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0A163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0A1639">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5DAA50B0"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2"/>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w:t>
      </w:r>
      <w:proofErr w:type="spellStart"/>
      <w:r w:rsidR="00CA3CFD">
        <w:rPr>
          <w:lang w:val="en-US"/>
        </w:rPr>
        <w:t>tensorflow</w:t>
      </w:r>
      <w:proofErr w:type="spellEnd"/>
      <w:r w:rsidR="00CA3CFD">
        <w:rPr>
          <w:lang w:val="en-US"/>
        </w:rPr>
        <w:t xml:space="preserve"> and </w:t>
      </w:r>
      <w:proofErr w:type="spellStart"/>
      <w:r w:rsidR="00CA3CFD">
        <w:rPr>
          <w:lang w:val="en-US"/>
        </w:rPr>
        <w:t>tensorflow</w:t>
      </w:r>
      <w:proofErr w:type="spellEnd"/>
      <w:r w:rsidR="00CA3CFD">
        <w:rPr>
          <w:lang w:val="en-US"/>
        </w:rPr>
        <w:t xml:space="preserve">-lite.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proofErr w:type="spellStart"/>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w:t>
      </w:r>
      <w:proofErr w:type="spellEnd"/>
      <w:r w:rsidR="00B177EB" w:rsidRPr="003D662E">
        <w:rPr>
          <w:lang w:val="en-US"/>
        </w:rPr>
        <w:t>.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proofErr w:type="spellStart"/>
      <w:r w:rsidR="007C73D6" w:rsidRPr="003D662E">
        <w:rPr>
          <w:rFonts w:ascii="Consolas" w:hAnsi="Consolas"/>
          <w:lang w:val="en-US"/>
        </w:rPr>
        <w:t>ProcessSupport</w:t>
      </w:r>
      <w:proofErr w:type="spellEnd"/>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50D6D6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0A163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2D3DFA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proofErr w:type="spellStart"/>
      <w:r w:rsidRPr="003D662E">
        <w:rPr>
          <w:rFonts w:ascii="Consolas" w:hAnsi="Consolas"/>
          <w:lang w:val="en-US"/>
        </w:rPr>
        <w:t>ResourceLoader</w:t>
      </w:r>
      <w:proofErr w:type="spellEnd"/>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w:t>
      </w:r>
      <w:proofErr w:type="spellStart"/>
      <w:r w:rsidRPr="003D662E">
        <w:rPr>
          <w:rFonts w:ascii="Consolas" w:hAnsi="Consolas"/>
          <w:lang w:val="en-US"/>
        </w:rPr>
        <w:t>tmp</w:t>
      </w:r>
      <w:proofErr w:type="spellEnd"/>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proofErr w:type="spellStart"/>
      <w:r w:rsidR="004D5812" w:rsidRPr="003D662E">
        <w:rPr>
          <w:rFonts w:ascii="Consolas" w:hAnsi="Consolas"/>
          <w:lang w:val="en-US"/>
        </w:rPr>
        <w:t>de.iip_ecosphere.platform.support.FileUtils</w:t>
      </w:r>
      <w:proofErr w:type="spellEnd"/>
      <w:r w:rsidR="004D5812" w:rsidRPr="003D662E">
        <w:rPr>
          <w:lang w:val="en-US"/>
        </w:rPr>
        <w:t xml:space="preserve"> in Java or </w:t>
      </w:r>
      <w:proofErr w:type="spellStart"/>
      <w:r w:rsidR="004D5812" w:rsidRPr="003D662E">
        <w:rPr>
          <w:rFonts w:ascii="Consolas" w:hAnsi="Consolas"/>
          <w:lang w:val="en-US"/>
        </w:rPr>
        <w:t>tempfile.gettempdir</w:t>
      </w:r>
      <w:proofErr w:type="spellEnd"/>
      <w:r w:rsidR="004D5812" w:rsidRPr="003D662E">
        <w:rPr>
          <w:rFonts w:ascii="Consolas" w:hAnsi="Consolas"/>
          <w:lang w:val="en-US"/>
        </w:rPr>
        <w:t>()</w:t>
      </w:r>
      <w:r w:rsidR="004D5812" w:rsidRPr="003D662E">
        <w:rPr>
          <w:lang w:val="en-US"/>
        </w:rPr>
        <w:t xml:space="preserve"> in Python.</w:t>
      </w:r>
    </w:p>
    <w:p w14:paraId="6F2A4A52" w14:textId="6F14114E"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0A163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 xml:space="preserve">the service parameters as well as for the asynchronous data </w:t>
      </w:r>
      <w:proofErr w:type="spellStart"/>
      <w:r w:rsidRPr="003D662E">
        <w:rPr>
          <w:lang w:val="en-US"/>
        </w:rPr>
        <w:t>ingestors</w:t>
      </w:r>
      <w:proofErr w:type="spellEnd"/>
      <w:r w:rsidR="005F50DD" w:rsidRPr="003D662E">
        <w:rPr>
          <w:rStyle w:val="FootnoteReference"/>
          <w:lang w:val="en-US"/>
        </w:rPr>
        <w:footnoteReference w:id="133"/>
      </w:r>
      <w:r w:rsidRPr="003D662E">
        <w:rPr>
          <w:lang w:val="en-US"/>
        </w:rPr>
        <w:t xml:space="preserve">. Due to type safety, both aspects, parameters and </w:t>
      </w:r>
      <w:proofErr w:type="spellStart"/>
      <w:r w:rsidRPr="003D662E">
        <w:rPr>
          <w:lang w:val="en-US"/>
        </w:rPr>
        <w:t>ingestors</w:t>
      </w:r>
      <w:proofErr w:type="spellEnd"/>
      <w:r w:rsidRPr="003D662E">
        <w:rPr>
          <w:lang w:val="en-US"/>
        </w:rPr>
        <w:t xml:space="preserve">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w:t>
      </w:r>
      <w:proofErr w:type="spellStart"/>
      <w:r w:rsidR="009B7060" w:rsidRPr="003D662E">
        <w:rPr>
          <w:lang w:val="en-US"/>
        </w:rPr>
        <w:t>ingestors</w:t>
      </w:r>
      <w:proofErr w:type="spellEnd"/>
      <w:r w:rsidR="009B7060" w:rsidRPr="003D662E">
        <w:rPr>
          <w:lang w:val="en-US"/>
        </w:rPr>
        <w:t xml:space="preserve"> when your application model </w:t>
      </w:r>
      <w:r w:rsidR="00AF3F93" w:rsidRPr="003D662E">
        <w:rPr>
          <w:lang w:val="en-US"/>
        </w:rPr>
        <w:t>changes</w:t>
      </w:r>
      <w:r w:rsidR="009B7060" w:rsidRPr="003D662E">
        <w:rPr>
          <w:lang w:val="en-US"/>
        </w:rPr>
        <w:t xml:space="preserve">, e.g., when parameters are added or multiple </w:t>
      </w:r>
      <w:proofErr w:type="spellStart"/>
      <w:r w:rsidR="009B7060" w:rsidRPr="003D662E">
        <w:rPr>
          <w:lang w:val="en-US"/>
        </w:rPr>
        <w:t>ingestors</w:t>
      </w:r>
      <w:proofErr w:type="spellEnd"/>
      <w:r w:rsidR="009B7060" w:rsidRPr="003D662E">
        <w:rPr>
          <w:lang w:val="en-US"/>
        </w:rPr>
        <w:t xml:space="preserve">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proofErr w:type="spellStart"/>
      <w:r w:rsidR="00A3681C" w:rsidRPr="003D662E">
        <w:rPr>
          <w:lang w:val="en-US"/>
        </w:rPr>
        <w:t>ingestor</w:t>
      </w:r>
      <w:proofErr w:type="spellEnd"/>
      <w:r w:rsidR="00A3681C" w:rsidRPr="003D662E">
        <w:rPr>
          <w:lang w:val="en-US"/>
        </w:rPr>
        <w:t>.</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5" w:name="_Toc76979386"/>
      <w:bookmarkStart w:id="266" w:name="_Toc76979438"/>
      <w:bookmarkStart w:id="267" w:name="_Toc76979489"/>
      <w:bookmarkStart w:id="268" w:name="_Toc76979541"/>
      <w:bookmarkStart w:id="269" w:name="_Toc76979387"/>
      <w:bookmarkStart w:id="270" w:name="_Toc76979439"/>
      <w:bookmarkStart w:id="271" w:name="_Toc76979490"/>
      <w:bookmarkStart w:id="272" w:name="_Toc76979542"/>
      <w:bookmarkStart w:id="273" w:name="_Ref57897831"/>
      <w:bookmarkStart w:id="274" w:name="_Toc213421553"/>
      <w:bookmarkEnd w:id="265"/>
      <w:bookmarkEnd w:id="266"/>
      <w:bookmarkEnd w:id="267"/>
      <w:bookmarkEnd w:id="268"/>
      <w:bookmarkEnd w:id="269"/>
      <w:bookmarkEnd w:id="270"/>
      <w:bookmarkEnd w:id="271"/>
      <w:bookmarkEnd w:id="272"/>
      <w:r w:rsidRPr="003D662E">
        <w:rPr>
          <w:lang w:val="en-US"/>
        </w:rPr>
        <w:lastRenderedPageBreak/>
        <w:t>Implementation</w:t>
      </w:r>
      <w:bookmarkEnd w:id="176"/>
      <w:bookmarkEnd w:id="273"/>
      <w:bookmarkEnd w:id="274"/>
    </w:p>
    <w:p w14:paraId="6DEDE8DC" w14:textId="5DC65FC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0A163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0A1639">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0A1639">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0A1639">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0A1639">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300E47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0A1639">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4"/>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5" w:name="_Ref58848073"/>
      <w:bookmarkStart w:id="276" w:name="_Toc213421554"/>
      <w:bookmarkStart w:id="277" w:name="_Ref57897646"/>
      <w:r w:rsidRPr="003D662E">
        <w:rPr>
          <w:lang w:val="en-US"/>
        </w:rPr>
        <w:t xml:space="preserve">Implementation </w:t>
      </w:r>
      <w:r w:rsidR="003321C9">
        <w:rPr>
          <w:lang w:val="en-US"/>
        </w:rPr>
        <w:t>D</w:t>
      </w:r>
      <w:r w:rsidRPr="003D662E">
        <w:rPr>
          <w:lang w:val="en-US"/>
        </w:rPr>
        <w:t>ecisions</w:t>
      </w:r>
      <w:bookmarkEnd w:id="275"/>
      <w:bookmarkEnd w:id="276"/>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8" w:name="_Ref77754022"/>
      <w:r w:rsidR="008E6CAC" w:rsidRPr="003D662E">
        <w:rPr>
          <w:rStyle w:val="FootnoteReference"/>
          <w:lang w:val="en-US"/>
        </w:rPr>
        <w:footnoteReference w:id="135"/>
      </w:r>
      <w:bookmarkEnd w:id="278"/>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C57617D"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proofErr w:type="spellStart"/>
      <w:r w:rsidR="001E7652" w:rsidRPr="003D662E">
        <w:rPr>
          <w:rFonts w:ascii="Consolas" w:hAnsi="Consolas"/>
          <w:lang w:val="en-US"/>
        </w:rPr>
        <w:t>AasFactory</w:t>
      </w:r>
      <w:proofErr w:type="spellEnd"/>
      <w:r w:rsidR="001E7652" w:rsidRPr="003D662E">
        <w:rPr>
          <w:lang w:val="en-US"/>
        </w:rPr>
        <w:t xml:space="preserve"> or to create missing server instances for the platform AAS via the </w:t>
      </w:r>
      <w:proofErr w:type="spellStart"/>
      <w:r w:rsidR="001E7652" w:rsidRPr="003D662E">
        <w:rPr>
          <w:rFonts w:ascii="Consolas" w:hAnsi="Consolas"/>
          <w:lang w:val="en-US"/>
        </w:rPr>
        <w:t>AasPartRegistry</w:t>
      </w:r>
      <w:proofErr w:type="spellEnd"/>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0A163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AB474EE"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w:t>
      </w:r>
      <w:proofErr w:type="spellStart"/>
      <w:r w:rsidRPr="003D662E">
        <w:rPr>
          <w:lang w:val="en-US"/>
        </w:rPr>
        <w:t>BaSyx</w:t>
      </w:r>
      <w:proofErr w:type="spellEnd"/>
      <w:r w:rsidRPr="003D662E">
        <w:rPr>
          <w:lang w:val="en-US"/>
        </w:rPr>
        <w:t xml:space="preserve">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proofErr w:type="spellStart"/>
      <w:r w:rsidRPr="003D662E">
        <w:rPr>
          <w:lang w:val="en-US"/>
        </w:rPr>
        <w:t>BaSyx</w:t>
      </w:r>
      <w:proofErr w:type="spellEnd"/>
      <w:r w:rsidRPr="003D662E">
        <w:rPr>
          <w:lang w:val="en-US"/>
        </w:rPr>
        <w:t xml:space="preserve">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proofErr w:type="spellStart"/>
      <w:r w:rsidRPr="003D662E">
        <w:rPr>
          <w:rFonts w:ascii="Consolas" w:hAnsi="Consolas"/>
          <w:lang w:val="en-US"/>
        </w:rPr>
        <w:t>javax.el.el-api</w:t>
      </w:r>
      <w:proofErr w:type="spellEnd"/>
      <w:r w:rsidRPr="003D662E">
        <w:rPr>
          <w:lang w:val="en-US"/>
        </w:rPr>
        <w:t xml:space="preserve">, which, when utilized together </w:t>
      </w:r>
      <w:r w:rsidR="001268F7" w:rsidRPr="003D662E">
        <w:rPr>
          <w:lang w:val="en-US"/>
        </w:rPr>
        <w:t>o</w:t>
      </w:r>
      <w:r w:rsidRPr="003D662E">
        <w:rPr>
          <w:lang w:val="en-US"/>
        </w:rPr>
        <w:t xml:space="preserve">n the same </w:t>
      </w:r>
      <w:proofErr w:type="spellStart"/>
      <w:r w:rsidRPr="003D662E">
        <w:rPr>
          <w:lang w:val="en-US"/>
        </w:rPr>
        <w:t>classpath</w:t>
      </w:r>
      <w:proofErr w:type="spellEnd"/>
      <w:r w:rsidRPr="003D662E">
        <w:rPr>
          <w:lang w:val="en-US"/>
        </w:rPr>
        <w:t>,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w:t>
      </w:r>
      <w:proofErr w:type="spellStart"/>
      <w:r w:rsidR="001622A5" w:rsidRPr="003D662E">
        <w:rPr>
          <w:lang w:val="en-US"/>
        </w:rPr>
        <w:t>EASy</w:t>
      </w:r>
      <w:proofErr w:type="spellEnd"/>
      <w:r w:rsidR="001622A5" w:rsidRPr="003D662E">
        <w:rPr>
          <w:lang w:val="en-US"/>
        </w:rPr>
        <w:t>-Producer).</w:t>
      </w:r>
    </w:p>
    <w:p w14:paraId="17023596" w14:textId="31A975E1"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w:t>
      </w:r>
      <w:proofErr w:type="spellStart"/>
      <w:r w:rsidRPr="003D662E">
        <w:rPr>
          <w:lang w:val="en-US"/>
        </w:rPr>
        <w:t>BaSyx</w:t>
      </w:r>
      <w:proofErr w:type="spellEnd"/>
      <w:r w:rsidRPr="003D662E">
        <w:rPr>
          <w:lang w:val="en-US"/>
        </w:rPr>
        <w:t xml:space="preserve">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 xml:space="preserve">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w:t>
      </w:r>
      <w:proofErr w:type="spellStart"/>
      <w:r w:rsidR="008B6B78" w:rsidRPr="003D662E">
        <w:rPr>
          <w:lang w:val="en-US"/>
        </w:rPr>
        <w:t>BaSyx</w:t>
      </w:r>
      <w:proofErr w:type="spellEnd"/>
      <w:r w:rsidR="008B6B78" w:rsidRPr="003D662E">
        <w:rPr>
          <w:lang w:val="en-US"/>
        </w:rPr>
        <w:t xml:space="preserve">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w:t>
      </w:r>
      <w:proofErr w:type="spellStart"/>
      <w:r w:rsidR="00991C66" w:rsidRPr="003D662E">
        <w:rPr>
          <w:lang w:val="en-US"/>
        </w:rPr>
        <w:t>BaSyx</w:t>
      </w:r>
      <w:proofErr w:type="spellEnd"/>
      <w:r w:rsidR="00991C66" w:rsidRPr="003D662E">
        <w:rPr>
          <w:lang w:val="en-US"/>
        </w:rPr>
        <w:t xml:space="preserve">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729A8FEF"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proofErr w:type="spellStart"/>
      <w:r w:rsidRPr="003D662E">
        <w:rPr>
          <w:rFonts w:ascii="Consolas" w:hAnsi="Consolas"/>
          <w:lang w:val="en-US"/>
        </w:rPr>
        <w:t>IOException</w:t>
      </w:r>
      <w:proofErr w:type="spellEnd"/>
      <w:r w:rsidRPr="003D662E">
        <w:rPr>
          <w:lang w:val="en-US"/>
        </w:rPr>
        <w:t xml:space="preserve"> if any form of input/output may fail, </w:t>
      </w:r>
      <w:proofErr w:type="spellStart"/>
      <w:r w:rsidRPr="003D662E">
        <w:rPr>
          <w:rFonts w:ascii="Consolas" w:hAnsi="Consolas"/>
          <w:lang w:val="en-US"/>
        </w:rPr>
        <w:t>ExecutionException</w:t>
      </w:r>
      <w:proofErr w:type="spellEnd"/>
      <w:r w:rsidRPr="003D662E">
        <w:rPr>
          <w:rFonts w:ascii="Consolas" w:hAnsi="Consolas"/>
          <w:lang w:val="en-US"/>
        </w:rPr>
        <w:t xml:space="preserve">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proofErr w:type="spellStart"/>
      <w:r w:rsidRPr="003D662E">
        <w:rPr>
          <w:rFonts w:ascii="Consolas" w:hAnsi="Consolas"/>
          <w:lang w:val="en-US"/>
        </w:rPr>
        <w:t>IllegalArgumentException</w:t>
      </w:r>
      <w:proofErr w:type="spellEnd"/>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6"/>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2B192D0"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64ABCA5D" w:rsidR="00B902EC" w:rsidRPr="003D662E" w:rsidRDefault="00B902EC" w:rsidP="00B902EC">
      <w:pPr>
        <w:pStyle w:val="Caption"/>
        <w:jc w:val="center"/>
        <w:rPr>
          <w:lang w:val="en-US"/>
        </w:rPr>
      </w:pPr>
      <w:bookmarkStart w:id="279"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64</w:t>
      </w:r>
      <w:r w:rsidRPr="003D662E">
        <w:fldChar w:fldCharType="end"/>
      </w:r>
      <w:bookmarkEnd w:id="279"/>
      <w:r w:rsidRPr="003D662E">
        <w:rPr>
          <w:lang w:val="en-US"/>
        </w:rPr>
        <w:t>: Structure of the component template “</w:t>
      </w:r>
      <w:proofErr w:type="spellStart"/>
      <w:r w:rsidRPr="003D662E">
        <w:rPr>
          <w:lang w:val="en-US"/>
        </w:rPr>
        <w:t>basicMaven</w:t>
      </w:r>
      <w:proofErr w:type="spellEnd"/>
      <w:r w:rsidRPr="003D662E">
        <w:rPr>
          <w:lang w:val="en-US"/>
        </w:rPr>
        <w:t>” in the GitHub repository.</w:t>
      </w:r>
    </w:p>
    <w:p w14:paraId="587B3CDD" w14:textId="4BE7364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7"/>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0D2C34E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w:t>
      </w:r>
      <w:proofErr w:type="spellStart"/>
      <w:r w:rsidRPr="003D662E">
        <w:rPr>
          <w:lang w:val="en-US"/>
        </w:rPr>
        <w:t>checkstyle</w:t>
      </w:r>
      <w:proofErr w:type="spellEnd"/>
      <w:r w:rsidRPr="003D662E">
        <w:rPr>
          <w:lang w:val="en-US"/>
        </w:rPr>
        <w:t xml:space="preserve"> setup taking the style information from the </w:t>
      </w:r>
      <w:proofErr w:type="spellStart"/>
      <w:r w:rsidRPr="003D662E">
        <w:rPr>
          <w:rFonts w:ascii="Consolas" w:hAnsi="Consolas"/>
          <w:lang w:val="en-US"/>
        </w:rPr>
        <w:t>platformDependencies</w:t>
      </w:r>
      <w:proofErr w:type="spellEnd"/>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proofErr w:type="spellStart"/>
      <w:r w:rsidR="00B31FB9" w:rsidRPr="003D662E">
        <w:rPr>
          <w:rFonts w:ascii="Consolas" w:hAnsi="Consolas"/>
          <w:lang w:val="en-US"/>
        </w:rPr>
        <w:t>platformDependencies</w:t>
      </w:r>
      <w:r w:rsidR="00B31FB9">
        <w:rPr>
          <w:rFonts w:ascii="Consolas" w:hAnsi="Consolas"/>
          <w:lang w:val="en-US"/>
        </w:rPr>
        <w:t>BOM</w:t>
      </w:r>
      <w:proofErr w:type="spellEnd"/>
      <w:r w:rsidR="00B31FB9">
        <w:rPr>
          <w:lang w:val="en-US"/>
        </w:rPr>
        <w:t xml:space="preserve"> or </w:t>
      </w:r>
      <w:proofErr w:type="spellStart"/>
      <w:r w:rsidR="00B31FB9" w:rsidRPr="003D662E">
        <w:rPr>
          <w:rFonts w:ascii="Consolas" w:hAnsi="Consolas"/>
          <w:lang w:val="en-US"/>
        </w:rPr>
        <w:t>platformDependencies</w:t>
      </w:r>
      <w:r w:rsidR="00B31FB9">
        <w:rPr>
          <w:rFonts w:ascii="Consolas" w:hAnsi="Consolas"/>
          <w:lang w:val="en-US"/>
        </w:rPr>
        <w:t>Spring</w:t>
      </w:r>
      <w:proofErr w:type="spellEnd"/>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0A1639" w:rsidRPr="003D662E">
        <w:rPr>
          <w:lang w:val="en-US"/>
        </w:rPr>
        <w:t xml:space="preserve">Table </w:t>
      </w:r>
      <w:r w:rsidR="000A1639">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w:t>
      </w:r>
      <w:proofErr w:type="spellStart"/>
      <w:r w:rsidRPr="003D662E">
        <w:rPr>
          <w:rFonts w:ascii="Consolas" w:hAnsi="Consolas"/>
          <w:lang w:val="en-US"/>
        </w:rPr>
        <w:t>gitignore</w:t>
      </w:r>
      <w:proofErr w:type="spellEnd"/>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w:t>
      </w:r>
      <w:proofErr w:type="spellStart"/>
      <w:r w:rsidRPr="003D662E">
        <w:rPr>
          <w:rFonts w:ascii="Consolas" w:hAnsi="Consolas"/>
          <w:lang w:val="en-US"/>
        </w:rPr>
        <w:t>jk</w:t>
      </w:r>
      <w:proofErr w:type="spellEnd"/>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proofErr w:type="spellStart"/>
      <w:r w:rsidRPr="003D662E">
        <w:rPr>
          <w:rFonts w:ascii="Consolas" w:hAnsi="Consolas"/>
          <w:lang w:val="en-US"/>
        </w:rPr>
        <w:t>artifactId</w:t>
      </w:r>
      <w:proofErr w:type="spellEnd"/>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w:t>
      </w:r>
      <w:proofErr w:type="spellStart"/>
      <w:r w:rsidR="00886E64" w:rsidRPr="003D662E">
        <w:rPr>
          <w:lang w:val="en-US"/>
        </w:rPr>
        <w:t>Yaml</w:t>
      </w:r>
      <w:proofErr w:type="spellEnd"/>
      <w:r w:rsidR="00886E64" w:rsidRPr="003D662E">
        <w:rPr>
          <w:lang w:val="en-US"/>
        </w:rPr>
        <w:t>-Structure),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proofErr w:type="spellStart"/>
      <w:r w:rsidRPr="003D662E">
        <w:rPr>
          <w:rFonts w:ascii="Consolas" w:hAnsi="Consolas"/>
          <w:lang w:val="en-US"/>
        </w:rPr>
        <w:t>impl.model</w:t>
      </w:r>
      <w:proofErr w:type="spellEnd"/>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proofErr w:type="spellStart"/>
      <w:r w:rsidR="00944BB4" w:rsidRPr="003D662E">
        <w:rPr>
          <w:rFonts w:ascii="Consolas" w:hAnsi="Consolas"/>
          <w:lang w:val="en-US"/>
        </w:rPr>
        <w:t>MavenCentral</w:t>
      </w:r>
      <w:proofErr w:type="spellEnd"/>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80" w:name="_Ref77928370"/>
      <w:bookmarkStart w:id="281"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7"/>
      <w:bookmarkEnd w:id="280"/>
      <w:bookmarkEnd w:id="28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8"/>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9"/>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40"/>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2" w:name="_Ref133572230"/>
      <w:bookmarkStart w:id="283" w:name="_Toc213421556"/>
      <w:r w:rsidRPr="003D662E">
        <w:rPr>
          <w:lang w:val="en-US"/>
        </w:rPr>
        <w:t xml:space="preserve">Compiling the </w:t>
      </w:r>
      <w:r w:rsidR="003321C9">
        <w:rPr>
          <w:lang w:val="en-US"/>
        </w:rPr>
        <w:t>P</w:t>
      </w:r>
      <w:r w:rsidRPr="003D662E">
        <w:rPr>
          <w:lang w:val="en-US"/>
        </w:rPr>
        <w:t>latform</w:t>
      </w:r>
      <w:bookmarkEnd w:id="282"/>
      <w:bookmarkEnd w:id="283"/>
    </w:p>
    <w:p w14:paraId="73251AF5" w14:textId="69C7FC8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0A1639" w:rsidRPr="003D662E">
        <w:rPr>
          <w:lang w:val="en-US"/>
        </w:rPr>
        <w:t xml:space="preserve">Figure </w:t>
      </w:r>
      <w:r w:rsidR="000A1639">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733D535D" w:rsidR="00365E2C" w:rsidRPr="003D662E" w:rsidRDefault="00365E2C" w:rsidP="00365E2C">
      <w:pPr>
        <w:pStyle w:val="Caption"/>
        <w:jc w:val="center"/>
        <w:rPr>
          <w:lang w:val="en-US"/>
        </w:rPr>
      </w:pPr>
      <w:bookmarkStart w:id="284"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65</w:t>
      </w:r>
      <w:r w:rsidRPr="003D662E">
        <w:fldChar w:fldCharType="end"/>
      </w:r>
      <w:bookmarkEnd w:id="284"/>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362F40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0A1639" w:rsidRPr="003D662E">
        <w:rPr>
          <w:lang w:val="en-US"/>
        </w:rPr>
        <w:t xml:space="preserve">Figure </w:t>
      </w:r>
      <w:r w:rsidR="000A1639">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0A1639" w:rsidRPr="003D662E">
        <w:rPr>
          <w:lang w:val="en-US"/>
        </w:rPr>
        <w:t xml:space="preserve">Figure </w:t>
      </w:r>
      <w:r w:rsidR="000A1639">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4508C22" w:rsidR="002558F5" w:rsidRPr="003D662E" w:rsidRDefault="008B0400" w:rsidP="00982C2F">
      <w:pPr>
        <w:jc w:val="both"/>
        <w:rPr>
          <w:lang w:val="en-US"/>
        </w:rPr>
      </w:pPr>
      <w:r w:rsidRPr="003D662E">
        <w:rPr>
          <w:lang w:val="en-US"/>
        </w:rPr>
        <w:t xml:space="preserve">The </w:t>
      </w:r>
      <w:proofErr w:type="spellStart"/>
      <w:r w:rsidR="00146820" w:rsidRPr="003D662E">
        <w:rPr>
          <w:rFonts w:ascii="Consolas" w:hAnsi="Consolas"/>
          <w:lang w:val="en-US"/>
        </w:rPr>
        <w:t>platformDependencies</w:t>
      </w:r>
      <w:proofErr w:type="spellEnd"/>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proofErr w:type="spellStart"/>
      <w:r w:rsidR="00982C2F" w:rsidRPr="003D662E">
        <w:rPr>
          <w:rFonts w:ascii="Consolas" w:hAnsi="Consolas"/>
          <w:lang w:val="en-US"/>
        </w:rPr>
        <w:t>platformDependencies</w:t>
      </w:r>
      <w:proofErr w:type="spellEnd"/>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0A1639">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proofErr w:type="spellStart"/>
      <w:r w:rsidR="00982C2F" w:rsidRPr="003D662E">
        <w:rPr>
          <w:rFonts w:ascii="Consolas" w:hAnsi="Consolas"/>
          <w:lang w:val="en-US"/>
        </w:rPr>
        <w:t>platformDependencies</w:t>
      </w:r>
      <w:proofErr w:type="spellEnd"/>
      <w:r w:rsidR="00982C2F" w:rsidRPr="003D662E">
        <w:rPr>
          <w:lang w:val="en-US"/>
        </w:rPr>
        <w:t xml:space="preserve"> </w:t>
      </w:r>
      <w:r w:rsidR="00982C2F">
        <w:rPr>
          <w:lang w:val="en-US"/>
        </w:rPr>
        <w:t xml:space="preserve">serves as </w:t>
      </w:r>
      <w:proofErr w:type="spellStart"/>
      <w:r w:rsidR="00982C2F">
        <w:rPr>
          <w:lang w:val="en-US"/>
        </w:rPr>
        <w:t>parend</w:t>
      </w:r>
      <w:proofErr w:type="spellEnd"/>
      <w:r w:rsidR="00982C2F">
        <w:rPr>
          <w:lang w:val="en-US"/>
        </w:rPr>
        <w:t xml:space="preserve"> POM for all platform core components, which must not have any external dependencies except for the Java library. These version properties are turned into managed dependencies in the platform bill-of-material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0A1639">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proofErr w:type="spellStart"/>
      <w:r w:rsidR="00982C2F" w:rsidRPr="003D662E">
        <w:rPr>
          <w:rFonts w:ascii="Consolas" w:hAnsi="Consolas"/>
          <w:lang w:val="en-US"/>
        </w:rPr>
        <w:t>platformDependencies</w:t>
      </w:r>
      <w:r w:rsidR="00982C2F">
        <w:rPr>
          <w:rFonts w:ascii="Consolas" w:hAnsi="Consolas"/>
          <w:lang w:val="en-US"/>
        </w:rPr>
        <w:t>Spring</w:t>
      </w:r>
      <w:proofErr w:type="spellEnd"/>
      <w:r w:rsidR="00982C2F">
        <w:rPr>
          <w:lang w:val="en-US"/>
        </w:rPr>
        <w:t xml:space="preserve">, which extends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54B8E40B" w:rsidR="00B7745A" w:rsidRPr="003D662E" w:rsidRDefault="0044351F" w:rsidP="0044351F">
      <w:pPr>
        <w:pStyle w:val="Caption"/>
        <w:jc w:val="center"/>
        <w:rPr>
          <w:lang w:val="en-US"/>
        </w:rPr>
      </w:pPr>
      <w:bookmarkStart w:id="285"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66</w:t>
      </w:r>
      <w:r w:rsidRPr="003D662E">
        <w:fldChar w:fldCharType="end"/>
      </w:r>
      <w:bookmarkEnd w:id="285"/>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proofErr w:type="spellStart"/>
      <w:r w:rsidR="00E702BA" w:rsidRPr="003D662E">
        <w:rPr>
          <w:rFonts w:ascii="Consolas" w:hAnsi="Consolas"/>
          <w:lang w:val="en-US"/>
        </w:rPr>
        <w:t>support</w:t>
      </w:r>
      <w:r w:rsidR="00E702BA">
        <w:rPr>
          <w:rFonts w:ascii="Consolas" w:hAnsi="Consolas"/>
          <w:lang w:val="en-US"/>
        </w:rPr>
        <w:t>.boot</w:t>
      </w:r>
      <w:proofErr w:type="spellEnd"/>
      <w:r w:rsidR="00E702BA">
        <w:rPr>
          <w:rFonts w:ascii="Consolas" w:hAnsi="Consolas"/>
          <w:lang w:val="en-US"/>
        </w:rPr>
        <w:t xml:space="preserve">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 xml:space="preserve">support and the AAS abstraction </w:t>
      </w:r>
      <w:proofErr w:type="spellStart"/>
      <w:r w:rsidR="00E702BA" w:rsidRPr="003D662E">
        <w:rPr>
          <w:rFonts w:ascii="Consolas" w:hAnsi="Consolas"/>
          <w:lang w:val="en-US"/>
        </w:rPr>
        <w:t>support.aas</w:t>
      </w:r>
      <w:proofErr w:type="spellEnd"/>
      <w:r w:rsidR="00E702BA" w:rsidRPr="003D662E">
        <w:rPr>
          <w:lang w:val="en-US"/>
        </w:rPr>
        <w:t xml:space="preserve"> are the most basic components without further dependencies to the platform. As </w:t>
      </w:r>
      <w:proofErr w:type="spellStart"/>
      <w:r w:rsidR="00B976FF" w:rsidRPr="003D662E">
        <w:rPr>
          <w:rFonts w:ascii="Consolas" w:hAnsi="Consolas"/>
          <w:lang w:val="en-US"/>
        </w:rPr>
        <w:t>support</w:t>
      </w:r>
      <w:r w:rsidR="00B976FF">
        <w:rPr>
          <w:rFonts w:ascii="Consolas" w:hAnsi="Consolas"/>
          <w:lang w:val="en-US"/>
        </w:rPr>
        <w:t>.boot</w:t>
      </w:r>
      <w:proofErr w:type="spellEnd"/>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proofErr w:type="spellStart"/>
      <w:r w:rsidR="00B976FF" w:rsidRPr="003D662E">
        <w:rPr>
          <w:rFonts w:ascii="Consolas" w:hAnsi="Consolas"/>
          <w:lang w:val="en-US"/>
        </w:rPr>
        <w:t>support</w:t>
      </w:r>
      <w:r w:rsidR="00B976FF">
        <w:rPr>
          <w:rFonts w:ascii="Consolas" w:hAnsi="Consolas"/>
          <w:lang w:val="en-US"/>
        </w:rPr>
        <w:t>.boot</w:t>
      </w:r>
      <w:proofErr w:type="spellEnd"/>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w:t>
      </w:r>
      <w:proofErr w:type="spellStart"/>
      <w:r w:rsidRPr="003D662E">
        <w:rPr>
          <w:lang w:val="en-US"/>
        </w:rPr>
        <w:t>BaSyx</w:t>
      </w:r>
      <w:proofErr w:type="spellEnd"/>
      <w:r w:rsidRPr="003D662E">
        <w:rPr>
          <w:lang w:val="en-US"/>
        </w:rPr>
        <w:t xml:space="preserve"> default implementation and the </w:t>
      </w:r>
      <w:proofErr w:type="spellStart"/>
      <w:r w:rsidRPr="003D662E">
        <w:rPr>
          <w:rFonts w:ascii="Consolas" w:hAnsi="Consolas"/>
          <w:lang w:val="en-US"/>
        </w:rPr>
        <w:t>iip-aas</w:t>
      </w:r>
      <w:proofErr w:type="spellEnd"/>
      <w:r w:rsidRPr="003D662E">
        <w:rPr>
          <w:lang w:val="en-US"/>
        </w:rPr>
        <w:t xml:space="preserve"> support functions depend directly on </w:t>
      </w:r>
      <w:proofErr w:type="spellStart"/>
      <w:r w:rsidRPr="003D662E">
        <w:rPr>
          <w:rFonts w:ascii="Consolas" w:hAnsi="Consolas"/>
          <w:lang w:val="en-US"/>
        </w:rPr>
        <w:t>support.aas</w:t>
      </w:r>
      <w:proofErr w:type="spellEnd"/>
      <w:r w:rsidRPr="003D662E">
        <w:rPr>
          <w:lang w:val="en-US"/>
        </w:rPr>
        <w:t xml:space="preserve"> and are build when </w:t>
      </w:r>
      <w:proofErr w:type="spellStart"/>
      <w:r w:rsidRPr="003D662E">
        <w:rPr>
          <w:rFonts w:ascii="Consolas" w:hAnsi="Consolas"/>
          <w:lang w:val="en-US"/>
        </w:rPr>
        <w:t>support.aas</w:t>
      </w:r>
      <w:proofErr w:type="spellEnd"/>
      <w:r w:rsidRPr="003D662E">
        <w:rPr>
          <w:lang w:val="en-US"/>
        </w:rPr>
        <w:t xml:space="preserve"> changes. Further, two basic Maven plugins for realizing an integrated build process for the platform and the applications directly depend (like </w:t>
      </w:r>
      <w:proofErr w:type="spellStart"/>
      <w:r w:rsidRPr="003D662E">
        <w:rPr>
          <w:rFonts w:ascii="Consolas" w:hAnsi="Consolas"/>
          <w:lang w:val="en-US"/>
        </w:rPr>
        <w:t>support.aas</w:t>
      </w:r>
      <w:proofErr w:type="spellEnd"/>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proofErr w:type="spellStart"/>
      <w:r w:rsidR="00242AAC" w:rsidRPr="003D662E">
        <w:rPr>
          <w:rFonts w:ascii="Consolas" w:hAnsi="Consolas"/>
          <w:lang w:val="en-US"/>
        </w:rPr>
        <w:t>transport.spring</w:t>
      </w:r>
      <w:proofErr w:type="spellEnd"/>
      <w:r w:rsidR="00242AAC" w:rsidRPr="003D662E">
        <w:rPr>
          <w:lang w:val="en-US"/>
        </w:rPr>
        <w:t>) and the Spring binders (</w:t>
      </w:r>
      <w:proofErr w:type="spellStart"/>
      <w:r w:rsidR="00242AAC" w:rsidRPr="003D662E">
        <w:rPr>
          <w:rFonts w:ascii="Consolas" w:hAnsi="Consolas"/>
          <w:lang w:val="en-US"/>
        </w:rPr>
        <w:t>transport.spring</w:t>
      </w:r>
      <w:proofErr w:type="spellEnd"/>
      <w:r w:rsidR="00242AAC" w:rsidRPr="003D662E">
        <w:rPr>
          <w:rFonts w:ascii="Consolas" w:hAnsi="Consolas"/>
          <w:lang w:val="en-US"/>
        </w:rPr>
        <w:t>.*</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proofErr w:type="spellStart"/>
      <w:r w:rsidR="009C42C6" w:rsidRPr="003D662E">
        <w:rPr>
          <w:rFonts w:ascii="Consolas" w:hAnsi="Consolas"/>
          <w:lang w:val="en-US"/>
        </w:rPr>
        <w:t>services.spring</w:t>
      </w:r>
      <w:proofErr w:type="spellEnd"/>
      <w:r w:rsidR="009C42C6" w:rsidRPr="003D662E">
        <w:rPr>
          <w:lang w:val="en-US"/>
        </w:rPr>
        <w:t>) as well as the generic service environment (</w:t>
      </w:r>
      <w:proofErr w:type="spellStart"/>
      <w:r w:rsidR="009C42C6" w:rsidRPr="003D662E">
        <w:rPr>
          <w:rFonts w:ascii="Consolas" w:hAnsi="Consolas"/>
          <w:lang w:val="en-US"/>
        </w:rPr>
        <w:t>services.environment</w:t>
      </w:r>
      <w:proofErr w:type="spellEnd"/>
      <w:r w:rsidR="009C42C6" w:rsidRPr="003D662E">
        <w:rPr>
          <w:lang w:val="en-US"/>
        </w:rPr>
        <w:t>) and the Spring-specific service environment (</w:t>
      </w:r>
      <w:proofErr w:type="spellStart"/>
      <w:r w:rsidR="009C42C6" w:rsidRPr="003D662E">
        <w:rPr>
          <w:rFonts w:ascii="Consolas" w:hAnsi="Consolas"/>
          <w:lang w:val="en-US"/>
        </w:rPr>
        <w:t>services.environment.spring</w:t>
      </w:r>
      <w:proofErr w:type="spellEnd"/>
      <w:r w:rsidR="009C42C6" w:rsidRPr="003D662E">
        <w:rPr>
          <w:lang w:val="en-US"/>
        </w:rPr>
        <w:t>).</w:t>
      </w:r>
      <w:r w:rsidR="00DD02A3" w:rsidRPr="003D662E">
        <w:rPr>
          <w:lang w:val="en-US"/>
        </w:rPr>
        <w:t xml:space="preserve"> </w:t>
      </w:r>
      <w:proofErr w:type="spellStart"/>
      <w:r w:rsidR="00821013" w:rsidRPr="003D662E">
        <w:rPr>
          <w:rFonts w:ascii="Consolas" w:hAnsi="Consolas"/>
          <w:lang w:val="en-US"/>
        </w:rPr>
        <w:t>services.spring</w:t>
      </w:r>
      <w:proofErr w:type="spellEnd"/>
      <w:r w:rsidR="00821013">
        <w:rPr>
          <w:lang w:val="en-US"/>
        </w:rPr>
        <w:t xml:space="preserve"> contains as subprojects </w:t>
      </w:r>
      <w:proofErr w:type="spellStart"/>
      <w:r w:rsidR="00821013" w:rsidRPr="003D662E">
        <w:rPr>
          <w:rFonts w:ascii="Consolas" w:hAnsi="Consolas"/>
          <w:lang w:val="en-US"/>
        </w:rPr>
        <w:t>test.simpleStream.spring</w:t>
      </w:r>
      <w:proofErr w:type="spellEnd"/>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proofErr w:type="spellStart"/>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proofErr w:type="spellEnd"/>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proofErr w:type="spellStart"/>
      <w:r w:rsidR="00965F5E" w:rsidRPr="003D662E">
        <w:rPr>
          <w:rFonts w:ascii="Consolas" w:hAnsi="Consolas"/>
          <w:lang w:val="en-US"/>
        </w:rPr>
        <w:t>ecsRuntime</w:t>
      </w:r>
      <w:proofErr w:type="spellEnd"/>
      <w:r w:rsidR="00965F5E" w:rsidRPr="003D662E">
        <w:rPr>
          <w:rFonts w:ascii="Consolas" w:hAnsi="Consolas"/>
          <w:lang w:val="en-US"/>
        </w:rPr>
        <w:t>.*</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proofErr w:type="spellStart"/>
      <w:r w:rsidR="00C2635E" w:rsidRPr="003D662E">
        <w:rPr>
          <w:rFonts w:ascii="Consolas" w:hAnsi="Consolas" w:cstheme="minorHAnsi"/>
          <w:lang w:val="en-US"/>
        </w:rPr>
        <w:t>deviceMgt</w:t>
      </w:r>
      <w:proofErr w:type="spellEnd"/>
      <w:r w:rsidR="00C2635E" w:rsidRPr="003D662E">
        <w:rPr>
          <w:rFonts w:ascii="Consolas" w:hAnsi="Consolas" w:cstheme="minorHAnsi"/>
          <w:lang w:val="en-US"/>
        </w:rPr>
        <w:t>.*</w:t>
      </w:r>
      <w:r w:rsidR="00C2635E" w:rsidRPr="003D662E">
        <w:rPr>
          <w:lang w:val="en-US"/>
        </w:rPr>
        <w:t xml:space="preserve">), including an optional integration of </w:t>
      </w:r>
      <w:proofErr w:type="spellStart"/>
      <w:r w:rsidR="00C2635E" w:rsidRPr="003D662E">
        <w:rPr>
          <w:rFonts w:ascii="Consolas" w:hAnsi="Consolas"/>
          <w:lang w:val="en-US"/>
        </w:rPr>
        <w:t>Minio</w:t>
      </w:r>
      <w:proofErr w:type="spellEnd"/>
      <w:r w:rsidR="00C2635E" w:rsidRPr="003D662E">
        <w:rPr>
          <w:lang w:val="en-US"/>
        </w:rPr>
        <w:t xml:space="preserve"> for object storage and </w:t>
      </w:r>
      <w:proofErr w:type="spellStart"/>
      <w:r w:rsidR="00C2635E" w:rsidRPr="003D662E">
        <w:rPr>
          <w:rFonts w:ascii="Consolas" w:hAnsi="Consolas"/>
          <w:lang w:val="en-US"/>
        </w:rPr>
        <w:t>ThingsBoard</w:t>
      </w:r>
      <w:proofErr w:type="spellEnd"/>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proofErr w:type="spellStart"/>
      <w:r w:rsidR="0073177F" w:rsidRPr="003D662E">
        <w:rPr>
          <w:rFonts w:ascii="Consolas" w:hAnsi="Consolas"/>
          <w:lang w:val="en-US"/>
        </w:rPr>
        <w:t>securityDataProtection</w:t>
      </w:r>
      <w:proofErr w:type="spellEnd"/>
      <w:r w:rsidR="0073177F" w:rsidRPr="003D662E">
        <w:rPr>
          <w:rFonts w:ascii="Consolas" w:hAnsi="Consolas"/>
          <w:lang w:val="en-US"/>
        </w:rPr>
        <w:t>.*</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proofErr w:type="spellStart"/>
      <w:r w:rsidR="00D615A9" w:rsidRPr="003D662E">
        <w:rPr>
          <w:rFonts w:ascii="Consolas" w:hAnsi="Consolas"/>
          <w:lang w:val="en-US"/>
        </w:rPr>
        <w:t>configuration.configuration</w:t>
      </w:r>
      <w:proofErr w:type="spellEnd"/>
      <w:r w:rsidR="00D615A9" w:rsidRPr="003D662E">
        <w:rPr>
          <w:lang w:val="en-US"/>
        </w:rPr>
        <w:t>)</w:t>
      </w:r>
      <w:r w:rsidR="001E5030">
        <w:rPr>
          <w:lang w:val="en-US"/>
        </w:rPr>
        <w:t xml:space="preserve"> is based on the configuration platform interfaces (</w:t>
      </w:r>
      <w:proofErr w:type="spellStart"/>
      <w:r w:rsidR="001E5030" w:rsidRPr="003D662E">
        <w:rPr>
          <w:rFonts w:ascii="Consolas" w:hAnsi="Consolas"/>
          <w:lang w:val="en-US"/>
        </w:rPr>
        <w:t>configuration.</w:t>
      </w:r>
      <w:r w:rsidR="001E5030">
        <w:rPr>
          <w:rFonts w:ascii="Consolas" w:hAnsi="Consolas"/>
          <w:lang w:val="en-US"/>
        </w:rPr>
        <w:t>interface</w:t>
      </w:r>
      <w:proofErr w:type="spellEnd"/>
      <w:r w:rsidR="001E5030">
        <w:rPr>
          <w:lang w:val="en-US"/>
        </w:rPr>
        <w:t>)  and the default configuration technology plugin (</w:t>
      </w:r>
      <w:proofErr w:type="spellStart"/>
      <w:r w:rsidR="001E5030" w:rsidRPr="003D662E">
        <w:rPr>
          <w:rFonts w:ascii="Consolas" w:hAnsi="Consolas"/>
          <w:lang w:val="en-US"/>
        </w:rPr>
        <w:t>configuration.</w:t>
      </w:r>
      <w:r w:rsidR="001E5030">
        <w:rPr>
          <w:rFonts w:ascii="Consolas" w:hAnsi="Consolas"/>
          <w:lang w:val="en-US"/>
        </w:rPr>
        <w:t>easy</w:t>
      </w:r>
      <w:proofErr w:type="spellEnd"/>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 xml:space="preserve">on the capabilities of </w:t>
      </w:r>
      <w:proofErr w:type="spellStart"/>
      <w:r w:rsidR="00D615A9" w:rsidRPr="003D662E">
        <w:rPr>
          <w:lang w:val="en-US"/>
        </w:rPr>
        <w:t>EASy</w:t>
      </w:r>
      <w:proofErr w:type="spellEnd"/>
      <w:r w:rsidR="00D615A9" w:rsidRPr="003D662E">
        <w:rPr>
          <w:lang w:val="en-US"/>
        </w:rPr>
        <w:t>-Producer (stand-alone, Maven-based integration</w:t>
      </w:r>
      <w:r w:rsidR="00DB02C6">
        <w:rPr>
          <w:lang w:val="en-US"/>
        </w:rPr>
        <w:t>, JDK driving force through Eclipse/</w:t>
      </w:r>
      <w:proofErr w:type="spellStart"/>
      <w:r w:rsidR="00DB02C6">
        <w:rPr>
          <w:lang w:val="en-US"/>
        </w:rPr>
        <w:t>xText</w:t>
      </w:r>
      <w:proofErr w:type="spellEnd"/>
      <w:r w:rsidR="00D615A9" w:rsidRPr="003D662E">
        <w:rPr>
          <w:lang w:val="en-US"/>
        </w:rPr>
        <w:t>).</w:t>
      </w:r>
      <w:r w:rsidR="00EB74DE">
        <w:rPr>
          <w:lang w:val="en-US"/>
        </w:rPr>
        <w:t xml:space="preserve"> </w:t>
      </w:r>
      <w:proofErr w:type="spellStart"/>
      <w:r w:rsidR="00595123" w:rsidRPr="00595123">
        <w:rPr>
          <w:lang w:val="en-US"/>
        </w:rPr>
        <w:t>c</w:t>
      </w:r>
      <w:r w:rsidR="00EB74DE" w:rsidRPr="00595123">
        <w:rPr>
          <w:rFonts w:ascii="Consolas" w:hAnsi="Consolas"/>
          <w:lang w:val="en-US"/>
        </w:rPr>
        <w:t>onfiguration.easy</w:t>
      </w:r>
      <w:proofErr w:type="spellEnd"/>
      <w:r w:rsidR="00EB74DE" w:rsidRPr="00595123">
        <w:rPr>
          <w:rFonts w:cstheme="minorHAnsi"/>
          <w:lang w:val="en-US"/>
        </w:rPr>
        <w:t xml:space="preserve"> contains a sub-project for defining the implementations of test application services (</w:t>
      </w:r>
      <w:proofErr w:type="spellStart"/>
      <w:r w:rsidR="00EB74DE" w:rsidRPr="00595123">
        <w:rPr>
          <w:rFonts w:ascii="Consolas" w:hAnsi="Consolas"/>
          <w:lang w:val="en-US"/>
        </w:rPr>
        <w:t>test.configuration.configuration</w:t>
      </w:r>
      <w:proofErr w:type="spellEnd"/>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proofErr w:type="spellStart"/>
      <w:r w:rsidR="00E80CE8" w:rsidRPr="003D662E">
        <w:rPr>
          <w:rFonts w:ascii="Consolas" w:hAnsi="Consolas"/>
          <w:lang w:val="en-US"/>
        </w:rPr>
        <w:t>configuration.</w:t>
      </w:r>
      <w:r w:rsidR="00E80CE8">
        <w:rPr>
          <w:rFonts w:ascii="Consolas" w:hAnsi="Consolas"/>
          <w:lang w:val="en-US"/>
        </w:rPr>
        <w:t>maven</w:t>
      </w:r>
      <w:proofErr w:type="spellEnd"/>
      <w:r w:rsidR="00E80CE8" w:rsidRPr="003D662E">
        <w:rPr>
          <w:lang w:val="en-US"/>
        </w:rPr>
        <w:t xml:space="preserve"> </w:t>
      </w:r>
      <w:r w:rsidR="00AF57F7" w:rsidRPr="003D662E">
        <w:rPr>
          <w:lang w:val="en-US"/>
        </w:rPr>
        <w:t xml:space="preserve">for executing the platform instantiation depends on </w:t>
      </w:r>
      <w:proofErr w:type="spellStart"/>
      <w:r w:rsidR="00AF57F7" w:rsidRPr="003D662E">
        <w:rPr>
          <w:rFonts w:ascii="Consolas" w:hAnsi="Consolas"/>
          <w:lang w:val="en-US"/>
        </w:rPr>
        <w:t>configuration.configuration</w:t>
      </w:r>
      <w:proofErr w:type="spellEnd"/>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w:t>
      </w:r>
      <w:proofErr w:type="spellStart"/>
      <w:r w:rsidRPr="003D662E">
        <w:rPr>
          <w:lang w:val="en-US"/>
        </w:rPr>
        <w:t>Qpid</w:t>
      </w:r>
      <w:proofErr w:type="spellEnd"/>
      <w:r w:rsidRPr="003D662E">
        <w:rPr>
          <w:lang w:val="en-US"/>
        </w:rPr>
        <w:t xml:space="preserve">, </w:t>
      </w:r>
      <w:proofErr w:type="spellStart"/>
      <w:r w:rsidRPr="003D662E">
        <w:rPr>
          <w:lang w:val="en-US"/>
        </w:rPr>
        <w:t>HiveMq</w:t>
      </w:r>
      <w:proofErr w:type="spellEnd"/>
      <w:r w:rsidRPr="003D662E">
        <w:rPr>
          <w:lang w:val="en-US"/>
        </w:rPr>
        <w:t xml:space="preserve"> or Moquette, which shall be explicit testing dependencies rather than part of the production code. </w:t>
      </w:r>
      <w:r w:rsidR="00F643DE" w:rsidRPr="003D662E">
        <w:rPr>
          <w:lang w:val="en-US"/>
        </w:rPr>
        <w:t xml:space="preserve">Apache </w:t>
      </w:r>
      <w:proofErr w:type="spellStart"/>
      <w:r w:rsidR="00F643DE" w:rsidRPr="003D662E">
        <w:rPr>
          <w:lang w:val="en-US"/>
        </w:rPr>
        <w:t>Qpid</w:t>
      </w:r>
      <w:proofErr w:type="spellEnd"/>
      <w:r w:rsidR="00F643DE" w:rsidRPr="003D662E">
        <w:rPr>
          <w:lang w:val="en-US"/>
        </w:rPr>
        <w:t xml:space="preserve"> (due to requested bug fixes) and </w:t>
      </w:r>
      <w:proofErr w:type="spellStart"/>
      <w:r w:rsidR="00F643DE" w:rsidRPr="003D662E">
        <w:rPr>
          <w:lang w:val="en-US"/>
        </w:rPr>
        <w:t>HiveMq</w:t>
      </w:r>
      <w:proofErr w:type="spellEnd"/>
      <w:r w:rsidR="00F643DE" w:rsidRPr="003D662E">
        <w:rPr>
          <w:lang w:val="en-US"/>
        </w:rPr>
        <w:t xml:space="preserve">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FBC134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00561197" w:rsidRPr="003D662E">
        <w:rPr>
          <w:lang w:val="en-US"/>
        </w:rPr>
        <w:t>, the Maven command</w:t>
      </w:r>
      <w:r w:rsidR="00967982">
        <w:rPr>
          <w:lang w:val="en-US"/>
        </w:rPr>
        <w:t xml:space="preserve"> </w:t>
      </w:r>
      <w:proofErr w:type="spellStart"/>
      <w:r w:rsidR="00967982" w:rsidRPr="00967982">
        <w:rPr>
          <w:rFonts w:ascii="Consolas" w:hAnsi="Consolas"/>
          <w:lang w:val="en-US"/>
        </w:rPr>
        <w:t>mvn</w:t>
      </w:r>
      <w:proofErr w:type="spellEnd"/>
      <w:r w:rsidR="00967982" w:rsidRPr="00967982">
        <w:rPr>
          <w:rFonts w:ascii="Consolas" w:hAnsi="Consolas"/>
          <w:lang w:val="en-US"/>
        </w:rPr>
        <w:t xml:space="preserve">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w:t>
      </w:r>
      <w:proofErr w:type="spellStart"/>
      <w:r w:rsidR="00561197" w:rsidRPr="003D662E">
        <w:rPr>
          <w:rFonts w:ascii="Consolas" w:hAnsi="Consolas"/>
          <w:lang w:val="en-US"/>
        </w:rPr>
        <w:t>Diip.build.initial</w:t>
      </w:r>
      <w:proofErr w:type="spellEnd"/>
      <w:r w:rsidR="00561197" w:rsidRPr="003D662E">
        <w:rPr>
          <w:rFonts w:ascii="Consolas" w:hAnsi="Consolas"/>
          <w:lang w:val="en-US"/>
        </w:rPr>
        <w:t>=true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w:t>
      </w:r>
      <w:proofErr w:type="spellStart"/>
      <w:r w:rsidR="00304B6E" w:rsidRPr="003D662E">
        <w:rPr>
          <w:rFonts w:ascii="Consolas" w:hAnsi="Consolas"/>
          <w:lang w:val="en-US"/>
        </w:rPr>
        <w:t>DskipTests</w:t>
      </w:r>
      <w:proofErr w:type="spellEnd"/>
      <w:r w:rsidR="00304B6E" w:rsidRPr="003D662E">
        <w:rPr>
          <w:lang w:val="en-US"/>
        </w:rPr>
        <w:t xml:space="preserve">. Both optional settings must be stated at the end of </w:t>
      </w:r>
      <w:proofErr w:type="spellStart"/>
      <w:r w:rsidR="00304B6E" w:rsidRPr="003D662E">
        <w:rPr>
          <w:rFonts w:ascii="Consolas" w:hAnsi="Consolas"/>
          <w:lang w:val="en-US"/>
        </w:rPr>
        <w:t>mvn</w:t>
      </w:r>
      <w:proofErr w:type="spellEnd"/>
      <w:r w:rsidR="00304B6E" w:rsidRPr="003D662E">
        <w:rPr>
          <w:rFonts w:ascii="Consolas" w:hAnsi="Consolas"/>
          <w:lang w:val="en-US"/>
        </w:rPr>
        <w:t xml:space="preserve"> install</w:t>
      </w:r>
      <w:r w:rsidR="00304B6E" w:rsidRPr="003D662E">
        <w:rPr>
          <w:lang w:val="en-US"/>
        </w:rPr>
        <w:t>.</w:t>
      </w:r>
    </w:p>
    <w:p w14:paraId="54C1E597" w14:textId="72F8F9EB" w:rsidR="00B011EB" w:rsidRPr="003D662E" w:rsidRDefault="00B011EB" w:rsidP="00AF5CD8">
      <w:pPr>
        <w:pStyle w:val="Heading2"/>
        <w:rPr>
          <w:lang w:val="en-US"/>
        </w:rPr>
      </w:pPr>
      <w:bookmarkStart w:id="286" w:name="_Ref57897652"/>
      <w:bookmarkStart w:id="287"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6"/>
      <w:bookmarkEnd w:id="287"/>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 xml:space="preserve">detailed installation procedure with alternatives is now in </w:t>
      </w:r>
      <w:proofErr w:type="spellStart"/>
      <w:r w:rsidR="0020475E" w:rsidRPr="000C51B3">
        <w:rPr>
          <w:lang w:val="en-US"/>
        </w:rPr>
        <w:t>github</w:t>
      </w:r>
      <w:proofErr w:type="spellEnd"/>
      <w:r w:rsidR="00911C2B" w:rsidRPr="000C51B3">
        <w:rPr>
          <w:rStyle w:val="FootnoteReference"/>
          <w:lang w:val="en-US"/>
        </w:rPr>
        <w:footnoteReference w:id="141"/>
      </w:r>
      <w:r w:rsidR="0020475E" w:rsidRPr="000C51B3">
        <w:rPr>
          <w:lang w:val="en-US"/>
        </w:rPr>
        <w:t>.</w:t>
      </w:r>
    </w:p>
    <w:p w14:paraId="12FD7556" w14:textId="4AAB0817" w:rsidR="00720260" w:rsidRPr="003D662E" w:rsidRDefault="00DC0D2F" w:rsidP="00720260">
      <w:pPr>
        <w:pStyle w:val="Heading2"/>
        <w:rPr>
          <w:lang w:val="en-US"/>
        </w:rPr>
      </w:pPr>
      <w:bookmarkStart w:id="288" w:name="_Ref133572362"/>
      <w:bookmarkStart w:id="289" w:name="_Ref137117178"/>
      <w:bookmarkStart w:id="290" w:name="_Toc21342155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8"/>
      <w:bookmarkEnd w:id="289"/>
      <w:bookmarkEnd w:id="290"/>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proofErr w:type="spellStart"/>
      <w:r w:rsidRPr="003D662E">
        <w:rPr>
          <w:lang w:val="en-GB"/>
        </w:rPr>
        <w:t>Jupyter</w:t>
      </w:r>
      <w:proofErr w:type="spellEnd"/>
      <w:r w:rsidRPr="003D662E">
        <w:rPr>
          <w:lang w:val="en-GB"/>
        </w:rPr>
        <w:t xml:space="preserve"> Notebook Project</w:t>
      </w:r>
      <w:r w:rsidRPr="003D662E">
        <w:rPr>
          <w:rStyle w:val="FootnoteReference"/>
          <w:lang w:val="en-GB"/>
        </w:rPr>
        <w:footnoteReference w:id="142"/>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w:t>
      </w:r>
      <w:proofErr w:type="spellStart"/>
      <w:r w:rsidRPr="003D662E">
        <w:rPr>
          <w:lang w:val="en-GB"/>
        </w:rPr>
        <w:t>Jupyter</w:t>
      </w:r>
      <w:proofErr w:type="spellEnd"/>
      <w:r w:rsidRPr="003D662E">
        <w:rPr>
          <w:lang w:val="en-GB"/>
        </w:rPr>
        <w:t xml:space="preserve"> Notebook in a nutshell is an open-source web-based interactive development environment for notebooks, code, and data. </w:t>
      </w:r>
      <w:proofErr w:type="spellStart"/>
      <w:r w:rsidRPr="003D662E">
        <w:rPr>
          <w:lang w:val="en-GB"/>
        </w:rPr>
        <w:t>Jupyter</w:t>
      </w:r>
      <w:proofErr w:type="spellEnd"/>
      <w:r w:rsidRPr="003D662E">
        <w:rPr>
          <w:lang w:val="en-GB"/>
        </w:rPr>
        <w:t xml:space="preserve"> Notebook supports over 40 programming languages like Python, R, Julia, and Scala. Using </w:t>
      </w:r>
      <w:proofErr w:type="spellStart"/>
      <w:r w:rsidRPr="003D662E">
        <w:rPr>
          <w:lang w:val="en-GB"/>
        </w:rPr>
        <w:t>Jupyter</w:t>
      </w:r>
      <w:proofErr w:type="spellEnd"/>
      <w:r w:rsidRPr="003D662E">
        <w:rPr>
          <w:lang w:val="en-GB"/>
        </w:rPr>
        <w:t xml:space="preserve">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proofErr w:type="spellStart"/>
      <w:r w:rsidRPr="003D662E">
        <w:rPr>
          <w:lang w:val="en-GB"/>
        </w:rPr>
        <w:t>Jupyter</w:t>
      </w:r>
      <w:proofErr w:type="spellEnd"/>
      <w:r w:rsidRPr="003D662E">
        <w:rPr>
          <w:lang w:val="en-GB"/>
        </w:rPr>
        <w:t xml:space="preserve">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 xml:space="preserve">In addition to that, there is a script that converts the </w:t>
      </w:r>
      <w:proofErr w:type="spellStart"/>
      <w:r w:rsidR="00B3299A" w:rsidRPr="003D662E">
        <w:rPr>
          <w:lang w:val="en-US"/>
        </w:rPr>
        <w:t>Jupyter</w:t>
      </w:r>
      <w:proofErr w:type="spellEnd"/>
      <w:r w:rsidR="00B3299A" w:rsidRPr="003D662E">
        <w:rPr>
          <w:lang w:val="en-US"/>
        </w:rPr>
        <w:t xml:space="preserve">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proofErr w:type="spellStart"/>
      <w:r w:rsidR="00B3299A" w:rsidRPr="003D662E">
        <w:rPr>
          <w:lang w:val="en-US"/>
        </w:rPr>
        <w:t>Jupyter</w:t>
      </w:r>
      <w:proofErr w:type="spellEnd"/>
      <w:r w:rsidR="00B3299A" w:rsidRPr="003D662E">
        <w:rPr>
          <w:lang w:val="en-US"/>
        </w:rPr>
        <w:t xml:space="preserve">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7D05214" w:rsidR="004A024E" w:rsidRPr="003D662E" w:rsidRDefault="004A024E" w:rsidP="004A024E">
      <w:pPr>
        <w:pStyle w:val="Caption"/>
        <w:jc w:val="center"/>
        <w:rPr>
          <w:lang w:val="en-GB"/>
        </w:rPr>
      </w:pPr>
      <w:bookmarkStart w:id="291"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632C8">
        <w:rPr>
          <w:noProof/>
          <w:lang w:val="en-GB"/>
        </w:rPr>
        <w:t>67</w:t>
      </w:r>
      <w:r w:rsidRPr="003D662E">
        <w:fldChar w:fldCharType="end"/>
      </w:r>
      <w:r w:rsidRPr="003D662E">
        <w:rPr>
          <w:lang w:val="en-GB"/>
        </w:rPr>
        <w:t>: The steps</w:t>
      </w:r>
      <w:bookmarkEnd w:id="291"/>
      <w:r w:rsidRPr="003D662E">
        <w:rPr>
          <w:lang w:val="en-GB"/>
        </w:rPr>
        <w:t xml:space="preserve"> executed automatically by PETE</w:t>
      </w:r>
    </w:p>
    <w:p w14:paraId="1F3FF0CE" w14:textId="1CEB6B2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66</w:t>
      </w:r>
      <w:r w:rsidR="000A163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 xml:space="preserve">is in the platform </w:t>
      </w:r>
      <w:proofErr w:type="spellStart"/>
      <w:r w:rsidR="00E00806">
        <w:rPr>
          <w:lang w:val="en-US"/>
        </w:rPr>
        <w:t>github</w:t>
      </w:r>
      <w:proofErr w:type="spellEnd"/>
      <w:r w:rsidR="00E00806">
        <w:rPr>
          <w:rStyle w:val="FootnoteReference"/>
          <w:lang w:val="en-US"/>
        </w:rPr>
        <w:footnoteReference w:id="143"/>
      </w:r>
      <w:r w:rsidR="00E00806">
        <w:rPr>
          <w:lang w:val="en-US"/>
        </w:rPr>
        <w:t xml:space="preserve">. </w:t>
      </w:r>
      <w:r w:rsidR="004A024E" w:rsidRPr="003D662E">
        <w:rPr>
          <w:lang w:val="en-GB"/>
        </w:rPr>
        <w:t xml:space="preserve">We are using Python scripts developed in </w:t>
      </w:r>
      <w:proofErr w:type="spellStart"/>
      <w:r w:rsidR="004A024E" w:rsidRPr="003D662E">
        <w:rPr>
          <w:lang w:val="en-GB"/>
        </w:rPr>
        <w:t>Jupyter</w:t>
      </w:r>
      <w:proofErr w:type="spellEnd"/>
      <w:r w:rsidR="004A024E" w:rsidRPr="003D662E">
        <w:rPr>
          <w:lang w:val="en-GB"/>
        </w:rPr>
        <w:t xml:space="preserve">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w:t>
      </w:r>
      <w:proofErr w:type="spellStart"/>
      <w:r w:rsidR="004A024E" w:rsidRPr="003D662E">
        <w:rPr>
          <w:lang w:val="en-GB"/>
        </w:rPr>
        <w:t>Jupyter</w:t>
      </w:r>
      <w:proofErr w:type="spellEnd"/>
      <w:r w:rsidR="004A024E" w:rsidRPr="003D662E">
        <w:rPr>
          <w:lang w:val="en-GB"/>
        </w:rPr>
        <w:t xml:space="preserve"> Notebook, this machine that runs the </w:t>
      </w:r>
      <w:proofErr w:type="spellStart"/>
      <w:r w:rsidR="004A024E" w:rsidRPr="003D662E">
        <w:rPr>
          <w:lang w:val="en-GB"/>
        </w:rPr>
        <w:t>Jupyter</w:t>
      </w:r>
      <w:proofErr w:type="spellEnd"/>
      <w:r w:rsidR="004A024E" w:rsidRPr="003D662E">
        <w:rPr>
          <w:lang w:val="en-GB"/>
        </w:rPr>
        <w:t xml:space="preserve"> Notebook is called the </w:t>
      </w:r>
      <w:proofErr w:type="spellStart"/>
      <w:r w:rsidR="004A024E" w:rsidRPr="003D662E">
        <w:rPr>
          <w:b/>
          <w:lang w:val="en-GB"/>
        </w:rPr>
        <w:t>TestManager</w:t>
      </w:r>
      <w:proofErr w:type="spellEnd"/>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proofErr w:type="spellStart"/>
      <w:r w:rsidRPr="003D662E">
        <w:rPr>
          <w:rFonts w:ascii="Consolas" w:hAnsi="Consolas"/>
          <w:lang w:val="en-US"/>
        </w:rPr>
        <w:t>TestSetup.yaml</w:t>
      </w:r>
      <w:proofErr w:type="spellEnd"/>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proofErr w:type="spellStart"/>
      <w:r w:rsidRPr="003D662E">
        <w:rPr>
          <w:b/>
          <w:lang w:val="en-GB"/>
        </w:rPr>
        <w:t>TestManager</w:t>
      </w:r>
      <w:proofErr w:type="spellEnd"/>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proofErr w:type="spellStart"/>
      <w:r w:rsidRPr="003D662E">
        <w:rPr>
          <w:lang w:val="en-GB"/>
        </w:rPr>
        <w:t>Jupyter</w:t>
      </w:r>
      <w:proofErr w:type="spellEnd"/>
      <w:r w:rsidRPr="003D662E">
        <w:rPr>
          <w:lang w:val="en-GB"/>
        </w:rPr>
        <w:t xml:space="preserve"> Python Notebook, those commands are generated based on the operating system in the </w:t>
      </w:r>
      <w:proofErr w:type="spellStart"/>
      <w:r w:rsidRPr="003D662E">
        <w:rPr>
          <w:b/>
          <w:lang w:val="en-GB"/>
        </w:rPr>
        <w:t>TestManager</w:t>
      </w:r>
      <w:proofErr w:type="spellEnd"/>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proofErr w:type="spellStart"/>
      <w:r w:rsidRPr="003D662E">
        <w:rPr>
          <w:b/>
          <w:lang w:val="en-GB"/>
        </w:rPr>
        <w:t>Jupyter</w:t>
      </w:r>
      <w:proofErr w:type="spellEnd"/>
      <w:r w:rsidRPr="003D662E">
        <w:rPr>
          <w:b/>
          <w:lang w:val="en-GB"/>
        </w:rPr>
        <w:t xml:space="preserve"> Python Notebook</w:t>
      </w:r>
      <w:r w:rsidRPr="003D662E">
        <w:rPr>
          <w:lang w:val="en-GB"/>
        </w:rPr>
        <w:t xml:space="preserve"> (</w:t>
      </w:r>
      <w:proofErr w:type="spellStart"/>
      <w:r w:rsidRPr="003D662E">
        <w:rPr>
          <w:rFonts w:ascii="Consolas" w:hAnsi="Consolas"/>
          <w:lang w:val="en-US"/>
        </w:rPr>
        <w:t>TestManagementScript.ipynb</w:t>
      </w:r>
      <w:proofErr w:type="spellEnd"/>
      <w:r w:rsidRPr="003D662E">
        <w:rPr>
          <w:lang w:val="en-US"/>
        </w:rPr>
        <w:t xml:space="preserve">) </w:t>
      </w:r>
      <w:r w:rsidRPr="003D662E">
        <w:rPr>
          <w:lang w:val="en-GB"/>
        </w:rPr>
        <w:t xml:space="preserve">that reads the </w:t>
      </w:r>
      <w:proofErr w:type="spellStart"/>
      <w:r w:rsidRPr="003D662E">
        <w:rPr>
          <w:rFonts w:ascii="Consolas" w:hAnsi="Consolas"/>
          <w:lang w:val="en-US"/>
        </w:rPr>
        <w:t>TestSetup.yaml</w:t>
      </w:r>
      <w:proofErr w:type="spellEnd"/>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proofErr w:type="spellStart"/>
      <w:r w:rsidRPr="003D662E">
        <w:rPr>
          <w:b/>
          <w:lang w:val="en-US"/>
        </w:rPr>
        <w:t>AllLogs</w:t>
      </w:r>
      <w:proofErr w:type="spellEnd"/>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xml:space="preserve">: a script that run the test in headless execution (Without </w:t>
      </w:r>
      <w:proofErr w:type="spellStart"/>
      <w:r w:rsidRPr="003D662E">
        <w:rPr>
          <w:lang w:val="en-US"/>
        </w:rPr>
        <w:t>Jupyter</w:t>
      </w:r>
      <w:proofErr w:type="spellEnd"/>
      <w:r w:rsidRPr="003D662E">
        <w:rPr>
          <w:lang w:val="en-US"/>
        </w:rPr>
        <w:t xml:space="preserve">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Convert </w:t>
      </w:r>
      <w:proofErr w:type="spellStart"/>
      <w:r w:rsidRPr="003D662E">
        <w:rPr>
          <w:lang w:val="en-US"/>
        </w:rPr>
        <w:t>Jupyter</w:t>
      </w:r>
      <w:proofErr w:type="spellEnd"/>
      <w:r w:rsidRPr="003D662E">
        <w:rPr>
          <w:lang w:val="en-US"/>
        </w:rPr>
        <w:t xml:space="preserve">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proofErr w:type="spellStart"/>
      <w:r w:rsidRPr="003D662E">
        <w:rPr>
          <w:rFonts w:ascii="Consolas" w:hAnsi="Consolas"/>
          <w:lang w:val="en-US"/>
        </w:rPr>
        <w:t>TestSetup.yaml</w:t>
      </w:r>
      <w:proofErr w:type="spellEnd"/>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proofErr w:type="spellStart"/>
      <w:r w:rsidRPr="003D662E">
        <w:rPr>
          <w:rFonts w:ascii="Consolas" w:hAnsi="Consolas"/>
          <w:lang w:val="en-US"/>
        </w:rPr>
        <w:t>TestSetup.yaml</w:t>
      </w:r>
      <w:proofErr w:type="spellEnd"/>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proofErr w:type="spellStart"/>
      <w:r w:rsidRPr="003D662E">
        <w:rPr>
          <w:b/>
          <w:lang w:val="en-US"/>
        </w:rPr>
        <w:t>AllLogs</w:t>
      </w:r>
      <w:proofErr w:type="spellEnd"/>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2" w:name="_Ref57109836"/>
      <w:bookmarkEnd w:id="177"/>
    </w:p>
    <w:p w14:paraId="602A6576" w14:textId="0206FDAA" w:rsidR="00AD0790" w:rsidRPr="003D662E" w:rsidRDefault="00CA2F6B" w:rsidP="00E45421">
      <w:pPr>
        <w:pStyle w:val="Heading1"/>
        <w:rPr>
          <w:lang w:val="en-US"/>
        </w:rPr>
      </w:pPr>
      <w:bookmarkStart w:id="293" w:name="_Ref76979717"/>
      <w:bookmarkStart w:id="294" w:name="_Toc213421559"/>
      <w:r w:rsidRPr="003D662E">
        <w:rPr>
          <w:lang w:val="en-US"/>
        </w:rPr>
        <w:lastRenderedPageBreak/>
        <w:t>Summary &amp; Conclusions</w:t>
      </w:r>
      <w:bookmarkEnd w:id="292"/>
      <w:bookmarkEnd w:id="293"/>
      <w:bookmarkEnd w:id="294"/>
    </w:p>
    <w:p w14:paraId="53314A52" w14:textId="43859782" w:rsidR="009E6C43" w:rsidRPr="003D662E" w:rsidRDefault="00EB6CE4" w:rsidP="0032147C">
      <w:pPr>
        <w:jc w:val="both"/>
        <w:rPr>
          <w:lang w:val="en-US"/>
        </w:rPr>
      </w:pPr>
      <w:r w:rsidRPr="003D662E">
        <w:rPr>
          <w:lang w:val="en-US"/>
        </w:rPr>
        <w:t xml:space="preserve">Realizing an open (experimental) </w:t>
      </w:r>
      <w:proofErr w:type="spellStart"/>
      <w:r w:rsidRPr="003D662E">
        <w:rPr>
          <w:lang w:val="en-US"/>
        </w:rPr>
        <w:t>IIoT</w:t>
      </w:r>
      <w:proofErr w:type="spellEnd"/>
      <w:r w:rsidRPr="003D662E">
        <w:rPr>
          <w:lang w:val="en-US"/>
        </w:rPr>
        <w:t xml:space="preserve">/I4.0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the approach to platform configuration and instantiation, future contributions to the (external) security of the platform, selected implementation details as well as how-</w:t>
      </w:r>
      <w:proofErr w:type="spellStart"/>
      <w:r w:rsidR="008F5B69" w:rsidRPr="003D662E">
        <w:rPr>
          <w:lang w:val="en-US"/>
        </w:rPr>
        <w:t>to’s</w:t>
      </w:r>
      <w:proofErr w:type="spellEnd"/>
      <w:r w:rsidR="008F5B69" w:rsidRPr="003D662E">
        <w:rPr>
          <w:lang w:val="en-US"/>
        </w:rPr>
        <w:t xml:space="preserve">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5" w:name="_Ref76979728"/>
      <w:bookmarkStart w:id="296" w:name="_Toc213421560"/>
      <w:r w:rsidRPr="003D662E">
        <w:rPr>
          <w:lang w:val="en-US"/>
        </w:rPr>
        <w:lastRenderedPageBreak/>
        <w:t>References</w:t>
      </w:r>
      <w:bookmarkEnd w:id="295"/>
      <w:bookmarkEnd w:id="296"/>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w:t>
      </w:r>
      <w:proofErr w:type="spellStart"/>
      <w:r w:rsidRPr="003D662E">
        <w:t>Bedenbecker</w:t>
      </w:r>
      <w:proofErr w:type="spellEnd"/>
      <w:r w:rsidRPr="003D662E">
        <w:t xml:space="preserve">, M. Billmann, A. </w:t>
      </w:r>
      <w:proofErr w:type="spellStart"/>
      <w:r w:rsidRPr="003D662E">
        <w:t>Bondza</w:t>
      </w:r>
      <w:proofErr w:type="spellEnd"/>
      <w:r w:rsidRPr="003D662E">
        <w:t xml:space="preserve">, B. Boss, S. Erler, K. Garrels, T. </w:t>
      </w:r>
      <w:proofErr w:type="spellStart"/>
      <w:r w:rsidRPr="003D662E">
        <w:t>Hadlich</w:t>
      </w:r>
      <w:proofErr w:type="spellEnd"/>
      <w:r w:rsidRPr="003D662E">
        <w:t xml:space="preserve">, M. Hankel, O. </w:t>
      </w:r>
      <w:proofErr w:type="spellStart"/>
      <w:r w:rsidRPr="003D662E">
        <w:t>Hillermeier</w:t>
      </w:r>
      <w:proofErr w:type="spellEnd"/>
      <w:r w:rsidRPr="003D662E">
        <w:t>, M. Hoffmeister, M. Kiele-</w:t>
      </w:r>
      <w:proofErr w:type="spellStart"/>
      <w:r w:rsidRPr="003D662E">
        <w:t>Dunsche</w:t>
      </w:r>
      <w:proofErr w:type="spellEnd"/>
      <w:r w:rsidRPr="003D662E">
        <w:t xml:space="preserve">, J. Neidig, A. </w:t>
      </w:r>
      <w:proofErr w:type="spellStart"/>
      <w:r w:rsidRPr="003D662E">
        <w:t>Orselzki</w:t>
      </w:r>
      <w:proofErr w:type="spellEnd"/>
      <w:r w:rsidRPr="003D662E">
        <w:t xml:space="preserve">, S. Pollmeier, B. Rauscher, W. Rieder, S. Stein, B. Waser, </w:t>
      </w:r>
      <w:proofErr w:type="spellStart"/>
      <w:r w:rsidRPr="003D662E">
        <w:t>Generic</w:t>
      </w:r>
      <w:proofErr w:type="spellEnd"/>
      <w:r w:rsidRPr="003D662E">
        <w:t xml:space="preserve"> Frame </w:t>
      </w:r>
      <w:proofErr w:type="spellStart"/>
      <w:r w:rsidRPr="003D662E">
        <w:t>for</w:t>
      </w:r>
      <w:proofErr w:type="spellEnd"/>
      <w:r w:rsidRPr="003D662E">
        <w:t xml:space="preserve"> Technical Data </w:t>
      </w:r>
      <w:proofErr w:type="spellStart"/>
      <w:r w:rsidRPr="003D662E">
        <w:t>for</w:t>
      </w:r>
      <w:proofErr w:type="spellEnd"/>
      <w:r w:rsidRPr="003D662E">
        <w:t xml:space="preserve"> Industrial Equipment in Manufacturing (Version 1.1), Plattform Industrie 4.0, 2020, </w:t>
      </w:r>
      <w:hyperlink r:id="rId77"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w:t>
      </w:r>
      <w:proofErr w:type="spellStart"/>
      <w:r w:rsidRPr="003D662E">
        <w:rPr>
          <w:lang w:val="en-US"/>
        </w:rPr>
        <w:t>Studienprojekt</w:t>
      </w:r>
      <w:proofErr w:type="spellEnd"/>
      <w:r w:rsidRPr="003D662E">
        <w:rPr>
          <w:lang w:val="en-US"/>
        </w:rPr>
        <w: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 xml:space="preserve">J.-H. </w:t>
      </w:r>
      <w:proofErr w:type="spellStart"/>
      <w:r w:rsidRPr="003D662E">
        <w:t>Cepok</w:t>
      </w:r>
      <w:proofErr w:type="spellEnd"/>
      <w:r w:rsidR="0004034E" w:rsidRPr="003D662E">
        <w:t>, Projektarbeit, Uni Hildesheim, 2023</w:t>
      </w:r>
      <w:r w:rsidR="000F16B6" w:rsidRPr="003D662E">
        <w:t xml:space="preserve"> (in </w:t>
      </w:r>
      <w:proofErr w:type="spellStart"/>
      <w:r w:rsidR="000F16B6" w:rsidRPr="003D662E">
        <w:t>preparation</w:t>
      </w:r>
      <w:proofErr w:type="spellEnd"/>
      <w:r w:rsidR="000F16B6" w:rsidRPr="003D662E">
        <w:t>)</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 xml:space="preserve">R. </w:t>
      </w:r>
      <w:proofErr w:type="spellStart"/>
      <w:r w:rsidRPr="003D662E">
        <w:rPr>
          <w:rFonts w:ascii="Calibri" w:hAnsi="Calibri" w:cs="Calibri"/>
          <w:color w:val="222222"/>
          <w:lang w:val="en-US"/>
        </w:rPr>
        <w:t>Dautov</w:t>
      </w:r>
      <w:proofErr w:type="spellEnd"/>
      <w:r w:rsidRPr="003D662E">
        <w:rPr>
          <w:rFonts w:ascii="Calibri" w:hAnsi="Calibri" w:cs="Calibri"/>
          <w:color w:val="222222"/>
          <w:lang w:val="en-US"/>
        </w:rPr>
        <w:t xml:space="preserve">, S. Distefano, D. </w:t>
      </w:r>
      <w:proofErr w:type="spellStart"/>
      <w:r w:rsidRPr="003D662E">
        <w:rPr>
          <w:rFonts w:ascii="Calibri" w:hAnsi="Calibri" w:cs="Calibri"/>
          <w:color w:val="222222"/>
          <w:lang w:val="en-US"/>
        </w:rPr>
        <w:t>Bruneo</w:t>
      </w:r>
      <w:proofErr w:type="spellEnd"/>
      <w:r w:rsidRPr="003D662E">
        <w:rPr>
          <w:rFonts w:ascii="Calibri" w:hAnsi="Calibri" w:cs="Calibri"/>
          <w:color w:val="222222"/>
          <w:lang w:val="en-US"/>
        </w:rPr>
        <w:t xml:space="preserve">, F. Longo, G. </w:t>
      </w:r>
      <w:proofErr w:type="spellStart"/>
      <w:r w:rsidRPr="003D662E">
        <w:rPr>
          <w:rFonts w:ascii="Calibri" w:hAnsi="Calibri" w:cs="Calibri"/>
          <w:color w:val="222222"/>
          <w:lang w:val="en-US"/>
        </w:rPr>
        <w:t>Merlino</w:t>
      </w:r>
      <w:proofErr w:type="spellEnd"/>
      <w:r w:rsidRPr="003D662E">
        <w:rPr>
          <w:rFonts w:ascii="Calibri" w:hAnsi="Calibri" w:cs="Calibri"/>
          <w:color w:val="222222"/>
          <w:lang w:val="en-US"/>
        </w:rPr>
        <w:t xml:space="preserve">, A. </w:t>
      </w:r>
      <w:proofErr w:type="spellStart"/>
      <w:r w:rsidRPr="003D662E">
        <w:rPr>
          <w:rFonts w:ascii="Calibri" w:hAnsi="Calibri" w:cs="Calibri"/>
          <w:color w:val="222222"/>
          <w:lang w:val="en-US"/>
        </w:rPr>
        <w:t>Puliafito</w:t>
      </w:r>
      <w:proofErr w:type="spellEnd"/>
      <w:r w:rsidRPr="003D662E">
        <w:rPr>
          <w:rFonts w:ascii="Calibri" w:hAnsi="Calibri" w:cs="Calibri"/>
          <w:color w:val="222222"/>
          <w:lang w:val="en-US"/>
        </w:rPr>
        <w:t>, Pushing Intelligence to the Edge with a Stream Processing Architecture, International Conference on Internet of Things (</w:t>
      </w:r>
      <w:proofErr w:type="spellStart"/>
      <w:r w:rsidRPr="003D662E">
        <w:rPr>
          <w:rFonts w:ascii="Calibri" w:hAnsi="Calibri" w:cs="Calibri"/>
          <w:color w:val="222222"/>
          <w:lang w:val="en-US"/>
        </w:rPr>
        <w:t>iThings</w:t>
      </w:r>
      <w:proofErr w:type="spellEnd"/>
      <w:r w:rsidRPr="003D662E">
        <w:rPr>
          <w:rFonts w:ascii="Calibri" w:hAnsi="Calibri" w:cs="Calibri"/>
          <w:color w:val="222222"/>
          <w:lang w:val="en-US"/>
        </w:rPr>
        <w:t>) and IEEE Green Computing and Communications (</w:t>
      </w:r>
      <w:proofErr w:type="spellStart"/>
      <w:r w:rsidRPr="003D662E">
        <w:rPr>
          <w:rFonts w:ascii="Calibri" w:hAnsi="Calibri" w:cs="Calibri"/>
          <w:color w:val="222222"/>
          <w:lang w:val="en-US"/>
        </w:rPr>
        <w:t>GreenCom</w:t>
      </w:r>
      <w:proofErr w:type="spellEnd"/>
      <w:r w:rsidRPr="003D662E">
        <w:rPr>
          <w:rFonts w:ascii="Calibri" w:hAnsi="Calibri" w:cs="Calibri"/>
          <w:color w:val="222222"/>
          <w:lang w:val="en-US"/>
        </w:rPr>
        <w:t>) and IEEE Cyber, Physical and Social Computing (</w:t>
      </w:r>
      <w:proofErr w:type="spellStart"/>
      <w:r w:rsidRPr="003D662E">
        <w:rPr>
          <w:rFonts w:ascii="Calibri" w:hAnsi="Calibri" w:cs="Calibri"/>
          <w:color w:val="222222"/>
          <w:lang w:val="en-US"/>
        </w:rPr>
        <w:t>CPSCom</w:t>
      </w:r>
      <w:proofErr w:type="spellEnd"/>
      <w:r w:rsidRPr="003D662E">
        <w:rPr>
          <w:rFonts w:ascii="Calibri" w:hAnsi="Calibri" w:cs="Calibri"/>
          <w:color w:val="222222"/>
          <w:lang w:val="en-US"/>
        </w:rPr>
        <w:t>) and IEEE Smart Data (</w:t>
      </w:r>
      <w:proofErr w:type="spellStart"/>
      <w:r w:rsidRPr="003D662E">
        <w:rPr>
          <w:rFonts w:ascii="Calibri" w:hAnsi="Calibri" w:cs="Calibri"/>
          <w:color w:val="222222"/>
          <w:lang w:val="en-US"/>
        </w:rPr>
        <w:t>SmartData</w:t>
      </w:r>
      <w:proofErr w:type="spellEnd"/>
      <w:r w:rsidRPr="003D662E">
        <w:rPr>
          <w:rFonts w:ascii="Calibri" w:hAnsi="Calibri" w:cs="Calibri"/>
          <w:color w:val="222222"/>
          <w:lang w:val="en-US"/>
        </w:rPr>
        <w:t>),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w:t>
      </w:r>
      <w:proofErr w:type="spellStart"/>
      <w:r w:rsidRPr="003D662E">
        <w:rPr>
          <w:lang w:val="en-US"/>
        </w:rPr>
        <w:t>Datenbanksysteme</w:t>
      </w:r>
      <w:proofErr w:type="spellEnd"/>
      <w:r w:rsidRPr="003D662E">
        <w:rPr>
          <w:lang w:val="en-US"/>
        </w:rPr>
        <w:t xml:space="preserve"> für Business, </w:t>
      </w:r>
      <w:proofErr w:type="spellStart"/>
      <w:r w:rsidRPr="003D662E">
        <w:rPr>
          <w:lang w:val="en-US"/>
        </w:rPr>
        <w:t>Technologie</w:t>
      </w:r>
      <w:proofErr w:type="spellEnd"/>
      <w:r w:rsidRPr="003D662E">
        <w:rPr>
          <w:lang w:val="en-US"/>
        </w:rPr>
        <w:t xml:space="preserv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H. Eichelberger, S. El-</w:t>
      </w:r>
      <w:proofErr w:type="spellStart"/>
      <w:r w:rsidRPr="003D662E">
        <w:rPr>
          <w:lang w:val="en-US"/>
        </w:rPr>
        <w:t>Sharkawy</w:t>
      </w:r>
      <w:proofErr w:type="spellEnd"/>
      <w:r w:rsidRPr="003D662E">
        <w:rPr>
          <w:lang w:val="en-US"/>
        </w:rPr>
        <w:t xml:space="preserve">, C. Kröher, K. Schmid, IVML Language specification, </w:t>
      </w:r>
      <w:hyperlink r:id="rId78"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w:t>
      </w:r>
      <w:proofErr w:type="spellStart"/>
      <w:r w:rsidRPr="003D662E">
        <w:rPr>
          <w:rFonts w:cstheme="minorHAnsi"/>
          <w:lang w:val="en-US"/>
        </w:rPr>
        <w:t>Laridi</w:t>
      </w:r>
      <w:proofErr w:type="spellEnd"/>
      <w:r w:rsidRPr="003D662E">
        <w:rPr>
          <w:rFonts w:cstheme="minorHAnsi"/>
          <w:lang w:val="en-US"/>
        </w:rPr>
        <w:t xml:space="preserve">, A. Weber, C. </w:t>
      </w:r>
      <w:proofErr w:type="spellStart"/>
      <w:r w:rsidRPr="003D662E">
        <w:rPr>
          <w:rFonts w:cstheme="minorHAnsi"/>
          <w:lang w:val="en-US"/>
        </w:rPr>
        <w:t>Niederée</w:t>
      </w:r>
      <w:proofErr w:type="spellEnd"/>
      <w:r w:rsidRPr="003D662E">
        <w:rPr>
          <w:rFonts w:cstheme="minorHAnsi"/>
          <w:lang w:val="en-US"/>
        </w:rPr>
        <w:t xml:space="preserve">, T. Hildebrandt, Developing an AI-enabled </w:t>
      </w:r>
      <w:proofErr w:type="spellStart"/>
      <w:r w:rsidRPr="003D662E">
        <w:rPr>
          <w:rFonts w:cstheme="minorHAnsi"/>
          <w:lang w:val="en-US"/>
        </w:rPr>
        <w:t>IIoT</w:t>
      </w:r>
      <w:proofErr w:type="spellEnd"/>
      <w:r w:rsidRPr="003D662E">
        <w:rPr>
          <w:rFonts w:cstheme="minorHAnsi"/>
          <w:lang w:val="en-US"/>
        </w:rPr>
        <w:t xml:space="preserve">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 xml:space="preserve">H. Eichelberger, G. Palmer, C. </w:t>
      </w:r>
      <w:proofErr w:type="spellStart"/>
      <w:r w:rsidRPr="003D662E">
        <w:rPr>
          <w:lang w:val="en-GB"/>
        </w:rPr>
        <w:t>Niederée</w:t>
      </w:r>
      <w:proofErr w:type="spellEnd"/>
      <w:r w:rsidRPr="003D662E">
        <w:rPr>
          <w:lang w:val="en-GB"/>
        </w:rPr>
        <w:t>,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 xml:space="preserve">H. Eichelberger, C. Sauer, A. S. Ahmadian, M. </w:t>
      </w:r>
      <w:proofErr w:type="spellStart"/>
      <w:r w:rsidRPr="003D662E">
        <w:rPr>
          <w:lang w:val="en-GB"/>
        </w:rPr>
        <w:t>Schicktanz</w:t>
      </w:r>
      <w:proofErr w:type="spellEnd"/>
      <w:r w:rsidRPr="003D662E">
        <w:rPr>
          <w:lang w:val="en-GB"/>
        </w:rPr>
        <w:t xml:space="preserve">, A. Dewes, G. Palmer, C. </w:t>
      </w:r>
      <w:proofErr w:type="spellStart"/>
      <w:r w:rsidRPr="003D662E">
        <w:rPr>
          <w:lang w:val="en-GB"/>
        </w:rPr>
        <w:t>Niederée</w:t>
      </w:r>
      <w:proofErr w:type="spellEnd"/>
      <w:r w:rsidRPr="003D662E">
        <w:rPr>
          <w:lang w:val="en-GB"/>
        </w:rPr>
        <w:t>,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 xml:space="preserve">H. Eichelberger, C. Qin, R. </w:t>
      </w:r>
      <w:proofErr w:type="spellStart"/>
      <w:r w:rsidRPr="003D662E">
        <w:rPr>
          <w:lang w:val="en-US"/>
        </w:rPr>
        <w:t>Sizonenko</w:t>
      </w:r>
      <w:proofErr w:type="spellEnd"/>
      <w:r w:rsidRPr="003D662E">
        <w:rPr>
          <w:lang w:val="en-US"/>
        </w:rPr>
        <w:t>,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w:t>
      </w:r>
      <w:proofErr w:type="spellStart"/>
      <w:r w:rsidRPr="003D662E">
        <w:rPr>
          <w:lang w:val="en-US"/>
        </w:rPr>
        <w:t>EASy</w:t>
      </w:r>
      <w:proofErr w:type="spellEnd"/>
      <w:r w:rsidRPr="003D662E">
        <w:rPr>
          <w:lang w:val="en-US"/>
        </w:rPr>
        <w:t xml:space="preserve"> Variability Instantiation Language: Language Specification, </w:t>
      </w:r>
      <w:hyperlink r:id="rId79"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w:t>
      </w:r>
      <w:proofErr w:type="spellStart"/>
      <w:r w:rsidRPr="003D662E">
        <w:rPr>
          <w:lang w:val="en-US"/>
        </w:rPr>
        <w:t>Vlissides</w:t>
      </w:r>
      <w:proofErr w:type="spellEnd"/>
      <w:r w:rsidRPr="003D662E">
        <w:rPr>
          <w:lang w:val="en-US"/>
        </w:rPr>
        <w:t xml:space="preserve">,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P. Waibel,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S. Schulte,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xml:space="preserve">,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 xml:space="preserve">J.-H. </w:t>
      </w:r>
      <w:proofErr w:type="spellStart"/>
      <w:r w:rsidRPr="003D662E">
        <w:rPr>
          <w:color w:val="000000" w:themeColor="text1"/>
          <w:lang w:val="en-US"/>
        </w:rPr>
        <w:t>Hoepman</w:t>
      </w:r>
      <w:proofErr w:type="spellEnd"/>
      <w:r w:rsidRPr="003D662E">
        <w:rPr>
          <w:color w:val="000000" w:themeColor="text1"/>
          <w:lang w:val="en-US"/>
        </w:rPr>
        <w:t>,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0"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1"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 xml:space="preserve">J. </w:t>
      </w:r>
      <w:proofErr w:type="spellStart"/>
      <w:r w:rsidRPr="003D662E">
        <w:rPr>
          <w:lang w:val="en-US"/>
        </w:rPr>
        <w:t>Jürjens</w:t>
      </w:r>
      <w:proofErr w:type="spellEnd"/>
      <w:r w:rsidRPr="003D662E">
        <w:rPr>
          <w:lang w:val="en-US"/>
        </w:rPr>
        <w:t>,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w:t>
      </w:r>
      <w:proofErr w:type="spellStart"/>
      <w:r w:rsidRPr="003D662E">
        <w:rPr>
          <w:lang w:val="en-US"/>
        </w:rPr>
        <w:t>Koziolek</w:t>
      </w:r>
      <w:proofErr w:type="spellEnd"/>
      <w:r w:rsidRPr="003D662E">
        <w:rPr>
          <w:lang w:val="en-US"/>
        </w:rPr>
        <w:t xml:space="preserve">, S. </w:t>
      </w:r>
      <w:proofErr w:type="spellStart"/>
      <w:r w:rsidRPr="003D662E">
        <w:rPr>
          <w:lang w:val="en-US"/>
        </w:rPr>
        <w:t>Grüner</w:t>
      </w:r>
      <w:proofErr w:type="spellEnd"/>
      <w:r w:rsidRPr="003D662E">
        <w:rPr>
          <w:lang w:val="en-US"/>
        </w:rPr>
        <w:t xml:space="preserve">, J. </w:t>
      </w:r>
      <w:proofErr w:type="spellStart"/>
      <w:r w:rsidRPr="003D662E">
        <w:rPr>
          <w:lang w:val="en-US"/>
        </w:rPr>
        <w:t>Rückert</w:t>
      </w:r>
      <w:proofErr w:type="spellEnd"/>
      <w:r w:rsidRPr="003D662E">
        <w:rPr>
          <w:lang w:val="en-US"/>
        </w:rPr>
        <w:t xml:space="preserve">,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2"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 xml:space="preserve">E. Maleki, F. </w:t>
      </w:r>
      <w:proofErr w:type="spellStart"/>
      <w:r w:rsidRPr="003D662E">
        <w:rPr>
          <w:lang w:val="en-GB"/>
        </w:rPr>
        <w:t>Belkadi</w:t>
      </w:r>
      <w:proofErr w:type="spellEnd"/>
      <w:r w:rsidRPr="003D662E">
        <w:rPr>
          <w:lang w:val="en-GB"/>
        </w:rPr>
        <w:t xml:space="preserve">, N. </w:t>
      </w:r>
      <w:proofErr w:type="spellStart"/>
      <w:r w:rsidRPr="003D662E">
        <w:rPr>
          <w:lang w:val="en-GB"/>
        </w:rPr>
        <w:t>Boli</w:t>
      </w:r>
      <w:proofErr w:type="spellEnd"/>
      <w:r w:rsidRPr="003D662E">
        <w:rPr>
          <w:lang w:val="en-GB"/>
        </w:rPr>
        <w:t xml:space="preserve">, J. van der B. </w:t>
      </w:r>
      <w:proofErr w:type="spellStart"/>
      <w:r w:rsidRPr="003D662E">
        <w:rPr>
          <w:lang w:val="en-GB"/>
        </w:rPr>
        <w:t>Zwaag</w:t>
      </w:r>
      <w:proofErr w:type="spellEnd"/>
      <w:r w:rsidRPr="003D662E">
        <w:rPr>
          <w:lang w:val="en-GB"/>
        </w:rPr>
        <w:t xml:space="preserve">, K. </w:t>
      </w:r>
      <w:proofErr w:type="spellStart"/>
      <w:r w:rsidRPr="003D662E">
        <w:rPr>
          <w:lang w:val="en-GB"/>
        </w:rPr>
        <w:t>Alexopoulos</w:t>
      </w:r>
      <w:proofErr w:type="spellEnd"/>
      <w:r w:rsidRPr="003D662E">
        <w:rPr>
          <w:lang w:val="en-GB"/>
        </w:rPr>
        <w:t xml:space="preserve">, S. </w:t>
      </w:r>
      <w:proofErr w:type="spellStart"/>
      <w:r w:rsidRPr="003D662E">
        <w:rPr>
          <w:lang w:val="en-GB"/>
        </w:rPr>
        <w:t>Koukas</w:t>
      </w:r>
      <w:proofErr w:type="spellEnd"/>
      <w:r w:rsidRPr="003D662E">
        <w:rPr>
          <w:lang w:val="en-GB"/>
        </w:rPr>
        <w:t>, M. Marin-</w:t>
      </w:r>
      <w:proofErr w:type="spellStart"/>
      <w:r w:rsidRPr="003D662E">
        <w:rPr>
          <w:lang w:val="en-GB"/>
        </w:rPr>
        <w:t>Perianu</w:t>
      </w:r>
      <w:proofErr w:type="spellEnd"/>
      <w:r w:rsidRPr="003D662E">
        <w:rPr>
          <w:lang w:val="en-GB"/>
        </w:rPr>
        <w:t xml:space="preserve">, A. Bernard, D. </w:t>
      </w:r>
      <w:proofErr w:type="spellStart"/>
      <w:r w:rsidRPr="003D662E">
        <w:rPr>
          <w:lang w:val="en-GB"/>
        </w:rPr>
        <w:t>Mourtzis</w:t>
      </w:r>
      <w:proofErr w:type="spellEnd"/>
      <w:r w:rsidRPr="003D662E">
        <w:rPr>
          <w:lang w:val="en-GB"/>
        </w:rPr>
        <w:t>,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 xml:space="preserve">N. Martz, J. Warren, Big Data - Principles and best practices of scalable </w:t>
      </w:r>
      <w:proofErr w:type="spellStart"/>
      <w:r w:rsidRPr="003D662E">
        <w:rPr>
          <w:lang w:val="en-US"/>
        </w:rPr>
        <w:t>realtime</w:t>
      </w:r>
      <w:proofErr w:type="spellEnd"/>
      <w:r w:rsidRPr="003D662E">
        <w:rPr>
          <w:lang w:val="en-US"/>
        </w:rPr>
        <w:t xml:space="preserv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 xml:space="preserve">D. O’Keeffe, T. </w:t>
      </w:r>
      <w:proofErr w:type="spellStart"/>
      <w:r w:rsidRPr="003D662E">
        <w:rPr>
          <w:rFonts w:ascii="Calibri" w:hAnsi="Calibri" w:cs="Calibri"/>
          <w:color w:val="222222"/>
          <w:lang w:val="en-US"/>
        </w:rPr>
        <w:t>Salonidis</w:t>
      </w:r>
      <w:proofErr w:type="spellEnd"/>
      <w:r w:rsidRPr="003D662E">
        <w:rPr>
          <w:rFonts w:ascii="Calibri" w:hAnsi="Calibri" w:cs="Calibri"/>
          <w:color w:val="222222"/>
          <w:lang w:val="en-US"/>
        </w:rPr>
        <w:t xml:space="preserve">, P. </w:t>
      </w:r>
      <w:proofErr w:type="spellStart"/>
      <w:r w:rsidRPr="003D662E">
        <w:rPr>
          <w:rFonts w:ascii="Calibri" w:hAnsi="Calibri" w:cs="Calibri"/>
          <w:color w:val="222222"/>
          <w:lang w:val="en-US"/>
        </w:rPr>
        <w:t>Pietzuch</w:t>
      </w:r>
      <w:proofErr w:type="spellEnd"/>
      <w:r w:rsidRPr="003D662E">
        <w:rPr>
          <w:rFonts w:ascii="Calibri" w:hAnsi="Calibri" w:cs="Calibri"/>
          <w:color w:val="222222"/>
          <w:lang w:val="en-US"/>
        </w:rPr>
        <w:t>,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3"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 xml:space="preserve">D. </w:t>
      </w:r>
      <w:proofErr w:type="spellStart"/>
      <w:r w:rsidRPr="003D662E">
        <w:t>Pidun</w:t>
      </w:r>
      <w:proofErr w:type="spellEnd"/>
      <w:r w:rsidRPr="003D662E">
        <w:t xml:space="preserve">, Geräteverwaltung von IoT-Geräten für die IIP-Ecosphere Plattform, </w:t>
      </w:r>
      <w:proofErr w:type="spellStart"/>
      <w:r w:rsidRPr="003D662E">
        <w:t>BSc</w:t>
      </w:r>
      <w:proofErr w:type="spellEnd"/>
      <w:r w:rsidRPr="003D662E">
        <w:t>-Abschlussarbeit,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4"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w:t>
      </w:r>
      <w:proofErr w:type="spellStart"/>
      <w:r w:rsidRPr="003D662E">
        <w:rPr>
          <w:lang w:val="en-US"/>
        </w:rPr>
        <w:t>Industrie</w:t>
      </w:r>
      <w:proofErr w:type="spellEnd"/>
      <w:r w:rsidRPr="003D662E">
        <w:rPr>
          <w:lang w:val="en-US"/>
        </w:rPr>
        <w:t xml:space="preserve"> 4.0, </w:t>
      </w:r>
      <w:hyperlink r:id="rId85"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 xml:space="preserve">B. </w:t>
      </w:r>
      <w:proofErr w:type="spellStart"/>
      <w:r w:rsidRPr="003D662E">
        <w:rPr>
          <w:rFonts w:ascii="Calibri" w:hAnsi="Calibri" w:cs="Calibri"/>
          <w:color w:val="222222"/>
          <w:lang w:val="en-US"/>
        </w:rPr>
        <w:t>Satzger</w:t>
      </w:r>
      <w:proofErr w:type="spellEnd"/>
      <w:r w:rsidRPr="003D662E">
        <w:rPr>
          <w:rFonts w:ascii="Calibri" w:hAnsi="Calibri" w:cs="Calibri"/>
          <w:color w:val="222222"/>
          <w:lang w:val="en-US"/>
        </w:rPr>
        <w:t xml:space="preserve">, W. Hummer, P. Leitner,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 xml:space="preserve">C. Sauer, H. Eichelberger, A. </w:t>
      </w:r>
      <w:proofErr w:type="spellStart"/>
      <w:r w:rsidRPr="003D662E">
        <w:rPr>
          <w:rFonts w:ascii="Calibri" w:hAnsi="Calibri" w:cs="Calibri"/>
          <w:color w:val="222222"/>
        </w:rPr>
        <w:t>Ahmadian</w:t>
      </w:r>
      <w:proofErr w:type="spellEnd"/>
      <w:r w:rsidRPr="003D662E">
        <w:rPr>
          <w:rFonts w:ascii="Calibri" w:hAnsi="Calibri" w:cs="Calibri"/>
          <w:color w:val="222222"/>
        </w:rPr>
        <w:t xml:space="preserve">, A. Dewes, J. </w:t>
      </w:r>
      <w:proofErr w:type="spellStart"/>
      <w:r w:rsidRPr="003D662E">
        <w:rPr>
          <w:rFonts w:ascii="Calibri" w:hAnsi="Calibri" w:cs="Calibri"/>
          <w:color w:val="222222"/>
        </w:rPr>
        <w:t>Jürjens</w:t>
      </w:r>
      <w:proofErr w:type="spellEnd"/>
      <w:r w:rsidRPr="003D662E">
        <w:rPr>
          <w:rFonts w:ascii="Calibri" w:hAnsi="Calibri" w:cs="Calibri"/>
          <w:color w:val="222222"/>
        </w:rPr>
        <w:t>,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 xml:space="preserve">K. Schmid, H. Eichelberger, </w:t>
      </w:r>
      <w:proofErr w:type="spellStart"/>
      <w:r w:rsidRPr="003D662E">
        <w:rPr>
          <w:rFonts w:ascii="Calibri" w:hAnsi="Calibri" w:cs="Calibri"/>
          <w:color w:val="222222"/>
          <w:lang w:val="en-US"/>
        </w:rPr>
        <w:t>EASy</w:t>
      </w:r>
      <w:proofErr w:type="spellEnd"/>
      <w:r w:rsidRPr="003D662E">
        <w:rPr>
          <w:rFonts w:ascii="Calibri" w:hAnsi="Calibri" w:cs="Calibri"/>
          <w:color w:val="222222"/>
          <w:lang w:val="en-US"/>
        </w:rPr>
        <w:t>-Producer: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K. Schmid, S. El-</w:t>
      </w:r>
      <w:proofErr w:type="spellStart"/>
      <w:r w:rsidR="00DD2B1F" w:rsidRPr="003D662E">
        <w:rPr>
          <w:rFonts w:ascii="Calibri" w:hAnsi="Calibri" w:cs="Calibri"/>
          <w:color w:val="222222"/>
          <w:lang w:val="en-US"/>
        </w:rPr>
        <w:t>Sharkawy</w:t>
      </w:r>
      <w:proofErr w:type="spellEnd"/>
      <w:r w:rsidR="00DD2B1F" w:rsidRPr="003D662E">
        <w:rPr>
          <w:rFonts w:ascii="Calibri" w:hAnsi="Calibri" w:cs="Calibri"/>
          <w:color w:val="222222"/>
          <w:lang w:val="en-US"/>
        </w:rPr>
        <w:t xml:space="preserve">,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 xml:space="preserve">hes. </w:t>
      </w:r>
      <w:proofErr w:type="spellStart"/>
      <w:r w:rsidRPr="003D662E">
        <w:rPr>
          <w:rFonts w:ascii="Calibri" w:hAnsi="Calibri" w:cs="Calibri"/>
          <w:color w:val="222222"/>
          <w:lang w:val="en-US"/>
        </w:rPr>
        <w:t>arXiv</w:t>
      </w:r>
      <w:proofErr w:type="spellEnd"/>
      <w:r w:rsidRPr="003D662E">
        <w:rPr>
          <w:rFonts w:ascii="Calibri" w:hAnsi="Calibri" w:cs="Calibri"/>
          <w:color w:val="222222"/>
          <w:lang w:val="en-US"/>
        </w:rPr>
        <w:t xml:space="preserve">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proofErr w:type="spellStart"/>
      <w:r w:rsidRPr="003D662E">
        <w:t>BSc</w:t>
      </w:r>
      <w:proofErr w:type="spellEnd"/>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7" w:name="_Hlk72428649"/>
      <w:r w:rsidRPr="003D662E">
        <w:t>M. Staciwa, Experimentelles Container-</w:t>
      </w:r>
      <w:proofErr w:type="spellStart"/>
      <w:r w:rsidRPr="003D662E">
        <w:t>Deployment</w:t>
      </w:r>
      <w:proofErr w:type="spellEnd"/>
      <w:r w:rsidRPr="003D662E">
        <w:t xml:space="preserve"> auf Industrie 4.0 Geräte, Projektarbeit, Uni Hildesheim, 2020</w:t>
      </w:r>
      <w:bookmarkEnd w:id="297"/>
    </w:p>
    <w:p w14:paraId="757BA6DD" w14:textId="351B5766" w:rsidR="00A80FDA"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 xml:space="preserve">M. Staciwa, Modell-basierte Erstellung von </w:t>
      </w:r>
      <w:proofErr w:type="spellStart"/>
      <w:r w:rsidRPr="003D662E">
        <w:t>containervirtualisierter</w:t>
      </w:r>
      <w:proofErr w:type="spellEnd"/>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672307">
      <w:pPr>
        <w:autoSpaceDE w:val="0"/>
        <w:autoSpaceDN w:val="0"/>
        <w:adjustRightInd w:val="0"/>
        <w:spacing w:after="0" w:line="240" w:lineRule="auto"/>
        <w:ind w:left="426" w:hanging="426"/>
      </w:pP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 xml:space="preserve">H. </w:t>
      </w:r>
      <w:proofErr w:type="spellStart"/>
      <w:r w:rsidRPr="003D662E">
        <w:rPr>
          <w:lang w:val="en-GB"/>
        </w:rPr>
        <w:t>Stichweh</w:t>
      </w:r>
      <w:proofErr w:type="spellEnd"/>
      <w:r w:rsidRPr="003D662E">
        <w:rPr>
          <w:lang w:val="en-GB"/>
        </w:rPr>
        <w:t xml:space="preserve">, C. Sauer, H. Eichelberger, IIP-Ecosphere Platform Requirements (Usage View), Version 1.0, </w:t>
      </w:r>
      <w:proofErr w:type="spellStart"/>
      <w:r w:rsidRPr="003D662E">
        <w:rPr>
          <w:lang w:val="en-GB"/>
        </w:rPr>
        <w:t>Januar</w:t>
      </w:r>
      <w:proofErr w:type="spellEnd"/>
      <w:r w:rsidRPr="003D662E">
        <w:rPr>
          <w:lang w:val="en-GB"/>
        </w:rPr>
        <w:t xml:space="preserve">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xml:space="preserve">] F. van der Linden, K. Schmid, E. </w:t>
      </w:r>
      <w:proofErr w:type="spellStart"/>
      <w:r w:rsidRPr="003D662E">
        <w:rPr>
          <w:lang w:val="en-US"/>
        </w:rPr>
        <w:t>Rommes</w:t>
      </w:r>
      <w:proofErr w:type="spellEnd"/>
      <w:r w:rsidRPr="003D662E">
        <w:rPr>
          <w:lang w:val="en-US"/>
        </w:rPr>
        <w:t>,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w:t>
      </w:r>
      <w:proofErr w:type="spellStart"/>
      <w:r w:rsidRPr="003D662E">
        <w:rPr>
          <w:lang w:val="en-US"/>
        </w:rPr>
        <w:t>Submodel</w:t>
      </w:r>
      <w:proofErr w:type="spellEnd"/>
      <w:r w:rsidRPr="003D662E">
        <w:rPr>
          <w:lang w:val="en-US"/>
        </w:rPr>
        <w:t xml:space="preserve"> Templates of the Asset Administration Shell – ZVEI Digital Nameplate for industrial equipment (Version 1.0), </w:t>
      </w:r>
      <w:hyperlink r:id="rId86"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w:t>
      </w:r>
      <w:proofErr w:type="spellStart"/>
      <w:r w:rsidRPr="003D662E">
        <w:rPr>
          <w:lang w:val="en-US"/>
        </w:rPr>
        <w:t>Ziadi</w:t>
      </w:r>
      <w:proofErr w:type="spellEnd"/>
      <w:r w:rsidRPr="003D662E">
        <w:rPr>
          <w:lang w:val="en-US"/>
        </w:rPr>
        <w:t xml:space="preserve">, L. </w:t>
      </w:r>
      <w:proofErr w:type="spellStart"/>
      <w:r w:rsidRPr="003D662E">
        <w:rPr>
          <w:lang w:val="en-US"/>
        </w:rPr>
        <w:t>Hélouët</w:t>
      </w:r>
      <w:proofErr w:type="spellEnd"/>
      <w:r w:rsidRPr="003D662E">
        <w:rPr>
          <w:lang w:val="en-US"/>
        </w:rPr>
        <w:t xml:space="preserve">, J.-M. </w:t>
      </w:r>
      <w:proofErr w:type="spellStart"/>
      <w:r w:rsidRPr="003D662E">
        <w:rPr>
          <w:lang w:val="en-US"/>
        </w:rPr>
        <w:t>Jézéquel</w:t>
      </w:r>
      <w:proofErr w:type="spellEnd"/>
      <w:r w:rsidRPr="003D662E">
        <w:rPr>
          <w:lang w:val="en-US"/>
        </w:rPr>
        <w:t xml:space="preserve">, Towards a UML profile for Software Product Lines, Intl. </w:t>
      </w:r>
      <w:r w:rsidRPr="003D662E">
        <w:rPr>
          <w:lang w:val="en-GB"/>
        </w:rPr>
        <w:t>Workshop on Software Product-Family Engineering, 2003</w:t>
      </w:r>
    </w:p>
    <w:p w14:paraId="38017B0B" w14:textId="21F761F2" w:rsidR="002642F2" w:rsidRPr="002642F2" w:rsidRDefault="002642F2" w:rsidP="007E06F0">
      <w:pPr>
        <w:ind w:left="426" w:hanging="426"/>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7"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7E06F0">
      <w:pPr>
        <w:ind w:left="426" w:hanging="426"/>
        <w:rPr>
          <w:lang w:val="en-US"/>
        </w:rPr>
      </w:pPr>
      <w:r>
        <w:rPr>
          <w:lang w:val="en-US"/>
        </w:rPr>
        <w:t xml:space="preserve">[46] </w:t>
      </w:r>
      <w:r w:rsidRPr="002642F2">
        <w:rPr>
          <w:lang w:val="en-US"/>
        </w:rPr>
        <w:t>IDTA 02004-1-2 Handover Documentation</w:t>
      </w:r>
      <w:r>
        <w:rPr>
          <w:lang w:val="en-US"/>
        </w:rPr>
        <w:t xml:space="preserve"> (</w:t>
      </w:r>
      <w:hyperlink r:id="rId88"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7E06F0">
      <w:pPr>
        <w:ind w:left="426" w:hanging="426"/>
        <w:rPr>
          <w:lang w:val="en-US"/>
        </w:rPr>
      </w:pPr>
      <w:r>
        <w:rPr>
          <w:lang w:val="en-US"/>
        </w:rPr>
        <w:t xml:space="preserve">[47] </w:t>
      </w:r>
      <w:r w:rsidRPr="002642F2">
        <w:rPr>
          <w:lang w:val="en-US"/>
        </w:rPr>
        <w:t>IDTA 02011-1-0 Hierarchical Structures enabling Bills of Material</w:t>
      </w:r>
      <w:r>
        <w:rPr>
          <w:lang w:val="en-US"/>
        </w:rPr>
        <w:t xml:space="preserve"> (</w:t>
      </w:r>
      <w:hyperlink r:id="rId89"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7E06F0">
      <w:pPr>
        <w:ind w:left="426" w:hanging="426"/>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7E06F0">
      <w:pPr>
        <w:ind w:left="426" w:hanging="426"/>
        <w:rPr>
          <w:lang w:val="en-US"/>
        </w:rPr>
      </w:pPr>
      <w:r>
        <w:rPr>
          <w:lang w:val="en-US"/>
        </w:rPr>
        <w:t xml:space="preserve">[49] </w:t>
      </w:r>
      <w:r w:rsidRPr="002642F2">
        <w:rPr>
          <w:lang w:val="en-US"/>
        </w:rPr>
        <w:t>IDTA 02008-1-1 Time Series Data</w:t>
      </w:r>
      <w:r>
        <w:rPr>
          <w:lang w:val="en-US"/>
        </w:rPr>
        <w:t xml:space="preserve"> (</w:t>
      </w:r>
      <w:hyperlink r:id="rId90"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w:t>
      </w:r>
      <w:hyperlink r:id="rId91"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2"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Default="00907CC1" w:rsidP="000133D3">
      <w:pPr>
        <w:spacing w:after="120" w:line="240" w:lineRule="auto"/>
        <w:ind w:left="426" w:hanging="426"/>
        <w:rPr>
          <w:lang w:val="en-GB"/>
        </w:rPr>
      </w:pPr>
      <w:r w:rsidRPr="00907CC1">
        <w:rPr>
          <w:lang w:val="en-GB"/>
        </w:rPr>
        <w:t>[52] H. Eichelberger, C. Sauer, A. S. Ahmadian, C. Kröher, Industry 4.0/</w:t>
      </w:r>
      <w:proofErr w:type="spellStart"/>
      <w:r w:rsidRPr="00907CC1">
        <w:rPr>
          <w:lang w:val="en-GB"/>
        </w:rPr>
        <w:t>IIoT</w:t>
      </w:r>
      <w:proofErr w:type="spellEnd"/>
      <w:r w:rsidRPr="00907CC1">
        <w:rPr>
          <w:lang w:val="en-GB"/>
        </w:rPr>
        <w:t xml:space="preserve"> Platforms for manufacturing systems — A systematic review contrasting the scientific and the industrial side</w:t>
      </w:r>
      <w:r>
        <w:rPr>
          <w:lang w:val="en-GB"/>
        </w:rPr>
        <w:t xml:space="preserve">, Journal of Information and Software Technology (IST), volume 179, 107650, </w:t>
      </w:r>
      <w:hyperlink r:id="rId93" w:history="1">
        <w:r w:rsidRPr="000C2392">
          <w:rPr>
            <w:rStyle w:val="Hyperlink"/>
            <w:lang w:val="en-GB"/>
          </w:rPr>
          <w:t>https://doi.org/10.1016/j.infsof.2024.107650</w:t>
        </w:r>
      </w:hyperlink>
      <w:r>
        <w:rPr>
          <w:lang w:val="en-GB"/>
        </w:rPr>
        <w:t xml:space="preserve">, 2025 </w:t>
      </w:r>
    </w:p>
    <w:p w14:paraId="4E08AF16" w14:textId="2621F664" w:rsidR="00D57F0F" w:rsidRDefault="00D57F0F" w:rsidP="000133D3">
      <w:pPr>
        <w:spacing w:after="120" w:line="240" w:lineRule="auto"/>
        <w:ind w:left="426" w:hanging="426"/>
        <w:rPr>
          <w:lang w:val="en-GB"/>
        </w:rPr>
      </w:pPr>
      <w:r w:rsidRPr="00D57F0F">
        <w:rPr>
          <w:lang w:val="en-GB"/>
        </w:rPr>
        <w:t>[53]</w:t>
      </w:r>
      <w:r w:rsidRPr="00D57F0F">
        <w:rPr>
          <w:lang w:val="en-GB"/>
        </w:rPr>
        <w:tab/>
        <w:t xml:space="preserve">H. Eichelberger, H. </w:t>
      </w:r>
      <w:proofErr w:type="spellStart"/>
      <w:r w:rsidRPr="00D57F0F">
        <w:rPr>
          <w:lang w:val="en-GB"/>
        </w:rPr>
        <w:t>Stichweh</w:t>
      </w:r>
      <w:proofErr w:type="spellEnd"/>
      <w:r w:rsidRPr="00D57F0F">
        <w:rPr>
          <w:lang w:val="en-GB"/>
        </w:rPr>
        <w:t>, C. Sauer, Requirements for an AI-enabled Industry 4.0 Platform – Integrating Industrial and Scientific Views</w:t>
      </w:r>
      <w:r>
        <w:rPr>
          <w:lang w:val="en-GB"/>
        </w:rPr>
        <w:t>, SOFTENG’22, pp. 7-14, 2022</w:t>
      </w:r>
    </w:p>
    <w:p w14:paraId="567AAD7F" w14:textId="5AC5E87A" w:rsidR="000366CA" w:rsidRPr="00D57F0F" w:rsidRDefault="000366CA" w:rsidP="000133D3">
      <w:pPr>
        <w:spacing w:after="120" w:line="240" w:lineRule="auto"/>
        <w:ind w:left="426" w:hanging="426"/>
        <w:rPr>
          <w:lang w:val="en-GB"/>
        </w:rPr>
      </w:pPr>
      <w:r>
        <w:rPr>
          <w:lang w:val="en-GB"/>
        </w:rPr>
        <w:lastRenderedPageBreak/>
        <w:t xml:space="preserve">[54] </w:t>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w:t>
      </w:r>
      <w:proofErr w:type="spellStart"/>
      <w:r w:rsidRPr="000366CA">
        <w:rPr>
          <w:lang w:val="en-GB"/>
        </w:rPr>
        <w:t>Niederée</w:t>
      </w:r>
      <w:proofErr w:type="spellEnd"/>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69A4E21B" w14:textId="77777777" w:rsidR="00EF60A9" w:rsidRPr="00D57F0F" w:rsidRDefault="00EF60A9">
      <w:pPr>
        <w:rPr>
          <w:lang w:val="en-GB"/>
        </w:rPr>
      </w:pPr>
      <w:r w:rsidRPr="00D57F0F">
        <w:rPr>
          <w:lang w:val="en-GB"/>
        </w:rPr>
        <w:br w:type="page"/>
      </w:r>
    </w:p>
    <w:p w14:paraId="1A319F4E" w14:textId="1A6B2948" w:rsidR="00CD3E73" w:rsidRPr="003D662E" w:rsidRDefault="00EF60A9" w:rsidP="00EF60A9">
      <w:pPr>
        <w:pStyle w:val="Heading1"/>
        <w:rPr>
          <w:lang w:val="en-GB"/>
        </w:rPr>
      </w:pPr>
      <w:bookmarkStart w:id="298" w:name="_Ref146532729"/>
      <w:bookmarkStart w:id="299" w:name="_Toc213421561"/>
      <w:r>
        <w:rPr>
          <w:lang w:val="en-US"/>
        </w:rPr>
        <w:lastRenderedPageBreak/>
        <w:t>Appendix</w:t>
      </w:r>
      <w:bookmarkEnd w:id="298"/>
      <w:bookmarkEnd w:id="299"/>
    </w:p>
    <w:p w14:paraId="55E86BC6" w14:textId="4E7B7BC7" w:rsidR="00EF60A9" w:rsidRPr="003D662E" w:rsidRDefault="00057504" w:rsidP="00EB6326">
      <w:pPr>
        <w:pStyle w:val="Heading2"/>
        <w:rPr>
          <w:lang w:val="en-US"/>
        </w:rPr>
      </w:pPr>
      <w:bookmarkStart w:id="300" w:name="_Ref69806407"/>
      <w:bookmarkStart w:id="301" w:name="_Toc213421562"/>
      <w:r>
        <w:rPr>
          <w:lang w:val="en-US"/>
        </w:rPr>
        <w:t xml:space="preserve">oktoflow UML </w:t>
      </w:r>
      <w:r w:rsidR="00EF60A9" w:rsidRPr="003D662E">
        <w:rPr>
          <w:lang w:val="en-US"/>
        </w:rPr>
        <w:t>Profile</w:t>
      </w:r>
      <w:bookmarkEnd w:id="300"/>
      <w:bookmarkEnd w:id="301"/>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proofErr w:type="spellStart"/>
      <w:r w:rsidR="00057504">
        <w:rPr>
          <w:lang w:val="en-US"/>
        </w:rPr>
        <w:t>oktoflow’s</w:t>
      </w:r>
      <w:proofErr w:type="spellEnd"/>
      <w:r w:rsidR="00057504">
        <w:rPr>
          <w:lang w:val="en-US"/>
        </w:rPr>
        <w:t xml:space="preserve">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7B8FD81" w:rsidR="00EF60A9" w:rsidRPr="003D662E" w:rsidRDefault="00EF60A9" w:rsidP="00EF60A9">
      <w:pPr>
        <w:pStyle w:val="Caption"/>
        <w:jc w:val="center"/>
        <w:rPr>
          <w:lang w:val="en-US"/>
        </w:rPr>
      </w:pPr>
      <w:bookmarkStart w:id="302"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68</w:t>
      </w:r>
      <w:r w:rsidRPr="003D662E">
        <w:fldChar w:fldCharType="end"/>
      </w:r>
      <w:bookmarkEnd w:id="302"/>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3E84483"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4"/>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DataConnector</w:t>
      </w:r>
      <w:proofErr w:type="spellEnd"/>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5"/>
      </w:r>
      <w:r w:rsidRPr="003D662E">
        <w:rPr>
          <w:lang w:val="en-US"/>
        </w:rPr>
        <w:t>, e.g., for soft-</w:t>
      </w:r>
      <w:proofErr w:type="spellStart"/>
      <w:r w:rsidRPr="003D662E">
        <w:rPr>
          <w:lang w:val="en-US"/>
        </w:rPr>
        <w:t>realtime</w:t>
      </w:r>
      <w:proofErr w:type="spellEnd"/>
      <w:r w:rsidRPr="003D662E">
        <w:rPr>
          <w:lang w:val="en-US"/>
        </w:rPr>
        <w:t xml:space="preserve"> (streaming) connections. Such endpoints that are currently not part of the AAS standard</w:t>
      </w:r>
      <w:bookmarkStart w:id="303" w:name="_Ref57325504"/>
      <w:r w:rsidRPr="003D662E">
        <w:rPr>
          <w:rStyle w:val="FootnoteReference"/>
          <w:lang w:val="en-US"/>
        </w:rPr>
        <w:footnoteReference w:id="146"/>
      </w:r>
      <w:bookmarkEnd w:id="303"/>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SubModel</w:t>
      </w:r>
      <w:proofErr w:type="spellEnd"/>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4" w:name="_Hlk77927786"/>
      <w:r w:rsidRPr="003D662E">
        <w:rPr>
          <w:rFonts w:ascii="Consolas" w:eastAsia="Times New Roman" w:hAnsi="Consolas" w:cstheme="minorHAnsi"/>
          <w:lang w:val="en-US" w:eastAsia="de-DE"/>
        </w:rPr>
        <w:t>«</w:t>
      </w:r>
      <w:bookmarkEnd w:id="304"/>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1C722E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2FBC108D" w:rsidR="00EF60A9" w:rsidRPr="003D662E" w:rsidRDefault="00EF60A9" w:rsidP="00EF60A9">
      <w:pPr>
        <w:pStyle w:val="Caption"/>
        <w:jc w:val="center"/>
        <w:rPr>
          <w:lang w:val="en-US"/>
        </w:rPr>
      </w:pPr>
      <w:bookmarkStart w:id="305"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69</w:t>
      </w:r>
      <w:r w:rsidRPr="003D662E">
        <w:fldChar w:fldCharType="end"/>
      </w:r>
      <w:bookmarkEnd w:id="305"/>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3B39B4AF" w:rsidR="00EF60A9" w:rsidRPr="003D662E" w:rsidRDefault="00EF60A9" w:rsidP="00EF60A9">
      <w:pPr>
        <w:jc w:val="both"/>
        <w:rPr>
          <w:lang w:val="en-US"/>
        </w:rPr>
      </w:pPr>
      <w:r w:rsidRPr="003D662E">
        <w:rPr>
          <w:lang w:val="en-US"/>
        </w:rPr>
        <w:t xml:space="preserve">In </w:t>
      </w:r>
      <w:proofErr w:type="spellStart"/>
      <w:r w:rsidR="00057504">
        <w:rPr>
          <w:lang w:val="en-US"/>
        </w:rPr>
        <w:t>okoflow</w:t>
      </w:r>
      <w:proofErr w:type="spellEnd"/>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AD25A90" w:rsidR="00EF60A9" w:rsidRPr="003D662E" w:rsidRDefault="00EF60A9" w:rsidP="00EF60A9">
      <w:pPr>
        <w:pStyle w:val="Caption"/>
        <w:jc w:val="center"/>
        <w:rPr>
          <w:lang w:val="en-US"/>
        </w:rPr>
      </w:pPr>
      <w:bookmarkStart w:id="306"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70</w:t>
      </w:r>
      <w:r w:rsidRPr="003D662E">
        <w:fldChar w:fldCharType="end"/>
      </w:r>
      <w:bookmarkEnd w:id="306"/>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68E0D89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7" w:name="_Ref77169602"/>
      <w:r w:rsidRPr="003D662E">
        <w:rPr>
          <w:rStyle w:val="FootnoteReference"/>
          <w:b/>
          <w:lang w:val="en-US"/>
        </w:rPr>
        <w:footnoteReference w:id="147"/>
      </w:r>
      <w:bookmarkEnd w:id="307"/>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8"/>
      </w:r>
      <w:r w:rsidRPr="003D662E">
        <w:rPr>
          <w:lang w:val="en-US"/>
        </w:rPr>
        <w:t>, delegation of control to another element via an association, read-only attributes (without corresponding setter)</w:t>
      </w:r>
      <w:r w:rsidRPr="003D662E">
        <w:rPr>
          <w:rStyle w:val="FootnoteReference"/>
          <w:lang w:val="en-US"/>
        </w:rPr>
        <w:footnoteReference w:id="149"/>
      </w:r>
      <w:r w:rsidRPr="003D662E">
        <w:rPr>
          <w:lang w:val="en-US"/>
        </w:rPr>
        <w:t>, builder pattern</w:t>
      </w:r>
      <w:r w:rsidRPr="003D662E">
        <w:rPr>
          <w:rStyle w:val="FootnoteReference"/>
          <w:lang w:val="en-US"/>
        </w:rPr>
        <w:footnoteReference w:id="150"/>
      </w:r>
      <w:r w:rsidRPr="003D662E">
        <w:rPr>
          <w:lang w:val="en-US"/>
        </w:rPr>
        <w:t xml:space="preserve"> (or classes that shall use this pattern to realize read-only attributes) or visitor pattern</w:t>
      </w:r>
      <w:r w:rsidRPr="003D662E">
        <w:rPr>
          <w:rStyle w:val="FootnoteReference"/>
          <w:lang w:val="en-US"/>
        </w:rPr>
        <w:footnoteReference w:id="151"/>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2"/>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proofErr w:type="spellStart"/>
      <w:r w:rsidRPr="003D662E">
        <w:rPr>
          <w:rFonts w:ascii="Consolas" w:hAnsi="Consolas"/>
          <w:lang w:val="en-US"/>
        </w:rPr>
        <w:t>PluginType</w:t>
      </w:r>
      <w:proofErr w:type="spellEnd"/>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3"/>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6">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1CA5A06" w:rsidR="00EF60A9" w:rsidRPr="003D662E" w:rsidRDefault="00EF60A9" w:rsidP="00EF60A9">
      <w:pPr>
        <w:pStyle w:val="Caption"/>
        <w:jc w:val="center"/>
        <w:rPr>
          <w:lang w:val="en-US"/>
        </w:rPr>
      </w:pPr>
      <w:bookmarkStart w:id="308"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71</w:t>
      </w:r>
      <w:r w:rsidRPr="003D662E">
        <w:fldChar w:fldCharType="end"/>
      </w:r>
      <w:bookmarkEnd w:id="308"/>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65C66AD" w:rsidR="00EF60A9" w:rsidRPr="003D662E" w:rsidRDefault="00EF60A9" w:rsidP="00EF60A9">
      <w:pPr>
        <w:pStyle w:val="Caption"/>
        <w:jc w:val="center"/>
        <w:rPr>
          <w:lang w:val="en-US"/>
        </w:rPr>
      </w:pPr>
      <w:bookmarkStart w:id="309"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72</w:t>
      </w:r>
      <w:r w:rsidRPr="003D662E">
        <w:fldChar w:fldCharType="end"/>
      </w:r>
      <w:bookmarkEnd w:id="309"/>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6F62A374"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proofErr w:type="spellStart"/>
      <w:r w:rsidRPr="003D662E">
        <w:rPr>
          <w:rFonts w:ascii="Consolas" w:hAnsi="Consolas"/>
          <w:lang w:val="en-US"/>
        </w:rPr>
        <w:t>OpenSource</w:t>
      </w:r>
      <w:proofErr w:type="spellEnd"/>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proofErr w:type="spellStart"/>
      <w:r w:rsidRPr="003D662E">
        <w:rPr>
          <w:rFonts w:ascii="Consolas" w:hAnsi="Consolas"/>
          <w:lang w:val="en-US"/>
        </w:rPr>
        <w:t>OpenSource</w:t>
      </w:r>
      <w:proofErr w:type="spellEnd"/>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739A5FB" w:rsidR="00EF60A9" w:rsidRPr="003D662E" w:rsidRDefault="00EF60A9" w:rsidP="00EF60A9">
      <w:pPr>
        <w:pStyle w:val="Caption"/>
        <w:jc w:val="center"/>
        <w:rPr>
          <w:lang w:val="en-US"/>
        </w:rPr>
      </w:pPr>
      <w:bookmarkStart w:id="310"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73</w:t>
      </w:r>
      <w:r w:rsidRPr="003D662E">
        <w:fldChar w:fldCharType="end"/>
      </w:r>
      <w:bookmarkEnd w:id="310"/>
      <w:r w:rsidRPr="003D662E">
        <w:rPr>
          <w:lang w:val="en-US"/>
        </w:rPr>
        <w:t xml:space="preserve">: Licenses and programming languages in the </w:t>
      </w:r>
      <w:proofErr w:type="spellStart"/>
      <w:r w:rsidR="00057504">
        <w:rPr>
          <w:lang w:val="en-US"/>
        </w:rPr>
        <w:t>oktolflow</w:t>
      </w:r>
      <w:proofErr w:type="spellEnd"/>
      <w:r w:rsidR="00057504">
        <w:rPr>
          <w:lang w:val="en-US"/>
        </w:rPr>
        <w:t xml:space="preserve"> UML </w:t>
      </w:r>
      <w:r w:rsidRPr="003D662E">
        <w:rPr>
          <w:lang w:val="en-US"/>
        </w:rPr>
        <w:t>profile (comments cropped).</w:t>
      </w:r>
    </w:p>
    <w:p w14:paraId="48F4A25E" w14:textId="446DE5B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54959CD" w:rsidR="00EF60A9" w:rsidRPr="003D662E" w:rsidRDefault="00EF60A9" w:rsidP="00EF60A9">
      <w:pPr>
        <w:pStyle w:val="Caption"/>
        <w:jc w:val="center"/>
        <w:rPr>
          <w:lang w:val="en-US"/>
        </w:rPr>
      </w:pPr>
      <w:bookmarkStart w:id="31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74</w:t>
      </w:r>
      <w:r w:rsidRPr="003D662E">
        <w:fldChar w:fldCharType="end"/>
      </w:r>
      <w:bookmarkEnd w:id="311"/>
      <w:r w:rsidRPr="003D662E">
        <w:rPr>
          <w:lang w:val="en-US"/>
        </w:rPr>
        <w:t>: Maturity status for comments, packages or models.</w:t>
      </w:r>
    </w:p>
    <w:p w14:paraId="44A7E90A" w14:textId="4D72EABA"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0A163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w:t>
      </w:r>
      <w:proofErr w:type="spellStart"/>
      <w:r w:rsidRPr="003D662E">
        <w:rPr>
          <w:lang w:val="en-US"/>
        </w:rPr>
        <w:t>EASy</w:t>
      </w:r>
      <w:proofErr w:type="spellEnd"/>
      <w:r w:rsidRPr="003D662E">
        <w:rPr>
          <w:lang w:val="en-US"/>
        </w:rPr>
        <w:t xml:space="preserve">-Producer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w:t>
      </w:r>
      <w:proofErr w:type="spellStart"/>
      <w:r w:rsidRPr="003D662E">
        <w:rPr>
          <w:lang w:val="en-US"/>
        </w:rPr>
        <w:t>EASy</w:t>
      </w:r>
      <w:proofErr w:type="spellEnd"/>
      <w:r w:rsidRPr="003D662E">
        <w:rPr>
          <w:lang w:val="en-US"/>
        </w:rPr>
        <w:t xml:space="preserve">-Producer will validate the configuration and automatically modify, include, exclude, generate or package artifacts that finally make up the configured platform instance. </w:t>
      </w:r>
    </w:p>
    <w:p w14:paraId="78A40031" w14:textId="34E050E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7653743" w:rsidR="00EF60A9" w:rsidRPr="003D662E" w:rsidRDefault="00EF60A9" w:rsidP="00EF60A9">
      <w:pPr>
        <w:pStyle w:val="Caption"/>
        <w:jc w:val="center"/>
        <w:rPr>
          <w:lang w:val="en-US"/>
        </w:rPr>
      </w:pPr>
      <w:bookmarkStart w:id="312"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632C8">
        <w:rPr>
          <w:noProof/>
          <w:lang w:val="en-US"/>
        </w:rPr>
        <w:t>75</w:t>
      </w:r>
      <w:r w:rsidRPr="003D662E">
        <w:rPr>
          <w:lang w:val="en-US"/>
        </w:rPr>
        <w:fldChar w:fldCharType="end"/>
      </w:r>
      <w:bookmarkEnd w:id="312"/>
      <w:r w:rsidRPr="003D662E">
        <w:rPr>
          <w:lang w:val="en-US"/>
        </w:rPr>
        <w:t>: Configuration modeling and variability management stereotypes (comments cropped).</w:t>
      </w:r>
    </w:p>
    <w:p w14:paraId="05C8D080" w14:textId="5EB678F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9077B47" w:rsidR="00EF60A9" w:rsidRPr="003D662E" w:rsidRDefault="00EF60A9" w:rsidP="00EF60A9">
      <w:pPr>
        <w:pStyle w:val="Caption"/>
        <w:jc w:val="center"/>
        <w:rPr>
          <w:lang w:val="en-US"/>
        </w:rPr>
      </w:pPr>
      <w:bookmarkStart w:id="313"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76</w:t>
      </w:r>
      <w:r w:rsidRPr="003D662E">
        <w:fldChar w:fldCharType="end"/>
      </w:r>
      <w:bookmarkEnd w:id="313"/>
      <w:r w:rsidRPr="003D662E">
        <w:rPr>
          <w:lang w:val="en-US"/>
        </w:rPr>
        <w:t>: Stereotype for generated code (comments cropped).</w:t>
      </w:r>
    </w:p>
    <w:p w14:paraId="68F44CFB" w14:textId="2C91BCFC"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F1B1005" w:rsidR="00EF60A9" w:rsidRPr="003D662E" w:rsidRDefault="00EF60A9" w:rsidP="00EF60A9">
      <w:pPr>
        <w:pStyle w:val="Caption"/>
        <w:jc w:val="center"/>
        <w:rPr>
          <w:lang w:val="en-US"/>
        </w:rPr>
      </w:pPr>
      <w:bookmarkStart w:id="314"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77</w:t>
      </w:r>
      <w:r w:rsidRPr="003D662E">
        <w:fldChar w:fldCharType="end"/>
      </w:r>
      <w:bookmarkEnd w:id="314"/>
      <w:r w:rsidRPr="003D662E">
        <w:rPr>
          <w:lang w:val="en-US"/>
        </w:rPr>
        <w:t>: Marking model elements as support for self-adaptation.</w:t>
      </w:r>
    </w:p>
    <w:p w14:paraId="340B79B1" w14:textId="253616C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2">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0BE007C6" w:rsidR="00EF60A9" w:rsidRPr="003D662E" w:rsidRDefault="00EF60A9" w:rsidP="00EF60A9">
      <w:pPr>
        <w:pStyle w:val="Caption"/>
        <w:jc w:val="center"/>
        <w:rPr>
          <w:lang w:val="en-US"/>
        </w:rPr>
      </w:pPr>
      <w:bookmarkStart w:id="315"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632C8">
        <w:rPr>
          <w:noProof/>
          <w:lang w:val="en-US"/>
        </w:rPr>
        <w:t>78</w:t>
      </w:r>
      <w:r w:rsidRPr="003D662E">
        <w:rPr>
          <w:noProof/>
        </w:rPr>
        <w:fldChar w:fldCharType="end"/>
      </w:r>
      <w:bookmarkEnd w:id="315"/>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3"/>
      <w:headerReference w:type="default" r:id="rId104"/>
      <w:footerReference w:type="even" r:id="rId105"/>
      <w:footerReference w:type="default" r:id="rId106"/>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FBC7F" w14:textId="77777777" w:rsidR="009D1D16" w:rsidRDefault="009D1D16" w:rsidP="005C07D6">
      <w:pPr>
        <w:spacing w:after="0" w:line="240" w:lineRule="auto"/>
      </w:pPr>
      <w:r>
        <w:separator/>
      </w:r>
    </w:p>
  </w:endnote>
  <w:endnote w:type="continuationSeparator" w:id="0">
    <w:p w14:paraId="7A5D6B85" w14:textId="77777777" w:rsidR="009D1D16" w:rsidRDefault="009D1D16"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56C0A" w14:textId="77777777" w:rsidR="009D1D16" w:rsidRDefault="009D1D16" w:rsidP="005C07D6">
      <w:pPr>
        <w:spacing w:after="0" w:line="240" w:lineRule="auto"/>
      </w:pPr>
      <w:r>
        <w:separator/>
      </w:r>
    </w:p>
  </w:footnote>
  <w:footnote w:type="continuationSeparator" w:id="0">
    <w:p w14:paraId="6F7034B3" w14:textId="77777777" w:rsidR="009D1D16" w:rsidRDefault="009D1D16"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 xml:space="preserve">Translates to some degree to </w:t>
      </w:r>
      <w:proofErr w:type="spellStart"/>
      <w:r>
        <w:rPr>
          <w:lang w:val="en-US"/>
        </w:rPr>
        <w:t>IIoT</w:t>
      </w:r>
      <w:proofErr w:type="spellEnd"/>
      <w:r>
        <w:rPr>
          <w:lang w:val="en-US"/>
        </w:rPr>
        <w:t xml:space="preserve">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2CEB6851"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5E0DC018"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08F47CD"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23C254FF" w14:textId="77777777" w:rsidR="00E64F49" w:rsidRPr="00290596" w:rsidRDefault="00E64F49" w:rsidP="00E64F49">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w:t>
      </w:r>
      <w:proofErr w:type="spellStart"/>
      <w:r>
        <w:t>version</w:t>
      </w:r>
      <w:proofErr w:type="spellEnd"/>
      <w:r>
        <w:t xml:space="preserve">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proofErr w:type="spellStart"/>
      <w:r w:rsidRPr="003B2F19">
        <w:rPr>
          <w:rFonts w:ascii="Consolas" w:hAnsi="Consolas"/>
          <w:lang w:val="en-US"/>
        </w:rPr>
        <w:t>cfg</w:t>
      </w:r>
      <w:proofErr w:type="spellEnd"/>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9">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5" w:history="1">
        <w:r w:rsidRPr="00895D5E">
          <w:rPr>
            <w:rStyle w:val="Hyperlink"/>
            <w:lang w:val="en-GB"/>
          </w:rPr>
          <w:t>https://docs.oracle.com/javase/8/docs/api/java/util/ServiceLoader.html</w:t>
        </w:r>
      </w:hyperlink>
      <w:r>
        <w:rPr>
          <w:lang w:val="en-GB"/>
        </w:rPr>
        <w:t xml:space="preserve"> </w:t>
      </w:r>
    </w:p>
  </w:footnote>
  <w:footnote w:id="20">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w:t>
      </w:r>
      <w:proofErr w:type="spellStart"/>
      <w:r>
        <w:rPr>
          <w:lang w:val="en-US"/>
        </w:rPr>
        <w:t>classloader</w:t>
      </w:r>
      <w:proofErr w:type="spellEnd"/>
      <w:r>
        <w:rPr>
          <w:lang w:val="en-US"/>
        </w:rPr>
        <w:t xml:space="preserve"> shall be applied. Otherwise, the platform </w:t>
      </w:r>
      <w:proofErr w:type="spellStart"/>
      <w:r>
        <w:rPr>
          <w:lang w:val="en-US"/>
        </w:rPr>
        <w:t>classloader</w:t>
      </w:r>
      <w:proofErr w:type="spellEnd"/>
      <w:r>
        <w:rPr>
          <w:lang w:val="en-US"/>
        </w:rPr>
        <w:t xml:space="preserve"> shall be used via </w:t>
      </w:r>
      <w:proofErr w:type="spellStart"/>
      <w:r w:rsidRPr="00E5570C">
        <w:rPr>
          <w:rFonts w:ascii="Consolas" w:hAnsi="Consolas"/>
          <w:lang w:val="en-US"/>
        </w:rPr>
        <w:t>ServiceLoaderUtils.load</w:t>
      </w:r>
      <w:proofErr w:type="spellEnd"/>
      <w:r>
        <w:rPr>
          <w:lang w:val="en-US"/>
        </w:rPr>
        <w:t>.</w:t>
      </w:r>
    </w:p>
  </w:footnote>
  <w:footnote w:id="21">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6" w:history="1">
        <w:r w:rsidRPr="009E0408">
          <w:rPr>
            <w:rStyle w:val="Hyperlink"/>
            <w:lang w:val="en-US"/>
          </w:rPr>
          <w:t>https://github.com/iip-ecosphere/platform/</w:t>
        </w:r>
      </w:hyperlink>
      <w:r w:rsidRPr="009E0408">
        <w:rPr>
          <w:lang w:val="en-US"/>
        </w:rPr>
        <w:t xml:space="preserve"> </w:t>
      </w:r>
    </w:p>
  </w:footnote>
  <w:footnote w:id="22">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7" w:history="1">
        <w:r w:rsidRPr="00931795">
          <w:rPr>
            <w:rStyle w:val="Hyperlink"/>
            <w:lang w:val="en-US"/>
          </w:rPr>
          <w:t>https://projects.sse.uni-hildesheim.de/qm/maven/</w:t>
        </w:r>
      </w:hyperlink>
      <w:r w:rsidRPr="00931795">
        <w:rPr>
          <w:lang w:val="en-US"/>
        </w:rPr>
        <w:t xml:space="preserve"> </w:t>
      </w:r>
    </w:p>
  </w:footnote>
  <w:footnote w:id="23">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8" w:history="1">
        <w:r w:rsidRPr="00931795">
          <w:rPr>
            <w:rStyle w:val="Hyperlink"/>
            <w:lang w:val="en-US"/>
          </w:rPr>
          <w:t>https://repo1.maven.org/maven2/de/iip-ecosphere/platform/</w:t>
        </w:r>
      </w:hyperlink>
      <w:r w:rsidRPr="00931795">
        <w:rPr>
          <w:lang w:val="en-US"/>
        </w:rPr>
        <w:t xml:space="preserve">, </w:t>
      </w:r>
      <w:hyperlink r:id="rId19" w:history="1">
        <w:r w:rsidRPr="00931795">
          <w:rPr>
            <w:rStyle w:val="Hyperlink"/>
            <w:lang w:val="en-US"/>
          </w:rPr>
          <w:t>https://search.maven.org/artifact/de.iip-ecosphere.platform/transport</w:t>
        </w:r>
      </w:hyperlink>
      <w:r w:rsidRPr="00931795">
        <w:rPr>
          <w:lang w:val="en-US"/>
        </w:rPr>
        <w:t xml:space="preserve">  </w:t>
      </w:r>
    </w:p>
  </w:footnote>
  <w:footnote w:id="24">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23" w:history="1">
        <w:r w:rsidRPr="00895D5E">
          <w:rPr>
            <w:rStyle w:val="Hyperlink"/>
            <w:lang w:val="en-GB"/>
          </w:rPr>
          <w:t>https://prometheus.io/</w:t>
        </w:r>
      </w:hyperlink>
      <w:r>
        <w:rPr>
          <w:lang w:val="en-GB"/>
        </w:rPr>
        <w:t xml:space="preserve"> </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proofErr w:type="spellStart"/>
      <w:r w:rsidRPr="005632C8">
        <w:rPr>
          <w:rFonts w:ascii="Consolas" w:hAnsi="Consolas"/>
          <w:lang w:val="en-US"/>
        </w:rPr>
        <w:t>support.boot</w:t>
      </w:r>
      <w:proofErr w:type="spellEnd"/>
      <w:r>
        <w:rPr>
          <w:lang w:val="en-US"/>
        </w:rPr>
        <w:t xml:space="preserve"> was introduced in version 0.8 while support already existed; </w:t>
      </w:r>
      <w:proofErr w:type="spellStart"/>
      <w:r w:rsidRPr="005632C8">
        <w:rPr>
          <w:rFonts w:ascii="Consolas" w:hAnsi="Consolas"/>
          <w:lang w:val="en-US"/>
        </w:rPr>
        <w:t>support.boot</w:t>
      </w:r>
      <w:proofErr w:type="spellEnd"/>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proofErr w:type="spellStart"/>
      <w:r w:rsidRPr="005632C8">
        <w:rPr>
          <w:rFonts w:ascii="Consolas" w:hAnsi="Consolas"/>
          <w:lang w:val="en-US"/>
        </w:rPr>
        <w:t>support.boot</w:t>
      </w:r>
      <w:proofErr w:type="spellEnd"/>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w:t>
      </w:r>
      <w:proofErr w:type="spellStart"/>
      <w:r w:rsidR="008907F0">
        <w:rPr>
          <w:lang w:val="en-US"/>
        </w:rPr>
        <w:t>functionalites</w:t>
      </w:r>
      <w:proofErr w:type="spellEnd"/>
      <w:r w:rsidR="008907F0">
        <w:rPr>
          <w:lang w:val="en-US"/>
        </w:rPr>
        <w:t xml:space="preserve"> that are still in components based on past decisions.</w:t>
      </w:r>
    </w:p>
  </w:footnote>
  <w:footnote w:id="33">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34">
    <w:p w14:paraId="0F2A3B67"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4" w:history="1">
        <w:r w:rsidRPr="009C3FDF">
          <w:rPr>
            <w:rStyle w:val="Hyperlink"/>
            <w:lang w:val="en-US"/>
          </w:rPr>
          <w:t>https://lni40.de/lni40-content/uploads/2020/11/AAS-testbed.pdf</w:t>
        </w:r>
      </w:hyperlink>
      <w:r>
        <w:rPr>
          <w:lang w:val="en-US"/>
        </w:rPr>
        <w:t xml:space="preserve"> </w:t>
      </w:r>
    </w:p>
  </w:footnote>
  <w:footnote w:id="35">
    <w:p w14:paraId="0B472BD0" w14:textId="77777777" w:rsidR="00B82C3F" w:rsidRPr="006461D2" w:rsidRDefault="00B82C3F" w:rsidP="00B82C3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6">
    <w:p w14:paraId="72AE202E"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https://docs.oracle.com/javase/8/docs/api/java/util/ServiceLoader.html</w:t>
        </w:r>
      </w:hyperlink>
      <w:r>
        <w:rPr>
          <w:lang w:val="en-US"/>
        </w:rPr>
        <w:t xml:space="preserve"> </w:t>
      </w:r>
    </w:p>
  </w:footnote>
  <w:footnote w:id="37">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https://en.wikipedia.org/wiki/Adapter_pattern</w:t>
        </w:r>
      </w:hyperlink>
      <w:r>
        <w:rPr>
          <w:lang w:val="en-US"/>
        </w:rPr>
        <w:t xml:space="preserve"> </w:t>
      </w:r>
    </w:p>
  </w:footnote>
  <w:footnote w:id="38">
    <w:p w14:paraId="6AE1A2AD" w14:textId="77777777" w:rsidR="00B82C3F" w:rsidRPr="00C13332" w:rsidRDefault="00B82C3F" w:rsidP="00B82C3F">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9">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7" w:history="1">
        <w:r w:rsidRPr="00A2263A">
          <w:rPr>
            <w:rStyle w:val="Hyperlink"/>
            <w:lang w:val="en-GB"/>
          </w:rPr>
          <w:t>https://github.com/profesorfalken/jSensors</w:t>
        </w:r>
      </w:hyperlink>
      <w:r>
        <w:rPr>
          <w:lang w:val="en-GB"/>
        </w:rPr>
        <w:t xml:space="preserve"> </w:t>
      </w:r>
    </w:p>
  </w:footnote>
  <w:footnote w:id="40">
    <w:p w14:paraId="66C92574" w14:textId="77777777" w:rsidR="00B82C3F" w:rsidRPr="00317C5D" w:rsidRDefault="00B82C3F" w:rsidP="00B82C3F">
      <w:pPr>
        <w:pStyle w:val="FootnoteText"/>
        <w:rPr>
          <w:lang w:val="en-US"/>
        </w:rPr>
      </w:pPr>
      <w:r>
        <w:rPr>
          <w:rStyle w:val="FootnoteReference"/>
        </w:rPr>
        <w:footnoteRef/>
      </w:r>
      <w:r w:rsidRPr="00317C5D">
        <w:rPr>
          <w:lang w:val="en-US"/>
        </w:rPr>
        <w:t xml:space="preserve"> </w:t>
      </w:r>
      <w:hyperlink r:id="rId28" w:history="1">
        <w:r w:rsidRPr="00317C5D">
          <w:rPr>
            <w:rStyle w:val="Hyperlink"/>
            <w:lang w:val="en-US"/>
          </w:rPr>
          <w:t>https://github.com/oshi/oshi</w:t>
        </w:r>
      </w:hyperlink>
      <w:r w:rsidRPr="00317C5D">
        <w:rPr>
          <w:lang w:val="en-US"/>
        </w:rPr>
        <w:t xml:space="preserve"> </w:t>
      </w:r>
    </w:p>
  </w:footnote>
  <w:footnote w:id="41">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2">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9"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w:t>
      </w:r>
      <w:proofErr w:type="spellStart"/>
      <w:r w:rsidRPr="0078282C">
        <w:rPr>
          <w:lang w:val="en-GB"/>
        </w:rPr>
        <w:t>Eclass</w:t>
      </w:r>
      <w:proofErr w:type="spellEnd"/>
      <w:r w:rsidRPr="0078282C">
        <w:rPr>
          <w:lang w:val="en-GB"/>
        </w:rPr>
        <w:t xml:space="preserve"> and the ability to us the </w:t>
      </w:r>
      <w:proofErr w:type="spellStart"/>
      <w:r w:rsidRPr="0078282C">
        <w:rPr>
          <w:lang w:val="en-GB"/>
        </w:rPr>
        <w:t>Eclass</w:t>
      </w:r>
      <w:proofErr w:type="spellEnd"/>
      <w:r w:rsidRPr="0078282C">
        <w:rPr>
          <w:lang w:val="en-GB"/>
        </w:rPr>
        <w:t xml:space="preserve"> catalogue in the context of a research license.</w:t>
      </w:r>
    </w:p>
  </w:footnote>
  <w:footnote w:id="43">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https://www.slf4j.org/</w:t>
        </w:r>
      </w:hyperlink>
      <w:r>
        <w:rPr>
          <w:lang w:val="en-US"/>
        </w:rPr>
        <w:t xml:space="preserve"> </w:t>
      </w:r>
    </w:p>
  </w:footnote>
  <w:footnote w:id="44">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31" w:history="1">
        <w:r w:rsidRPr="006D62F9">
          <w:rPr>
            <w:rStyle w:val="Hyperlink"/>
            <w:lang w:val="en-US"/>
          </w:rPr>
          <w:t>https://github.com/snakeyaml/snakeyaml</w:t>
        </w:r>
      </w:hyperlink>
      <w:r>
        <w:rPr>
          <w:lang w:val="en-US"/>
        </w:rPr>
        <w:t xml:space="preserve"> </w:t>
      </w:r>
    </w:p>
  </w:footnote>
  <w:footnote w:id="45">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32" w:history="1">
        <w:r w:rsidRPr="006D62F9">
          <w:rPr>
            <w:rStyle w:val="Hyperlink"/>
            <w:lang w:val="en-US"/>
          </w:rPr>
          <w:t>https://github.com/FasterXML/jackson</w:t>
        </w:r>
      </w:hyperlink>
      <w:r>
        <w:rPr>
          <w:lang w:val="en-US"/>
        </w:rPr>
        <w:t xml:space="preserve"> </w:t>
      </w:r>
    </w:p>
  </w:footnote>
  <w:footnote w:id="46">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3" w:history="1">
        <w:r w:rsidRPr="006E6F52">
          <w:rPr>
            <w:rStyle w:val="Hyperlink"/>
            <w:lang w:val="en-US"/>
          </w:rPr>
          <w:t>https://mvnrepository.com/artifact/org.glassfish/javax.json</w:t>
        </w:r>
      </w:hyperlink>
      <w:r>
        <w:rPr>
          <w:lang w:val="en-US"/>
        </w:rPr>
        <w:t xml:space="preserve"> </w:t>
      </w:r>
    </w:p>
  </w:footnote>
  <w:footnote w:id="47">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4" w:history="1">
        <w:r w:rsidRPr="006E6F52">
          <w:rPr>
            <w:rStyle w:val="Hyperlink"/>
            <w:lang w:val="en-US"/>
          </w:rPr>
          <w:t>https://jsoniter.com/</w:t>
        </w:r>
      </w:hyperlink>
      <w:r>
        <w:rPr>
          <w:lang w:val="en-US"/>
        </w:rPr>
        <w:t xml:space="preserve"> </w:t>
      </w:r>
    </w:p>
  </w:footnote>
  <w:footnote w:id="48">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https://github.com/TooTallNate/Java-WebSocket</w:t>
        </w:r>
      </w:hyperlink>
      <w:r>
        <w:rPr>
          <w:lang w:val="en-US"/>
        </w:rPr>
        <w:t xml:space="preserve"> </w:t>
      </w:r>
    </w:p>
  </w:footnote>
  <w:footnote w:id="49">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6" w:history="1">
        <w:r w:rsidRPr="006D62F9">
          <w:rPr>
            <w:rStyle w:val="Hyperlink"/>
            <w:lang w:val="en-US"/>
          </w:rPr>
          <w:t>https://github.com/oshi/oshi</w:t>
        </w:r>
      </w:hyperlink>
      <w:r>
        <w:rPr>
          <w:lang w:val="en-US"/>
        </w:rPr>
        <w:t xml:space="preserve"> </w:t>
      </w:r>
    </w:p>
  </w:footnote>
  <w:footnote w:id="50">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7" w:history="1">
        <w:r w:rsidRPr="006D62F9">
          <w:rPr>
            <w:rStyle w:val="Hyperlink"/>
            <w:lang w:val="en-US"/>
          </w:rPr>
          <w:t>https://github.com/perwendel/spark</w:t>
        </w:r>
      </w:hyperlink>
      <w:r>
        <w:rPr>
          <w:lang w:val="en-US"/>
        </w:rPr>
        <w:t xml:space="preserve"> </w:t>
      </w:r>
    </w:p>
  </w:footnote>
  <w:footnote w:id="51">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8" w:history="1">
        <w:r w:rsidRPr="006E6F52">
          <w:rPr>
            <w:rStyle w:val="Hyperlink"/>
            <w:lang w:val="en-US"/>
          </w:rPr>
          <w:t>https://hc.apache.org/</w:t>
        </w:r>
      </w:hyperlink>
      <w:r>
        <w:rPr>
          <w:lang w:val="en-US"/>
        </w:rPr>
        <w:t xml:space="preserve"> </w:t>
      </w:r>
    </w:p>
  </w:footnote>
  <w:footnote w:id="52">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9" w:history="1">
        <w:r w:rsidRPr="006D62F9">
          <w:rPr>
            <w:rStyle w:val="Hyperlink"/>
            <w:lang w:val="en-US"/>
          </w:rPr>
          <w:t>https://commons.apache.org/</w:t>
        </w:r>
      </w:hyperlink>
      <w:r>
        <w:rPr>
          <w:lang w:val="en-US"/>
        </w:rPr>
        <w:t xml:space="preserve"> </w:t>
      </w:r>
    </w:p>
  </w:footnote>
  <w:footnote w:id="53">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40" w:history="1">
        <w:r w:rsidRPr="006E6F52">
          <w:rPr>
            <w:rStyle w:val="Hyperlink"/>
            <w:lang w:val="en-US"/>
          </w:rPr>
          <w:t>https://www.joda.org/joda-time/</w:t>
        </w:r>
      </w:hyperlink>
      <w:r>
        <w:rPr>
          <w:lang w:val="en-US"/>
        </w:rPr>
        <w:t xml:space="preserve"> </w:t>
      </w:r>
    </w:p>
  </w:footnote>
  <w:footnote w:id="54">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41" w:history="1">
        <w:r w:rsidRPr="006E6F52">
          <w:rPr>
            <w:rStyle w:val="Hyperlink"/>
            <w:lang w:val="en-US"/>
          </w:rPr>
          <w:t>https://mina.apache.org/sshd-project/</w:t>
        </w:r>
      </w:hyperlink>
      <w:r>
        <w:rPr>
          <w:lang w:val="en-US"/>
        </w:rPr>
        <w:t xml:space="preserve"> </w:t>
      </w:r>
    </w:p>
  </w:footnote>
  <w:footnote w:id="55">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42" w:history="1">
        <w:r w:rsidRPr="006E6F52">
          <w:rPr>
            <w:rStyle w:val="Hyperlink"/>
            <w:lang w:val="en-US"/>
          </w:rPr>
          <w:t>https://micrometer.io/</w:t>
        </w:r>
      </w:hyperlink>
      <w:r>
        <w:rPr>
          <w:lang w:val="en-US"/>
        </w:rPr>
        <w:t xml:space="preserve"> </w:t>
      </w:r>
    </w:p>
  </w:footnote>
  <w:footnote w:id="56">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43" w:anchor="/" w:history="1">
        <w:r w:rsidRPr="006E6F52">
          <w:rPr>
            <w:rStyle w:val="Hyperlink"/>
            <w:lang w:val="en-US"/>
          </w:rPr>
          <w:t>https://bytebuddy.net/#/</w:t>
        </w:r>
      </w:hyperlink>
      <w:r>
        <w:rPr>
          <w:lang w:val="en-US"/>
        </w:rPr>
        <w:t xml:space="preserve"> </w:t>
      </w:r>
    </w:p>
  </w:footnote>
  <w:footnote w:id="57">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w:t>
      </w:r>
      <w:proofErr w:type="spellStart"/>
      <w:r w:rsidRPr="00F75995">
        <w:rPr>
          <w:lang w:val="en-US"/>
        </w:rPr>
        <w:t>at</w:t>
      </w:r>
      <w:proofErr w:type="spellEnd"/>
      <w:r w:rsidRPr="00F75995">
        <w:rPr>
          <w:lang w:val="en-US"/>
        </w:rPr>
        <w:t xml:space="preserve"> that time there were no version-based releases of </w:t>
      </w:r>
      <w:proofErr w:type="spellStart"/>
      <w:r w:rsidRPr="00F75995">
        <w:rPr>
          <w:lang w:val="en-US"/>
        </w:rPr>
        <w:t>BaSyx</w:t>
      </w:r>
      <w:proofErr w:type="spellEnd"/>
      <w:r w:rsidRPr="00F75995">
        <w:rPr>
          <w:lang w:val="en-US"/>
        </w:rPr>
        <w:t>.</w:t>
      </w:r>
    </w:p>
  </w:footnote>
  <w:footnote w:id="58">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9">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w:t>
      </w:r>
      <w:proofErr w:type="spellStart"/>
      <w:r>
        <w:rPr>
          <w:lang w:val="en-US"/>
        </w:rPr>
        <w:t>realtime</w:t>
      </w:r>
      <w:proofErr w:type="spellEnd"/>
      <w:r>
        <w:rPr>
          <w:lang w:val="en-US"/>
        </w:rPr>
        <w:t xml:space="preserve"> data services. Thus, this statement shall not be considered as critics rather than a potential limitation of AAS that has to be mitigated by a different solution or additional technical means.</w:t>
      </w:r>
    </w:p>
  </w:footnote>
  <w:footnote w:id="60">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echnology, i.e., the control and monitoring of production machines, which typically operate under hard-</w:t>
      </w:r>
      <w:proofErr w:type="spellStart"/>
      <w:r>
        <w:rPr>
          <w:lang w:val="en-US"/>
        </w:rPr>
        <w:t>realtime</w:t>
      </w:r>
      <w:proofErr w:type="spellEnd"/>
      <w:r>
        <w:rPr>
          <w:lang w:val="en-US"/>
        </w:rPr>
        <w:t xml:space="preserv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w:t>
      </w:r>
      <w:proofErr w:type="spellStart"/>
      <w:r>
        <w:rPr>
          <w:lang w:val="en-US"/>
        </w:rPr>
        <w:t>realtime</w:t>
      </w:r>
      <w:proofErr w:type="spellEnd"/>
      <w:r>
        <w:rPr>
          <w:lang w:val="en-US"/>
        </w:rPr>
        <w:t xml:space="preserve"> constraints. Nowadays, edge devices may bridge OT and IT, e.g., in terms of separated, but integrated hard- and soft-</w:t>
      </w:r>
      <w:proofErr w:type="spellStart"/>
      <w:r>
        <w:rPr>
          <w:lang w:val="en-US"/>
        </w:rPr>
        <w:t>realtime</w:t>
      </w:r>
      <w:proofErr w:type="spellEnd"/>
      <w:r>
        <w:rPr>
          <w:lang w:val="en-US"/>
        </w:rPr>
        <w:t xml:space="preserve"> cores, potentially controlled by different operating systems/software.</w:t>
      </w:r>
    </w:p>
  </w:footnote>
  <w:footnote w:id="61">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4" w:history="1">
        <w:r w:rsidRPr="007F6180">
          <w:rPr>
            <w:rStyle w:val="Hyperlink"/>
            <w:lang w:val="en-US"/>
          </w:rPr>
          <w:t>https://spring.io/projects/spring-cloud-stream</w:t>
        </w:r>
      </w:hyperlink>
      <w:r>
        <w:rPr>
          <w:lang w:val="en-US"/>
        </w:rPr>
        <w:t xml:space="preserve"> </w:t>
      </w:r>
    </w:p>
  </w:footnote>
  <w:footnote w:id="62">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5" w:history="1">
        <w:r w:rsidRPr="00513568">
          <w:rPr>
            <w:rStyle w:val="Hyperlink"/>
            <w:lang w:val="en-US"/>
          </w:rPr>
          <w:t>https://www.heise.de/news/Java-Framework-Native-Spring-Anwendungen-laufen-ohne-die-JVM-5078681.html</w:t>
        </w:r>
      </w:hyperlink>
      <w:r>
        <w:rPr>
          <w:lang w:val="en-US"/>
        </w:rPr>
        <w:t xml:space="preserve"> </w:t>
      </w:r>
    </w:p>
  </w:footnote>
  <w:footnote w:id="63">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6" w:history="1">
        <w:r w:rsidRPr="00252BC9">
          <w:rPr>
            <w:rStyle w:val="Hyperlink"/>
            <w:lang w:val="en-US"/>
          </w:rPr>
          <w:t>https://iot.eclipse.org/</w:t>
        </w:r>
      </w:hyperlink>
      <w:r w:rsidRPr="00252BC9">
        <w:rPr>
          <w:lang w:val="en-US"/>
        </w:rPr>
        <w:t xml:space="preserve"> </w:t>
      </w:r>
    </w:p>
  </w:footnote>
  <w:footnote w:id="64">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7" w:history="1">
        <w:r w:rsidRPr="007F6180">
          <w:rPr>
            <w:rStyle w:val="Hyperlink"/>
            <w:lang w:val="en-US"/>
          </w:rPr>
          <w:t>https://projects.eclipse.org/projects/iot.paho</w:t>
        </w:r>
      </w:hyperlink>
      <w:r>
        <w:rPr>
          <w:lang w:val="en-US"/>
        </w:rPr>
        <w:t xml:space="preserve"> </w:t>
      </w:r>
    </w:p>
  </w:footnote>
  <w:footnote w:id="65">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https://projects.eclipse.org/projects/iot.hono</w:t>
        </w:r>
      </w:hyperlink>
      <w:r>
        <w:rPr>
          <w:lang w:val="en-US"/>
        </w:rPr>
        <w:t xml:space="preserve"> </w:t>
      </w:r>
    </w:p>
  </w:footnote>
  <w:footnote w:id="66">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https://projects.eclipse.org/projects/iot.milo</w:t>
        </w:r>
      </w:hyperlink>
      <w:r>
        <w:rPr>
          <w:lang w:val="en-US"/>
        </w:rPr>
        <w:t xml:space="preserve"> </w:t>
      </w:r>
    </w:p>
  </w:footnote>
  <w:footnote w:id="67">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proofErr w:type="spellStart"/>
      <w:r w:rsidRPr="00E315DE">
        <w:rPr>
          <w:rFonts w:ascii="Consolas" w:hAnsi="Consolas"/>
          <w:lang w:val="en-US"/>
        </w:rPr>
        <w:t>TypeTranslator</w:t>
      </w:r>
      <w:proofErr w:type="spellEnd"/>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proofErr w:type="spellStart"/>
      <w:r w:rsidRPr="00E315DE">
        <w:rPr>
          <w:rFonts w:ascii="Consolas" w:hAnsi="Consolas"/>
          <w:lang w:val="en-US"/>
        </w:rPr>
        <w:t>TypeTranslator</w:t>
      </w:r>
      <w:proofErr w:type="spellEnd"/>
      <w:r>
        <w:rPr>
          <w:lang w:val="en-US"/>
        </w:rPr>
        <w:t xml:space="preserve"> inherits from the input/output type translators, it is also possible to use a fully-fledged </w:t>
      </w:r>
      <w:proofErr w:type="spellStart"/>
      <w:r w:rsidRPr="00E315DE">
        <w:rPr>
          <w:rFonts w:ascii="Consolas" w:hAnsi="Consolas"/>
          <w:lang w:val="en-US"/>
        </w:rPr>
        <w:t>TypeTranslator</w:t>
      </w:r>
      <w:proofErr w:type="spellEnd"/>
      <w:r>
        <w:rPr>
          <w:lang w:val="en-US"/>
        </w:rPr>
        <w:t xml:space="preserve"> in these situations.</w:t>
      </w:r>
    </w:p>
  </w:footnote>
  <w:footnote w:id="68">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0" w:history="1">
        <w:r w:rsidRPr="007F6180">
          <w:rPr>
            <w:rStyle w:val="Hyperlink"/>
            <w:lang w:val="en-US"/>
          </w:rPr>
          <w:t>https://developers.google.com/protocol-buffers</w:t>
        </w:r>
      </w:hyperlink>
      <w:r>
        <w:rPr>
          <w:lang w:val="en-US"/>
        </w:rPr>
        <w:t xml:space="preserve"> </w:t>
      </w:r>
    </w:p>
  </w:footnote>
  <w:footnote w:id="69">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1" w:history="1">
        <w:r w:rsidRPr="00F55CEA">
          <w:rPr>
            <w:rStyle w:val="Hyperlink"/>
            <w:lang w:val="en-US"/>
          </w:rPr>
          <w:t>https://netty.io/</w:t>
        </w:r>
      </w:hyperlink>
      <w:r>
        <w:rPr>
          <w:lang w:val="en-US"/>
        </w:rPr>
        <w:t xml:space="preserve"> </w:t>
      </w:r>
    </w:p>
  </w:footnote>
  <w:footnote w:id="70">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 xml:space="preserve">The ingestion is based on the Spring Default </w:t>
      </w:r>
      <w:proofErr w:type="spellStart"/>
      <w:r>
        <w:rPr>
          <w:lang w:val="en-US"/>
        </w:rPr>
        <w:t>Poller</w:t>
      </w:r>
      <w:proofErr w:type="spellEnd"/>
      <w:r>
        <w:rPr>
          <w:lang w:val="en-US"/>
        </w:rPr>
        <w:t>,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1">
    <w:p w14:paraId="4CB14E37" w14:textId="7E12DF1C"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0A1639" w:rsidRPr="003D662E">
        <w:rPr>
          <w:lang w:val="en-US"/>
        </w:rPr>
        <w:t xml:space="preserve">Table </w:t>
      </w:r>
      <w:r w:rsidR="000A1639">
        <w:rPr>
          <w:noProof/>
          <w:lang w:val="en-US"/>
        </w:rPr>
        <w:t>7</w:t>
      </w:r>
      <w:r>
        <w:rPr>
          <w:lang w:val="en-US"/>
        </w:rPr>
        <w:fldChar w:fldCharType="end"/>
      </w:r>
      <w:r>
        <w:rPr>
          <w:lang w:val="en-US"/>
        </w:rPr>
        <w:t xml:space="preserve">, this leads to 13.5 </w:t>
      </w:r>
      <w:proofErr w:type="spellStart"/>
      <w:r>
        <w:rPr>
          <w:lang w:val="en-US"/>
        </w:rPr>
        <w:t>GBytes</w:t>
      </w:r>
      <w:proofErr w:type="spellEnd"/>
      <w:r>
        <w:rPr>
          <w:lang w:val="en-US"/>
        </w:rPr>
        <w:t xml:space="preserve"> up to 66 </w:t>
      </w:r>
      <w:proofErr w:type="spellStart"/>
      <w:r>
        <w:rPr>
          <w:lang w:val="en-US"/>
        </w:rPr>
        <w:t>GBytes</w:t>
      </w:r>
      <w:proofErr w:type="spellEnd"/>
      <w:r>
        <w:rPr>
          <w:lang w:val="en-US"/>
        </w:rPr>
        <w:t xml:space="preserve"> per hour.</w:t>
      </w:r>
    </w:p>
  </w:footnote>
  <w:footnote w:id="72">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2" w:history="1">
        <w:r w:rsidRPr="007F6180">
          <w:rPr>
            <w:rStyle w:val="Hyperlink"/>
            <w:lang w:val="en-US"/>
          </w:rPr>
          <w:t>https://projects.eclipse.org/projects/iot.californium</w:t>
        </w:r>
      </w:hyperlink>
      <w:r>
        <w:rPr>
          <w:lang w:val="en-US"/>
        </w:rPr>
        <w:t xml:space="preserve"> </w:t>
      </w:r>
    </w:p>
  </w:footnote>
  <w:footnote w:id="73">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https://projects.eclipse.org/projects/iot.leshan</w:t>
        </w:r>
      </w:hyperlink>
      <w:r>
        <w:rPr>
          <w:lang w:val="en-US"/>
        </w:rPr>
        <w:t xml:space="preserve"> </w:t>
      </w:r>
    </w:p>
  </w:footnote>
  <w:footnote w:id="74">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https://projects.eclipse.org/projects/iot.tahu</w:t>
        </w:r>
      </w:hyperlink>
      <w:r>
        <w:rPr>
          <w:lang w:val="en-US"/>
        </w:rPr>
        <w:t xml:space="preserve"> </w:t>
      </w:r>
    </w:p>
  </w:footnote>
  <w:footnote w:id="75">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5" w:history="1">
        <w:r w:rsidRPr="005513A8">
          <w:rPr>
            <w:rStyle w:val="Hyperlink"/>
            <w:lang w:val="en-US"/>
          </w:rPr>
          <w:t>https://projects.eclipse.org/projects/iot.agail</w:t>
        </w:r>
      </w:hyperlink>
      <w:r>
        <w:rPr>
          <w:lang w:val="en-US"/>
        </w:rPr>
        <w:t xml:space="preserve"> </w:t>
      </w:r>
    </w:p>
  </w:footnote>
  <w:footnote w:id="76">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https://www.eclipse.org/kapua/</w:t>
        </w:r>
      </w:hyperlink>
      <w:r>
        <w:rPr>
          <w:lang w:val="en-US"/>
        </w:rPr>
        <w:t xml:space="preserve"> </w:t>
      </w:r>
    </w:p>
  </w:footnote>
  <w:footnote w:id="77">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https://projects.eclipse.org/projects/iot.ponte</w:t>
        </w:r>
      </w:hyperlink>
      <w:r>
        <w:rPr>
          <w:lang w:val="en-US"/>
        </w:rPr>
        <w:t xml:space="preserve"> </w:t>
      </w:r>
    </w:p>
  </w:footnote>
  <w:footnote w:id="78">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9">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t>
      </w:r>
      <w:proofErr w:type="spellStart"/>
      <w:r>
        <w:rPr>
          <w:lang w:val="en-GB"/>
        </w:rPr>
        <w:t>wrining</w:t>
      </w:r>
      <w:proofErr w:type="spellEnd"/>
      <w:r>
        <w:rPr>
          <w:lang w:val="en-GB"/>
        </w:rPr>
        <w:t xml:space="preserve"> typed access bypassing the type translators for performance reasons.</w:t>
      </w:r>
    </w:p>
  </w:footnote>
  <w:footnote w:id="80">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 xml:space="preserve">While </w:t>
      </w:r>
      <w:proofErr w:type="spellStart"/>
      <w:r>
        <w:rPr>
          <w:lang w:val="en-US"/>
        </w:rPr>
        <w:t>BaSyx</w:t>
      </w:r>
      <w:proofErr w:type="spellEnd"/>
      <w:r>
        <w:rPr>
          <w:lang w:val="en-US"/>
        </w:rPr>
        <w:t xml:space="preserve"> is the default implementation, this connector provides the possibility to define the individual instance to be used, i.e., individual instances for specific connections may use other factory instances than the default one.</w:t>
      </w:r>
    </w:p>
  </w:footnote>
  <w:footnote w:id="81">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8" w:history="1">
        <w:r w:rsidRPr="00F6456D">
          <w:rPr>
            <w:rStyle w:val="Hyperlink"/>
            <w:lang w:val="en-US"/>
          </w:rPr>
          <w:t>https://micrometer.io/</w:t>
        </w:r>
      </w:hyperlink>
      <w:r>
        <w:rPr>
          <w:lang w:val="en-US"/>
        </w:rPr>
        <w:t xml:space="preserve"> </w:t>
      </w:r>
    </w:p>
  </w:footnote>
  <w:footnote w:id="82">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 xml:space="preserve">urrently not recommended, as the insertion and cleanup changes to the </w:t>
      </w:r>
      <w:proofErr w:type="spellStart"/>
      <w:r>
        <w:rPr>
          <w:lang w:val="en-US"/>
        </w:rPr>
        <w:t>submodel</w:t>
      </w:r>
      <w:proofErr w:type="spellEnd"/>
      <w:r>
        <w:rPr>
          <w:lang w:val="en-US"/>
        </w:rPr>
        <w:t xml:space="preserve"> cause </w:t>
      </w:r>
      <w:proofErr w:type="spellStart"/>
      <w:r>
        <w:rPr>
          <w:lang w:val="en-US"/>
        </w:rPr>
        <w:t>cause</w:t>
      </w:r>
      <w:proofErr w:type="spellEnd"/>
      <w:r>
        <w:rPr>
          <w:lang w:val="en-US"/>
        </w:rPr>
        <w:t xml:space="preserve"> memory overflows and increasing CPU load in the integrated </w:t>
      </w:r>
      <w:proofErr w:type="spellStart"/>
      <w:r>
        <w:rPr>
          <w:lang w:val="en-US"/>
        </w:rPr>
        <w:t>BaSyx</w:t>
      </w:r>
      <w:proofErr w:type="spellEnd"/>
      <w:r>
        <w:rPr>
          <w:lang w:val="en-US"/>
        </w:rPr>
        <w:t xml:space="preserve"> version.</w:t>
      </w:r>
    </w:p>
  </w:footnote>
  <w:footnote w:id="83">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59" w:history="1">
        <w:r w:rsidRPr="00850F75">
          <w:rPr>
            <w:rStyle w:val="Hyperlink"/>
            <w:lang w:val="en-US"/>
          </w:rPr>
          <w:t>https://micrometer.io/docs/concepts</w:t>
        </w:r>
      </w:hyperlink>
      <w:r>
        <w:rPr>
          <w:lang w:val="en-US"/>
        </w:rPr>
        <w:t xml:space="preserve"> </w:t>
      </w:r>
    </w:p>
  </w:footnote>
  <w:footnote w:id="84">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0" w:history="1">
        <w:r w:rsidRPr="00345B3B">
          <w:rPr>
            <w:rStyle w:val="Hyperlink"/>
            <w:lang w:val="en-GB"/>
          </w:rPr>
          <w:t>https://de.wikipedia.org/wiki/Representational_State_Transfer</w:t>
        </w:r>
      </w:hyperlink>
      <w:r>
        <w:rPr>
          <w:lang w:val="en-GB"/>
        </w:rPr>
        <w:t xml:space="preserve"> </w:t>
      </w:r>
    </w:p>
  </w:footnote>
  <w:footnote w:id="85">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https://de.wikipedia.org/wiki/WebSocket</w:t>
        </w:r>
      </w:hyperlink>
      <w:r>
        <w:rPr>
          <w:lang w:val="en-GB"/>
        </w:rPr>
        <w:t xml:space="preserve"> </w:t>
      </w:r>
    </w:p>
  </w:footnote>
  <w:footnote w:id="86">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2" w:history="1">
        <w:r w:rsidRPr="00345B3B">
          <w:rPr>
            <w:rStyle w:val="Hyperlink"/>
            <w:lang w:val="en-GB"/>
          </w:rPr>
          <w:t>https://de.wikipedia.org/wiki/Remote_Procedure_Call</w:t>
        </w:r>
      </w:hyperlink>
      <w:r>
        <w:rPr>
          <w:lang w:val="en-GB"/>
        </w:rPr>
        <w:t xml:space="preserve"> </w:t>
      </w:r>
    </w:p>
  </w:footnote>
  <w:footnote w:id="87">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https://grpc.io/</w:t>
        </w:r>
      </w:hyperlink>
      <w:r>
        <w:rPr>
          <w:lang w:val="en-GB"/>
        </w:rPr>
        <w:t xml:space="preserve"> </w:t>
      </w:r>
    </w:p>
  </w:footnote>
  <w:footnote w:id="88">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9">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w:t>
      </w:r>
      <w:proofErr w:type="spellStart"/>
      <w:r w:rsidRPr="00D62741">
        <w:rPr>
          <w:lang w:val="en-GB"/>
        </w:rPr>
        <w:t>classpath</w:t>
      </w:r>
      <w:proofErr w:type="spellEnd"/>
      <w:r w:rsidRPr="00D62741">
        <w:rPr>
          <w:lang w:val="en-GB"/>
        </w:rPr>
        <w:t xml:space="preserve">. If no such file is present, a wildcard </w:t>
      </w:r>
      <w:proofErr w:type="spellStart"/>
      <w:r w:rsidRPr="00D62741">
        <w:rPr>
          <w:lang w:val="en-GB"/>
        </w:rPr>
        <w:t>classpath</w:t>
      </w:r>
      <w:proofErr w:type="spellEnd"/>
      <w:r w:rsidRPr="00D62741">
        <w:rPr>
          <w:lang w:val="en-GB"/>
        </w:rPr>
        <w:t xml:space="preserve"> is constructed, which may cause accidental class loading conflicts.</w:t>
      </w:r>
    </w:p>
  </w:footnote>
  <w:footnote w:id="90">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4"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5"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1">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6" w:history="1">
        <w:r w:rsidRPr="00A856FE">
          <w:rPr>
            <w:rStyle w:val="Hyperlink"/>
            <w:lang w:val="en-US"/>
          </w:rPr>
          <w:t>https://www.lfedge.org/projects/openhorizon/</w:t>
        </w:r>
      </w:hyperlink>
      <w:r>
        <w:rPr>
          <w:lang w:val="en-US"/>
        </w:rPr>
        <w:t xml:space="preserve"> </w:t>
      </w:r>
    </w:p>
  </w:footnote>
  <w:footnote w:id="92">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6F7B67">
          <w:rPr>
            <w:rStyle w:val="Hyperlink"/>
            <w:lang w:val="en-US"/>
          </w:rPr>
          <w:t>https://www.ibm.com/docs/en/edge-computing/4.1</w:t>
        </w:r>
      </w:hyperlink>
      <w:r>
        <w:rPr>
          <w:lang w:val="en-US"/>
        </w:rPr>
        <w:t xml:space="preserve"> </w:t>
      </w:r>
    </w:p>
  </w:footnote>
  <w:footnote w:id="93">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A856FE">
          <w:rPr>
            <w:rStyle w:val="Hyperlink"/>
            <w:lang w:val="en-US"/>
          </w:rPr>
          <w:t>https://kubernetes.io/de/</w:t>
        </w:r>
      </w:hyperlink>
      <w:r>
        <w:rPr>
          <w:lang w:val="en-US"/>
        </w:rPr>
        <w:t xml:space="preserve"> </w:t>
      </w:r>
    </w:p>
  </w:footnote>
  <w:footnote w:id="94">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https://www.docker.com/</w:t>
        </w:r>
      </w:hyperlink>
      <w:r>
        <w:rPr>
          <w:lang w:val="en-US"/>
        </w:rPr>
        <w:t xml:space="preserve"> </w:t>
      </w:r>
    </w:p>
  </w:footnote>
  <w:footnote w:id="95">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0"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w:t>
      </w:r>
      <w:proofErr w:type="spellStart"/>
      <w:r w:rsidRPr="00FD0FED">
        <w:rPr>
          <w:lang w:val="en-US"/>
        </w:rPr>
        <w:t>EASy</w:t>
      </w:r>
      <w:proofErr w:type="spellEnd"/>
      <w:r w:rsidRPr="00FD0FED">
        <w:rPr>
          <w:lang w:val="en-US"/>
        </w:rPr>
        <w:t xml:space="preserve">-Producer </w:t>
      </w:r>
      <w:hyperlink r:id="rId71" w:history="1">
        <w:r w:rsidRPr="00FD0FED">
          <w:rPr>
            <w:rStyle w:val="Hyperlink"/>
            <w:lang w:val="en-US"/>
          </w:rPr>
          <w:t>https://github.com/SSEHUB/EASyProducer</w:t>
        </w:r>
      </w:hyperlink>
      <w:r w:rsidRPr="00FD0FED">
        <w:rPr>
          <w:lang w:val="en-US"/>
        </w:rPr>
        <w:t>.</w:t>
      </w:r>
    </w:p>
  </w:footnote>
  <w:footnote w:id="96">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2" w:history="1">
        <w:r w:rsidRPr="005E7262">
          <w:rPr>
            <w:rStyle w:val="Hyperlink"/>
            <w:lang w:val="en-GB"/>
          </w:rPr>
          <w:t>http://tdongsi.github.io/blog/2017/04/23/docker-out-of-docker/</w:t>
        </w:r>
      </w:hyperlink>
      <w:r>
        <w:rPr>
          <w:lang w:val="en-GB"/>
        </w:rPr>
        <w:t xml:space="preserve"> </w:t>
      </w:r>
    </w:p>
  </w:footnote>
  <w:footnote w:id="97">
    <w:p w14:paraId="23BB3035" w14:textId="4854AB8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w:t>
      </w:r>
      <w:proofErr w:type="spellStart"/>
      <w:r>
        <w:rPr>
          <w:lang w:val="en-US"/>
        </w:rPr>
        <w:t>BaSyx</w:t>
      </w:r>
      <w:proofErr w:type="spellEnd"/>
      <w:r>
        <w:rPr>
          <w:lang w:val="en-US"/>
        </w:rPr>
        <w:t xml:space="preserve">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8">
    <w:p w14:paraId="795F113A" w14:textId="664B27F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w:t>
      </w:r>
      <w:proofErr w:type="spellStart"/>
      <w:r>
        <w:rPr>
          <w:lang w:val="en-US"/>
        </w:rPr>
        <w:t>BaSyx</w:t>
      </w:r>
      <w:proofErr w:type="spellEnd"/>
      <w:r>
        <w:rPr>
          <w:lang w:val="en-US"/>
        </w:rPr>
        <w:t xml:space="preserve">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xml:space="preserve">. </w:t>
      </w:r>
    </w:p>
  </w:footnote>
  <w:footnote w:id="99">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3" w:history="1">
        <w:r w:rsidRPr="00E07EDA">
          <w:rPr>
            <w:rStyle w:val="Hyperlink"/>
            <w:lang w:val="en-US"/>
          </w:rPr>
          <w:t>https://github.com/devicehive</w:t>
        </w:r>
      </w:hyperlink>
    </w:p>
  </w:footnote>
  <w:footnote w:id="100">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https://github.com/thingsboard/thingsboard</w:t>
        </w:r>
      </w:hyperlink>
      <w:r>
        <w:rPr>
          <w:lang w:val="en-US"/>
        </w:rPr>
        <w:t xml:space="preserve"> </w:t>
      </w:r>
    </w:p>
  </w:footnote>
  <w:footnote w:id="101">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5" w:history="1">
        <w:r w:rsidRPr="00E07EDA">
          <w:rPr>
            <w:rStyle w:val="Hyperlink"/>
            <w:lang w:val="en-US"/>
          </w:rPr>
          <w:t>https://github.com/minio/minio</w:t>
        </w:r>
      </w:hyperlink>
      <w:r>
        <w:rPr>
          <w:lang w:val="en-US"/>
        </w:rPr>
        <w:t xml:space="preserve"> </w:t>
      </w:r>
    </w:p>
  </w:footnote>
  <w:footnote w:id="102">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https://github.com/openstack/swift</w:t>
        </w:r>
      </w:hyperlink>
      <w:r>
        <w:rPr>
          <w:lang w:val="en-US"/>
        </w:rPr>
        <w:t xml:space="preserve"> </w:t>
      </w:r>
    </w:p>
  </w:footnote>
  <w:footnote w:id="103">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7" w:history="1">
        <w:r w:rsidRPr="00E60191">
          <w:rPr>
            <w:rStyle w:val="Hyperlink"/>
            <w:lang w:val="en-US"/>
          </w:rPr>
          <w:t>https://github.com/pambrose/prometheus-proxy</w:t>
        </w:r>
      </w:hyperlink>
      <w:r>
        <w:rPr>
          <w:lang w:val="en-US"/>
        </w:rPr>
        <w:t xml:space="preserve"> </w:t>
      </w:r>
    </w:p>
  </w:footnote>
  <w:footnote w:id="104">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8" w:history="1">
        <w:r w:rsidRPr="00E60191">
          <w:rPr>
            <w:rStyle w:val="Hyperlink"/>
            <w:lang w:val="en-US"/>
          </w:rPr>
          <w:t>https://github.com/matjaz99/alertmonitor</w:t>
        </w:r>
      </w:hyperlink>
      <w:r>
        <w:rPr>
          <w:lang w:val="en-US"/>
        </w:rPr>
        <w:t xml:space="preserve"> </w:t>
      </w:r>
    </w:p>
  </w:footnote>
  <w:footnote w:id="105">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79" w:history="1">
        <w:r w:rsidRPr="00F83E6D">
          <w:rPr>
            <w:rStyle w:val="Hyperlink"/>
            <w:lang w:val="en-US"/>
          </w:rPr>
          <w:t>https://heykodex.com/</w:t>
        </w:r>
      </w:hyperlink>
      <w:r>
        <w:rPr>
          <w:lang w:val="en-US"/>
        </w:rPr>
        <w:t xml:space="preserve">, </w:t>
      </w:r>
      <w:hyperlink r:id="rId80" w:history="1">
        <w:r w:rsidRPr="00F83E6D">
          <w:rPr>
            <w:rStyle w:val="Hyperlink"/>
            <w:lang w:val="en-US"/>
          </w:rPr>
          <w:t>https://github.com/kiprotect/kodex</w:t>
        </w:r>
      </w:hyperlink>
    </w:p>
  </w:footnote>
  <w:footnote w:id="106">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1" w:history="1">
        <w:r w:rsidRPr="00C51C52">
          <w:rPr>
            <w:rStyle w:val="Hyperlink"/>
            <w:lang w:val="en-GB"/>
          </w:rPr>
          <w:t>https://zxing.org/w/decode.jspx</w:t>
        </w:r>
      </w:hyperlink>
      <w:r>
        <w:rPr>
          <w:lang w:val="en-GB"/>
        </w:rPr>
        <w:t xml:space="preserve"> </w:t>
      </w:r>
    </w:p>
  </w:footnote>
  <w:footnote w:id="107">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https://pypi.org/project/pyzbar/</w:t>
        </w:r>
      </w:hyperlink>
      <w:r>
        <w:rPr>
          <w:lang w:val="en-GB"/>
        </w:rPr>
        <w:t xml:space="preserve"> </w:t>
      </w:r>
    </w:p>
  </w:footnote>
  <w:footnote w:id="108">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3" w:history="1">
        <w:r w:rsidRPr="002553DC">
          <w:rPr>
            <w:rStyle w:val="Hyperlink"/>
            <w:lang w:val="en-GB"/>
          </w:rPr>
          <w:t>https://flower.dev/</w:t>
        </w:r>
      </w:hyperlink>
      <w:r>
        <w:rPr>
          <w:lang w:val="en-GB"/>
        </w:rPr>
        <w:t xml:space="preserve"> </w:t>
      </w:r>
    </w:p>
  </w:footnote>
  <w:footnote w:id="109">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4" w:history="1">
        <w:r w:rsidRPr="009165E9">
          <w:rPr>
            <w:rStyle w:val="Hyperlink"/>
            <w:lang w:val="en-GB"/>
          </w:rPr>
          <w:t>https://mip-technology.de/</w:t>
        </w:r>
      </w:hyperlink>
      <w:r>
        <w:rPr>
          <w:lang w:val="en-GB"/>
        </w:rPr>
        <w:t xml:space="preserve"> </w:t>
      </w:r>
    </w:p>
  </w:footnote>
  <w:footnote w:id="110">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 xml:space="preserve">Currently it seems that </w:t>
      </w:r>
      <w:proofErr w:type="spellStart"/>
      <w:r>
        <w:rPr>
          <w:lang w:val="en-US"/>
        </w:rPr>
        <w:t>BaSyx</w:t>
      </w:r>
      <w:proofErr w:type="spellEnd"/>
      <w:r>
        <w:rPr>
          <w:lang w:val="en-US"/>
        </w:rPr>
        <w:t xml:space="preserve"> allows only a single snapshot per run. This may change in future versions.</w:t>
      </w:r>
    </w:p>
  </w:footnote>
  <w:footnote w:id="111">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5"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2">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6" w:history="1">
        <w:r w:rsidRPr="007A16C9">
          <w:rPr>
            <w:rStyle w:val="Hyperlink"/>
            <w:lang w:val="en-US"/>
          </w:rPr>
          <w:t>https://help.sonatype.com/repomanager3/product-information/download</w:t>
        </w:r>
      </w:hyperlink>
      <w:r>
        <w:rPr>
          <w:lang w:val="en-US"/>
        </w:rPr>
        <w:t xml:space="preserve"> </w:t>
      </w:r>
    </w:p>
  </w:footnote>
  <w:footnote w:id="113">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https://jfrog.com/artifactory</w:t>
        </w:r>
      </w:hyperlink>
      <w:r>
        <w:rPr>
          <w:lang w:val="en-US"/>
        </w:rPr>
        <w:t xml:space="preserve"> </w:t>
      </w:r>
    </w:p>
  </w:footnote>
  <w:footnote w:id="114">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8" w:history="1">
        <w:r w:rsidRPr="00002168">
          <w:rPr>
            <w:rStyle w:val="Hyperlink"/>
            <w:lang w:val="en-US"/>
          </w:rPr>
          <w:t>https://mokkapps.de/blog/how-to-build-an-angular-app-once-and-deploy-it-to-multiple-environments/</w:t>
        </w:r>
      </w:hyperlink>
      <w:r w:rsidRPr="00002168">
        <w:rPr>
          <w:lang w:val="en-US"/>
        </w:rPr>
        <w:t xml:space="preserve"> </w:t>
      </w:r>
    </w:p>
  </w:footnote>
  <w:footnote w:id="115">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6">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w:t>
      </w:r>
      <w:proofErr w:type="spellStart"/>
      <w:r w:rsidRPr="00D7567C">
        <w:rPr>
          <w:lang w:val="en-GB"/>
        </w:rPr>
        <w:t>yml</w:t>
      </w:r>
      <w:proofErr w:type="spellEnd"/>
      <w:r w:rsidRPr="00D7567C">
        <w:rPr>
          <w:lang w:val="en-GB"/>
        </w:rPr>
        <w:t>” and “.</w:t>
      </w:r>
      <w:proofErr w:type="spellStart"/>
      <w:r w:rsidRPr="00D7567C">
        <w:rPr>
          <w:lang w:val="en-GB"/>
        </w:rPr>
        <w:t>json</w:t>
      </w:r>
      <w:proofErr w:type="spellEnd"/>
      <w:r w:rsidRPr="00D7567C">
        <w:rPr>
          <w:lang w:val="en-GB"/>
        </w:rPr>
        <w:t>”.</w:t>
      </w:r>
    </w:p>
  </w:footnote>
  <w:footnote w:id="117">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89" w:history="1">
        <w:r w:rsidRPr="00510721">
          <w:rPr>
            <w:rStyle w:val="Hyperlink"/>
            <w:lang w:val="en-GB"/>
          </w:rPr>
          <w:t>https://github.com/kiprotect/hyper</w:t>
        </w:r>
      </w:hyperlink>
    </w:p>
  </w:footnote>
  <w:footnote w:id="118">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proofErr w:type="spellStart"/>
      <w:r w:rsidRPr="00A65A3C">
        <w:rPr>
          <w:rFonts w:ascii="Consolas" w:hAnsi="Consolas"/>
          <w:lang w:val="en-US"/>
        </w:rPr>
        <w:t>MetaConcepts</w:t>
      </w:r>
      <w:proofErr w:type="spellEnd"/>
      <w:r>
        <w:rPr>
          <w:lang w:val="en-US"/>
        </w:rPr>
        <w:t xml:space="preserve"> model defines mechanisms to conditionally control the freezing and also the </w:t>
      </w:r>
      <w:proofErr w:type="spellStart"/>
      <w:r w:rsidRPr="00A65A3C">
        <w:rPr>
          <w:rFonts w:ascii="Consolas" w:hAnsi="Consolas"/>
          <w:lang w:val="en-US"/>
        </w:rPr>
        <w:t>CReversibleProperty</w:t>
      </w:r>
      <w:proofErr w:type="spellEnd"/>
      <w:r>
        <w:rPr>
          <w:lang w:val="en-US"/>
        </w:rPr>
        <w:t>, which explicitly re-defines its value to remain unfrozen.</w:t>
      </w:r>
    </w:p>
  </w:footnote>
  <w:footnote w:id="119">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20">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1">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2">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0" w:history="1">
        <w:r w:rsidRPr="00184684">
          <w:rPr>
            <w:rStyle w:val="Hyperlink"/>
            <w:lang w:val="en-GB"/>
          </w:rPr>
          <w:t>https://reference.opcfoundation.org/TMC/v200/docs/8.1</w:t>
        </w:r>
      </w:hyperlink>
      <w:r>
        <w:rPr>
          <w:lang w:val="en-GB"/>
        </w:rPr>
        <w:t xml:space="preserve"> </w:t>
      </w:r>
    </w:p>
  </w:footnote>
  <w:footnote w:id="123">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proofErr w:type="spellStart"/>
      <w:r>
        <w:rPr>
          <w:lang w:val="en-GB"/>
        </w:rPr>
        <w:t>EASy</w:t>
      </w:r>
      <w:proofErr w:type="spellEnd"/>
      <w:r>
        <w:rPr>
          <w:lang w:val="en-GB"/>
        </w:rPr>
        <w:t>-Producer separates the description of modelling elements from the definition of the modelling elements so that multiple languages can be supported. By default, all modelling elements are described in English language.</w:t>
      </w:r>
    </w:p>
  </w:footnote>
  <w:footnote w:id="124">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5">
    <w:p w14:paraId="4ACAE021" w14:textId="6C50424C"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0A1639">
        <w:rPr>
          <w:lang w:val="en-GB"/>
        </w:rPr>
        <w:t>7.5</w:t>
      </w:r>
      <w:r>
        <w:rPr>
          <w:lang w:val="en-GB"/>
        </w:rPr>
        <w:fldChar w:fldCharType="end"/>
      </w:r>
      <w:r>
        <w:rPr>
          <w:lang w:val="en-GB"/>
        </w:rPr>
        <w:t>.</w:t>
      </w:r>
    </w:p>
  </w:footnote>
  <w:footnote w:id="126">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1" w:history="1">
        <w:r w:rsidRPr="00C80F0B">
          <w:rPr>
            <w:rStyle w:val="Hyperlink"/>
            <w:lang w:val="en-US"/>
          </w:rPr>
          <w:t>https://github.com/iip-ecosphere/platform/tree/main/platform/examples</w:t>
        </w:r>
      </w:hyperlink>
      <w:r>
        <w:rPr>
          <w:lang w:val="en-US"/>
        </w:rPr>
        <w:t xml:space="preserve"> </w:t>
      </w:r>
    </w:p>
  </w:footnote>
  <w:footnote w:id="127">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8">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2" w:history="1">
        <w:r w:rsidRPr="00C80F0B">
          <w:rPr>
            <w:rStyle w:val="Hyperlink"/>
            <w:lang w:val="en-US"/>
          </w:rPr>
          <w:t>https://github.com/iip-ecosphere/platform/tree/main/platform/tools</w:t>
        </w:r>
      </w:hyperlink>
      <w:r>
        <w:rPr>
          <w:lang w:val="en-US"/>
        </w:rPr>
        <w:t xml:space="preserve"> </w:t>
      </w:r>
    </w:p>
  </w:footnote>
  <w:footnote w:id="129">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w:t>
      </w:r>
      <w:proofErr w:type="spellStart"/>
      <w:r>
        <w:rPr>
          <w:lang w:val="en-GB"/>
        </w:rPr>
        <w:t>github</w:t>
      </w:r>
      <w:proofErr w:type="spellEnd"/>
      <w:r>
        <w:rPr>
          <w:lang w:val="en-GB"/>
        </w:rPr>
        <w:t xml:space="preserve"> as a blueprint.</w:t>
      </w:r>
    </w:p>
  </w:footnote>
  <w:footnote w:id="130">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proofErr w:type="spellStart"/>
      <w:r w:rsidRPr="00F57D99">
        <w:rPr>
          <w:rFonts w:ascii="Consolas" w:hAnsi="Consolas"/>
          <w:lang w:val="en-GB"/>
        </w:rPr>
        <w:t>src</w:t>
      </w:r>
      <w:proofErr w:type="spellEnd"/>
      <w:r w:rsidRPr="00F57D99">
        <w:rPr>
          <w:rFonts w:ascii="Consolas" w:hAnsi="Consolas"/>
          <w:lang w:val="en-GB"/>
        </w:rPr>
        <w:t>/</w:t>
      </w:r>
      <w:r>
        <w:rPr>
          <w:rFonts w:ascii="Consolas" w:hAnsi="Consolas"/>
          <w:lang w:val="en-GB"/>
        </w:rPr>
        <w:t>test</w:t>
      </w:r>
      <w:r w:rsidRPr="00F57D99">
        <w:rPr>
          <w:rFonts w:ascii="Consolas" w:hAnsi="Consolas"/>
          <w:lang w:val="en-GB"/>
        </w:rPr>
        <w:t>/easy</w:t>
      </w:r>
      <w:r>
        <w:rPr>
          <w:lang w:val="en-GB"/>
        </w:rPr>
        <w:t xml:space="preserve"> and the downloaded meta-model in </w:t>
      </w:r>
      <w:proofErr w:type="spellStart"/>
      <w:r w:rsidRPr="00F57D99">
        <w:rPr>
          <w:rFonts w:ascii="Consolas" w:hAnsi="Consolas"/>
          <w:lang w:val="en-GB"/>
        </w:rPr>
        <w:t>src</w:t>
      </w:r>
      <w:proofErr w:type="spellEnd"/>
      <w:r w:rsidRPr="00F57D99">
        <w:rPr>
          <w:rFonts w:ascii="Consolas" w:hAnsi="Consolas"/>
          <w:lang w:val="en-GB"/>
        </w:rPr>
        <w:t>/main/easy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6" w:name="_Hlk148945810"/>
      <w:proofErr w:type="spellStart"/>
      <w:r w:rsidRPr="00F57D99">
        <w:rPr>
          <w:rFonts w:ascii="Consolas" w:hAnsi="Consolas"/>
          <w:lang w:val="en-GB"/>
        </w:rPr>
        <w:t>src</w:t>
      </w:r>
      <w:proofErr w:type="spellEnd"/>
      <w:r w:rsidRPr="00F57D99">
        <w:rPr>
          <w:rFonts w:ascii="Consolas" w:hAnsi="Consolas"/>
          <w:lang w:val="en-GB"/>
        </w:rPr>
        <w:t>/main/easy</w:t>
      </w:r>
      <w:bookmarkEnd w:id="256"/>
      <w:r>
        <w:rPr>
          <w:lang w:val="en-GB"/>
        </w:rPr>
        <w:t>.</w:t>
      </w:r>
    </w:p>
  </w:footnote>
  <w:footnote w:id="131">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2">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3">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w:t>
      </w:r>
      <w:proofErr w:type="spellStart"/>
      <w:r w:rsidRPr="008F61FF">
        <w:rPr>
          <w:lang w:val="en-US"/>
        </w:rPr>
        <w:t>ingestor</w:t>
      </w:r>
      <w:proofErr w:type="spellEnd"/>
      <w:r w:rsidRPr="008F61FF">
        <w:rPr>
          <w:lang w:val="en-US"/>
        </w:rPr>
        <w:t xml:space="preserve">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4">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3" w:history="1">
        <w:r w:rsidRPr="00F55CEA">
          <w:rPr>
            <w:rStyle w:val="Hyperlink"/>
            <w:lang w:val="en-US"/>
          </w:rPr>
          <w:t>https://de.wikipedia.org/wiki/Markdown</w:t>
        </w:r>
      </w:hyperlink>
      <w:r>
        <w:rPr>
          <w:lang w:val="en-US"/>
        </w:rPr>
        <w:t xml:space="preserve"> </w:t>
      </w:r>
    </w:p>
  </w:footnote>
  <w:footnote w:id="135">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4" w:history="1">
        <w:r w:rsidRPr="00815D20">
          <w:rPr>
            <w:rStyle w:val="Hyperlink"/>
            <w:lang w:val="en-US"/>
          </w:rPr>
          <w:t>https://github.com/iip-ecosphere/platform/blob/main/platform/documentation/README.md</w:t>
        </w:r>
      </w:hyperlink>
      <w:r>
        <w:rPr>
          <w:lang w:val="en-US"/>
        </w:rPr>
        <w:t xml:space="preserve"> </w:t>
      </w:r>
    </w:p>
  </w:footnote>
  <w:footnote w:id="136">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7">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5" w:history="1">
        <w:r w:rsidRPr="00B02795">
          <w:rPr>
            <w:rStyle w:val="Hyperlink"/>
            <w:lang w:val="en-US"/>
          </w:rPr>
          <w:t>https://github.com/iip-ecosphere/platform/tree/main/platform/tools</w:t>
        </w:r>
      </w:hyperlink>
      <w:r>
        <w:rPr>
          <w:lang w:val="en-US"/>
        </w:rPr>
        <w:t xml:space="preserve"> </w:t>
      </w:r>
    </w:p>
  </w:footnote>
  <w:footnote w:id="138">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6" w:history="1">
        <w:r w:rsidRPr="00A332BC">
          <w:rPr>
            <w:rStyle w:val="Hyperlink"/>
            <w:lang w:val="en-US"/>
          </w:rPr>
          <w:t>https://github.com/iip-ecosphere/platform/</w:t>
        </w:r>
      </w:hyperlink>
    </w:p>
  </w:footnote>
  <w:footnote w:id="139">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https://repo1.maven.org/maven2/de/iip-ecosphere/platform/</w:t>
        </w:r>
      </w:hyperlink>
      <w:r>
        <w:rPr>
          <w:lang w:val="en-US"/>
        </w:rPr>
        <w:t xml:space="preserve"> </w:t>
      </w:r>
    </w:p>
  </w:footnote>
  <w:footnote w:id="140">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https://projects.sse.uni-hildesheim.de/qm/maven/de/iip-ecosphere/platform/</w:t>
        </w:r>
      </w:hyperlink>
      <w:r>
        <w:rPr>
          <w:lang w:val="en-US"/>
        </w:rPr>
        <w:t xml:space="preserve"> </w:t>
      </w:r>
    </w:p>
  </w:footnote>
  <w:footnote w:id="141">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9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0" w:history="1">
        <w:r w:rsidRPr="000F4128">
          <w:rPr>
            <w:rStyle w:val="Hyperlink"/>
            <w:lang w:val="en-GB"/>
          </w:rPr>
          <w:t>https://github.com/iip-ecosphere/platform/tree/main/platform/tools/Install</w:t>
        </w:r>
      </w:hyperlink>
      <w:r>
        <w:rPr>
          <w:lang w:val="en-GB"/>
        </w:rPr>
        <w:t xml:space="preserve"> </w:t>
      </w:r>
    </w:p>
  </w:footnote>
  <w:footnote w:id="142">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1" w:history="1">
        <w:r w:rsidRPr="000B1CCB">
          <w:rPr>
            <w:rStyle w:val="Hyperlink"/>
            <w:lang w:val="en-GB"/>
          </w:rPr>
          <w:t>https://jupyter.org/</w:t>
        </w:r>
      </w:hyperlink>
      <w:r>
        <w:rPr>
          <w:lang w:val="en-GB"/>
        </w:rPr>
        <w:t xml:space="preserve"> </w:t>
      </w:r>
    </w:p>
  </w:footnote>
  <w:footnote w:id="143">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2" w:history="1">
        <w:r w:rsidRPr="00556EE8">
          <w:rPr>
            <w:rStyle w:val="Hyperlink"/>
            <w:lang w:val="en-GB"/>
          </w:rPr>
          <w:t>https://github.com/iip-ecosphere/platform/blob/main/platform/tests/test.environment/README.md</w:t>
        </w:r>
      </w:hyperlink>
      <w:r>
        <w:rPr>
          <w:lang w:val="en-GB"/>
        </w:rPr>
        <w:t xml:space="preserve"> </w:t>
      </w:r>
    </w:p>
  </w:footnote>
  <w:footnote w:id="144">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5">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6">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7">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 xml:space="preserve">An important reference here is the </w:t>
      </w:r>
      <w:proofErr w:type="spellStart"/>
      <w:r>
        <w:rPr>
          <w:lang w:val="en-US"/>
        </w:rPr>
        <w:t>GoF</w:t>
      </w:r>
      <w:proofErr w:type="spellEnd"/>
      <w:r>
        <w:rPr>
          <w:lang w:val="en-US"/>
        </w:rPr>
        <w:t xml:space="preserve"> book [17], but for simplifying the understanding, we just provide some Web references.</w:t>
      </w:r>
    </w:p>
  </w:footnote>
  <w:footnote w:id="148">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3" w:history="1">
        <w:r w:rsidRPr="009C3FDF">
          <w:rPr>
            <w:rStyle w:val="Hyperlink"/>
            <w:lang w:val="en-US"/>
          </w:rPr>
          <w:t>https://en.wikipedia.org/wiki/Multitier_architecture</w:t>
        </w:r>
      </w:hyperlink>
      <w:r>
        <w:rPr>
          <w:lang w:val="en-US"/>
        </w:rPr>
        <w:t xml:space="preserve"> </w:t>
      </w:r>
    </w:p>
  </w:footnote>
  <w:footnote w:id="149">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50">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https://en.wikipedia.org/wiki/Builder_pattern</w:t>
        </w:r>
      </w:hyperlink>
      <w:r>
        <w:rPr>
          <w:lang w:val="en-US"/>
        </w:rPr>
        <w:t xml:space="preserve"> </w:t>
      </w:r>
    </w:p>
  </w:footnote>
  <w:footnote w:id="151">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5" w:history="1">
        <w:r w:rsidRPr="00FD5D39">
          <w:rPr>
            <w:rStyle w:val="Hyperlink"/>
            <w:lang w:val="en-US"/>
          </w:rPr>
          <w:t>https://en.wikipedia.org/wiki/Visitor_pattern</w:t>
        </w:r>
      </w:hyperlink>
      <w:r>
        <w:rPr>
          <w:lang w:val="en-US"/>
        </w:rPr>
        <w:t xml:space="preserve"> </w:t>
      </w:r>
    </w:p>
  </w:footnote>
  <w:footnote w:id="152">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6" w:history="1">
        <w:r w:rsidRPr="009C3FDF">
          <w:rPr>
            <w:rStyle w:val="Hyperlink"/>
            <w:lang w:val="en-US"/>
          </w:rPr>
          <w:t>https://en.wikipedia.org/wiki/Factory_method_pattern</w:t>
        </w:r>
      </w:hyperlink>
      <w:r>
        <w:rPr>
          <w:lang w:val="en-US"/>
        </w:rPr>
        <w:t xml:space="preserve"> </w:t>
      </w:r>
    </w:p>
  </w:footnote>
  <w:footnote w:id="153">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7"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E23"/>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7A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170"/>
    <w:rsid w:val="00B341BF"/>
    <w:rsid w:val="00B34314"/>
    <w:rsid w:val="00B34321"/>
    <w:rsid w:val="00B34387"/>
    <w:rsid w:val="00B343FD"/>
    <w:rsid w:val="00B34440"/>
    <w:rsid w:val="00B34716"/>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www.plattform-i40.de/PI40/Redaktion/DE/Downloads/Publikation/verwaltungsschale-im-detail-pr%C3%A4sentation.html" TargetMode="External"/><Relationship Id="rId89" Type="http://schemas.openxmlformats.org/officeDocument/2006/relationships/hyperlink" Target="https://industrialdigitaltwin.org/wp-content/uploads/2023/04/IDTA-02011-1-0_Submodel_HierarchicalStructuresEnablingBoM.pdf" TargetMode="External"/><Relationship Id="rId16"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hyperlink" Target="http://projects.sse.uni-hildesheim.de/easy/docs-git/docRelease/vil_spec.pdf"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industrialdigitaltwin.org/en/wp-content/uploads/sites/2/2023/03/IDTA-02008-1-1_Submodel_TimeSeriesData.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internationaldataspaces.org/ids-ram-3-0/" TargetMode="External"/><Relationship Id="rId85" Type="http://schemas.openxmlformats.org/officeDocument/2006/relationships/hyperlink" Target="https://www.plattform-i40.de/PI40/Redaktion/EN/Downloads/Publikation/rami40-an-introduction.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1.xml"/><Relationship Id="rId108" Type="http://schemas.microsoft.com/office/2011/relationships/people" Target="people.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2/10/IDTA-02002-1-0_Submodel_ContactInformation.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hyperlink" Target="http://projects.sse.uni-hildesheim.de/easy/docs-git/docRelease/ivml_spec.pdf" TargetMode="External"/><Relationship Id="rId81" Type="http://schemas.openxmlformats.org/officeDocument/2006/relationships/hyperlink" Target="https://www.iiconsortium.org/pdf/IIRA-v1.9.pdf" TargetMode="External"/><Relationship Id="rId86" Type="http://schemas.openxmlformats.org/officeDocument/2006/relationships/hyperlink" Target="https://www.plattform-i40.de/IP/Redaktion/DE/Downloads/Publikation/Submodel_Templates-Asset_Administration_Shell-digital_nameplate.html"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73.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8/IDTA-02007-1-0_Submodel_Software-Nameplate.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2/10/IDTA-02003-1-2_Submodel_TechnicalData.pdf" TargetMode="External"/><Relationship Id="rId61" Type="http://schemas.openxmlformats.org/officeDocument/2006/relationships/image" Target="media/image54.emf"/><Relationship Id="rId82" Type="http://schemas.openxmlformats.org/officeDocument/2006/relationships/hyperlink" Target="https://www.plattform-i40.de/PI40/Redaktion/EN/Downloads/Publikation/LNI4.0-Testbed-Edge-Configuration_UsageViewEN.pdf?__blob=publicationFile&amp;v=5" TargetMode="Externa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0" Type="http://schemas.openxmlformats.org/officeDocument/2006/relationships/image" Target="media/image76.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doi.org/10.1016/j.infsof.2024.107650"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www.omg.org/spec/UML/About-UML/" TargetMode="External"/><Relationship Id="rId88" Type="http://schemas.openxmlformats.org/officeDocument/2006/relationships/hyperlink" Target="https://industrialdigitaltwin.org/wp-content/uploads/2023/03/IDTA-02004-1-2_Submodel_Handover-Documentation.pdf"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en.wikipedia.org/wiki/Adapter_pattern" TargetMode="External"/><Relationship Id="rId21" Type="http://schemas.openxmlformats.org/officeDocument/2006/relationships/hyperlink" Target="https://www.amqp.org/" TargetMode="External"/><Relationship Id="rId42" Type="http://schemas.openxmlformats.org/officeDocument/2006/relationships/hyperlink" Target="https://micrometer.io/" TargetMode="External"/><Relationship Id="rId47" Type="http://schemas.openxmlformats.org/officeDocument/2006/relationships/hyperlink" Target="https://projects.eclipse.org/projects/iot.paho" TargetMode="External"/><Relationship Id="rId63" Type="http://schemas.openxmlformats.org/officeDocument/2006/relationships/hyperlink" Target="https://grpc.io/" TargetMode="External"/><Relationship Id="rId68" Type="http://schemas.openxmlformats.org/officeDocument/2006/relationships/hyperlink" Target="https://kubernetes.io/de/" TargetMode="External"/><Relationship Id="rId84" Type="http://schemas.openxmlformats.org/officeDocument/2006/relationships/hyperlink" Target="https://mip-technology.de/" TargetMode="External"/><Relationship Id="rId89" Type="http://schemas.openxmlformats.org/officeDocument/2006/relationships/hyperlink" Target="https://github.com/kiprotect/hyper" TargetMode="External"/><Relationship Id="rId16" Type="http://schemas.openxmlformats.org/officeDocument/2006/relationships/hyperlink" Target="https://github.com/iip-ecosphere/platform/" TargetMode="External"/><Relationship Id="rId107" Type="http://schemas.openxmlformats.org/officeDocument/2006/relationships/hyperlink" Target="https://docs.oracle.com/javase/9/docs/api/java/util/ServiceLoader.html"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FasterXML/jackson" TargetMode="External"/><Relationship Id="rId37" Type="http://schemas.openxmlformats.org/officeDocument/2006/relationships/hyperlink" Target="https://github.com/perwendel/spark" TargetMode="External"/><Relationship Id="rId53" Type="http://schemas.openxmlformats.org/officeDocument/2006/relationships/hyperlink" Target="https://projects.eclipse.org/projects/iot.leshan" TargetMode="External"/><Relationship Id="rId58" Type="http://schemas.openxmlformats.org/officeDocument/2006/relationships/hyperlink" Target="https://micrometer.io/" TargetMode="External"/><Relationship Id="rId74" Type="http://schemas.openxmlformats.org/officeDocument/2006/relationships/hyperlink" Target="https://github.com/thingsboard/thingsboard" TargetMode="External"/><Relationship Id="rId79" Type="http://schemas.openxmlformats.org/officeDocument/2006/relationships/hyperlink" Target="https://heykodex.com/" TargetMode="External"/><Relationship Id="rId102" Type="http://schemas.openxmlformats.org/officeDocument/2006/relationships/hyperlink" Target="https://github.com/iip-ecosphere/platform/blob/main/platform/tests/test.environment/README.md" TargetMode="External"/><Relationship Id="rId5" Type="http://schemas.openxmlformats.org/officeDocument/2006/relationships/hyperlink" Target="https://www.fab-os.org/" TargetMode="External"/><Relationship Id="rId90" Type="http://schemas.openxmlformats.org/officeDocument/2006/relationships/hyperlink" Target="https://reference.opcfoundation.org/TMC/v200/docs/8.1" TargetMode="External"/><Relationship Id="rId95" Type="http://schemas.openxmlformats.org/officeDocument/2006/relationships/hyperlink" Target="https://github.com/iip-ecosphere/platform/tree/main/platform/tools"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github.com/profesorfalken/jSensors" TargetMode="External"/><Relationship Id="rId43" Type="http://schemas.openxmlformats.org/officeDocument/2006/relationships/hyperlink" Target="https://bytebuddy.net/" TargetMode="External"/><Relationship Id="rId48" Type="http://schemas.openxmlformats.org/officeDocument/2006/relationships/hyperlink" Target="https://projects.eclipse.org/projects/iot.hono" TargetMode="External"/><Relationship Id="rId64" Type="http://schemas.openxmlformats.org/officeDocument/2006/relationships/hyperlink" Target="https://www.phoenixcontact.com/online/portal/de?uri=pxc-oc-itemdetail:pid=1069208&amp;library=dede&amp;tab=1" TargetMode="External"/><Relationship Id="rId69" Type="http://schemas.openxmlformats.org/officeDocument/2006/relationships/hyperlink" Target="https://www.docker.com/" TargetMode="External"/><Relationship Id="rId80" Type="http://schemas.openxmlformats.org/officeDocument/2006/relationships/hyperlink" Target="https://github.com/kiprotect/kodex" TargetMode="External"/><Relationship Id="rId85" Type="http://schemas.openxmlformats.org/officeDocument/2006/relationships/hyperlink" Target="https://www.plattform-i40.de/IP/Redaktion/DE/Newsletter/2019/Ausgabe21/2019-21-Praxisbeispiel2.html" TargetMode="External"/><Relationship Id="rId12" Type="http://schemas.openxmlformats.org/officeDocument/2006/relationships/hyperlink" Target="https://github.com/iip-ecosphere/platform/" TargetMode="External"/><Relationship Id="rId17" Type="http://schemas.openxmlformats.org/officeDocument/2006/relationships/hyperlink" Target="https://projects.sse.uni-hildesheim.de/qm/maven/" TargetMode="External"/><Relationship Id="rId33" Type="http://schemas.openxmlformats.org/officeDocument/2006/relationships/hyperlink" Target="https://mvnrepository.com/artifact/org.glassfish/javax.json" TargetMode="External"/><Relationship Id="rId38" Type="http://schemas.openxmlformats.org/officeDocument/2006/relationships/hyperlink" Target="https://hc.apache.org/" TargetMode="External"/><Relationship Id="rId59" Type="http://schemas.openxmlformats.org/officeDocument/2006/relationships/hyperlink" Target="https://micrometer.io/docs/concepts" TargetMode="External"/><Relationship Id="rId103" Type="http://schemas.openxmlformats.org/officeDocument/2006/relationships/hyperlink" Target="https://en.wikipedia.org/wiki/Multitier_architecture" TargetMode="External"/><Relationship Id="rId20" Type="http://schemas.openxmlformats.org/officeDocument/2006/relationships/hyperlink" Target="https://mqtt.org/" TargetMode="External"/><Relationship Id="rId41" Type="http://schemas.openxmlformats.org/officeDocument/2006/relationships/hyperlink" Target="https://mina.apache.org/sshd-project/" TargetMode="External"/><Relationship Id="rId54" Type="http://schemas.openxmlformats.org/officeDocument/2006/relationships/hyperlink" Target="https://projects.eclipse.org/projects/iot.tahu" TargetMode="External"/><Relationship Id="rId62" Type="http://schemas.openxmlformats.org/officeDocument/2006/relationships/hyperlink" Target="https://de.wikipedia.org/wiki/Remote_Procedure_Call" TargetMode="External"/><Relationship Id="rId70" Type="http://schemas.openxmlformats.org/officeDocument/2006/relationships/hyperlink" Target="https://github.com/digitalspider/jlxd" TargetMode="External"/><Relationship Id="rId75" Type="http://schemas.openxmlformats.org/officeDocument/2006/relationships/hyperlink" Target="https://github.com/minio/minio" TargetMode="External"/><Relationship Id="rId83" Type="http://schemas.openxmlformats.org/officeDocument/2006/relationships/hyperlink" Target="https://flower.dev/" TargetMode="External"/><Relationship Id="rId88" Type="http://schemas.openxmlformats.org/officeDocument/2006/relationships/hyperlink" Target="https://mokkapps.de/blog/how-to-build-an-angular-app-once-and-deploy-it-to-multiple-environments/" TargetMode="External"/><Relationship Id="rId91" Type="http://schemas.openxmlformats.org/officeDocument/2006/relationships/hyperlink" Target="https://github.com/iip-ecosphere/platform/tree/main/platform/examples" TargetMode="External"/><Relationship Id="rId96" Type="http://schemas.openxmlformats.org/officeDocument/2006/relationships/hyperlink" Target="https://github.com/iip-ecosphere/platform/"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docs.oracle.com/javase/8/docs/api/java/util/ServiceLoader.html" TargetMode="External"/><Relationship Id="rId23" Type="http://schemas.openxmlformats.org/officeDocument/2006/relationships/hyperlink" Target="https://prometheus.io/" TargetMode="External"/><Relationship Id="rId28" Type="http://schemas.openxmlformats.org/officeDocument/2006/relationships/hyperlink" Target="https://github.com/oshi/oshi"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milo" TargetMode="External"/><Relationship Id="rId57" Type="http://schemas.openxmlformats.org/officeDocument/2006/relationships/hyperlink" Target="https://projects.eclipse.org/projects/iot.ponte" TargetMode="External"/><Relationship Id="rId106" Type="http://schemas.openxmlformats.org/officeDocument/2006/relationships/hyperlink" Target="https://en.wikipedia.org/wiki/Factory_method_pattern" TargetMode="External"/><Relationship Id="rId10" Type="http://schemas.openxmlformats.org/officeDocument/2006/relationships/hyperlink" Target="https://git-scm.com/" TargetMode="External"/><Relationship Id="rId31" Type="http://schemas.openxmlformats.org/officeDocument/2006/relationships/hyperlink" Target="https://github.com/snakeyaml/snakeyaml" TargetMode="External"/><Relationship Id="rId44" Type="http://schemas.openxmlformats.org/officeDocument/2006/relationships/hyperlink" Target="https://spring.io/projects/spring-cloud-stream" TargetMode="External"/><Relationship Id="rId52" Type="http://schemas.openxmlformats.org/officeDocument/2006/relationships/hyperlink" Target="https://projects.eclipse.org/projects/iot.californium" TargetMode="External"/><Relationship Id="rId60" Type="http://schemas.openxmlformats.org/officeDocument/2006/relationships/hyperlink" Target="https://de.wikipedia.org/wiki/Representational_State_Transfer" TargetMode="External"/><Relationship Id="rId65" Type="http://schemas.openxmlformats.org/officeDocument/2006/relationships/hyperlink" Target="https://sse.uni-hildesheim.de/aktuelles/detailansicht/weltweiter-marktfuehrer-unterstuetzt-universitaet-hildesheim-im-bereich-industrie-40/" TargetMode="External"/><Relationship Id="rId73" Type="http://schemas.openxmlformats.org/officeDocument/2006/relationships/hyperlink" Target="https://github.com/devicehive" TargetMode="External"/><Relationship Id="rId78" Type="http://schemas.openxmlformats.org/officeDocument/2006/relationships/hyperlink" Target="https://github.com/matjaz99/alertmonitor" TargetMode="External"/><Relationship Id="rId81" Type="http://schemas.openxmlformats.org/officeDocument/2006/relationships/hyperlink" Target="https://zxing.org/w/decode.jspx" TargetMode="External"/><Relationship Id="rId86" Type="http://schemas.openxmlformats.org/officeDocument/2006/relationships/hyperlink" Target="https://help.sonatype.com/repomanager3/product-information/download" TargetMode="External"/><Relationship Id="rId94" Type="http://schemas.openxmlformats.org/officeDocument/2006/relationships/hyperlink" Target="https://github.com/iip-ecosphere/platform/blob/main/platform/documentation/README.md" TargetMode="External"/><Relationship Id="rId99" Type="http://schemas.openxmlformats.org/officeDocument/2006/relationships/hyperlink" Target="https://github.com/iip-ecosphere/platform/blob/main/platform/documentation/INSTALL.md" TargetMode="External"/><Relationship Id="rId101" Type="http://schemas.openxmlformats.org/officeDocument/2006/relationships/hyperlink" Target="https://jupyter.org/"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repo1.maven.org/maven2/de/iip-ecosphere/platform/" TargetMode="External"/><Relationship Id="rId39" Type="http://schemas.openxmlformats.org/officeDocument/2006/relationships/hyperlink" Target="https://commons.apache.org/" TargetMode="External"/><Relationship Id="rId34" Type="http://schemas.openxmlformats.org/officeDocument/2006/relationships/hyperlink" Target="https://jsoniter.com/" TargetMode="External"/><Relationship Id="rId50" Type="http://schemas.openxmlformats.org/officeDocument/2006/relationships/hyperlink" Target="https://developers.google.com/protocol-buffers" TargetMode="External"/><Relationship Id="rId55" Type="http://schemas.openxmlformats.org/officeDocument/2006/relationships/hyperlink" Target="https://projects.eclipse.org/projects/iot.agail" TargetMode="External"/><Relationship Id="rId76" Type="http://schemas.openxmlformats.org/officeDocument/2006/relationships/hyperlink" Target="https://github.com/openstack/swift" TargetMode="External"/><Relationship Id="rId97" Type="http://schemas.openxmlformats.org/officeDocument/2006/relationships/hyperlink" Target="https://repo1.maven.org/maven2/de/iip-ecosphere/platform/" TargetMode="External"/><Relationship Id="rId104" Type="http://schemas.openxmlformats.org/officeDocument/2006/relationships/hyperlink" Target="https://en.wikipedia.org/wiki/Builder_pattern" TargetMode="External"/><Relationship Id="rId7" Type="http://schemas.openxmlformats.org/officeDocument/2006/relationships/hyperlink" Target="https://www.data-infrastructure.eu/" TargetMode="External"/><Relationship Id="rId71" Type="http://schemas.openxmlformats.org/officeDocument/2006/relationships/hyperlink" Target="https://github.com/SSEHUB/EASyProducer" TargetMode="External"/><Relationship Id="rId92" Type="http://schemas.openxmlformats.org/officeDocument/2006/relationships/hyperlink" Target="https://github.com/iip-ecosphere/platform/tree/main/platform/tools" TargetMode="External"/><Relationship Id="rId2" Type="http://schemas.openxmlformats.org/officeDocument/2006/relationships/hyperlink" Target="https://regap.de" TargetMode="External"/><Relationship Id="rId29" Type="http://schemas.openxmlformats.org/officeDocument/2006/relationships/hyperlink" Target="https://eclass.eu/" TargetMode="External"/><Relationship Id="rId24" Type="http://schemas.openxmlformats.org/officeDocument/2006/relationships/hyperlink" Target="https://lni40.de/lni40-content/uploads/2020/11/AAS-testbed.pdf" TargetMode="External"/><Relationship Id="rId40" Type="http://schemas.openxmlformats.org/officeDocument/2006/relationships/hyperlink" Target="https://www.joda.org/joda-time/" TargetMode="External"/><Relationship Id="rId45" Type="http://schemas.openxmlformats.org/officeDocument/2006/relationships/hyperlink" Target="https://www.heise.de/news/Java-Framework-Native-Spring-Anwendungen-laufen-ohne-die-JVM-5078681.html" TargetMode="External"/><Relationship Id="rId66" Type="http://schemas.openxmlformats.org/officeDocument/2006/relationships/hyperlink" Target="https://www.lfedge.org/projects/openhorizon/" TargetMode="External"/><Relationship Id="rId87" Type="http://schemas.openxmlformats.org/officeDocument/2006/relationships/hyperlink" Target="https://jfrog.com/artifactory" TargetMode="External"/><Relationship Id="rId61" Type="http://schemas.openxmlformats.org/officeDocument/2006/relationships/hyperlink" Target="https://de.wikipedia.org/wiki/WebSocket" TargetMode="External"/><Relationship Id="rId82" Type="http://schemas.openxmlformats.org/officeDocument/2006/relationships/hyperlink" Target="https://pypi.org/project/pyzbar/" TargetMode="External"/><Relationship Id="rId19" Type="http://schemas.openxmlformats.org/officeDocument/2006/relationships/hyperlink" Target="https://search.maven.org/artifact/de.iip-ecosphere.platform/transport" TargetMode="External"/><Relationship Id="rId14" Type="http://schemas.openxmlformats.org/officeDocument/2006/relationships/hyperlink" Target="https://www.json.org/json-en.html" TargetMode="External"/><Relationship Id="rId30" Type="http://schemas.openxmlformats.org/officeDocument/2006/relationships/hyperlink" Target="https://www.slf4j.org/" TargetMode="External"/><Relationship Id="rId35" Type="http://schemas.openxmlformats.org/officeDocument/2006/relationships/hyperlink" Target="https://github.com/TooTallNate/Java-WebSocket" TargetMode="External"/><Relationship Id="rId56" Type="http://schemas.openxmlformats.org/officeDocument/2006/relationships/hyperlink" Target="https://www.eclipse.org/kapua/" TargetMode="External"/><Relationship Id="rId77" Type="http://schemas.openxmlformats.org/officeDocument/2006/relationships/hyperlink" Target="https://github.com/pambrose/prometheus-proxy" TargetMode="External"/><Relationship Id="rId100" Type="http://schemas.openxmlformats.org/officeDocument/2006/relationships/hyperlink" Target="https://github.com/iip-ecosphere/platform/tree/main/platform/tools/Install" TargetMode="External"/><Relationship Id="rId105" Type="http://schemas.openxmlformats.org/officeDocument/2006/relationships/hyperlink" Target="https://en.wikipedia.org/wiki/Visitor_pattern" TargetMode="External"/><Relationship Id="rId8" Type="http://schemas.openxmlformats.org/officeDocument/2006/relationships/hyperlink" Target="https://www.eclipse.org/papyrus/" TargetMode="External"/><Relationship Id="rId51" Type="http://schemas.openxmlformats.org/officeDocument/2006/relationships/hyperlink" Target="https://netty.io/" TargetMode="External"/><Relationship Id="rId72" Type="http://schemas.openxmlformats.org/officeDocument/2006/relationships/hyperlink" Target="http://tdongsi.github.io/blog/2017/04/23/docker-out-of-docker/" TargetMode="External"/><Relationship Id="rId93" Type="http://schemas.openxmlformats.org/officeDocument/2006/relationships/hyperlink" Target="https://de.wikipedia.org/wiki/Markdown" TargetMode="External"/><Relationship Id="rId98" Type="http://schemas.openxmlformats.org/officeDocument/2006/relationships/hyperlink" Target="https://projects.sse.uni-hildesheim.de/qm/maven/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docs.oracle.com/javase/8/docs/api/java/util/ServiceLoader.html" TargetMode="External"/><Relationship Id="rId46" Type="http://schemas.openxmlformats.org/officeDocument/2006/relationships/hyperlink" Target="https://iot.eclipse.org/" TargetMode="External"/><Relationship Id="rId67" Type="http://schemas.openxmlformats.org/officeDocument/2006/relationships/hyperlink" Target="https://www.ibm.com/docs/en/edge-computing/4.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173</Pages>
  <Words>75300</Words>
  <Characters>429211</Characters>
  <Application>Microsoft Office Word</Application>
  <DocSecurity>0</DocSecurity>
  <Lines>3576</Lines>
  <Paragraphs>1007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1213</cp:revision>
  <cp:lastPrinted>2025-11-10T15:34:00Z</cp:lastPrinted>
  <dcterms:created xsi:type="dcterms:W3CDTF">2023-03-06T10:45:00Z</dcterms:created>
  <dcterms:modified xsi:type="dcterms:W3CDTF">2025-11-21T14:12:00Z</dcterms:modified>
</cp:coreProperties>
</file>