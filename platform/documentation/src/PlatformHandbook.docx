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9C0AD4" w:rsidRPr="00C74F49" w:rsidRDefault="009C0AD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9C0AD4" w:rsidRPr="00C74F49" w:rsidRDefault="009C0AD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9C0AD4" w:rsidRPr="00C8307C" w:rsidRDefault="009C0AD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53E355C7" w:rsidR="009C0AD4" w:rsidRPr="00C8307C" w:rsidRDefault="009C0AD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357A2D">
                              <w:rPr>
                                <w:rFonts w:ascii="Microsoft Sans Serif" w:hAnsi="Microsoft Sans Serif" w:cs="Microsoft Sans Serif"/>
                                <w:b/>
                                <w:noProof/>
                                <w:sz w:val="32"/>
                                <w:szCs w:val="32"/>
                                <w:highlight w:val="yellow"/>
                                <w:lang w:val="en-US"/>
                              </w:rPr>
                              <w:t>7/23/2025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9C0AD4" w:rsidRPr="00C8307C" w:rsidRDefault="009C0AD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53E355C7" w:rsidR="009C0AD4" w:rsidRPr="00C8307C" w:rsidRDefault="009C0AD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357A2D">
                        <w:rPr>
                          <w:rFonts w:ascii="Microsoft Sans Serif" w:hAnsi="Microsoft Sans Serif" w:cs="Microsoft Sans Serif"/>
                          <w:b/>
                          <w:noProof/>
                          <w:sz w:val="32"/>
                          <w:szCs w:val="32"/>
                          <w:highlight w:val="yellow"/>
                          <w:lang w:val="en-US"/>
                        </w:rPr>
                        <w:t>7/23/2025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9C0AD4" w:rsidRPr="00C8307C" w:rsidRDefault="009C0AD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9C0AD4" w:rsidRPr="00C8307C" w:rsidRDefault="009C0AD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4116CE50"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6D47C5C5"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w:t>
      </w:r>
      <w:r w:rsidR="0074343B">
        <w:rPr>
          <w:lang w:val="en-US"/>
        </w:rPr>
        <w:t xml:space="preserve"> (BMBF), the Federal Ministry for Research, Technology and Space (BM-FTR, previously BMBF)</w:t>
      </w:r>
      <w:r w:rsidRPr="003D662E">
        <w:rPr>
          <w:lang w:val="en-US"/>
        </w:rPr>
        <w:t xml:space="preserve">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74B985DA" w:rsidR="00C13123" w:rsidRPr="003D662E" w:rsidRDefault="00FB4408">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2C8326CA">
              <wp:simplePos x="0" y="0"/>
              <wp:positionH relativeFrom="column">
                <wp:posOffset>3056255</wp:posOffset>
              </wp:positionH>
              <wp:positionV relativeFrom="paragraph">
                <wp:posOffset>4200738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5C90605F">
            <wp:simplePos x="0" y="0"/>
            <wp:positionH relativeFrom="margin">
              <wp:posOffset>1881505</wp:posOffset>
            </wp:positionH>
            <wp:positionV relativeFrom="paragraph">
              <wp:posOffset>4105910</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07C"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630F465"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526D58">
        <w:rPr>
          <w:highlight w:val="yellow"/>
          <w:lang w:val="en-US"/>
        </w:rPr>
        <w:t>7</w:t>
      </w:r>
      <w:r w:rsidRPr="00526D58">
        <w:rPr>
          <w:highlight w:val="yellow"/>
          <w:lang w:val="en-US"/>
        </w:rPr>
        <w:t>.</w:t>
      </w:r>
      <w:r w:rsidR="002850D8">
        <w:rPr>
          <w:highlight w:val="yellow"/>
          <w:lang w:val="en-US"/>
        </w:rPr>
        <w:t>1</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w:t>
      </w:r>
      <w:r w:rsidR="00F02A7A">
        <w:rPr>
          <w:lang w:val="en-US"/>
        </w:rPr>
        <w:t xml:space="preserve">and REST </w:t>
      </w:r>
      <w:r w:rsidR="00C8759F">
        <w:rPr>
          <w:lang w:val="en-US"/>
        </w:rPr>
        <w:t>connector</w:t>
      </w:r>
      <w:r w:rsidR="00F02A7A">
        <w:rPr>
          <w:lang w:val="en-US"/>
        </w:rPr>
        <w:t>s</w:t>
      </w:r>
      <w:r w:rsidR="00631A67">
        <w:rPr>
          <w:lang w:val="en-US"/>
        </w:rPr>
        <w:t>, Jobst Hillebrandt for his work on the ADS connector</w:t>
      </w:r>
      <w:r w:rsidR="00C8759F">
        <w:rPr>
          <w:lang w:val="en-US"/>
        </w:rPr>
        <w:t xml:space="preserve"> as well as Thomas Lepper and Aleks Arzer from PZH/IFW of the Leibniz University Hannover for their testing support and input.</w:t>
      </w:r>
    </w:p>
    <w:p w14:paraId="38FF43E2" w14:textId="15493809"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r w:rsidR="0080196C">
        <w:rPr>
          <w:lang w:val="en-US"/>
        </w:rPr>
        <w:t xml:space="preserve"> and by the BMBF </w:t>
      </w:r>
      <w:r w:rsidR="0080196C" w:rsidRPr="0080196C">
        <w:rPr>
          <w:lang w:val="en-US"/>
        </w:rPr>
        <w:t>DatiPilot Innovationcommunity ReGaP</w:t>
      </w:r>
      <w:r w:rsidR="0080196C">
        <w:rPr>
          <w:lang w:val="en-US"/>
        </w:rPr>
        <w:t>,</w:t>
      </w:r>
      <w:r w:rsidR="0080196C" w:rsidRPr="0080196C">
        <w:rPr>
          <w:lang w:val="en-US"/>
        </w:rPr>
        <w:t xml:space="preserve"> sub-project ReGaP-PgE</w:t>
      </w:r>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627E0246" w14:textId="6DC4C16E" w:rsidR="005052DF"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204191413" w:history="1">
            <w:r w:rsidR="005052DF" w:rsidRPr="00FC67E6">
              <w:rPr>
                <w:rStyle w:val="Hyperlink"/>
                <w:noProof/>
                <w:lang w:val="en-US"/>
              </w:rPr>
              <w:t>1</w:t>
            </w:r>
            <w:r w:rsidR="005052DF">
              <w:rPr>
                <w:rFonts w:eastAsiaTheme="minorEastAsia"/>
                <w:noProof/>
                <w:lang w:val="en-DE" w:eastAsia="en-DE"/>
              </w:rPr>
              <w:tab/>
            </w:r>
            <w:r w:rsidR="005052DF" w:rsidRPr="00FC67E6">
              <w:rPr>
                <w:rStyle w:val="Hyperlink"/>
                <w:noProof/>
                <w:lang w:val="en-US"/>
              </w:rPr>
              <w:t>Introduction</w:t>
            </w:r>
            <w:r w:rsidR="005052DF">
              <w:rPr>
                <w:noProof/>
                <w:webHidden/>
              </w:rPr>
              <w:tab/>
            </w:r>
            <w:r w:rsidR="005052DF">
              <w:rPr>
                <w:noProof/>
                <w:webHidden/>
              </w:rPr>
              <w:fldChar w:fldCharType="begin"/>
            </w:r>
            <w:r w:rsidR="005052DF">
              <w:rPr>
                <w:noProof/>
                <w:webHidden/>
              </w:rPr>
              <w:instrText xml:space="preserve"> PAGEREF _Toc204191413 \h </w:instrText>
            </w:r>
            <w:r w:rsidR="005052DF">
              <w:rPr>
                <w:noProof/>
                <w:webHidden/>
              </w:rPr>
            </w:r>
            <w:r w:rsidR="005052DF">
              <w:rPr>
                <w:noProof/>
                <w:webHidden/>
              </w:rPr>
              <w:fldChar w:fldCharType="separate"/>
            </w:r>
            <w:r w:rsidR="00357A2D">
              <w:rPr>
                <w:noProof/>
                <w:webHidden/>
              </w:rPr>
              <w:t>7</w:t>
            </w:r>
            <w:r w:rsidR="005052DF">
              <w:rPr>
                <w:noProof/>
                <w:webHidden/>
              </w:rPr>
              <w:fldChar w:fldCharType="end"/>
            </w:r>
          </w:hyperlink>
        </w:p>
        <w:p w14:paraId="172A255A" w14:textId="52D59129" w:rsidR="005052DF" w:rsidRDefault="00A96C9E">
          <w:pPr>
            <w:pStyle w:val="TOC2"/>
            <w:rPr>
              <w:rFonts w:eastAsiaTheme="minorEastAsia"/>
              <w:noProof/>
              <w:lang w:val="en-DE" w:eastAsia="en-DE"/>
            </w:rPr>
          </w:pPr>
          <w:hyperlink w:anchor="_Toc204191414" w:history="1">
            <w:r w:rsidR="005052DF" w:rsidRPr="00FC67E6">
              <w:rPr>
                <w:rStyle w:val="Hyperlink"/>
                <w:noProof/>
                <w:lang w:val="en-US"/>
              </w:rPr>
              <w:t>1.1</w:t>
            </w:r>
            <w:r w:rsidR="005052DF">
              <w:rPr>
                <w:rFonts w:eastAsiaTheme="minorEastAsia"/>
                <w:noProof/>
                <w:lang w:val="en-DE" w:eastAsia="en-DE"/>
              </w:rPr>
              <w:tab/>
            </w:r>
            <w:r w:rsidR="005052DF" w:rsidRPr="00FC67E6">
              <w:rPr>
                <w:rStyle w:val="Hyperlink"/>
                <w:noProof/>
                <w:lang w:val="en-US"/>
              </w:rPr>
              <w:t>Motivation and Goals</w:t>
            </w:r>
            <w:r w:rsidR="005052DF">
              <w:rPr>
                <w:noProof/>
                <w:webHidden/>
              </w:rPr>
              <w:tab/>
            </w:r>
            <w:r w:rsidR="005052DF">
              <w:rPr>
                <w:noProof/>
                <w:webHidden/>
              </w:rPr>
              <w:fldChar w:fldCharType="begin"/>
            </w:r>
            <w:r w:rsidR="005052DF">
              <w:rPr>
                <w:noProof/>
                <w:webHidden/>
              </w:rPr>
              <w:instrText xml:space="preserve"> PAGEREF _Toc204191414 \h </w:instrText>
            </w:r>
            <w:r w:rsidR="005052DF">
              <w:rPr>
                <w:noProof/>
                <w:webHidden/>
              </w:rPr>
            </w:r>
            <w:r w:rsidR="005052DF">
              <w:rPr>
                <w:noProof/>
                <w:webHidden/>
              </w:rPr>
              <w:fldChar w:fldCharType="separate"/>
            </w:r>
            <w:r w:rsidR="00357A2D">
              <w:rPr>
                <w:noProof/>
                <w:webHidden/>
              </w:rPr>
              <w:t>7</w:t>
            </w:r>
            <w:r w:rsidR="005052DF">
              <w:rPr>
                <w:noProof/>
                <w:webHidden/>
              </w:rPr>
              <w:fldChar w:fldCharType="end"/>
            </w:r>
          </w:hyperlink>
        </w:p>
        <w:p w14:paraId="46E7B314" w14:textId="28BE2E9E" w:rsidR="005052DF" w:rsidRDefault="00A96C9E">
          <w:pPr>
            <w:pStyle w:val="TOC2"/>
            <w:rPr>
              <w:rFonts w:eastAsiaTheme="minorEastAsia"/>
              <w:noProof/>
              <w:lang w:val="en-DE" w:eastAsia="en-DE"/>
            </w:rPr>
          </w:pPr>
          <w:hyperlink w:anchor="_Toc204191415" w:history="1">
            <w:r w:rsidR="005052DF" w:rsidRPr="00FC67E6">
              <w:rPr>
                <w:rStyle w:val="Hyperlink"/>
                <w:noProof/>
                <w:lang w:val="en-US"/>
              </w:rPr>
              <w:t>1.2</w:t>
            </w:r>
            <w:r w:rsidR="005052DF">
              <w:rPr>
                <w:rFonts w:eastAsiaTheme="minorEastAsia"/>
                <w:noProof/>
                <w:lang w:val="en-DE" w:eastAsia="en-DE"/>
              </w:rPr>
              <w:tab/>
            </w:r>
            <w:r w:rsidR="005052DF" w:rsidRPr="00FC67E6">
              <w:rPr>
                <w:rStyle w:val="Hyperlink"/>
                <w:noProof/>
                <w:lang w:val="en-US"/>
              </w:rPr>
              <w:t>Interaction with other initiatives</w:t>
            </w:r>
            <w:r w:rsidR="005052DF">
              <w:rPr>
                <w:noProof/>
                <w:webHidden/>
              </w:rPr>
              <w:tab/>
            </w:r>
            <w:r w:rsidR="005052DF">
              <w:rPr>
                <w:noProof/>
                <w:webHidden/>
              </w:rPr>
              <w:fldChar w:fldCharType="begin"/>
            </w:r>
            <w:r w:rsidR="005052DF">
              <w:rPr>
                <w:noProof/>
                <w:webHidden/>
              </w:rPr>
              <w:instrText xml:space="preserve"> PAGEREF _Toc204191415 \h </w:instrText>
            </w:r>
            <w:r w:rsidR="005052DF">
              <w:rPr>
                <w:noProof/>
                <w:webHidden/>
              </w:rPr>
            </w:r>
            <w:r w:rsidR="005052DF">
              <w:rPr>
                <w:noProof/>
                <w:webHidden/>
              </w:rPr>
              <w:fldChar w:fldCharType="separate"/>
            </w:r>
            <w:r w:rsidR="00357A2D">
              <w:rPr>
                <w:noProof/>
                <w:webHidden/>
              </w:rPr>
              <w:t>8</w:t>
            </w:r>
            <w:r w:rsidR="005052DF">
              <w:rPr>
                <w:noProof/>
                <w:webHidden/>
              </w:rPr>
              <w:fldChar w:fldCharType="end"/>
            </w:r>
          </w:hyperlink>
        </w:p>
        <w:p w14:paraId="41CDE7BF" w14:textId="154C3CC8" w:rsidR="005052DF" w:rsidRDefault="00A96C9E">
          <w:pPr>
            <w:pStyle w:val="TOC2"/>
            <w:rPr>
              <w:rFonts w:eastAsiaTheme="minorEastAsia"/>
              <w:noProof/>
              <w:lang w:val="en-DE" w:eastAsia="en-DE"/>
            </w:rPr>
          </w:pPr>
          <w:hyperlink w:anchor="_Toc204191416" w:history="1">
            <w:r w:rsidR="005052DF" w:rsidRPr="00FC67E6">
              <w:rPr>
                <w:rStyle w:val="Hyperlink"/>
                <w:noProof/>
                <w:lang w:val="en-US"/>
              </w:rPr>
              <w:t>1.3</w:t>
            </w:r>
            <w:r w:rsidR="005052DF">
              <w:rPr>
                <w:rFonts w:eastAsiaTheme="minorEastAsia"/>
                <w:noProof/>
                <w:lang w:val="en-DE" w:eastAsia="en-DE"/>
              </w:rPr>
              <w:tab/>
            </w:r>
            <w:r w:rsidR="005052DF" w:rsidRPr="00FC67E6">
              <w:rPr>
                <w:rStyle w:val="Hyperlink"/>
                <w:noProof/>
                <w:lang w:val="en-US"/>
              </w:rPr>
              <w:t>Structure of the document</w:t>
            </w:r>
            <w:r w:rsidR="005052DF">
              <w:rPr>
                <w:noProof/>
                <w:webHidden/>
              </w:rPr>
              <w:tab/>
            </w:r>
            <w:r w:rsidR="005052DF">
              <w:rPr>
                <w:noProof/>
                <w:webHidden/>
              </w:rPr>
              <w:fldChar w:fldCharType="begin"/>
            </w:r>
            <w:r w:rsidR="005052DF">
              <w:rPr>
                <w:noProof/>
                <w:webHidden/>
              </w:rPr>
              <w:instrText xml:space="preserve"> PAGEREF _Toc204191416 \h </w:instrText>
            </w:r>
            <w:r w:rsidR="005052DF">
              <w:rPr>
                <w:noProof/>
                <w:webHidden/>
              </w:rPr>
            </w:r>
            <w:r w:rsidR="005052DF">
              <w:rPr>
                <w:noProof/>
                <w:webHidden/>
              </w:rPr>
              <w:fldChar w:fldCharType="separate"/>
            </w:r>
            <w:r w:rsidR="00357A2D">
              <w:rPr>
                <w:noProof/>
                <w:webHidden/>
              </w:rPr>
              <w:t>8</w:t>
            </w:r>
            <w:r w:rsidR="005052DF">
              <w:rPr>
                <w:noProof/>
                <w:webHidden/>
              </w:rPr>
              <w:fldChar w:fldCharType="end"/>
            </w:r>
          </w:hyperlink>
        </w:p>
        <w:p w14:paraId="1340704B" w14:textId="16CE04AB" w:rsidR="005052DF" w:rsidRDefault="00A96C9E">
          <w:pPr>
            <w:pStyle w:val="TOC1"/>
            <w:rPr>
              <w:rFonts w:eastAsiaTheme="minorEastAsia"/>
              <w:noProof/>
              <w:lang w:val="en-DE" w:eastAsia="en-DE"/>
            </w:rPr>
          </w:pPr>
          <w:hyperlink w:anchor="_Toc204191417" w:history="1">
            <w:r w:rsidR="005052DF" w:rsidRPr="00FC67E6">
              <w:rPr>
                <w:rStyle w:val="Hyperlink"/>
                <w:noProof/>
                <w:lang w:val="en-US"/>
              </w:rPr>
              <w:t>2</w:t>
            </w:r>
            <w:r w:rsidR="005052DF">
              <w:rPr>
                <w:rFonts w:eastAsiaTheme="minorEastAsia"/>
                <w:noProof/>
                <w:lang w:val="en-DE" w:eastAsia="en-DE"/>
              </w:rPr>
              <w:tab/>
            </w:r>
            <w:r w:rsidR="005052DF" w:rsidRPr="00FC67E6">
              <w:rPr>
                <w:rStyle w:val="Hyperlink"/>
                <w:noProof/>
                <w:lang w:val="en-US"/>
              </w:rPr>
              <w:t>Tooling and Basic Technical Decisions</w:t>
            </w:r>
            <w:r w:rsidR="005052DF">
              <w:rPr>
                <w:noProof/>
                <w:webHidden/>
              </w:rPr>
              <w:tab/>
            </w:r>
            <w:r w:rsidR="005052DF">
              <w:rPr>
                <w:noProof/>
                <w:webHidden/>
              </w:rPr>
              <w:fldChar w:fldCharType="begin"/>
            </w:r>
            <w:r w:rsidR="005052DF">
              <w:rPr>
                <w:noProof/>
                <w:webHidden/>
              </w:rPr>
              <w:instrText xml:space="preserve"> PAGEREF _Toc204191417 \h </w:instrText>
            </w:r>
            <w:r w:rsidR="005052DF">
              <w:rPr>
                <w:noProof/>
                <w:webHidden/>
              </w:rPr>
            </w:r>
            <w:r w:rsidR="005052DF">
              <w:rPr>
                <w:noProof/>
                <w:webHidden/>
              </w:rPr>
              <w:fldChar w:fldCharType="separate"/>
            </w:r>
            <w:r w:rsidR="00357A2D">
              <w:rPr>
                <w:noProof/>
                <w:webHidden/>
              </w:rPr>
              <w:t>11</w:t>
            </w:r>
            <w:r w:rsidR="005052DF">
              <w:rPr>
                <w:noProof/>
                <w:webHidden/>
              </w:rPr>
              <w:fldChar w:fldCharType="end"/>
            </w:r>
          </w:hyperlink>
        </w:p>
        <w:p w14:paraId="2A20A1EC" w14:textId="288F424B" w:rsidR="005052DF" w:rsidRDefault="00A96C9E">
          <w:pPr>
            <w:pStyle w:val="TOC1"/>
            <w:rPr>
              <w:rFonts w:eastAsiaTheme="minorEastAsia"/>
              <w:noProof/>
              <w:lang w:val="en-DE" w:eastAsia="en-DE"/>
            </w:rPr>
          </w:pPr>
          <w:hyperlink w:anchor="_Toc204191418" w:history="1">
            <w:r w:rsidR="005052DF" w:rsidRPr="00FC67E6">
              <w:rPr>
                <w:rStyle w:val="Hyperlink"/>
                <w:noProof/>
                <w:lang w:val="en-US"/>
              </w:rPr>
              <w:t>3</w:t>
            </w:r>
            <w:r w:rsidR="005052DF">
              <w:rPr>
                <w:rFonts w:eastAsiaTheme="minorEastAsia"/>
                <w:noProof/>
                <w:lang w:val="en-DE" w:eastAsia="en-DE"/>
              </w:rPr>
              <w:tab/>
            </w:r>
            <w:r w:rsidR="005052DF" w:rsidRPr="00FC67E6">
              <w:rPr>
                <w:rStyle w:val="Hyperlink"/>
                <w:noProof/>
                <w:lang w:val="en-US"/>
              </w:rPr>
              <w:t>Architecture</w:t>
            </w:r>
            <w:r w:rsidR="005052DF">
              <w:rPr>
                <w:noProof/>
                <w:webHidden/>
              </w:rPr>
              <w:tab/>
            </w:r>
            <w:r w:rsidR="005052DF">
              <w:rPr>
                <w:noProof/>
                <w:webHidden/>
              </w:rPr>
              <w:fldChar w:fldCharType="begin"/>
            </w:r>
            <w:r w:rsidR="005052DF">
              <w:rPr>
                <w:noProof/>
                <w:webHidden/>
              </w:rPr>
              <w:instrText xml:space="preserve"> PAGEREF _Toc204191418 \h </w:instrText>
            </w:r>
            <w:r w:rsidR="005052DF">
              <w:rPr>
                <w:noProof/>
                <w:webHidden/>
              </w:rPr>
            </w:r>
            <w:r w:rsidR="005052DF">
              <w:rPr>
                <w:noProof/>
                <w:webHidden/>
              </w:rPr>
              <w:fldChar w:fldCharType="separate"/>
            </w:r>
            <w:r w:rsidR="00357A2D">
              <w:rPr>
                <w:noProof/>
                <w:webHidden/>
              </w:rPr>
              <w:t>14</w:t>
            </w:r>
            <w:r w:rsidR="005052DF">
              <w:rPr>
                <w:noProof/>
                <w:webHidden/>
              </w:rPr>
              <w:fldChar w:fldCharType="end"/>
            </w:r>
          </w:hyperlink>
        </w:p>
        <w:p w14:paraId="40F0A8CF" w14:textId="5F44581D" w:rsidR="005052DF" w:rsidRDefault="00A96C9E">
          <w:pPr>
            <w:pStyle w:val="TOC2"/>
            <w:rPr>
              <w:rFonts w:eastAsiaTheme="minorEastAsia"/>
              <w:noProof/>
              <w:lang w:val="en-DE" w:eastAsia="en-DE"/>
            </w:rPr>
          </w:pPr>
          <w:hyperlink w:anchor="_Toc204191419" w:history="1">
            <w:r w:rsidR="005052DF" w:rsidRPr="00FC67E6">
              <w:rPr>
                <w:rStyle w:val="Hyperlink"/>
                <w:noProof/>
                <w:lang w:val="en-US"/>
              </w:rPr>
              <w:t>3.1</w:t>
            </w:r>
            <w:r w:rsidR="005052DF">
              <w:rPr>
                <w:rFonts w:eastAsiaTheme="minorEastAsia"/>
                <w:noProof/>
                <w:lang w:val="en-DE" w:eastAsia="en-DE"/>
              </w:rPr>
              <w:tab/>
            </w:r>
            <w:r w:rsidR="005052DF" w:rsidRPr="00FC67E6">
              <w:rPr>
                <w:rStyle w:val="Hyperlink"/>
                <w:noProof/>
                <w:lang w:val="en-US"/>
              </w:rPr>
              <w:t>Overview</w:t>
            </w:r>
            <w:r w:rsidR="005052DF">
              <w:rPr>
                <w:noProof/>
                <w:webHidden/>
              </w:rPr>
              <w:tab/>
            </w:r>
            <w:r w:rsidR="005052DF">
              <w:rPr>
                <w:noProof/>
                <w:webHidden/>
              </w:rPr>
              <w:fldChar w:fldCharType="begin"/>
            </w:r>
            <w:r w:rsidR="005052DF">
              <w:rPr>
                <w:noProof/>
                <w:webHidden/>
              </w:rPr>
              <w:instrText xml:space="preserve"> PAGEREF _Toc204191419 \h </w:instrText>
            </w:r>
            <w:r w:rsidR="005052DF">
              <w:rPr>
                <w:noProof/>
                <w:webHidden/>
              </w:rPr>
            </w:r>
            <w:r w:rsidR="005052DF">
              <w:rPr>
                <w:noProof/>
                <w:webHidden/>
              </w:rPr>
              <w:fldChar w:fldCharType="separate"/>
            </w:r>
            <w:r w:rsidR="00357A2D">
              <w:rPr>
                <w:noProof/>
                <w:webHidden/>
              </w:rPr>
              <w:t>14</w:t>
            </w:r>
            <w:r w:rsidR="005052DF">
              <w:rPr>
                <w:noProof/>
                <w:webHidden/>
              </w:rPr>
              <w:fldChar w:fldCharType="end"/>
            </w:r>
          </w:hyperlink>
        </w:p>
        <w:p w14:paraId="6B88F160" w14:textId="68532BF1" w:rsidR="005052DF" w:rsidRDefault="00A96C9E">
          <w:pPr>
            <w:pStyle w:val="TOC3"/>
            <w:tabs>
              <w:tab w:val="left" w:pos="1320"/>
              <w:tab w:val="right" w:leader="dot" w:pos="9062"/>
            </w:tabs>
            <w:rPr>
              <w:rFonts w:eastAsiaTheme="minorEastAsia"/>
              <w:noProof/>
              <w:lang w:val="en-DE" w:eastAsia="en-DE"/>
            </w:rPr>
          </w:pPr>
          <w:hyperlink w:anchor="_Toc204191420" w:history="1">
            <w:r w:rsidR="005052DF" w:rsidRPr="00FC67E6">
              <w:rPr>
                <w:rStyle w:val="Hyperlink"/>
                <w:noProof/>
                <w:lang w:val="en-US"/>
              </w:rPr>
              <w:t>3.1.1</w:t>
            </w:r>
            <w:r w:rsidR="005052DF">
              <w:rPr>
                <w:rFonts w:eastAsiaTheme="minorEastAsia"/>
                <w:noProof/>
                <w:lang w:val="en-DE" w:eastAsia="en-DE"/>
              </w:rPr>
              <w:tab/>
            </w:r>
            <w:r w:rsidR="005052DF" w:rsidRPr="00FC67E6">
              <w:rPr>
                <w:rStyle w:val="Hyperlink"/>
                <w:noProof/>
                <w:lang w:val="en-US"/>
              </w:rPr>
              <w:t>Relation to Reference Architectures</w:t>
            </w:r>
            <w:r w:rsidR="005052DF">
              <w:rPr>
                <w:noProof/>
                <w:webHidden/>
              </w:rPr>
              <w:tab/>
            </w:r>
            <w:r w:rsidR="005052DF">
              <w:rPr>
                <w:noProof/>
                <w:webHidden/>
              </w:rPr>
              <w:fldChar w:fldCharType="begin"/>
            </w:r>
            <w:r w:rsidR="005052DF">
              <w:rPr>
                <w:noProof/>
                <w:webHidden/>
              </w:rPr>
              <w:instrText xml:space="preserve"> PAGEREF _Toc204191420 \h </w:instrText>
            </w:r>
            <w:r w:rsidR="005052DF">
              <w:rPr>
                <w:noProof/>
                <w:webHidden/>
              </w:rPr>
            </w:r>
            <w:r w:rsidR="005052DF">
              <w:rPr>
                <w:noProof/>
                <w:webHidden/>
              </w:rPr>
              <w:fldChar w:fldCharType="separate"/>
            </w:r>
            <w:r w:rsidR="00357A2D">
              <w:rPr>
                <w:noProof/>
                <w:webHidden/>
              </w:rPr>
              <w:t>18</w:t>
            </w:r>
            <w:r w:rsidR="005052DF">
              <w:rPr>
                <w:noProof/>
                <w:webHidden/>
              </w:rPr>
              <w:fldChar w:fldCharType="end"/>
            </w:r>
          </w:hyperlink>
        </w:p>
        <w:p w14:paraId="7FA0EA74" w14:textId="26A3C01B" w:rsidR="005052DF" w:rsidRDefault="00A96C9E">
          <w:pPr>
            <w:pStyle w:val="TOC3"/>
            <w:tabs>
              <w:tab w:val="left" w:pos="1320"/>
              <w:tab w:val="right" w:leader="dot" w:pos="9062"/>
            </w:tabs>
            <w:rPr>
              <w:rFonts w:eastAsiaTheme="minorEastAsia"/>
              <w:noProof/>
              <w:lang w:val="en-DE" w:eastAsia="en-DE"/>
            </w:rPr>
          </w:pPr>
          <w:hyperlink w:anchor="_Toc204191421" w:history="1">
            <w:r w:rsidR="005052DF" w:rsidRPr="00FC67E6">
              <w:rPr>
                <w:rStyle w:val="Hyperlink"/>
                <w:noProof/>
                <w:lang w:val="en-US"/>
              </w:rPr>
              <w:t>3.1.2</w:t>
            </w:r>
            <w:r w:rsidR="005052DF">
              <w:rPr>
                <w:rFonts w:eastAsiaTheme="minorEastAsia"/>
                <w:noProof/>
                <w:lang w:val="en-DE" w:eastAsia="en-DE"/>
              </w:rPr>
              <w:tab/>
            </w:r>
            <w:r w:rsidR="005052DF" w:rsidRPr="00FC67E6">
              <w:rPr>
                <w:rStyle w:val="Hyperlink"/>
                <w:noProof/>
                <w:lang w:val="en-US"/>
              </w:rPr>
              <w:t>Stream (Data) Processing</w:t>
            </w:r>
            <w:r w:rsidR="005052DF">
              <w:rPr>
                <w:noProof/>
                <w:webHidden/>
              </w:rPr>
              <w:tab/>
            </w:r>
            <w:r w:rsidR="005052DF">
              <w:rPr>
                <w:noProof/>
                <w:webHidden/>
              </w:rPr>
              <w:fldChar w:fldCharType="begin"/>
            </w:r>
            <w:r w:rsidR="005052DF">
              <w:rPr>
                <w:noProof/>
                <w:webHidden/>
              </w:rPr>
              <w:instrText xml:space="preserve"> PAGEREF _Toc204191421 \h </w:instrText>
            </w:r>
            <w:r w:rsidR="005052DF">
              <w:rPr>
                <w:noProof/>
                <w:webHidden/>
              </w:rPr>
            </w:r>
            <w:r w:rsidR="005052DF">
              <w:rPr>
                <w:noProof/>
                <w:webHidden/>
              </w:rPr>
              <w:fldChar w:fldCharType="separate"/>
            </w:r>
            <w:r w:rsidR="00357A2D">
              <w:rPr>
                <w:noProof/>
                <w:webHidden/>
              </w:rPr>
              <w:t>19</w:t>
            </w:r>
            <w:r w:rsidR="005052DF">
              <w:rPr>
                <w:noProof/>
                <w:webHidden/>
              </w:rPr>
              <w:fldChar w:fldCharType="end"/>
            </w:r>
          </w:hyperlink>
        </w:p>
        <w:p w14:paraId="5B4F6AA3" w14:textId="68741E35" w:rsidR="005052DF" w:rsidRDefault="00A96C9E">
          <w:pPr>
            <w:pStyle w:val="TOC3"/>
            <w:tabs>
              <w:tab w:val="left" w:pos="1320"/>
              <w:tab w:val="right" w:leader="dot" w:pos="9062"/>
            </w:tabs>
            <w:rPr>
              <w:rFonts w:eastAsiaTheme="minorEastAsia"/>
              <w:noProof/>
              <w:lang w:val="en-DE" w:eastAsia="en-DE"/>
            </w:rPr>
          </w:pPr>
          <w:hyperlink w:anchor="_Toc204191422" w:history="1">
            <w:r w:rsidR="005052DF" w:rsidRPr="00FC67E6">
              <w:rPr>
                <w:rStyle w:val="Hyperlink"/>
                <w:noProof/>
                <w:lang w:val="en-US"/>
              </w:rPr>
              <w:t>3.1.3</w:t>
            </w:r>
            <w:r w:rsidR="005052DF">
              <w:rPr>
                <w:rFonts w:eastAsiaTheme="minorEastAsia"/>
                <w:noProof/>
                <w:lang w:val="en-DE" w:eastAsia="en-DE"/>
              </w:rPr>
              <w:tab/>
            </w:r>
            <w:r w:rsidR="005052DF" w:rsidRPr="00FC67E6">
              <w:rPr>
                <w:rStyle w:val="Hyperlink"/>
                <w:noProof/>
                <w:lang w:val="en-US"/>
              </w:rPr>
              <w:t>Asset Administration Shells</w:t>
            </w:r>
            <w:r w:rsidR="005052DF">
              <w:rPr>
                <w:noProof/>
                <w:webHidden/>
              </w:rPr>
              <w:tab/>
            </w:r>
            <w:r w:rsidR="005052DF">
              <w:rPr>
                <w:noProof/>
                <w:webHidden/>
              </w:rPr>
              <w:fldChar w:fldCharType="begin"/>
            </w:r>
            <w:r w:rsidR="005052DF">
              <w:rPr>
                <w:noProof/>
                <w:webHidden/>
              </w:rPr>
              <w:instrText xml:space="preserve"> PAGEREF _Toc204191422 \h </w:instrText>
            </w:r>
            <w:r w:rsidR="005052DF">
              <w:rPr>
                <w:noProof/>
                <w:webHidden/>
              </w:rPr>
            </w:r>
            <w:r w:rsidR="005052DF">
              <w:rPr>
                <w:noProof/>
                <w:webHidden/>
              </w:rPr>
              <w:fldChar w:fldCharType="separate"/>
            </w:r>
            <w:r w:rsidR="00357A2D">
              <w:rPr>
                <w:noProof/>
                <w:webHidden/>
              </w:rPr>
              <w:t>20</w:t>
            </w:r>
            <w:r w:rsidR="005052DF">
              <w:rPr>
                <w:noProof/>
                <w:webHidden/>
              </w:rPr>
              <w:fldChar w:fldCharType="end"/>
            </w:r>
          </w:hyperlink>
        </w:p>
        <w:p w14:paraId="10BACADB" w14:textId="2825AAFA" w:rsidR="005052DF" w:rsidRDefault="00A96C9E">
          <w:pPr>
            <w:pStyle w:val="TOC3"/>
            <w:tabs>
              <w:tab w:val="left" w:pos="1320"/>
              <w:tab w:val="right" w:leader="dot" w:pos="9062"/>
            </w:tabs>
            <w:rPr>
              <w:rFonts w:eastAsiaTheme="minorEastAsia"/>
              <w:noProof/>
              <w:lang w:val="en-DE" w:eastAsia="en-DE"/>
            </w:rPr>
          </w:pPr>
          <w:hyperlink w:anchor="_Toc204191423" w:history="1">
            <w:r w:rsidR="005052DF" w:rsidRPr="00FC67E6">
              <w:rPr>
                <w:rStyle w:val="Hyperlink"/>
                <w:noProof/>
                <w:lang w:val="en-US"/>
              </w:rPr>
              <w:t>3.1.4</w:t>
            </w:r>
            <w:r w:rsidR="005052DF">
              <w:rPr>
                <w:rFonts w:eastAsiaTheme="minorEastAsia"/>
                <w:noProof/>
                <w:lang w:val="en-DE" w:eastAsia="en-DE"/>
              </w:rPr>
              <w:tab/>
            </w:r>
            <w:r w:rsidR="005052DF" w:rsidRPr="00FC67E6">
              <w:rPr>
                <w:rStyle w:val="Hyperlink"/>
                <w:noProof/>
                <w:lang w:val="en-US"/>
              </w:rPr>
              <w:t>Component Interaction Overview</w:t>
            </w:r>
            <w:r w:rsidR="005052DF">
              <w:rPr>
                <w:noProof/>
                <w:webHidden/>
              </w:rPr>
              <w:tab/>
            </w:r>
            <w:r w:rsidR="005052DF">
              <w:rPr>
                <w:noProof/>
                <w:webHidden/>
              </w:rPr>
              <w:fldChar w:fldCharType="begin"/>
            </w:r>
            <w:r w:rsidR="005052DF">
              <w:rPr>
                <w:noProof/>
                <w:webHidden/>
              </w:rPr>
              <w:instrText xml:space="preserve"> PAGEREF _Toc204191423 \h </w:instrText>
            </w:r>
            <w:r w:rsidR="005052DF">
              <w:rPr>
                <w:noProof/>
                <w:webHidden/>
              </w:rPr>
            </w:r>
            <w:r w:rsidR="005052DF">
              <w:rPr>
                <w:noProof/>
                <w:webHidden/>
              </w:rPr>
              <w:fldChar w:fldCharType="separate"/>
            </w:r>
            <w:r w:rsidR="00357A2D">
              <w:rPr>
                <w:noProof/>
                <w:webHidden/>
              </w:rPr>
              <w:t>21</w:t>
            </w:r>
            <w:r w:rsidR="005052DF">
              <w:rPr>
                <w:noProof/>
                <w:webHidden/>
              </w:rPr>
              <w:fldChar w:fldCharType="end"/>
            </w:r>
          </w:hyperlink>
        </w:p>
        <w:p w14:paraId="6904ECA7" w14:textId="1C848489" w:rsidR="005052DF" w:rsidRDefault="00A96C9E">
          <w:pPr>
            <w:pStyle w:val="TOC3"/>
            <w:tabs>
              <w:tab w:val="left" w:pos="1320"/>
              <w:tab w:val="right" w:leader="dot" w:pos="9062"/>
            </w:tabs>
            <w:rPr>
              <w:rFonts w:eastAsiaTheme="minorEastAsia"/>
              <w:noProof/>
              <w:lang w:val="en-DE" w:eastAsia="en-DE"/>
            </w:rPr>
          </w:pPr>
          <w:hyperlink w:anchor="_Toc204191424" w:history="1">
            <w:r w:rsidR="005052DF" w:rsidRPr="00FC67E6">
              <w:rPr>
                <w:rStyle w:val="Hyperlink"/>
                <w:noProof/>
                <w:lang w:val="en-US"/>
              </w:rPr>
              <w:t>3.1.5</w:t>
            </w:r>
            <w:r w:rsidR="005052DF">
              <w:rPr>
                <w:rFonts w:eastAsiaTheme="minorEastAsia"/>
                <w:noProof/>
                <w:lang w:val="en-DE" w:eastAsia="en-DE"/>
              </w:rPr>
              <w:tab/>
            </w:r>
            <w:r w:rsidR="005052DF" w:rsidRPr="00FC67E6">
              <w:rPr>
                <w:rStyle w:val="Hyperlink"/>
                <w:noProof/>
                <w:lang w:val="en-US"/>
              </w:rPr>
              <w:t>Virtual Character of the Platform</w:t>
            </w:r>
            <w:r w:rsidR="005052DF">
              <w:rPr>
                <w:noProof/>
                <w:webHidden/>
              </w:rPr>
              <w:tab/>
            </w:r>
            <w:r w:rsidR="005052DF">
              <w:rPr>
                <w:noProof/>
                <w:webHidden/>
              </w:rPr>
              <w:fldChar w:fldCharType="begin"/>
            </w:r>
            <w:r w:rsidR="005052DF">
              <w:rPr>
                <w:noProof/>
                <w:webHidden/>
              </w:rPr>
              <w:instrText xml:space="preserve"> PAGEREF _Toc204191424 \h </w:instrText>
            </w:r>
            <w:r w:rsidR="005052DF">
              <w:rPr>
                <w:noProof/>
                <w:webHidden/>
              </w:rPr>
            </w:r>
            <w:r w:rsidR="005052DF">
              <w:rPr>
                <w:noProof/>
                <w:webHidden/>
              </w:rPr>
              <w:fldChar w:fldCharType="separate"/>
            </w:r>
            <w:r w:rsidR="00357A2D">
              <w:rPr>
                <w:noProof/>
                <w:webHidden/>
              </w:rPr>
              <w:t>24</w:t>
            </w:r>
            <w:r w:rsidR="005052DF">
              <w:rPr>
                <w:noProof/>
                <w:webHidden/>
              </w:rPr>
              <w:fldChar w:fldCharType="end"/>
            </w:r>
          </w:hyperlink>
        </w:p>
        <w:p w14:paraId="7CF7AC3D" w14:textId="1F219F3E" w:rsidR="005052DF" w:rsidRDefault="00A96C9E">
          <w:pPr>
            <w:pStyle w:val="TOC2"/>
            <w:rPr>
              <w:rFonts w:eastAsiaTheme="minorEastAsia"/>
              <w:noProof/>
              <w:lang w:val="en-DE" w:eastAsia="en-DE"/>
            </w:rPr>
          </w:pPr>
          <w:hyperlink w:anchor="_Toc204191425" w:history="1">
            <w:r w:rsidR="005052DF" w:rsidRPr="00FC67E6">
              <w:rPr>
                <w:rStyle w:val="Hyperlink"/>
                <w:noProof/>
                <w:lang w:val="en-US"/>
              </w:rPr>
              <w:t>3.2</w:t>
            </w:r>
            <w:r w:rsidR="005052DF">
              <w:rPr>
                <w:rFonts w:eastAsiaTheme="minorEastAsia"/>
                <w:noProof/>
                <w:lang w:val="en-DE" w:eastAsia="en-DE"/>
              </w:rPr>
              <w:tab/>
            </w:r>
            <w:r w:rsidR="005052DF" w:rsidRPr="00FC67E6">
              <w:rPr>
                <w:rStyle w:val="Hyperlink"/>
                <w:noProof/>
                <w:lang w:val="en-US"/>
              </w:rPr>
              <w:t>Overall Requirements</w:t>
            </w:r>
            <w:r w:rsidR="005052DF">
              <w:rPr>
                <w:noProof/>
                <w:webHidden/>
              </w:rPr>
              <w:tab/>
            </w:r>
            <w:r w:rsidR="005052DF">
              <w:rPr>
                <w:noProof/>
                <w:webHidden/>
              </w:rPr>
              <w:fldChar w:fldCharType="begin"/>
            </w:r>
            <w:r w:rsidR="005052DF">
              <w:rPr>
                <w:noProof/>
                <w:webHidden/>
              </w:rPr>
              <w:instrText xml:space="preserve"> PAGEREF _Toc204191425 \h </w:instrText>
            </w:r>
            <w:r w:rsidR="005052DF">
              <w:rPr>
                <w:noProof/>
                <w:webHidden/>
              </w:rPr>
            </w:r>
            <w:r w:rsidR="005052DF">
              <w:rPr>
                <w:noProof/>
                <w:webHidden/>
              </w:rPr>
              <w:fldChar w:fldCharType="separate"/>
            </w:r>
            <w:r w:rsidR="00357A2D">
              <w:rPr>
                <w:noProof/>
                <w:webHidden/>
              </w:rPr>
              <w:t>24</w:t>
            </w:r>
            <w:r w:rsidR="005052DF">
              <w:rPr>
                <w:noProof/>
                <w:webHidden/>
              </w:rPr>
              <w:fldChar w:fldCharType="end"/>
            </w:r>
          </w:hyperlink>
        </w:p>
        <w:p w14:paraId="44979DBD" w14:textId="1F88F4FF" w:rsidR="005052DF" w:rsidRDefault="00A96C9E">
          <w:pPr>
            <w:pStyle w:val="TOC2"/>
            <w:rPr>
              <w:rFonts w:eastAsiaTheme="minorEastAsia"/>
              <w:noProof/>
              <w:lang w:val="en-DE" w:eastAsia="en-DE"/>
            </w:rPr>
          </w:pPr>
          <w:hyperlink w:anchor="_Toc204191426" w:history="1">
            <w:r w:rsidR="005052DF" w:rsidRPr="00FC67E6">
              <w:rPr>
                <w:rStyle w:val="Hyperlink"/>
                <w:noProof/>
                <w:lang w:val="en-US"/>
              </w:rPr>
              <w:t>3.3</w:t>
            </w:r>
            <w:r w:rsidR="005052DF">
              <w:rPr>
                <w:rFonts w:eastAsiaTheme="minorEastAsia"/>
                <w:noProof/>
                <w:lang w:val="en-DE" w:eastAsia="en-DE"/>
              </w:rPr>
              <w:tab/>
            </w:r>
            <w:r w:rsidR="005052DF" w:rsidRPr="00FC67E6">
              <w:rPr>
                <w:rStyle w:val="Hyperlink"/>
                <w:noProof/>
                <w:lang w:val="en-US"/>
              </w:rPr>
              <w:t>Support Layer</w:t>
            </w:r>
            <w:r w:rsidR="005052DF">
              <w:rPr>
                <w:noProof/>
                <w:webHidden/>
              </w:rPr>
              <w:tab/>
            </w:r>
            <w:r w:rsidR="005052DF">
              <w:rPr>
                <w:noProof/>
                <w:webHidden/>
              </w:rPr>
              <w:fldChar w:fldCharType="begin"/>
            </w:r>
            <w:r w:rsidR="005052DF">
              <w:rPr>
                <w:noProof/>
                <w:webHidden/>
              </w:rPr>
              <w:instrText xml:space="preserve"> PAGEREF _Toc204191426 \h </w:instrText>
            </w:r>
            <w:r w:rsidR="005052DF">
              <w:rPr>
                <w:noProof/>
                <w:webHidden/>
              </w:rPr>
            </w:r>
            <w:r w:rsidR="005052DF">
              <w:rPr>
                <w:noProof/>
                <w:webHidden/>
              </w:rPr>
              <w:fldChar w:fldCharType="separate"/>
            </w:r>
            <w:r w:rsidR="00357A2D">
              <w:rPr>
                <w:noProof/>
                <w:webHidden/>
              </w:rPr>
              <w:t>26</w:t>
            </w:r>
            <w:r w:rsidR="005052DF">
              <w:rPr>
                <w:noProof/>
                <w:webHidden/>
              </w:rPr>
              <w:fldChar w:fldCharType="end"/>
            </w:r>
          </w:hyperlink>
        </w:p>
        <w:p w14:paraId="078B45FD" w14:textId="766ABB08" w:rsidR="005052DF" w:rsidRDefault="00A96C9E">
          <w:pPr>
            <w:pStyle w:val="TOC3"/>
            <w:tabs>
              <w:tab w:val="left" w:pos="1320"/>
              <w:tab w:val="right" w:leader="dot" w:pos="9062"/>
            </w:tabs>
            <w:rPr>
              <w:rFonts w:eastAsiaTheme="minorEastAsia"/>
              <w:noProof/>
              <w:lang w:val="en-DE" w:eastAsia="en-DE"/>
            </w:rPr>
          </w:pPr>
          <w:hyperlink w:anchor="_Toc204191427" w:history="1">
            <w:r w:rsidR="005052DF" w:rsidRPr="00FC67E6">
              <w:rPr>
                <w:rStyle w:val="Hyperlink"/>
                <w:noProof/>
                <w:lang w:val="en-US"/>
              </w:rPr>
              <w:t>3.3.1</w:t>
            </w:r>
            <w:r w:rsidR="005052DF">
              <w:rPr>
                <w:rFonts w:eastAsiaTheme="minorEastAsia"/>
                <w:noProof/>
                <w:lang w:val="en-DE" w:eastAsia="en-DE"/>
              </w:rPr>
              <w:tab/>
            </w:r>
            <w:r w:rsidR="005052DF" w:rsidRPr="00FC67E6">
              <w:rPr>
                <w:rStyle w:val="Hyperlink"/>
                <w:noProof/>
                <w:lang w:val="en-US"/>
              </w:rPr>
              <w:t>Asset Administration Shell Abstraction</w:t>
            </w:r>
            <w:r w:rsidR="005052DF">
              <w:rPr>
                <w:noProof/>
                <w:webHidden/>
              </w:rPr>
              <w:tab/>
            </w:r>
            <w:r w:rsidR="005052DF">
              <w:rPr>
                <w:noProof/>
                <w:webHidden/>
              </w:rPr>
              <w:fldChar w:fldCharType="begin"/>
            </w:r>
            <w:r w:rsidR="005052DF">
              <w:rPr>
                <w:noProof/>
                <w:webHidden/>
              </w:rPr>
              <w:instrText xml:space="preserve"> PAGEREF _Toc204191427 \h </w:instrText>
            </w:r>
            <w:r w:rsidR="005052DF">
              <w:rPr>
                <w:noProof/>
                <w:webHidden/>
              </w:rPr>
            </w:r>
            <w:r w:rsidR="005052DF">
              <w:rPr>
                <w:noProof/>
                <w:webHidden/>
              </w:rPr>
              <w:fldChar w:fldCharType="separate"/>
            </w:r>
            <w:r w:rsidR="00357A2D">
              <w:rPr>
                <w:noProof/>
                <w:webHidden/>
              </w:rPr>
              <w:t>26</w:t>
            </w:r>
            <w:r w:rsidR="005052DF">
              <w:rPr>
                <w:noProof/>
                <w:webHidden/>
              </w:rPr>
              <w:fldChar w:fldCharType="end"/>
            </w:r>
          </w:hyperlink>
        </w:p>
        <w:p w14:paraId="0508A4B9" w14:textId="53E1325A" w:rsidR="005052DF" w:rsidRDefault="00A96C9E">
          <w:pPr>
            <w:pStyle w:val="TOC3"/>
            <w:tabs>
              <w:tab w:val="left" w:pos="1320"/>
              <w:tab w:val="right" w:leader="dot" w:pos="9062"/>
            </w:tabs>
            <w:rPr>
              <w:rFonts w:eastAsiaTheme="minorEastAsia"/>
              <w:noProof/>
              <w:lang w:val="en-DE" w:eastAsia="en-DE"/>
            </w:rPr>
          </w:pPr>
          <w:hyperlink w:anchor="_Toc204191428" w:history="1">
            <w:r w:rsidR="005052DF" w:rsidRPr="00FC67E6">
              <w:rPr>
                <w:rStyle w:val="Hyperlink"/>
                <w:noProof/>
                <w:lang w:val="en-US"/>
              </w:rPr>
              <w:t>3.3.2</w:t>
            </w:r>
            <w:r w:rsidR="005052DF">
              <w:rPr>
                <w:rFonts w:eastAsiaTheme="minorEastAsia"/>
                <w:noProof/>
                <w:lang w:val="en-DE" w:eastAsia="en-DE"/>
              </w:rPr>
              <w:tab/>
            </w:r>
            <w:r w:rsidR="005052DF" w:rsidRPr="00FC67E6">
              <w:rPr>
                <w:rStyle w:val="Hyperlink"/>
                <w:noProof/>
                <w:lang w:val="en-US"/>
              </w:rPr>
              <w:t>Network Management Support</w:t>
            </w:r>
            <w:r w:rsidR="005052DF">
              <w:rPr>
                <w:noProof/>
                <w:webHidden/>
              </w:rPr>
              <w:tab/>
            </w:r>
            <w:r w:rsidR="005052DF">
              <w:rPr>
                <w:noProof/>
                <w:webHidden/>
              </w:rPr>
              <w:fldChar w:fldCharType="begin"/>
            </w:r>
            <w:r w:rsidR="005052DF">
              <w:rPr>
                <w:noProof/>
                <w:webHidden/>
              </w:rPr>
              <w:instrText xml:space="preserve"> PAGEREF _Toc204191428 \h </w:instrText>
            </w:r>
            <w:r w:rsidR="005052DF">
              <w:rPr>
                <w:noProof/>
                <w:webHidden/>
              </w:rPr>
            </w:r>
            <w:r w:rsidR="005052DF">
              <w:rPr>
                <w:noProof/>
                <w:webHidden/>
              </w:rPr>
              <w:fldChar w:fldCharType="separate"/>
            </w:r>
            <w:r w:rsidR="00357A2D">
              <w:rPr>
                <w:noProof/>
                <w:webHidden/>
              </w:rPr>
              <w:t>31</w:t>
            </w:r>
            <w:r w:rsidR="005052DF">
              <w:rPr>
                <w:noProof/>
                <w:webHidden/>
              </w:rPr>
              <w:fldChar w:fldCharType="end"/>
            </w:r>
          </w:hyperlink>
        </w:p>
        <w:p w14:paraId="37A40E52" w14:textId="49058FDF" w:rsidR="005052DF" w:rsidRDefault="00A96C9E">
          <w:pPr>
            <w:pStyle w:val="TOC3"/>
            <w:tabs>
              <w:tab w:val="left" w:pos="1320"/>
              <w:tab w:val="right" w:leader="dot" w:pos="9062"/>
            </w:tabs>
            <w:rPr>
              <w:rFonts w:eastAsiaTheme="minorEastAsia"/>
              <w:noProof/>
              <w:lang w:val="en-DE" w:eastAsia="en-DE"/>
            </w:rPr>
          </w:pPr>
          <w:hyperlink w:anchor="_Toc204191429" w:history="1">
            <w:r w:rsidR="005052DF" w:rsidRPr="00FC67E6">
              <w:rPr>
                <w:rStyle w:val="Hyperlink"/>
                <w:noProof/>
                <w:lang w:val="en-US"/>
              </w:rPr>
              <w:t>3.3.3</w:t>
            </w:r>
            <w:r w:rsidR="005052DF">
              <w:rPr>
                <w:rFonts w:eastAsiaTheme="minorEastAsia"/>
                <w:noProof/>
                <w:lang w:val="en-DE" w:eastAsia="en-DE"/>
              </w:rPr>
              <w:tab/>
            </w:r>
            <w:r w:rsidR="005052DF" w:rsidRPr="00FC67E6">
              <w:rPr>
                <w:rStyle w:val="Hyperlink"/>
                <w:noProof/>
                <w:lang w:val="en-US"/>
              </w:rPr>
              <w:t>Lifecycle Support</w:t>
            </w:r>
            <w:r w:rsidR="005052DF">
              <w:rPr>
                <w:noProof/>
                <w:webHidden/>
              </w:rPr>
              <w:tab/>
            </w:r>
            <w:r w:rsidR="005052DF">
              <w:rPr>
                <w:noProof/>
                <w:webHidden/>
              </w:rPr>
              <w:fldChar w:fldCharType="begin"/>
            </w:r>
            <w:r w:rsidR="005052DF">
              <w:rPr>
                <w:noProof/>
                <w:webHidden/>
              </w:rPr>
              <w:instrText xml:space="preserve"> PAGEREF _Toc204191429 \h </w:instrText>
            </w:r>
            <w:r w:rsidR="005052DF">
              <w:rPr>
                <w:noProof/>
                <w:webHidden/>
              </w:rPr>
            </w:r>
            <w:r w:rsidR="005052DF">
              <w:rPr>
                <w:noProof/>
                <w:webHidden/>
              </w:rPr>
              <w:fldChar w:fldCharType="separate"/>
            </w:r>
            <w:r w:rsidR="00357A2D">
              <w:rPr>
                <w:noProof/>
                <w:webHidden/>
              </w:rPr>
              <w:t>31</w:t>
            </w:r>
            <w:r w:rsidR="005052DF">
              <w:rPr>
                <w:noProof/>
                <w:webHidden/>
              </w:rPr>
              <w:fldChar w:fldCharType="end"/>
            </w:r>
          </w:hyperlink>
        </w:p>
        <w:p w14:paraId="2BC633B6" w14:textId="7A3E00BE" w:rsidR="005052DF" w:rsidRDefault="00A96C9E">
          <w:pPr>
            <w:pStyle w:val="TOC3"/>
            <w:tabs>
              <w:tab w:val="left" w:pos="1320"/>
              <w:tab w:val="right" w:leader="dot" w:pos="9062"/>
            </w:tabs>
            <w:rPr>
              <w:rFonts w:eastAsiaTheme="minorEastAsia"/>
              <w:noProof/>
              <w:lang w:val="en-DE" w:eastAsia="en-DE"/>
            </w:rPr>
          </w:pPr>
          <w:hyperlink w:anchor="_Toc204191430" w:history="1">
            <w:r w:rsidR="005052DF" w:rsidRPr="00FC67E6">
              <w:rPr>
                <w:rStyle w:val="Hyperlink"/>
                <w:noProof/>
                <w:lang w:val="en-US"/>
              </w:rPr>
              <w:t>3.3.4</w:t>
            </w:r>
            <w:r w:rsidR="005052DF">
              <w:rPr>
                <w:rFonts w:eastAsiaTheme="minorEastAsia"/>
                <w:noProof/>
                <w:lang w:val="en-DE" w:eastAsia="en-DE"/>
              </w:rPr>
              <w:tab/>
            </w:r>
            <w:r w:rsidR="005052DF" w:rsidRPr="00FC67E6">
              <w:rPr>
                <w:rStyle w:val="Hyperlink"/>
                <w:noProof/>
                <w:lang w:val="en-US"/>
              </w:rPr>
              <w:t>Plugin Support</w:t>
            </w:r>
            <w:r w:rsidR="005052DF">
              <w:rPr>
                <w:noProof/>
                <w:webHidden/>
              </w:rPr>
              <w:tab/>
            </w:r>
            <w:r w:rsidR="005052DF">
              <w:rPr>
                <w:noProof/>
                <w:webHidden/>
              </w:rPr>
              <w:fldChar w:fldCharType="begin"/>
            </w:r>
            <w:r w:rsidR="005052DF">
              <w:rPr>
                <w:noProof/>
                <w:webHidden/>
              </w:rPr>
              <w:instrText xml:space="preserve"> PAGEREF _Toc204191430 \h </w:instrText>
            </w:r>
            <w:r w:rsidR="005052DF">
              <w:rPr>
                <w:noProof/>
                <w:webHidden/>
              </w:rPr>
            </w:r>
            <w:r w:rsidR="005052DF">
              <w:rPr>
                <w:noProof/>
                <w:webHidden/>
              </w:rPr>
              <w:fldChar w:fldCharType="separate"/>
            </w:r>
            <w:r w:rsidR="00357A2D">
              <w:rPr>
                <w:noProof/>
                <w:webHidden/>
              </w:rPr>
              <w:t>32</w:t>
            </w:r>
            <w:r w:rsidR="005052DF">
              <w:rPr>
                <w:noProof/>
                <w:webHidden/>
              </w:rPr>
              <w:fldChar w:fldCharType="end"/>
            </w:r>
          </w:hyperlink>
        </w:p>
        <w:p w14:paraId="6DBA9160" w14:textId="5FAE1021" w:rsidR="005052DF" w:rsidRDefault="00A96C9E">
          <w:pPr>
            <w:pStyle w:val="TOC3"/>
            <w:tabs>
              <w:tab w:val="left" w:pos="1320"/>
              <w:tab w:val="right" w:leader="dot" w:pos="9062"/>
            </w:tabs>
            <w:rPr>
              <w:rFonts w:eastAsiaTheme="minorEastAsia"/>
              <w:noProof/>
              <w:lang w:val="en-DE" w:eastAsia="en-DE"/>
            </w:rPr>
          </w:pPr>
          <w:hyperlink w:anchor="_Toc204191431" w:history="1">
            <w:r w:rsidR="005052DF" w:rsidRPr="00FC67E6">
              <w:rPr>
                <w:rStyle w:val="Hyperlink"/>
                <w:noProof/>
                <w:lang w:val="en-US"/>
              </w:rPr>
              <w:t>3.3.5</w:t>
            </w:r>
            <w:r w:rsidR="005052DF">
              <w:rPr>
                <w:rFonts w:eastAsiaTheme="minorEastAsia"/>
                <w:noProof/>
                <w:lang w:val="en-DE" w:eastAsia="en-DE"/>
              </w:rPr>
              <w:tab/>
            </w:r>
            <w:r w:rsidR="005052DF" w:rsidRPr="00FC67E6">
              <w:rPr>
                <w:rStyle w:val="Hyperlink"/>
                <w:noProof/>
                <w:lang w:val="en-US"/>
              </w:rPr>
              <w:t>Logging Support</w:t>
            </w:r>
            <w:r w:rsidR="005052DF">
              <w:rPr>
                <w:noProof/>
                <w:webHidden/>
              </w:rPr>
              <w:tab/>
            </w:r>
            <w:r w:rsidR="005052DF">
              <w:rPr>
                <w:noProof/>
                <w:webHidden/>
              </w:rPr>
              <w:fldChar w:fldCharType="begin"/>
            </w:r>
            <w:r w:rsidR="005052DF">
              <w:rPr>
                <w:noProof/>
                <w:webHidden/>
              </w:rPr>
              <w:instrText xml:space="preserve"> PAGEREF _Toc204191431 \h </w:instrText>
            </w:r>
            <w:r w:rsidR="005052DF">
              <w:rPr>
                <w:noProof/>
                <w:webHidden/>
              </w:rPr>
            </w:r>
            <w:r w:rsidR="005052DF">
              <w:rPr>
                <w:noProof/>
                <w:webHidden/>
              </w:rPr>
              <w:fldChar w:fldCharType="separate"/>
            </w:r>
            <w:r w:rsidR="00357A2D">
              <w:rPr>
                <w:noProof/>
                <w:webHidden/>
              </w:rPr>
              <w:t>32</w:t>
            </w:r>
            <w:r w:rsidR="005052DF">
              <w:rPr>
                <w:noProof/>
                <w:webHidden/>
              </w:rPr>
              <w:fldChar w:fldCharType="end"/>
            </w:r>
          </w:hyperlink>
        </w:p>
        <w:p w14:paraId="2967FBEC" w14:textId="28596D81" w:rsidR="005052DF" w:rsidRDefault="00A96C9E">
          <w:pPr>
            <w:pStyle w:val="TOC3"/>
            <w:tabs>
              <w:tab w:val="left" w:pos="1320"/>
              <w:tab w:val="right" w:leader="dot" w:pos="9062"/>
            </w:tabs>
            <w:rPr>
              <w:rFonts w:eastAsiaTheme="minorEastAsia"/>
              <w:noProof/>
              <w:lang w:val="en-DE" w:eastAsia="en-DE"/>
            </w:rPr>
          </w:pPr>
          <w:hyperlink w:anchor="_Toc204191432" w:history="1">
            <w:r w:rsidR="005052DF" w:rsidRPr="00FC67E6">
              <w:rPr>
                <w:rStyle w:val="Hyperlink"/>
                <w:noProof/>
                <w:lang w:val="en-US"/>
              </w:rPr>
              <w:t>3.3.6</w:t>
            </w:r>
            <w:r w:rsidR="005052DF">
              <w:rPr>
                <w:rFonts w:eastAsiaTheme="minorEastAsia"/>
                <w:noProof/>
                <w:lang w:val="en-DE" w:eastAsia="en-DE"/>
              </w:rPr>
              <w:tab/>
            </w:r>
            <w:r w:rsidR="005052DF" w:rsidRPr="00FC67E6">
              <w:rPr>
                <w:rStyle w:val="Hyperlink"/>
                <w:noProof/>
                <w:lang w:val="en-US"/>
              </w:rPr>
              <w:t>YAML Support</w:t>
            </w:r>
            <w:r w:rsidR="005052DF">
              <w:rPr>
                <w:noProof/>
                <w:webHidden/>
              </w:rPr>
              <w:tab/>
            </w:r>
            <w:r w:rsidR="005052DF">
              <w:rPr>
                <w:noProof/>
                <w:webHidden/>
              </w:rPr>
              <w:fldChar w:fldCharType="begin"/>
            </w:r>
            <w:r w:rsidR="005052DF">
              <w:rPr>
                <w:noProof/>
                <w:webHidden/>
              </w:rPr>
              <w:instrText xml:space="preserve"> PAGEREF _Toc204191432 \h </w:instrText>
            </w:r>
            <w:r w:rsidR="005052DF">
              <w:rPr>
                <w:noProof/>
                <w:webHidden/>
              </w:rPr>
            </w:r>
            <w:r w:rsidR="005052DF">
              <w:rPr>
                <w:noProof/>
                <w:webHidden/>
              </w:rPr>
              <w:fldChar w:fldCharType="separate"/>
            </w:r>
            <w:r w:rsidR="00357A2D">
              <w:rPr>
                <w:noProof/>
                <w:webHidden/>
              </w:rPr>
              <w:t>33</w:t>
            </w:r>
            <w:r w:rsidR="005052DF">
              <w:rPr>
                <w:noProof/>
                <w:webHidden/>
              </w:rPr>
              <w:fldChar w:fldCharType="end"/>
            </w:r>
          </w:hyperlink>
        </w:p>
        <w:p w14:paraId="153863E1" w14:textId="42C97CA9" w:rsidR="005052DF" w:rsidRDefault="00A96C9E">
          <w:pPr>
            <w:pStyle w:val="TOC3"/>
            <w:tabs>
              <w:tab w:val="left" w:pos="1320"/>
              <w:tab w:val="right" w:leader="dot" w:pos="9062"/>
            </w:tabs>
            <w:rPr>
              <w:rFonts w:eastAsiaTheme="minorEastAsia"/>
              <w:noProof/>
              <w:lang w:val="en-DE" w:eastAsia="en-DE"/>
            </w:rPr>
          </w:pPr>
          <w:hyperlink w:anchor="_Toc204191433" w:history="1">
            <w:r w:rsidR="005052DF" w:rsidRPr="00FC67E6">
              <w:rPr>
                <w:rStyle w:val="Hyperlink"/>
                <w:noProof/>
                <w:lang w:val="en-US"/>
              </w:rPr>
              <w:t>3.3.7</w:t>
            </w:r>
            <w:r w:rsidR="005052DF">
              <w:rPr>
                <w:rFonts w:eastAsiaTheme="minorEastAsia"/>
                <w:noProof/>
                <w:lang w:val="en-DE" w:eastAsia="en-DE"/>
              </w:rPr>
              <w:tab/>
            </w:r>
            <w:r w:rsidR="005052DF" w:rsidRPr="00FC67E6">
              <w:rPr>
                <w:rStyle w:val="Hyperlink"/>
                <w:noProof/>
                <w:lang w:val="en-US"/>
              </w:rPr>
              <w:t>JSON Support</w:t>
            </w:r>
            <w:r w:rsidR="005052DF">
              <w:rPr>
                <w:noProof/>
                <w:webHidden/>
              </w:rPr>
              <w:tab/>
            </w:r>
            <w:r w:rsidR="005052DF">
              <w:rPr>
                <w:noProof/>
                <w:webHidden/>
              </w:rPr>
              <w:fldChar w:fldCharType="begin"/>
            </w:r>
            <w:r w:rsidR="005052DF">
              <w:rPr>
                <w:noProof/>
                <w:webHidden/>
              </w:rPr>
              <w:instrText xml:space="preserve"> PAGEREF _Toc204191433 \h </w:instrText>
            </w:r>
            <w:r w:rsidR="005052DF">
              <w:rPr>
                <w:noProof/>
                <w:webHidden/>
              </w:rPr>
            </w:r>
            <w:r w:rsidR="005052DF">
              <w:rPr>
                <w:noProof/>
                <w:webHidden/>
              </w:rPr>
              <w:fldChar w:fldCharType="separate"/>
            </w:r>
            <w:r w:rsidR="00357A2D">
              <w:rPr>
                <w:noProof/>
                <w:webHidden/>
              </w:rPr>
              <w:t>33</w:t>
            </w:r>
            <w:r w:rsidR="005052DF">
              <w:rPr>
                <w:noProof/>
                <w:webHidden/>
              </w:rPr>
              <w:fldChar w:fldCharType="end"/>
            </w:r>
          </w:hyperlink>
        </w:p>
        <w:p w14:paraId="2F5C6BBB" w14:textId="544FC7C6" w:rsidR="005052DF" w:rsidRDefault="00A96C9E">
          <w:pPr>
            <w:pStyle w:val="TOC3"/>
            <w:tabs>
              <w:tab w:val="left" w:pos="1320"/>
              <w:tab w:val="right" w:leader="dot" w:pos="9062"/>
            </w:tabs>
            <w:rPr>
              <w:rFonts w:eastAsiaTheme="minorEastAsia"/>
              <w:noProof/>
              <w:lang w:val="en-DE" w:eastAsia="en-DE"/>
            </w:rPr>
          </w:pPr>
          <w:hyperlink w:anchor="_Toc204191434" w:history="1">
            <w:r w:rsidR="005052DF" w:rsidRPr="00FC67E6">
              <w:rPr>
                <w:rStyle w:val="Hyperlink"/>
                <w:noProof/>
                <w:lang w:val="en-US"/>
              </w:rPr>
              <w:t>3.3.8</w:t>
            </w:r>
            <w:r w:rsidR="005052DF">
              <w:rPr>
                <w:rFonts w:eastAsiaTheme="minorEastAsia"/>
                <w:noProof/>
                <w:lang w:val="en-DE" w:eastAsia="en-DE"/>
              </w:rPr>
              <w:tab/>
            </w:r>
            <w:r w:rsidR="005052DF" w:rsidRPr="00FC67E6">
              <w:rPr>
                <w:rStyle w:val="Hyperlink"/>
                <w:noProof/>
                <w:lang w:val="en-US"/>
              </w:rPr>
              <w:t>System-level Monitoring Support</w:t>
            </w:r>
            <w:r w:rsidR="005052DF">
              <w:rPr>
                <w:noProof/>
                <w:webHidden/>
              </w:rPr>
              <w:tab/>
            </w:r>
            <w:r w:rsidR="005052DF">
              <w:rPr>
                <w:noProof/>
                <w:webHidden/>
              </w:rPr>
              <w:fldChar w:fldCharType="begin"/>
            </w:r>
            <w:r w:rsidR="005052DF">
              <w:rPr>
                <w:noProof/>
                <w:webHidden/>
              </w:rPr>
              <w:instrText xml:space="preserve"> PAGEREF _Toc204191434 \h </w:instrText>
            </w:r>
            <w:r w:rsidR="005052DF">
              <w:rPr>
                <w:noProof/>
                <w:webHidden/>
              </w:rPr>
            </w:r>
            <w:r w:rsidR="005052DF">
              <w:rPr>
                <w:noProof/>
                <w:webHidden/>
              </w:rPr>
              <w:fldChar w:fldCharType="separate"/>
            </w:r>
            <w:r w:rsidR="00357A2D">
              <w:rPr>
                <w:noProof/>
                <w:webHidden/>
              </w:rPr>
              <w:t>33</w:t>
            </w:r>
            <w:r w:rsidR="005052DF">
              <w:rPr>
                <w:noProof/>
                <w:webHidden/>
              </w:rPr>
              <w:fldChar w:fldCharType="end"/>
            </w:r>
          </w:hyperlink>
        </w:p>
        <w:p w14:paraId="079DB93B" w14:textId="5CB7B26A" w:rsidR="005052DF" w:rsidRDefault="00A96C9E">
          <w:pPr>
            <w:pStyle w:val="TOC3"/>
            <w:tabs>
              <w:tab w:val="left" w:pos="1320"/>
              <w:tab w:val="right" w:leader="dot" w:pos="9062"/>
            </w:tabs>
            <w:rPr>
              <w:rFonts w:eastAsiaTheme="minorEastAsia"/>
              <w:noProof/>
              <w:lang w:val="en-DE" w:eastAsia="en-DE"/>
            </w:rPr>
          </w:pPr>
          <w:hyperlink w:anchor="_Toc204191435" w:history="1">
            <w:r w:rsidR="005052DF" w:rsidRPr="00FC67E6">
              <w:rPr>
                <w:rStyle w:val="Hyperlink"/>
                <w:noProof/>
                <w:lang w:val="en-US"/>
              </w:rPr>
              <w:t>3.3.9</w:t>
            </w:r>
            <w:r w:rsidR="005052DF">
              <w:rPr>
                <w:rFonts w:eastAsiaTheme="minorEastAsia"/>
                <w:noProof/>
                <w:lang w:val="en-DE" w:eastAsia="en-DE"/>
              </w:rPr>
              <w:tab/>
            </w:r>
            <w:r w:rsidR="005052DF" w:rsidRPr="00FC67E6">
              <w:rPr>
                <w:rStyle w:val="Hyperlink"/>
                <w:noProof/>
                <w:lang w:val="en-US"/>
              </w:rPr>
              <w:t>Identity Support</w:t>
            </w:r>
            <w:r w:rsidR="005052DF">
              <w:rPr>
                <w:noProof/>
                <w:webHidden/>
              </w:rPr>
              <w:tab/>
            </w:r>
            <w:r w:rsidR="005052DF">
              <w:rPr>
                <w:noProof/>
                <w:webHidden/>
              </w:rPr>
              <w:fldChar w:fldCharType="begin"/>
            </w:r>
            <w:r w:rsidR="005052DF">
              <w:rPr>
                <w:noProof/>
                <w:webHidden/>
              </w:rPr>
              <w:instrText xml:space="preserve"> PAGEREF _Toc204191435 \h </w:instrText>
            </w:r>
            <w:r w:rsidR="005052DF">
              <w:rPr>
                <w:noProof/>
                <w:webHidden/>
              </w:rPr>
            </w:r>
            <w:r w:rsidR="005052DF">
              <w:rPr>
                <w:noProof/>
                <w:webHidden/>
              </w:rPr>
              <w:fldChar w:fldCharType="separate"/>
            </w:r>
            <w:r w:rsidR="00357A2D">
              <w:rPr>
                <w:noProof/>
                <w:webHidden/>
              </w:rPr>
              <w:t>34</w:t>
            </w:r>
            <w:r w:rsidR="005052DF">
              <w:rPr>
                <w:noProof/>
                <w:webHidden/>
              </w:rPr>
              <w:fldChar w:fldCharType="end"/>
            </w:r>
          </w:hyperlink>
        </w:p>
        <w:p w14:paraId="48D7CD2C" w14:textId="7513A817" w:rsidR="005052DF" w:rsidRDefault="00A96C9E">
          <w:pPr>
            <w:pStyle w:val="TOC3"/>
            <w:tabs>
              <w:tab w:val="left" w:pos="1320"/>
              <w:tab w:val="right" w:leader="dot" w:pos="9062"/>
            </w:tabs>
            <w:rPr>
              <w:rFonts w:eastAsiaTheme="minorEastAsia"/>
              <w:noProof/>
              <w:lang w:val="en-DE" w:eastAsia="en-DE"/>
            </w:rPr>
          </w:pPr>
          <w:hyperlink w:anchor="_Toc204191436" w:history="1">
            <w:r w:rsidR="005052DF" w:rsidRPr="00FC67E6">
              <w:rPr>
                <w:rStyle w:val="Hyperlink"/>
                <w:noProof/>
                <w:lang w:val="en-US"/>
              </w:rPr>
              <w:t>3.3.10</w:t>
            </w:r>
            <w:r w:rsidR="005052DF">
              <w:rPr>
                <w:rFonts w:eastAsiaTheme="minorEastAsia"/>
                <w:noProof/>
                <w:lang w:val="en-DE" w:eastAsia="en-DE"/>
              </w:rPr>
              <w:tab/>
            </w:r>
            <w:r w:rsidR="005052DF" w:rsidRPr="00FC67E6">
              <w:rPr>
                <w:rStyle w:val="Hyperlink"/>
                <w:noProof/>
                <w:lang w:val="en-US"/>
              </w:rPr>
              <w:t>Resource Support</w:t>
            </w:r>
            <w:r w:rsidR="005052DF">
              <w:rPr>
                <w:noProof/>
                <w:webHidden/>
              </w:rPr>
              <w:tab/>
            </w:r>
            <w:r w:rsidR="005052DF">
              <w:rPr>
                <w:noProof/>
                <w:webHidden/>
              </w:rPr>
              <w:fldChar w:fldCharType="begin"/>
            </w:r>
            <w:r w:rsidR="005052DF">
              <w:rPr>
                <w:noProof/>
                <w:webHidden/>
              </w:rPr>
              <w:instrText xml:space="preserve"> PAGEREF _Toc204191436 \h </w:instrText>
            </w:r>
            <w:r w:rsidR="005052DF">
              <w:rPr>
                <w:noProof/>
                <w:webHidden/>
              </w:rPr>
            </w:r>
            <w:r w:rsidR="005052DF">
              <w:rPr>
                <w:noProof/>
                <w:webHidden/>
              </w:rPr>
              <w:fldChar w:fldCharType="separate"/>
            </w:r>
            <w:r w:rsidR="00357A2D">
              <w:rPr>
                <w:noProof/>
                <w:webHidden/>
              </w:rPr>
              <w:t>34</w:t>
            </w:r>
            <w:r w:rsidR="005052DF">
              <w:rPr>
                <w:noProof/>
                <w:webHidden/>
              </w:rPr>
              <w:fldChar w:fldCharType="end"/>
            </w:r>
          </w:hyperlink>
        </w:p>
        <w:p w14:paraId="19E6E86E" w14:textId="27A6FB53" w:rsidR="005052DF" w:rsidRDefault="00A96C9E">
          <w:pPr>
            <w:pStyle w:val="TOC3"/>
            <w:tabs>
              <w:tab w:val="left" w:pos="1320"/>
              <w:tab w:val="right" w:leader="dot" w:pos="9062"/>
            </w:tabs>
            <w:rPr>
              <w:rFonts w:eastAsiaTheme="minorEastAsia"/>
              <w:noProof/>
              <w:lang w:val="en-DE" w:eastAsia="en-DE"/>
            </w:rPr>
          </w:pPr>
          <w:hyperlink w:anchor="_Toc204191437" w:history="1">
            <w:r w:rsidR="005052DF" w:rsidRPr="00FC67E6">
              <w:rPr>
                <w:rStyle w:val="Hyperlink"/>
                <w:noProof/>
                <w:lang w:val="en-US"/>
              </w:rPr>
              <w:t>3.3.11</w:t>
            </w:r>
            <w:r w:rsidR="005052DF">
              <w:rPr>
                <w:rFonts w:eastAsiaTheme="minorEastAsia"/>
                <w:noProof/>
                <w:lang w:val="en-DE" w:eastAsia="en-DE"/>
              </w:rPr>
              <w:tab/>
            </w:r>
            <w:r w:rsidR="005052DF" w:rsidRPr="00FC67E6">
              <w:rPr>
                <w:rStyle w:val="Hyperlink"/>
                <w:noProof/>
                <w:lang w:val="en-US"/>
              </w:rPr>
              <w:t>Installed Dependencies Support</w:t>
            </w:r>
            <w:r w:rsidR="005052DF">
              <w:rPr>
                <w:noProof/>
                <w:webHidden/>
              </w:rPr>
              <w:tab/>
            </w:r>
            <w:r w:rsidR="005052DF">
              <w:rPr>
                <w:noProof/>
                <w:webHidden/>
              </w:rPr>
              <w:fldChar w:fldCharType="begin"/>
            </w:r>
            <w:r w:rsidR="005052DF">
              <w:rPr>
                <w:noProof/>
                <w:webHidden/>
              </w:rPr>
              <w:instrText xml:space="preserve"> PAGEREF _Toc204191437 \h </w:instrText>
            </w:r>
            <w:r w:rsidR="005052DF">
              <w:rPr>
                <w:noProof/>
                <w:webHidden/>
              </w:rPr>
            </w:r>
            <w:r w:rsidR="005052DF">
              <w:rPr>
                <w:noProof/>
                <w:webHidden/>
              </w:rPr>
              <w:fldChar w:fldCharType="separate"/>
            </w:r>
            <w:r w:rsidR="00357A2D">
              <w:rPr>
                <w:noProof/>
                <w:webHidden/>
              </w:rPr>
              <w:t>35</w:t>
            </w:r>
            <w:r w:rsidR="005052DF">
              <w:rPr>
                <w:noProof/>
                <w:webHidden/>
              </w:rPr>
              <w:fldChar w:fldCharType="end"/>
            </w:r>
          </w:hyperlink>
        </w:p>
        <w:p w14:paraId="4A6F7676" w14:textId="5D24D92F" w:rsidR="005052DF" w:rsidRDefault="00A96C9E">
          <w:pPr>
            <w:pStyle w:val="TOC3"/>
            <w:tabs>
              <w:tab w:val="left" w:pos="1320"/>
              <w:tab w:val="right" w:leader="dot" w:pos="9062"/>
            </w:tabs>
            <w:rPr>
              <w:rFonts w:eastAsiaTheme="minorEastAsia"/>
              <w:noProof/>
              <w:lang w:val="en-DE" w:eastAsia="en-DE"/>
            </w:rPr>
          </w:pPr>
          <w:hyperlink w:anchor="_Toc204191438" w:history="1">
            <w:r w:rsidR="005052DF" w:rsidRPr="00FC67E6">
              <w:rPr>
                <w:rStyle w:val="Hyperlink"/>
                <w:noProof/>
                <w:lang w:val="en-US"/>
              </w:rPr>
              <w:t>3.3.12</w:t>
            </w:r>
            <w:r w:rsidR="005052DF">
              <w:rPr>
                <w:rFonts w:eastAsiaTheme="minorEastAsia"/>
                <w:noProof/>
                <w:lang w:val="en-DE" w:eastAsia="en-DE"/>
              </w:rPr>
              <w:tab/>
            </w:r>
            <w:r w:rsidR="005052DF" w:rsidRPr="00FC67E6">
              <w:rPr>
                <w:rStyle w:val="Hyperlink"/>
                <w:noProof/>
                <w:lang w:val="en-US"/>
              </w:rPr>
              <w:t>Semantic Id Resolution Support</w:t>
            </w:r>
            <w:r w:rsidR="005052DF">
              <w:rPr>
                <w:noProof/>
                <w:webHidden/>
              </w:rPr>
              <w:tab/>
            </w:r>
            <w:r w:rsidR="005052DF">
              <w:rPr>
                <w:noProof/>
                <w:webHidden/>
              </w:rPr>
              <w:fldChar w:fldCharType="begin"/>
            </w:r>
            <w:r w:rsidR="005052DF">
              <w:rPr>
                <w:noProof/>
                <w:webHidden/>
              </w:rPr>
              <w:instrText xml:space="preserve"> PAGEREF _Toc204191438 \h </w:instrText>
            </w:r>
            <w:r w:rsidR="005052DF">
              <w:rPr>
                <w:noProof/>
                <w:webHidden/>
              </w:rPr>
            </w:r>
            <w:r w:rsidR="005052DF">
              <w:rPr>
                <w:noProof/>
                <w:webHidden/>
              </w:rPr>
              <w:fldChar w:fldCharType="separate"/>
            </w:r>
            <w:r w:rsidR="00357A2D">
              <w:rPr>
                <w:noProof/>
                <w:webHidden/>
              </w:rPr>
              <w:t>35</w:t>
            </w:r>
            <w:r w:rsidR="005052DF">
              <w:rPr>
                <w:noProof/>
                <w:webHidden/>
              </w:rPr>
              <w:fldChar w:fldCharType="end"/>
            </w:r>
          </w:hyperlink>
        </w:p>
        <w:p w14:paraId="3120770B" w14:textId="255ED569" w:rsidR="005052DF" w:rsidRDefault="00A96C9E">
          <w:pPr>
            <w:pStyle w:val="TOC3"/>
            <w:tabs>
              <w:tab w:val="left" w:pos="1320"/>
              <w:tab w:val="right" w:leader="dot" w:pos="9062"/>
            </w:tabs>
            <w:rPr>
              <w:rFonts w:eastAsiaTheme="minorEastAsia"/>
              <w:noProof/>
              <w:lang w:val="en-DE" w:eastAsia="en-DE"/>
            </w:rPr>
          </w:pPr>
          <w:hyperlink w:anchor="_Toc204191439" w:history="1">
            <w:r w:rsidR="005052DF" w:rsidRPr="00FC67E6">
              <w:rPr>
                <w:rStyle w:val="Hyperlink"/>
                <w:noProof/>
                <w:lang w:val="en-US"/>
              </w:rPr>
              <w:t>3.3.13</w:t>
            </w:r>
            <w:r w:rsidR="005052DF">
              <w:rPr>
                <w:rFonts w:eastAsiaTheme="minorEastAsia"/>
                <w:noProof/>
                <w:lang w:val="en-DE" w:eastAsia="en-DE"/>
              </w:rPr>
              <w:tab/>
            </w:r>
            <w:r w:rsidR="005052DF" w:rsidRPr="00FC67E6">
              <w:rPr>
                <w:rStyle w:val="Hyperlink"/>
                <w:noProof/>
                <w:lang w:val="en-US"/>
              </w:rPr>
              <w:t>Task Tracking Support</w:t>
            </w:r>
            <w:r w:rsidR="005052DF">
              <w:rPr>
                <w:noProof/>
                <w:webHidden/>
              </w:rPr>
              <w:tab/>
            </w:r>
            <w:r w:rsidR="005052DF">
              <w:rPr>
                <w:noProof/>
                <w:webHidden/>
              </w:rPr>
              <w:fldChar w:fldCharType="begin"/>
            </w:r>
            <w:r w:rsidR="005052DF">
              <w:rPr>
                <w:noProof/>
                <w:webHidden/>
              </w:rPr>
              <w:instrText xml:space="preserve"> PAGEREF _Toc204191439 \h </w:instrText>
            </w:r>
            <w:r w:rsidR="005052DF">
              <w:rPr>
                <w:noProof/>
                <w:webHidden/>
              </w:rPr>
            </w:r>
            <w:r w:rsidR="005052DF">
              <w:rPr>
                <w:noProof/>
                <w:webHidden/>
              </w:rPr>
              <w:fldChar w:fldCharType="separate"/>
            </w:r>
            <w:r w:rsidR="00357A2D">
              <w:rPr>
                <w:noProof/>
                <w:webHidden/>
              </w:rPr>
              <w:t>36</w:t>
            </w:r>
            <w:r w:rsidR="005052DF">
              <w:rPr>
                <w:noProof/>
                <w:webHidden/>
              </w:rPr>
              <w:fldChar w:fldCharType="end"/>
            </w:r>
          </w:hyperlink>
        </w:p>
        <w:p w14:paraId="4583A33C" w14:textId="75A8B2E7" w:rsidR="005052DF" w:rsidRDefault="00A96C9E">
          <w:pPr>
            <w:pStyle w:val="TOC3"/>
            <w:tabs>
              <w:tab w:val="left" w:pos="1320"/>
              <w:tab w:val="right" w:leader="dot" w:pos="9062"/>
            </w:tabs>
            <w:rPr>
              <w:rFonts w:eastAsiaTheme="minorEastAsia"/>
              <w:noProof/>
              <w:lang w:val="en-DE" w:eastAsia="en-DE"/>
            </w:rPr>
          </w:pPr>
          <w:hyperlink w:anchor="_Toc204191440" w:history="1">
            <w:r w:rsidR="005052DF" w:rsidRPr="00FC67E6">
              <w:rPr>
                <w:rStyle w:val="Hyperlink"/>
                <w:noProof/>
                <w:lang w:val="en-US"/>
              </w:rPr>
              <w:t>3.3.14</w:t>
            </w:r>
            <w:r w:rsidR="005052DF">
              <w:rPr>
                <w:rFonts w:eastAsiaTheme="minorEastAsia"/>
                <w:noProof/>
                <w:lang w:val="en-DE" w:eastAsia="en-DE"/>
              </w:rPr>
              <w:tab/>
            </w:r>
            <w:r w:rsidR="005052DF" w:rsidRPr="00FC67E6">
              <w:rPr>
                <w:rStyle w:val="Hyperlink"/>
                <w:noProof/>
                <w:lang w:val="en-US"/>
              </w:rPr>
              <w:t>AAS Creation and Usage Pattern</w:t>
            </w:r>
            <w:r w:rsidR="005052DF">
              <w:rPr>
                <w:noProof/>
                <w:webHidden/>
              </w:rPr>
              <w:tab/>
            </w:r>
            <w:r w:rsidR="005052DF">
              <w:rPr>
                <w:noProof/>
                <w:webHidden/>
              </w:rPr>
              <w:fldChar w:fldCharType="begin"/>
            </w:r>
            <w:r w:rsidR="005052DF">
              <w:rPr>
                <w:noProof/>
                <w:webHidden/>
              </w:rPr>
              <w:instrText xml:space="preserve"> PAGEREF _Toc204191440 \h </w:instrText>
            </w:r>
            <w:r w:rsidR="005052DF">
              <w:rPr>
                <w:noProof/>
                <w:webHidden/>
              </w:rPr>
            </w:r>
            <w:r w:rsidR="005052DF">
              <w:rPr>
                <w:noProof/>
                <w:webHidden/>
              </w:rPr>
              <w:fldChar w:fldCharType="separate"/>
            </w:r>
            <w:r w:rsidR="00357A2D">
              <w:rPr>
                <w:noProof/>
                <w:webHidden/>
              </w:rPr>
              <w:t>36</w:t>
            </w:r>
            <w:r w:rsidR="005052DF">
              <w:rPr>
                <w:noProof/>
                <w:webHidden/>
              </w:rPr>
              <w:fldChar w:fldCharType="end"/>
            </w:r>
          </w:hyperlink>
        </w:p>
        <w:p w14:paraId="6619FE26" w14:textId="43B32CD8" w:rsidR="005052DF" w:rsidRDefault="00A96C9E">
          <w:pPr>
            <w:pStyle w:val="TOC2"/>
            <w:rPr>
              <w:rFonts w:eastAsiaTheme="minorEastAsia"/>
              <w:noProof/>
              <w:lang w:val="en-DE" w:eastAsia="en-DE"/>
            </w:rPr>
          </w:pPr>
          <w:hyperlink w:anchor="_Toc204191441" w:history="1">
            <w:r w:rsidR="005052DF" w:rsidRPr="00FC67E6">
              <w:rPr>
                <w:rStyle w:val="Hyperlink"/>
                <w:noProof/>
                <w:lang w:val="en-US"/>
              </w:rPr>
              <w:t>3.4</w:t>
            </w:r>
            <w:r w:rsidR="005052DF">
              <w:rPr>
                <w:rFonts w:eastAsiaTheme="minorEastAsia"/>
                <w:noProof/>
                <w:lang w:val="en-DE" w:eastAsia="en-DE"/>
              </w:rPr>
              <w:tab/>
            </w:r>
            <w:r w:rsidR="005052DF" w:rsidRPr="00FC67E6">
              <w:rPr>
                <w:rStyle w:val="Hyperlink"/>
                <w:noProof/>
                <w:lang w:val="en-US"/>
              </w:rPr>
              <w:t>Transport and Connection Layer</w:t>
            </w:r>
            <w:r w:rsidR="005052DF">
              <w:rPr>
                <w:noProof/>
                <w:webHidden/>
              </w:rPr>
              <w:tab/>
            </w:r>
            <w:r w:rsidR="005052DF">
              <w:rPr>
                <w:noProof/>
                <w:webHidden/>
              </w:rPr>
              <w:fldChar w:fldCharType="begin"/>
            </w:r>
            <w:r w:rsidR="005052DF">
              <w:rPr>
                <w:noProof/>
                <w:webHidden/>
              </w:rPr>
              <w:instrText xml:space="preserve"> PAGEREF _Toc204191441 \h </w:instrText>
            </w:r>
            <w:r w:rsidR="005052DF">
              <w:rPr>
                <w:noProof/>
                <w:webHidden/>
              </w:rPr>
            </w:r>
            <w:r w:rsidR="005052DF">
              <w:rPr>
                <w:noProof/>
                <w:webHidden/>
              </w:rPr>
              <w:fldChar w:fldCharType="separate"/>
            </w:r>
            <w:r w:rsidR="00357A2D">
              <w:rPr>
                <w:noProof/>
                <w:webHidden/>
              </w:rPr>
              <w:t>37</w:t>
            </w:r>
            <w:r w:rsidR="005052DF">
              <w:rPr>
                <w:noProof/>
                <w:webHidden/>
              </w:rPr>
              <w:fldChar w:fldCharType="end"/>
            </w:r>
          </w:hyperlink>
        </w:p>
        <w:p w14:paraId="0E37F157" w14:textId="74B4A438" w:rsidR="005052DF" w:rsidRDefault="00A96C9E">
          <w:pPr>
            <w:pStyle w:val="TOC3"/>
            <w:tabs>
              <w:tab w:val="left" w:pos="1320"/>
              <w:tab w:val="right" w:leader="dot" w:pos="9062"/>
            </w:tabs>
            <w:rPr>
              <w:rFonts w:eastAsiaTheme="minorEastAsia"/>
              <w:noProof/>
              <w:lang w:val="en-DE" w:eastAsia="en-DE"/>
            </w:rPr>
          </w:pPr>
          <w:hyperlink w:anchor="_Toc204191442" w:history="1">
            <w:r w:rsidR="005052DF" w:rsidRPr="00FC67E6">
              <w:rPr>
                <w:rStyle w:val="Hyperlink"/>
                <w:noProof/>
                <w:lang w:val="en-US"/>
              </w:rPr>
              <w:t>3.4.1</w:t>
            </w:r>
            <w:r w:rsidR="005052DF">
              <w:rPr>
                <w:rFonts w:eastAsiaTheme="minorEastAsia"/>
                <w:noProof/>
                <w:lang w:val="en-DE" w:eastAsia="en-DE"/>
              </w:rPr>
              <w:tab/>
            </w:r>
            <w:r w:rsidR="005052DF" w:rsidRPr="00FC67E6">
              <w:rPr>
                <w:rStyle w:val="Hyperlink"/>
                <w:noProof/>
                <w:lang w:val="en-US"/>
              </w:rPr>
              <w:t>Transport Component</w:t>
            </w:r>
            <w:r w:rsidR="005052DF">
              <w:rPr>
                <w:noProof/>
                <w:webHidden/>
              </w:rPr>
              <w:tab/>
            </w:r>
            <w:r w:rsidR="005052DF">
              <w:rPr>
                <w:noProof/>
                <w:webHidden/>
              </w:rPr>
              <w:fldChar w:fldCharType="begin"/>
            </w:r>
            <w:r w:rsidR="005052DF">
              <w:rPr>
                <w:noProof/>
                <w:webHidden/>
              </w:rPr>
              <w:instrText xml:space="preserve"> PAGEREF _Toc204191442 \h </w:instrText>
            </w:r>
            <w:r w:rsidR="005052DF">
              <w:rPr>
                <w:noProof/>
                <w:webHidden/>
              </w:rPr>
            </w:r>
            <w:r w:rsidR="005052DF">
              <w:rPr>
                <w:noProof/>
                <w:webHidden/>
              </w:rPr>
              <w:fldChar w:fldCharType="separate"/>
            </w:r>
            <w:r w:rsidR="00357A2D">
              <w:rPr>
                <w:noProof/>
                <w:webHidden/>
              </w:rPr>
              <w:t>37</w:t>
            </w:r>
            <w:r w:rsidR="005052DF">
              <w:rPr>
                <w:noProof/>
                <w:webHidden/>
              </w:rPr>
              <w:fldChar w:fldCharType="end"/>
            </w:r>
          </w:hyperlink>
        </w:p>
        <w:p w14:paraId="133261E9" w14:textId="7AECB5EA" w:rsidR="005052DF" w:rsidRDefault="00A96C9E">
          <w:pPr>
            <w:pStyle w:val="TOC3"/>
            <w:tabs>
              <w:tab w:val="left" w:pos="1320"/>
              <w:tab w:val="right" w:leader="dot" w:pos="9062"/>
            </w:tabs>
            <w:rPr>
              <w:rFonts w:eastAsiaTheme="minorEastAsia"/>
              <w:noProof/>
              <w:lang w:val="en-DE" w:eastAsia="en-DE"/>
            </w:rPr>
          </w:pPr>
          <w:hyperlink w:anchor="_Toc204191443" w:history="1">
            <w:r w:rsidR="005052DF" w:rsidRPr="00FC67E6">
              <w:rPr>
                <w:rStyle w:val="Hyperlink"/>
                <w:noProof/>
                <w:lang w:val="en-US"/>
              </w:rPr>
              <w:t>3.4.2</w:t>
            </w:r>
            <w:r w:rsidR="005052DF">
              <w:rPr>
                <w:rFonts w:eastAsiaTheme="minorEastAsia"/>
                <w:noProof/>
                <w:lang w:val="en-DE" w:eastAsia="en-DE"/>
              </w:rPr>
              <w:tab/>
            </w:r>
            <w:r w:rsidR="005052DF" w:rsidRPr="00FC67E6">
              <w:rPr>
                <w:rStyle w:val="Hyperlink"/>
                <w:noProof/>
                <w:lang w:val="en-US"/>
              </w:rPr>
              <w:t>Connectors Component</w:t>
            </w:r>
            <w:r w:rsidR="005052DF">
              <w:rPr>
                <w:noProof/>
                <w:webHidden/>
              </w:rPr>
              <w:tab/>
            </w:r>
            <w:r w:rsidR="005052DF">
              <w:rPr>
                <w:noProof/>
                <w:webHidden/>
              </w:rPr>
              <w:fldChar w:fldCharType="begin"/>
            </w:r>
            <w:r w:rsidR="005052DF">
              <w:rPr>
                <w:noProof/>
                <w:webHidden/>
              </w:rPr>
              <w:instrText xml:space="preserve"> PAGEREF _Toc204191443 \h </w:instrText>
            </w:r>
            <w:r w:rsidR="005052DF">
              <w:rPr>
                <w:noProof/>
                <w:webHidden/>
              </w:rPr>
            </w:r>
            <w:r w:rsidR="005052DF">
              <w:rPr>
                <w:noProof/>
                <w:webHidden/>
              </w:rPr>
              <w:fldChar w:fldCharType="separate"/>
            </w:r>
            <w:r w:rsidR="00357A2D">
              <w:rPr>
                <w:noProof/>
                <w:webHidden/>
              </w:rPr>
              <w:t>48</w:t>
            </w:r>
            <w:r w:rsidR="005052DF">
              <w:rPr>
                <w:noProof/>
                <w:webHidden/>
              </w:rPr>
              <w:fldChar w:fldCharType="end"/>
            </w:r>
          </w:hyperlink>
        </w:p>
        <w:p w14:paraId="0EE2F02E" w14:textId="6DAEDD65" w:rsidR="005052DF" w:rsidRDefault="00A96C9E">
          <w:pPr>
            <w:pStyle w:val="TOC2"/>
            <w:rPr>
              <w:rFonts w:eastAsiaTheme="minorEastAsia"/>
              <w:noProof/>
              <w:lang w:val="en-DE" w:eastAsia="en-DE"/>
            </w:rPr>
          </w:pPr>
          <w:hyperlink w:anchor="_Toc204191444" w:history="1">
            <w:r w:rsidR="005052DF" w:rsidRPr="00FC67E6">
              <w:rPr>
                <w:rStyle w:val="Hyperlink"/>
                <w:noProof/>
                <w:lang w:val="en-US"/>
              </w:rPr>
              <w:t>3.5</w:t>
            </w:r>
            <w:r w:rsidR="005052DF">
              <w:rPr>
                <w:rFonts w:eastAsiaTheme="minorEastAsia"/>
                <w:noProof/>
                <w:lang w:val="en-DE" w:eastAsia="en-DE"/>
              </w:rPr>
              <w:tab/>
            </w:r>
            <w:r w:rsidR="005052DF" w:rsidRPr="00FC67E6">
              <w:rPr>
                <w:rStyle w:val="Hyperlink"/>
                <w:noProof/>
                <w:lang w:val="en-US"/>
              </w:rPr>
              <w:t>Services Layer</w:t>
            </w:r>
            <w:r w:rsidR="005052DF">
              <w:rPr>
                <w:noProof/>
                <w:webHidden/>
              </w:rPr>
              <w:tab/>
            </w:r>
            <w:r w:rsidR="005052DF">
              <w:rPr>
                <w:noProof/>
                <w:webHidden/>
              </w:rPr>
              <w:fldChar w:fldCharType="begin"/>
            </w:r>
            <w:r w:rsidR="005052DF">
              <w:rPr>
                <w:noProof/>
                <w:webHidden/>
              </w:rPr>
              <w:instrText xml:space="preserve"> PAGEREF _Toc204191444 \h </w:instrText>
            </w:r>
            <w:r w:rsidR="005052DF">
              <w:rPr>
                <w:noProof/>
                <w:webHidden/>
              </w:rPr>
            </w:r>
            <w:r w:rsidR="005052DF">
              <w:rPr>
                <w:noProof/>
                <w:webHidden/>
              </w:rPr>
              <w:fldChar w:fldCharType="separate"/>
            </w:r>
            <w:r w:rsidR="00357A2D">
              <w:rPr>
                <w:noProof/>
                <w:webHidden/>
              </w:rPr>
              <w:t>59</w:t>
            </w:r>
            <w:r w:rsidR="005052DF">
              <w:rPr>
                <w:noProof/>
                <w:webHidden/>
              </w:rPr>
              <w:fldChar w:fldCharType="end"/>
            </w:r>
          </w:hyperlink>
        </w:p>
        <w:p w14:paraId="3324C198" w14:textId="39BD3AF9" w:rsidR="005052DF" w:rsidRDefault="00A96C9E">
          <w:pPr>
            <w:pStyle w:val="TOC3"/>
            <w:tabs>
              <w:tab w:val="left" w:pos="1320"/>
              <w:tab w:val="right" w:leader="dot" w:pos="9062"/>
            </w:tabs>
            <w:rPr>
              <w:rFonts w:eastAsiaTheme="minorEastAsia"/>
              <w:noProof/>
              <w:lang w:val="en-DE" w:eastAsia="en-DE"/>
            </w:rPr>
          </w:pPr>
          <w:hyperlink w:anchor="_Toc204191445" w:history="1">
            <w:r w:rsidR="005052DF" w:rsidRPr="00FC67E6">
              <w:rPr>
                <w:rStyle w:val="Hyperlink"/>
                <w:noProof/>
                <w:lang w:val="en-US"/>
              </w:rPr>
              <w:t>3.5.1</w:t>
            </w:r>
            <w:r w:rsidR="005052DF">
              <w:rPr>
                <w:rFonts w:eastAsiaTheme="minorEastAsia"/>
                <w:noProof/>
                <w:lang w:val="en-DE" w:eastAsia="en-DE"/>
              </w:rPr>
              <w:tab/>
            </w:r>
            <w:r w:rsidR="005052DF" w:rsidRPr="00FC67E6">
              <w:rPr>
                <w:rStyle w:val="Hyperlink"/>
                <w:noProof/>
                <w:lang w:val="en-US"/>
              </w:rPr>
              <w:t>Terminology and Background</w:t>
            </w:r>
            <w:r w:rsidR="005052DF">
              <w:rPr>
                <w:noProof/>
                <w:webHidden/>
              </w:rPr>
              <w:tab/>
            </w:r>
            <w:r w:rsidR="005052DF">
              <w:rPr>
                <w:noProof/>
                <w:webHidden/>
              </w:rPr>
              <w:fldChar w:fldCharType="begin"/>
            </w:r>
            <w:r w:rsidR="005052DF">
              <w:rPr>
                <w:noProof/>
                <w:webHidden/>
              </w:rPr>
              <w:instrText xml:space="preserve"> PAGEREF _Toc204191445 \h </w:instrText>
            </w:r>
            <w:r w:rsidR="005052DF">
              <w:rPr>
                <w:noProof/>
                <w:webHidden/>
              </w:rPr>
            </w:r>
            <w:r w:rsidR="005052DF">
              <w:rPr>
                <w:noProof/>
                <w:webHidden/>
              </w:rPr>
              <w:fldChar w:fldCharType="separate"/>
            </w:r>
            <w:r w:rsidR="00357A2D">
              <w:rPr>
                <w:noProof/>
                <w:webHidden/>
              </w:rPr>
              <w:t>59</w:t>
            </w:r>
            <w:r w:rsidR="005052DF">
              <w:rPr>
                <w:noProof/>
                <w:webHidden/>
              </w:rPr>
              <w:fldChar w:fldCharType="end"/>
            </w:r>
          </w:hyperlink>
        </w:p>
        <w:p w14:paraId="2423B67E" w14:textId="3E6D9BB8" w:rsidR="005052DF" w:rsidRDefault="00A96C9E">
          <w:pPr>
            <w:pStyle w:val="TOC3"/>
            <w:tabs>
              <w:tab w:val="left" w:pos="1320"/>
              <w:tab w:val="right" w:leader="dot" w:pos="9062"/>
            </w:tabs>
            <w:rPr>
              <w:rFonts w:eastAsiaTheme="minorEastAsia"/>
              <w:noProof/>
              <w:lang w:val="en-DE" w:eastAsia="en-DE"/>
            </w:rPr>
          </w:pPr>
          <w:hyperlink w:anchor="_Toc204191446" w:history="1">
            <w:r w:rsidR="005052DF" w:rsidRPr="00FC67E6">
              <w:rPr>
                <w:rStyle w:val="Hyperlink"/>
                <w:noProof/>
                <w:lang w:val="en-US"/>
              </w:rPr>
              <w:t>3.5.2</w:t>
            </w:r>
            <w:r w:rsidR="005052DF">
              <w:rPr>
                <w:rFonts w:eastAsiaTheme="minorEastAsia"/>
                <w:noProof/>
                <w:lang w:val="en-DE" w:eastAsia="en-DE"/>
              </w:rPr>
              <w:tab/>
            </w:r>
            <w:r w:rsidR="005052DF" w:rsidRPr="00FC67E6">
              <w:rPr>
                <w:rStyle w:val="Hyperlink"/>
                <w:noProof/>
                <w:lang w:val="en-US"/>
              </w:rPr>
              <w:t>Service Environments</w:t>
            </w:r>
            <w:r w:rsidR="005052DF">
              <w:rPr>
                <w:noProof/>
                <w:webHidden/>
              </w:rPr>
              <w:tab/>
            </w:r>
            <w:r w:rsidR="005052DF">
              <w:rPr>
                <w:noProof/>
                <w:webHidden/>
              </w:rPr>
              <w:fldChar w:fldCharType="begin"/>
            </w:r>
            <w:r w:rsidR="005052DF">
              <w:rPr>
                <w:noProof/>
                <w:webHidden/>
              </w:rPr>
              <w:instrText xml:space="preserve"> PAGEREF _Toc204191446 \h </w:instrText>
            </w:r>
            <w:r w:rsidR="005052DF">
              <w:rPr>
                <w:noProof/>
                <w:webHidden/>
              </w:rPr>
            </w:r>
            <w:r w:rsidR="005052DF">
              <w:rPr>
                <w:noProof/>
                <w:webHidden/>
              </w:rPr>
              <w:fldChar w:fldCharType="separate"/>
            </w:r>
            <w:r w:rsidR="00357A2D">
              <w:rPr>
                <w:noProof/>
                <w:webHidden/>
              </w:rPr>
              <w:t>61</w:t>
            </w:r>
            <w:r w:rsidR="005052DF">
              <w:rPr>
                <w:noProof/>
                <w:webHidden/>
              </w:rPr>
              <w:fldChar w:fldCharType="end"/>
            </w:r>
          </w:hyperlink>
        </w:p>
        <w:p w14:paraId="091CC430" w14:textId="0F7B41CF" w:rsidR="005052DF" w:rsidRDefault="00A96C9E">
          <w:pPr>
            <w:pStyle w:val="TOC3"/>
            <w:tabs>
              <w:tab w:val="left" w:pos="1320"/>
              <w:tab w:val="right" w:leader="dot" w:pos="9062"/>
            </w:tabs>
            <w:rPr>
              <w:rFonts w:eastAsiaTheme="minorEastAsia"/>
              <w:noProof/>
              <w:lang w:val="en-DE" w:eastAsia="en-DE"/>
            </w:rPr>
          </w:pPr>
          <w:hyperlink w:anchor="_Toc204191447" w:history="1">
            <w:r w:rsidR="005052DF" w:rsidRPr="00FC67E6">
              <w:rPr>
                <w:rStyle w:val="Hyperlink"/>
                <w:noProof/>
                <w:lang w:val="en-US"/>
              </w:rPr>
              <w:t>3.5.3</w:t>
            </w:r>
            <w:r w:rsidR="005052DF">
              <w:rPr>
                <w:rFonts w:eastAsiaTheme="minorEastAsia"/>
                <w:noProof/>
                <w:lang w:val="en-DE" w:eastAsia="en-DE"/>
              </w:rPr>
              <w:tab/>
            </w:r>
            <w:r w:rsidR="005052DF" w:rsidRPr="00FC67E6">
              <w:rPr>
                <w:rStyle w:val="Hyperlink"/>
                <w:noProof/>
                <w:lang w:val="en-US"/>
              </w:rPr>
              <w:t>Service Control and Management</w:t>
            </w:r>
            <w:r w:rsidR="005052DF">
              <w:rPr>
                <w:noProof/>
                <w:webHidden/>
              </w:rPr>
              <w:tab/>
            </w:r>
            <w:r w:rsidR="005052DF">
              <w:rPr>
                <w:noProof/>
                <w:webHidden/>
              </w:rPr>
              <w:fldChar w:fldCharType="begin"/>
            </w:r>
            <w:r w:rsidR="005052DF">
              <w:rPr>
                <w:noProof/>
                <w:webHidden/>
              </w:rPr>
              <w:instrText xml:space="preserve"> PAGEREF _Toc204191447 \h </w:instrText>
            </w:r>
            <w:r w:rsidR="005052DF">
              <w:rPr>
                <w:noProof/>
                <w:webHidden/>
              </w:rPr>
            </w:r>
            <w:r w:rsidR="005052DF">
              <w:rPr>
                <w:noProof/>
                <w:webHidden/>
              </w:rPr>
              <w:fldChar w:fldCharType="separate"/>
            </w:r>
            <w:r w:rsidR="00357A2D">
              <w:rPr>
                <w:noProof/>
                <w:webHidden/>
              </w:rPr>
              <w:t>69</w:t>
            </w:r>
            <w:r w:rsidR="005052DF">
              <w:rPr>
                <w:noProof/>
                <w:webHidden/>
              </w:rPr>
              <w:fldChar w:fldCharType="end"/>
            </w:r>
          </w:hyperlink>
        </w:p>
        <w:p w14:paraId="2F9F12B2" w14:textId="1B4CD458" w:rsidR="005052DF" w:rsidRDefault="00A96C9E">
          <w:pPr>
            <w:pStyle w:val="TOC2"/>
            <w:rPr>
              <w:rFonts w:eastAsiaTheme="minorEastAsia"/>
              <w:noProof/>
              <w:lang w:val="en-DE" w:eastAsia="en-DE"/>
            </w:rPr>
          </w:pPr>
          <w:hyperlink w:anchor="_Toc204191448" w:history="1">
            <w:r w:rsidR="005052DF" w:rsidRPr="00FC67E6">
              <w:rPr>
                <w:rStyle w:val="Hyperlink"/>
                <w:noProof/>
                <w:lang w:val="en-US"/>
              </w:rPr>
              <w:t>3.6</w:t>
            </w:r>
            <w:r w:rsidR="005052DF">
              <w:rPr>
                <w:rFonts w:eastAsiaTheme="minorEastAsia"/>
                <w:noProof/>
                <w:lang w:val="en-DE" w:eastAsia="en-DE"/>
              </w:rPr>
              <w:tab/>
            </w:r>
            <w:r w:rsidR="005052DF" w:rsidRPr="00FC67E6">
              <w:rPr>
                <w:rStyle w:val="Hyperlink"/>
                <w:noProof/>
                <w:lang w:val="en-US"/>
              </w:rPr>
              <w:t>Resources and Monitoring Layer</w:t>
            </w:r>
            <w:r w:rsidR="005052DF">
              <w:rPr>
                <w:noProof/>
                <w:webHidden/>
              </w:rPr>
              <w:tab/>
            </w:r>
            <w:r w:rsidR="005052DF">
              <w:rPr>
                <w:noProof/>
                <w:webHidden/>
              </w:rPr>
              <w:fldChar w:fldCharType="begin"/>
            </w:r>
            <w:r w:rsidR="005052DF">
              <w:rPr>
                <w:noProof/>
                <w:webHidden/>
              </w:rPr>
              <w:instrText xml:space="preserve"> PAGEREF _Toc204191448 \h </w:instrText>
            </w:r>
            <w:r w:rsidR="005052DF">
              <w:rPr>
                <w:noProof/>
                <w:webHidden/>
              </w:rPr>
            </w:r>
            <w:r w:rsidR="005052DF">
              <w:rPr>
                <w:noProof/>
                <w:webHidden/>
              </w:rPr>
              <w:fldChar w:fldCharType="separate"/>
            </w:r>
            <w:r w:rsidR="00357A2D">
              <w:rPr>
                <w:noProof/>
                <w:webHidden/>
              </w:rPr>
              <w:t>75</w:t>
            </w:r>
            <w:r w:rsidR="005052DF">
              <w:rPr>
                <w:noProof/>
                <w:webHidden/>
              </w:rPr>
              <w:fldChar w:fldCharType="end"/>
            </w:r>
          </w:hyperlink>
        </w:p>
        <w:p w14:paraId="049D056B" w14:textId="20AE9F56" w:rsidR="005052DF" w:rsidRDefault="00A96C9E">
          <w:pPr>
            <w:pStyle w:val="TOC3"/>
            <w:tabs>
              <w:tab w:val="left" w:pos="1320"/>
              <w:tab w:val="right" w:leader="dot" w:pos="9062"/>
            </w:tabs>
            <w:rPr>
              <w:rFonts w:eastAsiaTheme="minorEastAsia"/>
              <w:noProof/>
              <w:lang w:val="en-DE" w:eastAsia="en-DE"/>
            </w:rPr>
          </w:pPr>
          <w:hyperlink w:anchor="_Toc204191449" w:history="1">
            <w:r w:rsidR="005052DF" w:rsidRPr="00FC67E6">
              <w:rPr>
                <w:rStyle w:val="Hyperlink"/>
                <w:noProof/>
                <w:lang w:val="en-US"/>
              </w:rPr>
              <w:t>3.6.1</w:t>
            </w:r>
            <w:r w:rsidR="005052DF">
              <w:rPr>
                <w:rFonts w:eastAsiaTheme="minorEastAsia"/>
                <w:noProof/>
                <w:lang w:val="en-DE" w:eastAsia="en-DE"/>
              </w:rPr>
              <w:tab/>
            </w:r>
            <w:r w:rsidR="005052DF" w:rsidRPr="00FC67E6">
              <w:rPr>
                <w:rStyle w:val="Hyperlink"/>
                <w:noProof/>
                <w:lang w:val="en-US"/>
              </w:rPr>
              <w:t>ECS runtime</w:t>
            </w:r>
            <w:r w:rsidR="005052DF">
              <w:rPr>
                <w:noProof/>
                <w:webHidden/>
              </w:rPr>
              <w:tab/>
            </w:r>
            <w:r w:rsidR="005052DF">
              <w:rPr>
                <w:noProof/>
                <w:webHidden/>
              </w:rPr>
              <w:fldChar w:fldCharType="begin"/>
            </w:r>
            <w:r w:rsidR="005052DF">
              <w:rPr>
                <w:noProof/>
                <w:webHidden/>
              </w:rPr>
              <w:instrText xml:space="preserve"> PAGEREF _Toc204191449 \h </w:instrText>
            </w:r>
            <w:r w:rsidR="005052DF">
              <w:rPr>
                <w:noProof/>
                <w:webHidden/>
              </w:rPr>
            </w:r>
            <w:r w:rsidR="005052DF">
              <w:rPr>
                <w:noProof/>
                <w:webHidden/>
              </w:rPr>
              <w:fldChar w:fldCharType="separate"/>
            </w:r>
            <w:r w:rsidR="00357A2D">
              <w:rPr>
                <w:noProof/>
                <w:webHidden/>
              </w:rPr>
              <w:t>76</w:t>
            </w:r>
            <w:r w:rsidR="005052DF">
              <w:rPr>
                <w:noProof/>
                <w:webHidden/>
              </w:rPr>
              <w:fldChar w:fldCharType="end"/>
            </w:r>
          </w:hyperlink>
        </w:p>
        <w:p w14:paraId="16E589AE" w14:textId="77971E18" w:rsidR="005052DF" w:rsidRDefault="00A96C9E">
          <w:pPr>
            <w:pStyle w:val="TOC3"/>
            <w:tabs>
              <w:tab w:val="left" w:pos="1320"/>
              <w:tab w:val="right" w:leader="dot" w:pos="9062"/>
            </w:tabs>
            <w:rPr>
              <w:rFonts w:eastAsiaTheme="minorEastAsia"/>
              <w:noProof/>
              <w:lang w:val="en-DE" w:eastAsia="en-DE"/>
            </w:rPr>
          </w:pPr>
          <w:hyperlink w:anchor="_Toc204191450" w:history="1">
            <w:r w:rsidR="005052DF" w:rsidRPr="00FC67E6">
              <w:rPr>
                <w:rStyle w:val="Hyperlink"/>
                <w:noProof/>
                <w:lang w:val="en-US"/>
              </w:rPr>
              <w:t>3.6.2</w:t>
            </w:r>
            <w:r w:rsidR="005052DF">
              <w:rPr>
                <w:rFonts w:eastAsiaTheme="minorEastAsia"/>
                <w:noProof/>
                <w:lang w:val="en-DE" w:eastAsia="en-DE"/>
              </w:rPr>
              <w:tab/>
            </w:r>
            <w:r w:rsidR="005052DF" w:rsidRPr="00FC67E6">
              <w:rPr>
                <w:rStyle w:val="Hyperlink"/>
                <w:noProof/>
                <w:lang w:val="en-US"/>
              </w:rPr>
              <w:t>Device/Resource Management</w:t>
            </w:r>
            <w:r w:rsidR="005052DF">
              <w:rPr>
                <w:noProof/>
                <w:webHidden/>
              </w:rPr>
              <w:tab/>
            </w:r>
            <w:r w:rsidR="005052DF">
              <w:rPr>
                <w:noProof/>
                <w:webHidden/>
              </w:rPr>
              <w:fldChar w:fldCharType="begin"/>
            </w:r>
            <w:r w:rsidR="005052DF">
              <w:rPr>
                <w:noProof/>
                <w:webHidden/>
              </w:rPr>
              <w:instrText xml:space="preserve"> PAGEREF _Toc204191450 \h </w:instrText>
            </w:r>
            <w:r w:rsidR="005052DF">
              <w:rPr>
                <w:noProof/>
                <w:webHidden/>
              </w:rPr>
            </w:r>
            <w:r w:rsidR="005052DF">
              <w:rPr>
                <w:noProof/>
                <w:webHidden/>
              </w:rPr>
              <w:fldChar w:fldCharType="separate"/>
            </w:r>
            <w:r w:rsidR="00357A2D">
              <w:rPr>
                <w:noProof/>
                <w:webHidden/>
              </w:rPr>
              <w:t>82</w:t>
            </w:r>
            <w:r w:rsidR="005052DF">
              <w:rPr>
                <w:noProof/>
                <w:webHidden/>
              </w:rPr>
              <w:fldChar w:fldCharType="end"/>
            </w:r>
          </w:hyperlink>
        </w:p>
        <w:p w14:paraId="7EDF8756" w14:textId="40D02741" w:rsidR="005052DF" w:rsidRDefault="00A96C9E">
          <w:pPr>
            <w:pStyle w:val="TOC3"/>
            <w:tabs>
              <w:tab w:val="left" w:pos="1320"/>
              <w:tab w:val="right" w:leader="dot" w:pos="9062"/>
            </w:tabs>
            <w:rPr>
              <w:rFonts w:eastAsiaTheme="minorEastAsia"/>
              <w:noProof/>
              <w:lang w:val="en-DE" w:eastAsia="en-DE"/>
            </w:rPr>
          </w:pPr>
          <w:hyperlink w:anchor="_Toc204191451" w:history="1">
            <w:r w:rsidR="005052DF" w:rsidRPr="00FC67E6">
              <w:rPr>
                <w:rStyle w:val="Hyperlink"/>
                <w:noProof/>
                <w:lang w:val="en-US"/>
              </w:rPr>
              <w:t>3.6.3</w:t>
            </w:r>
            <w:r w:rsidR="005052DF">
              <w:rPr>
                <w:rFonts w:eastAsiaTheme="minorEastAsia"/>
                <w:noProof/>
                <w:lang w:val="en-DE" w:eastAsia="en-DE"/>
              </w:rPr>
              <w:tab/>
            </w:r>
            <w:r w:rsidR="005052DF" w:rsidRPr="00FC67E6">
              <w:rPr>
                <w:rStyle w:val="Hyperlink"/>
                <w:noProof/>
                <w:lang w:val="en-US"/>
              </w:rPr>
              <w:t>Monitoring</w:t>
            </w:r>
            <w:r w:rsidR="005052DF">
              <w:rPr>
                <w:noProof/>
                <w:webHidden/>
              </w:rPr>
              <w:tab/>
            </w:r>
            <w:r w:rsidR="005052DF">
              <w:rPr>
                <w:noProof/>
                <w:webHidden/>
              </w:rPr>
              <w:fldChar w:fldCharType="begin"/>
            </w:r>
            <w:r w:rsidR="005052DF">
              <w:rPr>
                <w:noProof/>
                <w:webHidden/>
              </w:rPr>
              <w:instrText xml:space="preserve"> PAGEREF _Toc204191451 \h </w:instrText>
            </w:r>
            <w:r w:rsidR="005052DF">
              <w:rPr>
                <w:noProof/>
                <w:webHidden/>
              </w:rPr>
            </w:r>
            <w:r w:rsidR="005052DF">
              <w:rPr>
                <w:noProof/>
                <w:webHidden/>
              </w:rPr>
              <w:fldChar w:fldCharType="separate"/>
            </w:r>
            <w:r w:rsidR="00357A2D">
              <w:rPr>
                <w:noProof/>
                <w:webHidden/>
              </w:rPr>
              <w:t>86</w:t>
            </w:r>
            <w:r w:rsidR="005052DF">
              <w:rPr>
                <w:noProof/>
                <w:webHidden/>
              </w:rPr>
              <w:fldChar w:fldCharType="end"/>
            </w:r>
          </w:hyperlink>
        </w:p>
        <w:p w14:paraId="6057F81C" w14:textId="7801D646" w:rsidR="005052DF" w:rsidRDefault="00A96C9E">
          <w:pPr>
            <w:pStyle w:val="TOC2"/>
            <w:rPr>
              <w:rFonts w:eastAsiaTheme="minorEastAsia"/>
              <w:noProof/>
              <w:lang w:val="en-DE" w:eastAsia="en-DE"/>
            </w:rPr>
          </w:pPr>
          <w:hyperlink w:anchor="_Toc204191452" w:history="1">
            <w:r w:rsidR="005052DF" w:rsidRPr="00FC67E6">
              <w:rPr>
                <w:rStyle w:val="Hyperlink"/>
                <w:noProof/>
                <w:lang w:val="en-US"/>
              </w:rPr>
              <w:t>3.7</w:t>
            </w:r>
            <w:r w:rsidR="005052DF">
              <w:rPr>
                <w:rFonts w:eastAsiaTheme="minorEastAsia"/>
                <w:noProof/>
                <w:lang w:val="en-DE" w:eastAsia="en-DE"/>
              </w:rPr>
              <w:tab/>
            </w:r>
            <w:r w:rsidR="005052DF" w:rsidRPr="00FC67E6">
              <w:rPr>
                <w:rStyle w:val="Hyperlink"/>
                <w:noProof/>
                <w:lang w:val="en-US"/>
              </w:rPr>
              <w:t>Storage, Security and Data Protection Layer</w:t>
            </w:r>
            <w:r w:rsidR="005052DF">
              <w:rPr>
                <w:noProof/>
                <w:webHidden/>
              </w:rPr>
              <w:tab/>
            </w:r>
            <w:r w:rsidR="005052DF">
              <w:rPr>
                <w:noProof/>
                <w:webHidden/>
              </w:rPr>
              <w:fldChar w:fldCharType="begin"/>
            </w:r>
            <w:r w:rsidR="005052DF">
              <w:rPr>
                <w:noProof/>
                <w:webHidden/>
              </w:rPr>
              <w:instrText xml:space="preserve"> PAGEREF _Toc204191452 \h </w:instrText>
            </w:r>
            <w:r w:rsidR="005052DF">
              <w:rPr>
                <w:noProof/>
                <w:webHidden/>
              </w:rPr>
            </w:r>
            <w:r w:rsidR="005052DF">
              <w:rPr>
                <w:noProof/>
                <w:webHidden/>
              </w:rPr>
              <w:fldChar w:fldCharType="separate"/>
            </w:r>
            <w:r w:rsidR="00357A2D">
              <w:rPr>
                <w:noProof/>
                <w:webHidden/>
              </w:rPr>
              <w:t>88</w:t>
            </w:r>
            <w:r w:rsidR="005052DF">
              <w:rPr>
                <w:noProof/>
                <w:webHidden/>
              </w:rPr>
              <w:fldChar w:fldCharType="end"/>
            </w:r>
          </w:hyperlink>
        </w:p>
        <w:p w14:paraId="29D62C68" w14:textId="2A6EACD9" w:rsidR="005052DF" w:rsidRDefault="00A96C9E">
          <w:pPr>
            <w:pStyle w:val="TOC3"/>
            <w:tabs>
              <w:tab w:val="left" w:pos="1320"/>
              <w:tab w:val="right" w:leader="dot" w:pos="9062"/>
            </w:tabs>
            <w:rPr>
              <w:rFonts w:eastAsiaTheme="minorEastAsia"/>
              <w:noProof/>
              <w:lang w:val="en-DE" w:eastAsia="en-DE"/>
            </w:rPr>
          </w:pPr>
          <w:hyperlink w:anchor="_Toc204191453" w:history="1">
            <w:r w:rsidR="005052DF" w:rsidRPr="00FC67E6">
              <w:rPr>
                <w:rStyle w:val="Hyperlink"/>
                <w:noProof/>
                <w:lang w:val="en-US"/>
              </w:rPr>
              <w:t>3.7.1</w:t>
            </w:r>
            <w:r w:rsidR="005052DF">
              <w:rPr>
                <w:rFonts w:eastAsiaTheme="minorEastAsia"/>
                <w:noProof/>
                <w:lang w:val="en-DE" w:eastAsia="en-DE"/>
              </w:rPr>
              <w:tab/>
            </w:r>
            <w:r w:rsidR="005052DF" w:rsidRPr="00FC67E6">
              <w:rPr>
                <w:rStyle w:val="Hyperlink"/>
                <w:noProof/>
                <w:lang w:val="en-US"/>
              </w:rPr>
              <w:t>KODEX platform service</w:t>
            </w:r>
            <w:r w:rsidR="005052DF">
              <w:rPr>
                <w:noProof/>
                <w:webHidden/>
              </w:rPr>
              <w:tab/>
            </w:r>
            <w:r w:rsidR="005052DF">
              <w:rPr>
                <w:noProof/>
                <w:webHidden/>
              </w:rPr>
              <w:fldChar w:fldCharType="begin"/>
            </w:r>
            <w:r w:rsidR="005052DF">
              <w:rPr>
                <w:noProof/>
                <w:webHidden/>
              </w:rPr>
              <w:instrText xml:space="preserve"> PAGEREF _Toc204191453 \h </w:instrText>
            </w:r>
            <w:r w:rsidR="005052DF">
              <w:rPr>
                <w:noProof/>
                <w:webHidden/>
              </w:rPr>
            </w:r>
            <w:r w:rsidR="005052DF">
              <w:rPr>
                <w:noProof/>
                <w:webHidden/>
              </w:rPr>
              <w:fldChar w:fldCharType="separate"/>
            </w:r>
            <w:r w:rsidR="00357A2D">
              <w:rPr>
                <w:noProof/>
                <w:webHidden/>
              </w:rPr>
              <w:t>88</w:t>
            </w:r>
            <w:r w:rsidR="005052DF">
              <w:rPr>
                <w:noProof/>
                <w:webHidden/>
              </w:rPr>
              <w:fldChar w:fldCharType="end"/>
            </w:r>
          </w:hyperlink>
        </w:p>
        <w:p w14:paraId="18724A48" w14:textId="0B580522" w:rsidR="005052DF" w:rsidRDefault="00A96C9E">
          <w:pPr>
            <w:pStyle w:val="TOC3"/>
            <w:tabs>
              <w:tab w:val="left" w:pos="1320"/>
              <w:tab w:val="right" w:leader="dot" w:pos="9062"/>
            </w:tabs>
            <w:rPr>
              <w:rFonts w:eastAsiaTheme="minorEastAsia"/>
              <w:noProof/>
              <w:lang w:val="en-DE" w:eastAsia="en-DE"/>
            </w:rPr>
          </w:pPr>
          <w:hyperlink w:anchor="_Toc204191454" w:history="1">
            <w:r w:rsidR="005052DF" w:rsidRPr="00FC67E6">
              <w:rPr>
                <w:rStyle w:val="Hyperlink"/>
                <w:noProof/>
                <w:lang w:val="en-US"/>
              </w:rPr>
              <w:t>3.7.2</w:t>
            </w:r>
            <w:r w:rsidR="005052DF">
              <w:rPr>
                <w:rFonts w:eastAsiaTheme="minorEastAsia"/>
                <w:noProof/>
                <w:lang w:val="en-DE" w:eastAsia="en-DE"/>
              </w:rPr>
              <w:tab/>
            </w:r>
            <w:r w:rsidR="005052DF" w:rsidRPr="00FC67E6">
              <w:rPr>
                <w:rStyle w:val="Hyperlink"/>
                <w:noProof/>
                <w:lang w:val="en-US"/>
              </w:rPr>
              <w:t>Influx DB connector</w:t>
            </w:r>
            <w:r w:rsidR="005052DF">
              <w:rPr>
                <w:noProof/>
                <w:webHidden/>
              </w:rPr>
              <w:tab/>
            </w:r>
            <w:r w:rsidR="005052DF">
              <w:rPr>
                <w:noProof/>
                <w:webHidden/>
              </w:rPr>
              <w:fldChar w:fldCharType="begin"/>
            </w:r>
            <w:r w:rsidR="005052DF">
              <w:rPr>
                <w:noProof/>
                <w:webHidden/>
              </w:rPr>
              <w:instrText xml:space="preserve"> PAGEREF _Toc204191454 \h </w:instrText>
            </w:r>
            <w:r w:rsidR="005052DF">
              <w:rPr>
                <w:noProof/>
                <w:webHidden/>
              </w:rPr>
            </w:r>
            <w:r w:rsidR="005052DF">
              <w:rPr>
                <w:noProof/>
                <w:webHidden/>
              </w:rPr>
              <w:fldChar w:fldCharType="separate"/>
            </w:r>
            <w:r w:rsidR="00357A2D">
              <w:rPr>
                <w:noProof/>
                <w:webHidden/>
              </w:rPr>
              <w:t>89</w:t>
            </w:r>
            <w:r w:rsidR="005052DF">
              <w:rPr>
                <w:noProof/>
                <w:webHidden/>
              </w:rPr>
              <w:fldChar w:fldCharType="end"/>
            </w:r>
          </w:hyperlink>
        </w:p>
        <w:p w14:paraId="73985DFB" w14:textId="336FC43E" w:rsidR="005052DF" w:rsidRDefault="00A96C9E">
          <w:pPr>
            <w:pStyle w:val="TOC2"/>
            <w:rPr>
              <w:rFonts w:eastAsiaTheme="minorEastAsia"/>
              <w:noProof/>
              <w:lang w:val="en-DE" w:eastAsia="en-DE"/>
            </w:rPr>
          </w:pPr>
          <w:hyperlink w:anchor="_Toc204191455" w:history="1">
            <w:r w:rsidR="005052DF" w:rsidRPr="00FC67E6">
              <w:rPr>
                <w:rStyle w:val="Hyperlink"/>
                <w:noProof/>
                <w:lang w:val="en-US"/>
              </w:rPr>
              <w:t>3.8</w:t>
            </w:r>
            <w:r w:rsidR="005052DF">
              <w:rPr>
                <w:rFonts w:eastAsiaTheme="minorEastAsia"/>
                <w:noProof/>
                <w:lang w:val="en-DE" w:eastAsia="en-DE"/>
              </w:rPr>
              <w:tab/>
            </w:r>
            <w:r w:rsidR="005052DF" w:rsidRPr="00FC67E6">
              <w:rPr>
                <w:rStyle w:val="Hyperlink"/>
                <w:noProof/>
                <w:lang w:val="en-US"/>
              </w:rPr>
              <w:t>Reusable Intelligent Services Layer</w:t>
            </w:r>
            <w:r w:rsidR="005052DF">
              <w:rPr>
                <w:noProof/>
                <w:webHidden/>
              </w:rPr>
              <w:tab/>
            </w:r>
            <w:r w:rsidR="005052DF">
              <w:rPr>
                <w:noProof/>
                <w:webHidden/>
              </w:rPr>
              <w:fldChar w:fldCharType="begin"/>
            </w:r>
            <w:r w:rsidR="005052DF">
              <w:rPr>
                <w:noProof/>
                <w:webHidden/>
              </w:rPr>
              <w:instrText xml:space="preserve"> PAGEREF _Toc204191455 \h </w:instrText>
            </w:r>
            <w:r w:rsidR="005052DF">
              <w:rPr>
                <w:noProof/>
                <w:webHidden/>
              </w:rPr>
            </w:r>
            <w:r w:rsidR="005052DF">
              <w:rPr>
                <w:noProof/>
                <w:webHidden/>
              </w:rPr>
              <w:fldChar w:fldCharType="separate"/>
            </w:r>
            <w:r w:rsidR="00357A2D">
              <w:rPr>
                <w:noProof/>
                <w:webHidden/>
              </w:rPr>
              <w:t>90</w:t>
            </w:r>
            <w:r w:rsidR="005052DF">
              <w:rPr>
                <w:noProof/>
                <w:webHidden/>
              </w:rPr>
              <w:fldChar w:fldCharType="end"/>
            </w:r>
          </w:hyperlink>
        </w:p>
        <w:p w14:paraId="375A5E5F" w14:textId="59CB294E" w:rsidR="005052DF" w:rsidRDefault="00A96C9E">
          <w:pPr>
            <w:pStyle w:val="TOC3"/>
            <w:tabs>
              <w:tab w:val="left" w:pos="1320"/>
              <w:tab w:val="right" w:leader="dot" w:pos="9062"/>
            </w:tabs>
            <w:rPr>
              <w:rFonts w:eastAsiaTheme="minorEastAsia"/>
              <w:noProof/>
              <w:lang w:val="en-DE" w:eastAsia="en-DE"/>
            </w:rPr>
          </w:pPr>
          <w:hyperlink w:anchor="_Toc204191456" w:history="1">
            <w:r w:rsidR="005052DF" w:rsidRPr="00FC67E6">
              <w:rPr>
                <w:rStyle w:val="Hyperlink"/>
                <w:noProof/>
                <w:lang w:val="en-US"/>
              </w:rPr>
              <w:t>3.8.1</w:t>
            </w:r>
            <w:r w:rsidR="005052DF">
              <w:rPr>
                <w:rFonts w:eastAsiaTheme="minorEastAsia"/>
                <w:noProof/>
                <w:lang w:val="en-DE" w:eastAsia="en-DE"/>
              </w:rPr>
              <w:tab/>
            </w:r>
            <w:r w:rsidR="005052DF" w:rsidRPr="00FC67E6">
              <w:rPr>
                <w:rStyle w:val="Hyperlink"/>
                <w:noProof/>
                <w:lang w:val="en-US"/>
              </w:rPr>
              <w:t>Data Processing Function Library</w:t>
            </w:r>
            <w:r w:rsidR="005052DF">
              <w:rPr>
                <w:noProof/>
                <w:webHidden/>
              </w:rPr>
              <w:tab/>
            </w:r>
            <w:r w:rsidR="005052DF">
              <w:rPr>
                <w:noProof/>
                <w:webHidden/>
              </w:rPr>
              <w:fldChar w:fldCharType="begin"/>
            </w:r>
            <w:r w:rsidR="005052DF">
              <w:rPr>
                <w:noProof/>
                <w:webHidden/>
              </w:rPr>
              <w:instrText xml:space="preserve"> PAGEREF _Toc204191456 \h </w:instrText>
            </w:r>
            <w:r w:rsidR="005052DF">
              <w:rPr>
                <w:noProof/>
                <w:webHidden/>
              </w:rPr>
            </w:r>
            <w:r w:rsidR="005052DF">
              <w:rPr>
                <w:noProof/>
                <w:webHidden/>
              </w:rPr>
              <w:fldChar w:fldCharType="separate"/>
            </w:r>
            <w:r w:rsidR="00357A2D">
              <w:rPr>
                <w:noProof/>
                <w:webHidden/>
              </w:rPr>
              <w:t>90</w:t>
            </w:r>
            <w:r w:rsidR="005052DF">
              <w:rPr>
                <w:noProof/>
                <w:webHidden/>
              </w:rPr>
              <w:fldChar w:fldCharType="end"/>
            </w:r>
          </w:hyperlink>
        </w:p>
        <w:p w14:paraId="20E3237A" w14:textId="307AB265" w:rsidR="005052DF" w:rsidRDefault="00A96C9E">
          <w:pPr>
            <w:pStyle w:val="TOC3"/>
            <w:tabs>
              <w:tab w:val="left" w:pos="1320"/>
              <w:tab w:val="right" w:leader="dot" w:pos="9062"/>
            </w:tabs>
            <w:rPr>
              <w:rFonts w:eastAsiaTheme="minorEastAsia"/>
              <w:noProof/>
              <w:lang w:val="en-DE" w:eastAsia="en-DE"/>
            </w:rPr>
          </w:pPr>
          <w:hyperlink w:anchor="_Toc204191457" w:history="1">
            <w:r w:rsidR="005052DF" w:rsidRPr="00FC67E6">
              <w:rPr>
                <w:rStyle w:val="Hyperlink"/>
                <w:noProof/>
                <w:lang w:val="en-US"/>
              </w:rPr>
              <w:t>3.8.2</w:t>
            </w:r>
            <w:r w:rsidR="005052DF">
              <w:rPr>
                <w:rFonts w:eastAsiaTheme="minorEastAsia"/>
                <w:noProof/>
                <w:lang w:val="en-DE" w:eastAsia="en-DE"/>
              </w:rPr>
              <w:tab/>
            </w:r>
            <w:r w:rsidR="005052DF" w:rsidRPr="00FC67E6">
              <w:rPr>
                <w:rStyle w:val="Hyperlink"/>
                <w:noProof/>
                <w:lang w:val="en-US"/>
              </w:rPr>
              <w:t>RapidMiner RTSA service</w:t>
            </w:r>
            <w:r w:rsidR="005052DF">
              <w:rPr>
                <w:noProof/>
                <w:webHidden/>
              </w:rPr>
              <w:tab/>
            </w:r>
            <w:r w:rsidR="005052DF">
              <w:rPr>
                <w:noProof/>
                <w:webHidden/>
              </w:rPr>
              <w:fldChar w:fldCharType="begin"/>
            </w:r>
            <w:r w:rsidR="005052DF">
              <w:rPr>
                <w:noProof/>
                <w:webHidden/>
              </w:rPr>
              <w:instrText xml:space="preserve"> PAGEREF _Toc204191457 \h </w:instrText>
            </w:r>
            <w:r w:rsidR="005052DF">
              <w:rPr>
                <w:noProof/>
                <w:webHidden/>
              </w:rPr>
            </w:r>
            <w:r w:rsidR="005052DF">
              <w:rPr>
                <w:noProof/>
                <w:webHidden/>
              </w:rPr>
              <w:fldChar w:fldCharType="separate"/>
            </w:r>
            <w:r w:rsidR="00357A2D">
              <w:rPr>
                <w:noProof/>
                <w:webHidden/>
              </w:rPr>
              <w:t>91</w:t>
            </w:r>
            <w:r w:rsidR="005052DF">
              <w:rPr>
                <w:noProof/>
                <w:webHidden/>
              </w:rPr>
              <w:fldChar w:fldCharType="end"/>
            </w:r>
          </w:hyperlink>
        </w:p>
        <w:p w14:paraId="44D4C54E" w14:textId="0D235BB9" w:rsidR="005052DF" w:rsidRDefault="00A96C9E">
          <w:pPr>
            <w:pStyle w:val="TOC3"/>
            <w:tabs>
              <w:tab w:val="left" w:pos="1320"/>
              <w:tab w:val="right" w:leader="dot" w:pos="9062"/>
            </w:tabs>
            <w:rPr>
              <w:rFonts w:eastAsiaTheme="minorEastAsia"/>
              <w:noProof/>
              <w:lang w:val="en-DE" w:eastAsia="en-DE"/>
            </w:rPr>
          </w:pPr>
          <w:hyperlink w:anchor="_Toc204191458" w:history="1">
            <w:r w:rsidR="005052DF" w:rsidRPr="00FC67E6">
              <w:rPr>
                <w:rStyle w:val="Hyperlink"/>
                <w:noProof/>
                <w:lang w:val="en-US"/>
              </w:rPr>
              <w:t>3.8.3</w:t>
            </w:r>
            <w:r w:rsidR="005052DF">
              <w:rPr>
                <w:rFonts w:eastAsiaTheme="minorEastAsia"/>
                <w:noProof/>
                <w:lang w:val="en-DE" w:eastAsia="en-DE"/>
              </w:rPr>
              <w:tab/>
            </w:r>
            <w:r w:rsidR="005052DF" w:rsidRPr="00FC67E6">
              <w:rPr>
                <w:rStyle w:val="Hyperlink"/>
                <w:noProof/>
                <w:lang w:val="en-US"/>
              </w:rPr>
              <w:t>Flower-based Federated Learning</w:t>
            </w:r>
            <w:r w:rsidR="005052DF">
              <w:rPr>
                <w:noProof/>
                <w:webHidden/>
              </w:rPr>
              <w:tab/>
            </w:r>
            <w:r w:rsidR="005052DF">
              <w:rPr>
                <w:noProof/>
                <w:webHidden/>
              </w:rPr>
              <w:fldChar w:fldCharType="begin"/>
            </w:r>
            <w:r w:rsidR="005052DF">
              <w:rPr>
                <w:noProof/>
                <w:webHidden/>
              </w:rPr>
              <w:instrText xml:space="preserve"> PAGEREF _Toc204191458 \h </w:instrText>
            </w:r>
            <w:r w:rsidR="005052DF">
              <w:rPr>
                <w:noProof/>
                <w:webHidden/>
              </w:rPr>
            </w:r>
            <w:r w:rsidR="005052DF">
              <w:rPr>
                <w:noProof/>
                <w:webHidden/>
              </w:rPr>
              <w:fldChar w:fldCharType="separate"/>
            </w:r>
            <w:r w:rsidR="00357A2D">
              <w:rPr>
                <w:noProof/>
                <w:webHidden/>
              </w:rPr>
              <w:t>91</w:t>
            </w:r>
            <w:r w:rsidR="005052DF">
              <w:rPr>
                <w:noProof/>
                <w:webHidden/>
              </w:rPr>
              <w:fldChar w:fldCharType="end"/>
            </w:r>
          </w:hyperlink>
        </w:p>
        <w:p w14:paraId="31A20DD7" w14:textId="497C327C" w:rsidR="005052DF" w:rsidRDefault="00A96C9E">
          <w:pPr>
            <w:pStyle w:val="TOC2"/>
            <w:rPr>
              <w:rFonts w:eastAsiaTheme="minorEastAsia"/>
              <w:noProof/>
              <w:lang w:val="en-DE" w:eastAsia="en-DE"/>
            </w:rPr>
          </w:pPr>
          <w:hyperlink w:anchor="_Toc204191459" w:history="1">
            <w:r w:rsidR="005052DF" w:rsidRPr="00FC67E6">
              <w:rPr>
                <w:rStyle w:val="Hyperlink"/>
                <w:noProof/>
                <w:lang w:val="en-US"/>
              </w:rPr>
              <w:t>3.9</w:t>
            </w:r>
            <w:r w:rsidR="005052DF">
              <w:rPr>
                <w:rFonts w:eastAsiaTheme="minorEastAsia"/>
                <w:noProof/>
                <w:lang w:val="en-DE" w:eastAsia="en-DE"/>
              </w:rPr>
              <w:tab/>
            </w:r>
            <w:r w:rsidR="005052DF" w:rsidRPr="00FC67E6">
              <w:rPr>
                <w:rStyle w:val="Hyperlink"/>
                <w:noProof/>
                <w:lang w:val="en-US"/>
              </w:rPr>
              <w:t>Configuration Layer</w:t>
            </w:r>
            <w:r w:rsidR="005052DF">
              <w:rPr>
                <w:noProof/>
                <w:webHidden/>
              </w:rPr>
              <w:tab/>
            </w:r>
            <w:r w:rsidR="005052DF">
              <w:rPr>
                <w:noProof/>
                <w:webHidden/>
              </w:rPr>
              <w:fldChar w:fldCharType="begin"/>
            </w:r>
            <w:r w:rsidR="005052DF">
              <w:rPr>
                <w:noProof/>
                <w:webHidden/>
              </w:rPr>
              <w:instrText xml:space="preserve"> PAGEREF _Toc204191459 \h </w:instrText>
            </w:r>
            <w:r w:rsidR="005052DF">
              <w:rPr>
                <w:noProof/>
                <w:webHidden/>
              </w:rPr>
            </w:r>
            <w:r w:rsidR="005052DF">
              <w:rPr>
                <w:noProof/>
                <w:webHidden/>
              </w:rPr>
              <w:fldChar w:fldCharType="separate"/>
            </w:r>
            <w:r w:rsidR="00357A2D">
              <w:rPr>
                <w:noProof/>
                <w:webHidden/>
              </w:rPr>
              <w:t>92</w:t>
            </w:r>
            <w:r w:rsidR="005052DF">
              <w:rPr>
                <w:noProof/>
                <w:webHidden/>
              </w:rPr>
              <w:fldChar w:fldCharType="end"/>
            </w:r>
          </w:hyperlink>
        </w:p>
        <w:p w14:paraId="30F9B60A" w14:textId="547A2A2F" w:rsidR="005052DF" w:rsidRDefault="00A96C9E">
          <w:pPr>
            <w:pStyle w:val="TOC2"/>
            <w:rPr>
              <w:rFonts w:eastAsiaTheme="minorEastAsia"/>
              <w:noProof/>
              <w:lang w:val="en-DE" w:eastAsia="en-DE"/>
            </w:rPr>
          </w:pPr>
          <w:hyperlink w:anchor="_Toc204191460" w:history="1">
            <w:r w:rsidR="005052DF" w:rsidRPr="00FC67E6">
              <w:rPr>
                <w:rStyle w:val="Hyperlink"/>
                <w:noProof/>
                <w:lang w:val="en-US"/>
              </w:rPr>
              <w:t>3.10</w:t>
            </w:r>
            <w:r w:rsidR="005052DF">
              <w:rPr>
                <w:rFonts w:eastAsiaTheme="minorEastAsia"/>
                <w:noProof/>
                <w:lang w:val="en-DE" w:eastAsia="en-DE"/>
              </w:rPr>
              <w:tab/>
            </w:r>
            <w:r w:rsidR="005052DF" w:rsidRPr="00FC67E6">
              <w:rPr>
                <w:rStyle w:val="Hyperlink"/>
                <w:noProof/>
                <w:lang w:val="en-US"/>
              </w:rPr>
              <w:t>Application Layer</w:t>
            </w:r>
            <w:r w:rsidR="005052DF">
              <w:rPr>
                <w:noProof/>
                <w:webHidden/>
              </w:rPr>
              <w:tab/>
            </w:r>
            <w:r w:rsidR="005052DF">
              <w:rPr>
                <w:noProof/>
                <w:webHidden/>
              </w:rPr>
              <w:fldChar w:fldCharType="begin"/>
            </w:r>
            <w:r w:rsidR="005052DF">
              <w:rPr>
                <w:noProof/>
                <w:webHidden/>
              </w:rPr>
              <w:instrText xml:space="preserve"> PAGEREF _Toc204191460 \h </w:instrText>
            </w:r>
            <w:r w:rsidR="005052DF">
              <w:rPr>
                <w:noProof/>
                <w:webHidden/>
              </w:rPr>
            </w:r>
            <w:r w:rsidR="005052DF">
              <w:rPr>
                <w:noProof/>
                <w:webHidden/>
              </w:rPr>
              <w:fldChar w:fldCharType="separate"/>
            </w:r>
            <w:r w:rsidR="00357A2D">
              <w:rPr>
                <w:noProof/>
                <w:webHidden/>
              </w:rPr>
              <w:t>94</w:t>
            </w:r>
            <w:r w:rsidR="005052DF">
              <w:rPr>
                <w:noProof/>
                <w:webHidden/>
              </w:rPr>
              <w:fldChar w:fldCharType="end"/>
            </w:r>
          </w:hyperlink>
        </w:p>
        <w:p w14:paraId="76C97BAA" w14:textId="40E6A867" w:rsidR="005052DF" w:rsidRDefault="00A96C9E">
          <w:pPr>
            <w:pStyle w:val="TOC2"/>
            <w:rPr>
              <w:rFonts w:eastAsiaTheme="minorEastAsia"/>
              <w:noProof/>
              <w:lang w:val="en-DE" w:eastAsia="en-DE"/>
            </w:rPr>
          </w:pPr>
          <w:hyperlink w:anchor="_Toc204191461" w:history="1">
            <w:r w:rsidR="005052DF" w:rsidRPr="00FC67E6">
              <w:rPr>
                <w:rStyle w:val="Hyperlink"/>
                <w:noProof/>
                <w:lang w:val="en-US"/>
              </w:rPr>
              <w:t>3.11</w:t>
            </w:r>
            <w:r w:rsidR="005052DF">
              <w:rPr>
                <w:rFonts w:eastAsiaTheme="minorEastAsia"/>
                <w:noProof/>
                <w:lang w:val="en-DE" w:eastAsia="en-DE"/>
              </w:rPr>
              <w:tab/>
            </w:r>
            <w:r w:rsidR="005052DF" w:rsidRPr="00FC67E6">
              <w:rPr>
                <w:rStyle w:val="Hyperlink"/>
                <w:noProof/>
                <w:lang w:val="en-US"/>
              </w:rPr>
              <w:t>Platform Server(s)</w:t>
            </w:r>
            <w:r w:rsidR="005052DF">
              <w:rPr>
                <w:noProof/>
                <w:webHidden/>
              </w:rPr>
              <w:tab/>
            </w:r>
            <w:r w:rsidR="005052DF">
              <w:rPr>
                <w:noProof/>
                <w:webHidden/>
              </w:rPr>
              <w:fldChar w:fldCharType="begin"/>
            </w:r>
            <w:r w:rsidR="005052DF">
              <w:rPr>
                <w:noProof/>
                <w:webHidden/>
              </w:rPr>
              <w:instrText xml:space="preserve"> PAGEREF _Toc204191461 \h </w:instrText>
            </w:r>
            <w:r w:rsidR="005052DF">
              <w:rPr>
                <w:noProof/>
                <w:webHidden/>
              </w:rPr>
            </w:r>
            <w:r w:rsidR="005052DF">
              <w:rPr>
                <w:noProof/>
                <w:webHidden/>
              </w:rPr>
              <w:fldChar w:fldCharType="separate"/>
            </w:r>
            <w:r w:rsidR="00357A2D">
              <w:rPr>
                <w:noProof/>
                <w:webHidden/>
              </w:rPr>
              <w:t>94</w:t>
            </w:r>
            <w:r w:rsidR="005052DF">
              <w:rPr>
                <w:noProof/>
                <w:webHidden/>
              </w:rPr>
              <w:fldChar w:fldCharType="end"/>
            </w:r>
          </w:hyperlink>
        </w:p>
        <w:p w14:paraId="2A9A2763" w14:textId="3F019AE4" w:rsidR="005052DF" w:rsidRDefault="00A96C9E">
          <w:pPr>
            <w:pStyle w:val="TOC2"/>
            <w:rPr>
              <w:rFonts w:eastAsiaTheme="minorEastAsia"/>
              <w:noProof/>
              <w:lang w:val="en-DE" w:eastAsia="en-DE"/>
            </w:rPr>
          </w:pPr>
          <w:hyperlink w:anchor="_Toc204191462" w:history="1">
            <w:r w:rsidR="005052DF" w:rsidRPr="00FC67E6">
              <w:rPr>
                <w:rStyle w:val="Hyperlink"/>
                <w:noProof/>
                <w:lang w:val="en-US"/>
              </w:rPr>
              <w:t>3.12</w:t>
            </w:r>
            <w:r w:rsidR="005052DF">
              <w:rPr>
                <w:rFonts w:eastAsiaTheme="minorEastAsia"/>
                <w:noProof/>
                <w:lang w:val="en-DE" w:eastAsia="en-DE"/>
              </w:rPr>
              <w:tab/>
            </w:r>
            <w:r w:rsidR="005052DF" w:rsidRPr="00FC67E6">
              <w:rPr>
                <w:rStyle w:val="Hyperlink"/>
                <w:noProof/>
                <w:lang w:val="en-US"/>
              </w:rPr>
              <w:t>Platform Management User Interface</w:t>
            </w:r>
            <w:r w:rsidR="005052DF">
              <w:rPr>
                <w:noProof/>
                <w:webHidden/>
              </w:rPr>
              <w:tab/>
            </w:r>
            <w:r w:rsidR="005052DF">
              <w:rPr>
                <w:noProof/>
                <w:webHidden/>
              </w:rPr>
              <w:fldChar w:fldCharType="begin"/>
            </w:r>
            <w:r w:rsidR="005052DF">
              <w:rPr>
                <w:noProof/>
                <w:webHidden/>
              </w:rPr>
              <w:instrText xml:space="preserve"> PAGEREF _Toc204191462 \h </w:instrText>
            </w:r>
            <w:r w:rsidR="005052DF">
              <w:rPr>
                <w:noProof/>
                <w:webHidden/>
              </w:rPr>
            </w:r>
            <w:r w:rsidR="005052DF">
              <w:rPr>
                <w:noProof/>
                <w:webHidden/>
              </w:rPr>
              <w:fldChar w:fldCharType="separate"/>
            </w:r>
            <w:r w:rsidR="00357A2D">
              <w:rPr>
                <w:noProof/>
                <w:webHidden/>
              </w:rPr>
              <w:t>97</w:t>
            </w:r>
            <w:r w:rsidR="005052DF">
              <w:rPr>
                <w:noProof/>
                <w:webHidden/>
              </w:rPr>
              <w:fldChar w:fldCharType="end"/>
            </w:r>
          </w:hyperlink>
        </w:p>
        <w:p w14:paraId="76E5D9E7" w14:textId="002BEDCD" w:rsidR="005052DF" w:rsidRDefault="00A96C9E">
          <w:pPr>
            <w:pStyle w:val="TOC2"/>
            <w:rPr>
              <w:rFonts w:eastAsiaTheme="minorEastAsia"/>
              <w:noProof/>
              <w:lang w:val="en-DE" w:eastAsia="en-DE"/>
            </w:rPr>
          </w:pPr>
          <w:hyperlink w:anchor="_Toc204191463" w:history="1">
            <w:r w:rsidR="005052DF" w:rsidRPr="00FC67E6">
              <w:rPr>
                <w:rStyle w:val="Hyperlink"/>
                <w:noProof/>
                <w:lang w:val="en-US"/>
              </w:rPr>
              <w:t>3.13</w:t>
            </w:r>
            <w:r w:rsidR="005052DF">
              <w:rPr>
                <w:rFonts w:eastAsiaTheme="minorEastAsia"/>
                <w:noProof/>
                <w:lang w:val="en-DE" w:eastAsia="en-DE"/>
              </w:rPr>
              <w:tab/>
            </w:r>
            <w:r w:rsidR="005052DF" w:rsidRPr="00FC67E6">
              <w:rPr>
                <w:rStyle w:val="Hyperlink"/>
                <w:noProof/>
                <w:lang w:val="en-US"/>
              </w:rPr>
              <w:t>Test support</w:t>
            </w:r>
            <w:r w:rsidR="005052DF">
              <w:rPr>
                <w:noProof/>
                <w:webHidden/>
              </w:rPr>
              <w:tab/>
            </w:r>
            <w:r w:rsidR="005052DF">
              <w:rPr>
                <w:noProof/>
                <w:webHidden/>
              </w:rPr>
              <w:fldChar w:fldCharType="begin"/>
            </w:r>
            <w:r w:rsidR="005052DF">
              <w:rPr>
                <w:noProof/>
                <w:webHidden/>
              </w:rPr>
              <w:instrText xml:space="preserve"> PAGEREF _Toc204191463 \h </w:instrText>
            </w:r>
            <w:r w:rsidR="005052DF">
              <w:rPr>
                <w:noProof/>
                <w:webHidden/>
              </w:rPr>
            </w:r>
            <w:r w:rsidR="005052DF">
              <w:rPr>
                <w:noProof/>
                <w:webHidden/>
              </w:rPr>
              <w:fldChar w:fldCharType="separate"/>
            </w:r>
            <w:r w:rsidR="00357A2D">
              <w:rPr>
                <w:noProof/>
                <w:webHidden/>
              </w:rPr>
              <w:t>104</w:t>
            </w:r>
            <w:r w:rsidR="005052DF">
              <w:rPr>
                <w:noProof/>
                <w:webHidden/>
              </w:rPr>
              <w:fldChar w:fldCharType="end"/>
            </w:r>
          </w:hyperlink>
        </w:p>
        <w:p w14:paraId="6AE5640F" w14:textId="4ECAF5E6" w:rsidR="005052DF" w:rsidRDefault="00A96C9E">
          <w:pPr>
            <w:pStyle w:val="TOC1"/>
            <w:rPr>
              <w:rFonts w:eastAsiaTheme="minorEastAsia"/>
              <w:noProof/>
              <w:lang w:val="en-DE" w:eastAsia="en-DE"/>
            </w:rPr>
          </w:pPr>
          <w:hyperlink w:anchor="_Toc204191464" w:history="1">
            <w:r w:rsidR="005052DF" w:rsidRPr="00FC67E6">
              <w:rPr>
                <w:rStyle w:val="Hyperlink"/>
                <w:noProof/>
                <w:lang w:val="en-US"/>
              </w:rPr>
              <w:t>4</w:t>
            </w:r>
            <w:r w:rsidR="005052DF">
              <w:rPr>
                <w:rFonts w:eastAsiaTheme="minorEastAsia"/>
                <w:noProof/>
                <w:lang w:val="en-DE" w:eastAsia="en-DE"/>
              </w:rPr>
              <w:tab/>
            </w:r>
            <w:r w:rsidR="005052DF" w:rsidRPr="00FC67E6">
              <w:rPr>
                <w:rStyle w:val="Hyperlink"/>
                <w:noProof/>
                <w:lang w:val="en-US"/>
              </w:rPr>
              <w:t>Architectural Decisions and Constraints</w:t>
            </w:r>
            <w:r w:rsidR="005052DF">
              <w:rPr>
                <w:noProof/>
                <w:webHidden/>
              </w:rPr>
              <w:tab/>
            </w:r>
            <w:r w:rsidR="005052DF">
              <w:rPr>
                <w:noProof/>
                <w:webHidden/>
              </w:rPr>
              <w:fldChar w:fldCharType="begin"/>
            </w:r>
            <w:r w:rsidR="005052DF">
              <w:rPr>
                <w:noProof/>
                <w:webHidden/>
              </w:rPr>
              <w:instrText xml:space="preserve"> PAGEREF _Toc204191464 \h </w:instrText>
            </w:r>
            <w:r w:rsidR="005052DF">
              <w:rPr>
                <w:noProof/>
                <w:webHidden/>
              </w:rPr>
            </w:r>
            <w:r w:rsidR="005052DF">
              <w:rPr>
                <w:noProof/>
                <w:webHidden/>
              </w:rPr>
              <w:fldChar w:fldCharType="separate"/>
            </w:r>
            <w:r w:rsidR="00357A2D">
              <w:rPr>
                <w:noProof/>
                <w:webHidden/>
              </w:rPr>
              <w:t>107</w:t>
            </w:r>
            <w:r w:rsidR="005052DF">
              <w:rPr>
                <w:noProof/>
                <w:webHidden/>
              </w:rPr>
              <w:fldChar w:fldCharType="end"/>
            </w:r>
          </w:hyperlink>
        </w:p>
        <w:p w14:paraId="7D3C7813" w14:textId="024E2A31" w:rsidR="005052DF" w:rsidRDefault="00A96C9E">
          <w:pPr>
            <w:pStyle w:val="TOC1"/>
            <w:rPr>
              <w:rFonts w:eastAsiaTheme="minorEastAsia"/>
              <w:noProof/>
              <w:lang w:val="en-DE" w:eastAsia="en-DE"/>
            </w:rPr>
          </w:pPr>
          <w:hyperlink w:anchor="_Toc204191465" w:history="1">
            <w:r w:rsidR="005052DF" w:rsidRPr="00FC67E6">
              <w:rPr>
                <w:rStyle w:val="Hyperlink"/>
                <w:noProof/>
                <w:lang w:val="en-US"/>
              </w:rPr>
              <w:t>5</w:t>
            </w:r>
            <w:r w:rsidR="005052DF">
              <w:rPr>
                <w:rFonts w:eastAsiaTheme="minorEastAsia"/>
                <w:noProof/>
                <w:lang w:val="en-DE" w:eastAsia="en-DE"/>
              </w:rPr>
              <w:tab/>
            </w:r>
            <w:r w:rsidR="005052DF" w:rsidRPr="00FC67E6">
              <w:rPr>
                <w:rStyle w:val="Hyperlink"/>
                <w:noProof/>
                <w:lang w:val="en-US"/>
              </w:rPr>
              <w:t>Asset Administration Shells</w:t>
            </w:r>
            <w:r w:rsidR="005052DF">
              <w:rPr>
                <w:noProof/>
                <w:webHidden/>
              </w:rPr>
              <w:tab/>
            </w:r>
            <w:r w:rsidR="005052DF">
              <w:rPr>
                <w:noProof/>
                <w:webHidden/>
              </w:rPr>
              <w:fldChar w:fldCharType="begin"/>
            </w:r>
            <w:r w:rsidR="005052DF">
              <w:rPr>
                <w:noProof/>
                <w:webHidden/>
              </w:rPr>
              <w:instrText xml:space="preserve"> PAGEREF _Toc204191465 \h </w:instrText>
            </w:r>
            <w:r w:rsidR="005052DF">
              <w:rPr>
                <w:noProof/>
                <w:webHidden/>
              </w:rPr>
            </w:r>
            <w:r w:rsidR="005052DF">
              <w:rPr>
                <w:noProof/>
                <w:webHidden/>
              </w:rPr>
              <w:fldChar w:fldCharType="separate"/>
            </w:r>
            <w:r w:rsidR="00357A2D">
              <w:rPr>
                <w:noProof/>
                <w:webHidden/>
              </w:rPr>
              <w:t>110</w:t>
            </w:r>
            <w:r w:rsidR="005052DF">
              <w:rPr>
                <w:noProof/>
                <w:webHidden/>
              </w:rPr>
              <w:fldChar w:fldCharType="end"/>
            </w:r>
          </w:hyperlink>
        </w:p>
        <w:p w14:paraId="13D76F02" w14:textId="46B59F35" w:rsidR="005052DF" w:rsidRDefault="00A96C9E">
          <w:pPr>
            <w:pStyle w:val="TOC1"/>
            <w:rPr>
              <w:rFonts w:eastAsiaTheme="minorEastAsia"/>
              <w:noProof/>
              <w:lang w:val="en-DE" w:eastAsia="en-DE"/>
            </w:rPr>
          </w:pPr>
          <w:hyperlink w:anchor="_Toc204191466" w:history="1">
            <w:r w:rsidR="005052DF" w:rsidRPr="00FC67E6">
              <w:rPr>
                <w:rStyle w:val="Hyperlink"/>
                <w:noProof/>
                <w:lang w:val="en-US"/>
              </w:rPr>
              <w:t>6</w:t>
            </w:r>
            <w:r w:rsidR="005052DF">
              <w:rPr>
                <w:rFonts w:eastAsiaTheme="minorEastAsia"/>
                <w:noProof/>
                <w:lang w:val="en-DE" w:eastAsia="en-DE"/>
              </w:rPr>
              <w:tab/>
            </w:r>
            <w:r w:rsidR="005052DF" w:rsidRPr="00FC67E6">
              <w:rPr>
                <w:rStyle w:val="Hyperlink"/>
                <w:noProof/>
                <w:lang w:val="en-US"/>
              </w:rPr>
              <w:t>Platform Configuration</w:t>
            </w:r>
            <w:r w:rsidR="005052DF">
              <w:rPr>
                <w:noProof/>
                <w:webHidden/>
              </w:rPr>
              <w:tab/>
            </w:r>
            <w:r w:rsidR="005052DF">
              <w:rPr>
                <w:noProof/>
                <w:webHidden/>
              </w:rPr>
              <w:fldChar w:fldCharType="begin"/>
            </w:r>
            <w:r w:rsidR="005052DF">
              <w:rPr>
                <w:noProof/>
                <w:webHidden/>
              </w:rPr>
              <w:instrText xml:space="preserve"> PAGEREF _Toc204191466 \h </w:instrText>
            </w:r>
            <w:r w:rsidR="005052DF">
              <w:rPr>
                <w:noProof/>
                <w:webHidden/>
              </w:rPr>
            </w:r>
            <w:r w:rsidR="005052DF">
              <w:rPr>
                <w:noProof/>
                <w:webHidden/>
              </w:rPr>
              <w:fldChar w:fldCharType="separate"/>
            </w:r>
            <w:r w:rsidR="00357A2D">
              <w:rPr>
                <w:noProof/>
                <w:webHidden/>
              </w:rPr>
              <w:t>114</w:t>
            </w:r>
            <w:r w:rsidR="005052DF">
              <w:rPr>
                <w:noProof/>
                <w:webHidden/>
              </w:rPr>
              <w:fldChar w:fldCharType="end"/>
            </w:r>
          </w:hyperlink>
        </w:p>
        <w:p w14:paraId="4ACA6E2D" w14:textId="433B4A33" w:rsidR="005052DF" w:rsidRDefault="00A96C9E">
          <w:pPr>
            <w:pStyle w:val="TOC2"/>
            <w:rPr>
              <w:rFonts w:eastAsiaTheme="minorEastAsia"/>
              <w:noProof/>
              <w:lang w:val="en-DE" w:eastAsia="en-DE"/>
            </w:rPr>
          </w:pPr>
          <w:hyperlink w:anchor="_Toc204191467" w:history="1">
            <w:r w:rsidR="005052DF" w:rsidRPr="00FC67E6">
              <w:rPr>
                <w:rStyle w:val="Hyperlink"/>
                <w:noProof/>
                <w:lang w:val="en-US"/>
              </w:rPr>
              <w:t>6.1</w:t>
            </w:r>
            <w:r w:rsidR="005052DF">
              <w:rPr>
                <w:rFonts w:eastAsiaTheme="minorEastAsia"/>
                <w:noProof/>
                <w:lang w:val="en-DE" w:eastAsia="en-DE"/>
              </w:rPr>
              <w:tab/>
            </w:r>
            <w:r w:rsidR="005052DF" w:rsidRPr="00FC67E6">
              <w:rPr>
                <w:rStyle w:val="Hyperlink"/>
                <w:noProof/>
                <w:lang w:val="en-US"/>
              </w:rPr>
              <w:t>Modeling Patterns</w:t>
            </w:r>
            <w:r w:rsidR="005052DF">
              <w:rPr>
                <w:noProof/>
                <w:webHidden/>
              </w:rPr>
              <w:tab/>
            </w:r>
            <w:r w:rsidR="005052DF">
              <w:rPr>
                <w:noProof/>
                <w:webHidden/>
              </w:rPr>
              <w:fldChar w:fldCharType="begin"/>
            </w:r>
            <w:r w:rsidR="005052DF">
              <w:rPr>
                <w:noProof/>
                <w:webHidden/>
              </w:rPr>
              <w:instrText xml:space="preserve"> PAGEREF _Toc204191467 \h </w:instrText>
            </w:r>
            <w:r w:rsidR="005052DF">
              <w:rPr>
                <w:noProof/>
                <w:webHidden/>
              </w:rPr>
            </w:r>
            <w:r w:rsidR="005052DF">
              <w:rPr>
                <w:noProof/>
                <w:webHidden/>
              </w:rPr>
              <w:fldChar w:fldCharType="separate"/>
            </w:r>
            <w:r w:rsidR="00357A2D">
              <w:rPr>
                <w:noProof/>
                <w:webHidden/>
              </w:rPr>
              <w:t>120</w:t>
            </w:r>
            <w:r w:rsidR="005052DF">
              <w:rPr>
                <w:noProof/>
                <w:webHidden/>
              </w:rPr>
              <w:fldChar w:fldCharType="end"/>
            </w:r>
          </w:hyperlink>
        </w:p>
        <w:p w14:paraId="52F19501" w14:textId="4019B736" w:rsidR="005052DF" w:rsidRDefault="00A96C9E">
          <w:pPr>
            <w:pStyle w:val="TOC2"/>
            <w:rPr>
              <w:rFonts w:eastAsiaTheme="minorEastAsia"/>
              <w:noProof/>
              <w:lang w:val="en-DE" w:eastAsia="en-DE"/>
            </w:rPr>
          </w:pPr>
          <w:hyperlink w:anchor="_Toc204191468" w:history="1">
            <w:r w:rsidR="005052DF" w:rsidRPr="00FC67E6">
              <w:rPr>
                <w:rStyle w:val="Hyperlink"/>
                <w:noProof/>
                <w:lang w:val="en-US"/>
              </w:rPr>
              <w:t>6.2</w:t>
            </w:r>
            <w:r w:rsidR="005052DF">
              <w:rPr>
                <w:rFonts w:eastAsiaTheme="minorEastAsia"/>
                <w:noProof/>
                <w:lang w:val="en-DE" w:eastAsia="en-DE"/>
              </w:rPr>
              <w:tab/>
            </w:r>
            <w:r w:rsidR="005052DF" w:rsidRPr="00FC67E6">
              <w:rPr>
                <w:rStyle w:val="Hyperlink"/>
                <w:noProof/>
                <w:lang w:val="en-US"/>
              </w:rPr>
              <w:t>Configuration Model Structure</w:t>
            </w:r>
            <w:r w:rsidR="005052DF">
              <w:rPr>
                <w:noProof/>
                <w:webHidden/>
              </w:rPr>
              <w:tab/>
            </w:r>
            <w:r w:rsidR="005052DF">
              <w:rPr>
                <w:noProof/>
                <w:webHidden/>
              </w:rPr>
              <w:fldChar w:fldCharType="begin"/>
            </w:r>
            <w:r w:rsidR="005052DF">
              <w:rPr>
                <w:noProof/>
                <w:webHidden/>
              </w:rPr>
              <w:instrText xml:space="preserve"> PAGEREF _Toc204191468 \h </w:instrText>
            </w:r>
            <w:r w:rsidR="005052DF">
              <w:rPr>
                <w:noProof/>
                <w:webHidden/>
              </w:rPr>
            </w:r>
            <w:r w:rsidR="005052DF">
              <w:rPr>
                <w:noProof/>
                <w:webHidden/>
              </w:rPr>
              <w:fldChar w:fldCharType="separate"/>
            </w:r>
            <w:r w:rsidR="00357A2D">
              <w:rPr>
                <w:noProof/>
                <w:webHidden/>
              </w:rPr>
              <w:t>125</w:t>
            </w:r>
            <w:r w:rsidR="005052DF">
              <w:rPr>
                <w:noProof/>
                <w:webHidden/>
              </w:rPr>
              <w:fldChar w:fldCharType="end"/>
            </w:r>
          </w:hyperlink>
        </w:p>
        <w:p w14:paraId="18EE2D58" w14:textId="657B454E" w:rsidR="005052DF" w:rsidRDefault="00A96C9E">
          <w:pPr>
            <w:pStyle w:val="TOC2"/>
            <w:rPr>
              <w:rFonts w:eastAsiaTheme="minorEastAsia"/>
              <w:noProof/>
              <w:lang w:val="en-DE" w:eastAsia="en-DE"/>
            </w:rPr>
          </w:pPr>
          <w:hyperlink w:anchor="_Toc204191469" w:history="1">
            <w:r w:rsidR="005052DF" w:rsidRPr="00FC67E6">
              <w:rPr>
                <w:rStyle w:val="Hyperlink"/>
                <w:noProof/>
                <w:lang w:val="en-US"/>
              </w:rPr>
              <w:t>6.3</w:t>
            </w:r>
            <w:r w:rsidR="005052DF">
              <w:rPr>
                <w:rFonts w:eastAsiaTheme="minorEastAsia"/>
                <w:noProof/>
                <w:lang w:val="en-DE" w:eastAsia="en-DE"/>
              </w:rPr>
              <w:tab/>
            </w:r>
            <w:r w:rsidR="005052DF" w:rsidRPr="00FC67E6">
              <w:rPr>
                <w:rStyle w:val="Hyperlink"/>
                <w:noProof/>
                <w:lang w:val="en-US"/>
              </w:rPr>
              <w:t>Support for Standardized Connectors/Protocols</w:t>
            </w:r>
            <w:r w:rsidR="005052DF">
              <w:rPr>
                <w:noProof/>
                <w:webHidden/>
              </w:rPr>
              <w:tab/>
            </w:r>
            <w:r w:rsidR="005052DF">
              <w:rPr>
                <w:noProof/>
                <w:webHidden/>
              </w:rPr>
              <w:fldChar w:fldCharType="begin"/>
            </w:r>
            <w:r w:rsidR="005052DF">
              <w:rPr>
                <w:noProof/>
                <w:webHidden/>
              </w:rPr>
              <w:instrText xml:space="preserve"> PAGEREF _Toc204191469 \h </w:instrText>
            </w:r>
            <w:r w:rsidR="005052DF">
              <w:rPr>
                <w:noProof/>
                <w:webHidden/>
              </w:rPr>
            </w:r>
            <w:r w:rsidR="005052DF">
              <w:rPr>
                <w:noProof/>
                <w:webHidden/>
              </w:rPr>
              <w:fldChar w:fldCharType="separate"/>
            </w:r>
            <w:r w:rsidR="00357A2D">
              <w:rPr>
                <w:noProof/>
                <w:webHidden/>
              </w:rPr>
              <w:t>126</w:t>
            </w:r>
            <w:r w:rsidR="005052DF">
              <w:rPr>
                <w:noProof/>
                <w:webHidden/>
              </w:rPr>
              <w:fldChar w:fldCharType="end"/>
            </w:r>
          </w:hyperlink>
        </w:p>
        <w:p w14:paraId="044E449E" w14:textId="45671A29" w:rsidR="005052DF" w:rsidRDefault="00A96C9E">
          <w:pPr>
            <w:pStyle w:val="TOC2"/>
            <w:rPr>
              <w:rFonts w:eastAsiaTheme="minorEastAsia"/>
              <w:noProof/>
              <w:lang w:val="en-DE" w:eastAsia="en-DE"/>
            </w:rPr>
          </w:pPr>
          <w:hyperlink w:anchor="_Toc204191470" w:history="1">
            <w:r w:rsidR="005052DF" w:rsidRPr="00FC67E6">
              <w:rPr>
                <w:rStyle w:val="Hyperlink"/>
                <w:noProof/>
                <w:lang w:val="en-US"/>
              </w:rPr>
              <w:t>6.4</w:t>
            </w:r>
            <w:r w:rsidR="005052DF">
              <w:rPr>
                <w:rFonts w:eastAsiaTheme="minorEastAsia"/>
                <w:noProof/>
                <w:lang w:val="en-DE" w:eastAsia="en-DE"/>
              </w:rPr>
              <w:tab/>
            </w:r>
            <w:r w:rsidR="005052DF" w:rsidRPr="00FC67E6">
              <w:rPr>
                <w:rStyle w:val="Hyperlink"/>
                <w:noProof/>
                <w:lang w:val="en-US"/>
              </w:rPr>
              <w:t>Selected Configuration Elements</w:t>
            </w:r>
            <w:r w:rsidR="005052DF">
              <w:rPr>
                <w:noProof/>
                <w:webHidden/>
              </w:rPr>
              <w:tab/>
            </w:r>
            <w:r w:rsidR="005052DF">
              <w:rPr>
                <w:noProof/>
                <w:webHidden/>
              </w:rPr>
              <w:fldChar w:fldCharType="begin"/>
            </w:r>
            <w:r w:rsidR="005052DF">
              <w:rPr>
                <w:noProof/>
                <w:webHidden/>
              </w:rPr>
              <w:instrText xml:space="preserve"> PAGEREF _Toc204191470 \h </w:instrText>
            </w:r>
            <w:r w:rsidR="005052DF">
              <w:rPr>
                <w:noProof/>
                <w:webHidden/>
              </w:rPr>
            </w:r>
            <w:r w:rsidR="005052DF">
              <w:rPr>
                <w:noProof/>
                <w:webHidden/>
              </w:rPr>
              <w:fldChar w:fldCharType="separate"/>
            </w:r>
            <w:r w:rsidR="00357A2D">
              <w:rPr>
                <w:noProof/>
                <w:webHidden/>
              </w:rPr>
              <w:t>127</w:t>
            </w:r>
            <w:r w:rsidR="005052DF">
              <w:rPr>
                <w:noProof/>
                <w:webHidden/>
              </w:rPr>
              <w:fldChar w:fldCharType="end"/>
            </w:r>
          </w:hyperlink>
        </w:p>
        <w:p w14:paraId="49AB04FD" w14:textId="470DB544" w:rsidR="005052DF" w:rsidRDefault="00A96C9E">
          <w:pPr>
            <w:pStyle w:val="TOC3"/>
            <w:tabs>
              <w:tab w:val="left" w:pos="1320"/>
              <w:tab w:val="right" w:leader="dot" w:pos="9062"/>
            </w:tabs>
            <w:rPr>
              <w:rFonts w:eastAsiaTheme="minorEastAsia"/>
              <w:noProof/>
              <w:lang w:val="en-DE" w:eastAsia="en-DE"/>
            </w:rPr>
          </w:pPr>
          <w:hyperlink w:anchor="_Toc204191471" w:history="1">
            <w:r w:rsidR="005052DF" w:rsidRPr="00FC67E6">
              <w:rPr>
                <w:rStyle w:val="Hyperlink"/>
                <w:noProof/>
                <w:lang w:val="en-US"/>
              </w:rPr>
              <w:t>6.4.1</w:t>
            </w:r>
            <w:r w:rsidR="005052DF">
              <w:rPr>
                <w:rFonts w:eastAsiaTheme="minorEastAsia"/>
                <w:noProof/>
                <w:lang w:val="en-DE" w:eastAsia="en-DE"/>
              </w:rPr>
              <w:tab/>
            </w:r>
            <w:r w:rsidR="005052DF" w:rsidRPr="00FC67E6">
              <w:rPr>
                <w:rStyle w:val="Hyperlink"/>
                <w:noProof/>
                <w:lang w:val="en-US"/>
              </w:rPr>
              <w:t>Primitive Types</w:t>
            </w:r>
            <w:r w:rsidR="005052DF">
              <w:rPr>
                <w:noProof/>
                <w:webHidden/>
              </w:rPr>
              <w:tab/>
            </w:r>
            <w:r w:rsidR="005052DF">
              <w:rPr>
                <w:noProof/>
                <w:webHidden/>
              </w:rPr>
              <w:fldChar w:fldCharType="begin"/>
            </w:r>
            <w:r w:rsidR="005052DF">
              <w:rPr>
                <w:noProof/>
                <w:webHidden/>
              </w:rPr>
              <w:instrText xml:space="preserve"> PAGEREF _Toc204191471 \h </w:instrText>
            </w:r>
            <w:r w:rsidR="005052DF">
              <w:rPr>
                <w:noProof/>
                <w:webHidden/>
              </w:rPr>
            </w:r>
            <w:r w:rsidR="005052DF">
              <w:rPr>
                <w:noProof/>
                <w:webHidden/>
              </w:rPr>
              <w:fldChar w:fldCharType="separate"/>
            </w:r>
            <w:r w:rsidR="00357A2D">
              <w:rPr>
                <w:noProof/>
                <w:webHidden/>
              </w:rPr>
              <w:t>127</w:t>
            </w:r>
            <w:r w:rsidR="005052DF">
              <w:rPr>
                <w:noProof/>
                <w:webHidden/>
              </w:rPr>
              <w:fldChar w:fldCharType="end"/>
            </w:r>
          </w:hyperlink>
        </w:p>
        <w:p w14:paraId="40EB4277" w14:textId="54152600" w:rsidR="005052DF" w:rsidRDefault="00A96C9E">
          <w:pPr>
            <w:pStyle w:val="TOC3"/>
            <w:tabs>
              <w:tab w:val="left" w:pos="1320"/>
              <w:tab w:val="right" w:leader="dot" w:pos="9062"/>
            </w:tabs>
            <w:rPr>
              <w:rFonts w:eastAsiaTheme="minorEastAsia"/>
              <w:noProof/>
              <w:lang w:val="en-DE" w:eastAsia="en-DE"/>
            </w:rPr>
          </w:pPr>
          <w:hyperlink w:anchor="_Toc204191472" w:history="1">
            <w:r w:rsidR="005052DF" w:rsidRPr="00FC67E6">
              <w:rPr>
                <w:rStyle w:val="Hyperlink"/>
                <w:noProof/>
                <w:lang w:val="en-US"/>
              </w:rPr>
              <w:t>6.4.2</w:t>
            </w:r>
            <w:r w:rsidR="005052DF">
              <w:rPr>
                <w:rFonts w:eastAsiaTheme="minorEastAsia"/>
                <w:noProof/>
                <w:lang w:val="en-DE" w:eastAsia="en-DE"/>
              </w:rPr>
              <w:tab/>
            </w:r>
            <w:r w:rsidR="005052DF" w:rsidRPr="00FC67E6">
              <w:rPr>
                <w:rStyle w:val="Hyperlink"/>
                <w:noProof/>
                <w:lang w:val="en-US"/>
              </w:rPr>
              <w:t>RecordType and Field</w:t>
            </w:r>
            <w:r w:rsidR="005052DF">
              <w:rPr>
                <w:noProof/>
                <w:webHidden/>
              </w:rPr>
              <w:tab/>
            </w:r>
            <w:r w:rsidR="005052DF">
              <w:rPr>
                <w:noProof/>
                <w:webHidden/>
              </w:rPr>
              <w:fldChar w:fldCharType="begin"/>
            </w:r>
            <w:r w:rsidR="005052DF">
              <w:rPr>
                <w:noProof/>
                <w:webHidden/>
              </w:rPr>
              <w:instrText xml:space="preserve"> PAGEREF _Toc204191472 \h </w:instrText>
            </w:r>
            <w:r w:rsidR="005052DF">
              <w:rPr>
                <w:noProof/>
                <w:webHidden/>
              </w:rPr>
            </w:r>
            <w:r w:rsidR="005052DF">
              <w:rPr>
                <w:noProof/>
                <w:webHidden/>
              </w:rPr>
              <w:fldChar w:fldCharType="separate"/>
            </w:r>
            <w:r w:rsidR="00357A2D">
              <w:rPr>
                <w:noProof/>
                <w:webHidden/>
              </w:rPr>
              <w:t>128</w:t>
            </w:r>
            <w:r w:rsidR="005052DF">
              <w:rPr>
                <w:noProof/>
                <w:webHidden/>
              </w:rPr>
              <w:fldChar w:fldCharType="end"/>
            </w:r>
          </w:hyperlink>
        </w:p>
        <w:p w14:paraId="1C619FEE" w14:textId="534C2E0D" w:rsidR="005052DF" w:rsidRDefault="00A96C9E">
          <w:pPr>
            <w:pStyle w:val="TOC3"/>
            <w:tabs>
              <w:tab w:val="left" w:pos="1320"/>
              <w:tab w:val="right" w:leader="dot" w:pos="9062"/>
            </w:tabs>
            <w:rPr>
              <w:rFonts w:eastAsiaTheme="minorEastAsia"/>
              <w:noProof/>
              <w:lang w:val="en-DE" w:eastAsia="en-DE"/>
            </w:rPr>
          </w:pPr>
          <w:hyperlink w:anchor="_Toc204191473" w:history="1">
            <w:r w:rsidR="005052DF" w:rsidRPr="00FC67E6">
              <w:rPr>
                <w:rStyle w:val="Hyperlink"/>
                <w:noProof/>
                <w:lang w:val="en-US"/>
              </w:rPr>
              <w:t>6.4.3</w:t>
            </w:r>
            <w:r w:rsidR="005052DF">
              <w:rPr>
                <w:rFonts w:eastAsiaTheme="minorEastAsia"/>
                <w:noProof/>
                <w:lang w:val="en-DE" w:eastAsia="en-DE"/>
              </w:rPr>
              <w:tab/>
            </w:r>
            <w:r w:rsidR="005052DF" w:rsidRPr="00FC67E6">
              <w:rPr>
                <w:rStyle w:val="Hyperlink"/>
                <w:noProof/>
                <w:lang w:val="en-US"/>
              </w:rPr>
              <w:t>Services</w:t>
            </w:r>
            <w:r w:rsidR="005052DF">
              <w:rPr>
                <w:noProof/>
                <w:webHidden/>
              </w:rPr>
              <w:tab/>
            </w:r>
            <w:r w:rsidR="005052DF">
              <w:rPr>
                <w:noProof/>
                <w:webHidden/>
              </w:rPr>
              <w:fldChar w:fldCharType="begin"/>
            </w:r>
            <w:r w:rsidR="005052DF">
              <w:rPr>
                <w:noProof/>
                <w:webHidden/>
              </w:rPr>
              <w:instrText xml:space="preserve"> PAGEREF _Toc204191473 \h </w:instrText>
            </w:r>
            <w:r w:rsidR="005052DF">
              <w:rPr>
                <w:noProof/>
                <w:webHidden/>
              </w:rPr>
            </w:r>
            <w:r w:rsidR="005052DF">
              <w:rPr>
                <w:noProof/>
                <w:webHidden/>
              </w:rPr>
              <w:fldChar w:fldCharType="separate"/>
            </w:r>
            <w:r w:rsidR="00357A2D">
              <w:rPr>
                <w:noProof/>
                <w:webHidden/>
              </w:rPr>
              <w:t>129</w:t>
            </w:r>
            <w:r w:rsidR="005052DF">
              <w:rPr>
                <w:noProof/>
                <w:webHidden/>
              </w:rPr>
              <w:fldChar w:fldCharType="end"/>
            </w:r>
          </w:hyperlink>
        </w:p>
        <w:p w14:paraId="684138FD" w14:textId="1AE0C559" w:rsidR="005052DF" w:rsidRDefault="00A96C9E">
          <w:pPr>
            <w:pStyle w:val="TOC3"/>
            <w:tabs>
              <w:tab w:val="left" w:pos="1320"/>
              <w:tab w:val="right" w:leader="dot" w:pos="9062"/>
            </w:tabs>
            <w:rPr>
              <w:rFonts w:eastAsiaTheme="minorEastAsia"/>
              <w:noProof/>
              <w:lang w:val="en-DE" w:eastAsia="en-DE"/>
            </w:rPr>
          </w:pPr>
          <w:hyperlink w:anchor="_Toc204191474" w:history="1">
            <w:r w:rsidR="005052DF" w:rsidRPr="00FC67E6">
              <w:rPr>
                <w:rStyle w:val="Hyperlink"/>
                <w:noProof/>
                <w:lang w:val="en-US"/>
              </w:rPr>
              <w:t>6.4.4</w:t>
            </w:r>
            <w:r w:rsidR="005052DF">
              <w:rPr>
                <w:rFonts w:eastAsiaTheme="minorEastAsia"/>
                <w:noProof/>
                <w:lang w:val="en-DE" w:eastAsia="en-DE"/>
              </w:rPr>
              <w:tab/>
            </w:r>
            <w:r w:rsidR="005052DF" w:rsidRPr="00FC67E6">
              <w:rPr>
                <w:rStyle w:val="Hyperlink"/>
                <w:noProof/>
                <w:lang w:val="en-US"/>
              </w:rPr>
              <w:t>Servers</w:t>
            </w:r>
            <w:r w:rsidR="005052DF">
              <w:rPr>
                <w:noProof/>
                <w:webHidden/>
              </w:rPr>
              <w:tab/>
            </w:r>
            <w:r w:rsidR="005052DF">
              <w:rPr>
                <w:noProof/>
                <w:webHidden/>
              </w:rPr>
              <w:fldChar w:fldCharType="begin"/>
            </w:r>
            <w:r w:rsidR="005052DF">
              <w:rPr>
                <w:noProof/>
                <w:webHidden/>
              </w:rPr>
              <w:instrText xml:space="preserve"> PAGEREF _Toc204191474 \h </w:instrText>
            </w:r>
            <w:r w:rsidR="005052DF">
              <w:rPr>
                <w:noProof/>
                <w:webHidden/>
              </w:rPr>
            </w:r>
            <w:r w:rsidR="005052DF">
              <w:rPr>
                <w:noProof/>
                <w:webHidden/>
              </w:rPr>
              <w:fldChar w:fldCharType="separate"/>
            </w:r>
            <w:r w:rsidR="00357A2D">
              <w:rPr>
                <w:noProof/>
                <w:webHidden/>
              </w:rPr>
              <w:t>132</w:t>
            </w:r>
            <w:r w:rsidR="005052DF">
              <w:rPr>
                <w:noProof/>
                <w:webHidden/>
              </w:rPr>
              <w:fldChar w:fldCharType="end"/>
            </w:r>
          </w:hyperlink>
        </w:p>
        <w:p w14:paraId="29341F59" w14:textId="5713D22E" w:rsidR="005052DF" w:rsidRDefault="00A96C9E">
          <w:pPr>
            <w:pStyle w:val="TOC3"/>
            <w:tabs>
              <w:tab w:val="left" w:pos="1320"/>
              <w:tab w:val="right" w:leader="dot" w:pos="9062"/>
            </w:tabs>
            <w:rPr>
              <w:rFonts w:eastAsiaTheme="minorEastAsia"/>
              <w:noProof/>
              <w:lang w:val="en-DE" w:eastAsia="en-DE"/>
            </w:rPr>
          </w:pPr>
          <w:hyperlink w:anchor="_Toc204191475" w:history="1">
            <w:r w:rsidR="005052DF" w:rsidRPr="00FC67E6">
              <w:rPr>
                <w:rStyle w:val="Hyperlink"/>
                <w:noProof/>
                <w:lang w:val="en-US"/>
              </w:rPr>
              <w:t>6.4.5</w:t>
            </w:r>
            <w:r w:rsidR="005052DF">
              <w:rPr>
                <w:rFonts w:eastAsiaTheme="minorEastAsia"/>
                <w:noProof/>
                <w:lang w:val="en-DE" w:eastAsia="en-DE"/>
              </w:rPr>
              <w:tab/>
            </w:r>
            <w:r w:rsidR="005052DF" w:rsidRPr="00FC67E6">
              <w:rPr>
                <w:rStyle w:val="Hyperlink"/>
                <w:noProof/>
                <w:lang w:val="en-US"/>
              </w:rPr>
              <w:t>Authentication and Security settings</w:t>
            </w:r>
            <w:r w:rsidR="005052DF">
              <w:rPr>
                <w:noProof/>
                <w:webHidden/>
              </w:rPr>
              <w:tab/>
            </w:r>
            <w:r w:rsidR="005052DF">
              <w:rPr>
                <w:noProof/>
                <w:webHidden/>
              </w:rPr>
              <w:fldChar w:fldCharType="begin"/>
            </w:r>
            <w:r w:rsidR="005052DF">
              <w:rPr>
                <w:noProof/>
                <w:webHidden/>
              </w:rPr>
              <w:instrText xml:space="preserve"> PAGEREF _Toc204191475 \h </w:instrText>
            </w:r>
            <w:r w:rsidR="005052DF">
              <w:rPr>
                <w:noProof/>
                <w:webHidden/>
              </w:rPr>
            </w:r>
            <w:r w:rsidR="005052DF">
              <w:rPr>
                <w:noProof/>
                <w:webHidden/>
              </w:rPr>
              <w:fldChar w:fldCharType="separate"/>
            </w:r>
            <w:r w:rsidR="00357A2D">
              <w:rPr>
                <w:noProof/>
                <w:webHidden/>
              </w:rPr>
              <w:t>134</w:t>
            </w:r>
            <w:r w:rsidR="005052DF">
              <w:rPr>
                <w:noProof/>
                <w:webHidden/>
              </w:rPr>
              <w:fldChar w:fldCharType="end"/>
            </w:r>
          </w:hyperlink>
        </w:p>
        <w:p w14:paraId="4FA36037" w14:textId="12436B0C" w:rsidR="005052DF" w:rsidRDefault="00A96C9E">
          <w:pPr>
            <w:pStyle w:val="TOC3"/>
            <w:tabs>
              <w:tab w:val="left" w:pos="1320"/>
              <w:tab w:val="right" w:leader="dot" w:pos="9062"/>
            </w:tabs>
            <w:rPr>
              <w:rFonts w:eastAsiaTheme="minorEastAsia"/>
              <w:noProof/>
              <w:lang w:val="en-DE" w:eastAsia="en-DE"/>
            </w:rPr>
          </w:pPr>
          <w:hyperlink w:anchor="_Toc204191476" w:history="1">
            <w:r w:rsidR="005052DF" w:rsidRPr="00FC67E6">
              <w:rPr>
                <w:rStyle w:val="Hyperlink"/>
                <w:noProof/>
                <w:lang w:val="en-US"/>
              </w:rPr>
              <w:t>6.4.6</w:t>
            </w:r>
            <w:r w:rsidR="005052DF">
              <w:rPr>
                <w:rFonts w:eastAsiaTheme="minorEastAsia"/>
                <w:noProof/>
                <w:lang w:val="en-DE" w:eastAsia="en-DE"/>
              </w:rPr>
              <w:tab/>
            </w:r>
            <w:r w:rsidR="005052DF" w:rsidRPr="00FC67E6">
              <w:rPr>
                <w:rStyle w:val="Hyperlink"/>
                <w:noProof/>
                <w:lang w:val="en-US"/>
              </w:rPr>
              <w:t>AAS Nameplate Settings</w:t>
            </w:r>
            <w:r w:rsidR="005052DF">
              <w:rPr>
                <w:noProof/>
                <w:webHidden/>
              </w:rPr>
              <w:tab/>
            </w:r>
            <w:r w:rsidR="005052DF">
              <w:rPr>
                <w:noProof/>
                <w:webHidden/>
              </w:rPr>
              <w:fldChar w:fldCharType="begin"/>
            </w:r>
            <w:r w:rsidR="005052DF">
              <w:rPr>
                <w:noProof/>
                <w:webHidden/>
              </w:rPr>
              <w:instrText xml:space="preserve"> PAGEREF _Toc204191476 \h </w:instrText>
            </w:r>
            <w:r w:rsidR="005052DF">
              <w:rPr>
                <w:noProof/>
                <w:webHidden/>
              </w:rPr>
            </w:r>
            <w:r w:rsidR="005052DF">
              <w:rPr>
                <w:noProof/>
                <w:webHidden/>
              </w:rPr>
              <w:fldChar w:fldCharType="separate"/>
            </w:r>
            <w:r w:rsidR="00357A2D">
              <w:rPr>
                <w:noProof/>
                <w:webHidden/>
              </w:rPr>
              <w:t>134</w:t>
            </w:r>
            <w:r w:rsidR="005052DF">
              <w:rPr>
                <w:noProof/>
                <w:webHidden/>
              </w:rPr>
              <w:fldChar w:fldCharType="end"/>
            </w:r>
          </w:hyperlink>
        </w:p>
        <w:p w14:paraId="49AEF160" w14:textId="099D7962" w:rsidR="005052DF" w:rsidRDefault="00A96C9E">
          <w:pPr>
            <w:pStyle w:val="TOC3"/>
            <w:tabs>
              <w:tab w:val="left" w:pos="1320"/>
              <w:tab w:val="right" w:leader="dot" w:pos="9062"/>
            </w:tabs>
            <w:rPr>
              <w:rFonts w:eastAsiaTheme="minorEastAsia"/>
              <w:noProof/>
              <w:lang w:val="en-DE" w:eastAsia="en-DE"/>
            </w:rPr>
          </w:pPr>
          <w:hyperlink w:anchor="_Toc204191477" w:history="1">
            <w:r w:rsidR="005052DF" w:rsidRPr="00FC67E6">
              <w:rPr>
                <w:rStyle w:val="Hyperlink"/>
                <w:noProof/>
                <w:lang w:val="en-US"/>
              </w:rPr>
              <w:t>6.4.7</w:t>
            </w:r>
            <w:r w:rsidR="005052DF">
              <w:rPr>
                <w:rFonts w:eastAsiaTheme="minorEastAsia"/>
                <w:noProof/>
                <w:lang w:val="en-DE" w:eastAsia="en-DE"/>
              </w:rPr>
              <w:tab/>
            </w:r>
            <w:r w:rsidR="005052DF" w:rsidRPr="00FC67E6">
              <w:rPr>
                <w:rStyle w:val="Hyperlink"/>
                <w:noProof/>
                <w:lang w:val="en-US"/>
              </w:rPr>
              <w:t>Parameters</w:t>
            </w:r>
            <w:r w:rsidR="005052DF">
              <w:rPr>
                <w:noProof/>
                <w:webHidden/>
              </w:rPr>
              <w:tab/>
            </w:r>
            <w:r w:rsidR="005052DF">
              <w:rPr>
                <w:noProof/>
                <w:webHidden/>
              </w:rPr>
              <w:fldChar w:fldCharType="begin"/>
            </w:r>
            <w:r w:rsidR="005052DF">
              <w:rPr>
                <w:noProof/>
                <w:webHidden/>
              </w:rPr>
              <w:instrText xml:space="preserve"> PAGEREF _Toc204191477 \h </w:instrText>
            </w:r>
            <w:r w:rsidR="005052DF">
              <w:rPr>
                <w:noProof/>
                <w:webHidden/>
              </w:rPr>
            </w:r>
            <w:r w:rsidR="005052DF">
              <w:rPr>
                <w:noProof/>
                <w:webHidden/>
              </w:rPr>
              <w:fldChar w:fldCharType="separate"/>
            </w:r>
            <w:r w:rsidR="00357A2D">
              <w:rPr>
                <w:noProof/>
                <w:webHidden/>
              </w:rPr>
              <w:t>136</w:t>
            </w:r>
            <w:r w:rsidR="005052DF">
              <w:rPr>
                <w:noProof/>
                <w:webHidden/>
              </w:rPr>
              <w:fldChar w:fldCharType="end"/>
            </w:r>
          </w:hyperlink>
        </w:p>
        <w:p w14:paraId="576ED015" w14:textId="18C51EED" w:rsidR="005052DF" w:rsidRDefault="00A96C9E">
          <w:pPr>
            <w:pStyle w:val="TOC3"/>
            <w:tabs>
              <w:tab w:val="left" w:pos="1320"/>
              <w:tab w:val="right" w:leader="dot" w:pos="9062"/>
            </w:tabs>
            <w:rPr>
              <w:rFonts w:eastAsiaTheme="minorEastAsia"/>
              <w:noProof/>
              <w:lang w:val="en-DE" w:eastAsia="en-DE"/>
            </w:rPr>
          </w:pPr>
          <w:hyperlink w:anchor="_Toc204191478" w:history="1">
            <w:r w:rsidR="005052DF" w:rsidRPr="00FC67E6">
              <w:rPr>
                <w:rStyle w:val="Hyperlink"/>
                <w:noProof/>
                <w:lang w:val="en-US"/>
              </w:rPr>
              <w:t>6.4.8</w:t>
            </w:r>
            <w:r w:rsidR="005052DF">
              <w:rPr>
                <w:rFonts w:eastAsiaTheme="minorEastAsia"/>
                <w:noProof/>
                <w:lang w:val="en-DE" w:eastAsia="en-DE"/>
              </w:rPr>
              <w:tab/>
            </w:r>
            <w:r w:rsidR="005052DF" w:rsidRPr="00FC67E6">
              <w:rPr>
                <w:rStyle w:val="Hyperlink"/>
                <w:noProof/>
                <w:lang w:val="en-US"/>
              </w:rPr>
              <w:t>Connectors</w:t>
            </w:r>
            <w:r w:rsidR="005052DF">
              <w:rPr>
                <w:noProof/>
                <w:webHidden/>
              </w:rPr>
              <w:tab/>
            </w:r>
            <w:r w:rsidR="005052DF">
              <w:rPr>
                <w:noProof/>
                <w:webHidden/>
              </w:rPr>
              <w:fldChar w:fldCharType="begin"/>
            </w:r>
            <w:r w:rsidR="005052DF">
              <w:rPr>
                <w:noProof/>
                <w:webHidden/>
              </w:rPr>
              <w:instrText xml:space="preserve"> PAGEREF _Toc204191478 \h </w:instrText>
            </w:r>
            <w:r w:rsidR="005052DF">
              <w:rPr>
                <w:noProof/>
                <w:webHidden/>
              </w:rPr>
            </w:r>
            <w:r w:rsidR="005052DF">
              <w:rPr>
                <w:noProof/>
                <w:webHidden/>
              </w:rPr>
              <w:fldChar w:fldCharType="separate"/>
            </w:r>
            <w:r w:rsidR="00357A2D">
              <w:rPr>
                <w:noProof/>
                <w:webHidden/>
              </w:rPr>
              <w:t>136</w:t>
            </w:r>
            <w:r w:rsidR="005052DF">
              <w:rPr>
                <w:noProof/>
                <w:webHidden/>
              </w:rPr>
              <w:fldChar w:fldCharType="end"/>
            </w:r>
          </w:hyperlink>
        </w:p>
        <w:p w14:paraId="51319829" w14:textId="012B5186" w:rsidR="005052DF" w:rsidRDefault="00A96C9E">
          <w:pPr>
            <w:pStyle w:val="TOC3"/>
            <w:tabs>
              <w:tab w:val="left" w:pos="1320"/>
              <w:tab w:val="right" w:leader="dot" w:pos="9062"/>
            </w:tabs>
            <w:rPr>
              <w:rFonts w:eastAsiaTheme="minorEastAsia"/>
              <w:noProof/>
              <w:lang w:val="en-DE" w:eastAsia="en-DE"/>
            </w:rPr>
          </w:pPr>
          <w:hyperlink w:anchor="_Toc204191479" w:history="1">
            <w:r w:rsidR="005052DF" w:rsidRPr="00FC67E6">
              <w:rPr>
                <w:rStyle w:val="Hyperlink"/>
                <w:noProof/>
                <w:lang w:val="en-US"/>
              </w:rPr>
              <w:t>6.4.9</w:t>
            </w:r>
            <w:r w:rsidR="005052DF">
              <w:rPr>
                <w:rFonts w:eastAsiaTheme="minorEastAsia"/>
                <w:noProof/>
                <w:lang w:val="en-DE" w:eastAsia="en-DE"/>
              </w:rPr>
              <w:tab/>
            </w:r>
            <w:r w:rsidR="005052DF" w:rsidRPr="00FC67E6">
              <w:rPr>
                <w:rStyle w:val="Hyperlink"/>
                <w:noProof/>
                <w:lang w:val="en-US"/>
              </w:rPr>
              <w:t>Applications and Service Meshes</w:t>
            </w:r>
            <w:r w:rsidR="005052DF">
              <w:rPr>
                <w:noProof/>
                <w:webHidden/>
              </w:rPr>
              <w:tab/>
            </w:r>
            <w:r w:rsidR="005052DF">
              <w:rPr>
                <w:noProof/>
                <w:webHidden/>
              </w:rPr>
              <w:fldChar w:fldCharType="begin"/>
            </w:r>
            <w:r w:rsidR="005052DF">
              <w:rPr>
                <w:noProof/>
                <w:webHidden/>
              </w:rPr>
              <w:instrText xml:space="preserve"> PAGEREF _Toc204191479 \h </w:instrText>
            </w:r>
            <w:r w:rsidR="005052DF">
              <w:rPr>
                <w:noProof/>
                <w:webHidden/>
              </w:rPr>
            </w:r>
            <w:r w:rsidR="005052DF">
              <w:rPr>
                <w:noProof/>
                <w:webHidden/>
              </w:rPr>
              <w:fldChar w:fldCharType="separate"/>
            </w:r>
            <w:r w:rsidR="00357A2D">
              <w:rPr>
                <w:noProof/>
                <w:webHidden/>
              </w:rPr>
              <w:t>141</w:t>
            </w:r>
            <w:r w:rsidR="005052DF">
              <w:rPr>
                <w:noProof/>
                <w:webHidden/>
              </w:rPr>
              <w:fldChar w:fldCharType="end"/>
            </w:r>
          </w:hyperlink>
        </w:p>
        <w:p w14:paraId="76A73143" w14:textId="29D9C16E" w:rsidR="005052DF" w:rsidRDefault="00A96C9E">
          <w:pPr>
            <w:pStyle w:val="TOC2"/>
            <w:rPr>
              <w:rFonts w:eastAsiaTheme="minorEastAsia"/>
              <w:noProof/>
              <w:lang w:val="en-DE" w:eastAsia="en-DE"/>
            </w:rPr>
          </w:pPr>
          <w:hyperlink w:anchor="_Toc204191480" w:history="1">
            <w:r w:rsidR="005052DF" w:rsidRPr="00FC67E6">
              <w:rPr>
                <w:rStyle w:val="Hyperlink"/>
                <w:noProof/>
                <w:lang w:val="en-US"/>
              </w:rPr>
              <w:t>6.5</w:t>
            </w:r>
            <w:r w:rsidR="005052DF">
              <w:rPr>
                <w:rFonts w:eastAsiaTheme="minorEastAsia"/>
                <w:noProof/>
                <w:lang w:val="en-DE" w:eastAsia="en-DE"/>
              </w:rPr>
              <w:tab/>
            </w:r>
            <w:r w:rsidR="005052DF" w:rsidRPr="00FC67E6">
              <w:rPr>
                <w:rStyle w:val="Hyperlink"/>
                <w:noProof/>
                <w:lang w:val="en-US"/>
              </w:rPr>
              <w:t>Platform Instantiation Process</w:t>
            </w:r>
            <w:r w:rsidR="005052DF">
              <w:rPr>
                <w:noProof/>
                <w:webHidden/>
              </w:rPr>
              <w:tab/>
            </w:r>
            <w:r w:rsidR="005052DF">
              <w:rPr>
                <w:noProof/>
                <w:webHidden/>
              </w:rPr>
              <w:fldChar w:fldCharType="begin"/>
            </w:r>
            <w:r w:rsidR="005052DF">
              <w:rPr>
                <w:noProof/>
                <w:webHidden/>
              </w:rPr>
              <w:instrText xml:space="preserve"> PAGEREF _Toc204191480 \h </w:instrText>
            </w:r>
            <w:r w:rsidR="005052DF">
              <w:rPr>
                <w:noProof/>
                <w:webHidden/>
              </w:rPr>
            </w:r>
            <w:r w:rsidR="005052DF">
              <w:rPr>
                <w:noProof/>
                <w:webHidden/>
              </w:rPr>
              <w:fldChar w:fldCharType="separate"/>
            </w:r>
            <w:r w:rsidR="00357A2D">
              <w:rPr>
                <w:noProof/>
                <w:webHidden/>
              </w:rPr>
              <w:t>142</w:t>
            </w:r>
            <w:r w:rsidR="005052DF">
              <w:rPr>
                <w:noProof/>
                <w:webHidden/>
              </w:rPr>
              <w:fldChar w:fldCharType="end"/>
            </w:r>
          </w:hyperlink>
        </w:p>
        <w:p w14:paraId="0719C56A" w14:textId="69356A33" w:rsidR="005052DF" w:rsidRDefault="00A96C9E">
          <w:pPr>
            <w:pStyle w:val="TOC2"/>
            <w:rPr>
              <w:rFonts w:eastAsiaTheme="minorEastAsia"/>
              <w:noProof/>
              <w:lang w:val="en-DE" w:eastAsia="en-DE"/>
            </w:rPr>
          </w:pPr>
          <w:hyperlink w:anchor="_Toc204191481" w:history="1">
            <w:r w:rsidR="005052DF" w:rsidRPr="00FC67E6">
              <w:rPr>
                <w:rStyle w:val="Hyperlink"/>
                <w:noProof/>
                <w:lang w:val="en-US"/>
              </w:rPr>
              <w:t>6.6</w:t>
            </w:r>
            <w:r w:rsidR="005052DF">
              <w:rPr>
                <w:rFonts w:eastAsiaTheme="minorEastAsia"/>
                <w:noProof/>
                <w:lang w:val="en-DE" w:eastAsia="en-DE"/>
              </w:rPr>
              <w:tab/>
            </w:r>
            <w:r w:rsidR="005052DF" w:rsidRPr="00FC67E6">
              <w:rPr>
                <w:rStyle w:val="Hyperlink"/>
                <w:noProof/>
                <w:lang w:val="en-US"/>
              </w:rPr>
              <w:t>Container Instantiation</w:t>
            </w:r>
            <w:r w:rsidR="005052DF">
              <w:rPr>
                <w:noProof/>
                <w:webHidden/>
              </w:rPr>
              <w:tab/>
            </w:r>
            <w:r w:rsidR="005052DF">
              <w:rPr>
                <w:noProof/>
                <w:webHidden/>
              </w:rPr>
              <w:fldChar w:fldCharType="begin"/>
            </w:r>
            <w:r w:rsidR="005052DF">
              <w:rPr>
                <w:noProof/>
                <w:webHidden/>
              </w:rPr>
              <w:instrText xml:space="preserve"> PAGEREF _Toc204191481 \h </w:instrText>
            </w:r>
            <w:r w:rsidR="005052DF">
              <w:rPr>
                <w:noProof/>
                <w:webHidden/>
              </w:rPr>
            </w:r>
            <w:r w:rsidR="005052DF">
              <w:rPr>
                <w:noProof/>
                <w:webHidden/>
              </w:rPr>
              <w:fldChar w:fldCharType="separate"/>
            </w:r>
            <w:r w:rsidR="00357A2D">
              <w:rPr>
                <w:noProof/>
                <w:webHidden/>
              </w:rPr>
              <w:t>145</w:t>
            </w:r>
            <w:r w:rsidR="005052DF">
              <w:rPr>
                <w:noProof/>
                <w:webHidden/>
              </w:rPr>
              <w:fldChar w:fldCharType="end"/>
            </w:r>
          </w:hyperlink>
        </w:p>
        <w:p w14:paraId="02B7208B" w14:textId="2191ACDA" w:rsidR="005052DF" w:rsidRDefault="00A96C9E">
          <w:pPr>
            <w:pStyle w:val="TOC2"/>
            <w:rPr>
              <w:rFonts w:eastAsiaTheme="minorEastAsia"/>
              <w:noProof/>
              <w:lang w:val="en-DE" w:eastAsia="en-DE"/>
            </w:rPr>
          </w:pPr>
          <w:hyperlink w:anchor="_Toc204191482" w:history="1">
            <w:r w:rsidR="005052DF" w:rsidRPr="00FC67E6">
              <w:rPr>
                <w:rStyle w:val="Hyperlink"/>
                <w:noProof/>
                <w:lang w:val="en-US"/>
              </w:rPr>
              <w:t>6.7</w:t>
            </w:r>
            <w:r w:rsidR="005052DF">
              <w:rPr>
                <w:rFonts w:eastAsiaTheme="minorEastAsia"/>
                <w:noProof/>
                <w:lang w:val="en-DE" w:eastAsia="en-DE"/>
              </w:rPr>
              <w:tab/>
            </w:r>
            <w:r w:rsidR="005052DF" w:rsidRPr="00FC67E6">
              <w:rPr>
                <w:rStyle w:val="Hyperlink"/>
                <w:noProof/>
                <w:lang w:val="en-US"/>
              </w:rPr>
              <w:t>Example Applications</w:t>
            </w:r>
            <w:r w:rsidR="005052DF">
              <w:rPr>
                <w:noProof/>
                <w:webHidden/>
              </w:rPr>
              <w:tab/>
            </w:r>
            <w:r w:rsidR="005052DF">
              <w:rPr>
                <w:noProof/>
                <w:webHidden/>
              </w:rPr>
              <w:fldChar w:fldCharType="begin"/>
            </w:r>
            <w:r w:rsidR="005052DF">
              <w:rPr>
                <w:noProof/>
                <w:webHidden/>
              </w:rPr>
              <w:instrText xml:space="preserve"> PAGEREF _Toc204191482 \h </w:instrText>
            </w:r>
            <w:r w:rsidR="005052DF">
              <w:rPr>
                <w:noProof/>
                <w:webHidden/>
              </w:rPr>
            </w:r>
            <w:r w:rsidR="005052DF">
              <w:rPr>
                <w:noProof/>
                <w:webHidden/>
              </w:rPr>
              <w:fldChar w:fldCharType="separate"/>
            </w:r>
            <w:r w:rsidR="00357A2D">
              <w:rPr>
                <w:noProof/>
                <w:webHidden/>
              </w:rPr>
              <w:t>149</w:t>
            </w:r>
            <w:r w:rsidR="005052DF">
              <w:rPr>
                <w:noProof/>
                <w:webHidden/>
              </w:rPr>
              <w:fldChar w:fldCharType="end"/>
            </w:r>
          </w:hyperlink>
        </w:p>
        <w:p w14:paraId="46682E57" w14:textId="71F789E5" w:rsidR="005052DF" w:rsidRDefault="00A96C9E">
          <w:pPr>
            <w:pStyle w:val="TOC2"/>
            <w:rPr>
              <w:rFonts w:eastAsiaTheme="minorEastAsia"/>
              <w:noProof/>
              <w:lang w:val="en-DE" w:eastAsia="en-DE"/>
            </w:rPr>
          </w:pPr>
          <w:hyperlink w:anchor="_Toc204191483" w:history="1">
            <w:r w:rsidR="005052DF" w:rsidRPr="00FC67E6">
              <w:rPr>
                <w:rStyle w:val="Hyperlink"/>
                <w:noProof/>
                <w:lang w:val="en-US"/>
              </w:rPr>
              <w:t>6.8</w:t>
            </w:r>
            <w:r w:rsidR="005052DF">
              <w:rPr>
                <w:rFonts w:eastAsiaTheme="minorEastAsia"/>
                <w:noProof/>
                <w:lang w:val="en-DE" w:eastAsia="en-DE"/>
              </w:rPr>
              <w:tab/>
            </w:r>
            <w:r w:rsidR="005052DF" w:rsidRPr="00FC67E6">
              <w:rPr>
                <w:rStyle w:val="Hyperlink"/>
                <w:noProof/>
                <w:lang w:val="en-US"/>
              </w:rPr>
              <w:t>Creating an Application</w:t>
            </w:r>
            <w:r w:rsidR="005052DF">
              <w:rPr>
                <w:noProof/>
                <w:webHidden/>
              </w:rPr>
              <w:tab/>
            </w:r>
            <w:r w:rsidR="005052DF">
              <w:rPr>
                <w:noProof/>
                <w:webHidden/>
              </w:rPr>
              <w:fldChar w:fldCharType="begin"/>
            </w:r>
            <w:r w:rsidR="005052DF">
              <w:rPr>
                <w:noProof/>
                <w:webHidden/>
              </w:rPr>
              <w:instrText xml:space="preserve"> PAGEREF _Toc204191483 \h </w:instrText>
            </w:r>
            <w:r w:rsidR="005052DF">
              <w:rPr>
                <w:noProof/>
                <w:webHidden/>
              </w:rPr>
            </w:r>
            <w:r w:rsidR="005052DF">
              <w:rPr>
                <w:noProof/>
                <w:webHidden/>
              </w:rPr>
              <w:fldChar w:fldCharType="separate"/>
            </w:r>
            <w:r w:rsidR="00357A2D">
              <w:rPr>
                <w:noProof/>
                <w:webHidden/>
              </w:rPr>
              <w:t>152</w:t>
            </w:r>
            <w:r w:rsidR="005052DF">
              <w:rPr>
                <w:noProof/>
                <w:webHidden/>
              </w:rPr>
              <w:fldChar w:fldCharType="end"/>
            </w:r>
          </w:hyperlink>
        </w:p>
        <w:p w14:paraId="25C6A224" w14:textId="72848170" w:rsidR="005052DF" w:rsidRDefault="00A96C9E">
          <w:pPr>
            <w:pStyle w:val="TOC2"/>
            <w:rPr>
              <w:rFonts w:eastAsiaTheme="minorEastAsia"/>
              <w:noProof/>
              <w:lang w:val="en-DE" w:eastAsia="en-DE"/>
            </w:rPr>
          </w:pPr>
          <w:hyperlink w:anchor="_Toc204191484" w:history="1">
            <w:r w:rsidR="005052DF" w:rsidRPr="00FC67E6">
              <w:rPr>
                <w:rStyle w:val="Hyperlink"/>
                <w:noProof/>
                <w:lang w:val="en-US"/>
              </w:rPr>
              <w:t>6.9</w:t>
            </w:r>
            <w:r w:rsidR="005052DF">
              <w:rPr>
                <w:rFonts w:eastAsiaTheme="minorEastAsia"/>
                <w:noProof/>
                <w:lang w:val="en-DE" w:eastAsia="en-DE"/>
              </w:rPr>
              <w:tab/>
            </w:r>
            <w:r w:rsidR="005052DF" w:rsidRPr="00FC67E6">
              <w:rPr>
                <w:rStyle w:val="Hyperlink"/>
                <w:noProof/>
                <w:lang w:val="en-US"/>
              </w:rPr>
              <w:t>Project Structures</w:t>
            </w:r>
            <w:r w:rsidR="005052DF">
              <w:rPr>
                <w:noProof/>
                <w:webHidden/>
              </w:rPr>
              <w:tab/>
            </w:r>
            <w:r w:rsidR="005052DF">
              <w:rPr>
                <w:noProof/>
                <w:webHidden/>
              </w:rPr>
              <w:fldChar w:fldCharType="begin"/>
            </w:r>
            <w:r w:rsidR="005052DF">
              <w:rPr>
                <w:noProof/>
                <w:webHidden/>
              </w:rPr>
              <w:instrText xml:space="preserve"> PAGEREF _Toc204191484 \h </w:instrText>
            </w:r>
            <w:r w:rsidR="005052DF">
              <w:rPr>
                <w:noProof/>
                <w:webHidden/>
              </w:rPr>
            </w:r>
            <w:r w:rsidR="005052DF">
              <w:rPr>
                <w:noProof/>
                <w:webHidden/>
              </w:rPr>
              <w:fldChar w:fldCharType="separate"/>
            </w:r>
            <w:r w:rsidR="00357A2D">
              <w:rPr>
                <w:noProof/>
                <w:webHidden/>
              </w:rPr>
              <w:t>154</w:t>
            </w:r>
            <w:r w:rsidR="005052DF">
              <w:rPr>
                <w:noProof/>
                <w:webHidden/>
              </w:rPr>
              <w:fldChar w:fldCharType="end"/>
            </w:r>
          </w:hyperlink>
        </w:p>
        <w:p w14:paraId="50470416" w14:textId="5AD7A617" w:rsidR="005052DF" w:rsidRDefault="00A96C9E">
          <w:pPr>
            <w:pStyle w:val="TOC2"/>
            <w:rPr>
              <w:rFonts w:eastAsiaTheme="minorEastAsia"/>
              <w:noProof/>
              <w:lang w:val="en-DE" w:eastAsia="en-DE"/>
            </w:rPr>
          </w:pPr>
          <w:hyperlink w:anchor="_Toc204191485" w:history="1">
            <w:r w:rsidR="005052DF" w:rsidRPr="00FC67E6">
              <w:rPr>
                <w:rStyle w:val="Hyperlink"/>
                <w:noProof/>
                <w:lang w:val="en-US"/>
              </w:rPr>
              <w:t>6.10</w:t>
            </w:r>
            <w:r w:rsidR="005052DF">
              <w:rPr>
                <w:rFonts w:eastAsiaTheme="minorEastAsia"/>
                <w:noProof/>
                <w:lang w:val="en-DE" w:eastAsia="en-DE"/>
              </w:rPr>
              <w:tab/>
            </w:r>
            <w:r w:rsidR="005052DF" w:rsidRPr="00FC67E6">
              <w:rPr>
                <w:rStyle w:val="Hyperlink"/>
                <w:noProof/>
                <w:lang w:val="en-US"/>
              </w:rPr>
              <w:t>Default Build Sequences</w:t>
            </w:r>
            <w:r w:rsidR="005052DF">
              <w:rPr>
                <w:noProof/>
                <w:webHidden/>
              </w:rPr>
              <w:tab/>
            </w:r>
            <w:r w:rsidR="005052DF">
              <w:rPr>
                <w:noProof/>
                <w:webHidden/>
              </w:rPr>
              <w:fldChar w:fldCharType="begin"/>
            </w:r>
            <w:r w:rsidR="005052DF">
              <w:rPr>
                <w:noProof/>
                <w:webHidden/>
              </w:rPr>
              <w:instrText xml:space="preserve"> PAGEREF _Toc204191485 \h </w:instrText>
            </w:r>
            <w:r w:rsidR="005052DF">
              <w:rPr>
                <w:noProof/>
                <w:webHidden/>
              </w:rPr>
            </w:r>
            <w:r w:rsidR="005052DF">
              <w:rPr>
                <w:noProof/>
                <w:webHidden/>
              </w:rPr>
              <w:fldChar w:fldCharType="separate"/>
            </w:r>
            <w:r w:rsidR="00357A2D">
              <w:rPr>
                <w:noProof/>
                <w:webHidden/>
              </w:rPr>
              <w:t>158</w:t>
            </w:r>
            <w:r w:rsidR="005052DF">
              <w:rPr>
                <w:noProof/>
                <w:webHidden/>
              </w:rPr>
              <w:fldChar w:fldCharType="end"/>
            </w:r>
          </w:hyperlink>
        </w:p>
        <w:p w14:paraId="4F74A4FF" w14:textId="41EA3683" w:rsidR="005052DF" w:rsidRDefault="00A96C9E">
          <w:pPr>
            <w:pStyle w:val="TOC2"/>
            <w:rPr>
              <w:rFonts w:eastAsiaTheme="minorEastAsia"/>
              <w:noProof/>
              <w:lang w:val="en-DE" w:eastAsia="en-DE"/>
            </w:rPr>
          </w:pPr>
          <w:hyperlink w:anchor="_Toc204191486" w:history="1">
            <w:r w:rsidR="005052DF" w:rsidRPr="00FC67E6">
              <w:rPr>
                <w:rStyle w:val="Hyperlink"/>
                <w:noProof/>
                <w:lang w:val="en-US"/>
              </w:rPr>
              <w:t>6.11</w:t>
            </w:r>
            <w:r w:rsidR="005052DF">
              <w:rPr>
                <w:rFonts w:eastAsiaTheme="minorEastAsia"/>
                <w:noProof/>
                <w:lang w:val="en-DE" w:eastAsia="en-DE"/>
              </w:rPr>
              <w:tab/>
            </w:r>
            <w:r w:rsidR="005052DF" w:rsidRPr="00FC67E6">
              <w:rPr>
                <w:rStyle w:val="Hyperlink"/>
                <w:noProof/>
                <w:lang w:val="en-US"/>
              </w:rPr>
              <w:t>Service Realization Rules and Considerations</w:t>
            </w:r>
            <w:r w:rsidR="005052DF">
              <w:rPr>
                <w:noProof/>
                <w:webHidden/>
              </w:rPr>
              <w:tab/>
            </w:r>
            <w:r w:rsidR="005052DF">
              <w:rPr>
                <w:noProof/>
                <w:webHidden/>
              </w:rPr>
              <w:fldChar w:fldCharType="begin"/>
            </w:r>
            <w:r w:rsidR="005052DF">
              <w:rPr>
                <w:noProof/>
                <w:webHidden/>
              </w:rPr>
              <w:instrText xml:space="preserve"> PAGEREF _Toc204191486 \h </w:instrText>
            </w:r>
            <w:r w:rsidR="005052DF">
              <w:rPr>
                <w:noProof/>
                <w:webHidden/>
              </w:rPr>
            </w:r>
            <w:r w:rsidR="005052DF">
              <w:rPr>
                <w:noProof/>
                <w:webHidden/>
              </w:rPr>
              <w:fldChar w:fldCharType="separate"/>
            </w:r>
            <w:r w:rsidR="00357A2D">
              <w:rPr>
                <w:noProof/>
                <w:webHidden/>
              </w:rPr>
              <w:t>159</w:t>
            </w:r>
            <w:r w:rsidR="005052DF">
              <w:rPr>
                <w:noProof/>
                <w:webHidden/>
              </w:rPr>
              <w:fldChar w:fldCharType="end"/>
            </w:r>
          </w:hyperlink>
        </w:p>
        <w:p w14:paraId="48EA9EC8" w14:textId="3CF14281" w:rsidR="005052DF" w:rsidRDefault="00A96C9E">
          <w:pPr>
            <w:pStyle w:val="TOC1"/>
            <w:rPr>
              <w:rFonts w:eastAsiaTheme="minorEastAsia"/>
              <w:noProof/>
              <w:lang w:val="en-DE" w:eastAsia="en-DE"/>
            </w:rPr>
          </w:pPr>
          <w:hyperlink w:anchor="_Toc204191487" w:history="1">
            <w:r w:rsidR="005052DF" w:rsidRPr="00FC67E6">
              <w:rPr>
                <w:rStyle w:val="Hyperlink"/>
                <w:noProof/>
                <w:lang w:val="en-US"/>
              </w:rPr>
              <w:t>7</w:t>
            </w:r>
            <w:r w:rsidR="005052DF">
              <w:rPr>
                <w:rFonts w:eastAsiaTheme="minorEastAsia"/>
                <w:noProof/>
                <w:lang w:val="en-DE" w:eastAsia="en-DE"/>
              </w:rPr>
              <w:tab/>
            </w:r>
            <w:r w:rsidR="005052DF" w:rsidRPr="00FC67E6">
              <w:rPr>
                <w:rStyle w:val="Hyperlink"/>
                <w:noProof/>
                <w:lang w:val="en-US"/>
              </w:rPr>
              <w:t>Implementation</w:t>
            </w:r>
            <w:r w:rsidR="005052DF">
              <w:rPr>
                <w:noProof/>
                <w:webHidden/>
              </w:rPr>
              <w:tab/>
            </w:r>
            <w:r w:rsidR="005052DF">
              <w:rPr>
                <w:noProof/>
                <w:webHidden/>
              </w:rPr>
              <w:fldChar w:fldCharType="begin"/>
            </w:r>
            <w:r w:rsidR="005052DF">
              <w:rPr>
                <w:noProof/>
                <w:webHidden/>
              </w:rPr>
              <w:instrText xml:space="preserve"> PAGEREF _Toc204191487 \h </w:instrText>
            </w:r>
            <w:r w:rsidR="005052DF">
              <w:rPr>
                <w:noProof/>
                <w:webHidden/>
              </w:rPr>
            </w:r>
            <w:r w:rsidR="005052DF">
              <w:rPr>
                <w:noProof/>
                <w:webHidden/>
              </w:rPr>
              <w:fldChar w:fldCharType="separate"/>
            </w:r>
            <w:r w:rsidR="00357A2D">
              <w:rPr>
                <w:noProof/>
                <w:webHidden/>
              </w:rPr>
              <w:t>163</w:t>
            </w:r>
            <w:r w:rsidR="005052DF">
              <w:rPr>
                <w:noProof/>
                <w:webHidden/>
              </w:rPr>
              <w:fldChar w:fldCharType="end"/>
            </w:r>
          </w:hyperlink>
        </w:p>
        <w:p w14:paraId="6BDA37D2" w14:textId="7123FAF3" w:rsidR="005052DF" w:rsidRDefault="00A96C9E">
          <w:pPr>
            <w:pStyle w:val="TOC2"/>
            <w:rPr>
              <w:rFonts w:eastAsiaTheme="minorEastAsia"/>
              <w:noProof/>
              <w:lang w:val="en-DE" w:eastAsia="en-DE"/>
            </w:rPr>
          </w:pPr>
          <w:hyperlink w:anchor="_Toc204191488" w:history="1">
            <w:r w:rsidR="005052DF" w:rsidRPr="00FC67E6">
              <w:rPr>
                <w:rStyle w:val="Hyperlink"/>
                <w:noProof/>
                <w:lang w:val="en-US"/>
              </w:rPr>
              <w:t>7.1</w:t>
            </w:r>
            <w:r w:rsidR="005052DF">
              <w:rPr>
                <w:rFonts w:eastAsiaTheme="minorEastAsia"/>
                <w:noProof/>
                <w:lang w:val="en-DE" w:eastAsia="en-DE"/>
              </w:rPr>
              <w:tab/>
            </w:r>
            <w:r w:rsidR="005052DF" w:rsidRPr="00FC67E6">
              <w:rPr>
                <w:rStyle w:val="Hyperlink"/>
                <w:noProof/>
                <w:lang w:val="en-US"/>
              </w:rPr>
              <w:t>Implementation Decisions</w:t>
            </w:r>
            <w:r w:rsidR="005052DF">
              <w:rPr>
                <w:noProof/>
                <w:webHidden/>
              </w:rPr>
              <w:tab/>
            </w:r>
            <w:r w:rsidR="005052DF">
              <w:rPr>
                <w:noProof/>
                <w:webHidden/>
              </w:rPr>
              <w:fldChar w:fldCharType="begin"/>
            </w:r>
            <w:r w:rsidR="005052DF">
              <w:rPr>
                <w:noProof/>
                <w:webHidden/>
              </w:rPr>
              <w:instrText xml:space="preserve"> PAGEREF _Toc204191488 \h </w:instrText>
            </w:r>
            <w:r w:rsidR="005052DF">
              <w:rPr>
                <w:noProof/>
                <w:webHidden/>
              </w:rPr>
            </w:r>
            <w:r w:rsidR="005052DF">
              <w:rPr>
                <w:noProof/>
                <w:webHidden/>
              </w:rPr>
              <w:fldChar w:fldCharType="separate"/>
            </w:r>
            <w:r w:rsidR="00357A2D">
              <w:rPr>
                <w:noProof/>
                <w:webHidden/>
              </w:rPr>
              <w:t>163</w:t>
            </w:r>
            <w:r w:rsidR="005052DF">
              <w:rPr>
                <w:noProof/>
                <w:webHidden/>
              </w:rPr>
              <w:fldChar w:fldCharType="end"/>
            </w:r>
          </w:hyperlink>
        </w:p>
        <w:p w14:paraId="2D9C52F9" w14:textId="39FC8ABF" w:rsidR="005052DF" w:rsidRDefault="00A96C9E">
          <w:pPr>
            <w:pStyle w:val="TOC2"/>
            <w:rPr>
              <w:rFonts w:eastAsiaTheme="minorEastAsia"/>
              <w:noProof/>
              <w:lang w:val="en-DE" w:eastAsia="en-DE"/>
            </w:rPr>
          </w:pPr>
          <w:hyperlink w:anchor="_Toc204191489" w:history="1">
            <w:r w:rsidR="005052DF" w:rsidRPr="00FC67E6">
              <w:rPr>
                <w:rStyle w:val="Hyperlink"/>
                <w:noProof/>
                <w:lang w:val="en-US"/>
              </w:rPr>
              <w:t>7.2</w:t>
            </w:r>
            <w:r w:rsidR="005052DF">
              <w:rPr>
                <w:rFonts w:eastAsiaTheme="minorEastAsia"/>
                <w:noProof/>
                <w:lang w:val="en-DE" w:eastAsia="en-DE"/>
              </w:rPr>
              <w:tab/>
            </w:r>
            <w:r w:rsidR="005052DF" w:rsidRPr="00FC67E6">
              <w:rPr>
                <w:rStyle w:val="Hyperlink"/>
                <w:noProof/>
                <w:lang w:val="en-US"/>
              </w:rPr>
              <w:t>Mapping of Projects to Platform Layers</w:t>
            </w:r>
            <w:r w:rsidR="005052DF">
              <w:rPr>
                <w:noProof/>
                <w:webHidden/>
              </w:rPr>
              <w:tab/>
            </w:r>
            <w:r w:rsidR="005052DF">
              <w:rPr>
                <w:noProof/>
                <w:webHidden/>
              </w:rPr>
              <w:fldChar w:fldCharType="begin"/>
            </w:r>
            <w:r w:rsidR="005052DF">
              <w:rPr>
                <w:noProof/>
                <w:webHidden/>
              </w:rPr>
              <w:instrText xml:space="preserve"> PAGEREF _Toc204191489 \h </w:instrText>
            </w:r>
            <w:r w:rsidR="005052DF">
              <w:rPr>
                <w:noProof/>
                <w:webHidden/>
              </w:rPr>
            </w:r>
            <w:r w:rsidR="005052DF">
              <w:rPr>
                <w:noProof/>
                <w:webHidden/>
              </w:rPr>
              <w:fldChar w:fldCharType="separate"/>
            </w:r>
            <w:r w:rsidR="00357A2D">
              <w:rPr>
                <w:noProof/>
                <w:webHidden/>
              </w:rPr>
              <w:t>166</w:t>
            </w:r>
            <w:r w:rsidR="005052DF">
              <w:rPr>
                <w:noProof/>
                <w:webHidden/>
              </w:rPr>
              <w:fldChar w:fldCharType="end"/>
            </w:r>
          </w:hyperlink>
        </w:p>
        <w:p w14:paraId="6127F2A5" w14:textId="119CE25B" w:rsidR="005052DF" w:rsidRDefault="00A96C9E">
          <w:pPr>
            <w:pStyle w:val="TOC2"/>
            <w:rPr>
              <w:rFonts w:eastAsiaTheme="minorEastAsia"/>
              <w:noProof/>
              <w:lang w:val="en-DE" w:eastAsia="en-DE"/>
            </w:rPr>
          </w:pPr>
          <w:hyperlink w:anchor="_Toc204191490" w:history="1">
            <w:r w:rsidR="005052DF" w:rsidRPr="00FC67E6">
              <w:rPr>
                <w:rStyle w:val="Hyperlink"/>
                <w:noProof/>
                <w:lang w:val="en-US"/>
              </w:rPr>
              <w:t>7.3</w:t>
            </w:r>
            <w:r w:rsidR="005052DF">
              <w:rPr>
                <w:rFonts w:eastAsiaTheme="minorEastAsia"/>
                <w:noProof/>
                <w:lang w:val="en-DE" w:eastAsia="en-DE"/>
              </w:rPr>
              <w:tab/>
            </w:r>
            <w:r w:rsidR="005052DF" w:rsidRPr="00FC67E6">
              <w:rPr>
                <w:rStyle w:val="Hyperlink"/>
                <w:noProof/>
                <w:lang w:val="en-US"/>
              </w:rPr>
              <w:t>Obtaining the Platform</w:t>
            </w:r>
            <w:r w:rsidR="005052DF">
              <w:rPr>
                <w:noProof/>
                <w:webHidden/>
              </w:rPr>
              <w:tab/>
            </w:r>
            <w:r w:rsidR="005052DF">
              <w:rPr>
                <w:noProof/>
                <w:webHidden/>
              </w:rPr>
              <w:fldChar w:fldCharType="begin"/>
            </w:r>
            <w:r w:rsidR="005052DF">
              <w:rPr>
                <w:noProof/>
                <w:webHidden/>
              </w:rPr>
              <w:instrText xml:space="preserve"> PAGEREF _Toc204191490 \h </w:instrText>
            </w:r>
            <w:r w:rsidR="005052DF">
              <w:rPr>
                <w:noProof/>
                <w:webHidden/>
              </w:rPr>
            </w:r>
            <w:r w:rsidR="005052DF">
              <w:rPr>
                <w:noProof/>
                <w:webHidden/>
              </w:rPr>
              <w:fldChar w:fldCharType="separate"/>
            </w:r>
            <w:r w:rsidR="00357A2D">
              <w:rPr>
                <w:noProof/>
                <w:webHidden/>
              </w:rPr>
              <w:t>167</w:t>
            </w:r>
            <w:r w:rsidR="005052DF">
              <w:rPr>
                <w:noProof/>
                <w:webHidden/>
              </w:rPr>
              <w:fldChar w:fldCharType="end"/>
            </w:r>
          </w:hyperlink>
        </w:p>
        <w:p w14:paraId="54949C20" w14:textId="22ABDBDD" w:rsidR="005052DF" w:rsidRDefault="00A96C9E">
          <w:pPr>
            <w:pStyle w:val="TOC2"/>
            <w:rPr>
              <w:rFonts w:eastAsiaTheme="minorEastAsia"/>
              <w:noProof/>
              <w:lang w:val="en-DE" w:eastAsia="en-DE"/>
            </w:rPr>
          </w:pPr>
          <w:hyperlink w:anchor="_Toc204191491" w:history="1">
            <w:r w:rsidR="005052DF" w:rsidRPr="00FC67E6">
              <w:rPr>
                <w:rStyle w:val="Hyperlink"/>
                <w:noProof/>
                <w:lang w:val="en-US"/>
              </w:rPr>
              <w:t>7.4</w:t>
            </w:r>
            <w:r w:rsidR="005052DF">
              <w:rPr>
                <w:rFonts w:eastAsiaTheme="minorEastAsia"/>
                <w:noProof/>
                <w:lang w:val="en-DE" w:eastAsia="en-DE"/>
              </w:rPr>
              <w:tab/>
            </w:r>
            <w:r w:rsidR="005052DF" w:rsidRPr="00FC67E6">
              <w:rPr>
                <w:rStyle w:val="Hyperlink"/>
                <w:noProof/>
                <w:lang w:val="en-US"/>
              </w:rPr>
              <w:t>Compiling the Platform</w:t>
            </w:r>
            <w:r w:rsidR="005052DF">
              <w:rPr>
                <w:noProof/>
                <w:webHidden/>
              </w:rPr>
              <w:tab/>
            </w:r>
            <w:r w:rsidR="005052DF">
              <w:rPr>
                <w:noProof/>
                <w:webHidden/>
              </w:rPr>
              <w:fldChar w:fldCharType="begin"/>
            </w:r>
            <w:r w:rsidR="005052DF">
              <w:rPr>
                <w:noProof/>
                <w:webHidden/>
              </w:rPr>
              <w:instrText xml:space="preserve"> PAGEREF _Toc204191491 \h </w:instrText>
            </w:r>
            <w:r w:rsidR="005052DF">
              <w:rPr>
                <w:noProof/>
                <w:webHidden/>
              </w:rPr>
            </w:r>
            <w:r w:rsidR="005052DF">
              <w:rPr>
                <w:noProof/>
                <w:webHidden/>
              </w:rPr>
              <w:fldChar w:fldCharType="separate"/>
            </w:r>
            <w:r w:rsidR="00357A2D">
              <w:rPr>
                <w:noProof/>
                <w:webHidden/>
              </w:rPr>
              <w:t>173</w:t>
            </w:r>
            <w:r w:rsidR="005052DF">
              <w:rPr>
                <w:noProof/>
                <w:webHidden/>
              </w:rPr>
              <w:fldChar w:fldCharType="end"/>
            </w:r>
          </w:hyperlink>
        </w:p>
        <w:p w14:paraId="64365EF3" w14:textId="4A865B91" w:rsidR="005052DF" w:rsidRDefault="00A96C9E">
          <w:pPr>
            <w:pStyle w:val="TOC2"/>
            <w:rPr>
              <w:rFonts w:eastAsiaTheme="minorEastAsia"/>
              <w:noProof/>
              <w:lang w:val="en-DE" w:eastAsia="en-DE"/>
            </w:rPr>
          </w:pPr>
          <w:hyperlink w:anchor="_Toc204191492" w:history="1">
            <w:r w:rsidR="005052DF" w:rsidRPr="00FC67E6">
              <w:rPr>
                <w:rStyle w:val="Hyperlink"/>
                <w:noProof/>
                <w:lang w:val="en-US"/>
              </w:rPr>
              <w:t>7.5</w:t>
            </w:r>
            <w:r w:rsidR="005052DF">
              <w:rPr>
                <w:rFonts w:eastAsiaTheme="minorEastAsia"/>
                <w:noProof/>
                <w:lang w:val="en-DE" w:eastAsia="en-DE"/>
              </w:rPr>
              <w:tab/>
            </w:r>
            <w:r w:rsidR="005052DF" w:rsidRPr="00FC67E6">
              <w:rPr>
                <w:rStyle w:val="Hyperlink"/>
                <w:noProof/>
                <w:lang w:val="en-US"/>
              </w:rPr>
              <w:t>Installing and Using the Platform</w:t>
            </w:r>
            <w:r w:rsidR="005052DF">
              <w:rPr>
                <w:noProof/>
                <w:webHidden/>
              </w:rPr>
              <w:tab/>
            </w:r>
            <w:r w:rsidR="005052DF">
              <w:rPr>
                <w:noProof/>
                <w:webHidden/>
              </w:rPr>
              <w:fldChar w:fldCharType="begin"/>
            </w:r>
            <w:r w:rsidR="005052DF">
              <w:rPr>
                <w:noProof/>
                <w:webHidden/>
              </w:rPr>
              <w:instrText xml:space="preserve"> PAGEREF _Toc204191492 \h </w:instrText>
            </w:r>
            <w:r w:rsidR="005052DF">
              <w:rPr>
                <w:noProof/>
                <w:webHidden/>
              </w:rPr>
            </w:r>
            <w:r w:rsidR="005052DF">
              <w:rPr>
                <w:noProof/>
                <w:webHidden/>
              </w:rPr>
              <w:fldChar w:fldCharType="separate"/>
            </w:r>
            <w:r w:rsidR="00357A2D">
              <w:rPr>
                <w:noProof/>
                <w:webHidden/>
              </w:rPr>
              <w:t>177</w:t>
            </w:r>
            <w:r w:rsidR="005052DF">
              <w:rPr>
                <w:noProof/>
                <w:webHidden/>
              </w:rPr>
              <w:fldChar w:fldCharType="end"/>
            </w:r>
          </w:hyperlink>
        </w:p>
        <w:p w14:paraId="14E57CA0" w14:textId="324C3104" w:rsidR="005052DF" w:rsidRDefault="00A96C9E">
          <w:pPr>
            <w:pStyle w:val="TOC2"/>
            <w:rPr>
              <w:rFonts w:eastAsiaTheme="minorEastAsia"/>
              <w:noProof/>
              <w:lang w:val="en-DE" w:eastAsia="en-DE"/>
            </w:rPr>
          </w:pPr>
          <w:hyperlink w:anchor="_Toc204191493" w:history="1">
            <w:r w:rsidR="005052DF" w:rsidRPr="00FC67E6">
              <w:rPr>
                <w:rStyle w:val="Hyperlink"/>
                <w:noProof/>
                <w:lang w:val="en-US"/>
              </w:rPr>
              <w:t>7.6</w:t>
            </w:r>
            <w:r w:rsidR="005052DF">
              <w:rPr>
                <w:rFonts w:eastAsiaTheme="minorEastAsia"/>
                <w:noProof/>
                <w:lang w:val="en-DE" w:eastAsia="en-DE"/>
              </w:rPr>
              <w:tab/>
            </w:r>
            <w:r w:rsidR="005052DF" w:rsidRPr="00FC67E6">
              <w:rPr>
                <w:rStyle w:val="Hyperlink"/>
                <w:noProof/>
                <w:lang w:val="en-US"/>
              </w:rPr>
              <w:t>Considerations for a Permanent or Distributed Installation</w:t>
            </w:r>
            <w:r w:rsidR="005052DF">
              <w:rPr>
                <w:noProof/>
                <w:webHidden/>
              </w:rPr>
              <w:tab/>
            </w:r>
            <w:r w:rsidR="005052DF">
              <w:rPr>
                <w:noProof/>
                <w:webHidden/>
              </w:rPr>
              <w:fldChar w:fldCharType="begin"/>
            </w:r>
            <w:r w:rsidR="005052DF">
              <w:rPr>
                <w:noProof/>
                <w:webHidden/>
              </w:rPr>
              <w:instrText xml:space="preserve"> PAGEREF _Toc204191493 \h </w:instrText>
            </w:r>
            <w:r w:rsidR="005052DF">
              <w:rPr>
                <w:noProof/>
                <w:webHidden/>
              </w:rPr>
            </w:r>
            <w:r w:rsidR="005052DF">
              <w:rPr>
                <w:noProof/>
                <w:webHidden/>
              </w:rPr>
              <w:fldChar w:fldCharType="separate"/>
            </w:r>
            <w:r w:rsidR="00357A2D">
              <w:rPr>
                <w:noProof/>
                <w:webHidden/>
              </w:rPr>
              <w:t>177</w:t>
            </w:r>
            <w:r w:rsidR="005052DF">
              <w:rPr>
                <w:noProof/>
                <w:webHidden/>
              </w:rPr>
              <w:fldChar w:fldCharType="end"/>
            </w:r>
          </w:hyperlink>
        </w:p>
        <w:p w14:paraId="42EAD2A0" w14:textId="37159C92" w:rsidR="005052DF" w:rsidRDefault="00A96C9E">
          <w:pPr>
            <w:pStyle w:val="TOC2"/>
            <w:rPr>
              <w:rFonts w:eastAsiaTheme="minorEastAsia"/>
              <w:noProof/>
              <w:lang w:val="en-DE" w:eastAsia="en-DE"/>
            </w:rPr>
          </w:pPr>
          <w:hyperlink w:anchor="_Toc204191494" w:history="1">
            <w:r w:rsidR="005052DF" w:rsidRPr="00FC67E6">
              <w:rPr>
                <w:rStyle w:val="Hyperlink"/>
                <w:noProof/>
                <w:lang w:val="en-US"/>
              </w:rPr>
              <w:t>7.7</w:t>
            </w:r>
            <w:r w:rsidR="005052DF">
              <w:rPr>
                <w:rFonts w:eastAsiaTheme="minorEastAsia"/>
                <w:noProof/>
                <w:lang w:val="en-DE" w:eastAsia="en-DE"/>
              </w:rPr>
              <w:tab/>
            </w:r>
            <w:r w:rsidR="005052DF" w:rsidRPr="00FC67E6">
              <w:rPr>
                <w:rStyle w:val="Hyperlink"/>
                <w:noProof/>
                <w:lang w:val="en-US"/>
              </w:rPr>
              <w:t>Environment for Testing and Evaluating the Platform/Applications</w:t>
            </w:r>
            <w:r w:rsidR="005052DF">
              <w:rPr>
                <w:noProof/>
                <w:webHidden/>
              </w:rPr>
              <w:tab/>
            </w:r>
            <w:r w:rsidR="005052DF">
              <w:rPr>
                <w:noProof/>
                <w:webHidden/>
              </w:rPr>
              <w:fldChar w:fldCharType="begin"/>
            </w:r>
            <w:r w:rsidR="005052DF">
              <w:rPr>
                <w:noProof/>
                <w:webHidden/>
              </w:rPr>
              <w:instrText xml:space="preserve"> PAGEREF _Toc204191494 \h </w:instrText>
            </w:r>
            <w:r w:rsidR="005052DF">
              <w:rPr>
                <w:noProof/>
                <w:webHidden/>
              </w:rPr>
            </w:r>
            <w:r w:rsidR="005052DF">
              <w:rPr>
                <w:noProof/>
                <w:webHidden/>
              </w:rPr>
              <w:fldChar w:fldCharType="separate"/>
            </w:r>
            <w:r w:rsidR="00357A2D">
              <w:rPr>
                <w:noProof/>
                <w:webHidden/>
              </w:rPr>
              <w:t>180</w:t>
            </w:r>
            <w:r w:rsidR="005052DF">
              <w:rPr>
                <w:noProof/>
                <w:webHidden/>
              </w:rPr>
              <w:fldChar w:fldCharType="end"/>
            </w:r>
          </w:hyperlink>
        </w:p>
        <w:p w14:paraId="459F2F6C" w14:textId="36047D7D" w:rsidR="005052DF" w:rsidRDefault="00A96C9E">
          <w:pPr>
            <w:pStyle w:val="TOC1"/>
            <w:rPr>
              <w:rFonts w:eastAsiaTheme="minorEastAsia"/>
              <w:noProof/>
              <w:lang w:val="en-DE" w:eastAsia="en-DE"/>
            </w:rPr>
          </w:pPr>
          <w:hyperlink w:anchor="_Toc204191495" w:history="1">
            <w:r w:rsidR="005052DF" w:rsidRPr="00FC67E6">
              <w:rPr>
                <w:rStyle w:val="Hyperlink"/>
                <w:noProof/>
                <w:lang w:val="en-US"/>
              </w:rPr>
              <w:t>8</w:t>
            </w:r>
            <w:r w:rsidR="005052DF">
              <w:rPr>
                <w:rFonts w:eastAsiaTheme="minorEastAsia"/>
                <w:noProof/>
                <w:lang w:val="en-DE" w:eastAsia="en-DE"/>
              </w:rPr>
              <w:tab/>
            </w:r>
            <w:r w:rsidR="005052DF" w:rsidRPr="00FC67E6">
              <w:rPr>
                <w:rStyle w:val="Hyperlink"/>
                <w:noProof/>
                <w:lang w:val="en-US"/>
              </w:rPr>
              <w:t>How to apply, extend or contribute</w:t>
            </w:r>
            <w:r w:rsidR="005052DF">
              <w:rPr>
                <w:noProof/>
                <w:webHidden/>
              </w:rPr>
              <w:tab/>
            </w:r>
            <w:r w:rsidR="005052DF">
              <w:rPr>
                <w:noProof/>
                <w:webHidden/>
              </w:rPr>
              <w:fldChar w:fldCharType="begin"/>
            </w:r>
            <w:r w:rsidR="005052DF">
              <w:rPr>
                <w:noProof/>
                <w:webHidden/>
              </w:rPr>
              <w:instrText xml:space="preserve"> PAGEREF _Toc204191495 \h </w:instrText>
            </w:r>
            <w:r w:rsidR="005052DF">
              <w:rPr>
                <w:noProof/>
                <w:webHidden/>
              </w:rPr>
            </w:r>
            <w:r w:rsidR="005052DF">
              <w:rPr>
                <w:noProof/>
                <w:webHidden/>
              </w:rPr>
              <w:fldChar w:fldCharType="separate"/>
            </w:r>
            <w:r w:rsidR="00357A2D">
              <w:rPr>
                <w:noProof/>
                <w:webHidden/>
              </w:rPr>
              <w:t>183</w:t>
            </w:r>
            <w:r w:rsidR="005052DF">
              <w:rPr>
                <w:noProof/>
                <w:webHidden/>
              </w:rPr>
              <w:fldChar w:fldCharType="end"/>
            </w:r>
          </w:hyperlink>
        </w:p>
        <w:p w14:paraId="06EB2046" w14:textId="22B34C77" w:rsidR="005052DF" w:rsidRDefault="00A96C9E">
          <w:pPr>
            <w:pStyle w:val="TOC2"/>
            <w:rPr>
              <w:rFonts w:eastAsiaTheme="minorEastAsia"/>
              <w:noProof/>
              <w:lang w:val="en-DE" w:eastAsia="en-DE"/>
            </w:rPr>
          </w:pPr>
          <w:hyperlink w:anchor="_Toc204191496" w:history="1">
            <w:r w:rsidR="005052DF" w:rsidRPr="00FC67E6">
              <w:rPr>
                <w:rStyle w:val="Hyperlink"/>
                <w:noProof/>
                <w:lang w:val="en-US"/>
              </w:rPr>
              <w:t>8.1</w:t>
            </w:r>
            <w:r w:rsidR="005052DF">
              <w:rPr>
                <w:rFonts w:eastAsiaTheme="minorEastAsia"/>
                <w:noProof/>
                <w:lang w:val="en-DE" w:eastAsia="en-DE"/>
              </w:rPr>
              <w:tab/>
            </w:r>
            <w:r w:rsidR="005052DF" w:rsidRPr="00FC67E6">
              <w:rPr>
                <w:rStyle w:val="Hyperlink"/>
                <w:noProof/>
                <w:lang w:val="en-US"/>
              </w:rPr>
              <w:t>Defining an own application-specific service</w:t>
            </w:r>
            <w:r w:rsidR="005052DF">
              <w:rPr>
                <w:noProof/>
                <w:webHidden/>
              </w:rPr>
              <w:tab/>
            </w:r>
            <w:r w:rsidR="005052DF">
              <w:rPr>
                <w:noProof/>
                <w:webHidden/>
              </w:rPr>
              <w:fldChar w:fldCharType="begin"/>
            </w:r>
            <w:r w:rsidR="005052DF">
              <w:rPr>
                <w:noProof/>
                <w:webHidden/>
              </w:rPr>
              <w:instrText xml:space="preserve"> PAGEREF _Toc204191496 \h </w:instrText>
            </w:r>
            <w:r w:rsidR="005052DF">
              <w:rPr>
                <w:noProof/>
                <w:webHidden/>
              </w:rPr>
            </w:r>
            <w:r w:rsidR="005052DF">
              <w:rPr>
                <w:noProof/>
                <w:webHidden/>
              </w:rPr>
              <w:fldChar w:fldCharType="separate"/>
            </w:r>
            <w:r w:rsidR="00357A2D">
              <w:rPr>
                <w:noProof/>
                <w:webHidden/>
              </w:rPr>
              <w:t>183</w:t>
            </w:r>
            <w:r w:rsidR="005052DF">
              <w:rPr>
                <w:noProof/>
                <w:webHidden/>
              </w:rPr>
              <w:fldChar w:fldCharType="end"/>
            </w:r>
          </w:hyperlink>
        </w:p>
        <w:p w14:paraId="0541CF56" w14:textId="54C426B4" w:rsidR="005052DF" w:rsidRDefault="00A96C9E">
          <w:pPr>
            <w:pStyle w:val="TOC2"/>
            <w:rPr>
              <w:rFonts w:eastAsiaTheme="minorEastAsia"/>
              <w:noProof/>
              <w:lang w:val="en-DE" w:eastAsia="en-DE"/>
            </w:rPr>
          </w:pPr>
          <w:hyperlink w:anchor="_Toc204191497" w:history="1">
            <w:r w:rsidR="005052DF" w:rsidRPr="00FC67E6">
              <w:rPr>
                <w:rStyle w:val="Hyperlink"/>
                <w:noProof/>
                <w:lang w:val="en-US"/>
              </w:rPr>
              <w:t>8.2</w:t>
            </w:r>
            <w:r w:rsidR="005052DF">
              <w:rPr>
                <w:rFonts w:eastAsiaTheme="minorEastAsia"/>
                <w:noProof/>
                <w:lang w:val="en-DE" w:eastAsia="en-DE"/>
              </w:rPr>
              <w:tab/>
            </w:r>
            <w:r w:rsidR="005052DF" w:rsidRPr="00FC67E6">
              <w:rPr>
                <w:rStyle w:val="Hyperlink"/>
                <w:noProof/>
                <w:lang w:val="en-US"/>
              </w:rPr>
              <w:t>Defining an AAS for a device</w:t>
            </w:r>
            <w:r w:rsidR="005052DF">
              <w:rPr>
                <w:noProof/>
                <w:webHidden/>
              </w:rPr>
              <w:tab/>
            </w:r>
            <w:r w:rsidR="005052DF">
              <w:rPr>
                <w:noProof/>
                <w:webHidden/>
              </w:rPr>
              <w:fldChar w:fldCharType="begin"/>
            </w:r>
            <w:r w:rsidR="005052DF">
              <w:rPr>
                <w:noProof/>
                <w:webHidden/>
              </w:rPr>
              <w:instrText xml:space="preserve"> PAGEREF _Toc204191497 \h </w:instrText>
            </w:r>
            <w:r w:rsidR="005052DF">
              <w:rPr>
                <w:noProof/>
                <w:webHidden/>
              </w:rPr>
            </w:r>
            <w:r w:rsidR="005052DF">
              <w:rPr>
                <w:noProof/>
                <w:webHidden/>
              </w:rPr>
              <w:fldChar w:fldCharType="separate"/>
            </w:r>
            <w:r w:rsidR="00357A2D">
              <w:rPr>
                <w:noProof/>
                <w:webHidden/>
              </w:rPr>
              <w:t>183</w:t>
            </w:r>
            <w:r w:rsidR="005052DF">
              <w:rPr>
                <w:noProof/>
                <w:webHidden/>
              </w:rPr>
              <w:fldChar w:fldCharType="end"/>
            </w:r>
          </w:hyperlink>
        </w:p>
        <w:p w14:paraId="48BBC8AB" w14:textId="194B4D7B" w:rsidR="005052DF" w:rsidRDefault="00A96C9E">
          <w:pPr>
            <w:pStyle w:val="TOC2"/>
            <w:rPr>
              <w:rFonts w:eastAsiaTheme="minorEastAsia"/>
              <w:noProof/>
              <w:lang w:val="en-DE" w:eastAsia="en-DE"/>
            </w:rPr>
          </w:pPr>
          <w:hyperlink w:anchor="_Toc204191498" w:history="1">
            <w:r w:rsidR="005052DF" w:rsidRPr="00FC67E6">
              <w:rPr>
                <w:rStyle w:val="Hyperlink"/>
                <w:noProof/>
                <w:lang w:val="en-US"/>
              </w:rPr>
              <w:t>8.3</w:t>
            </w:r>
            <w:r w:rsidR="005052DF">
              <w:rPr>
                <w:rFonts w:eastAsiaTheme="minorEastAsia"/>
                <w:noProof/>
                <w:lang w:val="en-DE" w:eastAsia="en-DE"/>
              </w:rPr>
              <w:tab/>
            </w:r>
            <w:r w:rsidR="005052DF" w:rsidRPr="00FC67E6">
              <w:rPr>
                <w:rStyle w:val="Hyperlink"/>
                <w:noProof/>
                <w:lang w:val="en-US"/>
              </w:rPr>
              <w:t>Implementing a monitoring/alert data service</w:t>
            </w:r>
            <w:r w:rsidR="005052DF">
              <w:rPr>
                <w:noProof/>
                <w:webHidden/>
              </w:rPr>
              <w:tab/>
            </w:r>
            <w:r w:rsidR="005052DF">
              <w:rPr>
                <w:noProof/>
                <w:webHidden/>
              </w:rPr>
              <w:fldChar w:fldCharType="begin"/>
            </w:r>
            <w:r w:rsidR="005052DF">
              <w:rPr>
                <w:noProof/>
                <w:webHidden/>
              </w:rPr>
              <w:instrText xml:space="preserve"> PAGEREF _Toc204191498 \h </w:instrText>
            </w:r>
            <w:r w:rsidR="005052DF">
              <w:rPr>
                <w:noProof/>
                <w:webHidden/>
              </w:rPr>
            </w:r>
            <w:r w:rsidR="005052DF">
              <w:rPr>
                <w:noProof/>
                <w:webHidden/>
              </w:rPr>
              <w:fldChar w:fldCharType="separate"/>
            </w:r>
            <w:r w:rsidR="00357A2D">
              <w:rPr>
                <w:noProof/>
                <w:webHidden/>
              </w:rPr>
              <w:t>184</w:t>
            </w:r>
            <w:r w:rsidR="005052DF">
              <w:rPr>
                <w:noProof/>
                <w:webHidden/>
              </w:rPr>
              <w:fldChar w:fldCharType="end"/>
            </w:r>
          </w:hyperlink>
        </w:p>
        <w:p w14:paraId="670E2B53" w14:textId="7C0A9E31" w:rsidR="005052DF" w:rsidRDefault="00A96C9E">
          <w:pPr>
            <w:pStyle w:val="TOC2"/>
            <w:rPr>
              <w:rFonts w:eastAsiaTheme="minorEastAsia"/>
              <w:noProof/>
              <w:lang w:val="en-DE" w:eastAsia="en-DE"/>
            </w:rPr>
          </w:pPr>
          <w:hyperlink w:anchor="_Toc204191499" w:history="1">
            <w:r w:rsidR="005052DF" w:rsidRPr="00FC67E6">
              <w:rPr>
                <w:rStyle w:val="Hyperlink"/>
                <w:noProof/>
                <w:lang w:val="en-US"/>
              </w:rPr>
              <w:t>8.4</w:t>
            </w:r>
            <w:r w:rsidR="005052DF">
              <w:rPr>
                <w:rFonts w:eastAsiaTheme="minorEastAsia"/>
                <w:noProof/>
                <w:lang w:val="en-DE" w:eastAsia="en-DE"/>
              </w:rPr>
              <w:tab/>
            </w:r>
            <w:r w:rsidR="005052DF" w:rsidRPr="00FC67E6">
              <w:rPr>
                <w:rStyle w:val="Hyperlink"/>
                <w:noProof/>
                <w:lang w:val="en-US"/>
              </w:rPr>
              <w:t>Extending the platform by adding a component or a platform service</w:t>
            </w:r>
            <w:r w:rsidR="005052DF">
              <w:rPr>
                <w:noProof/>
                <w:webHidden/>
              </w:rPr>
              <w:tab/>
            </w:r>
            <w:r w:rsidR="005052DF">
              <w:rPr>
                <w:noProof/>
                <w:webHidden/>
              </w:rPr>
              <w:fldChar w:fldCharType="begin"/>
            </w:r>
            <w:r w:rsidR="005052DF">
              <w:rPr>
                <w:noProof/>
                <w:webHidden/>
              </w:rPr>
              <w:instrText xml:space="preserve"> PAGEREF _Toc204191499 \h </w:instrText>
            </w:r>
            <w:r w:rsidR="005052DF">
              <w:rPr>
                <w:noProof/>
                <w:webHidden/>
              </w:rPr>
            </w:r>
            <w:r w:rsidR="005052DF">
              <w:rPr>
                <w:noProof/>
                <w:webHidden/>
              </w:rPr>
              <w:fldChar w:fldCharType="separate"/>
            </w:r>
            <w:r w:rsidR="00357A2D">
              <w:rPr>
                <w:noProof/>
                <w:webHidden/>
              </w:rPr>
              <w:t>184</w:t>
            </w:r>
            <w:r w:rsidR="005052DF">
              <w:rPr>
                <w:noProof/>
                <w:webHidden/>
              </w:rPr>
              <w:fldChar w:fldCharType="end"/>
            </w:r>
          </w:hyperlink>
        </w:p>
        <w:p w14:paraId="25A0FBE0" w14:textId="12B986E8" w:rsidR="005052DF" w:rsidRDefault="00A96C9E">
          <w:pPr>
            <w:pStyle w:val="TOC2"/>
            <w:rPr>
              <w:rFonts w:eastAsiaTheme="minorEastAsia"/>
              <w:noProof/>
              <w:lang w:val="en-DE" w:eastAsia="en-DE"/>
            </w:rPr>
          </w:pPr>
          <w:hyperlink w:anchor="_Toc204191500" w:history="1">
            <w:r w:rsidR="005052DF" w:rsidRPr="00FC67E6">
              <w:rPr>
                <w:rStyle w:val="Hyperlink"/>
                <w:noProof/>
                <w:lang w:val="en-US"/>
              </w:rPr>
              <w:t>8.5</w:t>
            </w:r>
            <w:r w:rsidR="005052DF">
              <w:rPr>
                <w:rFonts w:eastAsiaTheme="minorEastAsia"/>
                <w:noProof/>
                <w:lang w:val="en-DE" w:eastAsia="en-DE"/>
              </w:rPr>
              <w:tab/>
            </w:r>
            <w:r w:rsidR="005052DF" w:rsidRPr="00FC67E6">
              <w:rPr>
                <w:rStyle w:val="Hyperlink"/>
                <w:noProof/>
                <w:lang w:val="en-US"/>
              </w:rPr>
              <w:t>Defining a new type in the configuration model</w:t>
            </w:r>
            <w:r w:rsidR="005052DF">
              <w:rPr>
                <w:noProof/>
                <w:webHidden/>
              </w:rPr>
              <w:tab/>
            </w:r>
            <w:r w:rsidR="005052DF">
              <w:rPr>
                <w:noProof/>
                <w:webHidden/>
              </w:rPr>
              <w:fldChar w:fldCharType="begin"/>
            </w:r>
            <w:r w:rsidR="005052DF">
              <w:rPr>
                <w:noProof/>
                <w:webHidden/>
              </w:rPr>
              <w:instrText xml:space="preserve"> PAGEREF _Toc204191500 \h </w:instrText>
            </w:r>
            <w:r w:rsidR="005052DF">
              <w:rPr>
                <w:noProof/>
                <w:webHidden/>
              </w:rPr>
            </w:r>
            <w:r w:rsidR="005052DF">
              <w:rPr>
                <w:noProof/>
                <w:webHidden/>
              </w:rPr>
              <w:fldChar w:fldCharType="separate"/>
            </w:r>
            <w:r w:rsidR="00357A2D">
              <w:rPr>
                <w:noProof/>
                <w:webHidden/>
              </w:rPr>
              <w:t>185</w:t>
            </w:r>
            <w:r w:rsidR="005052DF">
              <w:rPr>
                <w:noProof/>
                <w:webHidden/>
              </w:rPr>
              <w:fldChar w:fldCharType="end"/>
            </w:r>
          </w:hyperlink>
        </w:p>
        <w:p w14:paraId="2BEB895B" w14:textId="2F64D5B9" w:rsidR="005052DF" w:rsidRDefault="00A96C9E">
          <w:pPr>
            <w:pStyle w:val="TOC2"/>
            <w:rPr>
              <w:rFonts w:eastAsiaTheme="minorEastAsia"/>
              <w:noProof/>
              <w:lang w:val="en-DE" w:eastAsia="en-DE"/>
            </w:rPr>
          </w:pPr>
          <w:hyperlink w:anchor="_Toc204191501" w:history="1">
            <w:r w:rsidR="005052DF" w:rsidRPr="00FC67E6">
              <w:rPr>
                <w:rStyle w:val="Hyperlink"/>
                <w:noProof/>
                <w:lang w:val="en-US"/>
              </w:rPr>
              <w:t>8.6</w:t>
            </w:r>
            <w:r w:rsidR="005052DF">
              <w:rPr>
                <w:rFonts w:eastAsiaTheme="minorEastAsia"/>
                <w:noProof/>
                <w:lang w:val="en-DE" w:eastAsia="en-DE"/>
              </w:rPr>
              <w:tab/>
            </w:r>
            <w:r w:rsidR="005052DF" w:rsidRPr="00FC67E6">
              <w:rPr>
                <w:rStyle w:val="Hyperlink"/>
                <w:noProof/>
                <w:lang w:val="en-US"/>
              </w:rPr>
              <w:t>Using a different transport protocol</w:t>
            </w:r>
            <w:r w:rsidR="005052DF">
              <w:rPr>
                <w:noProof/>
                <w:webHidden/>
              </w:rPr>
              <w:tab/>
            </w:r>
            <w:r w:rsidR="005052DF">
              <w:rPr>
                <w:noProof/>
                <w:webHidden/>
              </w:rPr>
              <w:fldChar w:fldCharType="begin"/>
            </w:r>
            <w:r w:rsidR="005052DF">
              <w:rPr>
                <w:noProof/>
                <w:webHidden/>
              </w:rPr>
              <w:instrText xml:space="preserve"> PAGEREF _Toc204191501 \h </w:instrText>
            </w:r>
            <w:r w:rsidR="005052DF">
              <w:rPr>
                <w:noProof/>
                <w:webHidden/>
              </w:rPr>
            </w:r>
            <w:r w:rsidR="005052DF">
              <w:rPr>
                <w:noProof/>
                <w:webHidden/>
              </w:rPr>
              <w:fldChar w:fldCharType="separate"/>
            </w:r>
            <w:r w:rsidR="00357A2D">
              <w:rPr>
                <w:noProof/>
                <w:webHidden/>
              </w:rPr>
              <w:t>187</w:t>
            </w:r>
            <w:r w:rsidR="005052DF">
              <w:rPr>
                <w:noProof/>
                <w:webHidden/>
              </w:rPr>
              <w:fldChar w:fldCharType="end"/>
            </w:r>
          </w:hyperlink>
        </w:p>
        <w:p w14:paraId="06013EC1" w14:textId="10638989" w:rsidR="005052DF" w:rsidRDefault="00A96C9E">
          <w:pPr>
            <w:pStyle w:val="TOC2"/>
            <w:rPr>
              <w:rFonts w:eastAsiaTheme="minorEastAsia"/>
              <w:noProof/>
              <w:lang w:val="en-DE" w:eastAsia="en-DE"/>
            </w:rPr>
          </w:pPr>
          <w:hyperlink w:anchor="_Toc204191502" w:history="1">
            <w:r w:rsidR="005052DF" w:rsidRPr="00FC67E6">
              <w:rPr>
                <w:rStyle w:val="Hyperlink"/>
                <w:noProof/>
                <w:lang w:val="en-US"/>
              </w:rPr>
              <w:t>8.7</w:t>
            </w:r>
            <w:r w:rsidR="005052DF">
              <w:rPr>
                <w:rFonts w:eastAsiaTheme="minorEastAsia"/>
                <w:noProof/>
                <w:lang w:val="en-DE" w:eastAsia="en-DE"/>
              </w:rPr>
              <w:tab/>
            </w:r>
            <w:r w:rsidR="005052DF" w:rsidRPr="00FC67E6">
              <w:rPr>
                <w:rStyle w:val="Hyperlink"/>
                <w:noProof/>
                <w:lang w:val="en-US"/>
              </w:rPr>
              <w:t>Observe or debug the data processing</w:t>
            </w:r>
            <w:r w:rsidR="005052DF">
              <w:rPr>
                <w:noProof/>
                <w:webHidden/>
              </w:rPr>
              <w:tab/>
            </w:r>
            <w:r w:rsidR="005052DF">
              <w:rPr>
                <w:noProof/>
                <w:webHidden/>
              </w:rPr>
              <w:fldChar w:fldCharType="begin"/>
            </w:r>
            <w:r w:rsidR="005052DF">
              <w:rPr>
                <w:noProof/>
                <w:webHidden/>
              </w:rPr>
              <w:instrText xml:space="preserve"> PAGEREF _Toc204191502 \h </w:instrText>
            </w:r>
            <w:r w:rsidR="005052DF">
              <w:rPr>
                <w:noProof/>
                <w:webHidden/>
              </w:rPr>
            </w:r>
            <w:r w:rsidR="005052DF">
              <w:rPr>
                <w:noProof/>
                <w:webHidden/>
              </w:rPr>
              <w:fldChar w:fldCharType="separate"/>
            </w:r>
            <w:r w:rsidR="00357A2D">
              <w:rPr>
                <w:noProof/>
                <w:webHidden/>
              </w:rPr>
              <w:t>188</w:t>
            </w:r>
            <w:r w:rsidR="005052DF">
              <w:rPr>
                <w:noProof/>
                <w:webHidden/>
              </w:rPr>
              <w:fldChar w:fldCharType="end"/>
            </w:r>
          </w:hyperlink>
        </w:p>
        <w:p w14:paraId="78D12BA8" w14:textId="77783412" w:rsidR="005052DF" w:rsidRDefault="00A96C9E">
          <w:pPr>
            <w:pStyle w:val="TOC2"/>
            <w:rPr>
              <w:rFonts w:eastAsiaTheme="minorEastAsia"/>
              <w:noProof/>
              <w:lang w:val="en-DE" w:eastAsia="en-DE"/>
            </w:rPr>
          </w:pPr>
          <w:hyperlink w:anchor="_Toc204191503" w:history="1">
            <w:r w:rsidR="005052DF" w:rsidRPr="00FC67E6">
              <w:rPr>
                <w:rStyle w:val="Hyperlink"/>
                <w:noProof/>
                <w:lang w:val="en-US"/>
              </w:rPr>
              <w:t>8.8</w:t>
            </w:r>
            <w:r w:rsidR="005052DF">
              <w:rPr>
                <w:rFonts w:eastAsiaTheme="minorEastAsia"/>
                <w:noProof/>
                <w:lang w:val="en-DE" w:eastAsia="en-DE"/>
              </w:rPr>
              <w:tab/>
            </w:r>
            <w:r w:rsidR="005052DF" w:rsidRPr="00FC67E6">
              <w:rPr>
                <w:rStyle w:val="Hyperlink"/>
                <w:noProof/>
                <w:lang w:val="en-US"/>
              </w:rPr>
              <w:t>Frequently Asked Questions (FAQ)</w:t>
            </w:r>
            <w:r w:rsidR="005052DF">
              <w:rPr>
                <w:noProof/>
                <w:webHidden/>
              </w:rPr>
              <w:tab/>
            </w:r>
            <w:r w:rsidR="005052DF">
              <w:rPr>
                <w:noProof/>
                <w:webHidden/>
              </w:rPr>
              <w:fldChar w:fldCharType="begin"/>
            </w:r>
            <w:r w:rsidR="005052DF">
              <w:rPr>
                <w:noProof/>
                <w:webHidden/>
              </w:rPr>
              <w:instrText xml:space="preserve"> PAGEREF _Toc204191503 \h </w:instrText>
            </w:r>
            <w:r w:rsidR="005052DF">
              <w:rPr>
                <w:noProof/>
                <w:webHidden/>
              </w:rPr>
            </w:r>
            <w:r w:rsidR="005052DF">
              <w:rPr>
                <w:noProof/>
                <w:webHidden/>
              </w:rPr>
              <w:fldChar w:fldCharType="separate"/>
            </w:r>
            <w:r w:rsidR="00357A2D">
              <w:rPr>
                <w:noProof/>
                <w:webHidden/>
              </w:rPr>
              <w:t>189</w:t>
            </w:r>
            <w:r w:rsidR="005052DF">
              <w:rPr>
                <w:noProof/>
                <w:webHidden/>
              </w:rPr>
              <w:fldChar w:fldCharType="end"/>
            </w:r>
          </w:hyperlink>
        </w:p>
        <w:p w14:paraId="0B84B90E" w14:textId="1BCE8B9E" w:rsidR="005052DF" w:rsidRDefault="00A96C9E">
          <w:pPr>
            <w:pStyle w:val="TOC1"/>
            <w:rPr>
              <w:rFonts w:eastAsiaTheme="minorEastAsia"/>
              <w:noProof/>
              <w:lang w:val="en-DE" w:eastAsia="en-DE"/>
            </w:rPr>
          </w:pPr>
          <w:hyperlink w:anchor="_Toc204191504" w:history="1">
            <w:r w:rsidR="005052DF" w:rsidRPr="00FC67E6">
              <w:rPr>
                <w:rStyle w:val="Hyperlink"/>
                <w:noProof/>
                <w:lang w:val="en-US"/>
              </w:rPr>
              <w:t>9</w:t>
            </w:r>
            <w:r w:rsidR="005052DF">
              <w:rPr>
                <w:rFonts w:eastAsiaTheme="minorEastAsia"/>
                <w:noProof/>
                <w:lang w:val="en-DE" w:eastAsia="en-DE"/>
              </w:rPr>
              <w:tab/>
            </w:r>
            <w:r w:rsidR="005052DF" w:rsidRPr="00FC67E6">
              <w:rPr>
                <w:rStyle w:val="Hyperlink"/>
                <w:noProof/>
                <w:lang w:val="en-US"/>
              </w:rPr>
              <w:t>Summary &amp; Conclusions</w:t>
            </w:r>
            <w:r w:rsidR="005052DF">
              <w:rPr>
                <w:noProof/>
                <w:webHidden/>
              </w:rPr>
              <w:tab/>
            </w:r>
            <w:r w:rsidR="005052DF">
              <w:rPr>
                <w:noProof/>
                <w:webHidden/>
              </w:rPr>
              <w:fldChar w:fldCharType="begin"/>
            </w:r>
            <w:r w:rsidR="005052DF">
              <w:rPr>
                <w:noProof/>
                <w:webHidden/>
              </w:rPr>
              <w:instrText xml:space="preserve"> PAGEREF _Toc204191504 \h </w:instrText>
            </w:r>
            <w:r w:rsidR="005052DF">
              <w:rPr>
                <w:noProof/>
                <w:webHidden/>
              </w:rPr>
            </w:r>
            <w:r w:rsidR="005052DF">
              <w:rPr>
                <w:noProof/>
                <w:webHidden/>
              </w:rPr>
              <w:fldChar w:fldCharType="separate"/>
            </w:r>
            <w:r w:rsidR="00357A2D">
              <w:rPr>
                <w:noProof/>
                <w:webHidden/>
              </w:rPr>
              <w:t>190</w:t>
            </w:r>
            <w:r w:rsidR="005052DF">
              <w:rPr>
                <w:noProof/>
                <w:webHidden/>
              </w:rPr>
              <w:fldChar w:fldCharType="end"/>
            </w:r>
          </w:hyperlink>
        </w:p>
        <w:p w14:paraId="7DBC0CA6" w14:textId="678022BD" w:rsidR="005052DF" w:rsidRDefault="00A96C9E">
          <w:pPr>
            <w:pStyle w:val="TOC1"/>
            <w:rPr>
              <w:rFonts w:eastAsiaTheme="minorEastAsia"/>
              <w:noProof/>
              <w:lang w:val="en-DE" w:eastAsia="en-DE"/>
            </w:rPr>
          </w:pPr>
          <w:hyperlink w:anchor="_Toc204191505" w:history="1">
            <w:r w:rsidR="005052DF" w:rsidRPr="00FC67E6">
              <w:rPr>
                <w:rStyle w:val="Hyperlink"/>
                <w:noProof/>
                <w:lang w:val="en-US"/>
              </w:rPr>
              <w:t>10</w:t>
            </w:r>
            <w:r w:rsidR="005052DF">
              <w:rPr>
                <w:rFonts w:eastAsiaTheme="minorEastAsia"/>
                <w:noProof/>
                <w:lang w:val="en-DE" w:eastAsia="en-DE"/>
              </w:rPr>
              <w:tab/>
            </w:r>
            <w:r w:rsidR="005052DF" w:rsidRPr="00FC67E6">
              <w:rPr>
                <w:rStyle w:val="Hyperlink"/>
                <w:noProof/>
                <w:lang w:val="en-US"/>
              </w:rPr>
              <w:t>References</w:t>
            </w:r>
            <w:r w:rsidR="005052DF">
              <w:rPr>
                <w:noProof/>
                <w:webHidden/>
              </w:rPr>
              <w:tab/>
            </w:r>
            <w:r w:rsidR="005052DF">
              <w:rPr>
                <w:noProof/>
                <w:webHidden/>
              </w:rPr>
              <w:fldChar w:fldCharType="begin"/>
            </w:r>
            <w:r w:rsidR="005052DF">
              <w:rPr>
                <w:noProof/>
                <w:webHidden/>
              </w:rPr>
              <w:instrText xml:space="preserve"> PAGEREF _Toc204191505 \h </w:instrText>
            </w:r>
            <w:r w:rsidR="005052DF">
              <w:rPr>
                <w:noProof/>
                <w:webHidden/>
              </w:rPr>
            </w:r>
            <w:r w:rsidR="005052DF">
              <w:rPr>
                <w:noProof/>
                <w:webHidden/>
              </w:rPr>
              <w:fldChar w:fldCharType="separate"/>
            </w:r>
            <w:r w:rsidR="00357A2D">
              <w:rPr>
                <w:noProof/>
                <w:webHidden/>
              </w:rPr>
              <w:t>191</w:t>
            </w:r>
            <w:r w:rsidR="005052DF">
              <w:rPr>
                <w:noProof/>
                <w:webHidden/>
              </w:rPr>
              <w:fldChar w:fldCharType="end"/>
            </w:r>
          </w:hyperlink>
        </w:p>
        <w:p w14:paraId="323E2FD8" w14:textId="54202254" w:rsidR="005052DF" w:rsidRDefault="00A96C9E">
          <w:pPr>
            <w:pStyle w:val="TOC1"/>
            <w:rPr>
              <w:rFonts w:eastAsiaTheme="minorEastAsia"/>
              <w:noProof/>
              <w:lang w:val="en-DE" w:eastAsia="en-DE"/>
            </w:rPr>
          </w:pPr>
          <w:hyperlink w:anchor="_Toc204191506" w:history="1">
            <w:r w:rsidR="005052DF" w:rsidRPr="00FC67E6">
              <w:rPr>
                <w:rStyle w:val="Hyperlink"/>
                <w:noProof/>
                <w:lang w:val="en-GB"/>
              </w:rPr>
              <w:t>11</w:t>
            </w:r>
            <w:r w:rsidR="005052DF">
              <w:rPr>
                <w:rFonts w:eastAsiaTheme="minorEastAsia"/>
                <w:noProof/>
                <w:lang w:val="en-DE" w:eastAsia="en-DE"/>
              </w:rPr>
              <w:tab/>
            </w:r>
            <w:r w:rsidR="005052DF" w:rsidRPr="00FC67E6">
              <w:rPr>
                <w:rStyle w:val="Hyperlink"/>
                <w:noProof/>
                <w:lang w:val="en-US"/>
              </w:rPr>
              <w:t>Appendix</w:t>
            </w:r>
            <w:r w:rsidR="005052DF">
              <w:rPr>
                <w:noProof/>
                <w:webHidden/>
              </w:rPr>
              <w:tab/>
            </w:r>
            <w:r w:rsidR="005052DF">
              <w:rPr>
                <w:noProof/>
                <w:webHidden/>
              </w:rPr>
              <w:fldChar w:fldCharType="begin"/>
            </w:r>
            <w:r w:rsidR="005052DF">
              <w:rPr>
                <w:noProof/>
                <w:webHidden/>
              </w:rPr>
              <w:instrText xml:space="preserve"> PAGEREF _Toc204191506 \h </w:instrText>
            </w:r>
            <w:r w:rsidR="005052DF">
              <w:rPr>
                <w:noProof/>
                <w:webHidden/>
              </w:rPr>
            </w:r>
            <w:r w:rsidR="005052DF">
              <w:rPr>
                <w:noProof/>
                <w:webHidden/>
              </w:rPr>
              <w:fldChar w:fldCharType="separate"/>
            </w:r>
            <w:r w:rsidR="00357A2D">
              <w:rPr>
                <w:noProof/>
                <w:webHidden/>
              </w:rPr>
              <w:t>194</w:t>
            </w:r>
            <w:r w:rsidR="005052DF">
              <w:rPr>
                <w:noProof/>
                <w:webHidden/>
              </w:rPr>
              <w:fldChar w:fldCharType="end"/>
            </w:r>
          </w:hyperlink>
        </w:p>
        <w:p w14:paraId="16BE4EE8" w14:textId="619710D6" w:rsidR="005052DF" w:rsidRDefault="00A96C9E">
          <w:pPr>
            <w:pStyle w:val="TOC2"/>
            <w:rPr>
              <w:rFonts w:eastAsiaTheme="minorEastAsia"/>
              <w:noProof/>
              <w:lang w:val="en-DE" w:eastAsia="en-DE"/>
            </w:rPr>
          </w:pPr>
          <w:hyperlink w:anchor="_Toc204191507" w:history="1">
            <w:r w:rsidR="005052DF" w:rsidRPr="00FC67E6">
              <w:rPr>
                <w:rStyle w:val="Hyperlink"/>
                <w:noProof/>
                <w:lang w:val="en-US"/>
              </w:rPr>
              <w:t>11.1</w:t>
            </w:r>
            <w:r w:rsidR="005052DF">
              <w:rPr>
                <w:rFonts w:eastAsiaTheme="minorEastAsia"/>
                <w:noProof/>
                <w:lang w:val="en-DE" w:eastAsia="en-DE"/>
              </w:rPr>
              <w:tab/>
            </w:r>
            <w:r w:rsidR="005052DF" w:rsidRPr="00FC67E6">
              <w:rPr>
                <w:rStyle w:val="Hyperlink"/>
                <w:noProof/>
                <w:lang w:val="en-US"/>
              </w:rPr>
              <w:t>IIP-Ecosphere Profile</w:t>
            </w:r>
            <w:r w:rsidR="005052DF">
              <w:rPr>
                <w:noProof/>
                <w:webHidden/>
              </w:rPr>
              <w:tab/>
            </w:r>
            <w:r w:rsidR="005052DF">
              <w:rPr>
                <w:noProof/>
                <w:webHidden/>
              </w:rPr>
              <w:fldChar w:fldCharType="begin"/>
            </w:r>
            <w:r w:rsidR="005052DF">
              <w:rPr>
                <w:noProof/>
                <w:webHidden/>
              </w:rPr>
              <w:instrText xml:space="preserve"> PAGEREF _Toc204191507 \h </w:instrText>
            </w:r>
            <w:r w:rsidR="005052DF">
              <w:rPr>
                <w:noProof/>
                <w:webHidden/>
              </w:rPr>
            </w:r>
            <w:r w:rsidR="005052DF">
              <w:rPr>
                <w:noProof/>
                <w:webHidden/>
              </w:rPr>
              <w:fldChar w:fldCharType="separate"/>
            </w:r>
            <w:r w:rsidR="00357A2D">
              <w:rPr>
                <w:noProof/>
                <w:webHidden/>
              </w:rPr>
              <w:t>194</w:t>
            </w:r>
            <w:r w:rsidR="005052DF">
              <w:rPr>
                <w:noProof/>
                <w:webHidden/>
              </w:rPr>
              <w:fldChar w:fldCharType="end"/>
            </w:r>
          </w:hyperlink>
        </w:p>
        <w:p w14:paraId="1C7FE666" w14:textId="5E86552A"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1" w:name="_Ref57033231"/>
      <w:bookmarkStart w:id="2" w:name="_Toc204191413"/>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204191414"/>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7A84C6CE"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0E2AA24E"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w:t>
      </w:r>
      <w:r w:rsidR="00B62BA3" w:rsidRPr="003D662E">
        <w:rPr>
          <w:lang w:val="en-US"/>
        </w:rPr>
        <w:lastRenderedPageBreak/>
        <w:t xml:space="preserve">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75790D" w:rsidRPr="0075790D">
        <w:rPr>
          <w:highlight w:val="yellow"/>
          <w:lang w:val="en-US"/>
        </w:rPr>
        <w:t>May</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75790D" w:rsidRPr="0075790D">
        <w:rPr>
          <w:highlight w:val="yellow"/>
          <w:lang w:val="en-US"/>
        </w:rPr>
        <w:t>7</w:t>
      </w:r>
      <w:r w:rsidR="000E676E" w:rsidRPr="0075790D">
        <w:rPr>
          <w:highlight w:val="yellow"/>
          <w:lang w:val="en-US"/>
        </w:rPr>
        <w:t>.</w:t>
      </w:r>
      <w:r w:rsidR="0075790D" w:rsidRPr="0075790D">
        <w:rPr>
          <w:highlight w:val="yellow"/>
          <w:lang w:val="en-US"/>
        </w:rPr>
        <w:t>1</w:t>
      </w:r>
      <w:r w:rsidR="000E676E" w:rsidRPr="0075790D">
        <w:rPr>
          <w:highlight w:val="yellow"/>
          <w:lang w:val="en-US"/>
        </w:rPr>
        <w:t>)</w:t>
      </w:r>
      <w:r w:rsidR="000E676E" w:rsidRPr="003D662E">
        <w:rPr>
          <w:lang w:val="en-US"/>
        </w:rPr>
        <w:t xml:space="preserve"> and supersedes older versions of this handbook/the platform.</w:t>
      </w:r>
    </w:p>
    <w:p w14:paraId="2DBAB6BE" w14:textId="57735988"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several upgrades (Java 17/21, Python 3.13 with virtual environments, Angular 19), the preparation for AAS metamodel version 3 (BaSyx2) as well as a series of new connectors (MODBUS/TCP, REST, INFLUX,</w:t>
      </w:r>
      <w:r w:rsidR="004A2602">
        <w:rPr>
          <w:highlight w:val="yellow"/>
          <w:lang w:val="en-US"/>
        </w:rPr>
        <w:t xml:space="preserve"> serial,</w:t>
      </w:r>
      <w:r w:rsidR="0075790D">
        <w:rPr>
          <w:highlight w:val="yellow"/>
          <w:lang w:val="en-US"/>
        </w:rPr>
        <w:t xml:space="preserve"> File)</w:t>
      </w:r>
      <w:r w:rsidR="00F32F9B" w:rsidRPr="00EF68DB">
        <w:rPr>
          <w:highlight w:val="yellow"/>
          <w:lang w:val="en-US"/>
        </w:rPr>
        <w:t>.</w:t>
      </w:r>
    </w:p>
    <w:p w14:paraId="50084AA4" w14:textId="5ED74FFC" w:rsidR="006A10BB" w:rsidRPr="003D662E" w:rsidRDefault="00CA2F6B" w:rsidP="001E3A1A">
      <w:pPr>
        <w:pStyle w:val="Heading2"/>
        <w:rPr>
          <w:lang w:val="en-US"/>
        </w:rPr>
      </w:pPr>
      <w:bookmarkStart w:id="4" w:name="_Ref45549160"/>
      <w:bookmarkStart w:id="5" w:name="_Toc204191415"/>
      <w:r w:rsidRPr="003D662E">
        <w:rPr>
          <w:lang w:val="en-US"/>
        </w:rPr>
        <w:t>Interaction with other initiatives</w:t>
      </w:r>
      <w:bookmarkEnd w:id="4"/>
      <w:bookmarkEnd w:id="5"/>
    </w:p>
    <w:p w14:paraId="1DD248EB" w14:textId="0C5D5E50" w:rsidR="00994A35" w:rsidRPr="003D662E" w:rsidRDefault="00994A35" w:rsidP="009E6C43">
      <w:pPr>
        <w:jc w:val="both"/>
        <w:rPr>
          <w:lang w:val="en-US"/>
        </w:rPr>
      </w:pPr>
      <w:r w:rsidRPr="003D662E">
        <w:rPr>
          <w:lang w:val="en-US"/>
        </w:rPr>
        <w:t xml:space="preserve">Work on the </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7245E8">
      <w:pPr>
        <w:pStyle w:val="ListParagraph"/>
        <w:numPr>
          <w:ilvl w:val="0"/>
          <w:numId w:val="5"/>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4.0/IIoT/CPPS platforms using the same analysis topics as [35], but comparing more than 40 scientific approaches with 21 industrial platforms.</w:t>
      </w:r>
    </w:p>
    <w:p w14:paraId="5610784A" w14:textId="3BD94080" w:rsidR="00994A35" w:rsidRPr="003D662E" w:rsidRDefault="00994A35" w:rsidP="007245E8">
      <w:pPr>
        <w:pStyle w:val="ListParagraph"/>
        <w:numPr>
          <w:ilvl w:val="0"/>
          <w:numId w:val="5"/>
        </w:numPr>
        <w:jc w:val="both"/>
        <w:rPr>
          <w:lang w:val="en-US"/>
        </w:rPr>
      </w:pPr>
      <w:r w:rsidRPr="003D662E">
        <w:rPr>
          <w:lang w:val="en-US"/>
        </w:rPr>
        <w:t>Interactions with other funded projects: DaPro</w:t>
      </w:r>
      <w:r w:rsidR="00212667" w:rsidRPr="003D662E">
        <w:rPr>
          <w:rStyle w:val="FootnoteReference"/>
          <w:lang w:val="en-US"/>
        </w:rPr>
        <w:footnoteReference w:id="5"/>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6"/>
      </w:r>
      <w:r w:rsidR="00D372A6" w:rsidRPr="003D662E">
        <w:rPr>
          <w:lang w:val="en-US"/>
        </w:rPr>
        <w:t>, FabOs</w:t>
      </w:r>
      <w:r w:rsidR="00212667" w:rsidRPr="003D662E">
        <w:rPr>
          <w:rStyle w:val="FootnoteReference"/>
          <w:lang w:val="en-US"/>
        </w:rPr>
        <w:footnoteReference w:id="7"/>
      </w:r>
      <w:r w:rsidR="00D372A6" w:rsidRPr="003D662E">
        <w:rPr>
          <w:lang w:val="en-US"/>
        </w:rPr>
        <w:t>, Service-Meister</w:t>
      </w:r>
      <w:r w:rsidR="00212667" w:rsidRPr="003D662E">
        <w:rPr>
          <w:rStyle w:val="FootnoteReference"/>
          <w:lang w:val="en-US"/>
        </w:rPr>
        <w:footnoteReference w:id="8"/>
      </w:r>
      <w:r w:rsidR="00D372A6" w:rsidRPr="003D662E">
        <w:rPr>
          <w:lang w:val="en-US"/>
        </w:rPr>
        <w:t>.</w:t>
      </w:r>
    </w:p>
    <w:p w14:paraId="40726E1D" w14:textId="5DB58375" w:rsidR="00D372A6" w:rsidRDefault="00D372A6" w:rsidP="007245E8">
      <w:pPr>
        <w:pStyle w:val="ListParagraph"/>
        <w:numPr>
          <w:ilvl w:val="0"/>
          <w:numId w:val="5"/>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7245E8">
      <w:pPr>
        <w:pStyle w:val="ListParagraph"/>
        <w:numPr>
          <w:ilvl w:val="0"/>
          <w:numId w:val="5"/>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7245E8">
      <w:pPr>
        <w:pStyle w:val="ListParagraph"/>
        <w:numPr>
          <w:ilvl w:val="0"/>
          <w:numId w:val="5"/>
        </w:numPr>
        <w:jc w:val="both"/>
        <w:rPr>
          <w:lang w:val="en-GB"/>
        </w:rPr>
      </w:pPr>
      <w:r w:rsidRPr="00B87C8F">
        <w:rPr>
          <w:lang w:val="en-US"/>
        </w:rPr>
        <w:t>Gaia-X</w:t>
      </w:r>
      <w:r w:rsidRPr="003D662E">
        <w:rPr>
          <w:rStyle w:val="FootnoteReference"/>
          <w:b/>
          <w:lang w:val="en-US"/>
        </w:rPr>
        <w:footnoteReference w:id="9"/>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204191416"/>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13F71797"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357A2D">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t>
      </w:r>
      <w:r w:rsidRPr="003D662E">
        <w:rPr>
          <w:lang w:val="en-US"/>
        </w:rPr>
        <w:lastRenderedPageBreak/>
        <w:t xml:space="preserve">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0244E7D3"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357A2D">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357A2D">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283768F0"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357A2D">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357A2D">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357A2D">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48DA0F9C"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357A2D">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277FC720"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357A2D">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357A2D">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12EA1586"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357A2D">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357A2D">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357A2D">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5BCBE92A" w:rsidR="00D53151" w:rsidRPr="00FA0F55" w:rsidRDefault="00D53151" w:rsidP="007245E8">
      <w:pPr>
        <w:pStyle w:val="ListParagraph"/>
        <w:numPr>
          <w:ilvl w:val="0"/>
          <w:numId w:val="52"/>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357A2D">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357A2D">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357A2D">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6F4CD87A" w:rsidR="00955E10" w:rsidRPr="00FA0F55" w:rsidRDefault="00E22100" w:rsidP="007245E8">
      <w:pPr>
        <w:pStyle w:val="ListParagraph"/>
        <w:numPr>
          <w:ilvl w:val="0"/>
          <w:numId w:val="52"/>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357A2D">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357A2D">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357A2D">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 xml:space="preserve">Please consider that at its heart, the platform is a distributed system and requires certain programs running on the nodes that shall perform application </w:t>
      </w:r>
      <w:r w:rsidR="00A22528" w:rsidRPr="00FA0F55">
        <w:rPr>
          <w:lang w:val="en-US"/>
        </w:rPr>
        <w:lastRenderedPageBreak/>
        <w:t>tasks. Depending on your installation, different user permissions also for installing programming language libraries may have to be considered.</w:t>
      </w:r>
      <w:r w:rsidR="003A112E" w:rsidRPr="00FA0F55">
        <w:rPr>
          <w:lang w:val="en-US"/>
        </w:rPr>
        <w:t xml:space="preserve"> </w:t>
      </w:r>
    </w:p>
    <w:p w14:paraId="28D8BB51" w14:textId="2D6FC74B" w:rsidR="00CC2FE1" w:rsidRPr="00FA0F55" w:rsidRDefault="00CC2FE1" w:rsidP="007245E8">
      <w:pPr>
        <w:pStyle w:val="ListParagraph"/>
        <w:numPr>
          <w:ilvl w:val="0"/>
          <w:numId w:val="52"/>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357A2D">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357A2D">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357A2D">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4FEA34F9" w:rsidR="00E22100" w:rsidRPr="00FA0F55" w:rsidRDefault="00955E10" w:rsidP="007245E8">
      <w:pPr>
        <w:pStyle w:val="ListParagraph"/>
        <w:numPr>
          <w:ilvl w:val="0"/>
          <w:numId w:val="52"/>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357A2D">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357A2D">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357A2D">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357A2D">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357A2D">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357A2D">
        <w:rPr>
          <w:lang w:val="en-US"/>
        </w:rPr>
        <w:t>6.10</w:t>
      </w:r>
      <w:r w:rsidR="005064DD" w:rsidRPr="00FA0F55">
        <w:rPr>
          <w:lang w:val="en-US"/>
        </w:rPr>
        <w:fldChar w:fldCharType="end"/>
      </w:r>
      <w:r w:rsidR="005064DD" w:rsidRPr="00FA0F55">
        <w:rPr>
          <w:lang w:val="en-US"/>
        </w:rPr>
        <w:t>.</w:t>
      </w:r>
    </w:p>
    <w:p w14:paraId="1B97DD61" w14:textId="3DADC16A" w:rsidR="00E22100" w:rsidRPr="00FA0F55" w:rsidRDefault="00E22100" w:rsidP="007245E8">
      <w:pPr>
        <w:pStyle w:val="ListParagraph"/>
        <w:numPr>
          <w:ilvl w:val="0"/>
          <w:numId w:val="52"/>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357A2D">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357A2D">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357A2D">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0"/>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204191417"/>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1"/>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0DE3DEAC"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357A2D">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357A2D">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579C47EA" w:rsidR="00ED7BE1" w:rsidRPr="003D662E" w:rsidRDefault="003D60A6" w:rsidP="007245E8">
      <w:pPr>
        <w:pStyle w:val="ListParagraph"/>
        <w:numPr>
          <w:ilvl w:val="0"/>
          <w:numId w:val="3"/>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2"/>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3"/>
      </w:r>
      <w:r w:rsidRPr="003D662E">
        <w:rPr>
          <w:lang w:val="en-US"/>
        </w:rPr>
        <w:t xml:space="preserve"> and checkstyle</w:t>
      </w:r>
      <w:r w:rsidR="00AF30D7" w:rsidRPr="003D662E">
        <w:rPr>
          <w:rStyle w:val="FootnoteReference"/>
          <w:lang w:val="en-US"/>
        </w:rPr>
        <w:footnoteReference w:id="14"/>
      </w:r>
      <w:r w:rsidR="00800264" w:rsidRPr="003D662E">
        <w:rPr>
          <w:lang w:val="en-US"/>
        </w:rPr>
        <w:t xml:space="preserve"> </w:t>
      </w:r>
      <w:r w:rsidRPr="003D662E">
        <w:rPr>
          <w:lang w:val="en-US"/>
        </w:rPr>
        <w:t>integration</w:t>
      </w:r>
      <w:r w:rsidR="006B3A74" w:rsidRPr="003D662E">
        <w:rPr>
          <w:lang w:val="en-US"/>
        </w:rPr>
        <w:t>s</w:t>
      </w:r>
      <w:bookmarkStart w:id="20" w:name="_Ref171725308"/>
      <w:r w:rsidR="00B07554">
        <w:rPr>
          <w:rStyle w:val="FootnoteReference"/>
          <w:lang w:val="en-US"/>
        </w:rPr>
        <w:footnoteReference w:id="15"/>
      </w:r>
      <w:bookmarkEnd w:id="20"/>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 Maven repositories</w:t>
      </w:r>
      <w:r w:rsidR="007A479B" w:rsidRPr="003D662E">
        <w:rPr>
          <w:lang w:val="en-US"/>
        </w:rPr>
        <w:t xml:space="preserve">.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w:t>
      </w:r>
      <w:r w:rsidR="00357A2D">
        <w:rPr>
          <w:lang w:val="en-US"/>
        </w:rPr>
        <w:t xml:space="preserve">abstraction </w:t>
      </w:r>
      <w:r w:rsidR="00E00B25" w:rsidRPr="003D662E">
        <w:rPr>
          <w:lang w:val="en-US"/>
        </w:rPr>
        <w:t xml:space="preserve">was </w:t>
      </w:r>
      <w:r w:rsidR="00357A2D">
        <w:rPr>
          <w:lang w:val="en-US"/>
        </w:rPr>
        <w:t>realized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 xml:space="preserve">With version 0.7.1, we upgraded oktoflow to Java 17 (except for some components like RTSA still requiring an installed </w:t>
      </w:r>
      <w:r w:rsidR="004431FF">
        <w:rPr>
          <w:lang w:val="en-US"/>
        </w:rPr>
        <w:t xml:space="preserve">dependency to </w:t>
      </w:r>
      <w:r w:rsidR="00AD3E35">
        <w:rPr>
          <w:lang w:val="en-US"/>
        </w:rPr>
        <w:t xml:space="preserve">JDK 8 at </w:t>
      </w:r>
      <w:r w:rsidR="00AD3E35">
        <w:rPr>
          <w:lang w:val="en-US"/>
        </w:rPr>
        <w:lastRenderedPageBreak/>
        <w:t>runtime</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724D1968" w:rsidR="004863F0" w:rsidRPr="003D662E" w:rsidRDefault="0094043C" w:rsidP="007245E8">
      <w:pPr>
        <w:pStyle w:val="ListParagraph"/>
        <w:numPr>
          <w:ilvl w:val="0"/>
          <w:numId w:val="3"/>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357A2D">
        <w:rPr>
          <w:vertAlign w:val="superscript"/>
          <w:lang w:val="en-US"/>
        </w:rPr>
        <w:t>15</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7245E8">
      <w:pPr>
        <w:pStyle w:val="ListParagraph"/>
        <w:numPr>
          <w:ilvl w:val="0"/>
          <w:numId w:val="3"/>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7245E8">
      <w:pPr>
        <w:pStyle w:val="ListParagraph"/>
        <w:numPr>
          <w:ilvl w:val="0"/>
          <w:numId w:val="3"/>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6"/>
      </w:r>
      <w:r w:rsidRPr="003D662E">
        <w:rPr>
          <w:lang w:val="en-US"/>
        </w:rPr>
        <w:t>, for machine-readable complex data in AAS on JSON</w:t>
      </w:r>
      <w:r w:rsidRPr="003D662E">
        <w:rPr>
          <w:rStyle w:val="FootnoteReference"/>
          <w:lang w:val="en-US"/>
        </w:rPr>
        <w:footnoteReference w:id="17"/>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18"/>
      </w:r>
      <w:r w:rsidR="009E0408" w:rsidRPr="003D662E">
        <w:rPr>
          <w:lang w:val="en-US"/>
        </w:rPr>
        <w:t>.</w:t>
      </w:r>
    </w:p>
    <w:p w14:paraId="5250BAE8" w14:textId="164347DD" w:rsidR="008C7BAD" w:rsidRPr="003D662E" w:rsidRDefault="008C7BAD" w:rsidP="007245E8">
      <w:pPr>
        <w:pStyle w:val="ListParagraph"/>
        <w:numPr>
          <w:ilvl w:val="0"/>
          <w:numId w:val="3"/>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7245E8">
      <w:pPr>
        <w:pStyle w:val="ListParagraph"/>
        <w:numPr>
          <w:ilvl w:val="0"/>
          <w:numId w:val="3"/>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w:t>
      </w:r>
      <w:r w:rsidRPr="003D662E">
        <w:rPr>
          <w:lang w:val="en-US"/>
        </w:rPr>
        <w:lastRenderedPageBreak/>
        <w:t xml:space="preserve">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7245E8">
      <w:pPr>
        <w:pStyle w:val="ListParagraph"/>
        <w:numPr>
          <w:ilvl w:val="0"/>
          <w:numId w:val="3"/>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04570FCC"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357A2D">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7245E8">
      <w:pPr>
        <w:pStyle w:val="ListParagraph"/>
        <w:numPr>
          <w:ilvl w:val="0"/>
          <w:numId w:val="4"/>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7245E8">
      <w:pPr>
        <w:pStyle w:val="ListParagraph"/>
        <w:numPr>
          <w:ilvl w:val="0"/>
          <w:numId w:val="4"/>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7245E8">
      <w:pPr>
        <w:pStyle w:val="ListParagraph"/>
        <w:numPr>
          <w:ilvl w:val="0"/>
          <w:numId w:val="4"/>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7245E8">
      <w:pPr>
        <w:pStyle w:val="ListParagraph"/>
        <w:numPr>
          <w:ilvl w:val="0"/>
          <w:numId w:val="4"/>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19"/>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0"/>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1"/>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2" w:name="_Ref57109414"/>
      <w:bookmarkStart w:id="23" w:name="_Toc204191418"/>
      <w:r w:rsidRPr="003D662E">
        <w:rPr>
          <w:lang w:val="en-US"/>
        </w:rPr>
        <w:lastRenderedPageBreak/>
        <w:t>Architecture</w:t>
      </w:r>
      <w:bookmarkEnd w:id="22"/>
      <w:bookmarkEnd w:id="23"/>
    </w:p>
    <w:p w14:paraId="4083AA05" w14:textId="452E082C"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357A2D">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0E2ED493"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357A2D">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357A2D">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357A2D">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357A2D">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357A2D">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357A2D">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357A2D">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357A2D">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204191419"/>
      <w:r w:rsidRPr="003D662E">
        <w:rPr>
          <w:lang w:val="en-US"/>
        </w:rPr>
        <w:t>Overview</w:t>
      </w:r>
      <w:bookmarkEnd w:id="24"/>
      <w:bookmarkEnd w:id="25"/>
    </w:p>
    <w:p w14:paraId="1A4794D7" w14:textId="67181D26"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357A2D" w:rsidRPr="003D662E">
        <w:rPr>
          <w:lang w:val="en-US"/>
        </w:rPr>
        <w:t xml:space="preserve">Figure </w:t>
      </w:r>
      <w:r w:rsidR="00357A2D">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3EBF21AA"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49132901"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357A2D" w:rsidRPr="003D662E">
        <w:rPr>
          <w:lang w:val="en-US"/>
        </w:rPr>
        <w:t xml:space="preserve">Figure </w:t>
      </w:r>
      <w:r w:rsidR="00357A2D">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7245E8">
      <w:pPr>
        <w:pStyle w:val="ListParagraph"/>
        <w:numPr>
          <w:ilvl w:val="0"/>
          <w:numId w:val="6"/>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2"/>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3"/>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7245E8">
      <w:pPr>
        <w:pStyle w:val="ListParagraph"/>
        <w:numPr>
          <w:ilvl w:val="0"/>
          <w:numId w:val="6"/>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7EBF4930" w:rsidR="00C12D85" w:rsidRPr="003D662E" w:rsidRDefault="00C12D85" w:rsidP="007245E8">
      <w:pPr>
        <w:pStyle w:val="ListParagraph"/>
        <w:numPr>
          <w:ilvl w:val="0"/>
          <w:numId w:val="6"/>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357A2D" w:rsidRPr="003D662E">
        <w:rPr>
          <w:lang w:val="en-US"/>
        </w:rPr>
        <w:t xml:space="preserve">Figure </w:t>
      </w:r>
      <w:r w:rsidR="00357A2D">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38138414" w:rsidR="00ED6BF5" w:rsidRPr="003D662E" w:rsidRDefault="00ED6BF5" w:rsidP="007245E8">
      <w:pPr>
        <w:pStyle w:val="ListParagraph"/>
        <w:numPr>
          <w:ilvl w:val="0"/>
          <w:numId w:val="7"/>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7245E8">
      <w:pPr>
        <w:pStyle w:val="ListParagraph"/>
        <w:numPr>
          <w:ilvl w:val="0"/>
          <w:numId w:val="7"/>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4"/>
      </w:r>
      <w:r w:rsidR="00A3348A" w:rsidRPr="003D662E">
        <w:rPr>
          <w:lang w:val="en-US"/>
        </w:rPr>
        <w:t xml:space="preserve">, </w:t>
      </w:r>
      <w:r w:rsidR="009B1783" w:rsidRPr="003D662E">
        <w:rPr>
          <w:lang w:val="en-US"/>
        </w:rPr>
        <w:t>AMQP</w:t>
      </w:r>
      <w:r w:rsidR="009B1783" w:rsidRPr="003D662E">
        <w:rPr>
          <w:rStyle w:val="FootnoteReference"/>
          <w:lang w:val="en-US"/>
        </w:rPr>
        <w:footnoteReference w:id="25"/>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6"/>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27"/>
      </w:r>
      <w:r w:rsidR="00FF08B7" w:rsidRPr="003D662E">
        <w:rPr>
          <w:lang w:val="en-US"/>
        </w:rPr>
        <w:t xml:space="preserve"> for secure access to data.</w:t>
      </w:r>
    </w:p>
    <w:p w14:paraId="700E821B" w14:textId="6DCF4C9B" w:rsidR="001C0EBB" w:rsidRPr="003D662E" w:rsidRDefault="001C0EBB" w:rsidP="007245E8">
      <w:pPr>
        <w:pStyle w:val="ListParagraph"/>
        <w:numPr>
          <w:ilvl w:val="0"/>
          <w:numId w:val="7"/>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7245E8">
      <w:pPr>
        <w:pStyle w:val="ListParagraph"/>
        <w:numPr>
          <w:ilvl w:val="0"/>
          <w:numId w:val="7"/>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28"/>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7245E8">
      <w:pPr>
        <w:pStyle w:val="ListParagraph"/>
        <w:numPr>
          <w:ilvl w:val="0"/>
          <w:numId w:val="7"/>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7245E8">
      <w:pPr>
        <w:pStyle w:val="ListParagraph"/>
        <w:numPr>
          <w:ilvl w:val="0"/>
          <w:numId w:val="7"/>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7245E8">
      <w:pPr>
        <w:pStyle w:val="ListParagraph"/>
        <w:numPr>
          <w:ilvl w:val="0"/>
          <w:numId w:val="7"/>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7245E8">
      <w:pPr>
        <w:pStyle w:val="ListParagraph"/>
        <w:numPr>
          <w:ilvl w:val="0"/>
          <w:numId w:val="7"/>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7245E8">
      <w:pPr>
        <w:pStyle w:val="ListParagraph"/>
        <w:numPr>
          <w:ilvl w:val="0"/>
          <w:numId w:val="7"/>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29"/>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0"/>
      </w:r>
      <w:r w:rsidR="00DD05F2" w:rsidRPr="003D662E">
        <w:rPr>
          <w:lang w:val="en-GB"/>
        </w:rPr>
        <w:t>.</w:t>
      </w:r>
    </w:p>
    <w:p w14:paraId="59F712A9" w14:textId="506D2AD4"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357A2D" w:rsidRPr="003D662E">
        <w:rPr>
          <w:lang w:val="en-US"/>
        </w:rPr>
        <w:t xml:space="preserve">Figure </w:t>
      </w:r>
      <w:r w:rsidR="00357A2D">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23F3347C" w:rsidR="00905EBE" w:rsidRPr="003D662E" w:rsidRDefault="00905EBE" w:rsidP="0020787C">
      <w:pPr>
        <w:pStyle w:val="Caption"/>
        <w:jc w:val="center"/>
        <w:rPr>
          <w:lang w:val="en-US"/>
        </w:rPr>
      </w:pPr>
      <w:bookmarkStart w:id="27"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2</w:t>
      </w:r>
      <w:r w:rsidRPr="003D662E">
        <w:fldChar w:fldCharType="end"/>
      </w:r>
      <w:bookmarkEnd w:id="27"/>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8" w:name="_Ref77062311"/>
      <w:bookmarkStart w:id="29" w:name="_Toc204191420"/>
      <w:r w:rsidRPr="003D662E">
        <w:rPr>
          <w:lang w:val="en-US"/>
        </w:rPr>
        <w:t>Relation to Reference Architectures</w:t>
      </w:r>
      <w:bookmarkEnd w:id="28"/>
      <w:bookmarkEnd w:id="29"/>
    </w:p>
    <w:p w14:paraId="71C95F3E" w14:textId="55779BA4"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357A2D" w:rsidRPr="003D662E">
        <w:rPr>
          <w:lang w:val="en-US"/>
        </w:rPr>
        <w:t xml:space="preserve">Table </w:t>
      </w:r>
      <w:r w:rsidR="00357A2D">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1"/>
      </w:r>
      <w:r w:rsidR="00966866" w:rsidRPr="003D662E">
        <w:rPr>
          <w:lang w:val="en-US"/>
        </w:rPr>
        <w:t>.</w:t>
      </w:r>
    </w:p>
    <w:p w14:paraId="5557AFC1" w14:textId="37288F5D"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57A2D">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357A2D"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357A2D"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357A2D"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357A2D"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357A2D"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357A2D"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357A2D"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357A2D"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357A2D"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357A2D"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357A2D"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Toc204191421"/>
      <w:bookmarkStart w:id="33" w:name="_Ref77062309"/>
      <w:r w:rsidRPr="003D662E">
        <w:rPr>
          <w:lang w:val="en-US"/>
        </w:rPr>
        <w:t>Stream (Data) Processing</w:t>
      </w:r>
      <w:bookmarkEnd w:id="31"/>
      <w:bookmarkEnd w:id="32"/>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005EFD0A"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3</w:t>
      </w:r>
      <w:r w:rsidRPr="003D662E">
        <w:fldChar w:fldCharType="end"/>
      </w:r>
      <w:bookmarkEnd w:id="34"/>
      <w:r w:rsidRPr="003D662E">
        <w:rPr>
          <w:lang w:val="en-US"/>
        </w:rPr>
        <w:t>: Viewing IIoT and Industry 4.0 as data streams.</w:t>
      </w:r>
    </w:p>
    <w:p w14:paraId="50B99BD9" w14:textId="113AE0E8"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7A148011"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0FACB222"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5" w:name="_Ref102805354"/>
      <w:bookmarkStart w:id="36" w:name="_Toc204191422"/>
      <w:r w:rsidRPr="003D662E">
        <w:rPr>
          <w:lang w:val="en-US"/>
        </w:rPr>
        <w:t>Asset Administration Shells</w:t>
      </w:r>
      <w:bookmarkEnd w:id="33"/>
      <w:bookmarkEnd w:id="35"/>
      <w:bookmarkEnd w:id="36"/>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2B85BFCE"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357A2D" w:rsidRPr="003D662E">
        <w:rPr>
          <w:lang w:val="en-US"/>
        </w:rPr>
        <w:t xml:space="preserve">Figure </w:t>
      </w:r>
      <w:r w:rsidR="00357A2D">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357A2D">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1F8CD746"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6AE4BB4E"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357A2D" w:rsidRPr="003D662E">
        <w:rPr>
          <w:lang w:val="en-US"/>
        </w:rPr>
        <w:t xml:space="preserve">Figure </w:t>
      </w:r>
      <w:r w:rsidR="00357A2D">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Toc204191423"/>
      <w:bookmarkStart w:id="40" w:name="_Ref77062308"/>
      <w:r w:rsidRPr="003D662E">
        <w:rPr>
          <w:lang w:val="en-US"/>
        </w:rPr>
        <w:t>Component Interaction Overview</w:t>
      </w:r>
      <w:bookmarkEnd w:id="38"/>
      <w:bookmarkEnd w:id="39"/>
    </w:p>
    <w:p w14:paraId="193F2013" w14:textId="70C3ADE4"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357A2D">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357A2D">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357A2D">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05E792C5"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357A2D">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1CD19D12" w:rsidR="008A5E1A" w:rsidRPr="003D662E" w:rsidRDefault="008A5E1A" w:rsidP="007245E8">
      <w:pPr>
        <w:pStyle w:val="ListParagraph"/>
        <w:numPr>
          <w:ilvl w:val="0"/>
          <w:numId w:val="23"/>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7245E8">
      <w:pPr>
        <w:pStyle w:val="ListParagraph"/>
        <w:numPr>
          <w:ilvl w:val="0"/>
          <w:numId w:val="23"/>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4B350514"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5</w:t>
      </w:r>
      <w:r w:rsidRPr="003D662E">
        <w:fldChar w:fldCharType="end"/>
      </w:r>
      <w:bookmarkEnd w:id="41"/>
      <w:r w:rsidRPr="003D662E">
        <w:rPr>
          <w:lang w:val="en-US"/>
        </w:rPr>
        <w:t>: High-level component interaction for basic platform interactions.</w:t>
      </w:r>
    </w:p>
    <w:p w14:paraId="706046DA" w14:textId="467BE364" w:rsidR="00FD243A" w:rsidRPr="003D662E" w:rsidRDefault="00847C30" w:rsidP="007245E8">
      <w:pPr>
        <w:pStyle w:val="ListParagraph"/>
        <w:numPr>
          <w:ilvl w:val="0"/>
          <w:numId w:val="23"/>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7245E8">
      <w:pPr>
        <w:pStyle w:val="ListParagraph"/>
        <w:numPr>
          <w:ilvl w:val="0"/>
          <w:numId w:val="23"/>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7245E8">
      <w:pPr>
        <w:pStyle w:val="ListParagraph"/>
        <w:numPr>
          <w:ilvl w:val="0"/>
          <w:numId w:val="23"/>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0D0E706B" w:rsidR="00DE3142" w:rsidRPr="003D662E" w:rsidRDefault="0056700E" w:rsidP="007245E8">
      <w:pPr>
        <w:pStyle w:val="ListParagraph"/>
        <w:numPr>
          <w:ilvl w:val="0"/>
          <w:numId w:val="23"/>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357A2D" w:rsidRPr="003D662E">
        <w:rPr>
          <w:lang w:val="en-US"/>
        </w:rPr>
        <w:t xml:space="preserve">Figure </w:t>
      </w:r>
      <w:r w:rsidR="00357A2D">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3111542F" w:rsidR="0053512E" w:rsidRPr="003D662E" w:rsidRDefault="0053512E" w:rsidP="007245E8">
      <w:pPr>
        <w:pStyle w:val="ListParagraph"/>
        <w:numPr>
          <w:ilvl w:val="0"/>
          <w:numId w:val="23"/>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357A2D" w:rsidRPr="003D662E">
        <w:rPr>
          <w:lang w:val="en-US"/>
        </w:rPr>
        <w:t xml:space="preserve">Figure </w:t>
      </w:r>
      <w:r w:rsidR="00357A2D">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7245E8">
      <w:pPr>
        <w:pStyle w:val="ListParagraph"/>
        <w:numPr>
          <w:ilvl w:val="0"/>
          <w:numId w:val="23"/>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7245E8">
      <w:pPr>
        <w:pStyle w:val="ListParagraph"/>
        <w:numPr>
          <w:ilvl w:val="0"/>
          <w:numId w:val="23"/>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7245E8">
      <w:pPr>
        <w:pStyle w:val="ListParagraph"/>
        <w:numPr>
          <w:ilvl w:val="0"/>
          <w:numId w:val="23"/>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7245E8">
      <w:pPr>
        <w:pStyle w:val="ListParagraph"/>
        <w:numPr>
          <w:ilvl w:val="0"/>
          <w:numId w:val="23"/>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0A4E205C"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2" w:name="_Ref79999285"/>
      <w:bookmarkStart w:id="43" w:name="_Toc204191424"/>
      <w:r w:rsidRPr="003D662E">
        <w:rPr>
          <w:lang w:val="en-US"/>
        </w:rPr>
        <w:t>Virtual Character of the Platform</w:t>
      </w:r>
      <w:bookmarkEnd w:id="40"/>
      <w:bookmarkEnd w:id="42"/>
      <w:bookmarkEnd w:id="43"/>
    </w:p>
    <w:p w14:paraId="09C92C82" w14:textId="0977DAD9"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357A2D">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7245E8">
      <w:pPr>
        <w:pStyle w:val="ListParagraph"/>
        <w:numPr>
          <w:ilvl w:val="0"/>
          <w:numId w:val="12"/>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7245E8">
      <w:pPr>
        <w:pStyle w:val="ListParagraph"/>
        <w:numPr>
          <w:ilvl w:val="0"/>
          <w:numId w:val="12"/>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7245E8">
      <w:pPr>
        <w:pStyle w:val="ListParagraph"/>
        <w:numPr>
          <w:ilvl w:val="0"/>
          <w:numId w:val="12"/>
        </w:numPr>
        <w:jc w:val="both"/>
        <w:rPr>
          <w:lang w:val="en-US"/>
        </w:rPr>
      </w:pPr>
      <w:bookmarkStart w:id="44"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204191425"/>
      <w:bookmarkEnd w:id="45"/>
      <w:r w:rsidRPr="003D662E">
        <w:rPr>
          <w:lang w:val="en-US"/>
        </w:rPr>
        <w:t>Overall Requirements</w:t>
      </w:r>
      <w:bookmarkEnd w:id="46"/>
      <w:bookmarkEnd w:id="47"/>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06A58F42" w:rsidR="00704A44" w:rsidRPr="003D662E" w:rsidRDefault="00704A44" w:rsidP="00704A44">
      <w:pPr>
        <w:pStyle w:val="Caption"/>
        <w:jc w:val="center"/>
        <w:rPr>
          <w:lang w:val="en-US"/>
        </w:rPr>
      </w:pPr>
      <w:bookmarkStart w:id="48" w:name="_Ref57199193"/>
      <w:bookmarkStart w:id="49"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357A2D">
        <w:rPr>
          <w:noProof/>
          <w:lang w:val="en-US"/>
        </w:rPr>
        <w:t>2</w:t>
      </w:r>
      <w:r w:rsidRPr="003D662E">
        <w:fldChar w:fldCharType="end"/>
      </w:r>
      <w:bookmarkEnd w:id="48"/>
      <w:r w:rsidRPr="003D662E">
        <w:rPr>
          <w:lang w:val="en-US"/>
        </w:rPr>
        <w:t>: General platform requirements in [</w:t>
      </w:r>
      <w:r w:rsidR="006B4B9E" w:rsidRPr="003D662E">
        <w:rPr>
          <w:lang w:val="en-US"/>
        </w:rPr>
        <w:t>13</w:t>
      </w:r>
      <w:r w:rsidRPr="003D662E">
        <w:rPr>
          <w:lang w:val="en-US"/>
        </w:rPr>
        <w:t>]</w:t>
      </w:r>
      <w:bookmarkEnd w:id="4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357A2D"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357A2D"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357A2D"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357A2D"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357A2D"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357A2D"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357A2D"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357A2D"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357A2D"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357A2D"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28FB8229"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Table </w:t>
      </w:r>
      <w:r w:rsidR="00357A2D">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18FB5DD6"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357A2D" w:rsidRPr="00357A2D">
        <w:rPr>
          <w:iCs/>
          <w:lang w:val="en-US"/>
        </w:rPr>
        <w:t xml:space="preserve">Table </w:t>
      </w:r>
      <w:r w:rsidR="00357A2D" w:rsidRPr="00357A2D">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359C95F7"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357A2D">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357A2D"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357A2D"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357A2D"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357A2D"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357A2D"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357A2D"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357A2D"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357A2D"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204191426"/>
      <w:r w:rsidRPr="003D662E">
        <w:rPr>
          <w:lang w:val="en-US"/>
        </w:rPr>
        <w:t>Support Layer</w:t>
      </w:r>
      <w:bookmarkEnd w:id="52"/>
      <w:bookmarkEnd w:id="53"/>
    </w:p>
    <w:p w14:paraId="046FDCAB" w14:textId="464503FE"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357A2D">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357A2D">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357A2D">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357A2D">
        <w:rPr>
          <w:lang w:val="en-US"/>
        </w:rPr>
        <w:t>3.3.5</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357A2D">
        <w:rPr>
          <w:lang w:val="en-US"/>
        </w:rPr>
        <w:t>3.3.9</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357A2D">
        <w:rPr>
          <w:lang w:val="en-US"/>
        </w:rPr>
        <w:t>3.3.10</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357A2D">
        <w:rPr>
          <w:lang w:val="en-US"/>
        </w:rPr>
        <w:t>3.3.10</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4" w:name="_Ref77076328"/>
      <w:bookmarkStart w:id="55" w:name="_Toc204191427"/>
      <w:r w:rsidRPr="003D662E">
        <w:rPr>
          <w:lang w:val="en-US"/>
        </w:rPr>
        <w:t>Asset Administration Shell Abstraction</w:t>
      </w:r>
      <w:bookmarkEnd w:id="54"/>
      <w:bookmarkEnd w:id="55"/>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2"/>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4535E52B" w:rsidR="00017DA6" w:rsidRPr="003D662E" w:rsidRDefault="001B2E16" w:rsidP="006461D2">
      <w:pPr>
        <w:pStyle w:val="Caption"/>
        <w:jc w:val="center"/>
        <w:rPr>
          <w:noProof/>
          <w:lang w:val="en-US"/>
        </w:rPr>
      </w:pPr>
      <w:bookmarkStart w:id="56"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6</w:t>
      </w:r>
      <w:r w:rsidRPr="003D662E">
        <w:fldChar w:fldCharType="end"/>
      </w:r>
      <w:bookmarkEnd w:id="56"/>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4C726B00"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7" w:name="_Hlk77073290"/>
      <w:r w:rsidRPr="003D662E">
        <w:rPr>
          <w:lang w:val="en-US"/>
        </w:rPr>
        <w:t>BaSyx</w:t>
      </w:r>
      <w:r w:rsidR="0096247D">
        <w:rPr>
          <w:lang w:val="en-US"/>
        </w:rPr>
        <w:t>1</w:t>
      </w:r>
      <w:r w:rsidRPr="003D662E">
        <w:rPr>
          <w:lang w:val="en-US"/>
        </w:rPr>
        <w:t xml:space="preserve"> as </w:t>
      </w:r>
      <w:bookmarkEnd w:id="57"/>
      <w:r w:rsidRPr="003D662E">
        <w:rPr>
          <w:lang w:val="en-US"/>
        </w:rPr>
        <w:t>the default AAS implementation of the platform</w:t>
      </w:r>
      <w:r w:rsidR="0096247D">
        <w:rPr>
          <w:lang w:val="en-US"/>
        </w:rPr>
        <w:t xml:space="preserve"> and integrade in the same fashin BaSyx2 (AAS metamodel/API v3), currently as optional plugin</w:t>
      </w:r>
      <w:r w:rsidRPr="003D662E">
        <w:rPr>
          <w:lang w:val="en-US"/>
        </w:rPr>
        <w:t>.</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2AEB8164"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w:t>
      </w:r>
      <w:r w:rsidR="0096247D">
        <w:rPr>
          <w:lang w:val="en-US"/>
        </w:rPr>
        <w:t xml:space="preserve">(akin the </w:t>
      </w:r>
      <w:r w:rsidR="0096247D" w:rsidRPr="003D662E">
        <w:rPr>
          <w:rFonts w:ascii="Consolas" w:hAnsi="Consolas"/>
          <w:lang w:val="en-US"/>
        </w:rPr>
        <w:t>aas.basyx</w:t>
      </w:r>
      <w:r w:rsidR="0096247D">
        <w:rPr>
          <w:rFonts w:ascii="Consolas" w:hAnsi="Consolas"/>
          <w:lang w:val="en-US"/>
        </w:rPr>
        <w:t>2</w:t>
      </w:r>
      <w:r w:rsidR="0096247D">
        <w:rPr>
          <w:lang w:val="en-US"/>
        </w:rPr>
        <w:t>)</w:t>
      </w:r>
      <w:r w:rsidR="0096247D" w:rsidRPr="003D662E">
        <w:rPr>
          <w:lang w:val="en-US"/>
        </w:rPr>
        <w:t xml:space="preserve"> </w:t>
      </w:r>
      <w:r w:rsidRPr="003D662E">
        <w:rPr>
          <w:lang w:val="en-US"/>
        </w:rPr>
        <w:t xml:space="preserve">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357A2D">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3"/>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lastRenderedPageBreak/>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7245E8">
      <w:pPr>
        <w:pStyle w:val="ListParagraph"/>
        <w:numPr>
          <w:ilvl w:val="0"/>
          <w:numId w:val="54"/>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7245E8">
      <w:pPr>
        <w:pStyle w:val="ListParagraph"/>
        <w:numPr>
          <w:ilvl w:val="0"/>
          <w:numId w:val="54"/>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7245E8">
      <w:pPr>
        <w:pStyle w:val="ListParagraph"/>
        <w:numPr>
          <w:ilvl w:val="0"/>
          <w:numId w:val="54"/>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1623B6D1"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4"/>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60CB7884"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5"/>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357A2D" w:rsidRPr="003D662E">
        <w:rPr>
          <w:lang w:val="en-US"/>
        </w:rPr>
        <w:t xml:space="preserve">Figure </w:t>
      </w:r>
      <w:r w:rsidR="00357A2D">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15BFB2BF"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357A2D" w:rsidRPr="003D662E">
        <w:rPr>
          <w:lang w:val="en-US"/>
        </w:rPr>
        <w:t xml:space="preserve">Figure </w:t>
      </w:r>
      <w:r w:rsidR="00357A2D">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076B4C5E"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357A2D">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8" w:name="_Ref77076330"/>
      <w:bookmarkStart w:id="59" w:name="_Toc204191428"/>
      <w:r w:rsidRPr="003D662E">
        <w:rPr>
          <w:lang w:val="en-US"/>
        </w:rPr>
        <w:t xml:space="preserve">Network </w:t>
      </w:r>
      <w:r w:rsidR="001B1A66" w:rsidRPr="003D662E">
        <w:rPr>
          <w:lang w:val="en-US"/>
        </w:rPr>
        <w:t xml:space="preserve">Management </w:t>
      </w:r>
      <w:r w:rsidRPr="003D662E">
        <w:rPr>
          <w:lang w:val="en-US"/>
        </w:rPr>
        <w:t>Support</w:t>
      </w:r>
      <w:bookmarkEnd w:id="58"/>
      <w:bookmarkEnd w:id="59"/>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2EB6DE47"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357A2D">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6"/>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0" w:name="_Ref77076332"/>
      <w:bookmarkStart w:id="61" w:name="_Toc204191429"/>
      <w:r w:rsidRPr="003D662E">
        <w:rPr>
          <w:lang w:val="en-US"/>
        </w:rPr>
        <w:t>Lifecycle Support</w:t>
      </w:r>
      <w:bookmarkEnd w:id="60"/>
      <w:bookmarkEnd w:id="61"/>
    </w:p>
    <w:p w14:paraId="1D270EA2" w14:textId="186F0D34"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357A2D" w:rsidRPr="003D662E">
        <w:rPr>
          <w:lang w:val="en-US"/>
        </w:rPr>
        <w:t xml:space="preserve">Figure </w:t>
      </w:r>
      <w:r w:rsidR="00357A2D">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bookmarkStart w:id="62" w:name="_Toc204191430"/>
      <w:r>
        <w:rPr>
          <w:lang w:val="en-US"/>
        </w:rPr>
        <w:t>Plugin</w:t>
      </w:r>
      <w:r w:rsidRPr="003D662E">
        <w:rPr>
          <w:lang w:val="en-US"/>
        </w:rPr>
        <w:t xml:space="preserve"> Support</w:t>
      </w:r>
      <w:bookmarkEnd w:id="62"/>
    </w:p>
    <w:p w14:paraId="3D330D91" w14:textId="77777777" w:rsidR="006D21FB" w:rsidRDefault="00713E60" w:rsidP="006461D2">
      <w:pPr>
        <w:jc w:val="both"/>
        <w:rPr>
          <w:lang w:val="en-US"/>
        </w:rPr>
      </w:pPr>
      <w:r>
        <w:rPr>
          <w:lang w:val="en-US"/>
        </w:rPr>
        <w:t>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w:t>
      </w:r>
      <w:r w:rsidR="006D21FB">
        <w:rPr>
          <w:lang w:val="en-US"/>
        </w:rPr>
        <w:t>, which allows various forms of plugins</w:t>
      </w:r>
      <w:r>
        <w:rPr>
          <w:lang w:val="en-US"/>
        </w:rPr>
        <w:t>:</w:t>
      </w:r>
    </w:p>
    <w:p w14:paraId="0881DC33" w14:textId="581C1E2D" w:rsidR="006D21FB" w:rsidRDefault="006D21FB" w:rsidP="007245E8">
      <w:pPr>
        <w:pStyle w:val="ListParagraph"/>
        <w:numPr>
          <w:ilvl w:val="0"/>
          <w:numId w:val="57"/>
        </w:numPr>
        <w:jc w:val="both"/>
        <w:rPr>
          <w:lang w:val="en-US"/>
        </w:rPr>
      </w:pPr>
      <w:r>
        <w:rPr>
          <w:lang w:val="en-US"/>
        </w:rPr>
        <w:t>Separate, priority-based class loader for isolating potentially conflicting dependencies.</w:t>
      </w:r>
    </w:p>
    <w:p w14:paraId="49BE78A4" w14:textId="5A2BA9D0" w:rsidR="006D21FB" w:rsidRDefault="006D21FB" w:rsidP="007245E8">
      <w:pPr>
        <w:pStyle w:val="ListParagraph"/>
        <w:numPr>
          <w:ilvl w:val="0"/>
          <w:numId w:val="57"/>
        </w:numPr>
        <w:jc w:val="both"/>
        <w:rPr>
          <w:lang w:val="en-US"/>
        </w:rPr>
      </w:pPr>
      <w:r>
        <w:rPr>
          <w:lang w:val="en-US"/>
        </w:rPr>
        <w:t>Limited class loading while running the plugin as an own JVM, e.g., in case of server instances with heavily conflicting dependencies.</w:t>
      </w:r>
    </w:p>
    <w:p w14:paraId="581E8394" w14:textId="4F5D33A1" w:rsidR="006D21FB" w:rsidRPr="006D21FB" w:rsidRDefault="006D21FB" w:rsidP="007245E8">
      <w:pPr>
        <w:pStyle w:val="ListParagraph"/>
        <w:numPr>
          <w:ilvl w:val="0"/>
          <w:numId w:val="57"/>
        </w:numPr>
        <w:jc w:val="both"/>
        <w:rPr>
          <w:lang w:val="en-US"/>
        </w:rPr>
      </w:pPr>
      <w:r>
        <w:rPr>
          <w:lang w:val="en-US"/>
        </w:rPr>
        <w:t>Proxy plugins using the same classloader to enable a unified plugin architecture, e.g., if similar alternative components are loaded through (and require) the priority classloader while others use plugins internally or are free of conflicts.</w:t>
      </w:r>
    </w:p>
    <w:p w14:paraId="614E9D21" w14:textId="5B6F7E4B" w:rsidR="00713E60" w:rsidRDefault="00517F7B" w:rsidP="006461D2">
      <w:pPr>
        <w:jc w:val="both"/>
        <w:rPr>
          <w:lang w:val="en-US"/>
        </w:rPr>
      </w:pPr>
      <w:r>
        <w:rPr>
          <w:lang w:val="en-US"/>
        </w:rPr>
        <w:t>In more details, t</w:t>
      </w:r>
      <w:r w:rsidR="00713E60">
        <w:rPr>
          <w:lang w:val="en-US"/>
        </w:rPr>
        <w:t xml:space="preserve">he </w:t>
      </w:r>
      <w:r w:rsidR="00713E60" w:rsidRPr="00713E60">
        <w:rPr>
          <w:rFonts w:ascii="Consolas" w:hAnsi="Consolas"/>
          <w:lang w:val="en-US"/>
        </w:rPr>
        <w:t>PluginSetupDescriptor</w:t>
      </w:r>
      <w:r w:rsidR="00713E60">
        <w:rPr>
          <w:lang w:val="en-US"/>
        </w:rPr>
        <w:t xml:space="preserve">, which introduces the </w:t>
      </w:r>
      <w:r w:rsidR="004519DF">
        <w:rPr>
          <w:lang w:val="en-US"/>
        </w:rPr>
        <w:t xml:space="preserve">classloader of the </w:t>
      </w:r>
      <w:r w:rsidR="00713E60">
        <w:rPr>
          <w:lang w:val="en-US"/>
        </w:rPr>
        <w:t xml:space="preserve">plugin and the </w:t>
      </w:r>
      <w:r w:rsidR="00713E60" w:rsidRPr="00713E60">
        <w:rPr>
          <w:rFonts w:ascii="Consolas" w:hAnsi="Consolas"/>
          <w:lang w:val="en-US"/>
        </w:rPr>
        <w:t>PluginDescriptor</w:t>
      </w:r>
      <w:r w:rsidR="00713E60">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357A2D">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9FAD5C9" w:rsidR="007F7764" w:rsidRPr="003D662E"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r w:rsidR="006D21FB">
        <w:rPr>
          <w:lang w:val="en-US"/>
        </w:rPr>
        <w:t xml:space="preserve"> Another plugin is the MQTT broker Apache QPID, which is frequently used in testing. For this plugin, only core classes are loaded while the full broker is created as a standalone JVM.</w:t>
      </w:r>
    </w:p>
    <w:p w14:paraId="4932B121" w14:textId="17EA20CE" w:rsidR="0088116E" w:rsidRDefault="0088116E" w:rsidP="00D808BA">
      <w:pPr>
        <w:pStyle w:val="Heading3"/>
        <w:rPr>
          <w:lang w:val="en-US"/>
        </w:rPr>
      </w:pPr>
      <w:bookmarkStart w:id="63" w:name="_Ref204189276"/>
      <w:bookmarkStart w:id="64" w:name="_Toc204191431"/>
      <w:bookmarkStart w:id="65" w:name="_Ref98244584"/>
      <w:r>
        <w:rPr>
          <w:lang w:val="en-US"/>
        </w:rPr>
        <w:t>Logging Support</w:t>
      </w:r>
      <w:bookmarkEnd w:id="63"/>
      <w:bookmarkEnd w:id="64"/>
    </w:p>
    <w:p w14:paraId="0BF93443" w14:textId="1D2C569C" w:rsidR="0088116E" w:rsidRDefault="0088116E" w:rsidP="006C2D50">
      <w:pPr>
        <w:jc w:val="both"/>
        <w:rPr>
          <w:lang w:val="en-US"/>
        </w:rPr>
      </w:pPr>
      <w:r>
        <w:rPr>
          <w:lang w:val="en-US"/>
        </w:rPr>
        <w:t xml:space="preserve">Logging is a cross-cutting functionality informing about errors, warnings, debug information or traces. However, as there is no agreed logging standard in Java (the various approaches like </w:t>
      </w:r>
      <w:bookmarkStart w:id="66" w:name="_GoBack"/>
      <w:r>
        <w:rPr>
          <w:lang w:val="en-US"/>
        </w:rPr>
        <w:t>SLF4j</w:t>
      </w:r>
      <w:bookmarkEnd w:id="66"/>
      <w:r>
        <w:rPr>
          <w:lang w:val="en-US"/>
        </w:rPr>
        <w:t xml:space="preserve">, log4j, </w:t>
      </w:r>
      <w:r>
        <w:rPr>
          <w:lang w:val="en-US"/>
        </w:rPr>
        <w:lastRenderedPageBreak/>
        <w:t xml:space="preserve">logback besides the Java logger indicate the living diversity), this is always a source for dependency conflicts. For this reason, </w:t>
      </w:r>
      <w:r w:rsidR="006C2D50">
        <w:rPr>
          <w:lang w:val="en-US"/>
        </w:rPr>
        <w:t xml:space="preserve">also to enable independent component lifecycles with individual dependencies, </w:t>
      </w:r>
      <w:r>
        <w:rPr>
          <w:lang w:val="en-US"/>
        </w:rPr>
        <w:t xml:space="preserve">the logging support in the support level abstracts a typical logging interface (we used SLF4j) and hides the actual implementation behind an interface in a low-level plugin. </w:t>
      </w:r>
      <w:r w:rsidR="006C2D50">
        <w:rPr>
          <w:lang w:val="en-US"/>
        </w:rPr>
        <w:t>A basic implementation is provided so that early information, e.g., emitted by the plugin manager is logged. Besides this, the default logging plugin is realized by wrapping SLF4j</w:t>
      </w:r>
      <w:r w:rsidR="004B0C0D">
        <w:rPr>
          <w:lang w:val="en-US"/>
        </w:rPr>
        <w:t xml:space="preserve"> and its SLF4j simple implementation</w:t>
      </w:r>
      <w:r w:rsidR="006C2D50">
        <w:rPr>
          <w:lang w:val="en-US"/>
        </w:rPr>
        <w:t>. However, alternative plugins may be realized that. Core platform layers must since version 0.7.1 on this logging abstraction, plugins with own classpath dependencies may use the platform logging interface or (carefully) use the logger included there, (generated) applications shall migrate to the platform logging interface.</w:t>
      </w:r>
    </w:p>
    <w:p w14:paraId="123F02DD" w14:textId="59C40637" w:rsidR="009C0AD4" w:rsidRPr="0088116E" w:rsidRDefault="009C0AD4" w:rsidP="006C2D50">
      <w:pPr>
        <w:jc w:val="both"/>
        <w:rPr>
          <w:lang w:val="en-US"/>
        </w:rPr>
      </w:pPr>
      <w:r>
        <w:rPr>
          <w:lang w:val="en-US"/>
        </w:rPr>
        <w:t xml:space="preserve">For convenicence, the logging </w:t>
      </w:r>
      <w:r w:rsidR="004B0C0D">
        <w:rPr>
          <w:lang w:val="en-US"/>
        </w:rPr>
        <w:t xml:space="preserve">implementation </w:t>
      </w:r>
      <w:r>
        <w:rPr>
          <w:lang w:val="en-US"/>
        </w:rPr>
        <w:t xml:space="preserve">plugin can be also used as a direct </w:t>
      </w:r>
      <w:r w:rsidR="004B0C0D">
        <w:rPr>
          <w:lang w:val="en-US"/>
        </w:rPr>
        <w:t>dependency, i.e., it hooks into the logging interface via JSL rather than via the plugin manager. Components must not use the logging implementation plugin as productive dependency, but it may be rather convenient to use it as test dependency.</w:t>
      </w:r>
    </w:p>
    <w:p w14:paraId="39C957CC" w14:textId="0DA87F91" w:rsidR="0088116E" w:rsidRDefault="0088116E" w:rsidP="0088116E">
      <w:pPr>
        <w:pStyle w:val="Heading3"/>
        <w:rPr>
          <w:lang w:val="en-US"/>
        </w:rPr>
      </w:pPr>
      <w:bookmarkStart w:id="67" w:name="_Ref204189766"/>
      <w:bookmarkStart w:id="68" w:name="_Toc204191432"/>
      <w:r>
        <w:rPr>
          <w:lang w:val="en-US"/>
        </w:rPr>
        <w:t>YAML</w:t>
      </w:r>
      <w:r w:rsidRPr="003D662E">
        <w:rPr>
          <w:lang w:val="en-US"/>
        </w:rPr>
        <w:t xml:space="preserve"> Support</w:t>
      </w:r>
      <w:bookmarkEnd w:id="67"/>
      <w:bookmarkEnd w:id="68"/>
    </w:p>
    <w:p w14:paraId="3D84270A" w14:textId="03AEF7AC" w:rsidR="004B0C0D" w:rsidRDefault="009C0AD4" w:rsidP="001C6B31">
      <w:pPr>
        <w:jc w:val="both"/>
        <w:rPr>
          <w:lang w:val="en-US"/>
        </w:rPr>
      </w:pPr>
      <w:r>
        <w:rPr>
          <w:lang w:val="en-US"/>
        </w:rPr>
        <w:t xml:space="preserve">As for the logging support in Section </w:t>
      </w:r>
      <w:r>
        <w:rPr>
          <w:lang w:val="en-US"/>
        </w:rPr>
        <w:fldChar w:fldCharType="begin"/>
      </w:r>
      <w:r>
        <w:rPr>
          <w:lang w:val="en-US"/>
        </w:rPr>
        <w:instrText xml:space="preserve"> REF _Ref204189276 \r \h </w:instrText>
      </w:r>
      <w:r w:rsidR="001C6B31">
        <w:rPr>
          <w:lang w:val="en-US"/>
        </w:rPr>
        <w:instrText xml:space="preserve"> \* MERGEFORMAT </w:instrText>
      </w:r>
      <w:r>
        <w:rPr>
          <w:lang w:val="en-US"/>
        </w:rPr>
      </w:r>
      <w:r>
        <w:rPr>
          <w:lang w:val="en-US"/>
        </w:rPr>
        <w:fldChar w:fldCharType="separate"/>
      </w:r>
      <w:r w:rsidR="00357A2D">
        <w:rPr>
          <w:lang w:val="en-US"/>
        </w:rPr>
        <w:t>3.3.5</w:t>
      </w:r>
      <w:r>
        <w:rPr>
          <w:lang w:val="en-US"/>
        </w:rPr>
        <w:fldChar w:fldCharType="end"/>
      </w:r>
      <w:r>
        <w:rPr>
          <w:lang w:val="en-US"/>
        </w:rPr>
        <w:t xml:space="preserve">, YAML in an application with Spring Boot (used for the service execution and BaSyx2) is a further potential source of dependency conflicts. Similarly, we wrapped </w:t>
      </w:r>
      <w:r w:rsidR="004B0C0D">
        <w:rPr>
          <w:lang w:val="en-US"/>
        </w:rPr>
        <w:t xml:space="preserve">in version 0.7.1 </w:t>
      </w:r>
      <w:r>
        <w:rPr>
          <w:lang w:val="en-US"/>
        </w:rPr>
        <w:t xml:space="preserve">snakeyaml into a platform plugin. </w:t>
      </w:r>
    </w:p>
    <w:p w14:paraId="1432998C" w14:textId="3CF8FB33" w:rsidR="009C0AD4" w:rsidRPr="009C0AD4" w:rsidRDefault="009C0AD4" w:rsidP="001C6B31">
      <w:pPr>
        <w:jc w:val="both"/>
        <w:rPr>
          <w:lang w:val="en-US"/>
        </w:rPr>
      </w:pPr>
      <w:r>
        <w:rPr>
          <w:lang w:val="en-US"/>
        </w:rPr>
        <w:t xml:space="preserve">In contrast to the platform logging, there is </w:t>
      </w:r>
      <w:r w:rsidR="004B0C0D">
        <w:rPr>
          <w:lang w:val="en-US"/>
        </w:rPr>
        <w:t xml:space="preserve">no default implementation, i.e., the YAML implementation plugin must be there, where it is needed. For platform </w:t>
      </w:r>
      <w:r w:rsidR="001C6B31">
        <w:rPr>
          <w:lang w:val="en-US"/>
        </w:rPr>
        <w:t>services</w:t>
      </w:r>
      <w:r w:rsidR="004B0C0D">
        <w:rPr>
          <w:lang w:val="en-US"/>
        </w:rPr>
        <w:t xml:space="preserve">, this is realized by the platform </w:t>
      </w:r>
      <w:r w:rsidR="001C6B31">
        <w:rPr>
          <w:lang w:val="en-US"/>
        </w:rPr>
        <w:t>instantiated</w:t>
      </w:r>
      <w:r w:rsidR="004B0C0D">
        <w:rPr>
          <w:lang w:val="en-US"/>
        </w:rPr>
        <w:t>, i.e., no platform core component must have a direct dependency to the YAML implementation plugin</w:t>
      </w:r>
      <w:r w:rsidR="005052DF">
        <w:rPr>
          <w:lang w:val="en-US"/>
        </w:rPr>
        <w:t xml:space="preserve"> or to a YAML implementation framework (except for some testing exceptions)</w:t>
      </w:r>
      <w:r w:rsidR="004B0C0D">
        <w:rPr>
          <w:lang w:val="en-US"/>
        </w:rPr>
        <w:t xml:space="preserve">. Akin to the logging implementation, </w:t>
      </w:r>
      <w:r w:rsidR="001C6B31">
        <w:rPr>
          <w:lang w:val="en-US"/>
        </w:rPr>
        <w:t>the YAML implementation plugin</w:t>
      </w:r>
      <w:r w:rsidR="004B0C0D">
        <w:rPr>
          <w:lang w:val="en-US"/>
        </w:rPr>
        <w:t xml:space="preserve"> may be used as test dependency, as also the YAML implementation can be integrated in both ways, as plugin and (for testing) a usual dependency that hooks itself into the platform via JSL. Again, plugin implementations may </w:t>
      </w:r>
      <w:r w:rsidR="001C6B31">
        <w:rPr>
          <w:lang w:val="en-US"/>
        </w:rPr>
        <w:t xml:space="preserve">(carefully) </w:t>
      </w:r>
      <w:r w:rsidR="004B0C0D">
        <w:rPr>
          <w:lang w:val="en-US"/>
        </w:rPr>
        <w:t>use the YAML dependency provided there, generate apps shall migrate to the platform YAML support.</w:t>
      </w:r>
    </w:p>
    <w:p w14:paraId="19EAA1A4" w14:textId="315B5574" w:rsidR="0088116E" w:rsidRPr="003D662E" w:rsidRDefault="0088116E" w:rsidP="0088116E">
      <w:pPr>
        <w:pStyle w:val="Heading3"/>
        <w:rPr>
          <w:lang w:val="en-US"/>
        </w:rPr>
      </w:pPr>
      <w:bookmarkStart w:id="69" w:name="_Toc204191433"/>
      <w:r>
        <w:rPr>
          <w:lang w:val="en-US"/>
        </w:rPr>
        <w:t>JSON</w:t>
      </w:r>
      <w:r w:rsidRPr="003D662E">
        <w:rPr>
          <w:lang w:val="en-US"/>
        </w:rPr>
        <w:t xml:space="preserve"> Support</w:t>
      </w:r>
      <w:bookmarkEnd w:id="69"/>
    </w:p>
    <w:p w14:paraId="0E7C54A4" w14:textId="06F97D42" w:rsidR="004B0C0D" w:rsidRDefault="004B0C0D" w:rsidP="001C6B31">
      <w:pPr>
        <w:jc w:val="both"/>
        <w:rPr>
          <w:lang w:val="en-US"/>
        </w:rPr>
      </w:pPr>
      <w:r>
        <w:rPr>
          <w:lang w:val="en-US"/>
        </w:rPr>
        <w:t xml:space="preserve">Similar to YAML (Section </w:t>
      </w:r>
      <w:r>
        <w:rPr>
          <w:lang w:val="en-US"/>
        </w:rPr>
        <w:fldChar w:fldCharType="begin"/>
      </w:r>
      <w:r>
        <w:rPr>
          <w:lang w:val="en-US"/>
        </w:rPr>
        <w:instrText xml:space="preserve"> REF _Ref204189766 \r \h </w:instrText>
      </w:r>
      <w:r w:rsidR="001C6B31">
        <w:rPr>
          <w:lang w:val="en-US"/>
        </w:rPr>
        <w:instrText xml:space="preserve"> \* MERGEFORMAT </w:instrText>
      </w:r>
      <w:r>
        <w:rPr>
          <w:lang w:val="en-US"/>
        </w:rPr>
      </w:r>
      <w:r>
        <w:rPr>
          <w:lang w:val="en-US"/>
        </w:rPr>
        <w:fldChar w:fldCharType="separate"/>
      </w:r>
      <w:r w:rsidR="00357A2D">
        <w:rPr>
          <w:lang w:val="en-US"/>
        </w:rPr>
        <w:t>3.3.6</w:t>
      </w:r>
      <w:r>
        <w:rPr>
          <w:lang w:val="en-US"/>
        </w:rPr>
        <w:fldChar w:fldCharType="end"/>
      </w:r>
      <w:r>
        <w:rPr>
          <w:lang w:val="en-US"/>
        </w:rPr>
        <w:t>), JSON became a platform plugin in version 0.7.1, here implemented through fasterxml/Jackson. In contrast to YAML, the interface does not only contain basic functionality rather than also complex mapping/serialization configurations as needed for data transport.</w:t>
      </w:r>
    </w:p>
    <w:p w14:paraId="2E925DF0" w14:textId="104B04B8" w:rsidR="004B0C0D" w:rsidRPr="009C0AD4" w:rsidRDefault="004B0C0D" w:rsidP="001C6B31">
      <w:pPr>
        <w:jc w:val="both"/>
        <w:rPr>
          <w:lang w:val="en-US"/>
        </w:rPr>
      </w:pPr>
      <w:r>
        <w:rPr>
          <w:lang w:val="en-US"/>
        </w:rPr>
        <w:t xml:space="preserve">In contrast to the platform logging, there is also no default implementation for JSON, i.e., the JSON implementation plugin must in the dependencies, where it is needed. </w:t>
      </w:r>
      <w:r w:rsidR="008A52F9">
        <w:rPr>
          <w:lang w:val="en-US"/>
        </w:rPr>
        <w:t xml:space="preserve">Platform services are in transition towards using the JSON support. </w:t>
      </w:r>
      <w:r>
        <w:rPr>
          <w:lang w:val="en-US"/>
        </w:rPr>
        <w:t xml:space="preserve">For platform </w:t>
      </w:r>
      <w:r w:rsidR="001C6B31">
        <w:rPr>
          <w:lang w:val="en-US"/>
        </w:rPr>
        <w:t>services</w:t>
      </w:r>
      <w:r>
        <w:rPr>
          <w:lang w:val="en-US"/>
        </w:rPr>
        <w:t xml:space="preserve">, this is realized by the platform instantiated, i.e., </w:t>
      </w:r>
      <w:r w:rsidR="008A52F9">
        <w:rPr>
          <w:lang w:val="en-US"/>
        </w:rPr>
        <w:t xml:space="preserve">after transition, </w:t>
      </w:r>
      <w:r>
        <w:rPr>
          <w:lang w:val="en-US"/>
        </w:rPr>
        <w:t xml:space="preserve">no platform core component must have a direct dependency to the </w:t>
      </w:r>
      <w:r w:rsidR="001C6B31">
        <w:rPr>
          <w:lang w:val="en-US"/>
        </w:rPr>
        <w:t>JSON</w:t>
      </w:r>
      <w:r>
        <w:rPr>
          <w:lang w:val="en-US"/>
        </w:rPr>
        <w:t xml:space="preserve"> implementation plugin</w:t>
      </w:r>
      <w:r w:rsidR="005052DF" w:rsidRPr="005052DF">
        <w:rPr>
          <w:lang w:val="en-US"/>
        </w:rPr>
        <w:t xml:space="preserve"> </w:t>
      </w:r>
      <w:r w:rsidR="005052DF">
        <w:rPr>
          <w:lang w:val="en-US"/>
        </w:rPr>
        <w:t>or to a JSON implementation framework (except for some testing exceptions)</w:t>
      </w:r>
      <w:r>
        <w:rPr>
          <w:lang w:val="en-US"/>
        </w:rPr>
        <w:t xml:space="preserve">. Akin to the logging implementation, </w:t>
      </w:r>
      <w:r w:rsidR="001C6B31">
        <w:rPr>
          <w:lang w:val="en-US"/>
        </w:rPr>
        <w:t>the JSON implementation plugin</w:t>
      </w:r>
      <w:r>
        <w:rPr>
          <w:lang w:val="en-US"/>
        </w:rPr>
        <w:t xml:space="preserve"> may be used as test dependency, as also the YAML implementation can be integrated in both ways, as plugin and (for testing) a usual dependency that hooks itself into the platform via JSL. Again, plugin implementations may </w:t>
      </w:r>
      <w:r w:rsidR="001C6B31">
        <w:rPr>
          <w:lang w:val="en-US"/>
        </w:rPr>
        <w:t xml:space="preserve">(carefully) </w:t>
      </w:r>
      <w:r>
        <w:rPr>
          <w:lang w:val="en-US"/>
        </w:rPr>
        <w:t xml:space="preserve">use the </w:t>
      </w:r>
      <w:r w:rsidR="001C6B31">
        <w:rPr>
          <w:lang w:val="en-US"/>
        </w:rPr>
        <w:t>JSON</w:t>
      </w:r>
      <w:r>
        <w:rPr>
          <w:lang w:val="en-US"/>
        </w:rPr>
        <w:t xml:space="preserve"> dependency provided there, generate apps shall migrate to the platform YAML support.</w:t>
      </w:r>
    </w:p>
    <w:p w14:paraId="1F1290AC" w14:textId="67ABE9BC" w:rsidR="00D808BA" w:rsidRPr="003D662E" w:rsidRDefault="00D808BA" w:rsidP="00D808BA">
      <w:pPr>
        <w:pStyle w:val="Heading3"/>
        <w:rPr>
          <w:lang w:val="en-US"/>
        </w:rPr>
      </w:pPr>
      <w:bookmarkStart w:id="70" w:name="_Toc204191434"/>
      <w:r w:rsidRPr="003D662E">
        <w:rPr>
          <w:lang w:val="en-US"/>
        </w:rPr>
        <w:t>System-level Monitoring Support</w:t>
      </w:r>
      <w:bookmarkEnd w:id="65"/>
      <w:bookmarkEnd w:id="70"/>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w:t>
      </w:r>
      <w:r w:rsidR="00F6358D" w:rsidRPr="003D662E">
        <w:rPr>
          <w:lang w:val="en-US"/>
        </w:rPr>
        <w:lastRenderedPageBreak/>
        <w:t xml:space="preserve">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37"/>
      </w:r>
      <w:r w:rsidR="00F6358D" w:rsidRPr="003D662E">
        <w:rPr>
          <w:lang w:val="en-US"/>
        </w:rPr>
        <w:t>.</w:t>
      </w:r>
      <w:r w:rsidR="00317C5D" w:rsidRPr="003D662E">
        <w:rPr>
          <w:lang w:val="en-US"/>
        </w:rPr>
        <w:t xml:space="preserve"> One alternative could be OSHI</w:t>
      </w:r>
      <w:bookmarkStart w:id="71" w:name="_Ref103532965"/>
      <w:r w:rsidR="00317C5D" w:rsidRPr="003D662E">
        <w:rPr>
          <w:rStyle w:val="FootnoteReference"/>
          <w:lang w:val="en-US"/>
        </w:rPr>
        <w:footnoteReference w:id="38"/>
      </w:r>
      <w:bookmarkEnd w:id="71"/>
      <w:r w:rsidR="00317C5D" w:rsidRPr="003D662E">
        <w:rPr>
          <w:lang w:val="en-US"/>
        </w:rPr>
        <w:t>.</w:t>
      </w:r>
    </w:p>
    <w:p w14:paraId="46E958FB" w14:textId="52F12D3C" w:rsidR="00623B45" w:rsidRPr="003D662E" w:rsidRDefault="00623B45" w:rsidP="006461D2">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72" w:name="_Ref108000037"/>
      <w:bookmarkStart w:id="73" w:name="_Ref109305545"/>
      <w:bookmarkStart w:id="74" w:name="_Ref111718008"/>
      <w:bookmarkStart w:id="75" w:name="_Toc204191435"/>
      <w:r w:rsidRPr="003D662E">
        <w:rPr>
          <w:lang w:val="en-US"/>
        </w:rPr>
        <w:t>Identity Support</w:t>
      </w:r>
      <w:bookmarkEnd w:id="72"/>
      <w:bookmarkEnd w:id="73"/>
      <w:bookmarkEnd w:id="74"/>
      <w:bookmarkEnd w:id="75"/>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39"/>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76" w:name="_Ref108000040"/>
      <w:bookmarkStart w:id="77" w:name="_Toc204191436"/>
      <w:bookmarkStart w:id="78" w:name="_Ref88577887"/>
      <w:r w:rsidRPr="003D662E">
        <w:rPr>
          <w:lang w:val="en-US"/>
        </w:rPr>
        <w:t>Resource</w:t>
      </w:r>
      <w:r w:rsidR="00C55642" w:rsidRPr="003D662E">
        <w:rPr>
          <w:lang w:val="en-US"/>
        </w:rPr>
        <w:t xml:space="preserve"> Support</w:t>
      </w:r>
      <w:bookmarkEnd w:id="76"/>
      <w:bookmarkEnd w:id="77"/>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9" w:name="_Ref144459349"/>
      <w:bookmarkStart w:id="80" w:name="_Toc204191437"/>
      <w:bookmarkStart w:id="81" w:name="_Ref109305762"/>
      <w:r>
        <w:rPr>
          <w:lang w:val="en-US"/>
        </w:rPr>
        <w:lastRenderedPageBreak/>
        <w:t xml:space="preserve">Installed Dependencies </w:t>
      </w:r>
      <w:r w:rsidRPr="003D662E">
        <w:rPr>
          <w:lang w:val="en-US"/>
        </w:rPr>
        <w:t>Support</w:t>
      </w:r>
      <w:bookmarkEnd w:id="79"/>
      <w:bookmarkEnd w:id="80"/>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82" w:name="_Toc204191438"/>
      <w:r w:rsidRPr="003D662E">
        <w:rPr>
          <w:lang w:val="en-US"/>
        </w:rPr>
        <w:t>Semantic Id Resolution Support</w:t>
      </w:r>
      <w:bookmarkEnd w:id="81"/>
      <w:bookmarkEnd w:id="82"/>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0"/>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72C8273C"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357A2D">
        <w:rPr>
          <w:lang w:val="en-US"/>
        </w:rPr>
        <w:t>3.3.9</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2EAD84FE"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357A2D">
        <w:rPr>
          <w:lang w:val="en-US"/>
        </w:rPr>
        <w:t>3.3.9</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w:t>
      </w:r>
      <w:r w:rsidRPr="003D662E">
        <w:rPr>
          <w:lang w:val="en-US"/>
        </w:rPr>
        <w:lastRenderedPageBreak/>
        <w:t xml:space="preserve">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83" w:name="_Ref116400571"/>
      <w:bookmarkStart w:id="84" w:name="_Toc204191439"/>
      <w:r w:rsidRPr="003D662E">
        <w:rPr>
          <w:lang w:val="en-US"/>
        </w:rPr>
        <w:t>Task Tracking Support</w:t>
      </w:r>
      <w:bookmarkEnd w:id="83"/>
      <w:bookmarkEnd w:id="84"/>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85" w:name="_Toc204191440"/>
      <w:r w:rsidRPr="003D662E">
        <w:rPr>
          <w:lang w:val="en-US"/>
        </w:rPr>
        <w:t>AAS Creation and Usage Pattern</w:t>
      </w:r>
      <w:bookmarkEnd w:id="78"/>
      <w:bookmarkEnd w:id="85"/>
    </w:p>
    <w:p w14:paraId="68148760" w14:textId="17AD9885"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357A2D" w:rsidRPr="003D662E">
        <w:rPr>
          <w:lang w:val="en-US"/>
        </w:rPr>
        <w:t xml:space="preserve">Figure </w:t>
      </w:r>
      <w:r w:rsidR="00357A2D">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05B5B4F6" w:rsidR="00D0043A" w:rsidRPr="003D662E" w:rsidRDefault="00D0043A" w:rsidP="00D0043A">
      <w:pPr>
        <w:pStyle w:val="Caption"/>
        <w:jc w:val="center"/>
        <w:rPr>
          <w:lang w:val="en-US"/>
        </w:rPr>
      </w:pPr>
      <w:bookmarkStart w:id="86"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7</w:t>
      </w:r>
      <w:r w:rsidRPr="003D662E">
        <w:fldChar w:fldCharType="end"/>
      </w:r>
      <w:bookmarkEnd w:id="86"/>
      <w:r w:rsidRPr="003D662E">
        <w:rPr>
          <w:lang w:val="en-US"/>
        </w:rPr>
        <w:t>: AAS creation and usage pattern involving support layer classes and mechanisms.</w:t>
      </w:r>
    </w:p>
    <w:p w14:paraId="5ADD7473" w14:textId="263AE282"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357A2D" w:rsidRPr="003D662E">
        <w:rPr>
          <w:lang w:val="en-US"/>
        </w:rPr>
        <w:t xml:space="preserve">Figure </w:t>
      </w:r>
      <w:r w:rsidR="00357A2D">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w:t>
      </w:r>
      <w:r w:rsidR="00BA53DE" w:rsidRPr="003D662E">
        <w:rPr>
          <w:lang w:val="en-US"/>
        </w:rPr>
        <w:lastRenderedPageBreak/>
        <w:t>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4625366F"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357A2D" w:rsidRPr="003D662E">
        <w:rPr>
          <w:lang w:val="en-US"/>
        </w:rPr>
        <w:t xml:space="preserve">Figure </w:t>
      </w:r>
      <w:r w:rsidR="00357A2D">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7" w:name="_Toc76746173"/>
      <w:bookmarkStart w:id="88" w:name="_Toc76978831"/>
      <w:bookmarkStart w:id="89" w:name="_Toc76979363"/>
      <w:bookmarkStart w:id="90" w:name="_Toc76979415"/>
      <w:bookmarkStart w:id="91" w:name="_Toc76979466"/>
      <w:bookmarkStart w:id="92" w:name="_Toc76979518"/>
      <w:bookmarkStart w:id="93" w:name="_Ref85015310"/>
      <w:bookmarkStart w:id="94" w:name="_Toc204191441"/>
      <w:bookmarkEnd w:id="87"/>
      <w:bookmarkEnd w:id="88"/>
      <w:bookmarkEnd w:id="89"/>
      <w:bookmarkEnd w:id="90"/>
      <w:bookmarkEnd w:id="91"/>
      <w:bookmarkEnd w:id="92"/>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93"/>
      <w:bookmarkEnd w:id="94"/>
    </w:p>
    <w:p w14:paraId="239E1F92" w14:textId="359BA5F6"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357A2D">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357A2D">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95" w:name="_Ref57287354"/>
      <w:bookmarkStart w:id="96" w:name="_Toc204191442"/>
      <w:r w:rsidRPr="003D662E">
        <w:rPr>
          <w:lang w:val="en-US"/>
        </w:rPr>
        <w:t>Transport Component</w:t>
      </w:r>
      <w:bookmarkEnd w:id="95"/>
      <w:bookmarkEnd w:id="96"/>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76C9FCA4"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1"/>
      </w:r>
      <w:r w:rsidR="007F2061" w:rsidRPr="003D662E">
        <w:rPr>
          <w:lang w:val="en-US"/>
        </w:rPr>
        <w:t>) on Raspberry Pi 3</w:t>
      </w:r>
      <w:r w:rsidR="007F2061" w:rsidRPr="003D662E">
        <w:rPr>
          <w:rStyle w:val="FootnoteReference"/>
          <w:lang w:val="en-US"/>
        </w:rPr>
        <w:footnoteReference w:id="42"/>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357A2D">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w:t>
      </w:r>
      <w:r w:rsidR="00DA022A" w:rsidRPr="003D662E">
        <w:rPr>
          <w:lang w:val="en-US"/>
        </w:rPr>
        <w:lastRenderedPageBreak/>
        <w:t xml:space="preserve">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347CCC0A"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data among multiple AAS</w:t>
      </w:r>
      <w:r w:rsidR="00B57BEF" w:rsidRPr="003D662E">
        <w:rPr>
          <w:rStyle w:val="FootnoteReference"/>
          <w:lang w:val="en-US"/>
        </w:rPr>
        <w:footnoteReference w:id="43"/>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357A2D">
        <w:rPr>
          <w:vertAlign w:val="superscript"/>
          <w:lang w:val="en-US"/>
        </w:rPr>
        <w:t>139</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357A2D">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7" w:name="_Ref57280427"/>
      <w:r w:rsidRPr="003D662E">
        <w:rPr>
          <w:lang w:val="en-US"/>
        </w:rPr>
        <w:t xml:space="preserve">Related </w:t>
      </w:r>
      <w:r w:rsidR="00C0744C" w:rsidRPr="003D662E">
        <w:rPr>
          <w:lang w:val="en-US"/>
        </w:rPr>
        <w:t>A</w:t>
      </w:r>
      <w:r w:rsidRPr="003D662E">
        <w:rPr>
          <w:lang w:val="en-US"/>
        </w:rPr>
        <w:t>pproaches</w:t>
      </w:r>
      <w:bookmarkEnd w:id="97"/>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1D4A302A" w:rsidR="00E05195" w:rsidRPr="003D662E" w:rsidRDefault="00E05195" w:rsidP="00E05195">
      <w:pPr>
        <w:pStyle w:val="Caption"/>
        <w:jc w:val="center"/>
        <w:rPr>
          <w:lang w:val="en-US"/>
        </w:rPr>
      </w:pPr>
      <w:bookmarkStart w:id="98"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57A2D">
        <w:rPr>
          <w:noProof/>
          <w:lang w:val="en-US"/>
        </w:rPr>
        <w:t>4</w:t>
      </w:r>
      <w:r w:rsidRPr="003D662E">
        <w:fldChar w:fldCharType="end"/>
      </w:r>
      <w:bookmarkEnd w:id="98"/>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233B8056"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Table </w:t>
      </w:r>
      <w:r w:rsidR="00357A2D">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lastRenderedPageBreak/>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potential risk as they usually are designed for a certain setting and integrating, interfacing or in the extreme case replacing such functionality may lead to unforeseen complications.</w:t>
      </w:r>
    </w:p>
    <w:p w14:paraId="358CCEA8" w14:textId="696CCE9B"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Table </w:t>
      </w:r>
      <w:r w:rsidR="00357A2D">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24EDADC2"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Table </w:t>
      </w:r>
      <w:r w:rsidR="00357A2D">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4"/>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357A2D">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22EF2FB4" w:rsidR="00BA5977" w:rsidRPr="003D662E" w:rsidRDefault="00BA5977" w:rsidP="00BA5977">
      <w:pPr>
        <w:pStyle w:val="Caption"/>
        <w:jc w:val="center"/>
        <w:rPr>
          <w:lang w:val="en-US"/>
        </w:rPr>
      </w:pPr>
      <w:bookmarkStart w:id="99"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57A2D">
        <w:rPr>
          <w:noProof/>
          <w:lang w:val="en-US"/>
        </w:rPr>
        <w:t>5</w:t>
      </w:r>
      <w:r w:rsidRPr="003D662E">
        <w:fldChar w:fldCharType="end"/>
      </w:r>
      <w:bookmarkEnd w:id="99"/>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57A2D"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lastRenderedPageBreak/>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357A2D"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23F79D1D"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Table </w:t>
      </w:r>
      <w:r w:rsidR="00357A2D">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w:t>
      </w:r>
      <w:r w:rsidRPr="003D662E">
        <w:rPr>
          <w:lang w:val="en-US"/>
        </w:rPr>
        <w:lastRenderedPageBreak/>
        <w:t>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no code (as also identified for some I4.0 platforms in [</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5"/>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120DA050" w:rsidR="007D6D20" w:rsidRPr="003D662E" w:rsidRDefault="00447AF4" w:rsidP="00447AF4">
      <w:pPr>
        <w:pStyle w:val="Caption"/>
        <w:jc w:val="center"/>
        <w:rPr>
          <w:lang w:val="en-US"/>
        </w:rPr>
      </w:pPr>
      <w:bookmarkStart w:id="100"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8</w:t>
      </w:r>
      <w:r w:rsidRPr="003D662E">
        <w:fldChar w:fldCharType="end"/>
      </w:r>
      <w:bookmarkEnd w:id="100"/>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6"/>
      </w:r>
      <w:r w:rsidRPr="003D662E">
        <w:rPr>
          <w:lang w:val="en-US"/>
        </w:rPr>
        <w:t>). In later stages of the project, we may take Apache Streampipes or an edge-enabled version of Apache Flink into account.</w:t>
      </w:r>
    </w:p>
    <w:p w14:paraId="66682937" w14:textId="38F510D7"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47"/>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48"/>
      </w:r>
      <w:r w:rsidRPr="003D662E">
        <w:rPr>
          <w:lang w:val="en-US"/>
        </w:rPr>
        <w:t xml:space="preserve"> on MQTT, others already integrate various protocols such as Eclipse Hono</w:t>
      </w:r>
      <w:r w:rsidRPr="003D662E">
        <w:rPr>
          <w:rStyle w:val="FootnoteReference"/>
          <w:lang w:val="en-US"/>
        </w:rPr>
        <w:footnoteReference w:id="49"/>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357A2D">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0"/>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31857758"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7245E8">
      <w:pPr>
        <w:pStyle w:val="ListParagraph"/>
        <w:numPr>
          <w:ilvl w:val="0"/>
          <w:numId w:val="8"/>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7245E8">
      <w:pPr>
        <w:pStyle w:val="ListParagraph"/>
        <w:numPr>
          <w:ilvl w:val="0"/>
          <w:numId w:val="9"/>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1"/>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2"/>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7245E8">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7245E8">
      <w:pPr>
        <w:pStyle w:val="ListParagraph"/>
        <w:numPr>
          <w:ilvl w:val="0"/>
          <w:numId w:val="9"/>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7245E8">
      <w:pPr>
        <w:pStyle w:val="ListParagraph"/>
        <w:numPr>
          <w:ilvl w:val="0"/>
          <w:numId w:val="9"/>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437CB44D" w:rsidR="00776043" w:rsidRPr="003D662E" w:rsidRDefault="00493C96" w:rsidP="007245E8">
      <w:pPr>
        <w:pStyle w:val="ListParagraph"/>
        <w:numPr>
          <w:ilvl w:val="0"/>
          <w:numId w:val="9"/>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357A2D" w:rsidRPr="003D662E">
        <w:rPr>
          <w:lang w:val="en-US"/>
        </w:rPr>
        <w:t xml:space="preserve">Table </w:t>
      </w:r>
      <w:r w:rsidR="00357A2D">
        <w:rPr>
          <w:noProof/>
          <w:lang w:val="en-US"/>
        </w:rPr>
        <w:t>23</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357A2D">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357A2D">
        <w:rPr>
          <w:lang w:val="en-US"/>
        </w:rPr>
        <w:t>3.3.13</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w:t>
      </w:r>
      <w:r w:rsidR="00776043" w:rsidRPr="003D662E">
        <w:rPr>
          <w:lang w:val="en-US"/>
        </w:rPr>
        <w:lastRenderedPageBreak/>
        <w:t xml:space="preserve">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101" w:name="_Ref57918572"/>
      <w:bookmarkStart w:id="102" w:name="_Ref79998842"/>
      <w:r w:rsidRPr="003D662E">
        <w:rPr>
          <w:lang w:val="en-US"/>
        </w:rPr>
        <w:t>Validation</w:t>
      </w:r>
      <w:bookmarkEnd w:id="101"/>
      <w:r w:rsidR="00A128DF" w:rsidRPr="003D662E">
        <w:rPr>
          <w:lang w:val="en-US"/>
        </w:rPr>
        <w:t xml:space="preserve"> and Evaluation</w:t>
      </w:r>
      <w:bookmarkEnd w:id="102"/>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64939B6B"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357A2D">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357A2D" w:rsidRPr="003D662E">
        <w:rPr>
          <w:lang w:val="en-US"/>
        </w:rPr>
        <w:t xml:space="preserve">Figure </w:t>
      </w:r>
      <w:r w:rsidR="00357A2D">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357A2D">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1B944E69" w:rsidR="007D792A" w:rsidRPr="003D662E" w:rsidRDefault="0090144B" w:rsidP="0090144B">
      <w:pPr>
        <w:pStyle w:val="Caption"/>
        <w:jc w:val="center"/>
        <w:rPr>
          <w:lang w:val="en-US"/>
        </w:rPr>
      </w:pPr>
      <w:bookmarkStart w:id="103"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9</w:t>
      </w:r>
      <w:r w:rsidRPr="003D662E">
        <w:fldChar w:fldCharType="end"/>
      </w:r>
      <w:bookmarkEnd w:id="103"/>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1FE7ADB6"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357A2D" w:rsidRPr="003D662E">
        <w:rPr>
          <w:lang w:val="en-US"/>
        </w:rPr>
        <w:t xml:space="preserve">Figure </w:t>
      </w:r>
      <w:r w:rsidR="00357A2D">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5FF73765"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357A2D" w:rsidRPr="003D662E">
        <w:rPr>
          <w:lang w:val="en-US"/>
        </w:rPr>
        <w:t xml:space="preserve">Figure </w:t>
      </w:r>
      <w:r w:rsidR="00357A2D">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5457BE17" w:rsidR="00BA4FD4" w:rsidRPr="003D662E" w:rsidRDefault="00BA4FD4" w:rsidP="00BA4FD4">
      <w:pPr>
        <w:pStyle w:val="Caption"/>
        <w:jc w:val="center"/>
        <w:rPr>
          <w:lang w:val="en-US"/>
        </w:rPr>
      </w:pPr>
      <w:bookmarkStart w:id="104"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10</w:t>
      </w:r>
      <w:r w:rsidRPr="003D662E">
        <w:fldChar w:fldCharType="end"/>
      </w:r>
      <w:bookmarkEnd w:id="104"/>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42BE99CF"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357A2D" w:rsidRPr="003D662E">
        <w:rPr>
          <w:lang w:val="en-US"/>
        </w:rPr>
        <w:t xml:space="preserve">Figure </w:t>
      </w:r>
      <w:r w:rsidR="00357A2D">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3"/>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4"/>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03C943F2"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46896004" w:rsidR="006F0B3A" w:rsidRPr="003D662E" w:rsidRDefault="006F0B3A" w:rsidP="006F0B3A">
      <w:pPr>
        <w:pStyle w:val="Caption"/>
        <w:jc w:val="center"/>
        <w:rPr>
          <w:lang w:val="en-US"/>
        </w:rPr>
      </w:pPr>
      <w:bookmarkStart w:id="105"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11</w:t>
      </w:r>
      <w:r w:rsidRPr="003D662E">
        <w:fldChar w:fldCharType="end"/>
      </w:r>
      <w:bookmarkEnd w:id="105"/>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7AB08715"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357A2D" w:rsidRPr="003D662E">
        <w:rPr>
          <w:lang w:val="en-US"/>
        </w:rPr>
        <w:t xml:space="preserve">Table </w:t>
      </w:r>
      <w:r w:rsidR="00357A2D">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7579C52F" w:rsidR="0008448A" w:rsidRPr="003D662E" w:rsidRDefault="0008448A" w:rsidP="00847483">
      <w:pPr>
        <w:pStyle w:val="Caption"/>
        <w:jc w:val="center"/>
        <w:rPr>
          <w:lang w:val="en-US"/>
        </w:rPr>
      </w:pPr>
      <w:bookmarkStart w:id="106" w:name="_Ref65841694"/>
      <w:bookmarkStart w:id="107"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57A2D">
        <w:rPr>
          <w:noProof/>
          <w:lang w:val="en-US"/>
        </w:rPr>
        <w:t>6</w:t>
      </w:r>
      <w:r w:rsidRPr="003D662E">
        <w:fldChar w:fldCharType="end"/>
      </w:r>
      <w:bookmarkEnd w:id="106"/>
      <w:r w:rsidRPr="003D662E">
        <w:rPr>
          <w:lang w:val="en-US"/>
        </w:rPr>
        <w:t>: Total number of translated messages per second in best source/sink transmission situation.</w:t>
      </w:r>
      <w:bookmarkEnd w:id="107"/>
    </w:p>
    <w:tbl>
      <w:tblPr>
        <w:tblStyle w:val="GridTable1Light-Accent1"/>
        <w:tblW w:w="0" w:type="auto"/>
        <w:tblLook w:val="04A0" w:firstRow="1" w:lastRow="0" w:firstColumn="1" w:lastColumn="0" w:noHBand="0" w:noVBand="1"/>
      </w:tblPr>
      <w:tblGrid>
        <w:gridCol w:w="6516"/>
        <w:gridCol w:w="2546"/>
      </w:tblGrid>
      <w:tr w:rsidR="00132F6D" w:rsidRPr="00357A2D"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5"/>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8" w:name="_Ref57287366"/>
      <w:bookmarkStart w:id="109" w:name="_Ref71221719"/>
      <w:bookmarkStart w:id="110" w:name="_Toc204191443"/>
      <w:r w:rsidRPr="003D662E">
        <w:rPr>
          <w:lang w:val="en-US"/>
        </w:rPr>
        <w:t>Connectors Component</w:t>
      </w:r>
      <w:bookmarkEnd w:id="108"/>
      <w:bookmarkEnd w:id="109"/>
      <w:bookmarkEnd w:id="110"/>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3690CFEB"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357A2D">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245E8">
      <w:pPr>
        <w:pStyle w:val="ListParagraph"/>
        <w:numPr>
          <w:ilvl w:val="0"/>
          <w:numId w:val="55"/>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7245E8">
      <w:pPr>
        <w:pStyle w:val="ListParagraph"/>
        <w:numPr>
          <w:ilvl w:val="0"/>
          <w:numId w:val="55"/>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4D54D748"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6"/>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57"/>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58"/>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59"/>
      </w:r>
      <w:r w:rsidR="006724F7" w:rsidRPr="003D662E">
        <w:rPr>
          <w:lang w:val="en-US"/>
        </w:rPr>
        <w:t>, Eclipse Kapua</w:t>
      </w:r>
      <w:r w:rsidR="006724F7" w:rsidRPr="003D662E">
        <w:rPr>
          <w:rStyle w:val="FootnoteReference"/>
          <w:lang w:val="en-US"/>
        </w:rPr>
        <w:footnoteReference w:id="60"/>
      </w:r>
      <w:r w:rsidR="006724F7" w:rsidRPr="003D662E">
        <w:rPr>
          <w:lang w:val="en-US"/>
        </w:rPr>
        <w:t xml:space="preserve"> with a cloud focus based on MQTT transport or Eclipse Ponte</w:t>
      </w:r>
      <w:r w:rsidR="006724F7" w:rsidRPr="003D662E">
        <w:rPr>
          <w:rStyle w:val="FootnoteReference"/>
          <w:lang w:val="en-US"/>
        </w:rPr>
        <w:footnoteReference w:id="61"/>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357A2D">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70898B01" w:rsidR="00B03C78" w:rsidRPr="003D662E" w:rsidRDefault="00B03C78" w:rsidP="00B03C78">
      <w:pPr>
        <w:pStyle w:val="Caption"/>
        <w:jc w:val="center"/>
        <w:rPr>
          <w:lang w:val="en-US"/>
        </w:rPr>
      </w:pPr>
      <w:bookmarkStart w:id="111"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12</w:t>
      </w:r>
      <w:r w:rsidRPr="003D662E">
        <w:fldChar w:fldCharType="end"/>
      </w:r>
      <w:bookmarkEnd w:id="111"/>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1283F9EA"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357A2D" w:rsidRPr="003D662E">
        <w:rPr>
          <w:lang w:val="en-US"/>
        </w:rPr>
        <w:t xml:space="preserve">Figure </w:t>
      </w:r>
      <w:r w:rsidR="00357A2D">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357A2D" w:rsidRPr="003D662E">
        <w:rPr>
          <w:lang w:val="en-US"/>
        </w:rPr>
        <w:t xml:space="preserve">Figure </w:t>
      </w:r>
      <w:r w:rsidR="00357A2D">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357A2D" w:rsidRPr="003D662E">
        <w:rPr>
          <w:lang w:val="en-US"/>
        </w:rPr>
        <w:t xml:space="preserve">Figure </w:t>
      </w:r>
      <w:r w:rsidR="00357A2D">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5FAC13A6" w:rsidR="008E3499" w:rsidRDefault="008E766E" w:rsidP="008E766E">
      <w:pPr>
        <w:pStyle w:val="Caption"/>
        <w:jc w:val="center"/>
        <w:rPr>
          <w:lang w:val="en-US"/>
        </w:rPr>
      </w:pPr>
      <w:bookmarkStart w:id="112"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13</w:t>
      </w:r>
      <w:r w:rsidRPr="003D662E">
        <w:fldChar w:fldCharType="end"/>
      </w:r>
      <w:bookmarkEnd w:id="112"/>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344A3107" w:rsidR="00CE6398" w:rsidRPr="003D662E" w:rsidRDefault="00C760BC" w:rsidP="00E94E0D">
      <w:pPr>
        <w:pStyle w:val="Caption"/>
        <w:jc w:val="center"/>
        <w:rPr>
          <w:lang w:val="en-US"/>
        </w:rPr>
      </w:pPr>
      <w:bookmarkStart w:id="113"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14</w:t>
      </w:r>
      <w:r w:rsidRPr="003D662E">
        <w:fldChar w:fldCharType="end"/>
      </w:r>
      <w:bookmarkEnd w:id="113"/>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2"/>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6D70DB9E"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357A2D" w:rsidRPr="003D662E">
        <w:rPr>
          <w:lang w:val="en-US"/>
        </w:rPr>
        <w:t xml:space="preserve">Figure </w:t>
      </w:r>
      <w:r w:rsidR="00357A2D">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707DE1FE"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357A2D" w:rsidRPr="003D662E">
        <w:rPr>
          <w:lang w:val="en-US"/>
        </w:rPr>
        <w:t xml:space="preserve">Figure </w:t>
      </w:r>
      <w:r w:rsidR="00357A2D">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77777777" w:rsidR="00FE6FD2" w:rsidRDefault="007823B9"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7245E8">
      <w:pPr>
        <w:pStyle w:val="ListParagraph"/>
        <w:numPr>
          <w:ilvl w:val="0"/>
          <w:numId w:val="10"/>
        </w:numPr>
        <w:jc w:val="both"/>
        <w:rPr>
          <w:lang w:val="en-US"/>
        </w:rPr>
      </w:pPr>
      <w:r w:rsidRPr="003D662E">
        <w:rPr>
          <w:lang w:val="en-US"/>
        </w:rPr>
        <w:lastRenderedPageBreak/>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63"/>
      </w:r>
      <w:r w:rsidR="00545B30">
        <w:rPr>
          <w:lang w:val="en-US"/>
        </w:rPr>
        <w:t>.</w:t>
      </w:r>
    </w:p>
    <w:p w14:paraId="6BF44158" w14:textId="112F7820" w:rsidR="008C76E8" w:rsidRPr="003D662E" w:rsidRDefault="00A342B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7245E8">
      <w:pPr>
        <w:pStyle w:val="ListParagraph"/>
        <w:numPr>
          <w:ilvl w:val="0"/>
          <w:numId w:val="10"/>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3C631FFF" w:rsidR="00551CBF" w:rsidRPr="003D662E" w:rsidRDefault="00551CBF" w:rsidP="00997F04">
      <w:pPr>
        <w:pStyle w:val="Caption"/>
        <w:jc w:val="center"/>
        <w:rPr>
          <w:lang w:val="en-US"/>
        </w:rPr>
      </w:pPr>
      <w:bookmarkStart w:id="114"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15</w:t>
      </w:r>
      <w:r w:rsidRPr="003D662E">
        <w:fldChar w:fldCharType="end"/>
      </w:r>
      <w:bookmarkEnd w:id="114"/>
      <w:r w:rsidRPr="003D662E">
        <w:rPr>
          <w:lang w:val="en-US"/>
        </w:rPr>
        <w:t>: Model Access and Protocol Adapter in the Connectors Component.</w:t>
      </w:r>
    </w:p>
    <w:p w14:paraId="021286C2" w14:textId="4AC2157B" w:rsidR="009772A1" w:rsidRPr="003D662E" w:rsidRDefault="009772A1" w:rsidP="007245E8">
      <w:pPr>
        <w:pStyle w:val="ListParagraph"/>
        <w:numPr>
          <w:ilvl w:val="0"/>
          <w:numId w:val="10"/>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357A2D">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43870F07" w:rsidR="007B1034" w:rsidRPr="003D662E" w:rsidRDefault="007B103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357A2D">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7245E8">
      <w:pPr>
        <w:pStyle w:val="ListParagraph"/>
        <w:numPr>
          <w:ilvl w:val="0"/>
          <w:numId w:val="56"/>
        </w:numPr>
        <w:jc w:val="both"/>
        <w:rPr>
          <w:lang w:val="en-US"/>
        </w:rPr>
      </w:pPr>
      <w:r w:rsidRPr="00004157">
        <w:rPr>
          <w:lang w:val="en-US"/>
        </w:rPr>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64"/>
      </w:r>
      <w:r w:rsidRPr="00004157">
        <w:rPr>
          <w:lang w:val="en-US"/>
        </w:rPr>
        <w:t xml:space="preserve">), </w:t>
      </w:r>
    </w:p>
    <w:p w14:paraId="0C58B0B9" w14:textId="77777777" w:rsidR="00705460" w:rsidRDefault="009772A1" w:rsidP="007245E8">
      <w:pPr>
        <w:pStyle w:val="ListParagraph"/>
        <w:numPr>
          <w:ilvl w:val="0"/>
          <w:numId w:val="56"/>
        </w:numPr>
        <w:jc w:val="both"/>
        <w:rPr>
          <w:lang w:val="en-US"/>
        </w:rPr>
      </w:pPr>
      <w:r w:rsidRPr="00705460">
        <w:rPr>
          <w:rFonts w:ascii="Consolas" w:hAnsi="Consolas"/>
          <w:b/>
          <w:lang w:val="en-US"/>
        </w:rPr>
        <w:t>OpcUaConnector</w:t>
      </w:r>
      <w:r w:rsidRPr="00004157">
        <w:rPr>
          <w:lang w:val="en-US"/>
        </w:rPr>
        <w:t xml:space="preserve"> for OPC UA 1.04 (based on Eclipse Milo) </w:t>
      </w:r>
    </w:p>
    <w:p w14:paraId="69D54F39" w14:textId="02EF1163" w:rsidR="00004157" w:rsidRDefault="00705460" w:rsidP="007245E8">
      <w:pPr>
        <w:pStyle w:val="ListParagraph"/>
        <w:numPr>
          <w:ilvl w:val="0"/>
          <w:numId w:val="56"/>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7245E8">
      <w:pPr>
        <w:pStyle w:val="ListParagraph"/>
        <w:numPr>
          <w:ilvl w:val="0"/>
          <w:numId w:val="56"/>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7245E8">
      <w:pPr>
        <w:pStyle w:val="ListParagraph"/>
        <w:numPr>
          <w:ilvl w:val="0"/>
          <w:numId w:val="56"/>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 to be attached, which may, in case of generated app integrations, be based on the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 of the Connectors component.</w:t>
      </w:r>
    </w:p>
    <w:p w14:paraId="6DCF6F24" w14:textId="016D9E3F" w:rsidR="009E34AF" w:rsidRDefault="009E34AF" w:rsidP="007245E8">
      <w:pPr>
        <w:pStyle w:val="ListParagraph"/>
        <w:numPr>
          <w:ilvl w:val="0"/>
          <w:numId w:val="56"/>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7777777" w:rsidR="00EF4B84" w:rsidRDefault="00EF4B84" w:rsidP="007245E8">
      <w:pPr>
        <w:pStyle w:val="ListParagraph"/>
        <w:numPr>
          <w:ilvl w:val="0"/>
          <w:numId w:val="56"/>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7245E8">
      <w:pPr>
        <w:pStyle w:val="ListParagraph"/>
        <w:numPr>
          <w:ilvl w:val="0"/>
          <w:numId w:val="56"/>
        </w:numPr>
        <w:jc w:val="both"/>
        <w:rPr>
          <w:lang w:val="en-US"/>
        </w:rPr>
      </w:pPr>
      <w:r w:rsidRPr="00920FEE">
        <w:rPr>
          <w:b/>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15"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BE4D009" w:rsidR="00EF4B84" w:rsidRDefault="00EF4B84" w:rsidP="007245E8">
      <w:pPr>
        <w:pStyle w:val="ListParagraph"/>
        <w:numPr>
          <w:ilvl w:val="0"/>
          <w:numId w:val="56"/>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t>
      </w:r>
      <w:r>
        <w:rPr>
          <w:lang w:val="en-US"/>
        </w:rPr>
        <w:lastRenderedPageBreak/>
        <w:t>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w:t>
      </w:r>
      <w:r w:rsidR="00153442">
        <w:rPr>
          <w:lang w:val="en-US"/>
        </w:rPr>
        <w:t xml:space="preserve">or a </w:t>
      </w:r>
      <w:r w:rsidR="00153442" w:rsidRPr="00153442">
        <w:rPr>
          <w:rFonts w:ascii="Consolas" w:hAnsi="Consolas"/>
          <w:lang w:val="en-US"/>
        </w:rPr>
        <w:t>DataTimeDiffProvider</w:t>
      </w:r>
      <w:r w:rsidR="00153442">
        <w:rPr>
          <w:lang w:val="en-US"/>
        </w:rPr>
        <w:t xml:space="preserve"> </w:t>
      </w:r>
      <w:r w:rsidR="00EE286E">
        <w:rPr>
          <w:lang w:val="en-US"/>
        </w:rPr>
        <w:t>plugin b) triggering using arbitrary connector trigger queries.</w:t>
      </w:r>
    </w:p>
    <w:bookmarkEnd w:id="115"/>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19A25136"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45C9E1A9"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w:t>
      </w:r>
      <w:r w:rsidR="00F07976" w:rsidRPr="003D662E">
        <w:rPr>
          <w:lang w:val="en-US"/>
        </w:rPr>
        <w:lastRenderedPageBreak/>
        <w:t xml:space="preserve">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03295478"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357A2D" w:rsidRPr="003D662E">
        <w:rPr>
          <w:lang w:val="en-US"/>
        </w:rPr>
        <w:t xml:space="preserve">Figure </w:t>
      </w:r>
      <w:r w:rsidR="00357A2D">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601F9A01"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357A2D" w:rsidRPr="003D662E">
        <w:rPr>
          <w:lang w:val="en-US"/>
        </w:rPr>
        <w:t xml:space="preserve">Figure </w:t>
      </w:r>
      <w:r w:rsidR="00357A2D">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357A2D">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16" w:name="_Ref63932450"/>
      <w:r w:rsidRPr="003D662E">
        <w:rPr>
          <w:lang w:val="en-US"/>
        </w:rPr>
        <w:t>Validation</w:t>
      </w:r>
      <w:bookmarkEnd w:id="116"/>
    </w:p>
    <w:p w14:paraId="19BE5D91" w14:textId="10B701E9"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357A2D">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07F0DDEB"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w:t>
      </w:r>
      <w:r w:rsidRPr="003D662E">
        <w:rPr>
          <w:lang w:val="en-US"/>
        </w:rPr>
        <w:lastRenderedPageBreak/>
        <w:t xml:space="preserve">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357A2D">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7" w:name="_Ref57198482"/>
      <w:bookmarkStart w:id="118" w:name="_Toc204191444"/>
      <w:r w:rsidRPr="003D662E">
        <w:rPr>
          <w:lang w:val="en-US"/>
        </w:rPr>
        <w:t>Services Layer</w:t>
      </w:r>
      <w:bookmarkEnd w:id="117"/>
      <w:bookmarkEnd w:id="118"/>
    </w:p>
    <w:p w14:paraId="1D1E2323" w14:textId="0C7AC7C8"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357A2D">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391568E7"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357A2D">
        <w:rPr>
          <w:lang w:val="en-US"/>
        </w:rPr>
        <w:t>3.5.2</w:t>
      </w:r>
      <w:r w:rsidRPr="003D662E">
        <w:rPr>
          <w:lang w:val="en-US"/>
        </w:rPr>
        <w:fldChar w:fldCharType="end"/>
      </w:r>
      <w:r w:rsidRPr="003D662E">
        <w:rPr>
          <w:lang w:val="en-US"/>
        </w:rPr>
        <w:t>, we discuss the Service Execution Environment for Java and Python.</w:t>
      </w:r>
    </w:p>
    <w:p w14:paraId="543C2C04" w14:textId="3FDF392E"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357A2D">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9" w:name="_Ref78195124"/>
      <w:bookmarkStart w:id="120" w:name="_Toc204191445"/>
      <w:r w:rsidRPr="003D662E">
        <w:rPr>
          <w:lang w:val="en-US"/>
        </w:rPr>
        <w:t>Terminology and Background</w:t>
      </w:r>
      <w:bookmarkEnd w:id="119"/>
      <w:bookmarkEnd w:id="120"/>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5C13E049"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357A2D">
        <w:rPr>
          <w:lang w:val="en-US"/>
        </w:rPr>
        <w:t>6</w:t>
      </w:r>
      <w:r w:rsidRPr="003D662E">
        <w:rPr>
          <w:lang w:val="en-US"/>
        </w:rPr>
        <w:fldChar w:fldCharType="end"/>
      </w:r>
      <w:r w:rsidRPr="003D662E">
        <w:rPr>
          <w:lang w:val="en-US"/>
        </w:rPr>
        <w:t xml:space="preserve">).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w:t>
      </w:r>
      <w:r w:rsidRPr="003D662E">
        <w:rPr>
          <w:lang w:val="en-US"/>
        </w:rPr>
        <w:lastRenderedPageBreak/>
        <w:t>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769D4583"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357A2D">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357A2D">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07B0D7FA" w:rsidR="0099423B" w:rsidRPr="003D662E" w:rsidRDefault="003B38B6" w:rsidP="002C7CCB">
      <w:pPr>
        <w:jc w:val="both"/>
        <w:rPr>
          <w:lang w:val="en-US"/>
        </w:rPr>
      </w:pPr>
      <w:r w:rsidRPr="003D662E">
        <w:rPr>
          <w:lang w:val="en-US"/>
        </w:rPr>
        <w:lastRenderedPageBreak/>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357A2D">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5"/>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21" w:name="_Ref76729822"/>
      <w:bookmarkStart w:id="122" w:name="_Ref76743606"/>
      <w:bookmarkStart w:id="123" w:name="_Toc204191446"/>
      <w:bookmarkStart w:id="124" w:name="_Ref76731136"/>
      <w:r w:rsidRPr="003D662E">
        <w:rPr>
          <w:lang w:val="en-US"/>
        </w:rPr>
        <w:t>Service Environment</w:t>
      </w:r>
      <w:bookmarkEnd w:id="121"/>
      <w:r w:rsidRPr="003D662E">
        <w:rPr>
          <w:lang w:val="en-US"/>
        </w:rPr>
        <w:t>s</w:t>
      </w:r>
      <w:bookmarkEnd w:id="122"/>
      <w:bookmarkEnd w:id="123"/>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2158C315" w:rsidR="008A4B2E" w:rsidRPr="003D662E" w:rsidRDefault="008A4B2E" w:rsidP="008A4B2E">
      <w:pPr>
        <w:pStyle w:val="Caption"/>
        <w:jc w:val="center"/>
        <w:rPr>
          <w:lang w:val="en-US"/>
        </w:rPr>
      </w:pPr>
      <w:bookmarkStart w:id="125"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16</w:t>
      </w:r>
      <w:r w:rsidRPr="003D662E">
        <w:fldChar w:fldCharType="end"/>
      </w:r>
      <w:bookmarkEnd w:id="125"/>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26" w:name="_Ref101351661"/>
      <w:r w:rsidRPr="003D662E">
        <w:rPr>
          <w:lang w:val="en-US"/>
        </w:rPr>
        <w:t>The Java Service Environment</w:t>
      </w:r>
      <w:bookmarkEnd w:id="126"/>
    </w:p>
    <w:p w14:paraId="199C9B6A" w14:textId="47CB572A"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357A2D">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3167D99B"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357A2D">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1960D047"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7" w:name="_Hlk89265794"/>
      <w:r w:rsidR="00957F15" w:rsidRPr="003D662E">
        <w:rPr>
          <w:rFonts w:ascii="Consolas" w:hAnsi="Consolas"/>
          <w:lang w:val="en-US"/>
        </w:rPr>
        <w:t>AbstractProcessService</w:t>
      </w:r>
      <w:r w:rsidR="00957F15" w:rsidRPr="003D662E">
        <w:rPr>
          <w:lang w:val="en-US"/>
        </w:rPr>
        <w:t xml:space="preserve"> provides </w:t>
      </w:r>
      <w:bookmarkEnd w:id="127"/>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357A2D">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357A2D">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78229491"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6"/>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7237A4D6"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67"/>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448198A3"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357A2D">
        <w:rPr>
          <w:vertAlign w:val="superscript"/>
          <w:lang w:val="en-US"/>
        </w:rPr>
        <w:t>38</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8" w:name="_Ref145617617"/>
      <w:r w:rsidRPr="003D662E">
        <w:rPr>
          <w:lang w:val="en-US"/>
        </w:rPr>
        <w:t>The Python Service Environment</w:t>
      </w:r>
      <w:bookmarkEnd w:id="128"/>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7245E8">
      <w:pPr>
        <w:pStyle w:val="ListParagraph"/>
        <w:numPr>
          <w:ilvl w:val="0"/>
          <w:numId w:val="16"/>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7245E8">
      <w:pPr>
        <w:pStyle w:val="ListParagraph"/>
        <w:numPr>
          <w:ilvl w:val="0"/>
          <w:numId w:val="16"/>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0AD80F05"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7245E8">
      <w:pPr>
        <w:pStyle w:val="ListParagraph"/>
        <w:numPr>
          <w:ilvl w:val="0"/>
          <w:numId w:val="24"/>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26E5EFDC" w:rsidR="0063090F" w:rsidRPr="003D662E" w:rsidRDefault="0063090F" w:rsidP="007245E8">
      <w:pPr>
        <w:pStyle w:val="ListParagraph"/>
        <w:numPr>
          <w:ilvl w:val="0"/>
          <w:numId w:val="24"/>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357A2D">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7245E8">
      <w:pPr>
        <w:pStyle w:val="ListParagraph"/>
        <w:numPr>
          <w:ilvl w:val="0"/>
          <w:numId w:val="24"/>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7245E8">
      <w:pPr>
        <w:pStyle w:val="ListParagraph"/>
        <w:numPr>
          <w:ilvl w:val="0"/>
          <w:numId w:val="24"/>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68"/>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69"/>
      </w:r>
      <w:r>
        <w:rPr>
          <w:lang w:val="en-US"/>
        </w:rPr>
        <w:t xml:space="preserve"> for local communication between Java and Python. Anoter alternative that could be integrated similarly is some form of RPC</w:t>
      </w:r>
      <w:r w:rsidR="00FA78D0">
        <w:rPr>
          <w:rStyle w:val="FootnoteReference"/>
          <w:lang w:val="en-US"/>
        </w:rPr>
        <w:footnoteReference w:id="70"/>
      </w:r>
      <w:r>
        <w:rPr>
          <w:lang w:val="en-US"/>
        </w:rPr>
        <w:t xml:space="preserve"> (Remote Procedure Call), e.g., gRPC</w:t>
      </w:r>
      <w:r w:rsidR="00FA78D0">
        <w:rPr>
          <w:rStyle w:val="FootnoteReference"/>
          <w:lang w:val="en-US"/>
        </w:rPr>
        <w:footnoteReference w:id="71"/>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5FDCF78B" w:rsidR="009E1394" w:rsidRPr="00B34440" w:rsidRDefault="00882486" w:rsidP="007245E8">
      <w:pPr>
        <w:pStyle w:val="ListParagraph"/>
        <w:numPr>
          <w:ilvl w:val="0"/>
          <w:numId w:val="50"/>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357A2D">
        <w:rPr>
          <w:lang w:val="en-US"/>
        </w:rPr>
        <w:t>3.3.11</w:t>
      </w:r>
      <w:r w:rsidR="0087440A" w:rsidRPr="00B34440">
        <w:rPr>
          <w:lang w:val="en-US"/>
        </w:rPr>
        <w:fldChar w:fldCharType="end"/>
      </w:r>
      <w:r w:rsidR="0087440A" w:rsidRPr="00B34440">
        <w:rPr>
          <w:lang w:val="en-US"/>
        </w:rPr>
        <w:t>).</w:t>
      </w:r>
    </w:p>
    <w:p w14:paraId="38432E23" w14:textId="46A8FDD7" w:rsidR="00882486" w:rsidRPr="00B34440" w:rsidRDefault="009E1394" w:rsidP="007245E8">
      <w:pPr>
        <w:pStyle w:val="ListParagraph"/>
        <w:numPr>
          <w:ilvl w:val="0"/>
          <w:numId w:val="50"/>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2816A1FE"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357A2D">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23CACA30" w:rsidR="00AD1C46" w:rsidRPr="003D662E" w:rsidRDefault="00AD1C46" w:rsidP="00AD1C46">
      <w:pPr>
        <w:pStyle w:val="Caption"/>
        <w:jc w:val="center"/>
        <w:rPr>
          <w:lang w:val="en-US"/>
        </w:rPr>
      </w:pPr>
      <w:bookmarkStart w:id="129"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17</w:t>
      </w:r>
      <w:r w:rsidRPr="003D662E">
        <w:fldChar w:fldCharType="end"/>
      </w:r>
      <w:bookmarkEnd w:id="129"/>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53D76FCA"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357A2D">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30" w:name="_Ref78190504"/>
      <w:bookmarkStart w:id="131" w:name="_Toc204191447"/>
      <w:r w:rsidRPr="003D662E">
        <w:rPr>
          <w:lang w:val="en-US"/>
        </w:rPr>
        <w:t>Service Control and Management</w:t>
      </w:r>
      <w:bookmarkEnd w:id="124"/>
      <w:bookmarkEnd w:id="130"/>
      <w:bookmarkEnd w:id="131"/>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655F16AC"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357A2D" w:rsidRPr="003D662E">
        <w:rPr>
          <w:lang w:val="en-US"/>
        </w:rPr>
        <w:t xml:space="preserve">Figure </w:t>
      </w:r>
      <w:r w:rsidR="00357A2D">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357A2D" w:rsidRPr="003D662E">
        <w:rPr>
          <w:lang w:val="en-US"/>
        </w:rPr>
        <w:t xml:space="preserve">Figure </w:t>
      </w:r>
      <w:r w:rsidR="00357A2D">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357A2D" w:rsidRPr="003D662E">
        <w:rPr>
          <w:lang w:val="en-US"/>
        </w:rPr>
        <w:t xml:space="preserve">Figure </w:t>
      </w:r>
      <w:r w:rsidR="00357A2D">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332B82D2"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357A2D" w:rsidRPr="003D662E">
        <w:rPr>
          <w:lang w:val="en-US"/>
        </w:rPr>
        <w:t xml:space="preserve">Figure </w:t>
      </w:r>
      <w:r w:rsidR="00357A2D">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32"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22F7B6BA" w:rsidR="006729E1" w:rsidRPr="003D662E" w:rsidRDefault="002302D6" w:rsidP="00A21DC9">
      <w:pPr>
        <w:pStyle w:val="Caption"/>
        <w:jc w:val="center"/>
        <w:rPr>
          <w:lang w:val="en-US"/>
        </w:rPr>
      </w:pPr>
      <w:bookmarkStart w:id="133"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18</w:t>
      </w:r>
      <w:r w:rsidRPr="003D662E">
        <w:fldChar w:fldCharType="end"/>
      </w:r>
      <w:bookmarkEnd w:id="132"/>
      <w:bookmarkEnd w:id="133"/>
      <w:r w:rsidRPr="003D662E">
        <w:rPr>
          <w:lang w:val="en-US"/>
        </w:rPr>
        <w:t>: Service interfaces</w:t>
      </w:r>
      <w:r w:rsidR="00BB00BA" w:rsidRPr="003D662E">
        <w:rPr>
          <w:lang w:val="en-US"/>
        </w:rPr>
        <w:t xml:space="preserve"> and management</w:t>
      </w:r>
    </w:p>
    <w:p w14:paraId="3F46033A" w14:textId="5692D178"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357A2D" w:rsidRPr="003D662E">
        <w:rPr>
          <w:lang w:val="en-GB"/>
        </w:rPr>
        <w:t xml:space="preserve">Figure </w:t>
      </w:r>
      <w:r w:rsidR="00357A2D">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357A2D">
        <w:rPr>
          <w:rFonts w:cstheme="minorHAnsi"/>
          <w:lang w:val="en-US"/>
        </w:rPr>
        <w:t>3.3.10</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0531044E" w:rsidR="00DC690F" w:rsidRPr="003D662E" w:rsidRDefault="00DC690F" w:rsidP="00DC690F">
      <w:pPr>
        <w:pStyle w:val="Caption"/>
        <w:jc w:val="center"/>
        <w:rPr>
          <w:lang w:val="en-GB"/>
        </w:rPr>
      </w:pPr>
      <w:bookmarkStart w:id="134"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357A2D">
        <w:rPr>
          <w:noProof/>
          <w:lang w:val="en-GB"/>
        </w:rPr>
        <w:t>19</w:t>
      </w:r>
      <w:r w:rsidRPr="003D662E">
        <w:fldChar w:fldCharType="end"/>
      </w:r>
      <w:bookmarkEnd w:id="134"/>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3C8F46C1"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357A2D" w:rsidRPr="003D662E">
        <w:rPr>
          <w:lang w:val="en-GB"/>
        </w:rPr>
        <w:t xml:space="preserve">Figure </w:t>
      </w:r>
      <w:r w:rsidR="00357A2D">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357A2D" w:rsidRPr="003D662E">
        <w:rPr>
          <w:lang w:val="en-GB"/>
        </w:rPr>
        <w:t xml:space="preserve">Figure </w:t>
      </w:r>
      <w:r w:rsidR="00357A2D">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22AB320A" w:rsidR="007623AF" w:rsidRPr="003D662E" w:rsidRDefault="007623AF" w:rsidP="007623AF">
      <w:pPr>
        <w:pStyle w:val="Caption"/>
        <w:jc w:val="center"/>
        <w:rPr>
          <w:lang w:val="en-GB"/>
        </w:rPr>
      </w:pPr>
      <w:bookmarkStart w:id="135"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357A2D">
        <w:rPr>
          <w:noProof/>
          <w:lang w:val="en-GB"/>
        </w:rPr>
        <w:t>20</w:t>
      </w:r>
      <w:r w:rsidRPr="003D662E">
        <w:fldChar w:fldCharType="end"/>
      </w:r>
      <w:bookmarkEnd w:id="135"/>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357A2D" w:rsidRPr="003D662E">
        <w:rPr>
          <w:lang w:val="en-GB"/>
        </w:rPr>
        <w:t xml:space="preserve">Figure </w:t>
      </w:r>
      <w:r w:rsidR="00357A2D">
        <w:rPr>
          <w:noProof/>
          <w:lang w:val="en-GB"/>
        </w:rPr>
        <w:t>19</w:t>
      </w:r>
      <w:r w:rsidRPr="003D662E">
        <w:rPr>
          <w:lang w:val="en-US"/>
        </w:rPr>
        <w:fldChar w:fldCharType="end"/>
      </w:r>
      <w:r w:rsidRPr="003D662E">
        <w:rPr>
          <w:lang w:val="en-US"/>
        </w:rPr>
        <w:t>)</w:t>
      </w:r>
      <w:r w:rsidRPr="003D662E">
        <w:rPr>
          <w:lang w:val="en-GB"/>
        </w:rPr>
        <w:t>.</w:t>
      </w:r>
    </w:p>
    <w:p w14:paraId="59F71E21" w14:textId="7718163E"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357A2D" w:rsidRPr="003D662E">
        <w:rPr>
          <w:lang w:val="en-GB"/>
        </w:rPr>
        <w:t xml:space="preserve">Figure </w:t>
      </w:r>
      <w:r w:rsidR="00357A2D">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357A2D" w:rsidRPr="003D662E">
        <w:rPr>
          <w:lang w:val="en-GB"/>
        </w:rPr>
        <w:t xml:space="preserve">Figure </w:t>
      </w:r>
      <w:r w:rsidR="00357A2D">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2"/>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3"/>
      </w:r>
      <w:r w:rsidR="005736E5" w:rsidRPr="003D662E">
        <w:rPr>
          <w:lang w:val="en-US"/>
        </w:rPr>
        <w:t xml:space="preserve"> of Java libraries in their intended sequence to avoid conflicts.</w:t>
      </w:r>
      <w:r w:rsidR="00957C0F" w:rsidRPr="003D662E">
        <w:rPr>
          <w:lang w:val="en-US"/>
        </w:rPr>
        <w:t xml:space="preserve"> </w:t>
      </w:r>
    </w:p>
    <w:p w14:paraId="3B36193F" w14:textId="04232AF0" w:rsidR="005F7F86" w:rsidRPr="003D662E" w:rsidRDefault="005F7F86" w:rsidP="005F7F86">
      <w:pPr>
        <w:jc w:val="both"/>
        <w:rPr>
          <w:rFonts w:cstheme="minorHAnsi"/>
          <w:lang w:val="en-US"/>
        </w:rPr>
      </w:pPr>
      <w:r w:rsidRPr="003D662E">
        <w:rPr>
          <w:lang w:val="en-US"/>
        </w:rPr>
        <w:t xml:space="preserve">The </w:t>
      </w:r>
      <w:bookmarkStart w:id="136" w:name="_Hlk77583024"/>
      <w:r w:rsidRPr="003D662E">
        <w:rPr>
          <w:rFonts w:ascii="Consolas" w:hAnsi="Consolas"/>
          <w:lang w:val="en-US"/>
        </w:rPr>
        <w:t>ServicesAasClient</w:t>
      </w:r>
      <w:r w:rsidRPr="003D662E">
        <w:rPr>
          <w:lang w:val="en-US"/>
        </w:rPr>
        <w:t xml:space="preserve"> </w:t>
      </w:r>
      <w:bookmarkEnd w:id="136"/>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48B7220E"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357A2D">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357A2D">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1EF76B83"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357A2D">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357A2D">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30D29E64"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357A2D">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357A2D">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4B6855C2"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357A2D">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2B33D3B7"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357A2D" w:rsidRPr="003D662E">
        <w:rPr>
          <w:lang w:val="en-US"/>
        </w:rPr>
        <w:t xml:space="preserve">Figure </w:t>
      </w:r>
      <w:r w:rsidR="00357A2D">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357A2D">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0DB5FE8D"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357A2D">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165C7F38"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357A2D">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357A2D">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4"/>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7" w:name="_Ref57282138"/>
      <w:bookmarkStart w:id="138" w:name="_Ref78453699"/>
      <w:bookmarkStart w:id="139" w:name="_Toc204191448"/>
      <w:r w:rsidRPr="003D662E">
        <w:rPr>
          <w:lang w:val="en-US"/>
        </w:rPr>
        <w:t xml:space="preserve">Resources </w:t>
      </w:r>
      <w:r w:rsidR="00C017CF" w:rsidRPr="003D662E">
        <w:rPr>
          <w:lang w:val="en-US"/>
        </w:rPr>
        <w:t>and Monitoring Layer</w:t>
      </w:r>
      <w:bookmarkEnd w:id="137"/>
      <w:bookmarkEnd w:id="138"/>
      <w:bookmarkEnd w:id="139"/>
    </w:p>
    <w:p w14:paraId="252C034E" w14:textId="14A06FDD"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357A2D">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357A2D">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357A2D">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40" w:name="_Ref69826081"/>
      <w:bookmarkStart w:id="141" w:name="_Toc204191449"/>
      <w:r w:rsidRPr="003D662E">
        <w:rPr>
          <w:lang w:val="en-US"/>
        </w:rPr>
        <w:t>ECS runtime</w:t>
      </w:r>
      <w:bookmarkEnd w:id="140"/>
      <w:bookmarkEnd w:id="141"/>
    </w:p>
    <w:p w14:paraId="0BFE18EA" w14:textId="3EE705AE"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357A2D">
        <w:rPr>
          <w:lang w:val="en-US"/>
        </w:rPr>
        <w:t>3.6.2</w:t>
      </w:r>
      <w:r w:rsidR="00DE00B5" w:rsidRPr="003D662E">
        <w:rPr>
          <w:lang w:val="en-US"/>
        </w:rPr>
        <w:fldChar w:fldCharType="end"/>
      </w:r>
      <w:r w:rsidR="00DE00B5" w:rsidRPr="003D662E">
        <w:rPr>
          <w:lang w:val="en-US"/>
        </w:rPr>
        <w:t>.</w:t>
      </w:r>
    </w:p>
    <w:p w14:paraId="5171CAED" w14:textId="77777777" w:rsidR="00357A2D" w:rsidRPr="003D662E" w:rsidRDefault="0074190C" w:rsidP="00357A2D">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1582BE84" w14:textId="77777777" w:rsidR="00357A2D" w:rsidRPr="003D662E" w:rsidRDefault="00357A2D" w:rsidP="00357A2D">
      <w:pPr>
        <w:jc w:val="both"/>
        <w:rPr>
          <w:noProof/>
          <w:lang w:val="en-US"/>
        </w:rPr>
      </w:pPr>
    </w:p>
    <w:p w14:paraId="53D38E51" w14:textId="77777777" w:rsidR="00357A2D" w:rsidRPr="003D662E" w:rsidRDefault="00357A2D" w:rsidP="00357A2D">
      <w:pPr>
        <w:jc w:val="both"/>
        <w:rPr>
          <w:lang w:val="en-US"/>
        </w:rPr>
      </w:pPr>
    </w:p>
    <w:p w14:paraId="775C2419" w14:textId="51E7CED7" w:rsidR="004B1501" w:rsidRPr="00044AD0" w:rsidRDefault="00357A2D"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500776C2"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357A2D">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42"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17E95FA5"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21</w:t>
      </w:r>
      <w:r w:rsidRPr="003D662E">
        <w:fldChar w:fldCharType="end"/>
      </w:r>
      <w:bookmarkEnd w:id="142"/>
      <w:r w:rsidRPr="003D662E">
        <w:rPr>
          <w:lang w:val="en-US"/>
        </w:rPr>
        <w:t>: ECS runtime for Service Deployment (comments partially cropped)</w:t>
      </w:r>
    </w:p>
    <w:p w14:paraId="5FE66A48" w14:textId="1352A2BD"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5"/>
      </w:r>
      <w:r w:rsidR="00671238" w:rsidRPr="003D662E">
        <w:rPr>
          <w:lang w:val="en-US"/>
        </w:rPr>
        <w:t>,</w:t>
      </w:r>
      <w:r w:rsidRPr="003D662E">
        <w:rPr>
          <w:lang w:val="en-US"/>
        </w:rPr>
        <w:t xml:space="preserve"> the IBM Edge Application Manager</w:t>
      </w:r>
      <w:r w:rsidRPr="003D662E">
        <w:rPr>
          <w:rStyle w:val="FootnoteReference"/>
          <w:lang w:val="en-US"/>
        </w:rPr>
        <w:footnoteReference w:id="76"/>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77"/>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357A2D">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56A31BC0" w14:textId="77777777" w:rsidR="00357A2D" w:rsidRPr="003D662E" w:rsidRDefault="005B7EF7" w:rsidP="00357A2D">
      <w:pPr>
        <w:pStyle w:val="Caption"/>
        <w:jc w:val="center"/>
        <w:rPr>
          <w:lang w:val="en-US"/>
        </w:rPr>
      </w:pPr>
      <w:bookmarkStart w:id="143"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22</w:t>
      </w:r>
      <w:r w:rsidRPr="003D662E">
        <w:fldChar w:fldCharType="end"/>
      </w:r>
      <w:bookmarkEnd w:id="143"/>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4A6C8A2A" w14:textId="77777777" w:rsidR="00357A2D" w:rsidRPr="003D662E" w:rsidRDefault="00357A2D" w:rsidP="00357A2D">
      <w:pPr>
        <w:jc w:val="both"/>
        <w:rPr>
          <w:noProof/>
          <w:lang w:val="en-US"/>
        </w:rPr>
      </w:pPr>
    </w:p>
    <w:p w14:paraId="40FD38F0" w14:textId="77777777" w:rsidR="00357A2D" w:rsidRPr="003D662E" w:rsidRDefault="00357A2D" w:rsidP="00357A2D">
      <w:pPr>
        <w:jc w:val="both"/>
        <w:rPr>
          <w:lang w:val="en-US"/>
        </w:rPr>
      </w:pPr>
    </w:p>
    <w:p w14:paraId="26228C3F" w14:textId="77777777" w:rsidR="00357A2D" w:rsidRPr="003D662E" w:rsidRDefault="00357A2D" w:rsidP="00357A2D">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140</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166B2395" w14:textId="77777777" w:rsidR="00357A2D" w:rsidRPr="003D662E" w:rsidRDefault="00357A2D" w:rsidP="00357A2D">
      <w:pPr>
        <w:jc w:val="both"/>
        <w:rPr>
          <w:lang w:val="en-US"/>
        </w:rPr>
      </w:pPr>
    </w:p>
    <w:p w14:paraId="2740C4AD" w14:textId="77777777" w:rsidR="00357A2D" w:rsidRPr="003D662E" w:rsidRDefault="00357A2D" w:rsidP="00357A2D">
      <w:pPr>
        <w:jc w:val="both"/>
        <w:rPr>
          <w:lang w:val="en-US"/>
        </w:rPr>
      </w:pPr>
    </w:p>
    <w:p w14:paraId="6539402A" w14:textId="6B902106" w:rsidR="005B7EF7" w:rsidRPr="003D662E" w:rsidRDefault="00357A2D"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44" w:name="_Ref69896993"/>
      <w:bookmarkStart w:id="145"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626811A8" w:rsidR="005B7EF7" w:rsidRPr="003D662E" w:rsidRDefault="005B7EF7" w:rsidP="005B7EF7">
      <w:pPr>
        <w:pStyle w:val="Caption"/>
        <w:jc w:val="center"/>
        <w:rPr>
          <w:lang w:val="en-US"/>
        </w:rPr>
      </w:pPr>
      <w:bookmarkStart w:id="146"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23</w:t>
      </w:r>
      <w:r w:rsidRPr="003D662E">
        <w:fldChar w:fldCharType="end"/>
      </w:r>
      <w:bookmarkEnd w:id="144"/>
      <w:bookmarkEnd w:id="145"/>
      <w:bookmarkEnd w:id="146"/>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78"/>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79"/>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683834BC"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357A2D">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00B272CA"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357A2D" w:rsidRPr="003D662E">
        <w:rPr>
          <w:lang w:val="en-US"/>
        </w:rPr>
        <w:t xml:space="preserve">Figure </w:t>
      </w:r>
      <w:r w:rsidR="00357A2D">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3BB2C9F7"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357A2D">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357A2D">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34ADF0EC"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357A2D">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2965C071"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0"/>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357A2D">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357A2D">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3E93F8AD"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357A2D">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7" w:name="_Ref69826083"/>
      <w:bookmarkStart w:id="148" w:name="_Toc204191450"/>
      <w:r w:rsidRPr="003D662E">
        <w:rPr>
          <w:lang w:val="en-US"/>
        </w:rPr>
        <w:t>Device</w:t>
      </w:r>
      <w:r w:rsidR="003C165D" w:rsidRPr="003D662E">
        <w:rPr>
          <w:lang w:val="en-US"/>
        </w:rPr>
        <w:t>/Resource</w:t>
      </w:r>
      <w:r w:rsidRPr="003D662E">
        <w:rPr>
          <w:lang w:val="en-US"/>
        </w:rPr>
        <w:t xml:space="preserve"> Management</w:t>
      </w:r>
      <w:bookmarkEnd w:id="147"/>
      <w:bookmarkEnd w:id="148"/>
    </w:p>
    <w:p w14:paraId="03F6AED9" w14:textId="1F0D5AAE"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357A2D">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357A2D">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61C7F1D7"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357A2D">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357A2D">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9" w:name="_Ref69892341"/>
      <w:r w:rsidR="008E088C" w:rsidRPr="003D662E">
        <w:rPr>
          <w:rStyle w:val="FootnoteReference"/>
          <w:lang w:val="en-US"/>
        </w:rPr>
        <w:footnoteReference w:id="81"/>
      </w:r>
      <w:bookmarkEnd w:id="149"/>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5D10BACF"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357A2D">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50" w:name="_Ref69892369"/>
      <w:r w:rsidR="006603D6" w:rsidRPr="003D662E">
        <w:rPr>
          <w:rStyle w:val="FootnoteReference"/>
          <w:lang w:val="en-US"/>
        </w:rPr>
        <w:footnoteReference w:id="82"/>
      </w:r>
      <w:bookmarkEnd w:id="150"/>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3"/>
      </w:r>
      <w:r w:rsidR="002B29BC" w:rsidRPr="003D662E">
        <w:rPr>
          <w:lang w:val="en-US"/>
        </w:rPr>
        <w:t xml:space="preserve"> and ThingsBoard</w:t>
      </w:r>
      <w:r w:rsidR="00A67094" w:rsidRPr="003D662E">
        <w:rPr>
          <w:rStyle w:val="FootnoteReference"/>
          <w:lang w:val="en-US"/>
        </w:rPr>
        <w:footnoteReference w:id="84"/>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5"/>
      </w:r>
      <w:r w:rsidR="002B29BC" w:rsidRPr="003D662E">
        <w:rPr>
          <w:lang w:val="en-US"/>
        </w:rPr>
        <w:t xml:space="preserve"> and OpenStack Object Store Swift</w:t>
      </w:r>
      <w:r w:rsidR="00E44BA9" w:rsidRPr="003D662E">
        <w:rPr>
          <w:rStyle w:val="FootnoteReference"/>
          <w:lang w:val="en-US"/>
        </w:rPr>
        <w:footnoteReference w:id="86"/>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3E6E0701"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357A2D">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2B7B647C" w:rsidR="00772CB5" w:rsidRPr="003D662E" w:rsidRDefault="00783B0C" w:rsidP="00783B0C">
      <w:pPr>
        <w:pStyle w:val="Caption"/>
        <w:jc w:val="center"/>
        <w:rPr>
          <w:lang w:val="en-US"/>
        </w:rPr>
      </w:pPr>
      <w:bookmarkStart w:id="151"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24</w:t>
      </w:r>
      <w:r w:rsidRPr="003D662E">
        <w:fldChar w:fldCharType="end"/>
      </w:r>
      <w:bookmarkEnd w:id="151"/>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05B59B2F"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7245E8">
      <w:pPr>
        <w:pStyle w:val="ListParagraph"/>
        <w:numPr>
          <w:ilvl w:val="0"/>
          <w:numId w:val="25"/>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7245E8">
      <w:pPr>
        <w:pStyle w:val="ListParagraph"/>
        <w:numPr>
          <w:ilvl w:val="0"/>
          <w:numId w:val="25"/>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7245E8">
      <w:pPr>
        <w:pStyle w:val="ListParagraph"/>
        <w:numPr>
          <w:ilvl w:val="0"/>
          <w:numId w:val="25"/>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7245E8">
      <w:pPr>
        <w:pStyle w:val="ListParagraph"/>
        <w:numPr>
          <w:ilvl w:val="0"/>
          <w:numId w:val="25"/>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52" w:name="_Ref69826085"/>
      <w:bookmarkStart w:id="153" w:name="_Toc204191451"/>
      <w:r w:rsidRPr="003D662E">
        <w:rPr>
          <w:lang w:val="en-US"/>
        </w:rPr>
        <w:lastRenderedPageBreak/>
        <w:t>Monitoring</w:t>
      </w:r>
      <w:bookmarkEnd w:id="152"/>
      <w:bookmarkEnd w:id="153"/>
    </w:p>
    <w:p w14:paraId="5849E7F4" w14:textId="13FAA6B9"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357A2D">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330F80CC"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357A2D">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357A2D">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7AAA9D9D"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357A2D">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357A2D">
        <w:rPr>
          <w:vertAlign w:val="superscript"/>
          <w:lang w:val="en-US"/>
        </w:rPr>
        <w:t>81</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798958F9"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357A2D">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357A2D" w:rsidRPr="00357A2D">
        <w:rPr>
          <w:rStyle w:val="FootnoteReference"/>
          <w:lang w:val="en-US"/>
        </w:rPr>
        <w:t>82</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70B93A84"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357A2D">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44133111"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357A2D" w:rsidRPr="003D662E">
        <w:rPr>
          <w:lang w:val="en-US"/>
        </w:rPr>
        <w:t xml:space="preserve">Figure </w:t>
      </w:r>
      <w:r w:rsidR="00357A2D">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87"/>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4354D716"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88"/>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357A2D" w:rsidRPr="003D662E">
        <w:rPr>
          <w:lang w:val="en-US"/>
        </w:rPr>
        <w:t xml:space="preserve">Table </w:t>
      </w:r>
      <w:r w:rsidR="00357A2D">
        <w:rPr>
          <w:noProof/>
          <w:lang w:val="en-US"/>
        </w:rPr>
        <w:t>23</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357A2D">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04A7A325" w:rsidR="009B1F98" w:rsidRPr="003D662E" w:rsidRDefault="00EC6F39" w:rsidP="00EC6F39">
      <w:pPr>
        <w:pStyle w:val="Caption"/>
        <w:jc w:val="center"/>
        <w:rPr>
          <w:lang w:val="en-US"/>
        </w:rPr>
      </w:pPr>
      <w:bookmarkStart w:id="154"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25</w:t>
      </w:r>
      <w:r w:rsidRPr="003D662E">
        <w:fldChar w:fldCharType="end"/>
      </w:r>
      <w:bookmarkEnd w:id="154"/>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55" w:name="_Ref77694539"/>
      <w:bookmarkStart w:id="156" w:name="_Toc204191452"/>
      <w:r w:rsidRPr="003D662E">
        <w:rPr>
          <w:lang w:val="en-US"/>
        </w:rPr>
        <w:t>Storage, S</w:t>
      </w:r>
      <w:r w:rsidR="00C017CF" w:rsidRPr="003D662E">
        <w:rPr>
          <w:lang w:val="en-US"/>
        </w:rPr>
        <w:t>ecurity and Data Protection Layer</w:t>
      </w:r>
      <w:bookmarkEnd w:id="155"/>
      <w:bookmarkEnd w:id="156"/>
    </w:p>
    <w:p w14:paraId="5E654149" w14:textId="25B8185A"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357A2D">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357A2D">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7" w:name="_Ref100871151"/>
      <w:bookmarkStart w:id="158" w:name="_Toc204191453"/>
      <w:r w:rsidRPr="003D662E">
        <w:rPr>
          <w:lang w:val="en-US"/>
        </w:rPr>
        <w:t>KODEX platform service</w:t>
      </w:r>
      <w:bookmarkEnd w:id="157"/>
      <w:bookmarkEnd w:id="158"/>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89"/>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7245E8">
      <w:pPr>
        <w:pStyle w:val="ListParagraph"/>
        <w:numPr>
          <w:ilvl w:val="0"/>
          <w:numId w:val="27"/>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7245E8">
      <w:pPr>
        <w:pStyle w:val="ListParagraph"/>
        <w:numPr>
          <w:ilvl w:val="0"/>
          <w:numId w:val="27"/>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7245E8">
      <w:pPr>
        <w:pStyle w:val="ListParagraph"/>
        <w:numPr>
          <w:ilvl w:val="0"/>
          <w:numId w:val="27"/>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7245E8">
      <w:pPr>
        <w:pStyle w:val="ListParagraph"/>
        <w:numPr>
          <w:ilvl w:val="0"/>
          <w:numId w:val="27"/>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bookmarkStart w:id="159" w:name="_Toc204191454"/>
      <w:r>
        <w:rPr>
          <w:lang w:val="en-US"/>
        </w:rPr>
        <w:t>Influx DB connector</w:t>
      </w:r>
      <w:bookmarkEnd w:id="159"/>
    </w:p>
    <w:p w14:paraId="40152B9B" w14:textId="497A894E"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357A2D">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60" w:name="_Toc204191455"/>
      <w:r w:rsidRPr="003D662E">
        <w:rPr>
          <w:lang w:val="en-US"/>
        </w:rPr>
        <w:t>Reusable Intelligent Services Layer</w:t>
      </w:r>
      <w:bookmarkEnd w:id="160"/>
    </w:p>
    <w:p w14:paraId="707EB75F" w14:textId="728B7ED2"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357A2D">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357A2D">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357A2D">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61" w:name="_Ref100840642"/>
      <w:bookmarkStart w:id="162"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10FEC0A0" w:rsidR="00155919" w:rsidRPr="003D662E" w:rsidRDefault="00155919" w:rsidP="00155919">
      <w:pPr>
        <w:pStyle w:val="Caption"/>
        <w:jc w:val="center"/>
        <w:rPr>
          <w:lang w:val="en-US"/>
        </w:rPr>
      </w:pPr>
      <w:bookmarkStart w:id="163" w:name="_Ref107502371"/>
      <w:r w:rsidRPr="003D662E">
        <w:rPr>
          <w:lang w:val="en-US"/>
        </w:rPr>
        <w:t xml:space="preserve">Figure </w:t>
      </w:r>
      <w:bookmarkEnd w:id="163"/>
      <w:r w:rsidR="005856F4" w:rsidRPr="003D662E">
        <w:fldChar w:fldCharType="begin"/>
      </w:r>
      <w:r w:rsidR="005856F4" w:rsidRPr="003D662E">
        <w:rPr>
          <w:lang w:val="en-US"/>
        </w:rPr>
        <w:instrText xml:space="preserve"> SEQ Figure \* ARABIC </w:instrText>
      </w:r>
      <w:r w:rsidR="005856F4" w:rsidRPr="003D662E">
        <w:fldChar w:fldCharType="separate"/>
      </w:r>
      <w:r w:rsidR="00357A2D">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64" w:name="_Ref133225402"/>
      <w:bookmarkStart w:id="165" w:name="_Toc204191456"/>
      <w:r w:rsidRPr="003D662E">
        <w:rPr>
          <w:lang w:val="en-US"/>
        </w:rPr>
        <w:t>Data Processing Function Library</w:t>
      </w:r>
      <w:bookmarkEnd w:id="164"/>
      <w:bookmarkEnd w:id="165"/>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7245E8">
      <w:pPr>
        <w:pStyle w:val="ListParagraph"/>
        <w:numPr>
          <w:ilvl w:val="0"/>
          <w:numId w:val="42"/>
        </w:numPr>
        <w:jc w:val="both"/>
        <w:rPr>
          <w:lang w:val="en-US"/>
        </w:rPr>
      </w:pPr>
      <w:r w:rsidRPr="003D662E">
        <w:rPr>
          <w:lang w:val="en-US"/>
        </w:rPr>
        <w:t>Image transcoding from/to base64 strings.</w:t>
      </w:r>
    </w:p>
    <w:p w14:paraId="27F95041" w14:textId="62B7708A" w:rsidR="00AC213D" w:rsidRPr="003D662E" w:rsidRDefault="00AC213D" w:rsidP="007245E8">
      <w:pPr>
        <w:pStyle w:val="ListParagraph"/>
        <w:numPr>
          <w:ilvl w:val="0"/>
          <w:numId w:val="42"/>
        </w:numPr>
        <w:jc w:val="both"/>
        <w:rPr>
          <w:lang w:val="en-US"/>
        </w:rPr>
      </w:pPr>
      <w:r w:rsidRPr="003D662E">
        <w:rPr>
          <w:lang w:val="en-US"/>
        </w:rPr>
        <w:t>Image processing such as grayscaling, rescaling or thresholding.</w:t>
      </w:r>
    </w:p>
    <w:p w14:paraId="32653A98" w14:textId="46D8809F" w:rsidR="00AC213D" w:rsidRDefault="00AC213D" w:rsidP="007245E8">
      <w:pPr>
        <w:pStyle w:val="ListParagraph"/>
        <w:numPr>
          <w:ilvl w:val="0"/>
          <w:numId w:val="42"/>
        </w:numPr>
        <w:jc w:val="both"/>
        <w:rPr>
          <w:lang w:val="en-US"/>
        </w:rPr>
      </w:pPr>
      <w:r w:rsidRPr="003D662E">
        <w:rPr>
          <w:lang w:val="en-US"/>
        </w:rPr>
        <w:lastRenderedPageBreak/>
        <w:t>Barcode/QR-code detection based on the Java library zxing</w:t>
      </w:r>
      <w:r w:rsidRPr="003D662E">
        <w:rPr>
          <w:rStyle w:val="FootnoteReference"/>
          <w:lang w:val="en-US"/>
        </w:rPr>
        <w:footnoteReference w:id="90"/>
      </w:r>
      <w:r w:rsidRPr="003D662E">
        <w:rPr>
          <w:lang w:val="en-US"/>
        </w:rPr>
        <w:t xml:space="preserve"> and, as optional fallback, the Python library pyzbar</w:t>
      </w:r>
      <w:r w:rsidRPr="003D662E">
        <w:rPr>
          <w:rStyle w:val="FootnoteReference"/>
          <w:lang w:val="en-US"/>
        </w:rPr>
        <w:footnoteReference w:id="91"/>
      </w:r>
      <w:r w:rsidRPr="003D662E">
        <w:rPr>
          <w:lang w:val="en-US"/>
        </w:rPr>
        <w:t>. For the Python fallback, respective packages must be installed.</w:t>
      </w:r>
    </w:p>
    <w:p w14:paraId="7ACB2E32" w14:textId="303A3CF7" w:rsidR="0093727F" w:rsidRPr="003D662E" w:rsidRDefault="00360F4B" w:rsidP="007245E8">
      <w:pPr>
        <w:pStyle w:val="ListParagraph"/>
        <w:numPr>
          <w:ilvl w:val="0"/>
          <w:numId w:val="42"/>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66" w:name="_Ref143411562"/>
      <w:bookmarkStart w:id="167" w:name="_Toc204191457"/>
      <w:r w:rsidRPr="003D662E">
        <w:rPr>
          <w:lang w:val="en-US"/>
        </w:rPr>
        <w:t>RapidMiner RTSA service</w:t>
      </w:r>
      <w:bookmarkEnd w:id="161"/>
      <w:bookmarkEnd w:id="162"/>
      <w:bookmarkEnd w:id="166"/>
      <w:bookmarkEnd w:id="167"/>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08674CC1"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357A2D"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357A2D">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8" w:name="_Ref143411559"/>
      <w:bookmarkStart w:id="169" w:name="_Toc204191458"/>
      <w:bookmarkStart w:id="170" w:name="_Ref100840643"/>
      <w:r w:rsidRPr="003D662E">
        <w:rPr>
          <w:lang w:val="en-US"/>
        </w:rPr>
        <w:t>Flower-based Federated Learning</w:t>
      </w:r>
      <w:bookmarkEnd w:id="168"/>
      <w:bookmarkEnd w:id="169"/>
    </w:p>
    <w:p w14:paraId="4CA37036" w14:textId="3DFCC0DA"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357A2D">
        <w:rPr>
          <w:lang w:val="en-US"/>
        </w:rPr>
        <w:t>3.5.3</w:t>
      </w:r>
      <w:r w:rsidR="00CE1547" w:rsidRPr="003D662E">
        <w:rPr>
          <w:lang w:val="en-US"/>
        </w:rPr>
        <w:fldChar w:fldCharType="end"/>
      </w:r>
      <w:r w:rsidR="00CE1547" w:rsidRPr="003D662E">
        <w:rPr>
          <w:lang w:val="en-US"/>
        </w:rPr>
        <w:t>.</w:t>
      </w:r>
    </w:p>
    <w:p w14:paraId="77068BB8" w14:textId="4288106E"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2"/>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357A2D">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71" w:name="_Ref63848266"/>
      <w:bookmarkStart w:id="172" w:name="_Toc204191459"/>
      <w:bookmarkEnd w:id="170"/>
      <w:r w:rsidRPr="003D662E">
        <w:rPr>
          <w:lang w:val="en-US"/>
        </w:rPr>
        <w:t>Configuration Layer</w:t>
      </w:r>
      <w:bookmarkEnd w:id="171"/>
      <w:bookmarkEnd w:id="172"/>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0ECBDFAF"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525979E9"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357A2D" w:rsidRPr="003D662E">
        <w:rPr>
          <w:lang w:val="en-US"/>
        </w:rPr>
        <w:t xml:space="preserve">Figure </w:t>
      </w:r>
      <w:r w:rsidR="00357A2D">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357A2D">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357A2D" w:rsidRPr="003D662E">
        <w:rPr>
          <w:lang w:val="en-US"/>
        </w:rPr>
        <w:t xml:space="preserve">Figure </w:t>
      </w:r>
      <w:r w:rsidR="00357A2D">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125A0260"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357A2D">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9">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255E00AF" w:rsidR="00E51BFD" w:rsidRPr="003D662E" w:rsidRDefault="00E51BFD" w:rsidP="00E51BFD">
      <w:pPr>
        <w:pStyle w:val="Caption"/>
        <w:jc w:val="center"/>
        <w:rPr>
          <w:lang w:val="en-US"/>
        </w:rPr>
      </w:pPr>
      <w:bookmarkStart w:id="173"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27</w:t>
      </w:r>
      <w:r w:rsidRPr="003D662E">
        <w:fldChar w:fldCharType="end"/>
      </w:r>
      <w:bookmarkEnd w:id="173"/>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74" w:name="_Hlk101349620"/>
      <w:r w:rsidR="00EC67C5" w:rsidRPr="003D662E">
        <w:rPr>
          <w:lang w:val="en-US"/>
        </w:rPr>
        <w:t xml:space="preserve">allow </w:t>
      </w:r>
      <w:bookmarkEnd w:id="174"/>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3DDB0D82"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357A2D">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357A2D">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357A2D">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3"/>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xml:space="preserve">,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w:t>
      </w:r>
      <w:r w:rsidR="001A4D88" w:rsidRPr="001C7257">
        <w:rPr>
          <w:lang w:val="en-US"/>
        </w:rPr>
        <w:lastRenderedPageBreak/>
        <w:t>as Maven artifact, used in user-defined applications. It is important to mention that such libraries intentionally ship without the generated types, which are then generated as part of the respective IoT build process.</w:t>
      </w:r>
    </w:p>
    <w:p w14:paraId="2FC0014A" w14:textId="3C451367"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357A2D">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75" w:name="_Toc204191460"/>
      <w:r w:rsidRPr="003D662E">
        <w:rPr>
          <w:lang w:val="en-US"/>
        </w:rPr>
        <w:t>Application Layer</w:t>
      </w:r>
      <w:bookmarkEnd w:id="175"/>
    </w:p>
    <w:p w14:paraId="00093C9C" w14:textId="5E2705B1"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357A2D" w:rsidRPr="003D662E">
        <w:rPr>
          <w:lang w:val="en-US"/>
        </w:rPr>
        <w:t xml:space="preserve">Figure </w:t>
      </w:r>
      <w:r w:rsidR="00357A2D">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1FCDB193" w:rsidR="00C017CF" w:rsidRPr="003D662E" w:rsidRDefault="009C5D54" w:rsidP="0017533B">
      <w:pPr>
        <w:pStyle w:val="Caption"/>
        <w:jc w:val="center"/>
        <w:rPr>
          <w:lang w:val="en-US"/>
        </w:rPr>
      </w:pPr>
      <w:bookmarkStart w:id="176"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357A2D">
        <w:rPr>
          <w:noProof/>
          <w:lang w:val="en-US"/>
        </w:rPr>
        <w:t>28</w:t>
      </w:r>
      <w:r w:rsidR="00DE1F1D" w:rsidRPr="003D662E">
        <w:rPr>
          <w:noProof/>
        </w:rPr>
        <w:fldChar w:fldCharType="end"/>
      </w:r>
      <w:bookmarkEnd w:id="176"/>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77" w:name="_Ref77587007"/>
      <w:bookmarkStart w:id="178" w:name="_Toc204191461"/>
      <w:bookmarkStart w:id="179" w:name="_Ref57109531"/>
      <w:bookmarkStart w:id="180" w:name="_Ref46314763"/>
      <w:r w:rsidRPr="003D662E">
        <w:rPr>
          <w:lang w:val="en-US"/>
        </w:rPr>
        <w:t>Platform</w:t>
      </w:r>
      <w:r w:rsidR="00230892" w:rsidRPr="003D662E">
        <w:rPr>
          <w:lang w:val="en-US"/>
        </w:rPr>
        <w:t xml:space="preserve"> </w:t>
      </w:r>
      <w:r w:rsidR="00CB3E33" w:rsidRPr="003D662E">
        <w:rPr>
          <w:lang w:val="en-US"/>
        </w:rPr>
        <w:t>Server(s)</w:t>
      </w:r>
      <w:bookmarkEnd w:id="177"/>
      <w:bookmarkEnd w:id="178"/>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21D3899E" w:rsidR="00A323CB" w:rsidRPr="003D662E" w:rsidRDefault="00FD14BF" w:rsidP="0050697B">
      <w:pPr>
        <w:jc w:val="both"/>
        <w:rPr>
          <w:lang w:val="en-US"/>
        </w:rPr>
      </w:pPr>
      <w:r w:rsidRPr="003D662E">
        <w:rPr>
          <w:lang w:val="en-US"/>
        </w:rPr>
        <w:lastRenderedPageBreak/>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7245E8">
      <w:pPr>
        <w:pStyle w:val="ListParagraph"/>
        <w:numPr>
          <w:ilvl w:val="0"/>
          <w:numId w:val="17"/>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7245E8">
      <w:pPr>
        <w:pStyle w:val="ListParagraph"/>
        <w:numPr>
          <w:ilvl w:val="0"/>
          <w:numId w:val="17"/>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05B8CF67" w:rsidR="00C62380" w:rsidRPr="003D662E" w:rsidRDefault="00C62380" w:rsidP="007245E8">
      <w:pPr>
        <w:pStyle w:val="ListParagraph"/>
        <w:numPr>
          <w:ilvl w:val="0"/>
          <w:numId w:val="17"/>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357A2D" w:rsidRPr="003D662E">
        <w:rPr>
          <w:lang w:val="en-US"/>
        </w:rPr>
        <w:t xml:space="preserve">Figure </w:t>
      </w:r>
      <w:r w:rsidR="00357A2D">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357A2D" w:rsidRPr="003D662E">
        <w:rPr>
          <w:lang w:val="en-US"/>
        </w:rPr>
        <w:t xml:space="preserve">Figure </w:t>
      </w:r>
      <w:r w:rsidR="00357A2D">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81"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5FF33B6C" w:rsidR="00B04B18" w:rsidRPr="003D662E" w:rsidRDefault="00611B9B" w:rsidP="00B04B18">
      <w:pPr>
        <w:pStyle w:val="Caption"/>
        <w:jc w:val="center"/>
        <w:rPr>
          <w:lang w:val="en-US"/>
        </w:rPr>
      </w:pPr>
      <w:bookmarkStart w:id="182"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29</w:t>
      </w:r>
      <w:r w:rsidRPr="003D662E">
        <w:fldChar w:fldCharType="end"/>
      </w:r>
      <w:bookmarkEnd w:id="181"/>
      <w:bookmarkEnd w:id="182"/>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0D6B887B" w:rsidR="00AA518C" w:rsidRPr="003D662E" w:rsidRDefault="00AA518C" w:rsidP="00AA518C">
      <w:pPr>
        <w:pStyle w:val="Caption"/>
        <w:jc w:val="center"/>
        <w:rPr>
          <w:lang w:val="en-US"/>
        </w:rPr>
      </w:pPr>
      <w:bookmarkStart w:id="183"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30</w:t>
      </w:r>
      <w:r w:rsidRPr="003D662E">
        <w:fldChar w:fldCharType="end"/>
      </w:r>
      <w:bookmarkEnd w:id="183"/>
      <w:r w:rsidRPr="003D662E">
        <w:rPr>
          <w:lang w:val="en-US"/>
        </w:rPr>
        <w:t>: Interaction with the preliminary interactive platform command line interface.</w:t>
      </w:r>
    </w:p>
    <w:p w14:paraId="2D9F4B21" w14:textId="03EAA6A4"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357A2D">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7245E8">
      <w:pPr>
        <w:pStyle w:val="ListParagraph"/>
        <w:numPr>
          <w:ilvl w:val="0"/>
          <w:numId w:val="22"/>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7245E8">
      <w:pPr>
        <w:pStyle w:val="ListParagraph"/>
        <w:numPr>
          <w:ilvl w:val="0"/>
          <w:numId w:val="22"/>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28449EE6"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357A2D">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4"/>
      </w:r>
      <w:r w:rsidR="006E6C51" w:rsidRPr="003D662E">
        <w:rPr>
          <w:lang w:val="en-US"/>
        </w:rPr>
        <w:t xml:space="preserve"> that can be explored with the AASX Package Explorer</w:t>
      </w:r>
      <w:r w:rsidR="006E6C51" w:rsidRPr="003D662E">
        <w:rPr>
          <w:rStyle w:val="FootnoteReference"/>
          <w:lang w:val="en-US"/>
        </w:rPr>
        <w:footnoteReference w:id="95"/>
      </w:r>
      <w:r w:rsidR="006E6C51" w:rsidRPr="003D662E">
        <w:rPr>
          <w:lang w:val="en-US"/>
        </w:rPr>
        <w:t>.</w:t>
      </w:r>
    </w:p>
    <w:p w14:paraId="793DF34C" w14:textId="2931B6DE"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357A2D">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84" w:name="_Ref101352799"/>
      <w:bookmarkStart w:id="185" w:name="_Toc204191462"/>
      <w:r>
        <w:rPr>
          <w:lang w:val="en-US"/>
        </w:rPr>
        <w:t xml:space="preserve">Platform </w:t>
      </w:r>
      <w:r w:rsidR="00ED66AA" w:rsidRPr="003D662E">
        <w:rPr>
          <w:lang w:val="en-US"/>
        </w:rPr>
        <w:t>Management User Interface</w:t>
      </w:r>
      <w:bookmarkEnd w:id="184"/>
      <w:bookmarkEnd w:id="185"/>
    </w:p>
    <w:p w14:paraId="0CB1BC39" w14:textId="243C8CD0"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357A2D">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6452FC59"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357A2D" w:rsidRPr="003D662E">
        <w:rPr>
          <w:lang w:val="en-US"/>
        </w:rPr>
        <w:t xml:space="preserve">Figure </w:t>
      </w:r>
      <w:r w:rsidR="00357A2D">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39F2D68F" w:rsidR="00DE4ECC" w:rsidRDefault="00DE4ECC" w:rsidP="00DE4ECC">
      <w:pPr>
        <w:pStyle w:val="Caption"/>
        <w:jc w:val="center"/>
        <w:rPr>
          <w:lang w:val="en-US"/>
        </w:rPr>
      </w:pPr>
      <w:bookmarkStart w:id="186"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31</w:t>
      </w:r>
      <w:r w:rsidRPr="003D662E">
        <w:fldChar w:fldCharType="end"/>
      </w:r>
      <w:bookmarkEnd w:id="186"/>
      <w:r w:rsidRPr="003D662E">
        <w:rPr>
          <w:lang w:val="en-US"/>
        </w:rPr>
        <w:t xml:space="preserve">: </w:t>
      </w:r>
      <w:r>
        <w:rPr>
          <w:lang w:val="en-US"/>
        </w:rPr>
        <w:t>Management user interface, available resources</w:t>
      </w:r>
      <w:r w:rsidRPr="003D662E">
        <w:rPr>
          <w:lang w:val="en-US"/>
        </w:rPr>
        <w:t>.</w:t>
      </w:r>
    </w:p>
    <w:p w14:paraId="7F5B9B32" w14:textId="0B040A51"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357A2D" w:rsidRPr="003D662E">
        <w:rPr>
          <w:lang w:val="en-US"/>
        </w:rPr>
        <w:t xml:space="preserve">Figure </w:t>
      </w:r>
      <w:r w:rsidR="00357A2D">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357A2D" w:rsidRPr="003D662E">
        <w:rPr>
          <w:lang w:val="en-US"/>
        </w:rPr>
        <w:t xml:space="preserve">Figure </w:t>
      </w:r>
      <w:r w:rsidR="00357A2D">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357A2D" w:rsidRPr="003D662E">
        <w:rPr>
          <w:lang w:val="en-US"/>
        </w:rPr>
        <w:t xml:space="preserve">Figure </w:t>
      </w:r>
      <w:r w:rsidR="00357A2D">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638550"/>
                    </a:xfrm>
                    <a:prstGeom prst="rect">
                      <a:avLst/>
                    </a:prstGeom>
                  </pic:spPr>
                </pic:pic>
              </a:graphicData>
            </a:graphic>
          </wp:inline>
        </w:drawing>
      </w:r>
    </w:p>
    <w:p w14:paraId="5AFF3B49" w14:textId="66F09726" w:rsidR="00DE4ECC" w:rsidRDefault="00DE4ECC" w:rsidP="00DE4ECC">
      <w:pPr>
        <w:pStyle w:val="Caption"/>
        <w:jc w:val="center"/>
        <w:rPr>
          <w:lang w:val="en-US"/>
        </w:rPr>
      </w:pPr>
      <w:bookmarkStart w:id="187"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32</w:t>
      </w:r>
      <w:r w:rsidRPr="003D662E">
        <w:fldChar w:fldCharType="end"/>
      </w:r>
      <w:bookmarkEnd w:id="187"/>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73E767DD" w:rsidR="006C4A16" w:rsidRDefault="00DE4ECC" w:rsidP="00DE4ECC">
      <w:pPr>
        <w:pStyle w:val="Caption"/>
        <w:jc w:val="center"/>
        <w:rPr>
          <w:lang w:val="en-US"/>
        </w:rPr>
      </w:pPr>
      <w:bookmarkStart w:id="188"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33</w:t>
      </w:r>
      <w:r w:rsidRPr="003D662E">
        <w:fldChar w:fldCharType="end"/>
      </w:r>
      <w:bookmarkEnd w:id="188"/>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1BC25CEE" w:rsidR="00DE4ECC" w:rsidRDefault="00DE4ECC" w:rsidP="00DE4ECC">
      <w:pPr>
        <w:pStyle w:val="Caption"/>
        <w:jc w:val="center"/>
        <w:rPr>
          <w:lang w:val="en-US"/>
        </w:rPr>
      </w:pPr>
      <w:bookmarkStart w:id="189"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34</w:t>
      </w:r>
      <w:r w:rsidRPr="003D662E">
        <w:fldChar w:fldCharType="end"/>
      </w:r>
      <w:bookmarkEnd w:id="189"/>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005FFB97"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357A2D" w:rsidRPr="003D662E">
        <w:rPr>
          <w:lang w:val="en-US"/>
        </w:rPr>
        <w:t xml:space="preserve">Figure </w:t>
      </w:r>
      <w:r w:rsidR="00357A2D">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6"/>
      </w:r>
      <w:r w:rsidR="007F6C8E">
        <w:rPr>
          <w:lang w:val="en-US"/>
        </w:rPr>
        <w:t xml:space="preserve"> or a JFrog Artifactory</w:t>
      </w:r>
      <w:r w:rsidR="007F6C8E">
        <w:rPr>
          <w:rStyle w:val="FootnoteReference"/>
          <w:lang w:val="en-US"/>
        </w:rPr>
        <w:footnoteReference w:id="97"/>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341DA4DE"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357A2D" w:rsidRPr="003D662E">
        <w:rPr>
          <w:lang w:val="en-US"/>
        </w:rPr>
        <w:t xml:space="preserve">Figure </w:t>
      </w:r>
      <w:r w:rsidR="00357A2D">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357A2D" w:rsidRPr="003D662E">
        <w:rPr>
          <w:lang w:val="en-US"/>
        </w:rPr>
        <w:t xml:space="preserve">Figure </w:t>
      </w:r>
      <w:r w:rsidR="00357A2D">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357A2D" w:rsidRPr="003D662E">
        <w:rPr>
          <w:lang w:val="en-US"/>
        </w:rPr>
        <w:t xml:space="preserve">Figure </w:t>
      </w:r>
      <w:r w:rsidR="00357A2D">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05280"/>
                    </a:xfrm>
                    <a:prstGeom prst="rect">
                      <a:avLst/>
                    </a:prstGeom>
                  </pic:spPr>
                </pic:pic>
              </a:graphicData>
            </a:graphic>
          </wp:inline>
        </w:drawing>
      </w:r>
    </w:p>
    <w:p w14:paraId="00643C07" w14:textId="408ECBFC" w:rsidR="007D08D5" w:rsidRDefault="007D08D5" w:rsidP="007D08D5">
      <w:pPr>
        <w:pStyle w:val="Caption"/>
        <w:jc w:val="center"/>
        <w:rPr>
          <w:lang w:val="en-US"/>
        </w:rPr>
      </w:pPr>
      <w:bookmarkStart w:id="190"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35</w:t>
      </w:r>
      <w:r w:rsidRPr="003D662E">
        <w:fldChar w:fldCharType="end"/>
      </w:r>
      <w:bookmarkEnd w:id="190"/>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66770"/>
                    </a:xfrm>
                    <a:prstGeom prst="rect">
                      <a:avLst/>
                    </a:prstGeom>
                  </pic:spPr>
                </pic:pic>
              </a:graphicData>
            </a:graphic>
          </wp:inline>
        </w:drawing>
      </w:r>
    </w:p>
    <w:p w14:paraId="16CA328C" w14:textId="3CB8D753" w:rsidR="008417C2" w:rsidRDefault="008417C2" w:rsidP="008417C2">
      <w:pPr>
        <w:pStyle w:val="Caption"/>
        <w:jc w:val="center"/>
        <w:rPr>
          <w:lang w:val="en-US"/>
        </w:rPr>
      </w:pPr>
      <w:bookmarkStart w:id="191"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36</w:t>
      </w:r>
      <w:r w:rsidRPr="003D662E">
        <w:fldChar w:fldCharType="end"/>
      </w:r>
      <w:bookmarkEnd w:id="191"/>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1E29E46B" w:rsidR="00313AEF" w:rsidRPr="00313AEF" w:rsidRDefault="00313AEF" w:rsidP="00313AEF">
      <w:pPr>
        <w:pStyle w:val="Caption"/>
        <w:jc w:val="center"/>
        <w:rPr>
          <w:lang w:val="en-US"/>
        </w:rPr>
      </w:pPr>
      <w:bookmarkStart w:id="192"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37</w:t>
      </w:r>
      <w:r w:rsidRPr="003D662E">
        <w:fldChar w:fldCharType="end"/>
      </w:r>
      <w:bookmarkEnd w:id="192"/>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98"/>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7C551B16"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99"/>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357A2D">
        <w:rPr>
          <w:lang w:val="en-US"/>
        </w:rPr>
        <w:t>7.6</w:t>
      </w:r>
      <w:r>
        <w:rPr>
          <w:lang w:val="en-US"/>
        </w:rPr>
        <w:fldChar w:fldCharType="end"/>
      </w:r>
      <w:r>
        <w:rPr>
          <w:lang w:val="en-US"/>
        </w:rPr>
        <w:t>). If CORS is not explicitly enabled, usually a browser plugin is required.</w:t>
      </w:r>
    </w:p>
    <w:p w14:paraId="3FC9207B" w14:textId="76D5B029"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357A2D" w:rsidRPr="003D662E">
        <w:rPr>
          <w:lang w:val="en-US"/>
        </w:rPr>
        <w:t xml:space="preserve">Figure </w:t>
      </w:r>
      <w:r w:rsidR="00357A2D">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68BD9EDE" w:rsidR="009B57DE" w:rsidRPr="00313AEF" w:rsidRDefault="009B57DE" w:rsidP="009B57DE">
      <w:pPr>
        <w:pStyle w:val="Caption"/>
        <w:jc w:val="center"/>
        <w:rPr>
          <w:lang w:val="en-US"/>
        </w:rPr>
      </w:pPr>
      <w:bookmarkStart w:id="193"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38</w:t>
      </w:r>
      <w:r w:rsidRPr="003D662E">
        <w:fldChar w:fldCharType="end"/>
      </w:r>
      <w:bookmarkEnd w:id="193"/>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5AE53221"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357A2D" w:rsidRPr="003D662E">
        <w:rPr>
          <w:lang w:val="en-US"/>
        </w:rPr>
        <w:t xml:space="preserve">Figure </w:t>
      </w:r>
      <w:r w:rsidR="00357A2D">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94" w:name="_Ref108603464"/>
      <w:bookmarkStart w:id="195" w:name="_Toc204191463"/>
      <w:r w:rsidRPr="003D662E">
        <w:rPr>
          <w:lang w:val="en-US"/>
        </w:rPr>
        <w:t>Test support</w:t>
      </w:r>
      <w:bookmarkEnd w:id="194"/>
      <w:bookmarkEnd w:id="195"/>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77950CD2"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357A2D">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7245E8">
      <w:pPr>
        <w:pStyle w:val="ListParagraph"/>
        <w:numPr>
          <w:ilvl w:val="0"/>
          <w:numId w:val="37"/>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7245E8">
      <w:pPr>
        <w:pStyle w:val="ListParagraph"/>
        <w:numPr>
          <w:ilvl w:val="0"/>
          <w:numId w:val="37"/>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0"/>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7245E8">
      <w:pPr>
        <w:pStyle w:val="ListParagraph"/>
        <w:numPr>
          <w:ilvl w:val="0"/>
          <w:numId w:val="37"/>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7245E8">
      <w:pPr>
        <w:pStyle w:val="ListParagraph"/>
        <w:numPr>
          <w:ilvl w:val="0"/>
          <w:numId w:val="37"/>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7245E8">
      <w:pPr>
        <w:pStyle w:val="ListParagraph"/>
        <w:numPr>
          <w:ilvl w:val="0"/>
          <w:numId w:val="37"/>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75C5F9D8" w:rsidR="009B2AA7" w:rsidRPr="003D662E" w:rsidRDefault="009B2AA7" w:rsidP="007245E8">
      <w:pPr>
        <w:pStyle w:val="ListParagraph"/>
        <w:numPr>
          <w:ilvl w:val="0"/>
          <w:numId w:val="37"/>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357A2D">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96" w:name="_Ref69736036"/>
      <w:bookmarkStart w:id="197" w:name="_Toc204191464"/>
      <w:bookmarkStart w:id="198"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96"/>
      <w:bookmarkEnd w:id="197"/>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7245E8">
      <w:pPr>
        <w:pStyle w:val="ListParagraph"/>
        <w:numPr>
          <w:ilvl w:val="0"/>
          <w:numId w:val="13"/>
        </w:numPr>
        <w:ind w:left="851" w:hanging="425"/>
        <w:jc w:val="both"/>
        <w:rPr>
          <w:lang w:val="en-US"/>
        </w:rPr>
      </w:pPr>
      <w:bookmarkStart w:id="199"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9"/>
      <w:r w:rsidR="003A71E5" w:rsidRPr="003D662E">
        <w:rPr>
          <w:lang w:val="en-US"/>
        </w:rPr>
        <w:t xml:space="preserve"> </w:t>
      </w:r>
    </w:p>
    <w:p w14:paraId="2D274BF6" w14:textId="72263CA5" w:rsidR="00071180" w:rsidRPr="003D662E" w:rsidRDefault="003A71E5" w:rsidP="007245E8">
      <w:pPr>
        <w:pStyle w:val="ListParagraph"/>
        <w:numPr>
          <w:ilvl w:val="0"/>
          <w:numId w:val="13"/>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357A2D">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357A2D">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7245E8">
      <w:pPr>
        <w:pStyle w:val="ListParagraph"/>
        <w:numPr>
          <w:ilvl w:val="0"/>
          <w:numId w:val="13"/>
        </w:numPr>
        <w:ind w:left="851" w:hanging="425"/>
        <w:jc w:val="both"/>
        <w:rPr>
          <w:lang w:val="en-US"/>
        </w:rPr>
      </w:pPr>
      <w:bookmarkStart w:id="200"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7245E8">
      <w:pPr>
        <w:pStyle w:val="ListParagraph"/>
        <w:numPr>
          <w:ilvl w:val="0"/>
          <w:numId w:val="13"/>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200"/>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2D0AC9EA" w:rsidR="002645EA" w:rsidRPr="003D662E" w:rsidRDefault="002645EA" w:rsidP="007245E8">
      <w:pPr>
        <w:pStyle w:val="ListParagraph"/>
        <w:numPr>
          <w:ilvl w:val="0"/>
          <w:numId w:val="13"/>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357A2D">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7245E8">
      <w:pPr>
        <w:pStyle w:val="ListParagraph"/>
        <w:numPr>
          <w:ilvl w:val="0"/>
          <w:numId w:val="13"/>
        </w:numPr>
        <w:ind w:left="851" w:hanging="425"/>
        <w:jc w:val="both"/>
        <w:rPr>
          <w:lang w:val="en-US"/>
        </w:rPr>
      </w:pPr>
      <w:bookmarkStart w:id="201"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1"/>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7245E8">
      <w:pPr>
        <w:pStyle w:val="ListParagraph"/>
        <w:numPr>
          <w:ilvl w:val="0"/>
          <w:numId w:val="13"/>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201"/>
    </w:p>
    <w:p w14:paraId="5D28AC4A" w14:textId="1F214100" w:rsidR="002057AD" w:rsidRPr="003D662E" w:rsidRDefault="002057AD" w:rsidP="007245E8">
      <w:pPr>
        <w:pStyle w:val="ListParagraph"/>
        <w:numPr>
          <w:ilvl w:val="0"/>
          <w:numId w:val="13"/>
        </w:numPr>
        <w:ind w:left="851" w:hanging="425"/>
        <w:jc w:val="both"/>
        <w:rPr>
          <w:lang w:val="en-US"/>
        </w:rPr>
      </w:pPr>
      <w:bookmarkStart w:id="202"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202"/>
    </w:p>
    <w:p w14:paraId="4C80C72F" w14:textId="508DA347" w:rsidR="002057AD" w:rsidRPr="003D662E" w:rsidRDefault="002057AD" w:rsidP="007245E8">
      <w:pPr>
        <w:pStyle w:val="ListParagraph"/>
        <w:numPr>
          <w:ilvl w:val="0"/>
          <w:numId w:val="13"/>
        </w:numPr>
        <w:ind w:left="851" w:hanging="425"/>
        <w:jc w:val="both"/>
        <w:rPr>
          <w:lang w:val="en-US"/>
        </w:rPr>
      </w:pPr>
      <w:bookmarkStart w:id="203"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203"/>
    </w:p>
    <w:p w14:paraId="64BDC830" w14:textId="7CDD31A2" w:rsidR="001153AE" w:rsidRPr="003D662E" w:rsidRDefault="001153AE" w:rsidP="007245E8">
      <w:pPr>
        <w:pStyle w:val="ListParagraph"/>
        <w:numPr>
          <w:ilvl w:val="0"/>
          <w:numId w:val="13"/>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194C02FA" w:rsidR="00901995" w:rsidRPr="003D662E" w:rsidRDefault="00901995" w:rsidP="007245E8">
      <w:pPr>
        <w:pStyle w:val="ListParagraph"/>
        <w:numPr>
          <w:ilvl w:val="0"/>
          <w:numId w:val="13"/>
        </w:numPr>
        <w:ind w:left="851" w:hanging="425"/>
        <w:jc w:val="both"/>
        <w:rPr>
          <w:lang w:val="en-US"/>
        </w:rPr>
      </w:pPr>
      <w:bookmarkStart w:id="204"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357A2D">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357A2D">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357A2D">
        <w:rPr>
          <w:lang w:val="en-US"/>
        </w:rPr>
        <w:t>7.1</w:t>
      </w:r>
      <w:r w:rsidR="00B94E88" w:rsidRPr="003D662E">
        <w:rPr>
          <w:lang w:val="en-US"/>
        </w:rPr>
        <w:fldChar w:fldCharType="end"/>
      </w:r>
      <w:r w:rsidR="00B94E88" w:rsidRPr="003D662E">
        <w:rPr>
          <w:lang w:val="en-US"/>
        </w:rPr>
        <w:t>).</w:t>
      </w:r>
      <w:bookmarkEnd w:id="204"/>
    </w:p>
    <w:p w14:paraId="2C4B9376" w14:textId="4C4EF8CE" w:rsidR="00854457" w:rsidRPr="003D662E" w:rsidRDefault="00854457" w:rsidP="007245E8">
      <w:pPr>
        <w:pStyle w:val="ListParagraph"/>
        <w:numPr>
          <w:ilvl w:val="0"/>
          <w:numId w:val="13"/>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701CFC27" w:rsidR="006E0629" w:rsidRDefault="006E0629" w:rsidP="007245E8">
      <w:pPr>
        <w:pStyle w:val="ListParagraph"/>
        <w:numPr>
          <w:ilvl w:val="0"/>
          <w:numId w:val="13"/>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w:t>
      </w:r>
      <w:r w:rsidR="00894DB6">
        <w:rPr>
          <w:lang w:val="en-US"/>
        </w:rPr>
        <w:t xml:space="preserve">hiding the actual platform logging through the logging support interface and implementing plugins as well as </w:t>
      </w:r>
      <w:r w:rsidRPr="003D662E">
        <w:rPr>
          <w:lang w:val="en-US"/>
        </w:rPr>
        <w:t xml:space="preserve">deferring the logging decision (SLF4J, LogBack, Apache, etc.) and the setup what to log as long as possible. Thus, all components must </w:t>
      </w:r>
      <w:r w:rsidR="00894DB6">
        <w:rPr>
          <w:lang w:val="en-US"/>
        </w:rPr>
        <w:t xml:space="preserve">use the platform logging support and </w:t>
      </w:r>
      <w:r w:rsidRPr="003D662E">
        <w:rPr>
          <w:lang w:val="en-US"/>
        </w:rPr>
        <w:t>not define a concrete logging implementation in their production code dependencies, only in their test dependencies</w:t>
      </w:r>
      <w:r w:rsidR="00894DB6">
        <w:rPr>
          <w:lang w:val="en-US"/>
        </w:rPr>
        <w:t>, preferably using the platform logging implementation plugin</w:t>
      </w:r>
      <w:r w:rsidRPr="003D662E">
        <w:rPr>
          <w:lang w:val="en-US"/>
        </w:rPr>
        <w:t xml:space="preserve">.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67BA0618" w14:textId="0CF00678" w:rsidR="00873E9C" w:rsidRPr="00873E9C" w:rsidRDefault="00873E9C" w:rsidP="007245E8">
      <w:pPr>
        <w:pStyle w:val="ListParagraph"/>
        <w:numPr>
          <w:ilvl w:val="0"/>
          <w:numId w:val="13"/>
        </w:numPr>
        <w:ind w:left="851" w:hanging="425"/>
        <w:jc w:val="both"/>
        <w:rPr>
          <w:lang w:val="en-US"/>
        </w:rPr>
      </w:pPr>
      <w:r>
        <w:rPr>
          <w:lang w:val="en-US"/>
        </w:rPr>
        <w:t xml:space="preserve">Basic libraries like </w:t>
      </w:r>
      <w:r w:rsidRPr="00873E9C">
        <w:rPr>
          <w:b/>
          <w:lang w:val="en-US"/>
        </w:rPr>
        <w:t>YAML and JSON shall not be used directly</w:t>
      </w:r>
      <w:r>
        <w:rPr>
          <w:lang w:val="en-US"/>
        </w:rPr>
        <w:t>, only via the platform support interfaces, akin to logging.</w:t>
      </w:r>
    </w:p>
    <w:p w14:paraId="12E8AAE5" w14:textId="31320A18" w:rsidR="0057339F" w:rsidRDefault="0057339F" w:rsidP="007245E8">
      <w:pPr>
        <w:pStyle w:val="ListParagraph"/>
        <w:numPr>
          <w:ilvl w:val="0"/>
          <w:numId w:val="13"/>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0DA7C541" w:rsidR="002D1256" w:rsidRDefault="002D1256" w:rsidP="007245E8">
      <w:pPr>
        <w:pStyle w:val="ListParagraph"/>
        <w:numPr>
          <w:ilvl w:val="0"/>
          <w:numId w:val="13"/>
        </w:numPr>
        <w:ind w:left="851" w:hanging="425"/>
        <w:jc w:val="both"/>
        <w:rPr>
          <w:lang w:val="en-US"/>
        </w:rPr>
      </w:pPr>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p>
    <w:p w14:paraId="78471066" w14:textId="3791D607" w:rsidR="00214933" w:rsidRPr="003D662E" w:rsidRDefault="00214933" w:rsidP="007245E8">
      <w:pPr>
        <w:pStyle w:val="ListParagraph"/>
        <w:numPr>
          <w:ilvl w:val="0"/>
          <w:numId w:val="13"/>
        </w:numPr>
        <w:ind w:left="851" w:hanging="425"/>
        <w:jc w:val="both"/>
        <w:rPr>
          <w:lang w:val="en-US"/>
        </w:rPr>
      </w:pPr>
      <w:r>
        <w:rPr>
          <w:b/>
          <w:lang w:val="en-US"/>
        </w:rPr>
        <w:t>Spring dependencies</w:t>
      </w:r>
      <w:r w:rsidRPr="00214933">
        <w:rPr>
          <w:lang w:val="en-US"/>
        </w:rPr>
        <w:t xml:space="preserve"> are </w:t>
      </w:r>
      <w:r>
        <w:rPr>
          <w:lang w:val="en-US"/>
        </w:rPr>
        <w:t xml:space="preserve">considered optional so that implementation components can rely independently on individual spring versions (although this may require packaging such components as platform plugin, i.e., loading it into an own classloader). Thus, the main </w:t>
      </w:r>
      <w:r w:rsidRPr="00214933">
        <w:rPr>
          <w:rFonts w:ascii="Consolas" w:hAnsi="Consolas"/>
          <w:lang w:val="en-US"/>
        </w:rPr>
        <w:t>platformDependencies</w:t>
      </w:r>
      <w:r>
        <w:rPr>
          <w:lang w:val="en-US"/>
        </w:rPr>
        <w:t xml:space="preserve"> do not contain spring dependencies (anymore since version 0.7.1), while specific spring dependencies such as logging or byte code manipulation may be taken over into the platform dependencies with the version number required by the spring version used by the platform (in </w:t>
      </w:r>
      <w:r w:rsidRPr="00214933">
        <w:rPr>
          <w:rFonts w:ascii="Consolas" w:hAnsi="Consolas" w:cs="Times New Roman"/>
          <w:lang w:val="en-US"/>
        </w:rPr>
        <w:t>platformDependenciesSpring</w:t>
      </w:r>
      <w:r>
        <w:rPr>
          <w:lang w:val="en-US"/>
        </w:rPr>
        <w:t>).</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205" w:name="_Ref69735835"/>
      <w:bookmarkStart w:id="206" w:name="_Toc204191465"/>
      <w:r w:rsidRPr="003D662E">
        <w:rPr>
          <w:lang w:val="en-US"/>
        </w:rPr>
        <w:lastRenderedPageBreak/>
        <w:t>A</w:t>
      </w:r>
      <w:r w:rsidR="006320E7" w:rsidRPr="003D662E">
        <w:rPr>
          <w:lang w:val="en-US"/>
        </w:rPr>
        <w:t>sset Administration Shells</w:t>
      </w:r>
      <w:bookmarkEnd w:id="205"/>
      <w:bookmarkEnd w:id="206"/>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7245E8">
      <w:pPr>
        <w:pStyle w:val="ListParagraph"/>
        <w:numPr>
          <w:ilvl w:val="0"/>
          <w:numId w:val="54"/>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7245E8">
      <w:pPr>
        <w:pStyle w:val="ListParagraph"/>
        <w:numPr>
          <w:ilvl w:val="0"/>
          <w:numId w:val="54"/>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7245E8">
      <w:pPr>
        <w:pStyle w:val="ListParagraph"/>
        <w:numPr>
          <w:ilvl w:val="0"/>
          <w:numId w:val="54"/>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7245E8">
      <w:pPr>
        <w:pStyle w:val="ListParagraph"/>
        <w:numPr>
          <w:ilvl w:val="0"/>
          <w:numId w:val="54"/>
        </w:numPr>
        <w:jc w:val="both"/>
        <w:rPr>
          <w:lang w:val="en-GB"/>
        </w:rPr>
      </w:pPr>
      <w:r>
        <w:rPr>
          <w:lang w:val="en-GB"/>
        </w:rPr>
        <w:t xml:space="preserve">IDTA 02023-0-9 Product Carbon Footprint </w:t>
      </w:r>
      <w:r>
        <w:rPr>
          <w:lang w:val="en-US"/>
        </w:rPr>
        <w:t>[48]</w:t>
      </w:r>
    </w:p>
    <w:p w14:paraId="4ADDD9FB" w14:textId="75CEDAC3" w:rsidR="005E022A" w:rsidRDefault="005E022A" w:rsidP="007245E8">
      <w:pPr>
        <w:pStyle w:val="ListParagraph"/>
        <w:numPr>
          <w:ilvl w:val="0"/>
          <w:numId w:val="54"/>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7245E8">
      <w:pPr>
        <w:pStyle w:val="ListParagraph"/>
        <w:numPr>
          <w:ilvl w:val="0"/>
          <w:numId w:val="54"/>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7245E8">
      <w:pPr>
        <w:pStyle w:val="ListParagraph"/>
        <w:numPr>
          <w:ilvl w:val="0"/>
          <w:numId w:val="54"/>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3461CE2D"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357A2D" w:rsidRPr="003D662E">
        <w:rPr>
          <w:lang w:val="en-US"/>
        </w:rPr>
        <w:t xml:space="preserve">Figure </w:t>
      </w:r>
      <w:r w:rsidR="00357A2D">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357A2D">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7245E8">
      <w:pPr>
        <w:pStyle w:val="ListParagraph"/>
        <w:numPr>
          <w:ilvl w:val="0"/>
          <w:numId w:val="32"/>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5ECE99B3" w:rsidR="003E3691" w:rsidRPr="003D662E" w:rsidRDefault="003D1F98" w:rsidP="007245E8">
      <w:pPr>
        <w:pStyle w:val="ListParagraph"/>
        <w:numPr>
          <w:ilvl w:val="0"/>
          <w:numId w:val="32"/>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357A2D">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t>
      </w:r>
      <w:r w:rsidR="001C3069" w:rsidRPr="003D662E">
        <w:rPr>
          <w:lang w:val="en-US"/>
        </w:rPr>
        <w:lastRenderedPageBreak/>
        <w:t>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6E431FB8" w:rsidR="00DA338D" w:rsidRPr="003D662E" w:rsidRDefault="00DA338D" w:rsidP="0006519A">
      <w:pPr>
        <w:pStyle w:val="Caption"/>
        <w:ind w:left="766"/>
        <w:jc w:val="center"/>
        <w:rPr>
          <w:lang w:val="en-US"/>
        </w:rPr>
      </w:pPr>
      <w:bookmarkStart w:id="207"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39</w:t>
      </w:r>
      <w:r w:rsidRPr="003D662E">
        <w:rPr>
          <w:noProof/>
        </w:rPr>
        <w:fldChar w:fldCharType="end"/>
      </w:r>
      <w:bookmarkEnd w:id="207"/>
      <w:r w:rsidRPr="003D662E">
        <w:rPr>
          <w:lang w:val="en-US"/>
        </w:rPr>
        <w:t>: AAS structure of the platform</w:t>
      </w:r>
      <w:r w:rsidR="00E12D54" w:rsidRPr="003D662E">
        <w:rPr>
          <w:lang w:val="en-US"/>
        </w:rPr>
        <w:t xml:space="preserve"> (preliminary, incomplete)</w:t>
      </w:r>
    </w:p>
    <w:p w14:paraId="524E7C76" w14:textId="7C86A6A2"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493260"/>
                    </a:xfrm>
                    <a:prstGeom prst="rect">
                      <a:avLst/>
                    </a:prstGeom>
                  </pic:spPr>
                </pic:pic>
              </a:graphicData>
            </a:graphic>
          </wp:inline>
        </w:drawing>
      </w:r>
    </w:p>
    <w:p w14:paraId="2E836A0F" w14:textId="49265B18" w:rsidR="00444BD8" w:rsidRPr="003D662E" w:rsidRDefault="00444BD8" w:rsidP="00444BD8">
      <w:pPr>
        <w:pStyle w:val="Caption"/>
        <w:jc w:val="center"/>
        <w:rPr>
          <w:lang w:val="en-US"/>
        </w:rPr>
      </w:pPr>
      <w:bookmarkStart w:id="208"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40</w:t>
      </w:r>
      <w:r w:rsidRPr="003D662E">
        <w:fldChar w:fldCharType="end"/>
      </w:r>
      <w:bookmarkEnd w:id="208"/>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7245E8">
      <w:pPr>
        <w:pStyle w:val="ListParagraph"/>
        <w:numPr>
          <w:ilvl w:val="0"/>
          <w:numId w:val="21"/>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63ED7EF4" w:rsidR="001F0C46" w:rsidRPr="003D662E" w:rsidRDefault="00D73B83" w:rsidP="007245E8">
      <w:pPr>
        <w:pStyle w:val="ListParagraph"/>
        <w:numPr>
          <w:ilvl w:val="0"/>
          <w:numId w:val="21"/>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357A2D">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357A2D">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7245E8">
      <w:pPr>
        <w:pStyle w:val="ListParagraph"/>
        <w:numPr>
          <w:ilvl w:val="0"/>
          <w:numId w:val="21"/>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7245E8">
      <w:pPr>
        <w:pStyle w:val="ListParagraph"/>
        <w:numPr>
          <w:ilvl w:val="0"/>
          <w:numId w:val="21"/>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7245E8">
      <w:pPr>
        <w:pStyle w:val="ListParagraph"/>
        <w:numPr>
          <w:ilvl w:val="0"/>
          <w:numId w:val="21"/>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7245E8">
      <w:pPr>
        <w:pStyle w:val="ListParagraph"/>
        <w:numPr>
          <w:ilvl w:val="0"/>
          <w:numId w:val="21"/>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9" w:name="_Ref69735914"/>
      <w:bookmarkStart w:id="210" w:name="_Ref77163195"/>
      <w:bookmarkStart w:id="211" w:name="_Ref77173224"/>
      <w:bookmarkStart w:id="212" w:name="_Ref77216166"/>
      <w:bookmarkStart w:id="213" w:name="_Ref77593418"/>
      <w:bookmarkStart w:id="214" w:name="_Toc204191466"/>
      <w:r w:rsidRPr="003D662E">
        <w:rPr>
          <w:lang w:val="en-US"/>
        </w:rPr>
        <w:lastRenderedPageBreak/>
        <w:t>Platform Configuration</w:t>
      </w:r>
      <w:bookmarkEnd w:id="198"/>
      <w:bookmarkEnd w:id="209"/>
      <w:bookmarkEnd w:id="210"/>
      <w:bookmarkEnd w:id="211"/>
      <w:bookmarkEnd w:id="212"/>
      <w:bookmarkEnd w:id="213"/>
      <w:bookmarkEnd w:id="214"/>
    </w:p>
    <w:p w14:paraId="4F10AE1E" w14:textId="5C3420BB"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357A2D">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357A2D">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357A2D">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357A2D">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357A2D">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357A2D">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357A2D">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357A2D">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357A2D">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357A2D">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357A2D">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7245E8">
      <w:pPr>
        <w:pStyle w:val="ListParagraph"/>
        <w:numPr>
          <w:ilvl w:val="0"/>
          <w:numId w:val="14"/>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7245E8">
      <w:pPr>
        <w:pStyle w:val="ListParagraph"/>
        <w:numPr>
          <w:ilvl w:val="0"/>
          <w:numId w:val="14"/>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7245E8">
      <w:pPr>
        <w:pStyle w:val="ListParagraph"/>
        <w:numPr>
          <w:ilvl w:val="0"/>
          <w:numId w:val="14"/>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7245E8">
      <w:pPr>
        <w:pStyle w:val="ListParagraph"/>
        <w:numPr>
          <w:ilvl w:val="0"/>
          <w:numId w:val="14"/>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4A0C87B7"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357A2D">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41C29BE1"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357A2D" w:rsidRPr="003D662E">
        <w:rPr>
          <w:lang w:val="en-US"/>
        </w:rPr>
        <w:t xml:space="preserve">Figure </w:t>
      </w:r>
      <w:r w:rsidR="00357A2D">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2"/>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7661B9D4" w:rsidR="007D5FC0" w:rsidRPr="003D662E" w:rsidRDefault="007D5FC0" w:rsidP="007D5FC0">
      <w:pPr>
        <w:pStyle w:val="Caption"/>
        <w:jc w:val="center"/>
        <w:rPr>
          <w:lang w:val="en-US"/>
        </w:rPr>
      </w:pPr>
      <w:bookmarkStart w:id="215"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41</w:t>
      </w:r>
      <w:r w:rsidRPr="003D662E">
        <w:fldChar w:fldCharType="end"/>
      </w:r>
      <w:bookmarkEnd w:id="215"/>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5E566484"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357A2D">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357A2D">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473D5442"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357A2D">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0245C971" w:rsidR="00857167" w:rsidRPr="003D662E" w:rsidRDefault="00857167" w:rsidP="00857167">
      <w:pPr>
        <w:pStyle w:val="Caption"/>
        <w:jc w:val="center"/>
        <w:rPr>
          <w:lang w:val="en-DE"/>
        </w:rPr>
      </w:pPr>
      <w:bookmarkStart w:id="216"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42</w:t>
      </w:r>
      <w:r w:rsidRPr="003D662E">
        <w:fldChar w:fldCharType="end"/>
      </w:r>
      <w:bookmarkEnd w:id="216"/>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7C52F65E"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3"/>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06562CD0" w:rsidR="00611C3D" w:rsidRPr="003D662E" w:rsidRDefault="00611C3D" w:rsidP="00611C3D">
      <w:pPr>
        <w:pStyle w:val="Caption"/>
        <w:jc w:val="center"/>
        <w:rPr>
          <w:lang w:val="en-US"/>
        </w:rPr>
      </w:pPr>
      <w:bookmarkStart w:id="217"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43</w:t>
      </w:r>
      <w:r w:rsidRPr="003D662E">
        <w:fldChar w:fldCharType="end"/>
      </w:r>
      <w:bookmarkEnd w:id="217"/>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18277397"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61F8932C" w:rsidR="00C91CBB" w:rsidRPr="003D662E" w:rsidRDefault="00C91CBB" w:rsidP="00C91CBB">
      <w:pPr>
        <w:pStyle w:val="Caption"/>
        <w:jc w:val="center"/>
        <w:rPr>
          <w:lang w:val="en-US"/>
        </w:rPr>
      </w:pPr>
      <w:bookmarkStart w:id="218"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44</w:t>
      </w:r>
      <w:r w:rsidRPr="003D662E">
        <w:fldChar w:fldCharType="end"/>
      </w:r>
      <w:bookmarkEnd w:id="218"/>
      <w:r w:rsidRPr="003D662E">
        <w:rPr>
          <w:lang w:val="en-US"/>
        </w:rPr>
        <w:t>: Final part of the simple platform configuration.</w:t>
      </w:r>
    </w:p>
    <w:p w14:paraId="0B2CC62F" w14:textId="5BEAEDA3"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357A2D" w:rsidRPr="003D662E">
        <w:rPr>
          <w:lang w:val="en-US"/>
        </w:rPr>
        <w:t xml:space="preserve">Figure </w:t>
      </w:r>
      <w:r w:rsidR="00357A2D">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462AEDB7"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357A2D">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9" w:name="_Ref88386145"/>
      <w:bookmarkStart w:id="220" w:name="_Ref116468894"/>
      <w:bookmarkStart w:id="221" w:name="_Toc204191467"/>
      <w:r w:rsidRPr="003D662E">
        <w:rPr>
          <w:lang w:val="en-US"/>
        </w:rPr>
        <w:t>Modeling</w:t>
      </w:r>
      <w:r w:rsidR="00112ED7" w:rsidRPr="003D662E">
        <w:rPr>
          <w:lang w:val="en-US"/>
        </w:rPr>
        <w:t xml:space="preserve"> </w:t>
      </w:r>
      <w:bookmarkEnd w:id="219"/>
      <w:r w:rsidR="00413890" w:rsidRPr="003D662E">
        <w:rPr>
          <w:lang w:val="en-US"/>
        </w:rPr>
        <w:t>Patterns</w:t>
      </w:r>
      <w:bookmarkEnd w:id="220"/>
      <w:bookmarkEnd w:id="221"/>
    </w:p>
    <w:p w14:paraId="36F9A3C4" w14:textId="2B2F55DF"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3E246E21" w:rsidR="00E5519D" w:rsidRPr="003D662E" w:rsidRDefault="00C072A1" w:rsidP="00C072A1">
      <w:pPr>
        <w:pStyle w:val="Caption"/>
        <w:jc w:val="center"/>
        <w:rPr>
          <w:lang w:val="en-US"/>
        </w:rPr>
      </w:pPr>
      <w:bookmarkStart w:id="222"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45</w:t>
      </w:r>
      <w:r w:rsidRPr="003D662E">
        <w:fldChar w:fldCharType="end"/>
      </w:r>
      <w:bookmarkEnd w:id="222"/>
      <w:r w:rsidRPr="003D662E">
        <w:rPr>
          <w:lang w:val="en-US"/>
        </w:rPr>
        <w:t>: IVML model pattern for simple alternatives without detailing properties.</w:t>
      </w:r>
    </w:p>
    <w:p w14:paraId="019AF21D" w14:textId="6011DC07"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357A2D" w:rsidRPr="003D662E">
        <w:rPr>
          <w:lang w:val="en-US"/>
        </w:rPr>
        <w:t xml:space="preserve">Figure </w:t>
      </w:r>
      <w:r w:rsidR="00357A2D">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7489795B" w:rsidR="00C072A1" w:rsidRPr="003D662E" w:rsidRDefault="00C072A1" w:rsidP="006811B3">
      <w:pPr>
        <w:pStyle w:val="Caption"/>
        <w:jc w:val="center"/>
        <w:rPr>
          <w:lang w:val="en-US"/>
        </w:rPr>
      </w:pPr>
      <w:bookmarkStart w:id="223"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46</w:t>
      </w:r>
      <w:r w:rsidRPr="003D662E">
        <w:fldChar w:fldCharType="end"/>
      </w:r>
      <w:bookmarkEnd w:id="223"/>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7BBE5FBB"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357A2D" w:rsidRPr="003D662E">
        <w:rPr>
          <w:lang w:val="en-US"/>
        </w:rPr>
        <w:t xml:space="preserve">Figure </w:t>
      </w:r>
      <w:r w:rsidR="00357A2D">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589BF8E3" w:rsidR="00B37CE4" w:rsidRPr="003D662E" w:rsidRDefault="00B37CE4" w:rsidP="00B37CE4">
      <w:pPr>
        <w:pStyle w:val="Caption"/>
        <w:jc w:val="center"/>
        <w:rPr>
          <w:lang w:val="en-US"/>
        </w:rPr>
      </w:pPr>
      <w:bookmarkStart w:id="224"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47</w:t>
      </w:r>
      <w:r w:rsidRPr="003D662E">
        <w:fldChar w:fldCharType="end"/>
      </w:r>
      <w:bookmarkEnd w:id="224"/>
      <w:r w:rsidRPr="003D662E">
        <w:rPr>
          <w:lang w:val="en-US"/>
        </w:rPr>
        <w:t>: Model structure for openness and extensibility.</w:t>
      </w:r>
    </w:p>
    <w:p w14:paraId="7D2DAD81" w14:textId="318932DE"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357A2D" w:rsidRPr="003D662E">
        <w:rPr>
          <w:lang w:val="en-US"/>
        </w:rPr>
        <w:t xml:space="preserve">Figure </w:t>
      </w:r>
      <w:r w:rsidR="00357A2D">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4"/>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406B725D" w:rsidR="00507BCA" w:rsidRPr="003D662E" w:rsidRDefault="00507BCA" w:rsidP="00507BCA">
      <w:pPr>
        <w:pStyle w:val="Caption"/>
        <w:jc w:val="center"/>
        <w:rPr>
          <w:lang w:val="en-US"/>
        </w:rPr>
      </w:pPr>
      <w:bookmarkStart w:id="225"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48</w:t>
      </w:r>
      <w:r w:rsidRPr="003D662E">
        <w:fldChar w:fldCharType="end"/>
      </w:r>
      <w:bookmarkEnd w:id="225"/>
      <w:r w:rsidRPr="003D662E">
        <w:rPr>
          <w:lang w:val="en-US"/>
        </w:rPr>
        <w:t>: Meta-model concepts for defining services and alternatives.</w:t>
      </w:r>
    </w:p>
    <w:p w14:paraId="4DB511D9" w14:textId="5B3866D0"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357A2D" w:rsidRPr="003D662E">
        <w:rPr>
          <w:lang w:val="en-US"/>
        </w:rPr>
        <w:t xml:space="preserve">Figure </w:t>
      </w:r>
      <w:r w:rsidR="00357A2D">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7BC10326"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357A2D" w:rsidRPr="003D662E">
        <w:rPr>
          <w:lang w:val="en-US"/>
        </w:rPr>
        <w:t xml:space="preserve">Figure </w:t>
      </w:r>
      <w:r w:rsidR="00357A2D">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78C622BF" w:rsidR="002D2F93" w:rsidRPr="003D662E" w:rsidRDefault="002D2F93" w:rsidP="007245E8">
      <w:pPr>
        <w:pStyle w:val="ListParagraph"/>
        <w:numPr>
          <w:ilvl w:val="0"/>
          <w:numId w:val="29"/>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357A2D" w:rsidRPr="003D662E">
        <w:rPr>
          <w:lang w:val="en-GB"/>
        </w:rPr>
        <w:t xml:space="preserve">Figure </w:t>
      </w:r>
      <w:r w:rsidR="00357A2D">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357A2D">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357A2D">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002DE68D" w:rsidR="001D3933" w:rsidRPr="003D662E" w:rsidRDefault="001D3933" w:rsidP="001D3933">
      <w:pPr>
        <w:pStyle w:val="Caption"/>
        <w:jc w:val="center"/>
        <w:rPr>
          <w:lang w:val="en-GB"/>
        </w:rPr>
      </w:pPr>
      <w:bookmarkStart w:id="226"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357A2D">
        <w:rPr>
          <w:noProof/>
          <w:lang w:val="en-GB"/>
        </w:rPr>
        <w:t>49</w:t>
      </w:r>
      <w:r w:rsidRPr="003D662E">
        <w:fldChar w:fldCharType="end"/>
      </w:r>
      <w:bookmarkEnd w:id="226"/>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1505C1A3"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357A2D" w:rsidRPr="003D662E">
        <w:rPr>
          <w:lang w:val="en-US"/>
        </w:rPr>
        <w:t xml:space="preserve">Figure </w:t>
      </w:r>
      <w:r w:rsidR="00357A2D">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0E341C58" w:rsidR="00091FB9" w:rsidRPr="003D662E" w:rsidRDefault="002D2F93" w:rsidP="007245E8">
      <w:pPr>
        <w:pStyle w:val="ListParagraph"/>
        <w:numPr>
          <w:ilvl w:val="0"/>
          <w:numId w:val="29"/>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357A2D" w:rsidRPr="003D662E">
        <w:rPr>
          <w:lang w:val="en-US"/>
        </w:rPr>
        <w:t xml:space="preserve">Figure </w:t>
      </w:r>
      <w:r w:rsidR="00357A2D">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4D780F05"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357A2D" w:rsidRPr="003D662E">
        <w:rPr>
          <w:lang w:val="en-US"/>
        </w:rPr>
        <w:t xml:space="preserve">Figure </w:t>
      </w:r>
      <w:r w:rsidR="00357A2D">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357A2D" w:rsidRPr="003D662E">
        <w:rPr>
          <w:lang w:val="en-US"/>
        </w:rPr>
        <w:t xml:space="preserve">Figure </w:t>
      </w:r>
      <w:r w:rsidR="00357A2D">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3DBD9745"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357A2D">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357A2D">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4934A07F" w:rsidR="005705D6" w:rsidRPr="003D662E" w:rsidRDefault="00991409" w:rsidP="00991409">
      <w:pPr>
        <w:pStyle w:val="Caption"/>
        <w:jc w:val="center"/>
        <w:rPr>
          <w:lang w:val="en-US"/>
        </w:rPr>
      </w:pPr>
      <w:bookmarkStart w:id="227"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50</w:t>
      </w:r>
      <w:r w:rsidRPr="003D662E">
        <w:fldChar w:fldCharType="end"/>
      </w:r>
      <w:bookmarkEnd w:id="227"/>
      <w:r w:rsidRPr="003D662E">
        <w:rPr>
          <w:lang w:val="en-US"/>
        </w:rPr>
        <w:t>: Instance view on a platform application.</w:t>
      </w:r>
    </w:p>
    <w:p w14:paraId="3F2919A1" w14:textId="61DB6EF6"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357A2D" w:rsidRPr="003D662E">
        <w:rPr>
          <w:lang w:val="en-US"/>
        </w:rPr>
        <w:t xml:space="preserve">Figure </w:t>
      </w:r>
      <w:r w:rsidR="00357A2D">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2DA37D9A" w:rsidR="0007222B" w:rsidRPr="003D662E" w:rsidRDefault="0007222B" w:rsidP="0007222B">
      <w:pPr>
        <w:pStyle w:val="Caption"/>
        <w:jc w:val="center"/>
        <w:rPr>
          <w:lang w:val="en-US"/>
        </w:rPr>
      </w:pPr>
      <w:bookmarkStart w:id="228"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51</w:t>
      </w:r>
      <w:r w:rsidRPr="003D662E">
        <w:fldChar w:fldCharType="end"/>
      </w:r>
      <w:bookmarkEnd w:id="228"/>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9" w:name="_Ref116469092"/>
      <w:bookmarkStart w:id="230" w:name="_Toc204191468"/>
      <w:bookmarkStart w:id="231" w:name="_Ref88386200"/>
      <w:bookmarkStart w:id="232" w:name="_Ref102576465"/>
      <w:r w:rsidRPr="003D662E">
        <w:rPr>
          <w:lang w:val="en-US"/>
        </w:rPr>
        <w:t>Configuration Model Structure</w:t>
      </w:r>
      <w:bookmarkEnd w:id="229"/>
      <w:bookmarkEnd w:id="230"/>
    </w:p>
    <w:p w14:paraId="6D3B3F97" w14:textId="2E4AD8E7"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357A2D" w:rsidRPr="003D662E">
        <w:rPr>
          <w:lang w:val="en-US"/>
        </w:rPr>
        <w:t xml:space="preserve">Figure </w:t>
      </w:r>
      <w:r w:rsidR="00357A2D">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33" w:name="_Hlk116468215"/>
      <w:r w:rsidR="007571EA" w:rsidRPr="003D662E">
        <w:rPr>
          <w:rFonts w:ascii="Consolas" w:hAnsi="Consolas"/>
          <w:lang w:val="en-US"/>
        </w:rPr>
        <w:t>MetaConcepts</w:t>
      </w:r>
      <w:bookmarkEnd w:id="233"/>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357A2D">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35C463D7"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357A2D" w:rsidRPr="003D662E">
        <w:rPr>
          <w:lang w:val="en-US"/>
        </w:rPr>
        <w:t xml:space="preserve">Figure </w:t>
      </w:r>
      <w:r w:rsidR="00357A2D">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40694C91"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7245E8">
      <w:pPr>
        <w:pStyle w:val="ListParagraph"/>
        <w:numPr>
          <w:ilvl w:val="0"/>
          <w:numId w:val="53"/>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5"/>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7245E8">
      <w:pPr>
        <w:pStyle w:val="ListParagraph"/>
        <w:numPr>
          <w:ilvl w:val="0"/>
          <w:numId w:val="53"/>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7245E8">
      <w:pPr>
        <w:pStyle w:val="ListParagraph"/>
        <w:numPr>
          <w:ilvl w:val="0"/>
          <w:numId w:val="53"/>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34" w:name="_Ref116976276"/>
      <w:bookmarkStart w:id="235" w:name="_Toc204191469"/>
      <w:bookmarkStart w:id="236" w:name="_Ref116469139"/>
      <w:r w:rsidRPr="003D662E">
        <w:rPr>
          <w:lang w:val="en-US"/>
        </w:rPr>
        <w:t>Support for Standardized Connectors/Protocols</w:t>
      </w:r>
      <w:bookmarkEnd w:id="234"/>
      <w:bookmarkEnd w:id="235"/>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6"/>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7" w:name="_Ref143412808"/>
      <w:bookmarkStart w:id="238" w:name="_Toc204191470"/>
      <w:bookmarkStart w:id="239" w:name="_Ref120789183"/>
      <w:r>
        <w:rPr>
          <w:lang w:val="en-US"/>
        </w:rPr>
        <w:t>Selected Configuration Elements</w:t>
      </w:r>
      <w:bookmarkEnd w:id="237"/>
      <w:bookmarkEnd w:id="238"/>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7"/>
      </w:r>
      <w:r w:rsidR="00031E18" w:rsidRPr="008E7CE1">
        <w:rPr>
          <w:lang w:val="en-US"/>
        </w:rPr>
        <w:t>.</w:t>
      </w:r>
    </w:p>
    <w:p w14:paraId="00DB4E78" w14:textId="59DA0CB3" w:rsidR="00DB7D99" w:rsidRDefault="00CE2AB5" w:rsidP="00DE277D">
      <w:pPr>
        <w:pStyle w:val="Heading3"/>
        <w:rPr>
          <w:lang w:val="en-US"/>
        </w:rPr>
      </w:pPr>
      <w:bookmarkStart w:id="240" w:name="_Toc204191471"/>
      <w:r>
        <w:rPr>
          <w:lang w:val="en-US"/>
        </w:rPr>
        <w:t>Primitive</w:t>
      </w:r>
      <w:r w:rsidR="005D497C">
        <w:rPr>
          <w:lang w:val="en-US"/>
        </w:rPr>
        <w:t xml:space="preserve"> </w:t>
      </w:r>
      <w:r>
        <w:rPr>
          <w:lang w:val="en-US"/>
        </w:rPr>
        <w:t>T</w:t>
      </w:r>
      <w:r w:rsidR="005D497C">
        <w:rPr>
          <w:lang w:val="en-US"/>
        </w:rPr>
        <w:t>ypes</w:t>
      </w:r>
      <w:bookmarkEnd w:id="240"/>
    </w:p>
    <w:p w14:paraId="2CAA0594" w14:textId="129832DF"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357A2D" w:rsidRPr="003D662E">
        <w:rPr>
          <w:lang w:val="en-US"/>
        </w:rPr>
        <w:t xml:space="preserve">Figure </w:t>
      </w:r>
      <w:r w:rsidR="00357A2D">
        <w:rPr>
          <w:noProof/>
          <w:lang w:val="en-US"/>
        </w:rPr>
        <w:t>53</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60918506" w:rsidR="00C74FF1" w:rsidRPr="005D497C" w:rsidRDefault="00C74FF1" w:rsidP="0086277F">
      <w:pPr>
        <w:pStyle w:val="Caption"/>
        <w:jc w:val="center"/>
        <w:rPr>
          <w:lang w:val="en-US"/>
        </w:rPr>
      </w:pPr>
      <w:bookmarkStart w:id="241"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53</w:t>
      </w:r>
      <w:r w:rsidRPr="003D662E">
        <w:fldChar w:fldCharType="end"/>
      </w:r>
      <w:bookmarkEnd w:id="241"/>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42" w:name="_Toc204191472"/>
      <w:r>
        <w:rPr>
          <w:lang w:val="en-US"/>
        </w:rPr>
        <w:t>Record</w:t>
      </w:r>
      <w:r w:rsidR="00DE277D">
        <w:rPr>
          <w:lang w:val="en-US"/>
        </w:rPr>
        <w:t>Type</w:t>
      </w:r>
      <w:r w:rsidR="00C74FF1">
        <w:rPr>
          <w:lang w:val="en-US"/>
        </w:rPr>
        <w:t xml:space="preserve"> and Field</w:t>
      </w:r>
      <w:bookmarkEnd w:id="242"/>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61BA2964"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357A2D" w:rsidRPr="003D662E">
        <w:rPr>
          <w:lang w:val="en-US"/>
        </w:rPr>
        <w:t xml:space="preserve">Table </w:t>
      </w:r>
      <w:r w:rsidR="00357A2D">
        <w:rPr>
          <w:noProof/>
          <w:lang w:val="en-US"/>
        </w:rPr>
        <w:t>7</w:t>
      </w:r>
      <w:r w:rsidRPr="00D7567C">
        <w:rPr>
          <w:lang w:val="en-US"/>
        </w:rPr>
        <w:fldChar w:fldCharType="end"/>
      </w:r>
      <w:r w:rsidRPr="00D7567C">
        <w:rPr>
          <w:lang w:val="en-US"/>
        </w:rPr>
        <w:t>.</w:t>
      </w:r>
    </w:p>
    <w:p w14:paraId="7B2C4BD4" w14:textId="5BD57ADF" w:rsidR="0031136E" w:rsidRPr="003D662E" w:rsidRDefault="0031136E" w:rsidP="0031136E">
      <w:pPr>
        <w:pStyle w:val="Caption"/>
        <w:jc w:val="center"/>
        <w:rPr>
          <w:lang w:val="en-US"/>
        </w:rPr>
      </w:pPr>
      <w:bookmarkStart w:id="243"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57A2D">
        <w:rPr>
          <w:noProof/>
          <w:lang w:val="en-US"/>
        </w:rPr>
        <w:t>7</w:t>
      </w:r>
      <w:r w:rsidRPr="003D662E">
        <w:fldChar w:fldCharType="end"/>
      </w:r>
      <w:bookmarkEnd w:id="243"/>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357A2D"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357A2D"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357A2D"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08"/>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44" w:name="_Ref147497090"/>
      <w:bookmarkStart w:id="245" w:name="_Toc204191473"/>
      <w:r>
        <w:rPr>
          <w:lang w:val="en-US"/>
        </w:rPr>
        <w:t>Service</w:t>
      </w:r>
      <w:r w:rsidR="00E97A8F">
        <w:rPr>
          <w:lang w:val="en-US"/>
        </w:rPr>
        <w:t>s</w:t>
      </w:r>
      <w:bookmarkEnd w:id="244"/>
      <w:bookmarkEnd w:id="245"/>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1A3CEDAC" w:rsidR="00685581" w:rsidRPr="002D652C" w:rsidRDefault="00685581" w:rsidP="002D652C">
      <w:pPr>
        <w:pStyle w:val="Caption"/>
        <w:jc w:val="center"/>
        <w:rPr>
          <w:lang w:val="en-US"/>
        </w:rPr>
      </w:pPr>
      <w:bookmarkStart w:id="246"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54</w:t>
      </w:r>
      <w:r w:rsidRPr="003D662E">
        <w:fldChar w:fldCharType="end"/>
      </w:r>
      <w:bookmarkEnd w:id="246"/>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05B009E8"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357A2D" w:rsidRPr="003D662E">
        <w:rPr>
          <w:lang w:val="en-US"/>
        </w:rPr>
        <w:t xml:space="preserve">Figure </w:t>
      </w:r>
      <w:r w:rsidR="00357A2D">
        <w:rPr>
          <w:noProof/>
          <w:lang w:val="en-US"/>
        </w:rPr>
        <w:t>54</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468842A7"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57A2D">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357A2D"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57A2D"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57A2D"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357A2D"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57A2D"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57A2D"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57A2D"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57A2D"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9B3073" w:rsidRPr="009B3073" w14:paraId="5A76895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8BC8357" w14:textId="287DCC0E" w:rsidR="009B3073" w:rsidRPr="009B3073" w:rsidRDefault="009B3073" w:rsidP="005B23E6">
            <w:pPr>
              <w:rPr>
                <w:rFonts w:cstheme="minorHAnsi"/>
                <w:b w:val="0"/>
                <w:lang w:val="en-US"/>
              </w:rPr>
            </w:pPr>
            <w:r w:rsidRPr="009B3073">
              <w:rPr>
                <w:rFonts w:cstheme="minorHAnsi"/>
                <w:b w:val="0"/>
                <w:lang w:val="en-US"/>
              </w:rPr>
              <w:t>plugins</w:t>
            </w:r>
          </w:p>
        </w:tc>
        <w:tc>
          <w:tcPr>
            <w:tcW w:w="1744" w:type="dxa"/>
          </w:tcPr>
          <w:p w14:paraId="63075BCD" w14:textId="3ACB3194" w:rsidR="009B3073" w:rsidRPr="00FD324B"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ServiceBase</w:t>
            </w:r>
          </w:p>
        </w:tc>
        <w:tc>
          <w:tcPr>
            <w:tcW w:w="3766" w:type="dxa"/>
          </w:tcPr>
          <w:p w14:paraId="2C59A4FC" w14:textId="67A44321" w:rsidR="009B3073" w:rsidRPr="005B23E6"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plugins used, e.g., to use the AAS factory from the specified plugin instead of the default factory.</w:t>
            </w:r>
          </w:p>
        </w:tc>
        <w:tc>
          <w:tcPr>
            <w:tcW w:w="1218" w:type="dxa"/>
          </w:tcPr>
          <w:p w14:paraId="061B2567" w14:textId="2D3EA4B4" w:rsidR="009B3073"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57A2D"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57A2D"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57A2D"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57A2D"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57A2D"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57A2D"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57A2D"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57A2D"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75790D"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1C8992A2"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r w:rsidR="008C59EC">
              <w:rPr>
                <w:rFonts w:cstheme="minorHAnsi"/>
                <w:lang w:val="en-US"/>
              </w:rPr>
              <w:t xml:space="preserve"> This setting is alternative to </w:t>
            </w:r>
            <w:r w:rsidR="008C59EC" w:rsidRPr="008C59EC">
              <w:rPr>
                <w:rFonts w:ascii="Consolas" w:hAnsi="Consolas" w:cstheme="minorHAnsi"/>
                <w:lang w:val="en-US"/>
              </w:rPr>
              <w:t>v</w:t>
            </w:r>
            <w:r w:rsidR="00954032">
              <w:rPr>
                <w:rFonts w:ascii="Consolas" w:hAnsi="Consolas" w:cstheme="minorHAnsi"/>
                <w:lang w:val="en-US"/>
              </w:rPr>
              <w:t>e</w:t>
            </w:r>
            <w:r w:rsidR="008C59EC" w:rsidRPr="008C59EC">
              <w:rPr>
                <w:rFonts w:ascii="Consolas" w:hAnsi="Consolas" w:cstheme="minorHAnsi"/>
                <w:lang w:val="en-US"/>
              </w:rPr>
              <w:t>nv</w:t>
            </w:r>
            <w:r w:rsidR="00954032">
              <w:rPr>
                <w:rFonts w:ascii="Consolas" w:hAnsi="Consolas" w:cstheme="minorHAnsi"/>
                <w:lang w:val="en-US"/>
              </w:rPr>
              <w:t>Name</w:t>
            </w:r>
            <w:r w:rsidR="008C59EC">
              <w:rPr>
                <w:rFonts w:cstheme="minorHAnsi"/>
                <w:lang w:val="en-US"/>
              </w:rPr>
              <w:t>.</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C59EC" w:rsidRPr="0075790D" w14:paraId="6D8A198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06BBBE6" w14:textId="6919D73A" w:rsidR="008C59EC" w:rsidRPr="008C59EC" w:rsidRDefault="008C59EC" w:rsidP="005B23E6">
            <w:pPr>
              <w:rPr>
                <w:rFonts w:cstheme="minorHAnsi"/>
                <w:b w:val="0"/>
                <w:lang w:val="en-US"/>
              </w:rPr>
            </w:pPr>
            <w:r w:rsidRPr="008C59EC">
              <w:rPr>
                <w:rFonts w:cstheme="minorHAnsi"/>
                <w:b w:val="0"/>
                <w:lang w:val="en-US"/>
              </w:rPr>
              <w:t>v</w:t>
            </w:r>
            <w:r>
              <w:rPr>
                <w:rFonts w:cstheme="minorHAnsi"/>
                <w:b w:val="0"/>
                <w:lang w:val="en-US"/>
              </w:rPr>
              <w:t>e</w:t>
            </w:r>
            <w:r w:rsidRPr="008C59EC">
              <w:rPr>
                <w:rFonts w:cstheme="minorHAnsi"/>
                <w:b w:val="0"/>
                <w:lang w:val="en-US"/>
              </w:rPr>
              <w:t>nv</w:t>
            </w:r>
            <w:r>
              <w:rPr>
                <w:rFonts w:cstheme="minorHAnsi"/>
                <w:b w:val="0"/>
                <w:lang w:val="en-US"/>
              </w:rPr>
              <w:t>Name</w:t>
            </w:r>
          </w:p>
        </w:tc>
        <w:tc>
          <w:tcPr>
            <w:tcW w:w="1744" w:type="dxa"/>
          </w:tcPr>
          <w:p w14:paraId="20145F6B" w14:textId="5A7F8674" w:rsidR="008C59EC" w:rsidRDefault="008C59E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489D3ED2" w14:textId="31272780" w:rsidR="008C59EC" w:rsidRDefault="008C59E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name of the virtual environment the service shall run </w:t>
            </w:r>
            <w:r>
              <w:rPr>
                <w:rFonts w:cstheme="minorHAnsi"/>
                <w:lang w:val="en-US"/>
              </w:rPr>
              <w:lastRenderedPageBreak/>
              <w:t xml:space="preserve">within. This setting takes precendence over </w:t>
            </w:r>
            <w:r w:rsidRPr="008C59EC">
              <w:rPr>
                <w:rFonts w:ascii="Consolas" w:hAnsi="Consolas" w:cstheme="minorHAnsi"/>
                <w:lang w:val="en-US"/>
              </w:rPr>
              <w:t>condaEnv</w:t>
            </w:r>
            <w:r>
              <w:rPr>
                <w:rFonts w:cstheme="minorHAnsi"/>
                <w:lang w:val="en-US"/>
              </w:rPr>
              <w:t>.</w:t>
            </w:r>
          </w:p>
        </w:tc>
        <w:tc>
          <w:tcPr>
            <w:tcW w:w="1218" w:type="dxa"/>
          </w:tcPr>
          <w:p w14:paraId="537FEBE9" w14:textId="77777777" w:rsidR="008C59EC" w:rsidRPr="003D662E" w:rsidRDefault="008C59E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57A2D"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357A2D"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57A2D"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47" w:name="_Toc204191474"/>
      <w:r>
        <w:rPr>
          <w:lang w:val="en-US"/>
        </w:rPr>
        <w:t>Server</w:t>
      </w:r>
      <w:r w:rsidR="00320447">
        <w:rPr>
          <w:lang w:val="en-US"/>
        </w:rPr>
        <w:t>s</w:t>
      </w:r>
      <w:bookmarkEnd w:id="247"/>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4DE14A05"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357A2D">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lastRenderedPageBreak/>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7B3C3D66"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357A2D">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357A2D"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57A2D"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57A2D"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357A2D"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57A2D"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357A2D"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57A2D"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57A2D"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57A2D"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Python package in which the Python class of the server is located. By default, used the default name “services”. May be used for </w:t>
            </w:r>
            <w:r>
              <w:rPr>
                <w:rFonts w:cstheme="minorHAnsi"/>
                <w:lang w:val="en-US"/>
              </w:rPr>
              <w:lastRenderedPageBreak/>
              <w:t>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lastRenderedPageBreak/>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48" w:name="_Toc2041914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48"/>
    </w:p>
    <w:p w14:paraId="094340CF" w14:textId="657120C2"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357A2D">
        <w:rPr>
          <w:lang w:val="en-GB"/>
        </w:rPr>
        <w:t>3.3.9</w:t>
      </w:r>
      <w:r w:rsidR="00EF4010" w:rsidRPr="00D7567C">
        <w:rPr>
          <w:lang w:val="en-GB"/>
        </w:rPr>
        <w:fldChar w:fldCharType="end"/>
      </w:r>
      <w:r w:rsidR="00EF4010" w:rsidRPr="00D7567C">
        <w:rPr>
          <w:lang w:val="en-GB"/>
        </w:rPr>
        <w:t xml:space="preserve">) </w:t>
      </w:r>
      <w:r w:rsidRPr="00D7567C">
        <w:rPr>
          <w:lang w:val="en-GB"/>
        </w:rPr>
        <w:t xml:space="preserve">to be 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3814F439"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57A2D">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357A2D"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49" w:name="_Toc2041914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49"/>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lastRenderedPageBreak/>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7245E8">
      <w:pPr>
        <w:pStyle w:val="ListParagraph"/>
        <w:numPr>
          <w:ilvl w:val="0"/>
          <w:numId w:val="51"/>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7245E8">
      <w:pPr>
        <w:pStyle w:val="ListParagraph"/>
        <w:numPr>
          <w:ilvl w:val="0"/>
          <w:numId w:val="51"/>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2D36F20E"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357A2D" w:rsidRPr="003D662E">
        <w:rPr>
          <w:lang w:val="en-US"/>
        </w:rPr>
        <w:t xml:space="preserve">Table </w:t>
      </w:r>
      <w:r w:rsidR="00357A2D">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6ADDD0E5" w:rsidR="00686963" w:rsidRPr="003D662E" w:rsidRDefault="00686963" w:rsidP="00686963">
      <w:pPr>
        <w:pStyle w:val="Caption"/>
        <w:jc w:val="center"/>
        <w:rPr>
          <w:lang w:val="en-US"/>
        </w:rPr>
      </w:pPr>
      <w:bookmarkStart w:id="250"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57A2D">
        <w:rPr>
          <w:noProof/>
          <w:lang w:val="en-US"/>
        </w:rPr>
        <w:t>11</w:t>
      </w:r>
      <w:r w:rsidRPr="003D662E">
        <w:fldChar w:fldCharType="end"/>
      </w:r>
      <w:bookmarkEnd w:id="250"/>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357A2D"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357A2D"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lastRenderedPageBreak/>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51" w:name="_Toc204191477"/>
      <w:r>
        <w:rPr>
          <w:lang w:val="en-US"/>
        </w:rPr>
        <w:t>Parameters</w:t>
      </w:r>
      <w:bookmarkEnd w:id="251"/>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0B244384"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357A2D" w:rsidRPr="003D662E">
        <w:rPr>
          <w:lang w:val="en-US"/>
        </w:rPr>
        <w:t xml:space="preserve">Table </w:t>
      </w:r>
      <w:r w:rsidR="00357A2D">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7F349B07" w:rsidR="00DB2A81" w:rsidRPr="003D662E" w:rsidRDefault="00DB2A81" w:rsidP="00DB2A81">
      <w:pPr>
        <w:pStyle w:val="Caption"/>
        <w:jc w:val="center"/>
        <w:rPr>
          <w:lang w:val="en-US"/>
        </w:rPr>
      </w:pPr>
      <w:bookmarkStart w:id="252"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57A2D">
        <w:rPr>
          <w:noProof/>
          <w:lang w:val="en-US"/>
        </w:rPr>
        <w:t>12</w:t>
      </w:r>
      <w:r w:rsidRPr="003D662E">
        <w:fldChar w:fldCharType="end"/>
      </w:r>
      <w:bookmarkEnd w:id="252"/>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357A2D"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357A2D"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8A52F9"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53" w:name="_Toc204191478"/>
      <w:r>
        <w:rPr>
          <w:lang w:val="en-US"/>
        </w:rPr>
        <w:t>Connector</w:t>
      </w:r>
      <w:r w:rsidR="00E97A8F">
        <w:rPr>
          <w:lang w:val="en-US"/>
        </w:rPr>
        <w:t>s</w:t>
      </w:r>
      <w:bookmarkEnd w:id="253"/>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w:t>
      </w:r>
      <w:r w:rsidR="00254CF3" w:rsidRPr="009507D9">
        <w:rPr>
          <w:lang w:val="en-US"/>
        </w:rPr>
        <w:lastRenderedPageBreak/>
        <w:t xml:space="preserve">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6D1D555E"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357A2D" w:rsidRPr="003D662E">
        <w:rPr>
          <w:lang w:val="en-US"/>
        </w:rPr>
        <w:t xml:space="preserve">Figure </w:t>
      </w:r>
      <w:r w:rsidR="00357A2D">
        <w:rPr>
          <w:noProof/>
          <w:lang w:val="en-US"/>
        </w:rPr>
        <w:t>55</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5247311D" w:rsidR="00A47C71" w:rsidRPr="002D652C" w:rsidRDefault="00A47C71" w:rsidP="00A47C71">
      <w:pPr>
        <w:pStyle w:val="Caption"/>
        <w:jc w:val="center"/>
        <w:rPr>
          <w:lang w:val="en-US"/>
        </w:rPr>
      </w:pPr>
      <w:bookmarkStart w:id="254"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55</w:t>
      </w:r>
      <w:r w:rsidRPr="003D662E">
        <w:fldChar w:fldCharType="end"/>
      </w:r>
      <w:bookmarkEnd w:id="254"/>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0D5319A0" w:rsidR="0031136E" w:rsidRDefault="0031136E" w:rsidP="0031136E">
      <w:pPr>
        <w:pStyle w:val="Caption"/>
        <w:jc w:val="center"/>
        <w:rPr>
          <w:lang w:val="en-US"/>
        </w:rPr>
      </w:pPr>
      <w:bookmarkStart w:id="255" w:name="_Ref193538086"/>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357A2D">
        <w:rPr>
          <w:noProof/>
          <w:lang w:val="en-US"/>
        </w:rPr>
        <w:t>13</w:t>
      </w:r>
      <w:r w:rsidRPr="003D662E">
        <w:fldChar w:fldCharType="end"/>
      </w:r>
      <w:bookmarkEnd w:id="255"/>
      <w:r w:rsidRPr="003D662E">
        <w:rPr>
          <w:lang w:val="en-US"/>
        </w:rPr>
        <w:t xml:space="preserve">: </w:t>
      </w:r>
      <w:r>
        <w:rPr>
          <w:lang w:val="en-US"/>
        </w:rPr>
        <w:t xml:space="preserve">Fields of the </w:t>
      </w:r>
      <w:r w:rsidR="00766BAA">
        <w:rPr>
          <w:lang w:val="en-US"/>
        </w:rPr>
        <w:t xml:space="preserve">basic </w:t>
      </w:r>
      <w:r w:rsidR="00E97A8F">
        <w:rPr>
          <w:lang w:val="en-US"/>
        </w:rPr>
        <w:t xml:space="preserve">connector </w:t>
      </w:r>
      <w:r>
        <w:rPr>
          <w:lang w:val="en-US"/>
        </w:rPr>
        <w:t>type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38"/>
        <w:gridCol w:w="1826"/>
        <w:gridCol w:w="4017"/>
        <w:gridCol w:w="1081"/>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8A52F9"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A52F9"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A52F9"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A52F9"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8A52F9"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02980005" w:rsidR="000253DF" w:rsidRPr="003D662E" w:rsidRDefault="00F21EC2"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A52F9"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A022D86" w:rsidR="000253DF" w:rsidRPr="003D662E" w:rsidRDefault="00F21EC2"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46A09CEA" w:rsidR="000253DF" w:rsidRPr="003D662E" w:rsidRDefault="00F21EC2"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8A52F9"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53442" w:rsidRPr="008A52F9" w14:paraId="4B09E97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EA2304" w14:textId="24A7921E" w:rsidR="00153442" w:rsidRPr="00153442" w:rsidRDefault="00153442" w:rsidP="000253DF">
            <w:pPr>
              <w:rPr>
                <w:rFonts w:cstheme="minorHAnsi"/>
                <w:b w:val="0"/>
                <w:lang w:val="en-US"/>
              </w:rPr>
            </w:pPr>
            <w:r w:rsidRPr="00153442">
              <w:rPr>
                <w:rFonts w:cstheme="minorHAnsi"/>
                <w:b w:val="0"/>
                <w:lang w:val="en-US"/>
              </w:rPr>
              <w:t>dataTimeDiffProvider</w:t>
            </w:r>
          </w:p>
        </w:tc>
        <w:tc>
          <w:tcPr>
            <w:tcW w:w="1879" w:type="dxa"/>
          </w:tcPr>
          <w:p w14:paraId="144E1F5B" w14:textId="6ACE78C9" w:rsidR="00153442" w:rsidRDefault="00153442"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415A3CD" w14:textId="3552AC7D" w:rsidR="00153442" w:rsidRDefault="00153442"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plugins to adjust data ingestion time differences based on last data points data.</w:t>
            </w:r>
          </w:p>
        </w:tc>
        <w:tc>
          <w:tcPr>
            <w:tcW w:w="1096" w:type="dxa"/>
          </w:tcPr>
          <w:p w14:paraId="1D39BCBA" w14:textId="77777777" w:rsidR="00153442" w:rsidRPr="003D662E" w:rsidRDefault="00153442"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8A52F9"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lastRenderedPageBreak/>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4ADE509D" w:rsidR="0031136E" w:rsidRDefault="0031136E" w:rsidP="00DE277D">
      <w:pPr>
        <w:rPr>
          <w:lang w:val="en-US"/>
        </w:rPr>
      </w:pPr>
    </w:p>
    <w:p w14:paraId="4DC768C8" w14:textId="62489A3F" w:rsidR="00766BAA" w:rsidRDefault="00766BAA" w:rsidP="00766BAA">
      <w:pPr>
        <w:pStyle w:val="Caption"/>
        <w:jc w:val="center"/>
        <w:rPr>
          <w:lang w:val="en-US"/>
        </w:rPr>
      </w:pPr>
      <w:bookmarkStart w:id="256" w:name="_Ref19353785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57A2D">
        <w:rPr>
          <w:noProof/>
          <w:lang w:val="en-US"/>
        </w:rPr>
        <w:t>14</w:t>
      </w:r>
      <w:r w:rsidRPr="003D662E">
        <w:fldChar w:fldCharType="end"/>
      </w:r>
      <w:bookmarkEnd w:id="256"/>
      <w:r w:rsidRPr="003D662E">
        <w:rPr>
          <w:lang w:val="en-US"/>
        </w:rPr>
        <w:t xml:space="preserve">: </w:t>
      </w:r>
      <w:r>
        <w:rPr>
          <w:lang w:val="en-US"/>
        </w:rPr>
        <w:t xml:space="preserve">Fields of the channel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06F9527A"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C6485D2"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76EC4EC"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2F85607C"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2AD34B37"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D15A56" w14:paraId="4B2954C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CB46FD" w14:textId="77777777" w:rsidR="00766BAA" w:rsidRDefault="00766BAA" w:rsidP="00B80572">
            <w:pPr>
              <w:rPr>
                <w:rFonts w:cstheme="minorHAnsi"/>
                <w:b w:val="0"/>
                <w:bCs w:val="0"/>
                <w:lang w:val="en-US"/>
              </w:rPr>
            </w:pPr>
            <w:r>
              <w:rPr>
                <w:rFonts w:cstheme="minorHAnsi"/>
                <w:b w:val="0"/>
                <w:bCs w:val="0"/>
                <w:lang w:val="en-US"/>
              </w:rPr>
              <w:t>machineFormatter</w:t>
            </w:r>
          </w:p>
        </w:tc>
        <w:tc>
          <w:tcPr>
            <w:tcW w:w="1879" w:type="dxa"/>
          </w:tcPr>
          <w:p w14:paraId="676F3DBC"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1A04FB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E1F8B21"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12C2ADD4"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BA6C77E" w14:textId="77777777" w:rsidR="00766BAA" w:rsidRDefault="00766BAA" w:rsidP="00B80572">
            <w:pPr>
              <w:rPr>
                <w:rFonts w:cstheme="minorHAnsi"/>
                <w:b w:val="0"/>
                <w:bCs w:val="0"/>
                <w:lang w:val="en-US"/>
              </w:rPr>
            </w:pPr>
            <w:r>
              <w:rPr>
                <w:rFonts w:cstheme="minorHAnsi"/>
                <w:b w:val="0"/>
                <w:bCs w:val="0"/>
                <w:lang w:val="en-US"/>
              </w:rPr>
              <w:t>machineParser</w:t>
            </w:r>
          </w:p>
        </w:tc>
        <w:tc>
          <w:tcPr>
            <w:tcW w:w="1879" w:type="dxa"/>
          </w:tcPr>
          <w:p w14:paraId="183FD4CA"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3D2FCB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303595D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3A27759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1936B7E" w14:textId="77777777" w:rsidR="00766BAA" w:rsidRDefault="00766BAA" w:rsidP="00B80572">
            <w:pPr>
              <w:rPr>
                <w:rFonts w:cstheme="minorHAnsi"/>
                <w:b w:val="0"/>
                <w:bCs w:val="0"/>
                <w:lang w:val="en-US"/>
              </w:rPr>
            </w:pPr>
            <w:r>
              <w:rPr>
                <w:rFonts w:cstheme="minorHAnsi"/>
                <w:b w:val="0"/>
                <w:bCs w:val="0"/>
                <w:lang w:val="en-US"/>
              </w:rPr>
              <w:t>inSerializerClass</w:t>
            </w:r>
          </w:p>
        </w:tc>
        <w:tc>
          <w:tcPr>
            <w:tcW w:w="1879" w:type="dxa"/>
          </w:tcPr>
          <w:p w14:paraId="1F8F939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21D16DD"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application data into external data. If given, supersedes </w:t>
            </w:r>
            <w:r w:rsidRPr="000551ED">
              <w:rPr>
                <w:rFonts w:ascii="Consolas" w:hAnsi="Consolas" w:cstheme="minorHAnsi"/>
                <w:lang w:val="en-US"/>
              </w:rPr>
              <w:t>machineFormatter</w:t>
            </w:r>
            <w:r>
              <w:rPr>
                <w:rFonts w:cstheme="minorHAnsi"/>
                <w:lang w:val="en-US"/>
              </w:rPr>
              <w:t>.</w:t>
            </w:r>
          </w:p>
        </w:tc>
        <w:tc>
          <w:tcPr>
            <w:tcW w:w="1096" w:type="dxa"/>
          </w:tcPr>
          <w:p w14:paraId="1102F96D"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348182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6D79F31" w14:textId="77777777" w:rsidR="00766BAA" w:rsidRDefault="00766BAA" w:rsidP="00B80572">
            <w:pPr>
              <w:rPr>
                <w:rFonts w:cstheme="minorHAnsi"/>
                <w:b w:val="0"/>
                <w:bCs w:val="0"/>
                <w:lang w:val="en-US"/>
              </w:rPr>
            </w:pPr>
            <w:r>
              <w:rPr>
                <w:rFonts w:cstheme="minorHAnsi"/>
                <w:b w:val="0"/>
                <w:bCs w:val="0"/>
                <w:lang w:val="en-US"/>
              </w:rPr>
              <w:t>outSerializerClass</w:t>
            </w:r>
          </w:p>
        </w:tc>
        <w:tc>
          <w:tcPr>
            <w:tcW w:w="1879" w:type="dxa"/>
          </w:tcPr>
          <w:p w14:paraId="6902D32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2C6B230F"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external data into application data.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252CD08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561FBFE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D3F6A6" w14:textId="77777777" w:rsidR="00766BAA" w:rsidRDefault="00766BAA" w:rsidP="00B80572">
            <w:pPr>
              <w:rPr>
                <w:rFonts w:cstheme="minorHAnsi"/>
                <w:b w:val="0"/>
                <w:bCs w:val="0"/>
                <w:lang w:val="en-US"/>
              </w:rPr>
            </w:pPr>
            <w:r>
              <w:rPr>
                <w:rFonts w:cstheme="minorHAnsi"/>
                <w:b w:val="0"/>
                <w:bCs w:val="0"/>
                <w:lang w:val="en-US"/>
              </w:rPr>
              <w:t>inChannel</w:t>
            </w:r>
          </w:p>
        </w:tc>
        <w:tc>
          <w:tcPr>
            <w:tcW w:w="1879" w:type="dxa"/>
          </w:tcPr>
          <w:p w14:paraId="41AA0DA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3DAA738"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664DEA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B72800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13203F" w14:textId="77777777" w:rsidR="00766BAA" w:rsidRDefault="00766BAA" w:rsidP="00B80572">
            <w:pPr>
              <w:rPr>
                <w:rFonts w:cstheme="minorHAnsi"/>
                <w:b w:val="0"/>
                <w:bCs w:val="0"/>
                <w:lang w:val="en-US"/>
              </w:rPr>
            </w:pPr>
            <w:r>
              <w:rPr>
                <w:rFonts w:cstheme="minorHAnsi"/>
                <w:b w:val="0"/>
                <w:bCs w:val="0"/>
                <w:lang w:val="en-US"/>
              </w:rPr>
              <w:t>outChannel</w:t>
            </w:r>
          </w:p>
        </w:tc>
        <w:tc>
          <w:tcPr>
            <w:tcW w:w="1879" w:type="dxa"/>
          </w:tcPr>
          <w:p w14:paraId="47C8E45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00ED5E3D"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D45023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18403C" w14:paraId="5E8279EC"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2A54FB1" w14:textId="77777777" w:rsidR="00766BAA" w:rsidRDefault="00766BAA" w:rsidP="00B80572">
            <w:pPr>
              <w:rPr>
                <w:rFonts w:cstheme="minorHAnsi"/>
                <w:b w:val="0"/>
                <w:bCs w:val="0"/>
                <w:lang w:val="en-US"/>
              </w:rPr>
            </w:pPr>
            <w:r>
              <w:rPr>
                <w:rFonts w:cstheme="minorHAnsi"/>
                <w:b w:val="0"/>
                <w:bCs w:val="0"/>
                <w:lang w:val="en-US"/>
              </w:rPr>
              <w:t>outChannels</w:t>
            </w:r>
          </w:p>
        </w:tc>
        <w:tc>
          <w:tcPr>
            <w:tcW w:w="1879" w:type="dxa"/>
          </w:tcPr>
          <w:p w14:paraId="1AEEE044"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591E5590"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multiple name/pattern for data read from the external source. If given, supersedes </w:t>
            </w:r>
            <w:r w:rsidRPr="004B4963">
              <w:rPr>
                <w:rFonts w:ascii="Consolas" w:hAnsi="Consolas" w:cstheme="minorHAnsi"/>
                <w:lang w:val="en-US"/>
              </w:rPr>
              <w:t>outChannel</w:t>
            </w:r>
            <w:r>
              <w:rPr>
                <w:rFonts w:cstheme="minorHAnsi"/>
                <w:lang w:val="en-US"/>
              </w:rPr>
              <w:t>.</w:t>
            </w:r>
          </w:p>
        </w:tc>
        <w:tc>
          <w:tcPr>
            <w:tcW w:w="1096" w:type="dxa"/>
          </w:tcPr>
          <w:p w14:paraId="7BC56361"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46522" w14:textId="7423F0FC" w:rsidR="00766BAA" w:rsidRDefault="00766BAA" w:rsidP="00DE277D">
      <w:pPr>
        <w:rPr>
          <w:lang w:val="en-GB"/>
        </w:rPr>
      </w:pPr>
    </w:p>
    <w:p w14:paraId="21E0F7CC" w14:textId="0E336E5A" w:rsidR="00766BAA" w:rsidRDefault="00502266" w:rsidP="00502266">
      <w:pPr>
        <w:pStyle w:val="Caption"/>
        <w:jc w:val="center"/>
        <w:rPr>
          <w:lang w:val="en-GB"/>
        </w:rPr>
      </w:pPr>
      <w:r w:rsidRPr="00502266">
        <w:rPr>
          <w:lang w:val="en-GB"/>
        </w:rPr>
        <w:t xml:space="preserve">Table </w:t>
      </w:r>
      <w:r>
        <w:fldChar w:fldCharType="begin"/>
      </w:r>
      <w:r w:rsidRPr="00502266">
        <w:rPr>
          <w:lang w:val="en-GB"/>
        </w:rPr>
        <w:instrText xml:space="preserve"> SEQ Table \* ARABIC </w:instrText>
      </w:r>
      <w:r>
        <w:fldChar w:fldCharType="separate"/>
      </w:r>
      <w:r w:rsidR="00357A2D">
        <w:rPr>
          <w:noProof/>
          <w:lang w:val="en-GB"/>
        </w:rPr>
        <w:t>15</w:t>
      </w:r>
      <w:r>
        <w:fldChar w:fldCharType="end"/>
      </w:r>
      <w:r w:rsidRPr="00502266">
        <w:rPr>
          <w:lang w:val="en-GB"/>
        </w:rPr>
        <w:t>:</w:t>
      </w:r>
      <w:r w:rsidRPr="00502266">
        <w:rPr>
          <w:lang w:val="en-US"/>
        </w:rPr>
        <w:t xml:space="preserve"> </w:t>
      </w:r>
      <w:r>
        <w:rPr>
          <w:lang w:val="en-US"/>
        </w:rPr>
        <w:t xml:space="preserve">Fields of the </w:t>
      </w:r>
      <w:r w:rsidR="00677132">
        <w:rPr>
          <w:lang w:val="en-US"/>
        </w:rPr>
        <w:t>AAS</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3C8DCB65"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CD114F4" w14:textId="77777777" w:rsidR="00766BAA" w:rsidRPr="003D662E" w:rsidRDefault="00766BAA" w:rsidP="00502266">
            <w:pPr>
              <w:jc w:val="cente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C1DAE41" w14:textId="77777777" w:rsidR="00766BAA"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59B2D6BE"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3CE51CC7"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8A52F9" w14:paraId="4F8BF422"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18EC7CC" w14:textId="77777777" w:rsidR="00766BAA" w:rsidRDefault="00766BAA" w:rsidP="00B80572">
            <w:pPr>
              <w:rPr>
                <w:rFonts w:cstheme="minorHAnsi"/>
                <w:b w:val="0"/>
                <w:bCs w:val="0"/>
                <w:lang w:val="en-US"/>
              </w:rPr>
            </w:pPr>
            <w:r>
              <w:rPr>
                <w:rFonts w:cstheme="minorHAnsi"/>
                <w:b w:val="0"/>
                <w:bCs w:val="0"/>
                <w:lang w:val="en-US"/>
              </w:rPr>
              <w:t>registryHost</w:t>
            </w:r>
          </w:p>
        </w:tc>
        <w:tc>
          <w:tcPr>
            <w:tcW w:w="1879" w:type="dxa"/>
          </w:tcPr>
          <w:p w14:paraId="4D93BC0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37A1D128"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hostname of the AAS registry.</w:t>
            </w:r>
          </w:p>
        </w:tc>
        <w:tc>
          <w:tcPr>
            <w:tcW w:w="1096" w:type="dxa"/>
          </w:tcPr>
          <w:p w14:paraId="55E1B9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8A52F9" w14:paraId="5A78C55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721A52D" w14:textId="77777777" w:rsidR="00766BAA" w:rsidRDefault="00766BAA" w:rsidP="00B80572">
            <w:pPr>
              <w:rPr>
                <w:rFonts w:cstheme="minorHAnsi"/>
                <w:b w:val="0"/>
                <w:bCs w:val="0"/>
                <w:lang w:val="en-US"/>
              </w:rPr>
            </w:pPr>
            <w:r>
              <w:rPr>
                <w:rFonts w:cstheme="minorHAnsi"/>
                <w:b w:val="0"/>
                <w:bCs w:val="0"/>
                <w:lang w:val="en-US"/>
              </w:rPr>
              <w:t>registryPort</w:t>
            </w:r>
          </w:p>
        </w:tc>
        <w:tc>
          <w:tcPr>
            <w:tcW w:w="1879" w:type="dxa"/>
          </w:tcPr>
          <w:p w14:paraId="70CA8D9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5A7607B"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port of the AAS registry.</w:t>
            </w:r>
          </w:p>
        </w:tc>
        <w:tc>
          <w:tcPr>
            <w:tcW w:w="1096" w:type="dxa"/>
          </w:tcPr>
          <w:p w14:paraId="212D1B30"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8A52F9" w14:paraId="5B5941D6"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38AB8B" w14:textId="77777777" w:rsidR="00766BAA" w:rsidRDefault="00766BAA" w:rsidP="00B80572">
            <w:pPr>
              <w:rPr>
                <w:rFonts w:cstheme="minorHAnsi"/>
                <w:b w:val="0"/>
                <w:bCs w:val="0"/>
                <w:lang w:val="en-US"/>
              </w:rPr>
            </w:pPr>
            <w:r>
              <w:rPr>
                <w:rFonts w:cstheme="minorHAnsi"/>
                <w:b w:val="0"/>
                <w:bCs w:val="0"/>
                <w:lang w:val="en-US"/>
              </w:rPr>
              <w:t>idShortSpec</w:t>
            </w:r>
          </w:p>
        </w:tc>
        <w:tc>
          <w:tcPr>
            <w:tcW w:w="1879" w:type="dxa"/>
          </w:tcPr>
          <w:p w14:paraId="2719F22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96A8E6B" w14:textId="77777777" w:rsidR="00766BAA" w:rsidRPr="00283827"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name or Java regular expression denoting the AAS submodel (paths) acting as external source/sink.</w:t>
            </w:r>
          </w:p>
        </w:tc>
        <w:tc>
          <w:tcPr>
            <w:tcW w:w="1096" w:type="dxa"/>
          </w:tcPr>
          <w:p w14:paraId="77E65BB6"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524152A5" w14:textId="066FD358" w:rsidR="00677132" w:rsidRDefault="00677132" w:rsidP="00DE277D">
      <w:pPr>
        <w:rPr>
          <w:lang w:val="en-GB"/>
        </w:rPr>
      </w:pPr>
    </w:p>
    <w:p w14:paraId="0B0B7EC2" w14:textId="43B12436"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357A2D">
        <w:rPr>
          <w:noProof/>
          <w:lang w:val="en-GB"/>
        </w:rPr>
        <w:t>16</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421CCEE3"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F091363"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A39B12E"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324F0110"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1BE88401"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C83E1E" w14:paraId="746567D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C3BD631" w14:textId="143697C1" w:rsidR="00766BAA" w:rsidRPr="00C83E1E" w:rsidRDefault="00677132" w:rsidP="00B80572">
            <w:pPr>
              <w:rPr>
                <w:rFonts w:cstheme="minorHAnsi"/>
                <w:b w:val="0"/>
                <w:lang w:val="en-US"/>
              </w:rPr>
            </w:pPr>
            <w:r w:rsidRPr="00C83E1E">
              <w:rPr>
                <w:rFonts w:cstheme="minorHAnsi"/>
                <w:b w:val="0"/>
                <w:lang w:val="en-US"/>
              </w:rPr>
              <w:t>H</w:t>
            </w:r>
            <w:r w:rsidR="00766BAA" w:rsidRPr="00C83E1E">
              <w:rPr>
                <w:rFonts w:cstheme="minorHAnsi"/>
                <w:b w:val="0"/>
                <w:lang w:val="en-US"/>
              </w:rPr>
              <w:t>ost</w:t>
            </w:r>
          </w:p>
        </w:tc>
        <w:tc>
          <w:tcPr>
            <w:tcW w:w="1879" w:type="dxa"/>
          </w:tcPr>
          <w:p w14:paraId="3E94E30D"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0D74DF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Used as COM port.</w:t>
            </w:r>
          </w:p>
        </w:tc>
        <w:tc>
          <w:tcPr>
            <w:tcW w:w="1096" w:type="dxa"/>
          </w:tcPr>
          <w:p w14:paraId="0ED74B03"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8A52F9" w14:paraId="59A1B953"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4C7977" w14:textId="77777777" w:rsidR="00766BAA" w:rsidRPr="00C83E1E" w:rsidRDefault="00766BAA" w:rsidP="00B80572">
            <w:pPr>
              <w:rPr>
                <w:rFonts w:cstheme="minorHAnsi"/>
                <w:b w:val="0"/>
                <w:lang w:val="en-US"/>
              </w:rPr>
            </w:pPr>
            <w:r w:rsidRPr="00C83E1E">
              <w:rPr>
                <w:rFonts w:cstheme="minorHAnsi"/>
                <w:b w:val="0"/>
                <w:lang w:val="en-US"/>
              </w:rPr>
              <w:t>baudRate</w:t>
            </w:r>
          </w:p>
        </w:tc>
        <w:tc>
          <w:tcPr>
            <w:tcW w:w="1879" w:type="dxa"/>
          </w:tcPr>
          <w:p w14:paraId="1DDCC17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8F5E59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baud rate for serial communication.</w:t>
            </w:r>
          </w:p>
        </w:tc>
        <w:tc>
          <w:tcPr>
            <w:tcW w:w="1096" w:type="dxa"/>
          </w:tcPr>
          <w:p w14:paraId="4C75AE0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8A52F9" w14:paraId="31CEB16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4F983E" w14:textId="77777777" w:rsidR="00766BAA" w:rsidRPr="00C83E1E" w:rsidRDefault="00766BAA" w:rsidP="00B80572">
            <w:pPr>
              <w:rPr>
                <w:rFonts w:cstheme="minorHAnsi"/>
                <w:b w:val="0"/>
                <w:lang w:val="en-US"/>
              </w:rPr>
            </w:pPr>
            <w:r w:rsidRPr="00C83E1E">
              <w:rPr>
                <w:rFonts w:cstheme="minorHAnsi"/>
                <w:b w:val="0"/>
                <w:lang w:val="en-US"/>
              </w:rPr>
              <w:t>dataBits</w:t>
            </w:r>
          </w:p>
        </w:tc>
        <w:tc>
          <w:tcPr>
            <w:tcW w:w="1879" w:type="dxa"/>
          </w:tcPr>
          <w:p w14:paraId="04905C5E"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1342D7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data bits used in serial communication.</w:t>
            </w:r>
          </w:p>
        </w:tc>
        <w:tc>
          <w:tcPr>
            <w:tcW w:w="1096" w:type="dxa"/>
          </w:tcPr>
          <w:p w14:paraId="39C0BAE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8A52F9" w14:paraId="7A1B32C8"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179219F" w14:textId="77777777" w:rsidR="00766BAA" w:rsidRPr="00C83E1E" w:rsidRDefault="00766BAA" w:rsidP="00B80572">
            <w:pPr>
              <w:rPr>
                <w:rFonts w:cstheme="minorHAnsi"/>
                <w:b w:val="0"/>
                <w:lang w:val="en-US"/>
              </w:rPr>
            </w:pPr>
            <w:r w:rsidRPr="00C83E1E">
              <w:rPr>
                <w:rFonts w:cstheme="minorHAnsi"/>
                <w:b w:val="0"/>
                <w:lang w:val="en-US"/>
              </w:rPr>
              <w:t>stopBits</w:t>
            </w:r>
          </w:p>
        </w:tc>
        <w:tc>
          <w:tcPr>
            <w:tcW w:w="1879" w:type="dxa"/>
          </w:tcPr>
          <w:p w14:paraId="7F0BC31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1489D5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stop bits used in serial communication.</w:t>
            </w:r>
          </w:p>
        </w:tc>
        <w:tc>
          <w:tcPr>
            <w:tcW w:w="1096" w:type="dxa"/>
          </w:tcPr>
          <w:p w14:paraId="59C8741C"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8A52F9" w14:paraId="33753AE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81B72" w14:textId="77777777" w:rsidR="00766BAA" w:rsidRPr="00C83E1E" w:rsidRDefault="00766BAA" w:rsidP="00B80572">
            <w:pPr>
              <w:rPr>
                <w:rFonts w:cstheme="minorHAnsi"/>
                <w:b w:val="0"/>
                <w:lang w:val="en-US"/>
              </w:rPr>
            </w:pPr>
            <w:r w:rsidRPr="00C83E1E">
              <w:rPr>
                <w:rFonts w:cstheme="minorHAnsi"/>
                <w:b w:val="0"/>
                <w:lang w:val="en-US"/>
              </w:rPr>
              <w:t>parity</w:t>
            </w:r>
          </w:p>
        </w:tc>
        <w:tc>
          <w:tcPr>
            <w:tcW w:w="1879" w:type="dxa"/>
          </w:tcPr>
          <w:p w14:paraId="1AC19066"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ECD647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parity scheme (from NO, EVEN, ODD, MARK, SPACE).</w:t>
            </w:r>
          </w:p>
        </w:tc>
        <w:tc>
          <w:tcPr>
            <w:tcW w:w="1096" w:type="dxa"/>
          </w:tcPr>
          <w:p w14:paraId="7892D152"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3CD55" w14:textId="77777777" w:rsidR="00766BAA" w:rsidRPr="00766BAA" w:rsidRDefault="00766BAA" w:rsidP="00DE277D">
      <w:pPr>
        <w:rPr>
          <w:lang w:val="en-GB"/>
        </w:rPr>
      </w:pPr>
    </w:p>
    <w:p w14:paraId="2E5A1F8A" w14:textId="17E58C1F"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357A2D">
        <w:rPr>
          <w:noProof/>
          <w:lang w:val="en-GB"/>
        </w:rPr>
        <w:t>17</w:t>
      </w:r>
      <w:r>
        <w:fldChar w:fldCharType="end"/>
      </w:r>
      <w:r w:rsidRPr="00677132">
        <w:rPr>
          <w:lang w:val="en-GB"/>
        </w:rPr>
        <w:t xml:space="preserve">: </w:t>
      </w:r>
      <w:r>
        <w:rPr>
          <w:lang w:val="en-US"/>
        </w:rPr>
        <w:t xml:space="preserve">Fields of the MODBUS/TCP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54"/>
        <w:gridCol w:w="2123"/>
        <w:gridCol w:w="4004"/>
        <w:gridCol w:w="1081"/>
      </w:tblGrid>
      <w:tr w:rsidR="00677132" w:rsidRPr="003D662E" w14:paraId="423F12DB" w14:textId="77777777" w:rsidTr="002402A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54" w:type="dxa"/>
            <w:tcBorders>
              <w:bottom w:val="none" w:sz="0" w:space="0" w:color="auto"/>
            </w:tcBorders>
            <w:shd w:val="clear" w:color="auto" w:fill="086171"/>
          </w:tcPr>
          <w:p w14:paraId="5278CAF9"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2123" w:type="dxa"/>
            <w:tcBorders>
              <w:bottom w:val="none" w:sz="0" w:space="0" w:color="auto"/>
            </w:tcBorders>
            <w:shd w:val="clear" w:color="auto" w:fill="086171"/>
          </w:tcPr>
          <w:p w14:paraId="7F0F8420"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004" w:type="dxa"/>
            <w:tcBorders>
              <w:bottom w:val="none" w:sz="0" w:space="0" w:color="auto"/>
            </w:tcBorders>
            <w:shd w:val="clear" w:color="auto" w:fill="086171"/>
          </w:tcPr>
          <w:p w14:paraId="114CBF62"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1" w:type="dxa"/>
            <w:tcBorders>
              <w:bottom w:val="none" w:sz="0" w:space="0" w:color="auto"/>
            </w:tcBorders>
            <w:shd w:val="clear" w:color="auto" w:fill="086171"/>
          </w:tcPr>
          <w:p w14:paraId="4856BA8A"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C83E1E" w14:paraId="0B25086A"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08C3236B" w14:textId="32C6F72E" w:rsidR="00677132" w:rsidRPr="00C83E1E" w:rsidRDefault="002402A2" w:rsidP="00B80572">
            <w:pPr>
              <w:rPr>
                <w:rFonts w:cstheme="minorHAnsi"/>
                <w:b w:val="0"/>
                <w:lang w:val="en-US"/>
              </w:rPr>
            </w:pPr>
            <w:r>
              <w:rPr>
                <w:rFonts w:cstheme="minorHAnsi"/>
                <w:b w:val="0"/>
                <w:lang w:val="en-US"/>
              </w:rPr>
              <w:t>port</w:t>
            </w:r>
          </w:p>
        </w:tc>
        <w:tc>
          <w:tcPr>
            <w:tcW w:w="2123" w:type="dxa"/>
          </w:tcPr>
          <w:p w14:paraId="41327AC4" w14:textId="02112904"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489C8233" w14:textId="5439DD59"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TCP communication port.</w:t>
            </w:r>
          </w:p>
        </w:tc>
        <w:tc>
          <w:tcPr>
            <w:tcW w:w="1081" w:type="dxa"/>
          </w:tcPr>
          <w:p w14:paraId="373BC5EE" w14:textId="0591A0C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502</w:t>
            </w:r>
          </w:p>
        </w:tc>
      </w:tr>
      <w:tr w:rsidR="00677132" w:rsidRPr="009E34AF" w14:paraId="4CF6457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26C092E4" w14:textId="0B90AC26" w:rsidR="00677132" w:rsidRPr="00C83E1E" w:rsidRDefault="002402A2" w:rsidP="00B80572">
            <w:pPr>
              <w:rPr>
                <w:rFonts w:cstheme="minorHAnsi"/>
                <w:b w:val="0"/>
                <w:lang w:val="en-US"/>
              </w:rPr>
            </w:pPr>
            <w:r>
              <w:rPr>
                <w:rFonts w:cstheme="minorHAnsi"/>
                <w:b w:val="0"/>
                <w:lang w:val="en-US"/>
              </w:rPr>
              <w:t>unitId</w:t>
            </w:r>
          </w:p>
        </w:tc>
        <w:tc>
          <w:tcPr>
            <w:tcW w:w="2123" w:type="dxa"/>
          </w:tcPr>
          <w:p w14:paraId="44CFFA23" w14:textId="38E9658F"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79BBEB3A" w14:textId="314943D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MODBUS unit id</w:t>
            </w:r>
            <w:r w:rsidR="00677132">
              <w:rPr>
                <w:rFonts w:cstheme="minorHAnsi"/>
                <w:lang w:val="en-US"/>
              </w:rPr>
              <w:t>.</w:t>
            </w:r>
          </w:p>
        </w:tc>
        <w:tc>
          <w:tcPr>
            <w:tcW w:w="1081" w:type="dxa"/>
          </w:tcPr>
          <w:p w14:paraId="393BFA18" w14:textId="62BC3E3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9E34AF" w14:paraId="44AF944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37212" w14:textId="1AED4ACD" w:rsidR="00677132" w:rsidRPr="00C83E1E" w:rsidRDefault="002402A2" w:rsidP="00B80572">
            <w:pPr>
              <w:rPr>
                <w:rFonts w:cstheme="minorHAnsi"/>
                <w:b w:val="0"/>
                <w:lang w:val="en-US"/>
              </w:rPr>
            </w:pPr>
            <w:r>
              <w:rPr>
                <w:rFonts w:cstheme="minorHAnsi"/>
                <w:b w:val="0"/>
                <w:lang w:val="en-US"/>
              </w:rPr>
              <w:t>timeout</w:t>
            </w:r>
          </w:p>
        </w:tc>
        <w:tc>
          <w:tcPr>
            <w:tcW w:w="2123" w:type="dxa"/>
          </w:tcPr>
          <w:p w14:paraId="30CBEAD7" w14:textId="4442F76E"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19FD0CD4" w14:textId="27D9107B"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Connection timeout in ms</w:t>
            </w:r>
            <w:r w:rsidR="00677132">
              <w:rPr>
                <w:rFonts w:cstheme="minorHAnsi"/>
                <w:lang w:val="en-US"/>
              </w:rPr>
              <w:t>.</w:t>
            </w:r>
          </w:p>
        </w:tc>
        <w:tc>
          <w:tcPr>
            <w:tcW w:w="1081" w:type="dxa"/>
          </w:tcPr>
          <w:p w14:paraId="1BE1E8E0" w14:textId="4771E072"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677132" w:rsidRPr="009E34AF" w14:paraId="7509528F"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7EC11" w14:textId="7765844F" w:rsidR="00677132" w:rsidRPr="002402A2" w:rsidRDefault="002402A2" w:rsidP="00B80572">
            <w:pPr>
              <w:rPr>
                <w:rFonts w:cstheme="minorHAnsi"/>
                <w:b w:val="0"/>
                <w:lang w:val="en-US"/>
              </w:rPr>
            </w:pPr>
            <w:r w:rsidRPr="002402A2">
              <w:rPr>
                <w:rFonts w:cstheme="minorHAnsi"/>
                <w:b w:val="0"/>
                <w:lang w:val="en-US"/>
              </w:rPr>
              <w:lastRenderedPageBreak/>
              <w:t>bigByteOrder</w:t>
            </w:r>
          </w:p>
        </w:tc>
        <w:tc>
          <w:tcPr>
            <w:tcW w:w="2123" w:type="dxa"/>
          </w:tcPr>
          <w:p w14:paraId="5C880936" w14:textId="3201AFCC"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69D64FEE" w14:textId="6B3BAFC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Big or little endian byte order of the connected device (true=big, false=little)</w:t>
            </w:r>
            <w:r w:rsidR="00677132">
              <w:rPr>
                <w:rFonts w:cstheme="minorHAnsi"/>
                <w:lang w:val="en-US"/>
              </w:rPr>
              <w:t>.</w:t>
            </w:r>
          </w:p>
        </w:tc>
        <w:tc>
          <w:tcPr>
            <w:tcW w:w="1081" w:type="dxa"/>
          </w:tcPr>
          <w:p w14:paraId="5DC54C34" w14:textId="4F1B1B61"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bl>
    <w:p w14:paraId="616C1E77" w14:textId="02319542" w:rsidR="00677132" w:rsidRPr="00766BAA" w:rsidRDefault="002402A2" w:rsidP="00677132">
      <w:pPr>
        <w:rPr>
          <w:lang w:val="en-GB"/>
        </w:rPr>
      </w:pPr>
      <w:r>
        <w:rPr>
          <w:lang w:val="en-GB"/>
        </w:rPr>
        <w:t xml:space="preserve">Modbus fields in configured datatypes shall be of type </w:t>
      </w:r>
      <w:r w:rsidRPr="002402A2">
        <w:rPr>
          <w:rFonts w:ascii="Consolas" w:hAnsi="Consolas"/>
          <w:lang w:val="en-GB"/>
        </w:rPr>
        <w:t>ModbusField</w:t>
      </w:r>
      <w:r>
        <w:rPr>
          <w:lang w:val="en-GB"/>
        </w:rPr>
        <w:t xml:space="preserve"> providing the offset of the respective field into the register table of the connected device. Field types shall be as the defined types such as </w:t>
      </w:r>
      <w:r w:rsidRPr="002402A2">
        <w:rPr>
          <w:rFonts w:ascii="Consolas" w:hAnsi="Consolas"/>
          <w:lang w:val="en-GB"/>
        </w:rPr>
        <w:t>Modbus_int16</w:t>
      </w:r>
      <w:r>
        <w:rPr>
          <w:lang w:val="en-GB"/>
        </w:rPr>
        <w:t xml:space="preserve"> rather than the generic oktoflow types so that the types could be correctly mapped to byte lengths and values.</w:t>
      </w:r>
    </w:p>
    <w:p w14:paraId="0BD999A5" w14:textId="060D35EA"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357A2D">
        <w:rPr>
          <w:noProof/>
          <w:lang w:val="en-GB"/>
        </w:rPr>
        <w:t>18</w:t>
      </w:r>
      <w:r>
        <w:fldChar w:fldCharType="end"/>
      </w:r>
      <w:r w:rsidRPr="00677132">
        <w:rPr>
          <w:lang w:val="en-GB"/>
        </w:rPr>
        <w:t xml:space="preserve">: </w:t>
      </w:r>
      <w:r>
        <w:rPr>
          <w:lang w:val="en-US"/>
        </w:rPr>
        <w:t xml:space="preserve">Fields of the </w:t>
      </w:r>
      <w:r w:rsidR="004113EF">
        <w:rPr>
          <w:lang w:val="en-US"/>
        </w:rPr>
        <w:t>influx</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677132" w:rsidRPr="003D662E" w14:paraId="43DE1FF6"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5E7FD53"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FEE1D57"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0CE85153"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78491E7"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4402D5" w14:paraId="794DBA9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B7D006D" w14:textId="43744F31" w:rsidR="00677132" w:rsidRPr="00C83E1E" w:rsidRDefault="004402D5" w:rsidP="00B80572">
            <w:pPr>
              <w:rPr>
                <w:rFonts w:cstheme="minorHAnsi"/>
                <w:b w:val="0"/>
                <w:lang w:val="en-US"/>
              </w:rPr>
            </w:pPr>
            <w:r>
              <w:rPr>
                <w:rFonts w:cstheme="minorHAnsi"/>
                <w:b w:val="0"/>
                <w:lang w:val="en-US"/>
              </w:rPr>
              <w:t>ssl</w:t>
            </w:r>
          </w:p>
        </w:tc>
        <w:tc>
          <w:tcPr>
            <w:tcW w:w="1879" w:type="dxa"/>
          </w:tcPr>
          <w:p w14:paraId="45862A31" w14:textId="0E22C61F"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470D7669" w14:textId="5BCCA384"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r w:rsidR="00677132">
              <w:rPr>
                <w:rFonts w:cstheme="minorHAnsi"/>
                <w:lang w:val="en-US"/>
              </w:rPr>
              <w:t>.</w:t>
            </w:r>
          </w:p>
        </w:tc>
        <w:tc>
          <w:tcPr>
            <w:tcW w:w="1096" w:type="dxa"/>
          </w:tcPr>
          <w:p w14:paraId="6A848776" w14:textId="2C6F8FD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677132" w:rsidRPr="009E34AF" w14:paraId="474A943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5FC354E" w14:textId="65B053F7" w:rsidR="00677132" w:rsidRPr="00C83E1E" w:rsidRDefault="004402D5" w:rsidP="00B80572">
            <w:pPr>
              <w:rPr>
                <w:rFonts w:cstheme="minorHAnsi"/>
                <w:b w:val="0"/>
                <w:lang w:val="en-US"/>
              </w:rPr>
            </w:pPr>
            <w:r>
              <w:rPr>
                <w:rFonts w:cstheme="minorHAnsi"/>
                <w:b w:val="0"/>
                <w:lang w:val="en-US"/>
              </w:rPr>
              <w:t>urlPath</w:t>
            </w:r>
          </w:p>
        </w:tc>
        <w:tc>
          <w:tcPr>
            <w:tcW w:w="1879" w:type="dxa"/>
          </w:tcPr>
          <w:p w14:paraId="2795D451" w14:textId="46FC184E"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39FEFF3E" w14:textId="723D171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96" w:type="dxa"/>
          </w:tcPr>
          <w:p w14:paraId="0692C2DF" w14:textId="0A04854A"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77132" w:rsidRPr="009E34AF" w14:paraId="6898070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324EC75" w14:textId="2CD00115" w:rsidR="00677132" w:rsidRPr="00C83E1E" w:rsidRDefault="004402D5" w:rsidP="00B80572">
            <w:pPr>
              <w:rPr>
                <w:rFonts w:cstheme="minorHAnsi"/>
                <w:b w:val="0"/>
                <w:lang w:val="en-US"/>
              </w:rPr>
            </w:pPr>
            <w:r>
              <w:rPr>
                <w:rFonts w:cstheme="minorHAnsi"/>
                <w:b w:val="0"/>
                <w:lang w:val="en-US"/>
              </w:rPr>
              <w:t>batchSize</w:t>
            </w:r>
          </w:p>
        </w:tc>
        <w:tc>
          <w:tcPr>
            <w:tcW w:w="1879" w:type="dxa"/>
          </w:tcPr>
          <w:p w14:paraId="0A8FFC41" w14:textId="7B7877A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0CD027C" w14:textId="60FECF9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96" w:type="dxa"/>
          </w:tcPr>
          <w:p w14:paraId="63E523B7" w14:textId="2A6EB7F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8A52F9" w14:paraId="13C3ABD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B53B3A6" w14:textId="2820C6A8" w:rsidR="00677132" w:rsidRPr="00C83E1E" w:rsidRDefault="004402D5" w:rsidP="00B80572">
            <w:pPr>
              <w:rPr>
                <w:rFonts w:cstheme="minorHAnsi"/>
                <w:b w:val="0"/>
                <w:lang w:val="en-US"/>
              </w:rPr>
            </w:pPr>
            <w:r>
              <w:rPr>
                <w:rFonts w:cstheme="minorHAnsi"/>
                <w:b w:val="0"/>
                <w:lang w:val="en-US"/>
              </w:rPr>
              <w:t>measurement</w:t>
            </w:r>
          </w:p>
        </w:tc>
        <w:tc>
          <w:tcPr>
            <w:tcW w:w="1879" w:type="dxa"/>
          </w:tcPr>
          <w:p w14:paraId="451FC20B" w14:textId="618DABA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6E63F88F" w14:textId="47CFE650"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 of the data tuple type.</w:t>
            </w:r>
          </w:p>
        </w:tc>
        <w:tc>
          <w:tcPr>
            <w:tcW w:w="1096" w:type="dxa"/>
          </w:tcPr>
          <w:p w14:paraId="0C437A9E"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77132" w:rsidRPr="008A52F9" w14:paraId="3F987D2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4A3D934" w14:textId="065993E7" w:rsidR="00677132" w:rsidRPr="00C83E1E" w:rsidRDefault="004402D5" w:rsidP="00B80572">
            <w:pPr>
              <w:rPr>
                <w:rFonts w:cstheme="minorHAnsi"/>
                <w:b w:val="0"/>
                <w:lang w:val="en-US"/>
              </w:rPr>
            </w:pPr>
            <w:r>
              <w:rPr>
                <w:rFonts w:cstheme="minorHAnsi"/>
                <w:b w:val="0"/>
                <w:lang w:val="en-US"/>
              </w:rPr>
              <w:t>bucket</w:t>
            </w:r>
          </w:p>
        </w:tc>
        <w:tc>
          <w:tcPr>
            <w:tcW w:w="1879" w:type="dxa"/>
          </w:tcPr>
          <w:p w14:paraId="2CD07D07" w14:textId="5CF30082"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55946EA" w14:textId="019E9745" w:rsidR="00677132"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The </w:t>
            </w:r>
            <w:r w:rsidR="004402D5">
              <w:rPr>
                <w:rFonts w:cstheme="minorHAnsi"/>
                <w:lang w:val="en-US"/>
              </w:rPr>
              <w:t>name of the data bucket</w:t>
            </w:r>
            <w:r>
              <w:rPr>
                <w:rFonts w:cstheme="minorHAnsi"/>
                <w:lang w:val="en-US"/>
              </w:rPr>
              <w:t>.</w:t>
            </w:r>
          </w:p>
        </w:tc>
        <w:tc>
          <w:tcPr>
            <w:tcW w:w="1096" w:type="dxa"/>
          </w:tcPr>
          <w:p w14:paraId="5D0262E3"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4402D5" w:rsidRPr="008A52F9" w14:paraId="61CE140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86058C7" w14:textId="49762BA9" w:rsidR="004402D5" w:rsidRDefault="004402D5" w:rsidP="00B80572">
            <w:pPr>
              <w:rPr>
                <w:rFonts w:cstheme="minorHAnsi"/>
                <w:b w:val="0"/>
                <w:lang w:val="en-US"/>
              </w:rPr>
            </w:pPr>
            <w:r>
              <w:rPr>
                <w:rFonts w:cstheme="minorHAnsi"/>
                <w:b w:val="0"/>
                <w:lang w:val="en-US"/>
              </w:rPr>
              <w:t>organization</w:t>
            </w:r>
          </w:p>
        </w:tc>
        <w:tc>
          <w:tcPr>
            <w:tcW w:w="1879" w:type="dxa"/>
          </w:tcPr>
          <w:p w14:paraId="033AA2F0" w14:textId="71675CEE"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7B898017" w14:textId="75405B62"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organization holding the database</w:t>
            </w:r>
          </w:p>
        </w:tc>
        <w:tc>
          <w:tcPr>
            <w:tcW w:w="1096" w:type="dxa"/>
          </w:tcPr>
          <w:p w14:paraId="6503E752" w14:textId="77777777" w:rsidR="004402D5"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CB950FB" w14:textId="637E0F12" w:rsidR="00766BAA" w:rsidRDefault="004402D5" w:rsidP="004113EF">
      <w:pPr>
        <w:jc w:val="both"/>
        <w:rPr>
          <w:lang w:val="en-GB"/>
        </w:rPr>
      </w:pPr>
      <w:r>
        <w:rPr>
          <w:lang w:val="en-GB"/>
        </w:rPr>
        <w:t xml:space="preserve">Configured datatypes used with the </w:t>
      </w:r>
      <w:r w:rsidRPr="005F2F53">
        <w:rPr>
          <w:rFonts w:ascii="Consolas" w:hAnsi="Consolas"/>
          <w:lang w:val="en-GB"/>
        </w:rPr>
        <w:t>InfluxConnector</w:t>
      </w:r>
      <w:r>
        <w:rPr>
          <w:lang w:val="en-GB"/>
        </w:rPr>
        <w:t xml:space="preserve"> may consist of the specialized </w:t>
      </w:r>
      <w:r w:rsidRPr="005F2F53">
        <w:rPr>
          <w:rFonts w:ascii="Consolas" w:hAnsi="Consolas"/>
          <w:lang w:val="en-GB"/>
        </w:rPr>
        <w:t>InfluxField</w:t>
      </w:r>
      <w:r>
        <w:rPr>
          <w:lang w:val="en-GB"/>
        </w:rPr>
        <w:t>, which specifies mapped names for fields (if specific implementation names shall be used) or whether a field is considered as a tag rather than a data field.</w:t>
      </w:r>
      <w:r w:rsidR="006A57F5">
        <w:rPr>
          <w:lang w:val="en-GB"/>
        </w:rPr>
        <w:t xml:space="preserve"> Usual Fields can be used and are interpreted as they are, i.e., the field name is then the given name.</w:t>
      </w:r>
    </w:p>
    <w:p w14:paraId="21A99A7A" w14:textId="7099652B" w:rsidR="004113EF" w:rsidRDefault="004113EF" w:rsidP="004113EF">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357A2D">
        <w:rPr>
          <w:noProof/>
          <w:lang w:val="en-GB"/>
        </w:rPr>
        <w:t>19</w:t>
      </w:r>
      <w:r>
        <w:fldChar w:fldCharType="end"/>
      </w:r>
      <w:r w:rsidRPr="00677132">
        <w:rPr>
          <w:lang w:val="en-GB"/>
        </w:rPr>
        <w:t xml:space="preserve">: </w:t>
      </w:r>
      <w:r>
        <w:rPr>
          <w:lang w:val="en-US"/>
        </w:rPr>
        <w:t xml:space="preserve">Fields of the REST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4113EF" w:rsidRPr="003D662E" w14:paraId="7C6BEB55" w14:textId="77777777" w:rsidTr="009C0AD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02980314" w14:textId="77777777" w:rsidR="004113EF" w:rsidRPr="003D662E" w:rsidRDefault="004113EF" w:rsidP="009C0AD4">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CBAD80E" w14:textId="77777777" w:rsidR="004113EF" w:rsidRDefault="004113EF" w:rsidP="009C0AD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46FF56FF" w14:textId="77777777" w:rsidR="004113EF" w:rsidRPr="003D662E" w:rsidRDefault="004113EF" w:rsidP="009C0AD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CB9512C" w14:textId="77777777" w:rsidR="004113EF" w:rsidRPr="003D662E" w:rsidRDefault="004113EF" w:rsidP="009C0AD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4113EF" w:rsidRPr="004402D5" w14:paraId="094827ED" w14:textId="77777777" w:rsidTr="009C0AD4">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3020BA" w14:textId="6B535930" w:rsidR="004113EF" w:rsidRPr="00C83E1E" w:rsidRDefault="004113EF" w:rsidP="009C0AD4">
            <w:pPr>
              <w:rPr>
                <w:rFonts w:cstheme="minorHAnsi"/>
                <w:b w:val="0"/>
                <w:lang w:val="en-US"/>
              </w:rPr>
            </w:pPr>
            <w:r>
              <w:rPr>
                <w:rFonts w:cstheme="minorHAnsi"/>
                <w:b w:val="0"/>
                <w:lang w:val="en-US"/>
              </w:rPr>
              <w:t>endpointPrefix</w:t>
            </w:r>
          </w:p>
        </w:tc>
        <w:tc>
          <w:tcPr>
            <w:tcW w:w="1879" w:type="dxa"/>
          </w:tcPr>
          <w:p w14:paraId="78645B5B" w14:textId="08204542" w:rsidR="004113EF" w:rsidRDefault="004113EF"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RestConnector</w:t>
            </w:r>
          </w:p>
        </w:tc>
        <w:tc>
          <w:tcPr>
            <w:tcW w:w="4197" w:type="dxa"/>
          </w:tcPr>
          <w:p w14:paraId="3D119F74" w14:textId="37A13FA8" w:rsidR="004113EF" w:rsidRDefault="004113EF"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Prefix path to be prepended before each field path.</w:t>
            </w:r>
          </w:p>
        </w:tc>
        <w:tc>
          <w:tcPr>
            <w:tcW w:w="1096" w:type="dxa"/>
          </w:tcPr>
          <w:p w14:paraId="681F0678" w14:textId="5F510A49" w:rsidR="004113EF" w:rsidRPr="003D662E" w:rsidRDefault="004113EF"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0FF6CEED" w14:textId="30A4C17C" w:rsidR="004113EF" w:rsidRPr="004402D5" w:rsidRDefault="004113EF" w:rsidP="004113EF">
      <w:pPr>
        <w:jc w:val="both"/>
        <w:rPr>
          <w:lang w:val="en-GB"/>
        </w:rPr>
      </w:pPr>
      <w:r>
        <w:rPr>
          <w:lang w:val="en-GB"/>
        </w:rPr>
        <w:t xml:space="preserve">Configured datatypes used with the </w:t>
      </w:r>
      <w:r>
        <w:rPr>
          <w:rFonts w:ascii="Consolas" w:hAnsi="Consolas"/>
          <w:lang w:val="en-GB"/>
        </w:rPr>
        <w:t>Rest</w:t>
      </w:r>
      <w:r w:rsidRPr="005F2F53">
        <w:rPr>
          <w:rFonts w:ascii="Consolas" w:hAnsi="Consolas"/>
          <w:lang w:val="en-GB"/>
        </w:rPr>
        <w:t>Connector</w:t>
      </w:r>
      <w:r>
        <w:rPr>
          <w:lang w:val="en-GB"/>
        </w:rPr>
        <w:t xml:space="preserve"> may consist of the specialized </w:t>
      </w:r>
      <w:r>
        <w:rPr>
          <w:rFonts w:ascii="Consolas" w:hAnsi="Consolas"/>
          <w:lang w:val="en-GB"/>
        </w:rPr>
        <w:t>Rest</w:t>
      </w:r>
      <w:r w:rsidRPr="005F2F53">
        <w:rPr>
          <w:rFonts w:ascii="Consolas" w:hAnsi="Consolas"/>
          <w:lang w:val="en-GB"/>
        </w:rPr>
        <w:t>Field</w:t>
      </w:r>
      <w:r>
        <w:rPr>
          <w:lang w:val="en-GB"/>
        </w:rPr>
        <w:t xml:space="preserve">, which specifies dedicated REST endpoints for fields (if not the field name shall be used instead) or whether a field is considered a single value or a batch/set. </w:t>
      </w:r>
    </w:p>
    <w:p w14:paraId="69F4F4BF" w14:textId="3E02D8EC" w:rsidR="004113EF" w:rsidRDefault="004113EF" w:rsidP="004113EF">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357A2D">
        <w:rPr>
          <w:noProof/>
          <w:lang w:val="en-GB"/>
        </w:rPr>
        <w:t>20</w:t>
      </w:r>
      <w:r>
        <w:fldChar w:fldCharType="end"/>
      </w:r>
      <w:r w:rsidRPr="00677132">
        <w:rPr>
          <w:lang w:val="en-GB"/>
        </w:rPr>
        <w:t xml:space="preserve">: </w:t>
      </w:r>
      <w:r>
        <w:rPr>
          <w:lang w:val="en-US"/>
        </w:rPr>
        <w:t xml:space="preserve">Fields of the </w:t>
      </w:r>
      <w:r w:rsidR="006139BC">
        <w:rPr>
          <w:lang w:val="en-US"/>
        </w:rPr>
        <w:t>file</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38"/>
        <w:gridCol w:w="1850"/>
        <w:gridCol w:w="3992"/>
        <w:gridCol w:w="1082"/>
      </w:tblGrid>
      <w:tr w:rsidR="004113EF" w:rsidRPr="003D662E" w14:paraId="798F96DE" w14:textId="77777777" w:rsidTr="0043364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38" w:type="dxa"/>
            <w:tcBorders>
              <w:bottom w:val="none" w:sz="0" w:space="0" w:color="auto"/>
            </w:tcBorders>
            <w:shd w:val="clear" w:color="auto" w:fill="086171"/>
          </w:tcPr>
          <w:p w14:paraId="755E3726" w14:textId="77777777" w:rsidR="004113EF" w:rsidRPr="003D662E" w:rsidRDefault="004113EF" w:rsidP="009C0AD4">
            <w:pPr>
              <w:rPr>
                <w:b w:val="0"/>
                <w:bCs w:val="0"/>
                <w:color w:val="FFFFFF" w:themeColor="background1"/>
                <w:lang w:val="en-US"/>
              </w:rPr>
            </w:pPr>
            <w:r>
              <w:rPr>
                <w:color w:val="FFFFFF" w:themeColor="background1"/>
                <w:lang w:val="en-US"/>
              </w:rPr>
              <w:t>Field</w:t>
            </w:r>
          </w:p>
        </w:tc>
        <w:tc>
          <w:tcPr>
            <w:tcW w:w="1850" w:type="dxa"/>
            <w:tcBorders>
              <w:bottom w:val="none" w:sz="0" w:space="0" w:color="auto"/>
            </w:tcBorders>
            <w:shd w:val="clear" w:color="auto" w:fill="086171"/>
          </w:tcPr>
          <w:p w14:paraId="3A769EFF" w14:textId="77777777" w:rsidR="004113EF" w:rsidRDefault="004113EF" w:rsidP="009C0AD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992" w:type="dxa"/>
            <w:tcBorders>
              <w:bottom w:val="none" w:sz="0" w:space="0" w:color="auto"/>
            </w:tcBorders>
            <w:shd w:val="clear" w:color="auto" w:fill="086171"/>
          </w:tcPr>
          <w:p w14:paraId="73BE6F94" w14:textId="77777777" w:rsidR="004113EF" w:rsidRPr="003D662E" w:rsidRDefault="004113EF" w:rsidP="009C0AD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2" w:type="dxa"/>
            <w:tcBorders>
              <w:bottom w:val="none" w:sz="0" w:space="0" w:color="auto"/>
            </w:tcBorders>
            <w:shd w:val="clear" w:color="auto" w:fill="086171"/>
          </w:tcPr>
          <w:p w14:paraId="6BCB83E3" w14:textId="77777777" w:rsidR="004113EF" w:rsidRPr="003D662E" w:rsidRDefault="004113EF" w:rsidP="009C0AD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4113EF" w:rsidRPr="004402D5" w14:paraId="073713E0"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149BC926" w14:textId="3F1AF375" w:rsidR="004113EF" w:rsidRPr="00C83E1E" w:rsidRDefault="006139BC" w:rsidP="009C0AD4">
            <w:pPr>
              <w:rPr>
                <w:rFonts w:cstheme="minorHAnsi"/>
                <w:b w:val="0"/>
                <w:lang w:val="en-US"/>
              </w:rPr>
            </w:pPr>
            <w:r>
              <w:rPr>
                <w:rFonts w:cstheme="minorHAnsi"/>
                <w:b w:val="0"/>
                <w:lang w:val="en-US"/>
              </w:rPr>
              <w:t>readFiles</w:t>
            </w:r>
          </w:p>
        </w:tc>
        <w:tc>
          <w:tcPr>
            <w:tcW w:w="1850" w:type="dxa"/>
          </w:tcPr>
          <w:p w14:paraId="37806C14" w14:textId="46A03F65" w:rsidR="004113EF" w:rsidRDefault="006139BC"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54BF1AB9" w14:textId="77777777" w:rsidR="004113EF" w:rsidRDefault="004113EF"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p>
        </w:tc>
        <w:tc>
          <w:tcPr>
            <w:tcW w:w="1082" w:type="dxa"/>
          </w:tcPr>
          <w:p w14:paraId="427114C8" w14:textId="77777777" w:rsidR="004113EF" w:rsidRPr="003D662E" w:rsidRDefault="004113EF"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4113EF" w:rsidRPr="009E34AF" w14:paraId="2337E6DB"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67023C55" w14:textId="2EE70344" w:rsidR="004113EF" w:rsidRPr="00C83E1E" w:rsidRDefault="006139BC" w:rsidP="009C0AD4">
            <w:pPr>
              <w:rPr>
                <w:rFonts w:cstheme="minorHAnsi"/>
                <w:b w:val="0"/>
                <w:lang w:val="en-US"/>
              </w:rPr>
            </w:pPr>
            <w:r>
              <w:rPr>
                <w:rFonts w:cstheme="minorHAnsi"/>
                <w:b w:val="0"/>
                <w:lang w:val="en-US"/>
              </w:rPr>
              <w:t>writeFiles</w:t>
            </w:r>
          </w:p>
        </w:tc>
        <w:tc>
          <w:tcPr>
            <w:tcW w:w="1850" w:type="dxa"/>
          </w:tcPr>
          <w:p w14:paraId="5BD17F6A" w14:textId="62C4BE0E" w:rsidR="004113EF" w:rsidRDefault="006139BC"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0F11ECFD" w14:textId="77777777" w:rsidR="004113EF" w:rsidRDefault="004113EF"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82" w:type="dxa"/>
          </w:tcPr>
          <w:p w14:paraId="3DBD5378" w14:textId="77777777" w:rsidR="004113EF" w:rsidRPr="003D662E" w:rsidRDefault="004113EF"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4113EF" w:rsidRPr="008A52F9" w14:paraId="64F8E6B6"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32A0253E" w14:textId="154A3EE1" w:rsidR="004113EF" w:rsidRPr="00C83E1E" w:rsidRDefault="006139BC" w:rsidP="009C0AD4">
            <w:pPr>
              <w:rPr>
                <w:rFonts w:cstheme="minorHAnsi"/>
                <w:b w:val="0"/>
                <w:lang w:val="en-US"/>
              </w:rPr>
            </w:pPr>
            <w:r>
              <w:rPr>
                <w:rFonts w:cstheme="minorHAnsi"/>
                <w:b w:val="0"/>
                <w:lang w:val="en-US"/>
              </w:rPr>
              <w:t>dataTime</w:t>
            </w:r>
            <w:r w:rsidR="0065597E">
              <w:rPr>
                <w:rFonts w:cstheme="minorHAnsi"/>
                <w:b w:val="0"/>
                <w:lang w:val="en-US"/>
              </w:rPr>
              <w:t>D</w:t>
            </w:r>
            <w:r>
              <w:rPr>
                <w:rFonts w:cstheme="minorHAnsi"/>
                <w:b w:val="0"/>
                <w:lang w:val="en-US"/>
              </w:rPr>
              <w:t>iff</w:t>
            </w:r>
          </w:p>
        </w:tc>
        <w:tc>
          <w:tcPr>
            <w:tcW w:w="1850" w:type="dxa"/>
          </w:tcPr>
          <w:p w14:paraId="44C19284" w14:textId="3C41AF54" w:rsidR="004113EF" w:rsidRDefault="006139BC"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511EA75F" w14:textId="77777777" w:rsidR="004113EF" w:rsidRDefault="004113EF"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82" w:type="dxa"/>
          </w:tcPr>
          <w:p w14:paraId="2007C40D" w14:textId="5EE29A00" w:rsidR="004113EF" w:rsidRPr="003D662E" w:rsidRDefault="004113EF" w:rsidP="009C0AD4">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032FFFD" w14:textId="4462D5C0" w:rsidR="006139BC" w:rsidRDefault="006139BC" w:rsidP="00F21EC2">
      <w:pPr>
        <w:jc w:val="both"/>
        <w:rPr>
          <w:lang w:val="en-GB"/>
        </w:rPr>
      </w:pPr>
      <w:r>
        <w:rPr>
          <w:lang w:val="en-GB"/>
        </w:rPr>
        <w:t xml:space="preserve">The </w:t>
      </w:r>
      <w:r w:rsidRPr="006139BC">
        <w:rPr>
          <w:rFonts w:ascii="Consolas" w:hAnsi="Consolas"/>
          <w:lang w:val="en-GB"/>
        </w:rPr>
        <w:t>FileConnector</w:t>
      </w:r>
      <w:r>
        <w:rPr>
          <w:lang w:val="en-GB"/>
        </w:rPr>
        <w:t xml:space="preserve"> is a </w:t>
      </w:r>
      <w:r w:rsidRPr="006139BC">
        <w:rPr>
          <w:rFonts w:ascii="Consolas" w:hAnsi="Consolas"/>
          <w:lang w:val="en-GB"/>
        </w:rPr>
        <w:t>ChannelConnector</w:t>
      </w:r>
      <w:r>
        <w:rPr>
          <w:lang w:val="en-GB"/>
        </w:rPr>
        <w:t xml:space="preserve"> and, thus, allows for serializers and parsers/formatters to be set up (see </w:t>
      </w:r>
      <w:r>
        <w:rPr>
          <w:lang w:val="en-GB"/>
        </w:rPr>
        <w:fldChar w:fldCharType="begin"/>
      </w:r>
      <w:r>
        <w:rPr>
          <w:lang w:val="en-GB"/>
        </w:rPr>
        <w:instrText xml:space="preserve"> REF _Ref193537850 \h </w:instrText>
      </w:r>
      <w:r w:rsidR="00F21EC2">
        <w:rPr>
          <w:lang w:val="en-GB"/>
        </w:rPr>
        <w:instrText xml:space="preserve"> \* MERGEFORMAT </w:instrText>
      </w:r>
      <w:r>
        <w:rPr>
          <w:lang w:val="en-GB"/>
        </w:rPr>
      </w:r>
      <w:r>
        <w:rPr>
          <w:lang w:val="en-GB"/>
        </w:rPr>
        <w:fldChar w:fldCharType="separate"/>
      </w:r>
      <w:r w:rsidR="00357A2D" w:rsidRPr="003D662E">
        <w:rPr>
          <w:lang w:val="en-US"/>
        </w:rPr>
        <w:t xml:space="preserve">Table </w:t>
      </w:r>
      <w:r w:rsidR="00357A2D">
        <w:rPr>
          <w:noProof/>
          <w:lang w:val="en-US"/>
        </w:rPr>
        <w:t>14</w:t>
      </w:r>
      <w:r>
        <w:rPr>
          <w:lang w:val="en-GB"/>
        </w:rPr>
        <w:fldChar w:fldCharType="end"/>
      </w:r>
      <w:r>
        <w:rPr>
          <w:lang w:val="en-GB"/>
        </w:rPr>
        <w:t>), i.e., to turn the file connector into, e.g., a JSON, a TSV or a CSV connector. The</w:t>
      </w:r>
      <w:r w:rsidR="00AD2D8B">
        <w:rPr>
          <w:lang w:val="en-GB"/>
        </w:rPr>
        <w:t xml:space="preserve"> field</w:t>
      </w:r>
      <w:r>
        <w:rPr>
          <w:lang w:val="en-GB"/>
        </w:rPr>
        <w:t xml:space="preserve"> </w:t>
      </w:r>
      <w:r w:rsidRPr="006139BC">
        <w:rPr>
          <w:rFonts w:ascii="Consolas" w:hAnsi="Consolas"/>
          <w:lang w:val="en-GB"/>
        </w:rPr>
        <w:t>readFiles</w:t>
      </w:r>
      <w:r>
        <w:rPr>
          <w:lang w:val="en-GB"/>
        </w:rPr>
        <w:t xml:space="preserve"> may contain </w:t>
      </w:r>
      <w:r w:rsidR="00B95676">
        <w:rPr>
          <w:lang w:val="en-GB"/>
        </w:rPr>
        <w:t xml:space="preserve">a single file name, a folder nome or </w:t>
      </w:r>
      <w:r>
        <w:rPr>
          <w:lang w:val="en-GB"/>
        </w:rPr>
        <w:t xml:space="preserve">multiple file names </w:t>
      </w:r>
      <w:r w:rsidR="00B95676">
        <w:rPr>
          <w:lang w:val="en-GB"/>
        </w:rPr>
        <w:t>(</w:t>
      </w:r>
      <w:r w:rsidR="00B26673">
        <w:rPr>
          <w:lang w:val="en-GB"/>
        </w:rPr>
        <w:t xml:space="preserve">generically </w:t>
      </w:r>
      <w:r w:rsidR="00B95676">
        <w:rPr>
          <w:lang w:val="en-GB"/>
        </w:rPr>
        <w:t xml:space="preserve">as </w:t>
      </w:r>
      <w:r>
        <w:rPr>
          <w:lang w:val="en-GB"/>
        </w:rPr>
        <w:t>Java regular expressions</w:t>
      </w:r>
      <w:r w:rsidR="00B95676">
        <w:rPr>
          <w:lang w:val="en-GB"/>
        </w:rPr>
        <w:t>)</w:t>
      </w:r>
      <w:r>
        <w:rPr>
          <w:lang w:val="en-GB"/>
        </w:rPr>
        <w:t xml:space="preserve"> determining the files to be read. Files are read from the file system or as app resources. If multiple files are configured, their names are sorted lexicographically to determine the reading sequence.</w:t>
      </w:r>
      <w:r w:rsidR="00AD2D8B">
        <w:rPr>
          <w:lang w:val="en-GB"/>
        </w:rPr>
        <w:t xml:space="preserve"> The field </w:t>
      </w:r>
      <w:r w:rsidR="00AD2D8B" w:rsidRPr="00F21EC2">
        <w:rPr>
          <w:rFonts w:ascii="Consolas" w:hAnsi="Consolas"/>
          <w:lang w:val="en-GB"/>
        </w:rPr>
        <w:t>writeFiles</w:t>
      </w:r>
      <w:r w:rsidR="00AD2D8B">
        <w:rPr>
          <w:lang w:val="en-GB"/>
        </w:rPr>
        <w:t xml:space="preserve"> may contain a </w:t>
      </w:r>
      <w:r w:rsidR="00F21EC2">
        <w:rPr>
          <w:lang w:val="en-GB"/>
        </w:rPr>
        <w:t xml:space="preserve">file or </w:t>
      </w:r>
      <w:r w:rsidR="00AD2D8B">
        <w:rPr>
          <w:lang w:val="en-GB"/>
        </w:rPr>
        <w:t>folder</w:t>
      </w:r>
      <w:r w:rsidR="00F21EC2">
        <w:rPr>
          <w:lang w:val="en-GB"/>
        </w:rPr>
        <w:t xml:space="preserve"> in the file system to write incoming data to (if not specified, incoming data will be ignored). Data points read from the </w:t>
      </w:r>
      <w:r w:rsidR="00F21EC2" w:rsidRPr="006139BC">
        <w:rPr>
          <w:rFonts w:ascii="Consolas" w:hAnsi="Consolas"/>
          <w:lang w:val="en-GB"/>
        </w:rPr>
        <w:t>readFiles</w:t>
      </w:r>
      <w:r w:rsidR="00F21EC2">
        <w:rPr>
          <w:lang w:val="en-GB"/>
        </w:rPr>
        <w:t xml:space="preserve"> may be ingested with a fixed sampling frequency (see </w:t>
      </w:r>
      <w:r w:rsidR="00F21EC2">
        <w:rPr>
          <w:lang w:val="en-GB"/>
        </w:rPr>
        <w:fldChar w:fldCharType="begin"/>
      </w:r>
      <w:r w:rsidR="00F21EC2">
        <w:rPr>
          <w:lang w:val="en-GB"/>
        </w:rPr>
        <w:instrText xml:space="preserve"> REF _Ref193538086 \h  \* MERGEFORMAT </w:instrText>
      </w:r>
      <w:r w:rsidR="00F21EC2">
        <w:rPr>
          <w:lang w:val="en-GB"/>
        </w:rPr>
      </w:r>
      <w:r w:rsidR="00F21EC2">
        <w:rPr>
          <w:lang w:val="en-GB"/>
        </w:rPr>
        <w:fldChar w:fldCharType="separate"/>
      </w:r>
      <w:r w:rsidR="00357A2D" w:rsidRPr="003D662E">
        <w:rPr>
          <w:lang w:val="en-US"/>
        </w:rPr>
        <w:t xml:space="preserve">Table </w:t>
      </w:r>
      <w:r w:rsidR="00357A2D">
        <w:rPr>
          <w:noProof/>
          <w:lang w:val="en-US"/>
        </w:rPr>
        <w:t>13</w:t>
      </w:r>
      <w:r w:rsidR="00F21EC2">
        <w:rPr>
          <w:lang w:val="en-GB"/>
        </w:rPr>
        <w:fldChar w:fldCharType="end"/>
      </w:r>
      <w:r w:rsidR="00F21EC2">
        <w:rPr>
          <w:lang w:val="en-GB"/>
        </w:rPr>
        <w:t>) in polling mode or a simulated time in non-polling mode, either as fixed time between subsequent data points (</w:t>
      </w:r>
      <w:r w:rsidR="00F21EC2" w:rsidRPr="00F21EC2">
        <w:rPr>
          <w:rFonts w:ascii="Consolas" w:hAnsi="Consolas"/>
          <w:lang w:val="en-GB"/>
        </w:rPr>
        <w:t>dataTimediff</w:t>
      </w:r>
      <w:r w:rsidR="00F21EC2">
        <w:rPr>
          <w:lang w:val="en-GB"/>
        </w:rPr>
        <w:t>) or through a</w:t>
      </w:r>
      <w:r w:rsidR="00670809">
        <w:rPr>
          <w:lang w:val="en-GB"/>
        </w:rPr>
        <w:t xml:space="preserve">n </w:t>
      </w:r>
      <w:r w:rsidR="00670809" w:rsidRPr="00433645">
        <w:rPr>
          <w:rFonts w:ascii="Consolas" w:hAnsi="Consolas"/>
          <w:lang w:val="en-GB"/>
        </w:rPr>
        <w:t>ConnectorInputHandler</w:t>
      </w:r>
      <w:r w:rsidR="00670809">
        <w:rPr>
          <w:lang w:val="en-GB"/>
        </w:rPr>
        <w:t xml:space="preserve"> </w:t>
      </w:r>
      <w:r w:rsidR="00153442">
        <w:rPr>
          <w:lang w:val="en-GB"/>
        </w:rPr>
        <w:t xml:space="preserve">or a </w:t>
      </w:r>
      <w:r w:rsidR="00153442" w:rsidRPr="00153442">
        <w:rPr>
          <w:rFonts w:ascii="Consolas" w:hAnsi="Consolas"/>
          <w:lang w:val="en-GB"/>
        </w:rPr>
        <w:t>DataTimeDiffProvider</w:t>
      </w:r>
      <w:r w:rsidR="00153442">
        <w:rPr>
          <w:lang w:val="en-GB"/>
        </w:rPr>
        <w:t xml:space="preserve"> </w:t>
      </w:r>
      <w:r w:rsidR="00670809">
        <w:rPr>
          <w:lang w:val="en-GB"/>
        </w:rPr>
        <w:t>in generated connector integrations</w:t>
      </w:r>
      <w:r w:rsidR="00F21EC2">
        <w:rPr>
          <w:lang w:val="en-GB"/>
        </w:rPr>
        <w:t xml:space="preserve"> based on the last intested data point.</w:t>
      </w:r>
    </w:p>
    <w:p w14:paraId="047245CF" w14:textId="73ABE7E9" w:rsidR="00765CA5" w:rsidRDefault="00765CA5" w:rsidP="00F21EC2">
      <w:pPr>
        <w:jc w:val="both"/>
        <w:rPr>
          <w:lang w:val="en-GB"/>
        </w:rPr>
      </w:pPr>
      <w:r>
        <w:rPr>
          <w:lang w:val="en-GB"/>
        </w:rPr>
        <w:t xml:space="preserve">Pre-defined </w:t>
      </w:r>
      <w:r w:rsidRPr="003E0323">
        <w:rPr>
          <w:rFonts w:ascii="Consolas" w:hAnsi="Consolas"/>
          <w:lang w:val="en-GB"/>
        </w:rPr>
        <w:t>FileConnector</w:t>
      </w:r>
      <w:r>
        <w:rPr>
          <w:lang w:val="en-GB"/>
        </w:rPr>
        <w:t xml:space="preserve"> </w:t>
      </w:r>
      <w:r w:rsidR="003E0323">
        <w:rPr>
          <w:lang w:val="en-GB"/>
        </w:rPr>
        <w:t xml:space="preserve">IVML </w:t>
      </w:r>
      <w:r>
        <w:rPr>
          <w:lang w:val="en-GB"/>
        </w:rPr>
        <w:t xml:space="preserve">types are </w:t>
      </w:r>
      <w:r w:rsidRPr="00765CA5">
        <w:rPr>
          <w:rFonts w:ascii="Consolas" w:hAnsi="Consolas"/>
          <w:lang w:val="en-GB"/>
        </w:rPr>
        <w:t>JsonFileConnector</w:t>
      </w:r>
      <w:r>
        <w:rPr>
          <w:lang w:val="en-GB"/>
        </w:rPr>
        <w:t xml:space="preserve">, </w:t>
      </w:r>
      <w:r w:rsidRPr="00765CA5">
        <w:rPr>
          <w:rFonts w:ascii="Consolas" w:hAnsi="Consolas"/>
          <w:lang w:val="en-GB"/>
        </w:rPr>
        <w:t>CSVFileConnector</w:t>
      </w:r>
      <w:r>
        <w:rPr>
          <w:lang w:val="en-GB"/>
        </w:rPr>
        <w:t xml:space="preserve"> and </w:t>
      </w:r>
      <w:r w:rsidRPr="00765CA5">
        <w:rPr>
          <w:rFonts w:ascii="Consolas" w:hAnsi="Consolas"/>
          <w:lang w:val="en-GB"/>
        </w:rPr>
        <w:t>TSVFileConnector</w:t>
      </w:r>
      <w:r>
        <w:rPr>
          <w:lang w:val="en-GB"/>
        </w:rPr>
        <w:t>.</w:t>
      </w:r>
    </w:p>
    <w:p w14:paraId="16C18393" w14:textId="6263C2C5" w:rsidR="00D91A72" w:rsidRDefault="00D91A72" w:rsidP="00D91A72">
      <w:pPr>
        <w:pStyle w:val="Heading3"/>
        <w:rPr>
          <w:lang w:val="en-US"/>
        </w:rPr>
      </w:pPr>
      <w:bookmarkStart w:id="257" w:name="_Toc204191479"/>
      <w:r>
        <w:rPr>
          <w:lang w:val="en-US"/>
        </w:rPr>
        <w:lastRenderedPageBreak/>
        <w:t>Applications and Service Meshes</w:t>
      </w:r>
      <w:bookmarkEnd w:id="257"/>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761BCC6C"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357A2D" w:rsidRPr="003D662E">
        <w:rPr>
          <w:lang w:val="en-US"/>
        </w:rPr>
        <w:t xml:space="preserve">Figure </w:t>
      </w:r>
      <w:r w:rsidR="00357A2D">
        <w:rPr>
          <w:noProof/>
          <w:lang w:val="en-US"/>
        </w:rPr>
        <w:t>41</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357A2D" w:rsidRPr="003D662E">
        <w:rPr>
          <w:lang w:val="en-US"/>
        </w:rPr>
        <w:t xml:space="preserve">Figure </w:t>
      </w:r>
      <w:r w:rsidR="00357A2D">
        <w:rPr>
          <w:noProof/>
          <w:lang w:val="en-US"/>
        </w:rPr>
        <w:t>43</w:t>
      </w:r>
      <w:r>
        <w:rPr>
          <w:lang w:val="en-US"/>
        </w:rPr>
        <w:fldChar w:fldCharType="end"/>
      </w:r>
      <w:r>
        <w:rPr>
          <w:lang w:val="en-US"/>
        </w:rPr>
        <w:t xml:space="preserve"> for an example). An application specifies its constituting service meshes (usually one) as well as technical information.</w:t>
      </w:r>
    </w:p>
    <w:p w14:paraId="0B7392E8" w14:textId="6DB73C91"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357A2D" w:rsidRPr="003D662E">
        <w:rPr>
          <w:lang w:val="en-US"/>
        </w:rPr>
        <w:t xml:space="preserve">Table </w:t>
      </w:r>
      <w:r w:rsidR="00357A2D">
        <w:rPr>
          <w:noProof/>
          <w:lang w:val="en-US"/>
        </w:rPr>
        <w:t>21</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357A2D" w:rsidRPr="003D662E">
        <w:rPr>
          <w:lang w:val="en-US"/>
        </w:rPr>
        <w:t xml:space="preserve">Figure </w:t>
      </w:r>
      <w:r w:rsidR="00357A2D">
        <w:rPr>
          <w:noProof/>
          <w:lang w:val="en-US"/>
        </w:rPr>
        <w:t>48</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35C2CBD5" w:rsidR="00AC33A3" w:rsidRDefault="00AC33A3" w:rsidP="00AC33A3">
      <w:pPr>
        <w:pStyle w:val="Caption"/>
        <w:jc w:val="center"/>
        <w:rPr>
          <w:lang w:val="en-US"/>
        </w:rPr>
      </w:pPr>
      <w:bookmarkStart w:id="258"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57A2D">
        <w:rPr>
          <w:noProof/>
          <w:lang w:val="en-US"/>
        </w:rPr>
        <w:t>21</w:t>
      </w:r>
      <w:r w:rsidRPr="003D662E">
        <w:fldChar w:fldCharType="end"/>
      </w:r>
      <w:bookmarkEnd w:id="258"/>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8A52F9"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A52F9"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A52F9"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A52F9"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A52F9"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A52F9"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A52F9"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8A52F9"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4E9DB6F8"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357A2D">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A52F9"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A52F9"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8A52F9"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lastRenderedPageBreak/>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8A52F9"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8A52F9"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8A52F9"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59" w:name="_Toc204191480"/>
      <w:r w:rsidRPr="003D662E">
        <w:rPr>
          <w:lang w:val="en-US"/>
        </w:rPr>
        <w:t xml:space="preserve">Platform </w:t>
      </w:r>
      <w:r w:rsidR="00600F88" w:rsidRPr="003D662E">
        <w:rPr>
          <w:lang w:val="en-US"/>
        </w:rPr>
        <w:t>I</w:t>
      </w:r>
      <w:r w:rsidRPr="003D662E">
        <w:rPr>
          <w:lang w:val="en-US"/>
        </w:rPr>
        <w:t xml:space="preserve">nstantiation </w:t>
      </w:r>
      <w:bookmarkEnd w:id="231"/>
      <w:r w:rsidR="00600F88" w:rsidRPr="003D662E">
        <w:rPr>
          <w:lang w:val="en-US"/>
        </w:rPr>
        <w:t>P</w:t>
      </w:r>
      <w:r w:rsidR="001974CC" w:rsidRPr="003D662E">
        <w:rPr>
          <w:lang w:val="en-US"/>
        </w:rPr>
        <w:t>rocess</w:t>
      </w:r>
      <w:bookmarkEnd w:id="232"/>
      <w:bookmarkEnd w:id="236"/>
      <w:bookmarkEnd w:id="239"/>
      <w:bookmarkEnd w:id="259"/>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76951C81"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56</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7245E8">
      <w:pPr>
        <w:pStyle w:val="ListParagraph"/>
        <w:numPr>
          <w:ilvl w:val="0"/>
          <w:numId w:val="28"/>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7245E8">
      <w:pPr>
        <w:pStyle w:val="ListParagraph"/>
        <w:numPr>
          <w:ilvl w:val="0"/>
          <w:numId w:val="28"/>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7245E8">
      <w:pPr>
        <w:pStyle w:val="ListParagraph"/>
        <w:numPr>
          <w:ilvl w:val="0"/>
          <w:numId w:val="28"/>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7245E8">
      <w:pPr>
        <w:pStyle w:val="ListParagraph"/>
        <w:numPr>
          <w:ilvl w:val="0"/>
          <w:numId w:val="28"/>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7245E8">
      <w:pPr>
        <w:pStyle w:val="ListParagraph"/>
        <w:numPr>
          <w:ilvl w:val="0"/>
          <w:numId w:val="28"/>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12F95153" w:rsidR="00DD2F24" w:rsidRPr="003D662E" w:rsidRDefault="006E2A97" w:rsidP="007245E8">
      <w:pPr>
        <w:pStyle w:val="ListParagraph"/>
        <w:numPr>
          <w:ilvl w:val="0"/>
          <w:numId w:val="28"/>
        </w:numPr>
        <w:jc w:val="both"/>
        <w:rPr>
          <w:lang w:val="en-US"/>
        </w:rPr>
      </w:pPr>
      <w:r w:rsidRPr="003D662E">
        <w:rPr>
          <w:rFonts w:ascii="Consolas" w:hAnsi="Consolas"/>
          <w:lang w:val="en-US"/>
        </w:rPr>
        <w:lastRenderedPageBreak/>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56</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2E3366B8"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357A2D" w:rsidRPr="003D662E">
        <w:rPr>
          <w:lang w:val="en-US"/>
        </w:rPr>
        <w:t xml:space="preserve">Figure </w:t>
      </w:r>
      <w:r w:rsidR="00357A2D">
        <w:rPr>
          <w:noProof/>
          <w:lang w:val="en-US"/>
        </w:rPr>
        <w:t>56</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4B5C3F30"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09"/>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357A2D">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68C31CEA"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60"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357A2D" w:rsidRPr="003D662E">
        <w:rPr>
          <w:lang w:val="en-US"/>
        </w:rPr>
        <w:t xml:space="preserve">Figure </w:t>
      </w:r>
      <w:r w:rsidR="00357A2D">
        <w:rPr>
          <w:noProof/>
          <w:lang w:val="en-US"/>
        </w:rPr>
        <w:t>56</w:t>
      </w:r>
      <w:r w:rsidR="001C10C3" w:rsidRPr="003D662E">
        <w:rPr>
          <w:lang w:val="en-US"/>
        </w:rPr>
        <w:fldChar w:fldCharType="end"/>
      </w:r>
      <w:bookmarkEnd w:id="260"/>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25A969B8" w:rsidR="00E5519D" w:rsidRPr="003D662E" w:rsidRDefault="00507BCA" w:rsidP="00507BCA">
      <w:pPr>
        <w:pStyle w:val="Caption"/>
        <w:jc w:val="center"/>
        <w:rPr>
          <w:lang w:val="en-US"/>
        </w:rPr>
      </w:pPr>
      <w:bookmarkStart w:id="261"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56</w:t>
      </w:r>
      <w:r w:rsidRPr="003D662E">
        <w:fldChar w:fldCharType="end"/>
      </w:r>
      <w:bookmarkEnd w:id="261"/>
      <w:r w:rsidRPr="003D662E">
        <w:rPr>
          <w:lang w:val="en-US"/>
        </w:rPr>
        <w:t>: Overview of the platform instantiation process.</w:t>
      </w:r>
    </w:p>
    <w:p w14:paraId="5DBA7B46" w14:textId="7D72CCE1" w:rsidR="00F062A7" w:rsidRPr="003D662E" w:rsidRDefault="00782909" w:rsidP="00D9614F">
      <w:pPr>
        <w:jc w:val="both"/>
        <w:rPr>
          <w:lang w:val="en-US"/>
        </w:rPr>
      </w:pPr>
      <w:bookmarkStart w:id="262"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63" w:name="_Ref120789406"/>
      <w:bookmarkStart w:id="264" w:name="_Toc204191481"/>
      <w:bookmarkStart w:id="265" w:name="_Ref101353228"/>
      <w:r w:rsidRPr="003D662E">
        <w:rPr>
          <w:lang w:val="en-US"/>
        </w:rPr>
        <w:t>Container Instantiation</w:t>
      </w:r>
      <w:bookmarkEnd w:id="263"/>
      <w:bookmarkEnd w:id="264"/>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1EA4D402"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357A2D" w:rsidRPr="003D662E">
        <w:rPr>
          <w:lang w:val="en-GB"/>
        </w:rPr>
        <w:t xml:space="preserve">Figure </w:t>
      </w:r>
      <w:r w:rsidR="00357A2D">
        <w:rPr>
          <w:noProof/>
          <w:lang w:val="en-GB"/>
        </w:rPr>
        <w:t>57</w:t>
      </w:r>
      <w:r w:rsidR="00EB40C0" w:rsidRPr="003D662E">
        <w:rPr>
          <w:lang w:val="en-US"/>
        </w:rPr>
        <w:fldChar w:fldCharType="end"/>
      </w:r>
      <w:r w:rsidRPr="003D662E">
        <w:rPr>
          <w:lang w:val="en-US"/>
        </w:rPr>
        <w:t>. These types are</w:t>
      </w:r>
    </w:p>
    <w:p w14:paraId="26536EE4" w14:textId="22E6EBA1" w:rsidR="00476E51" w:rsidRPr="003D662E" w:rsidRDefault="00476E51" w:rsidP="007245E8">
      <w:pPr>
        <w:pStyle w:val="ListParagraph"/>
        <w:numPr>
          <w:ilvl w:val="0"/>
          <w:numId w:val="46"/>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7245E8">
      <w:pPr>
        <w:pStyle w:val="ListParagraph"/>
        <w:numPr>
          <w:ilvl w:val="0"/>
          <w:numId w:val="46"/>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7245E8">
      <w:pPr>
        <w:pStyle w:val="ListParagraph"/>
        <w:numPr>
          <w:ilvl w:val="0"/>
          <w:numId w:val="46"/>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7245E8">
      <w:pPr>
        <w:pStyle w:val="ListParagraph"/>
        <w:numPr>
          <w:ilvl w:val="0"/>
          <w:numId w:val="46"/>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7245E8">
      <w:pPr>
        <w:pStyle w:val="ListParagraph"/>
        <w:numPr>
          <w:ilvl w:val="0"/>
          <w:numId w:val="46"/>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7245E8">
      <w:pPr>
        <w:pStyle w:val="ListParagraph"/>
        <w:numPr>
          <w:ilvl w:val="0"/>
          <w:numId w:val="46"/>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7501BBBE" w:rsidR="00080E6F" w:rsidRPr="003D662E" w:rsidRDefault="00080E6F" w:rsidP="00EB40C0">
      <w:pPr>
        <w:pStyle w:val="Caption"/>
        <w:jc w:val="center"/>
        <w:rPr>
          <w:lang w:val="en-GB"/>
        </w:rPr>
      </w:pPr>
      <w:bookmarkStart w:id="266"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357A2D">
        <w:rPr>
          <w:noProof/>
          <w:lang w:val="en-GB"/>
        </w:rPr>
        <w:t>57</w:t>
      </w:r>
      <w:r w:rsidRPr="003D662E">
        <w:fldChar w:fldCharType="end"/>
      </w:r>
      <w:bookmarkEnd w:id="266"/>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598A5446"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0"/>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357A2D" w:rsidRPr="007D4360">
        <w:rPr>
          <w:lang w:val="en-GB"/>
        </w:rPr>
        <w:t xml:space="preserve">Figure </w:t>
      </w:r>
      <w:r w:rsidR="00357A2D">
        <w:rPr>
          <w:noProof/>
          <w:lang w:val="en-GB"/>
        </w:rPr>
        <w:t>58</w:t>
      </w:r>
      <w:r w:rsidR="00357A2D"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27C8A3A9" w:rsidR="00531E30" w:rsidRPr="007D4360" w:rsidRDefault="00531E30" w:rsidP="00531E30">
      <w:pPr>
        <w:pStyle w:val="Caption"/>
        <w:jc w:val="center"/>
        <w:rPr>
          <w:lang w:val="en-GB"/>
        </w:rPr>
      </w:pPr>
      <w:bookmarkStart w:id="267"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357A2D">
        <w:rPr>
          <w:noProof/>
          <w:lang w:val="en-GB"/>
        </w:rPr>
        <w:t>58</w:t>
      </w:r>
      <w:r w:rsidRPr="007D4360">
        <w:fldChar w:fldCharType="end"/>
      </w:r>
      <w:r w:rsidRPr="007D4360">
        <w:rPr>
          <w:lang w:val="en-GB"/>
        </w:rPr>
        <w:t>: Container base image creation</w:t>
      </w:r>
      <w:bookmarkEnd w:id="267"/>
    </w:p>
    <w:p w14:paraId="1A1CFA7E" w14:textId="4255E07B" w:rsidR="005477EB" w:rsidRPr="007D4360" w:rsidRDefault="005477EB" w:rsidP="007245E8">
      <w:pPr>
        <w:pStyle w:val="ListParagraph"/>
        <w:numPr>
          <w:ilvl w:val="0"/>
          <w:numId w:val="49"/>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7245E8">
      <w:pPr>
        <w:pStyle w:val="ListParagraph"/>
        <w:numPr>
          <w:ilvl w:val="0"/>
          <w:numId w:val="49"/>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7245E8">
      <w:pPr>
        <w:pStyle w:val="ListParagraph"/>
        <w:numPr>
          <w:ilvl w:val="0"/>
          <w:numId w:val="49"/>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7245E8">
      <w:pPr>
        <w:pStyle w:val="ListParagraph"/>
        <w:numPr>
          <w:ilvl w:val="1"/>
          <w:numId w:val="49"/>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7245E8">
      <w:pPr>
        <w:pStyle w:val="ListParagraph"/>
        <w:numPr>
          <w:ilvl w:val="1"/>
          <w:numId w:val="49"/>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7C99B27D"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357A2D">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357A2D">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68" w:name="_Ref120789357"/>
      <w:bookmarkStart w:id="269" w:name="_Toc204191482"/>
      <w:r w:rsidRPr="003D662E">
        <w:rPr>
          <w:lang w:val="en-US"/>
        </w:rPr>
        <w:lastRenderedPageBreak/>
        <w:t>Example</w:t>
      </w:r>
      <w:r w:rsidR="00F41335" w:rsidRPr="003D662E">
        <w:rPr>
          <w:lang w:val="en-US"/>
        </w:rPr>
        <w:t xml:space="preserve"> Application</w:t>
      </w:r>
      <w:r w:rsidRPr="003D662E">
        <w:rPr>
          <w:lang w:val="en-US"/>
        </w:rPr>
        <w:t>s</w:t>
      </w:r>
      <w:bookmarkEnd w:id="265"/>
      <w:bookmarkEnd w:id="268"/>
      <w:bookmarkEnd w:id="269"/>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1"/>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7245E8">
      <w:pPr>
        <w:pStyle w:val="ListParagraph"/>
        <w:numPr>
          <w:ilvl w:val="0"/>
          <w:numId w:val="33"/>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7245E8">
      <w:pPr>
        <w:pStyle w:val="ListParagraph"/>
        <w:numPr>
          <w:ilvl w:val="0"/>
          <w:numId w:val="33"/>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7245E8">
      <w:pPr>
        <w:pStyle w:val="ListParagraph"/>
        <w:numPr>
          <w:ilvl w:val="0"/>
          <w:numId w:val="33"/>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7245E8">
      <w:pPr>
        <w:pStyle w:val="ListParagraph"/>
        <w:numPr>
          <w:ilvl w:val="0"/>
          <w:numId w:val="33"/>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378717E3" w:rsidR="00A834B6" w:rsidRDefault="00783E6B" w:rsidP="007245E8">
      <w:pPr>
        <w:pStyle w:val="ListParagraph"/>
        <w:numPr>
          <w:ilvl w:val="0"/>
          <w:numId w:val="33"/>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fldChar w:fldCharType="separate"/>
      </w:r>
      <w:r w:rsidR="00357A2D">
        <w:rPr>
          <w:b/>
          <w:bCs/>
          <w:vertAlign w:val="superscript"/>
          <w:lang w:val="en-US"/>
        </w:rPr>
        <w:t>Error!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8"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629F2283" w:rsidR="00A834B6" w:rsidRDefault="00A834B6" w:rsidP="00A834B6">
      <w:pPr>
        <w:pStyle w:val="Caption"/>
        <w:jc w:val="center"/>
        <w:rPr>
          <w:lang w:val="en-GB"/>
        </w:rPr>
      </w:pPr>
      <w:bookmarkStart w:id="270"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357A2D">
        <w:rPr>
          <w:noProof/>
          <w:lang w:val="en-GB"/>
        </w:rPr>
        <w:t>59</w:t>
      </w:r>
      <w:r w:rsidRPr="003D662E">
        <w:fldChar w:fldCharType="end"/>
      </w:r>
      <w:bookmarkEnd w:id="270"/>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08237957" w:rsidR="009573A8" w:rsidRPr="003D662E" w:rsidRDefault="00505128" w:rsidP="007245E8">
      <w:pPr>
        <w:pStyle w:val="ListParagraph"/>
        <w:numPr>
          <w:ilvl w:val="0"/>
          <w:numId w:val="33"/>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357A2D" w:rsidRPr="003D662E">
        <w:rPr>
          <w:lang w:val="en-GB"/>
        </w:rPr>
        <w:t xml:space="preserve">Figure </w:t>
      </w:r>
      <w:r w:rsidR="00357A2D">
        <w:rPr>
          <w:noProof/>
          <w:lang w:val="en-GB"/>
        </w:rPr>
        <w:t>59</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0EE954F5" w:rsidR="00DB6AFB" w:rsidRDefault="00A834B6" w:rsidP="007245E8">
      <w:pPr>
        <w:pStyle w:val="ListParagraph"/>
        <w:numPr>
          <w:ilvl w:val="0"/>
          <w:numId w:val="33"/>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357A2D" w:rsidRPr="007F5501">
        <w:rPr>
          <w:lang w:val="en-GB"/>
        </w:rPr>
        <w:t xml:space="preserve">Figure </w:t>
      </w:r>
      <w:r w:rsidR="00357A2D">
        <w:rPr>
          <w:noProof/>
          <w:lang w:val="en-GB"/>
        </w:rPr>
        <w:t>60</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7428481C" w:rsidR="00DB6AFB" w:rsidRPr="007F5501" w:rsidRDefault="00DB6AFB" w:rsidP="00DB6AFB">
      <w:pPr>
        <w:pStyle w:val="Caption"/>
        <w:jc w:val="center"/>
        <w:rPr>
          <w:lang w:val="en-GB"/>
        </w:rPr>
      </w:pPr>
      <w:bookmarkStart w:id="271"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357A2D">
        <w:rPr>
          <w:noProof/>
          <w:lang w:val="en-GB"/>
        </w:rPr>
        <w:t>60</w:t>
      </w:r>
      <w:r>
        <w:fldChar w:fldCharType="end"/>
      </w:r>
      <w:bookmarkEnd w:id="271"/>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7245E8">
      <w:pPr>
        <w:pStyle w:val="ListParagraph"/>
        <w:numPr>
          <w:ilvl w:val="0"/>
          <w:numId w:val="33"/>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2"/>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7245E8">
      <w:pPr>
        <w:pStyle w:val="ListParagraph"/>
        <w:numPr>
          <w:ilvl w:val="0"/>
          <w:numId w:val="33"/>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7245E8">
      <w:pPr>
        <w:pStyle w:val="ListParagraph"/>
        <w:numPr>
          <w:ilvl w:val="0"/>
          <w:numId w:val="33"/>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modbusTcp</w:t>
      </w:r>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REST</w:t>
      </w:r>
      <w:r w:rsidRPr="003B7191">
        <w:rPr>
          <w:b/>
          <w:lang w:val="en-US"/>
        </w:rPr>
        <w:t>:</w:t>
      </w:r>
      <w:r w:rsidRPr="003B7191">
        <w:rPr>
          <w:lang w:val="en-US"/>
        </w:rPr>
        <w:t xml:space="preserve"> </w:t>
      </w:r>
      <w:r>
        <w:rPr>
          <w:lang w:val="en-US"/>
        </w:rPr>
        <w:t>Regression test example for the REST connector. Contains a simple application, but just for completeness of the configuration model. The application is not used, rather than the connector is directly tested.</w:t>
      </w:r>
    </w:p>
    <w:p w14:paraId="57D50C11" w14:textId="0F053695" w:rsidR="00E62ABC" w:rsidRDefault="00E62ABC" w:rsidP="007245E8">
      <w:pPr>
        <w:pStyle w:val="ListParagraph"/>
        <w:numPr>
          <w:ilvl w:val="0"/>
          <w:numId w:val="33"/>
        </w:numPr>
        <w:jc w:val="both"/>
        <w:rPr>
          <w:lang w:val="en-US"/>
        </w:rPr>
      </w:pPr>
      <w:r w:rsidRPr="003B7191">
        <w:rPr>
          <w:b/>
          <w:lang w:val="en-US"/>
        </w:rPr>
        <w:t>examples.</w:t>
      </w:r>
      <w:r>
        <w:rPr>
          <w:b/>
          <w:lang w:val="en-US"/>
        </w:rPr>
        <w:t>MDZH</w:t>
      </w:r>
      <w:r w:rsidRPr="003B7191">
        <w:rPr>
          <w:b/>
          <w:lang w:val="en-US"/>
        </w:rPr>
        <w:t>:</w:t>
      </w:r>
      <w:r w:rsidRPr="003B7191">
        <w:rPr>
          <w:lang w:val="en-US"/>
        </w:rPr>
        <w:t xml:space="preserve"> </w:t>
      </w:r>
      <w:r>
        <w:rPr>
          <w:lang w:val="en-US"/>
        </w:rPr>
        <w:t>Conceptual example for an energy demonstrator in the Mittelstands Digital Zentrum Hannover. Includes OPC UA, AAS, serial and INFLUX connector.</w:t>
      </w:r>
    </w:p>
    <w:p w14:paraId="4A2DBE7B" w14:textId="13469507" w:rsidR="00E5519D" w:rsidRPr="003D662E" w:rsidRDefault="00E5519D" w:rsidP="00E5519D">
      <w:pPr>
        <w:pStyle w:val="Heading2"/>
        <w:rPr>
          <w:lang w:val="en-US"/>
        </w:rPr>
      </w:pPr>
      <w:bookmarkStart w:id="272" w:name="_Ref101369004"/>
      <w:bookmarkStart w:id="273" w:name="_Toc204191483"/>
      <w:r w:rsidRPr="003D662E">
        <w:rPr>
          <w:lang w:val="en-US"/>
        </w:rPr>
        <w:t xml:space="preserve">Creating an </w:t>
      </w:r>
      <w:r w:rsidR="003736EF" w:rsidRPr="003D662E">
        <w:rPr>
          <w:lang w:val="en-US"/>
        </w:rPr>
        <w:t>A</w:t>
      </w:r>
      <w:r w:rsidRPr="003D662E">
        <w:rPr>
          <w:lang w:val="en-US"/>
        </w:rPr>
        <w:t>pplication</w:t>
      </w:r>
      <w:bookmarkEnd w:id="262"/>
      <w:bookmarkEnd w:id="272"/>
      <w:bookmarkEnd w:id="273"/>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t>
      </w:r>
      <w:r w:rsidR="00E46B57" w:rsidRPr="003D662E">
        <w:rPr>
          <w:lang w:val="en-US"/>
        </w:rPr>
        <w:lastRenderedPageBreak/>
        <w:t xml:space="preserve">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3723DC02"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61</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357A2D" w:rsidRPr="003D662E">
        <w:rPr>
          <w:lang w:val="en-US"/>
        </w:rPr>
        <w:t xml:space="preserve">Figure </w:t>
      </w:r>
      <w:r w:rsidR="00357A2D">
        <w:rPr>
          <w:noProof/>
          <w:lang w:val="en-US"/>
        </w:rPr>
        <w:t>61</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fldChar w:fldCharType="separate"/>
      </w:r>
      <w:r w:rsidR="00357A2D">
        <w:rPr>
          <w:b/>
          <w:bCs/>
          <w:vertAlign w:val="superscript"/>
          <w:lang w:val="en-US"/>
        </w:rPr>
        <w:t>Error!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7245E8">
      <w:pPr>
        <w:pStyle w:val="ListParagraph"/>
        <w:numPr>
          <w:ilvl w:val="0"/>
          <w:numId w:val="26"/>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3"/>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7245E8">
      <w:pPr>
        <w:pStyle w:val="ListParagraph"/>
        <w:numPr>
          <w:ilvl w:val="0"/>
          <w:numId w:val="26"/>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4C7A06D4" w:rsidR="0024178C" w:rsidRPr="003D662E" w:rsidRDefault="00AD0037" w:rsidP="007245E8">
      <w:pPr>
        <w:pStyle w:val="ListParagraph"/>
        <w:numPr>
          <w:ilvl w:val="0"/>
          <w:numId w:val="26"/>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357A2D">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7245E8">
      <w:pPr>
        <w:pStyle w:val="ListParagraph"/>
        <w:numPr>
          <w:ilvl w:val="0"/>
          <w:numId w:val="26"/>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6031ACCE" w:rsidR="00FE1F18" w:rsidRPr="003D662E" w:rsidRDefault="00825873" w:rsidP="007245E8">
      <w:pPr>
        <w:pStyle w:val="ListParagraph"/>
        <w:numPr>
          <w:ilvl w:val="0"/>
          <w:numId w:val="26"/>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357A2D">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357A2D">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27960D0E" w:rsidR="00507BCA" w:rsidRPr="003D662E" w:rsidRDefault="00507BCA" w:rsidP="00507BCA">
      <w:pPr>
        <w:pStyle w:val="Caption"/>
        <w:jc w:val="center"/>
        <w:rPr>
          <w:lang w:val="en-US"/>
        </w:rPr>
      </w:pPr>
      <w:bookmarkStart w:id="274"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61</w:t>
      </w:r>
      <w:r w:rsidRPr="003D662E">
        <w:fldChar w:fldCharType="end"/>
      </w:r>
      <w:bookmarkEnd w:id="274"/>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75" w:name="_Ref110940416"/>
      <w:bookmarkStart w:id="276" w:name="_Toc204191484"/>
      <w:r w:rsidRPr="003D662E">
        <w:rPr>
          <w:lang w:val="en-US"/>
        </w:rPr>
        <w:t>Project Structures</w:t>
      </w:r>
      <w:bookmarkEnd w:id="275"/>
      <w:bookmarkEnd w:id="276"/>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0FE1C6AE"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61</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60FD94E6"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w:t>
      </w:r>
      <w:r w:rsidRPr="003D662E">
        <w:rPr>
          <w:lang w:val="en-US"/>
        </w:rPr>
        <w:lastRenderedPageBreak/>
        <w:t xml:space="preserve">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4"/>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5"/>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5CB8FDDF" w:rsidR="0006191D" w:rsidRPr="003D662E" w:rsidRDefault="0006191D" w:rsidP="0006191D">
      <w:pPr>
        <w:pStyle w:val="Caption"/>
        <w:jc w:val="center"/>
        <w:rPr>
          <w:lang w:val="en-US"/>
        </w:rPr>
      </w:pPr>
      <w:bookmarkStart w:id="278"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63</w:t>
      </w:r>
      <w:r w:rsidRPr="003D662E">
        <w:fldChar w:fldCharType="end"/>
      </w:r>
      <w:bookmarkEnd w:id="278"/>
      <w:r w:rsidRPr="003D662E">
        <w:rPr>
          <w:lang w:val="en-US"/>
        </w:rPr>
        <w:t>: Detailed structure of the generated application interfaces.</w:t>
      </w:r>
    </w:p>
    <w:p w14:paraId="535B70B8" w14:textId="5F8CA37E"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63</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305EA0BE" w:rsidR="0006191D" w:rsidRPr="003D662E" w:rsidRDefault="0006191D" w:rsidP="0006191D">
      <w:pPr>
        <w:pStyle w:val="Caption"/>
        <w:jc w:val="center"/>
        <w:rPr>
          <w:lang w:val="en-US"/>
        </w:rPr>
      </w:pPr>
      <w:bookmarkStart w:id="279"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64</w:t>
      </w:r>
      <w:r w:rsidRPr="003D662E">
        <w:fldChar w:fldCharType="end"/>
      </w:r>
      <w:bookmarkEnd w:id="279"/>
      <w:r w:rsidRPr="003D662E">
        <w:rPr>
          <w:lang w:val="en-US"/>
        </w:rPr>
        <w:t>: Detailed structure of the generated service integrations.</w:t>
      </w:r>
    </w:p>
    <w:p w14:paraId="29132970" w14:textId="4FA072C9"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6"/>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357A2D">
        <w:rPr>
          <w:lang w:val="en-US"/>
        </w:rPr>
        <w:t>3.5.2.1</w:t>
      </w:r>
      <w:r w:rsidRPr="003D662E">
        <w:rPr>
          <w:lang w:val="en-US"/>
        </w:rPr>
        <w:fldChar w:fldCharType="end"/>
      </w:r>
      <w:r w:rsidRPr="003D662E">
        <w:rPr>
          <w:lang w:val="en-US"/>
        </w:rPr>
        <w:t>.</w:t>
      </w:r>
    </w:p>
    <w:p w14:paraId="752A4F66" w14:textId="79BA8D30"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357A2D" w:rsidRPr="003D662E">
        <w:rPr>
          <w:lang w:val="en-US"/>
        </w:rPr>
        <w:t xml:space="preserve">Figure </w:t>
      </w:r>
      <w:r w:rsidR="00357A2D">
        <w:rPr>
          <w:noProof/>
          <w:lang w:val="en-US"/>
        </w:rPr>
        <w:t>65</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tests (in </w:t>
      </w:r>
      <w:r w:rsidR="00566A62" w:rsidRPr="00566A62">
        <w:rPr>
          <w:rFonts w:ascii="Consolas" w:hAnsi="Consolas"/>
          <w:lang w:val="en-US"/>
        </w:rPr>
        <w:t>iip.connectivity</w:t>
      </w:r>
      <w:r w:rsidR="00566A62">
        <w:rPr>
          <w:lang w:val="en-US"/>
        </w:rPr>
        <w:t xml:space="preserve">), simple programs that are intended to run a generated connector </w:t>
      </w:r>
      <w:r w:rsidR="00566A62">
        <w:rPr>
          <w:lang w:val="en-US"/>
        </w:rPr>
        <w:lastRenderedPageBreak/>
        <w:t xml:space="preserve">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7245E8">
      <w:pPr>
        <w:pStyle w:val="ListParagraph"/>
        <w:numPr>
          <w:ilvl w:val="0"/>
          <w:numId w:val="43"/>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7245E8">
      <w:pPr>
        <w:pStyle w:val="ListParagraph"/>
        <w:numPr>
          <w:ilvl w:val="0"/>
          <w:numId w:val="43"/>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7245E8">
      <w:pPr>
        <w:pStyle w:val="ListParagraph"/>
        <w:numPr>
          <w:ilvl w:val="0"/>
          <w:numId w:val="43"/>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7245E8">
      <w:pPr>
        <w:pStyle w:val="ListParagraph"/>
        <w:numPr>
          <w:ilvl w:val="0"/>
          <w:numId w:val="43"/>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7245E8">
      <w:pPr>
        <w:pStyle w:val="ListParagraph"/>
        <w:numPr>
          <w:ilvl w:val="0"/>
          <w:numId w:val="43"/>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7245E8">
      <w:pPr>
        <w:pStyle w:val="ListParagraph"/>
        <w:numPr>
          <w:ilvl w:val="0"/>
          <w:numId w:val="43"/>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7245E8">
      <w:pPr>
        <w:pStyle w:val="ListParagraph"/>
        <w:numPr>
          <w:ilvl w:val="0"/>
          <w:numId w:val="43"/>
        </w:numPr>
        <w:jc w:val="both"/>
        <w:rPr>
          <w:lang w:val="en-US"/>
        </w:rPr>
      </w:pPr>
      <w:r w:rsidRPr="003D662E">
        <w:rPr>
          <w:lang w:val="en-US"/>
        </w:rPr>
        <w:t xml:space="preserve">Test data specification </w:t>
      </w:r>
      <w:r w:rsidR="00876260" w:rsidRPr="003D662E">
        <w:rPr>
          <w:lang w:val="en-US"/>
        </w:rPr>
        <w:t xml:space="preserve">in </w:t>
      </w:r>
      <w:bookmarkStart w:id="280" w:name="_Hlk113956115"/>
      <w:r w:rsidR="00876260" w:rsidRPr="003D662E">
        <w:rPr>
          <w:rFonts w:ascii="Consolas" w:hAnsi="Consolas"/>
          <w:lang w:val="en-US"/>
        </w:rPr>
        <w:t>src/test/resources</w:t>
      </w:r>
      <w:bookmarkEnd w:id="280"/>
      <w:r w:rsidR="00876260" w:rsidRPr="003D662E">
        <w:rPr>
          <w:lang w:val="en-US"/>
        </w:rPr>
        <w:t xml:space="preserve"> </w:t>
      </w:r>
      <w:r w:rsidRPr="003D662E">
        <w:rPr>
          <w:lang w:val="en-US"/>
        </w:rPr>
        <w:t>(to be filled and renamed)</w:t>
      </w:r>
    </w:p>
    <w:p w14:paraId="3D6F7B99" w14:textId="5DE5DE55" w:rsidR="002B4EFC" w:rsidRPr="003D662E" w:rsidRDefault="002B4EFC" w:rsidP="007245E8">
      <w:pPr>
        <w:pStyle w:val="ListParagraph"/>
        <w:numPr>
          <w:ilvl w:val="0"/>
          <w:numId w:val="43"/>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39396991" w:rsidR="00312A84" w:rsidRPr="003D662E" w:rsidRDefault="00312A84" w:rsidP="00312A84">
      <w:pPr>
        <w:pStyle w:val="Caption"/>
        <w:jc w:val="center"/>
        <w:rPr>
          <w:lang w:val="en-US"/>
        </w:rPr>
      </w:pPr>
      <w:bookmarkStart w:id="281"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65</w:t>
      </w:r>
      <w:r w:rsidRPr="003D662E">
        <w:fldChar w:fldCharType="end"/>
      </w:r>
      <w:bookmarkEnd w:id="281"/>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82" w:name="_Ref111448857"/>
      <w:bookmarkStart w:id="283" w:name="_Toc204191485"/>
      <w:r w:rsidRPr="003D662E">
        <w:rPr>
          <w:lang w:val="en-US"/>
        </w:rPr>
        <w:t xml:space="preserve">Default Build </w:t>
      </w:r>
      <w:r w:rsidR="00FD00DF" w:rsidRPr="003D662E">
        <w:rPr>
          <w:lang w:val="en-US"/>
        </w:rPr>
        <w:t>Sequences</w:t>
      </w:r>
      <w:bookmarkEnd w:id="282"/>
      <w:bookmarkEnd w:id="283"/>
    </w:p>
    <w:p w14:paraId="72487AAF" w14:textId="69EC0661"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357A2D">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357A2D">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6B566835" w:rsidR="004D4232" w:rsidRPr="003D662E" w:rsidRDefault="004D4232" w:rsidP="007245E8">
      <w:pPr>
        <w:pStyle w:val="ListParagraph"/>
        <w:numPr>
          <w:ilvl w:val="0"/>
          <w:numId w:val="40"/>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357A2D">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7245E8">
      <w:pPr>
        <w:pStyle w:val="ListParagraph"/>
        <w:numPr>
          <w:ilvl w:val="0"/>
          <w:numId w:val="40"/>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7245E8">
      <w:pPr>
        <w:pStyle w:val="ListParagraph"/>
        <w:numPr>
          <w:ilvl w:val="0"/>
          <w:numId w:val="41"/>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6978E2B3" w:rsidR="007D4CA2" w:rsidRPr="003D662E" w:rsidRDefault="007D4CA2" w:rsidP="007245E8">
      <w:pPr>
        <w:pStyle w:val="ListParagraph"/>
        <w:numPr>
          <w:ilvl w:val="0"/>
          <w:numId w:val="41"/>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357A2D">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357A2D">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357A2D">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09673E60"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357A2D">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84" w:name="_Ref111448859"/>
      <w:bookmarkStart w:id="285" w:name="_Toc204191486"/>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84"/>
      <w:bookmarkEnd w:id="285"/>
    </w:p>
    <w:p w14:paraId="35B8A070" w14:textId="32111228"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357A2D">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357A2D">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357A2D">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120B66D6" w:rsidR="00BA6B3E" w:rsidRPr="003D662E" w:rsidRDefault="00BA6B3E" w:rsidP="007245E8">
      <w:pPr>
        <w:pStyle w:val="ListParagraph"/>
        <w:numPr>
          <w:ilvl w:val="0"/>
          <w:numId w:val="38"/>
        </w:numPr>
        <w:jc w:val="both"/>
        <w:rPr>
          <w:lang w:val="en-US"/>
        </w:rPr>
      </w:pPr>
      <w:r w:rsidRPr="003D662E">
        <w:rPr>
          <w:lang w:val="en-US"/>
        </w:rPr>
        <w:lastRenderedPageBreak/>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357A2D">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7"/>
      </w:r>
      <w:r w:rsidR="00EF06CB" w:rsidRPr="00E9124C">
        <w:rPr>
          <w:lang w:val="en-US"/>
        </w:rPr>
        <w:t>.</w:t>
      </w:r>
    </w:p>
    <w:p w14:paraId="0C778614" w14:textId="67FD4256" w:rsidR="00796D22" w:rsidRPr="003D662E" w:rsidRDefault="00B920FD" w:rsidP="007245E8">
      <w:pPr>
        <w:pStyle w:val="ListParagraph"/>
        <w:numPr>
          <w:ilvl w:val="0"/>
          <w:numId w:val="38"/>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7245E8">
      <w:pPr>
        <w:pStyle w:val="ListParagraph"/>
        <w:numPr>
          <w:ilvl w:val="0"/>
          <w:numId w:val="38"/>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7245E8">
      <w:pPr>
        <w:pStyle w:val="ListParagraph"/>
        <w:numPr>
          <w:ilvl w:val="0"/>
          <w:numId w:val="38"/>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7245E8">
      <w:pPr>
        <w:pStyle w:val="ListParagraph"/>
        <w:numPr>
          <w:ilvl w:val="0"/>
          <w:numId w:val="38"/>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7245E8">
      <w:pPr>
        <w:pStyle w:val="ListParagraph"/>
        <w:numPr>
          <w:ilvl w:val="0"/>
          <w:numId w:val="38"/>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7245E8">
      <w:pPr>
        <w:pStyle w:val="ListParagraph"/>
        <w:numPr>
          <w:ilvl w:val="0"/>
          <w:numId w:val="38"/>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7245E8">
      <w:pPr>
        <w:pStyle w:val="ListParagraph"/>
        <w:numPr>
          <w:ilvl w:val="0"/>
          <w:numId w:val="38"/>
        </w:numPr>
        <w:jc w:val="both"/>
        <w:rPr>
          <w:lang w:val="en-US"/>
        </w:rPr>
      </w:pPr>
      <w:r w:rsidRPr="003D662E">
        <w:rPr>
          <w:b/>
          <w:lang w:val="en-US"/>
        </w:rPr>
        <w:lastRenderedPageBreak/>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7245E8">
      <w:pPr>
        <w:pStyle w:val="ListParagraph"/>
        <w:numPr>
          <w:ilvl w:val="0"/>
          <w:numId w:val="38"/>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7245E8">
      <w:pPr>
        <w:pStyle w:val="ListParagraph"/>
        <w:numPr>
          <w:ilvl w:val="0"/>
          <w:numId w:val="38"/>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516A1F66" w:rsidR="00BF6191" w:rsidRPr="003D662E" w:rsidRDefault="00BF6191" w:rsidP="007245E8">
      <w:pPr>
        <w:pStyle w:val="ListParagraph"/>
        <w:numPr>
          <w:ilvl w:val="0"/>
          <w:numId w:val="38"/>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357A2D">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09E4DA22" w:rsidR="004500A9" w:rsidRPr="003D662E" w:rsidRDefault="004500A9" w:rsidP="007245E8">
      <w:pPr>
        <w:pStyle w:val="ListParagraph"/>
        <w:numPr>
          <w:ilvl w:val="1"/>
          <w:numId w:val="38"/>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357A2D">
        <w:rPr>
          <w:lang w:val="en-US"/>
        </w:rPr>
        <w:t>3.3.10</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7245E8">
      <w:pPr>
        <w:pStyle w:val="ListParagraph"/>
        <w:numPr>
          <w:ilvl w:val="1"/>
          <w:numId w:val="38"/>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lastRenderedPageBreak/>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722D594B" w:rsidR="004C6BE0" w:rsidRPr="003D662E" w:rsidRDefault="00554AC8" w:rsidP="007245E8">
      <w:pPr>
        <w:pStyle w:val="ListParagraph"/>
        <w:numPr>
          <w:ilvl w:val="0"/>
          <w:numId w:val="39"/>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357A2D">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18"/>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7245E8">
      <w:pPr>
        <w:pStyle w:val="ListParagraph"/>
        <w:numPr>
          <w:ilvl w:val="0"/>
          <w:numId w:val="39"/>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7245E8">
      <w:pPr>
        <w:pStyle w:val="ListParagraph"/>
        <w:numPr>
          <w:ilvl w:val="0"/>
          <w:numId w:val="39"/>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7245E8">
      <w:pPr>
        <w:pStyle w:val="ListParagraph"/>
        <w:numPr>
          <w:ilvl w:val="0"/>
          <w:numId w:val="39"/>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86" w:name="_Toc76979386"/>
      <w:bookmarkStart w:id="287" w:name="_Toc76979438"/>
      <w:bookmarkStart w:id="288" w:name="_Toc76979489"/>
      <w:bookmarkStart w:id="289" w:name="_Toc76979541"/>
      <w:bookmarkStart w:id="290" w:name="_Toc76979387"/>
      <w:bookmarkStart w:id="291" w:name="_Toc76979439"/>
      <w:bookmarkStart w:id="292" w:name="_Toc76979490"/>
      <w:bookmarkStart w:id="293" w:name="_Toc76979542"/>
      <w:bookmarkStart w:id="294" w:name="_Ref57897831"/>
      <w:bookmarkStart w:id="295" w:name="_Toc204191487"/>
      <w:bookmarkEnd w:id="286"/>
      <w:bookmarkEnd w:id="287"/>
      <w:bookmarkEnd w:id="288"/>
      <w:bookmarkEnd w:id="289"/>
      <w:bookmarkEnd w:id="290"/>
      <w:bookmarkEnd w:id="291"/>
      <w:bookmarkEnd w:id="292"/>
      <w:bookmarkEnd w:id="293"/>
      <w:r w:rsidRPr="003D662E">
        <w:rPr>
          <w:lang w:val="en-US"/>
        </w:rPr>
        <w:lastRenderedPageBreak/>
        <w:t>Implementation</w:t>
      </w:r>
      <w:bookmarkEnd w:id="179"/>
      <w:bookmarkEnd w:id="294"/>
      <w:bookmarkEnd w:id="295"/>
    </w:p>
    <w:p w14:paraId="6DEDE8DC" w14:textId="4928B5DF"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357A2D">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357A2D">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357A2D">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357A2D">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357A2D">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357A2D">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357A2D">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606C67BB"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357A2D">
        <w:rPr>
          <w:vertAlign w:val="superscript"/>
          <w:lang w:val="en-US"/>
        </w:rPr>
        <w:t>19</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19"/>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96" w:name="_Ref58848073"/>
      <w:bookmarkStart w:id="297" w:name="_Toc204191488"/>
      <w:bookmarkStart w:id="298" w:name="_Ref57897646"/>
      <w:r w:rsidRPr="003D662E">
        <w:rPr>
          <w:lang w:val="en-US"/>
        </w:rPr>
        <w:t xml:space="preserve">Implementation </w:t>
      </w:r>
      <w:r w:rsidR="003321C9">
        <w:rPr>
          <w:lang w:val="en-US"/>
        </w:rPr>
        <w:t>D</w:t>
      </w:r>
      <w:r w:rsidRPr="003D662E">
        <w:rPr>
          <w:lang w:val="en-US"/>
        </w:rPr>
        <w:t>ecisions</w:t>
      </w:r>
      <w:bookmarkEnd w:id="296"/>
      <w:bookmarkEnd w:id="297"/>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99" w:name="_Ref77754022"/>
      <w:r w:rsidR="008E6CAC" w:rsidRPr="003D662E">
        <w:rPr>
          <w:rStyle w:val="FootnoteReference"/>
          <w:lang w:val="en-US"/>
        </w:rPr>
        <w:footnoteReference w:id="120"/>
      </w:r>
      <w:bookmarkEnd w:id="299"/>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22FD004F" w:rsidR="003031B6" w:rsidRPr="003D662E" w:rsidRDefault="00C709D3" w:rsidP="007245E8">
      <w:pPr>
        <w:pStyle w:val="ListParagraph"/>
        <w:numPr>
          <w:ilvl w:val="0"/>
          <w:numId w:val="11"/>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357A2D">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570DD5AB" w:rsidR="00F54E97" w:rsidRPr="003D662E" w:rsidRDefault="003031B6" w:rsidP="007245E8">
      <w:pPr>
        <w:pStyle w:val="ListParagraph"/>
        <w:numPr>
          <w:ilvl w:val="0"/>
          <w:numId w:val="11"/>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357A2D">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357A2D">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7245E8">
      <w:pPr>
        <w:pStyle w:val="ListParagraph"/>
        <w:numPr>
          <w:ilvl w:val="0"/>
          <w:numId w:val="11"/>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7245E8">
      <w:pPr>
        <w:pStyle w:val="ListParagraph"/>
        <w:numPr>
          <w:ilvl w:val="0"/>
          <w:numId w:val="11"/>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293EE10A" w:rsidR="004563B9" w:rsidRPr="003D662E" w:rsidRDefault="00357A2D" w:rsidP="007245E8">
      <w:pPr>
        <w:pStyle w:val="ListParagraph"/>
        <w:numPr>
          <w:ilvl w:val="0"/>
          <w:numId w:val="11"/>
        </w:numPr>
        <w:jc w:val="both"/>
        <w:rPr>
          <w:lang w:val="en-US"/>
        </w:rPr>
      </w:pPr>
      <w:r>
        <w:rPr>
          <w:lang w:val="en-US"/>
        </w:rPr>
        <w:t xml:space="preserve">For </w:t>
      </w:r>
      <w:r w:rsidR="00B0463D" w:rsidRPr="003D662E">
        <w:rPr>
          <w:b/>
          <w:lang w:val="en-US"/>
        </w:rPr>
        <w:t>logging</w:t>
      </w:r>
      <w:r w:rsidR="00B0463D" w:rsidRPr="003D662E">
        <w:rPr>
          <w:lang w:val="en-US"/>
        </w:rPr>
        <w:t xml:space="preserve">, </w:t>
      </w:r>
      <w:r>
        <w:rPr>
          <w:lang w:val="en-US"/>
        </w:rPr>
        <w:t xml:space="preserve">we rely on the logging support (see Section </w:t>
      </w:r>
      <w:r>
        <w:rPr>
          <w:lang w:val="en-US"/>
        </w:rPr>
        <w:fldChar w:fldCharType="begin"/>
      </w:r>
      <w:r>
        <w:rPr>
          <w:lang w:val="en-US"/>
        </w:rPr>
        <w:instrText xml:space="preserve"> REF _Ref204189276 \r \h </w:instrText>
      </w:r>
      <w:r>
        <w:rPr>
          <w:lang w:val="en-US"/>
        </w:rPr>
      </w:r>
      <w:r>
        <w:rPr>
          <w:lang w:val="en-US"/>
        </w:rPr>
        <w:fldChar w:fldCharType="separate"/>
      </w:r>
      <w:r>
        <w:rPr>
          <w:lang w:val="en-US"/>
        </w:rPr>
        <w:t>3.3.5</w:t>
      </w:r>
      <w:r>
        <w:rPr>
          <w:lang w:val="en-US"/>
        </w:rPr>
        <w:fldChar w:fldCharType="end"/>
      </w:r>
      <w:r>
        <w:rPr>
          <w:lang w:val="en-US"/>
        </w:rPr>
        <w:t>)</w:t>
      </w:r>
      <w:r w:rsidR="00B0463D" w:rsidRPr="003D662E">
        <w:rPr>
          <w:lang w:val="en-US"/>
        </w:rPr>
        <w:t xml:space="preserve">.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w:t>
      </w:r>
    </w:p>
    <w:p w14:paraId="632820A4" w14:textId="55BF9A5E" w:rsidR="00F46383" w:rsidRPr="003D662E" w:rsidRDefault="001556A8" w:rsidP="007245E8">
      <w:pPr>
        <w:pStyle w:val="ListParagraph"/>
        <w:numPr>
          <w:ilvl w:val="0"/>
          <w:numId w:val="11"/>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w:t>
      </w:r>
      <w:r w:rsidRPr="003D662E">
        <w:rPr>
          <w:lang w:val="en-US"/>
        </w:rPr>
        <w:lastRenderedPageBreak/>
        <w:t xml:space="preserve">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032952C0" w:rsidR="00B94E88" w:rsidRPr="003D662E" w:rsidRDefault="00B94E88" w:rsidP="007245E8">
      <w:pPr>
        <w:pStyle w:val="ListParagraph"/>
        <w:numPr>
          <w:ilvl w:val="0"/>
          <w:numId w:val="11"/>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357A2D">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1"/>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357A2D">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4D260D96" w:rsidR="00B902EC" w:rsidRDefault="00706EB7" w:rsidP="007245E8">
      <w:pPr>
        <w:pStyle w:val="ListParagraph"/>
        <w:numPr>
          <w:ilvl w:val="0"/>
          <w:numId w:val="11"/>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357A2D">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46183" cy="3474054"/>
                    </a:xfrm>
                    <a:prstGeom prst="rect">
                      <a:avLst/>
                    </a:prstGeom>
                  </pic:spPr>
                </pic:pic>
              </a:graphicData>
            </a:graphic>
          </wp:inline>
        </w:drawing>
      </w:r>
    </w:p>
    <w:p w14:paraId="6C946988" w14:textId="1CED8928" w:rsidR="00B902EC" w:rsidRPr="003D662E" w:rsidRDefault="00B902EC" w:rsidP="00B902EC">
      <w:pPr>
        <w:pStyle w:val="Caption"/>
        <w:jc w:val="center"/>
        <w:rPr>
          <w:lang w:val="en-US"/>
        </w:rPr>
      </w:pPr>
      <w:bookmarkStart w:id="300"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66</w:t>
      </w:r>
      <w:r w:rsidRPr="003D662E">
        <w:fldChar w:fldCharType="end"/>
      </w:r>
      <w:bookmarkEnd w:id="300"/>
      <w:r w:rsidRPr="003D662E">
        <w:rPr>
          <w:lang w:val="en-US"/>
        </w:rPr>
        <w:t>: Structure of the component template “basicMaven” in the GitHub repository.</w:t>
      </w:r>
    </w:p>
    <w:p w14:paraId="587B3CDD" w14:textId="584BCAA8"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66</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2"/>
      </w:r>
      <w:r w:rsidR="009632E9" w:rsidRPr="003D662E">
        <w:rPr>
          <w:lang w:val="en-US"/>
        </w:rPr>
        <w:t xml:space="preserve">. </w:t>
      </w:r>
    </w:p>
    <w:p w14:paraId="2CAE7035" w14:textId="4655695A" w:rsidR="00706EB7" w:rsidRPr="003D662E" w:rsidRDefault="009632E9" w:rsidP="007245E8">
      <w:pPr>
        <w:pStyle w:val="ListParagraph"/>
        <w:numPr>
          <w:ilvl w:val="0"/>
          <w:numId w:val="35"/>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7245E8">
      <w:pPr>
        <w:pStyle w:val="ListParagraph"/>
        <w:numPr>
          <w:ilvl w:val="0"/>
          <w:numId w:val="35"/>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24FB8813" w:rsidR="0044520A" w:rsidRPr="003D662E" w:rsidRDefault="0044520A" w:rsidP="007245E8">
      <w:pPr>
        <w:pStyle w:val="ListParagraph"/>
        <w:numPr>
          <w:ilvl w:val="0"/>
          <w:numId w:val="35"/>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7245E8">
      <w:pPr>
        <w:pStyle w:val="ListParagraph"/>
        <w:numPr>
          <w:ilvl w:val="0"/>
          <w:numId w:val="35"/>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7245E8">
      <w:pPr>
        <w:pStyle w:val="ListParagraph"/>
        <w:numPr>
          <w:ilvl w:val="0"/>
          <w:numId w:val="35"/>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w:t>
      </w:r>
      <w:r w:rsidRPr="003D662E">
        <w:rPr>
          <w:lang w:val="en-US"/>
        </w:rPr>
        <w:lastRenderedPageBreak/>
        <w:t xml:space="preserve">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7245E8">
      <w:pPr>
        <w:pStyle w:val="ListParagraph"/>
        <w:numPr>
          <w:ilvl w:val="0"/>
          <w:numId w:val="35"/>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7245E8">
      <w:pPr>
        <w:pStyle w:val="ListParagraph"/>
        <w:numPr>
          <w:ilvl w:val="0"/>
          <w:numId w:val="35"/>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301" w:name="_Ref147911517"/>
      <w:bookmarkStart w:id="302" w:name="_Toc204191489"/>
      <w:r>
        <w:rPr>
          <w:lang w:val="en-US"/>
        </w:rPr>
        <w:t>Mapping of Projects to Platform Layers</w:t>
      </w:r>
      <w:bookmarkEnd w:id="301"/>
      <w:bookmarkEnd w:id="302"/>
    </w:p>
    <w:p w14:paraId="033DEDED" w14:textId="0A560617"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357A2D" w:rsidRPr="00B902EC">
        <w:rPr>
          <w:lang w:val="en-GB"/>
        </w:rPr>
        <w:t xml:space="preserve">Figure </w:t>
      </w:r>
      <w:r w:rsidR="00357A2D">
        <w:rPr>
          <w:noProof/>
          <w:lang w:val="en-GB"/>
        </w:rPr>
        <w:t>67</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466A334F" w:rsidR="00706EB7" w:rsidRPr="003D662E" w:rsidRDefault="00B902EC" w:rsidP="00B902EC">
      <w:pPr>
        <w:pStyle w:val="Caption"/>
        <w:jc w:val="center"/>
        <w:rPr>
          <w:lang w:val="en-US"/>
        </w:rPr>
      </w:pPr>
      <w:bookmarkStart w:id="303"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357A2D">
        <w:rPr>
          <w:noProof/>
          <w:lang w:val="en-GB"/>
        </w:rPr>
        <w:t>67</w:t>
      </w:r>
      <w:r>
        <w:fldChar w:fldCharType="end"/>
      </w:r>
      <w:bookmarkEnd w:id="303"/>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304" w:name="_Ref77928370"/>
      <w:bookmarkStart w:id="305" w:name="_Toc204191490"/>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98"/>
      <w:bookmarkEnd w:id="304"/>
      <w:bookmarkEnd w:id="305"/>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3"/>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4"/>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5"/>
      </w:r>
      <w:r w:rsidR="00B53272" w:rsidRPr="003D662E">
        <w:rPr>
          <w:lang w:val="en-US"/>
        </w:rPr>
        <w:t>.</w:t>
      </w:r>
      <w:r w:rsidR="00070070" w:rsidRPr="003D662E">
        <w:rPr>
          <w:lang w:val="en-US"/>
        </w:rPr>
        <w:t xml:space="preserve"> </w:t>
      </w:r>
    </w:p>
    <w:p w14:paraId="10671679" w14:textId="13DC3A1F"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357A2D">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357A2D" w:rsidRPr="003D662E">
        <w:rPr>
          <w:lang w:val="en-US"/>
        </w:rPr>
        <w:t xml:space="preserve">Table </w:t>
      </w:r>
      <w:r w:rsidR="00357A2D">
        <w:rPr>
          <w:noProof/>
          <w:lang w:val="en-US"/>
        </w:rPr>
        <w:t>22</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357A2D" w:rsidRPr="003D662E">
        <w:rPr>
          <w:lang w:val="en-US"/>
        </w:rPr>
        <w:t xml:space="preserve">Table </w:t>
      </w:r>
      <w:r w:rsidR="00357A2D">
        <w:rPr>
          <w:noProof/>
          <w:lang w:val="en-US"/>
        </w:rPr>
        <w:t>22</w:t>
      </w:r>
      <w:r w:rsidR="004F329A" w:rsidRPr="003D662E">
        <w:rPr>
          <w:lang w:val="en-US"/>
        </w:rPr>
        <w:fldChar w:fldCharType="end"/>
      </w:r>
      <w:r w:rsidR="004F329A" w:rsidRPr="003D662E">
        <w:rPr>
          <w:lang w:val="en-US"/>
        </w:rPr>
        <w:t xml:space="preserve"> may specify multiple instances. </w:t>
      </w:r>
    </w:p>
    <w:p w14:paraId="7CCC92E4" w14:textId="51787203" w:rsidR="00AD72B6" w:rsidRPr="003D662E" w:rsidRDefault="00AD72B6" w:rsidP="001D1274">
      <w:pPr>
        <w:pStyle w:val="Caption"/>
        <w:jc w:val="center"/>
        <w:rPr>
          <w:lang w:val="en-US"/>
        </w:rPr>
      </w:pPr>
      <w:bookmarkStart w:id="306" w:name="_Ref77589941"/>
      <w:bookmarkStart w:id="307"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57A2D">
        <w:rPr>
          <w:noProof/>
          <w:lang w:val="en-US"/>
        </w:rPr>
        <w:t>22</w:t>
      </w:r>
      <w:r w:rsidRPr="003D662E">
        <w:fldChar w:fldCharType="end"/>
      </w:r>
      <w:bookmarkEnd w:id="306"/>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307"/>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357A2D"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357A2D"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357A2D"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357A2D"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357A2D"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357A2D"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7245E8">
      <w:pPr>
        <w:pStyle w:val="ListParagraph"/>
        <w:numPr>
          <w:ilvl w:val="0"/>
          <w:numId w:val="15"/>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7A2D3037" w:rsidR="003C68B2" w:rsidRPr="003D662E" w:rsidRDefault="003C68B2" w:rsidP="007245E8">
      <w:pPr>
        <w:pStyle w:val="ListParagraph"/>
        <w:numPr>
          <w:ilvl w:val="0"/>
          <w:numId w:val="15"/>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357A2D">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7245E8">
      <w:pPr>
        <w:pStyle w:val="ListParagraph"/>
        <w:numPr>
          <w:ilvl w:val="0"/>
          <w:numId w:val="15"/>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7245E8">
      <w:pPr>
        <w:pStyle w:val="ListParagraph"/>
        <w:numPr>
          <w:ilvl w:val="0"/>
          <w:numId w:val="15"/>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7245E8">
      <w:pPr>
        <w:pStyle w:val="ListParagraph"/>
        <w:numPr>
          <w:ilvl w:val="0"/>
          <w:numId w:val="15"/>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7245E8">
      <w:pPr>
        <w:pStyle w:val="ListParagraph"/>
        <w:numPr>
          <w:ilvl w:val="0"/>
          <w:numId w:val="15"/>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7245E8">
      <w:pPr>
        <w:pStyle w:val="ListParagraph"/>
        <w:numPr>
          <w:ilvl w:val="0"/>
          <w:numId w:val="15"/>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3FA330E7" w:rsidR="00AD0819" w:rsidRPr="003D662E" w:rsidRDefault="00AD0819" w:rsidP="007245E8">
      <w:pPr>
        <w:pStyle w:val="ListParagraph"/>
        <w:numPr>
          <w:ilvl w:val="0"/>
          <w:numId w:val="15"/>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357A2D" w:rsidRPr="003D662E">
        <w:rPr>
          <w:lang w:val="en-US"/>
        </w:rPr>
        <w:t xml:space="preserve">Table </w:t>
      </w:r>
      <w:r w:rsidR="00357A2D">
        <w:rPr>
          <w:noProof/>
          <w:lang w:val="en-US"/>
        </w:rPr>
        <w:t>26</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45EB2E72" w:rsidR="002149A0" w:rsidRPr="003D662E" w:rsidRDefault="002149A0" w:rsidP="007245E8">
      <w:pPr>
        <w:pStyle w:val="ListParagraph"/>
        <w:numPr>
          <w:ilvl w:val="0"/>
          <w:numId w:val="15"/>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357A2D">
        <w:rPr>
          <w:lang w:val="en-US"/>
        </w:rPr>
        <w:t>3.3.5</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2FC96817" w:rsidR="00210BDE" w:rsidRPr="003D662E" w:rsidRDefault="00210BDE" w:rsidP="007245E8">
      <w:pPr>
        <w:pStyle w:val="ListParagraph"/>
        <w:numPr>
          <w:ilvl w:val="0"/>
          <w:numId w:val="15"/>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008221F1" w:rsidRPr="003D662E">
        <w:rPr>
          <w:rFonts w:ascii="Consolas" w:hAnsi="Consolas"/>
          <w:lang w:val="en-US"/>
        </w:rPr>
        <w:t>identityStore</w:t>
      </w:r>
      <w:r w:rsidR="008221F1">
        <w:rPr>
          <w:rFonts w:ascii="Consolas" w:hAnsi="Consolas"/>
          <w:lang w:val="en-US"/>
        </w:rPr>
        <w:t>-ipr</w:t>
      </w:r>
      <w:r w:rsidR="008221F1" w:rsidRPr="003D662E">
        <w:rPr>
          <w:rFonts w:ascii="Consolas" w:hAnsi="Consolas"/>
          <w:lang w:val="en-US"/>
        </w:rPr>
        <w:t>.yml</w:t>
      </w:r>
      <w:r w:rsidR="008221F1" w:rsidRPr="008221F1">
        <w:rPr>
          <w:rFonts w:cstheme="minorHAnsi"/>
          <w:lang w:val="en-US"/>
        </w:rPr>
        <w:t xml:space="preserve"> (quietly),</w:t>
      </w:r>
      <w:r w:rsidR="008221F1">
        <w:rPr>
          <w:lang w:val="en-US"/>
        </w:rPr>
        <w:t xml:space="preserve"> </w:t>
      </w:r>
      <w:r w:rsidRPr="003D662E">
        <w:rPr>
          <w:rFonts w:ascii="Consolas" w:hAnsi="Consolas"/>
          <w:lang w:val="en-US"/>
        </w:rPr>
        <w:t>identityStore.yml</w:t>
      </w:r>
      <w:r w:rsidR="00D34D17">
        <w:rPr>
          <w:rFonts w:ascii="Consolas" w:hAnsi="Consolas"/>
          <w:lang w:val="en-US"/>
        </w:rPr>
        <w:t xml:space="preserve"> or </w:t>
      </w:r>
      <w:r w:rsidR="00D34D17" w:rsidRPr="003D662E">
        <w:rPr>
          <w:rFonts w:ascii="Consolas" w:hAnsi="Consolas"/>
          <w:lang w:val="en-US"/>
        </w:rPr>
        <w:t>identityStore</w:t>
      </w:r>
      <w:r w:rsidR="00D34D17">
        <w:rPr>
          <w:rFonts w:ascii="Consolas" w:hAnsi="Consolas"/>
          <w:lang w:val="en-US"/>
        </w:rPr>
        <w:t>-test</w:t>
      </w:r>
      <w:r w:rsidR="00D34D17" w:rsidRPr="003D662E">
        <w:rPr>
          <w:rFonts w:ascii="Consolas" w:hAnsi="Consolas"/>
          <w:lang w:val="en-US"/>
        </w:rPr>
        <w:t>.yml</w:t>
      </w:r>
      <w:r w:rsidR="00D34D17" w:rsidRPr="00D34D17">
        <w:rPr>
          <w:rFonts w:cstheme="minorHAnsi"/>
          <w:lang w:val="en-US"/>
        </w:rPr>
        <w:t xml:space="preserve"> as fallback</w:t>
      </w:r>
      <w:r w:rsidR="00340E4C">
        <w:rPr>
          <w:rFonts w:cstheme="minorHAnsi"/>
          <w:lang w:val="en-US"/>
        </w:rPr>
        <w:t xml:space="preserve"> frin the classpath</w:t>
      </w:r>
      <w:r w:rsidR="00D34D17" w:rsidRPr="00D34D17">
        <w:rPr>
          <w:rFonts w:cstheme="minorHAnsi"/>
          <w:lang w:val="en-US"/>
        </w:rPr>
        <w:t xml:space="preserve">, during development also in </w:t>
      </w:r>
      <w:r w:rsidR="00D34D17">
        <w:rPr>
          <w:rFonts w:ascii="Consolas" w:hAnsi="Consolas"/>
          <w:lang w:val="en-US"/>
        </w:rPr>
        <w:t>src/main/resources</w:t>
      </w:r>
      <w:r w:rsidR="00D34D17" w:rsidRPr="00D34D17">
        <w:rPr>
          <w:rFonts w:cstheme="minorHAnsi"/>
          <w:lang w:val="en-US"/>
        </w:rPr>
        <w:t xml:space="preserve"> or in </w:t>
      </w:r>
      <w:r w:rsidR="00D34D17">
        <w:rPr>
          <w:rFonts w:ascii="Consolas" w:hAnsi="Consolas"/>
          <w:lang w:val="en-US"/>
        </w:rPr>
        <w:t>src/test/resources</w:t>
      </w:r>
      <w:r w:rsidRPr="003D662E">
        <w:rPr>
          <w:lang w:val="en-US"/>
        </w:rPr>
        <w:t>.</w:t>
      </w:r>
    </w:p>
    <w:p w14:paraId="4D6BD975" w14:textId="3EF68152" w:rsidR="00A74ED9" w:rsidRPr="003D662E" w:rsidRDefault="00A74ED9" w:rsidP="007245E8">
      <w:pPr>
        <w:pStyle w:val="ListParagraph"/>
        <w:numPr>
          <w:ilvl w:val="0"/>
          <w:numId w:val="15"/>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357A2D">
        <w:rPr>
          <w:lang w:val="en-US"/>
        </w:rPr>
        <w:t>3.3.10</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5960BC3F" w:rsidR="00005524" w:rsidRPr="003D662E" w:rsidRDefault="00005524" w:rsidP="007245E8">
      <w:pPr>
        <w:pStyle w:val="ListParagraph"/>
        <w:numPr>
          <w:ilvl w:val="0"/>
          <w:numId w:val="15"/>
        </w:numPr>
        <w:jc w:val="both"/>
        <w:rPr>
          <w:lang w:val="en-US"/>
        </w:rPr>
      </w:pPr>
      <w:r w:rsidRPr="003D662E">
        <w:rPr>
          <w:lang w:val="en-US"/>
        </w:rPr>
        <w:lastRenderedPageBreak/>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357A2D">
        <w:rPr>
          <w:lang w:val="en-US"/>
        </w:rPr>
        <w:t>3.3.11</w:t>
      </w:r>
      <w:r w:rsidRPr="003D662E">
        <w:rPr>
          <w:lang w:val="en-US"/>
        </w:rPr>
        <w:fldChar w:fldCharType="end"/>
      </w:r>
      <w:r w:rsidRPr="003D662E">
        <w:rPr>
          <w:lang w:val="en-US"/>
        </w:rPr>
        <w:t xml:space="preserve">) into the platform. Two pre-defined descriptors are based on local 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6"/>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7"/>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1F1996EE"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357A2D">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7B997404" w:rsidR="00CA3EFE" w:rsidRPr="003D662E" w:rsidRDefault="00D043C6" w:rsidP="00CA3EFE">
      <w:pPr>
        <w:jc w:val="both"/>
        <w:rPr>
          <w:lang w:val="en-US"/>
        </w:rPr>
      </w:pPr>
      <w:r w:rsidRPr="003D662E">
        <w:rPr>
          <w:lang w:val="en-US"/>
        </w:rPr>
        <w:lastRenderedPageBreak/>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Table </w:t>
      </w:r>
      <w:r w:rsidR="00357A2D">
        <w:rPr>
          <w:noProof/>
          <w:lang w:val="en-US"/>
        </w:rPr>
        <w:t>23</w:t>
      </w:r>
      <w:r w:rsidRPr="003D662E">
        <w:rPr>
          <w:lang w:val="en-US"/>
        </w:rPr>
        <w:fldChar w:fldCharType="end"/>
      </w:r>
      <w:r w:rsidR="0018745A" w:rsidRPr="003D662E">
        <w:rPr>
          <w:rStyle w:val="FootnoteReference"/>
          <w:lang w:val="en-US"/>
        </w:rPr>
        <w:footnoteReference w:id="128"/>
      </w:r>
      <w:r w:rsidRPr="003D662E">
        <w:rPr>
          <w:lang w:val="en-US"/>
        </w:rPr>
        <w:t>. It is important that 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60690AC2" w:rsidR="00D043C6" w:rsidRPr="003D662E" w:rsidRDefault="00D043C6" w:rsidP="00D043C6">
      <w:pPr>
        <w:pStyle w:val="Caption"/>
        <w:jc w:val="center"/>
        <w:rPr>
          <w:lang w:val="en-US"/>
        </w:rPr>
      </w:pPr>
      <w:bookmarkStart w:id="308"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57A2D">
        <w:rPr>
          <w:noProof/>
          <w:lang w:val="en-US"/>
        </w:rPr>
        <w:t>23</w:t>
      </w:r>
      <w:r w:rsidRPr="003D662E">
        <w:fldChar w:fldCharType="end"/>
      </w:r>
      <w:bookmarkEnd w:id="308"/>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357A2D"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357A2D"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357A2D"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357A2D"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357A2D"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357A2D"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357A2D"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4E69DDDA" w:rsidR="000E7CB1" w:rsidRPr="003D662E" w:rsidRDefault="000E7CB1" w:rsidP="000E7CB1">
      <w:pPr>
        <w:jc w:val="both"/>
        <w:rPr>
          <w:lang w:val="en-US"/>
        </w:rPr>
      </w:pPr>
      <w:r w:rsidRPr="003D662E">
        <w:rPr>
          <w:lang w:val="en-US"/>
        </w:rPr>
        <w:t>Further, (components of) the platform recognizes the command line parameters</w:t>
      </w:r>
      <w:r w:rsidR="00227D57">
        <w:rPr>
          <w:rStyle w:val="FootnoteReference"/>
          <w:lang w:val="en-US"/>
        </w:rPr>
        <w:footnoteReference w:id="129"/>
      </w:r>
      <w:r w:rsidRPr="003D662E">
        <w:rPr>
          <w:lang w:val="en-US"/>
        </w:rPr>
        <w:t xml:space="preserve">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357A2D" w:rsidRPr="003D662E">
        <w:rPr>
          <w:lang w:val="en-US"/>
        </w:rPr>
        <w:t xml:space="preserve">Table </w:t>
      </w:r>
      <w:r w:rsidR="00357A2D">
        <w:rPr>
          <w:noProof/>
          <w:lang w:val="en-US"/>
        </w:rPr>
        <w:t>26</w:t>
      </w:r>
      <w:r w:rsidRPr="003D662E">
        <w:rPr>
          <w:lang w:val="en-US"/>
        </w:rPr>
        <w:fldChar w:fldCharType="end"/>
      </w:r>
      <w:r w:rsidRPr="003D662E">
        <w:rPr>
          <w:lang w:val="en-US"/>
        </w:rPr>
        <w:t>.</w:t>
      </w:r>
    </w:p>
    <w:p w14:paraId="47BF0CA2" w14:textId="1AFCB72E"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57A2D">
        <w:rPr>
          <w:noProof/>
          <w:lang w:val="en-US"/>
        </w:rPr>
        <w:t>24</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lastRenderedPageBreak/>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6A32AA7A"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357A2D" w:rsidRPr="003D662E">
              <w:rPr>
                <w:lang w:val="en-US"/>
              </w:rPr>
              <w:t xml:space="preserve">Table </w:t>
            </w:r>
            <w:r w:rsidR="00357A2D">
              <w:rPr>
                <w:noProof/>
                <w:lang w:val="en-US"/>
              </w:rPr>
              <w:t>25</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1229ACDE" w:rsidR="005D391F" w:rsidRPr="003D662E" w:rsidRDefault="005D391F" w:rsidP="005D391F">
      <w:pPr>
        <w:pStyle w:val="Caption"/>
        <w:jc w:val="center"/>
        <w:rPr>
          <w:lang w:val="en-US"/>
        </w:rPr>
      </w:pPr>
      <w:bookmarkStart w:id="309"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57A2D">
        <w:rPr>
          <w:noProof/>
          <w:lang w:val="en-US"/>
        </w:rPr>
        <w:t>25</w:t>
      </w:r>
      <w:r w:rsidRPr="003D662E">
        <w:fldChar w:fldCharType="end"/>
      </w:r>
      <w:bookmarkEnd w:id="309"/>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357A2D"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7245E8">
            <w:pPr>
              <w:pStyle w:val="ListParagraph"/>
              <w:numPr>
                <w:ilvl w:val="0"/>
                <w:numId w:val="36"/>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7245E8">
            <w:pPr>
              <w:pStyle w:val="ListParagraph"/>
              <w:numPr>
                <w:ilvl w:val="0"/>
                <w:numId w:val="36"/>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7245E8">
            <w:pPr>
              <w:pStyle w:val="ListParagraph"/>
              <w:numPr>
                <w:ilvl w:val="0"/>
                <w:numId w:val="36"/>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5ED67444"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357A2D" w:rsidRPr="003D662E">
        <w:rPr>
          <w:lang w:val="en-US"/>
        </w:rPr>
        <w:t xml:space="preserve">Table </w:t>
      </w:r>
      <w:r w:rsidR="00357A2D">
        <w:rPr>
          <w:noProof/>
          <w:lang w:val="en-US"/>
        </w:rPr>
        <w:t>26</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357A2D" w:rsidRPr="003D662E">
        <w:rPr>
          <w:lang w:val="en-US"/>
        </w:rPr>
        <w:t xml:space="preserve">Table </w:t>
      </w:r>
      <w:r w:rsidR="00357A2D">
        <w:rPr>
          <w:noProof/>
          <w:lang w:val="en-US"/>
        </w:rPr>
        <w:t>27</w:t>
      </w:r>
      <w:r w:rsidR="003364C8">
        <w:rPr>
          <w:lang w:val="en-US"/>
        </w:rPr>
        <w:fldChar w:fldCharType="end"/>
      </w:r>
      <w:r w:rsidRPr="003D662E">
        <w:rPr>
          <w:lang w:val="en-US"/>
        </w:rPr>
        <w:t>:</w:t>
      </w:r>
    </w:p>
    <w:p w14:paraId="1E528277" w14:textId="01B3A94F" w:rsidR="000F79E2" w:rsidRPr="003D662E" w:rsidRDefault="000F79E2" w:rsidP="000F79E2">
      <w:pPr>
        <w:pStyle w:val="Caption"/>
        <w:jc w:val="center"/>
        <w:rPr>
          <w:lang w:val="en-US"/>
        </w:rPr>
      </w:pPr>
      <w:bookmarkStart w:id="310"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57A2D">
        <w:rPr>
          <w:noProof/>
          <w:lang w:val="en-US"/>
        </w:rPr>
        <w:t>26</w:t>
      </w:r>
      <w:r w:rsidRPr="003D662E">
        <w:fldChar w:fldCharType="end"/>
      </w:r>
      <w:bookmarkEnd w:id="310"/>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357A2D"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lastRenderedPageBreak/>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3F2F194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357A2D" w:rsidRPr="003D662E">
              <w:rPr>
                <w:lang w:val="en-US"/>
              </w:rPr>
              <w:t xml:space="preserve">Table </w:t>
            </w:r>
            <w:r w:rsidR="00357A2D">
              <w:rPr>
                <w:noProof/>
                <w:lang w:val="en-US"/>
              </w:rPr>
              <w:t>22</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357A2D"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r w:rsidR="007771F5" w:rsidRPr="00357A2D" w14:paraId="6B7C53C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1E6CAA9A" w14:textId="437229A7" w:rsidR="007771F5" w:rsidRPr="00216B53" w:rsidRDefault="007771F5" w:rsidP="008A2814">
            <w:pPr>
              <w:rPr>
                <w:rFonts w:ascii="Consolas" w:hAnsi="Consolas"/>
                <w:b w:val="0"/>
              </w:rPr>
            </w:pPr>
            <w:r w:rsidRPr="00216B53">
              <w:rPr>
                <w:rFonts w:ascii="Consolas" w:hAnsi="Consolas"/>
                <w:b w:val="0"/>
              </w:rPr>
              <w:t>okto.plugins</w:t>
            </w:r>
          </w:p>
        </w:tc>
        <w:tc>
          <w:tcPr>
            <w:tcW w:w="4395" w:type="dxa"/>
          </w:tcPr>
          <w:p w14:paraId="49D9A6CB" w14:textId="3A46D11D"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Comma/semicolon separated list of unpacked plugin root folders to load.</w:t>
            </w:r>
          </w:p>
        </w:tc>
        <w:tc>
          <w:tcPr>
            <w:tcW w:w="1789" w:type="dxa"/>
          </w:tcPr>
          <w:p w14:paraId="3DE09336" w14:textId="08FDF13B"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i/>
                <w:lang w:val="en-GB"/>
              </w:rPr>
            </w:pPr>
          </w:p>
        </w:tc>
      </w:tr>
      <w:tr w:rsidR="008C6174" w:rsidRPr="007771F5" w14:paraId="4AE56509"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63A8FD3" w14:textId="781C64EC" w:rsidR="008C6174" w:rsidRPr="00216B53" w:rsidRDefault="008C6174" w:rsidP="008A2814">
            <w:pPr>
              <w:rPr>
                <w:rFonts w:ascii="Consolas" w:hAnsi="Consolas"/>
                <w:b w:val="0"/>
              </w:rPr>
            </w:pPr>
            <w:r>
              <w:rPr>
                <w:rFonts w:ascii="Consolas" w:hAnsi="Consolas"/>
                <w:b w:val="0"/>
              </w:rPr>
              <w:t>okto.aasFactoryId</w:t>
            </w:r>
          </w:p>
        </w:tc>
        <w:tc>
          <w:tcPr>
            <w:tcW w:w="4395" w:type="dxa"/>
          </w:tcPr>
          <w:p w14:paraId="4FAC6738" w14:textId="513746ED" w:rsidR="008C6174" w:rsidRDefault="008C6174"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Plugin-id of the </w:t>
            </w:r>
            <w:r w:rsidRPr="008C6174">
              <w:rPr>
                <w:rFonts w:ascii="Consolas" w:hAnsi="Consolas"/>
                <w:lang w:val="en-GB"/>
              </w:rPr>
              <w:t>AasFactory</w:t>
            </w:r>
            <w:r>
              <w:rPr>
                <w:lang w:val="en-GB"/>
              </w:rPr>
              <w:t>.</w:t>
            </w:r>
          </w:p>
        </w:tc>
        <w:tc>
          <w:tcPr>
            <w:tcW w:w="1789" w:type="dxa"/>
          </w:tcPr>
          <w:p w14:paraId="2400B9D2" w14:textId="56856589" w:rsidR="008C6174" w:rsidRPr="003D662E" w:rsidRDefault="008C6174" w:rsidP="008A2814">
            <w:pPr>
              <w:cnfStyle w:val="000000000000" w:firstRow="0" w:lastRow="0" w:firstColumn="0" w:lastColumn="0" w:oddVBand="0" w:evenVBand="0" w:oddHBand="0" w:evenHBand="0" w:firstRowFirstColumn="0" w:firstRowLastColumn="0" w:lastRowFirstColumn="0" w:lastRowLastColumn="0"/>
              <w:rPr>
                <w:i/>
                <w:lang w:val="en-GB"/>
              </w:rPr>
            </w:pPr>
            <w:r>
              <w:rPr>
                <w:i/>
                <w:lang w:val="en-GB"/>
              </w:rPr>
              <w:t>aas-default</w:t>
            </w:r>
          </w:p>
        </w:tc>
      </w:tr>
    </w:tbl>
    <w:p w14:paraId="195515EE" w14:textId="798E216A" w:rsidR="00A54722" w:rsidRDefault="00A54722" w:rsidP="000F79E2">
      <w:pPr>
        <w:rPr>
          <w:lang w:val="en-GB"/>
        </w:rPr>
      </w:pPr>
    </w:p>
    <w:p w14:paraId="0AD7F2F0" w14:textId="4D632BAC" w:rsidR="00A54722" w:rsidRPr="003D662E" w:rsidRDefault="00A54722" w:rsidP="00A54722">
      <w:pPr>
        <w:pStyle w:val="Caption"/>
        <w:jc w:val="center"/>
        <w:rPr>
          <w:lang w:val="en-US"/>
        </w:rPr>
      </w:pPr>
      <w:bookmarkStart w:id="311"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57A2D">
        <w:rPr>
          <w:noProof/>
          <w:lang w:val="en-US"/>
        </w:rPr>
        <w:t>27</w:t>
      </w:r>
      <w:r w:rsidRPr="003D662E">
        <w:fldChar w:fldCharType="end"/>
      </w:r>
      <w:bookmarkEnd w:id="311"/>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357A2D"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312" w:name="_Ref133572230"/>
      <w:bookmarkStart w:id="313" w:name="_Toc204191491"/>
      <w:r w:rsidRPr="003D662E">
        <w:rPr>
          <w:lang w:val="en-US"/>
        </w:rPr>
        <w:t xml:space="preserve">Compiling the </w:t>
      </w:r>
      <w:r w:rsidR="003321C9">
        <w:rPr>
          <w:lang w:val="en-US"/>
        </w:rPr>
        <w:t>P</w:t>
      </w:r>
      <w:r w:rsidRPr="003D662E">
        <w:rPr>
          <w:lang w:val="en-US"/>
        </w:rPr>
        <w:t>latform</w:t>
      </w:r>
      <w:bookmarkEnd w:id="312"/>
      <w:bookmarkEnd w:id="313"/>
    </w:p>
    <w:p w14:paraId="73251AF5" w14:textId="7CCD0B78"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 xml:space="preserve">Usually the binaries of the individual components are either available via Maven central (releases) or SSE Maven repository (snapshot, </w:t>
      </w:r>
      <w:r w:rsidR="00E76F27" w:rsidRPr="003D662E">
        <w:rPr>
          <w:lang w:val="en-US"/>
        </w:rPr>
        <w:lastRenderedPageBreak/>
        <w:t>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357A2D" w:rsidRPr="003D662E">
        <w:rPr>
          <w:lang w:val="en-US"/>
        </w:rPr>
        <w:t xml:space="preserve">Figure </w:t>
      </w:r>
      <w:r w:rsidR="00357A2D">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19730"/>
                    </a:xfrm>
                    <a:prstGeom prst="rect">
                      <a:avLst/>
                    </a:prstGeom>
                  </pic:spPr>
                </pic:pic>
              </a:graphicData>
            </a:graphic>
          </wp:inline>
        </w:drawing>
      </w:r>
    </w:p>
    <w:p w14:paraId="7039C0CA" w14:textId="4517B630" w:rsidR="00365E2C" w:rsidRPr="003D662E" w:rsidRDefault="00365E2C" w:rsidP="00365E2C">
      <w:pPr>
        <w:pStyle w:val="Caption"/>
        <w:jc w:val="center"/>
        <w:rPr>
          <w:lang w:val="en-US"/>
        </w:rPr>
      </w:pPr>
      <w:bookmarkStart w:id="314"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68</w:t>
      </w:r>
      <w:r w:rsidRPr="003D662E">
        <w:fldChar w:fldCharType="end"/>
      </w:r>
      <w:bookmarkEnd w:id="314"/>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72AEDFE7"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357A2D" w:rsidRPr="003D662E">
        <w:rPr>
          <w:lang w:val="en-US"/>
        </w:rPr>
        <w:t xml:space="preserve">Figure </w:t>
      </w:r>
      <w:r w:rsidR="00357A2D">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357A2D" w:rsidRPr="003D662E">
        <w:rPr>
          <w:lang w:val="en-US"/>
        </w:rPr>
        <w:t xml:space="preserve">Figure </w:t>
      </w:r>
      <w:r w:rsidR="00357A2D">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0FBA025D"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357A2D">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6BB3D6A9" w:rsidR="00CF0804" w:rsidRPr="003D662E" w:rsidRDefault="00180001" w:rsidP="00BB3F40">
      <w:pPr>
        <w:jc w:val="center"/>
        <w:rPr>
          <w:lang w:val="en-US"/>
        </w:rPr>
      </w:pPr>
      <w:r w:rsidRPr="00180001">
        <w:rPr>
          <w:noProof/>
        </w:rPr>
        <w:lastRenderedPageBreak/>
        <w:drawing>
          <wp:inline distT="0" distB="0" distL="0" distR="0" wp14:anchorId="5C6E0947" wp14:editId="7984E66E">
            <wp:extent cx="5456836" cy="8769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62181" cy="8777940"/>
                    </a:xfrm>
                    <a:prstGeom prst="rect">
                      <a:avLst/>
                    </a:prstGeom>
                    <a:noFill/>
                    <a:ln>
                      <a:noFill/>
                    </a:ln>
                  </pic:spPr>
                </pic:pic>
              </a:graphicData>
            </a:graphic>
          </wp:inline>
        </w:drawing>
      </w:r>
    </w:p>
    <w:p w14:paraId="4F256A6D" w14:textId="12F201EC" w:rsidR="00B7745A" w:rsidRPr="003D662E" w:rsidRDefault="0044351F" w:rsidP="0044351F">
      <w:pPr>
        <w:pStyle w:val="Caption"/>
        <w:jc w:val="center"/>
        <w:rPr>
          <w:lang w:val="en-US"/>
        </w:rPr>
      </w:pPr>
      <w:bookmarkStart w:id="315"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69</w:t>
      </w:r>
      <w:r w:rsidRPr="003D662E">
        <w:fldChar w:fldCharType="end"/>
      </w:r>
      <w:bookmarkEnd w:id="315"/>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1CAF39EB"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B36EFEC"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DB02C6">
        <w:rPr>
          <w:lang w:val="en-US"/>
        </w:rPr>
        <w:t>, JDK driving force through Eclipse/xText</w:t>
      </w:r>
      <w:r w:rsidR="00D615A9" w:rsidRPr="003D662E">
        <w:rPr>
          <w:lang w:val="en-US"/>
        </w:rPr>
        <w:t>).</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15A9206A"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357A2D">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16" w:name="_Ref57897652"/>
      <w:bookmarkStart w:id="317" w:name="_Toc204191492"/>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16"/>
      <w:bookmarkEnd w:id="317"/>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0"/>
      </w:r>
      <w:r w:rsidR="0020475E" w:rsidRPr="000C51B3">
        <w:rPr>
          <w:lang w:val="en-US"/>
        </w:rPr>
        <w:t>.</w:t>
      </w:r>
    </w:p>
    <w:p w14:paraId="0CECFBAE" w14:textId="1E90FA98" w:rsidR="00C352DA" w:rsidRPr="003D662E" w:rsidRDefault="00C352DA" w:rsidP="00C352DA">
      <w:pPr>
        <w:pStyle w:val="Heading2"/>
        <w:rPr>
          <w:lang w:val="en-US"/>
        </w:rPr>
      </w:pPr>
      <w:bookmarkStart w:id="318" w:name="_Ref129187332"/>
      <w:bookmarkStart w:id="319" w:name="_Ref133225681"/>
      <w:bookmarkStart w:id="320" w:name="_Ref133572284"/>
      <w:bookmarkStart w:id="321" w:name="_Toc204191493"/>
      <w:r w:rsidRPr="003D662E">
        <w:rPr>
          <w:lang w:val="en-US"/>
        </w:rPr>
        <w:t xml:space="preserve">Considerations for a </w:t>
      </w:r>
      <w:r w:rsidR="00356B07">
        <w:rPr>
          <w:lang w:val="en-US"/>
        </w:rPr>
        <w:t xml:space="preserve">Permanent or </w:t>
      </w:r>
      <w:r w:rsidRPr="003D662E">
        <w:rPr>
          <w:lang w:val="en-US"/>
        </w:rPr>
        <w:t>Distributed Installation</w:t>
      </w:r>
      <w:bookmarkEnd w:id="318"/>
      <w:bookmarkEnd w:id="319"/>
      <w:bookmarkEnd w:id="320"/>
      <w:bookmarkEnd w:id="321"/>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7480EF29"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357A2D">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6FAF4E49"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357A2D">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357A2D" w:rsidRPr="003D662E">
        <w:rPr>
          <w:lang w:val="en-US"/>
        </w:rPr>
        <w:t xml:space="preserve">Table </w:t>
      </w:r>
      <w:r w:rsidR="00357A2D">
        <w:rPr>
          <w:noProof/>
          <w:lang w:val="en-US"/>
        </w:rPr>
        <w:t>28</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45101518" w:rsidR="00C352DA" w:rsidRPr="003D662E" w:rsidRDefault="00C352DA" w:rsidP="00C352DA">
      <w:pPr>
        <w:pStyle w:val="Caption"/>
        <w:jc w:val="center"/>
        <w:rPr>
          <w:lang w:val="en-US"/>
        </w:rPr>
      </w:pPr>
      <w:bookmarkStart w:id="322" w:name="_Ref122336399"/>
      <w:bookmarkStart w:id="323"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357A2D">
        <w:rPr>
          <w:noProof/>
          <w:lang w:val="en-US"/>
        </w:rPr>
        <w:t>28</w:t>
      </w:r>
      <w:r w:rsidRPr="003D662E">
        <w:fldChar w:fldCharType="end"/>
      </w:r>
      <w:bookmarkEnd w:id="322"/>
      <w:r w:rsidRPr="003D662E">
        <w:rPr>
          <w:lang w:val="en-US"/>
        </w:rPr>
        <w:t>: Summary of configuration variables for a distributed server installation.</w:t>
      </w:r>
      <w:bookmarkEnd w:id="323"/>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357A2D"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357A2D"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9C0AD4" w:rsidRPr="00015C85" w:rsidRDefault="009C0AD4"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9C0AD4" w:rsidRDefault="009C0AD4"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9C0AD4" w:rsidRDefault="009C0AD4"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9C0AD4" w:rsidRPr="00015C85" w:rsidRDefault="009C0AD4" w:rsidP="00015C85">
                            <w:pPr>
                              <w:spacing w:after="0"/>
                              <w:rPr>
                                <w:rFonts w:ascii="Consolas" w:hAnsi="Consolas"/>
                                <w:color w:val="000000" w:themeColor="text1"/>
                                <w:lang w:val="en-GB"/>
                              </w:rPr>
                            </w:pPr>
                          </w:p>
                          <w:p w14:paraId="6AC35205" w14:textId="1AEA9BE0" w:rsidR="009C0AD4" w:rsidRPr="00015C85" w:rsidRDefault="009C0AD4"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9C0AD4" w:rsidRDefault="009C0AD4"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9C0AD4" w:rsidRPr="00015C85" w:rsidRDefault="009C0AD4" w:rsidP="00015C85">
                            <w:pPr>
                              <w:spacing w:after="0"/>
                              <w:rPr>
                                <w:rFonts w:ascii="Consolas" w:hAnsi="Consolas"/>
                                <w:color w:val="000000" w:themeColor="text1"/>
                                <w:lang w:val="en-US"/>
                              </w:rPr>
                            </w:pPr>
                          </w:p>
                          <w:p w14:paraId="61421330" w14:textId="29C443DE" w:rsidR="009C0AD4" w:rsidRPr="00015C85" w:rsidRDefault="009C0AD4"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9C0AD4" w:rsidRPr="00015C85" w:rsidRDefault="009C0AD4"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9C0AD4" w:rsidRDefault="009C0AD4"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9C0AD4" w:rsidRDefault="009C0AD4"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9C0AD4" w:rsidRPr="00015C85" w:rsidRDefault="009C0AD4" w:rsidP="00015C85">
                      <w:pPr>
                        <w:spacing w:after="0"/>
                        <w:rPr>
                          <w:rFonts w:ascii="Consolas" w:hAnsi="Consolas"/>
                          <w:color w:val="000000" w:themeColor="text1"/>
                          <w:lang w:val="en-GB"/>
                        </w:rPr>
                      </w:pPr>
                    </w:p>
                    <w:p w14:paraId="6AC35205" w14:textId="1AEA9BE0" w:rsidR="009C0AD4" w:rsidRPr="00015C85" w:rsidRDefault="009C0AD4"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9C0AD4" w:rsidRDefault="009C0AD4"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9C0AD4" w:rsidRPr="00015C85" w:rsidRDefault="009C0AD4" w:rsidP="00015C85">
                      <w:pPr>
                        <w:spacing w:after="0"/>
                        <w:rPr>
                          <w:rFonts w:ascii="Consolas" w:hAnsi="Consolas"/>
                          <w:color w:val="000000" w:themeColor="text1"/>
                          <w:lang w:val="en-US"/>
                        </w:rPr>
                      </w:pPr>
                    </w:p>
                    <w:p w14:paraId="61421330" w14:textId="29C443DE" w:rsidR="009C0AD4" w:rsidRPr="00015C85" w:rsidRDefault="009C0AD4"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1"/>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4C95DCE8"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357A2D">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2"/>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24" w:name="_Ref133572362"/>
      <w:bookmarkStart w:id="325" w:name="_Ref137117178"/>
      <w:bookmarkStart w:id="326" w:name="_Toc204191494"/>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24"/>
      <w:bookmarkEnd w:id="325"/>
      <w:bookmarkEnd w:id="326"/>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3"/>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631E79CD" w:rsidR="004A024E" w:rsidRPr="003D662E" w:rsidRDefault="004A024E" w:rsidP="004A024E">
      <w:pPr>
        <w:pStyle w:val="Caption"/>
        <w:jc w:val="center"/>
        <w:rPr>
          <w:lang w:val="en-GB"/>
        </w:rPr>
      </w:pPr>
      <w:bookmarkStart w:id="327"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357A2D">
        <w:rPr>
          <w:noProof/>
          <w:lang w:val="en-GB"/>
        </w:rPr>
        <w:t>70</w:t>
      </w:r>
      <w:r w:rsidRPr="003D662E">
        <w:fldChar w:fldCharType="end"/>
      </w:r>
      <w:r w:rsidRPr="003D662E">
        <w:rPr>
          <w:lang w:val="en-GB"/>
        </w:rPr>
        <w:t>: The steps</w:t>
      </w:r>
      <w:bookmarkEnd w:id="327"/>
      <w:r w:rsidRPr="003D662E">
        <w:rPr>
          <w:lang w:val="en-GB"/>
        </w:rPr>
        <w:t xml:space="preserve"> executed automatically by PETE</w:t>
      </w:r>
    </w:p>
    <w:p w14:paraId="1F3FF0CE" w14:textId="24E3425B"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357A2D" w:rsidRPr="003D662E">
        <w:rPr>
          <w:lang w:val="en-GB"/>
        </w:rPr>
        <w:t xml:space="preserve">Figure </w:t>
      </w:r>
      <w:r w:rsidR="00357A2D">
        <w:rPr>
          <w:noProof/>
          <w:lang w:val="en-GB"/>
        </w:rPr>
        <w:t>70</w:t>
      </w:r>
      <w:r w:rsidR="00357A2D"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7245E8">
      <w:pPr>
        <w:pStyle w:val="ListParagraph"/>
        <w:numPr>
          <w:ilvl w:val="0"/>
          <w:numId w:val="48"/>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7245E8">
      <w:pPr>
        <w:pStyle w:val="ListParagraph"/>
        <w:numPr>
          <w:ilvl w:val="0"/>
          <w:numId w:val="48"/>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4"/>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7245E8">
      <w:pPr>
        <w:pStyle w:val="ListParagraph"/>
        <w:numPr>
          <w:ilvl w:val="0"/>
          <w:numId w:val="47"/>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7245E8">
      <w:pPr>
        <w:pStyle w:val="ListParagraph"/>
        <w:numPr>
          <w:ilvl w:val="0"/>
          <w:numId w:val="47"/>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7245E8">
      <w:pPr>
        <w:pStyle w:val="ListParagraph"/>
        <w:numPr>
          <w:ilvl w:val="0"/>
          <w:numId w:val="47"/>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7245E8">
      <w:pPr>
        <w:pStyle w:val="ListParagraph"/>
        <w:numPr>
          <w:ilvl w:val="0"/>
          <w:numId w:val="47"/>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7245E8">
      <w:pPr>
        <w:pStyle w:val="ListParagraph"/>
        <w:numPr>
          <w:ilvl w:val="0"/>
          <w:numId w:val="47"/>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28" w:name="_Ref76979553"/>
      <w:bookmarkStart w:id="329" w:name="_Ref76979589"/>
      <w:bookmarkStart w:id="330" w:name="_Toc204191495"/>
      <w:bookmarkStart w:id="331" w:name="_Ref57109836"/>
      <w:bookmarkEnd w:id="180"/>
      <w:r w:rsidRPr="003D662E">
        <w:rPr>
          <w:lang w:val="en-US"/>
        </w:rPr>
        <w:lastRenderedPageBreak/>
        <w:t>How to apply, extend or contribute</w:t>
      </w:r>
      <w:bookmarkEnd w:id="328"/>
      <w:bookmarkEnd w:id="329"/>
      <w:bookmarkEnd w:id="330"/>
    </w:p>
    <w:p w14:paraId="49553C4D" w14:textId="4651A625"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357A2D">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32" w:name="_Ref103068499"/>
      <w:bookmarkStart w:id="333" w:name="_Toc204191496"/>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32"/>
      <w:bookmarkEnd w:id="333"/>
    </w:p>
    <w:p w14:paraId="06537573" w14:textId="0602C516"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357A2D">
        <w:rPr>
          <w:lang w:val="en-US"/>
        </w:rPr>
        <w:t>6.8</w:t>
      </w:r>
      <w:r w:rsidRPr="003D662E">
        <w:rPr>
          <w:lang w:val="en-US"/>
        </w:rPr>
        <w:fldChar w:fldCharType="end"/>
      </w:r>
      <w:r w:rsidRPr="003D662E">
        <w:rPr>
          <w:lang w:val="en-US"/>
        </w:rPr>
        <w:t>.</w:t>
      </w:r>
    </w:p>
    <w:p w14:paraId="4868A0E5" w14:textId="10040AA5" w:rsidR="00756501" w:rsidRPr="003D662E" w:rsidRDefault="00756501" w:rsidP="007245E8">
      <w:pPr>
        <w:pStyle w:val="ListParagraph"/>
        <w:numPr>
          <w:ilvl w:val="0"/>
          <w:numId w:val="18"/>
        </w:numPr>
        <w:jc w:val="both"/>
        <w:rPr>
          <w:lang w:val="en-US"/>
        </w:rPr>
      </w:pPr>
      <w:bookmarkStart w:id="334"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357A2D">
        <w:rPr>
          <w:lang w:val="en-US"/>
        </w:rPr>
        <w:t>6</w:t>
      </w:r>
      <w:r w:rsidRPr="003D662E">
        <w:rPr>
          <w:lang w:val="en-US"/>
        </w:rPr>
        <w:fldChar w:fldCharType="end"/>
      </w:r>
      <w:r w:rsidRPr="003D662E">
        <w:rPr>
          <w:lang w:val="en-US"/>
        </w:rPr>
        <w:t xml:space="preserve">). </w:t>
      </w:r>
      <w:bookmarkEnd w:id="334"/>
    </w:p>
    <w:p w14:paraId="3B2B80E0" w14:textId="5BC91E7C" w:rsidR="00756501" w:rsidRPr="003D662E" w:rsidRDefault="00756501" w:rsidP="007245E8">
      <w:pPr>
        <w:pStyle w:val="ListParagraph"/>
        <w:numPr>
          <w:ilvl w:val="0"/>
          <w:numId w:val="18"/>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2F3276A1" w:rsidR="00756501" w:rsidRPr="003D662E" w:rsidRDefault="00A21923" w:rsidP="007245E8">
      <w:pPr>
        <w:pStyle w:val="ListParagraph"/>
        <w:numPr>
          <w:ilvl w:val="0"/>
          <w:numId w:val="18"/>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357A2D">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357A2D">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7245E8">
      <w:pPr>
        <w:pStyle w:val="ListParagraph"/>
        <w:numPr>
          <w:ilvl w:val="0"/>
          <w:numId w:val="18"/>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7245E8">
      <w:pPr>
        <w:pStyle w:val="ListParagraph"/>
        <w:numPr>
          <w:ilvl w:val="1"/>
          <w:numId w:val="18"/>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7245E8">
      <w:pPr>
        <w:pStyle w:val="ListParagraph"/>
        <w:numPr>
          <w:ilvl w:val="1"/>
          <w:numId w:val="18"/>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49DD542D"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357A2D">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7245E8">
      <w:pPr>
        <w:pStyle w:val="ListParagraph"/>
        <w:numPr>
          <w:ilvl w:val="0"/>
          <w:numId w:val="18"/>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7245E8">
      <w:pPr>
        <w:pStyle w:val="ListParagraph"/>
        <w:numPr>
          <w:ilvl w:val="0"/>
          <w:numId w:val="18"/>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6C8A23BA" w:rsidR="00E0461C" w:rsidRPr="003D662E" w:rsidRDefault="004F2F2D" w:rsidP="007245E8">
      <w:pPr>
        <w:pStyle w:val="ListParagraph"/>
        <w:numPr>
          <w:ilvl w:val="0"/>
          <w:numId w:val="18"/>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357A2D">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7245E8">
      <w:pPr>
        <w:pStyle w:val="ListParagraph"/>
        <w:numPr>
          <w:ilvl w:val="0"/>
          <w:numId w:val="18"/>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35" w:name="_Toc204191497"/>
      <w:r w:rsidRPr="003D662E">
        <w:rPr>
          <w:lang w:val="en-US"/>
        </w:rPr>
        <w:t>Defining an AAS for a device</w:t>
      </w:r>
      <w:bookmarkEnd w:id="335"/>
    </w:p>
    <w:p w14:paraId="25EA23F1" w14:textId="58BDDA74"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357A2D">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7245E8">
      <w:pPr>
        <w:pStyle w:val="ListParagraph"/>
        <w:numPr>
          <w:ilvl w:val="0"/>
          <w:numId w:val="44"/>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7245E8">
      <w:pPr>
        <w:pStyle w:val="ListParagraph"/>
        <w:numPr>
          <w:ilvl w:val="0"/>
          <w:numId w:val="44"/>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7245E8">
      <w:pPr>
        <w:pStyle w:val="ListParagraph"/>
        <w:numPr>
          <w:ilvl w:val="0"/>
          <w:numId w:val="45"/>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7245E8">
      <w:pPr>
        <w:pStyle w:val="ListParagraph"/>
        <w:numPr>
          <w:ilvl w:val="0"/>
          <w:numId w:val="45"/>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36" w:name="_Toc204191498"/>
      <w:r w:rsidRPr="003D662E">
        <w:rPr>
          <w:lang w:val="en-US"/>
        </w:rPr>
        <w:t>Implementing a monitoring</w:t>
      </w:r>
      <w:r w:rsidR="009C45F3" w:rsidRPr="003D662E">
        <w:rPr>
          <w:lang w:val="en-US"/>
        </w:rPr>
        <w:t>/alert data</w:t>
      </w:r>
      <w:r w:rsidRPr="003D662E">
        <w:rPr>
          <w:lang w:val="en-US"/>
        </w:rPr>
        <w:t xml:space="preserve"> service</w:t>
      </w:r>
      <w:bookmarkEnd w:id="336"/>
    </w:p>
    <w:p w14:paraId="03FD64F4" w14:textId="732DB719"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357A2D">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37" w:name="_Toc204191499"/>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37"/>
    </w:p>
    <w:p w14:paraId="095D0C5A" w14:textId="5203AD7F" w:rsidR="00C172D3" w:rsidRPr="003D662E" w:rsidRDefault="00C172D3" w:rsidP="007245E8">
      <w:pPr>
        <w:pStyle w:val="ListParagraph"/>
        <w:numPr>
          <w:ilvl w:val="0"/>
          <w:numId w:val="19"/>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7245E8">
      <w:pPr>
        <w:pStyle w:val="ListParagraph"/>
        <w:numPr>
          <w:ilvl w:val="0"/>
          <w:numId w:val="19"/>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7245E8">
      <w:pPr>
        <w:pStyle w:val="ListParagraph"/>
        <w:numPr>
          <w:ilvl w:val="0"/>
          <w:numId w:val="19"/>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7245E8">
      <w:pPr>
        <w:pStyle w:val="ListParagraph"/>
        <w:numPr>
          <w:ilvl w:val="0"/>
          <w:numId w:val="19"/>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21989619" w:rsidR="002A7DFF" w:rsidRPr="003D662E" w:rsidRDefault="006D3E6E" w:rsidP="007245E8">
      <w:pPr>
        <w:pStyle w:val="ListParagraph"/>
        <w:numPr>
          <w:ilvl w:val="0"/>
          <w:numId w:val="19"/>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357A2D">
        <w:rPr>
          <w:lang w:val="en-US"/>
        </w:rPr>
        <w:t>6</w:t>
      </w:r>
      <w:r w:rsidRPr="003D662E">
        <w:rPr>
          <w:lang w:val="en-US"/>
        </w:rPr>
        <w:fldChar w:fldCharType="end"/>
      </w:r>
      <w:r w:rsidRPr="003D662E">
        <w:rPr>
          <w:lang w:val="en-US"/>
        </w:rPr>
        <w:t>).</w:t>
      </w:r>
    </w:p>
    <w:p w14:paraId="2C8B4062" w14:textId="54CF75E2" w:rsidR="006D3E6E" w:rsidRPr="003D662E" w:rsidRDefault="006D3E6E" w:rsidP="007245E8">
      <w:pPr>
        <w:pStyle w:val="ListParagraph"/>
        <w:numPr>
          <w:ilvl w:val="0"/>
          <w:numId w:val="19"/>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357A2D">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7245E8">
      <w:pPr>
        <w:pStyle w:val="ListParagraph"/>
        <w:numPr>
          <w:ilvl w:val="0"/>
          <w:numId w:val="19"/>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38" w:name="_Toc204191500"/>
      <w:bookmarkStart w:id="339" w:name="_Ref77754105"/>
      <w:r w:rsidRPr="003D662E">
        <w:rPr>
          <w:lang w:val="en-US"/>
        </w:rPr>
        <w:lastRenderedPageBreak/>
        <w:t>Defining a new type in the configuration</w:t>
      </w:r>
      <w:r w:rsidR="00DD7246" w:rsidRPr="003D662E">
        <w:rPr>
          <w:lang w:val="en-US"/>
        </w:rPr>
        <w:t xml:space="preserve"> model</w:t>
      </w:r>
      <w:bookmarkEnd w:id="338"/>
    </w:p>
    <w:p w14:paraId="59067D34" w14:textId="49B4AAE1"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5"/>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357A2D" w:rsidRPr="003D662E">
        <w:rPr>
          <w:lang w:val="en-US"/>
        </w:rPr>
        <w:t xml:space="preserve">Figure </w:t>
      </w:r>
      <w:r w:rsidR="00357A2D">
        <w:rPr>
          <w:noProof/>
          <w:lang w:val="en-US"/>
        </w:rPr>
        <w:t>46</w:t>
      </w:r>
      <w:r w:rsidR="000B65A9" w:rsidRPr="003D662E">
        <w:rPr>
          <w:lang w:val="en-US"/>
        </w:rPr>
        <w:fldChar w:fldCharType="end"/>
      </w:r>
      <w:r w:rsidR="000B65A9" w:rsidRPr="003D662E">
        <w:rPr>
          <w:lang w:val="en-US"/>
        </w:rPr>
        <w:t xml:space="preserve">). </w:t>
      </w:r>
    </w:p>
    <w:p w14:paraId="505032D0" w14:textId="1926E286"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357A2D" w:rsidRPr="003D662E">
        <w:rPr>
          <w:lang w:val="en-GB"/>
        </w:rPr>
        <w:t xml:space="preserve">Figure </w:t>
      </w:r>
      <w:r w:rsidR="00357A2D">
        <w:rPr>
          <w:noProof/>
          <w:lang w:val="en-GB"/>
        </w:rPr>
        <w:t>71</w:t>
      </w:r>
      <w:r w:rsidR="001D73A7" w:rsidRPr="003D662E">
        <w:rPr>
          <w:lang w:val="en-US"/>
        </w:rPr>
        <w:fldChar w:fldCharType="end"/>
      </w:r>
      <w:r w:rsidRPr="003D662E">
        <w:rPr>
          <w:lang w:val="en-US"/>
        </w:rPr>
        <w:t>:</w:t>
      </w:r>
    </w:p>
    <w:p w14:paraId="692F6384" w14:textId="385258F2" w:rsidR="001D73A7" w:rsidRPr="003D662E" w:rsidRDefault="001D73A7" w:rsidP="007245E8">
      <w:pPr>
        <w:pStyle w:val="ListParagraph"/>
        <w:numPr>
          <w:ilvl w:val="0"/>
          <w:numId w:val="30"/>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357A2D" w:rsidRPr="003D662E">
        <w:rPr>
          <w:lang w:val="en-GB"/>
        </w:rPr>
        <w:t xml:space="preserve">Figure </w:t>
      </w:r>
      <w:r w:rsidR="00357A2D">
        <w:rPr>
          <w:noProof/>
          <w:lang w:val="en-GB"/>
        </w:rPr>
        <w:t>71</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6BF882E2" w:rsidR="009A2FAF" w:rsidRPr="003D662E" w:rsidRDefault="009A2FAF" w:rsidP="007245E8">
      <w:pPr>
        <w:pStyle w:val="ListParagraph"/>
        <w:numPr>
          <w:ilvl w:val="0"/>
          <w:numId w:val="30"/>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357A2D" w:rsidRPr="003D662E">
        <w:rPr>
          <w:lang w:val="en-GB"/>
        </w:rPr>
        <w:t xml:space="preserve">Figure </w:t>
      </w:r>
      <w:r w:rsidR="00357A2D">
        <w:rPr>
          <w:noProof/>
          <w:lang w:val="en-GB"/>
        </w:rPr>
        <w:t>71</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410257C9" w:rsidR="009A2FAF" w:rsidRPr="003D662E" w:rsidRDefault="009A2FAF" w:rsidP="007245E8">
      <w:pPr>
        <w:pStyle w:val="ListParagraph"/>
        <w:numPr>
          <w:ilvl w:val="0"/>
          <w:numId w:val="30"/>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357A2D" w:rsidRPr="003D662E">
        <w:rPr>
          <w:lang w:val="en-GB"/>
        </w:rPr>
        <w:t xml:space="preserve">Figure </w:t>
      </w:r>
      <w:r w:rsidR="00357A2D">
        <w:rPr>
          <w:noProof/>
          <w:lang w:val="en-GB"/>
        </w:rPr>
        <w:t>71</w:t>
      </w:r>
      <w:r w:rsidRPr="003D662E">
        <w:rPr>
          <w:lang w:val="en-US"/>
        </w:rPr>
        <w:fldChar w:fldCharType="end"/>
      </w:r>
      <w:r w:rsidRPr="003D662E">
        <w:rPr>
          <w:lang w:val="en-US"/>
        </w:rPr>
        <w:t xml:space="preserve">). </w:t>
      </w:r>
    </w:p>
    <w:p w14:paraId="79D29042" w14:textId="2245827A" w:rsidR="009A2FAF" w:rsidRPr="003D662E" w:rsidRDefault="009A2FAF" w:rsidP="007245E8">
      <w:pPr>
        <w:pStyle w:val="ListParagraph"/>
        <w:numPr>
          <w:ilvl w:val="0"/>
          <w:numId w:val="30"/>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357A2D" w:rsidRPr="003D662E">
        <w:rPr>
          <w:lang w:val="en-GB"/>
        </w:rPr>
        <w:t xml:space="preserve">Figure </w:t>
      </w:r>
      <w:r w:rsidR="00357A2D">
        <w:rPr>
          <w:noProof/>
          <w:lang w:val="en-GB"/>
        </w:rPr>
        <w:t>71</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7245E8">
      <w:pPr>
        <w:pStyle w:val="ListParagraph"/>
        <w:numPr>
          <w:ilvl w:val="0"/>
          <w:numId w:val="30"/>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781F731D" w:rsidR="00E472AE" w:rsidRPr="003D662E" w:rsidRDefault="00C709AD" w:rsidP="001D73A7">
      <w:pPr>
        <w:jc w:val="center"/>
        <w:rPr>
          <w:rFonts w:cstheme="minorHAnsi"/>
          <w:lang w:val="en-US"/>
        </w:rPr>
      </w:pPr>
      <w:r w:rsidRPr="00C709AD">
        <w:rPr>
          <w:noProof/>
        </w:rPr>
        <w:lastRenderedPageBreak/>
        <w:drawing>
          <wp:inline distT="0" distB="0" distL="0" distR="0" wp14:anchorId="774F16B2" wp14:editId="6354F3D1">
            <wp:extent cx="5760720" cy="5505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720" cy="5505450"/>
                    </a:xfrm>
                    <a:prstGeom prst="rect">
                      <a:avLst/>
                    </a:prstGeom>
                    <a:noFill/>
                    <a:ln>
                      <a:noFill/>
                    </a:ln>
                  </pic:spPr>
                </pic:pic>
              </a:graphicData>
            </a:graphic>
          </wp:inline>
        </w:drawing>
      </w:r>
    </w:p>
    <w:p w14:paraId="399B09F1" w14:textId="1CC68A8C" w:rsidR="00E472AE" w:rsidRPr="003D662E" w:rsidRDefault="001D73A7" w:rsidP="001D73A7">
      <w:pPr>
        <w:pStyle w:val="Caption"/>
        <w:jc w:val="center"/>
        <w:rPr>
          <w:rFonts w:cstheme="minorHAnsi"/>
          <w:lang w:val="en-US"/>
        </w:rPr>
      </w:pPr>
      <w:bookmarkStart w:id="340"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357A2D">
        <w:rPr>
          <w:noProof/>
          <w:lang w:val="en-GB"/>
        </w:rPr>
        <w:t>71</w:t>
      </w:r>
      <w:r w:rsidRPr="003D662E">
        <w:fldChar w:fldCharType="end"/>
      </w:r>
      <w:bookmarkEnd w:id="340"/>
      <w:r w:rsidRPr="003D662E">
        <w:rPr>
          <w:lang w:val="en-GB"/>
        </w:rPr>
        <w:t>: Adding IEC 61131-3 date time to the primitive types of the configuration model</w:t>
      </w:r>
    </w:p>
    <w:p w14:paraId="17B88796" w14:textId="54008339"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357A2D" w:rsidRPr="003D662E">
        <w:rPr>
          <w:lang w:val="en-GB"/>
        </w:rPr>
        <w:t xml:space="preserve">Figure </w:t>
      </w:r>
      <w:r w:rsidR="00357A2D">
        <w:rPr>
          <w:noProof/>
          <w:lang w:val="en-GB"/>
        </w:rPr>
        <w:t>71</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15EE9EA5" w:rsidR="005E73FF"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w:t>
      </w:r>
      <w:r w:rsidR="00C254BC" w:rsidRPr="003D662E">
        <w:rPr>
          <w:lang w:val="en-US"/>
        </w:rPr>
        <w:lastRenderedPageBreak/>
        <w:t xml:space="preserve">may be required if the type is declared as primitive type and realized in Java as object. Then the approaches to obtain a hashcode </w:t>
      </w:r>
      <w:r w:rsidR="00C709AD">
        <w:rPr>
          <w:lang w:val="en-US"/>
        </w:rPr>
        <w:t xml:space="preserve">(lines 31-34) </w:t>
      </w:r>
      <w:r w:rsidR="00C254BC" w:rsidRPr="003D662E">
        <w:rPr>
          <w:lang w:val="en-US"/>
        </w:rPr>
        <w:t xml:space="preserve">and an equals comparison </w:t>
      </w:r>
      <w:r w:rsidR="00C709AD">
        <w:rPr>
          <w:lang w:val="en-US"/>
        </w:rPr>
        <w:t xml:space="preserve">(lines 37-40) </w:t>
      </w:r>
      <w:r w:rsidR="00C254BC" w:rsidRPr="003D662E">
        <w:rPr>
          <w:lang w:val="en-US"/>
        </w:rPr>
        <w:t>have to be adjusted from Java primitive types to object types.</w:t>
      </w:r>
    </w:p>
    <w:p w14:paraId="7E48E399" w14:textId="5AC7EFDF" w:rsidR="007D7137" w:rsidRDefault="007D7137" w:rsidP="005E73FF">
      <w:pPr>
        <w:jc w:val="both"/>
        <w:rPr>
          <w:lang w:val="en-US"/>
        </w:rPr>
      </w:pPr>
      <w:r>
        <w:rPr>
          <w:lang w:val="en-US"/>
        </w:rPr>
        <w:t xml:space="preserve">Besides well known date types like </w:t>
      </w:r>
      <w:r w:rsidRPr="003D662E">
        <w:rPr>
          <w:lang w:val="en-US"/>
        </w:rPr>
        <w:t>IEC61131-3</w:t>
      </w:r>
      <w:r>
        <w:rPr>
          <w:lang w:val="en-US"/>
        </w:rPr>
        <w:t xml:space="preserve"> that shall be part of the configuration meta-model, there are also plenty types that have been defined due to specific or local needs. Applying the modifications discussed above for all such types does not scale. Thus, the platform configuration meta model defines a </w:t>
      </w:r>
      <w:r w:rsidRPr="007D7137">
        <w:rPr>
          <w:rFonts w:ascii="Consolas" w:hAnsi="Consolas"/>
          <w:lang w:val="en-US"/>
        </w:rPr>
        <w:t>GenericDateTimeTypeType</w:t>
      </w:r>
      <w:r>
        <w:rPr>
          <w:lang w:val="en-US"/>
        </w:rPr>
        <w:t xml:space="preserve"> that is already set up in the way described above, but allows for specifying a date format (based on the conventions of Java </w:t>
      </w:r>
      <w:r w:rsidRPr="007D7137">
        <w:rPr>
          <w:rFonts w:ascii="Consolas" w:hAnsi="Consolas"/>
          <w:lang w:val="en-US"/>
        </w:rPr>
        <w:t>SimpleDateFormat</w:t>
      </w:r>
      <w:r>
        <w:rPr>
          <w:rStyle w:val="FootnoteReference"/>
          <w:rFonts w:ascii="Consolas" w:hAnsi="Consolas"/>
          <w:lang w:val="en-US"/>
        </w:rPr>
        <w:footnoteReference w:id="136"/>
      </w:r>
      <w:r>
        <w:rPr>
          <w:lang w:val="en-US"/>
        </w:rPr>
        <w:t xml:space="preserve">). </w:t>
      </w:r>
      <w:r w:rsidR="00FC78A4">
        <w:rPr>
          <w:lang w:val="en-US"/>
        </w:rPr>
        <w:t xml:space="preserve">In the type definitions of an application, one can now define own time formats as illustrated in </w:t>
      </w:r>
      <w:r w:rsidR="00FC78A4">
        <w:rPr>
          <w:lang w:val="en-US"/>
        </w:rPr>
        <w:fldChar w:fldCharType="begin"/>
      </w:r>
      <w:r w:rsidR="00FC78A4">
        <w:rPr>
          <w:lang w:val="en-US"/>
        </w:rPr>
        <w:instrText xml:space="preserve"> REF _Ref199239687 \h </w:instrText>
      </w:r>
      <w:r w:rsidR="00FC78A4">
        <w:rPr>
          <w:lang w:val="en-US"/>
        </w:rPr>
      </w:r>
      <w:r w:rsidR="00FC78A4">
        <w:rPr>
          <w:lang w:val="en-US"/>
        </w:rPr>
        <w:fldChar w:fldCharType="separate"/>
      </w:r>
      <w:r w:rsidR="00357A2D" w:rsidRPr="003D662E">
        <w:rPr>
          <w:lang w:val="en-GB"/>
        </w:rPr>
        <w:t xml:space="preserve">Figure </w:t>
      </w:r>
      <w:r w:rsidR="00357A2D">
        <w:rPr>
          <w:noProof/>
          <w:lang w:val="en-GB"/>
        </w:rPr>
        <w:t>72</w:t>
      </w:r>
      <w:r w:rsidR="00FC78A4">
        <w:rPr>
          <w:lang w:val="en-US"/>
        </w:rPr>
        <w:fldChar w:fldCharType="end"/>
      </w:r>
      <w:r w:rsidR="00FC78A4">
        <w:rPr>
          <w:lang w:val="en-US"/>
        </w:rPr>
        <w:t xml:space="preserve">. Please note that such a type definition is application-local, potentially local to a platform instance and not supplied by the platform as the </w:t>
      </w:r>
      <w:r w:rsidR="00FC78A4" w:rsidRPr="00FC78A4">
        <w:rPr>
          <w:rFonts w:ascii="Consolas" w:hAnsi="Consolas"/>
          <w:lang w:val="en-US"/>
        </w:rPr>
        <w:t>IEC61131_3DateTimeType</w:t>
      </w:r>
      <w:r w:rsidR="00FC78A4">
        <w:rPr>
          <w:lang w:val="en-US"/>
        </w:rPr>
        <w:t>.</w:t>
      </w:r>
    </w:p>
    <w:p w14:paraId="064EC44C" w14:textId="0A6911E9" w:rsidR="00FC78A4" w:rsidRDefault="007A129A" w:rsidP="00FC78A4">
      <w:pPr>
        <w:jc w:val="center"/>
        <w:rPr>
          <w:lang w:val="en-US"/>
        </w:rPr>
      </w:pPr>
      <w:r w:rsidRPr="007A129A">
        <w:rPr>
          <w:noProof/>
        </w:rPr>
        <w:drawing>
          <wp:inline distT="0" distB="0" distL="0" distR="0" wp14:anchorId="155B14D2" wp14:editId="4805645E">
            <wp:extent cx="5760720" cy="8813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720" cy="881380"/>
                    </a:xfrm>
                    <a:prstGeom prst="rect">
                      <a:avLst/>
                    </a:prstGeom>
                    <a:noFill/>
                    <a:ln>
                      <a:noFill/>
                    </a:ln>
                  </pic:spPr>
                </pic:pic>
              </a:graphicData>
            </a:graphic>
          </wp:inline>
        </w:drawing>
      </w:r>
    </w:p>
    <w:p w14:paraId="31CB5E5E" w14:textId="7B0599A0" w:rsidR="00FC78A4" w:rsidRPr="003D662E" w:rsidRDefault="00FC78A4" w:rsidP="00FC78A4">
      <w:pPr>
        <w:pStyle w:val="Caption"/>
        <w:jc w:val="center"/>
        <w:rPr>
          <w:lang w:val="en-GB"/>
        </w:rPr>
      </w:pPr>
      <w:bookmarkStart w:id="341" w:name="_Ref19923968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357A2D">
        <w:rPr>
          <w:noProof/>
          <w:lang w:val="en-GB"/>
        </w:rPr>
        <w:t>72</w:t>
      </w:r>
      <w:r w:rsidRPr="003D662E">
        <w:fldChar w:fldCharType="end"/>
      </w:r>
      <w:bookmarkEnd w:id="341"/>
      <w:r w:rsidRPr="003D662E">
        <w:rPr>
          <w:lang w:val="en-GB"/>
        </w:rPr>
        <w:t xml:space="preserve">: </w:t>
      </w:r>
      <w:r>
        <w:rPr>
          <w:lang w:val="en-GB"/>
        </w:rPr>
        <w:t>Using the generic data time type to define application-specific time formats</w:t>
      </w:r>
      <w:r w:rsidRPr="003D662E">
        <w:rPr>
          <w:lang w:val="en-GB"/>
        </w:rPr>
        <w:t>.</w:t>
      </w:r>
    </w:p>
    <w:p w14:paraId="3B11711E" w14:textId="230D91F5" w:rsidR="0081042F" w:rsidRPr="003D662E" w:rsidRDefault="0081042F" w:rsidP="0081042F">
      <w:pPr>
        <w:pStyle w:val="Heading2"/>
        <w:rPr>
          <w:lang w:val="en-US"/>
        </w:rPr>
      </w:pPr>
      <w:bookmarkStart w:id="342" w:name="_Toc204191501"/>
      <w:r w:rsidRPr="003D662E">
        <w:rPr>
          <w:lang w:val="en-US"/>
        </w:rPr>
        <w:t>Using a different transport protocol</w:t>
      </w:r>
      <w:bookmarkEnd w:id="342"/>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0D4DEEB0" w:rsidR="008A50C3" w:rsidRPr="003D662E" w:rsidRDefault="008A50C3" w:rsidP="007245E8">
      <w:pPr>
        <w:pStyle w:val="ListParagraph"/>
        <w:numPr>
          <w:ilvl w:val="0"/>
          <w:numId w:val="31"/>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357A2D">
        <w:rPr>
          <w:lang w:val="en-US"/>
        </w:rPr>
        <w:t>7.5</w:t>
      </w:r>
      <w:r w:rsidRPr="003D662E">
        <w:rPr>
          <w:lang w:val="en-US"/>
        </w:rPr>
        <w:fldChar w:fldCharType="end"/>
      </w:r>
      <w:r w:rsidRPr="003D662E">
        <w:rPr>
          <w:lang w:val="en-US"/>
        </w:rPr>
        <w:t>.</w:t>
      </w:r>
    </w:p>
    <w:p w14:paraId="35E34955" w14:textId="646190CD" w:rsidR="004E33F6" w:rsidRPr="003D662E" w:rsidRDefault="004E33F6" w:rsidP="007245E8">
      <w:pPr>
        <w:pStyle w:val="ListParagraph"/>
        <w:numPr>
          <w:ilvl w:val="0"/>
          <w:numId w:val="31"/>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357A2D" w:rsidRPr="003D662E">
        <w:rPr>
          <w:lang w:val="en-GB"/>
        </w:rPr>
        <w:t xml:space="preserve">Figure </w:t>
      </w:r>
      <w:r w:rsidR="00357A2D">
        <w:rPr>
          <w:noProof/>
          <w:lang w:val="en-GB"/>
        </w:rPr>
        <w:t>73</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374C5B3F" w:rsidR="00D62DF2" w:rsidRPr="003D662E" w:rsidRDefault="00D62DF2" w:rsidP="007245E8">
      <w:pPr>
        <w:pStyle w:val="ListParagraph"/>
        <w:numPr>
          <w:ilvl w:val="0"/>
          <w:numId w:val="31"/>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357A2D" w:rsidRPr="003D662E">
        <w:rPr>
          <w:lang w:val="en-GB"/>
        </w:rPr>
        <w:t xml:space="preserve">Figure </w:t>
      </w:r>
      <w:r w:rsidR="00357A2D">
        <w:rPr>
          <w:noProof/>
          <w:lang w:val="en-GB"/>
        </w:rPr>
        <w:t>73</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7245E8">
      <w:pPr>
        <w:pStyle w:val="ListParagraph"/>
        <w:numPr>
          <w:ilvl w:val="0"/>
          <w:numId w:val="31"/>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3700C730" w:rsidR="008A50C3" w:rsidRPr="003D662E" w:rsidRDefault="008A50C3" w:rsidP="008A50C3">
      <w:pPr>
        <w:pStyle w:val="Caption"/>
        <w:jc w:val="center"/>
        <w:rPr>
          <w:lang w:val="en-GB"/>
        </w:rPr>
      </w:pPr>
      <w:bookmarkStart w:id="343" w:name="_Ref98767936"/>
      <w:r w:rsidRPr="003D662E">
        <w:rPr>
          <w:lang w:val="en-GB"/>
        </w:rPr>
        <w:lastRenderedPageBreak/>
        <w:t xml:space="preserve">Figure </w:t>
      </w:r>
      <w:r w:rsidRPr="003D662E">
        <w:fldChar w:fldCharType="begin"/>
      </w:r>
      <w:r w:rsidRPr="003D662E">
        <w:rPr>
          <w:lang w:val="en-GB"/>
        </w:rPr>
        <w:instrText xml:space="preserve"> SEQ Figure \* ARABIC </w:instrText>
      </w:r>
      <w:r w:rsidRPr="003D662E">
        <w:fldChar w:fldCharType="separate"/>
      </w:r>
      <w:r w:rsidR="00357A2D">
        <w:rPr>
          <w:noProof/>
          <w:lang w:val="en-GB"/>
        </w:rPr>
        <w:t>73</w:t>
      </w:r>
      <w:r w:rsidRPr="003D662E">
        <w:fldChar w:fldCharType="end"/>
      </w:r>
      <w:bookmarkEnd w:id="343"/>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44" w:name="_Toc204191502"/>
      <w:r w:rsidRPr="003D662E">
        <w:rPr>
          <w:lang w:val="en-US"/>
        </w:rPr>
        <w:t>Observe or debug the data processing</w:t>
      </w:r>
      <w:bookmarkEnd w:id="344"/>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7245E8">
      <w:pPr>
        <w:pStyle w:val="ListParagraph"/>
        <w:numPr>
          <w:ilvl w:val="0"/>
          <w:numId w:val="34"/>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7245E8">
      <w:pPr>
        <w:pStyle w:val="ListParagraph"/>
        <w:numPr>
          <w:ilvl w:val="0"/>
          <w:numId w:val="34"/>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inconvenient to change the logging level of the logging framework or other software takes control over filtering of the logs and prevents debug output.</w:t>
      </w:r>
    </w:p>
    <w:p w14:paraId="3C176AD9" w14:textId="71DE550A" w:rsidR="000B7F22" w:rsidRPr="003D662E" w:rsidRDefault="00F05390" w:rsidP="007245E8">
      <w:pPr>
        <w:pStyle w:val="ListParagraph"/>
        <w:numPr>
          <w:ilvl w:val="0"/>
          <w:numId w:val="34"/>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357A2D">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4AD0FF21"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357A2D" w:rsidRPr="003D662E">
        <w:rPr>
          <w:lang w:val="en-GB"/>
        </w:rPr>
        <w:t xml:space="preserve">Figure </w:t>
      </w:r>
      <w:r w:rsidR="00357A2D">
        <w:rPr>
          <w:noProof/>
          <w:lang w:val="en-GB"/>
        </w:rPr>
        <w:t>74</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705C5D42">
            <wp:extent cx="3867150" cy="1211831"/>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38111" cy="1234068"/>
                    </a:xfrm>
                    <a:prstGeom prst="rect">
                      <a:avLst/>
                    </a:prstGeom>
                    <a:noFill/>
                    <a:ln>
                      <a:noFill/>
                    </a:ln>
                  </pic:spPr>
                </pic:pic>
              </a:graphicData>
            </a:graphic>
          </wp:inline>
        </w:drawing>
      </w:r>
    </w:p>
    <w:p w14:paraId="7EB9101C" w14:textId="0561146A" w:rsidR="00EE3A67" w:rsidRPr="003D662E" w:rsidRDefault="00EE3A67" w:rsidP="00EE3A67">
      <w:pPr>
        <w:pStyle w:val="Caption"/>
        <w:jc w:val="center"/>
        <w:rPr>
          <w:lang w:val="en-GB"/>
        </w:rPr>
      </w:pPr>
      <w:bookmarkStart w:id="345"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357A2D">
        <w:rPr>
          <w:noProof/>
          <w:lang w:val="en-GB"/>
        </w:rPr>
        <w:t>74</w:t>
      </w:r>
      <w:r w:rsidRPr="003D662E">
        <w:fldChar w:fldCharType="end"/>
      </w:r>
      <w:bookmarkEnd w:id="345"/>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w:t>
      </w:r>
      <w:r w:rsidRPr="003D662E">
        <w:rPr>
          <w:lang w:val="en-GB"/>
        </w:rPr>
        <w:lastRenderedPageBreak/>
        <w:t xml:space="preserve">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60264C6D"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357A2D">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46" w:name="_Toc204191503"/>
      <w:r w:rsidRPr="003D662E">
        <w:rPr>
          <w:lang w:val="en-US"/>
        </w:rPr>
        <w:t>Frequently Asked Questions (FAQ)</w:t>
      </w:r>
      <w:bookmarkEnd w:id="339"/>
      <w:bookmarkEnd w:id="346"/>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47" w:name="_Ref76979717"/>
      <w:bookmarkStart w:id="348" w:name="_Toc204191504"/>
      <w:r w:rsidRPr="003D662E">
        <w:rPr>
          <w:lang w:val="en-US"/>
        </w:rPr>
        <w:lastRenderedPageBreak/>
        <w:t>Summary &amp; Conclusions</w:t>
      </w:r>
      <w:bookmarkEnd w:id="331"/>
      <w:bookmarkEnd w:id="347"/>
      <w:bookmarkEnd w:id="348"/>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7245E8">
      <w:pPr>
        <w:pStyle w:val="ListParagraph"/>
        <w:numPr>
          <w:ilvl w:val="0"/>
          <w:numId w:val="20"/>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7245E8">
      <w:pPr>
        <w:pStyle w:val="ListParagraph"/>
        <w:numPr>
          <w:ilvl w:val="0"/>
          <w:numId w:val="20"/>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7245E8">
      <w:pPr>
        <w:pStyle w:val="ListParagraph"/>
        <w:numPr>
          <w:ilvl w:val="0"/>
          <w:numId w:val="20"/>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49" w:name="_Ref76979728"/>
      <w:bookmarkStart w:id="350" w:name="_Toc204191505"/>
      <w:r w:rsidRPr="003D662E">
        <w:rPr>
          <w:lang w:val="en-US"/>
        </w:rPr>
        <w:lastRenderedPageBreak/>
        <w:t>References</w:t>
      </w:r>
      <w:bookmarkEnd w:id="349"/>
      <w:bookmarkEnd w:id="350"/>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4"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5"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6"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7"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8"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9"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90"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91"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92"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51" w:name="_Hlk72428649"/>
      <w:r w:rsidRPr="003D662E">
        <w:t>M. Staciwa, Experimentelles Container-Deployment auf Industrie 4.0 Geräte, Projektarbeit, Uni Hildesheim, 2020</w:t>
      </w:r>
      <w:bookmarkEnd w:id="351"/>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3"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4"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5"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6"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2642F2">
      <w:pPr>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7"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8"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9"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Pr="00907CC1" w:rsidRDefault="00907CC1" w:rsidP="000133D3">
      <w:pPr>
        <w:spacing w:after="120" w:line="240" w:lineRule="auto"/>
        <w:ind w:left="426" w:hanging="426"/>
        <w:rPr>
          <w:lang w:val="en-GB"/>
        </w:rPr>
      </w:pPr>
      <w:r w:rsidRPr="00907CC1">
        <w:rPr>
          <w:lang w:val="en-GB"/>
        </w:rPr>
        <w:t>[52] 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100" w:history="1">
        <w:r w:rsidRPr="000C2392">
          <w:rPr>
            <w:rStyle w:val="Hyperlink"/>
            <w:lang w:val="en-GB"/>
          </w:rPr>
          <w:t>https://doi.org/10.1016/j.infsof.2024.107650</w:t>
        </w:r>
      </w:hyperlink>
      <w:r>
        <w:rPr>
          <w:lang w:val="en-GB"/>
        </w:rPr>
        <w:t xml:space="preserve">, 2025 </w:t>
      </w:r>
    </w:p>
    <w:p w14:paraId="69A4E21B" w14:textId="77777777" w:rsidR="00EF60A9" w:rsidRPr="00907CC1" w:rsidRDefault="00EF60A9">
      <w:pPr>
        <w:rPr>
          <w:lang w:val="en-GB"/>
        </w:rPr>
      </w:pPr>
      <w:r w:rsidRPr="00907CC1">
        <w:rPr>
          <w:lang w:val="en-GB"/>
        </w:rPr>
        <w:br w:type="page"/>
      </w:r>
    </w:p>
    <w:p w14:paraId="1A319F4E" w14:textId="1A6B2948" w:rsidR="00CD3E73" w:rsidRPr="003D662E" w:rsidRDefault="00EF60A9" w:rsidP="00EF60A9">
      <w:pPr>
        <w:pStyle w:val="Heading1"/>
        <w:rPr>
          <w:lang w:val="en-GB"/>
        </w:rPr>
      </w:pPr>
      <w:bookmarkStart w:id="352" w:name="_Ref146532729"/>
      <w:bookmarkStart w:id="353" w:name="_Toc204191506"/>
      <w:r>
        <w:rPr>
          <w:lang w:val="en-US"/>
        </w:rPr>
        <w:lastRenderedPageBreak/>
        <w:t>Appendix</w:t>
      </w:r>
      <w:bookmarkEnd w:id="352"/>
      <w:bookmarkEnd w:id="353"/>
    </w:p>
    <w:p w14:paraId="55E86BC6" w14:textId="77777777" w:rsidR="00EF60A9" w:rsidRPr="003D662E" w:rsidRDefault="00EF60A9" w:rsidP="00EB6326">
      <w:pPr>
        <w:pStyle w:val="Heading2"/>
        <w:rPr>
          <w:lang w:val="en-US"/>
        </w:rPr>
      </w:pPr>
      <w:bookmarkStart w:id="354" w:name="_Ref69806407"/>
      <w:bookmarkStart w:id="355" w:name="_Toc204191507"/>
      <w:r w:rsidRPr="003D662E">
        <w:rPr>
          <w:lang w:val="en-US"/>
        </w:rPr>
        <w:t>IIP-Ecosphere Profile</w:t>
      </w:r>
      <w:bookmarkEnd w:id="354"/>
      <w:bookmarkEnd w:id="355"/>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6D071831" w:rsidR="00EF60A9" w:rsidRPr="003D662E" w:rsidRDefault="00EF60A9" w:rsidP="00EF60A9">
      <w:pPr>
        <w:pStyle w:val="Caption"/>
        <w:jc w:val="center"/>
        <w:rPr>
          <w:lang w:val="en-US"/>
        </w:rPr>
      </w:pPr>
      <w:bookmarkStart w:id="356"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75</w:t>
      </w:r>
      <w:r w:rsidRPr="003D662E">
        <w:fldChar w:fldCharType="end"/>
      </w:r>
      <w:bookmarkEnd w:id="356"/>
      <w:r w:rsidRPr="003D662E">
        <w:rPr>
          <w:lang w:val="en-US"/>
        </w:rPr>
        <w:t>: AAS stereotypes in the IIP-Ecosphere profile (comments cropped).</w:t>
      </w:r>
    </w:p>
    <w:p w14:paraId="2A2CAC77" w14:textId="0F0494F1"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7"/>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75</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8"/>
      </w:r>
      <w:r w:rsidRPr="003D662E">
        <w:rPr>
          <w:lang w:val="en-US"/>
        </w:rPr>
        <w:t>, e.g., for soft-realtime (streaming) connections. Such endpoints that are currently not part of the AAS standard</w:t>
      </w:r>
      <w:bookmarkStart w:id="357" w:name="_Ref57325504"/>
      <w:r w:rsidRPr="003D662E">
        <w:rPr>
          <w:rStyle w:val="FootnoteReference"/>
          <w:lang w:val="en-US"/>
        </w:rPr>
        <w:footnoteReference w:id="139"/>
      </w:r>
      <w:bookmarkEnd w:id="357"/>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58" w:name="_Hlk77927786"/>
      <w:r w:rsidRPr="003D662E">
        <w:rPr>
          <w:rFonts w:ascii="Consolas" w:eastAsia="Times New Roman" w:hAnsi="Consolas" w:cstheme="minorHAnsi"/>
          <w:lang w:val="en-US" w:eastAsia="de-DE"/>
        </w:rPr>
        <w:t>«</w:t>
      </w:r>
      <w:bookmarkEnd w:id="358"/>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36B05C6F"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76</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64281FF1" w:rsidR="00EF60A9" w:rsidRPr="003D662E" w:rsidRDefault="00EF60A9" w:rsidP="00EF60A9">
      <w:pPr>
        <w:pStyle w:val="Caption"/>
        <w:jc w:val="center"/>
        <w:rPr>
          <w:lang w:val="en-US"/>
        </w:rPr>
      </w:pPr>
      <w:bookmarkStart w:id="359"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76</w:t>
      </w:r>
      <w:r w:rsidRPr="003D662E">
        <w:fldChar w:fldCharType="end"/>
      </w:r>
      <w:bookmarkEnd w:id="359"/>
      <w:r w:rsidRPr="003D662E">
        <w:rPr>
          <w:lang w:val="en-US"/>
        </w:rPr>
        <w:t>: Service and connector stereotypes in the IIP-Ecosphere profile (comments cropped).</w:t>
      </w:r>
    </w:p>
    <w:p w14:paraId="36B57F3F" w14:textId="1CF0F267"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77</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16E2E243" w:rsidR="00EF60A9" w:rsidRPr="003D662E" w:rsidRDefault="00EF60A9" w:rsidP="00EF60A9">
      <w:pPr>
        <w:pStyle w:val="Caption"/>
        <w:jc w:val="center"/>
        <w:rPr>
          <w:lang w:val="en-US"/>
        </w:rPr>
      </w:pPr>
      <w:bookmarkStart w:id="360"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77</w:t>
      </w:r>
      <w:r w:rsidRPr="003D662E">
        <w:fldChar w:fldCharType="end"/>
      </w:r>
      <w:bookmarkEnd w:id="360"/>
      <w:r w:rsidRPr="003D662E">
        <w:rPr>
          <w:lang w:val="en-US"/>
        </w:rPr>
        <w:t>: Container and distribution stereotypes in the IIP-Ecosphere profile (comments cropped).</w:t>
      </w:r>
    </w:p>
    <w:p w14:paraId="2BC05657" w14:textId="7C40FEB5"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61" w:name="_Ref77169602"/>
      <w:r w:rsidRPr="003D662E">
        <w:rPr>
          <w:rStyle w:val="FootnoteReference"/>
          <w:b/>
          <w:lang w:val="en-US"/>
        </w:rPr>
        <w:footnoteReference w:id="140"/>
      </w:r>
      <w:bookmarkEnd w:id="361"/>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78</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1"/>
      </w:r>
      <w:r w:rsidRPr="003D662E">
        <w:rPr>
          <w:lang w:val="en-US"/>
        </w:rPr>
        <w:t>, delegation of control to another element via an association, read-only attributes (without corresponding setter)</w:t>
      </w:r>
      <w:r w:rsidRPr="003D662E">
        <w:rPr>
          <w:rStyle w:val="FootnoteReference"/>
          <w:lang w:val="en-US"/>
        </w:rPr>
        <w:footnoteReference w:id="142"/>
      </w:r>
      <w:r w:rsidRPr="003D662E">
        <w:rPr>
          <w:lang w:val="en-US"/>
        </w:rPr>
        <w:t>, builder pattern</w:t>
      </w:r>
      <w:r w:rsidRPr="003D662E">
        <w:rPr>
          <w:rStyle w:val="FootnoteReference"/>
          <w:lang w:val="en-US"/>
        </w:rPr>
        <w:footnoteReference w:id="143"/>
      </w:r>
      <w:r w:rsidRPr="003D662E">
        <w:rPr>
          <w:lang w:val="en-US"/>
        </w:rPr>
        <w:t xml:space="preserve"> (or classes that shall use this pattern to realize read-only attributes) or visitor pattern</w:t>
      </w:r>
      <w:r w:rsidRPr="003D662E">
        <w:rPr>
          <w:rStyle w:val="FootnoteReference"/>
          <w:lang w:val="en-US"/>
        </w:rPr>
        <w:footnoteReference w:id="144"/>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79</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5"/>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6"/>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3">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61A07593" w:rsidR="00EF60A9" w:rsidRPr="003D662E" w:rsidRDefault="00EF60A9" w:rsidP="00EF60A9">
      <w:pPr>
        <w:pStyle w:val="Caption"/>
        <w:jc w:val="center"/>
        <w:rPr>
          <w:lang w:val="en-US"/>
        </w:rPr>
      </w:pPr>
      <w:bookmarkStart w:id="362"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78</w:t>
      </w:r>
      <w:r w:rsidRPr="003D662E">
        <w:fldChar w:fldCharType="end"/>
      </w:r>
      <w:bookmarkEnd w:id="362"/>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6E25D2F7" w:rsidR="00EF60A9" w:rsidRPr="003D662E" w:rsidRDefault="00EF60A9" w:rsidP="00EF60A9">
      <w:pPr>
        <w:pStyle w:val="Caption"/>
        <w:jc w:val="center"/>
        <w:rPr>
          <w:lang w:val="en-US"/>
        </w:rPr>
      </w:pPr>
      <w:bookmarkStart w:id="363"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79</w:t>
      </w:r>
      <w:r w:rsidRPr="003D662E">
        <w:fldChar w:fldCharType="end"/>
      </w:r>
      <w:bookmarkEnd w:id="363"/>
      <w:r w:rsidRPr="003D662E">
        <w:rPr>
          <w:lang w:val="en-US"/>
        </w:rPr>
        <w:t>: Factory and plugin/registration patterns in the IIP-Ecosphere profile (comments cropped).</w:t>
      </w:r>
    </w:p>
    <w:p w14:paraId="7265E378" w14:textId="29B3B6DF"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80</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5">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3CB79EF0" w:rsidR="00EF60A9" w:rsidRPr="003D662E" w:rsidRDefault="00EF60A9" w:rsidP="00EF60A9">
      <w:pPr>
        <w:pStyle w:val="Caption"/>
        <w:jc w:val="center"/>
        <w:rPr>
          <w:lang w:val="en-US"/>
        </w:rPr>
      </w:pPr>
      <w:bookmarkStart w:id="364"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80</w:t>
      </w:r>
      <w:r w:rsidRPr="003D662E">
        <w:fldChar w:fldCharType="end"/>
      </w:r>
      <w:bookmarkEnd w:id="364"/>
      <w:r w:rsidRPr="003D662E">
        <w:rPr>
          <w:lang w:val="en-US"/>
        </w:rPr>
        <w:t>: Licenses and programming languages in the IIP-Ecosphere profile (comments cropped).</w:t>
      </w:r>
    </w:p>
    <w:p w14:paraId="48F4A25E" w14:textId="2E06F356"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81</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7612DE1B" w:rsidR="00EF60A9" w:rsidRPr="003D662E" w:rsidRDefault="00EF60A9" w:rsidP="00EF60A9">
      <w:pPr>
        <w:pStyle w:val="Caption"/>
        <w:jc w:val="center"/>
        <w:rPr>
          <w:lang w:val="en-US"/>
        </w:rPr>
      </w:pPr>
      <w:bookmarkStart w:id="365"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81</w:t>
      </w:r>
      <w:r w:rsidRPr="003D662E">
        <w:fldChar w:fldCharType="end"/>
      </w:r>
      <w:bookmarkEnd w:id="365"/>
      <w:r w:rsidRPr="003D662E">
        <w:rPr>
          <w:lang w:val="en-US"/>
        </w:rPr>
        <w:t>: Maturity status for comments, packages or models.</w:t>
      </w:r>
    </w:p>
    <w:p w14:paraId="44A7E90A" w14:textId="45C8DF4B"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357A2D">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82</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439514B0"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82</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7">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555B8B56" w:rsidR="00EF60A9" w:rsidRPr="003D662E" w:rsidRDefault="00EF60A9" w:rsidP="00EF60A9">
      <w:pPr>
        <w:pStyle w:val="Caption"/>
        <w:jc w:val="center"/>
        <w:rPr>
          <w:lang w:val="en-US"/>
        </w:rPr>
      </w:pPr>
      <w:bookmarkStart w:id="366"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357A2D">
        <w:rPr>
          <w:noProof/>
          <w:lang w:val="en-US"/>
        </w:rPr>
        <w:t>82</w:t>
      </w:r>
      <w:r w:rsidRPr="003D662E">
        <w:rPr>
          <w:lang w:val="en-US"/>
        </w:rPr>
        <w:fldChar w:fldCharType="end"/>
      </w:r>
      <w:bookmarkEnd w:id="366"/>
      <w:r w:rsidRPr="003D662E">
        <w:rPr>
          <w:lang w:val="en-US"/>
        </w:rPr>
        <w:t>: Configuration modeling and variability management stereotypes (comments cropped).</w:t>
      </w:r>
    </w:p>
    <w:p w14:paraId="05C8D080" w14:textId="1A158EE0"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83</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08427C31" w:rsidR="00EF60A9" w:rsidRPr="003D662E" w:rsidRDefault="00EF60A9" w:rsidP="00EF60A9">
      <w:pPr>
        <w:pStyle w:val="Caption"/>
        <w:jc w:val="center"/>
        <w:rPr>
          <w:lang w:val="en-US"/>
        </w:rPr>
      </w:pPr>
      <w:bookmarkStart w:id="367"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83</w:t>
      </w:r>
      <w:r w:rsidRPr="003D662E">
        <w:fldChar w:fldCharType="end"/>
      </w:r>
      <w:bookmarkEnd w:id="367"/>
      <w:r w:rsidRPr="003D662E">
        <w:rPr>
          <w:lang w:val="en-US"/>
        </w:rPr>
        <w:t>: Stereotype for generated code (comments cropped).</w:t>
      </w:r>
    </w:p>
    <w:p w14:paraId="68F44CFB" w14:textId="61805150"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84</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8">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54A385C1" w:rsidR="00EF60A9" w:rsidRPr="003D662E" w:rsidRDefault="00EF60A9" w:rsidP="00EF60A9">
      <w:pPr>
        <w:pStyle w:val="Caption"/>
        <w:jc w:val="center"/>
        <w:rPr>
          <w:lang w:val="en-US"/>
        </w:rPr>
      </w:pPr>
      <w:bookmarkStart w:id="368"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84</w:t>
      </w:r>
      <w:r w:rsidRPr="003D662E">
        <w:fldChar w:fldCharType="end"/>
      </w:r>
      <w:bookmarkEnd w:id="368"/>
      <w:r w:rsidRPr="003D662E">
        <w:rPr>
          <w:lang w:val="en-US"/>
        </w:rPr>
        <w:t>: Marking model elements as support for self-adaptation.</w:t>
      </w:r>
    </w:p>
    <w:p w14:paraId="340B79B1" w14:textId="18ACCA23"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357A2D" w:rsidRPr="003D662E">
        <w:rPr>
          <w:lang w:val="en-US"/>
        </w:rPr>
        <w:t xml:space="preserve">Figure </w:t>
      </w:r>
      <w:r w:rsidR="00357A2D">
        <w:rPr>
          <w:noProof/>
          <w:lang w:val="en-US"/>
        </w:rPr>
        <w:t>85</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9">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6F46FDB9" w:rsidR="00EF60A9" w:rsidRPr="003D662E" w:rsidRDefault="00EF60A9" w:rsidP="00EF60A9">
      <w:pPr>
        <w:pStyle w:val="Caption"/>
        <w:jc w:val="center"/>
        <w:rPr>
          <w:lang w:val="en-US"/>
        </w:rPr>
      </w:pPr>
      <w:bookmarkStart w:id="369"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357A2D">
        <w:rPr>
          <w:noProof/>
          <w:lang w:val="en-US"/>
        </w:rPr>
        <w:t>85</w:t>
      </w:r>
      <w:r w:rsidRPr="003D662E">
        <w:rPr>
          <w:noProof/>
        </w:rPr>
        <w:fldChar w:fldCharType="end"/>
      </w:r>
      <w:bookmarkEnd w:id="369"/>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10"/>
      <w:headerReference w:type="default" r:id="rId111"/>
      <w:footerReference w:type="even" r:id="rId112"/>
      <w:footerReference w:type="default" r:id="rId113"/>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95CC64" w14:textId="77777777" w:rsidR="00A96C9E" w:rsidRDefault="00A96C9E" w:rsidP="005C07D6">
      <w:pPr>
        <w:spacing w:after="0" w:line="240" w:lineRule="auto"/>
      </w:pPr>
      <w:r>
        <w:separator/>
      </w:r>
    </w:p>
  </w:endnote>
  <w:endnote w:type="continuationSeparator" w:id="0">
    <w:p w14:paraId="14F55F42" w14:textId="77777777" w:rsidR="00A96C9E" w:rsidRDefault="00A96C9E"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9C0AD4" w:rsidRDefault="009C0AD4">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9C0AD4" w:rsidRPr="00E46558" w:rsidRDefault="009C0AD4">
    <w:pPr>
      <w:pStyle w:val="Footer"/>
      <w:rPr>
        <w:color w:val="808080" w:themeColor="background1" w:themeShade="80"/>
        <w:sz w:val="18"/>
        <w:szCs w:val="18"/>
      </w:rPr>
    </w:pPr>
  </w:p>
  <w:p w14:paraId="1FD5EB09" w14:textId="248C8368" w:rsidR="009C0AD4" w:rsidRPr="00E46558" w:rsidRDefault="009C0AD4">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6FA92E" w14:textId="77777777" w:rsidR="00A96C9E" w:rsidRDefault="00A96C9E" w:rsidP="005C07D6">
      <w:pPr>
        <w:spacing w:after="0" w:line="240" w:lineRule="auto"/>
      </w:pPr>
      <w:r>
        <w:separator/>
      </w:r>
    </w:p>
  </w:footnote>
  <w:footnote w:type="continuationSeparator" w:id="0">
    <w:p w14:paraId="10AE0406" w14:textId="77777777" w:rsidR="00A96C9E" w:rsidRDefault="00A96C9E" w:rsidP="005C07D6">
      <w:pPr>
        <w:spacing w:after="0" w:line="240" w:lineRule="auto"/>
      </w:pPr>
      <w:r>
        <w:continuationSeparator/>
      </w:r>
    </w:p>
  </w:footnote>
  <w:footnote w:id="1">
    <w:p w14:paraId="74603A00" w14:textId="3D55179E" w:rsidR="009C0AD4" w:rsidRPr="00085F89" w:rsidRDefault="009C0AD4">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9C0AD4" w:rsidRPr="009E3BD1" w:rsidRDefault="009C0AD4"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9C0AD4" w:rsidRPr="00072CE4" w:rsidRDefault="009C0AD4">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9C0AD4" w:rsidRPr="00891CB3" w:rsidRDefault="009C0AD4"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40F3335" w14:textId="5E6B24D5" w:rsidR="009C0AD4" w:rsidRPr="009D50BD" w:rsidRDefault="009C0AD4">
      <w:pPr>
        <w:pStyle w:val="FootnoteText"/>
        <w:rPr>
          <w:lang w:val="en-US"/>
        </w:rPr>
      </w:pPr>
      <w:r>
        <w:rPr>
          <w:rStyle w:val="FootnoteReference"/>
        </w:rPr>
        <w:footnoteRef/>
      </w:r>
      <w:r w:rsidRPr="009D50BD">
        <w:rPr>
          <w:lang w:val="en-US"/>
        </w:rPr>
        <w:t xml:space="preserve"> </w:t>
      </w:r>
      <w:hyperlink r:id="rId3" w:history="1">
        <w:r w:rsidRPr="009D50BD">
          <w:rPr>
            <w:rStyle w:val="Hyperlink"/>
            <w:lang w:val="en-US"/>
          </w:rPr>
          <w:t>http://dapro-projekt.de/</w:t>
        </w:r>
      </w:hyperlink>
      <w:r w:rsidRPr="009D50BD">
        <w:rPr>
          <w:lang w:val="en-US"/>
        </w:rPr>
        <w:t xml:space="preserve"> </w:t>
      </w:r>
    </w:p>
  </w:footnote>
  <w:footnote w:id="6">
    <w:p w14:paraId="440EB26A" w14:textId="5A613721" w:rsidR="009C0AD4" w:rsidRPr="009D50BD" w:rsidRDefault="009C0AD4">
      <w:pPr>
        <w:pStyle w:val="FootnoteText"/>
        <w:rPr>
          <w:lang w:val="en-US"/>
        </w:rPr>
      </w:pPr>
      <w:r>
        <w:rPr>
          <w:rStyle w:val="FootnoteReference"/>
        </w:rPr>
        <w:footnoteRef/>
      </w:r>
      <w:r w:rsidRPr="009D50BD">
        <w:rPr>
          <w:lang w:val="en-US"/>
        </w:rPr>
        <w:t xml:space="preserve"> </w:t>
      </w:r>
      <w:hyperlink r:id="rId4" w:history="1">
        <w:r w:rsidRPr="009D50BD">
          <w:rPr>
            <w:rStyle w:val="Hyperlink"/>
            <w:lang w:val="en-US"/>
          </w:rPr>
          <w:t>https://www.basys40.de/</w:t>
        </w:r>
      </w:hyperlink>
      <w:r w:rsidRPr="009D50BD">
        <w:rPr>
          <w:lang w:val="en-US"/>
        </w:rPr>
        <w:t xml:space="preserve"> </w:t>
      </w:r>
    </w:p>
  </w:footnote>
  <w:footnote w:id="7">
    <w:p w14:paraId="5BEDAB14" w14:textId="76E7F61A" w:rsidR="009C0AD4" w:rsidRPr="009D50BD" w:rsidRDefault="009C0AD4">
      <w:pPr>
        <w:pStyle w:val="FootnoteText"/>
        <w:rPr>
          <w:lang w:val="en-US"/>
        </w:rPr>
      </w:pPr>
      <w:r>
        <w:rPr>
          <w:rStyle w:val="FootnoteReference"/>
        </w:rPr>
        <w:footnoteRef/>
      </w:r>
      <w:r w:rsidRPr="009D50BD">
        <w:rPr>
          <w:lang w:val="en-US"/>
        </w:rPr>
        <w:t xml:space="preserve"> </w:t>
      </w:r>
      <w:hyperlink r:id="rId5" w:history="1">
        <w:r w:rsidRPr="009D50BD">
          <w:rPr>
            <w:rStyle w:val="Hyperlink"/>
            <w:lang w:val="en-US"/>
          </w:rPr>
          <w:t>https://www.fab-os.org/</w:t>
        </w:r>
      </w:hyperlink>
      <w:r w:rsidRPr="009D50BD">
        <w:rPr>
          <w:lang w:val="en-US"/>
        </w:rPr>
        <w:t xml:space="preserve"> </w:t>
      </w:r>
    </w:p>
  </w:footnote>
  <w:footnote w:id="8">
    <w:p w14:paraId="188C4E7C" w14:textId="6F4A22B4" w:rsidR="009C0AD4" w:rsidRPr="00290596" w:rsidRDefault="009C0AD4">
      <w:pPr>
        <w:pStyle w:val="FootnoteText"/>
        <w:rPr>
          <w:lang w:val="en-US"/>
        </w:rPr>
      </w:pPr>
      <w:r>
        <w:rPr>
          <w:rStyle w:val="FootnoteReference"/>
        </w:rPr>
        <w:footnoteRef/>
      </w:r>
      <w:r w:rsidRPr="00290596">
        <w:rPr>
          <w:lang w:val="en-US"/>
        </w:rPr>
        <w:t xml:space="preserve"> </w:t>
      </w:r>
      <w:hyperlink r:id="rId6" w:history="1">
        <w:r w:rsidRPr="00290596">
          <w:rPr>
            <w:rStyle w:val="Hyperlink"/>
            <w:lang w:val="en-US"/>
          </w:rPr>
          <w:t>https://www.servicemeister.org/</w:t>
        </w:r>
      </w:hyperlink>
      <w:r w:rsidRPr="00290596">
        <w:rPr>
          <w:lang w:val="en-US"/>
        </w:rPr>
        <w:t xml:space="preserve"> </w:t>
      </w:r>
    </w:p>
  </w:footnote>
  <w:footnote w:id="9">
    <w:p w14:paraId="7D169E68" w14:textId="77777777" w:rsidR="009C0AD4" w:rsidRPr="00290596" w:rsidRDefault="009C0AD4" w:rsidP="00B87C8F">
      <w:pPr>
        <w:pStyle w:val="FootnoteText"/>
        <w:rPr>
          <w:lang w:val="en-US"/>
        </w:rPr>
      </w:pPr>
      <w:r>
        <w:rPr>
          <w:rStyle w:val="FootnoteReference"/>
        </w:rPr>
        <w:footnoteRef/>
      </w:r>
      <w:r w:rsidRPr="00290596">
        <w:rPr>
          <w:lang w:val="en-US"/>
        </w:rPr>
        <w:t xml:space="preserve"> </w:t>
      </w:r>
      <w:hyperlink r:id="rId7" w:history="1">
        <w:r w:rsidRPr="00290596">
          <w:rPr>
            <w:rStyle w:val="Hyperlink"/>
            <w:lang w:val="en-US"/>
          </w:rPr>
          <w:t>https://www.data-infrastructure.eu/</w:t>
        </w:r>
      </w:hyperlink>
      <w:r w:rsidRPr="00290596">
        <w:rPr>
          <w:lang w:val="en-US"/>
        </w:rPr>
        <w:t xml:space="preserve"> </w:t>
      </w:r>
    </w:p>
  </w:footnote>
  <w:footnote w:id="10">
    <w:p w14:paraId="30197809" w14:textId="241AE614" w:rsidR="009C0AD4" w:rsidRDefault="009C0AD4">
      <w:pPr>
        <w:pStyle w:val="FootnoteText"/>
      </w:pPr>
      <w:r>
        <w:rPr>
          <w:rStyle w:val="FootnoteReference"/>
        </w:rPr>
        <w:footnoteRef/>
      </w:r>
      <w:r>
        <w:t xml:space="preserve"> </w:t>
      </w:r>
    </w:p>
  </w:footnote>
  <w:footnote w:id="11">
    <w:p w14:paraId="4F148D75" w14:textId="5C70AC83" w:rsidR="009C0AD4" w:rsidRDefault="009C0AD4" w:rsidP="000D69AB">
      <w:pPr>
        <w:pStyle w:val="FootnoteText"/>
      </w:pPr>
      <w:r>
        <w:rPr>
          <w:rStyle w:val="FootnoteReference"/>
        </w:rPr>
        <w:footnoteRef/>
      </w:r>
      <w:r>
        <w:t xml:space="preserve"> </w:t>
      </w:r>
      <w:hyperlink r:id="rId8" w:history="1">
        <w:r w:rsidRPr="00445AB0">
          <w:rPr>
            <w:rStyle w:val="Hyperlink"/>
          </w:rPr>
          <w:t>https://www.eclipse.org/papyrus/</w:t>
        </w:r>
      </w:hyperlink>
      <w:r>
        <w:t xml:space="preserve"> version 4.8</w:t>
      </w:r>
    </w:p>
  </w:footnote>
  <w:footnote w:id="12">
    <w:p w14:paraId="68D74DEB" w14:textId="614DE1D8" w:rsidR="009C0AD4" w:rsidRPr="00496A2A" w:rsidRDefault="009C0AD4">
      <w:pPr>
        <w:pStyle w:val="FootnoteText"/>
      </w:pPr>
      <w:r>
        <w:rPr>
          <w:rStyle w:val="FootnoteReference"/>
        </w:rPr>
        <w:footnoteRef/>
      </w:r>
      <w:r w:rsidRPr="00496A2A">
        <w:t xml:space="preserve"> </w:t>
      </w:r>
      <w:hyperlink r:id="rId9" w:history="1">
        <w:r w:rsidRPr="00496A2A">
          <w:rPr>
            <w:rStyle w:val="Hyperlink"/>
          </w:rPr>
          <w:t>https://maven.apache.org/</w:t>
        </w:r>
      </w:hyperlink>
    </w:p>
  </w:footnote>
  <w:footnote w:id="13">
    <w:p w14:paraId="693CAC3E" w14:textId="73287137" w:rsidR="009C0AD4" w:rsidRPr="00496A2A" w:rsidRDefault="009C0AD4">
      <w:pPr>
        <w:pStyle w:val="FootnoteText"/>
      </w:pPr>
      <w:r>
        <w:rPr>
          <w:rStyle w:val="FootnoteReference"/>
        </w:rPr>
        <w:footnoteRef/>
      </w:r>
      <w:r w:rsidRPr="00496A2A">
        <w:t xml:space="preserve"> </w:t>
      </w:r>
      <w:hyperlink r:id="rId10" w:history="1">
        <w:r w:rsidRPr="00496A2A">
          <w:rPr>
            <w:rStyle w:val="Hyperlink"/>
          </w:rPr>
          <w:t>https://git-scm.com/</w:t>
        </w:r>
      </w:hyperlink>
      <w:r w:rsidRPr="00496A2A">
        <w:t xml:space="preserve"> </w:t>
      </w:r>
    </w:p>
  </w:footnote>
  <w:footnote w:id="14">
    <w:p w14:paraId="0261B8CE" w14:textId="77886D4E" w:rsidR="009C0AD4" w:rsidRPr="00706FB9" w:rsidRDefault="009C0AD4">
      <w:pPr>
        <w:pStyle w:val="FootnoteText"/>
        <w:rPr>
          <w:lang w:val="en-GB"/>
        </w:rPr>
      </w:pPr>
      <w:r>
        <w:rPr>
          <w:rStyle w:val="FootnoteReference"/>
        </w:rPr>
        <w:footnoteRef/>
      </w:r>
      <w:r w:rsidRPr="00706FB9">
        <w:rPr>
          <w:lang w:val="en-GB"/>
        </w:rPr>
        <w:t xml:space="preserve"> </w:t>
      </w:r>
      <w:hyperlink r:id="rId11" w:history="1">
        <w:r w:rsidRPr="00706FB9">
          <w:rPr>
            <w:rStyle w:val="Hyperlink"/>
            <w:lang w:val="en-GB"/>
          </w:rPr>
          <w:t>https://checkstyle.sourceforge.io/</w:t>
        </w:r>
      </w:hyperlink>
    </w:p>
  </w:footnote>
  <w:footnote w:id="15">
    <w:p w14:paraId="339A35C4" w14:textId="3E2FEF67" w:rsidR="009C0AD4" w:rsidRPr="00B07554" w:rsidRDefault="009C0AD4">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2" w:history="1">
        <w:r w:rsidRPr="009E0408">
          <w:rPr>
            <w:rStyle w:val="Hyperlink"/>
            <w:lang w:val="en-US"/>
          </w:rPr>
          <w:t>https://github.com/iip-ecosphere/platform/</w:t>
        </w:r>
      </w:hyperlink>
      <w:r>
        <w:rPr>
          <w:rStyle w:val="Hyperlink"/>
          <w:lang w:val="en-US"/>
        </w:rPr>
        <w:t>platform/documentation/PREREQUISITES.MD</w:t>
      </w:r>
    </w:p>
  </w:footnote>
  <w:footnote w:id="16">
    <w:p w14:paraId="40799E05" w14:textId="0FE63B7C" w:rsidR="009C0AD4" w:rsidRPr="00C57C0C" w:rsidRDefault="009C0AD4">
      <w:pPr>
        <w:pStyle w:val="FootnoteText"/>
        <w:rPr>
          <w:lang w:val="en-GB"/>
        </w:rPr>
      </w:pPr>
      <w:r>
        <w:rPr>
          <w:rStyle w:val="FootnoteReference"/>
        </w:rPr>
        <w:footnoteRef/>
      </w:r>
      <w:r w:rsidRPr="00C57C0C">
        <w:rPr>
          <w:lang w:val="en-GB"/>
        </w:rPr>
        <w:t xml:space="preserve"> </w:t>
      </w:r>
      <w:hyperlink r:id="rId13" w:history="1">
        <w:r w:rsidRPr="00C57C0C">
          <w:rPr>
            <w:rStyle w:val="Hyperlink"/>
            <w:lang w:val="en-GB"/>
          </w:rPr>
          <w:t>https://en.wikipedia.org/wiki/YAML</w:t>
        </w:r>
      </w:hyperlink>
      <w:r w:rsidRPr="00C57C0C">
        <w:rPr>
          <w:lang w:val="en-GB"/>
        </w:rPr>
        <w:t xml:space="preserve"> </w:t>
      </w:r>
    </w:p>
  </w:footnote>
  <w:footnote w:id="17">
    <w:p w14:paraId="11960A5B" w14:textId="085979D1" w:rsidR="009C0AD4" w:rsidRPr="00441192" w:rsidRDefault="009C0AD4">
      <w:pPr>
        <w:pStyle w:val="FootnoteText"/>
        <w:rPr>
          <w:lang w:val="en-GB"/>
        </w:rPr>
      </w:pPr>
      <w:r>
        <w:rPr>
          <w:rStyle w:val="FootnoteReference"/>
        </w:rPr>
        <w:footnoteRef/>
      </w:r>
      <w:r w:rsidRPr="00441192">
        <w:rPr>
          <w:lang w:val="en-GB"/>
        </w:rPr>
        <w:t xml:space="preserve"> </w:t>
      </w:r>
      <w:hyperlink r:id="rId14" w:history="1">
        <w:r w:rsidRPr="00441192">
          <w:rPr>
            <w:rStyle w:val="Hyperlink"/>
            <w:lang w:val="en-GB"/>
          </w:rPr>
          <w:t>https://www.json.org/json-en.html</w:t>
        </w:r>
      </w:hyperlink>
      <w:r w:rsidRPr="00441192">
        <w:rPr>
          <w:lang w:val="en-GB"/>
        </w:rPr>
        <w:t xml:space="preserve"> </w:t>
      </w:r>
    </w:p>
  </w:footnote>
  <w:footnote w:id="18">
    <w:p w14:paraId="7C8DF52E" w14:textId="7E41EF7B" w:rsidR="009C0AD4" w:rsidRPr="0085763E" w:rsidRDefault="009C0AD4"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19">
    <w:p w14:paraId="7C7EE492" w14:textId="688AAED7" w:rsidR="009C0AD4" w:rsidRPr="009E0408" w:rsidRDefault="009C0AD4">
      <w:pPr>
        <w:pStyle w:val="FootnoteText"/>
        <w:rPr>
          <w:lang w:val="en-US"/>
        </w:rPr>
      </w:pPr>
      <w:r>
        <w:rPr>
          <w:rStyle w:val="FootnoteReference"/>
        </w:rPr>
        <w:footnoteRef/>
      </w:r>
      <w:r w:rsidRPr="009E0408">
        <w:rPr>
          <w:lang w:val="en-US"/>
        </w:rPr>
        <w:t xml:space="preserve"> </w:t>
      </w:r>
      <w:hyperlink r:id="rId15" w:history="1">
        <w:r w:rsidRPr="009E0408">
          <w:rPr>
            <w:rStyle w:val="Hyperlink"/>
            <w:lang w:val="en-US"/>
          </w:rPr>
          <w:t>https://github.com/iip-ecosphere/platform/</w:t>
        </w:r>
      </w:hyperlink>
      <w:r w:rsidRPr="009E0408">
        <w:rPr>
          <w:lang w:val="en-US"/>
        </w:rPr>
        <w:t xml:space="preserve"> </w:t>
      </w:r>
    </w:p>
  </w:footnote>
  <w:footnote w:id="20">
    <w:p w14:paraId="7130794C" w14:textId="2907B391" w:rsidR="009C0AD4" w:rsidRPr="00931795" w:rsidRDefault="009C0AD4">
      <w:pPr>
        <w:pStyle w:val="FootnoteText"/>
        <w:rPr>
          <w:lang w:val="en-US"/>
        </w:rPr>
      </w:pPr>
      <w:r>
        <w:rPr>
          <w:rStyle w:val="FootnoteReference"/>
        </w:rPr>
        <w:footnoteRef/>
      </w:r>
      <w:r w:rsidRPr="00931795">
        <w:rPr>
          <w:lang w:val="en-US"/>
        </w:rPr>
        <w:t xml:space="preserve"> </w:t>
      </w:r>
      <w:hyperlink r:id="rId16" w:history="1">
        <w:r w:rsidRPr="00931795">
          <w:rPr>
            <w:rStyle w:val="Hyperlink"/>
            <w:lang w:val="en-US"/>
          </w:rPr>
          <w:t>https://projects.sse.uni-hildesheim.de/qm/maven/</w:t>
        </w:r>
      </w:hyperlink>
      <w:r w:rsidRPr="00931795">
        <w:rPr>
          <w:lang w:val="en-US"/>
        </w:rPr>
        <w:t xml:space="preserve"> </w:t>
      </w:r>
    </w:p>
  </w:footnote>
  <w:footnote w:id="21">
    <w:p w14:paraId="7D5A394E" w14:textId="334356D3" w:rsidR="009C0AD4" w:rsidRPr="00931795" w:rsidRDefault="009C0AD4">
      <w:pPr>
        <w:pStyle w:val="FootnoteText"/>
        <w:rPr>
          <w:lang w:val="en-US"/>
        </w:rPr>
      </w:pPr>
      <w:r>
        <w:rPr>
          <w:rStyle w:val="FootnoteReference"/>
        </w:rPr>
        <w:footnoteRef/>
      </w:r>
      <w:r w:rsidRPr="00931795">
        <w:rPr>
          <w:lang w:val="en-US"/>
        </w:rPr>
        <w:t xml:space="preserve"> E.g., </w:t>
      </w:r>
      <w:hyperlink r:id="rId17" w:history="1">
        <w:r w:rsidRPr="00931795">
          <w:rPr>
            <w:rStyle w:val="Hyperlink"/>
            <w:lang w:val="en-US"/>
          </w:rPr>
          <w:t>https://repo1.maven.org/maven2/de/iip-ecosphere/platform/</w:t>
        </w:r>
      </w:hyperlink>
      <w:r w:rsidRPr="00931795">
        <w:rPr>
          <w:lang w:val="en-US"/>
        </w:rPr>
        <w:t xml:space="preserve">, </w:t>
      </w:r>
      <w:hyperlink r:id="rId18" w:history="1">
        <w:r w:rsidRPr="00931795">
          <w:rPr>
            <w:rStyle w:val="Hyperlink"/>
            <w:lang w:val="en-US"/>
          </w:rPr>
          <w:t>https://search.maven.org/artifact/de.iip-ecosphere.platform/transport</w:t>
        </w:r>
      </w:hyperlink>
      <w:r w:rsidRPr="00931795">
        <w:rPr>
          <w:lang w:val="en-US"/>
        </w:rPr>
        <w:t xml:space="preserve">  </w:t>
      </w:r>
    </w:p>
  </w:footnote>
  <w:footnote w:id="22">
    <w:p w14:paraId="72128536" w14:textId="57F307FE" w:rsidR="009C0AD4" w:rsidRPr="000048B7" w:rsidRDefault="009C0AD4">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3">
    <w:p w14:paraId="62AB40DF" w14:textId="24B5456C" w:rsidR="009C0AD4" w:rsidRPr="00931795" w:rsidRDefault="009C0AD4">
      <w:pPr>
        <w:pStyle w:val="FootnoteText"/>
        <w:rPr>
          <w:lang w:val="en-US"/>
        </w:rPr>
      </w:pPr>
      <w:r>
        <w:rPr>
          <w:rStyle w:val="FootnoteReference"/>
        </w:rPr>
        <w:footnoteRef/>
      </w:r>
      <w:r w:rsidRPr="00931795">
        <w:rPr>
          <w:lang w:val="en-US"/>
        </w:rPr>
        <w:t xml:space="preserve"> </w:t>
      </w:r>
      <w:hyperlink r:id="rId19" w:history="1">
        <w:r w:rsidRPr="00931795">
          <w:rPr>
            <w:rStyle w:val="Hyperlink"/>
            <w:lang w:val="en-US"/>
          </w:rPr>
          <w:t>https://www.eclipse.org/basyx/</w:t>
        </w:r>
      </w:hyperlink>
      <w:r w:rsidRPr="00931795">
        <w:rPr>
          <w:lang w:val="en-US"/>
        </w:rPr>
        <w:t xml:space="preserve"> </w:t>
      </w:r>
    </w:p>
  </w:footnote>
  <w:footnote w:id="24">
    <w:p w14:paraId="2DE6C669" w14:textId="77777777" w:rsidR="009C0AD4" w:rsidRPr="008C5B6D" w:rsidRDefault="009C0AD4" w:rsidP="009B1783">
      <w:pPr>
        <w:pStyle w:val="FootnoteText"/>
        <w:rPr>
          <w:lang w:val="en-US"/>
        </w:rPr>
      </w:pPr>
      <w:r>
        <w:rPr>
          <w:rStyle w:val="FootnoteReference"/>
        </w:rPr>
        <w:footnoteRef/>
      </w:r>
      <w:r w:rsidRPr="008C5B6D">
        <w:rPr>
          <w:lang w:val="en-US"/>
        </w:rPr>
        <w:t xml:space="preserve"> </w:t>
      </w:r>
      <w:hyperlink r:id="rId20" w:history="1">
        <w:r w:rsidRPr="00D01CD3">
          <w:rPr>
            <w:rStyle w:val="Hyperlink"/>
            <w:lang w:val="en-US"/>
          </w:rPr>
          <w:t>https://mqtt.org/</w:t>
        </w:r>
      </w:hyperlink>
      <w:r>
        <w:rPr>
          <w:lang w:val="en-US"/>
        </w:rPr>
        <w:t xml:space="preserve"> </w:t>
      </w:r>
    </w:p>
  </w:footnote>
  <w:footnote w:id="25">
    <w:p w14:paraId="0956663E" w14:textId="77777777" w:rsidR="009C0AD4" w:rsidRPr="008C5B6D" w:rsidRDefault="009C0AD4" w:rsidP="009B1783">
      <w:pPr>
        <w:pStyle w:val="FootnoteText"/>
        <w:rPr>
          <w:lang w:val="en-US"/>
        </w:rPr>
      </w:pPr>
      <w:r>
        <w:rPr>
          <w:rStyle w:val="FootnoteReference"/>
        </w:rPr>
        <w:footnoteRef/>
      </w:r>
      <w:r w:rsidRPr="008C5B6D">
        <w:rPr>
          <w:lang w:val="en-US"/>
        </w:rPr>
        <w:t xml:space="preserve"> </w:t>
      </w:r>
      <w:hyperlink r:id="rId21" w:history="1">
        <w:r w:rsidRPr="00D01CD3">
          <w:rPr>
            <w:rStyle w:val="Hyperlink"/>
            <w:lang w:val="en-US"/>
          </w:rPr>
          <w:t>https://www.amqp.org/</w:t>
        </w:r>
      </w:hyperlink>
      <w:r>
        <w:rPr>
          <w:lang w:val="en-US"/>
        </w:rPr>
        <w:t xml:space="preserve"> </w:t>
      </w:r>
    </w:p>
  </w:footnote>
  <w:footnote w:id="26">
    <w:p w14:paraId="311C1B6D" w14:textId="77777777" w:rsidR="009C0AD4" w:rsidRPr="00153B39" w:rsidRDefault="009C0AD4" w:rsidP="00A3348A">
      <w:pPr>
        <w:pStyle w:val="FootnoteText"/>
        <w:rPr>
          <w:lang w:val="en-US"/>
        </w:rPr>
      </w:pPr>
      <w:r>
        <w:rPr>
          <w:rStyle w:val="FootnoteReference"/>
        </w:rPr>
        <w:footnoteRef/>
      </w:r>
      <w:r w:rsidRPr="00153B39">
        <w:rPr>
          <w:lang w:val="en-US"/>
        </w:rPr>
        <w:t xml:space="preserve"> </w:t>
      </w:r>
      <w:hyperlink r:id="rId22"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27">
    <w:p w14:paraId="5BF31E6C" w14:textId="77777777" w:rsidR="009C0AD4" w:rsidRPr="00E701BA" w:rsidRDefault="009C0AD4" w:rsidP="00FF08B7">
      <w:pPr>
        <w:pStyle w:val="FootnoteText"/>
        <w:rPr>
          <w:lang w:val="en-US"/>
        </w:rPr>
      </w:pPr>
      <w:r>
        <w:rPr>
          <w:rStyle w:val="FootnoteReference"/>
        </w:rPr>
        <w:footnoteRef/>
      </w:r>
      <w:r w:rsidRPr="00E701BA">
        <w:rPr>
          <w:lang w:val="en-US"/>
        </w:rPr>
        <w:t xml:space="preserve"> </w:t>
      </w:r>
      <w:hyperlink r:id="rId23" w:history="1">
        <w:r w:rsidRPr="00D01CD3">
          <w:rPr>
            <w:rStyle w:val="Hyperlink"/>
            <w:lang w:val="en-US"/>
          </w:rPr>
          <w:t>https://www.internationaldataspaces.org/</w:t>
        </w:r>
      </w:hyperlink>
      <w:r>
        <w:rPr>
          <w:lang w:val="en-US"/>
        </w:rPr>
        <w:t xml:space="preserve"> </w:t>
      </w:r>
    </w:p>
  </w:footnote>
  <w:footnote w:id="28">
    <w:p w14:paraId="1AEDBC08" w14:textId="7D3FEBCF" w:rsidR="009C0AD4" w:rsidRPr="009208B0" w:rsidRDefault="009C0AD4">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29">
    <w:p w14:paraId="0070046A" w14:textId="640C7E44" w:rsidR="009C0AD4" w:rsidRPr="00D56664" w:rsidRDefault="009C0AD4"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0">
    <w:p w14:paraId="1246942E" w14:textId="57016229" w:rsidR="009C0AD4" w:rsidRPr="000D44B8" w:rsidRDefault="009C0AD4">
      <w:pPr>
        <w:pStyle w:val="FootnoteText"/>
        <w:rPr>
          <w:lang w:val="en-GB"/>
        </w:rPr>
      </w:pPr>
      <w:r>
        <w:rPr>
          <w:rStyle w:val="FootnoteReference"/>
        </w:rPr>
        <w:footnoteRef/>
      </w:r>
      <w:r w:rsidRPr="000D44B8">
        <w:rPr>
          <w:lang w:val="en-GB"/>
        </w:rPr>
        <w:t xml:space="preserve"> </w:t>
      </w:r>
      <w:hyperlink r:id="rId24" w:history="1">
        <w:r w:rsidRPr="00825603">
          <w:rPr>
            <w:rStyle w:val="Hyperlink"/>
            <w:lang w:val="en-GB"/>
          </w:rPr>
          <w:t>https://github.com/kiprotect/eps</w:t>
        </w:r>
      </w:hyperlink>
      <w:r>
        <w:rPr>
          <w:lang w:val="en-GB"/>
        </w:rPr>
        <w:t xml:space="preserve"> </w:t>
      </w:r>
    </w:p>
  </w:footnote>
  <w:footnote w:id="31">
    <w:p w14:paraId="65387D4D" w14:textId="5F85C520" w:rsidR="009C0AD4" w:rsidRPr="00BC2145" w:rsidRDefault="009C0AD4"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2">
    <w:p w14:paraId="6721765B" w14:textId="0A77A4C1" w:rsidR="009C0AD4" w:rsidRPr="006461D2" w:rsidRDefault="009C0AD4">
      <w:pPr>
        <w:pStyle w:val="FootnoteText"/>
        <w:rPr>
          <w:lang w:val="en-US"/>
        </w:rPr>
      </w:pPr>
      <w:r>
        <w:rPr>
          <w:rStyle w:val="FootnoteReference"/>
        </w:rPr>
        <w:footnoteRef/>
      </w:r>
      <w:r w:rsidRPr="006461D2">
        <w:rPr>
          <w:lang w:val="en-US"/>
        </w:rPr>
        <w:t xml:space="preserve"> </w:t>
      </w:r>
      <w:hyperlink r:id="rId25" w:history="1">
        <w:r w:rsidRPr="009C3FDF">
          <w:rPr>
            <w:rStyle w:val="Hyperlink"/>
            <w:lang w:val="en-US"/>
          </w:rPr>
          <w:t>https://lni40.de/lni40-content/uploads/2020/11/AAS-testbed.pdf</w:t>
        </w:r>
      </w:hyperlink>
      <w:r>
        <w:rPr>
          <w:lang w:val="en-US"/>
        </w:rPr>
        <w:t xml:space="preserve"> </w:t>
      </w:r>
    </w:p>
  </w:footnote>
  <w:footnote w:id="33">
    <w:p w14:paraId="0D537847" w14:textId="1570259F" w:rsidR="009C0AD4" w:rsidRPr="006461D2" w:rsidRDefault="009C0AD4"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4">
    <w:p w14:paraId="32CB36E1" w14:textId="77777777" w:rsidR="009C0AD4" w:rsidRPr="006461D2" w:rsidRDefault="009C0AD4" w:rsidP="00F91E3C">
      <w:pPr>
        <w:pStyle w:val="FootnoteText"/>
        <w:rPr>
          <w:lang w:val="en-US"/>
        </w:rPr>
      </w:pPr>
      <w:r>
        <w:rPr>
          <w:rStyle w:val="FootnoteReference"/>
        </w:rPr>
        <w:footnoteRef/>
      </w:r>
      <w:r w:rsidRPr="006461D2">
        <w:rPr>
          <w:lang w:val="en-US"/>
        </w:rPr>
        <w:t xml:space="preserve"> </w:t>
      </w:r>
      <w:hyperlink r:id="rId26" w:history="1">
        <w:r w:rsidRPr="009C3FDF">
          <w:rPr>
            <w:rStyle w:val="Hyperlink"/>
            <w:lang w:val="en-US"/>
          </w:rPr>
          <w:t>https://docs.oracle.com/javase/8/docs/api/java/util/ServiceLoader.html</w:t>
        </w:r>
      </w:hyperlink>
      <w:r>
        <w:rPr>
          <w:lang w:val="en-US"/>
        </w:rPr>
        <w:t xml:space="preserve"> </w:t>
      </w:r>
    </w:p>
  </w:footnote>
  <w:footnote w:id="35">
    <w:p w14:paraId="674EE56B" w14:textId="1532D8E4" w:rsidR="009C0AD4" w:rsidRPr="006461D2" w:rsidRDefault="009C0AD4">
      <w:pPr>
        <w:pStyle w:val="FootnoteText"/>
        <w:rPr>
          <w:lang w:val="en-US"/>
        </w:rPr>
      </w:pPr>
      <w:r>
        <w:rPr>
          <w:rStyle w:val="FootnoteReference"/>
        </w:rPr>
        <w:footnoteRef/>
      </w:r>
      <w:r w:rsidRPr="006461D2">
        <w:rPr>
          <w:lang w:val="en-US"/>
        </w:rPr>
        <w:t xml:space="preserve"> </w:t>
      </w:r>
      <w:hyperlink r:id="rId27" w:history="1">
        <w:r w:rsidRPr="009C3FDF">
          <w:rPr>
            <w:rStyle w:val="Hyperlink"/>
            <w:lang w:val="en-US"/>
          </w:rPr>
          <w:t>https://en.wikipedia.org/wiki/Adapter_pattern</w:t>
        </w:r>
      </w:hyperlink>
      <w:r>
        <w:rPr>
          <w:lang w:val="en-US"/>
        </w:rPr>
        <w:t xml:space="preserve"> </w:t>
      </w:r>
    </w:p>
  </w:footnote>
  <w:footnote w:id="36">
    <w:p w14:paraId="012C830D" w14:textId="4345D6F8" w:rsidR="009C0AD4" w:rsidRPr="00C13332" w:rsidRDefault="009C0AD4">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357A2D">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37">
    <w:p w14:paraId="7F6D00D7" w14:textId="03E6D77E" w:rsidR="009C0AD4" w:rsidRPr="00F6358D" w:rsidRDefault="009C0AD4">
      <w:pPr>
        <w:pStyle w:val="FootnoteText"/>
        <w:rPr>
          <w:lang w:val="en-GB"/>
        </w:rPr>
      </w:pPr>
      <w:r>
        <w:rPr>
          <w:rStyle w:val="FootnoteReference"/>
        </w:rPr>
        <w:footnoteRef/>
      </w:r>
      <w:r w:rsidRPr="00F6358D">
        <w:rPr>
          <w:lang w:val="en-GB"/>
        </w:rPr>
        <w:t xml:space="preserve"> </w:t>
      </w:r>
      <w:hyperlink r:id="rId28" w:history="1">
        <w:r w:rsidRPr="00A2263A">
          <w:rPr>
            <w:rStyle w:val="Hyperlink"/>
            <w:lang w:val="en-GB"/>
          </w:rPr>
          <w:t>https://github.com/profesorfalken/jSensors</w:t>
        </w:r>
      </w:hyperlink>
      <w:r>
        <w:rPr>
          <w:lang w:val="en-GB"/>
        </w:rPr>
        <w:t xml:space="preserve"> </w:t>
      </w:r>
    </w:p>
  </w:footnote>
  <w:footnote w:id="38">
    <w:p w14:paraId="05DFD927" w14:textId="48879CE4" w:rsidR="009C0AD4" w:rsidRPr="00317C5D" w:rsidRDefault="009C0AD4">
      <w:pPr>
        <w:pStyle w:val="FootnoteText"/>
        <w:rPr>
          <w:lang w:val="en-US"/>
        </w:rPr>
      </w:pPr>
      <w:r>
        <w:rPr>
          <w:rStyle w:val="FootnoteReference"/>
        </w:rPr>
        <w:footnoteRef/>
      </w:r>
      <w:r w:rsidRPr="00317C5D">
        <w:rPr>
          <w:lang w:val="en-US"/>
        </w:rPr>
        <w:t xml:space="preserve"> </w:t>
      </w:r>
      <w:hyperlink r:id="rId29" w:history="1">
        <w:r w:rsidRPr="00317C5D">
          <w:rPr>
            <w:rStyle w:val="Hyperlink"/>
            <w:lang w:val="en-US"/>
          </w:rPr>
          <w:t>https://github.com/oshi/oshi</w:t>
        </w:r>
      </w:hyperlink>
      <w:r w:rsidRPr="00317C5D">
        <w:rPr>
          <w:lang w:val="en-US"/>
        </w:rPr>
        <w:t xml:space="preserve"> </w:t>
      </w:r>
    </w:p>
  </w:footnote>
  <w:footnote w:id="39">
    <w:p w14:paraId="6057A259" w14:textId="4786C1D0" w:rsidR="009C0AD4" w:rsidRPr="002D32EE" w:rsidRDefault="009C0AD4">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0">
    <w:p w14:paraId="4589E7E8" w14:textId="207D8A8C" w:rsidR="009C0AD4" w:rsidRPr="0062261D" w:rsidRDefault="009C0AD4">
      <w:pPr>
        <w:pStyle w:val="FootnoteText"/>
        <w:rPr>
          <w:lang w:val="en-GB"/>
        </w:rPr>
      </w:pPr>
      <w:r w:rsidRPr="0078282C">
        <w:rPr>
          <w:rStyle w:val="FootnoteReference"/>
        </w:rPr>
        <w:footnoteRef/>
      </w:r>
      <w:r w:rsidRPr="0078282C">
        <w:rPr>
          <w:lang w:val="en-GB"/>
        </w:rPr>
        <w:t xml:space="preserve"> </w:t>
      </w:r>
      <w:hyperlink r:id="rId30"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1">
    <w:p w14:paraId="0624037F" w14:textId="0646BCF3" w:rsidR="009C0AD4" w:rsidRPr="007F2061" w:rsidRDefault="009C0AD4">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2">
    <w:p w14:paraId="2F65C456" w14:textId="1E99E4FA" w:rsidR="009C0AD4" w:rsidRPr="007F2061" w:rsidRDefault="009C0AD4">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3">
    <w:p w14:paraId="47A38CC3" w14:textId="0B38EFBC" w:rsidR="009C0AD4" w:rsidRPr="00B57BEF" w:rsidRDefault="009C0AD4">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4">
    <w:p w14:paraId="22E8BFE1" w14:textId="2251AEBB" w:rsidR="009C0AD4" w:rsidRPr="006B57FD" w:rsidRDefault="009C0AD4">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5">
    <w:p w14:paraId="6C47F8DD" w14:textId="0DEB0AFF" w:rsidR="009C0AD4" w:rsidRPr="00DE5787" w:rsidRDefault="009C0AD4">
      <w:pPr>
        <w:pStyle w:val="FootnoteText"/>
        <w:rPr>
          <w:lang w:val="en-US"/>
        </w:rPr>
      </w:pPr>
      <w:r>
        <w:rPr>
          <w:rStyle w:val="FootnoteReference"/>
        </w:rPr>
        <w:footnoteRef/>
      </w:r>
      <w:r w:rsidRPr="00DE5787">
        <w:rPr>
          <w:lang w:val="en-US"/>
        </w:rPr>
        <w:t xml:space="preserve"> </w:t>
      </w:r>
      <w:hyperlink r:id="rId31" w:history="1">
        <w:r w:rsidRPr="007F6180">
          <w:rPr>
            <w:rStyle w:val="Hyperlink"/>
            <w:lang w:val="en-US"/>
          </w:rPr>
          <w:t>https://spring.io/projects/spring-cloud-stream</w:t>
        </w:r>
      </w:hyperlink>
      <w:r>
        <w:rPr>
          <w:lang w:val="en-US"/>
        </w:rPr>
        <w:t xml:space="preserve"> </w:t>
      </w:r>
    </w:p>
  </w:footnote>
  <w:footnote w:id="46">
    <w:p w14:paraId="35E00422" w14:textId="77777777" w:rsidR="009C0AD4" w:rsidRPr="0020787C" w:rsidRDefault="009C0AD4"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2" w:history="1">
        <w:r w:rsidRPr="00513568">
          <w:rPr>
            <w:rStyle w:val="Hyperlink"/>
            <w:lang w:val="en-US"/>
          </w:rPr>
          <w:t>https://www.heise.de/news/Java-Framework-Native-Spring-Anwendungen-laufen-ohne-die-JVM-5078681.html</w:t>
        </w:r>
      </w:hyperlink>
      <w:r>
        <w:rPr>
          <w:lang w:val="en-US"/>
        </w:rPr>
        <w:t xml:space="preserve"> </w:t>
      </w:r>
    </w:p>
  </w:footnote>
  <w:footnote w:id="47">
    <w:p w14:paraId="45021D6A" w14:textId="77777777" w:rsidR="009C0AD4" w:rsidRPr="00252BC9" w:rsidRDefault="009C0AD4" w:rsidP="007823B9">
      <w:pPr>
        <w:pStyle w:val="FootnoteText"/>
        <w:rPr>
          <w:lang w:val="en-US"/>
        </w:rPr>
      </w:pPr>
      <w:r>
        <w:rPr>
          <w:rStyle w:val="FootnoteReference"/>
        </w:rPr>
        <w:footnoteRef/>
      </w:r>
      <w:r w:rsidRPr="00252BC9">
        <w:rPr>
          <w:lang w:val="en-US"/>
        </w:rPr>
        <w:t xml:space="preserve"> </w:t>
      </w:r>
      <w:hyperlink r:id="rId33" w:history="1">
        <w:r w:rsidRPr="00252BC9">
          <w:rPr>
            <w:rStyle w:val="Hyperlink"/>
            <w:lang w:val="en-US"/>
          </w:rPr>
          <w:t>https://iot.eclipse.org/</w:t>
        </w:r>
      </w:hyperlink>
      <w:r w:rsidRPr="00252BC9">
        <w:rPr>
          <w:lang w:val="en-US"/>
        </w:rPr>
        <w:t xml:space="preserve"> </w:t>
      </w:r>
    </w:p>
  </w:footnote>
  <w:footnote w:id="48">
    <w:p w14:paraId="7D2F3DB3" w14:textId="77777777" w:rsidR="009C0AD4" w:rsidRPr="002814E1" w:rsidRDefault="009C0AD4" w:rsidP="007823B9">
      <w:pPr>
        <w:pStyle w:val="FootnoteText"/>
        <w:rPr>
          <w:lang w:val="en-US"/>
        </w:rPr>
      </w:pPr>
      <w:r>
        <w:rPr>
          <w:rStyle w:val="FootnoteReference"/>
        </w:rPr>
        <w:footnoteRef/>
      </w:r>
      <w:r w:rsidRPr="002814E1">
        <w:rPr>
          <w:lang w:val="en-US"/>
        </w:rPr>
        <w:t xml:space="preserve"> </w:t>
      </w:r>
      <w:hyperlink r:id="rId34" w:history="1">
        <w:r w:rsidRPr="007F6180">
          <w:rPr>
            <w:rStyle w:val="Hyperlink"/>
            <w:lang w:val="en-US"/>
          </w:rPr>
          <w:t>https://projects.eclipse.org/projects/iot.paho</w:t>
        </w:r>
      </w:hyperlink>
      <w:r>
        <w:rPr>
          <w:lang w:val="en-US"/>
        </w:rPr>
        <w:t xml:space="preserve"> </w:t>
      </w:r>
    </w:p>
  </w:footnote>
  <w:footnote w:id="49">
    <w:p w14:paraId="185F0633" w14:textId="77777777" w:rsidR="009C0AD4" w:rsidRPr="002814E1" w:rsidRDefault="009C0AD4" w:rsidP="007823B9">
      <w:pPr>
        <w:pStyle w:val="FootnoteText"/>
        <w:rPr>
          <w:lang w:val="en-US"/>
        </w:rPr>
      </w:pPr>
      <w:r>
        <w:rPr>
          <w:rStyle w:val="FootnoteReference"/>
        </w:rPr>
        <w:footnoteRef/>
      </w:r>
      <w:r w:rsidRPr="002814E1">
        <w:rPr>
          <w:lang w:val="en-US"/>
        </w:rPr>
        <w:t xml:space="preserve"> </w:t>
      </w:r>
      <w:hyperlink r:id="rId35" w:history="1">
        <w:r w:rsidRPr="007F6180">
          <w:rPr>
            <w:rStyle w:val="Hyperlink"/>
            <w:lang w:val="en-US"/>
          </w:rPr>
          <w:t>https://projects.eclipse.org/projects/iot.hono</w:t>
        </w:r>
      </w:hyperlink>
      <w:r>
        <w:rPr>
          <w:lang w:val="en-US"/>
        </w:rPr>
        <w:t xml:space="preserve"> </w:t>
      </w:r>
    </w:p>
  </w:footnote>
  <w:footnote w:id="50">
    <w:p w14:paraId="107D83E9" w14:textId="77777777" w:rsidR="009C0AD4" w:rsidRPr="002814E1" w:rsidRDefault="009C0AD4" w:rsidP="007823B9">
      <w:pPr>
        <w:pStyle w:val="FootnoteText"/>
        <w:rPr>
          <w:lang w:val="en-US"/>
        </w:rPr>
      </w:pPr>
      <w:r>
        <w:rPr>
          <w:rStyle w:val="FootnoteReference"/>
        </w:rPr>
        <w:footnoteRef/>
      </w:r>
      <w:r w:rsidRPr="002814E1">
        <w:rPr>
          <w:lang w:val="en-US"/>
        </w:rPr>
        <w:t xml:space="preserve"> </w:t>
      </w:r>
      <w:hyperlink r:id="rId36" w:history="1">
        <w:r w:rsidRPr="007F6180">
          <w:rPr>
            <w:rStyle w:val="Hyperlink"/>
            <w:lang w:val="en-US"/>
          </w:rPr>
          <w:t>https://projects.eclipse.org/projects/iot.milo</w:t>
        </w:r>
      </w:hyperlink>
      <w:r>
        <w:rPr>
          <w:lang w:val="en-US"/>
        </w:rPr>
        <w:t xml:space="preserve"> </w:t>
      </w:r>
    </w:p>
  </w:footnote>
  <w:footnote w:id="51">
    <w:p w14:paraId="4585BF15" w14:textId="3EDF23FF" w:rsidR="009C0AD4" w:rsidRPr="00B45228" w:rsidRDefault="009C0AD4">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2">
    <w:p w14:paraId="22C7D251" w14:textId="77E7149A" w:rsidR="009C0AD4" w:rsidRPr="007D792A" w:rsidRDefault="009C0AD4">
      <w:pPr>
        <w:pStyle w:val="FootnoteText"/>
        <w:rPr>
          <w:lang w:val="en-US"/>
        </w:rPr>
      </w:pPr>
      <w:r>
        <w:rPr>
          <w:rStyle w:val="FootnoteReference"/>
        </w:rPr>
        <w:footnoteRef/>
      </w:r>
      <w:r w:rsidRPr="007D792A">
        <w:rPr>
          <w:lang w:val="en-US"/>
        </w:rPr>
        <w:t xml:space="preserve"> </w:t>
      </w:r>
      <w:hyperlink r:id="rId37" w:history="1">
        <w:r w:rsidRPr="007F6180">
          <w:rPr>
            <w:rStyle w:val="Hyperlink"/>
            <w:lang w:val="en-US"/>
          </w:rPr>
          <w:t>https://developers.google.com/protocol-buffers</w:t>
        </w:r>
      </w:hyperlink>
      <w:r>
        <w:rPr>
          <w:lang w:val="en-US"/>
        </w:rPr>
        <w:t xml:space="preserve"> </w:t>
      </w:r>
    </w:p>
  </w:footnote>
  <w:footnote w:id="53">
    <w:p w14:paraId="6804054F" w14:textId="6AC08821" w:rsidR="009C0AD4" w:rsidRPr="00A537D7" w:rsidRDefault="009C0AD4">
      <w:pPr>
        <w:pStyle w:val="FootnoteText"/>
        <w:rPr>
          <w:lang w:val="en-US"/>
        </w:rPr>
      </w:pPr>
      <w:r>
        <w:rPr>
          <w:rStyle w:val="FootnoteReference"/>
        </w:rPr>
        <w:footnoteRef/>
      </w:r>
      <w:r w:rsidRPr="00A537D7">
        <w:rPr>
          <w:lang w:val="en-US"/>
        </w:rPr>
        <w:t xml:space="preserve"> </w:t>
      </w:r>
      <w:hyperlink r:id="rId38" w:history="1">
        <w:r w:rsidRPr="00F55CEA">
          <w:rPr>
            <w:rStyle w:val="Hyperlink"/>
            <w:lang w:val="en-US"/>
          </w:rPr>
          <w:t>https://netty.io/</w:t>
        </w:r>
      </w:hyperlink>
      <w:r>
        <w:rPr>
          <w:lang w:val="en-US"/>
        </w:rPr>
        <w:t xml:space="preserve"> </w:t>
      </w:r>
    </w:p>
  </w:footnote>
  <w:footnote w:id="54">
    <w:p w14:paraId="76AF068F" w14:textId="6DDB274C" w:rsidR="009C0AD4" w:rsidRPr="00966C4A" w:rsidRDefault="009C0AD4"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5">
    <w:p w14:paraId="4CB14E37" w14:textId="09B206CF" w:rsidR="009C0AD4" w:rsidRPr="0006519A" w:rsidRDefault="009C0AD4">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357A2D" w:rsidRPr="003D662E">
        <w:rPr>
          <w:lang w:val="en-US"/>
        </w:rPr>
        <w:t xml:space="preserve">Table </w:t>
      </w:r>
      <w:r w:rsidR="00357A2D">
        <w:rPr>
          <w:noProof/>
          <w:lang w:val="en-US"/>
        </w:rPr>
        <w:t>6</w:t>
      </w:r>
      <w:r>
        <w:rPr>
          <w:lang w:val="en-US"/>
        </w:rPr>
        <w:fldChar w:fldCharType="end"/>
      </w:r>
      <w:r>
        <w:rPr>
          <w:lang w:val="en-US"/>
        </w:rPr>
        <w:t>, this leads to 13.5 GBytes up to 66 GBytes per hour.</w:t>
      </w:r>
    </w:p>
  </w:footnote>
  <w:footnote w:id="56">
    <w:p w14:paraId="6743852E" w14:textId="1E23A862" w:rsidR="009C0AD4" w:rsidRPr="002F41F5" w:rsidRDefault="009C0AD4">
      <w:pPr>
        <w:pStyle w:val="FootnoteText"/>
        <w:rPr>
          <w:lang w:val="en-US"/>
        </w:rPr>
      </w:pPr>
      <w:r>
        <w:rPr>
          <w:rStyle w:val="FootnoteReference"/>
        </w:rPr>
        <w:footnoteRef/>
      </w:r>
      <w:r w:rsidRPr="002F41F5">
        <w:rPr>
          <w:lang w:val="en-US"/>
        </w:rPr>
        <w:t xml:space="preserve"> </w:t>
      </w:r>
      <w:hyperlink r:id="rId39" w:history="1">
        <w:r w:rsidRPr="007F6180">
          <w:rPr>
            <w:rStyle w:val="Hyperlink"/>
            <w:lang w:val="en-US"/>
          </w:rPr>
          <w:t>https://projects.eclipse.org/projects/iot.californium</w:t>
        </w:r>
      </w:hyperlink>
      <w:r>
        <w:rPr>
          <w:lang w:val="en-US"/>
        </w:rPr>
        <w:t xml:space="preserve"> </w:t>
      </w:r>
    </w:p>
  </w:footnote>
  <w:footnote w:id="57">
    <w:p w14:paraId="762EE7A1" w14:textId="6531084F" w:rsidR="009C0AD4" w:rsidRPr="002F41F5" w:rsidRDefault="009C0AD4">
      <w:pPr>
        <w:pStyle w:val="FootnoteText"/>
        <w:rPr>
          <w:lang w:val="en-US"/>
        </w:rPr>
      </w:pPr>
      <w:r>
        <w:rPr>
          <w:rStyle w:val="FootnoteReference"/>
        </w:rPr>
        <w:footnoteRef/>
      </w:r>
      <w:r w:rsidRPr="002F41F5">
        <w:rPr>
          <w:lang w:val="en-US"/>
        </w:rPr>
        <w:t xml:space="preserve"> </w:t>
      </w:r>
      <w:hyperlink r:id="rId40" w:history="1">
        <w:r w:rsidRPr="007F6180">
          <w:rPr>
            <w:rStyle w:val="Hyperlink"/>
            <w:lang w:val="en-US"/>
          </w:rPr>
          <w:t>https://projects.eclipse.org/projects/iot.leshan</w:t>
        </w:r>
      </w:hyperlink>
      <w:r>
        <w:rPr>
          <w:lang w:val="en-US"/>
        </w:rPr>
        <w:t xml:space="preserve"> </w:t>
      </w:r>
    </w:p>
  </w:footnote>
  <w:footnote w:id="58">
    <w:p w14:paraId="188933F8" w14:textId="72E63F91" w:rsidR="009C0AD4" w:rsidRPr="002F41F5" w:rsidRDefault="009C0AD4">
      <w:pPr>
        <w:pStyle w:val="FootnoteText"/>
        <w:rPr>
          <w:lang w:val="en-US"/>
        </w:rPr>
      </w:pPr>
      <w:r>
        <w:rPr>
          <w:rStyle w:val="FootnoteReference"/>
        </w:rPr>
        <w:footnoteRef/>
      </w:r>
      <w:r w:rsidRPr="002F41F5">
        <w:rPr>
          <w:lang w:val="en-US"/>
        </w:rPr>
        <w:t xml:space="preserve"> </w:t>
      </w:r>
      <w:hyperlink r:id="rId41" w:history="1">
        <w:r w:rsidRPr="007F6180">
          <w:rPr>
            <w:rStyle w:val="Hyperlink"/>
            <w:lang w:val="en-US"/>
          </w:rPr>
          <w:t>https://projects.eclipse.org/projects/iot.tahu</w:t>
        </w:r>
      </w:hyperlink>
      <w:r>
        <w:rPr>
          <w:lang w:val="en-US"/>
        </w:rPr>
        <w:t xml:space="preserve"> </w:t>
      </w:r>
    </w:p>
  </w:footnote>
  <w:footnote w:id="59">
    <w:p w14:paraId="304204A0" w14:textId="3AE30031" w:rsidR="009C0AD4" w:rsidRPr="006724F7" w:rsidRDefault="009C0AD4">
      <w:pPr>
        <w:pStyle w:val="FootnoteText"/>
        <w:rPr>
          <w:lang w:val="en-US"/>
        </w:rPr>
      </w:pPr>
      <w:r>
        <w:rPr>
          <w:rStyle w:val="FootnoteReference"/>
        </w:rPr>
        <w:footnoteRef/>
      </w:r>
      <w:r w:rsidRPr="006724F7">
        <w:rPr>
          <w:lang w:val="en-US"/>
        </w:rPr>
        <w:t xml:space="preserve"> </w:t>
      </w:r>
      <w:hyperlink r:id="rId42" w:history="1">
        <w:r w:rsidRPr="005513A8">
          <w:rPr>
            <w:rStyle w:val="Hyperlink"/>
            <w:lang w:val="en-US"/>
          </w:rPr>
          <w:t>https://projects.eclipse.org/projects/iot.agail</w:t>
        </w:r>
      </w:hyperlink>
      <w:r>
        <w:rPr>
          <w:lang w:val="en-US"/>
        </w:rPr>
        <w:t xml:space="preserve"> </w:t>
      </w:r>
    </w:p>
  </w:footnote>
  <w:footnote w:id="60">
    <w:p w14:paraId="68451594" w14:textId="2BC90A8E" w:rsidR="009C0AD4" w:rsidRPr="006724F7" w:rsidRDefault="009C0AD4">
      <w:pPr>
        <w:pStyle w:val="FootnoteText"/>
        <w:rPr>
          <w:lang w:val="en-US"/>
        </w:rPr>
      </w:pPr>
      <w:r>
        <w:rPr>
          <w:rStyle w:val="FootnoteReference"/>
        </w:rPr>
        <w:footnoteRef/>
      </w:r>
      <w:r w:rsidRPr="006724F7">
        <w:rPr>
          <w:lang w:val="en-US"/>
        </w:rPr>
        <w:t xml:space="preserve"> </w:t>
      </w:r>
      <w:hyperlink r:id="rId43" w:history="1">
        <w:r w:rsidRPr="005513A8">
          <w:rPr>
            <w:rStyle w:val="Hyperlink"/>
            <w:lang w:val="en-US"/>
          </w:rPr>
          <w:t>https://www.eclipse.org/kapua/</w:t>
        </w:r>
      </w:hyperlink>
      <w:r>
        <w:rPr>
          <w:lang w:val="en-US"/>
        </w:rPr>
        <w:t xml:space="preserve"> </w:t>
      </w:r>
    </w:p>
  </w:footnote>
  <w:footnote w:id="61">
    <w:p w14:paraId="44722AA8" w14:textId="1B3D1815" w:rsidR="009C0AD4" w:rsidRPr="006724F7" w:rsidRDefault="009C0AD4">
      <w:pPr>
        <w:pStyle w:val="FootnoteText"/>
        <w:rPr>
          <w:lang w:val="en-US"/>
        </w:rPr>
      </w:pPr>
      <w:r>
        <w:rPr>
          <w:rStyle w:val="FootnoteReference"/>
        </w:rPr>
        <w:footnoteRef/>
      </w:r>
      <w:r w:rsidRPr="006724F7">
        <w:rPr>
          <w:lang w:val="en-US"/>
        </w:rPr>
        <w:t xml:space="preserve"> </w:t>
      </w:r>
      <w:hyperlink r:id="rId44" w:history="1">
        <w:r w:rsidRPr="005513A8">
          <w:rPr>
            <w:rStyle w:val="Hyperlink"/>
            <w:lang w:val="en-US"/>
          </w:rPr>
          <w:t>https://projects.eclipse.org/projects/iot.ponte</w:t>
        </w:r>
      </w:hyperlink>
      <w:r>
        <w:rPr>
          <w:lang w:val="en-US"/>
        </w:rPr>
        <w:t xml:space="preserve"> </w:t>
      </w:r>
    </w:p>
  </w:footnote>
  <w:footnote w:id="62">
    <w:p w14:paraId="28B1599D" w14:textId="77777777" w:rsidR="009C0AD4" w:rsidRPr="00B60C22" w:rsidRDefault="009C0AD4"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3">
    <w:p w14:paraId="1D8675A7" w14:textId="169418A8" w:rsidR="009C0AD4" w:rsidRPr="00545B30" w:rsidRDefault="009C0AD4">
      <w:pPr>
        <w:pStyle w:val="FootnoteText"/>
        <w:rPr>
          <w:lang w:val="en-GB"/>
        </w:rPr>
      </w:pPr>
      <w:r>
        <w:rPr>
          <w:rStyle w:val="FootnoteReference"/>
        </w:rPr>
        <w:footnoteRef/>
      </w:r>
      <w:r w:rsidRPr="00545B30">
        <w:rPr>
          <w:lang w:val="en-GB"/>
        </w:rPr>
        <w:t xml:space="preserve"> </w:t>
      </w:r>
      <w:r>
        <w:rPr>
          <w:lang w:val="en-GB"/>
        </w:rPr>
        <w:t>In progress: Integration of direct reading/wrining typed access bypassing the type translators for performance reasons.</w:t>
      </w:r>
    </w:p>
  </w:footnote>
  <w:footnote w:id="64">
    <w:p w14:paraId="2455D157" w14:textId="32A8EE96" w:rsidR="009C0AD4" w:rsidRPr="00BB3F40" w:rsidRDefault="009C0AD4"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5">
    <w:p w14:paraId="34653BF7" w14:textId="41AB11DA" w:rsidR="009C0AD4" w:rsidRPr="00BA7F56" w:rsidRDefault="009C0AD4">
      <w:pPr>
        <w:pStyle w:val="FootnoteText"/>
        <w:rPr>
          <w:lang w:val="en-US"/>
        </w:rPr>
      </w:pPr>
      <w:r>
        <w:rPr>
          <w:rStyle w:val="FootnoteReference"/>
        </w:rPr>
        <w:footnoteRef/>
      </w:r>
      <w:r w:rsidRPr="00BA7F56">
        <w:rPr>
          <w:lang w:val="en-US"/>
        </w:rPr>
        <w:t xml:space="preserve"> </w:t>
      </w:r>
      <w:hyperlink r:id="rId45" w:history="1">
        <w:r w:rsidRPr="00F6456D">
          <w:rPr>
            <w:rStyle w:val="Hyperlink"/>
            <w:lang w:val="en-US"/>
          </w:rPr>
          <w:t>https://micrometer.io/</w:t>
        </w:r>
      </w:hyperlink>
      <w:r>
        <w:rPr>
          <w:lang w:val="en-US"/>
        </w:rPr>
        <w:t xml:space="preserve"> </w:t>
      </w:r>
    </w:p>
  </w:footnote>
  <w:footnote w:id="66">
    <w:p w14:paraId="4D59145A" w14:textId="21480E50" w:rsidR="009C0AD4" w:rsidRPr="00CB053F" w:rsidRDefault="009C0AD4">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67">
    <w:p w14:paraId="1995B9F4" w14:textId="77777777" w:rsidR="009C0AD4" w:rsidRPr="001D1274" w:rsidRDefault="009C0AD4" w:rsidP="008A4B2E">
      <w:pPr>
        <w:pStyle w:val="FootnoteText"/>
        <w:rPr>
          <w:lang w:val="en-US"/>
        </w:rPr>
      </w:pPr>
      <w:r>
        <w:rPr>
          <w:rStyle w:val="FootnoteReference"/>
        </w:rPr>
        <w:footnoteRef/>
      </w:r>
      <w:r w:rsidRPr="001D1274">
        <w:rPr>
          <w:lang w:val="en-US"/>
        </w:rPr>
        <w:t xml:space="preserve"> </w:t>
      </w:r>
      <w:hyperlink r:id="rId46" w:history="1">
        <w:r w:rsidRPr="00850F75">
          <w:rPr>
            <w:rStyle w:val="Hyperlink"/>
            <w:lang w:val="en-US"/>
          </w:rPr>
          <w:t>https://micrometer.io/docs/concepts</w:t>
        </w:r>
      </w:hyperlink>
      <w:r>
        <w:rPr>
          <w:lang w:val="en-US"/>
        </w:rPr>
        <w:t xml:space="preserve"> </w:t>
      </w:r>
    </w:p>
  </w:footnote>
  <w:footnote w:id="68">
    <w:p w14:paraId="15A1A8CE" w14:textId="7F6FCE1A" w:rsidR="009C0AD4" w:rsidRPr="00146F44" w:rsidRDefault="009C0AD4">
      <w:pPr>
        <w:pStyle w:val="FootnoteText"/>
        <w:rPr>
          <w:lang w:val="en-GB"/>
        </w:rPr>
      </w:pPr>
      <w:r>
        <w:rPr>
          <w:rStyle w:val="FootnoteReference"/>
        </w:rPr>
        <w:footnoteRef/>
      </w:r>
      <w:r w:rsidRPr="00146F44">
        <w:rPr>
          <w:lang w:val="en-GB"/>
        </w:rPr>
        <w:t xml:space="preserve"> </w:t>
      </w:r>
      <w:hyperlink r:id="rId47" w:history="1">
        <w:r w:rsidRPr="00345B3B">
          <w:rPr>
            <w:rStyle w:val="Hyperlink"/>
            <w:lang w:val="en-GB"/>
          </w:rPr>
          <w:t>https://de.wikipedia.org/wiki/Representational_State_Transfer</w:t>
        </w:r>
      </w:hyperlink>
      <w:r>
        <w:rPr>
          <w:lang w:val="en-GB"/>
        </w:rPr>
        <w:t xml:space="preserve"> </w:t>
      </w:r>
    </w:p>
  </w:footnote>
  <w:footnote w:id="69">
    <w:p w14:paraId="14DEA6EA" w14:textId="1BD60B43" w:rsidR="009C0AD4" w:rsidRPr="00146F44" w:rsidRDefault="009C0AD4">
      <w:pPr>
        <w:pStyle w:val="FootnoteText"/>
        <w:rPr>
          <w:lang w:val="en-GB"/>
        </w:rPr>
      </w:pPr>
      <w:r>
        <w:rPr>
          <w:rStyle w:val="FootnoteReference"/>
        </w:rPr>
        <w:footnoteRef/>
      </w:r>
      <w:r w:rsidRPr="00146F44">
        <w:rPr>
          <w:lang w:val="en-GB"/>
        </w:rPr>
        <w:t xml:space="preserve"> </w:t>
      </w:r>
      <w:hyperlink r:id="rId48" w:history="1">
        <w:r w:rsidRPr="00345B3B">
          <w:rPr>
            <w:rStyle w:val="Hyperlink"/>
            <w:lang w:val="en-GB"/>
          </w:rPr>
          <w:t>https://de.wikipedia.org/wiki/WebSocket</w:t>
        </w:r>
      </w:hyperlink>
      <w:r>
        <w:rPr>
          <w:lang w:val="en-GB"/>
        </w:rPr>
        <w:t xml:space="preserve"> </w:t>
      </w:r>
    </w:p>
  </w:footnote>
  <w:footnote w:id="70">
    <w:p w14:paraId="5BBF75C9" w14:textId="02AC3CB0" w:rsidR="009C0AD4" w:rsidRPr="00FA78D0" w:rsidRDefault="009C0AD4">
      <w:pPr>
        <w:pStyle w:val="FootnoteText"/>
        <w:rPr>
          <w:lang w:val="en-GB"/>
        </w:rPr>
      </w:pPr>
      <w:r>
        <w:rPr>
          <w:rStyle w:val="FootnoteReference"/>
        </w:rPr>
        <w:footnoteRef/>
      </w:r>
      <w:r w:rsidRPr="00FA78D0">
        <w:rPr>
          <w:lang w:val="en-GB"/>
        </w:rPr>
        <w:t xml:space="preserve"> </w:t>
      </w:r>
      <w:hyperlink r:id="rId49" w:history="1">
        <w:r w:rsidRPr="00345B3B">
          <w:rPr>
            <w:rStyle w:val="Hyperlink"/>
            <w:lang w:val="en-GB"/>
          </w:rPr>
          <w:t>https://de.wikipedia.org/wiki/Remote_Procedure_Call</w:t>
        </w:r>
      </w:hyperlink>
      <w:r>
        <w:rPr>
          <w:lang w:val="en-GB"/>
        </w:rPr>
        <w:t xml:space="preserve"> </w:t>
      </w:r>
    </w:p>
  </w:footnote>
  <w:footnote w:id="71">
    <w:p w14:paraId="5CD71514" w14:textId="0A84C4F6" w:rsidR="009C0AD4" w:rsidRPr="00FA78D0" w:rsidRDefault="009C0AD4">
      <w:pPr>
        <w:pStyle w:val="FootnoteText"/>
        <w:rPr>
          <w:lang w:val="en-GB"/>
        </w:rPr>
      </w:pPr>
      <w:r>
        <w:rPr>
          <w:rStyle w:val="FootnoteReference"/>
        </w:rPr>
        <w:footnoteRef/>
      </w:r>
      <w:r w:rsidRPr="00FA78D0">
        <w:rPr>
          <w:lang w:val="en-GB"/>
        </w:rPr>
        <w:t xml:space="preserve"> </w:t>
      </w:r>
      <w:hyperlink r:id="rId50" w:history="1">
        <w:r w:rsidRPr="00345B3B">
          <w:rPr>
            <w:rStyle w:val="Hyperlink"/>
            <w:lang w:val="en-GB"/>
          </w:rPr>
          <w:t>https://grpc.io/</w:t>
        </w:r>
      </w:hyperlink>
      <w:r>
        <w:rPr>
          <w:lang w:val="en-GB"/>
        </w:rPr>
        <w:t xml:space="preserve"> </w:t>
      </w:r>
    </w:p>
  </w:footnote>
  <w:footnote w:id="72">
    <w:p w14:paraId="7DD1C80A" w14:textId="105F45AF" w:rsidR="009C0AD4" w:rsidRPr="00D62741" w:rsidRDefault="009C0AD4">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3">
    <w:p w14:paraId="509AE17C" w14:textId="315D8F09" w:rsidR="009C0AD4" w:rsidRPr="005736E5" w:rsidRDefault="009C0AD4">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4">
    <w:p w14:paraId="2E4D1099" w14:textId="76BACF00" w:rsidR="009C0AD4" w:rsidRPr="00906533" w:rsidRDefault="009C0AD4">
      <w:pPr>
        <w:pStyle w:val="FootnoteText"/>
        <w:rPr>
          <w:lang w:val="en-US"/>
        </w:rPr>
      </w:pPr>
      <w:r>
        <w:rPr>
          <w:rStyle w:val="FootnoteReference"/>
        </w:rPr>
        <w:footnoteRef/>
      </w:r>
      <w:r w:rsidRPr="00906533">
        <w:rPr>
          <w:lang w:val="en-US"/>
        </w:rPr>
        <w:t xml:space="preserve"> </w:t>
      </w:r>
      <w:hyperlink r:id="rId51"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2"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5">
    <w:p w14:paraId="25883283" w14:textId="77777777" w:rsidR="009C0AD4" w:rsidRPr="00A332BC" w:rsidRDefault="009C0AD4" w:rsidP="00906533">
      <w:pPr>
        <w:pStyle w:val="FootnoteText"/>
        <w:rPr>
          <w:lang w:val="en-US"/>
        </w:rPr>
      </w:pPr>
      <w:r>
        <w:rPr>
          <w:rStyle w:val="FootnoteReference"/>
        </w:rPr>
        <w:footnoteRef/>
      </w:r>
      <w:r w:rsidRPr="00A332BC">
        <w:rPr>
          <w:lang w:val="en-US"/>
        </w:rPr>
        <w:t xml:space="preserve"> </w:t>
      </w:r>
      <w:hyperlink r:id="rId53" w:history="1">
        <w:r w:rsidRPr="00A856FE">
          <w:rPr>
            <w:rStyle w:val="Hyperlink"/>
            <w:lang w:val="en-US"/>
          </w:rPr>
          <w:t>https://www.lfedge.org/projects/openhorizon/</w:t>
        </w:r>
      </w:hyperlink>
      <w:r>
        <w:rPr>
          <w:lang w:val="en-US"/>
        </w:rPr>
        <w:t xml:space="preserve"> </w:t>
      </w:r>
    </w:p>
  </w:footnote>
  <w:footnote w:id="76">
    <w:p w14:paraId="750683B5" w14:textId="77777777" w:rsidR="009C0AD4" w:rsidRPr="00A332BC" w:rsidRDefault="009C0AD4" w:rsidP="00906533">
      <w:pPr>
        <w:pStyle w:val="FootnoteText"/>
        <w:rPr>
          <w:lang w:val="en-US"/>
        </w:rPr>
      </w:pPr>
      <w:r>
        <w:rPr>
          <w:rStyle w:val="FootnoteReference"/>
        </w:rPr>
        <w:footnoteRef/>
      </w:r>
      <w:r w:rsidRPr="00A332BC">
        <w:rPr>
          <w:lang w:val="en-US"/>
        </w:rPr>
        <w:t xml:space="preserve"> </w:t>
      </w:r>
      <w:hyperlink r:id="rId54" w:history="1">
        <w:r w:rsidRPr="006F7B67">
          <w:rPr>
            <w:rStyle w:val="Hyperlink"/>
            <w:lang w:val="en-US"/>
          </w:rPr>
          <w:t>https://www.ibm.com/docs/en/edge-computing/4.1</w:t>
        </w:r>
      </w:hyperlink>
      <w:r>
        <w:rPr>
          <w:lang w:val="en-US"/>
        </w:rPr>
        <w:t xml:space="preserve"> </w:t>
      </w:r>
    </w:p>
  </w:footnote>
  <w:footnote w:id="77">
    <w:p w14:paraId="15F7B8D5" w14:textId="77777777" w:rsidR="009C0AD4" w:rsidRPr="00A332BC" w:rsidRDefault="009C0AD4" w:rsidP="00906533">
      <w:pPr>
        <w:pStyle w:val="FootnoteText"/>
        <w:rPr>
          <w:lang w:val="en-US"/>
        </w:rPr>
      </w:pPr>
      <w:r>
        <w:rPr>
          <w:rStyle w:val="FootnoteReference"/>
        </w:rPr>
        <w:footnoteRef/>
      </w:r>
      <w:r w:rsidRPr="00A332BC">
        <w:rPr>
          <w:lang w:val="en-US"/>
        </w:rPr>
        <w:t xml:space="preserve"> </w:t>
      </w:r>
      <w:hyperlink r:id="rId55" w:history="1">
        <w:r w:rsidRPr="00A856FE">
          <w:rPr>
            <w:rStyle w:val="Hyperlink"/>
            <w:lang w:val="en-US"/>
          </w:rPr>
          <w:t>https://kubernetes.io/de/</w:t>
        </w:r>
      </w:hyperlink>
      <w:r>
        <w:rPr>
          <w:lang w:val="en-US"/>
        </w:rPr>
        <w:t xml:space="preserve"> </w:t>
      </w:r>
    </w:p>
  </w:footnote>
  <w:footnote w:id="78">
    <w:p w14:paraId="134B0887" w14:textId="77777777" w:rsidR="009C0AD4" w:rsidRPr="00A332BC" w:rsidRDefault="009C0AD4" w:rsidP="003530B3">
      <w:pPr>
        <w:pStyle w:val="FootnoteText"/>
        <w:rPr>
          <w:lang w:val="en-US"/>
        </w:rPr>
      </w:pPr>
      <w:r>
        <w:rPr>
          <w:rStyle w:val="FootnoteReference"/>
        </w:rPr>
        <w:footnoteRef/>
      </w:r>
      <w:r w:rsidRPr="00A332BC">
        <w:rPr>
          <w:lang w:val="en-US"/>
        </w:rPr>
        <w:t xml:space="preserve"> </w:t>
      </w:r>
      <w:hyperlink r:id="rId56" w:history="1">
        <w:r w:rsidRPr="00A856FE">
          <w:rPr>
            <w:rStyle w:val="Hyperlink"/>
            <w:lang w:val="en-US"/>
          </w:rPr>
          <w:t>https://www.docker.com/</w:t>
        </w:r>
      </w:hyperlink>
      <w:r>
        <w:rPr>
          <w:lang w:val="en-US"/>
        </w:rPr>
        <w:t xml:space="preserve"> </w:t>
      </w:r>
    </w:p>
  </w:footnote>
  <w:footnote w:id="79">
    <w:p w14:paraId="6C2A5A0E" w14:textId="19779F62" w:rsidR="009C0AD4" w:rsidRPr="001E30B4" w:rsidRDefault="009C0AD4">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57"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58" w:history="1">
        <w:r w:rsidRPr="00FD0FED">
          <w:rPr>
            <w:rStyle w:val="Hyperlink"/>
            <w:lang w:val="en-US"/>
          </w:rPr>
          <w:t>https://github.com/SSEHUB/EASyProducer</w:t>
        </w:r>
      </w:hyperlink>
      <w:r w:rsidRPr="00FD0FED">
        <w:rPr>
          <w:lang w:val="en-US"/>
        </w:rPr>
        <w:t>.</w:t>
      </w:r>
    </w:p>
  </w:footnote>
  <w:footnote w:id="80">
    <w:p w14:paraId="446957E6" w14:textId="77777777" w:rsidR="009C0AD4" w:rsidRPr="00B93E93" w:rsidRDefault="009C0AD4" w:rsidP="00906533">
      <w:pPr>
        <w:pStyle w:val="FootnoteText"/>
        <w:rPr>
          <w:lang w:val="en-GB"/>
        </w:rPr>
      </w:pPr>
      <w:r>
        <w:rPr>
          <w:rStyle w:val="FootnoteReference"/>
        </w:rPr>
        <w:footnoteRef/>
      </w:r>
      <w:r w:rsidRPr="00B93E93">
        <w:rPr>
          <w:lang w:val="en-GB"/>
        </w:rPr>
        <w:t xml:space="preserve"> </w:t>
      </w:r>
      <w:hyperlink r:id="rId59" w:history="1">
        <w:r w:rsidRPr="005E7262">
          <w:rPr>
            <w:rStyle w:val="Hyperlink"/>
            <w:lang w:val="en-GB"/>
          </w:rPr>
          <w:t>http://tdongsi.github.io/blog/2017/04/23/docker-out-of-docker/</w:t>
        </w:r>
      </w:hyperlink>
      <w:r>
        <w:rPr>
          <w:lang w:val="en-GB"/>
        </w:rPr>
        <w:t xml:space="preserve"> </w:t>
      </w:r>
    </w:p>
  </w:footnote>
  <w:footnote w:id="81">
    <w:p w14:paraId="23BB3035" w14:textId="7F78AAE4" w:rsidR="009C0AD4" w:rsidRPr="00A332BC" w:rsidRDefault="009C0AD4">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357A2D">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2">
    <w:p w14:paraId="795F113A" w14:textId="7D2859C5" w:rsidR="009C0AD4" w:rsidRPr="00A332BC" w:rsidRDefault="009C0AD4">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357A2D">
        <w:rPr>
          <w:lang w:val="en-US"/>
        </w:rPr>
        <w:t>3.3</w:t>
      </w:r>
      <w:r>
        <w:rPr>
          <w:lang w:val="en-US"/>
        </w:rPr>
        <w:fldChar w:fldCharType="end"/>
      </w:r>
      <w:r>
        <w:rPr>
          <w:lang w:val="en-US"/>
        </w:rPr>
        <w:t xml:space="preserve">. </w:t>
      </w:r>
    </w:p>
  </w:footnote>
  <w:footnote w:id="83">
    <w:p w14:paraId="3414F161" w14:textId="1043B977" w:rsidR="009C0AD4" w:rsidRPr="00A67094" w:rsidRDefault="009C0AD4">
      <w:pPr>
        <w:pStyle w:val="FootnoteText"/>
        <w:rPr>
          <w:lang w:val="en-US"/>
        </w:rPr>
      </w:pPr>
      <w:r>
        <w:rPr>
          <w:rStyle w:val="FootnoteReference"/>
        </w:rPr>
        <w:footnoteRef/>
      </w:r>
      <w:r w:rsidRPr="00A67094">
        <w:rPr>
          <w:lang w:val="en-US"/>
        </w:rPr>
        <w:t xml:space="preserve"> </w:t>
      </w:r>
      <w:hyperlink r:id="rId60" w:history="1">
        <w:r w:rsidRPr="00E07EDA">
          <w:rPr>
            <w:rStyle w:val="Hyperlink"/>
            <w:lang w:val="en-US"/>
          </w:rPr>
          <w:t>https://github.com/devicehive</w:t>
        </w:r>
      </w:hyperlink>
    </w:p>
  </w:footnote>
  <w:footnote w:id="84">
    <w:p w14:paraId="5EC32193" w14:textId="6CDE0CC3" w:rsidR="009C0AD4" w:rsidRPr="00A67094" w:rsidRDefault="009C0AD4">
      <w:pPr>
        <w:pStyle w:val="FootnoteText"/>
        <w:rPr>
          <w:lang w:val="en-US"/>
        </w:rPr>
      </w:pPr>
      <w:r>
        <w:rPr>
          <w:rStyle w:val="FootnoteReference"/>
        </w:rPr>
        <w:footnoteRef/>
      </w:r>
      <w:r w:rsidRPr="00A67094">
        <w:rPr>
          <w:lang w:val="en-US"/>
        </w:rPr>
        <w:t xml:space="preserve"> </w:t>
      </w:r>
      <w:hyperlink r:id="rId61" w:history="1">
        <w:r w:rsidRPr="00E07EDA">
          <w:rPr>
            <w:rStyle w:val="Hyperlink"/>
            <w:lang w:val="en-US"/>
          </w:rPr>
          <w:t>https://github.com/thingsboard/thingsboard</w:t>
        </w:r>
      </w:hyperlink>
      <w:r>
        <w:rPr>
          <w:lang w:val="en-US"/>
        </w:rPr>
        <w:t xml:space="preserve"> </w:t>
      </w:r>
    </w:p>
  </w:footnote>
  <w:footnote w:id="85">
    <w:p w14:paraId="48BEAB69" w14:textId="10E550D4" w:rsidR="009C0AD4" w:rsidRPr="00E44BA9" w:rsidRDefault="009C0AD4">
      <w:pPr>
        <w:pStyle w:val="FootnoteText"/>
        <w:rPr>
          <w:lang w:val="en-US"/>
        </w:rPr>
      </w:pPr>
      <w:r>
        <w:rPr>
          <w:rStyle w:val="FootnoteReference"/>
        </w:rPr>
        <w:footnoteRef/>
      </w:r>
      <w:r w:rsidRPr="00E44BA9">
        <w:rPr>
          <w:lang w:val="en-US"/>
        </w:rPr>
        <w:t xml:space="preserve"> </w:t>
      </w:r>
      <w:hyperlink r:id="rId62" w:history="1">
        <w:r w:rsidRPr="00E07EDA">
          <w:rPr>
            <w:rStyle w:val="Hyperlink"/>
            <w:lang w:val="en-US"/>
          </w:rPr>
          <w:t>https://github.com/minio/minio</w:t>
        </w:r>
      </w:hyperlink>
      <w:r>
        <w:rPr>
          <w:lang w:val="en-US"/>
        </w:rPr>
        <w:t xml:space="preserve"> </w:t>
      </w:r>
    </w:p>
  </w:footnote>
  <w:footnote w:id="86">
    <w:p w14:paraId="57B11339" w14:textId="1469AB4B" w:rsidR="009C0AD4" w:rsidRPr="00E44BA9" w:rsidRDefault="009C0AD4">
      <w:pPr>
        <w:pStyle w:val="FootnoteText"/>
        <w:rPr>
          <w:lang w:val="en-US"/>
        </w:rPr>
      </w:pPr>
      <w:r>
        <w:rPr>
          <w:rStyle w:val="FootnoteReference"/>
        </w:rPr>
        <w:footnoteRef/>
      </w:r>
      <w:r w:rsidRPr="00E44BA9">
        <w:rPr>
          <w:lang w:val="en-US"/>
        </w:rPr>
        <w:t xml:space="preserve"> </w:t>
      </w:r>
      <w:hyperlink r:id="rId63" w:history="1">
        <w:r w:rsidRPr="00E07EDA">
          <w:rPr>
            <w:rStyle w:val="Hyperlink"/>
            <w:lang w:val="en-US"/>
          </w:rPr>
          <w:t>https://github.com/openstack/swift</w:t>
        </w:r>
      </w:hyperlink>
      <w:r>
        <w:rPr>
          <w:lang w:val="en-US"/>
        </w:rPr>
        <w:t xml:space="preserve"> </w:t>
      </w:r>
    </w:p>
  </w:footnote>
  <w:footnote w:id="87">
    <w:p w14:paraId="36E2BE19" w14:textId="3616FCDE" w:rsidR="009C0AD4" w:rsidRPr="00D44FA6" w:rsidRDefault="009C0AD4">
      <w:pPr>
        <w:pStyle w:val="FootnoteText"/>
        <w:rPr>
          <w:lang w:val="en-US"/>
        </w:rPr>
      </w:pPr>
      <w:r>
        <w:rPr>
          <w:rStyle w:val="FootnoteReference"/>
        </w:rPr>
        <w:footnoteRef/>
      </w:r>
      <w:r w:rsidRPr="00D44FA6">
        <w:rPr>
          <w:lang w:val="en-US"/>
        </w:rPr>
        <w:t xml:space="preserve"> </w:t>
      </w:r>
      <w:hyperlink r:id="rId64" w:history="1">
        <w:r w:rsidRPr="00E60191">
          <w:rPr>
            <w:rStyle w:val="Hyperlink"/>
            <w:lang w:val="en-US"/>
          </w:rPr>
          <w:t>https://github.com/pambrose/prometheus-proxy</w:t>
        </w:r>
      </w:hyperlink>
      <w:r>
        <w:rPr>
          <w:lang w:val="en-US"/>
        </w:rPr>
        <w:t xml:space="preserve"> </w:t>
      </w:r>
    </w:p>
  </w:footnote>
  <w:footnote w:id="88">
    <w:p w14:paraId="51CD9B38" w14:textId="77777777" w:rsidR="009C0AD4" w:rsidRPr="00816592" w:rsidRDefault="009C0AD4" w:rsidP="00451509">
      <w:pPr>
        <w:pStyle w:val="FootnoteText"/>
        <w:rPr>
          <w:lang w:val="en-US"/>
        </w:rPr>
      </w:pPr>
      <w:r>
        <w:rPr>
          <w:rStyle w:val="FootnoteReference"/>
        </w:rPr>
        <w:footnoteRef/>
      </w:r>
      <w:r w:rsidRPr="00816592">
        <w:rPr>
          <w:lang w:val="en-US"/>
        </w:rPr>
        <w:t xml:space="preserve"> </w:t>
      </w:r>
      <w:hyperlink r:id="rId65" w:history="1">
        <w:r w:rsidRPr="00E60191">
          <w:rPr>
            <w:rStyle w:val="Hyperlink"/>
            <w:lang w:val="en-US"/>
          </w:rPr>
          <w:t>https://github.com/matjaz99/alertmonitor</w:t>
        </w:r>
      </w:hyperlink>
      <w:r>
        <w:rPr>
          <w:lang w:val="en-US"/>
        </w:rPr>
        <w:t xml:space="preserve"> </w:t>
      </w:r>
    </w:p>
  </w:footnote>
  <w:footnote w:id="89">
    <w:p w14:paraId="14810840" w14:textId="61CEC164" w:rsidR="009C0AD4" w:rsidRPr="003A64FA" w:rsidRDefault="009C0AD4">
      <w:pPr>
        <w:pStyle w:val="FootnoteText"/>
        <w:rPr>
          <w:lang w:val="en-US"/>
        </w:rPr>
      </w:pPr>
      <w:r>
        <w:rPr>
          <w:rStyle w:val="FootnoteReference"/>
        </w:rPr>
        <w:footnoteRef/>
      </w:r>
      <w:r w:rsidRPr="003A64FA">
        <w:rPr>
          <w:lang w:val="en-US"/>
        </w:rPr>
        <w:t xml:space="preserve"> </w:t>
      </w:r>
      <w:hyperlink r:id="rId66" w:history="1">
        <w:r w:rsidRPr="00F83E6D">
          <w:rPr>
            <w:rStyle w:val="Hyperlink"/>
            <w:lang w:val="en-US"/>
          </w:rPr>
          <w:t>https://heykodex.com/</w:t>
        </w:r>
      </w:hyperlink>
      <w:r>
        <w:rPr>
          <w:lang w:val="en-US"/>
        </w:rPr>
        <w:t xml:space="preserve">, </w:t>
      </w:r>
      <w:hyperlink r:id="rId67" w:history="1">
        <w:r w:rsidRPr="00F83E6D">
          <w:rPr>
            <w:rStyle w:val="Hyperlink"/>
            <w:lang w:val="en-US"/>
          </w:rPr>
          <w:t>https://github.com/kiprotect/kodex</w:t>
        </w:r>
      </w:hyperlink>
    </w:p>
  </w:footnote>
  <w:footnote w:id="90">
    <w:p w14:paraId="46B5926C" w14:textId="17F71B89" w:rsidR="009C0AD4" w:rsidRPr="00AC213D" w:rsidRDefault="009C0AD4">
      <w:pPr>
        <w:pStyle w:val="FootnoteText"/>
        <w:rPr>
          <w:lang w:val="en-GB"/>
        </w:rPr>
      </w:pPr>
      <w:r>
        <w:rPr>
          <w:rStyle w:val="FootnoteReference"/>
        </w:rPr>
        <w:footnoteRef/>
      </w:r>
      <w:r w:rsidRPr="00AC213D">
        <w:rPr>
          <w:lang w:val="en-GB"/>
        </w:rPr>
        <w:t xml:space="preserve"> </w:t>
      </w:r>
      <w:hyperlink r:id="rId68" w:history="1">
        <w:r w:rsidRPr="00C51C52">
          <w:rPr>
            <w:rStyle w:val="Hyperlink"/>
            <w:lang w:val="en-GB"/>
          </w:rPr>
          <w:t>https://zxing.org/w/decode.jspx</w:t>
        </w:r>
      </w:hyperlink>
      <w:r>
        <w:rPr>
          <w:lang w:val="en-GB"/>
        </w:rPr>
        <w:t xml:space="preserve"> </w:t>
      </w:r>
    </w:p>
  </w:footnote>
  <w:footnote w:id="91">
    <w:p w14:paraId="521FAC89" w14:textId="3D0B2DCE" w:rsidR="009C0AD4" w:rsidRPr="00AC213D" w:rsidRDefault="009C0AD4">
      <w:pPr>
        <w:pStyle w:val="FootnoteText"/>
        <w:rPr>
          <w:lang w:val="en-GB"/>
        </w:rPr>
      </w:pPr>
      <w:r>
        <w:rPr>
          <w:rStyle w:val="FootnoteReference"/>
        </w:rPr>
        <w:footnoteRef/>
      </w:r>
      <w:r w:rsidRPr="00AC213D">
        <w:rPr>
          <w:lang w:val="en-GB"/>
        </w:rPr>
        <w:t xml:space="preserve"> </w:t>
      </w:r>
      <w:hyperlink r:id="rId69" w:history="1">
        <w:r w:rsidRPr="00C51C52">
          <w:rPr>
            <w:rStyle w:val="Hyperlink"/>
            <w:lang w:val="en-GB"/>
          </w:rPr>
          <w:t>https://pypi.org/project/pyzbar/</w:t>
        </w:r>
      </w:hyperlink>
      <w:r>
        <w:rPr>
          <w:lang w:val="en-GB"/>
        </w:rPr>
        <w:t xml:space="preserve"> </w:t>
      </w:r>
    </w:p>
  </w:footnote>
  <w:footnote w:id="92">
    <w:p w14:paraId="4BF342F1" w14:textId="0467FD7F" w:rsidR="009C0AD4" w:rsidRPr="00DE5C88" w:rsidRDefault="009C0AD4">
      <w:pPr>
        <w:pStyle w:val="FootnoteText"/>
        <w:rPr>
          <w:lang w:val="en-GB"/>
        </w:rPr>
      </w:pPr>
      <w:r>
        <w:rPr>
          <w:rStyle w:val="FootnoteReference"/>
        </w:rPr>
        <w:footnoteRef/>
      </w:r>
      <w:r w:rsidRPr="00DE5C88">
        <w:rPr>
          <w:lang w:val="en-GB"/>
        </w:rPr>
        <w:t xml:space="preserve"> </w:t>
      </w:r>
      <w:hyperlink r:id="rId70" w:history="1">
        <w:r w:rsidRPr="002553DC">
          <w:rPr>
            <w:rStyle w:val="Hyperlink"/>
            <w:lang w:val="en-GB"/>
          </w:rPr>
          <w:t>https://flower.dev/</w:t>
        </w:r>
      </w:hyperlink>
      <w:r>
        <w:rPr>
          <w:lang w:val="en-GB"/>
        </w:rPr>
        <w:t xml:space="preserve"> </w:t>
      </w:r>
    </w:p>
  </w:footnote>
  <w:footnote w:id="93">
    <w:p w14:paraId="0D4FC75D" w14:textId="43452EB7" w:rsidR="009C0AD4" w:rsidRPr="001A4D88" w:rsidRDefault="009C0AD4">
      <w:pPr>
        <w:pStyle w:val="FootnoteText"/>
        <w:rPr>
          <w:lang w:val="en-GB"/>
        </w:rPr>
      </w:pPr>
      <w:r>
        <w:rPr>
          <w:rStyle w:val="FootnoteReference"/>
        </w:rPr>
        <w:footnoteRef/>
      </w:r>
      <w:r w:rsidRPr="001A4D88">
        <w:rPr>
          <w:lang w:val="en-GB"/>
        </w:rPr>
        <w:t xml:space="preserve"> </w:t>
      </w:r>
      <w:hyperlink r:id="rId71" w:history="1">
        <w:r w:rsidRPr="009165E9">
          <w:rPr>
            <w:rStyle w:val="Hyperlink"/>
            <w:lang w:val="en-GB"/>
          </w:rPr>
          <w:t>https://mip-technology.de/</w:t>
        </w:r>
      </w:hyperlink>
      <w:r>
        <w:rPr>
          <w:lang w:val="en-GB"/>
        </w:rPr>
        <w:t xml:space="preserve"> </w:t>
      </w:r>
    </w:p>
  </w:footnote>
  <w:footnote w:id="94">
    <w:p w14:paraId="408040AB" w14:textId="7184777E" w:rsidR="009C0AD4" w:rsidRPr="006E6C51" w:rsidRDefault="009C0AD4">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5">
    <w:p w14:paraId="7A944261" w14:textId="0D5C9860" w:rsidR="009C0AD4" w:rsidRPr="006E6C51" w:rsidRDefault="009C0AD4">
      <w:pPr>
        <w:pStyle w:val="FootnoteText"/>
        <w:rPr>
          <w:lang w:val="en-US"/>
        </w:rPr>
      </w:pPr>
      <w:r>
        <w:rPr>
          <w:rStyle w:val="FootnoteReference"/>
        </w:rPr>
        <w:footnoteRef/>
      </w:r>
      <w:r w:rsidRPr="006E6C51">
        <w:rPr>
          <w:lang w:val="en-US"/>
        </w:rPr>
        <w:t xml:space="preserve"> </w:t>
      </w:r>
      <w:hyperlink r:id="rId72"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6">
    <w:p w14:paraId="754D043D" w14:textId="372EEC23" w:rsidR="009C0AD4" w:rsidRPr="007F6C8E" w:rsidRDefault="009C0AD4">
      <w:pPr>
        <w:pStyle w:val="FootnoteText"/>
        <w:rPr>
          <w:lang w:val="en-US"/>
        </w:rPr>
      </w:pPr>
      <w:r>
        <w:rPr>
          <w:rStyle w:val="FootnoteReference"/>
        </w:rPr>
        <w:footnoteRef/>
      </w:r>
      <w:r w:rsidRPr="007F6C8E">
        <w:rPr>
          <w:lang w:val="en-US"/>
        </w:rPr>
        <w:t xml:space="preserve"> </w:t>
      </w:r>
      <w:hyperlink r:id="rId73" w:history="1">
        <w:r w:rsidRPr="007A16C9">
          <w:rPr>
            <w:rStyle w:val="Hyperlink"/>
            <w:lang w:val="en-US"/>
          </w:rPr>
          <w:t>https://help.sonatype.com/repomanager3/product-information/download</w:t>
        </w:r>
      </w:hyperlink>
      <w:r>
        <w:rPr>
          <w:lang w:val="en-US"/>
        </w:rPr>
        <w:t xml:space="preserve"> </w:t>
      </w:r>
    </w:p>
  </w:footnote>
  <w:footnote w:id="97">
    <w:p w14:paraId="2DD0AC51" w14:textId="1C8748EC" w:rsidR="009C0AD4" w:rsidRPr="007F6C8E" w:rsidRDefault="009C0AD4">
      <w:pPr>
        <w:pStyle w:val="FootnoteText"/>
        <w:rPr>
          <w:lang w:val="en-US"/>
        </w:rPr>
      </w:pPr>
      <w:r>
        <w:rPr>
          <w:rStyle w:val="FootnoteReference"/>
        </w:rPr>
        <w:footnoteRef/>
      </w:r>
      <w:r w:rsidRPr="007F6C8E">
        <w:rPr>
          <w:lang w:val="en-US"/>
        </w:rPr>
        <w:t xml:space="preserve"> </w:t>
      </w:r>
      <w:hyperlink r:id="rId74" w:history="1">
        <w:r w:rsidRPr="007A16C9">
          <w:rPr>
            <w:rStyle w:val="Hyperlink"/>
            <w:lang w:val="en-US"/>
          </w:rPr>
          <w:t>https://jfrog.com/artifactory</w:t>
        </w:r>
      </w:hyperlink>
      <w:r>
        <w:rPr>
          <w:lang w:val="en-US"/>
        </w:rPr>
        <w:t xml:space="preserve"> </w:t>
      </w:r>
    </w:p>
  </w:footnote>
  <w:footnote w:id="98">
    <w:p w14:paraId="48C9B1D6" w14:textId="4CDB80E5" w:rsidR="009C0AD4" w:rsidRPr="00002168" w:rsidRDefault="009C0AD4">
      <w:pPr>
        <w:pStyle w:val="FootnoteText"/>
        <w:rPr>
          <w:lang w:val="en-US"/>
        </w:rPr>
      </w:pPr>
      <w:r>
        <w:rPr>
          <w:rStyle w:val="FootnoteReference"/>
        </w:rPr>
        <w:footnoteRef/>
      </w:r>
      <w:r w:rsidRPr="00002168">
        <w:rPr>
          <w:lang w:val="en-GB"/>
        </w:rPr>
        <w:t xml:space="preserve"> </w:t>
      </w:r>
      <w:hyperlink r:id="rId75" w:history="1">
        <w:r w:rsidRPr="00002168">
          <w:rPr>
            <w:rStyle w:val="Hyperlink"/>
            <w:lang w:val="en-US"/>
          </w:rPr>
          <w:t>https://mokkapps.de/blog/how-to-build-an-angular-app-once-and-deploy-it-to-multiple-environments/</w:t>
        </w:r>
      </w:hyperlink>
      <w:r w:rsidRPr="00002168">
        <w:rPr>
          <w:lang w:val="en-US"/>
        </w:rPr>
        <w:t xml:space="preserve"> </w:t>
      </w:r>
    </w:p>
  </w:footnote>
  <w:footnote w:id="99">
    <w:p w14:paraId="2B2F9AE7" w14:textId="130D6E53" w:rsidR="009C0AD4" w:rsidRPr="00186891" w:rsidRDefault="009C0AD4">
      <w:pPr>
        <w:pStyle w:val="FootnoteText"/>
        <w:rPr>
          <w:lang w:val="en-GB"/>
        </w:rPr>
      </w:pPr>
      <w:r>
        <w:rPr>
          <w:rStyle w:val="FootnoteReference"/>
        </w:rPr>
        <w:footnoteRef/>
      </w:r>
      <w:r w:rsidRPr="00186891">
        <w:rPr>
          <w:lang w:val="en-GB"/>
        </w:rPr>
        <w:t xml:space="preserve"> https://de.wikipedia.org/wiki/Cross-Origin_Resource_Sharing</w:t>
      </w:r>
    </w:p>
  </w:footnote>
  <w:footnote w:id="100">
    <w:p w14:paraId="5C9FD626" w14:textId="77777777" w:rsidR="009C0AD4" w:rsidRPr="00AF0A23" w:rsidRDefault="009C0AD4"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1">
    <w:p w14:paraId="7B2B243B" w14:textId="431575AA" w:rsidR="009C0AD4" w:rsidRPr="00A37166" w:rsidRDefault="009C0AD4">
      <w:pPr>
        <w:pStyle w:val="FootnoteText"/>
        <w:rPr>
          <w:lang w:val="en-GB"/>
        </w:rPr>
      </w:pPr>
      <w:r>
        <w:rPr>
          <w:rStyle w:val="FootnoteReference"/>
        </w:rPr>
        <w:footnoteRef/>
      </w:r>
      <w:r w:rsidRPr="00A37166">
        <w:rPr>
          <w:lang w:val="en-GB"/>
        </w:rPr>
        <w:t xml:space="preserve"> </w:t>
      </w:r>
      <w:hyperlink r:id="rId76" w:history="1">
        <w:r w:rsidRPr="00510721">
          <w:rPr>
            <w:rStyle w:val="Hyperlink"/>
            <w:lang w:val="en-GB"/>
          </w:rPr>
          <w:t>https://github.com/kiprotect/hyper</w:t>
        </w:r>
      </w:hyperlink>
    </w:p>
  </w:footnote>
  <w:footnote w:id="102">
    <w:p w14:paraId="6F4DD461" w14:textId="04D825D9" w:rsidR="009C0AD4" w:rsidRPr="00A65A3C" w:rsidRDefault="009C0AD4">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3">
    <w:p w14:paraId="2B67369F" w14:textId="2219B873" w:rsidR="009C0AD4" w:rsidRPr="00CC10B9" w:rsidRDefault="009C0AD4">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4">
    <w:p w14:paraId="5C677045" w14:textId="4EBCB979" w:rsidR="009C0AD4" w:rsidRPr="000F3218" w:rsidRDefault="009C0AD4">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5">
    <w:p w14:paraId="789E1905" w14:textId="49D16859" w:rsidR="009C0AD4" w:rsidRPr="00805568" w:rsidRDefault="009C0AD4">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6">
    <w:p w14:paraId="31266992" w14:textId="0A0A9CA6" w:rsidR="009C0AD4" w:rsidRPr="00F35E26" w:rsidRDefault="009C0AD4">
      <w:pPr>
        <w:pStyle w:val="FootnoteText"/>
        <w:rPr>
          <w:lang w:val="en-GB"/>
        </w:rPr>
      </w:pPr>
      <w:r>
        <w:rPr>
          <w:rStyle w:val="FootnoteReference"/>
        </w:rPr>
        <w:footnoteRef/>
      </w:r>
      <w:r w:rsidRPr="00F35E26">
        <w:rPr>
          <w:lang w:val="en-GB"/>
        </w:rPr>
        <w:t xml:space="preserve"> </w:t>
      </w:r>
      <w:hyperlink r:id="rId77" w:history="1">
        <w:r w:rsidRPr="00184684">
          <w:rPr>
            <w:rStyle w:val="Hyperlink"/>
            <w:lang w:val="en-GB"/>
          </w:rPr>
          <w:t>https://reference.opcfoundation.org/TMC/v200/docs/8.1</w:t>
        </w:r>
      </w:hyperlink>
      <w:r>
        <w:rPr>
          <w:lang w:val="en-GB"/>
        </w:rPr>
        <w:t xml:space="preserve"> </w:t>
      </w:r>
    </w:p>
  </w:footnote>
  <w:footnote w:id="107">
    <w:p w14:paraId="3A5AD658" w14:textId="6771283A" w:rsidR="009C0AD4" w:rsidRPr="00031E18" w:rsidRDefault="009C0AD4">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08">
    <w:p w14:paraId="26DE67A2" w14:textId="671E9D69" w:rsidR="009C0AD4" w:rsidRPr="003961CE" w:rsidRDefault="009C0AD4">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09">
    <w:p w14:paraId="01E8FF78" w14:textId="5E967741" w:rsidR="009C0AD4" w:rsidRPr="00A7653E" w:rsidRDefault="009C0AD4">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0">
    <w:p w14:paraId="4ACAE021" w14:textId="3E6FECBB" w:rsidR="009C0AD4" w:rsidRPr="005E6028" w:rsidRDefault="009C0AD4">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357A2D">
        <w:rPr>
          <w:lang w:val="en-GB"/>
        </w:rPr>
        <w:t>7.7</w:t>
      </w:r>
      <w:r>
        <w:rPr>
          <w:lang w:val="en-GB"/>
        </w:rPr>
        <w:fldChar w:fldCharType="end"/>
      </w:r>
      <w:r>
        <w:rPr>
          <w:lang w:val="en-GB"/>
        </w:rPr>
        <w:t>.</w:t>
      </w:r>
    </w:p>
  </w:footnote>
  <w:footnote w:id="111">
    <w:p w14:paraId="6DB90526" w14:textId="77777777" w:rsidR="009C0AD4" w:rsidRPr="003E5BB1" w:rsidRDefault="009C0AD4" w:rsidP="00505128">
      <w:pPr>
        <w:pStyle w:val="FootnoteText"/>
        <w:rPr>
          <w:lang w:val="en-US"/>
        </w:rPr>
      </w:pPr>
      <w:r>
        <w:rPr>
          <w:rStyle w:val="FootnoteReference"/>
        </w:rPr>
        <w:footnoteRef/>
      </w:r>
      <w:r w:rsidRPr="003E5BB1">
        <w:rPr>
          <w:lang w:val="en-US"/>
        </w:rPr>
        <w:t xml:space="preserve"> </w:t>
      </w:r>
      <w:hyperlink r:id="rId78" w:history="1">
        <w:r w:rsidRPr="00C80F0B">
          <w:rPr>
            <w:rStyle w:val="Hyperlink"/>
            <w:lang w:val="en-US"/>
          </w:rPr>
          <w:t>https://github.com/iip-ecosphere/platform/tree/main/platform/examples</w:t>
        </w:r>
      </w:hyperlink>
      <w:r>
        <w:rPr>
          <w:lang w:val="en-US"/>
        </w:rPr>
        <w:t xml:space="preserve"> </w:t>
      </w:r>
    </w:p>
  </w:footnote>
  <w:footnote w:id="112">
    <w:p w14:paraId="19BA32E6" w14:textId="3A0BA282" w:rsidR="009C0AD4" w:rsidRPr="00C11DA9" w:rsidRDefault="009C0AD4"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3">
    <w:p w14:paraId="65A7E63F" w14:textId="5F27DB91" w:rsidR="009C0AD4" w:rsidRPr="004D723A" w:rsidRDefault="009C0AD4">
      <w:pPr>
        <w:pStyle w:val="FootnoteText"/>
        <w:rPr>
          <w:lang w:val="en-US"/>
        </w:rPr>
      </w:pPr>
      <w:r>
        <w:rPr>
          <w:rStyle w:val="FootnoteReference"/>
        </w:rPr>
        <w:footnoteRef/>
      </w:r>
      <w:r w:rsidRPr="004D723A">
        <w:rPr>
          <w:lang w:val="en-US"/>
        </w:rPr>
        <w:t xml:space="preserve"> </w:t>
      </w:r>
      <w:hyperlink r:id="rId79" w:history="1">
        <w:r w:rsidRPr="00C80F0B">
          <w:rPr>
            <w:rStyle w:val="Hyperlink"/>
            <w:lang w:val="en-US"/>
          </w:rPr>
          <w:t>https://github.com/iip-ecosphere/platform/tree/main/platform/tools</w:t>
        </w:r>
      </w:hyperlink>
      <w:r>
        <w:rPr>
          <w:lang w:val="en-US"/>
        </w:rPr>
        <w:t xml:space="preserve"> </w:t>
      </w:r>
    </w:p>
  </w:footnote>
  <w:footnote w:id="114">
    <w:p w14:paraId="2B1DAFED" w14:textId="35C1BCA2" w:rsidR="009C0AD4" w:rsidRPr="002D400D" w:rsidRDefault="009C0AD4">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5">
    <w:p w14:paraId="07F2002C" w14:textId="4AB00DB4" w:rsidR="009C0AD4" w:rsidRPr="00F57D99" w:rsidRDefault="009C0AD4"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77" w:name="_Hlk148945810"/>
      <w:r w:rsidRPr="00F57D99">
        <w:rPr>
          <w:rFonts w:ascii="Consolas" w:hAnsi="Consolas"/>
          <w:lang w:val="en-GB"/>
        </w:rPr>
        <w:t>src/main/easy</w:t>
      </w:r>
      <w:bookmarkEnd w:id="277"/>
      <w:r>
        <w:rPr>
          <w:lang w:val="en-GB"/>
        </w:rPr>
        <w:t>.</w:t>
      </w:r>
    </w:p>
  </w:footnote>
  <w:footnote w:id="116">
    <w:p w14:paraId="0F00EA39" w14:textId="77777777" w:rsidR="009C0AD4" w:rsidRPr="00AB0BD8" w:rsidRDefault="009C0AD4"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7">
    <w:p w14:paraId="4224B273" w14:textId="305DDB56" w:rsidR="009C0AD4" w:rsidRPr="00EF06CB" w:rsidRDefault="009C0AD4">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18">
    <w:p w14:paraId="6F09BDBE" w14:textId="5AEF9BCB" w:rsidR="009C0AD4" w:rsidRPr="005F50DD" w:rsidRDefault="009C0AD4">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19">
    <w:p w14:paraId="582D01A0" w14:textId="7856FD7C" w:rsidR="009C0AD4" w:rsidRPr="009D5C52" w:rsidRDefault="009C0AD4">
      <w:pPr>
        <w:pStyle w:val="FootnoteText"/>
        <w:rPr>
          <w:lang w:val="en-US"/>
        </w:rPr>
      </w:pPr>
      <w:r>
        <w:rPr>
          <w:rStyle w:val="FootnoteReference"/>
        </w:rPr>
        <w:footnoteRef/>
      </w:r>
      <w:r w:rsidRPr="009D5C52">
        <w:rPr>
          <w:lang w:val="en-US"/>
        </w:rPr>
        <w:t xml:space="preserve"> </w:t>
      </w:r>
      <w:hyperlink r:id="rId80" w:history="1">
        <w:r w:rsidRPr="00F55CEA">
          <w:rPr>
            <w:rStyle w:val="Hyperlink"/>
            <w:lang w:val="en-US"/>
          </w:rPr>
          <w:t>https://de.wikipedia.org/wiki/Markdown</w:t>
        </w:r>
      </w:hyperlink>
      <w:r>
        <w:rPr>
          <w:lang w:val="en-US"/>
        </w:rPr>
        <w:t xml:space="preserve"> </w:t>
      </w:r>
    </w:p>
  </w:footnote>
  <w:footnote w:id="120">
    <w:p w14:paraId="2FE252F4" w14:textId="3F6C1EAF" w:rsidR="009C0AD4" w:rsidRPr="008E6CAC" w:rsidRDefault="009C0AD4">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1" w:history="1">
        <w:r w:rsidRPr="00815D20">
          <w:rPr>
            <w:rStyle w:val="Hyperlink"/>
            <w:lang w:val="en-US"/>
          </w:rPr>
          <w:t>https://github.com/iip-ecosphere/platform/blob/main/platform/documentation/README.md</w:t>
        </w:r>
      </w:hyperlink>
      <w:r>
        <w:rPr>
          <w:lang w:val="en-US"/>
        </w:rPr>
        <w:t xml:space="preserve"> </w:t>
      </w:r>
    </w:p>
  </w:footnote>
  <w:footnote w:id="121">
    <w:p w14:paraId="39BD350D" w14:textId="44FF8BA9" w:rsidR="009C0AD4" w:rsidRPr="001C5338" w:rsidRDefault="009C0AD4">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2">
    <w:p w14:paraId="53750B6E" w14:textId="336BE234" w:rsidR="009C0AD4" w:rsidRPr="00F344BA" w:rsidRDefault="009C0AD4">
      <w:pPr>
        <w:pStyle w:val="FootnoteText"/>
        <w:rPr>
          <w:lang w:val="en-US"/>
        </w:rPr>
      </w:pPr>
      <w:r>
        <w:rPr>
          <w:rStyle w:val="FootnoteReference"/>
        </w:rPr>
        <w:footnoteRef/>
      </w:r>
      <w:r w:rsidRPr="00F344BA">
        <w:rPr>
          <w:lang w:val="en-US"/>
        </w:rPr>
        <w:t xml:space="preserve"> </w:t>
      </w:r>
      <w:r>
        <w:rPr>
          <w:lang w:val="en-US"/>
        </w:rPr>
        <w:t xml:space="preserve">Located in </w:t>
      </w:r>
      <w:hyperlink r:id="rId82" w:history="1">
        <w:r w:rsidRPr="00B02795">
          <w:rPr>
            <w:rStyle w:val="Hyperlink"/>
            <w:lang w:val="en-US"/>
          </w:rPr>
          <w:t>https://github.com/iip-ecosphere/platform/tree/main/platform/tools</w:t>
        </w:r>
      </w:hyperlink>
      <w:r>
        <w:rPr>
          <w:lang w:val="en-US"/>
        </w:rPr>
        <w:t xml:space="preserve"> </w:t>
      </w:r>
    </w:p>
  </w:footnote>
  <w:footnote w:id="123">
    <w:p w14:paraId="7D6EF201" w14:textId="565033F8" w:rsidR="009C0AD4" w:rsidRPr="00A332BC" w:rsidRDefault="009C0AD4">
      <w:pPr>
        <w:pStyle w:val="FootnoteText"/>
        <w:rPr>
          <w:lang w:val="en-US"/>
        </w:rPr>
      </w:pPr>
      <w:r>
        <w:rPr>
          <w:rStyle w:val="FootnoteReference"/>
        </w:rPr>
        <w:footnoteRef/>
      </w:r>
      <w:r w:rsidRPr="00A332BC">
        <w:rPr>
          <w:lang w:val="en-US"/>
        </w:rPr>
        <w:t xml:space="preserve"> </w:t>
      </w:r>
      <w:hyperlink r:id="rId83" w:history="1">
        <w:r w:rsidRPr="00A332BC">
          <w:rPr>
            <w:rStyle w:val="Hyperlink"/>
            <w:lang w:val="en-US"/>
          </w:rPr>
          <w:t>https://github.com/iip-ecosphere/platform/</w:t>
        </w:r>
      </w:hyperlink>
    </w:p>
  </w:footnote>
  <w:footnote w:id="124">
    <w:p w14:paraId="4AE37479" w14:textId="0C69EA5A" w:rsidR="009C0AD4" w:rsidRPr="00A332BC" w:rsidRDefault="009C0AD4">
      <w:pPr>
        <w:pStyle w:val="FootnoteText"/>
        <w:rPr>
          <w:lang w:val="en-US"/>
        </w:rPr>
      </w:pPr>
      <w:r>
        <w:rPr>
          <w:rStyle w:val="FootnoteReference"/>
        </w:rPr>
        <w:footnoteRef/>
      </w:r>
      <w:r w:rsidRPr="00A332BC">
        <w:rPr>
          <w:lang w:val="en-US"/>
        </w:rPr>
        <w:t xml:space="preserve"> </w:t>
      </w:r>
      <w:hyperlink r:id="rId84" w:history="1">
        <w:r w:rsidRPr="00A332BC">
          <w:rPr>
            <w:rStyle w:val="Hyperlink"/>
            <w:lang w:val="en-US"/>
          </w:rPr>
          <w:t>https://repo1.maven.org/maven2/de/iip-ecosphere/platform/</w:t>
        </w:r>
      </w:hyperlink>
      <w:r>
        <w:rPr>
          <w:lang w:val="en-US"/>
        </w:rPr>
        <w:t xml:space="preserve"> </w:t>
      </w:r>
    </w:p>
  </w:footnote>
  <w:footnote w:id="125">
    <w:p w14:paraId="5CF49746" w14:textId="5ACE8EBF" w:rsidR="009C0AD4" w:rsidRPr="00A332BC" w:rsidRDefault="009C0AD4">
      <w:pPr>
        <w:pStyle w:val="FootnoteText"/>
        <w:rPr>
          <w:lang w:val="en-US"/>
        </w:rPr>
      </w:pPr>
      <w:r>
        <w:rPr>
          <w:rStyle w:val="FootnoteReference"/>
        </w:rPr>
        <w:footnoteRef/>
      </w:r>
      <w:r w:rsidRPr="00A332BC">
        <w:rPr>
          <w:lang w:val="en-US"/>
        </w:rPr>
        <w:t xml:space="preserve"> </w:t>
      </w:r>
      <w:hyperlink r:id="rId85" w:history="1">
        <w:r w:rsidRPr="00A332BC">
          <w:rPr>
            <w:rStyle w:val="Hyperlink"/>
            <w:lang w:val="en-US"/>
          </w:rPr>
          <w:t>https://projects.sse.uni-hildesheim.de/qm/maven/de/iip-ecosphere/platform/</w:t>
        </w:r>
      </w:hyperlink>
      <w:r>
        <w:rPr>
          <w:lang w:val="en-US"/>
        </w:rPr>
        <w:t xml:space="preserve"> </w:t>
      </w:r>
    </w:p>
  </w:footnote>
  <w:footnote w:id="126">
    <w:p w14:paraId="3D801AB8" w14:textId="68B2B6F6" w:rsidR="009C0AD4" w:rsidRPr="001D1274" w:rsidRDefault="009C0AD4">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7">
    <w:p w14:paraId="69A0A4D8" w14:textId="6B661909" w:rsidR="009C0AD4" w:rsidRPr="001D1274" w:rsidRDefault="009C0AD4">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28">
    <w:p w14:paraId="0C5FB049" w14:textId="2B17C041" w:rsidR="009C0AD4" w:rsidRPr="0018745A" w:rsidRDefault="009C0AD4">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29">
    <w:p w14:paraId="0D8B2B79" w14:textId="5113F3C2" w:rsidR="009C0AD4" w:rsidRPr="00227D57" w:rsidRDefault="009C0AD4">
      <w:pPr>
        <w:pStyle w:val="FootnoteText"/>
        <w:rPr>
          <w:lang w:val="en-GB"/>
        </w:rPr>
      </w:pPr>
      <w:r>
        <w:rPr>
          <w:rStyle w:val="FootnoteReference"/>
        </w:rPr>
        <w:footnoteRef/>
      </w:r>
      <w:r w:rsidRPr="00227D57">
        <w:rPr>
          <w:lang w:val="en-GB"/>
        </w:rPr>
        <w:t xml:space="preserve"> </w:t>
      </w:r>
      <w:r>
        <w:rPr>
          <w:lang w:val="en-GB"/>
        </w:rPr>
        <w:t>Initially, all properties/parameters were prefixed with “iip”. We tend to migrate those to “okto” over time.</w:t>
      </w:r>
    </w:p>
  </w:footnote>
  <w:footnote w:id="130">
    <w:p w14:paraId="4B611344" w14:textId="79ED1589" w:rsidR="009C0AD4" w:rsidRPr="00911C2B" w:rsidRDefault="009C0AD4">
      <w:pPr>
        <w:pStyle w:val="FootnoteText"/>
        <w:rPr>
          <w:lang w:val="en-GB"/>
        </w:rPr>
      </w:pPr>
      <w:r>
        <w:rPr>
          <w:rStyle w:val="FootnoteReference"/>
        </w:rPr>
        <w:footnoteRef/>
      </w:r>
      <w:r w:rsidRPr="00911C2B">
        <w:rPr>
          <w:lang w:val="en-GB"/>
        </w:rPr>
        <w:t xml:space="preserve"> </w:t>
      </w:r>
      <w:hyperlink r:id="rId86"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87" w:history="1">
        <w:r w:rsidRPr="000F4128">
          <w:rPr>
            <w:rStyle w:val="Hyperlink"/>
            <w:lang w:val="en-GB"/>
          </w:rPr>
          <w:t>https://github.com/iip-ecosphere/platform/tree/main/platform/tools/Install</w:t>
        </w:r>
      </w:hyperlink>
      <w:r>
        <w:rPr>
          <w:lang w:val="en-GB"/>
        </w:rPr>
        <w:t xml:space="preserve"> </w:t>
      </w:r>
    </w:p>
  </w:footnote>
  <w:footnote w:id="131">
    <w:p w14:paraId="1EB40884" w14:textId="1549B75B" w:rsidR="009C0AD4" w:rsidRPr="004765CE" w:rsidRDefault="009C0AD4">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2">
    <w:p w14:paraId="3D048BD5" w14:textId="13295E14" w:rsidR="009C0AD4" w:rsidRPr="000A4CE4" w:rsidRDefault="009C0AD4">
      <w:pPr>
        <w:pStyle w:val="FootnoteText"/>
        <w:rPr>
          <w:lang w:val="en-GB"/>
        </w:rPr>
      </w:pPr>
      <w:r>
        <w:rPr>
          <w:rStyle w:val="FootnoteReference"/>
        </w:rPr>
        <w:footnoteRef/>
      </w:r>
      <w:r w:rsidRPr="000A4CE4">
        <w:rPr>
          <w:lang w:val="en-GB"/>
        </w:rPr>
        <w:t xml:space="preserve"> </w:t>
      </w:r>
      <w:hyperlink r:id="rId88" w:history="1">
        <w:r w:rsidRPr="00556EE8">
          <w:rPr>
            <w:rStyle w:val="Hyperlink"/>
            <w:lang w:val="en-GB"/>
          </w:rPr>
          <w:t>https://github.com/iip-ecosphere/platform/blob/main/platform/documentation/INSTALL.md</w:t>
        </w:r>
      </w:hyperlink>
      <w:r>
        <w:rPr>
          <w:lang w:val="en-GB"/>
        </w:rPr>
        <w:t xml:space="preserve"> </w:t>
      </w:r>
    </w:p>
  </w:footnote>
  <w:footnote w:id="133">
    <w:p w14:paraId="28713916" w14:textId="77777777" w:rsidR="009C0AD4" w:rsidRPr="00D3458F" w:rsidRDefault="009C0AD4" w:rsidP="004A024E">
      <w:pPr>
        <w:pStyle w:val="FootnoteText"/>
        <w:rPr>
          <w:lang w:val="en-GB"/>
        </w:rPr>
      </w:pPr>
      <w:r>
        <w:rPr>
          <w:rStyle w:val="FootnoteReference"/>
        </w:rPr>
        <w:footnoteRef/>
      </w:r>
      <w:r w:rsidRPr="00D3458F">
        <w:rPr>
          <w:lang w:val="en-GB"/>
        </w:rPr>
        <w:t xml:space="preserve"> </w:t>
      </w:r>
      <w:hyperlink r:id="rId89" w:history="1">
        <w:r w:rsidRPr="000B1CCB">
          <w:rPr>
            <w:rStyle w:val="Hyperlink"/>
            <w:lang w:val="en-GB"/>
          </w:rPr>
          <w:t>https://jupyter.org/</w:t>
        </w:r>
      </w:hyperlink>
      <w:r>
        <w:rPr>
          <w:lang w:val="en-GB"/>
        </w:rPr>
        <w:t xml:space="preserve"> </w:t>
      </w:r>
    </w:p>
  </w:footnote>
  <w:footnote w:id="134">
    <w:p w14:paraId="165C2ECA" w14:textId="20F038B4" w:rsidR="009C0AD4" w:rsidRPr="00E00806" w:rsidRDefault="009C0AD4" w:rsidP="00E00806">
      <w:pPr>
        <w:pStyle w:val="FootnoteText"/>
        <w:tabs>
          <w:tab w:val="left" w:pos="6946"/>
        </w:tabs>
        <w:rPr>
          <w:lang w:val="en-GB"/>
        </w:rPr>
      </w:pPr>
      <w:r>
        <w:rPr>
          <w:rStyle w:val="FootnoteReference"/>
        </w:rPr>
        <w:footnoteRef/>
      </w:r>
      <w:r w:rsidRPr="00E00806">
        <w:rPr>
          <w:lang w:val="en-GB"/>
        </w:rPr>
        <w:t xml:space="preserve"> </w:t>
      </w:r>
      <w:hyperlink r:id="rId90" w:history="1">
        <w:r w:rsidRPr="00556EE8">
          <w:rPr>
            <w:rStyle w:val="Hyperlink"/>
            <w:lang w:val="en-GB"/>
          </w:rPr>
          <w:t>https://github.com/iip-ecosphere/platform/blob/main/platform/tests/test.environment/README.md</w:t>
        </w:r>
      </w:hyperlink>
      <w:r>
        <w:rPr>
          <w:lang w:val="en-GB"/>
        </w:rPr>
        <w:t xml:space="preserve"> </w:t>
      </w:r>
    </w:p>
  </w:footnote>
  <w:footnote w:id="135">
    <w:p w14:paraId="6D26E37A" w14:textId="46DB6DDF" w:rsidR="009C0AD4" w:rsidRPr="00685389" w:rsidRDefault="009C0AD4">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6">
    <w:p w14:paraId="0AC81F1B" w14:textId="42A38EE6" w:rsidR="009C0AD4" w:rsidRPr="007D7137" w:rsidRDefault="009C0AD4">
      <w:pPr>
        <w:pStyle w:val="FootnoteText"/>
        <w:rPr>
          <w:lang w:val="en-GB"/>
        </w:rPr>
      </w:pPr>
      <w:r>
        <w:rPr>
          <w:rStyle w:val="FootnoteReference"/>
        </w:rPr>
        <w:footnoteRef/>
      </w:r>
      <w:r w:rsidRPr="007D7137">
        <w:rPr>
          <w:lang w:val="en-GB"/>
        </w:rPr>
        <w:t xml:space="preserve"> </w:t>
      </w:r>
      <w:hyperlink r:id="rId91" w:history="1">
        <w:r w:rsidRPr="00B7267F">
          <w:rPr>
            <w:rStyle w:val="Hyperlink"/>
            <w:lang w:val="en-GB"/>
          </w:rPr>
          <w:t>https://docs.oracle.com/javase/8/docs/api/java/text/SimpleDateFormat.html</w:t>
        </w:r>
      </w:hyperlink>
      <w:r>
        <w:rPr>
          <w:lang w:val="en-GB"/>
        </w:rPr>
        <w:t xml:space="preserve"> </w:t>
      </w:r>
    </w:p>
  </w:footnote>
  <w:footnote w:id="137">
    <w:p w14:paraId="698652AD" w14:textId="77777777" w:rsidR="009C0AD4" w:rsidRPr="007B3BC7" w:rsidRDefault="009C0AD4"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8">
    <w:p w14:paraId="611E981A" w14:textId="77777777" w:rsidR="009C0AD4" w:rsidRPr="0006519A" w:rsidRDefault="009C0AD4"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39">
    <w:p w14:paraId="6DBE14CE" w14:textId="77777777" w:rsidR="009C0AD4" w:rsidRPr="00DE3052" w:rsidRDefault="009C0AD4"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0">
    <w:p w14:paraId="30310A3D" w14:textId="77777777" w:rsidR="009C0AD4" w:rsidRPr="00017DA6" w:rsidRDefault="009C0AD4"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1">
    <w:p w14:paraId="6462931C" w14:textId="77777777" w:rsidR="009C0AD4" w:rsidRPr="006461D2" w:rsidRDefault="009C0AD4" w:rsidP="00EF60A9">
      <w:pPr>
        <w:pStyle w:val="FootnoteText"/>
        <w:rPr>
          <w:lang w:val="en-US"/>
        </w:rPr>
      </w:pPr>
      <w:r>
        <w:rPr>
          <w:rStyle w:val="FootnoteReference"/>
        </w:rPr>
        <w:footnoteRef/>
      </w:r>
      <w:r w:rsidRPr="006461D2">
        <w:rPr>
          <w:lang w:val="en-US"/>
        </w:rPr>
        <w:t xml:space="preserve"> </w:t>
      </w:r>
      <w:hyperlink r:id="rId92" w:history="1">
        <w:r w:rsidRPr="009C3FDF">
          <w:rPr>
            <w:rStyle w:val="Hyperlink"/>
            <w:lang w:val="en-US"/>
          </w:rPr>
          <w:t>https://en.wikipedia.org/wiki/Multitier_architecture</w:t>
        </w:r>
      </w:hyperlink>
      <w:r>
        <w:rPr>
          <w:lang w:val="en-US"/>
        </w:rPr>
        <w:t xml:space="preserve"> </w:t>
      </w:r>
    </w:p>
  </w:footnote>
  <w:footnote w:id="142">
    <w:p w14:paraId="34B287EB" w14:textId="77777777" w:rsidR="009C0AD4" w:rsidRPr="0006519A" w:rsidRDefault="009C0AD4"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3">
    <w:p w14:paraId="401507AE" w14:textId="77777777" w:rsidR="009C0AD4" w:rsidRPr="006461D2" w:rsidRDefault="009C0AD4" w:rsidP="00EF60A9">
      <w:pPr>
        <w:pStyle w:val="FootnoteText"/>
        <w:rPr>
          <w:lang w:val="en-US"/>
        </w:rPr>
      </w:pPr>
      <w:r>
        <w:rPr>
          <w:rStyle w:val="FootnoteReference"/>
        </w:rPr>
        <w:footnoteRef/>
      </w:r>
      <w:r w:rsidRPr="006461D2">
        <w:rPr>
          <w:lang w:val="en-US"/>
        </w:rPr>
        <w:t xml:space="preserve"> </w:t>
      </w:r>
      <w:hyperlink r:id="rId93" w:history="1">
        <w:r w:rsidRPr="009C3FDF">
          <w:rPr>
            <w:rStyle w:val="Hyperlink"/>
            <w:lang w:val="en-US"/>
          </w:rPr>
          <w:t>https://en.wikipedia.org/wiki/Builder_pattern</w:t>
        </w:r>
      </w:hyperlink>
      <w:r>
        <w:rPr>
          <w:lang w:val="en-US"/>
        </w:rPr>
        <w:t xml:space="preserve"> </w:t>
      </w:r>
    </w:p>
  </w:footnote>
  <w:footnote w:id="144">
    <w:p w14:paraId="01D478BA" w14:textId="77777777" w:rsidR="009C0AD4" w:rsidRPr="00017DA6" w:rsidRDefault="009C0AD4" w:rsidP="00EF60A9">
      <w:pPr>
        <w:pStyle w:val="FootnoteText"/>
        <w:rPr>
          <w:lang w:val="en-US"/>
        </w:rPr>
      </w:pPr>
      <w:r>
        <w:rPr>
          <w:rStyle w:val="FootnoteReference"/>
        </w:rPr>
        <w:footnoteRef/>
      </w:r>
      <w:r w:rsidRPr="00017DA6">
        <w:rPr>
          <w:lang w:val="en-US"/>
        </w:rPr>
        <w:t xml:space="preserve"> </w:t>
      </w:r>
      <w:hyperlink r:id="rId94" w:history="1">
        <w:r w:rsidRPr="00FD5D39">
          <w:rPr>
            <w:rStyle w:val="Hyperlink"/>
            <w:lang w:val="en-US"/>
          </w:rPr>
          <w:t>https://en.wikipedia.org/wiki/Visitor_pattern</w:t>
        </w:r>
      </w:hyperlink>
      <w:r>
        <w:rPr>
          <w:lang w:val="en-US"/>
        </w:rPr>
        <w:t xml:space="preserve"> </w:t>
      </w:r>
    </w:p>
  </w:footnote>
  <w:footnote w:id="145">
    <w:p w14:paraId="4F283B3B" w14:textId="77777777" w:rsidR="009C0AD4" w:rsidRPr="006461D2" w:rsidRDefault="009C0AD4" w:rsidP="00EF60A9">
      <w:pPr>
        <w:pStyle w:val="FootnoteText"/>
        <w:rPr>
          <w:lang w:val="en-US"/>
        </w:rPr>
      </w:pPr>
      <w:r>
        <w:rPr>
          <w:rStyle w:val="FootnoteReference"/>
        </w:rPr>
        <w:footnoteRef/>
      </w:r>
      <w:r w:rsidRPr="006461D2">
        <w:rPr>
          <w:lang w:val="en-US"/>
        </w:rPr>
        <w:t xml:space="preserve"> </w:t>
      </w:r>
      <w:hyperlink r:id="rId95" w:history="1">
        <w:r w:rsidRPr="009C3FDF">
          <w:rPr>
            <w:rStyle w:val="Hyperlink"/>
            <w:lang w:val="en-US"/>
          </w:rPr>
          <w:t>https://en.wikipedia.org/wiki/Factory_method_pattern</w:t>
        </w:r>
      </w:hyperlink>
      <w:r>
        <w:rPr>
          <w:lang w:val="en-US"/>
        </w:rPr>
        <w:t xml:space="preserve"> </w:t>
      </w:r>
    </w:p>
  </w:footnote>
  <w:footnote w:id="146">
    <w:p w14:paraId="55752119" w14:textId="77777777" w:rsidR="009C0AD4" w:rsidRPr="003D6084" w:rsidRDefault="009C0AD4" w:rsidP="00EF60A9">
      <w:pPr>
        <w:pStyle w:val="FootnoteText"/>
        <w:rPr>
          <w:lang w:val="en-US"/>
        </w:rPr>
      </w:pPr>
      <w:r>
        <w:rPr>
          <w:rStyle w:val="FootnoteReference"/>
        </w:rPr>
        <w:footnoteRef/>
      </w:r>
      <w:r w:rsidRPr="003D6084">
        <w:rPr>
          <w:lang w:val="en-US"/>
        </w:rPr>
        <w:t xml:space="preserve"> </w:t>
      </w:r>
      <w:hyperlink r:id="rId96"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9C0AD4" w:rsidRDefault="009C0AD4">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9C0AD4" w:rsidRPr="00C8307C" w:rsidRDefault="009C0AD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9C0AD4" w:rsidRPr="00C8307C" w:rsidRDefault="009C0AD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9C0AD4" w:rsidRPr="00BB6BA2" w:rsidRDefault="009C0AD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9C0AD4" w:rsidRPr="00BB6BA2" w:rsidRDefault="009C0AD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9C0AD4" w:rsidRDefault="009C0AD4">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9C0AD4" w:rsidRPr="00526D58" w:rsidRDefault="009C0AD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9C0AD4" w:rsidRPr="00526D58" w:rsidRDefault="009C0AD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9C0AD4" w:rsidRPr="009B57B8" w:rsidRDefault="009C0AD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9C0AD4" w:rsidRPr="009B57B8" w:rsidRDefault="009C0AD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5"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0"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78E82786"/>
    <w:multiLevelType w:val="hybridMultilevel"/>
    <w:tmpl w:val="EA403E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32"/>
  </w:num>
  <w:num w:numId="2">
    <w:abstractNumId w:val="37"/>
  </w:num>
  <w:num w:numId="3">
    <w:abstractNumId w:val="4"/>
  </w:num>
  <w:num w:numId="4">
    <w:abstractNumId w:val="34"/>
  </w:num>
  <w:num w:numId="5">
    <w:abstractNumId w:val="7"/>
  </w:num>
  <w:num w:numId="6">
    <w:abstractNumId w:val="20"/>
  </w:num>
  <w:num w:numId="7">
    <w:abstractNumId w:val="10"/>
  </w:num>
  <w:num w:numId="8">
    <w:abstractNumId w:val="3"/>
  </w:num>
  <w:num w:numId="9">
    <w:abstractNumId w:val="31"/>
  </w:num>
  <w:num w:numId="10">
    <w:abstractNumId w:val="46"/>
  </w:num>
  <w:num w:numId="11">
    <w:abstractNumId w:val="44"/>
  </w:num>
  <w:num w:numId="12">
    <w:abstractNumId w:val="19"/>
  </w:num>
  <w:num w:numId="13">
    <w:abstractNumId w:val="33"/>
  </w:num>
  <w:num w:numId="14">
    <w:abstractNumId w:val="24"/>
  </w:num>
  <w:num w:numId="15">
    <w:abstractNumId w:val="43"/>
  </w:num>
  <w:num w:numId="16">
    <w:abstractNumId w:val="25"/>
  </w:num>
  <w:num w:numId="17">
    <w:abstractNumId w:val="48"/>
  </w:num>
  <w:num w:numId="18">
    <w:abstractNumId w:val="14"/>
  </w:num>
  <w:num w:numId="19">
    <w:abstractNumId w:val="9"/>
  </w:num>
  <w:num w:numId="20">
    <w:abstractNumId w:val="12"/>
  </w:num>
  <w:num w:numId="21">
    <w:abstractNumId w:val="29"/>
  </w:num>
  <w:num w:numId="22">
    <w:abstractNumId w:val="35"/>
  </w:num>
  <w:num w:numId="23">
    <w:abstractNumId w:val="50"/>
  </w:num>
  <w:num w:numId="24">
    <w:abstractNumId w:val="55"/>
  </w:num>
  <w:num w:numId="25">
    <w:abstractNumId w:val="42"/>
  </w:num>
  <w:num w:numId="26">
    <w:abstractNumId w:val="28"/>
  </w:num>
  <w:num w:numId="27">
    <w:abstractNumId w:val="40"/>
  </w:num>
  <w:num w:numId="28">
    <w:abstractNumId w:val="8"/>
  </w:num>
  <w:num w:numId="29">
    <w:abstractNumId w:val="21"/>
  </w:num>
  <w:num w:numId="30">
    <w:abstractNumId w:val="54"/>
  </w:num>
  <w:num w:numId="31">
    <w:abstractNumId w:val="22"/>
  </w:num>
  <w:num w:numId="32">
    <w:abstractNumId w:val="45"/>
  </w:num>
  <w:num w:numId="33">
    <w:abstractNumId w:val="2"/>
  </w:num>
  <w:num w:numId="34">
    <w:abstractNumId w:val="26"/>
  </w:num>
  <w:num w:numId="35">
    <w:abstractNumId w:val="6"/>
  </w:num>
  <w:num w:numId="36">
    <w:abstractNumId w:val="18"/>
  </w:num>
  <w:num w:numId="37">
    <w:abstractNumId w:val="13"/>
  </w:num>
  <w:num w:numId="38">
    <w:abstractNumId w:val="0"/>
  </w:num>
  <w:num w:numId="39">
    <w:abstractNumId w:val="47"/>
  </w:num>
  <w:num w:numId="40">
    <w:abstractNumId w:val="38"/>
  </w:num>
  <w:num w:numId="41">
    <w:abstractNumId w:val="11"/>
  </w:num>
  <w:num w:numId="42">
    <w:abstractNumId w:val="5"/>
  </w:num>
  <w:num w:numId="43">
    <w:abstractNumId w:val="56"/>
  </w:num>
  <w:num w:numId="44">
    <w:abstractNumId w:val="15"/>
  </w:num>
  <w:num w:numId="45">
    <w:abstractNumId w:val="30"/>
  </w:num>
  <w:num w:numId="46">
    <w:abstractNumId w:val="36"/>
  </w:num>
  <w:num w:numId="47">
    <w:abstractNumId w:val="27"/>
  </w:num>
  <w:num w:numId="4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7"/>
  </w:num>
  <w:num w:numId="50">
    <w:abstractNumId w:val="1"/>
  </w:num>
  <w:num w:numId="51">
    <w:abstractNumId w:val="51"/>
  </w:num>
  <w:num w:numId="52">
    <w:abstractNumId w:val="16"/>
  </w:num>
  <w:num w:numId="53">
    <w:abstractNumId w:val="53"/>
  </w:num>
  <w:num w:numId="54">
    <w:abstractNumId w:val="49"/>
  </w:num>
  <w:num w:numId="55">
    <w:abstractNumId w:val="41"/>
  </w:num>
  <w:num w:numId="56">
    <w:abstractNumId w:val="23"/>
  </w:num>
  <w:num w:numId="57">
    <w:abstractNumId w:val="5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5FF"/>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01"/>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31"/>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33"/>
    <w:rsid w:val="002149A0"/>
    <w:rsid w:val="0021574B"/>
    <w:rsid w:val="00215870"/>
    <w:rsid w:val="00215BD9"/>
    <w:rsid w:val="00215C0C"/>
    <w:rsid w:val="00215D07"/>
    <w:rsid w:val="00216016"/>
    <w:rsid w:val="002164D5"/>
    <w:rsid w:val="002165BE"/>
    <w:rsid w:val="0021660F"/>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ACC"/>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A2D"/>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323"/>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2DE6"/>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602"/>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C0D"/>
    <w:rsid w:val="004B0D75"/>
    <w:rsid w:val="004B0DBD"/>
    <w:rsid w:val="004B0E0A"/>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2DF"/>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17F7B"/>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73B"/>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1A67"/>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56"/>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507"/>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B57"/>
    <w:rsid w:val="006C2C48"/>
    <w:rsid w:val="006C2D50"/>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1FB"/>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5E8"/>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43B"/>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90D"/>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CA5"/>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1CE"/>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29A"/>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37"/>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11"/>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3E9C"/>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16E"/>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DB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2F9"/>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354"/>
    <w:rsid w:val="0098348D"/>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AD4"/>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1D99"/>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22"/>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9E"/>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28F"/>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7EE"/>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AD"/>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5D0"/>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DC6"/>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790"/>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822"/>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606"/>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78"/>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A4"/>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jpeg"/><Relationship Id="rId84"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9" Type="http://schemas.openxmlformats.org/officeDocument/2006/relationships/hyperlink" Target="https://www.plattform-i40.de/PI40/Redaktion/EN/Downloads/Publikation/LNI4.0-Testbed-Edge-Configuration_UsageViewEN.pdf?__blob=publicationFile&amp;v=5" TargetMode="External"/><Relationship Id="rId112" Type="http://schemas.openxmlformats.org/officeDocument/2006/relationships/footer" Target="footer1.xml"/><Relationship Id="rId16" Type="http://schemas.openxmlformats.org/officeDocument/2006/relationships/image" Target="media/image9.emf"/><Relationship Id="rId107" Type="http://schemas.openxmlformats.org/officeDocument/2006/relationships/image" Target="media/image83.png"/><Relationship Id="rId11" Type="http://schemas.openxmlformats.org/officeDocument/2006/relationships/image" Target="media/image4.tiff"/><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w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omg.org/spec/UML/About-UML/" TargetMode="External"/><Relationship Id="rId95" Type="http://schemas.openxmlformats.org/officeDocument/2006/relationships/hyperlink" Target="https://industrialdigitaltwin.org/wp-content/uploads/2023/03/IDTA-02004-1-2_Submodel_Handover-Documentation.pdf" TargetMode="External"/><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emf"/><Relationship Id="rId69" Type="http://schemas.openxmlformats.org/officeDocument/2006/relationships/image" Target="media/image62.jpeg"/><Relationship Id="rId113" Type="http://schemas.openxmlformats.org/officeDocument/2006/relationships/footer" Target="footer2.xml"/><Relationship Id="rId80" Type="http://schemas.openxmlformats.org/officeDocument/2006/relationships/image" Target="media/image73.emf"/><Relationship Id="rId85" Type="http://schemas.openxmlformats.org/officeDocument/2006/relationships/hyperlink" Target="http://projects.sse.uni-hildesheim.de/easy/docs-git/docRelease/ivml_spec.pdf" TargetMode="External"/><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47.emf"/><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plattform-i40.de/PI40/Redaktion/DE/Downloads/Publikation/verwaltungsschale-im-detail-pr%C3%A4sentation.html" TargetMode="External"/><Relationship Id="rId96" Type="http://schemas.openxmlformats.org/officeDocument/2006/relationships/hyperlink" Target="https://industrialdigitaltwin.org/wp-content/uploads/2023/04/IDTA-02011-1-0_Submodel_HierarchicalStructuresEnablingBoM.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image" Target="media/image82.png"/><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image" Target="media/image74.emf"/><Relationship Id="rId86" Type="http://schemas.openxmlformats.org/officeDocument/2006/relationships/hyperlink" Target="http://projects.sse.uni-hildesheim.de/easy/docs-git/docRelease/vil_spec.pdf" TargetMode="External"/><Relationship Id="rId94" Type="http://schemas.openxmlformats.org/officeDocument/2006/relationships/hyperlink" Target="https://industrialdigitaltwin.org/wp-content/uploads/2022/10/IDTA-02003-1-2_Submodel_TechnicalData.pdf" TargetMode="External"/><Relationship Id="rId99" Type="http://schemas.openxmlformats.org/officeDocument/2006/relationships/hyperlink" Target="https://industrialdigitaltwin.org/wp-content/uploads/2023/08/IDTA-02007-1-0_Submodel_Software-Nameplate.pdf" TargetMode="External"/><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5.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industrialdigitaltwin.org/en/wp-content/uploads/sites/2/2023/03/IDTA-02008-1-1_Submodel_TimeSeriesData.pdf"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www.plattform-i40.de/PI40/Redaktion/EN/Downloads/Publikation/rami40-an-introduction.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wmf"/><Relationship Id="rId87" Type="http://schemas.openxmlformats.org/officeDocument/2006/relationships/hyperlink" Target="https://internationaldataspaces.org/ids-ram-3-0/" TargetMode="External"/><Relationship Id="rId110" Type="http://schemas.openxmlformats.org/officeDocument/2006/relationships/header" Target="header1.xml"/><Relationship Id="rId115" Type="http://schemas.microsoft.com/office/2011/relationships/people" Target="people.xml"/><Relationship Id="rId61" Type="http://schemas.openxmlformats.org/officeDocument/2006/relationships/image" Target="media/image54.emf"/><Relationship Id="rId82" Type="http://schemas.openxmlformats.org/officeDocument/2006/relationships/image" Target="media/image75.emf"/><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png"/><Relationship Id="rId100" Type="http://schemas.openxmlformats.org/officeDocument/2006/relationships/hyperlink" Target="https://doi.org/10.1016/j.infsof.2024.107650" TargetMode="External"/><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www.plattform-i40.de/IP/Redaktion/DE/Downloads/Publikation/Submodel_Templates-Asset_Administration_Shell-digital_nameplate.html" TargetMode="External"/><Relationship Id="rId98" Type="http://schemas.openxmlformats.org/officeDocument/2006/relationships/hyperlink" Target="https://industrialdigitaltwin.org/wp-content/uploads/2022/10/IDTA-02002-1-0_Submodel_ContactInformation.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wmf"/><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image" Target="media/image76.emf"/><Relationship Id="rId88" Type="http://schemas.openxmlformats.org/officeDocument/2006/relationships/hyperlink" Target="https://www.iiconsortium.org/pdf/IIRA-v1.9.pdf" TargetMode="External"/><Relationship Id="rId111" Type="http://schemas.openxmlformats.org/officeDocument/2006/relationships/header" Target="header2.xml"/></Relationships>
</file>

<file path=word/_rels/footnotes.xml.rels><?xml version="1.0" encoding="UTF-8" standalone="yes"?>
<Relationships xmlns="http://schemas.openxmlformats.org/package/2006/relationships"><Relationship Id="rId26" Type="http://schemas.openxmlformats.org/officeDocument/2006/relationships/hyperlink" Target="https://docs.oracle.com/javase/8/docs/api/java/util/ServiceLoader.html" TargetMode="External"/><Relationship Id="rId21" Type="http://schemas.openxmlformats.org/officeDocument/2006/relationships/hyperlink" Target="https://www.amqp.org/" TargetMode="External"/><Relationship Id="rId42" Type="http://schemas.openxmlformats.org/officeDocument/2006/relationships/hyperlink" Target="https://projects.eclipse.org/projects/iot.agail" TargetMode="External"/><Relationship Id="rId47" Type="http://schemas.openxmlformats.org/officeDocument/2006/relationships/hyperlink" Target="https://de.wikipedia.org/wiki/Representational_State_Transfer" TargetMode="External"/><Relationship Id="rId63" Type="http://schemas.openxmlformats.org/officeDocument/2006/relationships/hyperlink" Target="https://github.com/openstack/swift" TargetMode="External"/><Relationship Id="rId68" Type="http://schemas.openxmlformats.org/officeDocument/2006/relationships/hyperlink" Target="https://zxing.org/w/decode.jspx" TargetMode="External"/><Relationship Id="rId84" Type="http://schemas.openxmlformats.org/officeDocument/2006/relationships/hyperlink" Target="https://repo1.maven.org/maven2/de/iip-ecosphere/platform/" TargetMode="External"/><Relationship Id="rId89" Type="http://schemas.openxmlformats.org/officeDocument/2006/relationships/hyperlink" Target="https://jupyter.org/" TargetMode="External"/><Relationship Id="rId16" Type="http://schemas.openxmlformats.org/officeDocument/2006/relationships/hyperlink" Target="https://projects.sse.uni-hildesheim.de/qm/maven/" TargetMode="External"/><Relationship Id="rId11" Type="http://schemas.openxmlformats.org/officeDocument/2006/relationships/hyperlink" Target="https://checkstyle.sourceforge.io/" TargetMode="External"/><Relationship Id="rId32" Type="http://schemas.openxmlformats.org/officeDocument/2006/relationships/hyperlink" Target="https://www.heise.de/news/Java-Framework-Native-Spring-Anwendungen-laufen-ohne-die-JVM-5078681.html" TargetMode="External"/><Relationship Id="rId37" Type="http://schemas.openxmlformats.org/officeDocument/2006/relationships/hyperlink" Target="https://developers.google.com/protocol-buffers" TargetMode="External"/><Relationship Id="rId53" Type="http://schemas.openxmlformats.org/officeDocument/2006/relationships/hyperlink" Target="https://www.lfedge.org/projects/openhorizon/" TargetMode="External"/><Relationship Id="rId58" Type="http://schemas.openxmlformats.org/officeDocument/2006/relationships/hyperlink" Target="https://github.com/SSEHUB/EASyProducer" TargetMode="External"/><Relationship Id="rId74" Type="http://schemas.openxmlformats.org/officeDocument/2006/relationships/hyperlink" Target="https://jfrog.com/artifactory" TargetMode="External"/><Relationship Id="rId79" Type="http://schemas.openxmlformats.org/officeDocument/2006/relationships/hyperlink" Target="https://github.com/iip-ecosphere/platform/tree/main/platform/tools" TargetMode="External"/><Relationship Id="rId5" Type="http://schemas.openxmlformats.org/officeDocument/2006/relationships/hyperlink" Target="https://www.fab-os.org/" TargetMode="External"/><Relationship Id="rId90" Type="http://schemas.openxmlformats.org/officeDocument/2006/relationships/hyperlink" Target="https://github.com/iip-ecosphere/platform/blob/main/platform/tests/test.environment/README.md" TargetMode="External"/><Relationship Id="rId95" Type="http://schemas.openxmlformats.org/officeDocument/2006/relationships/hyperlink" Target="https://en.wikipedia.org/wiki/Factory_method_pattern" TargetMode="External"/><Relationship Id="rId22" Type="http://schemas.openxmlformats.org/officeDocument/2006/relationships/hyperlink" Target="https://opcfoundation.org/news/press-releases/opc-foundation-announces-opc-ua-pubsub-release-important-extension-opc-ua-communication-platform/" TargetMode="External"/><Relationship Id="rId27" Type="http://schemas.openxmlformats.org/officeDocument/2006/relationships/hyperlink" Target="https://en.wikipedia.org/wiki/Adapter_pattern" TargetMode="External"/><Relationship Id="rId43" Type="http://schemas.openxmlformats.org/officeDocument/2006/relationships/hyperlink" Target="https://www.eclipse.org/kapua/" TargetMode="External"/><Relationship Id="rId48" Type="http://schemas.openxmlformats.org/officeDocument/2006/relationships/hyperlink" Target="https://de.wikipedia.org/wiki/WebSocket" TargetMode="External"/><Relationship Id="rId64" Type="http://schemas.openxmlformats.org/officeDocument/2006/relationships/hyperlink" Target="https://github.com/pambrose/prometheus-proxy" TargetMode="External"/><Relationship Id="rId69" Type="http://schemas.openxmlformats.org/officeDocument/2006/relationships/hyperlink" Target="https://pypi.org/project/pyzbar/" TargetMode="External"/><Relationship Id="rId8" Type="http://schemas.openxmlformats.org/officeDocument/2006/relationships/hyperlink" Target="https://www.eclipse.org/papyrus/" TargetMode="External"/><Relationship Id="rId51" Type="http://schemas.openxmlformats.org/officeDocument/2006/relationships/hyperlink" Target="https://www.phoenixcontact.com/online/portal/de?uri=pxc-oc-itemdetail:pid=1069208&amp;library=dede&amp;tab=1" TargetMode="External"/><Relationship Id="rId72" Type="http://schemas.openxmlformats.org/officeDocument/2006/relationships/hyperlink" Target="https://www.plattform-i40.de/IP/Redaktion/DE/Newsletter/2019/Ausgabe21/2019-21-Praxisbeispiel2.html" TargetMode="External"/><Relationship Id="rId80" Type="http://schemas.openxmlformats.org/officeDocument/2006/relationships/hyperlink" Target="https://de.wikipedia.org/wiki/Markdown" TargetMode="External"/><Relationship Id="rId85" Type="http://schemas.openxmlformats.org/officeDocument/2006/relationships/hyperlink" Target="https://projects.sse.uni-hildesheim.de/qm/maven/de/iip-ecosphere/platform/" TargetMode="External"/><Relationship Id="rId93" Type="http://schemas.openxmlformats.org/officeDocument/2006/relationships/hyperlink" Target="https://en.wikipedia.org/wiki/Builder_pattern" TargetMode="External"/><Relationship Id="rId3" Type="http://schemas.openxmlformats.org/officeDocument/2006/relationships/hyperlink" Target="http://dapro-projekt.de/" TargetMode="External"/><Relationship Id="rId12" Type="http://schemas.openxmlformats.org/officeDocument/2006/relationships/hyperlink" Target="https://github.com/iip-ecosphere/platform/" TargetMode="External"/><Relationship Id="rId17" Type="http://schemas.openxmlformats.org/officeDocument/2006/relationships/hyperlink" Target="https://repo1.maven.org/maven2/de/iip-ecosphere/platform/" TargetMode="External"/><Relationship Id="rId25" Type="http://schemas.openxmlformats.org/officeDocument/2006/relationships/hyperlink" Target="https://lni40.de/lni40-content/uploads/2020/11/AAS-testbed.pdf" TargetMode="External"/><Relationship Id="rId33" Type="http://schemas.openxmlformats.org/officeDocument/2006/relationships/hyperlink" Target="https://iot.eclipse.org/" TargetMode="External"/><Relationship Id="rId38" Type="http://schemas.openxmlformats.org/officeDocument/2006/relationships/hyperlink" Target="https://netty.io/" TargetMode="External"/><Relationship Id="rId46" Type="http://schemas.openxmlformats.org/officeDocument/2006/relationships/hyperlink" Target="https://micrometer.io/docs/concepts" TargetMode="External"/><Relationship Id="rId59" Type="http://schemas.openxmlformats.org/officeDocument/2006/relationships/hyperlink" Target="http://tdongsi.github.io/blog/2017/04/23/docker-out-of-docker/" TargetMode="External"/><Relationship Id="rId67" Type="http://schemas.openxmlformats.org/officeDocument/2006/relationships/hyperlink" Target="https://github.com/kiprotect/kodex" TargetMode="External"/><Relationship Id="rId20" Type="http://schemas.openxmlformats.org/officeDocument/2006/relationships/hyperlink" Target="https://mqtt.org/" TargetMode="External"/><Relationship Id="rId41" Type="http://schemas.openxmlformats.org/officeDocument/2006/relationships/hyperlink" Target="https://projects.eclipse.org/projects/iot.tahu" TargetMode="External"/><Relationship Id="rId54" Type="http://schemas.openxmlformats.org/officeDocument/2006/relationships/hyperlink" Target="https://www.ibm.com/docs/en/edge-computing/4.1" TargetMode="External"/><Relationship Id="rId62" Type="http://schemas.openxmlformats.org/officeDocument/2006/relationships/hyperlink" Target="https://github.com/minio/minio" TargetMode="External"/><Relationship Id="rId70" Type="http://schemas.openxmlformats.org/officeDocument/2006/relationships/hyperlink" Target="https://flower.dev/" TargetMode="External"/><Relationship Id="rId75" Type="http://schemas.openxmlformats.org/officeDocument/2006/relationships/hyperlink" Target="https://mokkapps.de/blog/how-to-build-an-angular-app-once-and-deploy-it-to-multiple-environments/" TargetMode="External"/><Relationship Id="rId83" Type="http://schemas.openxmlformats.org/officeDocument/2006/relationships/hyperlink" Target="https://github.com/iip-ecosphere/platform/" TargetMode="External"/><Relationship Id="rId88" Type="http://schemas.openxmlformats.org/officeDocument/2006/relationships/hyperlink" Target="https://github.com/iip-ecosphere/platform/blob/main/platform/documentation/INSTALL.md" TargetMode="External"/><Relationship Id="rId91" Type="http://schemas.openxmlformats.org/officeDocument/2006/relationships/hyperlink" Target="https://docs.oracle.com/javase/8/docs/api/java/text/SimpleDateFormat.html" TargetMode="External"/><Relationship Id="rId96" Type="http://schemas.openxmlformats.org/officeDocument/2006/relationships/hyperlink" Target="https://docs.oracle.com/javase/9/docs/api/java/util/ServiceLoader.html"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servicemeister.org/" TargetMode="External"/><Relationship Id="rId15" Type="http://schemas.openxmlformats.org/officeDocument/2006/relationships/hyperlink" Target="https://github.com/iip-ecosphere/platform/" TargetMode="External"/><Relationship Id="rId23" Type="http://schemas.openxmlformats.org/officeDocument/2006/relationships/hyperlink" Target="https://www.internationaldataspaces.org/" TargetMode="External"/><Relationship Id="rId28" Type="http://schemas.openxmlformats.org/officeDocument/2006/relationships/hyperlink" Target="https://github.com/profesorfalken/jSensors" TargetMode="External"/><Relationship Id="rId36" Type="http://schemas.openxmlformats.org/officeDocument/2006/relationships/hyperlink" Target="https://projects.eclipse.org/projects/iot.milo" TargetMode="External"/><Relationship Id="rId49" Type="http://schemas.openxmlformats.org/officeDocument/2006/relationships/hyperlink" Target="https://de.wikipedia.org/wiki/Remote_Procedure_Call" TargetMode="External"/><Relationship Id="rId57" Type="http://schemas.openxmlformats.org/officeDocument/2006/relationships/hyperlink" Target="https://github.com/digitalspider/jlxd" TargetMode="External"/><Relationship Id="rId10" Type="http://schemas.openxmlformats.org/officeDocument/2006/relationships/hyperlink" Target="https://git-scm.com/" TargetMode="External"/><Relationship Id="rId31" Type="http://schemas.openxmlformats.org/officeDocument/2006/relationships/hyperlink" Target="https://spring.io/projects/spring-cloud-stream" TargetMode="External"/><Relationship Id="rId44" Type="http://schemas.openxmlformats.org/officeDocument/2006/relationships/hyperlink" Target="https://projects.eclipse.org/projects/iot.ponte" TargetMode="External"/><Relationship Id="rId52" Type="http://schemas.openxmlformats.org/officeDocument/2006/relationships/hyperlink" Target="https://sse.uni-hildesheim.de/aktuelles/detailansicht/weltweiter-marktfuehrer-unterstuetzt-universitaet-hildesheim-im-bereich-industrie-40/" TargetMode="External"/><Relationship Id="rId60" Type="http://schemas.openxmlformats.org/officeDocument/2006/relationships/hyperlink" Target="https://github.com/devicehive" TargetMode="External"/><Relationship Id="rId65" Type="http://schemas.openxmlformats.org/officeDocument/2006/relationships/hyperlink" Target="https://github.com/matjaz99/alertmonitor" TargetMode="External"/><Relationship Id="rId73" Type="http://schemas.openxmlformats.org/officeDocument/2006/relationships/hyperlink" Target="https://help.sonatype.com/repomanager3/product-information/download" TargetMode="External"/><Relationship Id="rId78" Type="http://schemas.openxmlformats.org/officeDocument/2006/relationships/hyperlink" Target="https://github.com/iip-ecosphere/platform/tree/main/platform/examples" TargetMode="External"/><Relationship Id="rId81" Type="http://schemas.openxmlformats.org/officeDocument/2006/relationships/hyperlink" Target="https://github.com/iip-ecosphere/platform/blob/main/platform/documentation/README.md" TargetMode="External"/><Relationship Id="rId86" Type="http://schemas.openxmlformats.org/officeDocument/2006/relationships/hyperlink" Target="https://github.com/iip-ecosphere/platform/blob/main/platform/documentation/INSTALL.md" TargetMode="External"/><Relationship Id="rId94" Type="http://schemas.openxmlformats.org/officeDocument/2006/relationships/hyperlink" Target="https://en.wikipedia.org/wiki/Visitor_pattern" TargetMode="External"/><Relationship Id="rId4" Type="http://schemas.openxmlformats.org/officeDocument/2006/relationships/hyperlink" Target="https://www.basys40.de/" TargetMode="External"/><Relationship Id="rId9" Type="http://schemas.openxmlformats.org/officeDocument/2006/relationships/hyperlink" Target="https://maven.apache.org/" TargetMode="External"/><Relationship Id="rId13" Type="http://schemas.openxmlformats.org/officeDocument/2006/relationships/hyperlink" Target="https://en.wikipedia.org/wiki/YAML" TargetMode="External"/><Relationship Id="rId18" Type="http://schemas.openxmlformats.org/officeDocument/2006/relationships/hyperlink" Target="https://search.maven.org/artifact/de.iip-ecosphere.platform/transport" TargetMode="External"/><Relationship Id="rId39" Type="http://schemas.openxmlformats.org/officeDocument/2006/relationships/hyperlink" Target="https://projects.eclipse.org/projects/iot.californium" TargetMode="External"/><Relationship Id="rId34" Type="http://schemas.openxmlformats.org/officeDocument/2006/relationships/hyperlink" Target="https://projects.eclipse.org/projects/iot.paho" TargetMode="External"/><Relationship Id="rId50" Type="http://schemas.openxmlformats.org/officeDocument/2006/relationships/hyperlink" Target="https://grpc.io/" TargetMode="External"/><Relationship Id="rId55" Type="http://schemas.openxmlformats.org/officeDocument/2006/relationships/hyperlink" Target="https://kubernetes.io/de/" TargetMode="External"/><Relationship Id="rId76" Type="http://schemas.openxmlformats.org/officeDocument/2006/relationships/hyperlink" Target="https://github.com/kiprotect/hyper" TargetMode="External"/><Relationship Id="rId7" Type="http://schemas.openxmlformats.org/officeDocument/2006/relationships/hyperlink" Target="https://www.data-infrastructure.eu/" TargetMode="External"/><Relationship Id="rId71" Type="http://schemas.openxmlformats.org/officeDocument/2006/relationships/hyperlink" Target="https://mip-technology.de/" TargetMode="External"/><Relationship Id="rId92" Type="http://schemas.openxmlformats.org/officeDocument/2006/relationships/hyperlink" Target="https://en.wikipedia.org/wiki/Multitier_architecture" TargetMode="External"/><Relationship Id="rId2" Type="http://schemas.openxmlformats.org/officeDocument/2006/relationships/hyperlink" Target="https://data-infrastructure.eu" TargetMode="External"/><Relationship Id="rId29" Type="http://schemas.openxmlformats.org/officeDocument/2006/relationships/hyperlink" Target="https://github.com/oshi/oshi" TargetMode="External"/><Relationship Id="rId24" Type="http://schemas.openxmlformats.org/officeDocument/2006/relationships/hyperlink" Target="https://github.com/kiprotect/eps" TargetMode="External"/><Relationship Id="rId40" Type="http://schemas.openxmlformats.org/officeDocument/2006/relationships/hyperlink" Target="https://projects.eclipse.org/projects/iot.leshan" TargetMode="External"/><Relationship Id="rId45" Type="http://schemas.openxmlformats.org/officeDocument/2006/relationships/hyperlink" Target="https://micrometer.io/" TargetMode="External"/><Relationship Id="rId66" Type="http://schemas.openxmlformats.org/officeDocument/2006/relationships/hyperlink" Target="https://heykodex.com/" TargetMode="External"/><Relationship Id="rId87" Type="http://schemas.openxmlformats.org/officeDocument/2006/relationships/hyperlink" Target="https://github.com/iip-ecosphere/platform/tree/main/platform/tools/Install" TargetMode="External"/><Relationship Id="rId61" Type="http://schemas.openxmlformats.org/officeDocument/2006/relationships/hyperlink" Target="https://github.com/thingsboard/thingsboard" TargetMode="External"/><Relationship Id="rId82" Type="http://schemas.openxmlformats.org/officeDocument/2006/relationships/hyperlink" Target="https://github.com/iip-ecosphere/platform/tree/main/platform/tools" TargetMode="External"/><Relationship Id="rId19" Type="http://schemas.openxmlformats.org/officeDocument/2006/relationships/hyperlink" Target="https://www.eclipse.org/basyx/" TargetMode="External"/><Relationship Id="rId14" Type="http://schemas.openxmlformats.org/officeDocument/2006/relationships/hyperlink" Target="https://www.json.org/json-en.html" TargetMode="External"/><Relationship Id="rId30" Type="http://schemas.openxmlformats.org/officeDocument/2006/relationships/hyperlink" Target="https://eclass.eu/" TargetMode="External"/><Relationship Id="rId35" Type="http://schemas.openxmlformats.org/officeDocument/2006/relationships/hyperlink" Target="https://projects.eclipse.org/projects/iot.hono" TargetMode="External"/><Relationship Id="rId56" Type="http://schemas.openxmlformats.org/officeDocument/2006/relationships/hyperlink" Target="https://www.docker.com/" TargetMode="External"/><Relationship Id="rId77" Type="http://schemas.openxmlformats.org/officeDocument/2006/relationships/hyperlink" Target="https://reference.opcfoundation.org/TMC/v200/docs/8.1"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8D4209-E1E0-4FA3-BA25-06E54D402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86914</Words>
  <Characters>495415</Characters>
  <Application>Microsoft Office Word</Application>
  <DocSecurity>0</DocSecurity>
  <Lines>4128</Lines>
  <Paragraphs>1162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581167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840</cp:revision>
  <cp:lastPrinted>2025-07-23T17:36:00Z</cp:lastPrinted>
  <dcterms:created xsi:type="dcterms:W3CDTF">2023-03-06T10:45:00Z</dcterms:created>
  <dcterms:modified xsi:type="dcterms:W3CDTF">2025-07-23T17:36:00Z</dcterms:modified>
</cp:coreProperties>
</file>