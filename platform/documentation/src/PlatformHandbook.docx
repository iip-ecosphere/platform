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tiff" ContentType="image/tiff"/>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A4367D" w14:textId="362A4A72" w:rsidR="00BB6BA2" w:rsidRPr="003D662E" w:rsidRDefault="00426F25">
      <w:pPr>
        <w:rPr>
          <w:rFonts w:eastAsiaTheme="majorEastAsia" w:cstheme="minorHAnsi"/>
          <w:color w:val="014294"/>
          <w:spacing w:val="-10"/>
          <w:kern w:val="28"/>
          <w:sz w:val="36"/>
          <w:szCs w:val="36"/>
          <w:lang w:val="en-US"/>
        </w:rPr>
      </w:pPr>
      <w:r w:rsidRPr="00C8307C">
        <w:rPr>
          <w:rFonts w:cstheme="minorHAnsi"/>
          <w:noProof/>
          <w:color w:val="014294"/>
          <w:sz w:val="36"/>
          <w:szCs w:val="36"/>
          <w:lang w:val="en-US"/>
        </w:rPr>
        <mc:AlternateContent>
          <mc:Choice Requires="wps">
            <w:drawing>
              <wp:anchor distT="0" distB="0" distL="114300" distR="114300" simplePos="0" relativeHeight="251779072" behindDoc="0" locked="0" layoutInCell="1" allowOverlap="1" wp14:anchorId="3F72B59B" wp14:editId="0C9D5895">
                <wp:simplePos x="0" y="0"/>
                <wp:positionH relativeFrom="column">
                  <wp:posOffset>-118745</wp:posOffset>
                </wp:positionH>
                <wp:positionV relativeFrom="paragraph">
                  <wp:posOffset>6657340</wp:posOffset>
                </wp:positionV>
                <wp:extent cx="5410200" cy="1047750"/>
                <wp:effectExtent l="0" t="0" r="0" b="0"/>
                <wp:wrapNone/>
                <wp:docPr id="6" name="Textfeld 6"/>
                <wp:cNvGraphicFramePr/>
                <a:graphic xmlns:a="http://schemas.openxmlformats.org/drawingml/2006/main">
                  <a:graphicData uri="http://schemas.microsoft.com/office/word/2010/wordprocessingShape">
                    <wps:wsp>
                      <wps:cNvSpPr txBox="1"/>
                      <wps:spPr>
                        <a:xfrm>
                          <a:off x="0" y="0"/>
                          <a:ext cx="5410200" cy="1047750"/>
                        </a:xfrm>
                        <a:prstGeom prst="rect">
                          <a:avLst/>
                        </a:prstGeom>
                        <a:noFill/>
                        <a:ln w="6350">
                          <a:noFill/>
                        </a:ln>
                      </wps:spPr>
                      <wps:txbx>
                        <w:txbxContent>
                          <w:p w14:paraId="1046D34D" w14:textId="36790719" w:rsidR="00A17BE4" w:rsidRPr="00C8307C" w:rsidRDefault="00A17BE4" w:rsidP="00C8307C">
                            <w:pPr>
                              <w:pStyle w:val="FootnoteText"/>
                              <w:rPr>
                                <w:rFonts w:ascii="Microsoft Sans Serif" w:hAnsi="Microsoft Sans Serif" w:cs="Microsoft Sans Serif"/>
                                <w:iCs/>
                                <w:sz w:val="32"/>
                                <w:szCs w:val="32"/>
                                <w:lang w:bidi="de-DE"/>
                              </w:rPr>
                            </w:pPr>
                            <w:r w:rsidRPr="00C8307C">
                              <w:rPr>
                                <w:rFonts w:ascii="Microsoft Sans Serif" w:hAnsi="Microsoft Sans Serif" w:cs="Microsoft Sans Serif"/>
                                <w:iCs/>
                                <w:sz w:val="32"/>
                                <w:szCs w:val="32"/>
                                <w:lang w:bidi="de-DE"/>
                              </w:rPr>
                              <w:t>Holger Eichelberger, Ahmad Alamoush, Monika Staciwa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F72B59B" id="_x0000_t202" coordsize="21600,21600" o:spt="202" path="m,l,21600r21600,l21600,xe">
                <v:stroke joinstyle="miter"/>
                <v:path gradientshapeok="t" o:connecttype="rect"/>
              </v:shapetype>
              <v:shape id="Textfeld 6" o:spid="_x0000_s1026" type="#_x0000_t202" style="position:absolute;margin-left:-9.35pt;margin-top:524.2pt;width:426pt;height:82.5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" filled="f" stroked="f" strokeweight=".5pt">
                <v:textbox>
                  <w:txbxContent>
                    <w:p w14:paraId="1046D34D" w14:textId="36790719" w:rsidR="00A17BE4" w:rsidRPr="00C8307C" w:rsidRDefault="00A17BE4" w:rsidP="00C8307C">
                      <w:pPr>
                        <w:pStyle w:val="FootnoteText"/>
                        <w:rPr>
                          <w:rFonts w:ascii="Microsoft Sans Serif" w:hAnsi="Microsoft Sans Serif" w:cs="Microsoft Sans Serif"/>
                          <w:iCs/>
                          <w:sz w:val="32"/>
                          <w:szCs w:val="32"/>
                          <w:lang w:bidi="de-DE"/>
                        </w:rPr>
                      </w:pPr>
                      <w:r w:rsidRPr="00C8307C">
                        <w:rPr>
                          <w:rFonts w:ascii="Microsoft Sans Serif" w:hAnsi="Microsoft Sans Serif" w:cs="Microsoft Sans Serif"/>
                          <w:iCs/>
                          <w:sz w:val="32"/>
                          <w:szCs w:val="32"/>
                          <w:lang w:bidi="de-DE"/>
                        </w:rPr>
                        <w:t>Holger Eichelberger, Ahmad Alamoush, Monika Staciwa</w:t>
                      </w:r>
                    </w:p>
                  </w:txbxContent>
                </v:textbox>
              </v:shape>
            </w:pict>
          </mc:Fallback>
        </mc:AlternateContent>
      </w:r>
      <w:r w:rsidR="00AA5360">
        <w:rPr>
          <w:noProof/>
        </w:rPr>
        <w:drawing>
          <wp:anchor distT="0" distB="0" distL="114300" distR="114300" simplePos="0" relativeHeight="251781120" behindDoc="0" locked="0" layoutInCell="1" allowOverlap="1" wp14:anchorId="35EFDF6F" wp14:editId="42715956">
            <wp:simplePos x="0" y="0"/>
            <wp:positionH relativeFrom="column">
              <wp:posOffset>902970</wp:posOffset>
            </wp:positionH>
            <wp:positionV relativeFrom="paragraph">
              <wp:posOffset>854710</wp:posOffset>
            </wp:positionV>
            <wp:extent cx="3937635" cy="3393440"/>
            <wp:effectExtent l="0" t="0" r="0" b="0"/>
            <wp:wrapNone/>
            <wp:docPr id="25" name="Picture 25" descr="okto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oktoflow"/>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937635" cy="33934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C4240" w:rsidRPr="003D662E">
        <w:rPr>
          <w:noProof/>
          <w:lang w:val="en-US"/>
        </w:rPr>
        <mc:AlternateContent>
          <mc:Choice Requires="wps">
            <w:drawing>
              <wp:anchor distT="0" distB="0" distL="114300" distR="114300" simplePos="0" relativeHeight="251689984" behindDoc="1" locked="0" layoutInCell="1" allowOverlap="1" wp14:anchorId="15E3B243" wp14:editId="1068530C">
                <wp:simplePos x="0" y="0"/>
                <wp:positionH relativeFrom="page">
                  <wp:posOffset>-135890</wp:posOffset>
                </wp:positionH>
                <wp:positionV relativeFrom="page">
                  <wp:align>bottom</wp:align>
                </wp:positionV>
                <wp:extent cx="7696200" cy="409575"/>
                <wp:effectExtent l="0" t="0" r="0" b="9525"/>
                <wp:wrapNone/>
                <wp:docPr id="16" name="Rechteck 16" descr="Farbiges Rechteck"/>
                <wp:cNvGraphicFramePr/>
                <a:graphic xmlns:a="http://schemas.openxmlformats.org/drawingml/2006/main">
                  <a:graphicData uri="http://schemas.microsoft.com/office/word/2010/wordprocessingShape">
                    <wps:wsp>
                      <wps:cNvSpPr/>
                      <wps:spPr>
                        <a:xfrm>
                          <a:off x="0" y="0"/>
                          <a:ext cx="7696200" cy="409575"/>
                        </a:xfrm>
                        <a:prstGeom prst="rect">
                          <a:avLst/>
                        </a:prstGeom>
                        <a:solidFill>
                          <a:srgbClr val="08617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0E2E14" id="Rechteck 16" o:spid="_x0000_s1026" alt="Farbiges Rechteck" style="position:absolute;margin-left:-10.7pt;margin-top:0;width:606pt;height:32.25pt;z-index:-251626496;visibility:visible;mso-wrap-style:square;mso-width-percent:0;mso-height-percent:0;mso-wrap-distance-left:9pt;mso-wrap-distance-top:0;mso-wrap-distance-right:9pt;mso-wrap-distance-bottom:0;mso-position-horizontal:absolute;mso-position-horizontal-relative:page;mso-position-vertical:bottom;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" fillcolor="#086171" stroked="f" strokeweight="1pt">
                <w10:wrap anchorx="page" anchory="page"/>
              </v:rect>
            </w:pict>
          </mc:Fallback>
        </mc:AlternateContent>
      </w:r>
      <w:r w:rsidR="00D50B50" w:rsidRPr="003D662E">
        <w:rPr>
          <w:rFonts w:ascii="Microsoft Sans Serif" w:eastAsia="SimSun" w:hAnsi="Microsoft Sans Serif" w:cs="Times New Roman"/>
          <w:noProof/>
          <w:color w:val="FFFFFF"/>
          <w:sz w:val="28"/>
          <w:lang w:val="en-US"/>
        </w:rPr>
        <mc:AlternateContent>
          <mc:Choice Requires="wps">
            <w:drawing>
              <wp:anchor distT="0" distB="0" distL="114300" distR="114300" simplePos="0" relativeHeight="251685888" behindDoc="0" locked="0" layoutInCell="1" allowOverlap="1" wp14:anchorId="36B04390" wp14:editId="58A91EA2">
                <wp:simplePos x="0" y="0"/>
                <wp:positionH relativeFrom="page">
                  <wp:align>right</wp:align>
                </wp:positionH>
                <wp:positionV relativeFrom="paragraph">
                  <wp:posOffset>7922315</wp:posOffset>
                </wp:positionV>
                <wp:extent cx="2413525" cy="379730"/>
                <wp:effectExtent l="0" t="0" r="0" b="1270"/>
                <wp:wrapNone/>
                <wp:docPr id="9" name="Textfeld 21"/>
                <wp:cNvGraphicFramePr/>
                <a:graphic xmlns:a="http://schemas.openxmlformats.org/drawingml/2006/main">
                  <a:graphicData uri="http://schemas.microsoft.com/office/word/2010/wordprocessingShape">
                    <wps:wsp>
                      <wps:cNvSpPr txBox="1"/>
                      <wps:spPr>
                        <a:xfrm>
                          <a:off x="0" y="0"/>
                          <a:ext cx="2413525" cy="379730"/>
                        </a:xfrm>
                        <a:prstGeom prst="rect">
                          <a:avLst/>
                        </a:prstGeom>
                        <a:noFill/>
                        <a:ln w="6350">
                          <a:noFill/>
                        </a:ln>
                        <a:effectLst/>
                      </wps:spPr>
                      <wps:txbx>
                        <w:txbxContent>
                          <w:p w14:paraId="26071FCF" w14:textId="3C3D4298" w:rsidR="00A17BE4" w:rsidRPr="00C74F49" w:rsidRDefault="00A17BE4" w:rsidP="00D50B50">
                            <w:pPr>
                              <w:rPr>
                                <w:rFonts w:ascii="Microsoft Sans Serif" w:hAnsi="Microsoft Sans Serif" w:cs="Microsoft Sans Serif"/>
                                <w:color w:val="FFFFFF" w:themeColor="background1"/>
                                <w:sz w:val="28"/>
                                <w:szCs w:val="28"/>
                                <w:lang w:val="en-US"/>
                              </w:rPr>
                            </w:pPr>
                            <w:r w:rsidRPr="00C74F49">
                              <w:rPr>
                                <w:rFonts w:ascii="Microsoft Sans Serif" w:hAnsi="Microsoft Sans Serif" w:cs="Microsoft Sans Serif"/>
                                <w:color w:val="FFFFFF" w:themeColor="background1"/>
                                <w:sz w:val="28"/>
                                <w:szCs w:val="28"/>
                                <w:lang w:val="en-US"/>
                              </w:rPr>
                              <w:t>White Paper IIP-</w:t>
                            </w:r>
                            <w:r w:rsidRPr="00F16ED7">
                              <w:rPr>
                                <w:rFonts w:ascii="Microsoft Sans Serif" w:hAnsi="Microsoft Sans Serif" w:cs="Microsoft Sans Serif"/>
                                <w:color w:val="FFFFFF" w:themeColor="background1"/>
                                <w:sz w:val="28"/>
                                <w:szCs w:val="28"/>
                                <w:lang w:val="en-US"/>
                              </w:rPr>
                              <w:t>2021/0</w:t>
                            </w:r>
                            <w:r>
                              <w:rPr>
                                <w:rFonts w:ascii="Microsoft Sans Serif" w:hAnsi="Microsoft Sans Serif" w:cs="Microsoft Sans Serif"/>
                                <w:color w:val="FFFFFF" w:themeColor="background1"/>
                                <w:sz w:val="28"/>
                                <w:szCs w:val="28"/>
                                <w:lang w:val="en-US"/>
                              </w:rPr>
                              <w:t>0</w:t>
                            </w:r>
                            <w:r w:rsidRPr="00F16ED7">
                              <w:rPr>
                                <w:rFonts w:ascii="Microsoft Sans Serif" w:hAnsi="Microsoft Sans Serif" w:cs="Microsoft Sans Serif"/>
                                <w:color w:val="FFFFFF" w:themeColor="background1"/>
                                <w:sz w:val="28"/>
                                <w:szCs w:val="28"/>
                                <w:lang w:val="en-US"/>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B04390" id="Textfeld 21" o:spid="_x0000_s1027" type="#_x0000_t202" style="position:absolute;margin-left:138.85pt;margin-top:623.8pt;width:190.05pt;height:29.9pt;z-index:25168588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" filled="f" stroked="f" strokeweight=".5pt">
                <v:textbox>
                  <w:txbxContent>
                    <w:p w14:paraId="26071FCF" w14:textId="3C3D4298" w:rsidR="00A17BE4" w:rsidRPr="00C74F49" w:rsidRDefault="00A17BE4" w:rsidP="00D50B50">
                      <w:pPr>
                        <w:rPr>
                          <w:rFonts w:ascii="Microsoft Sans Serif" w:hAnsi="Microsoft Sans Serif" w:cs="Microsoft Sans Serif"/>
                          <w:color w:val="FFFFFF" w:themeColor="background1"/>
                          <w:sz w:val="28"/>
                          <w:szCs w:val="28"/>
                          <w:lang w:val="en-US"/>
                        </w:rPr>
                      </w:pPr>
                      <w:r w:rsidRPr="00C74F49">
                        <w:rPr>
                          <w:rFonts w:ascii="Microsoft Sans Serif" w:hAnsi="Microsoft Sans Serif" w:cs="Microsoft Sans Serif"/>
                          <w:color w:val="FFFFFF" w:themeColor="background1"/>
                          <w:sz w:val="28"/>
                          <w:szCs w:val="28"/>
                          <w:lang w:val="en-US"/>
                        </w:rPr>
                        <w:t>White Paper IIP-</w:t>
                      </w:r>
                      <w:r w:rsidRPr="00F16ED7">
                        <w:rPr>
                          <w:rFonts w:ascii="Microsoft Sans Serif" w:hAnsi="Microsoft Sans Serif" w:cs="Microsoft Sans Serif"/>
                          <w:color w:val="FFFFFF" w:themeColor="background1"/>
                          <w:sz w:val="28"/>
                          <w:szCs w:val="28"/>
                          <w:lang w:val="en-US"/>
                        </w:rPr>
                        <w:t>2021/0</w:t>
                      </w:r>
                      <w:r>
                        <w:rPr>
                          <w:rFonts w:ascii="Microsoft Sans Serif" w:hAnsi="Microsoft Sans Serif" w:cs="Microsoft Sans Serif"/>
                          <w:color w:val="FFFFFF" w:themeColor="background1"/>
                          <w:sz w:val="28"/>
                          <w:szCs w:val="28"/>
                          <w:lang w:val="en-US"/>
                        </w:rPr>
                        <w:t>0</w:t>
                      </w:r>
                      <w:r w:rsidRPr="00F16ED7">
                        <w:rPr>
                          <w:rFonts w:ascii="Microsoft Sans Serif" w:hAnsi="Microsoft Sans Serif" w:cs="Microsoft Sans Serif"/>
                          <w:color w:val="FFFFFF" w:themeColor="background1"/>
                          <w:sz w:val="28"/>
                          <w:szCs w:val="28"/>
                          <w:lang w:val="en-US"/>
                        </w:rPr>
                        <w:t>5</w:t>
                      </w:r>
                    </w:p>
                  </w:txbxContent>
                </v:textbox>
                <w10:wrap anchorx="page"/>
              </v:shape>
            </w:pict>
          </mc:Fallback>
        </mc:AlternateContent>
      </w:r>
      <w:r w:rsidR="00C8307C" w:rsidRPr="00C8307C">
        <w:rPr>
          <w:rFonts w:cstheme="minorHAnsi"/>
          <w:noProof/>
          <w:color w:val="014294"/>
          <w:sz w:val="36"/>
          <w:szCs w:val="36"/>
          <w:lang w:val="en-US"/>
        </w:rPr>
        <mc:AlternateContent>
          <mc:Choice Requires="wps">
            <w:drawing>
              <wp:anchor distT="45720" distB="45720" distL="114300" distR="114300" simplePos="0" relativeHeight="251778048" behindDoc="0" locked="0" layoutInCell="1" allowOverlap="1" wp14:anchorId="0B0399F4" wp14:editId="27F4105F">
                <wp:simplePos x="0" y="0"/>
                <wp:positionH relativeFrom="column">
                  <wp:posOffset>-185420</wp:posOffset>
                </wp:positionH>
                <wp:positionV relativeFrom="paragraph">
                  <wp:posOffset>5507355</wp:posOffset>
                </wp:positionV>
                <wp:extent cx="5648325" cy="140462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48325" cy="1404620"/>
                        </a:xfrm>
                        <a:prstGeom prst="rect">
                          <a:avLst/>
                        </a:prstGeom>
                        <a:noFill/>
                        <a:ln w="9525">
                          <a:noFill/>
                          <a:miter lim="800000"/>
                          <a:headEnd/>
                          <a:tailEnd/>
                        </a:ln>
                      </wps:spPr>
                      <wps:txbx>
                        <w:txbxContent>
                          <w:p w14:paraId="5EBB8C6C" w14:textId="2D0940F5" w:rsidR="00A17BE4" w:rsidRPr="00C8307C" w:rsidRDefault="00A17BE4" w:rsidP="00C8307C">
                            <w:pPr>
                              <w:pStyle w:val="FootnoteText"/>
                              <w:rPr>
                                <w:rFonts w:ascii="Microsoft Sans Serif" w:hAnsi="Microsoft Sans Serif" w:cs="Microsoft Sans Serif"/>
                                <w:b/>
                                <w:smallCaps/>
                                <w:sz w:val="48"/>
                                <w:szCs w:val="48"/>
                                <w:lang w:val="en-US"/>
                              </w:rPr>
                            </w:pPr>
                            <w:r>
                              <w:rPr>
                                <w:rFonts w:ascii="Microsoft Sans Serif" w:hAnsi="Microsoft Sans Serif" w:cs="Microsoft Sans Serif"/>
                                <w:b/>
                                <w:smallCaps/>
                                <w:sz w:val="48"/>
                                <w:szCs w:val="48"/>
                                <w:lang w:val="en-US" w:bidi="de-DE"/>
                              </w:rPr>
                              <w:t>oktoflow</w:t>
                            </w:r>
                            <w:r w:rsidRPr="00C8307C">
                              <w:rPr>
                                <w:rFonts w:ascii="Microsoft Sans Serif" w:hAnsi="Microsoft Sans Serif" w:cs="Microsoft Sans Serif"/>
                                <w:b/>
                                <w:smallCaps/>
                                <w:sz w:val="48"/>
                                <w:szCs w:val="48"/>
                                <w:lang w:val="en-US" w:bidi="de-DE"/>
                              </w:rPr>
                              <w:t xml:space="preserve"> Platform Handbook</w:t>
                            </w:r>
                          </w:p>
                          <w:p w14:paraId="5C06E9DE" w14:textId="0CE3974A" w:rsidR="00A17BE4" w:rsidRPr="00C8307C" w:rsidRDefault="00A17BE4" w:rsidP="00C8307C">
                            <w:pPr>
                              <w:rPr>
                                <w:rFonts w:ascii="Microsoft Sans Serif" w:hAnsi="Microsoft Sans Serif" w:cs="Microsoft Sans Serif"/>
                                <w:b/>
                                <w:sz w:val="32"/>
                                <w:szCs w:val="32"/>
                                <w:lang w:val="en-US"/>
                              </w:rPr>
                            </w:pPr>
                            <w:r w:rsidRPr="00C8307C">
                              <w:rPr>
                                <w:rFonts w:ascii="Microsoft Sans Serif" w:hAnsi="Microsoft Sans Serif" w:cs="Microsoft Sans Serif"/>
                                <w:b/>
                                <w:sz w:val="32"/>
                                <w:szCs w:val="32"/>
                                <w:lang w:val="en-US"/>
                              </w:rPr>
                              <w:t>Version 0.</w:t>
                            </w:r>
                            <w:r>
                              <w:rPr>
                                <w:rFonts w:ascii="Microsoft Sans Serif" w:hAnsi="Microsoft Sans Serif" w:cs="Microsoft Sans Serif"/>
                                <w:b/>
                                <w:sz w:val="32"/>
                                <w:szCs w:val="32"/>
                                <w:lang w:val="en-US"/>
                              </w:rPr>
                              <w:t>8</w:t>
                            </w:r>
                            <w:r w:rsidRPr="0019709A">
                              <w:rPr>
                                <w:rFonts w:ascii="Microsoft Sans Serif" w:hAnsi="Microsoft Sans Serif" w:cs="Microsoft Sans Serif"/>
                                <w:b/>
                                <w:sz w:val="32"/>
                                <w:szCs w:val="32"/>
                                <w:highlight w:val="yellow"/>
                                <w:lang w:val="en-US"/>
                              </w:rPr>
                              <w:t>-SNAPSHOT</w:t>
                            </w:r>
                            <w:r>
                              <w:rPr>
                                <w:rFonts w:ascii="Microsoft Sans Serif" w:hAnsi="Microsoft Sans Serif" w:cs="Microsoft Sans Serif"/>
                                <w:b/>
                                <w:sz w:val="32"/>
                                <w:szCs w:val="32"/>
                                <w:highlight w:val="yellow"/>
                                <w:lang w:val="en-US"/>
                              </w:rPr>
                              <w:t xml:space="preserve"> (</w:t>
                            </w:r>
                            <w:r>
                              <w:rPr>
                                <w:rFonts w:ascii="Microsoft Sans Serif" w:hAnsi="Microsoft Sans Serif" w:cs="Microsoft Sans Serif"/>
                                <w:b/>
                                <w:sz w:val="32"/>
                                <w:szCs w:val="32"/>
                                <w:highlight w:val="yellow"/>
                                <w:lang w:val="en-US"/>
                              </w:rPr>
                              <w:fldChar w:fldCharType="begin"/>
                            </w:r>
                            <w:r>
                              <w:rPr>
                                <w:rFonts w:ascii="Microsoft Sans Serif" w:hAnsi="Microsoft Sans Serif" w:cs="Microsoft Sans Serif"/>
                                <w:b/>
                                <w:sz w:val="32"/>
                                <w:szCs w:val="32"/>
                                <w:highlight w:val="yellow"/>
                                <w:lang w:val="en-US"/>
                              </w:rPr>
                              <w:instrText xml:space="preserve"> DATE \@ "M/d/yyyy" </w:instrText>
                            </w:r>
                            <w:r>
                              <w:rPr>
                                <w:rFonts w:ascii="Microsoft Sans Serif" w:hAnsi="Microsoft Sans Serif" w:cs="Microsoft Sans Serif"/>
                                <w:b/>
                                <w:sz w:val="32"/>
                                <w:szCs w:val="32"/>
                                <w:highlight w:val="yellow"/>
                                <w:lang w:val="en-US"/>
                              </w:rPr>
                              <w:fldChar w:fldCharType="separate"/>
                            </w:r>
                            <w:r w:rsidR="00C62E87">
                              <w:rPr>
                                <w:rFonts w:ascii="Microsoft Sans Serif" w:hAnsi="Microsoft Sans Serif" w:cs="Microsoft Sans Serif"/>
                                <w:b/>
                                <w:noProof/>
                                <w:sz w:val="32"/>
                                <w:szCs w:val="32"/>
                                <w:highlight w:val="yellow"/>
                                <w:lang w:val="en-US"/>
                              </w:rPr>
                              <w:t>1/12/2026</w:t>
                            </w:r>
                            <w:r>
                              <w:rPr>
                                <w:rFonts w:ascii="Microsoft Sans Serif" w:hAnsi="Microsoft Sans Serif" w:cs="Microsoft Sans Serif"/>
                                <w:b/>
                                <w:sz w:val="32"/>
                                <w:szCs w:val="32"/>
                                <w:highlight w:val="yellow"/>
                                <w:lang w:val="en-US"/>
                              </w:rPr>
                              <w:fldChar w:fldCharType="end"/>
                            </w:r>
                            <w:r>
                              <w:rPr>
                                <w:rFonts w:ascii="Microsoft Sans Serif" w:hAnsi="Microsoft Sans Serif" w:cs="Microsoft Sans Serif"/>
                                <w:b/>
                                <w:sz w:val="32"/>
                                <w:szCs w:val="32"/>
                                <w:highlight w:val="yellow"/>
                                <w:lang w:val="en-US"/>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B0399F4" id="Text Box 2" o:spid="_x0000_s1028" type="#_x0000_t202" style="position:absolute;margin-left:-14.6pt;margin-top:433.65pt;width:444.75pt;height:110.6pt;z-index:2517780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" filled="f" stroked="f">
                <v:textbox style="mso-fit-shape-to-text:t">
                  <w:txbxContent>
                    <w:p w14:paraId="5EBB8C6C" w14:textId="2D0940F5" w:rsidR="00A17BE4" w:rsidRPr="00C8307C" w:rsidRDefault="00A17BE4" w:rsidP="00C8307C">
                      <w:pPr>
                        <w:pStyle w:val="FootnoteText"/>
                        <w:rPr>
                          <w:rFonts w:ascii="Microsoft Sans Serif" w:hAnsi="Microsoft Sans Serif" w:cs="Microsoft Sans Serif"/>
                          <w:b/>
                          <w:smallCaps/>
                          <w:sz w:val="48"/>
                          <w:szCs w:val="48"/>
                          <w:lang w:val="en-US"/>
                        </w:rPr>
                      </w:pPr>
                      <w:r>
                        <w:rPr>
                          <w:rFonts w:ascii="Microsoft Sans Serif" w:hAnsi="Microsoft Sans Serif" w:cs="Microsoft Sans Serif"/>
                          <w:b/>
                          <w:smallCaps/>
                          <w:sz w:val="48"/>
                          <w:szCs w:val="48"/>
                          <w:lang w:val="en-US" w:bidi="de-DE"/>
                        </w:rPr>
                        <w:t>oktoflow</w:t>
                      </w:r>
                      <w:r w:rsidRPr="00C8307C">
                        <w:rPr>
                          <w:rFonts w:ascii="Microsoft Sans Serif" w:hAnsi="Microsoft Sans Serif" w:cs="Microsoft Sans Serif"/>
                          <w:b/>
                          <w:smallCaps/>
                          <w:sz w:val="48"/>
                          <w:szCs w:val="48"/>
                          <w:lang w:val="en-US" w:bidi="de-DE"/>
                        </w:rPr>
                        <w:t xml:space="preserve"> Platform Handbook</w:t>
                      </w:r>
                    </w:p>
                    <w:p w14:paraId="5C06E9DE" w14:textId="0CE3974A" w:rsidR="00A17BE4" w:rsidRPr="00C8307C" w:rsidRDefault="00A17BE4" w:rsidP="00C8307C">
                      <w:pPr>
                        <w:rPr>
                          <w:rFonts w:ascii="Microsoft Sans Serif" w:hAnsi="Microsoft Sans Serif" w:cs="Microsoft Sans Serif"/>
                          <w:b/>
                          <w:sz w:val="32"/>
                          <w:szCs w:val="32"/>
                          <w:lang w:val="en-US"/>
                        </w:rPr>
                      </w:pPr>
                      <w:r w:rsidRPr="00C8307C">
                        <w:rPr>
                          <w:rFonts w:ascii="Microsoft Sans Serif" w:hAnsi="Microsoft Sans Serif" w:cs="Microsoft Sans Serif"/>
                          <w:b/>
                          <w:sz w:val="32"/>
                          <w:szCs w:val="32"/>
                          <w:lang w:val="en-US"/>
                        </w:rPr>
                        <w:t>Version 0.</w:t>
                      </w:r>
                      <w:r>
                        <w:rPr>
                          <w:rFonts w:ascii="Microsoft Sans Serif" w:hAnsi="Microsoft Sans Serif" w:cs="Microsoft Sans Serif"/>
                          <w:b/>
                          <w:sz w:val="32"/>
                          <w:szCs w:val="32"/>
                          <w:lang w:val="en-US"/>
                        </w:rPr>
                        <w:t>8</w:t>
                      </w:r>
                      <w:r w:rsidRPr="0019709A">
                        <w:rPr>
                          <w:rFonts w:ascii="Microsoft Sans Serif" w:hAnsi="Microsoft Sans Serif" w:cs="Microsoft Sans Serif"/>
                          <w:b/>
                          <w:sz w:val="32"/>
                          <w:szCs w:val="32"/>
                          <w:highlight w:val="yellow"/>
                          <w:lang w:val="en-US"/>
                        </w:rPr>
                        <w:t>-SNAPSHOT</w:t>
                      </w:r>
                      <w:r>
                        <w:rPr>
                          <w:rFonts w:ascii="Microsoft Sans Serif" w:hAnsi="Microsoft Sans Serif" w:cs="Microsoft Sans Serif"/>
                          <w:b/>
                          <w:sz w:val="32"/>
                          <w:szCs w:val="32"/>
                          <w:highlight w:val="yellow"/>
                          <w:lang w:val="en-US"/>
                        </w:rPr>
                        <w:t xml:space="preserve"> (</w:t>
                      </w:r>
                      <w:r>
                        <w:rPr>
                          <w:rFonts w:ascii="Microsoft Sans Serif" w:hAnsi="Microsoft Sans Serif" w:cs="Microsoft Sans Serif"/>
                          <w:b/>
                          <w:sz w:val="32"/>
                          <w:szCs w:val="32"/>
                          <w:highlight w:val="yellow"/>
                          <w:lang w:val="en-US"/>
                        </w:rPr>
                        <w:fldChar w:fldCharType="begin"/>
                      </w:r>
                      <w:r>
                        <w:rPr>
                          <w:rFonts w:ascii="Microsoft Sans Serif" w:hAnsi="Microsoft Sans Serif" w:cs="Microsoft Sans Serif"/>
                          <w:b/>
                          <w:sz w:val="32"/>
                          <w:szCs w:val="32"/>
                          <w:highlight w:val="yellow"/>
                          <w:lang w:val="en-US"/>
                        </w:rPr>
                        <w:instrText xml:space="preserve"> DATE \@ "M/d/yyyy" </w:instrText>
                      </w:r>
                      <w:r>
                        <w:rPr>
                          <w:rFonts w:ascii="Microsoft Sans Serif" w:hAnsi="Microsoft Sans Serif" w:cs="Microsoft Sans Serif"/>
                          <w:b/>
                          <w:sz w:val="32"/>
                          <w:szCs w:val="32"/>
                          <w:highlight w:val="yellow"/>
                          <w:lang w:val="en-US"/>
                        </w:rPr>
                        <w:fldChar w:fldCharType="separate"/>
                      </w:r>
                      <w:r w:rsidR="00C62E87">
                        <w:rPr>
                          <w:rFonts w:ascii="Microsoft Sans Serif" w:hAnsi="Microsoft Sans Serif" w:cs="Microsoft Sans Serif"/>
                          <w:b/>
                          <w:noProof/>
                          <w:sz w:val="32"/>
                          <w:szCs w:val="32"/>
                          <w:highlight w:val="yellow"/>
                          <w:lang w:val="en-US"/>
                        </w:rPr>
                        <w:t>1/12/2026</w:t>
                      </w:r>
                      <w:r>
                        <w:rPr>
                          <w:rFonts w:ascii="Microsoft Sans Serif" w:hAnsi="Microsoft Sans Serif" w:cs="Microsoft Sans Serif"/>
                          <w:b/>
                          <w:sz w:val="32"/>
                          <w:szCs w:val="32"/>
                          <w:highlight w:val="yellow"/>
                          <w:lang w:val="en-US"/>
                        </w:rPr>
                        <w:fldChar w:fldCharType="end"/>
                      </w:r>
                      <w:r>
                        <w:rPr>
                          <w:rFonts w:ascii="Microsoft Sans Serif" w:hAnsi="Microsoft Sans Serif" w:cs="Microsoft Sans Serif"/>
                          <w:b/>
                          <w:sz w:val="32"/>
                          <w:szCs w:val="32"/>
                          <w:highlight w:val="yellow"/>
                          <w:lang w:val="en-US"/>
                        </w:rPr>
                        <w:t>)</w:t>
                      </w:r>
                    </w:p>
                  </w:txbxContent>
                </v:textbox>
                <w10:wrap type="square"/>
              </v:shape>
            </w:pict>
          </mc:Fallback>
        </mc:AlternateContent>
      </w:r>
      <w:r w:rsidR="00C8307C" w:rsidRPr="00C8307C">
        <w:rPr>
          <w:rFonts w:cstheme="minorHAnsi"/>
          <w:color w:val="014294"/>
          <w:sz w:val="36"/>
          <w:szCs w:val="36"/>
          <w:lang w:val="en-US"/>
        </w:rPr>
        <w:t xml:space="preserve"> </w:t>
      </w:r>
      <w:r w:rsidR="00BB6BA2" w:rsidRPr="003D662E">
        <w:rPr>
          <w:rFonts w:cstheme="minorHAnsi"/>
          <w:color w:val="014294"/>
          <w:sz w:val="36"/>
          <w:szCs w:val="36"/>
          <w:lang w:val="en-US"/>
        </w:rPr>
        <w:br w:type="page"/>
      </w:r>
    </w:p>
    <w:p w14:paraId="72F4E4DE" w14:textId="7181140A" w:rsidR="00FE7B8C" w:rsidRPr="003D662E" w:rsidRDefault="00FE7B8C" w:rsidP="00FE7B8C">
      <w:pPr>
        <w:pStyle w:val="Title"/>
        <w:jc w:val="center"/>
        <w:rPr>
          <w:rFonts w:asciiTheme="minorHAnsi" w:hAnsiTheme="minorHAnsi" w:cstheme="minorHAnsi"/>
          <w:color w:val="014294"/>
          <w:sz w:val="36"/>
          <w:szCs w:val="36"/>
          <w:lang w:val="en-US"/>
        </w:rPr>
      </w:pPr>
    </w:p>
    <w:p w14:paraId="37FD1362" w14:textId="28615A8C" w:rsidR="00FE7B8C" w:rsidRPr="003D662E" w:rsidRDefault="00FE7B8C" w:rsidP="00FE7B8C">
      <w:pPr>
        <w:pStyle w:val="Title"/>
        <w:jc w:val="center"/>
        <w:rPr>
          <w:rFonts w:asciiTheme="minorHAnsi" w:hAnsiTheme="minorHAnsi" w:cstheme="minorHAnsi"/>
          <w:color w:val="014294"/>
          <w:sz w:val="36"/>
          <w:szCs w:val="36"/>
          <w:lang w:val="en-US"/>
        </w:rPr>
      </w:pPr>
    </w:p>
    <w:p w14:paraId="02DD5E76" w14:textId="49D95844" w:rsidR="00FE7B8C" w:rsidRPr="00C8307C" w:rsidRDefault="00F4291B" w:rsidP="00F4291B">
      <w:pPr>
        <w:pStyle w:val="Title"/>
        <w:spacing w:after="240"/>
        <w:rPr>
          <w:rFonts w:asciiTheme="minorHAnsi" w:hAnsiTheme="minorHAnsi" w:cstheme="minorHAnsi"/>
          <w:color w:val="76A1AF"/>
          <w:sz w:val="36"/>
          <w:szCs w:val="36"/>
          <w:lang w:val="en-US"/>
        </w:rPr>
      </w:pPr>
      <w:r w:rsidRPr="00C8307C">
        <w:rPr>
          <w:rFonts w:ascii="Microsoft Sans Serif" w:hAnsi="Microsoft Sans Serif" w:cs="Microsoft Sans Serif"/>
          <w:color w:val="76A1AF"/>
          <w:sz w:val="28"/>
          <w:szCs w:val="28"/>
          <w:lang w:val="en-US"/>
        </w:rPr>
        <w:t>Disclaimer</w:t>
      </w:r>
    </w:p>
    <w:p w14:paraId="7B759F57" w14:textId="7B1DA28C" w:rsidR="0032062F" w:rsidRPr="003D662E" w:rsidRDefault="0032062F" w:rsidP="0032062F">
      <w:pPr>
        <w:jc w:val="both"/>
        <w:rPr>
          <w:lang w:val="en-US"/>
        </w:rPr>
      </w:pPr>
      <w:r w:rsidRPr="003D662E">
        <w:rPr>
          <w:lang w:val="en-US"/>
        </w:rPr>
        <w:t xml:space="preserve">The contents of this document has been prepared with great carefulness. Although the information has been prepared with the greatest possible care, there is no claim to factual correctness, completeness and/or timeliness of data; in particular, this publication cannot take into account the specific circumstances of individual cases. </w:t>
      </w:r>
    </w:p>
    <w:p w14:paraId="6A6EB401" w14:textId="2BB68671" w:rsidR="0032062F" w:rsidRPr="003D662E" w:rsidRDefault="0032062F" w:rsidP="0032062F">
      <w:pPr>
        <w:jc w:val="both"/>
        <w:rPr>
          <w:lang w:val="en-US"/>
        </w:rPr>
      </w:pPr>
      <w:r w:rsidRPr="003D662E">
        <w:rPr>
          <w:lang w:val="en-US"/>
        </w:rPr>
        <w:t xml:space="preserve">Any use is therefore the reader's own responsibility. Any liability is excluded. This document contains material that is subject to the copyright of individual or multiple IIP-Ecosphere </w:t>
      </w:r>
      <w:r w:rsidR="00057504">
        <w:rPr>
          <w:lang w:val="en-US"/>
        </w:rPr>
        <w:t xml:space="preserve">or ReGaP </w:t>
      </w:r>
      <w:r w:rsidRPr="003D662E">
        <w:rPr>
          <w:lang w:val="en-US"/>
        </w:rPr>
        <w:t>consortium parties. All rights, including reproduction of parts, are held by the authors.</w:t>
      </w:r>
    </w:p>
    <w:p w14:paraId="33FC7DAE" w14:textId="6D47C5C5" w:rsidR="0032062F" w:rsidRPr="003D662E" w:rsidRDefault="0032062F" w:rsidP="0032062F">
      <w:pPr>
        <w:jc w:val="both"/>
        <w:rPr>
          <w:lang w:val="en-US"/>
        </w:rPr>
      </w:pPr>
      <w:r w:rsidRPr="003D662E">
        <w:rPr>
          <w:lang w:val="en-US"/>
        </w:rPr>
        <w:t>This document reflects only the views of the authors at the time of publication. The Federal Ministry for Economic Affairs and Energy</w:t>
      </w:r>
      <w:r w:rsidR="0074343B">
        <w:rPr>
          <w:lang w:val="en-US"/>
        </w:rPr>
        <w:t xml:space="preserve"> (BMBF), the Federal Ministry for Research, Technology and Space (BM-FTR, previously BMBF)</w:t>
      </w:r>
      <w:r w:rsidRPr="003D662E">
        <w:rPr>
          <w:lang w:val="en-US"/>
        </w:rPr>
        <w:t xml:space="preserve"> or the responsible project agency are not liable for the use of the information contained herein.</w:t>
      </w:r>
    </w:p>
    <w:p w14:paraId="786E4497" w14:textId="77777777" w:rsidR="0032062F" w:rsidRPr="003D662E" w:rsidRDefault="0032062F" w:rsidP="0032062F">
      <w:pPr>
        <w:rPr>
          <w:lang w:val="en-US"/>
        </w:rPr>
      </w:pPr>
    </w:p>
    <w:p w14:paraId="394A4087" w14:textId="5543E0BA" w:rsidR="0032062F" w:rsidRPr="003D662E" w:rsidRDefault="0032062F" w:rsidP="0032062F">
      <w:pPr>
        <w:rPr>
          <w:lang w:val="en-US"/>
        </w:rPr>
      </w:pPr>
      <w:r w:rsidRPr="003D662E">
        <w:rPr>
          <w:lang w:val="en-US"/>
        </w:rPr>
        <w:t xml:space="preserve">Publication: </w:t>
      </w:r>
      <w:r w:rsidR="00BA5D4F">
        <w:rPr>
          <w:highlight w:val="yellow"/>
          <w:lang w:val="en-US"/>
        </w:rPr>
        <w:t>XXX</w:t>
      </w:r>
      <w:r w:rsidRPr="003E28B7">
        <w:rPr>
          <w:highlight w:val="yellow"/>
          <w:lang w:val="en-US"/>
        </w:rPr>
        <w:t>, 202</w:t>
      </w:r>
      <w:r w:rsidR="00B730FA">
        <w:rPr>
          <w:highlight w:val="yellow"/>
          <w:lang w:val="en-US"/>
        </w:rPr>
        <w:t>5</w:t>
      </w:r>
    </w:p>
    <w:p w14:paraId="21C77238" w14:textId="47015967" w:rsidR="0032062F" w:rsidRPr="003D662E" w:rsidRDefault="0032062F" w:rsidP="00745E0D">
      <w:pPr>
        <w:rPr>
          <w:lang w:val="en-US"/>
        </w:rPr>
      </w:pPr>
      <w:r w:rsidRPr="003D662E">
        <w:rPr>
          <w:lang w:val="en-US"/>
        </w:rPr>
        <w:t xml:space="preserve">DOI: </w:t>
      </w:r>
      <w:r w:rsidR="003220A6" w:rsidRPr="00C65160">
        <w:rPr>
          <w:highlight w:val="yellow"/>
          <w:lang w:val="en-US"/>
        </w:rPr>
        <w:t>10.5281/zenodo.8429685</w:t>
      </w:r>
    </w:p>
    <w:p w14:paraId="391D2D53" w14:textId="571F8940" w:rsidR="00C13123" w:rsidRDefault="00C13123" w:rsidP="00C84C38">
      <w:pPr>
        <w:rPr>
          <w:lang w:val="en-US"/>
        </w:rPr>
      </w:pPr>
    </w:p>
    <w:p w14:paraId="08516461" w14:textId="63693B75" w:rsidR="00C84C38" w:rsidRPr="003D662E" w:rsidRDefault="00C84C38" w:rsidP="00C84C38">
      <w:pPr>
        <w:jc w:val="both"/>
        <w:rPr>
          <w:lang w:val="en-US"/>
        </w:rPr>
      </w:pPr>
      <w:r>
        <w:rPr>
          <w:lang w:val="en-US"/>
        </w:rPr>
        <w:t>As oktoflow is now used in ReGaP as technical innovation platform and this handbook has been revised for the use in ReGaP, we decided to remove authors that were not active for a longer time or are not active anymore. Thus, the author list of this handbook is dynamic and may be extended again in the future.</w:t>
      </w:r>
    </w:p>
    <w:p w14:paraId="2F6095E1" w14:textId="7188D594" w:rsidR="00C13123" w:rsidRPr="003D662E" w:rsidRDefault="00C13123" w:rsidP="00C13123">
      <w:pPr>
        <w:rPr>
          <w:lang w:val="en-US"/>
        </w:rPr>
      </w:pPr>
    </w:p>
    <w:p w14:paraId="684E7F0B" w14:textId="3BD1956A" w:rsidR="00C13123" w:rsidRPr="003D662E" w:rsidRDefault="00401637">
      <w:pPr>
        <w:rPr>
          <w:color w:val="006699"/>
          <w:lang w:val="en-US"/>
        </w:rPr>
      </w:pPr>
      <w:ins w:id="0" w:author="Holger Eichelberger" w:date="2025-04-03T09:49:00Z">
        <w:r>
          <w:rPr>
            <w:noProof/>
          </w:rPr>
          <w:drawing>
            <wp:anchor distT="0" distB="0" distL="114300" distR="114300" simplePos="0" relativeHeight="251787264" behindDoc="0" locked="0" layoutInCell="1" allowOverlap="1" wp14:anchorId="4BA8B9FF" wp14:editId="3C1EFEE2">
              <wp:simplePos x="0" y="0"/>
              <wp:positionH relativeFrom="column">
                <wp:posOffset>3012293</wp:posOffset>
              </wp:positionH>
              <wp:positionV relativeFrom="paragraph">
                <wp:posOffset>3180618</wp:posOffset>
              </wp:positionV>
              <wp:extent cx="1250759" cy="600075"/>
              <wp:effectExtent l="0" t="0" r="0" b="0"/>
              <wp:wrapNone/>
              <wp:docPr id="50" name="Picture 50" descr="http://regap.de/wp-content/uploads/2025/02/Logo-ReGaP-final-WEB-25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regap.de/wp-content/uploads/2025/02/Logo-ReGaP-final-WEB-25p.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50759" cy="600075"/>
                      </a:xfrm>
                      <a:prstGeom prst="rect">
                        <a:avLst/>
                      </a:prstGeom>
                      <a:noFill/>
                      <a:ln>
                        <a:noFill/>
                      </a:ln>
                    </pic:spPr>
                  </pic:pic>
                </a:graphicData>
              </a:graphic>
            </wp:anchor>
          </w:drawing>
        </w:r>
      </w:ins>
      <w:r>
        <w:rPr>
          <w:noProof/>
        </w:rPr>
        <w:drawing>
          <wp:anchor distT="0" distB="0" distL="114300" distR="114300" simplePos="0" relativeHeight="251788288" behindDoc="0" locked="0" layoutInCell="1" allowOverlap="1" wp14:anchorId="5E544AB8" wp14:editId="45134046">
            <wp:simplePos x="0" y="0"/>
            <wp:positionH relativeFrom="margin">
              <wp:posOffset>1837544</wp:posOffset>
            </wp:positionH>
            <wp:positionV relativeFrom="paragraph">
              <wp:posOffset>3138756</wp:posOffset>
            </wp:positionV>
            <wp:extent cx="990600" cy="695325"/>
            <wp:effectExtent l="0" t="0" r="0" b="9525"/>
            <wp:wrapNone/>
            <wp:docPr id="59" name="Picture 59" descr="http://regap.de/wp-content/uploads/2025/01/BMBF_internet_in_farbe_de_20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regap.de/wp-content/uploads/2025/01/BMBF_internet_in_farbe_de_2025.jpg"/>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9380" t="11104" r="9328" b="15200"/>
                    <a:stretch/>
                  </pic:blipFill>
                  <pic:spPr bwMode="auto">
                    <a:xfrm>
                      <a:off x="0" y="0"/>
                      <a:ext cx="990600" cy="6953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3D662E">
        <w:rPr>
          <w:noProof/>
          <w:lang w:val="en-US"/>
        </w:rPr>
        <w:drawing>
          <wp:anchor distT="0" distB="0" distL="114300" distR="114300" simplePos="0" relativeHeight="251783168" behindDoc="0" locked="0" layoutInCell="1" allowOverlap="1" wp14:anchorId="381AF3E1" wp14:editId="2BF5A118">
            <wp:simplePos x="0" y="0"/>
            <wp:positionH relativeFrom="column">
              <wp:posOffset>729370</wp:posOffset>
            </wp:positionH>
            <wp:positionV relativeFrom="paragraph">
              <wp:posOffset>3011219</wp:posOffset>
            </wp:positionV>
            <wp:extent cx="859155" cy="869950"/>
            <wp:effectExtent l="0" t="0" r="0" b="6350"/>
            <wp:wrapNone/>
            <wp:docPr id="31" name="Picture 31" descr="W:\offlineFiles\IIP-Ecosphere-L3S\04_Templates &amp; Logos\IIP-Bilder\IIP-Logo\Logo_IIP-Ecosphere_300pdi_CMYK.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offlineFiles\IIP-Ecosphere-L3S\04_Templates &amp; Logos\IIP-Bilder\IIP-Logo\Logo_IIP-Ecosphere_300pdi_CMYK.tif"/>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15385" t="16723" r="15273" b="13037"/>
                    <a:stretch/>
                  </pic:blipFill>
                  <pic:spPr bwMode="auto">
                    <a:xfrm>
                      <a:off x="0" y="0"/>
                      <a:ext cx="859155" cy="869950"/>
                    </a:xfrm>
                    <a:prstGeom prst="rect">
                      <a:avLst/>
                    </a:prstGeom>
                    <a:noFill/>
                    <a:ln>
                      <a:noFill/>
                    </a:ln>
                    <a:extLst>
                      <a:ext uri="{53640926-AAD7-44D8-BBD7-CCE9431645EC}">
                        <a14:shadowObscured xmlns:a14="http://schemas.microsoft.com/office/drawing/2010/main"/>
                      </a:ext>
                    </a:extLst>
                  </pic:spPr>
                </pic:pic>
              </a:graphicData>
            </a:graphic>
          </wp:anchor>
        </w:drawing>
      </w:r>
      <w:r w:rsidR="006F74D6" w:rsidRPr="003D662E">
        <w:rPr>
          <w:rFonts w:asciiTheme="minorBidi" w:eastAsia="Times New Roman" w:hAnsiTheme="minorBidi"/>
          <w:b/>
          <w:noProof/>
          <w:color w:val="000000" w:themeColor="text1"/>
          <w:sz w:val="48"/>
          <w:szCs w:val="24"/>
          <w:lang w:val="en-US"/>
        </w:rPr>
        <w:drawing>
          <wp:anchor distT="0" distB="0" distL="114300" distR="114300" simplePos="0" relativeHeight="251675648" behindDoc="0" locked="0" layoutInCell="1" allowOverlap="1" wp14:anchorId="3203168D" wp14:editId="0AB951FF">
            <wp:simplePos x="0" y="0"/>
            <wp:positionH relativeFrom="margin">
              <wp:posOffset>-719804</wp:posOffset>
            </wp:positionH>
            <wp:positionV relativeFrom="page">
              <wp:posOffset>9366805</wp:posOffset>
            </wp:positionV>
            <wp:extent cx="1347998" cy="832529"/>
            <wp:effectExtent l="0" t="0" r="5080" b="5715"/>
            <wp:wrapNone/>
            <wp:docPr id="18" name="Inhaltsplatzhalter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nhaltsplatzhalter 4"/>
                    <pic:cNvPicPr>
                      <a:picLocks noChangeAspect="1"/>
                    </pic:cNvPicPr>
                  </pic:nvPicPr>
                  <pic:blipFill rotWithShape="1">
                    <a:blip r:embed="rId12" cstate="print">
                      <a:extLst>
                        <a:ext uri="{28A0092B-C50C-407E-A947-70E740481C1C}">
                          <a14:useLocalDpi xmlns:a14="http://schemas.microsoft.com/office/drawing/2010/main" val="0"/>
                        </a:ext>
                      </a:extLst>
                    </a:blip>
                    <a:srcRect l="-962" t="-477" r="962" b="25614"/>
                    <a:stretch/>
                  </pic:blipFill>
                  <pic:spPr>
                    <a:xfrm>
                      <a:off x="0" y="0"/>
                      <a:ext cx="1347998" cy="832529"/>
                    </a:xfrm>
                    <a:prstGeom prst="rect">
                      <a:avLst/>
                    </a:prstGeom>
                  </pic:spPr>
                </pic:pic>
              </a:graphicData>
            </a:graphic>
            <wp14:sizeRelH relativeFrom="margin">
              <wp14:pctWidth>0</wp14:pctWidth>
            </wp14:sizeRelH>
            <wp14:sizeRelV relativeFrom="margin">
              <wp14:pctHeight>0</wp14:pctHeight>
            </wp14:sizeRelV>
          </wp:anchor>
        </w:drawing>
      </w:r>
      <w:r w:rsidR="00C13123" w:rsidRPr="003D662E">
        <w:rPr>
          <w:color w:val="006699"/>
          <w:lang w:val="en-US"/>
        </w:rPr>
        <w:br w:type="page"/>
      </w:r>
    </w:p>
    <w:p w14:paraId="08358BF9" w14:textId="3EC00A0E" w:rsidR="00FE7B8C" w:rsidRPr="00526D58" w:rsidRDefault="00FE7B8C" w:rsidP="00FE7B8C">
      <w:pPr>
        <w:rPr>
          <w:rFonts w:ascii="Calibri Light" w:hAnsi="Calibri Light" w:cs="Calibri Light"/>
          <w:color w:val="76A1AF"/>
          <w:sz w:val="32"/>
          <w:szCs w:val="32"/>
          <w:lang w:val="en-US"/>
        </w:rPr>
      </w:pPr>
      <w:r w:rsidRPr="00526D58">
        <w:rPr>
          <w:rFonts w:ascii="Calibri Light" w:hAnsi="Calibri Light" w:cs="Calibri Light"/>
          <w:color w:val="76A1AF"/>
          <w:sz w:val="32"/>
          <w:szCs w:val="32"/>
          <w:lang w:val="en-US"/>
        </w:rPr>
        <w:lastRenderedPageBreak/>
        <w:t>Executive Summary</w:t>
      </w:r>
    </w:p>
    <w:p w14:paraId="27CD45C4" w14:textId="31C9BB72" w:rsidR="00C71F3D" w:rsidRPr="003D662E" w:rsidRDefault="00460448" w:rsidP="00BB4DE1">
      <w:pPr>
        <w:jc w:val="both"/>
        <w:rPr>
          <w:lang w:val="en-US"/>
        </w:rPr>
      </w:pPr>
      <w:r w:rsidRPr="003D662E">
        <w:rPr>
          <w:lang w:val="en-US"/>
        </w:rPr>
        <w:t xml:space="preserve">The </w:t>
      </w:r>
      <w:r w:rsidR="00526D58">
        <w:rPr>
          <w:lang w:val="en-US"/>
        </w:rPr>
        <w:t>oktoflow</w:t>
      </w:r>
      <w:r w:rsidRPr="003D662E">
        <w:rPr>
          <w:lang w:val="en-US"/>
        </w:rPr>
        <w:t xml:space="preserve"> platform</w:t>
      </w:r>
      <w:r w:rsidR="003321C9">
        <w:rPr>
          <w:lang w:val="en-US"/>
        </w:rPr>
        <w:t xml:space="preserve"> </w:t>
      </w:r>
      <w:r w:rsidR="00526D58">
        <w:rPr>
          <w:lang w:val="en-US"/>
        </w:rPr>
        <w:t>(initially developed in the BMWK project IIP-Ecosphere)</w:t>
      </w:r>
      <w:r w:rsidRPr="003D662E">
        <w:rPr>
          <w:lang w:val="en-US"/>
        </w:rPr>
        <w:t xml:space="preserve"> is a novel platform for Industry 4.0, e.g., </w:t>
      </w:r>
      <w:r w:rsidR="00526D58">
        <w:rPr>
          <w:lang w:val="en-US"/>
        </w:rPr>
        <w:t xml:space="preserve">based on </w:t>
      </w:r>
      <w:r w:rsidRPr="003D662E">
        <w:rPr>
          <w:lang w:val="en-US"/>
        </w:rPr>
        <w:t>asset administration shells as interfaces for software components and resources, unified edge deployment, an AI toolkit or seamless configuration of a platform from network settings via services up to applications running on the platform. This platform handbook provides insights into the rationales, ideas and concepts that make up the design and the realization of the platform, ranging</w:t>
      </w:r>
      <w:r w:rsidR="00913CC2" w:rsidRPr="003D662E">
        <w:rPr>
          <w:lang w:val="en-US"/>
        </w:rPr>
        <w:t xml:space="preserve"> from an overall layered architecture over a detailed discussion of the design and realization state of each layer up to cross-cutting mechanisms such as the configuration model or the </w:t>
      </w:r>
      <w:r w:rsidR="00DE6D62" w:rsidRPr="003D662E">
        <w:rPr>
          <w:lang w:val="en-US"/>
        </w:rPr>
        <w:t xml:space="preserve">related </w:t>
      </w:r>
      <w:r w:rsidR="00913CC2" w:rsidRPr="003D662E">
        <w:rPr>
          <w:lang w:val="en-US"/>
        </w:rPr>
        <w:t>code</w:t>
      </w:r>
      <w:r w:rsidR="00DE6D62" w:rsidRPr="003D662E">
        <w:rPr>
          <w:lang w:val="en-US"/>
        </w:rPr>
        <w:t>/artifact</w:t>
      </w:r>
      <w:r w:rsidR="00913CC2" w:rsidRPr="003D662E">
        <w:rPr>
          <w:lang w:val="en-US"/>
        </w:rPr>
        <w:t xml:space="preserve"> generation. </w:t>
      </w:r>
    </w:p>
    <w:p w14:paraId="57A7D902" w14:textId="2328DE1B" w:rsidR="00460448" w:rsidRPr="003D662E" w:rsidRDefault="00C71F3D" w:rsidP="00BB4DE1">
      <w:pPr>
        <w:jc w:val="both"/>
        <w:rPr>
          <w:lang w:val="en-US"/>
        </w:rPr>
      </w:pPr>
      <w:r w:rsidRPr="003D662E">
        <w:rPr>
          <w:lang w:val="en-US"/>
        </w:rPr>
        <w:t xml:space="preserve">This platform handbook addresses the technical side of the platform and builds on the intensive prior work on requirements (usage view and functional/quality requirements of the platform). </w:t>
      </w:r>
      <w:r w:rsidR="000239F2" w:rsidRPr="003D662E">
        <w:rPr>
          <w:lang w:val="en-US"/>
        </w:rPr>
        <w:t>This handbook shall provide means for deeper technical discussions with partners, stakeholders and interested parties, but also allow for a technical understanding to contribute to the platform, e.g., in terms of protocols, platform connectors, services or demonstration applications.</w:t>
      </w:r>
    </w:p>
    <w:p w14:paraId="65152F5C" w14:textId="254F30C6" w:rsidR="003A0312" w:rsidRPr="003D662E" w:rsidRDefault="003A0312" w:rsidP="00BB4DE1">
      <w:pPr>
        <w:jc w:val="both"/>
        <w:rPr>
          <w:lang w:val="en-US"/>
        </w:rPr>
      </w:pPr>
      <w:r w:rsidRPr="003D662E">
        <w:rPr>
          <w:lang w:val="en-US"/>
        </w:rPr>
        <w:t xml:space="preserve">This version of the handbook focuses on the platform release as of </w:t>
      </w:r>
      <w:r w:rsidR="00332058">
        <w:rPr>
          <w:highlight w:val="yellow"/>
          <w:lang w:val="en-US"/>
        </w:rPr>
        <w:t>XXX</w:t>
      </w:r>
      <w:r w:rsidRPr="00526D58">
        <w:rPr>
          <w:highlight w:val="yellow"/>
          <w:lang w:val="en-US"/>
        </w:rPr>
        <w:t xml:space="preserve"> 202</w:t>
      </w:r>
      <w:r w:rsidR="002F5A9D">
        <w:rPr>
          <w:highlight w:val="yellow"/>
          <w:lang w:val="en-US"/>
        </w:rPr>
        <w:t>5</w:t>
      </w:r>
      <w:r w:rsidRPr="00526D58">
        <w:rPr>
          <w:highlight w:val="yellow"/>
          <w:lang w:val="en-US"/>
        </w:rPr>
        <w:t xml:space="preserve"> (version 0.</w:t>
      </w:r>
      <w:r w:rsidR="00217A67">
        <w:rPr>
          <w:highlight w:val="yellow"/>
          <w:lang w:val="en-US"/>
        </w:rPr>
        <w:t>8</w:t>
      </w:r>
      <w:r w:rsidRPr="00526D58">
        <w:rPr>
          <w:highlight w:val="yellow"/>
          <w:lang w:val="en-US"/>
        </w:rPr>
        <w:t>)</w:t>
      </w:r>
      <w:r w:rsidRPr="003D662E">
        <w:rPr>
          <w:lang w:val="en-US"/>
        </w:rPr>
        <w:t xml:space="preserve"> and supersedes older versions of this handbook/the platform.</w:t>
      </w:r>
    </w:p>
    <w:p w14:paraId="2F199AF9" w14:textId="3F2AFABD" w:rsidR="00D512EA" w:rsidRDefault="00D512EA" w:rsidP="00BB4DE1">
      <w:pPr>
        <w:jc w:val="both"/>
        <w:rPr>
          <w:lang w:val="en-US"/>
        </w:rPr>
      </w:pPr>
      <w:r w:rsidRPr="003D662E">
        <w:rPr>
          <w:b/>
          <w:lang w:val="en-US"/>
        </w:rPr>
        <w:t>Acknowledgements:</w:t>
      </w:r>
      <w:r w:rsidRPr="003D662E">
        <w:rPr>
          <w:lang w:val="en-US"/>
        </w:rPr>
        <w:t xml:space="preserve"> We are grateful to Dr. Christian Sauer</w:t>
      </w:r>
      <w:r w:rsidR="00144375" w:rsidRPr="003D662E">
        <w:rPr>
          <w:lang w:val="en-US"/>
        </w:rPr>
        <w:t xml:space="preserve"> and Alexander Weber</w:t>
      </w:r>
      <w:r w:rsidRPr="003D662E">
        <w:rPr>
          <w:lang w:val="en-US"/>
        </w:rPr>
        <w:t xml:space="preserve"> from the Software Systems Engineering Group of the University of Hildesheim for cross-reading this document and providing valuable feedback and ideas for improvement.</w:t>
      </w:r>
      <w:r w:rsidR="00C8759F">
        <w:rPr>
          <w:lang w:val="en-US"/>
        </w:rPr>
        <w:t xml:space="preserve"> Further, we would like to thank Christian Nikolajew for his work on the MODBUS/TCP </w:t>
      </w:r>
      <w:r w:rsidR="00F02A7A">
        <w:rPr>
          <w:lang w:val="en-US"/>
        </w:rPr>
        <w:t xml:space="preserve">and REST </w:t>
      </w:r>
      <w:r w:rsidR="00C8759F">
        <w:rPr>
          <w:lang w:val="en-US"/>
        </w:rPr>
        <w:t>connector</w:t>
      </w:r>
      <w:r w:rsidR="00F02A7A">
        <w:rPr>
          <w:lang w:val="en-US"/>
        </w:rPr>
        <w:t>s</w:t>
      </w:r>
      <w:r w:rsidR="00631A67">
        <w:rPr>
          <w:lang w:val="en-US"/>
        </w:rPr>
        <w:t>, Jobst Hillebrandt for his work on the ADS connector</w:t>
      </w:r>
      <w:r w:rsidR="00C8759F">
        <w:rPr>
          <w:lang w:val="en-US"/>
        </w:rPr>
        <w:t xml:space="preserve"> as well as Thomas Lepper and Aleks Arzer from PZH/IFW of the Leibniz University Hannover for their testing support and input.</w:t>
      </w:r>
    </w:p>
    <w:p w14:paraId="38FF43E2" w14:textId="1D2D521B" w:rsidR="008C0904" w:rsidRPr="003D662E" w:rsidRDefault="00C0791F" w:rsidP="00BB4DE1">
      <w:pPr>
        <w:jc w:val="both"/>
        <w:rPr>
          <w:lang w:val="en-US"/>
        </w:rPr>
      </w:pPr>
      <w:r>
        <w:rPr>
          <w:lang w:val="en-US"/>
        </w:rPr>
        <w:t xml:space="preserve">oktoflow was partially supported by the BMWK project IIP-Ecosphere (grant </w:t>
      </w:r>
      <w:r w:rsidRPr="00C0791F">
        <w:rPr>
          <w:lang w:val="en-US"/>
        </w:rPr>
        <w:t>01MK20006</w:t>
      </w:r>
      <w:r w:rsidR="00096112">
        <w:rPr>
          <w:lang w:val="en-US"/>
        </w:rPr>
        <w:t>C</w:t>
      </w:r>
      <w:r>
        <w:rPr>
          <w:lang w:val="en-US"/>
        </w:rPr>
        <w:t xml:space="preserve">) and </w:t>
      </w:r>
      <w:r w:rsidR="009848BD">
        <w:rPr>
          <w:lang w:val="en-US"/>
        </w:rPr>
        <w:t xml:space="preserve">DatiPilot </w:t>
      </w:r>
      <w:r>
        <w:rPr>
          <w:lang w:val="en-US"/>
        </w:rPr>
        <w:t>ReGaP-PgE (grant 03DPC1511B)</w:t>
      </w:r>
      <w:r w:rsidR="0080196C">
        <w:rPr>
          <w:lang w:val="en-US"/>
        </w:rPr>
        <w:t xml:space="preserve"> and by the </w:t>
      </w:r>
      <w:r w:rsidR="00057504">
        <w:rPr>
          <w:lang w:val="en-US"/>
        </w:rPr>
        <w:t>BMFTR</w:t>
      </w:r>
      <w:r w:rsidR="0080196C">
        <w:rPr>
          <w:lang w:val="en-US"/>
        </w:rPr>
        <w:t xml:space="preserve"> </w:t>
      </w:r>
      <w:r w:rsidR="0080196C" w:rsidRPr="0080196C">
        <w:rPr>
          <w:lang w:val="en-US"/>
        </w:rPr>
        <w:t>DatiPilot Innovationcommunity ReGaP</w:t>
      </w:r>
      <w:r w:rsidR="0080196C">
        <w:rPr>
          <w:lang w:val="en-US"/>
        </w:rPr>
        <w:t>,</w:t>
      </w:r>
      <w:r w:rsidR="0080196C" w:rsidRPr="0080196C">
        <w:rPr>
          <w:lang w:val="en-US"/>
        </w:rPr>
        <w:t xml:space="preserve"> sub-project ReGaP-PgE</w:t>
      </w:r>
      <w:r w:rsidR="0080196C">
        <w:rPr>
          <w:lang w:val="en-US"/>
        </w:rPr>
        <w:t>,</w:t>
      </w:r>
      <w:r w:rsidR="0080196C" w:rsidRPr="0080196C">
        <w:rPr>
          <w:lang w:val="en-US"/>
        </w:rPr>
        <w:t xml:space="preserve"> (grant 03DPC1511B).</w:t>
      </w:r>
    </w:p>
    <w:p w14:paraId="17CA38C0" w14:textId="04C9603C" w:rsidR="00FE7B8C" w:rsidRPr="003D662E" w:rsidRDefault="00FE7B8C">
      <w:pPr>
        <w:rPr>
          <w:lang w:val="en-US"/>
        </w:rPr>
      </w:pPr>
      <w:r w:rsidRPr="003D662E">
        <w:rPr>
          <w:lang w:val="en-US"/>
        </w:rPr>
        <w:br w:type="page"/>
      </w:r>
    </w:p>
    <w:sdt>
      <w:sdtPr>
        <w:rPr>
          <w:rFonts w:asciiTheme="minorHAnsi" w:eastAsiaTheme="minorHAnsi" w:hAnsiTheme="minorHAnsi" w:cstheme="minorBidi"/>
          <w:color w:val="auto"/>
          <w:sz w:val="22"/>
          <w:szCs w:val="22"/>
          <w:lang w:val="en-US" w:eastAsia="en-US"/>
        </w:rPr>
        <w:id w:val="-1334215276"/>
        <w:docPartObj>
          <w:docPartGallery w:val="Table of Contents"/>
          <w:docPartUnique/>
        </w:docPartObj>
      </w:sdtPr>
      <w:sdtEndPr>
        <w:rPr>
          <w:b/>
          <w:bCs/>
        </w:rPr>
      </w:sdtEndPr>
      <w:sdtContent>
        <w:p w14:paraId="43EFCC5B" w14:textId="763287AA" w:rsidR="005C7860" w:rsidRPr="003D662E" w:rsidRDefault="00562FA4" w:rsidP="003E2FF5">
          <w:pPr>
            <w:pStyle w:val="TOCHeading"/>
            <w:pBdr>
              <w:bottom w:val="none" w:sz="0" w:space="0" w:color="auto"/>
            </w:pBdr>
            <w:rPr>
              <w:lang w:val="en-US"/>
            </w:rPr>
          </w:pPr>
          <w:r w:rsidRPr="003D662E">
            <w:rPr>
              <w:lang w:val="en-US"/>
            </w:rPr>
            <w:t>Contents</w:t>
          </w:r>
        </w:p>
        <w:p w14:paraId="5F1323FA" w14:textId="286B050E" w:rsidR="00161DDF" w:rsidRDefault="005C7860">
          <w:pPr>
            <w:pStyle w:val="TOC1"/>
            <w:rPr>
              <w:rFonts w:eastAsiaTheme="minorEastAsia"/>
              <w:noProof/>
              <w:kern w:val="2"/>
              <w:sz w:val="24"/>
              <w:szCs w:val="24"/>
              <w:lang w:val="en-DE" w:eastAsia="en-DE"/>
              <w14:ligatures w14:val="standardContextual"/>
            </w:rPr>
          </w:pPr>
          <w:r w:rsidRPr="003D662E">
            <w:rPr>
              <w:lang w:val="en-US"/>
            </w:rPr>
            <w:fldChar w:fldCharType="begin"/>
          </w:r>
          <w:r w:rsidRPr="003D662E">
            <w:rPr>
              <w:lang w:val="en-US"/>
            </w:rPr>
            <w:instrText xml:space="preserve"> TOC \o "1-3" \h \z \u </w:instrText>
          </w:r>
          <w:r w:rsidRPr="003D662E">
            <w:rPr>
              <w:lang w:val="en-US"/>
            </w:rPr>
            <w:fldChar w:fldCharType="separate"/>
          </w:r>
          <w:hyperlink w:anchor="_Toc216439626" w:history="1">
            <w:r w:rsidR="00161DDF" w:rsidRPr="002B2A73">
              <w:rPr>
                <w:rStyle w:val="Hyperlink"/>
                <w:noProof/>
                <w:lang w:val="en-US"/>
              </w:rPr>
              <w:t>1</w:t>
            </w:r>
            <w:r w:rsidR="00161DDF">
              <w:rPr>
                <w:rFonts w:eastAsiaTheme="minorEastAsia"/>
                <w:noProof/>
                <w:kern w:val="2"/>
                <w:sz w:val="24"/>
                <w:szCs w:val="24"/>
                <w:lang w:val="en-DE" w:eastAsia="en-DE"/>
                <w14:ligatures w14:val="standardContextual"/>
              </w:rPr>
              <w:tab/>
            </w:r>
            <w:r w:rsidR="00161DDF" w:rsidRPr="002B2A73">
              <w:rPr>
                <w:rStyle w:val="Hyperlink"/>
                <w:noProof/>
                <w:lang w:val="en-US"/>
              </w:rPr>
              <w:t>Introduction</w:t>
            </w:r>
            <w:r w:rsidR="00161DDF">
              <w:rPr>
                <w:noProof/>
                <w:webHidden/>
              </w:rPr>
              <w:tab/>
            </w:r>
            <w:r w:rsidR="00161DDF">
              <w:rPr>
                <w:noProof/>
                <w:webHidden/>
              </w:rPr>
              <w:fldChar w:fldCharType="begin"/>
            </w:r>
            <w:r w:rsidR="00161DDF">
              <w:rPr>
                <w:noProof/>
                <w:webHidden/>
              </w:rPr>
              <w:instrText xml:space="preserve"> PAGEREF _Toc216439626 \h </w:instrText>
            </w:r>
            <w:r w:rsidR="00161DDF">
              <w:rPr>
                <w:noProof/>
                <w:webHidden/>
              </w:rPr>
            </w:r>
            <w:r w:rsidR="00161DDF">
              <w:rPr>
                <w:noProof/>
                <w:webHidden/>
              </w:rPr>
              <w:fldChar w:fldCharType="separate"/>
            </w:r>
            <w:r w:rsidR="00C62E87">
              <w:rPr>
                <w:noProof/>
                <w:webHidden/>
              </w:rPr>
              <w:t>6</w:t>
            </w:r>
            <w:r w:rsidR="00161DDF">
              <w:rPr>
                <w:noProof/>
                <w:webHidden/>
              </w:rPr>
              <w:fldChar w:fldCharType="end"/>
            </w:r>
          </w:hyperlink>
        </w:p>
        <w:p w14:paraId="7C5810DF" w14:textId="47936BDA" w:rsidR="00161DDF" w:rsidRDefault="00000000">
          <w:pPr>
            <w:pStyle w:val="TOC2"/>
            <w:rPr>
              <w:rFonts w:eastAsiaTheme="minorEastAsia"/>
              <w:noProof/>
              <w:kern w:val="2"/>
              <w:sz w:val="24"/>
              <w:szCs w:val="24"/>
              <w:lang w:val="en-DE" w:eastAsia="en-DE"/>
              <w14:ligatures w14:val="standardContextual"/>
            </w:rPr>
          </w:pPr>
          <w:hyperlink w:anchor="_Toc216439627" w:history="1">
            <w:r w:rsidR="00161DDF" w:rsidRPr="002B2A73">
              <w:rPr>
                <w:rStyle w:val="Hyperlink"/>
                <w:noProof/>
                <w:lang w:val="en-US"/>
              </w:rPr>
              <w:t>1.1</w:t>
            </w:r>
            <w:r w:rsidR="00161DDF">
              <w:rPr>
                <w:rFonts w:eastAsiaTheme="minorEastAsia"/>
                <w:noProof/>
                <w:kern w:val="2"/>
                <w:sz w:val="24"/>
                <w:szCs w:val="24"/>
                <w:lang w:val="en-DE" w:eastAsia="en-DE"/>
                <w14:ligatures w14:val="standardContextual"/>
              </w:rPr>
              <w:tab/>
            </w:r>
            <w:r w:rsidR="00161DDF" w:rsidRPr="002B2A73">
              <w:rPr>
                <w:rStyle w:val="Hyperlink"/>
                <w:noProof/>
                <w:lang w:val="en-US"/>
              </w:rPr>
              <w:t>Motivation and Goals</w:t>
            </w:r>
            <w:r w:rsidR="00161DDF">
              <w:rPr>
                <w:noProof/>
                <w:webHidden/>
              </w:rPr>
              <w:tab/>
            </w:r>
            <w:r w:rsidR="00161DDF">
              <w:rPr>
                <w:noProof/>
                <w:webHidden/>
              </w:rPr>
              <w:fldChar w:fldCharType="begin"/>
            </w:r>
            <w:r w:rsidR="00161DDF">
              <w:rPr>
                <w:noProof/>
                <w:webHidden/>
              </w:rPr>
              <w:instrText xml:space="preserve"> PAGEREF _Toc216439627 \h </w:instrText>
            </w:r>
            <w:r w:rsidR="00161DDF">
              <w:rPr>
                <w:noProof/>
                <w:webHidden/>
              </w:rPr>
            </w:r>
            <w:r w:rsidR="00161DDF">
              <w:rPr>
                <w:noProof/>
                <w:webHidden/>
              </w:rPr>
              <w:fldChar w:fldCharType="separate"/>
            </w:r>
            <w:r w:rsidR="00C62E87">
              <w:rPr>
                <w:noProof/>
                <w:webHidden/>
              </w:rPr>
              <w:t>6</w:t>
            </w:r>
            <w:r w:rsidR="00161DDF">
              <w:rPr>
                <w:noProof/>
                <w:webHidden/>
              </w:rPr>
              <w:fldChar w:fldCharType="end"/>
            </w:r>
          </w:hyperlink>
        </w:p>
        <w:p w14:paraId="598C4028" w14:textId="1786FC4D" w:rsidR="00161DDF" w:rsidRDefault="00000000">
          <w:pPr>
            <w:pStyle w:val="TOC2"/>
            <w:rPr>
              <w:rFonts w:eastAsiaTheme="minorEastAsia"/>
              <w:noProof/>
              <w:kern w:val="2"/>
              <w:sz w:val="24"/>
              <w:szCs w:val="24"/>
              <w:lang w:val="en-DE" w:eastAsia="en-DE"/>
              <w14:ligatures w14:val="standardContextual"/>
            </w:rPr>
          </w:pPr>
          <w:hyperlink w:anchor="_Toc216439628" w:history="1">
            <w:r w:rsidR="00161DDF" w:rsidRPr="002B2A73">
              <w:rPr>
                <w:rStyle w:val="Hyperlink"/>
                <w:noProof/>
                <w:lang w:val="en-US"/>
              </w:rPr>
              <w:t>1.2</w:t>
            </w:r>
            <w:r w:rsidR="00161DDF">
              <w:rPr>
                <w:rFonts w:eastAsiaTheme="minorEastAsia"/>
                <w:noProof/>
                <w:kern w:val="2"/>
                <w:sz w:val="24"/>
                <w:szCs w:val="24"/>
                <w:lang w:val="en-DE" w:eastAsia="en-DE"/>
                <w14:ligatures w14:val="standardContextual"/>
              </w:rPr>
              <w:tab/>
            </w:r>
            <w:r w:rsidR="00161DDF" w:rsidRPr="002B2A73">
              <w:rPr>
                <w:rStyle w:val="Hyperlink"/>
                <w:noProof/>
                <w:lang w:val="en-US"/>
              </w:rPr>
              <w:t>Structure of the document</w:t>
            </w:r>
            <w:r w:rsidR="00161DDF">
              <w:rPr>
                <w:noProof/>
                <w:webHidden/>
              </w:rPr>
              <w:tab/>
            </w:r>
            <w:r w:rsidR="00161DDF">
              <w:rPr>
                <w:noProof/>
                <w:webHidden/>
              </w:rPr>
              <w:fldChar w:fldCharType="begin"/>
            </w:r>
            <w:r w:rsidR="00161DDF">
              <w:rPr>
                <w:noProof/>
                <w:webHidden/>
              </w:rPr>
              <w:instrText xml:space="preserve"> PAGEREF _Toc216439628 \h </w:instrText>
            </w:r>
            <w:r w:rsidR="00161DDF">
              <w:rPr>
                <w:noProof/>
                <w:webHidden/>
              </w:rPr>
            </w:r>
            <w:r w:rsidR="00161DDF">
              <w:rPr>
                <w:noProof/>
                <w:webHidden/>
              </w:rPr>
              <w:fldChar w:fldCharType="separate"/>
            </w:r>
            <w:r w:rsidR="00C62E87">
              <w:rPr>
                <w:noProof/>
                <w:webHidden/>
              </w:rPr>
              <w:t>7</w:t>
            </w:r>
            <w:r w:rsidR="00161DDF">
              <w:rPr>
                <w:noProof/>
                <w:webHidden/>
              </w:rPr>
              <w:fldChar w:fldCharType="end"/>
            </w:r>
          </w:hyperlink>
        </w:p>
        <w:p w14:paraId="74863630" w14:textId="3329F99F" w:rsidR="00161DDF" w:rsidRDefault="00000000">
          <w:pPr>
            <w:pStyle w:val="TOC1"/>
            <w:rPr>
              <w:rFonts w:eastAsiaTheme="minorEastAsia"/>
              <w:noProof/>
              <w:kern w:val="2"/>
              <w:sz w:val="24"/>
              <w:szCs w:val="24"/>
              <w:lang w:val="en-DE" w:eastAsia="en-DE"/>
              <w14:ligatures w14:val="standardContextual"/>
            </w:rPr>
          </w:pPr>
          <w:hyperlink w:anchor="_Toc216439629" w:history="1">
            <w:r w:rsidR="00161DDF" w:rsidRPr="002B2A73">
              <w:rPr>
                <w:rStyle w:val="Hyperlink"/>
                <w:noProof/>
                <w:lang w:val="en-US"/>
              </w:rPr>
              <w:t>2</w:t>
            </w:r>
            <w:r w:rsidR="00161DDF">
              <w:rPr>
                <w:rFonts w:eastAsiaTheme="minorEastAsia"/>
                <w:noProof/>
                <w:kern w:val="2"/>
                <w:sz w:val="24"/>
                <w:szCs w:val="24"/>
                <w:lang w:val="en-DE" w:eastAsia="en-DE"/>
                <w14:ligatures w14:val="standardContextual"/>
              </w:rPr>
              <w:tab/>
            </w:r>
            <w:r w:rsidR="00161DDF" w:rsidRPr="002B2A73">
              <w:rPr>
                <w:rStyle w:val="Hyperlink"/>
                <w:noProof/>
                <w:lang w:val="en-US"/>
              </w:rPr>
              <w:t>Tooling and Basic Technical Decisions</w:t>
            </w:r>
            <w:r w:rsidR="00161DDF">
              <w:rPr>
                <w:noProof/>
                <w:webHidden/>
              </w:rPr>
              <w:tab/>
            </w:r>
            <w:r w:rsidR="00161DDF">
              <w:rPr>
                <w:noProof/>
                <w:webHidden/>
              </w:rPr>
              <w:fldChar w:fldCharType="begin"/>
            </w:r>
            <w:r w:rsidR="00161DDF">
              <w:rPr>
                <w:noProof/>
                <w:webHidden/>
              </w:rPr>
              <w:instrText xml:space="preserve"> PAGEREF _Toc216439629 \h </w:instrText>
            </w:r>
            <w:r w:rsidR="00161DDF">
              <w:rPr>
                <w:noProof/>
                <w:webHidden/>
              </w:rPr>
            </w:r>
            <w:r w:rsidR="00161DDF">
              <w:rPr>
                <w:noProof/>
                <w:webHidden/>
              </w:rPr>
              <w:fldChar w:fldCharType="separate"/>
            </w:r>
            <w:r w:rsidR="00C62E87">
              <w:rPr>
                <w:noProof/>
                <w:webHidden/>
              </w:rPr>
              <w:t>9</w:t>
            </w:r>
            <w:r w:rsidR="00161DDF">
              <w:rPr>
                <w:noProof/>
                <w:webHidden/>
              </w:rPr>
              <w:fldChar w:fldCharType="end"/>
            </w:r>
          </w:hyperlink>
        </w:p>
        <w:p w14:paraId="5BD9D2B6" w14:textId="554529C7" w:rsidR="00161DDF" w:rsidRDefault="00000000">
          <w:pPr>
            <w:pStyle w:val="TOC1"/>
            <w:rPr>
              <w:rFonts w:eastAsiaTheme="minorEastAsia"/>
              <w:noProof/>
              <w:kern w:val="2"/>
              <w:sz w:val="24"/>
              <w:szCs w:val="24"/>
              <w:lang w:val="en-DE" w:eastAsia="en-DE"/>
              <w14:ligatures w14:val="standardContextual"/>
            </w:rPr>
          </w:pPr>
          <w:hyperlink w:anchor="_Toc216439630" w:history="1">
            <w:r w:rsidR="00161DDF" w:rsidRPr="002B2A73">
              <w:rPr>
                <w:rStyle w:val="Hyperlink"/>
                <w:noProof/>
                <w:lang w:val="en-US"/>
              </w:rPr>
              <w:t>3</w:t>
            </w:r>
            <w:r w:rsidR="00161DDF">
              <w:rPr>
                <w:rFonts w:eastAsiaTheme="minorEastAsia"/>
                <w:noProof/>
                <w:kern w:val="2"/>
                <w:sz w:val="24"/>
                <w:szCs w:val="24"/>
                <w:lang w:val="en-DE" w:eastAsia="en-DE"/>
                <w14:ligatures w14:val="standardContextual"/>
              </w:rPr>
              <w:tab/>
            </w:r>
            <w:r w:rsidR="00161DDF" w:rsidRPr="002B2A73">
              <w:rPr>
                <w:rStyle w:val="Hyperlink"/>
                <w:noProof/>
                <w:lang w:val="en-US"/>
              </w:rPr>
              <w:t>Architecture</w:t>
            </w:r>
            <w:r w:rsidR="00161DDF">
              <w:rPr>
                <w:noProof/>
                <w:webHidden/>
              </w:rPr>
              <w:tab/>
            </w:r>
            <w:r w:rsidR="00161DDF">
              <w:rPr>
                <w:noProof/>
                <w:webHidden/>
              </w:rPr>
              <w:fldChar w:fldCharType="begin"/>
            </w:r>
            <w:r w:rsidR="00161DDF">
              <w:rPr>
                <w:noProof/>
                <w:webHidden/>
              </w:rPr>
              <w:instrText xml:space="preserve"> PAGEREF _Toc216439630 \h </w:instrText>
            </w:r>
            <w:r w:rsidR="00161DDF">
              <w:rPr>
                <w:noProof/>
                <w:webHidden/>
              </w:rPr>
            </w:r>
            <w:r w:rsidR="00161DDF">
              <w:rPr>
                <w:noProof/>
                <w:webHidden/>
              </w:rPr>
              <w:fldChar w:fldCharType="separate"/>
            </w:r>
            <w:r w:rsidR="00C62E87">
              <w:rPr>
                <w:noProof/>
                <w:webHidden/>
              </w:rPr>
              <w:t>13</w:t>
            </w:r>
            <w:r w:rsidR="00161DDF">
              <w:rPr>
                <w:noProof/>
                <w:webHidden/>
              </w:rPr>
              <w:fldChar w:fldCharType="end"/>
            </w:r>
          </w:hyperlink>
        </w:p>
        <w:p w14:paraId="4E7572F2" w14:textId="68B81681" w:rsidR="00161DDF" w:rsidRDefault="00000000">
          <w:pPr>
            <w:pStyle w:val="TOC2"/>
            <w:rPr>
              <w:rFonts w:eastAsiaTheme="minorEastAsia"/>
              <w:noProof/>
              <w:kern w:val="2"/>
              <w:sz w:val="24"/>
              <w:szCs w:val="24"/>
              <w:lang w:val="en-DE" w:eastAsia="en-DE"/>
              <w14:ligatures w14:val="standardContextual"/>
            </w:rPr>
          </w:pPr>
          <w:hyperlink w:anchor="_Toc216439631" w:history="1">
            <w:r w:rsidR="00161DDF" w:rsidRPr="002B2A73">
              <w:rPr>
                <w:rStyle w:val="Hyperlink"/>
                <w:noProof/>
                <w:lang w:val="en-US"/>
              </w:rPr>
              <w:t>3.1</w:t>
            </w:r>
            <w:r w:rsidR="00161DDF">
              <w:rPr>
                <w:rFonts w:eastAsiaTheme="minorEastAsia"/>
                <w:noProof/>
                <w:kern w:val="2"/>
                <w:sz w:val="24"/>
                <w:szCs w:val="24"/>
                <w:lang w:val="en-DE" w:eastAsia="en-DE"/>
                <w14:ligatures w14:val="standardContextual"/>
              </w:rPr>
              <w:tab/>
            </w:r>
            <w:r w:rsidR="00161DDF" w:rsidRPr="002B2A73">
              <w:rPr>
                <w:rStyle w:val="Hyperlink"/>
                <w:noProof/>
                <w:lang w:val="en-US"/>
              </w:rPr>
              <w:t>Overview</w:t>
            </w:r>
            <w:r w:rsidR="00161DDF">
              <w:rPr>
                <w:noProof/>
                <w:webHidden/>
              </w:rPr>
              <w:tab/>
            </w:r>
            <w:r w:rsidR="00161DDF">
              <w:rPr>
                <w:noProof/>
                <w:webHidden/>
              </w:rPr>
              <w:fldChar w:fldCharType="begin"/>
            </w:r>
            <w:r w:rsidR="00161DDF">
              <w:rPr>
                <w:noProof/>
                <w:webHidden/>
              </w:rPr>
              <w:instrText xml:space="preserve"> PAGEREF _Toc216439631 \h </w:instrText>
            </w:r>
            <w:r w:rsidR="00161DDF">
              <w:rPr>
                <w:noProof/>
                <w:webHidden/>
              </w:rPr>
            </w:r>
            <w:r w:rsidR="00161DDF">
              <w:rPr>
                <w:noProof/>
                <w:webHidden/>
              </w:rPr>
              <w:fldChar w:fldCharType="separate"/>
            </w:r>
            <w:r w:rsidR="00C62E87">
              <w:rPr>
                <w:noProof/>
                <w:webHidden/>
              </w:rPr>
              <w:t>13</w:t>
            </w:r>
            <w:r w:rsidR="00161DDF">
              <w:rPr>
                <w:noProof/>
                <w:webHidden/>
              </w:rPr>
              <w:fldChar w:fldCharType="end"/>
            </w:r>
          </w:hyperlink>
        </w:p>
        <w:p w14:paraId="0AC79E29" w14:textId="4AA9E213" w:rsidR="00161DDF" w:rsidRDefault="00000000">
          <w:pPr>
            <w:pStyle w:val="TOC3"/>
            <w:tabs>
              <w:tab w:val="left" w:pos="1320"/>
              <w:tab w:val="right" w:leader="dot" w:pos="9062"/>
            </w:tabs>
            <w:rPr>
              <w:rFonts w:eastAsiaTheme="minorEastAsia"/>
              <w:noProof/>
              <w:kern w:val="2"/>
              <w:sz w:val="24"/>
              <w:szCs w:val="24"/>
              <w:lang w:val="en-DE" w:eastAsia="en-DE"/>
              <w14:ligatures w14:val="standardContextual"/>
            </w:rPr>
          </w:pPr>
          <w:hyperlink w:anchor="_Toc216439632" w:history="1">
            <w:r w:rsidR="00161DDF" w:rsidRPr="002B2A73">
              <w:rPr>
                <w:rStyle w:val="Hyperlink"/>
                <w:noProof/>
                <w:lang w:val="en-US"/>
              </w:rPr>
              <w:t>3.1.1</w:t>
            </w:r>
            <w:r w:rsidR="00161DDF">
              <w:rPr>
                <w:rFonts w:eastAsiaTheme="minorEastAsia"/>
                <w:noProof/>
                <w:kern w:val="2"/>
                <w:sz w:val="24"/>
                <w:szCs w:val="24"/>
                <w:lang w:val="en-DE" w:eastAsia="en-DE"/>
                <w14:ligatures w14:val="standardContextual"/>
              </w:rPr>
              <w:tab/>
            </w:r>
            <w:r w:rsidR="00161DDF" w:rsidRPr="002B2A73">
              <w:rPr>
                <w:rStyle w:val="Hyperlink"/>
                <w:noProof/>
                <w:lang w:val="en-US"/>
              </w:rPr>
              <w:t>Relation to Reference Architectures</w:t>
            </w:r>
            <w:r w:rsidR="00161DDF">
              <w:rPr>
                <w:noProof/>
                <w:webHidden/>
              </w:rPr>
              <w:tab/>
            </w:r>
            <w:r w:rsidR="00161DDF">
              <w:rPr>
                <w:noProof/>
                <w:webHidden/>
              </w:rPr>
              <w:fldChar w:fldCharType="begin"/>
            </w:r>
            <w:r w:rsidR="00161DDF">
              <w:rPr>
                <w:noProof/>
                <w:webHidden/>
              </w:rPr>
              <w:instrText xml:space="preserve"> PAGEREF _Toc216439632 \h </w:instrText>
            </w:r>
            <w:r w:rsidR="00161DDF">
              <w:rPr>
                <w:noProof/>
                <w:webHidden/>
              </w:rPr>
            </w:r>
            <w:r w:rsidR="00161DDF">
              <w:rPr>
                <w:noProof/>
                <w:webHidden/>
              </w:rPr>
              <w:fldChar w:fldCharType="separate"/>
            </w:r>
            <w:r w:rsidR="00C62E87">
              <w:rPr>
                <w:noProof/>
                <w:webHidden/>
              </w:rPr>
              <w:t>18</w:t>
            </w:r>
            <w:r w:rsidR="00161DDF">
              <w:rPr>
                <w:noProof/>
                <w:webHidden/>
              </w:rPr>
              <w:fldChar w:fldCharType="end"/>
            </w:r>
          </w:hyperlink>
        </w:p>
        <w:p w14:paraId="270B421E" w14:textId="6F0C551B" w:rsidR="00161DDF" w:rsidRDefault="00000000">
          <w:pPr>
            <w:pStyle w:val="TOC3"/>
            <w:tabs>
              <w:tab w:val="left" w:pos="1320"/>
              <w:tab w:val="right" w:leader="dot" w:pos="9062"/>
            </w:tabs>
            <w:rPr>
              <w:rFonts w:eastAsiaTheme="minorEastAsia"/>
              <w:noProof/>
              <w:kern w:val="2"/>
              <w:sz w:val="24"/>
              <w:szCs w:val="24"/>
              <w:lang w:val="en-DE" w:eastAsia="en-DE"/>
              <w14:ligatures w14:val="standardContextual"/>
            </w:rPr>
          </w:pPr>
          <w:hyperlink w:anchor="_Toc216439633" w:history="1">
            <w:r w:rsidR="00161DDF" w:rsidRPr="002B2A73">
              <w:rPr>
                <w:rStyle w:val="Hyperlink"/>
                <w:noProof/>
                <w:lang w:val="en-US"/>
              </w:rPr>
              <w:t>3.1.2</w:t>
            </w:r>
            <w:r w:rsidR="00161DDF">
              <w:rPr>
                <w:rFonts w:eastAsiaTheme="minorEastAsia"/>
                <w:noProof/>
                <w:kern w:val="2"/>
                <w:sz w:val="24"/>
                <w:szCs w:val="24"/>
                <w:lang w:val="en-DE" w:eastAsia="en-DE"/>
                <w14:ligatures w14:val="standardContextual"/>
              </w:rPr>
              <w:tab/>
            </w:r>
            <w:r w:rsidR="00161DDF" w:rsidRPr="002B2A73">
              <w:rPr>
                <w:rStyle w:val="Hyperlink"/>
                <w:noProof/>
                <w:lang w:val="en-US"/>
              </w:rPr>
              <w:t>Stream (Data) Processing</w:t>
            </w:r>
            <w:r w:rsidR="00161DDF">
              <w:rPr>
                <w:noProof/>
                <w:webHidden/>
              </w:rPr>
              <w:tab/>
            </w:r>
            <w:r w:rsidR="00161DDF">
              <w:rPr>
                <w:noProof/>
                <w:webHidden/>
              </w:rPr>
              <w:fldChar w:fldCharType="begin"/>
            </w:r>
            <w:r w:rsidR="00161DDF">
              <w:rPr>
                <w:noProof/>
                <w:webHidden/>
              </w:rPr>
              <w:instrText xml:space="preserve"> PAGEREF _Toc216439633 \h </w:instrText>
            </w:r>
            <w:r w:rsidR="00161DDF">
              <w:rPr>
                <w:noProof/>
                <w:webHidden/>
              </w:rPr>
            </w:r>
            <w:r w:rsidR="00161DDF">
              <w:rPr>
                <w:noProof/>
                <w:webHidden/>
              </w:rPr>
              <w:fldChar w:fldCharType="separate"/>
            </w:r>
            <w:r w:rsidR="00C62E87">
              <w:rPr>
                <w:noProof/>
                <w:webHidden/>
              </w:rPr>
              <w:t>18</w:t>
            </w:r>
            <w:r w:rsidR="00161DDF">
              <w:rPr>
                <w:noProof/>
                <w:webHidden/>
              </w:rPr>
              <w:fldChar w:fldCharType="end"/>
            </w:r>
          </w:hyperlink>
        </w:p>
        <w:p w14:paraId="75F44DB7" w14:textId="2AEA06B5" w:rsidR="00161DDF" w:rsidRDefault="00000000">
          <w:pPr>
            <w:pStyle w:val="TOC3"/>
            <w:tabs>
              <w:tab w:val="left" w:pos="1320"/>
              <w:tab w:val="right" w:leader="dot" w:pos="9062"/>
            </w:tabs>
            <w:rPr>
              <w:rFonts w:eastAsiaTheme="minorEastAsia"/>
              <w:noProof/>
              <w:kern w:val="2"/>
              <w:sz w:val="24"/>
              <w:szCs w:val="24"/>
              <w:lang w:val="en-DE" w:eastAsia="en-DE"/>
              <w14:ligatures w14:val="standardContextual"/>
            </w:rPr>
          </w:pPr>
          <w:hyperlink w:anchor="_Toc216439634" w:history="1">
            <w:r w:rsidR="00161DDF" w:rsidRPr="002B2A73">
              <w:rPr>
                <w:rStyle w:val="Hyperlink"/>
                <w:noProof/>
                <w:lang w:val="en-US"/>
              </w:rPr>
              <w:t>3.1.3</w:t>
            </w:r>
            <w:r w:rsidR="00161DDF">
              <w:rPr>
                <w:rFonts w:eastAsiaTheme="minorEastAsia"/>
                <w:noProof/>
                <w:kern w:val="2"/>
                <w:sz w:val="24"/>
                <w:szCs w:val="24"/>
                <w:lang w:val="en-DE" w:eastAsia="en-DE"/>
                <w14:ligatures w14:val="standardContextual"/>
              </w:rPr>
              <w:tab/>
            </w:r>
            <w:r w:rsidR="00161DDF" w:rsidRPr="002B2A73">
              <w:rPr>
                <w:rStyle w:val="Hyperlink"/>
                <w:noProof/>
                <w:lang w:val="en-US"/>
              </w:rPr>
              <w:t>Asset Administration Shells</w:t>
            </w:r>
            <w:r w:rsidR="00161DDF">
              <w:rPr>
                <w:noProof/>
                <w:webHidden/>
              </w:rPr>
              <w:tab/>
            </w:r>
            <w:r w:rsidR="00161DDF">
              <w:rPr>
                <w:noProof/>
                <w:webHidden/>
              </w:rPr>
              <w:fldChar w:fldCharType="begin"/>
            </w:r>
            <w:r w:rsidR="00161DDF">
              <w:rPr>
                <w:noProof/>
                <w:webHidden/>
              </w:rPr>
              <w:instrText xml:space="preserve"> PAGEREF _Toc216439634 \h </w:instrText>
            </w:r>
            <w:r w:rsidR="00161DDF">
              <w:rPr>
                <w:noProof/>
                <w:webHidden/>
              </w:rPr>
            </w:r>
            <w:r w:rsidR="00161DDF">
              <w:rPr>
                <w:noProof/>
                <w:webHidden/>
              </w:rPr>
              <w:fldChar w:fldCharType="separate"/>
            </w:r>
            <w:r w:rsidR="00C62E87">
              <w:rPr>
                <w:noProof/>
                <w:webHidden/>
              </w:rPr>
              <w:t>19</w:t>
            </w:r>
            <w:r w:rsidR="00161DDF">
              <w:rPr>
                <w:noProof/>
                <w:webHidden/>
              </w:rPr>
              <w:fldChar w:fldCharType="end"/>
            </w:r>
          </w:hyperlink>
        </w:p>
        <w:p w14:paraId="385656FF" w14:textId="54B59E79" w:rsidR="00161DDF" w:rsidRDefault="00000000">
          <w:pPr>
            <w:pStyle w:val="TOC3"/>
            <w:tabs>
              <w:tab w:val="left" w:pos="1320"/>
              <w:tab w:val="right" w:leader="dot" w:pos="9062"/>
            </w:tabs>
            <w:rPr>
              <w:rFonts w:eastAsiaTheme="minorEastAsia"/>
              <w:noProof/>
              <w:kern w:val="2"/>
              <w:sz w:val="24"/>
              <w:szCs w:val="24"/>
              <w:lang w:val="en-DE" w:eastAsia="en-DE"/>
              <w14:ligatures w14:val="standardContextual"/>
            </w:rPr>
          </w:pPr>
          <w:hyperlink w:anchor="_Toc216439635" w:history="1">
            <w:r w:rsidR="00161DDF" w:rsidRPr="002B2A73">
              <w:rPr>
                <w:rStyle w:val="Hyperlink"/>
                <w:noProof/>
                <w:lang w:val="en-US"/>
              </w:rPr>
              <w:t>3.1.4</w:t>
            </w:r>
            <w:r w:rsidR="00161DDF">
              <w:rPr>
                <w:rFonts w:eastAsiaTheme="minorEastAsia"/>
                <w:noProof/>
                <w:kern w:val="2"/>
                <w:sz w:val="24"/>
                <w:szCs w:val="24"/>
                <w:lang w:val="en-DE" w:eastAsia="en-DE"/>
                <w14:ligatures w14:val="standardContextual"/>
              </w:rPr>
              <w:tab/>
            </w:r>
            <w:r w:rsidR="00161DDF" w:rsidRPr="002B2A73">
              <w:rPr>
                <w:rStyle w:val="Hyperlink"/>
                <w:noProof/>
                <w:lang w:val="en-US"/>
              </w:rPr>
              <w:t>Component Interaction Overview</w:t>
            </w:r>
            <w:r w:rsidR="00161DDF">
              <w:rPr>
                <w:noProof/>
                <w:webHidden/>
              </w:rPr>
              <w:tab/>
            </w:r>
            <w:r w:rsidR="00161DDF">
              <w:rPr>
                <w:noProof/>
                <w:webHidden/>
              </w:rPr>
              <w:fldChar w:fldCharType="begin"/>
            </w:r>
            <w:r w:rsidR="00161DDF">
              <w:rPr>
                <w:noProof/>
                <w:webHidden/>
              </w:rPr>
              <w:instrText xml:space="preserve"> PAGEREF _Toc216439635 \h </w:instrText>
            </w:r>
            <w:r w:rsidR="00161DDF">
              <w:rPr>
                <w:noProof/>
                <w:webHidden/>
              </w:rPr>
            </w:r>
            <w:r w:rsidR="00161DDF">
              <w:rPr>
                <w:noProof/>
                <w:webHidden/>
              </w:rPr>
              <w:fldChar w:fldCharType="separate"/>
            </w:r>
            <w:r w:rsidR="00C62E87">
              <w:rPr>
                <w:noProof/>
                <w:webHidden/>
              </w:rPr>
              <w:t>21</w:t>
            </w:r>
            <w:r w:rsidR="00161DDF">
              <w:rPr>
                <w:noProof/>
                <w:webHidden/>
              </w:rPr>
              <w:fldChar w:fldCharType="end"/>
            </w:r>
          </w:hyperlink>
        </w:p>
        <w:p w14:paraId="635455AB" w14:textId="0CADB597" w:rsidR="00161DDF" w:rsidRDefault="00000000">
          <w:pPr>
            <w:pStyle w:val="TOC3"/>
            <w:tabs>
              <w:tab w:val="left" w:pos="1320"/>
              <w:tab w:val="right" w:leader="dot" w:pos="9062"/>
            </w:tabs>
            <w:rPr>
              <w:rFonts w:eastAsiaTheme="minorEastAsia"/>
              <w:noProof/>
              <w:kern w:val="2"/>
              <w:sz w:val="24"/>
              <w:szCs w:val="24"/>
              <w:lang w:val="en-DE" w:eastAsia="en-DE"/>
              <w14:ligatures w14:val="standardContextual"/>
            </w:rPr>
          </w:pPr>
          <w:hyperlink w:anchor="_Toc216439636" w:history="1">
            <w:r w:rsidR="00161DDF" w:rsidRPr="002B2A73">
              <w:rPr>
                <w:rStyle w:val="Hyperlink"/>
                <w:noProof/>
                <w:lang w:val="en-US"/>
              </w:rPr>
              <w:t>3.1.5</w:t>
            </w:r>
            <w:r w:rsidR="00161DDF">
              <w:rPr>
                <w:rFonts w:eastAsiaTheme="minorEastAsia"/>
                <w:noProof/>
                <w:kern w:val="2"/>
                <w:sz w:val="24"/>
                <w:szCs w:val="24"/>
                <w:lang w:val="en-DE" w:eastAsia="en-DE"/>
                <w14:ligatures w14:val="standardContextual"/>
              </w:rPr>
              <w:tab/>
            </w:r>
            <w:r w:rsidR="00161DDF" w:rsidRPr="002B2A73">
              <w:rPr>
                <w:rStyle w:val="Hyperlink"/>
                <w:noProof/>
                <w:lang w:val="en-US"/>
              </w:rPr>
              <w:t>Virtual Character of the Platform</w:t>
            </w:r>
            <w:r w:rsidR="00161DDF">
              <w:rPr>
                <w:noProof/>
                <w:webHidden/>
              </w:rPr>
              <w:tab/>
            </w:r>
            <w:r w:rsidR="00161DDF">
              <w:rPr>
                <w:noProof/>
                <w:webHidden/>
              </w:rPr>
              <w:fldChar w:fldCharType="begin"/>
            </w:r>
            <w:r w:rsidR="00161DDF">
              <w:rPr>
                <w:noProof/>
                <w:webHidden/>
              </w:rPr>
              <w:instrText xml:space="preserve"> PAGEREF _Toc216439636 \h </w:instrText>
            </w:r>
            <w:r w:rsidR="00161DDF">
              <w:rPr>
                <w:noProof/>
                <w:webHidden/>
              </w:rPr>
            </w:r>
            <w:r w:rsidR="00161DDF">
              <w:rPr>
                <w:noProof/>
                <w:webHidden/>
              </w:rPr>
              <w:fldChar w:fldCharType="separate"/>
            </w:r>
            <w:r w:rsidR="00C62E87">
              <w:rPr>
                <w:noProof/>
                <w:webHidden/>
              </w:rPr>
              <w:t>23</w:t>
            </w:r>
            <w:r w:rsidR="00161DDF">
              <w:rPr>
                <w:noProof/>
                <w:webHidden/>
              </w:rPr>
              <w:fldChar w:fldCharType="end"/>
            </w:r>
          </w:hyperlink>
        </w:p>
        <w:p w14:paraId="35676394" w14:textId="740C284E" w:rsidR="00161DDF" w:rsidRDefault="00000000">
          <w:pPr>
            <w:pStyle w:val="TOC2"/>
            <w:rPr>
              <w:rFonts w:eastAsiaTheme="minorEastAsia"/>
              <w:noProof/>
              <w:kern w:val="2"/>
              <w:sz w:val="24"/>
              <w:szCs w:val="24"/>
              <w:lang w:val="en-DE" w:eastAsia="en-DE"/>
              <w14:ligatures w14:val="standardContextual"/>
            </w:rPr>
          </w:pPr>
          <w:hyperlink w:anchor="_Toc216439637" w:history="1">
            <w:r w:rsidR="00161DDF" w:rsidRPr="002B2A73">
              <w:rPr>
                <w:rStyle w:val="Hyperlink"/>
                <w:noProof/>
                <w:lang w:val="en-US"/>
              </w:rPr>
              <w:t>3.2</w:t>
            </w:r>
            <w:r w:rsidR="00161DDF">
              <w:rPr>
                <w:rFonts w:eastAsiaTheme="minorEastAsia"/>
                <w:noProof/>
                <w:kern w:val="2"/>
                <w:sz w:val="24"/>
                <w:szCs w:val="24"/>
                <w:lang w:val="en-DE" w:eastAsia="en-DE"/>
                <w14:ligatures w14:val="standardContextual"/>
              </w:rPr>
              <w:tab/>
            </w:r>
            <w:r w:rsidR="00161DDF" w:rsidRPr="002B2A73">
              <w:rPr>
                <w:rStyle w:val="Hyperlink"/>
                <w:noProof/>
                <w:lang w:val="en-US"/>
              </w:rPr>
              <w:t>Overall Requirements</w:t>
            </w:r>
            <w:r w:rsidR="00161DDF">
              <w:rPr>
                <w:noProof/>
                <w:webHidden/>
              </w:rPr>
              <w:tab/>
            </w:r>
            <w:r w:rsidR="00161DDF">
              <w:rPr>
                <w:noProof/>
                <w:webHidden/>
              </w:rPr>
              <w:fldChar w:fldCharType="begin"/>
            </w:r>
            <w:r w:rsidR="00161DDF">
              <w:rPr>
                <w:noProof/>
                <w:webHidden/>
              </w:rPr>
              <w:instrText xml:space="preserve"> PAGEREF _Toc216439637 \h </w:instrText>
            </w:r>
            <w:r w:rsidR="00161DDF">
              <w:rPr>
                <w:noProof/>
                <w:webHidden/>
              </w:rPr>
            </w:r>
            <w:r w:rsidR="00161DDF">
              <w:rPr>
                <w:noProof/>
                <w:webHidden/>
              </w:rPr>
              <w:fldChar w:fldCharType="separate"/>
            </w:r>
            <w:r w:rsidR="00C62E87">
              <w:rPr>
                <w:noProof/>
                <w:webHidden/>
              </w:rPr>
              <w:t>24</w:t>
            </w:r>
            <w:r w:rsidR="00161DDF">
              <w:rPr>
                <w:noProof/>
                <w:webHidden/>
              </w:rPr>
              <w:fldChar w:fldCharType="end"/>
            </w:r>
          </w:hyperlink>
        </w:p>
        <w:p w14:paraId="5A63F22A" w14:textId="0C2A596F" w:rsidR="00161DDF" w:rsidRDefault="00000000">
          <w:pPr>
            <w:pStyle w:val="TOC2"/>
            <w:rPr>
              <w:rFonts w:eastAsiaTheme="minorEastAsia"/>
              <w:noProof/>
              <w:kern w:val="2"/>
              <w:sz w:val="24"/>
              <w:szCs w:val="24"/>
              <w:lang w:val="en-DE" w:eastAsia="en-DE"/>
              <w14:ligatures w14:val="standardContextual"/>
            </w:rPr>
          </w:pPr>
          <w:hyperlink w:anchor="_Toc216439638" w:history="1">
            <w:r w:rsidR="00161DDF" w:rsidRPr="002B2A73">
              <w:rPr>
                <w:rStyle w:val="Hyperlink"/>
                <w:noProof/>
                <w:lang w:val="en-US"/>
              </w:rPr>
              <w:t>3.3</w:t>
            </w:r>
            <w:r w:rsidR="00161DDF">
              <w:rPr>
                <w:rFonts w:eastAsiaTheme="minorEastAsia"/>
                <w:noProof/>
                <w:kern w:val="2"/>
                <w:sz w:val="24"/>
                <w:szCs w:val="24"/>
                <w:lang w:val="en-DE" w:eastAsia="en-DE"/>
                <w14:ligatures w14:val="standardContextual"/>
              </w:rPr>
              <w:tab/>
            </w:r>
            <w:r w:rsidR="00161DDF" w:rsidRPr="002B2A73">
              <w:rPr>
                <w:rStyle w:val="Hyperlink"/>
                <w:noProof/>
                <w:lang w:val="en-US"/>
              </w:rPr>
              <w:t>Support Layer</w:t>
            </w:r>
            <w:r w:rsidR="00161DDF">
              <w:rPr>
                <w:noProof/>
                <w:webHidden/>
              </w:rPr>
              <w:tab/>
            </w:r>
            <w:r w:rsidR="00161DDF">
              <w:rPr>
                <w:noProof/>
                <w:webHidden/>
              </w:rPr>
              <w:fldChar w:fldCharType="begin"/>
            </w:r>
            <w:r w:rsidR="00161DDF">
              <w:rPr>
                <w:noProof/>
                <w:webHidden/>
              </w:rPr>
              <w:instrText xml:space="preserve"> PAGEREF _Toc216439638 \h </w:instrText>
            </w:r>
            <w:r w:rsidR="00161DDF">
              <w:rPr>
                <w:noProof/>
                <w:webHidden/>
              </w:rPr>
            </w:r>
            <w:r w:rsidR="00161DDF">
              <w:rPr>
                <w:noProof/>
                <w:webHidden/>
              </w:rPr>
              <w:fldChar w:fldCharType="separate"/>
            </w:r>
            <w:r w:rsidR="00C62E87">
              <w:rPr>
                <w:noProof/>
                <w:webHidden/>
              </w:rPr>
              <w:t>25</w:t>
            </w:r>
            <w:r w:rsidR="00161DDF">
              <w:rPr>
                <w:noProof/>
                <w:webHidden/>
              </w:rPr>
              <w:fldChar w:fldCharType="end"/>
            </w:r>
          </w:hyperlink>
        </w:p>
        <w:p w14:paraId="474E2773" w14:textId="0A09CDC2" w:rsidR="00161DDF" w:rsidRDefault="00000000">
          <w:pPr>
            <w:pStyle w:val="TOC3"/>
            <w:tabs>
              <w:tab w:val="left" w:pos="1320"/>
              <w:tab w:val="right" w:leader="dot" w:pos="9062"/>
            </w:tabs>
            <w:rPr>
              <w:rFonts w:eastAsiaTheme="minorEastAsia"/>
              <w:noProof/>
              <w:kern w:val="2"/>
              <w:sz w:val="24"/>
              <w:szCs w:val="24"/>
              <w:lang w:val="en-DE" w:eastAsia="en-DE"/>
              <w14:ligatures w14:val="standardContextual"/>
            </w:rPr>
          </w:pPr>
          <w:hyperlink w:anchor="_Toc216439639" w:history="1">
            <w:r w:rsidR="00161DDF" w:rsidRPr="002B2A73">
              <w:rPr>
                <w:rStyle w:val="Hyperlink"/>
                <w:noProof/>
                <w:lang w:val="en-US"/>
              </w:rPr>
              <w:t>3.3.1</w:t>
            </w:r>
            <w:r w:rsidR="00161DDF">
              <w:rPr>
                <w:rFonts w:eastAsiaTheme="minorEastAsia"/>
                <w:noProof/>
                <w:kern w:val="2"/>
                <w:sz w:val="24"/>
                <w:szCs w:val="24"/>
                <w:lang w:val="en-DE" w:eastAsia="en-DE"/>
                <w14:ligatures w14:val="standardContextual"/>
              </w:rPr>
              <w:tab/>
            </w:r>
            <w:r w:rsidR="00161DDF" w:rsidRPr="002B2A73">
              <w:rPr>
                <w:rStyle w:val="Hyperlink"/>
                <w:noProof/>
                <w:lang w:val="en-US"/>
              </w:rPr>
              <w:t>Component Structure of the Support Layer</w:t>
            </w:r>
            <w:r w:rsidR="00161DDF">
              <w:rPr>
                <w:noProof/>
                <w:webHidden/>
              </w:rPr>
              <w:tab/>
            </w:r>
            <w:r w:rsidR="00161DDF">
              <w:rPr>
                <w:noProof/>
                <w:webHidden/>
              </w:rPr>
              <w:fldChar w:fldCharType="begin"/>
            </w:r>
            <w:r w:rsidR="00161DDF">
              <w:rPr>
                <w:noProof/>
                <w:webHidden/>
              </w:rPr>
              <w:instrText xml:space="preserve"> PAGEREF _Toc216439639 \h </w:instrText>
            </w:r>
            <w:r w:rsidR="00161DDF">
              <w:rPr>
                <w:noProof/>
                <w:webHidden/>
              </w:rPr>
            </w:r>
            <w:r w:rsidR="00161DDF">
              <w:rPr>
                <w:noProof/>
                <w:webHidden/>
              </w:rPr>
              <w:fldChar w:fldCharType="separate"/>
            </w:r>
            <w:r w:rsidR="00C62E87">
              <w:rPr>
                <w:noProof/>
                <w:webHidden/>
              </w:rPr>
              <w:t>26</w:t>
            </w:r>
            <w:r w:rsidR="00161DDF">
              <w:rPr>
                <w:noProof/>
                <w:webHidden/>
              </w:rPr>
              <w:fldChar w:fldCharType="end"/>
            </w:r>
          </w:hyperlink>
        </w:p>
        <w:p w14:paraId="1C4C39BA" w14:textId="3C2E5941" w:rsidR="00161DDF" w:rsidRDefault="00000000">
          <w:pPr>
            <w:pStyle w:val="TOC3"/>
            <w:tabs>
              <w:tab w:val="left" w:pos="1320"/>
              <w:tab w:val="right" w:leader="dot" w:pos="9062"/>
            </w:tabs>
            <w:rPr>
              <w:rFonts w:eastAsiaTheme="minorEastAsia"/>
              <w:noProof/>
              <w:kern w:val="2"/>
              <w:sz w:val="24"/>
              <w:szCs w:val="24"/>
              <w:lang w:val="en-DE" w:eastAsia="en-DE"/>
              <w14:ligatures w14:val="standardContextual"/>
            </w:rPr>
          </w:pPr>
          <w:hyperlink w:anchor="_Toc216439640" w:history="1">
            <w:r w:rsidR="00161DDF" w:rsidRPr="002B2A73">
              <w:rPr>
                <w:rStyle w:val="Hyperlink"/>
                <w:noProof/>
                <w:lang w:val="en-US"/>
              </w:rPr>
              <w:t>3.3.2</w:t>
            </w:r>
            <w:r w:rsidR="00161DDF">
              <w:rPr>
                <w:rFonts w:eastAsiaTheme="minorEastAsia"/>
                <w:noProof/>
                <w:kern w:val="2"/>
                <w:sz w:val="24"/>
                <w:szCs w:val="24"/>
                <w:lang w:val="en-DE" w:eastAsia="en-DE"/>
                <w14:ligatures w14:val="standardContextual"/>
              </w:rPr>
              <w:tab/>
            </w:r>
            <w:r w:rsidR="00161DDF" w:rsidRPr="002B2A73">
              <w:rPr>
                <w:rStyle w:val="Hyperlink"/>
                <w:noProof/>
                <w:lang w:val="en-US"/>
              </w:rPr>
              <w:t>The support.boot Component</w:t>
            </w:r>
            <w:r w:rsidR="00161DDF">
              <w:rPr>
                <w:noProof/>
                <w:webHidden/>
              </w:rPr>
              <w:tab/>
            </w:r>
            <w:r w:rsidR="00161DDF">
              <w:rPr>
                <w:noProof/>
                <w:webHidden/>
              </w:rPr>
              <w:fldChar w:fldCharType="begin"/>
            </w:r>
            <w:r w:rsidR="00161DDF">
              <w:rPr>
                <w:noProof/>
                <w:webHidden/>
              </w:rPr>
              <w:instrText xml:space="preserve"> PAGEREF _Toc216439640 \h </w:instrText>
            </w:r>
            <w:r w:rsidR="00161DDF">
              <w:rPr>
                <w:noProof/>
                <w:webHidden/>
              </w:rPr>
            </w:r>
            <w:r w:rsidR="00161DDF">
              <w:rPr>
                <w:noProof/>
                <w:webHidden/>
              </w:rPr>
              <w:fldChar w:fldCharType="separate"/>
            </w:r>
            <w:r w:rsidR="00C62E87">
              <w:rPr>
                <w:noProof/>
                <w:webHidden/>
              </w:rPr>
              <w:t>26</w:t>
            </w:r>
            <w:r w:rsidR="00161DDF">
              <w:rPr>
                <w:noProof/>
                <w:webHidden/>
              </w:rPr>
              <w:fldChar w:fldCharType="end"/>
            </w:r>
          </w:hyperlink>
        </w:p>
        <w:p w14:paraId="334F4AF8" w14:textId="2C2F0BCE" w:rsidR="00161DDF" w:rsidRDefault="00000000">
          <w:pPr>
            <w:pStyle w:val="TOC3"/>
            <w:tabs>
              <w:tab w:val="left" w:pos="1320"/>
              <w:tab w:val="right" w:leader="dot" w:pos="9062"/>
            </w:tabs>
            <w:rPr>
              <w:rFonts w:eastAsiaTheme="minorEastAsia"/>
              <w:noProof/>
              <w:kern w:val="2"/>
              <w:sz w:val="24"/>
              <w:szCs w:val="24"/>
              <w:lang w:val="en-DE" w:eastAsia="en-DE"/>
              <w14:ligatures w14:val="standardContextual"/>
            </w:rPr>
          </w:pPr>
          <w:hyperlink w:anchor="_Toc216439641" w:history="1">
            <w:r w:rsidR="00161DDF" w:rsidRPr="002B2A73">
              <w:rPr>
                <w:rStyle w:val="Hyperlink"/>
                <w:noProof/>
                <w:lang w:val="en-US"/>
              </w:rPr>
              <w:t>3.3.3</w:t>
            </w:r>
            <w:r w:rsidR="00161DDF">
              <w:rPr>
                <w:rFonts w:eastAsiaTheme="minorEastAsia"/>
                <w:noProof/>
                <w:kern w:val="2"/>
                <w:sz w:val="24"/>
                <w:szCs w:val="24"/>
                <w:lang w:val="en-DE" w:eastAsia="en-DE"/>
                <w14:ligatures w14:val="standardContextual"/>
              </w:rPr>
              <w:tab/>
            </w:r>
            <w:r w:rsidR="00161DDF" w:rsidRPr="002B2A73">
              <w:rPr>
                <w:rStyle w:val="Hyperlink"/>
                <w:noProof/>
                <w:lang w:val="en-US"/>
              </w:rPr>
              <w:t>The support Component</w:t>
            </w:r>
            <w:r w:rsidR="00161DDF">
              <w:rPr>
                <w:noProof/>
                <w:webHidden/>
              </w:rPr>
              <w:tab/>
            </w:r>
            <w:r w:rsidR="00161DDF">
              <w:rPr>
                <w:noProof/>
                <w:webHidden/>
              </w:rPr>
              <w:fldChar w:fldCharType="begin"/>
            </w:r>
            <w:r w:rsidR="00161DDF">
              <w:rPr>
                <w:noProof/>
                <w:webHidden/>
              </w:rPr>
              <w:instrText xml:space="preserve"> PAGEREF _Toc216439641 \h </w:instrText>
            </w:r>
            <w:r w:rsidR="00161DDF">
              <w:rPr>
                <w:noProof/>
                <w:webHidden/>
              </w:rPr>
            </w:r>
            <w:r w:rsidR="00161DDF">
              <w:rPr>
                <w:noProof/>
                <w:webHidden/>
              </w:rPr>
              <w:fldChar w:fldCharType="separate"/>
            </w:r>
            <w:r w:rsidR="00C62E87">
              <w:rPr>
                <w:noProof/>
                <w:webHidden/>
              </w:rPr>
              <w:t>28</w:t>
            </w:r>
            <w:r w:rsidR="00161DDF">
              <w:rPr>
                <w:noProof/>
                <w:webHidden/>
              </w:rPr>
              <w:fldChar w:fldCharType="end"/>
            </w:r>
          </w:hyperlink>
        </w:p>
        <w:p w14:paraId="03FBE0FE" w14:textId="16703028" w:rsidR="00161DDF" w:rsidRDefault="00000000">
          <w:pPr>
            <w:pStyle w:val="TOC3"/>
            <w:tabs>
              <w:tab w:val="left" w:pos="1320"/>
              <w:tab w:val="right" w:leader="dot" w:pos="9062"/>
            </w:tabs>
            <w:rPr>
              <w:rFonts w:eastAsiaTheme="minorEastAsia"/>
              <w:noProof/>
              <w:kern w:val="2"/>
              <w:sz w:val="24"/>
              <w:szCs w:val="24"/>
              <w:lang w:val="en-DE" w:eastAsia="en-DE"/>
              <w14:ligatures w14:val="standardContextual"/>
            </w:rPr>
          </w:pPr>
          <w:hyperlink w:anchor="_Toc216439642" w:history="1">
            <w:r w:rsidR="00161DDF" w:rsidRPr="002B2A73">
              <w:rPr>
                <w:rStyle w:val="Hyperlink"/>
                <w:noProof/>
                <w:lang w:val="en-US"/>
              </w:rPr>
              <w:t>3.3.4</w:t>
            </w:r>
            <w:r w:rsidR="00161DDF">
              <w:rPr>
                <w:rFonts w:eastAsiaTheme="minorEastAsia"/>
                <w:noProof/>
                <w:kern w:val="2"/>
                <w:sz w:val="24"/>
                <w:szCs w:val="24"/>
                <w:lang w:val="en-DE" w:eastAsia="en-DE"/>
                <w14:ligatures w14:val="standardContextual"/>
              </w:rPr>
              <w:tab/>
            </w:r>
            <w:r w:rsidR="00161DDF" w:rsidRPr="002B2A73">
              <w:rPr>
                <w:rStyle w:val="Hyperlink"/>
                <w:noProof/>
                <w:lang w:val="en-US"/>
              </w:rPr>
              <w:t>The support.aas Component</w:t>
            </w:r>
            <w:r w:rsidR="00161DDF">
              <w:rPr>
                <w:noProof/>
                <w:webHidden/>
              </w:rPr>
              <w:tab/>
            </w:r>
            <w:r w:rsidR="00161DDF">
              <w:rPr>
                <w:noProof/>
                <w:webHidden/>
              </w:rPr>
              <w:fldChar w:fldCharType="begin"/>
            </w:r>
            <w:r w:rsidR="00161DDF">
              <w:rPr>
                <w:noProof/>
                <w:webHidden/>
              </w:rPr>
              <w:instrText xml:space="preserve"> PAGEREF _Toc216439642 \h </w:instrText>
            </w:r>
            <w:r w:rsidR="00161DDF">
              <w:rPr>
                <w:noProof/>
                <w:webHidden/>
              </w:rPr>
            </w:r>
            <w:r w:rsidR="00161DDF">
              <w:rPr>
                <w:noProof/>
                <w:webHidden/>
              </w:rPr>
              <w:fldChar w:fldCharType="separate"/>
            </w:r>
            <w:r w:rsidR="00C62E87">
              <w:rPr>
                <w:noProof/>
                <w:webHidden/>
              </w:rPr>
              <w:t>30</w:t>
            </w:r>
            <w:r w:rsidR="00161DDF">
              <w:rPr>
                <w:noProof/>
                <w:webHidden/>
              </w:rPr>
              <w:fldChar w:fldCharType="end"/>
            </w:r>
          </w:hyperlink>
        </w:p>
        <w:p w14:paraId="70F31C07" w14:textId="7790267E" w:rsidR="00161DDF" w:rsidRDefault="00000000">
          <w:pPr>
            <w:pStyle w:val="TOC3"/>
            <w:tabs>
              <w:tab w:val="left" w:pos="1320"/>
              <w:tab w:val="right" w:leader="dot" w:pos="9062"/>
            </w:tabs>
            <w:rPr>
              <w:rFonts w:eastAsiaTheme="minorEastAsia"/>
              <w:noProof/>
              <w:kern w:val="2"/>
              <w:sz w:val="24"/>
              <w:szCs w:val="24"/>
              <w:lang w:val="en-DE" w:eastAsia="en-DE"/>
              <w14:ligatures w14:val="standardContextual"/>
            </w:rPr>
          </w:pPr>
          <w:hyperlink w:anchor="_Toc216439643" w:history="1">
            <w:r w:rsidR="00161DDF" w:rsidRPr="002B2A73">
              <w:rPr>
                <w:rStyle w:val="Hyperlink"/>
                <w:noProof/>
                <w:lang w:val="en-US"/>
              </w:rPr>
              <w:t>3.3.5</w:t>
            </w:r>
            <w:r w:rsidR="00161DDF">
              <w:rPr>
                <w:rFonts w:eastAsiaTheme="minorEastAsia"/>
                <w:noProof/>
                <w:kern w:val="2"/>
                <w:sz w:val="24"/>
                <w:szCs w:val="24"/>
                <w:lang w:val="en-DE" w:eastAsia="en-DE"/>
                <w14:ligatures w14:val="standardContextual"/>
              </w:rPr>
              <w:tab/>
            </w:r>
            <w:r w:rsidR="00161DDF" w:rsidRPr="002B2A73">
              <w:rPr>
                <w:rStyle w:val="Hyperlink"/>
                <w:noProof/>
                <w:lang w:val="en-US"/>
              </w:rPr>
              <w:t>The support.iip-aas Component</w:t>
            </w:r>
            <w:r w:rsidR="00161DDF">
              <w:rPr>
                <w:noProof/>
                <w:webHidden/>
              </w:rPr>
              <w:tab/>
            </w:r>
            <w:r w:rsidR="00161DDF">
              <w:rPr>
                <w:noProof/>
                <w:webHidden/>
              </w:rPr>
              <w:fldChar w:fldCharType="begin"/>
            </w:r>
            <w:r w:rsidR="00161DDF">
              <w:rPr>
                <w:noProof/>
                <w:webHidden/>
              </w:rPr>
              <w:instrText xml:space="preserve"> PAGEREF _Toc216439643 \h </w:instrText>
            </w:r>
            <w:r w:rsidR="00161DDF">
              <w:rPr>
                <w:noProof/>
                <w:webHidden/>
              </w:rPr>
            </w:r>
            <w:r w:rsidR="00161DDF">
              <w:rPr>
                <w:noProof/>
                <w:webHidden/>
              </w:rPr>
              <w:fldChar w:fldCharType="separate"/>
            </w:r>
            <w:r w:rsidR="00C62E87">
              <w:rPr>
                <w:noProof/>
                <w:webHidden/>
              </w:rPr>
              <w:t>34</w:t>
            </w:r>
            <w:r w:rsidR="00161DDF">
              <w:rPr>
                <w:noProof/>
                <w:webHidden/>
              </w:rPr>
              <w:fldChar w:fldCharType="end"/>
            </w:r>
          </w:hyperlink>
        </w:p>
        <w:p w14:paraId="39873BBE" w14:textId="55AB4F89" w:rsidR="00161DDF" w:rsidRDefault="00000000">
          <w:pPr>
            <w:pStyle w:val="TOC3"/>
            <w:tabs>
              <w:tab w:val="left" w:pos="1320"/>
              <w:tab w:val="right" w:leader="dot" w:pos="9062"/>
            </w:tabs>
            <w:rPr>
              <w:rFonts w:eastAsiaTheme="minorEastAsia"/>
              <w:noProof/>
              <w:kern w:val="2"/>
              <w:sz w:val="24"/>
              <w:szCs w:val="24"/>
              <w:lang w:val="en-DE" w:eastAsia="en-DE"/>
              <w14:ligatures w14:val="standardContextual"/>
            </w:rPr>
          </w:pPr>
          <w:hyperlink w:anchor="_Toc216439644" w:history="1">
            <w:r w:rsidR="00161DDF" w:rsidRPr="002B2A73">
              <w:rPr>
                <w:rStyle w:val="Hyperlink"/>
                <w:noProof/>
                <w:lang w:val="en-US"/>
              </w:rPr>
              <w:t>3.3.6</w:t>
            </w:r>
            <w:r w:rsidR="00161DDF">
              <w:rPr>
                <w:rFonts w:eastAsiaTheme="minorEastAsia"/>
                <w:noProof/>
                <w:kern w:val="2"/>
                <w:sz w:val="24"/>
                <w:szCs w:val="24"/>
                <w:lang w:val="en-DE" w:eastAsia="en-DE"/>
                <w14:ligatures w14:val="standardContextual"/>
              </w:rPr>
              <w:tab/>
            </w:r>
            <w:r w:rsidR="00161DDF" w:rsidRPr="002B2A73">
              <w:rPr>
                <w:rStyle w:val="Hyperlink"/>
                <w:noProof/>
                <w:lang w:val="en-US"/>
              </w:rPr>
              <w:t>AAS Creation and Usage Pattern</w:t>
            </w:r>
            <w:r w:rsidR="00161DDF">
              <w:rPr>
                <w:noProof/>
                <w:webHidden/>
              </w:rPr>
              <w:tab/>
            </w:r>
            <w:r w:rsidR="00161DDF">
              <w:rPr>
                <w:noProof/>
                <w:webHidden/>
              </w:rPr>
              <w:fldChar w:fldCharType="begin"/>
            </w:r>
            <w:r w:rsidR="00161DDF">
              <w:rPr>
                <w:noProof/>
                <w:webHidden/>
              </w:rPr>
              <w:instrText xml:space="preserve"> PAGEREF _Toc216439644 \h </w:instrText>
            </w:r>
            <w:r w:rsidR="00161DDF">
              <w:rPr>
                <w:noProof/>
                <w:webHidden/>
              </w:rPr>
            </w:r>
            <w:r w:rsidR="00161DDF">
              <w:rPr>
                <w:noProof/>
                <w:webHidden/>
              </w:rPr>
              <w:fldChar w:fldCharType="separate"/>
            </w:r>
            <w:r w:rsidR="00C62E87">
              <w:rPr>
                <w:noProof/>
                <w:webHidden/>
              </w:rPr>
              <w:t>35</w:t>
            </w:r>
            <w:r w:rsidR="00161DDF">
              <w:rPr>
                <w:noProof/>
                <w:webHidden/>
              </w:rPr>
              <w:fldChar w:fldCharType="end"/>
            </w:r>
          </w:hyperlink>
        </w:p>
        <w:p w14:paraId="140BC3F7" w14:textId="1C2D4BED" w:rsidR="00161DDF" w:rsidRDefault="00000000">
          <w:pPr>
            <w:pStyle w:val="TOC3"/>
            <w:tabs>
              <w:tab w:val="left" w:pos="1320"/>
              <w:tab w:val="right" w:leader="dot" w:pos="9062"/>
            </w:tabs>
            <w:rPr>
              <w:rFonts w:eastAsiaTheme="minorEastAsia"/>
              <w:noProof/>
              <w:kern w:val="2"/>
              <w:sz w:val="24"/>
              <w:szCs w:val="24"/>
              <w:lang w:val="en-DE" w:eastAsia="en-DE"/>
              <w14:ligatures w14:val="standardContextual"/>
            </w:rPr>
          </w:pPr>
          <w:hyperlink w:anchor="_Toc216439645" w:history="1">
            <w:r w:rsidR="00161DDF" w:rsidRPr="002B2A73">
              <w:rPr>
                <w:rStyle w:val="Hyperlink"/>
                <w:noProof/>
                <w:lang w:val="en-US"/>
              </w:rPr>
              <w:t>3.3.7</w:t>
            </w:r>
            <w:r w:rsidR="00161DDF">
              <w:rPr>
                <w:rFonts w:eastAsiaTheme="minorEastAsia"/>
                <w:noProof/>
                <w:kern w:val="2"/>
                <w:sz w:val="24"/>
                <w:szCs w:val="24"/>
                <w:lang w:val="en-DE" w:eastAsia="en-DE"/>
                <w14:ligatures w14:val="standardContextual"/>
              </w:rPr>
              <w:tab/>
            </w:r>
            <w:r w:rsidR="00161DDF" w:rsidRPr="002B2A73">
              <w:rPr>
                <w:rStyle w:val="Hyperlink"/>
                <w:noProof/>
                <w:lang w:val="en-US"/>
              </w:rPr>
              <w:t>Plugins</w:t>
            </w:r>
            <w:r w:rsidR="00161DDF">
              <w:rPr>
                <w:noProof/>
                <w:webHidden/>
              </w:rPr>
              <w:tab/>
            </w:r>
            <w:r w:rsidR="00161DDF">
              <w:rPr>
                <w:noProof/>
                <w:webHidden/>
              </w:rPr>
              <w:fldChar w:fldCharType="begin"/>
            </w:r>
            <w:r w:rsidR="00161DDF">
              <w:rPr>
                <w:noProof/>
                <w:webHidden/>
              </w:rPr>
              <w:instrText xml:space="preserve"> PAGEREF _Toc216439645 \h </w:instrText>
            </w:r>
            <w:r w:rsidR="00161DDF">
              <w:rPr>
                <w:noProof/>
                <w:webHidden/>
              </w:rPr>
            </w:r>
            <w:r w:rsidR="00161DDF">
              <w:rPr>
                <w:noProof/>
                <w:webHidden/>
              </w:rPr>
              <w:fldChar w:fldCharType="separate"/>
            </w:r>
            <w:r w:rsidR="00C62E87">
              <w:rPr>
                <w:noProof/>
                <w:webHidden/>
              </w:rPr>
              <w:t>36</w:t>
            </w:r>
            <w:r w:rsidR="00161DDF">
              <w:rPr>
                <w:noProof/>
                <w:webHidden/>
              </w:rPr>
              <w:fldChar w:fldCharType="end"/>
            </w:r>
          </w:hyperlink>
        </w:p>
        <w:p w14:paraId="22698957" w14:textId="2D154528" w:rsidR="00161DDF" w:rsidRDefault="00000000">
          <w:pPr>
            <w:pStyle w:val="TOC2"/>
            <w:rPr>
              <w:rFonts w:eastAsiaTheme="minorEastAsia"/>
              <w:noProof/>
              <w:kern w:val="2"/>
              <w:sz w:val="24"/>
              <w:szCs w:val="24"/>
              <w:lang w:val="en-DE" w:eastAsia="en-DE"/>
              <w14:ligatures w14:val="standardContextual"/>
            </w:rPr>
          </w:pPr>
          <w:hyperlink w:anchor="_Toc216439646" w:history="1">
            <w:r w:rsidR="00161DDF" w:rsidRPr="002B2A73">
              <w:rPr>
                <w:rStyle w:val="Hyperlink"/>
                <w:noProof/>
                <w:lang w:val="en-US"/>
              </w:rPr>
              <w:t>3.4</w:t>
            </w:r>
            <w:r w:rsidR="00161DDF">
              <w:rPr>
                <w:rFonts w:eastAsiaTheme="minorEastAsia"/>
                <w:noProof/>
                <w:kern w:val="2"/>
                <w:sz w:val="24"/>
                <w:szCs w:val="24"/>
                <w:lang w:val="en-DE" w:eastAsia="en-DE"/>
                <w14:ligatures w14:val="standardContextual"/>
              </w:rPr>
              <w:tab/>
            </w:r>
            <w:r w:rsidR="00161DDF" w:rsidRPr="002B2A73">
              <w:rPr>
                <w:rStyle w:val="Hyperlink"/>
                <w:noProof/>
                <w:lang w:val="en-US"/>
              </w:rPr>
              <w:t>Transport and Connection Layer</w:t>
            </w:r>
            <w:r w:rsidR="00161DDF">
              <w:rPr>
                <w:noProof/>
                <w:webHidden/>
              </w:rPr>
              <w:tab/>
            </w:r>
            <w:r w:rsidR="00161DDF">
              <w:rPr>
                <w:noProof/>
                <w:webHidden/>
              </w:rPr>
              <w:fldChar w:fldCharType="begin"/>
            </w:r>
            <w:r w:rsidR="00161DDF">
              <w:rPr>
                <w:noProof/>
                <w:webHidden/>
              </w:rPr>
              <w:instrText xml:space="preserve"> PAGEREF _Toc216439646 \h </w:instrText>
            </w:r>
            <w:r w:rsidR="00161DDF">
              <w:rPr>
                <w:noProof/>
                <w:webHidden/>
              </w:rPr>
            </w:r>
            <w:r w:rsidR="00161DDF">
              <w:rPr>
                <w:noProof/>
                <w:webHidden/>
              </w:rPr>
              <w:fldChar w:fldCharType="separate"/>
            </w:r>
            <w:r w:rsidR="00C62E87">
              <w:rPr>
                <w:noProof/>
                <w:webHidden/>
              </w:rPr>
              <w:t>38</w:t>
            </w:r>
            <w:r w:rsidR="00161DDF">
              <w:rPr>
                <w:noProof/>
                <w:webHidden/>
              </w:rPr>
              <w:fldChar w:fldCharType="end"/>
            </w:r>
          </w:hyperlink>
        </w:p>
        <w:p w14:paraId="45C68155" w14:textId="4EEA52BD" w:rsidR="00161DDF" w:rsidRDefault="00000000">
          <w:pPr>
            <w:pStyle w:val="TOC3"/>
            <w:tabs>
              <w:tab w:val="left" w:pos="1320"/>
              <w:tab w:val="right" w:leader="dot" w:pos="9062"/>
            </w:tabs>
            <w:rPr>
              <w:rFonts w:eastAsiaTheme="minorEastAsia"/>
              <w:noProof/>
              <w:kern w:val="2"/>
              <w:sz w:val="24"/>
              <w:szCs w:val="24"/>
              <w:lang w:val="en-DE" w:eastAsia="en-DE"/>
              <w14:ligatures w14:val="standardContextual"/>
            </w:rPr>
          </w:pPr>
          <w:hyperlink w:anchor="_Toc216439647" w:history="1">
            <w:r w:rsidR="00161DDF" w:rsidRPr="002B2A73">
              <w:rPr>
                <w:rStyle w:val="Hyperlink"/>
                <w:noProof/>
                <w:lang w:val="en-US"/>
              </w:rPr>
              <w:t>3.4.1</w:t>
            </w:r>
            <w:r w:rsidR="00161DDF">
              <w:rPr>
                <w:rFonts w:eastAsiaTheme="minorEastAsia"/>
                <w:noProof/>
                <w:kern w:val="2"/>
                <w:sz w:val="24"/>
                <w:szCs w:val="24"/>
                <w:lang w:val="en-DE" w:eastAsia="en-DE"/>
                <w14:ligatures w14:val="standardContextual"/>
              </w:rPr>
              <w:tab/>
            </w:r>
            <w:r w:rsidR="00161DDF" w:rsidRPr="002B2A73">
              <w:rPr>
                <w:rStyle w:val="Hyperlink"/>
                <w:noProof/>
                <w:lang w:val="en-US"/>
              </w:rPr>
              <w:t>Transport Component</w:t>
            </w:r>
            <w:r w:rsidR="00161DDF">
              <w:rPr>
                <w:noProof/>
                <w:webHidden/>
              </w:rPr>
              <w:tab/>
            </w:r>
            <w:r w:rsidR="00161DDF">
              <w:rPr>
                <w:noProof/>
                <w:webHidden/>
              </w:rPr>
              <w:fldChar w:fldCharType="begin"/>
            </w:r>
            <w:r w:rsidR="00161DDF">
              <w:rPr>
                <w:noProof/>
                <w:webHidden/>
              </w:rPr>
              <w:instrText xml:space="preserve"> PAGEREF _Toc216439647 \h </w:instrText>
            </w:r>
            <w:r w:rsidR="00161DDF">
              <w:rPr>
                <w:noProof/>
                <w:webHidden/>
              </w:rPr>
            </w:r>
            <w:r w:rsidR="00161DDF">
              <w:rPr>
                <w:noProof/>
                <w:webHidden/>
              </w:rPr>
              <w:fldChar w:fldCharType="separate"/>
            </w:r>
            <w:r w:rsidR="00C62E87">
              <w:rPr>
                <w:noProof/>
                <w:webHidden/>
              </w:rPr>
              <w:t>38</w:t>
            </w:r>
            <w:r w:rsidR="00161DDF">
              <w:rPr>
                <w:noProof/>
                <w:webHidden/>
              </w:rPr>
              <w:fldChar w:fldCharType="end"/>
            </w:r>
          </w:hyperlink>
        </w:p>
        <w:p w14:paraId="6B5C7297" w14:textId="394690FB" w:rsidR="00161DDF" w:rsidRDefault="00000000">
          <w:pPr>
            <w:pStyle w:val="TOC3"/>
            <w:tabs>
              <w:tab w:val="left" w:pos="1320"/>
              <w:tab w:val="right" w:leader="dot" w:pos="9062"/>
            </w:tabs>
            <w:rPr>
              <w:rFonts w:eastAsiaTheme="minorEastAsia"/>
              <w:noProof/>
              <w:kern w:val="2"/>
              <w:sz w:val="24"/>
              <w:szCs w:val="24"/>
              <w:lang w:val="en-DE" w:eastAsia="en-DE"/>
              <w14:ligatures w14:val="standardContextual"/>
            </w:rPr>
          </w:pPr>
          <w:hyperlink w:anchor="_Toc216439648" w:history="1">
            <w:r w:rsidR="00161DDF" w:rsidRPr="002B2A73">
              <w:rPr>
                <w:rStyle w:val="Hyperlink"/>
                <w:noProof/>
                <w:lang w:val="en-US"/>
              </w:rPr>
              <w:t>3.4.2</w:t>
            </w:r>
            <w:r w:rsidR="00161DDF">
              <w:rPr>
                <w:rFonts w:eastAsiaTheme="minorEastAsia"/>
                <w:noProof/>
                <w:kern w:val="2"/>
                <w:sz w:val="24"/>
                <w:szCs w:val="24"/>
                <w:lang w:val="en-DE" w:eastAsia="en-DE"/>
                <w14:ligatures w14:val="standardContextual"/>
              </w:rPr>
              <w:tab/>
            </w:r>
            <w:r w:rsidR="00161DDF" w:rsidRPr="002B2A73">
              <w:rPr>
                <w:rStyle w:val="Hyperlink"/>
                <w:noProof/>
                <w:lang w:val="en-US"/>
              </w:rPr>
              <w:t>Connectors Component</w:t>
            </w:r>
            <w:r w:rsidR="00161DDF">
              <w:rPr>
                <w:noProof/>
                <w:webHidden/>
              </w:rPr>
              <w:tab/>
            </w:r>
            <w:r w:rsidR="00161DDF">
              <w:rPr>
                <w:noProof/>
                <w:webHidden/>
              </w:rPr>
              <w:fldChar w:fldCharType="begin"/>
            </w:r>
            <w:r w:rsidR="00161DDF">
              <w:rPr>
                <w:noProof/>
                <w:webHidden/>
              </w:rPr>
              <w:instrText xml:space="preserve"> PAGEREF _Toc216439648 \h </w:instrText>
            </w:r>
            <w:r w:rsidR="00161DDF">
              <w:rPr>
                <w:noProof/>
                <w:webHidden/>
              </w:rPr>
            </w:r>
            <w:r w:rsidR="00161DDF">
              <w:rPr>
                <w:noProof/>
                <w:webHidden/>
              </w:rPr>
              <w:fldChar w:fldCharType="separate"/>
            </w:r>
            <w:r w:rsidR="00C62E87">
              <w:rPr>
                <w:noProof/>
                <w:webHidden/>
              </w:rPr>
              <w:t>44</w:t>
            </w:r>
            <w:r w:rsidR="00161DDF">
              <w:rPr>
                <w:noProof/>
                <w:webHidden/>
              </w:rPr>
              <w:fldChar w:fldCharType="end"/>
            </w:r>
          </w:hyperlink>
        </w:p>
        <w:p w14:paraId="54A50D74" w14:textId="7AF200C7" w:rsidR="00161DDF" w:rsidRDefault="00000000">
          <w:pPr>
            <w:pStyle w:val="TOC2"/>
            <w:rPr>
              <w:rFonts w:eastAsiaTheme="minorEastAsia"/>
              <w:noProof/>
              <w:kern w:val="2"/>
              <w:sz w:val="24"/>
              <w:szCs w:val="24"/>
              <w:lang w:val="en-DE" w:eastAsia="en-DE"/>
              <w14:ligatures w14:val="standardContextual"/>
            </w:rPr>
          </w:pPr>
          <w:hyperlink w:anchor="_Toc216439649" w:history="1">
            <w:r w:rsidR="00161DDF" w:rsidRPr="002B2A73">
              <w:rPr>
                <w:rStyle w:val="Hyperlink"/>
                <w:noProof/>
                <w:lang w:val="en-US"/>
              </w:rPr>
              <w:t>3.5</w:t>
            </w:r>
            <w:r w:rsidR="00161DDF">
              <w:rPr>
                <w:rFonts w:eastAsiaTheme="minorEastAsia"/>
                <w:noProof/>
                <w:kern w:val="2"/>
                <w:sz w:val="24"/>
                <w:szCs w:val="24"/>
                <w:lang w:val="en-DE" w:eastAsia="en-DE"/>
                <w14:ligatures w14:val="standardContextual"/>
              </w:rPr>
              <w:tab/>
            </w:r>
            <w:r w:rsidR="00161DDF" w:rsidRPr="002B2A73">
              <w:rPr>
                <w:rStyle w:val="Hyperlink"/>
                <w:noProof/>
                <w:lang w:val="en-US"/>
              </w:rPr>
              <w:t>Services Layer</w:t>
            </w:r>
            <w:r w:rsidR="00161DDF">
              <w:rPr>
                <w:noProof/>
                <w:webHidden/>
              </w:rPr>
              <w:tab/>
            </w:r>
            <w:r w:rsidR="00161DDF">
              <w:rPr>
                <w:noProof/>
                <w:webHidden/>
              </w:rPr>
              <w:fldChar w:fldCharType="begin"/>
            </w:r>
            <w:r w:rsidR="00161DDF">
              <w:rPr>
                <w:noProof/>
                <w:webHidden/>
              </w:rPr>
              <w:instrText xml:space="preserve"> PAGEREF _Toc216439649 \h </w:instrText>
            </w:r>
            <w:r w:rsidR="00161DDF">
              <w:rPr>
                <w:noProof/>
                <w:webHidden/>
              </w:rPr>
            </w:r>
            <w:r w:rsidR="00161DDF">
              <w:rPr>
                <w:noProof/>
                <w:webHidden/>
              </w:rPr>
              <w:fldChar w:fldCharType="separate"/>
            </w:r>
            <w:r w:rsidR="00C62E87">
              <w:rPr>
                <w:noProof/>
                <w:webHidden/>
              </w:rPr>
              <w:t>50</w:t>
            </w:r>
            <w:r w:rsidR="00161DDF">
              <w:rPr>
                <w:noProof/>
                <w:webHidden/>
              </w:rPr>
              <w:fldChar w:fldCharType="end"/>
            </w:r>
          </w:hyperlink>
        </w:p>
        <w:p w14:paraId="5B020C0E" w14:textId="0868D20A" w:rsidR="00161DDF" w:rsidRDefault="00000000">
          <w:pPr>
            <w:pStyle w:val="TOC3"/>
            <w:tabs>
              <w:tab w:val="left" w:pos="1320"/>
              <w:tab w:val="right" w:leader="dot" w:pos="9062"/>
            </w:tabs>
            <w:rPr>
              <w:rFonts w:eastAsiaTheme="minorEastAsia"/>
              <w:noProof/>
              <w:kern w:val="2"/>
              <w:sz w:val="24"/>
              <w:szCs w:val="24"/>
              <w:lang w:val="en-DE" w:eastAsia="en-DE"/>
              <w14:ligatures w14:val="standardContextual"/>
            </w:rPr>
          </w:pPr>
          <w:hyperlink w:anchor="_Toc216439650" w:history="1">
            <w:r w:rsidR="00161DDF" w:rsidRPr="002B2A73">
              <w:rPr>
                <w:rStyle w:val="Hyperlink"/>
                <w:noProof/>
                <w:lang w:val="en-US"/>
              </w:rPr>
              <w:t>3.5.1</w:t>
            </w:r>
            <w:r w:rsidR="00161DDF">
              <w:rPr>
                <w:rFonts w:eastAsiaTheme="minorEastAsia"/>
                <w:noProof/>
                <w:kern w:val="2"/>
                <w:sz w:val="24"/>
                <w:szCs w:val="24"/>
                <w:lang w:val="en-DE" w:eastAsia="en-DE"/>
                <w14:ligatures w14:val="standardContextual"/>
              </w:rPr>
              <w:tab/>
            </w:r>
            <w:r w:rsidR="00161DDF" w:rsidRPr="002B2A73">
              <w:rPr>
                <w:rStyle w:val="Hyperlink"/>
                <w:noProof/>
                <w:lang w:val="en-US"/>
              </w:rPr>
              <w:t>Terminology and Background</w:t>
            </w:r>
            <w:r w:rsidR="00161DDF">
              <w:rPr>
                <w:noProof/>
                <w:webHidden/>
              </w:rPr>
              <w:tab/>
            </w:r>
            <w:r w:rsidR="00161DDF">
              <w:rPr>
                <w:noProof/>
                <w:webHidden/>
              </w:rPr>
              <w:fldChar w:fldCharType="begin"/>
            </w:r>
            <w:r w:rsidR="00161DDF">
              <w:rPr>
                <w:noProof/>
                <w:webHidden/>
              </w:rPr>
              <w:instrText xml:space="preserve"> PAGEREF _Toc216439650 \h </w:instrText>
            </w:r>
            <w:r w:rsidR="00161DDF">
              <w:rPr>
                <w:noProof/>
                <w:webHidden/>
              </w:rPr>
            </w:r>
            <w:r w:rsidR="00161DDF">
              <w:rPr>
                <w:noProof/>
                <w:webHidden/>
              </w:rPr>
              <w:fldChar w:fldCharType="separate"/>
            </w:r>
            <w:r w:rsidR="00C62E87">
              <w:rPr>
                <w:noProof/>
                <w:webHidden/>
              </w:rPr>
              <w:t>50</w:t>
            </w:r>
            <w:r w:rsidR="00161DDF">
              <w:rPr>
                <w:noProof/>
                <w:webHidden/>
              </w:rPr>
              <w:fldChar w:fldCharType="end"/>
            </w:r>
          </w:hyperlink>
        </w:p>
        <w:p w14:paraId="78956B05" w14:textId="381F35F4" w:rsidR="00161DDF" w:rsidRDefault="00000000">
          <w:pPr>
            <w:pStyle w:val="TOC3"/>
            <w:tabs>
              <w:tab w:val="left" w:pos="1320"/>
              <w:tab w:val="right" w:leader="dot" w:pos="9062"/>
            </w:tabs>
            <w:rPr>
              <w:rFonts w:eastAsiaTheme="minorEastAsia"/>
              <w:noProof/>
              <w:kern w:val="2"/>
              <w:sz w:val="24"/>
              <w:szCs w:val="24"/>
              <w:lang w:val="en-DE" w:eastAsia="en-DE"/>
              <w14:ligatures w14:val="standardContextual"/>
            </w:rPr>
          </w:pPr>
          <w:hyperlink w:anchor="_Toc216439651" w:history="1">
            <w:r w:rsidR="00161DDF" w:rsidRPr="002B2A73">
              <w:rPr>
                <w:rStyle w:val="Hyperlink"/>
                <w:noProof/>
                <w:lang w:val="en-US"/>
              </w:rPr>
              <w:t>3.5.2</w:t>
            </w:r>
            <w:r w:rsidR="00161DDF">
              <w:rPr>
                <w:rFonts w:eastAsiaTheme="minorEastAsia"/>
                <w:noProof/>
                <w:kern w:val="2"/>
                <w:sz w:val="24"/>
                <w:szCs w:val="24"/>
                <w:lang w:val="en-DE" w:eastAsia="en-DE"/>
                <w14:ligatures w14:val="standardContextual"/>
              </w:rPr>
              <w:tab/>
            </w:r>
            <w:r w:rsidR="00161DDF" w:rsidRPr="002B2A73">
              <w:rPr>
                <w:rStyle w:val="Hyperlink"/>
                <w:noProof/>
                <w:lang w:val="en-US"/>
              </w:rPr>
              <w:t>Service Environments</w:t>
            </w:r>
            <w:r w:rsidR="00161DDF">
              <w:rPr>
                <w:noProof/>
                <w:webHidden/>
              </w:rPr>
              <w:tab/>
            </w:r>
            <w:r w:rsidR="00161DDF">
              <w:rPr>
                <w:noProof/>
                <w:webHidden/>
              </w:rPr>
              <w:fldChar w:fldCharType="begin"/>
            </w:r>
            <w:r w:rsidR="00161DDF">
              <w:rPr>
                <w:noProof/>
                <w:webHidden/>
              </w:rPr>
              <w:instrText xml:space="preserve"> PAGEREF _Toc216439651 \h </w:instrText>
            </w:r>
            <w:r w:rsidR="00161DDF">
              <w:rPr>
                <w:noProof/>
                <w:webHidden/>
              </w:rPr>
            </w:r>
            <w:r w:rsidR="00161DDF">
              <w:rPr>
                <w:noProof/>
                <w:webHidden/>
              </w:rPr>
              <w:fldChar w:fldCharType="separate"/>
            </w:r>
            <w:r w:rsidR="00C62E87">
              <w:rPr>
                <w:noProof/>
                <w:webHidden/>
              </w:rPr>
              <w:t>51</w:t>
            </w:r>
            <w:r w:rsidR="00161DDF">
              <w:rPr>
                <w:noProof/>
                <w:webHidden/>
              </w:rPr>
              <w:fldChar w:fldCharType="end"/>
            </w:r>
          </w:hyperlink>
        </w:p>
        <w:p w14:paraId="17379B46" w14:textId="774B0109" w:rsidR="00161DDF" w:rsidRDefault="00000000">
          <w:pPr>
            <w:pStyle w:val="TOC3"/>
            <w:tabs>
              <w:tab w:val="left" w:pos="1320"/>
              <w:tab w:val="right" w:leader="dot" w:pos="9062"/>
            </w:tabs>
            <w:rPr>
              <w:rFonts w:eastAsiaTheme="minorEastAsia"/>
              <w:noProof/>
              <w:kern w:val="2"/>
              <w:sz w:val="24"/>
              <w:szCs w:val="24"/>
              <w:lang w:val="en-DE" w:eastAsia="en-DE"/>
              <w14:ligatures w14:val="standardContextual"/>
            </w:rPr>
          </w:pPr>
          <w:hyperlink w:anchor="_Toc216439652" w:history="1">
            <w:r w:rsidR="00161DDF" w:rsidRPr="002B2A73">
              <w:rPr>
                <w:rStyle w:val="Hyperlink"/>
                <w:noProof/>
                <w:lang w:val="en-US"/>
              </w:rPr>
              <w:t>3.5.3</w:t>
            </w:r>
            <w:r w:rsidR="00161DDF">
              <w:rPr>
                <w:rFonts w:eastAsiaTheme="minorEastAsia"/>
                <w:noProof/>
                <w:kern w:val="2"/>
                <w:sz w:val="24"/>
                <w:szCs w:val="24"/>
                <w:lang w:val="en-DE" w:eastAsia="en-DE"/>
                <w14:ligatures w14:val="standardContextual"/>
              </w:rPr>
              <w:tab/>
            </w:r>
            <w:r w:rsidR="00161DDF" w:rsidRPr="002B2A73">
              <w:rPr>
                <w:rStyle w:val="Hyperlink"/>
                <w:noProof/>
                <w:lang w:val="en-US"/>
              </w:rPr>
              <w:t>Service Control and Management</w:t>
            </w:r>
            <w:r w:rsidR="00161DDF">
              <w:rPr>
                <w:noProof/>
                <w:webHidden/>
              </w:rPr>
              <w:tab/>
            </w:r>
            <w:r w:rsidR="00161DDF">
              <w:rPr>
                <w:noProof/>
                <w:webHidden/>
              </w:rPr>
              <w:fldChar w:fldCharType="begin"/>
            </w:r>
            <w:r w:rsidR="00161DDF">
              <w:rPr>
                <w:noProof/>
                <w:webHidden/>
              </w:rPr>
              <w:instrText xml:space="preserve"> PAGEREF _Toc216439652 \h </w:instrText>
            </w:r>
            <w:r w:rsidR="00161DDF">
              <w:rPr>
                <w:noProof/>
                <w:webHidden/>
              </w:rPr>
            </w:r>
            <w:r w:rsidR="00161DDF">
              <w:rPr>
                <w:noProof/>
                <w:webHidden/>
              </w:rPr>
              <w:fldChar w:fldCharType="separate"/>
            </w:r>
            <w:r w:rsidR="00C62E87">
              <w:rPr>
                <w:noProof/>
                <w:webHidden/>
              </w:rPr>
              <w:t>57</w:t>
            </w:r>
            <w:r w:rsidR="00161DDF">
              <w:rPr>
                <w:noProof/>
                <w:webHidden/>
              </w:rPr>
              <w:fldChar w:fldCharType="end"/>
            </w:r>
          </w:hyperlink>
        </w:p>
        <w:p w14:paraId="4B4C9B07" w14:textId="55A29A5E" w:rsidR="00161DDF" w:rsidRDefault="00000000">
          <w:pPr>
            <w:pStyle w:val="TOC2"/>
            <w:rPr>
              <w:rFonts w:eastAsiaTheme="minorEastAsia"/>
              <w:noProof/>
              <w:kern w:val="2"/>
              <w:sz w:val="24"/>
              <w:szCs w:val="24"/>
              <w:lang w:val="en-DE" w:eastAsia="en-DE"/>
              <w14:ligatures w14:val="standardContextual"/>
            </w:rPr>
          </w:pPr>
          <w:hyperlink w:anchor="_Toc216439653" w:history="1">
            <w:r w:rsidR="00161DDF" w:rsidRPr="002B2A73">
              <w:rPr>
                <w:rStyle w:val="Hyperlink"/>
                <w:noProof/>
                <w:lang w:val="en-US"/>
              </w:rPr>
              <w:t>3.6</w:t>
            </w:r>
            <w:r w:rsidR="00161DDF">
              <w:rPr>
                <w:rFonts w:eastAsiaTheme="minorEastAsia"/>
                <w:noProof/>
                <w:kern w:val="2"/>
                <w:sz w:val="24"/>
                <w:szCs w:val="24"/>
                <w:lang w:val="en-DE" w:eastAsia="en-DE"/>
                <w14:ligatures w14:val="standardContextual"/>
              </w:rPr>
              <w:tab/>
            </w:r>
            <w:r w:rsidR="00161DDF" w:rsidRPr="002B2A73">
              <w:rPr>
                <w:rStyle w:val="Hyperlink"/>
                <w:noProof/>
                <w:lang w:val="en-US"/>
              </w:rPr>
              <w:t>Resources and Monitoring Layer</w:t>
            </w:r>
            <w:r w:rsidR="00161DDF">
              <w:rPr>
                <w:noProof/>
                <w:webHidden/>
              </w:rPr>
              <w:tab/>
            </w:r>
            <w:r w:rsidR="00161DDF">
              <w:rPr>
                <w:noProof/>
                <w:webHidden/>
              </w:rPr>
              <w:fldChar w:fldCharType="begin"/>
            </w:r>
            <w:r w:rsidR="00161DDF">
              <w:rPr>
                <w:noProof/>
                <w:webHidden/>
              </w:rPr>
              <w:instrText xml:space="preserve"> PAGEREF _Toc216439653 \h </w:instrText>
            </w:r>
            <w:r w:rsidR="00161DDF">
              <w:rPr>
                <w:noProof/>
                <w:webHidden/>
              </w:rPr>
            </w:r>
            <w:r w:rsidR="00161DDF">
              <w:rPr>
                <w:noProof/>
                <w:webHidden/>
              </w:rPr>
              <w:fldChar w:fldCharType="separate"/>
            </w:r>
            <w:r w:rsidR="00C62E87">
              <w:rPr>
                <w:noProof/>
                <w:webHidden/>
              </w:rPr>
              <w:t>63</w:t>
            </w:r>
            <w:r w:rsidR="00161DDF">
              <w:rPr>
                <w:noProof/>
                <w:webHidden/>
              </w:rPr>
              <w:fldChar w:fldCharType="end"/>
            </w:r>
          </w:hyperlink>
        </w:p>
        <w:p w14:paraId="54E44A23" w14:textId="20D2A418" w:rsidR="00161DDF" w:rsidRDefault="00000000">
          <w:pPr>
            <w:pStyle w:val="TOC3"/>
            <w:tabs>
              <w:tab w:val="left" w:pos="1320"/>
              <w:tab w:val="right" w:leader="dot" w:pos="9062"/>
            </w:tabs>
            <w:rPr>
              <w:rFonts w:eastAsiaTheme="minorEastAsia"/>
              <w:noProof/>
              <w:kern w:val="2"/>
              <w:sz w:val="24"/>
              <w:szCs w:val="24"/>
              <w:lang w:val="en-DE" w:eastAsia="en-DE"/>
              <w14:ligatures w14:val="standardContextual"/>
            </w:rPr>
          </w:pPr>
          <w:hyperlink w:anchor="_Toc216439654" w:history="1">
            <w:r w:rsidR="00161DDF" w:rsidRPr="002B2A73">
              <w:rPr>
                <w:rStyle w:val="Hyperlink"/>
                <w:noProof/>
                <w:lang w:val="en-US"/>
              </w:rPr>
              <w:t>3.6.1</w:t>
            </w:r>
            <w:r w:rsidR="00161DDF">
              <w:rPr>
                <w:rFonts w:eastAsiaTheme="minorEastAsia"/>
                <w:noProof/>
                <w:kern w:val="2"/>
                <w:sz w:val="24"/>
                <w:szCs w:val="24"/>
                <w:lang w:val="en-DE" w:eastAsia="en-DE"/>
                <w14:ligatures w14:val="standardContextual"/>
              </w:rPr>
              <w:tab/>
            </w:r>
            <w:r w:rsidR="00161DDF" w:rsidRPr="002B2A73">
              <w:rPr>
                <w:rStyle w:val="Hyperlink"/>
                <w:noProof/>
                <w:lang w:val="en-US"/>
              </w:rPr>
              <w:t>ECS runtime</w:t>
            </w:r>
            <w:r w:rsidR="00161DDF">
              <w:rPr>
                <w:noProof/>
                <w:webHidden/>
              </w:rPr>
              <w:tab/>
            </w:r>
            <w:r w:rsidR="00161DDF">
              <w:rPr>
                <w:noProof/>
                <w:webHidden/>
              </w:rPr>
              <w:fldChar w:fldCharType="begin"/>
            </w:r>
            <w:r w:rsidR="00161DDF">
              <w:rPr>
                <w:noProof/>
                <w:webHidden/>
              </w:rPr>
              <w:instrText xml:space="preserve"> PAGEREF _Toc216439654 \h </w:instrText>
            </w:r>
            <w:r w:rsidR="00161DDF">
              <w:rPr>
                <w:noProof/>
                <w:webHidden/>
              </w:rPr>
            </w:r>
            <w:r w:rsidR="00161DDF">
              <w:rPr>
                <w:noProof/>
                <w:webHidden/>
              </w:rPr>
              <w:fldChar w:fldCharType="separate"/>
            </w:r>
            <w:r w:rsidR="00C62E87">
              <w:rPr>
                <w:noProof/>
                <w:webHidden/>
              </w:rPr>
              <w:t>63</w:t>
            </w:r>
            <w:r w:rsidR="00161DDF">
              <w:rPr>
                <w:noProof/>
                <w:webHidden/>
              </w:rPr>
              <w:fldChar w:fldCharType="end"/>
            </w:r>
          </w:hyperlink>
        </w:p>
        <w:p w14:paraId="54FCFE73" w14:textId="02E66B80" w:rsidR="00161DDF" w:rsidRDefault="00000000">
          <w:pPr>
            <w:pStyle w:val="TOC3"/>
            <w:tabs>
              <w:tab w:val="left" w:pos="1320"/>
              <w:tab w:val="right" w:leader="dot" w:pos="9062"/>
            </w:tabs>
            <w:rPr>
              <w:rFonts w:eastAsiaTheme="minorEastAsia"/>
              <w:noProof/>
              <w:kern w:val="2"/>
              <w:sz w:val="24"/>
              <w:szCs w:val="24"/>
              <w:lang w:val="en-DE" w:eastAsia="en-DE"/>
              <w14:ligatures w14:val="standardContextual"/>
            </w:rPr>
          </w:pPr>
          <w:hyperlink w:anchor="_Toc216439655" w:history="1">
            <w:r w:rsidR="00161DDF" w:rsidRPr="002B2A73">
              <w:rPr>
                <w:rStyle w:val="Hyperlink"/>
                <w:noProof/>
                <w:lang w:val="en-US"/>
              </w:rPr>
              <w:t>3.6.2</w:t>
            </w:r>
            <w:r w:rsidR="00161DDF">
              <w:rPr>
                <w:rFonts w:eastAsiaTheme="minorEastAsia"/>
                <w:noProof/>
                <w:kern w:val="2"/>
                <w:sz w:val="24"/>
                <w:szCs w:val="24"/>
                <w:lang w:val="en-DE" w:eastAsia="en-DE"/>
                <w14:ligatures w14:val="standardContextual"/>
              </w:rPr>
              <w:tab/>
            </w:r>
            <w:r w:rsidR="00161DDF" w:rsidRPr="002B2A73">
              <w:rPr>
                <w:rStyle w:val="Hyperlink"/>
                <w:noProof/>
                <w:lang w:val="en-US"/>
              </w:rPr>
              <w:t>Device/Resource Management</w:t>
            </w:r>
            <w:r w:rsidR="00161DDF">
              <w:rPr>
                <w:noProof/>
                <w:webHidden/>
              </w:rPr>
              <w:tab/>
            </w:r>
            <w:r w:rsidR="00161DDF">
              <w:rPr>
                <w:noProof/>
                <w:webHidden/>
              </w:rPr>
              <w:fldChar w:fldCharType="begin"/>
            </w:r>
            <w:r w:rsidR="00161DDF">
              <w:rPr>
                <w:noProof/>
                <w:webHidden/>
              </w:rPr>
              <w:instrText xml:space="preserve"> PAGEREF _Toc216439655 \h </w:instrText>
            </w:r>
            <w:r w:rsidR="00161DDF">
              <w:rPr>
                <w:noProof/>
                <w:webHidden/>
              </w:rPr>
            </w:r>
            <w:r w:rsidR="00161DDF">
              <w:rPr>
                <w:noProof/>
                <w:webHidden/>
              </w:rPr>
              <w:fldChar w:fldCharType="separate"/>
            </w:r>
            <w:r w:rsidR="00C62E87">
              <w:rPr>
                <w:noProof/>
                <w:webHidden/>
              </w:rPr>
              <w:t>67</w:t>
            </w:r>
            <w:r w:rsidR="00161DDF">
              <w:rPr>
                <w:noProof/>
                <w:webHidden/>
              </w:rPr>
              <w:fldChar w:fldCharType="end"/>
            </w:r>
          </w:hyperlink>
        </w:p>
        <w:p w14:paraId="08BA6489" w14:textId="68F3B58E" w:rsidR="00161DDF" w:rsidRDefault="00000000">
          <w:pPr>
            <w:pStyle w:val="TOC3"/>
            <w:tabs>
              <w:tab w:val="left" w:pos="1320"/>
              <w:tab w:val="right" w:leader="dot" w:pos="9062"/>
            </w:tabs>
            <w:rPr>
              <w:rFonts w:eastAsiaTheme="minorEastAsia"/>
              <w:noProof/>
              <w:kern w:val="2"/>
              <w:sz w:val="24"/>
              <w:szCs w:val="24"/>
              <w:lang w:val="en-DE" w:eastAsia="en-DE"/>
              <w14:ligatures w14:val="standardContextual"/>
            </w:rPr>
          </w:pPr>
          <w:hyperlink w:anchor="_Toc216439656" w:history="1">
            <w:r w:rsidR="00161DDF" w:rsidRPr="002B2A73">
              <w:rPr>
                <w:rStyle w:val="Hyperlink"/>
                <w:noProof/>
                <w:lang w:val="en-US"/>
              </w:rPr>
              <w:t>3.6.3</w:t>
            </w:r>
            <w:r w:rsidR="00161DDF">
              <w:rPr>
                <w:rFonts w:eastAsiaTheme="minorEastAsia"/>
                <w:noProof/>
                <w:kern w:val="2"/>
                <w:sz w:val="24"/>
                <w:szCs w:val="24"/>
                <w:lang w:val="en-DE" w:eastAsia="en-DE"/>
                <w14:ligatures w14:val="standardContextual"/>
              </w:rPr>
              <w:tab/>
            </w:r>
            <w:r w:rsidR="00161DDF" w:rsidRPr="002B2A73">
              <w:rPr>
                <w:rStyle w:val="Hyperlink"/>
                <w:noProof/>
                <w:lang w:val="en-US"/>
              </w:rPr>
              <w:t>Monitoring</w:t>
            </w:r>
            <w:r w:rsidR="00161DDF">
              <w:rPr>
                <w:noProof/>
                <w:webHidden/>
              </w:rPr>
              <w:tab/>
            </w:r>
            <w:r w:rsidR="00161DDF">
              <w:rPr>
                <w:noProof/>
                <w:webHidden/>
              </w:rPr>
              <w:fldChar w:fldCharType="begin"/>
            </w:r>
            <w:r w:rsidR="00161DDF">
              <w:rPr>
                <w:noProof/>
                <w:webHidden/>
              </w:rPr>
              <w:instrText xml:space="preserve"> PAGEREF _Toc216439656 \h </w:instrText>
            </w:r>
            <w:r w:rsidR="00161DDF">
              <w:rPr>
                <w:noProof/>
                <w:webHidden/>
              </w:rPr>
            </w:r>
            <w:r w:rsidR="00161DDF">
              <w:rPr>
                <w:noProof/>
                <w:webHidden/>
              </w:rPr>
              <w:fldChar w:fldCharType="separate"/>
            </w:r>
            <w:r w:rsidR="00C62E87">
              <w:rPr>
                <w:noProof/>
                <w:webHidden/>
              </w:rPr>
              <w:t>71</w:t>
            </w:r>
            <w:r w:rsidR="00161DDF">
              <w:rPr>
                <w:noProof/>
                <w:webHidden/>
              </w:rPr>
              <w:fldChar w:fldCharType="end"/>
            </w:r>
          </w:hyperlink>
        </w:p>
        <w:p w14:paraId="71AF9EAE" w14:textId="68E7244C" w:rsidR="00161DDF" w:rsidRDefault="00000000">
          <w:pPr>
            <w:pStyle w:val="TOC2"/>
            <w:rPr>
              <w:rFonts w:eastAsiaTheme="minorEastAsia"/>
              <w:noProof/>
              <w:kern w:val="2"/>
              <w:sz w:val="24"/>
              <w:szCs w:val="24"/>
              <w:lang w:val="en-DE" w:eastAsia="en-DE"/>
              <w14:ligatures w14:val="standardContextual"/>
            </w:rPr>
          </w:pPr>
          <w:hyperlink w:anchor="_Toc216439657" w:history="1">
            <w:r w:rsidR="00161DDF" w:rsidRPr="002B2A73">
              <w:rPr>
                <w:rStyle w:val="Hyperlink"/>
                <w:noProof/>
                <w:lang w:val="en-US"/>
              </w:rPr>
              <w:t>3.7</w:t>
            </w:r>
            <w:r w:rsidR="00161DDF">
              <w:rPr>
                <w:rFonts w:eastAsiaTheme="minorEastAsia"/>
                <w:noProof/>
                <w:kern w:val="2"/>
                <w:sz w:val="24"/>
                <w:szCs w:val="24"/>
                <w:lang w:val="en-DE" w:eastAsia="en-DE"/>
                <w14:ligatures w14:val="standardContextual"/>
              </w:rPr>
              <w:tab/>
            </w:r>
            <w:r w:rsidR="00161DDF" w:rsidRPr="002B2A73">
              <w:rPr>
                <w:rStyle w:val="Hyperlink"/>
                <w:noProof/>
                <w:lang w:val="en-US"/>
              </w:rPr>
              <w:t>Storage, Security and Data Protection Layer</w:t>
            </w:r>
            <w:r w:rsidR="00161DDF">
              <w:rPr>
                <w:noProof/>
                <w:webHidden/>
              </w:rPr>
              <w:tab/>
            </w:r>
            <w:r w:rsidR="00161DDF">
              <w:rPr>
                <w:noProof/>
                <w:webHidden/>
              </w:rPr>
              <w:fldChar w:fldCharType="begin"/>
            </w:r>
            <w:r w:rsidR="00161DDF">
              <w:rPr>
                <w:noProof/>
                <w:webHidden/>
              </w:rPr>
              <w:instrText xml:space="preserve"> PAGEREF _Toc216439657 \h </w:instrText>
            </w:r>
            <w:r w:rsidR="00161DDF">
              <w:rPr>
                <w:noProof/>
                <w:webHidden/>
              </w:rPr>
            </w:r>
            <w:r w:rsidR="00161DDF">
              <w:rPr>
                <w:noProof/>
                <w:webHidden/>
              </w:rPr>
              <w:fldChar w:fldCharType="separate"/>
            </w:r>
            <w:r w:rsidR="00C62E87">
              <w:rPr>
                <w:noProof/>
                <w:webHidden/>
              </w:rPr>
              <w:t>73</w:t>
            </w:r>
            <w:r w:rsidR="00161DDF">
              <w:rPr>
                <w:noProof/>
                <w:webHidden/>
              </w:rPr>
              <w:fldChar w:fldCharType="end"/>
            </w:r>
          </w:hyperlink>
        </w:p>
        <w:p w14:paraId="79675AEA" w14:textId="705BFD25" w:rsidR="00161DDF" w:rsidRDefault="00000000">
          <w:pPr>
            <w:pStyle w:val="TOC3"/>
            <w:tabs>
              <w:tab w:val="left" w:pos="1320"/>
              <w:tab w:val="right" w:leader="dot" w:pos="9062"/>
            </w:tabs>
            <w:rPr>
              <w:rFonts w:eastAsiaTheme="minorEastAsia"/>
              <w:noProof/>
              <w:kern w:val="2"/>
              <w:sz w:val="24"/>
              <w:szCs w:val="24"/>
              <w:lang w:val="en-DE" w:eastAsia="en-DE"/>
              <w14:ligatures w14:val="standardContextual"/>
            </w:rPr>
          </w:pPr>
          <w:hyperlink w:anchor="_Toc216439658" w:history="1">
            <w:r w:rsidR="00161DDF" w:rsidRPr="002B2A73">
              <w:rPr>
                <w:rStyle w:val="Hyperlink"/>
                <w:noProof/>
                <w:lang w:val="en-US"/>
              </w:rPr>
              <w:t>3.7.1</w:t>
            </w:r>
            <w:r w:rsidR="00161DDF">
              <w:rPr>
                <w:rFonts w:eastAsiaTheme="minorEastAsia"/>
                <w:noProof/>
                <w:kern w:val="2"/>
                <w:sz w:val="24"/>
                <w:szCs w:val="24"/>
                <w:lang w:val="en-DE" w:eastAsia="en-DE"/>
                <w14:ligatures w14:val="standardContextual"/>
              </w:rPr>
              <w:tab/>
            </w:r>
            <w:r w:rsidR="00161DDF" w:rsidRPr="002B2A73">
              <w:rPr>
                <w:rStyle w:val="Hyperlink"/>
                <w:noProof/>
                <w:lang w:val="en-US"/>
              </w:rPr>
              <w:t>KODEX platform service</w:t>
            </w:r>
            <w:r w:rsidR="00161DDF">
              <w:rPr>
                <w:noProof/>
                <w:webHidden/>
              </w:rPr>
              <w:tab/>
            </w:r>
            <w:r w:rsidR="00161DDF">
              <w:rPr>
                <w:noProof/>
                <w:webHidden/>
              </w:rPr>
              <w:fldChar w:fldCharType="begin"/>
            </w:r>
            <w:r w:rsidR="00161DDF">
              <w:rPr>
                <w:noProof/>
                <w:webHidden/>
              </w:rPr>
              <w:instrText xml:space="preserve"> PAGEREF _Toc216439658 \h </w:instrText>
            </w:r>
            <w:r w:rsidR="00161DDF">
              <w:rPr>
                <w:noProof/>
                <w:webHidden/>
              </w:rPr>
            </w:r>
            <w:r w:rsidR="00161DDF">
              <w:rPr>
                <w:noProof/>
                <w:webHidden/>
              </w:rPr>
              <w:fldChar w:fldCharType="separate"/>
            </w:r>
            <w:r w:rsidR="00C62E87">
              <w:rPr>
                <w:noProof/>
                <w:webHidden/>
              </w:rPr>
              <w:t>73</w:t>
            </w:r>
            <w:r w:rsidR="00161DDF">
              <w:rPr>
                <w:noProof/>
                <w:webHidden/>
              </w:rPr>
              <w:fldChar w:fldCharType="end"/>
            </w:r>
          </w:hyperlink>
        </w:p>
        <w:p w14:paraId="0D17BDD2" w14:textId="16EE2B09" w:rsidR="00161DDF" w:rsidRDefault="00000000">
          <w:pPr>
            <w:pStyle w:val="TOC3"/>
            <w:tabs>
              <w:tab w:val="left" w:pos="1320"/>
              <w:tab w:val="right" w:leader="dot" w:pos="9062"/>
            </w:tabs>
            <w:rPr>
              <w:rFonts w:eastAsiaTheme="minorEastAsia"/>
              <w:noProof/>
              <w:kern w:val="2"/>
              <w:sz w:val="24"/>
              <w:szCs w:val="24"/>
              <w:lang w:val="en-DE" w:eastAsia="en-DE"/>
              <w14:ligatures w14:val="standardContextual"/>
            </w:rPr>
          </w:pPr>
          <w:hyperlink w:anchor="_Toc216439659" w:history="1">
            <w:r w:rsidR="00161DDF" w:rsidRPr="002B2A73">
              <w:rPr>
                <w:rStyle w:val="Hyperlink"/>
                <w:noProof/>
                <w:lang w:val="en-US"/>
              </w:rPr>
              <w:t>3.7.2</w:t>
            </w:r>
            <w:r w:rsidR="00161DDF">
              <w:rPr>
                <w:rFonts w:eastAsiaTheme="minorEastAsia"/>
                <w:noProof/>
                <w:kern w:val="2"/>
                <w:sz w:val="24"/>
                <w:szCs w:val="24"/>
                <w:lang w:val="en-DE" w:eastAsia="en-DE"/>
                <w14:ligatures w14:val="standardContextual"/>
              </w:rPr>
              <w:tab/>
            </w:r>
            <w:r w:rsidR="00161DDF" w:rsidRPr="002B2A73">
              <w:rPr>
                <w:rStyle w:val="Hyperlink"/>
                <w:noProof/>
                <w:lang w:val="en-US"/>
              </w:rPr>
              <w:t>Influx DB connector</w:t>
            </w:r>
            <w:r w:rsidR="00161DDF">
              <w:rPr>
                <w:noProof/>
                <w:webHidden/>
              </w:rPr>
              <w:tab/>
            </w:r>
            <w:r w:rsidR="00161DDF">
              <w:rPr>
                <w:noProof/>
                <w:webHidden/>
              </w:rPr>
              <w:fldChar w:fldCharType="begin"/>
            </w:r>
            <w:r w:rsidR="00161DDF">
              <w:rPr>
                <w:noProof/>
                <w:webHidden/>
              </w:rPr>
              <w:instrText xml:space="preserve"> PAGEREF _Toc216439659 \h </w:instrText>
            </w:r>
            <w:r w:rsidR="00161DDF">
              <w:rPr>
                <w:noProof/>
                <w:webHidden/>
              </w:rPr>
            </w:r>
            <w:r w:rsidR="00161DDF">
              <w:rPr>
                <w:noProof/>
                <w:webHidden/>
              </w:rPr>
              <w:fldChar w:fldCharType="separate"/>
            </w:r>
            <w:r w:rsidR="00C62E87">
              <w:rPr>
                <w:noProof/>
                <w:webHidden/>
              </w:rPr>
              <w:t>74</w:t>
            </w:r>
            <w:r w:rsidR="00161DDF">
              <w:rPr>
                <w:noProof/>
                <w:webHidden/>
              </w:rPr>
              <w:fldChar w:fldCharType="end"/>
            </w:r>
          </w:hyperlink>
        </w:p>
        <w:p w14:paraId="62D9C9AC" w14:textId="72881C03" w:rsidR="00161DDF" w:rsidRDefault="00000000">
          <w:pPr>
            <w:pStyle w:val="TOC2"/>
            <w:rPr>
              <w:rFonts w:eastAsiaTheme="minorEastAsia"/>
              <w:noProof/>
              <w:kern w:val="2"/>
              <w:sz w:val="24"/>
              <w:szCs w:val="24"/>
              <w:lang w:val="en-DE" w:eastAsia="en-DE"/>
              <w14:ligatures w14:val="standardContextual"/>
            </w:rPr>
          </w:pPr>
          <w:hyperlink w:anchor="_Toc216439660" w:history="1">
            <w:r w:rsidR="00161DDF" w:rsidRPr="002B2A73">
              <w:rPr>
                <w:rStyle w:val="Hyperlink"/>
                <w:noProof/>
                <w:lang w:val="en-US"/>
              </w:rPr>
              <w:t>3.8</w:t>
            </w:r>
            <w:r w:rsidR="00161DDF">
              <w:rPr>
                <w:rFonts w:eastAsiaTheme="minorEastAsia"/>
                <w:noProof/>
                <w:kern w:val="2"/>
                <w:sz w:val="24"/>
                <w:szCs w:val="24"/>
                <w:lang w:val="en-DE" w:eastAsia="en-DE"/>
                <w14:ligatures w14:val="standardContextual"/>
              </w:rPr>
              <w:tab/>
            </w:r>
            <w:r w:rsidR="00161DDF" w:rsidRPr="002B2A73">
              <w:rPr>
                <w:rStyle w:val="Hyperlink"/>
                <w:noProof/>
                <w:lang w:val="en-US"/>
              </w:rPr>
              <w:t>Reusable Intelligent Services Layer</w:t>
            </w:r>
            <w:r w:rsidR="00161DDF">
              <w:rPr>
                <w:noProof/>
                <w:webHidden/>
              </w:rPr>
              <w:tab/>
            </w:r>
            <w:r w:rsidR="00161DDF">
              <w:rPr>
                <w:noProof/>
                <w:webHidden/>
              </w:rPr>
              <w:fldChar w:fldCharType="begin"/>
            </w:r>
            <w:r w:rsidR="00161DDF">
              <w:rPr>
                <w:noProof/>
                <w:webHidden/>
              </w:rPr>
              <w:instrText xml:space="preserve"> PAGEREF _Toc216439660 \h </w:instrText>
            </w:r>
            <w:r w:rsidR="00161DDF">
              <w:rPr>
                <w:noProof/>
                <w:webHidden/>
              </w:rPr>
            </w:r>
            <w:r w:rsidR="00161DDF">
              <w:rPr>
                <w:noProof/>
                <w:webHidden/>
              </w:rPr>
              <w:fldChar w:fldCharType="separate"/>
            </w:r>
            <w:r w:rsidR="00C62E87">
              <w:rPr>
                <w:noProof/>
                <w:webHidden/>
              </w:rPr>
              <w:t>75</w:t>
            </w:r>
            <w:r w:rsidR="00161DDF">
              <w:rPr>
                <w:noProof/>
                <w:webHidden/>
              </w:rPr>
              <w:fldChar w:fldCharType="end"/>
            </w:r>
          </w:hyperlink>
        </w:p>
        <w:p w14:paraId="581AC804" w14:textId="37C85DC3" w:rsidR="00161DDF" w:rsidRDefault="00000000">
          <w:pPr>
            <w:pStyle w:val="TOC3"/>
            <w:tabs>
              <w:tab w:val="left" w:pos="1320"/>
              <w:tab w:val="right" w:leader="dot" w:pos="9062"/>
            </w:tabs>
            <w:rPr>
              <w:rFonts w:eastAsiaTheme="minorEastAsia"/>
              <w:noProof/>
              <w:kern w:val="2"/>
              <w:sz w:val="24"/>
              <w:szCs w:val="24"/>
              <w:lang w:val="en-DE" w:eastAsia="en-DE"/>
              <w14:ligatures w14:val="standardContextual"/>
            </w:rPr>
          </w:pPr>
          <w:hyperlink w:anchor="_Toc216439661" w:history="1">
            <w:r w:rsidR="00161DDF" w:rsidRPr="002B2A73">
              <w:rPr>
                <w:rStyle w:val="Hyperlink"/>
                <w:noProof/>
                <w:lang w:val="en-US"/>
              </w:rPr>
              <w:t>3.8.1</w:t>
            </w:r>
            <w:r w:rsidR="00161DDF">
              <w:rPr>
                <w:rFonts w:eastAsiaTheme="minorEastAsia"/>
                <w:noProof/>
                <w:kern w:val="2"/>
                <w:sz w:val="24"/>
                <w:szCs w:val="24"/>
                <w:lang w:val="en-DE" w:eastAsia="en-DE"/>
                <w14:ligatures w14:val="standardContextual"/>
              </w:rPr>
              <w:tab/>
            </w:r>
            <w:r w:rsidR="00161DDF" w:rsidRPr="002B2A73">
              <w:rPr>
                <w:rStyle w:val="Hyperlink"/>
                <w:noProof/>
                <w:lang w:val="en-US"/>
              </w:rPr>
              <w:t>Data Processing Function Library</w:t>
            </w:r>
            <w:r w:rsidR="00161DDF">
              <w:rPr>
                <w:noProof/>
                <w:webHidden/>
              </w:rPr>
              <w:tab/>
            </w:r>
            <w:r w:rsidR="00161DDF">
              <w:rPr>
                <w:noProof/>
                <w:webHidden/>
              </w:rPr>
              <w:fldChar w:fldCharType="begin"/>
            </w:r>
            <w:r w:rsidR="00161DDF">
              <w:rPr>
                <w:noProof/>
                <w:webHidden/>
              </w:rPr>
              <w:instrText xml:space="preserve"> PAGEREF _Toc216439661 \h </w:instrText>
            </w:r>
            <w:r w:rsidR="00161DDF">
              <w:rPr>
                <w:noProof/>
                <w:webHidden/>
              </w:rPr>
            </w:r>
            <w:r w:rsidR="00161DDF">
              <w:rPr>
                <w:noProof/>
                <w:webHidden/>
              </w:rPr>
              <w:fldChar w:fldCharType="separate"/>
            </w:r>
            <w:r w:rsidR="00C62E87">
              <w:rPr>
                <w:noProof/>
                <w:webHidden/>
              </w:rPr>
              <w:t>75</w:t>
            </w:r>
            <w:r w:rsidR="00161DDF">
              <w:rPr>
                <w:noProof/>
                <w:webHidden/>
              </w:rPr>
              <w:fldChar w:fldCharType="end"/>
            </w:r>
          </w:hyperlink>
        </w:p>
        <w:p w14:paraId="167816F3" w14:textId="50A8BB54" w:rsidR="00161DDF" w:rsidRDefault="00000000">
          <w:pPr>
            <w:pStyle w:val="TOC3"/>
            <w:tabs>
              <w:tab w:val="left" w:pos="1320"/>
              <w:tab w:val="right" w:leader="dot" w:pos="9062"/>
            </w:tabs>
            <w:rPr>
              <w:rFonts w:eastAsiaTheme="minorEastAsia"/>
              <w:noProof/>
              <w:kern w:val="2"/>
              <w:sz w:val="24"/>
              <w:szCs w:val="24"/>
              <w:lang w:val="en-DE" w:eastAsia="en-DE"/>
              <w14:ligatures w14:val="standardContextual"/>
            </w:rPr>
          </w:pPr>
          <w:hyperlink w:anchor="_Toc216439662" w:history="1">
            <w:r w:rsidR="00161DDF" w:rsidRPr="002B2A73">
              <w:rPr>
                <w:rStyle w:val="Hyperlink"/>
                <w:noProof/>
                <w:lang w:val="en-US"/>
              </w:rPr>
              <w:t>3.8.2</w:t>
            </w:r>
            <w:r w:rsidR="00161DDF">
              <w:rPr>
                <w:rFonts w:eastAsiaTheme="minorEastAsia"/>
                <w:noProof/>
                <w:kern w:val="2"/>
                <w:sz w:val="24"/>
                <w:szCs w:val="24"/>
                <w:lang w:val="en-DE" w:eastAsia="en-DE"/>
                <w14:ligatures w14:val="standardContextual"/>
              </w:rPr>
              <w:tab/>
            </w:r>
            <w:r w:rsidR="00161DDF" w:rsidRPr="002B2A73">
              <w:rPr>
                <w:rStyle w:val="Hyperlink"/>
                <w:noProof/>
                <w:lang w:val="en-US"/>
              </w:rPr>
              <w:t>RapidMiner RTSA service</w:t>
            </w:r>
            <w:r w:rsidR="00161DDF">
              <w:rPr>
                <w:noProof/>
                <w:webHidden/>
              </w:rPr>
              <w:tab/>
            </w:r>
            <w:r w:rsidR="00161DDF">
              <w:rPr>
                <w:noProof/>
                <w:webHidden/>
              </w:rPr>
              <w:fldChar w:fldCharType="begin"/>
            </w:r>
            <w:r w:rsidR="00161DDF">
              <w:rPr>
                <w:noProof/>
                <w:webHidden/>
              </w:rPr>
              <w:instrText xml:space="preserve"> PAGEREF _Toc216439662 \h </w:instrText>
            </w:r>
            <w:r w:rsidR="00161DDF">
              <w:rPr>
                <w:noProof/>
                <w:webHidden/>
              </w:rPr>
            </w:r>
            <w:r w:rsidR="00161DDF">
              <w:rPr>
                <w:noProof/>
                <w:webHidden/>
              </w:rPr>
              <w:fldChar w:fldCharType="separate"/>
            </w:r>
            <w:r w:rsidR="00C62E87">
              <w:rPr>
                <w:noProof/>
                <w:webHidden/>
              </w:rPr>
              <w:t>76</w:t>
            </w:r>
            <w:r w:rsidR="00161DDF">
              <w:rPr>
                <w:noProof/>
                <w:webHidden/>
              </w:rPr>
              <w:fldChar w:fldCharType="end"/>
            </w:r>
          </w:hyperlink>
        </w:p>
        <w:p w14:paraId="1815256C" w14:textId="2414E828" w:rsidR="00161DDF" w:rsidRDefault="00000000">
          <w:pPr>
            <w:pStyle w:val="TOC3"/>
            <w:tabs>
              <w:tab w:val="left" w:pos="1320"/>
              <w:tab w:val="right" w:leader="dot" w:pos="9062"/>
            </w:tabs>
            <w:rPr>
              <w:rFonts w:eastAsiaTheme="minorEastAsia"/>
              <w:noProof/>
              <w:kern w:val="2"/>
              <w:sz w:val="24"/>
              <w:szCs w:val="24"/>
              <w:lang w:val="en-DE" w:eastAsia="en-DE"/>
              <w14:ligatures w14:val="standardContextual"/>
            </w:rPr>
          </w:pPr>
          <w:hyperlink w:anchor="_Toc216439663" w:history="1">
            <w:r w:rsidR="00161DDF" w:rsidRPr="002B2A73">
              <w:rPr>
                <w:rStyle w:val="Hyperlink"/>
                <w:noProof/>
                <w:lang w:val="en-US"/>
              </w:rPr>
              <w:t>3.8.3</w:t>
            </w:r>
            <w:r w:rsidR="00161DDF">
              <w:rPr>
                <w:rFonts w:eastAsiaTheme="minorEastAsia"/>
                <w:noProof/>
                <w:kern w:val="2"/>
                <w:sz w:val="24"/>
                <w:szCs w:val="24"/>
                <w:lang w:val="en-DE" w:eastAsia="en-DE"/>
                <w14:ligatures w14:val="standardContextual"/>
              </w:rPr>
              <w:tab/>
            </w:r>
            <w:r w:rsidR="00161DDF" w:rsidRPr="002B2A73">
              <w:rPr>
                <w:rStyle w:val="Hyperlink"/>
                <w:noProof/>
                <w:lang w:val="en-US"/>
              </w:rPr>
              <w:t>Flower-based Federated Learning</w:t>
            </w:r>
            <w:r w:rsidR="00161DDF">
              <w:rPr>
                <w:noProof/>
                <w:webHidden/>
              </w:rPr>
              <w:tab/>
            </w:r>
            <w:r w:rsidR="00161DDF">
              <w:rPr>
                <w:noProof/>
                <w:webHidden/>
              </w:rPr>
              <w:fldChar w:fldCharType="begin"/>
            </w:r>
            <w:r w:rsidR="00161DDF">
              <w:rPr>
                <w:noProof/>
                <w:webHidden/>
              </w:rPr>
              <w:instrText xml:space="preserve"> PAGEREF _Toc216439663 \h </w:instrText>
            </w:r>
            <w:r w:rsidR="00161DDF">
              <w:rPr>
                <w:noProof/>
                <w:webHidden/>
              </w:rPr>
            </w:r>
            <w:r w:rsidR="00161DDF">
              <w:rPr>
                <w:noProof/>
                <w:webHidden/>
              </w:rPr>
              <w:fldChar w:fldCharType="separate"/>
            </w:r>
            <w:r w:rsidR="00C62E87">
              <w:rPr>
                <w:noProof/>
                <w:webHidden/>
              </w:rPr>
              <w:t>76</w:t>
            </w:r>
            <w:r w:rsidR="00161DDF">
              <w:rPr>
                <w:noProof/>
                <w:webHidden/>
              </w:rPr>
              <w:fldChar w:fldCharType="end"/>
            </w:r>
          </w:hyperlink>
        </w:p>
        <w:p w14:paraId="7E495C19" w14:textId="16994680" w:rsidR="00161DDF" w:rsidRDefault="00000000">
          <w:pPr>
            <w:pStyle w:val="TOC2"/>
            <w:rPr>
              <w:rFonts w:eastAsiaTheme="minorEastAsia"/>
              <w:noProof/>
              <w:kern w:val="2"/>
              <w:sz w:val="24"/>
              <w:szCs w:val="24"/>
              <w:lang w:val="en-DE" w:eastAsia="en-DE"/>
              <w14:ligatures w14:val="standardContextual"/>
            </w:rPr>
          </w:pPr>
          <w:hyperlink w:anchor="_Toc216439664" w:history="1">
            <w:r w:rsidR="00161DDF" w:rsidRPr="002B2A73">
              <w:rPr>
                <w:rStyle w:val="Hyperlink"/>
                <w:noProof/>
                <w:lang w:val="en-US"/>
              </w:rPr>
              <w:t>3.9</w:t>
            </w:r>
            <w:r w:rsidR="00161DDF">
              <w:rPr>
                <w:rFonts w:eastAsiaTheme="minorEastAsia"/>
                <w:noProof/>
                <w:kern w:val="2"/>
                <w:sz w:val="24"/>
                <w:szCs w:val="24"/>
                <w:lang w:val="en-DE" w:eastAsia="en-DE"/>
                <w14:ligatures w14:val="standardContextual"/>
              </w:rPr>
              <w:tab/>
            </w:r>
            <w:r w:rsidR="00161DDF" w:rsidRPr="002B2A73">
              <w:rPr>
                <w:rStyle w:val="Hyperlink"/>
                <w:noProof/>
                <w:lang w:val="en-US"/>
              </w:rPr>
              <w:t>Configuration Layer</w:t>
            </w:r>
            <w:r w:rsidR="00161DDF">
              <w:rPr>
                <w:noProof/>
                <w:webHidden/>
              </w:rPr>
              <w:tab/>
            </w:r>
            <w:r w:rsidR="00161DDF">
              <w:rPr>
                <w:noProof/>
                <w:webHidden/>
              </w:rPr>
              <w:fldChar w:fldCharType="begin"/>
            </w:r>
            <w:r w:rsidR="00161DDF">
              <w:rPr>
                <w:noProof/>
                <w:webHidden/>
              </w:rPr>
              <w:instrText xml:space="preserve"> PAGEREF _Toc216439664 \h </w:instrText>
            </w:r>
            <w:r w:rsidR="00161DDF">
              <w:rPr>
                <w:noProof/>
                <w:webHidden/>
              </w:rPr>
            </w:r>
            <w:r w:rsidR="00161DDF">
              <w:rPr>
                <w:noProof/>
                <w:webHidden/>
              </w:rPr>
              <w:fldChar w:fldCharType="separate"/>
            </w:r>
            <w:r w:rsidR="00C62E87">
              <w:rPr>
                <w:noProof/>
                <w:webHidden/>
              </w:rPr>
              <w:t>77</w:t>
            </w:r>
            <w:r w:rsidR="00161DDF">
              <w:rPr>
                <w:noProof/>
                <w:webHidden/>
              </w:rPr>
              <w:fldChar w:fldCharType="end"/>
            </w:r>
          </w:hyperlink>
        </w:p>
        <w:p w14:paraId="5F5F304E" w14:textId="53412F56" w:rsidR="00161DDF" w:rsidRDefault="00000000">
          <w:pPr>
            <w:pStyle w:val="TOC2"/>
            <w:rPr>
              <w:rFonts w:eastAsiaTheme="minorEastAsia"/>
              <w:noProof/>
              <w:kern w:val="2"/>
              <w:sz w:val="24"/>
              <w:szCs w:val="24"/>
              <w:lang w:val="en-DE" w:eastAsia="en-DE"/>
              <w14:ligatures w14:val="standardContextual"/>
            </w:rPr>
          </w:pPr>
          <w:hyperlink w:anchor="_Toc216439665" w:history="1">
            <w:r w:rsidR="00161DDF" w:rsidRPr="002B2A73">
              <w:rPr>
                <w:rStyle w:val="Hyperlink"/>
                <w:noProof/>
                <w:lang w:val="en-US"/>
              </w:rPr>
              <w:t>3.10</w:t>
            </w:r>
            <w:r w:rsidR="00161DDF">
              <w:rPr>
                <w:rFonts w:eastAsiaTheme="minorEastAsia"/>
                <w:noProof/>
                <w:kern w:val="2"/>
                <w:sz w:val="24"/>
                <w:szCs w:val="24"/>
                <w:lang w:val="en-DE" w:eastAsia="en-DE"/>
                <w14:ligatures w14:val="standardContextual"/>
              </w:rPr>
              <w:tab/>
            </w:r>
            <w:r w:rsidR="00161DDF" w:rsidRPr="002B2A73">
              <w:rPr>
                <w:rStyle w:val="Hyperlink"/>
                <w:noProof/>
                <w:lang w:val="en-US"/>
              </w:rPr>
              <w:t>Application Layer</w:t>
            </w:r>
            <w:r w:rsidR="00161DDF">
              <w:rPr>
                <w:noProof/>
                <w:webHidden/>
              </w:rPr>
              <w:tab/>
            </w:r>
            <w:r w:rsidR="00161DDF">
              <w:rPr>
                <w:noProof/>
                <w:webHidden/>
              </w:rPr>
              <w:fldChar w:fldCharType="begin"/>
            </w:r>
            <w:r w:rsidR="00161DDF">
              <w:rPr>
                <w:noProof/>
                <w:webHidden/>
              </w:rPr>
              <w:instrText xml:space="preserve"> PAGEREF _Toc216439665 \h </w:instrText>
            </w:r>
            <w:r w:rsidR="00161DDF">
              <w:rPr>
                <w:noProof/>
                <w:webHidden/>
              </w:rPr>
            </w:r>
            <w:r w:rsidR="00161DDF">
              <w:rPr>
                <w:noProof/>
                <w:webHidden/>
              </w:rPr>
              <w:fldChar w:fldCharType="separate"/>
            </w:r>
            <w:r w:rsidR="00C62E87">
              <w:rPr>
                <w:noProof/>
                <w:webHidden/>
              </w:rPr>
              <w:t>79</w:t>
            </w:r>
            <w:r w:rsidR="00161DDF">
              <w:rPr>
                <w:noProof/>
                <w:webHidden/>
              </w:rPr>
              <w:fldChar w:fldCharType="end"/>
            </w:r>
          </w:hyperlink>
        </w:p>
        <w:p w14:paraId="61CCF8AD" w14:textId="53B78E8B" w:rsidR="00161DDF" w:rsidRDefault="00000000">
          <w:pPr>
            <w:pStyle w:val="TOC2"/>
            <w:rPr>
              <w:rFonts w:eastAsiaTheme="minorEastAsia"/>
              <w:noProof/>
              <w:kern w:val="2"/>
              <w:sz w:val="24"/>
              <w:szCs w:val="24"/>
              <w:lang w:val="en-DE" w:eastAsia="en-DE"/>
              <w14:ligatures w14:val="standardContextual"/>
            </w:rPr>
          </w:pPr>
          <w:hyperlink w:anchor="_Toc216439666" w:history="1">
            <w:r w:rsidR="00161DDF" w:rsidRPr="002B2A73">
              <w:rPr>
                <w:rStyle w:val="Hyperlink"/>
                <w:noProof/>
                <w:lang w:val="en-US"/>
              </w:rPr>
              <w:t>3.11</w:t>
            </w:r>
            <w:r w:rsidR="00161DDF">
              <w:rPr>
                <w:rFonts w:eastAsiaTheme="minorEastAsia"/>
                <w:noProof/>
                <w:kern w:val="2"/>
                <w:sz w:val="24"/>
                <w:szCs w:val="24"/>
                <w:lang w:val="en-DE" w:eastAsia="en-DE"/>
                <w14:ligatures w14:val="standardContextual"/>
              </w:rPr>
              <w:tab/>
            </w:r>
            <w:r w:rsidR="00161DDF" w:rsidRPr="002B2A73">
              <w:rPr>
                <w:rStyle w:val="Hyperlink"/>
                <w:noProof/>
                <w:lang w:val="en-US"/>
              </w:rPr>
              <w:t>Platform Server(s)</w:t>
            </w:r>
            <w:r w:rsidR="00161DDF">
              <w:rPr>
                <w:noProof/>
                <w:webHidden/>
              </w:rPr>
              <w:tab/>
            </w:r>
            <w:r w:rsidR="00161DDF">
              <w:rPr>
                <w:noProof/>
                <w:webHidden/>
              </w:rPr>
              <w:fldChar w:fldCharType="begin"/>
            </w:r>
            <w:r w:rsidR="00161DDF">
              <w:rPr>
                <w:noProof/>
                <w:webHidden/>
              </w:rPr>
              <w:instrText xml:space="preserve"> PAGEREF _Toc216439666 \h </w:instrText>
            </w:r>
            <w:r w:rsidR="00161DDF">
              <w:rPr>
                <w:noProof/>
                <w:webHidden/>
              </w:rPr>
            </w:r>
            <w:r w:rsidR="00161DDF">
              <w:rPr>
                <w:noProof/>
                <w:webHidden/>
              </w:rPr>
              <w:fldChar w:fldCharType="separate"/>
            </w:r>
            <w:r w:rsidR="00C62E87">
              <w:rPr>
                <w:noProof/>
                <w:webHidden/>
              </w:rPr>
              <w:t>80</w:t>
            </w:r>
            <w:r w:rsidR="00161DDF">
              <w:rPr>
                <w:noProof/>
                <w:webHidden/>
              </w:rPr>
              <w:fldChar w:fldCharType="end"/>
            </w:r>
          </w:hyperlink>
        </w:p>
        <w:p w14:paraId="0F6CE49C" w14:textId="272428A8" w:rsidR="00161DDF" w:rsidRDefault="00000000">
          <w:pPr>
            <w:pStyle w:val="TOC2"/>
            <w:rPr>
              <w:rFonts w:eastAsiaTheme="minorEastAsia"/>
              <w:noProof/>
              <w:kern w:val="2"/>
              <w:sz w:val="24"/>
              <w:szCs w:val="24"/>
              <w:lang w:val="en-DE" w:eastAsia="en-DE"/>
              <w14:ligatures w14:val="standardContextual"/>
            </w:rPr>
          </w:pPr>
          <w:hyperlink w:anchor="_Toc216439667" w:history="1">
            <w:r w:rsidR="00161DDF" w:rsidRPr="002B2A73">
              <w:rPr>
                <w:rStyle w:val="Hyperlink"/>
                <w:noProof/>
                <w:lang w:val="en-US"/>
              </w:rPr>
              <w:t>3.12</w:t>
            </w:r>
            <w:r w:rsidR="00161DDF">
              <w:rPr>
                <w:rFonts w:eastAsiaTheme="minorEastAsia"/>
                <w:noProof/>
                <w:kern w:val="2"/>
                <w:sz w:val="24"/>
                <w:szCs w:val="24"/>
                <w:lang w:val="en-DE" w:eastAsia="en-DE"/>
                <w14:ligatures w14:val="standardContextual"/>
              </w:rPr>
              <w:tab/>
            </w:r>
            <w:r w:rsidR="00161DDF" w:rsidRPr="002B2A73">
              <w:rPr>
                <w:rStyle w:val="Hyperlink"/>
                <w:noProof/>
                <w:lang w:val="en-US"/>
              </w:rPr>
              <w:t>Platform Management User Interface</w:t>
            </w:r>
            <w:r w:rsidR="00161DDF">
              <w:rPr>
                <w:noProof/>
                <w:webHidden/>
              </w:rPr>
              <w:tab/>
            </w:r>
            <w:r w:rsidR="00161DDF">
              <w:rPr>
                <w:noProof/>
                <w:webHidden/>
              </w:rPr>
              <w:fldChar w:fldCharType="begin"/>
            </w:r>
            <w:r w:rsidR="00161DDF">
              <w:rPr>
                <w:noProof/>
                <w:webHidden/>
              </w:rPr>
              <w:instrText xml:space="preserve"> PAGEREF _Toc216439667 \h </w:instrText>
            </w:r>
            <w:r w:rsidR="00161DDF">
              <w:rPr>
                <w:noProof/>
                <w:webHidden/>
              </w:rPr>
            </w:r>
            <w:r w:rsidR="00161DDF">
              <w:rPr>
                <w:noProof/>
                <w:webHidden/>
              </w:rPr>
              <w:fldChar w:fldCharType="separate"/>
            </w:r>
            <w:r w:rsidR="00C62E87">
              <w:rPr>
                <w:noProof/>
                <w:webHidden/>
              </w:rPr>
              <w:t>82</w:t>
            </w:r>
            <w:r w:rsidR="00161DDF">
              <w:rPr>
                <w:noProof/>
                <w:webHidden/>
              </w:rPr>
              <w:fldChar w:fldCharType="end"/>
            </w:r>
          </w:hyperlink>
        </w:p>
        <w:p w14:paraId="5F8AED64" w14:textId="608061AF" w:rsidR="00161DDF" w:rsidRDefault="00000000">
          <w:pPr>
            <w:pStyle w:val="TOC2"/>
            <w:rPr>
              <w:rFonts w:eastAsiaTheme="minorEastAsia"/>
              <w:noProof/>
              <w:kern w:val="2"/>
              <w:sz w:val="24"/>
              <w:szCs w:val="24"/>
              <w:lang w:val="en-DE" w:eastAsia="en-DE"/>
              <w14:ligatures w14:val="standardContextual"/>
            </w:rPr>
          </w:pPr>
          <w:hyperlink w:anchor="_Toc216439668" w:history="1">
            <w:r w:rsidR="00161DDF" w:rsidRPr="002B2A73">
              <w:rPr>
                <w:rStyle w:val="Hyperlink"/>
                <w:noProof/>
                <w:lang w:val="en-US"/>
              </w:rPr>
              <w:t>3.13</w:t>
            </w:r>
            <w:r w:rsidR="00161DDF">
              <w:rPr>
                <w:rFonts w:eastAsiaTheme="minorEastAsia"/>
                <w:noProof/>
                <w:kern w:val="2"/>
                <w:sz w:val="24"/>
                <w:szCs w:val="24"/>
                <w:lang w:val="en-DE" w:eastAsia="en-DE"/>
                <w14:ligatures w14:val="standardContextual"/>
              </w:rPr>
              <w:tab/>
            </w:r>
            <w:r w:rsidR="00161DDF" w:rsidRPr="002B2A73">
              <w:rPr>
                <w:rStyle w:val="Hyperlink"/>
                <w:noProof/>
                <w:lang w:val="en-US"/>
              </w:rPr>
              <w:t>Test support</w:t>
            </w:r>
            <w:r w:rsidR="00161DDF">
              <w:rPr>
                <w:noProof/>
                <w:webHidden/>
              </w:rPr>
              <w:tab/>
            </w:r>
            <w:r w:rsidR="00161DDF">
              <w:rPr>
                <w:noProof/>
                <w:webHidden/>
              </w:rPr>
              <w:fldChar w:fldCharType="begin"/>
            </w:r>
            <w:r w:rsidR="00161DDF">
              <w:rPr>
                <w:noProof/>
                <w:webHidden/>
              </w:rPr>
              <w:instrText xml:space="preserve"> PAGEREF _Toc216439668 \h </w:instrText>
            </w:r>
            <w:r w:rsidR="00161DDF">
              <w:rPr>
                <w:noProof/>
                <w:webHidden/>
              </w:rPr>
            </w:r>
            <w:r w:rsidR="00161DDF">
              <w:rPr>
                <w:noProof/>
                <w:webHidden/>
              </w:rPr>
              <w:fldChar w:fldCharType="separate"/>
            </w:r>
            <w:r w:rsidR="00C62E87">
              <w:rPr>
                <w:noProof/>
                <w:webHidden/>
              </w:rPr>
              <w:t>89</w:t>
            </w:r>
            <w:r w:rsidR="00161DDF">
              <w:rPr>
                <w:noProof/>
                <w:webHidden/>
              </w:rPr>
              <w:fldChar w:fldCharType="end"/>
            </w:r>
          </w:hyperlink>
        </w:p>
        <w:p w14:paraId="6FC2026C" w14:textId="331EE670" w:rsidR="00161DDF" w:rsidRDefault="00000000">
          <w:pPr>
            <w:pStyle w:val="TOC1"/>
            <w:rPr>
              <w:rFonts w:eastAsiaTheme="minorEastAsia"/>
              <w:noProof/>
              <w:kern w:val="2"/>
              <w:sz w:val="24"/>
              <w:szCs w:val="24"/>
              <w:lang w:val="en-DE" w:eastAsia="en-DE"/>
              <w14:ligatures w14:val="standardContextual"/>
            </w:rPr>
          </w:pPr>
          <w:hyperlink w:anchor="_Toc216439669" w:history="1">
            <w:r w:rsidR="00161DDF" w:rsidRPr="002B2A73">
              <w:rPr>
                <w:rStyle w:val="Hyperlink"/>
                <w:noProof/>
                <w:lang w:val="en-US"/>
              </w:rPr>
              <w:t>4</w:t>
            </w:r>
            <w:r w:rsidR="00161DDF">
              <w:rPr>
                <w:rFonts w:eastAsiaTheme="minorEastAsia"/>
                <w:noProof/>
                <w:kern w:val="2"/>
                <w:sz w:val="24"/>
                <w:szCs w:val="24"/>
                <w:lang w:val="en-DE" w:eastAsia="en-DE"/>
                <w14:ligatures w14:val="standardContextual"/>
              </w:rPr>
              <w:tab/>
            </w:r>
            <w:r w:rsidR="00161DDF" w:rsidRPr="002B2A73">
              <w:rPr>
                <w:rStyle w:val="Hyperlink"/>
                <w:noProof/>
                <w:lang w:val="en-US"/>
              </w:rPr>
              <w:t>Architectural Decisions and Constraints</w:t>
            </w:r>
            <w:r w:rsidR="00161DDF">
              <w:rPr>
                <w:noProof/>
                <w:webHidden/>
              </w:rPr>
              <w:tab/>
            </w:r>
            <w:r w:rsidR="00161DDF">
              <w:rPr>
                <w:noProof/>
                <w:webHidden/>
              </w:rPr>
              <w:fldChar w:fldCharType="begin"/>
            </w:r>
            <w:r w:rsidR="00161DDF">
              <w:rPr>
                <w:noProof/>
                <w:webHidden/>
              </w:rPr>
              <w:instrText xml:space="preserve"> PAGEREF _Toc216439669 \h </w:instrText>
            </w:r>
            <w:r w:rsidR="00161DDF">
              <w:rPr>
                <w:noProof/>
                <w:webHidden/>
              </w:rPr>
            </w:r>
            <w:r w:rsidR="00161DDF">
              <w:rPr>
                <w:noProof/>
                <w:webHidden/>
              </w:rPr>
              <w:fldChar w:fldCharType="separate"/>
            </w:r>
            <w:r w:rsidR="00C62E87">
              <w:rPr>
                <w:noProof/>
                <w:webHidden/>
              </w:rPr>
              <w:t>92</w:t>
            </w:r>
            <w:r w:rsidR="00161DDF">
              <w:rPr>
                <w:noProof/>
                <w:webHidden/>
              </w:rPr>
              <w:fldChar w:fldCharType="end"/>
            </w:r>
          </w:hyperlink>
        </w:p>
        <w:p w14:paraId="00E3D50F" w14:textId="63DFAC4E" w:rsidR="00161DDF" w:rsidRDefault="00000000">
          <w:pPr>
            <w:pStyle w:val="TOC1"/>
            <w:rPr>
              <w:rFonts w:eastAsiaTheme="minorEastAsia"/>
              <w:noProof/>
              <w:kern w:val="2"/>
              <w:sz w:val="24"/>
              <w:szCs w:val="24"/>
              <w:lang w:val="en-DE" w:eastAsia="en-DE"/>
              <w14:ligatures w14:val="standardContextual"/>
            </w:rPr>
          </w:pPr>
          <w:hyperlink w:anchor="_Toc216439670" w:history="1">
            <w:r w:rsidR="00161DDF" w:rsidRPr="002B2A73">
              <w:rPr>
                <w:rStyle w:val="Hyperlink"/>
                <w:noProof/>
                <w:lang w:val="en-US"/>
              </w:rPr>
              <w:t>5</w:t>
            </w:r>
            <w:r w:rsidR="00161DDF">
              <w:rPr>
                <w:rFonts w:eastAsiaTheme="minorEastAsia"/>
                <w:noProof/>
                <w:kern w:val="2"/>
                <w:sz w:val="24"/>
                <w:szCs w:val="24"/>
                <w:lang w:val="en-DE" w:eastAsia="en-DE"/>
                <w14:ligatures w14:val="standardContextual"/>
              </w:rPr>
              <w:tab/>
            </w:r>
            <w:r w:rsidR="00161DDF" w:rsidRPr="002B2A73">
              <w:rPr>
                <w:rStyle w:val="Hyperlink"/>
                <w:noProof/>
                <w:lang w:val="en-US"/>
              </w:rPr>
              <w:t>Asset Administration Shells</w:t>
            </w:r>
            <w:r w:rsidR="00161DDF">
              <w:rPr>
                <w:noProof/>
                <w:webHidden/>
              </w:rPr>
              <w:tab/>
            </w:r>
            <w:r w:rsidR="00161DDF">
              <w:rPr>
                <w:noProof/>
                <w:webHidden/>
              </w:rPr>
              <w:fldChar w:fldCharType="begin"/>
            </w:r>
            <w:r w:rsidR="00161DDF">
              <w:rPr>
                <w:noProof/>
                <w:webHidden/>
              </w:rPr>
              <w:instrText xml:space="preserve"> PAGEREF _Toc216439670 \h </w:instrText>
            </w:r>
            <w:r w:rsidR="00161DDF">
              <w:rPr>
                <w:noProof/>
                <w:webHidden/>
              </w:rPr>
            </w:r>
            <w:r w:rsidR="00161DDF">
              <w:rPr>
                <w:noProof/>
                <w:webHidden/>
              </w:rPr>
              <w:fldChar w:fldCharType="separate"/>
            </w:r>
            <w:r w:rsidR="00C62E87">
              <w:rPr>
                <w:noProof/>
                <w:webHidden/>
              </w:rPr>
              <w:t>96</w:t>
            </w:r>
            <w:r w:rsidR="00161DDF">
              <w:rPr>
                <w:noProof/>
                <w:webHidden/>
              </w:rPr>
              <w:fldChar w:fldCharType="end"/>
            </w:r>
          </w:hyperlink>
        </w:p>
        <w:p w14:paraId="3F71629C" w14:textId="7B105B9E" w:rsidR="00161DDF" w:rsidRDefault="00000000">
          <w:pPr>
            <w:pStyle w:val="TOC1"/>
            <w:rPr>
              <w:rFonts w:eastAsiaTheme="minorEastAsia"/>
              <w:noProof/>
              <w:kern w:val="2"/>
              <w:sz w:val="24"/>
              <w:szCs w:val="24"/>
              <w:lang w:val="en-DE" w:eastAsia="en-DE"/>
              <w14:ligatures w14:val="standardContextual"/>
            </w:rPr>
          </w:pPr>
          <w:hyperlink w:anchor="_Toc216439671" w:history="1">
            <w:r w:rsidR="00161DDF" w:rsidRPr="002B2A73">
              <w:rPr>
                <w:rStyle w:val="Hyperlink"/>
                <w:noProof/>
                <w:lang w:val="en-US"/>
              </w:rPr>
              <w:t>6</w:t>
            </w:r>
            <w:r w:rsidR="00161DDF">
              <w:rPr>
                <w:rFonts w:eastAsiaTheme="minorEastAsia"/>
                <w:noProof/>
                <w:kern w:val="2"/>
                <w:sz w:val="24"/>
                <w:szCs w:val="24"/>
                <w:lang w:val="en-DE" w:eastAsia="en-DE"/>
                <w14:ligatures w14:val="standardContextual"/>
              </w:rPr>
              <w:tab/>
            </w:r>
            <w:r w:rsidR="00161DDF" w:rsidRPr="002B2A73">
              <w:rPr>
                <w:rStyle w:val="Hyperlink"/>
                <w:noProof/>
                <w:lang w:val="en-US"/>
              </w:rPr>
              <w:t>Platform Configuration</w:t>
            </w:r>
            <w:r w:rsidR="00161DDF">
              <w:rPr>
                <w:noProof/>
                <w:webHidden/>
              </w:rPr>
              <w:tab/>
            </w:r>
            <w:r w:rsidR="00161DDF">
              <w:rPr>
                <w:noProof/>
                <w:webHidden/>
              </w:rPr>
              <w:fldChar w:fldCharType="begin"/>
            </w:r>
            <w:r w:rsidR="00161DDF">
              <w:rPr>
                <w:noProof/>
                <w:webHidden/>
              </w:rPr>
              <w:instrText xml:space="preserve"> PAGEREF _Toc216439671 \h </w:instrText>
            </w:r>
            <w:r w:rsidR="00161DDF">
              <w:rPr>
                <w:noProof/>
                <w:webHidden/>
              </w:rPr>
            </w:r>
            <w:r w:rsidR="00161DDF">
              <w:rPr>
                <w:noProof/>
                <w:webHidden/>
              </w:rPr>
              <w:fldChar w:fldCharType="separate"/>
            </w:r>
            <w:r w:rsidR="00C62E87">
              <w:rPr>
                <w:noProof/>
                <w:webHidden/>
              </w:rPr>
              <w:t>100</w:t>
            </w:r>
            <w:r w:rsidR="00161DDF">
              <w:rPr>
                <w:noProof/>
                <w:webHidden/>
              </w:rPr>
              <w:fldChar w:fldCharType="end"/>
            </w:r>
          </w:hyperlink>
        </w:p>
        <w:p w14:paraId="7BE0E36B" w14:textId="7DCCD87D" w:rsidR="00161DDF" w:rsidRDefault="00000000">
          <w:pPr>
            <w:pStyle w:val="TOC2"/>
            <w:rPr>
              <w:rFonts w:eastAsiaTheme="minorEastAsia"/>
              <w:noProof/>
              <w:kern w:val="2"/>
              <w:sz w:val="24"/>
              <w:szCs w:val="24"/>
              <w:lang w:val="en-DE" w:eastAsia="en-DE"/>
              <w14:ligatures w14:val="standardContextual"/>
            </w:rPr>
          </w:pPr>
          <w:hyperlink w:anchor="_Toc216439672" w:history="1">
            <w:r w:rsidR="00161DDF" w:rsidRPr="002B2A73">
              <w:rPr>
                <w:rStyle w:val="Hyperlink"/>
                <w:noProof/>
                <w:lang w:val="en-US"/>
              </w:rPr>
              <w:t>6.1</w:t>
            </w:r>
            <w:r w:rsidR="00161DDF">
              <w:rPr>
                <w:rFonts w:eastAsiaTheme="minorEastAsia"/>
                <w:noProof/>
                <w:kern w:val="2"/>
                <w:sz w:val="24"/>
                <w:szCs w:val="24"/>
                <w:lang w:val="en-DE" w:eastAsia="en-DE"/>
                <w14:ligatures w14:val="standardContextual"/>
              </w:rPr>
              <w:tab/>
            </w:r>
            <w:r w:rsidR="00161DDF" w:rsidRPr="002B2A73">
              <w:rPr>
                <w:rStyle w:val="Hyperlink"/>
                <w:noProof/>
                <w:lang w:val="en-US"/>
              </w:rPr>
              <w:t>Modeling Patterns</w:t>
            </w:r>
            <w:r w:rsidR="00161DDF">
              <w:rPr>
                <w:noProof/>
                <w:webHidden/>
              </w:rPr>
              <w:tab/>
            </w:r>
            <w:r w:rsidR="00161DDF">
              <w:rPr>
                <w:noProof/>
                <w:webHidden/>
              </w:rPr>
              <w:fldChar w:fldCharType="begin"/>
            </w:r>
            <w:r w:rsidR="00161DDF">
              <w:rPr>
                <w:noProof/>
                <w:webHidden/>
              </w:rPr>
              <w:instrText xml:space="preserve"> PAGEREF _Toc216439672 \h </w:instrText>
            </w:r>
            <w:r w:rsidR="00161DDF">
              <w:rPr>
                <w:noProof/>
                <w:webHidden/>
              </w:rPr>
            </w:r>
            <w:r w:rsidR="00161DDF">
              <w:rPr>
                <w:noProof/>
                <w:webHidden/>
              </w:rPr>
              <w:fldChar w:fldCharType="separate"/>
            </w:r>
            <w:r w:rsidR="00C62E87">
              <w:rPr>
                <w:noProof/>
                <w:webHidden/>
              </w:rPr>
              <w:t>106</w:t>
            </w:r>
            <w:r w:rsidR="00161DDF">
              <w:rPr>
                <w:noProof/>
                <w:webHidden/>
              </w:rPr>
              <w:fldChar w:fldCharType="end"/>
            </w:r>
          </w:hyperlink>
        </w:p>
        <w:p w14:paraId="7D8188FD" w14:textId="5142A7D1" w:rsidR="00161DDF" w:rsidRDefault="00000000">
          <w:pPr>
            <w:pStyle w:val="TOC2"/>
            <w:rPr>
              <w:rFonts w:eastAsiaTheme="minorEastAsia"/>
              <w:noProof/>
              <w:kern w:val="2"/>
              <w:sz w:val="24"/>
              <w:szCs w:val="24"/>
              <w:lang w:val="en-DE" w:eastAsia="en-DE"/>
              <w14:ligatures w14:val="standardContextual"/>
            </w:rPr>
          </w:pPr>
          <w:hyperlink w:anchor="_Toc216439673" w:history="1">
            <w:r w:rsidR="00161DDF" w:rsidRPr="002B2A73">
              <w:rPr>
                <w:rStyle w:val="Hyperlink"/>
                <w:noProof/>
                <w:lang w:val="en-US"/>
              </w:rPr>
              <w:t>6.2</w:t>
            </w:r>
            <w:r w:rsidR="00161DDF">
              <w:rPr>
                <w:rFonts w:eastAsiaTheme="minorEastAsia"/>
                <w:noProof/>
                <w:kern w:val="2"/>
                <w:sz w:val="24"/>
                <w:szCs w:val="24"/>
                <w:lang w:val="en-DE" w:eastAsia="en-DE"/>
                <w14:ligatures w14:val="standardContextual"/>
              </w:rPr>
              <w:tab/>
            </w:r>
            <w:r w:rsidR="00161DDF" w:rsidRPr="002B2A73">
              <w:rPr>
                <w:rStyle w:val="Hyperlink"/>
                <w:noProof/>
                <w:lang w:val="en-US"/>
              </w:rPr>
              <w:t>Configuration Model Structure</w:t>
            </w:r>
            <w:r w:rsidR="00161DDF">
              <w:rPr>
                <w:noProof/>
                <w:webHidden/>
              </w:rPr>
              <w:tab/>
            </w:r>
            <w:r w:rsidR="00161DDF">
              <w:rPr>
                <w:noProof/>
                <w:webHidden/>
              </w:rPr>
              <w:fldChar w:fldCharType="begin"/>
            </w:r>
            <w:r w:rsidR="00161DDF">
              <w:rPr>
                <w:noProof/>
                <w:webHidden/>
              </w:rPr>
              <w:instrText xml:space="preserve"> PAGEREF _Toc216439673 \h </w:instrText>
            </w:r>
            <w:r w:rsidR="00161DDF">
              <w:rPr>
                <w:noProof/>
                <w:webHidden/>
              </w:rPr>
            </w:r>
            <w:r w:rsidR="00161DDF">
              <w:rPr>
                <w:noProof/>
                <w:webHidden/>
              </w:rPr>
              <w:fldChar w:fldCharType="separate"/>
            </w:r>
            <w:r w:rsidR="00C62E87">
              <w:rPr>
                <w:noProof/>
                <w:webHidden/>
              </w:rPr>
              <w:t>111</w:t>
            </w:r>
            <w:r w:rsidR="00161DDF">
              <w:rPr>
                <w:noProof/>
                <w:webHidden/>
              </w:rPr>
              <w:fldChar w:fldCharType="end"/>
            </w:r>
          </w:hyperlink>
        </w:p>
        <w:p w14:paraId="6D713B55" w14:textId="2759EACB" w:rsidR="00161DDF" w:rsidRDefault="00000000">
          <w:pPr>
            <w:pStyle w:val="TOC2"/>
            <w:rPr>
              <w:rFonts w:eastAsiaTheme="minorEastAsia"/>
              <w:noProof/>
              <w:kern w:val="2"/>
              <w:sz w:val="24"/>
              <w:szCs w:val="24"/>
              <w:lang w:val="en-DE" w:eastAsia="en-DE"/>
              <w14:ligatures w14:val="standardContextual"/>
            </w:rPr>
          </w:pPr>
          <w:hyperlink w:anchor="_Toc216439674" w:history="1">
            <w:r w:rsidR="00161DDF" w:rsidRPr="002B2A73">
              <w:rPr>
                <w:rStyle w:val="Hyperlink"/>
                <w:noProof/>
                <w:lang w:val="en-US"/>
              </w:rPr>
              <w:t>6.3</w:t>
            </w:r>
            <w:r w:rsidR="00161DDF">
              <w:rPr>
                <w:rFonts w:eastAsiaTheme="minorEastAsia"/>
                <w:noProof/>
                <w:kern w:val="2"/>
                <w:sz w:val="24"/>
                <w:szCs w:val="24"/>
                <w:lang w:val="en-DE" w:eastAsia="en-DE"/>
                <w14:ligatures w14:val="standardContextual"/>
              </w:rPr>
              <w:tab/>
            </w:r>
            <w:r w:rsidR="00161DDF" w:rsidRPr="002B2A73">
              <w:rPr>
                <w:rStyle w:val="Hyperlink"/>
                <w:noProof/>
                <w:lang w:val="en-US"/>
              </w:rPr>
              <w:t>Support for Standardized Connectors/Protocols</w:t>
            </w:r>
            <w:r w:rsidR="00161DDF">
              <w:rPr>
                <w:noProof/>
                <w:webHidden/>
              </w:rPr>
              <w:tab/>
            </w:r>
            <w:r w:rsidR="00161DDF">
              <w:rPr>
                <w:noProof/>
                <w:webHidden/>
              </w:rPr>
              <w:fldChar w:fldCharType="begin"/>
            </w:r>
            <w:r w:rsidR="00161DDF">
              <w:rPr>
                <w:noProof/>
                <w:webHidden/>
              </w:rPr>
              <w:instrText xml:space="preserve"> PAGEREF _Toc216439674 \h </w:instrText>
            </w:r>
            <w:r w:rsidR="00161DDF">
              <w:rPr>
                <w:noProof/>
                <w:webHidden/>
              </w:rPr>
            </w:r>
            <w:r w:rsidR="00161DDF">
              <w:rPr>
                <w:noProof/>
                <w:webHidden/>
              </w:rPr>
              <w:fldChar w:fldCharType="separate"/>
            </w:r>
            <w:r w:rsidR="00C62E87">
              <w:rPr>
                <w:noProof/>
                <w:webHidden/>
              </w:rPr>
              <w:t>112</w:t>
            </w:r>
            <w:r w:rsidR="00161DDF">
              <w:rPr>
                <w:noProof/>
                <w:webHidden/>
              </w:rPr>
              <w:fldChar w:fldCharType="end"/>
            </w:r>
          </w:hyperlink>
        </w:p>
        <w:p w14:paraId="2BFE1B99" w14:textId="438DF600" w:rsidR="00161DDF" w:rsidRDefault="00000000">
          <w:pPr>
            <w:pStyle w:val="TOC2"/>
            <w:rPr>
              <w:rFonts w:eastAsiaTheme="minorEastAsia"/>
              <w:noProof/>
              <w:kern w:val="2"/>
              <w:sz w:val="24"/>
              <w:szCs w:val="24"/>
              <w:lang w:val="en-DE" w:eastAsia="en-DE"/>
              <w14:ligatures w14:val="standardContextual"/>
            </w:rPr>
          </w:pPr>
          <w:hyperlink w:anchor="_Toc216439675" w:history="1">
            <w:r w:rsidR="00161DDF" w:rsidRPr="002B2A73">
              <w:rPr>
                <w:rStyle w:val="Hyperlink"/>
                <w:noProof/>
                <w:lang w:val="en-US"/>
              </w:rPr>
              <w:t>6.4</w:t>
            </w:r>
            <w:r w:rsidR="00161DDF">
              <w:rPr>
                <w:rFonts w:eastAsiaTheme="minorEastAsia"/>
                <w:noProof/>
                <w:kern w:val="2"/>
                <w:sz w:val="24"/>
                <w:szCs w:val="24"/>
                <w:lang w:val="en-DE" w:eastAsia="en-DE"/>
                <w14:ligatures w14:val="standardContextual"/>
              </w:rPr>
              <w:tab/>
            </w:r>
            <w:r w:rsidR="00161DDF" w:rsidRPr="002B2A73">
              <w:rPr>
                <w:rStyle w:val="Hyperlink"/>
                <w:noProof/>
                <w:lang w:val="en-US"/>
              </w:rPr>
              <w:t>Selected Configuration Elements</w:t>
            </w:r>
            <w:r w:rsidR="00161DDF">
              <w:rPr>
                <w:noProof/>
                <w:webHidden/>
              </w:rPr>
              <w:tab/>
            </w:r>
            <w:r w:rsidR="00161DDF">
              <w:rPr>
                <w:noProof/>
                <w:webHidden/>
              </w:rPr>
              <w:fldChar w:fldCharType="begin"/>
            </w:r>
            <w:r w:rsidR="00161DDF">
              <w:rPr>
                <w:noProof/>
                <w:webHidden/>
              </w:rPr>
              <w:instrText xml:space="preserve"> PAGEREF _Toc216439675 \h </w:instrText>
            </w:r>
            <w:r w:rsidR="00161DDF">
              <w:rPr>
                <w:noProof/>
                <w:webHidden/>
              </w:rPr>
            </w:r>
            <w:r w:rsidR="00161DDF">
              <w:rPr>
                <w:noProof/>
                <w:webHidden/>
              </w:rPr>
              <w:fldChar w:fldCharType="separate"/>
            </w:r>
            <w:r w:rsidR="00C62E87">
              <w:rPr>
                <w:noProof/>
                <w:webHidden/>
              </w:rPr>
              <w:t>113</w:t>
            </w:r>
            <w:r w:rsidR="00161DDF">
              <w:rPr>
                <w:noProof/>
                <w:webHidden/>
              </w:rPr>
              <w:fldChar w:fldCharType="end"/>
            </w:r>
          </w:hyperlink>
        </w:p>
        <w:p w14:paraId="4E758FD4" w14:textId="3A41A35B" w:rsidR="00161DDF" w:rsidRDefault="00000000">
          <w:pPr>
            <w:pStyle w:val="TOC2"/>
            <w:rPr>
              <w:rFonts w:eastAsiaTheme="minorEastAsia"/>
              <w:noProof/>
              <w:kern w:val="2"/>
              <w:sz w:val="24"/>
              <w:szCs w:val="24"/>
              <w:lang w:val="en-DE" w:eastAsia="en-DE"/>
              <w14:ligatures w14:val="standardContextual"/>
            </w:rPr>
          </w:pPr>
          <w:hyperlink w:anchor="_Toc216439676" w:history="1">
            <w:r w:rsidR="00161DDF" w:rsidRPr="002B2A73">
              <w:rPr>
                <w:rStyle w:val="Hyperlink"/>
                <w:noProof/>
                <w:lang w:val="en-US"/>
              </w:rPr>
              <w:t>6.5</w:t>
            </w:r>
            <w:r w:rsidR="00161DDF">
              <w:rPr>
                <w:rFonts w:eastAsiaTheme="minorEastAsia"/>
                <w:noProof/>
                <w:kern w:val="2"/>
                <w:sz w:val="24"/>
                <w:szCs w:val="24"/>
                <w:lang w:val="en-DE" w:eastAsia="en-DE"/>
                <w14:ligatures w14:val="standardContextual"/>
              </w:rPr>
              <w:tab/>
            </w:r>
            <w:r w:rsidR="00161DDF" w:rsidRPr="002B2A73">
              <w:rPr>
                <w:rStyle w:val="Hyperlink"/>
                <w:noProof/>
                <w:lang w:val="en-US"/>
              </w:rPr>
              <w:t>Platform Instantiation Process</w:t>
            </w:r>
            <w:r w:rsidR="00161DDF">
              <w:rPr>
                <w:noProof/>
                <w:webHidden/>
              </w:rPr>
              <w:tab/>
            </w:r>
            <w:r w:rsidR="00161DDF">
              <w:rPr>
                <w:noProof/>
                <w:webHidden/>
              </w:rPr>
              <w:fldChar w:fldCharType="begin"/>
            </w:r>
            <w:r w:rsidR="00161DDF">
              <w:rPr>
                <w:noProof/>
                <w:webHidden/>
              </w:rPr>
              <w:instrText xml:space="preserve"> PAGEREF _Toc216439676 \h </w:instrText>
            </w:r>
            <w:r w:rsidR="00161DDF">
              <w:rPr>
                <w:noProof/>
                <w:webHidden/>
              </w:rPr>
            </w:r>
            <w:r w:rsidR="00161DDF">
              <w:rPr>
                <w:noProof/>
                <w:webHidden/>
              </w:rPr>
              <w:fldChar w:fldCharType="separate"/>
            </w:r>
            <w:r w:rsidR="00C62E87">
              <w:rPr>
                <w:noProof/>
                <w:webHidden/>
              </w:rPr>
              <w:t>113</w:t>
            </w:r>
            <w:r w:rsidR="00161DDF">
              <w:rPr>
                <w:noProof/>
                <w:webHidden/>
              </w:rPr>
              <w:fldChar w:fldCharType="end"/>
            </w:r>
          </w:hyperlink>
        </w:p>
        <w:p w14:paraId="0F1B8A4A" w14:textId="30F9BD08" w:rsidR="00161DDF" w:rsidRDefault="00000000">
          <w:pPr>
            <w:pStyle w:val="TOC2"/>
            <w:rPr>
              <w:rFonts w:eastAsiaTheme="minorEastAsia"/>
              <w:noProof/>
              <w:kern w:val="2"/>
              <w:sz w:val="24"/>
              <w:szCs w:val="24"/>
              <w:lang w:val="en-DE" w:eastAsia="en-DE"/>
              <w14:ligatures w14:val="standardContextual"/>
            </w:rPr>
          </w:pPr>
          <w:hyperlink w:anchor="_Toc216439677" w:history="1">
            <w:r w:rsidR="00161DDF" w:rsidRPr="002B2A73">
              <w:rPr>
                <w:rStyle w:val="Hyperlink"/>
                <w:noProof/>
                <w:lang w:val="en-US"/>
              </w:rPr>
              <w:t>6.6</w:t>
            </w:r>
            <w:r w:rsidR="00161DDF">
              <w:rPr>
                <w:rFonts w:eastAsiaTheme="minorEastAsia"/>
                <w:noProof/>
                <w:kern w:val="2"/>
                <w:sz w:val="24"/>
                <w:szCs w:val="24"/>
                <w:lang w:val="en-DE" w:eastAsia="en-DE"/>
                <w14:ligatures w14:val="standardContextual"/>
              </w:rPr>
              <w:tab/>
            </w:r>
            <w:r w:rsidR="00161DDF" w:rsidRPr="002B2A73">
              <w:rPr>
                <w:rStyle w:val="Hyperlink"/>
                <w:noProof/>
                <w:lang w:val="en-US"/>
              </w:rPr>
              <w:t>Container Instantiation</w:t>
            </w:r>
            <w:r w:rsidR="00161DDF">
              <w:rPr>
                <w:noProof/>
                <w:webHidden/>
              </w:rPr>
              <w:tab/>
            </w:r>
            <w:r w:rsidR="00161DDF">
              <w:rPr>
                <w:noProof/>
                <w:webHidden/>
              </w:rPr>
              <w:fldChar w:fldCharType="begin"/>
            </w:r>
            <w:r w:rsidR="00161DDF">
              <w:rPr>
                <w:noProof/>
                <w:webHidden/>
              </w:rPr>
              <w:instrText xml:space="preserve"> PAGEREF _Toc216439677 \h </w:instrText>
            </w:r>
            <w:r w:rsidR="00161DDF">
              <w:rPr>
                <w:noProof/>
                <w:webHidden/>
              </w:rPr>
            </w:r>
            <w:r w:rsidR="00161DDF">
              <w:rPr>
                <w:noProof/>
                <w:webHidden/>
              </w:rPr>
              <w:fldChar w:fldCharType="separate"/>
            </w:r>
            <w:r w:rsidR="00C62E87">
              <w:rPr>
                <w:noProof/>
                <w:webHidden/>
              </w:rPr>
              <w:t>116</w:t>
            </w:r>
            <w:r w:rsidR="00161DDF">
              <w:rPr>
                <w:noProof/>
                <w:webHidden/>
              </w:rPr>
              <w:fldChar w:fldCharType="end"/>
            </w:r>
          </w:hyperlink>
        </w:p>
        <w:p w14:paraId="2E94FD4B" w14:textId="5A7F8205" w:rsidR="00161DDF" w:rsidRDefault="00000000">
          <w:pPr>
            <w:pStyle w:val="TOC2"/>
            <w:rPr>
              <w:rFonts w:eastAsiaTheme="minorEastAsia"/>
              <w:noProof/>
              <w:kern w:val="2"/>
              <w:sz w:val="24"/>
              <w:szCs w:val="24"/>
              <w:lang w:val="en-DE" w:eastAsia="en-DE"/>
              <w14:ligatures w14:val="standardContextual"/>
            </w:rPr>
          </w:pPr>
          <w:hyperlink w:anchor="_Toc216439678" w:history="1">
            <w:r w:rsidR="00161DDF" w:rsidRPr="002B2A73">
              <w:rPr>
                <w:rStyle w:val="Hyperlink"/>
                <w:noProof/>
                <w:lang w:val="en-US"/>
              </w:rPr>
              <w:t>6.7</w:t>
            </w:r>
            <w:r w:rsidR="00161DDF">
              <w:rPr>
                <w:rFonts w:eastAsiaTheme="minorEastAsia"/>
                <w:noProof/>
                <w:kern w:val="2"/>
                <w:sz w:val="24"/>
                <w:szCs w:val="24"/>
                <w:lang w:val="en-DE" w:eastAsia="en-DE"/>
                <w14:ligatures w14:val="standardContextual"/>
              </w:rPr>
              <w:tab/>
            </w:r>
            <w:r w:rsidR="00161DDF" w:rsidRPr="002B2A73">
              <w:rPr>
                <w:rStyle w:val="Hyperlink"/>
                <w:noProof/>
                <w:lang w:val="en-US"/>
              </w:rPr>
              <w:t>Example Applications</w:t>
            </w:r>
            <w:r w:rsidR="00161DDF">
              <w:rPr>
                <w:noProof/>
                <w:webHidden/>
              </w:rPr>
              <w:tab/>
            </w:r>
            <w:r w:rsidR="00161DDF">
              <w:rPr>
                <w:noProof/>
                <w:webHidden/>
              </w:rPr>
              <w:fldChar w:fldCharType="begin"/>
            </w:r>
            <w:r w:rsidR="00161DDF">
              <w:rPr>
                <w:noProof/>
                <w:webHidden/>
              </w:rPr>
              <w:instrText xml:space="preserve"> PAGEREF _Toc216439678 \h </w:instrText>
            </w:r>
            <w:r w:rsidR="00161DDF">
              <w:rPr>
                <w:noProof/>
                <w:webHidden/>
              </w:rPr>
            </w:r>
            <w:r w:rsidR="00161DDF">
              <w:rPr>
                <w:noProof/>
                <w:webHidden/>
              </w:rPr>
              <w:fldChar w:fldCharType="separate"/>
            </w:r>
            <w:r w:rsidR="00C62E87">
              <w:rPr>
                <w:noProof/>
                <w:webHidden/>
              </w:rPr>
              <w:t>120</w:t>
            </w:r>
            <w:r w:rsidR="00161DDF">
              <w:rPr>
                <w:noProof/>
                <w:webHidden/>
              </w:rPr>
              <w:fldChar w:fldCharType="end"/>
            </w:r>
          </w:hyperlink>
        </w:p>
        <w:p w14:paraId="24C5F9DE" w14:textId="25AC85A2" w:rsidR="00161DDF" w:rsidRDefault="00000000">
          <w:pPr>
            <w:pStyle w:val="TOC2"/>
            <w:rPr>
              <w:rFonts w:eastAsiaTheme="minorEastAsia"/>
              <w:noProof/>
              <w:kern w:val="2"/>
              <w:sz w:val="24"/>
              <w:szCs w:val="24"/>
              <w:lang w:val="en-DE" w:eastAsia="en-DE"/>
              <w14:ligatures w14:val="standardContextual"/>
            </w:rPr>
          </w:pPr>
          <w:hyperlink w:anchor="_Toc216439679" w:history="1">
            <w:r w:rsidR="00161DDF" w:rsidRPr="002B2A73">
              <w:rPr>
                <w:rStyle w:val="Hyperlink"/>
                <w:noProof/>
                <w:lang w:val="en-US"/>
              </w:rPr>
              <w:t>6.8</w:t>
            </w:r>
            <w:r w:rsidR="00161DDF">
              <w:rPr>
                <w:rFonts w:eastAsiaTheme="minorEastAsia"/>
                <w:noProof/>
                <w:kern w:val="2"/>
                <w:sz w:val="24"/>
                <w:szCs w:val="24"/>
                <w:lang w:val="en-DE" w:eastAsia="en-DE"/>
                <w14:ligatures w14:val="standardContextual"/>
              </w:rPr>
              <w:tab/>
            </w:r>
            <w:r w:rsidR="00161DDF" w:rsidRPr="002B2A73">
              <w:rPr>
                <w:rStyle w:val="Hyperlink"/>
                <w:noProof/>
                <w:lang w:val="en-US"/>
              </w:rPr>
              <w:t>Creating an Application</w:t>
            </w:r>
            <w:r w:rsidR="00161DDF">
              <w:rPr>
                <w:noProof/>
                <w:webHidden/>
              </w:rPr>
              <w:tab/>
            </w:r>
            <w:r w:rsidR="00161DDF">
              <w:rPr>
                <w:noProof/>
                <w:webHidden/>
              </w:rPr>
              <w:fldChar w:fldCharType="begin"/>
            </w:r>
            <w:r w:rsidR="00161DDF">
              <w:rPr>
                <w:noProof/>
                <w:webHidden/>
              </w:rPr>
              <w:instrText xml:space="preserve"> PAGEREF _Toc216439679 \h </w:instrText>
            </w:r>
            <w:r w:rsidR="00161DDF">
              <w:rPr>
                <w:noProof/>
                <w:webHidden/>
              </w:rPr>
            </w:r>
            <w:r w:rsidR="00161DDF">
              <w:rPr>
                <w:noProof/>
                <w:webHidden/>
              </w:rPr>
              <w:fldChar w:fldCharType="separate"/>
            </w:r>
            <w:r w:rsidR="00C62E87">
              <w:rPr>
                <w:noProof/>
                <w:webHidden/>
              </w:rPr>
              <w:t>123</w:t>
            </w:r>
            <w:r w:rsidR="00161DDF">
              <w:rPr>
                <w:noProof/>
                <w:webHidden/>
              </w:rPr>
              <w:fldChar w:fldCharType="end"/>
            </w:r>
          </w:hyperlink>
        </w:p>
        <w:p w14:paraId="5A0F8866" w14:textId="2449502B" w:rsidR="00161DDF" w:rsidRDefault="00000000">
          <w:pPr>
            <w:pStyle w:val="TOC2"/>
            <w:rPr>
              <w:rFonts w:eastAsiaTheme="minorEastAsia"/>
              <w:noProof/>
              <w:kern w:val="2"/>
              <w:sz w:val="24"/>
              <w:szCs w:val="24"/>
              <w:lang w:val="en-DE" w:eastAsia="en-DE"/>
              <w14:ligatures w14:val="standardContextual"/>
            </w:rPr>
          </w:pPr>
          <w:hyperlink w:anchor="_Toc216439680" w:history="1">
            <w:r w:rsidR="00161DDF" w:rsidRPr="002B2A73">
              <w:rPr>
                <w:rStyle w:val="Hyperlink"/>
                <w:noProof/>
                <w:lang w:val="en-US"/>
              </w:rPr>
              <w:t>6.9</w:t>
            </w:r>
            <w:r w:rsidR="00161DDF">
              <w:rPr>
                <w:rFonts w:eastAsiaTheme="minorEastAsia"/>
                <w:noProof/>
                <w:kern w:val="2"/>
                <w:sz w:val="24"/>
                <w:szCs w:val="24"/>
                <w:lang w:val="en-DE" w:eastAsia="en-DE"/>
                <w14:ligatures w14:val="standardContextual"/>
              </w:rPr>
              <w:tab/>
            </w:r>
            <w:r w:rsidR="00161DDF" w:rsidRPr="002B2A73">
              <w:rPr>
                <w:rStyle w:val="Hyperlink"/>
                <w:noProof/>
                <w:lang w:val="en-US"/>
              </w:rPr>
              <w:t>Project Structures</w:t>
            </w:r>
            <w:r w:rsidR="00161DDF">
              <w:rPr>
                <w:noProof/>
                <w:webHidden/>
              </w:rPr>
              <w:tab/>
            </w:r>
            <w:r w:rsidR="00161DDF">
              <w:rPr>
                <w:noProof/>
                <w:webHidden/>
              </w:rPr>
              <w:fldChar w:fldCharType="begin"/>
            </w:r>
            <w:r w:rsidR="00161DDF">
              <w:rPr>
                <w:noProof/>
                <w:webHidden/>
              </w:rPr>
              <w:instrText xml:space="preserve"> PAGEREF _Toc216439680 \h </w:instrText>
            </w:r>
            <w:r w:rsidR="00161DDF">
              <w:rPr>
                <w:noProof/>
                <w:webHidden/>
              </w:rPr>
            </w:r>
            <w:r w:rsidR="00161DDF">
              <w:rPr>
                <w:noProof/>
                <w:webHidden/>
              </w:rPr>
              <w:fldChar w:fldCharType="separate"/>
            </w:r>
            <w:r w:rsidR="00C62E87">
              <w:rPr>
                <w:noProof/>
                <w:webHidden/>
              </w:rPr>
              <w:t>125</w:t>
            </w:r>
            <w:r w:rsidR="00161DDF">
              <w:rPr>
                <w:noProof/>
                <w:webHidden/>
              </w:rPr>
              <w:fldChar w:fldCharType="end"/>
            </w:r>
          </w:hyperlink>
        </w:p>
        <w:p w14:paraId="20F08739" w14:textId="1B1F1856" w:rsidR="00161DDF" w:rsidRDefault="00000000">
          <w:pPr>
            <w:pStyle w:val="TOC2"/>
            <w:rPr>
              <w:rFonts w:eastAsiaTheme="minorEastAsia"/>
              <w:noProof/>
              <w:kern w:val="2"/>
              <w:sz w:val="24"/>
              <w:szCs w:val="24"/>
              <w:lang w:val="en-DE" w:eastAsia="en-DE"/>
              <w14:ligatures w14:val="standardContextual"/>
            </w:rPr>
          </w:pPr>
          <w:hyperlink w:anchor="_Toc216439681" w:history="1">
            <w:r w:rsidR="00161DDF" w:rsidRPr="002B2A73">
              <w:rPr>
                <w:rStyle w:val="Hyperlink"/>
                <w:noProof/>
                <w:lang w:val="en-US"/>
              </w:rPr>
              <w:t>6.10</w:t>
            </w:r>
            <w:r w:rsidR="00161DDF">
              <w:rPr>
                <w:rFonts w:eastAsiaTheme="minorEastAsia"/>
                <w:noProof/>
                <w:kern w:val="2"/>
                <w:sz w:val="24"/>
                <w:szCs w:val="24"/>
                <w:lang w:val="en-DE" w:eastAsia="en-DE"/>
                <w14:ligatures w14:val="standardContextual"/>
              </w:rPr>
              <w:tab/>
            </w:r>
            <w:r w:rsidR="00161DDF" w:rsidRPr="002B2A73">
              <w:rPr>
                <w:rStyle w:val="Hyperlink"/>
                <w:noProof/>
                <w:lang w:val="en-US"/>
              </w:rPr>
              <w:t>Default Build Sequences</w:t>
            </w:r>
            <w:r w:rsidR="00161DDF">
              <w:rPr>
                <w:noProof/>
                <w:webHidden/>
              </w:rPr>
              <w:tab/>
            </w:r>
            <w:r w:rsidR="00161DDF">
              <w:rPr>
                <w:noProof/>
                <w:webHidden/>
              </w:rPr>
              <w:fldChar w:fldCharType="begin"/>
            </w:r>
            <w:r w:rsidR="00161DDF">
              <w:rPr>
                <w:noProof/>
                <w:webHidden/>
              </w:rPr>
              <w:instrText xml:space="preserve"> PAGEREF _Toc216439681 \h </w:instrText>
            </w:r>
            <w:r w:rsidR="00161DDF">
              <w:rPr>
                <w:noProof/>
                <w:webHidden/>
              </w:rPr>
            </w:r>
            <w:r w:rsidR="00161DDF">
              <w:rPr>
                <w:noProof/>
                <w:webHidden/>
              </w:rPr>
              <w:fldChar w:fldCharType="separate"/>
            </w:r>
            <w:r w:rsidR="00C62E87">
              <w:rPr>
                <w:noProof/>
                <w:webHidden/>
              </w:rPr>
              <w:t>129</w:t>
            </w:r>
            <w:r w:rsidR="00161DDF">
              <w:rPr>
                <w:noProof/>
                <w:webHidden/>
              </w:rPr>
              <w:fldChar w:fldCharType="end"/>
            </w:r>
          </w:hyperlink>
        </w:p>
        <w:p w14:paraId="46806B33" w14:textId="6988E71D" w:rsidR="00161DDF" w:rsidRDefault="00000000">
          <w:pPr>
            <w:pStyle w:val="TOC2"/>
            <w:rPr>
              <w:rFonts w:eastAsiaTheme="minorEastAsia"/>
              <w:noProof/>
              <w:kern w:val="2"/>
              <w:sz w:val="24"/>
              <w:szCs w:val="24"/>
              <w:lang w:val="en-DE" w:eastAsia="en-DE"/>
              <w14:ligatures w14:val="standardContextual"/>
            </w:rPr>
          </w:pPr>
          <w:hyperlink w:anchor="_Toc216439682" w:history="1">
            <w:r w:rsidR="00161DDF" w:rsidRPr="002B2A73">
              <w:rPr>
                <w:rStyle w:val="Hyperlink"/>
                <w:noProof/>
                <w:lang w:val="en-US"/>
              </w:rPr>
              <w:t>6.11</w:t>
            </w:r>
            <w:r w:rsidR="00161DDF">
              <w:rPr>
                <w:rFonts w:eastAsiaTheme="minorEastAsia"/>
                <w:noProof/>
                <w:kern w:val="2"/>
                <w:sz w:val="24"/>
                <w:szCs w:val="24"/>
                <w:lang w:val="en-DE" w:eastAsia="en-DE"/>
                <w14:ligatures w14:val="standardContextual"/>
              </w:rPr>
              <w:tab/>
            </w:r>
            <w:r w:rsidR="00161DDF" w:rsidRPr="002B2A73">
              <w:rPr>
                <w:rStyle w:val="Hyperlink"/>
                <w:noProof/>
                <w:lang w:val="en-US"/>
              </w:rPr>
              <w:t>Service Realization Rules and Considerations</w:t>
            </w:r>
            <w:r w:rsidR="00161DDF">
              <w:rPr>
                <w:noProof/>
                <w:webHidden/>
              </w:rPr>
              <w:tab/>
            </w:r>
            <w:r w:rsidR="00161DDF">
              <w:rPr>
                <w:noProof/>
                <w:webHidden/>
              </w:rPr>
              <w:fldChar w:fldCharType="begin"/>
            </w:r>
            <w:r w:rsidR="00161DDF">
              <w:rPr>
                <w:noProof/>
                <w:webHidden/>
              </w:rPr>
              <w:instrText xml:space="preserve"> PAGEREF _Toc216439682 \h </w:instrText>
            </w:r>
            <w:r w:rsidR="00161DDF">
              <w:rPr>
                <w:noProof/>
                <w:webHidden/>
              </w:rPr>
            </w:r>
            <w:r w:rsidR="00161DDF">
              <w:rPr>
                <w:noProof/>
                <w:webHidden/>
              </w:rPr>
              <w:fldChar w:fldCharType="separate"/>
            </w:r>
            <w:r w:rsidR="00C62E87">
              <w:rPr>
                <w:noProof/>
                <w:webHidden/>
              </w:rPr>
              <w:t>130</w:t>
            </w:r>
            <w:r w:rsidR="00161DDF">
              <w:rPr>
                <w:noProof/>
                <w:webHidden/>
              </w:rPr>
              <w:fldChar w:fldCharType="end"/>
            </w:r>
          </w:hyperlink>
        </w:p>
        <w:p w14:paraId="479D6708" w14:textId="4AD6839C" w:rsidR="00161DDF" w:rsidRDefault="00000000">
          <w:pPr>
            <w:pStyle w:val="TOC1"/>
            <w:rPr>
              <w:rFonts w:eastAsiaTheme="minorEastAsia"/>
              <w:noProof/>
              <w:kern w:val="2"/>
              <w:sz w:val="24"/>
              <w:szCs w:val="24"/>
              <w:lang w:val="en-DE" w:eastAsia="en-DE"/>
              <w14:ligatures w14:val="standardContextual"/>
            </w:rPr>
          </w:pPr>
          <w:hyperlink w:anchor="_Toc216439683" w:history="1">
            <w:r w:rsidR="00161DDF" w:rsidRPr="002B2A73">
              <w:rPr>
                <w:rStyle w:val="Hyperlink"/>
                <w:noProof/>
                <w:lang w:val="en-US"/>
              </w:rPr>
              <w:t>7</w:t>
            </w:r>
            <w:r w:rsidR="00161DDF">
              <w:rPr>
                <w:rFonts w:eastAsiaTheme="minorEastAsia"/>
                <w:noProof/>
                <w:kern w:val="2"/>
                <w:sz w:val="24"/>
                <w:szCs w:val="24"/>
                <w:lang w:val="en-DE" w:eastAsia="en-DE"/>
                <w14:ligatures w14:val="standardContextual"/>
              </w:rPr>
              <w:tab/>
            </w:r>
            <w:r w:rsidR="00161DDF" w:rsidRPr="002B2A73">
              <w:rPr>
                <w:rStyle w:val="Hyperlink"/>
                <w:noProof/>
                <w:lang w:val="en-US"/>
              </w:rPr>
              <w:t>Implementation</w:t>
            </w:r>
            <w:r w:rsidR="00161DDF">
              <w:rPr>
                <w:noProof/>
                <w:webHidden/>
              </w:rPr>
              <w:tab/>
            </w:r>
            <w:r w:rsidR="00161DDF">
              <w:rPr>
                <w:noProof/>
                <w:webHidden/>
              </w:rPr>
              <w:fldChar w:fldCharType="begin"/>
            </w:r>
            <w:r w:rsidR="00161DDF">
              <w:rPr>
                <w:noProof/>
                <w:webHidden/>
              </w:rPr>
              <w:instrText xml:space="preserve"> PAGEREF _Toc216439683 \h </w:instrText>
            </w:r>
            <w:r w:rsidR="00161DDF">
              <w:rPr>
                <w:noProof/>
                <w:webHidden/>
              </w:rPr>
            </w:r>
            <w:r w:rsidR="00161DDF">
              <w:rPr>
                <w:noProof/>
                <w:webHidden/>
              </w:rPr>
              <w:fldChar w:fldCharType="separate"/>
            </w:r>
            <w:r w:rsidR="00C62E87">
              <w:rPr>
                <w:noProof/>
                <w:webHidden/>
              </w:rPr>
              <w:t>134</w:t>
            </w:r>
            <w:r w:rsidR="00161DDF">
              <w:rPr>
                <w:noProof/>
                <w:webHidden/>
              </w:rPr>
              <w:fldChar w:fldCharType="end"/>
            </w:r>
          </w:hyperlink>
        </w:p>
        <w:p w14:paraId="7C868022" w14:textId="35402951" w:rsidR="00161DDF" w:rsidRDefault="00000000">
          <w:pPr>
            <w:pStyle w:val="TOC2"/>
            <w:rPr>
              <w:rFonts w:eastAsiaTheme="minorEastAsia"/>
              <w:noProof/>
              <w:kern w:val="2"/>
              <w:sz w:val="24"/>
              <w:szCs w:val="24"/>
              <w:lang w:val="en-DE" w:eastAsia="en-DE"/>
              <w14:ligatures w14:val="standardContextual"/>
            </w:rPr>
          </w:pPr>
          <w:hyperlink w:anchor="_Toc216439684" w:history="1">
            <w:r w:rsidR="00161DDF" w:rsidRPr="002B2A73">
              <w:rPr>
                <w:rStyle w:val="Hyperlink"/>
                <w:noProof/>
                <w:lang w:val="en-US"/>
              </w:rPr>
              <w:t>7.1</w:t>
            </w:r>
            <w:r w:rsidR="00161DDF">
              <w:rPr>
                <w:rFonts w:eastAsiaTheme="minorEastAsia"/>
                <w:noProof/>
                <w:kern w:val="2"/>
                <w:sz w:val="24"/>
                <w:szCs w:val="24"/>
                <w:lang w:val="en-DE" w:eastAsia="en-DE"/>
                <w14:ligatures w14:val="standardContextual"/>
              </w:rPr>
              <w:tab/>
            </w:r>
            <w:r w:rsidR="00161DDF" w:rsidRPr="002B2A73">
              <w:rPr>
                <w:rStyle w:val="Hyperlink"/>
                <w:noProof/>
                <w:lang w:val="en-US"/>
              </w:rPr>
              <w:t>Implementation Decisions</w:t>
            </w:r>
            <w:r w:rsidR="00161DDF">
              <w:rPr>
                <w:noProof/>
                <w:webHidden/>
              </w:rPr>
              <w:tab/>
            </w:r>
            <w:r w:rsidR="00161DDF">
              <w:rPr>
                <w:noProof/>
                <w:webHidden/>
              </w:rPr>
              <w:fldChar w:fldCharType="begin"/>
            </w:r>
            <w:r w:rsidR="00161DDF">
              <w:rPr>
                <w:noProof/>
                <w:webHidden/>
              </w:rPr>
              <w:instrText xml:space="preserve"> PAGEREF _Toc216439684 \h </w:instrText>
            </w:r>
            <w:r w:rsidR="00161DDF">
              <w:rPr>
                <w:noProof/>
                <w:webHidden/>
              </w:rPr>
            </w:r>
            <w:r w:rsidR="00161DDF">
              <w:rPr>
                <w:noProof/>
                <w:webHidden/>
              </w:rPr>
              <w:fldChar w:fldCharType="separate"/>
            </w:r>
            <w:r w:rsidR="00C62E87">
              <w:rPr>
                <w:noProof/>
                <w:webHidden/>
              </w:rPr>
              <w:t>134</w:t>
            </w:r>
            <w:r w:rsidR="00161DDF">
              <w:rPr>
                <w:noProof/>
                <w:webHidden/>
              </w:rPr>
              <w:fldChar w:fldCharType="end"/>
            </w:r>
          </w:hyperlink>
        </w:p>
        <w:p w14:paraId="4EEE9D93" w14:textId="6A89BCF6" w:rsidR="00161DDF" w:rsidRDefault="00000000">
          <w:pPr>
            <w:pStyle w:val="TOC2"/>
            <w:rPr>
              <w:rFonts w:eastAsiaTheme="minorEastAsia"/>
              <w:noProof/>
              <w:kern w:val="2"/>
              <w:sz w:val="24"/>
              <w:szCs w:val="24"/>
              <w:lang w:val="en-DE" w:eastAsia="en-DE"/>
              <w14:ligatures w14:val="standardContextual"/>
            </w:rPr>
          </w:pPr>
          <w:hyperlink w:anchor="_Toc216439685" w:history="1">
            <w:r w:rsidR="00161DDF" w:rsidRPr="002B2A73">
              <w:rPr>
                <w:rStyle w:val="Hyperlink"/>
                <w:noProof/>
                <w:lang w:val="en-US"/>
              </w:rPr>
              <w:t>7.2</w:t>
            </w:r>
            <w:r w:rsidR="00161DDF">
              <w:rPr>
                <w:rFonts w:eastAsiaTheme="minorEastAsia"/>
                <w:noProof/>
                <w:kern w:val="2"/>
                <w:sz w:val="24"/>
                <w:szCs w:val="24"/>
                <w:lang w:val="en-DE" w:eastAsia="en-DE"/>
                <w14:ligatures w14:val="standardContextual"/>
              </w:rPr>
              <w:tab/>
            </w:r>
            <w:r w:rsidR="00161DDF" w:rsidRPr="002B2A73">
              <w:rPr>
                <w:rStyle w:val="Hyperlink"/>
                <w:noProof/>
                <w:lang w:val="en-US"/>
              </w:rPr>
              <w:t>Obtaining the Platform</w:t>
            </w:r>
            <w:r w:rsidR="00161DDF">
              <w:rPr>
                <w:noProof/>
                <w:webHidden/>
              </w:rPr>
              <w:tab/>
            </w:r>
            <w:r w:rsidR="00161DDF">
              <w:rPr>
                <w:noProof/>
                <w:webHidden/>
              </w:rPr>
              <w:fldChar w:fldCharType="begin"/>
            </w:r>
            <w:r w:rsidR="00161DDF">
              <w:rPr>
                <w:noProof/>
                <w:webHidden/>
              </w:rPr>
              <w:instrText xml:space="preserve"> PAGEREF _Toc216439685 \h </w:instrText>
            </w:r>
            <w:r w:rsidR="00161DDF">
              <w:rPr>
                <w:noProof/>
                <w:webHidden/>
              </w:rPr>
            </w:r>
            <w:r w:rsidR="00161DDF">
              <w:rPr>
                <w:noProof/>
                <w:webHidden/>
              </w:rPr>
              <w:fldChar w:fldCharType="separate"/>
            </w:r>
            <w:r w:rsidR="00C62E87">
              <w:rPr>
                <w:noProof/>
                <w:webHidden/>
              </w:rPr>
              <w:t>137</w:t>
            </w:r>
            <w:r w:rsidR="00161DDF">
              <w:rPr>
                <w:noProof/>
                <w:webHidden/>
              </w:rPr>
              <w:fldChar w:fldCharType="end"/>
            </w:r>
          </w:hyperlink>
        </w:p>
        <w:p w14:paraId="331FE8BE" w14:textId="7D5A9392" w:rsidR="00161DDF" w:rsidRDefault="00000000">
          <w:pPr>
            <w:pStyle w:val="TOC2"/>
            <w:rPr>
              <w:rFonts w:eastAsiaTheme="minorEastAsia"/>
              <w:noProof/>
              <w:kern w:val="2"/>
              <w:sz w:val="24"/>
              <w:szCs w:val="24"/>
              <w:lang w:val="en-DE" w:eastAsia="en-DE"/>
              <w14:ligatures w14:val="standardContextual"/>
            </w:rPr>
          </w:pPr>
          <w:hyperlink w:anchor="_Toc216439686" w:history="1">
            <w:r w:rsidR="00161DDF" w:rsidRPr="002B2A73">
              <w:rPr>
                <w:rStyle w:val="Hyperlink"/>
                <w:noProof/>
                <w:lang w:val="en-US"/>
              </w:rPr>
              <w:t>7.3</w:t>
            </w:r>
            <w:r w:rsidR="00161DDF">
              <w:rPr>
                <w:rFonts w:eastAsiaTheme="minorEastAsia"/>
                <w:noProof/>
                <w:kern w:val="2"/>
                <w:sz w:val="24"/>
                <w:szCs w:val="24"/>
                <w:lang w:val="en-DE" w:eastAsia="en-DE"/>
                <w14:ligatures w14:val="standardContextual"/>
              </w:rPr>
              <w:tab/>
            </w:r>
            <w:r w:rsidR="00161DDF" w:rsidRPr="002B2A73">
              <w:rPr>
                <w:rStyle w:val="Hyperlink"/>
                <w:noProof/>
                <w:lang w:val="en-US"/>
              </w:rPr>
              <w:t>Compiling the Platform</w:t>
            </w:r>
            <w:r w:rsidR="00161DDF">
              <w:rPr>
                <w:noProof/>
                <w:webHidden/>
              </w:rPr>
              <w:tab/>
            </w:r>
            <w:r w:rsidR="00161DDF">
              <w:rPr>
                <w:noProof/>
                <w:webHidden/>
              </w:rPr>
              <w:fldChar w:fldCharType="begin"/>
            </w:r>
            <w:r w:rsidR="00161DDF">
              <w:rPr>
                <w:noProof/>
                <w:webHidden/>
              </w:rPr>
              <w:instrText xml:space="preserve"> PAGEREF _Toc216439686 \h </w:instrText>
            </w:r>
            <w:r w:rsidR="00161DDF">
              <w:rPr>
                <w:noProof/>
                <w:webHidden/>
              </w:rPr>
            </w:r>
            <w:r w:rsidR="00161DDF">
              <w:rPr>
                <w:noProof/>
                <w:webHidden/>
              </w:rPr>
              <w:fldChar w:fldCharType="separate"/>
            </w:r>
            <w:r w:rsidR="00C62E87">
              <w:rPr>
                <w:noProof/>
                <w:webHidden/>
              </w:rPr>
              <w:t>137</w:t>
            </w:r>
            <w:r w:rsidR="00161DDF">
              <w:rPr>
                <w:noProof/>
                <w:webHidden/>
              </w:rPr>
              <w:fldChar w:fldCharType="end"/>
            </w:r>
          </w:hyperlink>
        </w:p>
        <w:p w14:paraId="6A30A0C8" w14:textId="19372205" w:rsidR="00161DDF" w:rsidRDefault="00000000">
          <w:pPr>
            <w:pStyle w:val="TOC2"/>
            <w:rPr>
              <w:rFonts w:eastAsiaTheme="minorEastAsia"/>
              <w:noProof/>
              <w:kern w:val="2"/>
              <w:sz w:val="24"/>
              <w:szCs w:val="24"/>
              <w:lang w:val="en-DE" w:eastAsia="en-DE"/>
              <w14:ligatures w14:val="standardContextual"/>
            </w:rPr>
          </w:pPr>
          <w:hyperlink w:anchor="_Toc216439687" w:history="1">
            <w:r w:rsidR="00161DDF" w:rsidRPr="002B2A73">
              <w:rPr>
                <w:rStyle w:val="Hyperlink"/>
                <w:noProof/>
                <w:lang w:val="en-US"/>
              </w:rPr>
              <w:t>7.4</w:t>
            </w:r>
            <w:r w:rsidR="00161DDF">
              <w:rPr>
                <w:rFonts w:eastAsiaTheme="minorEastAsia"/>
                <w:noProof/>
                <w:kern w:val="2"/>
                <w:sz w:val="24"/>
                <w:szCs w:val="24"/>
                <w:lang w:val="en-DE" w:eastAsia="en-DE"/>
                <w14:ligatures w14:val="standardContextual"/>
              </w:rPr>
              <w:tab/>
            </w:r>
            <w:r w:rsidR="00161DDF" w:rsidRPr="002B2A73">
              <w:rPr>
                <w:rStyle w:val="Hyperlink"/>
                <w:noProof/>
                <w:lang w:val="en-US"/>
              </w:rPr>
              <w:t>Installing and Using the Platform</w:t>
            </w:r>
            <w:r w:rsidR="00161DDF">
              <w:rPr>
                <w:noProof/>
                <w:webHidden/>
              </w:rPr>
              <w:tab/>
            </w:r>
            <w:r w:rsidR="00161DDF">
              <w:rPr>
                <w:noProof/>
                <w:webHidden/>
              </w:rPr>
              <w:fldChar w:fldCharType="begin"/>
            </w:r>
            <w:r w:rsidR="00161DDF">
              <w:rPr>
                <w:noProof/>
                <w:webHidden/>
              </w:rPr>
              <w:instrText xml:space="preserve"> PAGEREF _Toc216439687 \h </w:instrText>
            </w:r>
            <w:r w:rsidR="00161DDF">
              <w:rPr>
                <w:noProof/>
                <w:webHidden/>
              </w:rPr>
            </w:r>
            <w:r w:rsidR="00161DDF">
              <w:rPr>
                <w:noProof/>
                <w:webHidden/>
              </w:rPr>
              <w:fldChar w:fldCharType="separate"/>
            </w:r>
            <w:r w:rsidR="00C62E87">
              <w:rPr>
                <w:noProof/>
                <w:webHidden/>
              </w:rPr>
              <w:t>141</w:t>
            </w:r>
            <w:r w:rsidR="00161DDF">
              <w:rPr>
                <w:noProof/>
                <w:webHidden/>
              </w:rPr>
              <w:fldChar w:fldCharType="end"/>
            </w:r>
          </w:hyperlink>
        </w:p>
        <w:p w14:paraId="6694F7BD" w14:textId="4BBB7011" w:rsidR="00161DDF" w:rsidRDefault="00000000">
          <w:pPr>
            <w:pStyle w:val="TOC2"/>
            <w:rPr>
              <w:rFonts w:eastAsiaTheme="minorEastAsia"/>
              <w:noProof/>
              <w:kern w:val="2"/>
              <w:sz w:val="24"/>
              <w:szCs w:val="24"/>
              <w:lang w:val="en-DE" w:eastAsia="en-DE"/>
              <w14:ligatures w14:val="standardContextual"/>
            </w:rPr>
          </w:pPr>
          <w:hyperlink w:anchor="_Toc216439688" w:history="1">
            <w:r w:rsidR="00161DDF" w:rsidRPr="002B2A73">
              <w:rPr>
                <w:rStyle w:val="Hyperlink"/>
                <w:noProof/>
                <w:lang w:val="en-US"/>
              </w:rPr>
              <w:t>7.5</w:t>
            </w:r>
            <w:r w:rsidR="00161DDF">
              <w:rPr>
                <w:rFonts w:eastAsiaTheme="minorEastAsia"/>
                <w:noProof/>
                <w:kern w:val="2"/>
                <w:sz w:val="24"/>
                <w:szCs w:val="24"/>
                <w:lang w:val="en-DE" w:eastAsia="en-DE"/>
                <w14:ligatures w14:val="standardContextual"/>
              </w:rPr>
              <w:tab/>
            </w:r>
            <w:r w:rsidR="00161DDF" w:rsidRPr="002B2A73">
              <w:rPr>
                <w:rStyle w:val="Hyperlink"/>
                <w:noProof/>
                <w:lang w:val="en-US"/>
              </w:rPr>
              <w:t>Environment for Testing and Evaluating the Platform/Applications</w:t>
            </w:r>
            <w:r w:rsidR="00161DDF">
              <w:rPr>
                <w:noProof/>
                <w:webHidden/>
              </w:rPr>
              <w:tab/>
            </w:r>
            <w:r w:rsidR="00161DDF">
              <w:rPr>
                <w:noProof/>
                <w:webHidden/>
              </w:rPr>
              <w:fldChar w:fldCharType="begin"/>
            </w:r>
            <w:r w:rsidR="00161DDF">
              <w:rPr>
                <w:noProof/>
                <w:webHidden/>
              </w:rPr>
              <w:instrText xml:space="preserve"> PAGEREF _Toc216439688 \h </w:instrText>
            </w:r>
            <w:r w:rsidR="00161DDF">
              <w:rPr>
                <w:noProof/>
                <w:webHidden/>
              </w:rPr>
            </w:r>
            <w:r w:rsidR="00161DDF">
              <w:rPr>
                <w:noProof/>
                <w:webHidden/>
              </w:rPr>
              <w:fldChar w:fldCharType="separate"/>
            </w:r>
            <w:r w:rsidR="00C62E87">
              <w:rPr>
                <w:noProof/>
                <w:webHidden/>
              </w:rPr>
              <w:t>142</w:t>
            </w:r>
            <w:r w:rsidR="00161DDF">
              <w:rPr>
                <w:noProof/>
                <w:webHidden/>
              </w:rPr>
              <w:fldChar w:fldCharType="end"/>
            </w:r>
          </w:hyperlink>
        </w:p>
        <w:p w14:paraId="7BF0FAC1" w14:textId="1F3FF92A" w:rsidR="00161DDF" w:rsidRDefault="00000000">
          <w:pPr>
            <w:pStyle w:val="TOC1"/>
            <w:rPr>
              <w:rFonts w:eastAsiaTheme="minorEastAsia"/>
              <w:noProof/>
              <w:kern w:val="2"/>
              <w:sz w:val="24"/>
              <w:szCs w:val="24"/>
              <w:lang w:val="en-DE" w:eastAsia="en-DE"/>
              <w14:ligatures w14:val="standardContextual"/>
            </w:rPr>
          </w:pPr>
          <w:hyperlink w:anchor="_Toc216439689" w:history="1">
            <w:r w:rsidR="00161DDF" w:rsidRPr="002B2A73">
              <w:rPr>
                <w:rStyle w:val="Hyperlink"/>
                <w:noProof/>
                <w:lang w:val="en-US"/>
              </w:rPr>
              <w:t>8</w:t>
            </w:r>
            <w:r w:rsidR="00161DDF">
              <w:rPr>
                <w:rFonts w:eastAsiaTheme="minorEastAsia"/>
                <w:noProof/>
                <w:kern w:val="2"/>
                <w:sz w:val="24"/>
                <w:szCs w:val="24"/>
                <w:lang w:val="en-DE" w:eastAsia="en-DE"/>
                <w14:ligatures w14:val="standardContextual"/>
              </w:rPr>
              <w:tab/>
            </w:r>
            <w:r w:rsidR="00161DDF" w:rsidRPr="002B2A73">
              <w:rPr>
                <w:rStyle w:val="Hyperlink"/>
                <w:noProof/>
                <w:lang w:val="en-US"/>
              </w:rPr>
              <w:t>Summary &amp; Conclusions</w:t>
            </w:r>
            <w:r w:rsidR="00161DDF">
              <w:rPr>
                <w:noProof/>
                <w:webHidden/>
              </w:rPr>
              <w:tab/>
            </w:r>
            <w:r w:rsidR="00161DDF">
              <w:rPr>
                <w:noProof/>
                <w:webHidden/>
              </w:rPr>
              <w:fldChar w:fldCharType="begin"/>
            </w:r>
            <w:r w:rsidR="00161DDF">
              <w:rPr>
                <w:noProof/>
                <w:webHidden/>
              </w:rPr>
              <w:instrText xml:space="preserve"> PAGEREF _Toc216439689 \h </w:instrText>
            </w:r>
            <w:r w:rsidR="00161DDF">
              <w:rPr>
                <w:noProof/>
                <w:webHidden/>
              </w:rPr>
            </w:r>
            <w:r w:rsidR="00161DDF">
              <w:rPr>
                <w:noProof/>
                <w:webHidden/>
              </w:rPr>
              <w:fldChar w:fldCharType="separate"/>
            </w:r>
            <w:r w:rsidR="00C62E87">
              <w:rPr>
                <w:noProof/>
                <w:webHidden/>
              </w:rPr>
              <w:t>145</w:t>
            </w:r>
            <w:r w:rsidR="00161DDF">
              <w:rPr>
                <w:noProof/>
                <w:webHidden/>
              </w:rPr>
              <w:fldChar w:fldCharType="end"/>
            </w:r>
          </w:hyperlink>
        </w:p>
        <w:p w14:paraId="66D0A9EF" w14:textId="4F9EB047" w:rsidR="00161DDF" w:rsidRDefault="00000000">
          <w:pPr>
            <w:pStyle w:val="TOC1"/>
            <w:rPr>
              <w:rFonts w:eastAsiaTheme="minorEastAsia"/>
              <w:noProof/>
              <w:kern w:val="2"/>
              <w:sz w:val="24"/>
              <w:szCs w:val="24"/>
              <w:lang w:val="en-DE" w:eastAsia="en-DE"/>
              <w14:ligatures w14:val="standardContextual"/>
            </w:rPr>
          </w:pPr>
          <w:hyperlink w:anchor="_Toc216439690" w:history="1">
            <w:r w:rsidR="00161DDF" w:rsidRPr="002B2A73">
              <w:rPr>
                <w:rStyle w:val="Hyperlink"/>
                <w:noProof/>
                <w:lang w:val="en-US"/>
              </w:rPr>
              <w:t>9</w:t>
            </w:r>
            <w:r w:rsidR="00161DDF">
              <w:rPr>
                <w:rFonts w:eastAsiaTheme="minorEastAsia"/>
                <w:noProof/>
                <w:kern w:val="2"/>
                <w:sz w:val="24"/>
                <w:szCs w:val="24"/>
                <w:lang w:val="en-DE" w:eastAsia="en-DE"/>
                <w14:ligatures w14:val="standardContextual"/>
              </w:rPr>
              <w:tab/>
            </w:r>
            <w:r w:rsidR="00161DDF" w:rsidRPr="002B2A73">
              <w:rPr>
                <w:rStyle w:val="Hyperlink"/>
                <w:noProof/>
                <w:lang w:val="en-US"/>
              </w:rPr>
              <w:t>References</w:t>
            </w:r>
            <w:r w:rsidR="00161DDF">
              <w:rPr>
                <w:noProof/>
                <w:webHidden/>
              </w:rPr>
              <w:tab/>
            </w:r>
            <w:r w:rsidR="00161DDF">
              <w:rPr>
                <w:noProof/>
                <w:webHidden/>
              </w:rPr>
              <w:fldChar w:fldCharType="begin"/>
            </w:r>
            <w:r w:rsidR="00161DDF">
              <w:rPr>
                <w:noProof/>
                <w:webHidden/>
              </w:rPr>
              <w:instrText xml:space="preserve"> PAGEREF _Toc216439690 \h </w:instrText>
            </w:r>
            <w:r w:rsidR="00161DDF">
              <w:rPr>
                <w:noProof/>
                <w:webHidden/>
              </w:rPr>
            </w:r>
            <w:r w:rsidR="00161DDF">
              <w:rPr>
                <w:noProof/>
                <w:webHidden/>
              </w:rPr>
              <w:fldChar w:fldCharType="separate"/>
            </w:r>
            <w:r w:rsidR="00C62E87">
              <w:rPr>
                <w:noProof/>
                <w:webHidden/>
              </w:rPr>
              <w:t>146</w:t>
            </w:r>
            <w:r w:rsidR="00161DDF">
              <w:rPr>
                <w:noProof/>
                <w:webHidden/>
              </w:rPr>
              <w:fldChar w:fldCharType="end"/>
            </w:r>
          </w:hyperlink>
        </w:p>
        <w:p w14:paraId="1C7FE666" w14:textId="6E141E59" w:rsidR="0066377A" w:rsidRDefault="005C7860">
          <w:pPr>
            <w:rPr>
              <w:b/>
              <w:bCs/>
              <w:lang w:val="en-US"/>
            </w:rPr>
          </w:pPr>
          <w:r w:rsidRPr="003D662E">
            <w:rPr>
              <w:b/>
              <w:bCs/>
              <w:lang w:val="en-US"/>
            </w:rPr>
            <w:fldChar w:fldCharType="end"/>
          </w:r>
        </w:p>
      </w:sdtContent>
    </w:sdt>
    <w:p w14:paraId="4C167DE5" w14:textId="77777777" w:rsidR="0066377A" w:rsidRDefault="0066377A">
      <w:pPr>
        <w:rPr>
          <w:b/>
          <w:bCs/>
          <w:lang w:val="en-US"/>
        </w:rPr>
      </w:pPr>
      <w:r>
        <w:rPr>
          <w:b/>
          <w:bCs/>
          <w:lang w:val="en-US"/>
        </w:rPr>
        <w:br w:type="page"/>
      </w:r>
    </w:p>
    <w:p w14:paraId="05295B59" w14:textId="0B8B46CD" w:rsidR="006A10BB" w:rsidRPr="003D662E" w:rsidRDefault="00CA2F6B" w:rsidP="00E45421">
      <w:pPr>
        <w:pStyle w:val="Heading1"/>
        <w:rPr>
          <w:lang w:val="en-US"/>
        </w:rPr>
      </w:pPr>
      <w:bookmarkStart w:id="1" w:name="_Ref57033231"/>
      <w:bookmarkStart w:id="2" w:name="_Toc216439626"/>
      <w:r w:rsidRPr="003D662E">
        <w:rPr>
          <w:lang w:val="en-US"/>
        </w:rPr>
        <w:lastRenderedPageBreak/>
        <w:t>Introduction</w:t>
      </w:r>
      <w:bookmarkEnd w:id="1"/>
      <w:bookmarkEnd w:id="2"/>
    </w:p>
    <w:p w14:paraId="597C0FC6" w14:textId="44400826" w:rsidR="00BA7B7E" w:rsidRPr="003D662E" w:rsidRDefault="004A7B38" w:rsidP="00BA7B7E">
      <w:pPr>
        <w:pStyle w:val="Heading2"/>
        <w:rPr>
          <w:lang w:val="en-US"/>
        </w:rPr>
      </w:pPr>
      <w:bookmarkStart w:id="3" w:name="_Toc216439627"/>
      <w:r w:rsidRPr="003D662E">
        <w:rPr>
          <w:lang w:val="en-US"/>
        </w:rPr>
        <w:t>Motivation</w:t>
      </w:r>
      <w:r w:rsidR="002D50A1" w:rsidRPr="003D662E">
        <w:rPr>
          <w:lang w:val="en-US"/>
        </w:rPr>
        <w:t xml:space="preserve"> </w:t>
      </w:r>
      <w:r w:rsidR="00CA2F6B" w:rsidRPr="003D662E">
        <w:rPr>
          <w:lang w:val="en-US"/>
        </w:rPr>
        <w:t>a</w:t>
      </w:r>
      <w:r w:rsidR="002D50A1" w:rsidRPr="003D662E">
        <w:rPr>
          <w:lang w:val="en-US"/>
        </w:rPr>
        <w:t xml:space="preserve">nd </w:t>
      </w:r>
      <w:r w:rsidR="00CA2F6B" w:rsidRPr="003D662E">
        <w:rPr>
          <w:lang w:val="en-US"/>
        </w:rPr>
        <w:t>Goals</w:t>
      </w:r>
      <w:bookmarkEnd w:id="3"/>
    </w:p>
    <w:p w14:paraId="7157D54C" w14:textId="34099D88" w:rsidR="000A6563" w:rsidRDefault="00BA7B7E" w:rsidP="00BA7B7E">
      <w:pPr>
        <w:autoSpaceDE w:val="0"/>
        <w:autoSpaceDN w:val="0"/>
        <w:adjustRightInd w:val="0"/>
        <w:spacing w:line="240" w:lineRule="auto"/>
        <w:jc w:val="both"/>
        <w:rPr>
          <w:lang w:val="en-US"/>
        </w:rPr>
      </w:pPr>
      <w:r w:rsidRPr="003D662E">
        <w:rPr>
          <w:lang w:val="en-US"/>
        </w:rPr>
        <w:t xml:space="preserve">The digitalization of the industry increases the effectiveness of technical systems and related processes, but also </w:t>
      </w:r>
      <w:r w:rsidR="006D6256" w:rsidRPr="003D662E">
        <w:rPr>
          <w:lang w:val="en-US"/>
        </w:rPr>
        <w:t>affects</w:t>
      </w:r>
      <w:r w:rsidRPr="003D662E">
        <w:rPr>
          <w:lang w:val="en-US"/>
        </w:rPr>
        <w:t xml:space="preserve"> the complexity of the</w:t>
      </w:r>
      <w:r w:rsidR="00FA51B8" w:rsidRPr="003D662E">
        <w:rPr>
          <w:lang w:val="en-US"/>
        </w:rPr>
        <w:t xml:space="preserve"> realizing</w:t>
      </w:r>
      <w:r w:rsidRPr="003D662E">
        <w:rPr>
          <w:lang w:val="en-US"/>
        </w:rPr>
        <w:t xml:space="preserve"> </w:t>
      </w:r>
      <w:r w:rsidR="00CF0370" w:rsidRPr="003D662E">
        <w:rPr>
          <w:lang w:val="en-US"/>
        </w:rPr>
        <w:t xml:space="preserve">(software) </w:t>
      </w:r>
      <w:r w:rsidRPr="003D662E">
        <w:rPr>
          <w:lang w:val="en-US"/>
        </w:rPr>
        <w:t>systems. Currently, several approaches are developed in the fields of Internet-of-Things (IoT), Industrial Internet-of-Things (IIoT) or „Industrie 4.0“ (I4.0)</w:t>
      </w:r>
      <w:r w:rsidR="00085F89" w:rsidRPr="003D662E">
        <w:rPr>
          <w:rStyle w:val="FootnoteReference"/>
          <w:lang w:val="en-US"/>
        </w:rPr>
        <w:footnoteReference w:id="1"/>
      </w:r>
      <w:r w:rsidRPr="003D662E">
        <w:rPr>
          <w:lang w:val="en-US"/>
        </w:rPr>
        <w:t xml:space="preserve">. To support the industrial transformation towards IoT, IIoT and I4.0, several software platforms </w:t>
      </w:r>
      <w:r w:rsidR="000A6D9A" w:rsidRPr="003D662E">
        <w:rPr>
          <w:lang w:val="en-US"/>
        </w:rPr>
        <w:t>were developed</w:t>
      </w:r>
      <w:r w:rsidR="00B435A7" w:rsidRPr="003D662E">
        <w:rPr>
          <w:lang w:val="en-US"/>
        </w:rPr>
        <w:t xml:space="preserve"> that provide different capabilities</w:t>
      </w:r>
      <w:r w:rsidR="007E06F0">
        <w:rPr>
          <w:lang w:val="en-US"/>
        </w:rPr>
        <w:t xml:space="preserve"> [</w:t>
      </w:r>
      <w:r w:rsidR="00A54202">
        <w:rPr>
          <w:lang w:val="en-GB"/>
        </w:rPr>
        <w:t>ESA+25</w:t>
      </w:r>
      <w:r w:rsidR="007E06F0">
        <w:rPr>
          <w:lang w:val="en-GB"/>
        </w:rPr>
        <w:t>]</w:t>
      </w:r>
      <w:r w:rsidRPr="003D662E">
        <w:rPr>
          <w:lang w:val="en-US"/>
        </w:rPr>
        <w:t xml:space="preserve">. </w:t>
      </w:r>
    </w:p>
    <w:p w14:paraId="243122A0" w14:textId="786EBE25" w:rsidR="00BA7B7E" w:rsidRPr="003D662E" w:rsidRDefault="000A6563" w:rsidP="00BA7B7E">
      <w:pPr>
        <w:autoSpaceDE w:val="0"/>
        <w:autoSpaceDN w:val="0"/>
        <w:adjustRightInd w:val="0"/>
        <w:spacing w:line="240" w:lineRule="auto"/>
        <w:jc w:val="both"/>
        <w:rPr>
          <w:lang w:val="en-US"/>
        </w:rPr>
      </w:pPr>
      <w:r>
        <w:rPr>
          <w:lang w:val="en-US"/>
        </w:rPr>
        <w:t>We understand the term platform as a coherently integrated set of software frameworks or libraries to allow for and enable the execution of user-defined apps, here, in the domain of Industry 4.0</w:t>
      </w:r>
      <w:r w:rsidR="00B51FA6">
        <w:rPr>
          <w:lang w:val="en-US"/>
        </w:rPr>
        <w:t xml:space="preserve"> [</w:t>
      </w:r>
      <w:r w:rsidR="00A54202">
        <w:rPr>
          <w:lang w:val="en-US"/>
        </w:rPr>
        <w:t>EN23</w:t>
      </w:r>
      <w:r w:rsidR="00B51FA6">
        <w:rPr>
          <w:lang w:val="en-US"/>
        </w:rPr>
        <w:t>]</w:t>
      </w:r>
      <w:r>
        <w:rPr>
          <w:lang w:val="en-US"/>
        </w:rPr>
        <w:t>. A platform may support distributed execution of the apps, may be installed in a cloud, locally on-premise or in a hybrid form exploiting the edge-cloud continuum.</w:t>
      </w:r>
    </w:p>
    <w:p w14:paraId="6AF8C463" w14:textId="40042BFD" w:rsidR="002551BB" w:rsidRPr="003D662E" w:rsidRDefault="00A473EF" w:rsidP="00262BA4">
      <w:pPr>
        <w:autoSpaceDE w:val="0"/>
        <w:autoSpaceDN w:val="0"/>
        <w:adjustRightInd w:val="0"/>
        <w:spacing w:line="240" w:lineRule="auto"/>
        <w:jc w:val="both"/>
        <w:rPr>
          <w:lang w:val="en-US"/>
        </w:rPr>
      </w:pPr>
      <w:r>
        <w:rPr>
          <w:lang w:val="en-US"/>
        </w:rPr>
        <w:t xml:space="preserve">The oktoflow platform was created in the context of the </w:t>
      </w:r>
      <w:r w:rsidR="002551BB" w:rsidRPr="003D662E">
        <w:rPr>
          <w:lang w:val="en-US"/>
        </w:rPr>
        <w:t>BMWi-funded</w:t>
      </w:r>
      <w:r w:rsidR="002551BB" w:rsidRPr="003D662E">
        <w:rPr>
          <w:rStyle w:val="FootnoteReference"/>
        </w:rPr>
        <w:footnoteReference w:id="2"/>
      </w:r>
      <w:r w:rsidR="002551BB" w:rsidRPr="003D662E">
        <w:rPr>
          <w:lang w:val="en-US"/>
        </w:rPr>
        <w:t xml:space="preserve"> project IIP-Ecosphere</w:t>
      </w:r>
      <w:r>
        <w:rPr>
          <w:lang w:val="en-US"/>
        </w:rPr>
        <w:t xml:space="preserve">, which purused the vision of enabling </w:t>
      </w:r>
      <w:r w:rsidR="002551BB" w:rsidRPr="003D662E">
        <w:rPr>
          <w:lang w:val="en-US"/>
        </w:rPr>
        <w:t>innovations in the area of industrial production based on connected, intelligent and autonomous system</w:t>
      </w:r>
      <w:r w:rsidR="00196CDD" w:rsidRPr="003D662E">
        <w:rPr>
          <w:lang w:val="en-US"/>
        </w:rPr>
        <w:t>s</w:t>
      </w:r>
      <w:r w:rsidR="002551BB" w:rsidRPr="003D662E">
        <w:rPr>
          <w:lang w:val="en-US"/>
        </w:rPr>
        <w:t xml:space="preserve"> in order to increase productivity, flexibility, robustness and efficiency of IIoT and I4.0. IIP-Ecosphere </w:t>
      </w:r>
      <w:r w:rsidR="0011682D" w:rsidRPr="003D662E">
        <w:rPr>
          <w:lang w:val="en-US"/>
        </w:rPr>
        <w:t>aim</w:t>
      </w:r>
      <w:r w:rsidR="00EF68DB">
        <w:rPr>
          <w:lang w:val="en-US"/>
        </w:rPr>
        <w:t>ed</w:t>
      </w:r>
      <w:r w:rsidR="0011682D" w:rsidRPr="003D662E">
        <w:rPr>
          <w:lang w:val="en-US"/>
        </w:rPr>
        <w:t xml:space="preserve"> at </w:t>
      </w:r>
      <w:r w:rsidR="00765C24" w:rsidRPr="003D662E">
        <w:rPr>
          <w:lang w:val="en-US"/>
        </w:rPr>
        <w:t>creating</w:t>
      </w:r>
      <w:r w:rsidR="002551BB" w:rsidRPr="003D662E">
        <w:rPr>
          <w:lang w:val="en-US"/>
        </w:rPr>
        <w:t xml:space="preserve"> a novel ecosystem for the “next level” of intelligent industrial production</w:t>
      </w:r>
      <w:r w:rsidR="00EE2E9E" w:rsidRPr="003D662E">
        <w:rPr>
          <w:lang w:val="en-US"/>
        </w:rPr>
        <w:t>, not only for software-based systems</w:t>
      </w:r>
      <w:r w:rsidR="00DA5BAD" w:rsidRPr="003D662E">
        <w:rPr>
          <w:lang w:val="en-US"/>
        </w:rPr>
        <w:t>,</w:t>
      </w:r>
      <w:r w:rsidR="00EE2E9E" w:rsidRPr="003D662E">
        <w:rPr>
          <w:lang w:val="en-US"/>
        </w:rPr>
        <w:t xml:space="preserve"> but also for the people </w:t>
      </w:r>
      <w:r w:rsidR="00DA5BAD" w:rsidRPr="003D662E">
        <w:rPr>
          <w:lang w:val="en-US"/>
        </w:rPr>
        <w:t xml:space="preserve">involved in </w:t>
      </w:r>
      <w:r w:rsidR="00EE2E9E" w:rsidRPr="003D662E">
        <w:rPr>
          <w:lang w:val="en-US"/>
        </w:rPr>
        <w:t xml:space="preserve">this kind of systems, e.g., </w:t>
      </w:r>
      <w:r w:rsidR="00B24032" w:rsidRPr="003D662E">
        <w:rPr>
          <w:lang w:val="en-US"/>
        </w:rPr>
        <w:t xml:space="preserve">automation engineers, software developers, AI experts, </w:t>
      </w:r>
      <w:r w:rsidR="00EE2E9E" w:rsidRPr="003D662E">
        <w:rPr>
          <w:lang w:val="en-US"/>
        </w:rPr>
        <w:t>sta</w:t>
      </w:r>
      <w:r w:rsidR="008A222A" w:rsidRPr="003D662E">
        <w:rPr>
          <w:lang w:val="en-US"/>
        </w:rPr>
        <w:t>rtups, venture capitalists, etc</w:t>
      </w:r>
      <w:r w:rsidR="00974E09" w:rsidRPr="003D662E">
        <w:rPr>
          <w:lang w:val="en-US"/>
        </w:rPr>
        <w:t>. On the software side, one</w:t>
      </w:r>
      <w:r w:rsidR="002551BB" w:rsidRPr="003D662E">
        <w:rPr>
          <w:lang w:val="en-US"/>
        </w:rPr>
        <w:t xml:space="preserve"> core activity in IIP-Ecosphere </w:t>
      </w:r>
      <w:r w:rsidR="00EF68DB">
        <w:rPr>
          <w:lang w:val="en-US"/>
        </w:rPr>
        <w:t>wa</w:t>
      </w:r>
      <w:r w:rsidR="002551BB" w:rsidRPr="003D662E">
        <w:rPr>
          <w:lang w:val="en-US"/>
        </w:rPr>
        <w:t>s to research and to realize a virtual platform that connects factory installations across companies in a vendor-independent manner.</w:t>
      </w:r>
      <w:r w:rsidR="00A63C0C" w:rsidRPr="003D662E">
        <w:rPr>
          <w:lang w:val="en-US"/>
        </w:rPr>
        <w:t xml:space="preserve"> In particular, the platform shall provide easy-to-use access to Artificial Intelligence (AI) in secure and flexible manner.</w:t>
      </w:r>
      <w:r w:rsidR="00C801A1">
        <w:rPr>
          <w:lang w:val="en-US"/>
        </w:rPr>
        <w:t xml:space="preserve"> This platform, oktoflow, became in BMFTR DATIpilot </w:t>
      </w:r>
      <w:r w:rsidR="006B5B8F">
        <w:rPr>
          <w:lang w:val="en-US"/>
        </w:rPr>
        <w:t>R</w:t>
      </w:r>
      <w:r w:rsidR="00C801A1">
        <w:rPr>
          <w:lang w:val="en-US"/>
        </w:rPr>
        <w:t>e</w:t>
      </w:r>
      <w:r w:rsidR="006B5B8F">
        <w:rPr>
          <w:lang w:val="en-US"/>
        </w:rPr>
        <w:t>G</w:t>
      </w:r>
      <w:r w:rsidR="00C801A1">
        <w:rPr>
          <w:lang w:val="en-US"/>
        </w:rPr>
        <w:t>a</w:t>
      </w:r>
      <w:r w:rsidR="006B5B8F">
        <w:rPr>
          <w:lang w:val="en-US"/>
        </w:rPr>
        <w:t>P</w:t>
      </w:r>
      <w:r w:rsidR="006B5B8F">
        <w:rPr>
          <w:rStyle w:val="FootnoteReference"/>
          <w:lang w:val="en-US"/>
        </w:rPr>
        <w:footnoteReference w:id="3"/>
      </w:r>
      <w:r w:rsidR="006B5B8F">
        <w:rPr>
          <w:lang w:val="en-US"/>
        </w:rPr>
        <w:t xml:space="preserve"> in 2025 </w:t>
      </w:r>
      <w:r w:rsidR="00C801A1">
        <w:rPr>
          <w:lang w:val="en-US"/>
        </w:rPr>
        <w:t xml:space="preserve"> the technological innovation core for energy applications in the industrial context.</w:t>
      </w:r>
    </w:p>
    <w:p w14:paraId="6F50D1FA" w14:textId="6635D264" w:rsidR="004E26E4" w:rsidRPr="003D662E" w:rsidRDefault="00262BA4" w:rsidP="00262BA4">
      <w:pPr>
        <w:spacing w:after="120"/>
        <w:jc w:val="both"/>
        <w:rPr>
          <w:lang w:val="en-US"/>
        </w:rPr>
      </w:pPr>
      <w:r w:rsidRPr="003D662E">
        <w:rPr>
          <w:lang w:val="en-US"/>
        </w:rPr>
        <w:t>Towards the design of such a platform, we analyzed in [</w:t>
      </w:r>
      <w:r w:rsidR="00226B2B" w:rsidRPr="00226B2B">
        <w:rPr>
          <w:rFonts w:ascii="Calibri" w:hAnsi="Calibri" w:cs="Calibri"/>
          <w:color w:val="222222"/>
          <w:lang w:val="en-GB"/>
        </w:rPr>
        <w:t>SEA+20</w:t>
      </w:r>
      <w:r w:rsidR="00706FB9">
        <w:rPr>
          <w:lang w:val="en-US"/>
        </w:rPr>
        <w:t xml:space="preserve">, </w:t>
      </w:r>
      <w:r w:rsidR="00A54202">
        <w:rPr>
          <w:lang w:val="en-GB"/>
        </w:rPr>
        <w:t>ESA+25</w:t>
      </w:r>
      <w:r w:rsidRPr="003D662E">
        <w:rPr>
          <w:lang w:val="en-US"/>
        </w:rPr>
        <w:t xml:space="preserve">] </w:t>
      </w:r>
      <w:r w:rsidR="00F04C93">
        <w:rPr>
          <w:lang w:val="en-US"/>
        </w:rPr>
        <w:t xml:space="preserve">more than 40 research IIoT platforms and </w:t>
      </w:r>
      <w:r w:rsidR="00BA7B7E" w:rsidRPr="003D662E">
        <w:rPr>
          <w:lang w:val="en-US"/>
        </w:rPr>
        <w:t xml:space="preserve">21 </w:t>
      </w:r>
      <w:r w:rsidR="00F04C93">
        <w:rPr>
          <w:lang w:val="en-US"/>
        </w:rPr>
        <w:t xml:space="preserve">industrial </w:t>
      </w:r>
      <w:r w:rsidR="00BA7B7E" w:rsidRPr="003D662E">
        <w:rPr>
          <w:lang w:val="en-US"/>
        </w:rPr>
        <w:t>IIoT platforms with specific relevan</w:t>
      </w:r>
      <w:r w:rsidRPr="003D662E">
        <w:rPr>
          <w:lang w:val="en-US"/>
        </w:rPr>
        <w:t>ce to IIP-Ecosphere</w:t>
      </w:r>
      <w:r w:rsidR="00F04C93">
        <w:rPr>
          <w:lang w:val="en-US"/>
        </w:rPr>
        <w:t>.</w:t>
      </w:r>
      <w:r w:rsidRPr="003D662E">
        <w:rPr>
          <w:lang w:val="en-US"/>
        </w:rPr>
        <w:t xml:space="preserve"> </w:t>
      </w:r>
      <w:r w:rsidR="00F04C93">
        <w:rPr>
          <w:lang w:val="en-US"/>
        </w:rPr>
        <w:t>I</w:t>
      </w:r>
      <w:r w:rsidRPr="003D662E">
        <w:rPr>
          <w:lang w:val="en-US"/>
        </w:rPr>
        <w:t>n [</w:t>
      </w:r>
      <w:r w:rsidR="00821E85">
        <w:rPr>
          <w:lang w:val="en-GB"/>
        </w:rPr>
        <w:t>SSE21</w:t>
      </w:r>
      <w:r w:rsidRPr="003D662E">
        <w:rPr>
          <w:lang w:val="en-US"/>
        </w:rPr>
        <w:t xml:space="preserve">, </w:t>
      </w:r>
      <w:r w:rsidR="00821E85">
        <w:rPr>
          <w:lang w:val="en-GB"/>
        </w:rPr>
        <w:t>ESA+21</w:t>
      </w:r>
      <w:r w:rsidRPr="003D662E">
        <w:rPr>
          <w:lang w:val="en-US"/>
        </w:rPr>
        <w:t>]</w:t>
      </w:r>
      <w:r w:rsidR="00F04C93">
        <w:rPr>
          <w:lang w:val="en-US"/>
        </w:rPr>
        <w:t>, we discussed</w:t>
      </w:r>
      <w:r w:rsidRPr="003D662E">
        <w:rPr>
          <w:lang w:val="en-US"/>
        </w:rPr>
        <w:t xml:space="preserve"> the requirements </w:t>
      </w:r>
      <w:r w:rsidR="009D3493" w:rsidRPr="003D662E">
        <w:rPr>
          <w:lang w:val="en-US"/>
        </w:rPr>
        <w:t xml:space="preserve">for the </w:t>
      </w:r>
      <w:r w:rsidR="0097376F">
        <w:rPr>
          <w:lang w:val="en-US"/>
        </w:rPr>
        <w:t>oktoflow</w:t>
      </w:r>
      <w:r w:rsidR="009D3493" w:rsidRPr="003D662E">
        <w:rPr>
          <w:lang w:val="en-US"/>
        </w:rPr>
        <w:t xml:space="preserve"> </w:t>
      </w:r>
      <w:r w:rsidRPr="003D662E">
        <w:rPr>
          <w:lang w:val="en-US"/>
        </w:rPr>
        <w:t>platform from two different perspectives</w:t>
      </w:r>
      <w:r w:rsidR="00A850E6" w:rsidRPr="003D662E">
        <w:rPr>
          <w:lang w:val="en-US"/>
        </w:rPr>
        <w:t>, namely the usage view and the functional/quality requirements view</w:t>
      </w:r>
      <w:r w:rsidR="00D57F0F">
        <w:rPr>
          <w:lang w:val="en-US"/>
        </w:rPr>
        <w:t xml:space="preserve"> [</w:t>
      </w:r>
      <w:r w:rsidR="00A54202">
        <w:rPr>
          <w:lang w:val="en-US"/>
        </w:rPr>
        <w:t>ESS22</w:t>
      </w:r>
      <w:r w:rsidR="00D57F0F">
        <w:rPr>
          <w:lang w:val="en-US"/>
        </w:rPr>
        <w:t>]</w:t>
      </w:r>
      <w:r w:rsidRPr="003D662E">
        <w:rPr>
          <w:lang w:val="en-US"/>
        </w:rPr>
        <w:t xml:space="preserve">. </w:t>
      </w:r>
      <w:r w:rsidR="00D724E1" w:rsidRPr="003D662E">
        <w:rPr>
          <w:lang w:val="en-US"/>
        </w:rPr>
        <w:t>T</w:t>
      </w:r>
      <w:r w:rsidR="001E1B71" w:rsidRPr="003D662E">
        <w:rPr>
          <w:lang w:val="en-US"/>
        </w:rPr>
        <w:t xml:space="preserve">he resulting platform </w:t>
      </w:r>
      <w:r w:rsidR="006811E2">
        <w:rPr>
          <w:lang w:val="en-US"/>
        </w:rPr>
        <w:t xml:space="preserve">design </w:t>
      </w:r>
      <w:r w:rsidR="001E1B71" w:rsidRPr="003D662E">
        <w:rPr>
          <w:lang w:val="en-US"/>
        </w:rPr>
        <w:t>shall be open, extensible, vendor-neutral</w:t>
      </w:r>
      <w:r w:rsidR="004E26E4" w:rsidRPr="003D662E">
        <w:rPr>
          <w:lang w:val="en-US"/>
        </w:rPr>
        <w:t>, secure, flexible, configurable, self-adaptive</w:t>
      </w:r>
      <w:r w:rsidR="001E1B71" w:rsidRPr="003D662E">
        <w:rPr>
          <w:lang w:val="en-US"/>
        </w:rPr>
        <w:t xml:space="preserve"> </w:t>
      </w:r>
      <w:r w:rsidR="00513AF8" w:rsidRPr="003D662E">
        <w:rPr>
          <w:lang w:val="en-US"/>
        </w:rPr>
        <w:t xml:space="preserve">and </w:t>
      </w:r>
      <w:r w:rsidR="000A285C" w:rsidRPr="003D662E">
        <w:rPr>
          <w:lang w:val="en-US"/>
        </w:rPr>
        <w:t>based on</w:t>
      </w:r>
      <w:r w:rsidR="001E1B71" w:rsidRPr="003D662E">
        <w:rPr>
          <w:lang w:val="en-US"/>
        </w:rPr>
        <w:t xml:space="preserve"> </w:t>
      </w:r>
      <w:r w:rsidR="000A285C" w:rsidRPr="003D662E">
        <w:rPr>
          <w:lang w:val="en-US"/>
        </w:rPr>
        <w:t xml:space="preserve">relevant </w:t>
      </w:r>
      <w:r w:rsidR="0002622B" w:rsidRPr="003D662E">
        <w:rPr>
          <w:lang w:val="en-US"/>
        </w:rPr>
        <w:t xml:space="preserve">standards </w:t>
      </w:r>
      <w:r w:rsidR="00513AF8" w:rsidRPr="003D662E">
        <w:rPr>
          <w:lang w:val="en-US"/>
        </w:rPr>
        <w:t>as well as</w:t>
      </w:r>
      <w:r w:rsidR="000A285C" w:rsidRPr="003D662E">
        <w:rPr>
          <w:lang w:val="en-US"/>
        </w:rPr>
        <w:t xml:space="preserve"> </w:t>
      </w:r>
      <w:r w:rsidR="000A568F" w:rsidRPr="003D662E">
        <w:rPr>
          <w:lang w:val="en-US"/>
        </w:rPr>
        <w:t xml:space="preserve">on existing </w:t>
      </w:r>
      <w:r w:rsidR="000A285C" w:rsidRPr="003D662E">
        <w:rPr>
          <w:lang w:val="en-US"/>
        </w:rPr>
        <w:t>O</w:t>
      </w:r>
      <w:r w:rsidR="001E1B71" w:rsidRPr="003D662E">
        <w:rPr>
          <w:lang w:val="en-US"/>
        </w:rPr>
        <w:t>pen</w:t>
      </w:r>
      <w:r w:rsidR="000A285C" w:rsidRPr="003D662E">
        <w:rPr>
          <w:lang w:val="en-US"/>
        </w:rPr>
        <w:t xml:space="preserve"> Source</w:t>
      </w:r>
      <w:r w:rsidR="000A568F" w:rsidRPr="003D662E">
        <w:rPr>
          <w:lang w:val="en-US"/>
        </w:rPr>
        <w:t xml:space="preserve"> components</w:t>
      </w:r>
      <w:r w:rsidR="001E1B71" w:rsidRPr="003D662E">
        <w:rPr>
          <w:lang w:val="en-US"/>
        </w:rPr>
        <w:t xml:space="preserve">. </w:t>
      </w:r>
      <w:r w:rsidR="002B1708" w:rsidRPr="003D662E">
        <w:rPr>
          <w:lang w:val="en-US"/>
        </w:rPr>
        <w:t>In particular</w:t>
      </w:r>
      <w:r w:rsidR="000F17B5" w:rsidRPr="003D662E">
        <w:rPr>
          <w:lang w:val="en-US"/>
        </w:rPr>
        <w:t xml:space="preserve">, we aim at developing a </w:t>
      </w:r>
      <w:r w:rsidR="000F17B5" w:rsidRPr="003D662E">
        <w:rPr>
          <w:b/>
          <w:lang w:val="en-US"/>
        </w:rPr>
        <w:t>virtual platform</w:t>
      </w:r>
      <w:r w:rsidR="000F17B5" w:rsidRPr="003D662E">
        <w:rPr>
          <w:lang w:val="en-US"/>
        </w:rPr>
        <w:t>, i.e., a platform that utilizes existing, already installed solutions by integrating with them, using accessible output and resources, enhancing them with AI and</w:t>
      </w:r>
      <w:r w:rsidR="003844F3" w:rsidRPr="003D662E">
        <w:rPr>
          <w:lang w:val="en-US"/>
        </w:rPr>
        <w:t>, if desired,</w:t>
      </w:r>
      <w:r w:rsidR="000F17B5" w:rsidRPr="003D662E">
        <w:rPr>
          <w:lang w:val="en-US"/>
        </w:rPr>
        <w:t xml:space="preserve"> feeding back </w:t>
      </w:r>
      <w:r w:rsidR="003844F3" w:rsidRPr="003D662E">
        <w:rPr>
          <w:lang w:val="en-US"/>
        </w:rPr>
        <w:t>AI-</w:t>
      </w:r>
      <w:r w:rsidR="00012224" w:rsidRPr="003D662E">
        <w:rPr>
          <w:lang w:val="en-US"/>
        </w:rPr>
        <w:t>enhanced</w:t>
      </w:r>
      <w:r w:rsidR="003844F3" w:rsidRPr="003D662E">
        <w:rPr>
          <w:lang w:val="en-US"/>
        </w:rPr>
        <w:t xml:space="preserve"> </w:t>
      </w:r>
      <w:r w:rsidR="000F17B5" w:rsidRPr="003D662E">
        <w:rPr>
          <w:lang w:val="en-US"/>
        </w:rPr>
        <w:t>information</w:t>
      </w:r>
      <w:r w:rsidR="009C774E" w:rsidRPr="003D662E">
        <w:rPr>
          <w:lang w:val="en-US"/>
        </w:rPr>
        <w:t xml:space="preserve"> into utilized systems</w:t>
      </w:r>
      <w:r w:rsidR="000F17B5" w:rsidRPr="003D662E">
        <w:rPr>
          <w:lang w:val="en-US"/>
        </w:rPr>
        <w:t>. Thus, we do not aim at replacing existing platforms as those mentioned in [</w:t>
      </w:r>
      <w:r w:rsidR="00226B2B" w:rsidRPr="00226B2B">
        <w:rPr>
          <w:rFonts w:ascii="Calibri" w:hAnsi="Calibri" w:cs="Calibri"/>
          <w:color w:val="222222"/>
          <w:lang w:val="en-GB"/>
        </w:rPr>
        <w:t>SEA+20</w:t>
      </w:r>
      <w:r w:rsidR="000F17B5" w:rsidRPr="003D662E">
        <w:rPr>
          <w:lang w:val="en-US"/>
        </w:rPr>
        <w:t xml:space="preserve">] rather than </w:t>
      </w:r>
      <w:r w:rsidR="00AC040F" w:rsidRPr="003D662E">
        <w:rPr>
          <w:lang w:val="en-US"/>
        </w:rPr>
        <w:t xml:space="preserve">enhancing </w:t>
      </w:r>
      <w:r w:rsidR="000F17B5" w:rsidRPr="003D662E">
        <w:rPr>
          <w:lang w:val="en-US"/>
        </w:rPr>
        <w:t>them</w:t>
      </w:r>
      <w:r w:rsidR="00501072" w:rsidRPr="003D662E">
        <w:rPr>
          <w:lang w:val="en-US"/>
        </w:rPr>
        <w:t xml:space="preserve">. </w:t>
      </w:r>
      <w:r w:rsidR="00106004">
        <w:rPr>
          <w:lang w:val="en-US"/>
        </w:rPr>
        <w:t xml:space="preserve">To a certain extend, this also covers the need of openly integrating various solutions into the platform using different mechanisms. </w:t>
      </w:r>
      <w:r w:rsidR="00501072" w:rsidRPr="003D662E">
        <w:rPr>
          <w:lang w:val="en-US"/>
        </w:rPr>
        <w:t xml:space="preserve">Moreover, we aim at </w:t>
      </w:r>
      <w:r w:rsidR="000F17B5" w:rsidRPr="003D662E">
        <w:rPr>
          <w:lang w:val="en-US"/>
        </w:rPr>
        <w:t xml:space="preserve">demonstrating how </w:t>
      </w:r>
      <w:r w:rsidR="00891385" w:rsidRPr="003D662E">
        <w:rPr>
          <w:lang w:val="en-US"/>
        </w:rPr>
        <w:t>research results</w:t>
      </w:r>
      <w:r w:rsidR="00D54C1D" w:rsidRPr="003D662E">
        <w:rPr>
          <w:lang w:val="en-US"/>
        </w:rPr>
        <w:t>, e.g., from systematic variability management, security or data protection,</w:t>
      </w:r>
      <w:r w:rsidR="000F17B5" w:rsidRPr="003D662E">
        <w:rPr>
          <w:lang w:val="en-US"/>
        </w:rPr>
        <w:t xml:space="preserve"> can lead to platform concepts that are currently rarely used in IIoT</w:t>
      </w:r>
      <w:r w:rsidR="007604FF" w:rsidRPr="003D662E">
        <w:rPr>
          <w:lang w:val="en-US"/>
        </w:rPr>
        <w:t>/I4.0</w:t>
      </w:r>
      <w:r w:rsidR="000F17B5" w:rsidRPr="003D662E">
        <w:rPr>
          <w:lang w:val="en-US"/>
        </w:rPr>
        <w:t xml:space="preserve"> platforms</w:t>
      </w:r>
      <w:r w:rsidR="003E12A5">
        <w:rPr>
          <w:lang w:val="en-US"/>
        </w:rPr>
        <w:t xml:space="preserve"> [</w:t>
      </w:r>
      <w:r w:rsidR="00A54202">
        <w:rPr>
          <w:lang w:val="en-GB"/>
        </w:rPr>
        <w:t>ESA+25</w:t>
      </w:r>
      <w:r w:rsidR="003E12A5">
        <w:rPr>
          <w:lang w:val="en-US"/>
        </w:rPr>
        <w:t>]</w:t>
      </w:r>
      <w:r w:rsidR="000F17B5" w:rsidRPr="003D662E">
        <w:rPr>
          <w:lang w:val="en-US"/>
        </w:rPr>
        <w:t>.</w:t>
      </w:r>
      <w:r w:rsidR="007624E8" w:rsidRPr="003D662E">
        <w:rPr>
          <w:lang w:val="en-US"/>
        </w:rPr>
        <w:t xml:space="preserve"> Besides the</w:t>
      </w:r>
      <w:r w:rsidR="004E26E4" w:rsidRPr="003D662E">
        <w:rPr>
          <w:lang w:val="en-US"/>
        </w:rPr>
        <w:t xml:space="preserve"> desirable </w:t>
      </w:r>
      <w:r w:rsidR="007624E8" w:rsidRPr="003D662E">
        <w:rPr>
          <w:lang w:val="en-US"/>
        </w:rPr>
        <w:t>abilities mentioned above</w:t>
      </w:r>
      <w:r w:rsidR="004E26E4" w:rsidRPr="003D662E">
        <w:rPr>
          <w:lang w:val="en-US"/>
        </w:rPr>
        <w:t>, following the initial decisions made in [</w:t>
      </w:r>
      <w:r w:rsidR="00821E85">
        <w:rPr>
          <w:lang w:val="en-GB"/>
        </w:rPr>
        <w:t>SSE21</w:t>
      </w:r>
      <w:r w:rsidR="004E26E4" w:rsidRPr="003D662E">
        <w:rPr>
          <w:lang w:val="en-US"/>
        </w:rPr>
        <w:t xml:space="preserve">, </w:t>
      </w:r>
      <w:r w:rsidR="00821E85">
        <w:rPr>
          <w:lang w:val="en-GB"/>
        </w:rPr>
        <w:t>ESA+21</w:t>
      </w:r>
      <w:r w:rsidR="004E26E4" w:rsidRPr="003D662E">
        <w:rPr>
          <w:lang w:val="en-US"/>
        </w:rPr>
        <w:t>], the platform shall be service-based and virtualized through containers</w:t>
      </w:r>
      <w:r w:rsidR="006066C5" w:rsidRPr="003D662E">
        <w:rPr>
          <w:lang w:val="en-US"/>
        </w:rPr>
        <w:t xml:space="preserve">. </w:t>
      </w:r>
      <w:r w:rsidR="00C92B85" w:rsidRPr="003D662E">
        <w:rPr>
          <w:lang w:val="en-US"/>
        </w:rPr>
        <w:t>One relevant I</w:t>
      </w:r>
      <w:r w:rsidR="008A7809">
        <w:rPr>
          <w:lang w:val="en-US"/>
        </w:rPr>
        <w:t xml:space="preserve">ndustry </w:t>
      </w:r>
      <w:r w:rsidR="00C92B85" w:rsidRPr="003D662E">
        <w:rPr>
          <w:lang w:val="en-US"/>
        </w:rPr>
        <w:t xml:space="preserve">4.0 standard to </w:t>
      </w:r>
      <w:r w:rsidR="008A7809">
        <w:rPr>
          <w:lang w:val="en-US"/>
        </w:rPr>
        <w:t xml:space="preserve">use and to </w:t>
      </w:r>
      <w:r w:rsidR="00C92B85" w:rsidRPr="003D662E">
        <w:rPr>
          <w:lang w:val="en-US"/>
        </w:rPr>
        <w:t xml:space="preserve">integrate the parts and pieces </w:t>
      </w:r>
      <w:r w:rsidR="00CC13E7" w:rsidRPr="003D662E">
        <w:rPr>
          <w:lang w:val="en-US"/>
        </w:rPr>
        <w:t xml:space="preserve">of the platform </w:t>
      </w:r>
      <w:r w:rsidR="00C92B85" w:rsidRPr="003D662E">
        <w:rPr>
          <w:lang w:val="en-US"/>
        </w:rPr>
        <w:t xml:space="preserve">is the </w:t>
      </w:r>
      <w:r w:rsidR="00C92B85" w:rsidRPr="003D662E">
        <w:rPr>
          <w:b/>
          <w:lang w:val="en-US"/>
        </w:rPr>
        <w:t>Asset Administration Shell</w:t>
      </w:r>
      <w:r w:rsidR="00C92B85" w:rsidRPr="003D662E">
        <w:rPr>
          <w:lang w:val="en-US"/>
        </w:rPr>
        <w:t xml:space="preserve"> (AAS) that we aim to apply </w:t>
      </w:r>
      <w:r w:rsidR="003E157A" w:rsidRPr="003D662E">
        <w:rPr>
          <w:lang w:val="en-US"/>
        </w:rPr>
        <w:t xml:space="preserve">as self-description and interface </w:t>
      </w:r>
      <w:r w:rsidR="00C92B85" w:rsidRPr="003D662E">
        <w:rPr>
          <w:lang w:val="en-US"/>
        </w:rPr>
        <w:t xml:space="preserve">to software components across </w:t>
      </w:r>
      <w:r w:rsidR="003E157A" w:rsidRPr="003D662E">
        <w:rPr>
          <w:lang w:val="en-US"/>
        </w:rPr>
        <w:t xml:space="preserve">all </w:t>
      </w:r>
      <w:r w:rsidR="00C92B85" w:rsidRPr="003D662E">
        <w:rPr>
          <w:lang w:val="en-US"/>
        </w:rPr>
        <w:t>platform layers.</w:t>
      </w:r>
      <w:r w:rsidR="002C2BF7" w:rsidRPr="003D662E">
        <w:rPr>
          <w:lang w:val="en-US"/>
        </w:rPr>
        <w:t xml:space="preserve"> </w:t>
      </w:r>
      <w:r w:rsidR="001816DB" w:rsidRPr="003D662E">
        <w:rPr>
          <w:lang w:val="en-US"/>
        </w:rPr>
        <w:t>T</w:t>
      </w:r>
      <w:r w:rsidR="00072CE4" w:rsidRPr="003D662E">
        <w:rPr>
          <w:lang w:val="en-US"/>
        </w:rPr>
        <w:t xml:space="preserve">he </w:t>
      </w:r>
      <w:r w:rsidR="00E8480C">
        <w:rPr>
          <w:lang w:val="en-US"/>
        </w:rPr>
        <w:t xml:space="preserve">IIP-Ecosphere </w:t>
      </w:r>
      <w:r w:rsidR="001816DB" w:rsidRPr="003D662E">
        <w:rPr>
          <w:lang w:val="en-US"/>
        </w:rPr>
        <w:t xml:space="preserve">consortium </w:t>
      </w:r>
      <w:r w:rsidR="00072CE4" w:rsidRPr="003D662E">
        <w:rPr>
          <w:lang w:val="en-US"/>
        </w:rPr>
        <w:t xml:space="preserve">discussions </w:t>
      </w:r>
      <w:r w:rsidR="00730EBE" w:rsidRPr="003D662E">
        <w:rPr>
          <w:lang w:val="en-US"/>
        </w:rPr>
        <w:t xml:space="preserve">regarding </w:t>
      </w:r>
      <w:r w:rsidR="00072CE4" w:rsidRPr="003D662E">
        <w:rPr>
          <w:lang w:val="en-US"/>
        </w:rPr>
        <w:t xml:space="preserve">a </w:t>
      </w:r>
      <w:r w:rsidR="00730EBE" w:rsidRPr="003D662E">
        <w:rPr>
          <w:lang w:val="en-US"/>
        </w:rPr>
        <w:t xml:space="preserve">vision of the </w:t>
      </w:r>
      <w:r w:rsidR="00072CE4" w:rsidRPr="003D662E">
        <w:rPr>
          <w:lang w:val="en-US"/>
        </w:rPr>
        <w:t xml:space="preserve">platform also emphasized the need to directly communicate with production machines, in particular, to utilize edge devices </w:t>
      </w:r>
      <w:r w:rsidR="00DE5CA7">
        <w:rPr>
          <w:lang w:val="en-US"/>
        </w:rPr>
        <w:t xml:space="preserve">as compute resources </w:t>
      </w:r>
      <w:r w:rsidR="00072CE4" w:rsidRPr="003D662E">
        <w:rPr>
          <w:lang w:val="en-US"/>
        </w:rPr>
        <w:t>and, if feasible, cloud technology</w:t>
      </w:r>
      <w:r w:rsidR="00C461C4" w:rsidRPr="003D662E">
        <w:rPr>
          <w:lang w:val="en-US"/>
        </w:rPr>
        <w:t xml:space="preserve">. This re-shaped the character of the envisioned platform from a purely virtual to a mixed-virtual platform with </w:t>
      </w:r>
      <w:r w:rsidR="00132AD9" w:rsidRPr="003D662E">
        <w:rPr>
          <w:lang w:val="en-US"/>
        </w:rPr>
        <w:lastRenderedPageBreak/>
        <w:t xml:space="preserve">stronger </w:t>
      </w:r>
      <w:r w:rsidR="00C461C4" w:rsidRPr="003D662E">
        <w:rPr>
          <w:lang w:val="en-US"/>
        </w:rPr>
        <w:t xml:space="preserve">aspects of </w:t>
      </w:r>
      <w:r w:rsidR="00132AD9" w:rsidRPr="003D662E">
        <w:rPr>
          <w:lang w:val="en-US"/>
        </w:rPr>
        <w:t>a</w:t>
      </w:r>
      <w:r w:rsidR="00372DD4">
        <w:rPr>
          <w:lang w:val="en-US"/>
        </w:rPr>
        <w:t>n</w:t>
      </w:r>
      <w:r w:rsidR="00132AD9" w:rsidRPr="003D662E">
        <w:rPr>
          <w:lang w:val="en-US"/>
        </w:rPr>
        <w:t xml:space="preserve"> usual IIoT</w:t>
      </w:r>
      <w:r w:rsidR="00AE66FB" w:rsidRPr="003D662E">
        <w:rPr>
          <w:lang w:val="en-US"/>
        </w:rPr>
        <w:t>/I4.0</w:t>
      </w:r>
      <w:r w:rsidR="00132AD9" w:rsidRPr="003D662E">
        <w:rPr>
          <w:lang w:val="en-US"/>
        </w:rPr>
        <w:t xml:space="preserve"> platform</w:t>
      </w:r>
      <w:r w:rsidR="000C6AEC" w:rsidRPr="003D662E">
        <w:rPr>
          <w:lang w:val="en-US"/>
        </w:rPr>
        <w:t xml:space="preserve">, in particular </w:t>
      </w:r>
      <w:r w:rsidR="008C4B40" w:rsidRPr="003D662E">
        <w:rPr>
          <w:lang w:val="en-US"/>
        </w:rPr>
        <w:t xml:space="preserve">providing </w:t>
      </w:r>
      <w:r w:rsidR="000C6AEC" w:rsidRPr="003D662E">
        <w:rPr>
          <w:b/>
          <w:lang w:val="en-US"/>
        </w:rPr>
        <w:t>uniform deployment of services</w:t>
      </w:r>
      <w:r w:rsidR="000C6AEC" w:rsidRPr="003D662E">
        <w:rPr>
          <w:lang w:val="en-US"/>
        </w:rPr>
        <w:t xml:space="preserve"> to </w:t>
      </w:r>
      <w:r w:rsidR="00EB63A2" w:rsidRPr="003D662E">
        <w:rPr>
          <w:lang w:val="en-US"/>
        </w:rPr>
        <w:t xml:space="preserve">heterogeneous </w:t>
      </w:r>
      <w:r w:rsidR="000C6AEC" w:rsidRPr="003D662E">
        <w:rPr>
          <w:lang w:val="en-US"/>
        </w:rPr>
        <w:t xml:space="preserve">execution resources such as edge devices, </w:t>
      </w:r>
      <w:r w:rsidR="00D3737B" w:rsidRPr="003D662E">
        <w:rPr>
          <w:lang w:val="en-US"/>
        </w:rPr>
        <w:t xml:space="preserve">on-premise </w:t>
      </w:r>
      <w:r w:rsidR="000C6AEC" w:rsidRPr="003D662E">
        <w:rPr>
          <w:lang w:val="en-US"/>
        </w:rPr>
        <w:t>servers or clouds</w:t>
      </w:r>
      <w:r w:rsidR="00132AD9" w:rsidRPr="003D662E">
        <w:rPr>
          <w:lang w:val="en-US"/>
        </w:rPr>
        <w:t>.</w:t>
      </w:r>
    </w:p>
    <w:p w14:paraId="382C3E5D" w14:textId="64D6A626" w:rsidR="003D2FA0" w:rsidRPr="003D662E" w:rsidRDefault="004E26E4" w:rsidP="003F44BC">
      <w:pPr>
        <w:spacing w:after="120"/>
        <w:jc w:val="both"/>
        <w:rPr>
          <w:lang w:val="en-US"/>
        </w:rPr>
      </w:pPr>
      <w:r w:rsidRPr="003D662E">
        <w:rPr>
          <w:lang w:val="en-US"/>
        </w:rPr>
        <w:t xml:space="preserve">In this </w:t>
      </w:r>
      <w:r w:rsidR="00907CC1">
        <w:rPr>
          <w:lang w:val="en-US"/>
        </w:rPr>
        <w:t>handbook</w:t>
      </w:r>
      <w:r w:rsidRPr="003D662E">
        <w:rPr>
          <w:lang w:val="en-US"/>
        </w:rPr>
        <w:t>, we aim</w:t>
      </w:r>
      <w:r w:rsidR="00E817D9" w:rsidRPr="003D662E">
        <w:rPr>
          <w:lang w:val="en-US"/>
        </w:rPr>
        <w:t xml:space="preserve"> at discussing and documenting the architecture and the implementation of the platform. </w:t>
      </w:r>
      <w:r w:rsidR="004550AE" w:rsidRPr="003D662E">
        <w:rPr>
          <w:lang w:val="en-US"/>
        </w:rPr>
        <w:t>This happen</w:t>
      </w:r>
      <w:r w:rsidR="004A01CC" w:rsidRPr="003D662E">
        <w:rPr>
          <w:lang w:val="en-US"/>
        </w:rPr>
        <w:t>s</w:t>
      </w:r>
      <w:r w:rsidR="004550AE" w:rsidRPr="003D662E">
        <w:rPr>
          <w:lang w:val="en-US"/>
        </w:rPr>
        <w:t xml:space="preserve"> in an incremental</w:t>
      </w:r>
      <w:r w:rsidR="004550AE" w:rsidRPr="003D662E">
        <w:rPr>
          <w:rStyle w:val="FootnoteReference"/>
          <w:lang w:val="en-US"/>
        </w:rPr>
        <w:footnoteReference w:id="4"/>
      </w:r>
      <w:r w:rsidR="004550AE" w:rsidRPr="003D662E">
        <w:rPr>
          <w:lang w:val="en-US"/>
        </w:rPr>
        <w:t xml:space="preserve"> fashion as</w:t>
      </w:r>
      <w:r w:rsidR="00E817D9" w:rsidRPr="003D662E">
        <w:rPr>
          <w:lang w:val="en-US"/>
        </w:rPr>
        <w:t xml:space="preserve">, we </w:t>
      </w:r>
      <w:r w:rsidR="004550AE" w:rsidRPr="003D662E">
        <w:rPr>
          <w:lang w:val="en-US"/>
        </w:rPr>
        <w:t xml:space="preserve">intentionally mix </w:t>
      </w:r>
      <w:r w:rsidR="00E817D9" w:rsidRPr="003D662E">
        <w:rPr>
          <w:lang w:val="en-US"/>
        </w:rPr>
        <w:t xml:space="preserve">requirements, architecture and implementation </w:t>
      </w:r>
      <w:r w:rsidR="004550AE" w:rsidRPr="003D662E">
        <w:rPr>
          <w:lang w:val="en-US"/>
        </w:rPr>
        <w:t xml:space="preserve">activities </w:t>
      </w:r>
      <w:r w:rsidR="00E817D9" w:rsidRPr="003D662E">
        <w:rPr>
          <w:lang w:val="en-US"/>
        </w:rPr>
        <w:t>in an agile manner.</w:t>
      </w:r>
      <w:r w:rsidR="006961AC" w:rsidRPr="003D662E">
        <w:rPr>
          <w:lang w:val="en-US"/>
        </w:rPr>
        <w:t xml:space="preserve"> With this approach, we </w:t>
      </w:r>
      <w:r w:rsidR="00E47F28" w:rsidRPr="003D662E">
        <w:rPr>
          <w:lang w:val="en-US"/>
        </w:rPr>
        <w:t>aim at synchronizing</w:t>
      </w:r>
      <w:r w:rsidR="006961AC" w:rsidRPr="003D662E">
        <w:rPr>
          <w:lang w:val="en-US"/>
        </w:rPr>
        <w:t xml:space="preserve"> the requirements with the archit</w:t>
      </w:r>
      <w:r w:rsidR="00E47F28" w:rsidRPr="003D662E">
        <w:rPr>
          <w:lang w:val="en-US"/>
        </w:rPr>
        <w:t>ecture and ensuring</w:t>
      </w:r>
      <w:r w:rsidR="006961AC" w:rsidRPr="003D662E">
        <w:rPr>
          <w:lang w:val="en-US"/>
        </w:rPr>
        <w:t xml:space="preserve"> that the underlying implementation realizes and fits the architecture.</w:t>
      </w:r>
      <w:r w:rsidR="006D3BA0" w:rsidRPr="003D662E">
        <w:rPr>
          <w:lang w:val="en-US"/>
        </w:rPr>
        <w:t xml:space="preserve"> </w:t>
      </w:r>
      <w:r w:rsidR="00B62BA3" w:rsidRPr="003D662E">
        <w:rPr>
          <w:lang w:val="en-US"/>
        </w:rPr>
        <w:t xml:space="preserve">Thus, this document </w:t>
      </w:r>
      <w:r w:rsidR="00555572">
        <w:rPr>
          <w:lang w:val="en-US"/>
        </w:rPr>
        <w:t>reflects</w:t>
      </w:r>
      <w:r w:rsidR="00B62BA3" w:rsidRPr="003D662E">
        <w:rPr>
          <w:lang w:val="en-US"/>
        </w:rPr>
        <w:t xml:space="preserve"> the current state at hands, while we aim at updating this document as part of </w:t>
      </w:r>
      <w:r w:rsidR="00E25263">
        <w:rPr>
          <w:lang w:val="en-US"/>
        </w:rPr>
        <w:t xml:space="preserve">improving </w:t>
      </w:r>
      <w:r w:rsidR="00B62BA3" w:rsidRPr="003D662E">
        <w:rPr>
          <w:lang w:val="en-US"/>
        </w:rPr>
        <w:t xml:space="preserve">the platform. </w:t>
      </w:r>
      <w:r w:rsidR="0006073C" w:rsidRPr="003D662E">
        <w:rPr>
          <w:lang w:val="en-US"/>
        </w:rPr>
        <w:t xml:space="preserve">In other words, in </w:t>
      </w:r>
      <w:r w:rsidR="00825E42" w:rsidRPr="003D662E">
        <w:rPr>
          <w:lang w:val="en-US"/>
        </w:rPr>
        <w:t xml:space="preserve">this </w:t>
      </w:r>
      <w:r w:rsidR="006D3BA0" w:rsidRPr="003D662E">
        <w:rPr>
          <w:lang w:val="en-US"/>
        </w:rPr>
        <w:t xml:space="preserve">document, we </w:t>
      </w:r>
      <w:r w:rsidR="0006073C" w:rsidRPr="003D662E">
        <w:rPr>
          <w:lang w:val="en-US"/>
        </w:rPr>
        <w:t xml:space="preserve">document and discuss </w:t>
      </w:r>
      <w:r w:rsidR="006D3BA0" w:rsidRPr="003D662E">
        <w:rPr>
          <w:lang w:val="en-US"/>
        </w:rPr>
        <w:t xml:space="preserve">the current state of the platform </w:t>
      </w:r>
      <w:r w:rsidR="001279CB" w:rsidRPr="003D662E">
        <w:rPr>
          <w:lang w:val="en-US"/>
        </w:rPr>
        <w:t>on a feasible level of detail</w:t>
      </w:r>
      <w:r w:rsidR="006D3BA0" w:rsidRPr="003D662E">
        <w:rPr>
          <w:lang w:val="en-US"/>
        </w:rPr>
        <w:t>, the underlying implementation</w:t>
      </w:r>
      <w:r w:rsidR="0097407C" w:rsidRPr="003D662E">
        <w:rPr>
          <w:lang w:val="en-US"/>
        </w:rPr>
        <w:t xml:space="preserve">, </w:t>
      </w:r>
      <w:r w:rsidR="006D3BA0" w:rsidRPr="003D662E">
        <w:rPr>
          <w:lang w:val="en-US"/>
        </w:rPr>
        <w:t>decisions we made and the tradeoffs that we faced.</w:t>
      </w:r>
      <w:r w:rsidR="004C5CE4" w:rsidRPr="003D662E">
        <w:rPr>
          <w:lang w:val="en-US"/>
        </w:rPr>
        <w:t xml:space="preserve"> However, </w:t>
      </w:r>
      <w:r w:rsidR="004C23DB" w:rsidRPr="003D662E">
        <w:rPr>
          <w:lang w:val="en-US"/>
        </w:rPr>
        <w:t xml:space="preserve">depending on the state of the implementation, this document is not meant to be complete </w:t>
      </w:r>
      <w:r w:rsidR="00D3737B" w:rsidRPr="003D662E">
        <w:rPr>
          <w:lang w:val="en-US"/>
        </w:rPr>
        <w:t xml:space="preserve">but </w:t>
      </w:r>
      <w:r w:rsidR="004C23DB" w:rsidRPr="003D662E">
        <w:rPr>
          <w:lang w:val="en-US"/>
        </w:rPr>
        <w:t xml:space="preserve">rather </w:t>
      </w:r>
      <w:r w:rsidR="00D3737B" w:rsidRPr="003D662E">
        <w:rPr>
          <w:lang w:val="en-US"/>
        </w:rPr>
        <w:t xml:space="preserve">to be </w:t>
      </w:r>
      <w:r w:rsidR="004C23DB" w:rsidRPr="003D662E">
        <w:rPr>
          <w:lang w:val="en-US"/>
        </w:rPr>
        <w:t>a “living document” that is updated incrementally.</w:t>
      </w:r>
      <w:r w:rsidR="000E676E" w:rsidRPr="003D662E">
        <w:rPr>
          <w:lang w:val="en-US"/>
        </w:rPr>
        <w:t xml:space="preserve"> This version of the handbook focuses on the platform release as of </w:t>
      </w:r>
      <w:r w:rsidR="00BF0633">
        <w:rPr>
          <w:highlight w:val="yellow"/>
          <w:lang w:val="en-US"/>
        </w:rPr>
        <w:t>December</w:t>
      </w:r>
      <w:r w:rsidR="000E676E" w:rsidRPr="0075790D">
        <w:rPr>
          <w:highlight w:val="yellow"/>
          <w:lang w:val="en-US"/>
        </w:rPr>
        <w:t xml:space="preserve"> 202</w:t>
      </w:r>
      <w:r w:rsidR="0075790D" w:rsidRPr="0075790D">
        <w:rPr>
          <w:highlight w:val="yellow"/>
          <w:lang w:val="en-US"/>
        </w:rPr>
        <w:t>5</w:t>
      </w:r>
      <w:r w:rsidR="000E676E" w:rsidRPr="0075790D">
        <w:rPr>
          <w:highlight w:val="yellow"/>
          <w:lang w:val="en-US"/>
        </w:rPr>
        <w:t xml:space="preserve"> (version 0.</w:t>
      </w:r>
      <w:r w:rsidR="00217A67">
        <w:rPr>
          <w:highlight w:val="yellow"/>
          <w:lang w:val="en-US"/>
        </w:rPr>
        <w:t>8</w:t>
      </w:r>
      <w:r w:rsidR="000E676E" w:rsidRPr="0075790D">
        <w:rPr>
          <w:highlight w:val="yellow"/>
          <w:lang w:val="en-US"/>
        </w:rPr>
        <w:t>)</w:t>
      </w:r>
      <w:r w:rsidR="000E676E" w:rsidRPr="003D662E">
        <w:rPr>
          <w:lang w:val="en-US"/>
        </w:rPr>
        <w:t xml:space="preserve"> and supersedes older versions of this handbook/the platform.</w:t>
      </w:r>
    </w:p>
    <w:p w14:paraId="2DBAB6BE" w14:textId="6C936F60" w:rsidR="00CF15B2" w:rsidRPr="0075790D" w:rsidRDefault="00CF15B2" w:rsidP="002E44CD">
      <w:pPr>
        <w:spacing w:after="120"/>
        <w:jc w:val="both"/>
        <w:rPr>
          <w:highlight w:val="yellow"/>
          <w:lang w:val="en-US"/>
        </w:rPr>
      </w:pPr>
      <w:r w:rsidRPr="00EF68DB">
        <w:rPr>
          <w:highlight w:val="yellow"/>
          <w:lang w:val="en-US"/>
        </w:rPr>
        <w:t>This platform</w:t>
      </w:r>
      <w:r w:rsidR="0075790D">
        <w:rPr>
          <w:highlight w:val="yellow"/>
          <w:lang w:val="en-US"/>
        </w:rPr>
        <w:t xml:space="preserve"> </w:t>
      </w:r>
      <w:r w:rsidR="0075790D" w:rsidRPr="00EF68DB">
        <w:rPr>
          <w:highlight w:val="yellow"/>
          <w:lang w:val="en-US"/>
        </w:rPr>
        <w:t>release</w:t>
      </w:r>
      <w:r w:rsidR="0075790D">
        <w:rPr>
          <w:highlight w:val="yellow"/>
          <w:lang w:val="en-US"/>
        </w:rPr>
        <w:t xml:space="preserve"> comprises </w:t>
      </w:r>
      <w:r w:rsidR="000D7150">
        <w:rPr>
          <w:highlight w:val="yellow"/>
          <w:lang w:val="en-US"/>
        </w:rPr>
        <w:t xml:space="preserve">the oktoflow plugin-architecture, </w:t>
      </w:r>
      <w:r w:rsidR="0075790D">
        <w:rPr>
          <w:highlight w:val="yellow"/>
          <w:lang w:val="en-US"/>
        </w:rPr>
        <w:t xml:space="preserve">several upgrades (Java 17/21, Python 3.13 with virtual environments, Angular 19), </w:t>
      </w:r>
      <w:r w:rsidR="00322D1F">
        <w:rPr>
          <w:highlight w:val="yellow"/>
          <w:lang w:val="en-US"/>
        </w:rPr>
        <w:t xml:space="preserve">multiple-in-multiple-out connectors, </w:t>
      </w:r>
      <w:r w:rsidR="00F64970">
        <w:rPr>
          <w:highlight w:val="yellow"/>
          <w:lang w:val="en-US"/>
        </w:rPr>
        <w:t xml:space="preserve">generic transport connector on service level, </w:t>
      </w:r>
      <w:r w:rsidR="000C1A7C">
        <w:rPr>
          <w:highlight w:val="yellow"/>
          <w:lang w:val="en-US"/>
        </w:rPr>
        <w:t>multiple-in</w:t>
      </w:r>
      <w:r w:rsidR="00F64970">
        <w:rPr>
          <w:highlight w:val="yellow"/>
          <w:lang w:val="en-US"/>
        </w:rPr>
        <w:t>/</w:t>
      </w:r>
      <w:r w:rsidR="000C1A7C">
        <w:rPr>
          <w:highlight w:val="yellow"/>
          <w:lang w:val="en-US"/>
        </w:rPr>
        <w:t>out anonymi</w:t>
      </w:r>
      <w:r w:rsidR="00F64970">
        <w:rPr>
          <w:highlight w:val="yellow"/>
          <w:lang w:val="en-US"/>
        </w:rPr>
        <w:t>z</w:t>
      </w:r>
      <w:r w:rsidR="000C1A7C">
        <w:rPr>
          <w:highlight w:val="yellow"/>
          <w:lang w:val="en-US"/>
        </w:rPr>
        <w:t xml:space="preserve">ation/pseudonymization, </w:t>
      </w:r>
      <w:r w:rsidR="00A40C16">
        <w:rPr>
          <w:highlight w:val="yellow"/>
          <w:lang w:val="en-US"/>
        </w:rPr>
        <w:t>application templates (for ReGaP)</w:t>
      </w:r>
      <w:r w:rsidR="004319CB">
        <w:rPr>
          <w:highlight w:val="yellow"/>
          <w:lang w:val="en-US"/>
        </w:rPr>
        <w:t>,</w:t>
      </w:r>
      <w:r w:rsidR="000D7150">
        <w:rPr>
          <w:highlight w:val="yellow"/>
          <w:lang w:val="en-US"/>
        </w:rPr>
        <w:t xml:space="preserve"> </w:t>
      </w:r>
      <w:r w:rsidR="0075790D">
        <w:rPr>
          <w:highlight w:val="yellow"/>
          <w:lang w:val="en-US"/>
        </w:rPr>
        <w:t xml:space="preserve">the </w:t>
      </w:r>
      <w:r w:rsidR="00E97C88">
        <w:rPr>
          <w:highlight w:val="yellow"/>
          <w:lang w:val="en-US"/>
        </w:rPr>
        <w:t xml:space="preserve">integration of </w:t>
      </w:r>
      <w:r w:rsidR="0075790D">
        <w:rPr>
          <w:highlight w:val="yellow"/>
          <w:lang w:val="en-US"/>
        </w:rPr>
        <w:t>AAS metamodel version 3 (BaSyx2) as well as a series of new connectors (MODBUS/TCP, REST, INFLUX,</w:t>
      </w:r>
      <w:r w:rsidR="004A2602">
        <w:rPr>
          <w:highlight w:val="yellow"/>
          <w:lang w:val="en-US"/>
        </w:rPr>
        <w:t xml:space="preserve"> serial,</w:t>
      </w:r>
      <w:r w:rsidR="0075790D">
        <w:rPr>
          <w:highlight w:val="yellow"/>
          <w:lang w:val="en-US"/>
        </w:rPr>
        <w:t xml:space="preserve"> </w:t>
      </w:r>
      <w:r w:rsidR="00C173D9">
        <w:rPr>
          <w:highlight w:val="yellow"/>
          <w:lang w:val="en-US"/>
        </w:rPr>
        <w:t>f</w:t>
      </w:r>
      <w:r w:rsidR="0075790D">
        <w:rPr>
          <w:highlight w:val="yellow"/>
          <w:lang w:val="en-US"/>
        </w:rPr>
        <w:t>ile)</w:t>
      </w:r>
      <w:r w:rsidR="00F32F9B" w:rsidRPr="00EF68DB">
        <w:rPr>
          <w:highlight w:val="yellow"/>
          <w:lang w:val="en-US"/>
        </w:rPr>
        <w:t>.</w:t>
      </w:r>
    </w:p>
    <w:p w14:paraId="680B53B6" w14:textId="26A0B434" w:rsidR="002D50A1" w:rsidRPr="003D662E" w:rsidRDefault="00CA2F6B" w:rsidP="001E3A1A">
      <w:pPr>
        <w:pStyle w:val="Heading2"/>
        <w:rPr>
          <w:lang w:val="en-US"/>
        </w:rPr>
      </w:pPr>
      <w:bookmarkStart w:id="4" w:name="_Toc76978818"/>
      <w:bookmarkStart w:id="5" w:name="_Toc76979350"/>
      <w:bookmarkStart w:id="6" w:name="_Toc76979402"/>
      <w:bookmarkStart w:id="7" w:name="_Toc76979453"/>
      <w:bookmarkStart w:id="8" w:name="_Toc76979505"/>
      <w:bookmarkStart w:id="9" w:name="_Toc76978819"/>
      <w:bookmarkStart w:id="10" w:name="_Toc76979351"/>
      <w:bookmarkStart w:id="11" w:name="_Toc76979403"/>
      <w:bookmarkStart w:id="12" w:name="_Toc76979454"/>
      <w:bookmarkStart w:id="13" w:name="_Toc76979506"/>
      <w:bookmarkStart w:id="14" w:name="_Toc216439628"/>
      <w:bookmarkEnd w:id="4"/>
      <w:bookmarkEnd w:id="5"/>
      <w:bookmarkEnd w:id="6"/>
      <w:bookmarkEnd w:id="7"/>
      <w:bookmarkEnd w:id="8"/>
      <w:bookmarkEnd w:id="9"/>
      <w:bookmarkEnd w:id="10"/>
      <w:bookmarkEnd w:id="11"/>
      <w:bookmarkEnd w:id="12"/>
      <w:bookmarkEnd w:id="13"/>
      <w:r w:rsidRPr="003D662E">
        <w:rPr>
          <w:lang w:val="en-US"/>
        </w:rPr>
        <w:t>Structure of the document</w:t>
      </w:r>
      <w:bookmarkEnd w:id="14"/>
    </w:p>
    <w:p w14:paraId="25B6736F" w14:textId="0C399B31" w:rsidR="007C4134" w:rsidRPr="003D662E" w:rsidRDefault="007C4134" w:rsidP="00CA559E">
      <w:pPr>
        <w:jc w:val="both"/>
        <w:rPr>
          <w:lang w:val="en-US"/>
        </w:rPr>
      </w:pPr>
      <w:r w:rsidRPr="003D662E">
        <w:rPr>
          <w:lang w:val="en-US"/>
        </w:rPr>
        <w:t xml:space="preserve">A typical first section of a platform handbook could be a summary of the requirements to be realized. As stated in Section </w:t>
      </w:r>
      <w:r w:rsidRPr="003D662E">
        <w:rPr>
          <w:lang w:val="en-US"/>
        </w:rPr>
        <w:fldChar w:fldCharType="begin"/>
      </w:r>
      <w:r w:rsidRPr="003D662E">
        <w:rPr>
          <w:lang w:val="en-US"/>
        </w:rPr>
        <w:instrText xml:space="preserve"> REF _Ref57033231 \r \h  \* MERGEFORMAT </w:instrText>
      </w:r>
      <w:r w:rsidRPr="003D662E">
        <w:rPr>
          <w:lang w:val="en-US"/>
        </w:rPr>
      </w:r>
      <w:r w:rsidRPr="003D662E">
        <w:rPr>
          <w:lang w:val="en-US"/>
        </w:rPr>
        <w:fldChar w:fldCharType="separate"/>
      </w:r>
      <w:r w:rsidR="00C62E87">
        <w:rPr>
          <w:lang w:val="en-US"/>
        </w:rPr>
        <w:t>1</w:t>
      </w:r>
      <w:r w:rsidRPr="003D662E">
        <w:rPr>
          <w:lang w:val="en-US"/>
        </w:rPr>
        <w:fldChar w:fldCharType="end"/>
      </w:r>
      <w:r w:rsidRPr="003D662E">
        <w:rPr>
          <w:lang w:val="en-US"/>
        </w:rPr>
        <w:t xml:space="preserve">, </w:t>
      </w:r>
      <w:r w:rsidR="00FE62AB" w:rsidRPr="003D662E">
        <w:rPr>
          <w:lang w:val="en-US"/>
        </w:rPr>
        <w:t xml:space="preserve">the IIP-Ecosphere team summarized </w:t>
      </w:r>
      <w:r w:rsidR="00B1020F" w:rsidRPr="003D662E">
        <w:rPr>
          <w:lang w:val="en-US"/>
        </w:rPr>
        <w:t xml:space="preserve">the results of the requirements collection for the platform </w:t>
      </w:r>
      <w:r w:rsidR="00FE62AB" w:rsidRPr="003D662E">
        <w:rPr>
          <w:lang w:val="en-US"/>
        </w:rPr>
        <w:t xml:space="preserve">in two </w:t>
      </w:r>
      <w:r w:rsidRPr="003D662E">
        <w:rPr>
          <w:lang w:val="en-US"/>
        </w:rPr>
        <w:t xml:space="preserve">other whitepapers, </w:t>
      </w:r>
      <w:r w:rsidR="00FE62AB" w:rsidRPr="003D662E">
        <w:rPr>
          <w:lang w:val="en-US"/>
        </w:rPr>
        <w:t xml:space="preserve">namely </w:t>
      </w:r>
      <w:r w:rsidRPr="003D662E">
        <w:rPr>
          <w:lang w:val="en-US"/>
        </w:rPr>
        <w:t>the usage view [</w:t>
      </w:r>
      <w:r w:rsidR="00821E85">
        <w:rPr>
          <w:lang w:val="en-GB"/>
        </w:rPr>
        <w:t>SSE21</w:t>
      </w:r>
      <w:r w:rsidRPr="003D662E">
        <w:rPr>
          <w:lang w:val="en-US"/>
        </w:rPr>
        <w:t xml:space="preserve">] and the functional/quality requirements </w:t>
      </w:r>
      <w:r w:rsidR="00FE62AB" w:rsidRPr="003D662E">
        <w:rPr>
          <w:lang w:val="en-US"/>
        </w:rPr>
        <w:t xml:space="preserve">view </w:t>
      </w:r>
      <w:r w:rsidRPr="003D662E">
        <w:rPr>
          <w:lang w:val="en-US"/>
        </w:rPr>
        <w:t>[</w:t>
      </w:r>
      <w:r w:rsidR="00287A00">
        <w:rPr>
          <w:lang w:val="en-GB"/>
        </w:rPr>
        <w:t>ESA+21</w:t>
      </w:r>
      <w:r w:rsidRPr="003D662E">
        <w:rPr>
          <w:lang w:val="en-US"/>
        </w:rPr>
        <w:t xml:space="preserve">]. </w:t>
      </w:r>
      <w:r w:rsidR="00E30EEA" w:rsidRPr="003D662E">
        <w:rPr>
          <w:lang w:val="en-US"/>
        </w:rPr>
        <w:t xml:space="preserve">For </w:t>
      </w:r>
      <w:r w:rsidR="00DB3C44" w:rsidRPr="003D662E">
        <w:rPr>
          <w:lang w:val="en-US"/>
        </w:rPr>
        <w:t>pragmatic</w:t>
      </w:r>
      <w:r w:rsidR="00E30EEA" w:rsidRPr="003D662E">
        <w:rPr>
          <w:lang w:val="en-US"/>
        </w:rPr>
        <w:t xml:space="preserve"> reasons, these two </w:t>
      </w:r>
      <w:r w:rsidRPr="003D662E">
        <w:rPr>
          <w:lang w:val="en-US"/>
        </w:rPr>
        <w:t xml:space="preserve">documents have been prepared partially before and partially </w:t>
      </w:r>
      <w:r w:rsidR="00C23407" w:rsidRPr="003D662E">
        <w:rPr>
          <w:lang w:val="en-US"/>
        </w:rPr>
        <w:t xml:space="preserve">while designing </w:t>
      </w:r>
      <w:r w:rsidRPr="003D662E">
        <w:rPr>
          <w:lang w:val="en-US"/>
        </w:rPr>
        <w:t xml:space="preserve">the platform architecture, so that they are synchronized with the work </w:t>
      </w:r>
      <w:r w:rsidR="001836D0" w:rsidRPr="003D662E">
        <w:rPr>
          <w:lang w:val="en-US"/>
        </w:rPr>
        <w:t>described here</w:t>
      </w:r>
      <w:r w:rsidRPr="003D662E">
        <w:rPr>
          <w:lang w:val="en-US"/>
        </w:rPr>
        <w:t>. In order to avoid inconsistencies, we are not repeating the requirements in this document rather than referring to [</w:t>
      </w:r>
      <w:r w:rsidR="00821E85">
        <w:rPr>
          <w:lang w:val="en-GB"/>
        </w:rPr>
        <w:t>SSE21</w:t>
      </w:r>
      <w:r w:rsidRPr="003D662E">
        <w:rPr>
          <w:lang w:val="en-US"/>
        </w:rPr>
        <w:t xml:space="preserve">, </w:t>
      </w:r>
      <w:r w:rsidR="00821E85">
        <w:rPr>
          <w:lang w:val="en-GB"/>
        </w:rPr>
        <w:t>ESA+21</w:t>
      </w:r>
      <w:r w:rsidRPr="003D662E">
        <w:rPr>
          <w:lang w:val="en-US"/>
        </w:rPr>
        <w:t>]</w:t>
      </w:r>
      <w:r w:rsidR="00D37E5F" w:rsidRPr="003D662E">
        <w:rPr>
          <w:lang w:val="en-US"/>
        </w:rPr>
        <w:t xml:space="preserve"> through requirements identifiers defined there</w:t>
      </w:r>
      <w:r w:rsidRPr="003D662E">
        <w:rPr>
          <w:lang w:val="en-US"/>
        </w:rPr>
        <w:t>.</w:t>
      </w:r>
    </w:p>
    <w:p w14:paraId="44B1CD03" w14:textId="2FD3912A" w:rsidR="007C4134" w:rsidRPr="003D662E" w:rsidRDefault="00DA5528" w:rsidP="00CA559E">
      <w:pPr>
        <w:jc w:val="both"/>
        <w:rPr>
          <w:lang w:val="en-US"/>
        </w:rPr>
      </w:pPr>
      <w:r w:rsidRPr="003D662E">
        <w:rPr>
          <w:lang w:val="en-US"/>
        </w:rPr>
        <w:t xml:space="preserve">In Section </w:t>
      </w:r>
      <w:r w:rsidRPr="003D662E">
        <w:rPr>
          <w:lang w:val="en-US"/>
        </w:rPr>
        <w:fldChar w:fldCharType="begin"/>
      </w:r>
      <w:r w:rsidRPr="003D662E">
        <w:rPr>
          <w:lang w:val="en-US"/>
        </w:rPr>
        <w:instrText xml:space="preserve"> REF _Ref57108673 \r \h </w:instrText>
      </w:r>
      <w:r w:rsidR="008A1217" w:rsidRPr="003D662E">
        <w:rPr>
          <w:lang w:val="en-US"/>
        </w:rPr>
        <w:instrText xml:space="preserve"> \* MERGEFORMAT </w:instrText>
      </w:r>
      <w:r w:rsidRPr="003D662E">
        <w:rPr>
          <w:lang w:val="en-US"/>
        </w:rPr>
      </w:r>
      <w:r w:rsidRPr="003D662E">
        <w:rPr>
          <w:lang w:val="en-US"/>
        </w:rPr>
        <w:fldChar w:fldCharType="separate"/>
      </w:r>
      <w:r w:rsidR="00C62E87">
        <w:rPr>
          <w:lang w:val="en-US"/>
        </w:rPr>
        <w:t>2</w:t>
      </w:r>
      <w:r w:rsidRPr="003D662E">
        <w:rPr>
          <w:lang w:val="en-US"/>
        </w:rPr>
        <w:fldChar w:fldCharType="end"/>
      </w:r>
      <w:r w:rsidRPr="003D662E">
        <w:rPr>
          <w:lang w:val="en-US"/>
        </w:rPr>
        <w:t xml:space="preserve"> we introduce the tooling that is used for developing the architecture model and the implementation. A brief discussion of the tooling and the </w:t>
      </w:r>
      <w:r w:rsidR="00AB69A3" w:rsidRPr="003D662E">
        <w:rPr>
          <w:lang w:val="en-US"/>
        </w:rPr>
        <w:t xml:space="preserve">rationales </w:t>
      </w:r>
      <w:r w:rsidRPr="003D662E">
        <w:rPr>
          <w:lang w:val="en-US"/>
        </w:rPr>
        <w:t xml:space="preserve">for </w:t>
      </w:r>
      <w:r w:rsidR="00AB69A3" w:rsidRPr="003D662E">
        <w:rPr>
          <w:lang w:val="en-US"/>
        </w:rPr>
        <w:t xml:space="preserve">certain </w:t>
      </w:r>
      <w:r w:rsidRPr="003D662E">
        <w:rPr>
          <w:lang w:val="en-US"/>
        </w:rPr>
        <w:t xml:space="preserve">decisions is relevant </w:t>
      </w:r>
      <w:r w:rsidR="00D703C9" w:rsidRPr="003D662E">
        <w:rPr>
          <w:lang w:val="en-US"/>
        </w:rPr>
        <w:t xml:space="preserve">at that point </w:t>
      </w:r>
      <w:r w:rsidRPr="003D662E">
        <w:rPr>
          <w:lang w:val="en-US"/>
        </w:rPr>
        <w:t xml:space="preserve">as the </w:t>
      </w:r>
      <w:r w:rsidR="00636AE0" w:rsidRPr="003D662E">
        <w:rPr>
          <w:lang w:val="en-US"/>
        </w:rPr>
        <w:t xml:space="preserve">decisions </w:t>
      </w:r>
      <w:r w:rsidRPr="003D662E">
        <w:rPr>
          <w:lang w:val="en-US"/>
        </w:rPr>
        <w:t>significantly interact with the modeling concepts</w:t>
      </w:r>
      <w:r w:rsidR="00991E22" w:rsidRPr="003D662E">
        <w:rPr>
          <w:lang w:val="en-US"/>
        </w:rPr>
        <w:t>, i.e., affect the set of concepts</w:t>
      </w:r>
      <w:r w:rsidRPr="003D662E">
        <w:rPr>
          <w:lang w:val="en-US"/>
        </w:rPr>
        <w:t xml:space="preserve"> that we practically can use for specifying</w:t>
      </w:r>
      <w:r w:rsidR="00773E01" w:rsidRPr="003D662E">
        <w:rPr>
          <w:lang w:val="en-US"/>
        </w:rPr>
        <w:t>,</w:t>
      </w:r>
      <w:r w:rsidRPr="003D662E">
        <w:rPr>
          <w:lang w:val="en-US"/>
        </w:rPr>
        <w:t xml:space="preserve"> describing </w:t>
      </w:r>
      <w:r w:rsidR="00773E01" w:rsidRPr="003D662E">
        <w:rPr>
          <w:lang w:val="en-US"/>
        </w:rPr>
        <w:t xml:space="preserve">or realizing </w:t>
      </w:r>
      <w:r w:rsidRPr="003D662E">
        <w:rPr>
          <w:lang w:val="en-US"/>
        </w:rPr>
        <w:t xml:space="preserve">the </w:t>
      </w:r>
      <w:r w:rsidR="00991E22" w:rsidRPr="003D662E">
        <w:rPr>
          <w:lang w:val="en-US"/>
        </w:rPr>
        <w:t>architecture</w:t>
      </w:r>
      <w:r w:rsidRPr="003D662E">
        <w:rPr>
          <w:lang w:val="en-US"/>
        </w:rPr>
        <w:t>.</w:t>
      </w:r>
      <w:r w:rsidR="002037AA" w:rsidRPr="003D662E">
        <w:rPr>
          <w:lang w:val="en-US"/>
        </w:rPr>
        <w:t xml:space="preserve"> </w:t>
      </w:r>
    </w:p>
    <w:p w14:paraId="73E078F4" w14:textId="03D0E38C" w:rsidR="00683FD9" w:rsidRPr="003D662E" w:rsidRDefault="00B011EB" w:rsidP="00CA559E">
      <w:pPr>
        <w:jc w:val="both"/>
        <w:rPr>
          <w:lang w:val="en-US"/>
        </w:rPr>
      </w:pPr>
      <w:r w:rsidRPr="003D662E">
        <w:rPr>
          <w:lang w:val="en-US"/>
        </w:rPr>
        <w:t xml:space="preserve">In Section </w:t>
      </w:r>
      <w:r w:rsidRPr="003D662E">
        <w:rPr>
          <w:lang w:val="en-US"/>
        </w:rPr>
        <w:fldChar w:fldCharType="begin"/>
      </w:r>
      <w:r w:rsidRPr="003D662E">
        <w:rPr>
          <w:lang w:val="en-US"/>
        </w:rPr>
        <w:instrText xml:space="preserve"> REF _Ref57109414 \r \h  \* MERGEFORMAT </w:instrText>
      </w:r>
      <w:r w:rsidRPr="003D662E">
        <w:rPr>
          <w:lang w:val="en-US"/>
        </w:rPr>
      </w:r>
      <w:r w:rsidRPr="003D662E">
        <w:rPr>
          <w:lang w:val="en-US"/>
        </w:rPr>
        <w:fldChar w:fldCharType="separate"/>
      </w:r>
      <w:r w:rsidR="00C62E87">
        <w:rPr>
          <w:lang w:val="en-US"/>
        </w:rPr>
        <w:t>3</w:t>
      </w:r>
      <w:r w:rsidRPr="003D662E">
        <w:rPr>
          <w:lang w:val="en-US"/>
        </w:rPr>
        <w:fldChar w:fldCharType="end"/>
      </w:r>
      <w:r w:rsidRPr="003D662E">
        <w:rPr>
          <w:lang w:val="en-US"/>
        </w:rPr>
        <w:t xml:space="preserve"> we introduce and discuss the architecture of the platform, ranging from the lower transport up to </w:t>
      </w:r>
      <w:r w:rsidR="00FB51AB" w:rsidRPr="003D662E">
        <w:rPr>
          <w:lang w:val="en-US"/>
        </w:rPr>
        <w:t xml:space="preserve">user-defined </w:t>
      </w:r>
      <w:r w:rsidRPr="003D662E">
        <w:rPr>
          <w:lang w:val="en-US"/>
        </w:rPr>
        <w:t>application</w:t>
      </w:r>
      <w:r w:rsidR="00FB51AB" w:rsidRPr="003D662E">
        <w:rPr>
          <w:lang w:val="en-US"/>
        </w:rPr>
        <w:t>s</w:t>
      </w:r>
      <w:r w:rsidRPr="003D662E">
        <w:rPr>
          <w:lang w:val="en-US"/>
        </w:rPr>
        <w:t xml:space="preserve">. This section is </w:t>
      </w:r>
      <w:r w:rsidR="000520F3" w:rsidRPr="003D662E">
        <w:rPr>
          <w:lang w:val="en-US"/>
        </w:rPr>
        <w:t xml:space="preserve">not </w:t>
      </w:r>
      <w:r w:rsidR="00315F6F" w:rsidRPr="003D662E">
        <w:rPr>
          <w:lang w:val="en-US"/>
        </w:rPr>
        <w:t xml:space="preserve">only </w:t>
      </w:r>
      <w:r w:rsidRPr="003D662E">
        <w:rPr>
          <w:lang w:val="en-US"/>
        </w:rPr>
        <w:t xml:space="preserve">intended to present the architecture as it was designed rather than </w:t>
      </w:r>
      <w:r w:rsidR="00EB3AB6" w:rsidRPr="003D662E">
        <w:rPr>
          <w:lang w:val="en-US"/>
        </w:rPr>
        <w:t xml:space="preserve">also </w:t>
      </w:r>
      <w:r w:rsidRPr="003D662E">
        <w:rPr>
          <w:lang w:val="en-US"/>
        </w:rPr>
        <w:t xml:space="preserve">the tradeoffs that we faced and the decisions that we made towards the </w:t>
      </w:r>
      <w:r w:rsidR="00224097" w:rsidRPr="003D662E">
        <w:rPr>
          <w:lang w:val="en-US"/>
        </w:rPr>
        <w:t xml:space="preserve">actual </w:t>
      </w:r>
      <w:r w:rsidRPr="003D662E">
        <w:rPr>
          <w:lang w:val="en-US"/>
        </w:rPr>
        <w:t>architecture.</w:t>
      </w:r>
      <w:r w:rsidR="00C81AD4" w:rsidRPr="003D662E">
        <w:rPr>
          <w:lang w:val="en-US"/>
        </w:rPr>
        <w:t xml:space="preserve"> In Section </w:t>
      </w:r>
      <w:r w:rsidR="00C81AD4" w:rsidRPr="003D662E">
        <w:rPr>
          <w:lang w:val="en-US"/>
        </w:rPr>
        <w:fldChar w:fldCharType="begin"/>
      </w:r>
      <w:r w:rsidR="00C81AD4" w:rsidRPr="003D662E">
        <w:rPr>
          <w:lang w:val="en-US"/>
        </w:rPr>
        <w:instrText xml:space="preserve"> REF _Ref57897849 \r \h </w:instrText>
      </w:r>
      <w:r w:rsidR="003D662E">
        <w:rPr>
          <w:lang w:val="en-US"/>
        </w:rPr>
        <w:instrText xml:space="preserve"> \* MERGEFORMAT </w:instrText>
      </w:r>
      <w:r w:rsidR="00C81AD4" w:rsidRPr="003D662E">
        <w:rPr>
          <w:lang w:val="en-US"/>
        </w:rPr>
      </w:r>
      <w:r w:rsidR="00C81AD4" w:rsidRPr="003D662E">
        <w:rPr>
          <w:lang w:val="en-US"/>
        </w:rPr>
        <w:fldChar w:fldCharType="separate"/>
      </w:r>
      <w:r w:rsidR="00C62E87">
        <w:rPr>
          <w:lang w:val="en-US"/>
        </w:rPr>
        <w:t>4</w:t>
      </w:r>
      <w:r w:rsidR="00C81AD4" w:rsidRPr="003D662E">
        <w:rPr>
          <w:lang w:val="en-US"/>
        </w:rPr>
        <w:fldChar w:fldCharType="end"/>
      </w:r>
      <w:r w:rsidR="00C81AD4" w:rsidRPr="003D662E">
        <w:rPr>
          <w:lang w:val="en-US"/>
        </w:rPr>
        <w:t xml:space="preserve">, </w:t>
      </w:r>
      <w:r w:rsidR="003018FC" w:rsidRPr="003D662E">
        <w:rPr>
          <w:lang w:val="en-US"/>
        </w:rPr>
        <w:t>we summarize architectural constraints</w:t>
      </w:r>
      <w:r w:rsidR="00AD7FF9" w:rsidRPr="003D662E">
        <w:rPr>
          <w:lang w:val="en-US"/>
        </w:rPr>
        <w:t xml:space="preserve"> that must be obeyed by the implement</w:t>
      </w:r>
      <w:r w:rsidR="00B051E8" w:rsidRPr="003D662E">
        <w:rPr>
          <w:lang w:val="en-US"/>
        </w:rPr>
        <w:t>ation</w:t>
      </w:r>
      <w:r w:rsidR="003018FC" w:rsidRPr="003D662E">
        <w:rPr>
          <w:lang w:val="en-US"/>
        </w:rPr>
        <w:t xml:space="preserve">. In Section </w:t>
      </w:r>
      <w:r w:rsidR="003018FC" w:rsidRPr="003D662E">
        <w:rPr>
          <w:lang w:val="en-US"/>
        </w:rPr>
        <w:fldChar w:fldCharType="begin"/>
      </w:r>
      <w:r w:rsidR="003018FC" w:rsidRPr="003D662E">
        <w:rPr>
          <w:lang w:val="en-US"/>
        </w:rPr>
        <w:instrText xml:space="preserve"> REF _Ref69735835 \r \h </w:instrText>
      </w:r>
      <w:r w:rsidR="003D662E">
        <w:rPr>
          <w:lang w:val="en-US"/>
        </w:rPr>
        <w:instrText xml:space="preserve"> \* MERGEFORMAT </w:instrText>
      </w:r>
      <w:r w:rsidR="003018FC" w:rsidRPr="003D662E">
        <w:rPr>
          <w:lang w:val="en-US"/>
        </w:rPr>
      </w:r>
      <w:r w:rsidR="003018FC" w:rsidRPr="003D662E">
        <w:rPr>
          <w:lang w:val="en-US"/>
        </w:rPr>
        <w:fldChar w:fldCharType="separate"/>
      </w:r>
      <w:r w:rsidR="00C62E87">
        <w:rPr>
          <w:lang w:val="en-US"/>
        </w:rPr>
        <w:t>5</w:t>
      </w:r>
      <w:r w:rsidR="003018FC" w:rsidRPr="003D662E">
        <w:rPr>
          <w:lang w:val="en-US"/>
        </w:rPr>
        <w:fldChar w:fldCharType="end"/>
      </w:r>
      <w:r w:rsidR="003018FC" w:rsidRPr="003D662E">
        <w:rPr>
          <w:lang w:val="en-US"/>
        </w:rPr>
        <w:t xml:space="preserve">, we discuss the representation of the </w:t>
      </w:r>
      <w:r w:rsidR="00ED474D" w:rsidRPr="003D662E">
        <w:rPr>
          <w:lang w:val="en-US"/>
        </w:rPr>
        <w:t xml:space="preserve">platform components </w:t>
      </w:r>
      <w:r w:rsidR="003018FC" w:rsidRPr="003D662E">
        <w:rPr>
          <w:lang w:val="en-US"/>
        </w:rPr>
        <w:t xml:space="preserve">in terms of Asset Administration Shells, which </w:t>
      </w:r>
      <w:r w:rsidR="0068211E" w:rsidRPr="003D662E">
        <w:rPr>
          <w:lang w:val="en-US"/>
        </w:rPr>
        <w:t xml:space="preserve">are </w:t>
      </w:r>
      <w:r w:rsidR="003018FC" w:rsidRPr="003D662E">
        <w:rPr>
          <w:lang w:val="en-US"/>
        </w:rPr>
        <w:t xml:space="preserve">used as </w:t>
      </w:r>
      <w:r w:rsidR="00997CA2" w:rsidRPr="003D662E">
        <w:rPr>
          <w:lang w:val="en-US"/>
        </w:rPr>
        <w:t xml:space="preserve">a </w:t>
      </w:r>
      <w:r w:rsidR="003018FC" w:rsidRPr="003D662E">
        <w:rPr>
          <w:lang w:val="en-US"/>
        </w:rPr>
        <w:t xml:space="preserve">uniform way to represent interfaces </w:t>
      </w:r>
      <w:r w:rsidR="0068211E" w:rsidRPr="003D662E">
        <w:rPr>
          <w:lang w:val="en-US"/>
        </w:rPr>
        <w:t xml:space="preserve">and communication </w:t>
      </w:r>
      <w:r w:rsidR="003018FC" w:rsidRPr="003D662E">
        <w:rPr>
          <w:lang w:val="en-US"/>
        </w:rPr>
        <w:t xml:space="preserve">among components. </w:t>
      </w:r>
    </w:p>
    <w:p w14:paraId="07C18740" w14:textId="080599F7" w:rsidR="00CF74B0" w:rsidRPr="003D662E" w:rsidRDefault="00C362FB" w:rsidP="00CA559E">
      <w:pPr>
        <w:jc w:val="both"/>
        <w:rPr>
          <w:lang w:val="en-US"/>
        </w:rPr>
      </w:pPr>
      <w:r w:rsidRPr="003D662E">
        <w:rPr>
          <w:lang w:val="en-US"/>
        </w:rPr>
        <w:t xml:space="preserve">One aim of </w:t>
      </w:r>
      <w:r w:rsidR="005E4B39">
        <w:rPr>
          <w:lang w:val="en-US"/>
        </w:rPr>
        <w:t>our work</w:t>
      </w:r>
      <w:r w:rsidRPr="003D662E">
        <w:rPr>
          <w:lang w:val="en-US"/>
        </w:rPr>
        <w:t xml:space="preserve"> is to research concepts on systematically and consistently configuring such a platform, ranging from network settings over available resources or services up to the wiring of re-usable parts and </w:t>
      </w:r>
      <w:r w:rsidR="005F77D9" w:rsidRPr="003D662E">
        <w:rPr>
          <w:lang w:val="en-US"/>
        </w:rPr>
        <w:t>IIoT-</w:t>
      </w:r>
      <w:r w:rsidRPr="003D662E">
        <w:rPr>
          <w:lang w:val="en-US"/>
        </w:rPr>
        <w:t xml:space="preserve">applications. </w:t>
      </w:r>
      <w:r w:rsidR="003018FC" w:rsidRPr="003D662E">
        <w:rPr>
          <w:lang w:val="en-US"/>
        </w:rPr>
        <w:t xml:space="preserve">In Section </w:t>
      </w:r>
      <w:r w:rsidR="003018FC" w:rsidRPr="003D662E">
        <w:rPr>
          <w:lang w:val="en-US"/>
        </w:rPr>
        <w:fldChar w:fldCharType="begin"/>
      </w:r>
      <w:r w:rsidR="003018FC" w:rsidRPr="003D662E">
        <w:rPr>
          <w:lang w:val="en-US"/>
        </w:rPr>
        <w:instrText xml:space="preserve"> REF _Ref69735914 \r \h </w:instrText>
      </w:r>
      <w:r w:rsidR="003D662E">
        <w:rPr>
          <w:lang w:val="en-US"/>
        </w:rPr>
        <w:instrText xml:space="preserve"> \* MERGEFORMAT </w:instrText>
      </w:r>
      <w:r w:rsidR="003018FC" w:rsidRPr="003D662E">
        <w:rPr>
          <w:lang w:val="en-US"/>
        </w:rPr>
      </w:r>
      <w:r w:rsidR="003018FC" w:rsidRPr="003D662E">
        <w:rPr>
          <w:lang w:val="en-US"/>
        </w:rPr>
        <w:fldChar w:fldCharType="separate"/>
      </w:r>
      <w:r w:rsidR="00C62E87">
        <w:rPr>
          <w:lang w:val="en-US"/>
        </w:rPr>
        <w:t>6</w:t>
      </w:r>
      <w:r w:rsidR="003018FC" w:rsidRPr="003D662E">
        <w:rPr>
          <w:lang w:val="en-US"/>
        </w:rPr>
        <w:fldChar w:fldCharType="end"/>
      </w:r>
      <w:r w:rsidR="003018FC" w:rsidRPr="003D662E">
        <w:rPr>
          <w:lang w:val="en-US"/>
        </w:rPr>
        <w:t xml:space="preserve">, </w:t>
      </w:r>
      <w:r w:rsidR="00C81AD4" w:rsidRPr="003D662E">
        <w:rPr>
          <w:lang w:val="en-US"/>
        </w:rPr>
        <w:t xml:space="preserve">we elaborate the structure of and the concepts </w:t>
      </w:r>
      <w:r w:rsidR="0028088F" w:rsidRPr="003D662E">
        <w:rPr>
          <w:lang w:val="en-US"/>
        </w:rPr>
        <w:t>of the model to specify decisions that must be made to turn alternative or generic components into a</w:t>
      </w:r>
      <w:r w:rsidR="00997CA2" w:rsidRPr="003D662E">
        <w:rPr>
          <w:lang w:val="en-US"/>
        </w:rPr>
        <w:t>n</w:t>
      </w:r>
      <w:r w:rsidR="0028088F" w:rsidRPr="003D662E">
        <w:rPr>
          <w:lang w:val="en-US"/>
        </w:rPr>
        <w:t xml:space="preserve"> </w:t>
      </w:r>
      <w:r w:rsidR="0028088F" w:rsidRPr="003D662E">
        <w:rPr>
          <w:lang w:val="en-US"/>
        </w:rPr>
        <w:lastRenderedPageBreak/>
        <w:t>installable platform with user-defined applications</w:t>
      </w:r>
      <w:r w:rsidR="00C81AD4" w:rsidRPr="003D662E">
        <w:rPr>
          <w:lang w:val="en-US"/>
        </w:rPr>
        <w:t xml:space="preserve">. </w:t>
      </w:r>
      <w:r w:rsidR="00BF421C" w:rsidRPr="003D662E">
        <w:rPr>
          <w:lang w:val="en-US"/>
        </w:rPr>
        <w:t>We will also discuss, how to utilize such a model, not only to validate configuration decisions, but, in particular, to automatically generate platform instances, artifacts or glue code as one means of supporting platform users to create</w:t>
      </w:r>
      <w:r w:rsidR="00B254C1" w:rsidRPr="003D662E">
        <w:rPr>
          <w:lang w:val="en-US"/>
        </w:rPr>
        <w:t xml:space="preserve"> IIoT-</w:t>
      </w:r>
      <w:r w:rsidR="00BF421C" w:rsidRPr="003D662E">
        <w:rPr>
          <w:lang w:val="en-US"/>
        </w:rPr>
        <w:t xml:space="preserve">applications. </w:t>
      </w:r>
    </w:p>
    <w:p w14:paraId="6737C14C" w14:textId="403D7B67" w:rsidR="001E440D" w:rsidRPr="003D662E" w:rsidRDefault="00B011EB" w:rsidP="00CA559E">
      <w:pPr>
        <w:jc w:val="both"/>
        <w:rPr>
          <w:lang w:val="en-US"/>
        </w:rPr>
      </w:pPr>
      <w:r w:rsidRPr="003D662E">
        <w:rPr>
          <w:lang w:val="en-US"/>
        </w:rPr>
        <w:t xml:space="preserve">In particular for Sections </w:t>
      </w:r>
      <w:r w:rsidRPr="003D662E">
        <w:rPr>
          <w:lang w:val="en-US"/>
        </w:rPr>
        <w:fldChar w:fldCharType="begin"/>
      </w:r>
      <w:r w:rsidRPr="003D662E">
        <w:rPr>
          <w:lang w:val="en-US"/>
        </w:rPr>
        <w:instrText xml:space="preserve"> REF _Ref57109414 \r \h  \* MERGEFORMAT </w:instrText>
      </w:r>
      <w:r w:rsidRPr="003D662E">
        <w:rPr>
          <w:lang w:val="en-US"/>
        </w:rPr>
      </w:r>
      <w:r w:rsidRPr="003D662E">
        <w:rPr>
          <w:lang w:val="en-US"/>
        </w:rPr>
        <w:fldChar w:fldCharType="separate"/>
      </w:r>
      <w:r w:rsidR="00C62E87">
        <w:rPr>
          <w:lang w:val="en-US"/>
        </w:rPr>
        <w:t>3</w:t>
      </w:r>
      <w:r w:rsidRPr="003D662E">
        <w:rPr>
          <w:lang w:val="en-US"/>
        </w:rPr>
        <w:fldChar w:fldCharType="end"/>
      </w:r>
      <w:r w:rsidRPr="003D662E">
        <w:rPr>
          <w:lang w:val="en-US"/>
        </w:rPr>
        <w:t xml:space="preserve"> </w:t>
      </w:r>
      <w:r w:rsidR="00FA559E" w:rsidRPr="003D662E">
        <w:rPr>
          <w:lang w:val="en-US"/>
        </w:rPr>
        <w:t xml:space="preserve">to </w:t>
      </w:r>
      <w:r w:rsidR="00AD7DD9">
        <w:rPr>
          <w:lang w:val="en-US"/>
        </w:rPr>
        <w:fldChar w:fldCharType="begin"/>
      </w:r>
      <w:r w:rsidR="00AD7DD9">
        <w:rPr>
          <w:lang w:val="en-US"/>
        </w:rPr>
        <w:instrText xml:space="preserve"> REF _Ref57897831 \r \h </w:instrText>
      </w:r>
      <w:r w:rsidR="00AD7DD9">
        <w:rPr>
          <w:lang w:val="en-US"/>
        </w:rPr>
      </w:r>
      <w:r w:rsidR="00AD7DD9">
        <w:rPr>
          <w:lang w:val="en-US"/>
        </w:rPr>
        <w:fldChar w:fldCharType="separate"/>
      </w:r>
      <w:r w:rsidR="00C62E87">
        <w:rPr>
          <w:lang w:val="en-US"/>
        </w:rPr>
        <w:t>7</w:t>
      </w:r>
      <w:r w:rsidR="00AD7DD9">
        <w:rPr>
          <w:lang w:val="en-US"/>
        </w:rPr>
        <w:fldChar w:fldCharType="end"/>
      </w:r>
      <w:r w:rsidR="00AD7DD9">
        <w:rPr>
          <w:lang w:val="en-US"/>
        </w:rPr>
        <w:t xml:space="preserve"> </w:t>
      </w:r>
      <w:r w:rsidRPr="003D662E">
        <w:rPr>
          <w:lang w:val="en-US"/>
        </w:rPr>
        <w:t xml:space="preserve">it is important to </w:t>
      </w:r>
      <w:r w:rsidR="00B85DE0" w:rsidRPr="003D662E">
        <w:rPr>
          <w:lang w:val="en-US"/>
        </w:rPr>
        <w:t xml:space="preserve">recall </w:t>
      </w:r>
      <w:r w:rsidRPr="003D662E">
        <w:rPr>
          <w:lang w:val="en-US"/>
        </w:rPr>
        <w:t xml:space="preserve">that the platform is currently under agile and incremental development, i.e., </w:t>
      </w:r>
      <w:r w:rsidR="00C02E23">
        <w:rPr>
          <w:lang w:val="en-US"/>
        </w:rPr>
        <w:t>details and structures may change. Faster access to such information, we started turning modeling- and implementation level details into github documentation, which is easier and more agile to change than the handbook focusing on the more fundamental structures and decisions</w:t>
      </w:r>
      <w:r w:rsidR="001E440D" w:rsidRPr="003D662E">
        <w:rPr>
          <w:lang w:val="en-US"/>
        </w:rPr>
        <w:t>.</w:t>
      </w:r>
    </w:p>
    <w:p w14:paraId="6CC16D10" w14:textId="1053A67A" w:rsidR="00E22100" w:rsidRDefault="001E440D" w:rsidP="00CA559E">
      <w:pPr>
        <w:jc w:val="both"/>
        <w:rPr>
          <w:lang w:val="en-US"/>
        </w:rPr>
      </w:pPr>
      <w:r w:rsidRPr="003D662E">
        <w:rPr>
          <w:lang w:val="en-US"/>
        </w:rPr>
        <w:t xml:space="preserve">Ultimately, in Section </w:t>
      </w:r>
      <w:r w:rsidR="00437AD0" w:rsidRPr="003D662E">
        <w:rPr>
          <w:lang w:val="en-US"/>
        </w:rPr>
        <w:fldChar w:fldCharType="begin"/>
      </w:r>
      <w:r w:rsidR="00437AD0" w:rsidRPr="003D662E">
        <w:rPr>
          <w:lang w:val="en-US"/>
        </w:rPr>
        <w:instrText xml:space="preserve"> REF _Ref76979717 \r \h </w:instrText>
      </w:r>
      <w:r w:rsidR="003D662E">
        <w:rPr>
          <w:lang w:val="en-US"/>
        </w:rPr>
        <w:instrText xml:space="preserve"> \* MERGEFORMAT </w:instrText>
      </w:r>
      <w:r w:rsidR="00437AD0" w:rsidRPr="003D662E">
        <w:rPr>
          <w:lang w:val="en-US"/>
        </w:rPr>
      </w:r>
      <w:r w:rsidR="00437AD0" w:rsidRPr="003D662E">
        <w:rPr>
          <w:lang w:val="en-US"/>
        </w:rPr>
        <w:fldChar w:fldCharType="separate"/>
      </w:r>
      <w:r w:rsidR="00C62E87">
        <w:rPr>
          <w:lang w:val="en-US"/>
        </w:rPr>
        <w:t>8</w:t>
      </w:r>
      <w:r w:rsidR="00437AD0" w:rsidRPr="003D662E">
        <w:rPr>
          <w:lang w:val="en-US"/>
        </w:rPr>
        <w:fldChar w:fldCharType="end"/>
      </w:r>
      <w:r w:rsidR="00B74B85" w:rsidRPr="003D662E">
        <w:rPr>
          <w:lang w:val="en-US"/>
        </w:rPr>
        <w:t xml:space="preserve"> we summarize and conclude this document.</w:t>
      </w:r>
      <w:r w:rsidR="00807614" w:rsidRPr="003D662E">
        <w:rPr>
          <w:lang w:val="en-US"/>
        </w:rPr>
        <w:t xml:space="preserve"> </w:t>
      </w:r>
      <w:r w:rsidR="00437AD0" w:rsidRPr="003D662E">
        <w:rPr>
          <w:lang w:val="en-US"/>
        </w:rPr>
        <w:t xml:space="preserve">In Section </w:t>
      </w:r>
      <w:r w:rsidR="00437AD0" w:rsidRPr="003D662E">
        <w:rPr>
          <w:lang w:val="en-US"/>
        </w:rPr>
        <w:fldChar w:fldCharType="begin"/>
      </w:r>
      <w:r w:rsidR="00437AD0" w:rsidRPr="003D662E">
        <w:rPr>
          <w:lang w:val="en-US"/>
        </w:rPr>
        <w:instrText xml:space="preserve"> REF _Ref76979728 \r \h </w:instrText>
      </w:r>
      <w:r w:rsidR="003D662E">
        <w:rPr>
          <w:lang w:val="en-US"/>
        </w:rPr>
        <w:instrText xml:space="preserve"> \* MERGEFORMAT </w:instrText>
      </w:r>
      <w:r w:rsidR="00437AD0" w:rsidRPr="003D662E">
        <w:rPr>
          <w:lang w:val="en-US"/>
        </w:rPr>
      </w:r>
      <w:r w:rsidR="00437AD0" w:rsidRPr="003D662E">
        <w:rPr>
          <w:lang w:val="en-US"/>
        </w:rPr>
        <w:fldChar w:fldCharType="separate"/>
      </w:r>
      <w:r w:rsidR="00C62E87">
        <w:rPr>
          <w:lang w:val="en-US"/>
        </w:rPr>
        <w:t>9</w:t>
      </w:r>
      <w:r w:rsidR="00437AD0" w:rsidRPr="003D662E">
        <w:rPr>
          <w:lang w:val="en-US"/>
        </w:rPr>
        <w:fldChar w:fldCharType="end"/>
      </w:r>
      <w:r w:rsidR="00437AD0" w:rsidRPr="003D662E">
        <w:rPr>
          <w:lang w:val="en-US"/>
        </w:rPr>
        <w:t xml:space="preserve"> we list references to other work that we rely on.</w:t>
      </w:r>
      <w:r w:rsidR="00EF60A9">
        <w:rPr>
          <w:lang w:val="en-US"/>
        </w:rPr>
        <w:t xml:space="preserve"> </w:t>
      </w:r>
    </w:p>
    <w:p w14:paraId="5C93D939" w14:textId="056EB914" w:rsidR="00E22100" w:rsidRPr="00FA0F55" w:rsidRDefault="00B8156B" w:rsidP="00CA559E">
      <w:pPr>
        <w:jc w:val="both"/>
        <w:rPr>
          <w:b/>
          <w:lang w:val="en-US"/>
        </w:rPr>
      </w:pPr>
      <w:r w:rsidRPr="00FA0F55">
        <w:rPr>
          <w:lang w:val="en-US"/>
        </w:rPr>
        <w:t xml:space="preserve">We recommend </w:t>
      </w:r>
      <w:r w:rsidR="00D53151" w:rsidRPr="00FA0F55">
        <w:rPr>
          <w:b/>
          <w:lang w:val="en-US"/>
        </w:rPr>
        <w:t xml:space="preserve">different reading flows </w:t>
      </w:r>
      <w:r w:rsidR="00D53151" w:rsidRPr="00FA0F55">
        <w:rPr>
          <w:lang w:val="en-US"/>
        </w:rPr>
        <w:t>for different audience groups</w:t>
      </w:r>
      <w:r w:rsidR="00E22100" w:rsidRPr="00FA0F55">
        <w:rPr>
          <w:lang w:val="en-US"/>
        </w:rPr>
        <w:t>:</w:t>
      </w:r>
    </w:p>
    <w:p w14:paraId="5DC48FA3" w14:textId="03510CBE" w:rsidR="00D53151" w:rsidRPr="00FA0F55" w:rsidRDefault="00D53151" w:rsidP="007245E8">
      <w:pPr>
        <w:pStyle w:val="ListParagraph"/>
        <w:numPr>
          <w:ilvl w:val="0"/>
          <w:numId w:val="52"/>
        </w:numPr>
        <w:jc w:val="both"/>
        <w:rPr>
          <w:lang w:val="en-US"/>
        </w:rPr>
      </w:pPr>
      <w:r w:rsidRPr="00FA0F55">
        <w:rPr>
          <w:lang w:val="en-US"/>
        </w:rPr>
        <w:t xml:space="preserve">Readers with </w:t>
      </w:r>
      <w:r w:rsidRPr="00FA0F55">
        <w:rPr>
          <w:b/>
          <w:lang w:val="en-US"/>
        </w:rPr>
        <w:t>architectural interests</w:t>
      </w:r>
      <w:r w:rsidRPr="00FA0F55">
        <w:rPr>
          <w:lang w:val="en-US"/>
        </w:rPr>
        <w:t xml:space="preserve"> find most relevant information in Section </w:t>
      </w:r>
      <w:r w:rsidRPr="00FA0F55">
        <w:rPr>
          <w:lang w:val="en-US"/>
        </w:rPr>
        <w:fldChar w:fldCharType="begin"/>
      </w:r>
      <w:r w:rsidRPr="00FA0F55">
        <w:rPr>
          <w:lang w:val="en-US"/>
        </w:rPr>
        <w:instrText xml:space="preserve"> REF _Ref57109414 \r \h </w:instrText>
      </w:r>
      <w:r w:rsidR="00DB449F" w:rsidRPr="00FA0F55">
        <w:rPr>
          <w:lang w:val="en-US"/>
        </w:rPr>
        <w:instrText xml:space="preserve"> \* MERGEFORMAT </w:instrText>
      </w:r>
      <w:r w:rsidRPr="00FA0F55">
        <w:rPr>
          <w:lang w:val="en-US"/>
        </w:rPr>
      </w:r>
      <w:r w:rsidRPr="00FA0F55">
        <w:rPr>
          <w:lang w:val="en-US"/>
        </w:rPr>
        <w:fldChar w:fldCharType="separate"/>
      </w:r>
      <w:r w:rsidR="00C62E87">
        <w:rPr>
          <w:lang w:val="en-US"/>
        </w:rPr>
        <w:t>3</w:t>
      </w:r>
      <w:r w:rsidRPr="00FA0F55">
        <w:rPr>
          <w:lang w:val="en-US"/>
        </w:rPr>
        <w:fldChar w:fldCharType="end"/>
      </w:r>
      <w:r w:rsidRPr="00FA0F55">
        <w:rPr>
          <w:lang w:val="en-US"/>
        </w:rPr>
        <w:t>, which explains the layered architecture from bottom to top</w:t>
      </w:r>
      <w:r w:rsidR="004A77E7" w:rsidRPr="00FA0F55">
        <w:rPr>
          <w:lang w:val="en-US"/>
        </w:rPr>
        <w:t xml:space="preserve"> as well as the architectural decisions and constraints in Section </w:t>
      </w:r>
      <w:r w:rsidR="004A77E7" w:rsidRPr="00FA0F55">
        <w:rPr>
          <w:lang w:val="en-US"/>
        </w:rPr>
        <w:fldChar w:fldCharType="begin"/>
      </w:r>
      <w:r w:rsidR="004A77E7" w:rsidRPr="00FA0F55">
        <w:rPr>
          <w:lang w:val="en-US"/>
        </w:rPr>
        <w:instrText xml:space="preserve"> REF _Ref69736036 \r \h </w:instrText>
      </w:r>
      <w:r w:rsidR="00ED73F0" w:rsidRPr="00FA0F55">
        <w:rPr>
          <w:lang w:val="en-US"/>
        </w:rPr>
        <w:instrText xml:space="preserve"> \* MERGEFORMAT </w:instrText>
      </w:r>
      <w:r w:rsidR="004A77E7" w:rsidRPr="00FA0F55">
        <w:rPr>
          <w:lang w:val="en-US"/>
        </w:rPr>
      </w:r>
      <w:r w:rsidR="004A77E7" w:rsidRPr="00FA0F55">
        <w:rPr>
          <w:lang w:val="en-US"/>
        </w:rPr>
        <w:fldChar w:fldCharType="separate"/>
      </w:r>
      <w:r w:rsidR="00C62E87">
        <w:rPr>
          <w:lang w:val="en-US"/>
        </w:rPr>
        <w:t>4</w:t>
      </w:r>
      <w:r w:rsidR="004A77E7" w:rsidRPr="00FA0F55">
        <w:rPr>
          <w:lang w:val="en-US"/>
        </w:rPr>
        <w:fldChar w:fldCharType="end"/>
      </w:r>
      <w:r w:rsidRPr="00FA0F55">
        <w:rPr>
          <w:lang w:val="en-US"/>
        </w:rPr>
        <w:t>.</w:t>
      </w:r>
      <w:r w:rsidR="00DB449F" w:rsidRPr="00FA0F55">
        <w:rPr>
          <w:lang w:val="en-US"/>
        </w:rPr>
        <w:t xml:space="preserve"> Potentially, also Section </w:t>
      </w:r>
      <w:r w:rsidR="00DB449F" w:rsidRPr="00FA0F55">
        <w:rPr>
          <w:lang w:val="en-US"/>
        </w:rPr>
        <w:fldChar w:fldCharType="begin"/>
      </w:r>
      <w:r w:rsidR="00DB449F" w:rsidRPr="00FA0F55">
        <w:rPr>
          <w:lang w:val="en-US"/>
        </w:rPr>
        <w:instrText xml:space="preserve"> REF _Ref78294766 \r \h  \* MERGEFORMAT </w:instrText>
      </w:r>
      <w:r w:rsidR="00DB449F" w:rsidRPr="00FA0F55">
        <w:rPr>
          <w:lang w:val="en-US"/>
        </w:rPr>
      </w:r>
      <w:r w:rsidR="00DB449F" w:rsidRPr="00FA0F55">
        <w:rPr>
          <w:lang w:val="en-US"/>
        </w:rPr>
        <w:fldChar w:fldCharType="separate"/>
      </w:r>
      <w:r w:rsidR="00C62E87">
        <w:rPr>
          <w:lang w:val="en-US"/>
        </w:rPr>
        <w:t>2</w:t>
      </w:r>
      <w:r w:rsidR="00DB449F" w:rsidRPr="00FA0F55">
        <w:rPr>
          <w:lang w:val="en-US"/>
        </w:rPr>
        <w:fldChar w:fldCharType="end"/>
      </w:r>
      <w:r w:rsidR="00DB449F" w:rsidRPr="00FA0F55">
        <w:rPr>
          <w:lang w:val="en-US"/>
        </w:rPr>
        <w:t xml:space="preserve"> is helpful regarding the utilized tooling and the basic technical decisions as helpful background.</w:t>
      </w:r>
    </w:p>
    <w:p w14:paraId="4067FB9C" w14:textId="32B6D986" w:rsidR="00955E10" w:rsidRPr="00FA0F55" w:rsidRDefault="00E22100" w:rsidP="007245E8">
      <w:pPr>
        <w:pStyle w:val="ListParagraph"/>
        <w:numPr>
          <w:ilvl w:val="0"/>
          <w:numId w:val="52"/>
        </w:numPr>
        <w:jc w:val="both"/>
        <w:rPr>
          <w:lang w:val="en-US"/>
        </w:rPr>
      </w:pPr>
      <w:r w:rsidRPr="00FA0F55">
        <w:rPr>
          <w:b/>
          <w:lang w:val="en-US"/>
        </w:rPr>
        <w:t>Users</w:t>
      </w:r>
      <w:r w:rsidR="003A112E" w:rsidRPr="00FA0F55">
        <w:rPr>
          <w:lang w:val="en-US"/>
        </w:rPr>
        <w:t xml:space="preserve">, who want to </w:t>
      </w:r>
      <w:r w:rsidR="003A112E" w:rsidRPr="00FA0F55">
        <w:rPr>
          <w:b/>
          <w:lang w:val="en-US"/>
        </w:rPr>
        <w:t>install the platform</w:t>
      </w:r>
      <w:r w:rsidR="003A112E" w:rsidRPr="00FA0F55">
        <w:rPr>
          <w:lang w:val="en-US"/>
        </w:rPr>
        <w:t xml:space="preserve"> and do first steps are adviced to start </w:t>
      </w:r>
      <w:r w:rsidR="006D7A5F">
        <w:rPr>
          <w:lang w:val="en-US"/>
        </w:rPr>
        <w:t xml:space="preserve">with the github online documentation and may then turn for background to </w:t>
      </w:r>
      <w:r w:rsidR="003A112E" w:rsidRPr="00FA0F55">
        <w:rPr>
          <w:lang w:val="en-US"/>
        </w:rPr>
        <w:t>Section</w:t>
      </w:r>
      <w:r w:rsidR="006D7A5F">
        <w:rPr>
          <w:lang w:val="en-US"/>
        </w:rPr>
        <w:t>s</w:t>
      </w:r>
      <w:r w:rsidR="003A112E" w:rsidRPr="00FA0F55">
        <w:rPr>
          <w:lang w:val="en-US"/>
        </w:rPr>
        <w:t xml:space="preserve"> </w:t>
      </w:r>
      <w:r w:rsidR="003A112E" w:rsidRPr="00FA0F55">
        <w:rPr>
          <w:lang w:val="en-US"/>
        </w:rPr>
        <w:fldChar w:fldCharType="begin"/>
      </w:r>
      <w:r w:rsidR="003A112E" w:rsidRPr="00FA0F55">
        <w:rPr>
          <w:lang w:val="en-US"/>
        </w:rPr>
        <w:instrText xml:space="preserve"> REF _Ref77928370 \r \h </w:instrText>
      </w:r>
      <w:r w:rsidR="00ED73F0" w:rsidRPr="00FA0F55">
        <w:rPr>
          <w:lang w:val="en-US"/>
        </w:rPr>
        <w:instrText xml:space="preserve"> \* MERGEFORMAT </w:instrText>
      </w:r>
      <w:r w:rsidR="003A112E" w:rsidRPr="00FA0F55">
        <w:rPr>
          <w:lang w:val="en-US"/>
        </w:rPr>
      </w:r>
      <w:r w:rsidR="003A112E" w:rsidRPr="00FA0F55">
        <w:rPr>
          <w:lang w:val="en-US"/>
        </w:rPr>
        <w:fldChar w:fldCharType="separate"/>
      </w:r>
      <w:r w:rsidR="00C62E87">
        <w:rPr>
          <w:lang w:val="en-US"/>
        </w:rPr>
        <w:t>7.2</w:t>
      </w:r>
      <w:r w:rsidR="003A112E" w:rsidRPr="00FA0F55">
        <w:rPr>
          <w:lang w:val="en-US"/>
        </w:rPr>
        <w:fldChar w:fldCharType="end"/>
      </w:r>
      <w:r w:rsidR="003A112E" w:rsidRPr="00FA0F55">
        <w:rPr>
          <w:lang w:val="en-US"/>
        </w:rPr>
        <w:t xml:space="preserve"> </w:t>
      </w:r>
      <w:r w:rsidR="006D7A5F">
        <w:rPr>
          <w:lang w:val="en-US"/>
        </w:rPr>
        <w:t xml:space="preserve">- </w:t>
      </w:r>
      <w:r w:rsidR="006D7A5F">
        <w:rPr>
          <w:lang w:val="en-US"/>
        </w:rPr>
        <w:fldChar w:fldCharType="begin"/>
      </w:r>
      <w:r w:rsidR="006D7A5F">
        <w:rPr>
          <w:lang w:val="en-US"/>
        </w:rPr>
        <w:instrText xml:space="preserve"> REF _Ref133572362 \r \h </w:instrText>
      </w:r>
      <w:r w:rsidR="006D7A5F">
        <w:rPr>
          <w:lang w:val="en-US"/>
        </w:rPr>
      </w:r>
      <w:r w:rsidR="006D7A5F">
        <w:rPr>
          <w:lang w:val="en-US"/>
        </w:rPr>
        <w:fldChar w:fldCharType="separate"/>
      </w:r>
      <w:r w:rsidR="00C62E87">
        <w:rPr>
          <w:lang w:val="en-US"/>
        </w:rPr>
        <w:t>7.5</w:t>
      </w:r>
      <w:r w:rsidR="006D7A5F">
        <w:rPr>
          <w:lang w:val="en-US"/>
        </w:rPr>
        <w:fldChar w:fldCharType="end"/>
      </w:r>
      <w:r w:rsidR="003A112E" w:rsidRPr="00FA0F55">
        <w:rPr>
          <w:lang w:val="en-US"/>
        </w:rPr>
        <w:t xml:space="preserve">. For first steps in configuring the platform or for creating applications on model-level, we recommend </w:t>
      </w:r>
      <w:r w:rsidR="00547013">
        <w:rPr>
          <w:lang w:val="en-US"/>
        </w:rPr>
        <w:t xml:space="preserve">the online documentation on modeling concepts and properties as well as </w:t>
      </w:r>
      <w:r w:rsidR="003A112E" w:rsidRPr="00FA0F55">
        <w:rPr>
          <w:lang w:val="en-US"/>
        </w:rPr>
        <w:t xml:space="preserve">Section </w:t>
      </w:r>
      <w:r w:rsidR="003A112E" w:rsidRPr="00FA0F55">
        <w:rPr>
          <w:lang w:val="en-US"/>
        </w:rPr>
        <w:fldChar w:fldCharType="begin"/>
      </w:r>
      <w:r w:rsidR="003A112E" w:rsidRPr="00FA0F55">
        <w:rPr>
          <w:lang w:val="en-US"/>
        </w:rPr>
        <w:instrText xml:space="preserve"> REF _Ref69735914 \r \h </w:instrText>
      </w:r>
      <w:r w:rsidR="00ED73F0" w:rsidRPr="00FA0F55">
        <w:rPr>
          <w:lang w:val="en-US"/>
        </w:rPr>
        <w:instrText xml:space="preserve"> \* MERGEFORMAT </w:instrText>
      </w:r>
      <w:r w:rsidR="003A112E" w:rsidRPr="00FA0F55">
        <w:rPr>
          <w:lang w:val="en-US"/>
        </w:rPr>
      </w:r>
      <w:r w:rsidR="003A112E" w:rsidRPr="00FA0F55">
        <w:rPr>
          <w:lang w:val="en-US"/>
        </w:rPr>
        <w:fldChar w:fldCharType="separate"/>
      </w:r>
      <w:r w:rsidR="00C62E87">
        <w:rPr>
          <w:lang w:val="en-US"/>
        </w:rPr>
        <w:t>6</w:t>
      </w:r>
      <w:r w:rsidR="003A112E" w:rsidRPr="00FA0F55">
        <w:rPr>
          <w:lang w:val="en-US"/>
        </w:rPr>
        <w:fldChar w:fldCharType="end"/>
      </w:r>
      <w:r w:rsidR="00547013">
        <w:rPr>
          <w:lang w:val="en-US"/>
        </w:rPr>
        <w:t xml:space="preserve"> as background</w:t>
      </w:r>
      <w:r w:rsidR="003A112E" w:rsidRPr="00FA0F55">
        <w:rPr>
          <w:lang w:val="en-US"/>
        </w:rPr>
        <w:t xml:space="preserve">. </w:t>
      </w:r>
      <w:r w:rsidR="00A22528" w:rsidRPr="00FA0F55">
        <w:rPr>
          <w:lang w:val="en-US"/>
        </w:rPr>
        <w:t>Please consider that at its heart, the platform is a distributed system and requires certain programs running on the nodes that shall perform application tasks. Depending on your installation, different user permissions also for installing programming language libraries may have to be considered.</w:t>
      </w:r>
      <w:r w:rsidR="003A112E" w:rsidRPr="00FA0F55">
        <w:rPr>
          <w:lang w:val="en-US"/>
        </w:rPr>
        <w:t xml:space="preserve"> </w:t>
      </w:r>
    </w:p>
    <w:p w14:paraId="28D8BB51" w14:textId="49D397BE" w:rsidR="00CC2FE1" w:rsidRPr="00FA0F55" w:rsidRDefault="00CC2FE1" w:rsidP="007245E8">
      <w:pPr>
        <w:pStyle w:val="ListParagraph"/>
        <w:numPr>
          <w:ilvl w:val="0"/>
          <w:numId w:val="52"/>
        </w:numPr>
        <w:jc w:val="both"/>
        <w:rPr>
          <w:lang w:val="en-US"/>
        </w:rPr>
      </w:pPr>
      <w:r w:rsidRPr="00FA0F55">
        <w:rPr>
          <w:b/>
          <w:lang w:val="en-US"/>
        </w:rPr>
        <w:t>Users</w:t>
      </w:r>
      <w:r w:rsidRPr="00FA0F55">
        <w:rPr>
          <w:lang w:val="en-US"/>
        </w:rPr>
        <w:t>, who want to create</w:t>
      </w:r>
      <w:r w:rsidRPr="00FA0F55">
        <w:rPr>
          <w:b/>
          <w:lang w:val="en-US"/>
        </w:rPr>
        <w:t xml:space="preserve"> own applications</w:t>
      </w:r>
      <w:r w:rsidRPr="00FA0F55">
        <w:rPr>
          <w:lang w:val="en-US"/>
        </w:rPr>
        <w:t>, are adviced to</w:t>
      </w:r>
      <w:r w:rsidRPr="00FA0F55">
        <w:rPr>
          <w:b/>
          <w:lang w:val="en-US"/>
        </w:rPr>
        <w:t xml:space="preserve"> </w:t>
      </w:r>
      <w:r w:rsidRPr="00FA0F55">
        <w:rPr>
          <w:lang w:val="en-US"/>
        </w:rPr>
        <w:t>read</w:t>
      </w:r>
      <w:r w:rsidR="000138CD">
        <w:rPr>
          <w:lang w:val="en-US"/>
        </w:rPr>
        <w:t xml:space="preserve"> the online documentation on modeling concepts and properties as well as</w:t>
      </w:r>
      <w:r w:rsidRPr="00FA0F55">
        <w:rPr>
          <w:lang w:val="en-US"/>
        </w:rPr>
        <w:t xml:space="preserve"> Sections </w:t>
      </w:r>
      <w:r w:rsidRPr="00FA0F55">
        <w:rPr>
          <w:lang w:val="en-US"/>
        </w:rPr>
        <w:fldChar w:fldCharType="begin"/>
      </w:r>
      <w:r w:rsidRPr="00FA0F55">
        <w:rPr>
          <w:lang w:val="en-US"/>
        </w:rPr>
        <w:instrText xml:space="preserve"> REF _Ref101369004 \r \h  \* MERGEFORMAT </w:instrText>
      </w:r>
      <w:r w:rsidRPr="00FA0F55">
        <w:rPr>
          <w:lang w:val="en-US"/>
        </w:rPr>
      </w:r>
      <w:r w:rsidRPr="00FA0F55">
        <w:rPr>
          <w:lang w:val="en-US"/>
        </w:rPr>
        <w:fldChar w:fldCharType="separate"/>
      </w:r>
      <w:r w:rsidR="00C62E87">
        <w:rPr>
          <w:lang w:val="en-US"/>
        </w:rPr>
        <w:t>6.8</w:t>
      </w:r>
      <w:r w:rsidRPr="00FA0F55">
        <w:rPr>
          <w:lang w:val="en-US"/>
        </w:rPr>
        <w:fldChar w:fldCharType="end"/>
      </w:r>
      <w:r w:rsidRPr="00FA0F55">
        <w:rPr>
          <w:lang w:val="en-US"/>
        </w:rPr>
        <w:t xml:space="preserve">, </w:t>
      </w:r>
      <w:r w:rsidRPr="00FA0F55">
        <w:rPr>
          <w:lang w:val="en-US"/>
        </w:rPr>
        <w:fldChar w:fldCharType="begin"/>
      </w:r>
      <w:r w:rsidRPr="00FA0F55">
        <w:rPr>
          <w:lang w:val="en-US"/>
        </w:rPr>
        <w:instrText xml:space="preserve"> REF _Ref110940416 \r \h  \* MERGEFORMAT </w:instrText>
      </w:r>
      <w:r w:rsidRPr="00FA0F55">
        <w:rPr>
          <w:lang w:val="en-US"/>
        </w:rPr>
      </w:r>
      <w:r w:rsidRPr="00FA0F55">
        <w:rPr>
          <w:lang w:val="en-US"/>
        </w:rPr>
        <w:fldChar w:fldCharType="separate"/>
      </w:r>
      <w:r w:rsidR="00C62E87">
        <w:rPr>
          <w:lang w:val="en-US"/>
        </w:rPr>
        <w:t>6.9</w:t>
      </w:r>
      <w:r w:rsidRPr="00FA0F55">
        <w:rPr>
          <w:lang w:val="en-US"/>
        </w:rPr>
        <w:fldChar w:fldCharType="end"/>
      </w:r>
      <w:r w:rsidRPr="00FA0F55">
        <w:rPr>
          <w:lang w:val="en-US"/>
        </w:rPr>
        <w:t xml:space="preserve">, and </w:t>
      </w:r>
      <w:r w:rsidRPr="00FA0F55">
        <w:rPr>
          <w:lang w:val="en-US"/>
        </w:rPr>
        <w:fldChar w:fldCharType="begin"/>
      </w:r>
      <w:r w:rsidRPr="00FA0F55">
        <w:rPr>
          <w:lang w:val="en-US"/>
        </w:rPr>
        <w:instrText xml:space="preserve"> REF _Ref111448857 \r \h  \* MERGEFORMAT </w:instrText>
      </w:r>
      <w:r w:rsidRPr="00FA0F55">
        <w:rPr>
          <w:lang w:val="en-US"/>
        </w:rPr>
      </w:r>
      <w:r w:rsidRPr="00FA0F55">
        <w:rPr>
          <w:lang w:val="en-US"/>
        </w:rPr>
        <w:fldChar w:fldCharType="separate"/>
      </w:r>
      <w:r w:rsidR="00C62E87">
        <w:rPr>
          <w:lang w:val="en-US"/>
        </w:rPr>
        <w:t>6.10</w:t>
      </w:r>
      <w:r w:rsidRPr="00FA0F55">
        <w:rPr>
          <w:lang w:val="en-US"/>
        </w:rPr>
        <w:fldChar w:fldCharType="end"/>
      </w:r>
      <w:r w:rsidRPr="00FA0F55">
        <w:rPr>
          <w:lang w:val="en-US"/>
        </w:rPr>
        <w:t>. If you are also responsible for</w:t>
      </w:r>
      <w:r w:rsidR="00E84C4E" w:rsidRPr="00FA0F55">
        <w:rPr>
          <w:lang w:val="en-US"/>
        </w:rPr>
        <w:t xml:space="preserve"> (your own) software installations on your computer(s)</w:t>
      </w:r>
      <w:r w:rsidRPr="00FA0F55">
        <w:rPr>
          <w:lang w:val="en-US"/>
        </w:rPr>
        <w:t xml:space="preserve">, please </w:t>
      </w:r>
      <w:r w:rsidR="00731845" w:rsidRPr="00FA0F55">
        <w:rPr>
          <w:lang w:val="en-US"/>
        </w:rPr>
        <w:t xml:space="preserve">take </w:t>
      </w:r>
      <w:r w:rsidRPr="00FA0F55">
        <w:rPr>
          <w:lang w:val="en-US"/>
        </w:rPr>
        <w:t xml:space="preserve">the reading flow for installing the platform </w:t>
      </w:r>
      <w:r w:rsidR="00731845" w:rsidRPr="00FA0F55">
        <w:rPr>
          <w:lang w:val="en-US"/>
        </w:rPr>
        <w:t>into account</w:t>
      </w:r>
      <w:r w:rsidRPr="00FA0F55">
        <w:rPr>
          <w:lang w:val="en-US"/>
        </w:rPr>
        <w:t>.</w:t>
      </w:r>
    </w:p>
    <w:p w14:paraId="038871B5" w14:textId="53209141" w:rsidR="00E22100" w:rsidRPr="00FA0F55" w:rsidRDefault="00955E10" w:rsidP="007245E8">
      <w:pPr>
        <w:pStyle w:val="ListParagraph"/>
        <w:numPr>
          <w:ilvl w:val="0"/>
          <w:numId w:val="52"/>
        </w:numPr>
        <w:jc w:val="both"/>
        <w:rPr>
          <w:lang w:val="en-US"/>
        </w:rPr>
      </w:pPr>
      <w:r w:rsidRPr="00FA0F55">
        <w:rPr>
          <w:b/>
          <w:lang w:val="en-US"/>
        </w:rPr>
        <w:t>Users</w:t>
      </w:r>
      <w:r w:rsidRPr="00FA0F55">
        <w:rPr>
          <w:lang w:val="en-US"/>
        </w:rPr>
        <w:t>, who want to use the</w:t>
      </w:r>
      <w:r w:rsidRPr="00FA0F55">
        <w:rPr>
          <w:b/>
          <w:lang w:val="en-US"/>
        </w:rPr>
        <w:t xml:space="preserve"> graphical </w:t>
      </w:r>
      <w:r w:rsidR="005064DD" w:rsidRPr="00FA0F55">
        <w:rPr>
          <w:b/>
          <w:lang w:val="en-US"/>
        </w:rPr>
        <w:t xml:space="preserve">management </w:t>
      </w:r>
      <w:r w:rsidRPr="00FA0F55">
        <w:rPr>
          <w:b/>
          <w:lang w:val="en-US"/>
        </w:rPr>
        <w:t>user interface</w:t>
      </w:r>
      <w:r w:rsidRPr="00FA0F55">
        <w:rPr>
          <w:lang w:val="en-US"/>
        </w:rPr>
        <w:t xml:space="preserve">, we recommend the </w:t>
      </w:r>
      <w:r w:rsidR="00681560">
        <w:rPr>
          <w:lang w:val="en-US"/>
        </w:rPr>
        <w:t xml:space="preserve">github online documentation for </w:t>
      </w:r>
      <w:r w:rsidRPr="00FA0F55">
        <w:rPr>
          <w:lang w:val="en-US"/>
        </w:rPr>
        <w:t>platform installation</w:t>
      </w:r>
      <w:r w:rsidR="005064DD" w:rsidRPr="00FA0F55">
        <w:rPr>
          <w:lang w:val="en-US"/>
        </w:rPr>
        <w:t xml:space="preserve"> </w:t>
      </w:r>
      <w:r w:rsidR="00681560">
        <w:rPr>
          <w:lang w:val="en-US"/>
        </w:rPr>
        <w:t xml:space="preserve">and modeling concepts as well as </w:t>
      </w:r>
      <w:r w:rsidR="005064DD" w:rsidRPr="00FA0F55">
        <w:rPr>
          <w:lang w:val="en-US"/>
        </w:rPr>
        <w:t xml:space="preserve">Section </w:t>
      </w:r>
      <w:r w:rsidR="005064DD" w:rsidRPr="00FA0F55">
        <w:rPr>
          <w:lang w:val="en-US"/>
        </w:rPr>
        <w:fldChar w:fldCharType="begin"/>
      </w:r>
      <w:r w:rsidR="005064DD" w:rsidRPr="00FA0F55">
        <w:rPr>
          <w:lang w:val="en-US"/>
        </w:rPr>
        <w:instrText xml:space="preserve"> REF _Ref57897652 \r \h  \* MERGEFORMAT </w:instrText>
      </w:r>
      <w:r w:rsidR="005064DD" w:rsidRPr="00FA0F55">
        <w:rPr>
          <w:lang w:val="en-US"/>
        </w:rPr>
      </w:r>
      <w:r w:rsidR="005064DD" w:rsidRPr="00FA0F55">
        <w:rPr>
          <w:lang w:val="en-US"/>
        </w:rPr>
        <w:fldChar w:fldCharType="separate"/>
      </w:r>
      <w:r w:rsidR="00C62E87">
        <w:rPr>
          <w:lang w:val="en-US"/>
        </w:rPr>
        <w:t>7.4</w:t>
      </w:r>
      <w:r w:rsidR="005064DD" w:rsidRPr="00FA0F55">
        <w:rPr>
          <w:lang w:val="en-US"/>
        </w:rPr>
        <w:fldChar w:fldCharType="end"/>
      </w:r>
      <w:r w:rsidR="005064DD" w:rsidRPr="00FA0F55">
        <w:rPr>
          <w:lang w:val="en-US"/>
        </w:rPr>
        <w:t xml:space="preserve"> </w:t>
      </w:r>
      <w:r w:rsidR="00681560">
        <w:rPr>
          <w:lang w:val="en-US"/>
        </w:rPr>
        <w:t xml:space="preserve">and </w:t>
      </w:r>
      <w:r w:rsidR="005064DD" w:rsidRPr="00FA0F55">
        <w:rPr>
          <w:lang w:val="en-US"/>
        </w:rPr>
        <w:t>the modeling basics from</w:t>
      </w:r>
      <w:r w:rsidR="005064DD" w:rsidRPr="00FA0F55">
        <w:rPr>
          <w:b/>
          <w:lang w:val="en-US"/>
        </w:rPr>
        <w:t xml:space="preserve"> </w:t>
      </w:r>
      <w:r w:rsidR="005064DD" w:rsidRPr="00FA0F55">
        <w:rPr>
          <w:lang w:val="en-US"/>
        </w:rPr>
        <w:t xml:space="preserve">Section </w:t>
      </w:r>
      <w:r w:rsidR="005064DD" w:rsidRPr="00FA0F55">
        <w:rPr>
          <w:lang w:val="en-US"/>
        </w:rPr>
        <w:fldChar w:fldCharType="begin"/>
      </w:r>
      <w:r w:rsidR="005064DD" w:rsidRPr="00FA0F55">
        <w:rPr>
          <w:lang w:val="en-US"/>
        </w:rPr>
        <w:instrText xml:space="preserve"> REF _Ref69735914 \r \h </w:instrText>
      </w:r>
      <w:r w:rsidR="00ED73F0" w:rsidRPr="00FA0F55">
        <w:rPr>
          <w:lang w:val="en-US"/>
        </w:rPr>
        <w:instrText xml:space="preserve"> \* MERGEFORMAT </w:instrText>
      </w:r>
      <w:r w:rsidR="005064DD" w:rsidRPr="00FA0F55">
        <w:rPr>
          <w:lang w:val="en-US"/>
        </w:rPr>
      </w:r>
      <w:r w:rsidR="005064DD" w:rsidRPr="00FA0F55">
        <w:rPr>
          <w:lang w:val="en-US"/>
        </w:rPr>
        <w:fldChar w:fldCharType="separate"/>
      </w:r>
      <w:r w:rsidR="00C62E87">
        <w:rPr>
          <w:lang w:val="en-US"/>
        </w:rPr>
        <w:t>6</w:t>
      </w:r>
      <w:r w:rsidR="005064DD" w:rsidRPr="00FA0F55">
        <w:rPr>
          <w:lang w:val="en-US"/>
        </w:rPr>
        <w:fldChar w:fldCharType="end"/>
      </w:r>
      <w:r w:rsidR="005064DD" w:rsidRPr="00FA0F55">
        <w:rPr>
          <w:lang w:val="en-US"/>
        </w:rPr>
        <w:t xml:space="preserve">, in particular Section </w:t>
      </w:r>
      <w:r w:rsidR="005064DD" w:rsidRPr="00FA0F55">
        <w:rPr>
          <w:lang w:val="en-US"/>
        </w:rPr>
        <w:fldChar w:fldCharType="begin"/>
      </w:r>
      <w:r w:rsidR="005064DD" w:rsidRPr="00FA0F55">
        <w:rPr>
          <w:lang w:val="en-US"/>
        </w:rPr>
        <w:instrText xml:space="preserve"> REF _Ref143412808 \r \h </w:instrText>
      </w:r>
      <w:r w:rsidR="00ED73F0" w:rsidRPr="00FA0F55">
        <w:rPr>
          <w:lang w:val="en-US"/>
        </w:rPr>
        <w:instrText xml:space="preserve"> \* MERGEFORMAT </w:instrText>
      </w:r>
      <w:r w:rsidR="005064DD" w:rsidRPr="00FA0F55">
        <w:rPr>
          <w:lang w:val="en-US"/>
        </w:rPr>
      </w:r>
      <w:r w:rsidR="005064DD" w:rsidRPr="00FA0F55">
        <w:rPr>
          <w:lang w:val="en-US"/>
        </w:rPr>
        <w:fldChar w:fldCharType="separate"/>
      </w:r>
      <w:r w:rsidR="00C62E87">
        <w:rPr>
          <w:lang w:val="en-US"/>
        </w:rPr>
        <w:t>6.4</w:t>
      </w:r>
      <w:r w:rsidR="005064DD" w:rsidRPr="00FA0F55">
        <w:rPr>
          <w:lang w:val="en-US"/>
        </w:rPr>
        <w:fldChar w:fldCharType="end"/>
      </w:r>
      <w:r w:rsidR="00681560">
        <w:rPr>
          <w:lang w:val="en-US"/>
        </w:rPr>
        <w:t xml:space="preserve">. Further, </w:t>
      </w:r>
      <w:r w:rsidR="005064DD" w:rsidRPr="00FA0F55">
        <w:rPr>
          <w:lang w:val="en-US"/>
        </w:rPr>
        <w:t xml:space="preserve">the overview of the user interface in Section </w:t>
      </w:r>
      <w:r w:rsidR="005064DD" w:rsidRPr="00FA0F55">
        <w:rPr>
          <w:lang w:val="en-US"/>
        </w:rPr>
        <w:fldChar w:fldCharType="begin"/>
      </w:r>
      <w:r w:rsidR="005064DD" w:rsidRPr="00FA0F55">
        <w:rPr>
          <w:lang w:val="en-US"/>
        </w:rPr>
        <w:instrText xml:space="preserve"> REF _Ref101352799 \r \h </w:instrText>
      </w:r>
      <w:r w:rsidR="00ED73F0" w:rsidRPr="00FA0F55">
        <w:rPr>
          <w:lang w:val="en-US"/>
        </w:rPr>
        <w:instrText xml:space="preserve"> \* MERGEFORMAT </w:instrText>
      </w:r>
      <w:r w:rsidR="005064DD" w:rsidRPr="00FA0F55">
        <w:rPr>
          <w:lang w:val="en-US"/>
        </w:rPr>
      </w:r>
      <w:r w:rsidR="005064DD" w:rsidRPr="00FA0F55">
        <w:rPr>
          <w:lang w:val="en-US"/>
        </w:rPr>
        <w:fldChar w:fldCharType="separate"/>
      </w:r>
      <w:r w:rsidR="00C62E87">
        <w:rPr>
          <w:lang w:val="en-US"/>
        </w:rPr>
        <w:t>3.12</w:t>
      </w:r>
      <w:r w:rsidR="005064DD" w:rsidRPr="00FA0F55">
        <w:rPr>
          <w:lang w:val="en-US"/>
        </w:rPr>
        <w:fldChar w:fldCharType="end"/>
      </w:r>
      <w:r w:rsidR="00681560">
        <w:rPr>
          <w:lang w:val="en-US"/>
        </w:rPr>
        <w:t xml:space="preserve"> is recommended</w:t>
      </w:r>
      <w:r w:rsidR="005064DD" w:rsidRPr="00FA0F55">
        <w:rPr>
          <w:lang w:val="en-US"/>
        </w:rPr>
        <w:t>.</w:t>
      </w:r>
    </w:p>
    <w:p w14:paraId="1B97DD61" w14:textId="0C92E0B5" w:rsidR="00E22100" w:rsidRPr="00FA0F55" w:rsidRDefault="00E22100" w:rsidP="007245E8">
      <w:pPr>
        <w:pStyle w:val="ListParagraph"/>
        <w:numPr>
          <w:ilvl w:val="0"/>
          <w:numId w:val="52"/>
        </w:numPr>
        <w:jc w:val="both"/>
        <w:rPr>
          <w:lang w:val="en-US"/>
        </w:rPr>
      </w:pPr>
      <w:r w:rsidRPr="00FA0F55">
        <w:rPr>
          <w:b/>
          <w:lang w:val="en-US"/>
        </w:rPr>
        <w:t>Developers</w:t>
      </w:r>
      <w:r w:rsidR="00792386" w:rsidRPr="00FA0F55">
        <w:rPr>
          <w:b/>
          <w:lang w:val="en-US"/>
        </w:rPr>
        <w:t xml:space="preserve"> for services and connectors</w:t>
      </w:r>
      <w:r w:rsidR="00792386" w:rsidRPr="00FA0F55">
        <w:rPr>
          <w:lang w:val="en-US"/>
        </w:rPr>
        <w:t xml:space="preserve"> shall know the platform architecture basics, i.e., Section </w:t>
      </w:r>
      <w:r w:rsidR="00792386" w:rsidRPr="00FA0F55">
        <w:rPr>
          <w:lang w:val="en-US"/>
        </w:rPr>
        <w:fldChar w:fldCharType="begin"/>
      </w:r>
      <w:r w:rsidR="00792386" w:rsidRPr="00FA0F55">
        <w:rPr>
          <w:lang w:val="en-US"/>
        </w:rPr>
        <w:instrText xml:space="preserve"> REF _Ref58848700 \r \h </w:instrText>
      </w:r>
      <w:r w:rsidR="00ED73F0" w:rsidRPr="00FA0F55">
        <w:rPr>
          <w:lang w:val="en-US"/>
        </w:rPr>
        <w:instrText xml:space="preserve"> \* MERGEFORMAT </w:instrText>
      </w:r>
      <w:r w:rsidR="00792386" w:rsidRPr="00FA0F55">
        <w:rPr>
          <w:lang w:val="en-US"/>
        </w:rPr>
      </w:r>
      <w:r w:rsidR="00792386" w:rsidRPr="00FA0F55">
        <w:rPr>
          <w:lang w:val="en-US"/>
        </w:rPr>
        <w:fldChar w:fldCharType="separate"/>
      </w:r>
      <w:r w:rsidR="00C62E87">
        <w:rPr>
          <w:lang w:val="en-US"/>
        </w:rPr>
        <w:t>3.3</w:t>
      </w:r>
      <w:r w:rsidR="00792386" w:rsidRPr="00FA0F55">
        <w:rPr>
          <w:lang w:val="en-US"/>
        </w:rPr>
        <w:fldChar w:fldCharType="end"/>
      </w:r>
      <w:r w:rsidR="00792386" w:rsidRPr="00FA0F55">
        <w:rPr>
          <w:lang w:val="en-US"/>
        </w:rPr>
        <w:t>-</w:t>
      </w:r>
      <w:r w:rsidR="00792386" w:rsidRPr="00FA0F55">
        <w:rPr>
          <w:lang w:val="en-US"/>
        </w:rPr>
        <w:fldChar w:fldCharType="begin"/>
      </w:r>
      <w:r w:rsidR="00792386" w:rsidRPr="00FA0F55">
        <w:rPr>
          <w:lang w:val="en-US"/>
        </w:rPr>
        <w:instrText xml:space="preserve"> REF _Ref57198482 \r \h </w:instrText>
      </w:r>
      <w:r w:rsidR="00ED73F0" w:rsidRPr="00FA0F55">
        <w:rPr>
          <w:lang w:val="en-US"/>
        </w:rPr>
        <w:instrText xml:space="preserve"> \* MERGEFORMAT </w:instrText>
      </w:r>
      <w:r w:rsidR="00792386" w:rsidRPr="00FA0F55">
        <w:rPr>
          <w:lang w:val="en-US"/>
        </w:rPr>
      </w:r>
      <w:r w:rsidR="00792386" w:rsidRPr="00FA0F55">
        <w:rPr>
          <w:lang w:val="en-US"/>
        </w:rPr>
        <w:fldChar w:fldCharType="separate"/>
      </w:r>
      <w:r w:rsidR="00C62E87">
        <w:rPr>
          <w:lang w:val="en-US"/>
        </w:rPr>
        <w:t>3.5</w:t>
      </w:r>
      <w:r w:rsidR="00792386" w:rsidRPr="00FA0F55">
        <w:rPr>
          <w:lang w:val="en-US"/>
        </w:rPr>
        <w:fldChar w:fldCharType="end"/>
      </w:r>
      <w:r w:rsidR="00792386" w:rsidRPr="00FA0F55">
        <w:rPr>
          <w:lang w:val="en-US"/>
        </w:rPr>
        <w:t xml:space="preserve"> as well as how to develop applications, in particular for testing, i.e., Section </w:t>
      </w:r>
      <w:r w:rsidR="00792386" w:rsidRPr="00FA0F55">
        <w:rPr>
          <w:lang w:val="en-US"/>
        </w:rPr>
        <w:fldChar w:fldCharType="begin"/>
      </w:r>
      <w:r w:rsidR="00792386" w:rsidRPr="00FA0F55">
        <w:rPr>
          <w:lang w:val="en-US"/>
        </w:rPr>
        <w:instrText xml:space="preserve"> REF _Ref69735914 \r \h </w:instrText>
      </w:r>
      <w:r w:rsidR="00ED73F0" w:rsidRPr="00FA0F55">
        <w:rPr>
          <w:lang w:val="en-US"/>
        </w:rPr>
        <w:instrText xml:space="preserve"> \* MERGEFORMAT </w:instrText>
      </w:r>
      <w:r w:rsidR="00792386" w:rsidRPr="00FA0F55">
        <w:rPr>
          <w:lang w:val="en-US"/>
        </w:rPr>
      </w:r>
      <w:r w:rsidR="00792386" w:rsidRPr="00FA0F55">
        <w:rPr>
          <w:lang w:val="en-US"/>
        </w:rPr>
        <w:fldChar w:fldCharType="separate"/>
      </w:r>
      <w:r w:rsidR="00C62E87">
        <w:rPr>
          <w:lang w:val="en-US"/>
        </w:rPr>
        <w:t>6</w:t>
      </w:r>
      <w:r w:rsidR="00792386" w:rsidRPr="00FA0F55">
        <w:rPr>
          <w:lang w:val="en-US"/>
        </w:rPr>
        <w:fldChar w:fldCharType="end"/>
      </w:r>
      <w:r w:rsidR="00792386" w:rsidRPr="00FA0F55">
        <w:rPr>
          <w:lang w:val="en-US"/>
        </w:rPr>
        <w:t xml:space="preserve"> for configuration and creating own applications.</w:t>
      </w:r>
      <w:r w:rsidR="00E0597F">
        <w:rPr>
          <w:lang w:val="en-US"/>
        </w:rPr>
        <w:t xml:space="preserve"> Further, the online documentation, the guidelines and the code documentation are relevant.</w:t>
      </w:r>
    </w:p>
    <w:p w14:paraId="0A6E7364" w14:textId="5344A903" w:rsidR="00D760BA" w:rsidRPr="003D662E" w:rsidRDefault="003501AF" w:rsidP="006B763A">
      <w:pPr>
        <w:jc w:val="both"/>
        <w:rPr>
          <w:lang w:val="en-US"/>
        </w:rPr>
      </w:pPr>
      <w:r>
        <w:rPr>
          <w:lang w:val="en-US"/>
        </w:rPr>
        <w:t>As already indicated above, w</w:t>
      </w:r>
      <w:r w:rsidR="00ED73F0" w:rsidRPr="00FA0F55">
        <w:rPr>
          <w:lang w:val="en-US"/>
        </w:rPr>
        <w:t xml:space="preserve">e </w:t>
      </w:r>
      <w:r w:rsidR="00AE4AD5" w:rsidRPr="00FA0F55">
        <w:rPr>
          <w:lang w:val="en-US"/>
        </w:rPr>
        <w:t xml:space="preserve">are about </w:t>
      </w:r>
      <w:r w:rsidR="00ED73F0" w:rsidRPr="00FA0F55">
        <w:rPr>
          <w:lang w:val="en-US"/>
        </w:rPr>
        <w:t xml:space="preserve">migrate </w:t>
      </w:r>
      <w:r w:rsidR="00AE4AD5" w:rsidRPr="00FA0F55">
        <w:rPr>
          <w:lang w:val="en-US"/>
        </w:rPr>
        <w:t>detailed</w:t>
      </w:r>
      <w:r w:rsidR="00ED73F0" w:rsidRPr="00FA0F55">
        <w:rPr>
          <w:lang w:val="en-US"/>
        </w:rPr>
        <w:t xml:space="preserve"> technical information to github, e.g., </w:t>
      </w:r>
      <w:r w:rsidR="00104087">
        <w:rPr>
          <w:lang w:val="en-US"/>
        </w:rPr>
        <w:t xml:space="preserve">besides the modeling concepts, </w:t>
      </w:r>
      <w:r w:rsidR="00ED73F0" w:rsidRPr="00FA0F55">
        <w:rPr>
          <w:lang w:val="en-US"/>
        </w:rPr>
        <w:t xml:space="preserve">the FAQ </w:t>
      </w:r>
      <w:r w:rsidR="0036648D" w:rsidRPr="00FA0F55">
        <w:rPr>
          <w:lang w:val="en-US"/>
        </w:rPr>
        <w:t xml:space="preserve">and the manual installation steps are </w:t>
      </w:r>
      <w:r w:rsidR="00ED73F0" w:rsidRPr="00FA0F55">
        <w:rPr>
          <w:lang w:val="en-US"/>
        </w:rPr>
        <w:t xml:space="preserve">now </w:t>
      </w:r>
      <w:r w:rsidR="006B763A">
        <w:rPr>
          <w:lang w:val="en-US"/>
        </w:rPr>
        <w:t xml:space="preserve">part of the online </w:t>
      </w:r>
      <w:r w:rsidR="00ED73F0" w:rsidRPr="00FA0F55">
        <w:rPr>
          <w:lang w:val="en-US"/>
        </w:rPr>
        <w:t>documentation in github</w:t>
      </w:r>
      <w:r w:rsidR="003E5714">
        <w:rPr>
          <w:rStyle w:val="FootnoteReference"/>
          <w:lang w:val="en-US"/>
        </w:rPr>
        <w:footnoteReference w:id="5"/>
      </w:r>
      <w:r w:rsidR="00ED73F0" w:rsidRPr="00FA0F55">
        <w:rPr>
          <w:lang w:val="en-US"/>
        </w:rPr>
        <w:t>.</w:t>
      </w:r>
      <w:r w:rsidR="00D760BA" w:rsidRPr="003D662E">
        <w:rPr>
          <w:lang w:val="en-US"/>
        </w:rPr>
        <w:br w:type="page"/>
      </w:r>
    </w:p>
    <w:p w14:paraId="7C09B1A3" w14:textId="19FC0389" w:rsidR="00CB1108" w:rsidRPr="003D662E" w:rsidRDefault="00CA2F6B" w:rsidP="00E45421">
      <w:pPr>
        <w:pStyle w:val="Heading1"/>
        <w:rPr>
          <w:lang w:val="en-US"/>
        </w:rPr>
      </w:pPr>
      <w:bookmarkStart w:id="15" w:name="_Ref57108673"/>
      <w:bookmarkStart w:id="16" w:name="_Ref78294766"/>
      <w:bookmarkStart w:id="17" w:name="_Toc216439629"/>
      <w:r w:rsidRPr="003D662E">
        <w:rPr>
          <w:lang w:val="en-US"/>
        </w:rPr>
        <w:lastRenderedPageBreak/>
        <w:t>Tooling</w:t>
      </w:r>
      <w:bookmarkEnd w:id="15"/>
      <w:r w:rsidR="00C3313B" w:rsidRPr="003D662E">
        <w:rPr>
          <w:lang w:val="en-US"/>
        </w:rPr>
        <w:t xml:space="preserve"> and Basic Technical Decisions</w:t>
      </w:r>
      <w:bookmarkEnd w:id="16"/>
      <w:bookmarkEnd w:id="17"/>
    </w:p>
    <w:p w14:paraId="60A6AFC9" w14:textId="57C903CB" w:rsidR="00D05D92" w:rsidRPr="003D662E" w:rsidRDefault="00D05D92" w:rsidP="00E27A5A">
      <w:pPr>
        <w:jc w:val="both"/>
        <w:rPr>
          <w:lang w:val="en-US"/>
        </w:rPr>
      </w:pPr>
      <w:r w:rsidRPr="003D662E">
        <w:rPr>
          <w:lang w:val="en-US"/>
        </w:rPr>
        <w:t>Tooling is a</w:t>
      </w:r>
      <w:r w:rsidR="00553F81" w:rsidRPr="003D662E">
        <w:rPr>
          <w:lang w:val="en-US"/>
        </w:rPr>
        <w:t>n important topic</w:t>
      </w:r>
      <w:r w:rsidRPr="003D662E">
        <w:rPr>
          <w:lang w:val="en-US"/>
        </w:rPr>
        <w:t xml:space="preserve"> </w:t>
      </w:r>
      <w:r w:rsidR="00BD007A" w:rsidRPr="003D662E">
        <w:rPr>
          <w:lang w:val="en-US"/>
        </w:rPr>
        <w:t xml:space="preserve">when </w:t>
      </w:r>
      <w:r w:rsidR="00A6202B" w:rsidRPr="003D662E">
        <w:rPr>
          <w:lang w:val="en-US"/>
        </w:rPr>
        <w:t>c</w:t>
      </w:r>
      <w:r w:rsidR="00A540E9" w:rsidRPr="003D662E">
        <w:rPr>
          <w:lang w:val="en-US"/>
        </w:rPr>
        <w:t xml:space="preserve">reating an architecture and </w:t>
      </w:r>
      <w:r w:rsidR="00BD007A" w:rsidRPr="003D662E">
        <w:rPr>
          <w:lang w:val="en-US"/>
        </w:rPr>
        <w:t xml:space="preserve">when </w:t>
      </w:r>
      <w:r w:rsidR="00A6202B" w:rsidRPr="003D662E">
        <w:rPr>
          <w:lang w:val="en-US"/>
        </w:rPr>
        <w:t>implementing it</w:t>
      </w:r>
      <w:r w:rsidR="00217299" w:rsidRPr="003D662E">
        <w:rPr>
          <w:lang w:val="en-US"/>
        </w:rPr>
        <w:t xml:space="preserve"> in terms of executable code</w:t>
      </w:r>
      <w:r w:rsidR="00A6202B" w:rsidRPr="003D662E">
        <w:rPr>
          <w:lang w:val="en-US"/>
        </w:rPr>
        <w:t>.</w:t>
      </w:r>
      <w:r w:rsidR="001B4929" w:rsidRPr="003D662E">
        <w:rPr>
          <w:lang w:val="en-US"/>
        </w:rPr>
        <w:t xml:space="preserve"> </w:t>
      </w:r>
      <w:r w:rsidR="003B5C92" w:rsidRPr="003D662E">
        <w:rPr>
          <w:lang w:val="en-US"/>
        </w:rPr>
        <w:t xml:space="preserve">In this section, we briefly describe the tooling decisions made by the involved partners, as they affect the </w:t>
      </w:r>
      <w:r w:rsidR="007F17AC" w:rsidRPr="003D662E">
        <w:rPr>
          <w:lang w:val="en-US"/>
        </w:rPr>
        <w:t xml:space="preserve">available </w:t>
      </w:r>
      <w:r w:rsidR="003B5C92" w:rsidRPr="003D662E">
        <w:rPr>
          <w:lang w:val="en-US"/>
        </w:rPr>
        <w:t>options for modeling the architecture and for realizing it.</w:t>
      </w:r>
    </w:p>
    <w:p w14:paraId="15B2E046" w14:textId="3C0C1C32" w:rsidR="00515017" w:rsidRPr="003D662E" w:rsidRDefault="005D0DA3" w:rsidP="003E28B7">
      <w:pPr>
        <w:jc w:val="both"/>
        <w:rPr>
          <w:lang w:val="en-US"/>
        </w:rPr>
      </w:pPr>
      <w:r w:rsidRPr="003D662E">
        <w:rPr>
          <w:lang w:val="en-US"/>
        </w:rPr>
        <w:t xml:space="preserve">The </w:t>
      </w:r>
      <w:r w:rsidRPr="003D662E">
        <w:rPr>
          <w:b/>
          <w:lang w:val="en-US"/>
        </w:rPr>
        <w:t>architecture</w:t>
      </w:r>
      <w:r w:rsidRPr="003D662E">
        <w:rPr>
          <w:lang w:val="en-US"/>
        </w:rPr>
        <w:t xml:space="preserve"> </w:t>
      </w:r>
      <w:r w:rsidR="00D72572" w:rsidRPr="003D662E">
        <w:rPr>
          <w:lang w:val="en-US"/>
        </w:rPr>
        <w:t xml:space="preserve">is </w:t>
      </w:r>
      <w:r w:rsidR="00D03ABA" w:rsidRPr="003D662E">
        <w:rPr>
          <w:lang w:val="en-US"/>
        </w:rPr>
        <w:t xml:space="preserve">designed </w:t>
      </w:r>
      <w:r w:rsidRPr="003D662E">
        <w:rPr>
          <w:lang w:val="en-US"/>
        </w:rPr>
        <w:t>using the Unified Modeling Language (UML) [</w:t>
      </w:r>
      <w:r w:rsidR="00D93F15">
        <w:rPr>
          <w:lang w:val="en-US"/>
        </w:rPr>
        <w:t>UML</w:t>
      </w:r>
      <w:r w:rsidRPr="003D662E">
        <w:rPr>
          <w:lang w:val="en-US"/>
        </w:rPr>
        <w:t xml:space="preserve">]. We will not </w:t>
      </w:r>
      <w:r w:rsidR="005A4851" w:rsidRPr="003D662E">
        <w:rPr>
          <w:lang w:val="en-US"/>
        </w:rPr>
        <w:t>introduce</w:t>
      </w:r>
      <w:r w:rsidR="008E594E" w:rsidRPr="003D662E">
        <w:rPr>
          <w:lang w:val="en-US"/>
        </w:rPr>
        <w:t xml:space="preserve"> UML </w:t>
      </w:r>
      <w:r w:rsidR="00DE5B1A" w:rsidRPr="003D662E">
        <w:rPr>
          <w:lang w:val="en-US"/>
        </w:rPr>
        <w:t xml:space="preserve">in this document </w:t>
      </w:r>
      <w:r w:rsidRPr="003D662E">
        <w:rPr>
          <w:lang w:val="en-US"/>
        </w:rPr>
        <w:t xml:space="preserve">rather than assuming that the reader is sufficiently familiar with UML. </w:t>
      </w:r>
      <w:r w:rsidR="00F4395F" w:rsidRPr="003D662E">
        <w:rPr>
          <w:lang w:val="en-US"/>
        </w:rPr>
        <w:t>As tool support</w:t>
      </w:r>
      <w:r w:rsidR="000D69AB" w:rsidRPr="003D662E">
        <w:rPr>
          <w:lang w:val="en-US"/>
        </w:rPr>
        <w:t>, we use Eclipse Papyrus</w:t>
      </w:r>
      <w:r w:rsidR="000D69AB" w:rsidRPr="003D662E">
        <w:rPr>
          <w:rStyle w:val="FootnoteReference"/>
        </w:rPr>
        <w:footnoteReference w:id="6"/>
      </w:r>
      <w:r w:rsidR="0085440D" w:rsidRPr="003D662E">
        <w:rPr>
          <w:lang w:val="en-US"/>
        </w:rPr>
        <w:t>.</w:t>
      </w:r>
      <w:r w:rsidR="000D69AB" w:rsidRPr="003D662E">
        <w:rPr>
          <w:lang w:val="en-US"/>
        </w:rPr>
        <w:t xml:space="preserve"> </w:t>
      </w:r>
      <w:r w:rsidR="00E45736" w:rsidRPr="003D662E">
        <w:rPr>
          <w:lang w:val="en-US"/>
        </w:rPr>
        <w:t>While there is a broad range of modeling tools available</w:t>
      </w:r>
      <w:r w:rsidR="00451F27" w:rsidRPr="003D662E">
        <w:rPr>
          <w:lang w:val="en-US"/>
        </w:rPr>
        <w:t>,</w:t>
      </w:r>
      <w:r w:rsidR="00E45736" w:rsidRPr="003D662E">
        <w:rPr>
          <w:lang w:val="en-US"/>
        </w:rPr>
        <w:t xml:space="preserve"> in particular commercial ones, we decided to use Papyrus</w:t>
      </w:r>
      <w:r w:rsidR="003E28B7">
        <w:rPr>
          <w:lang w:val="en-US"/>
        </w:rPr>
        <w:t xml:space="preserve">, because </w:t>
      </w:r>
      <w:r w:rsidR="00234976">
        <w:rPr>
          <w:lang w:val="en-US"/>
        </w:rPr>
        <w:t>i</w:t>
      </w:r>
      <w:r w:rsidR="00F648B2" w:rsidRPr="003D662E">
        <w:rPr>
          <w:lang w:val="en-US"/>
        </w:rPr>
        <w:t>n contrast to commercial software, Papyrus is available</w:t>
      </w:r>
      <w:r w:rsidR="000D69AB" w:rsidRPr="003D662E">
        <w:rPr>
          <w:lang w:val="en-US"/>
        </w:rPr>
        <w:t xml:space="preserve"> </w:t>
      </w:r>
      <w:r w:rsidR="00F648B2" w:rsidRPr="003D662E">
        <w:rPr>
          <w:lang w:val="en-US"/>
        </w:rPr>
        <w:t xml:space="preserve">to the interested public as it is released as </w:t>
      </w:r>
      <w:r w:rsidR="00A22DAB" w:rsidRPr="003D662E">
        <w:rPr>
          <w:lang w:val="en-US"/>
        </w:rPr>
        <w:t>O</w:t>
      </w:r>
      <w:r w:rsidR="000D69AB" w:rsidRPr="003D662E">
        <w:rPr>
          <w:lang w:val="en-US"/>
        </w:rPr>
        <w:t xml:space="preserve">pen </w:t>
      </w:r>
      <w:r w:rsidR="00A22DAB" w:rsidRPr="003D662E">
        <w:rPr>
          <w:lang w:val="en-US"/>
        </w:rPr>
        <w:t>S</w:t>
      </w:r>
      <w:r w:rsidR="000D69AB" w:rsidRPr="003D662E">
        <w:rPr>
          <w:lang w:val="en-US"/>
        </w:rPr>
        <w:t xml:space="preserve">ource. </w:t>
      </w:r>
      <w:r w:rsidR="00574EBF" w:rsidRPr="003D662E">
        <w:rPr>
          <w:lang w:val="en-US"/>
        </w:rPr>
        <w:t>This facilitates platform work, as we plan to release the UML model of the platform as part of one of the platform release</w:t>
      </w:r>
      <w:r w:rsidR="00AC10BA" w:rsidRPr="003D662E">
        <w:rPr>
          <w:lang w:val="en-US"/>
        </w:rPr>
        <w:t>s</w:t>
      </w:r>
      <w:r w:rsidR="00574EBF" w:rsidRPr="003D662E">
        <w:rPr>
          <w:lang w:val="en-US"/>
        </w:rPr>
        <w:t xml:space="preserve">. </w:t>
      </w:r>
      <w:r w:rsidR="00C30884" w:rsidRPr="003D662E">
        <w:rPr>
          <w:lang w:val="en-US"/>
        </w:rPr>
        <w:t>Moreover, a</w:t>
      </w:r>
      <w:r w:rsidR="00B907FB" w:rsidRPr="003D662E">
        <w:rPr>
          <w:lang w:val="en-US"/>
        </w:rPr>
        <w:t xml:space="preserve">s it is based on Eclipse, further </w:t>
      </w:r>
      <w:r w:rsidR="004400C4" w:rsidRPr="003D662E">
        <w:rPr>
          <w:lang w:val="en-US"/>
        </w:rPr>
        <w:t xml:space="preserve">available </w:t>
      </w:r>
      <w:r w:rsidR="00B907FB" w:rsidRPr="003D662E">
        <w:rPr>
          <w:lang w:val="en-US"/>
        </w:rPr>
        <w:t xml:space="preserve">tools and model translations </w:t>
      </w:r>
      <w:r w:rsidR="009A59A5" w:rsidRPr="003D662E">
        <w:rPr>
          <w:lang w:val="en-US"/>
        </w:rPr>
        <w:t xml:space="preserve">from the Eclipse ecosystem </w:t>
      </w:r>
      <w:r w:rsidR="00762E41" w:rsidRPr="003D662E">
        <w:rPr>
          <w:lang w:val="en-US"/>
        </w:rPr>
        <w:t xml:space="preserve">may </w:t>
      </w:r>
      <w:r w:rsidR="004400C4" w:rsidRPr="003D662E">
        <w:rPr>
          <w:lang w:val="en-US"/>
        </w:rPr>
        <w:t>be utilized.</w:t>
      </w:r>
    </w:p>
    <w:p w14:paraId="63264AE8" w14:textId="22841890" w:rsidR="000D69AB" w:rsidRPr="003D662E" w:rsidRDefault="000D69AB" w:rsidP="00E27A5A">
      <w:pPr>
        <w:jc w:val="both"/>
        <w:rPr>
          <w:lang w:val="en-US"/>
        </w:rPr>
      </w:pPr>
      <w:r w:rsidRPr="003D662E">
        <w:rPr>
          <w:lang w:val="en-US"/>
        </w:rPr>
        <w:t xml:space="preserve">Although Papyrus offers various UML modeling capabilities, in particular the behavioral modeling for state machines, sequence or communication diagrams </w:t>
      </w:r>
      <w:r w:rsidR="00AC10BA" w:rsidRPr="003D662E">
        <w:rPr>
          <w:lang w:val="en-US"/>
        </w:rPr>
        <w:t>are</w:t>
      </w:r>
      <w:r w:rsidRPr="003D662E">
        <w:rPr>
          <w:lang w:val="en-US"/>
        </w:rPr>
        <w:t xml:space="preserve"> currently </w:t>
      </w:r>
      <w:r w:rsidR="000D78B4" w:rsidRPr="003D662E">
        <w:rPr>
          <w:lang w:val="en-US"/>
        </w:rPr>
        <w:t>not completely</w:t>
      </w:r>
      <w:r w:rsidRPr="003D662E">
        <w:rPr>
          <w:lang w:val="en-US"/>
        </w:rPr>
        <w:t xml:space="preserve"> </w:t>
      </w:r>
      <w:r w:rsidR="000D78B4" w:rsidRPr="003D662E">
        <w:rPr>
          <w:lang w:val="en-US"/>
        </w:rPr>
        <w:t>stable</w:t>
      </w:r>
      <w:r w:rsidR="009C653D" w:rsidRPr="003D662E">
        <w:rPr>
          <w:lang w:val="en-US"/>
        </w:rPr>
        <w:t xml:space="preserve">. This, however, </w:t>
      </w:r>
      <w:r w:rsidRPr="003D662E">
        <w:rPr>
          <w:lang w:val="en-US"/>
        </w:rPr>
        <w:t>affects the available options and concepts for modeling</w:t>
      </w:r>
      <w:r w:rsidR="009C653D" w:rsidRPr="003D662E">
        <w:rPr>
          <w:lang w:val="en-US"/>
        </w:rPr>
        <w:t xml:space="preserve"> the </w:t>
      </w:r>
      <w:r w:rsidR="008800DE" w:rsidRPr="003D662E">
        <w:rPr>
          <w:lang w:val="en-US"/>
        </w:rPr>
        <w:t xml:space="preserve">platform </w:t>
      </w:r>
      <w:r w:rsidR="009C653D" w:rsidRPr="003D662E">
        <w:rPr>
          <w:lang w:val="en-US"/>
        </w:rPr>
        <w:t>architecture</w:t>
      </w:r>
      <w:r w:rsidRPr="003D662E">
        <w:rPr>
          <w:lang w:val="en-US"/>
        </w:rPr>
        <w:t>.</w:t>
      </w:r>
      <w:r w:rsidR="00835604" w:rsidRPr="003D662E">
        <w:rPr>
          <w:lang w:val="en-US"/>
        </w:rPr>
        <w:t xml:space="preserve"> Thus, in some cases, more recent modeling concepts </w:t>
      </w:r>
      <w:r w:rsidR="000D7159" w:rsidRPr="003D662E">
        <w:rPr>
          <w:lang w:val="en-US"/>
        </w:rPr>
        <w:t>could have been used that are not available for this reason</w:t>
      </w:r>
      <w:r w:rsidR="00835604" w:rsidRPr="003D662E">
        <w:rPr>
          <w:lang w:val="en-US"/>
        </w:rPr>
        <w:t>.</w:t>
      </w:r>
      <w:r w:rsidR="007860DF" w:rsidRPr="003D662E">
        <w:rPr>
          <w:lang w:val="en-US"/>
        </w:rPr>
        <w:t xml:space="preserve"> Unfortunately, </w:t>
      </w:r>
      <w:r w:rsidR="00373414" w:rsidRPr="003D662E">
        <w:rPr>
          <w:lang w:val="en-US"/>
        </w:rPr>
        <w:t xml:space="preserve">the realization state of Papyrus </w:t>
      </w:r>
      <w:r w:rsidR="007860DF" w:rsidRPr="003D662E">
        <w:rPr>
          <w:lang w:val="en-US"/>
        </w:rPr>
        <w:t xml:space="preserve">also affects the layout of the </w:t>
      </w:r>
      <w:r w:rsidR="00AB0508" w:rsidRPr="003D662E">
        <w:rPr>
          <w:lang w:val="en-US"/>
        </w:rPr>
        <w:t xml:space="preserve">included </w:t>
      </w:r>
      <w:r w:rsidR="007860DF" w:rsidRPr="003D662E">
        <w:rPr>
          <w:lang w:val="en-US"/>
        </w:rPr>
        <w:t>diagrams</w:t>
      </w:r>
      <w:r w:rsidR="00AB0508" w:rsidRPr="003D662E">
        <w:rPr>
          <w:lang w:val="en-US"/>
        </w:rPr>
        <w:t xml:space="preserve">, </w:t>
      </w:r>
      <w:r w:rsidR="00CA0244" w:rsidRPr="003D662E">
        <w:rPr>
          <w:lang w:val="en-US"/>
        </w:rPr>
        <w:t xml:space="preserve">e.g., </w:t>
      </w:r>
      <w:r w:rsidR="00D46A13" w:rsidRPr="003D662E">
        <w:rPr>
          <w:lang w:val="en-US"/>
        </w:rPr>
        <w:t xml:space="preserve">if technical screen resolutions change, </w:t>
      </w:r>
      <w:r w:rsidR="00AB0508" w:rsidRPr="003D662E">
        <w:rPr>
          <w:lang w:val="en-US"/>
        </w:rPr>
        <w:t xml:space="preserve">which could </w:t>
      </w:r>
      <w:r w:rsidR="00C52238" w:rsidRPr="003D662E">
        <w:rPr>
          <w:lang w:val="en-US"/>
        </w:rPr>
        <w:t>be present</w:t>
      </w:r>
      <w:r w:rsidR="00AC10BA" w:rsidRPr="003D662E">
        <w:rPr>
          <w:lang w:val="en-US"/>
        </w:rPr>
        <w:t>ed</w:t>
      </w:r>
      <w:r w:rsidR="00C52238" w:rsidRPr="003D662E">
        <w:rPr>
          <w:lang w:val="en-US"/>
        </w:rPr>
        <w:t xml:space="preserve"> in more pleasing manner </w:t>
      </w:r>
      <w:r w:rsidR="00C56894" w:rsidRPr="003D662E">
        <w:rPr>
          <w:lang w:val="en-US"/>
        </w:rPr>
        <w:t xml:space="preserve">if only </w:t>
      </w:r>
      <w:r w:rsidR="00AB0508" w:rsidRPr="003D662E">
        <w:rPr>
          <w:lang w:val="en-US"/>
        </w:rPr>
        <w:t xml:space="preserve">some more diagramming </w:t>
      </w:r>
      <w:r w:rsidR="00C52238" w:rsidRPr="003D662E">
        <w:rPr>
          <w:lang w:val="en-US"/>
        </w:rPr>
        <w:t>functionality</w:t>
      </w:r>
      <w:r w:rsidR="00AB0508" w:rsidRPr="003D662E">
        <w:rPr>
          <w:lang w:val="en-US"/>
        </w:rPr>
        <w:t xml:space="preserve"> </w:t>
      </w:r>
      <w:r w:rsidR="00C56894" w:rsidRPr="003D662E">
        <w:rPr>
          <w:lang w:val="en-US"/>
        </w:rPr>
        <w:t xml:space="preserve">would </w:t>
      </w:r>
      <w:r w:rsidR="00AC10BA" w:rsidRPr="003D662E">
        <w:rPr>
          <w:lang w:val="en-US"/>
        </w:rPr>
        <w:t xml:space="preserve">be </w:t>
      </w:r>
      <w:r w:rsidR="00AB0508" w:rsidRPr="003D662E">
        <w:rPr>
          <w:lang w:val="en-US"/>
        </w:rPr>
        <w:t>available.</w:t>
      </w:r>
      <w:r w:rsidR="00C83DF6" w:rsidRPr="003D662E">
        <w:rPr>
          <w:lang w:val="en-US"/>
        </w:rPr>
        <w:t xml:space="preserve"> </w:t>
      </w:r>
      <w:r w:rsidR="00C52238" w:rsidRPr="003D662E">
        <w:rPr>
          <w:lang w:val="en-US"/>
        </w:rPr>
        <w:t xml:space="preserve">This is also true for the </w:t>
      </w:r>
      <w:r w:rsidR="0036324C" w:rsidRPr="003D662E">
        <w:rPr>
          <w:lang w:val="en-US"/>
        </w:rPr>
        <w:t xml:space="preserve">Papyrus </w:t>
      </w:r>
      <w:r w:rsidR="00C52238" w:rsidRPr="003D662E">
        <w:rPr>
          <w:lang w:val="en-US"/>
        </w:rPr>
        <w:t xml:space="preserve">diagram export, which so far produces only formats </w:t>
      </w:r>
      <w:r w:rsidR="00782D37" w:rsidRPr="003D662E">
        <w:rPr>
          <w:lang w:val="en-US"/>
        </w:rPr>
        <w:t xml:space="preserve">(bitmap, SVG) </w:t>
      </w:r>
      <w:r w:rsidR="00C52238" w:rsidRPr="003D662E">
        <w:rPr>
          <w:lang w:val="en-US"/>
        </w:rPr>
        <w:t xml:space="preserve">that </w:t>
      </w:r>
      <w:r w:rsidR="0020196F" w:rsidRPr="003D662E">
        <w:rPr>
          <w:lang w:val="en-US"/>
        </w:rPr>
        <w:t xml:space="preserve">unfortunately </w:t>
      </w:r>
      <w:r w:rsidR="00C52238" w:rsidRPr="003D662E">
        <w:rPr>
          <w:lang w:val="en-US"/>
        </w:rPr>
        <w:t xml:space="preserve">can only hardly </w:t>
      </w:r>
      <w:r w:rsidR="0020196F" w:rsidRPr="003D662E">
        <w:rPr>
          <w:lang w:val="en-US"/>
        </w:rPr>
        <w:t xml:space="preserve">(or with some </w:t>
      </w:r>
      <w:r w:rsidR="00F45CB2" w:rsidRPr="003D662E">
        <w:rPr>
          <w:lang w:val="en-US"/>
        </w:rPr>
        <w:t>inconvenient</w:t>
      </w:r>
      <w:r w:rsidR="0020196F" w:rsidRPr="003D662E">
        <w:rPr>
          <w:lang w:val="en-US"/>
        </w:rPr>
        <w:t xml:space="preserve"> transformation steps) </w:t>
      </w:r>
      <w:r w:rsidR="00C52238" w:rsidRPr="003D662E">
        <w:rPr>
          <w:lang w:val="en-US"/>
        </w:rPr>
        <w:t xml:space="preserve">be used with </w:t>
      </w:r>
      <w:r w:rsidR="00675246" w:rsidRPr="003D662E">
        <w:rPr>
          <w:lang w:val="en-US"/>
        </w:rPr>
        <w:t xml:space="preserve">Microsoft </w:t>
      </w:r>
      <w:r w:rsidR="00C52238" w:rsidRPr="003D662E">
        <w:rPr>
          <w:lang w:val="en-US"/>
        </w:rPr>
        <w:t>Word.</w:t>
      </w:r>
      <w:r w:rsidR="0089620E" w:rsidRPr="003D662E">
        <w:rPr>
          <w:lang w:val="en-US"/>
        </w:rPr>
        <w:t xml:space="preserve"> Thus, we include UML figures taken from the architecture model as bitmaps into this document.</w:t>
      </w:r>
      <w:r w:rsidR="00EA302E">
        <w:rPr>
          <w:lang w:val="en-US"/>
        </w:rPr>
        <w:t xml:space="preserve"> </w:t>
      </w:r>
      <w:r w:rsidR="005A0132">
        <w:rPr>
          <w:lang w:val="en-US"/>
        </w:rPr>
        <w:t>However, i</w:t>
      </w:r>
      <w:r w:rsidR="00EA302E">
        <w:rPr>
          <w:lang w:val="en-US"/>
        </w:rPr>
        <w:t>f actual updates of Papyrus still fail with displaying the correct layout of our diagrams on recent resolutions, we plan to migrate the architecture model into a different tool</w:t>
      </w:r>
      <w:r w:rsidR="005A0132">
        <w:rPr>
          <w:lang w:val="en-US"/>
        </w:rPr>
        <w:t xml:space="preserve"> so that we can provide updates of the diagrams in this handbook</w:t>
      </w:r>
      <w:r w:rsidR="00EA302E">
        <w:rPr>
          <w:lang w:val="en-US"/>
        </w:rPr>
        <w:t>.</w:t>
      </w:r>
    </w:p>
    <w:p w14:paraId="7B9B644D" w14:textId="55D06E2F" w:rsidR="00304495" w:rsidRPr="003D662E" w:rsidRDefault="00304495" w:rsidP="00E27A5A">
      <w:pPr>
        <w:jc w:val="both"/>
        <w:rPr>
          <w:lang w:val="en-US"/>
        </w:rPr>
      </w:pPr>
      <w:r w:rsidRPr="003D662E">
        <w:rPr>
          <w:lang w:val="en-US"/>
        </w:rPr>
        <w:t xml:space="preserve">Along with the architecture and </w:t>
      </w:r>
      <w:r w:rsidR="00AD6CAC" w:rsidRPr="003D662E">
        <w:rPr>
          <w:lang w:val="en-US"/>
        </w:rPr>
        <w:t xml:space="preserve">the </w:t>
      </w:r>
      <w:r w:rsidR="00FA545C" w:rsidRPr="003D662E">
        <w:rPr>
          <w:lang w:val="en-US"/>
        </w:rPr>
        <w:t xml:space="preserve">design </w:t>
      </w:r>
      <w:r w:rsidR="00AD6CAC" w:rsidRPr="003D662E">
        <w:rPr>
          <w:lang w:val="en-US"/>
        </w:rPr>
        <w:t xml:space="preserve">of </w:t>
      </w:r>
      <w:r w:rsidRPr="003D662E">
        <w:rPr>
          <w:lang w:val="en-US"/>
        </w:rPr>
        <w:t xml:space="preserve">individual components, also architectural constraints arise. We will discuss the architectural constraints of the platform in Section </w:t>
      </w:r>
      <w:r w:rsidRPr="003D662E">
        <w:rPr>
          <w:lang w:val="en-US"/>
        </w:rPr>
        <w:fldChar w:fldCharType="begin"/>
      </w:r>
      <w:r w:rsidRPr="003D662E">
        <w:rPr>
          <w:lang w:val="en-US"/>
        </w:rPr>
        <w:instrText xml:space="preserve"> REF _Ref69736036 \r \h </w:instrText>
      </w:r>
      <w:r w:rsidR="003D662E">
        <w:rPr>
          <w:lang w:val="en-US"/>
        </w:rPr>
        <w:instrText xml:space="preserve"> \* MERGEFORMAT </w:instrText>
      </w:r>
      <w:r w:rsidRPr="003D662E">
        <w:rPr>
          <w:lang w:val="en-US"/>
        </w:rPr>
      </w:r>
      <w:r w:rsidRPr="003D662E">
        <w:rPr>
          <w:lang w:val="en-US"/>
        </w:rPr>
        <w:fldChar w:fldCharType="separate"/>
      </w:r>
      <w:r w:rsidR="00C62E87">
        <w:rPr>
          <w:lang w:val="en-US"/>
        </w:rPr>
        <w:t>4</w:t>
      </w:r>
      <w:r w:rsidRPr="003D662E">
        <w:rPr>
          <w:lang w:val="en-US"/>
        </w:rPr>
        <w:fldChar w:fldCharType="end"/>
      </w:r>
      <w:r w:rsidRPr="003D662E">
        <w:rPr>
          <w:lang w:val="en-US"/>
        </w:rPr>
        <w:t xml:space="preserve"> as a specific summary of the architecture section. Section </w:t>
      </w:r>
      <w:r w:rsidRPr="003D662E">
        <w:rPr>
          <w:lang w:val="en-US"/>
        </w:rPr>
        <w:fldChar w:fldCharType="begin"/>
      </w:r>
      <w:r w:rsidRPr="003D662E">
        <w:rPr>
          <w:lang w:val="en-US"/>
        </w:rPr>
        <w:instrText xml:space="preserve"> REF _Ref57109414 \r \h </w:instrText>
      </w:r>
      <w:r w:rsidR="003D662E">
        <w:rPr>
          <w:lang w:val="en-US"/>
        </w:rPr>
        <w:instrText xml:space="preserve"> \* MERGEFORMAT </w:instrText>
      </w:r>
      <w:r w:rsidRPr="003D662E">
        <w:rPr>
          <w:lang w:val="en-US"/>
        </w:rPr>
      </w:r>
      <w:r w:rsidRPr="003D662E">
        <w:rPr>
          <w:lang w:val="en-US"/>
        </w:rPr>
        <w:fldChar w:fldCharType="separate"/>
      </w:r>
      <w:r w:rsidR="00C62E87">
        <w:rPr>
          <w:lang w:val="en-US"/>
        </w:rPr>
        <w:t>3</w:t>
      </w:r>
      <w:r w:rsidRPr="003D662E">
        <w:rPr>
          <w:lang w:val="en-US"/>
        </w:rPr>
        <w:fldChar w:fldCharType="end"/>
      </w:r>
      <w:r w:rsidRPr="003D662E">
        <w:rPr>
          <w:lang w:val="en-US"/>
        </w:rPr>
        <w:t xml:space="preserve"> may already indicate or mention such constraints.</w:t>
      </w:r>
    </w:p>
    <w:p w14:paraId="3362185B" w14:textId="130A2927" w:rsidR="008320A9" w:rsidRPr="003D662E" w:rsidRDefault="00464311" w:rsidP="00E27A5A">
      <w:pPr>
        <w:jc w:val="both"/>
        <w:rPr>
          <w:lang w:val="en-US"/>
        </w:rPr>
      </w:pPr>
      <w:r w:rsidRPr="003D662E">
        <w:rPr>
          <w:lang w:val="en-US"/>
        </w:rPr>
        <w:t xml:space="preserve">For </w:t>
      </w:r>
      <w:r w:rsidRPr="003D662E">
        <w:rPr>
          <w:b/>
          <w:lang w:val="en-US"/>
        </w:rPr>
        <w:t>implementing</w:t>
      </w:r>
      <w:r w:rsidRPr="003D662E">
        <w:rPr>
          <w:lang w:val="en-US"/>
        </w:rPr>
        <w:t xml:space="preserve"> the </w:t>
      </w:r>
      <w:r w:rsidR="0057224D" w:rsidRPr="003D662E">
        <w:rPr>
          <w:lang w:val="en-US"/>
        </w:rPr>
        <w:t xml:space="preserve">architecture, we must integrate </w:t>
      </w:r>
      <w:r w:rsidR="0012760F" w:rsidRPr="003D662E">
        <w:rPr>
          <w:lang w:val="en-US"/>
        </w:rPr>
        <w:t xml:space="preserve">existing components and </w:t>
      </w:r>
      <w:r w:rsidR="0046681E" w:rsidRPr="003D662E">
        <w:rPr>
          <w:lang w:val="en-US"/>
        </w:rPr>
        <w:t>consider</w:t>
      </w:r>
      <w:r w:rsidR="0012760F" w:rsidRPr="003D662E">
        <w:rPr>
          <w:lang w:val="en-US"/>
        </w:rPr>
        <w:t xml:space="preserve"> that in particular AI services will be realized in </w:t>
      </w:r>
      <w:r w:rsidR="0057224D" w:rsidRPr="003D662E">
        <w:rPr>
          <w:lang w:val="en-US"/>
        </w:rPr>
        <w:t xml:space="preserve">different programming languages. </w:t>
      </w:r>
    </w:p>
    <w:p w14:paraId="5E6F2503" w14:textId="6484894A" w:rsidR="00ED7BE1" w:rsidRPr="003D662E" w:rsidRDefault="003D60A6" w:rsidP="007245E8">
      <w:pPr>
        <w:pStyle w:val="ListParagraph"/>
        <w:numPr>
          <w:ilvl w:val="0"/>
          <w:numId w:val="3"/>
        </w:numPr>
        <w:jc w:val="both"/>
        <w:rPr>
          <w:lang w:val="en-US"/>
        </w:rPr>
      </w:pPr>
      <w:r w:rsidRPr="003D662E">
        <w:rPr>
          <w:lang w:val="en-US"/>
        </w:rPr>
        <w:t xml:space="preserve">For the </w:t>
      </w:r>
      <w:r w:rsidRPr="003D662E">
        <w:rPr>
          <w:b/>
          <w:lang w:val="en-US"/>
        </w:rPr>
        <w:t>Java</w:t>
      </w:r>
      <w:r w:rsidRPr="003D662E">
        <w:rPr>
          <w:lang w:val="en-US"/>
        </w:rPr>
        <w:t xml:space="preserve"> </w:t>
      </w:r>
      <w:r w:rsidR="00445172" w:rsidRPr="003D662E">
        <w:rPr>
          <w:lang w:val="en-US"/>
        </w:rPr>
        <w:t>components</w:t>
      </w:r>
      <w:r w:rsidR="003A39E1">
        <w:rPr>
          <w:lang w:val="en-US"/>
        </w:rPr>
        <w:t xml:space="preserve"> constituting the platform core and the connectors</w:t>
      </w:r>
      <w:r w:rsidRPr="003D662E">
        <w:rPr>
          <w:lang w:val="en-US"/>
        </w:rPr>
        <w:t xml:space="preserve">, we rely on Eclipse with </w:t>
      </w:r>
      <w:r w:rsidR="00713BBB" w:rsidRPr="003D662E">
        <w:rPr>
          <w:lang w:val="en-US"/>
        </w:rPr>
        <w:t>Maven</w:t>
      </w:r>
      <w:r w:rsidR="00AF30D7" w:rsidRPr="003D662E">
        <w:rPr>
          <w:rStyle w:val="FootnoteReference"/>
          <w:lang w:val="en-US"/>
        </w:rPr>
        <w:footnoteReference w:id="7"/>
      </w:r>
      <w:r w:rsidR="00713BBB" w:rsidRPr="003D662E">
        <w:rPr>
          <w:lang w:val="en-US"/>
        </w:rPr>
        <w:t xml:space="preserve">, </w:t>
      </w:r>
      <w:r w:rsidR="00AF30D7" w:rsidRPr="003D662E">
        <w:rPr>
          <w:lang w:val="en-US"/>
        </w:rPr>
        <w:t>G</w:t>
      </w:r>
      <w:r w:rsidRPr="003D662E">
        <w:rPr>
          <w:lang w:val="en-US"/>
        </w:rPr>
        <w:t>it</w:t>
      </w:r>
      <w:r w:rsidR="00AF30D7" w:rsidRPr="003D662E">
        <w:rPr>
          <w:rStyle w:val="FootnoteReference"/>
          <w:lang w:val="en-US"/>
        </w:rPr>
        <w:footnoteReference w:id="8"/>
      </w:r>
      <w:r w:rsidRPr="003D662E">
        <w:rPr>
          <w:lang w:val="en-US"/>
        </w:rPr>
        <w:t xml:space="preserve"> and checkstyle</w:t>
      </w:r>
      <w:r w:rsidR="00AF30D7" w:rsidRPr="003D662E">
        <w:rPr>
          <w:rStyle w:val="FootnoteReference"/>
          <w:lang w:val="en-US"/>
        </w:rPr>
        <w:footnoteReference w:id="9"/>
      </w:r>
      <w:r w:rsidR="00800264" w:rsidRPr="003D662E">
        <w:rPr>
          <w:lang w:val="en-US"/>
        </w:rPr>
        <w:t xml:space="preserve"> </w:t>
      </w:r>
      <w:r w:rsidRPr="003D662E">
        <w:rPr>
          <w:lang w:val="en-US"/>
        </w:rPr>
        <w:t>integration</w:t>
      </w:r>
      <w:r w:rsidR="006B3A74" w:rsidRPr="003D662E">
        <w:rPr>
          <w:lang w:val="en-US"/>
        </w:rPr>
        <w:t>s</w:t>
      </w:r>
      <w:bookmarkStart w:id="18" w:name="_Ref171725308"/>
      <w:r w:rsidR="00B07554">
        <w:rPr>
          <w:rStyle w:val="FootnoteReference"/>
          <w:lang w:val="en-US"/>
        </w:rPr>
        <w:footnoteReference w:id="10"/>
      </w:r>
      <w:bookmarkEnd w:id="18"/>
      <w:r w:rsidRPr="003D662E">
        <w:rPr>
          <w:lang w:val="en-US"/>
        </w:rPr>
        <w:t>.</w:t>
      </w:r>
      <w:r w:rsidR="00B0003C" w:rsidRPr="003D662E">
        <w:rPr>
          <w:lang w:val="en-US"/>
        </w:rPr>
        <w:t xml:space="preserve"> </w:t>
      </w:r>
      <w:r w:rsidR="00844948" w:rsidRPr="003D662E">
        <w:rPr>
          <w:lang w:val="en-US"/>
        </w:rPr>
        <w:t xml:space="preserve">Fundamental technical decisions are documented </w:t>
      </w:r>
      <w:r w:rsidR="00A965CB">
        <w:rPr>
          <w:lang w:val="en-US"/>
        </w:rPr>
        <w:t xml:space="preserve">in the architectural constraints and, more detailed, in </w:t>
      </w:r>
      <w:r w:rsidR="00844948" w:rsidRPr="003D662E">
        <w:rPr>
          <w:lang w:val="en-US"/>
        </w:rPr>
        <w:t>code</w:t>
      </w:r>
      <w:r w:rsidR="00722CF6" w:rsidRPr="003D662E">
        <w:rPr>
          <w:lang w:val="en-US"/>
        </w:rPr>
        <w:t xml:space="preserve">. </w:t>
      </w:r>
      <w:r w:rsidR="00F4797D" w:rsidRPr="003D662E">
        <w:rPr>
          <w:lang w:val="en-US"/>
        </w:rPr>
        <w:t xml:space="preserve">As we use Maven for the platform installation, a Java Development Kit (JDK) is required rather than a Java Runtime Environment (JRE). </w:t>
      </w:r>
      <w:r w:rsidR="00722CF6" w:rsidRPr="003D662E">
        <w:rPr>
          <w:lang w:val="en-US"/>
        </w:rPr>
        <w:t xml:space="preserve">We just mention some </w:t>
      </w:r>
      <w:r w:rsidR="00F4797D" w:rsidRPr="003D662E">
        <w:rPr>
          <w:lang w:val="en-US"/>
        </w:rPr>
        <w:t xml:space="preserve">of the decisions </w:t>
      </w:r>
      <w:r w:rsidR="00722CF6" w:rsidRPr="003D662E">
        <w:rPr>
          <w:lang w:val="en-US"/>
        </w:rPr>
        <w:t xml:space="preserve">here: </w:t>
      </w:r>
      <w:r w:rsidR="007A479B" w:rsidRPr="003D662E">
        <w:rPr>
          <w:lang w:val="en-US"/>
        </w:rPr>
        <w:t xml:space="preserve">The dependency management and the build process are </w:t>
      </w:r>
      <w:r w:rsidR="00311FB8" w:rsidRPr="003D662E">
        <w:rPr>
          <w:lang w:val="en-US"/>
        </w:rPr>
        <w:t xml:space="preserve">specified </w:t>
      </w:r>
      <w:r w:rsidR="007A479B" w:rsidRPr="003D662E">
        <w:rPr>
          <w:lang w:val="en-US"/>
        </w:rPr>
        <w:t>in Maven</w:t>
      </w:r>
      <w:r w:rsidR="002D1256">
        <w:rPr>
          <w:lang w:val="en-US"/>
        </w:rPr>
        <w:t>, thus, all dependencies must be available through official or own</w:t>
      </w:r>
      <w:r w:rsidR="00A2701C">
        <w:rPr>
          <w:lang w:val="en-US"/>
        </w:rPr>
        <w:t>/local</w:t>
      </w:r>
      <w:r w:rsidR="002D1256">
        <w:rPr>
          <w:lang w:val="en-US"/>
        </w:rPr>
        <w:t xml:space="preserve"> Maven repositories</w:t>
      </w:r>
      <w:r w:rsidR="007A479B" w:rsidRPr="003D662E">
        <w:rPr>
          <w:lang w:val="en-US"/>
        </w:rPr>
        <w:t xml:space="preserve">. </w:t>
      </w:r>
      <w:r w:rsidR="007E70D9">
        <w:rPr>
          <w:lang w:val="en-US"/>
        </w:rPr>
        <w:t>The platform provides various own Maven plugins, realizing specific functionality like variability installation or end-to-end testing.</w:t>
      </w:r>
      <w:r w:rsidR="007E70D9" w:rsidRPr="003D662E">
        <w:rPr>
          <w:lang w:val="en-US"/>
        </w:rPr>
        <w:t xml:space="preserve"> </w:t>
      </w:r>
      <w:r w:rsidR="007A479B" w:rsidRPr="003D662E">
        <w:rPr>
          <w:lang w:val="en-US"/>
        </w:rPr>
        <w:t xml:space="preserve">Templates for code formatting and </w:t>
      </w:r>
      <w:r w:rsidR="000C7864" w:rsidRPr="003D662E">
        <w:rPr>
          <w:lang w:val="en-US"/>
        </w:rPr>
        <w:t xml:space="preserve">validation of the </w:t>
      </w:r>
      <w:r w:rsidR="007A479B" w:rsidRPr="003D662E">
        <w:rPr>
          <w:lang w:val="en-US"/>
        </w:rPr>
        <w:t xml:space="preserve">formatting are available for </w:t>
      </w:r>
      <w:r w:rsidR="00AF30D7" w:rsidRPr="003D662E">
        <w:rPr>
          <w:lang w:val="en-US"/>
        </w:rPr>
        <w:t>c</w:t>
      </w:r>
      <w:r w:rsidR="007A479B" w:rsidRPr="003D662E">
        <w:rPr>
          <w:lang w:val="en-US"/>
        </w:rPr>
        <w:t>heckstyle</w:t>
      </w:r>
      <w:r w:rsidR="00AF30D7" w:rsidRPr="003D662E">
        <w:rPr>
          <w:lang w:val="en-US"/>
        </w:rPr>
        <w:t xml:space="preserve"> in the source code repository</w:t>
      </w:r>
      <w:r w:rsidR="00722CF6" w:rsidRPr="003D662E">
        <w:rPr>
          <w:lang w:val="en-US"/>
        </w:rPr>
        <w:t xml:space="preserve"> as part of the </w:t>
      </w:r>
      <w:r w:rsidR="00ED0D73">
        <w:rPr>
          <w:lang w:val="en-US"/>
        </w:rPr>
        <w:t xml:space="preserve">most fundamental </w:t>
      </w:r>
      <w:r w:rsidR="00722CF6" w:rsidRPr="003D662E">
        <w:rPr>
          <w:lang w:val="en-US"/>
        </w:rPr>
        <w:t>platform dependencies</w:t>
      </w:r>
      <w:r w:rsidR="003B1C98" w:rsidRPr="003D662E">
        <w:rPr>
          <w:lang w:val="en-US"/>
        </w:rPr>
        <w:t xml:space="preserve"> </w:t>
      </w:r>
      <w:r w:rsidR="008B565B">
        <w:rPr>
          <w:lang w:val="en-US"/>
        </w:rPr>
        <w:t xml:space="preserve">project </w:t>
      </w:r>
      <w:r w:rsidR="003B1C98" w:rsidRPr="003D662E">
        <w:rPr>
          <w:lang w:val="en-US"/>
        </w:rPr>
        <w:lastRenderedPageBreak/>
        <w:t>and shall be applied prior to any commit</w:t>
      </w:r>
      <w:r w:rsidR="007A479B" w:rsidRPr="003D662E">
        <w:rPr>
          <w:lang w:val="en-US"/>
        </w:rPr>
        <w:t>.</w:t>
      </w:r>
      <w:r w:rsidR="00FA70C6" w:rsidRPr="003D662E">
        <w:rPr>
          <w:lang w:val="en-US"/>
        </w:rPr>
        <w:t xml:space="preserve"> </w:t>
      </w:r>
      <w:r w:rsidR="008E3EE4" w:rsidRPr="003D662E">
        <w:rPr>
          <w:lang w:val="en-US"/>
        </w:rPr>
        <w:t xml:space="preserve"> </w:t>
      </w:r>
      <w:r w:rsidR="00F33DA4" w:rsidRPr="003D662E">
        <w:rPr>
          <w:lang w:val="en-US"/>
        </w:rPr>
        <w:t>A</w:t>
      </w:r>
      <w:r w:rsidR="00E00B25" w:rsidRPr="003D662E">
        <w:rPr>
          <w:lang w:val="en-US"/>
        </w:rPr>
        <w:t xml:space="preserve"> common logging </w:t>
      </w:r>
      <w:r w:rsidR="00357A2D">
        <w:rPr>
          <w:lang w:val="en-US"/>
        </w:rPr>
        <w:t xml:space="preserve">abstraction </w:t>
      </w:r>
      <w:r w:rsidR="00E00B25" w:rsidRPr="003D662E">
        <w:rPr>
          <w:lang w:val="en-US"/>
        </w:rPr>
        <w:t xml:space="preserve">was </w:t>
      </w:r>
      <w:r w:rsidR="00357A2D">
        <w:rPr>
          <w:lang w:val="en-US"/>
        </w:rPr>
        <w:t>realized</w:t>
      </w:r>
      <w:r w:rsidR="00310EB0">
        <w:rPr>
          <w:lang w:val="en-US"/>
        </w:rPr>
        <w:t xml:space="preserve"> and must be used at least in the platform core</w:t>
      </w:r>
      <w:r w:rsidR="00E00B25" w:rsidRPr="003D662E">
        <w:rPr>
          <w:lang w:val="en-US"/>
        </w:rPr>
        <w:t xml:space="preserve">. </w:t>
      </w:r>
      <w:r w:rsidR="00785077" w:rsidRPr="003D662E">
        <w:rPr>
          <w:lang w:val="en-US"/>
        </w:rPr>
        <w:t xml:space="preserve">Components </w:t>
      </w:r>
      <w:r w:rsidR="00E446F2" w:rsidRPr="003D662E">
        <w:rPr>
          <w:lang w:val="en-US"/>
        </w:rPr>
        <w:t xml:space="preserve">of the platform </w:t>
      </w:r>
      <w:r w:rsidR="00785077" w:rsidRPr="003D662E">
        <w:rPr>
          <w:lang w:val="en-US"/>
        </w:rPr>
        <w:t>are represented as individual projects</w:t>
      </w:r>
      <w:r w:rsidR="00B80299">
        <w:rPr>
          <w:lang w:val="en-US"/>
        </w:rPr>
        <w:t xml:space="preserve"> using Eclipse as main </w:t>
      </w:r>
      <w:r w:rsidR="00E9682A">
        <w:rPr>
          <w:lang w:val="en-US"/>
        </w:rPr>
        <w:t>integrated development environment (</w:t>
      </w:r>
      <w:r w:rsidR="00B80299">
        <w:rPr>
          <w:lang w:val="en-US"/>
        </w:rPr>
        <w:t>IDE</w:t>
      </w:r>
      <w:r w:rsidR="00E9682A">
        <w:rPr>
          <w:lang w:val="en-US"/>
        </w:rPr>
        <w:t>)</w:t>
      </w:r>
      <w:r w:rsidR="00785077" w:rsidRPr="003D662E">
        <w:rPr>
          <w:lang w:val="en-US"/>
        </w:rPr>
        <w:t>.</w:t>
      </w:r>
      <w:r w:rsidR="00B11D12" w:rsidRPr="003D662E">
        <w:rPr>
          <w:lang w:val="en-US"/>
        </w:rPr>
        <w:t xml:space="preserve"> </w:t>
      </w:r>
      <w:r w:rsidR="00AD3E35">
        <w:rPr>
          <w:lang w:val="en-US"/>
        </w:rPr>
        <w:t>With version 0.</w:t>
      </w:r>
      <w:r w:rsidR="00217A67">
        <w:rPr>
          <w:lang w:val="en-US"/>
        </w:rPr>
        <w:t>8</w:t>
      </w:r>
      <w:r w:rsidR="00CC59FD">
        <w:rPr>
          <w:lang w:val="en-US"/>
        </w:rPr>
        <w:t xml:space="preserve"> of the platform</w:t>
      </w:r>
      <w:r w:rsidR="00AD3E35">
        <w:rPr>
          <w:lang w:val="en-US"/>
        </w:rPr>
        <w:t xml:space="preserve">, we upgraded </w:t>
      </w:r>
      <w:r w:rsidR="0053675F">
        <w:rPr>
          <w:lang w:val="en-US"/>
        </w:rPr>
        <w:t xml:space="preserve">the code </w:t>
      </w:r>
      <w:r w:rsidR="00AD3E35">
        <w:rPr>
          <w:lang w:val="en-US"/>
        </w:rPr>
        <w:t>to Java 17</w:t>
      </w:r>
      <w:r w:rsidR="00F243B7">
        <w:rPr>
          <w:lang w:val="en-US"/>
        </w:rPr>
        <w:t xml:space="preserve"> and test against Java 21 (</w:t>
      </w:r>
      <w:r w:rsidR="00AD3E35">
        <w:rPr>
          <w:lang w:val="en-US"/>
        </w:rPr>
        <w:t xml:space="preserve">except for some components like </w:t>
      </w:r>
      <w:r w:rsidR="002F39E5" w:rsidRPr="003D662E">
        <w:rPr>
          <w:lang w:val="en-US"/>
        </w:rPr>
        <w:t>RapidMiner Real Time Scoring Agent (RTSA)</w:t>
      </w:r>
      <w:r w:rsidR="00AD3E35">
        <w:rPr>
          <w:lang w:val="en-US"/>
        </w:rPr>
        <w:t xml:space="preserve"> still requiring an installed JDK 8</w:t>
      </w:r>
      <w:r w:rsidR="00F879A5">
        <w:rPr>
          <w:lang w:val="en-US"/>
        </w:rPr>
        <w:t xml:space="preserve"> for execution</w:t>
      </w:r>
      <w:r w:rsidR="00F243B7">
        <w:rPr>
          <w:lang w:val="en-US"/>
        </w:rPr>
        <w:t>)</w:t>
      </w:r>
      <w:r w:rsidR="00FB6FCA" w:rsidRPr="003D662E">
        <w:rPr>
          <w:lang w:val="en-US"/>
        </w:rPr>
        <w:t>.</w:t>
      </w:r>
      <w:r w:rsidR="003B1C98" w:rsidRPr="003D662E">
        <w:rPr>
          <w:lang w:val="en-US"/>
        </w:rPr>
        <w:t xml:space="preserve"> For the continuous integration, the build/deployment process is specified due to technical reasons in ANT</w:t>
      </w:r>
      <w:r w:rsidR="00CE14A9">
        <w:rPr>
          <w:lang w:val="en-US"/>
        </w:rPr>
        <w:t>, partially setting CI specific variables, ultimately</w:t>
      </w:r>
      <w:r w:rsidR="003B1C98" w:rsidRPr="003D662E">
        <w:rPr>
          <w:lang w:val="en-US"/>
        </w:rPr>
        <w:t xml:space="preserve"> </w:t>
      </w:r>
      <w:r w:rsidR="006C1A37">
        <w:rPr>
          <w:lang w:val="en-US"/>
        </w:rPr>
        <w:t>calling Maven</w:t>
      </w:r>
      <w:r w:rsidR="003B1C98" w:rsidRPr="003D662E">
        <w:rPr>
          <w:lang w:val="en-US"/>
        </w:rPr>
        <w:t>.</w:t>
      </w:r>
      <w:r w:rsidR="007E70D9">
        <w:rPr>
          <w:lang w:val="en-US"/>
        </w:rPr>
        <w:t xml:space="preserve"> </w:t>
      </w:r>
    </w:p>
    <w:p w14:paraId="3AA1488F" w14:textId="3AE4403F" w:rsidR="004863F0" w:rsidRPr="003D662E" w:rsidRDefault="0094043C" w:rsidP="007245E8">
      <w:pPr>
        <w:pStyle w:val="ListParagraph"/>
        <w:numPr>
          <w:ilvl w:val="0"/>
          <w:numId w:val="3"/>
        </w:numPr>
        <w:jc w:val="both"/>
        <w:rPr>
          <w:lang w:val="en-US"/>
        </w:rPr>
      </w:pPr>
      <w:r w:rsidRPr="003D662E">
        <w:rPr>
          <w:lang w:val="en-US"/>
        </w:rPr>
        <w:t xml:space="preserve">While some AI methods </w:t>
      </w:r>
      <w:r w:rsidR="00DE79A8" w:rsidRPr="003D662E">
        <w:rPr>
          <w:lang w:val="en-US"/>
        </w:rPr>
        <w:t>may</w:t>
      </w:r>
      <w:r w:rsidRPr="003D662E">
        <w:rPr>
          <w:lang w:val="en-US"/>
        </w:rPr>
        <w:t xml:space="preserve"> also </w:t>
      </w:r>
      <w:r w:rsidR="00DE79A8" w:rsidRPr="003D662E">
        <w:rPr>
          <w:lang w:val="en-US"/>
        </w:rPr>
        <w:t xml:space="preserve">be </w:t>
      </w:r>
      <w:r w:rsidRPr="003D662E">
        <w:rPr>
          <w:lang w:val="en-US"/>
        </w:rPr>
        <w:t xml:space="preserve">realized in Java, nowadays </w:t>
      </w:r>
      <w:r w:rsidR="00981940" w:rsidRPr="003D662E">
        <w:rPr>
          <w:lang w:val="en-US"/>
        </w:rPr>
        <w:t xml:space="preserve">AI methods are </w:t>
      </w:r>
      <w:r w:rsidR="004A00F2">
        <w:rPr>
          <w:lang w:val="en-US"/>
        </w:rPr>
        <w:t>typically</w:t>
      </w:r>
      <w:r w:rsidR="00981940" w:rsidRPr="003D662E">
        <w:rPr>
          <w:lang w:val="en-US"/>
        </w:rPr>
        <w:t xml:space="preserve"> </w:t>
      </w:r>
      <w:r w:rsidR="0049267A" w:rsidRPr="003D662E">
        <w:rPr>
          <w:lang w:val="en-US"/>
        </w:rPr>
        <w:t xml:space="preserve">implemented </w:t>
      </w:r>
      <w:r w:rsidR="00E0612E">
        <w:rPr>
          <w:lang w:val="en-US"/>
        </w:rPr>
        <w:t>in</w:t>
      </w:r>
      <w:r w:rsidR="00981940" w:rsidRPr="003D662E">
        <w:rPr>
          <w:lang w:val="en-US"/>
        </w:rPr>
        <w:t xml:space="preserve"> </w:t>
      </w:r>
      <w:r w:rsidR="0049267A" w:rsidRPr="003D662E">
        <w:rPr>
          <w:b/>
          <w:lang w:val="en-US"/>
        </w:rPr>
        <w:t>P</w:t>
      </w:r>
      <w:r w:rsidR="004863F0" w:rsidRPr="003D662E">
        <w:rPr>
          <w:b/>
          <w:lang w:val="en-US"/>
        </w:rPr>
        <w:t>ytho</w:t>
      </w:r>
      <w:r w:rsidR="00981940" w:rsidRPr="003D662E">
        <w:rPr>
          <w:b/>
          <w:lang w:val="en-US"/>
        </w:rPr>
        <w:t>n</w:t>
      </w:r>
      <w:r w:rsidR="00190A09" w:rsidRPr="00190A09">
        <w:rPr>
          <w:vertAlign w:val="superscript"/>
          <w:lang w:val="en-US"/>
        </w:rPr>
        <w:fldChar w:fldCharType="begin"/>
      </w:r>
      <w:r w:rsidR="00190A09" w:rsidRPr="00190A09">
        <w:rPr>
          <w:vertAlign w:val="superscript"/>
          <w:lang w:val="en-US"/>
        </w:rPr>
        <w:instrText xml:space="preserve"> NOTEREF _Ref171725308 \h  \* MERGEFORMAT </w:instrText>
      </w:r>
      <w:r w:rsidR="00190A09" w:rsidRPr="00190A09">
        <w:rPr>
          <w:vertAlign w:val="superscript"/>
          <w:lang w:val="en-US"/>
        </w:rPr>
      </w:r>
      <w:r w:rsidR="00190A09" w:rsidRPr="00190A09">
        <w:rPr>
          <w:vertAlign w:val="superscript"/>
          <w:lang w:val="en-US"/>
        </w:rPr>
        <w:fldChar w:fldCharType="separate"/>
      </w:r>
      <w:r w:rsidR="00C62E87">
        <w:rPr>
          <w:vertAlign w:val="superscript"/>
          <w:lang w:val="en-US"/>
        </w:rPr>
        <w:t>10</w:t>
      </w:r>
      <w:r w:rsidR="00190A09" w:rsidRPr="00190A09">
        <w:rPr>
          <w:vertAlign w:val="superscript"/>
          <w:lang w:val="en-US"/>
        </w:rPr>
        <w:fldChar w:fldCharType="end"/>
      </w:r>
      <w:r w:rsidRPr="003D662E">
        <w:rPr>
          <w:lang w:val="en-US"/>
        </w:rPr>
        <w:t>.</w:t>
      </w:r>
      <w:r w:rsidR="00981940" w:rsidRPr="003D662E">
        <w:rPr>
          <w:lang w:val="en-US"/>
        </w:rPr>
        <w:t xml:space="preserve"> </w:t>
      </w:r>
      <w:r w:rsidR="00D81761" w:rsidRPr="003D662E">
        <w:rPr>
          <w:lang w:val="en-US"/>
        </w:rPr>
        <w:t>For Python services</w:t>
      </w:r>
      <w:r w:rsidR="00984FEF" w:rsidRPr="003D662E">
        <w:rPr>
          <w:lang w:val="en-US"/>
        </w:rPr>
        <w:t xml:space="preserve"> (as for Java-based services)</w:t>
      </w:r>
      <w:r w:rsidR="00D81761" w:rsidRPr="003D662E">
        <w:rPr>
          <w:lang w:val="en-US"/>
        </w:rPr>
        <w:t xml:space="preserve">, a service execution environment is </w:t>
      </w:r>
      <w:r w:rsidR="008C4E3C" w:rsidRPr="003D662E">
        <w:rPr>
          <w:lang w:val="en-US"/>
        </w:rPr>
        <w:t>provided</w:t>
      </w:r>
      <w:r w:rsidR="00D81761" w:rsidRPr="003D662E">
        <w:rPr>
          <w:lang w:val="en-US"/>
        </w:rPr>
        <w:t xml:space="preserve">, which is responsible for the communication with </w:t>
      </w:r>
      <w:r w:rsidR="005756F8">
        <w:rPr>
          <w:lang w:val="en-US"/>
        </w:rPr>
        <w:t xml:space="preserve">oktoflow (there the </w:t>
      </w:r>
      <w:r w:rsidR="00D81761" w:rsidRPr="003D662E">
        <w:rPr>
          <w:lang w:val="en-US"/>
        </w:rPr>
        <w:t xml:space="preserve">Java </w:t>
      </w:r>
      <w:r w:rsidR="005756F8">
        <w:rPr>
          <w:lang w:val="en-US"/>
        </w:rPr>
        <w:t>service counterpart)</w:t>
      </w:r>
      <w:r w:rsidR="00D81761" w:rsidRPr="003D662E">
        <w:rPr>
          <w:lang w:val="en-US"/>
        </w:rPr>
        <w:t xml:space="preserve">, so that an AI developer does not have to </w:t>
      </w:r>
      <w:r w:rsidR="00E66B31">
        <w:rPr>
          <w:lang w:val="en-US"/>
        </w:rPr>
        <w:t>deal</w:t>
      </w:r>
      <w:r w:rsidR="00D81761" w:rsidRPr="003D662E">
        <w:rPr>
          <w:lang w:val="en-US"/>
        </w:rPr>
        <w:t xml:space="preserve"> with both languages</w:t>
      </w:r>
      <w:r w:rsidR="008C4E3C" w:rsidRPr="003D662E">
        <w:rPr>
          <w:lang w:val="en-US"/>
        </w:rPr>
        <w:t>,</w:t>
      </w:r>
      <w:r w:rsidR="00D81761" w:rsidRPr="003D662E">
        <w:rPr>
          <w:lang w:val="en-US"/>
        </w:rPr>
        <w:t xml:space="preserve"> protocol details</w:t>
      </w:r>
      <w:r w:rsidR="008C4E3C" w:rsidRPr="003D662E">
        <w:rPr>
          <w:lang w:val="en-US"/>
        </w:rPr>
        <w:t xml:space="preserve"> or a plethora of different protocols</w:t>
      </w:r>
      <w:r w:rsidR="00D81761" w:rsidRPr="003D662E">
        <w:rPr>
          <w:lang w:val="en-US"/>
        </w:rPr>
        <w:t xml:space="preserve">. </w:t>
      </w:r>
      <w:r w:rsidR="00C3215C">
        <w:rPr>
          <w:lang w:val="en-US"/>
        </w:rPr>
        <w:t xml:space="preserve">The service environment and the integrating Python services can operate with virtual Python environments. </w:t>
      </w:r>
      <w:r w:rsidR="008C4E3C" w:rsidRPr="003D662E">
        <w:rPr>
          <w:lang w:val="en-US"/>
        </w:rPr>
        <w:t xml:space="preserve">Python services </w:t>
      </w:r>
      <w:r w:rsidR="0072662A" w:rsidRPr="003D662E">
        <w:rPr>
          <w:lang w:val="en-US"/>
        </w:rPr>
        <w:t>must</w:t>
      </w:r>
      <w:r w:rsidR="008C4E3C" w:rsidRPr="003D662E">
        <w:rPr>
          <w:lang w:val="en-US"/>
        </w:rPr>
        <w:t xml:space="preserve"> explicitly declare their dependencies, e.g., used AI frameworks</w:t>
      </w:r>
      <w:r w:rsidR="00C3215C">
        <w:rPr>
          <w:lang w:val="en-US"/>
        </w:rPr>
        <w:t xml:space="preserve"> as well as (if need) target virtual environments</w:t>
      </w:r>
      <w:r w:rsidR="008C4E3C" w:rsidRPr="003D662E">
        <w:rPr>
          <w:lang w:val="en-US"/>
        </w:rPr>
        <w:t xml:space="preserve"> in the </w:t>
      </w:r>
      <w:r w:rsidR="00C3215C">
        <w:rPr>
          <w:lang w:val="en-US"/>
        </w:rPr>
        <w:t xml:space="preserve">application model of the </w:t>
      </w:r>
      <w:r w:rsidR="008C4E3C" w:rsidRPr="003D662E">
        <w:rPr>
          <w:lang w:val="en-US"/>
        </w:rPr>
        <w:t xml:space="preserve">platform configuration </w:t>
      </w:r>
      <w:r w:rsidR="00C3215C">
        <w:rPr>
          <w:lang w:val="en-US"/>
        </w:rPr>
        <w:t xml:space="preserve">to enable </w:t>
      </w:r>
      <w:r w:rsidR="008C4E3C" w:rsidRPr="003D662E">
        <w:rPr>
          <w:lang w:val="en-US"/>
        </w:rPr>
        <w:t>automated creation of installation artifacts, in particular containers</w:t>
      </w:r>
      <w:r w:rsidR="00A431F7">
        <w:rPr>
          <w:lang w:val="en-US"/>
        </w:rPr>
        <w:t>, and execution in the desired Python environment</w:t>
      </w:r>
      <w:r w:rsidR="002B6341">
        <w:rPr>
          <w:lang w:val="en-US"/>
        </w:rPr>
        <w:t xml:space="preserve"> as services and their dependencies may require the installation of different virtual environments or even Python versions</w:t>
      </w:r>
      <w:r w:rsidR="008C4E3C" w:rsidRPr="003D662E">
        <w:rPr>
          <w:lang w:val="en-US"/>
        </w:rPr>
        <w:t>.</w:t>
      </w:r>
    </w:p>
    <w:p w14:paraId="4B55ACB9" w14:textId="729A7E56" w:rsidR="00730725" w:rsidRPr="003D662E" w:rsidRDefault="00730725" w:rsidP="007245E8">
      <w:pPr>
        <w:pStyle w:val="ListParagraph"/>
        <w:numPr>
          <w:ilvl w:val="0"/>
          <w:numId w:val="3"/>
        </w:numPr>
        <w:jc w:val="both"/>
        <w:rPr>
          <w:lang w:val="en-US"/>
        </w:rPr>
      </w:pPr>
      <w:r w:rsidRPr="003D662E">
        <w:rPr>
          <w:lang w:val="en-US"/>
        </w:rPr>
        <w:t xml:space="preserve">In particular, we prioritize </w:t>
      </w:r>
      <w:r w:rsidRPr="003D662E">
        <w:rPr>
          <w:b/>
          <w:lang w:val="en-US"/>
        </w:rPr>
        <w:t xml:space="preserve">dependency reduction </w:t>
      </w:r>
      <w:r w:rsidRPr="003D662E">
        <w:rPr>
          <w:lang w:val="en-US"/>
        </w:rPr>
        <w:t>over alternative, potentially more modern programming approaches</w:t>
      </w:r>
      <w:r w:rsidR="00613210">
        <w:rPr>
          <w:lang w:val="en-US"/>
        </w:rPr>
        <w:t xml:space="preserve"> as well as isolated loading </w:t>
      </w:r>
      <w:r w:rsidR="002F50FE">
        <w:rPr>
          <w:lang w:val="en-US"/>
        </w:rPr>
        <w:t xml:space="preserve">of classes and their dependencies </w:t>
      </w:r>
      <w:r w:rsidR="00613210">
        <w:rPr>
          <w:lang w:val="en-US"/>
        </w:rPr>
        <w:t xml:space="preserve">to cope with </w:t>
      </w:r>
      <w:r w:rsidRPr="003D662E">
        <w:rPr>
          <w:lang w:val="en-US"/>
        </w:rPr>
        <w:t>incompatible libraries. Thus, we decided not to use framework</w:t>
      </w:r>
      <w:r w:rsidR="00613210">
        <w:rPr>
          <w:lang w:val="en-US"/>
        </w:rPr>
        <w:t>s</w:t>
      </w:r>
      <w:r w:rsidRPr="003D662E">
        <w:rPr>
          <w:lang w:val="en-US"/>
        </w:rPr>
        <w:t xml:space="preserve"> like </w:t>
      </w:r>
      <w:r w:rsidR="00613210">
        <w:rPr>
          <w:lang w:val="en-US"/>
        </w:rPr>
        <w:t xml:space="preserve">OSGi or </w:t>
      </w:r>
      <w:r w:rsidRPr="003D662E">
        <w:rPr>
          <w:lang w:val="en-US"/>
        </w:rPr>
        <w:t xml:space="preserve">Spring as foundation as </w:t>
      </w:r>
      <w:r w:rsidR="00613210">
        <w:rPr>
          <w:lang w:val="en-US"/>
        </w:rPr>
        <w:t xml:space="preserve">they </w:t>
      </w:r>
      <w:r w:rsidRPr="003D662E">
        <w:rPr>
          <w:lang w:val="en-US"/>
        </w:rPr>
        <w:t xml:space="preserve">may lead to </w:t>
      </w:r>
      <w:r w:rsidR="00D90BC6">
        <w:rPr>
          <w:lang w:val="en-US"/>
        </w:rPr>
        <w:t xml:space="preserve">(future) dependency </w:t>
      </w:r>
      <w:r w:rsidRPr="003D662E">
        <w:rPr>
          <w:lang w:val="en-US"/>
        </w:rPr>
        <w:t>conflicts</w:t>
      </w:r>
      <w:r w:rsidR="00D90BC6">
        <w:rPr>
          <w:lang w:val="en-US"/>
        </w:rPr>
        <w:t>, even</w:t>
      </w:r>
      <w:r w:rsidRPr="003D662E">
        <w:rPr>
          <w:lang w:val="en-US"/>
        </w:rPr>
        <w:t xml:space="preserve"> </w:t>
      </w:r>
      <w:r w:rsidR="0061087C">
        <w:rPr>
          <w:lang w:val="en-US"/>
        </w:rPr>
        <w:t xml:space="preserve">among </w:t>
      </w:r>
      <w:r w:rsidR="00D90BC6">
        <w:rPr>
          <w:lang w:val="en-US"/>
        </w:rPr>
        <w:t>different versions of these frameworks needed in the same platform instance</w:t>
      </w:r>
      <w:r w:rsidR="0061087C">
        <w:rPr>
          <w:lang w:val="en-US"/>
        </w:rPr>
        <w:t xml:space="preserve"> </w:t>
      </w:r>
      <w:r w:rsidRPr="003D662E">
        <w:rPr>
          <w:lang w:val="en-US"/>
        </w:rPr>
        <w:t xml:space="preserve">(as we experienced for Spring Cloud Stream </w:t>
      </w:r>
      <w:r w:rsidR="00D90BC6">
        <w:rPr>
          <w:lang w:val="en-US"/>
        </w:rPr>
        <w:t>as well as</w:t>
      </w:r>
      <w:r w:rsidRPr="003D662E">
        <w:rPr>
          <w:lang w:val="en-US"/>
        </w:rPr>
        <w:t xml:space="preserve"> the AAS implementation Eclipse BaSyx</w:t>
      </w:r>
      <w:r w:rsidR="0061087C">
        <w:rPr>
          <w:lang w:val="en-US"/>
        </w:rPr>
        <w:t xml:space="preserve"> and BaSy</w:t>
      </w:r>
      <w:r w:rsidR="005442BA">
        <w:rPr>
          <w:lang w:val="en-US"/>
        </w:rPr>
        <w:t>x</w:t>
      </w:r>
      <w:r w:rsidR="0061087C">
        <w:rPr>
          <w:lang w:val="en-US"/>
        </w:rPr>
        <w:t>2</w:t>
      </w:r>
      <w:r w:rsidRPr="003D662E">
        <w:rPr>
          <w:lang w:val="en-US"/>
        </w:rPr>
        <w:t xml:space="preserve">). Akin, we prefer in some places boilerplate code over annotation-style programming, </w:t>
      </w:r>
      <w:r w:rsidR="0072662A" w:rsidRPr="003D662E">
        <w:rPr>
          <w:lang w:val="en-US"/>
        </w:rPr>
        <w:t>e.g.</w:t>
      </w:r>
      <w:r w:rsidR="0041202E" w:rsidRPr="003D662E">
        <w:rPr>
          <w:lang w:val="en-US"/>
        </w:rPr>
        <w:t>,</w:t>
      </w:r>
      <w:r w:rsidRPr="003D662E">
        <w:rPr>
          <w:lang w:val="en-US"/>
        </w:rPr>
        <w:t xml:space="preserve"> </w:t>
      </w:r>
      <w:r w:rsidR="0072662A" w:rsidRPr="003D662E">
        <w:rPr>
          <w:lang w:val="en-US"/>
        </w:rPr>
        <w:t>in</w:t>
      </w:r>
      <w:r w:rsidRPr="003D662E">
        <w:rPr>
          <w:lang w:val="en-US"/>
        </w:rPr>
        <w:t xml:space="preserve"> platform parts where a later revision with yet unclear external decisions can be foreseen.</w:t>
      </w:r>
      <w:r w:rsidR="004B53C6">
        <w:rPr>
          <w:lang w:val="en-US"/>
        </w:rPr>
        <w:t xml:space="preserve"> Where adequate, we leverage own, abstracting annotations and interfaces (</w:t>
      </w:r>
      <w:r w:rsidR="002623A7">
        <w:rPr>
          <w:lang w:val="en-US"/>
        </w:rPr>
        <w:t>as basic for</w:t>
      </w:r>
      <w:r w:rsidR="004B53C6">
        <w:rPr>
          <w:lang w:val="en-US"/>
        </w:rPr>
        <w:t xml:space="preserve"> plugins) and prefer them over technology-dependent annotations or interfaces.</w:t>
      </w:r>
    </w:p>
    <w:p w14:paraId="622AC338" w14:textId="70295E12" w:rsidR="00513F43" w:rsidRDefault="00513F43" w:rsidP="007245E8">
      <w:pPr>
        <w:pStyle w:val="ListParagraph"/>
        <w:numPr>
          <w:ilvl w:val="0"/>
          <w:numId w:val="3"/>
        </w:numPr>
        <w:jc w:val="both"/>
        <w:rPr>
          <w:lang w:val="en-US"/>
        </w:rPr>
      </w:pPr>
      <w:r w:rsidRPr="003D662E">
        <w:rPr>
          <w:lang w:val="en-US"/>
        </w:rPr>
        <w:t xml:space="preserve">Some components require </w:t>
      </w:r>
      <w:r w:rsidRPr="003D662E">
        <w:rPr>
          <w:b/>
          <w:lang w:val="en-US"/>
        </w:rPr>
        <w:t>technical settings</w:t>
      </w:r>
      <w:r w:rsidRPr="003D662E">
        <w:rPr>
          <w:lang w:val="en-US"/>
        </w:rPr>
        <w:t xml:space="preserve"> for their startup, e.g., </w:t>
      </w:r>
      <w:r w:rsidR="00D2228B" w:rsidRPr="003D662E">
        <w:rPr>
          <w:lang w:val="en-US"/>
        </w:rPr>
        <w:t xml:space="preserve">certain </w:t>
      </w:r>
      <w:r w:rsidRPr="003D662E">
        <w:rPr>
          <w:lang w:val="en-US"/>
        </w:rPr>
        <w:t>internet address</w:t>
      </w:r>
      <w:r w:rsidR="00D2228B" w:rsidRPr="003D662E">
        <w:rPr>
          <w:lang w:val="en-US"/>
        </w:rPr>
        <w:t>es</w:t>
      </w:r>
      <w:r w:rsidRPr="003D662E">
        <w:rPr>
          <w:lang w:val="en-US"/>
        </w:rPr>
        <w:t xml:space="preserve"> or basic security certificates to announce the own instance, to request or contribute information. The aim is to reduce such explicit setup information to a minimum as it is a source for inconsistencies. For this purpose, such information shall be managed centrally, instantiated into </w:t>
      </w:r>
      <w:r w:rsidR="00076B15">
        <w:rPr>
          <w:lang w:val="en-US"/>
        </w:rPr>
        <w:t>(</w:t>
      </w:r>
      <w:r w:rsidRPr="003D662E">
        <w:rPr>
          <w:lang w:val="en-US"/>
        </w:rPr>
        <w:t>binary</w:t>
      </w:r>
      <w:r w:rsidR="00076B15">
        <w:rPr>
          <w:lang w:val="en-US"/>
        </w:rPr>
        <w:t>)</w:t>
      </w:r>
      <w:r w:rsidRPr="003D662E">
        <w:rPr>
          <w:lang w:val="en-US"/>
        </w:rPr>
        <w:t xml:space="preserve"> components or distributed via discovery protocols where feasible. </w:t>
      </w:r>
      <w:r w:rsidR="0006064E" w:rsidRPr="003D662E">
        <w:rPr>
          <w:lang w:val="en-US"/>
        </w:rPr>
        <w:t>So far, no automated discovery mechanisms (for I4.0) settings was integrated</w:t>
      </w:r>
      <w:r w:rsidR="00B341BF">
        <w:rPr>
          <w:lang w:val="en-US"/>
        </w:rPr>
        <w:t xml:space="preserve"> (BaSyx2 discovery could be an option if AAS metamodel version 3 is enabled)</w:t>
      </w:r>
      <w:r w:rsidR="0006064E" w:rsidRPr="003D662E">
        <w:rPr>
          <w:lang w:val="en-US"/>
        </w:rPr>
        <w:t xml:space="preserve">, which could ease the setup. </w:t>
      </w:r>
      <w:r w:rsidRPr="003D662E">
        <w:rPr>
          <w:lang w:val="en-US"/>
        </w:rPr>
        <w:t xml:space="preserve">Further information not required to startup a component shall be made available via the </w:t>
      </w:r>
      <w:r w:rsidR="00383673" w:rsidRPr="003D662E">
        <w:rPr>
          <w:lang w:val="en-US"/>
        </w:rPr>
        <w:t xml:space="preserve">(joint) </w:t>
      </w:r>
      <w:r w:rsidRPr="003D662E">
        <w:rPr>
          <w:lang w:val="en-US"/>
        </w:rPr>
        <w:t>AAS of the platform. Technical settings that may be subject to modifications by administrators shall be represented in a uniform and human readable manner. For stored setup information we rely on Yaml</w:t>
      </w:r>
      <w:r w:rsidRPr="003D662E">
        <w:rPr>
          <w:rStyle w:val="FootnoteReference"/>
          <w:lang w:val="en-US"/>
        </w:rPr>
        <w:footnoteReference w:id="11"/>
      </w:r>
      <w:r w:rsidRPr="003D662E">
        <w:rPr>
          <w:lang w:val="en-US"/>
        </w:rPr>
        <w:t>, for machine-readable complex data in AAS on JSON</w:t>
      </w:r>
      <w:r w:rsidRPr="003D662E">
        <w:rPr>
          <w:rStyle w:val="FootnoteReference"/>
          <w:lang w:val="en-US"/>
        </w:rPr>
        <w:footnoteReference w:id="12"/>
      </w:r>
      <w:r w:rsidRPr="003D662E">
        <w:rPr>
          <w:lang w:val="en-US"/>
        </w:rPr>
        <w:t>.</w:t>
      </w:r>
      <w:r w:rsidR="009E0408" w:rsidRPr="003D662E">
        <w:rPr>
          <w:lang w:val="en-US"/>
        </w:rPr>
        <w:t xml:space="preserve"> Regarding terminology, we distinguish between </w:t>
      </w:r>
      <w:r w:rsidR="009E0408" w:rsidRPr="003D662E">
        <w:rPr>
          <w:b/>
          <w:lang w:val="en-US"/>
        </w:rPr>
        <w:t>Setup</w:t>
      </w:r>
      <w:r w:rsidR="009E0408" w:rsidRPr="003D662E">
        <w:rPr>
          <w:lang w:val="en-US"/>
        </w:rPr>
        <w:t xml:space="preserve"> (the technical information, e.g., in Yaml, in practice often also called configuration) and the </w:t>
      </w:r>
      <w:r w:rsidR="009E0408" w:rsidRPr="003D662E">
        <w:rPr>
          <w:b/>
          <w:lang w:val="en-US"/>
        </w:rPr>
        <w:t>Configuration</w:t>
      </w:r>
      <w:r w:rsidR="009E0408" w:rsidRPr="003D662E">
        <w:rPr>
          <w:lang w:val="en-US"/>
        </w:rPr>
        <w:t xml:space="preserve"> (the managing part, </w:t>
      </w:r>
      <w:r w:rsidR="001D3441">
        <w:rPr>
          <w:lang w:val="en-US"/>
        </w:rPr>
        <w:t xml:space="preserve">in terms of a configuration model, used for </w:t>
      </w:r>
      <w:r w:rsidR="009E0408" w:rsidRPr="003D662E">
        <w:rPr>
          <w:lang w:val="en-US"/>
        </w:rPr>
        <w:t xml:space="preserve">generating </w:t>
      </w:r>
      <w:r w:rsidR="001D3441">
        <w:rPr>
          <w:lang w:val="en-US"/>
        </w:rPr>
        <w:t xml:space="preserve">consistent </w:t>
      </w:r>
      <w:r w:rsidR="009E0408" w:rsidRPr="003D662E">
        <w:rPr>
          <w:lang w:val="en-US"/>
        </w:rPr>
        <w:t xml:space="preserve">setup information </w:t>
      </w:r>
      <w:r w:rsidR="001D3441">
        <w:rPr>
          <w:lang w:val="en-US"/>
        </w:rPr>
        <w:t>as well as related code and further artifacts</w:t>
      </w:r>
      <w:r w:rsidR="009E0408" w:rsidRPr="003D662E">
        <w:rPr>
          <w:lang w:val="en-US"/>
        </w:rPr>
        <w:t>). Related source code shall be named accordingly</w:t>
      </w:r>
      <w:r w:rsidR="009E0408" w:rsidRPr="003D662E">
        <w:rPr>
          <w:rStyle w:val="FootnoteReference"/>
          <w:rFonts w:ascii="Consolas" w:hAnsi="Consolas"/>
          <w:lang w:val="en-US"/>
        </w:rPr>
        <w:footnoteReference w:id="13"/>
      </w:r>
      <w:r w:rsidR="009E0408" w:rsidRPr="003D662E">
        <w:rPr>
          <w:lang w:val="en-US"/>
        </w:rPr>
        <w:t>.</w:t>
      </w:r>
    </w:p>
    <w:p w14:paraId="5250BAE8" w14:textId="358DEF0A" w:rsidR="008C7BAD" w:rsidRDefault="008C7BAD" w:rsidP="007245E8">
      <w:pPr>
        <w:pStyle w:val="ListParagraph"/>
        <w:numPr>
          <w:ilvl w:val="0"/>
          <w:numId w:val="3"/>
        </w:numPr>
        <w:jc w:val="both"/>
        <w:rPr>
          <w:lang w:val="en-US"/>
        </w:rPr>
      </w:pPr>
      <w:r w:rsidRPr="003D662E">
        <w:rPr>
          <w:lang w:val="en-US"/>
        </w:rPr>
        <w:lastRenderedPageBreak/>
        <w:t xml:space="preserve">Components shall internally communicate via </w:t>
      </w:r>
      <w:r w:rsidRPr="003D662E">
        <w:rPr>
          <w:b/>
          <w:lang w:val="en-US"/>
        </w:rPr>
        <w:t>interfaces</w:t>
      </w:r>
      <w:r w:rsidRPr="003D662E">
        <w:rPr>
          <w:lang w:val="en-US"/>
        </w:rPr>
        <w:t xml:space="preserve"> </w:t>
      </w:r>
      <w:r w:rsidR="005E62C7">
        <w:rPr>
          <w:lang w:val="en-US"/>
        </w:rPr>
        <w:t xml:space="preserve">that </w:t>
      </w:r>
      <w:r w:rsidR="00F61039">
        <w:rPr>
          <w:lang w:val="en-US"/>
        </w:rPr>
        <w:t xml:space="preserve">encapsulate technical </w:t>
      </w:r>
      <w:r w:rsidRPr="003D662E">
        <w:rPr>
          <w:lang w:val="en-US"/>
        </w:rPr>
        <w:t xml:space="preserve">dependencies. </w:t>
      </w:r>
      <w:r w:rsidR="00FC6FAB">
        <w:rPr>
          <w:lang w:val="en-US"/>
        </w:rPr>
        <w:t>A</w:t>
      </w:r>
      <w:r w:rsidRPr="003D662E">
        <w:rPr>
          <w:lang w:val="en-US"/>
        </w:rPr>
        <w:t xml:space="preserve">lternative and optional components shall be realized </w:t>
      </w:r>
      <w:r w:rsidR="00FC6FAB">
        <w:rPr>
          <w:lang w:val="en-US"/>
        </w:rPr>
        <w:t xml:space="preserve">based on interfaces </w:t>
      </w:r>
      <w:r w:rsidRPr="003D662E">
        <w:rPr>
          <w:lang w:val="en-US"/>
        </w:rPr>
        <w:t xml:space="preserve">and register themselves into the platform. </w:t>
      </w:r>
      <w:r w:rsidR="008D3F8C">
        <w:rPr>
          <w:lang w:val="en-US"/>
        </w:rPr>
        <w:t xml:space="preserve">For </w:t>
      </w:r>
      <w:r w:rsidRPr="003D662E">
        <w:rPr>
          <w:lang w:val="en-US"/>
        </w:rPr>
        <w:t xml:space="preserve">Java, we </w:t>
      </w:r>
      <w:r w:rsidR="008D3F8C">
        <w:rPr>
          <w:lang w:val="en-US"/>
        </w:rPr>
        <w:t xml:space="preserve">use </w:t>
      </w:r>
      <w:r w:rsidRPr="003D662E">
        <w:rPr>
          <w:lang w:val="en-US"/>
        </w:rPr>
        <w:t>the Java Service Loader (JSL) mechanism</w:t>
      </w:r>
      <w:r w:rsidR="00B1518A">
        <w:rPr>
          <w:rStyle w:val="FootnoteReference"/>
          <w:lang w:val="en-US"/>
        </w:rPr>
        <w:footnoteReference w:id="14"/>
      </w:r>
      <w:r w:rsidRPr="003D662E">
        <w:rPr>
          <w:lang w:val="en-US"/>
        </w:rPr>
        <w:t>, which associates concrete implementations to their respective (descriptor) interfaces</w:t>
      </w:r>
      <w:r w:rsidR="009D48B9">
        <w:rPr>
          <w:lang w:val="en-US"/>
        </w:rPr>
        <w:t xml:space="preserve"> </w:t>
      </w:r>
      <w:r w:rsidRPr="003D662E">
        <w:rPr>
          <w:lang w:val="en-US"/>
        </w:rPr>
        <w:t xml:space="preserve">through </w:t>
      </w:r>
      <w:r w:rsidR="009D48B9">
        <w:rPr>
          <w:lang w:val="en-US"/>
        </w:rPr>
        <w:t>text resource files declaring the actual implementations</w:t>
      </w:r>
      <w:r w:rsidRPr="003D662E">
        <w:rPr>
          <w:lang w:val="en-US"/>
        </w:rPr>
        <w:t xml:space="preserve">. We use that mechanism to define, e.g., </w:t>
      </w:r>
      <w:r w:rsidR="00A8129C">
        <w:rPr>
          <w:lang w:val="en-US"/>
        </w:rPr>
        <w:t xml:space="preserve">plugin (setup) descriptors, </w:t>
      </w:r>
      <w:r w:rsidRPr="003D662E">
        <w:rPr>
          <w:lang w:val="en-US"/>
        </w:rPr>
        <w:t>factory instances, to compose AAS but also to set up the component lifecycle, e.g., to handle the start and shutdown process</w:t>
      </w:r>
      <w:r w:rsidR="00E5570C">
        <w:rPr>
          <w:rStyle w:val="FootnoteReference"/>
          <w:lang w:val="en-US"/>
        </w:rPr>
        <w:footnoteReference w:id="15"/>
      </w:r>
      <w:r w:rsidRPr="003D662E">
        <w:rPr>
          <w:lang w:val="en-US"/>
        </w:rPr>
        <w:t>.</w:t>
      </w:r>
    </w:p>
    <w:p w14:paraId="2F33E8E1" w14:textId="6942ADE1" w:rsidR="00E5570C" w:rsidRPr="003D662E" w:rsidRDefault="00E5570C" w:rsidP="00E5570C">
      <w:pPr>
        <w:pStyle w:val="ListParagraph"/>
        <w:numPr>
          <w:ilvl w:val="0"/>
          <w:numId w:val="3"/>
        </w:numPr>
        <w:jc w:val="both"/>
        <w:rPr>
          <w:lang w:val="en-US"/>
        </w:rPr>
      </w:pPr>
      <w:r>
        <w:rPr>
          <w:lang w:val="en-US"/>
        </w:rPr>
        <w:t xml:space="preserve">Since version 0.8, third party libraries must be encapsulated </w:t>
      </w:r>
      <w:r w:rsidR="005A044F">
        <w:rPr>
          <w:lang w:val="en-US"/>
        </w:rPr>
        <w:t xml:space="preserve">for </w:t>
      </w:r>
      <w:r w:rsidR="005A044F" w:rsidRPr="005D5DDB">
        <w:rPr>
          <w:b/>
          <w:bCs/>
          <w:lang w:val="en-US"/>
        </w:rPr>
        <w:t>isolated loading</w:t>
      </w:r>
      <w:r w:rsidR="005A044F">
        <w:rPr>
          <w:lang w:val="en-US"/>
        </w:rPr>
        <w:t xml:space="preserve"> </w:t>
      </w:r>
      <w:r>
        <w:rPr>
          <w:lang w:val="en-US"/>
        </w:rPr>
        <w:t xml:space="preserve">into </w:t>
      </w:r>
      <w:r w:rsidRPr="00E5570C">
        <w:rPr>
          <w:b/>
          <w:lang w:val="en-US"/>
        </w:rPr>
        <w:t>oktoflow plugins</w:t>
      </w:r>
      <w:r w:rsidRPr="00E5570C">
        <w:rPr>
          <w:lang w:val="en-US"/>
        </w:rPr>
        <w:t xml:space="preserve"> and</w:t>
      </w:r>
      <w:r w:rsidR="005A044F">
        <w:rPr>
          <w:lang w:val="en-US"/>
        </w:rPr>
        <w:t>, as stated above,</w:t>
      </w:r>
      <w:r w:rsidRPr="00E5570C">
        <w:rPr>
          <w:lang w:val="en-US"/>
        </w:rPr>
        <w:t xml:space="preserve"> </w:t>
      </w:r>
      <w:r w:rsidR="005A044F">
        <w:rPr>
          <w:lang w:val="en-US"/>
        </w:rPr>
        <w:t xml:space="preserve">be used </w:t>
      </w:r>
      <w:r w:rsidRPr="00E5570C">
        <w:rPr>
          <w:lang w:val="en-US"/>
        </w:rPr>
        <w:t>via an interface defined by the platform.</w:t>
      </w:r>
      <w:r>
        <w:rPr>
          <w:lang w:val="en-US"/>
        </w:rPr>
        <w:t xml:space="preserve"> The main reason is </w:t>
      </w:r>
      <w:r w:rsidR="00A136E7">
        <w:rPr>
          <w:lang w:val="en-US"/>
        </w:rPr>
        <w:t xml:space="preserve">to </w:t>
      </w:r>
      <w:r w:rsidR="00EC3823">
        <w:rPr>
          <w:lang w:val="en-US"/>
        </w:rPr>
        <w:t xml:space="preserve">actively </w:t>
      </w:r>
      <w:r w:rsidR="00A136E7">
        <w:rPr>
          <w:lang w:val="en-US"/>
        </w:rPr>
        <w:t xml:space="preserve">mitigate </w:t>
      </w:r>
      <w:r w:rsidR="00EC3823">
        <w:rPr>
          <w:lang w:val="en-US"/>
        </w:rPr>
        <w:t xml:space="preserve">dependency </w:t>
      </w:r>
      <w:r w:rsidR="00A136E7">
        <w:rPr>
          <w:lang w:val="en-US"/>
        </w:rPr>
        <w:t xml:space="preserve">conflicts. </w:t>
      </w:r>
      <w:r w:rsidR="00611B6B">
        <w:rPr>
          <w:lang w:val="en-US"/>
        </w:rPr>
        <w:t>As a prerequisite</w:t>
      </w:r>
      <w:r w:rsidR="00A136E7">
        <w:rPr>
          <w:lang w:val="en-US"/>
        </w:rPr>
        <w:t xml:space="preserve">, the platform core components </w:t>
      </w:r>
      <w:r>
        <w:rPr>
          <w:lang w:val="en-US"/>
        </w:rPr>
        <w:t xml:space="preserve">must be free of third-party dependencies (except for the Java library). Further, plugins allow for isolated testing of the integration of dependencies </w:t>
      </w:r>
      <w:r w:rsidR="0092525D">
        <w:rPr>
          <w:lang w:val="en-US"/>
        </w:rPr>
        <w:t>and enable the</w:t>
      </w:r>
      <w:r>
        <w:rPr>
          <w:lang w:val="en-US"/>
        </w:rPr>
        <w:t xml:space="preserve"> individual evolution of technical dependencies. </w:t>
      </w:r>
      <w:r w:rsidR="00D81409">
        <w:rPr>
          <w:lang w:val="en-US"/>
        </w:rPr>
        <w:t>For flexible integration with the platform, o</w:t>
      </w:r>
      <w:r>
        <w:rPr>
          <w:lang w:val="en-US"/>
        </w:rPr>
        <w:t xml:space="preserve">ktoflow plugins </w:t>
      </w:r>
      <w:r w:rsidR="00580942">
        <w:rPr>
          <w:lang w:val="en-US"/>
        </w:rPr>
        <w:t xml:space="preserve">also employ </w:t>
      </w:r>
      <w:r>
        <w:rPr>
          <w:lang w:val="en-US"/>
        </w:rPr>
        <w:t>JSL</w:t>
      </w:r>
      <w:r w:rsidR="00580942">
        <w:rPr>
          <w:lang w:val="en-US"/>
        </w:rPr>
        <w:t>, one descriptor for defining a plugin’s contribution, a second determining how the plugin is actually loaded</w:t>
      </w:r>
      <w:r>
        <w:rPr>
          <w:lang w:val="en-US"/>
        </w:rPr>
        <w:t>.</w:t>
      </w:r>
    </w:p>
    <w:p w14:paraId="57E511AF" w14:textId="68ACCD55" w:rsidR="006024A5" w:rsidRPr="003D662E" w:rsidRDefault="006024A5" w:rsidP="007245E8">
      <w:pPr>
        <w:pStyle w:val="ListParagraph"/>
        <w:numPr>
          <w:ilvl w:val="0"/>
          <w:numId w:val="3"/>
        </w:numPr>
        <w:jc w:val="both"/>
        <w:rPr>
          <w:lang w:val="en-US"/>
        </w:rPr>
      </w:pPr>
      <w:r w:rsidRPr="003D662E">
        <w:rPr>
          <w:lang w:val="en-US"/>
        </w:rPr>
        <w:t xml:space="preserve">All components shall provide sufficient </w:t>
      </w:r>
      <w:r w:rsidRPr="003D662E">
        <w:rPr>
          <w:b/>
          <w:lang w:val="en-US"/>
        </w:rPr>
        <w:t>tests</w:t>
      </w:r>
      <w:r w:rsidRPr="003D662E">
        <w:rPr>
          <w:lang w:val="en-US"/>
        </w:rPr>
        <w:t xml:space="preserve"> for their functionality. </w:t>
      </w:r>
      <w:r w:rsidR="007C7660" w:rsidRPr="003D662E">
        <w:rPr>
          <w:lang w:val="en-US"/>
        </w:rPr>
        <w:t xml:space="preserve">Tests shall be executed during the </w:t>
      </w:r>
      <w:r w:rsidR="007C7660" w:rsidRPr="003D662E">
        <w:rPr>
          <w:b/>
          <w:lang w:val="en-US"/>
        </w:rPr>
        <w:t>continuous integration</w:t>
      </w:r>
      <w:r w:rsidR="007C7660" w:rsidRPr="003D662E">
        <w:rPr>
          <w:lang w:val="en-US"/>
        </w:rPr>
        <w:t xml:space="preserve"> </w:t>
      </w:r>
      <w:r w:rsidR="005A1F04" w:rsidRPr="003D662E">
        <w:rPr>
          <w:lang w:val="en-US"/>
        </w:rPr>
        <w:t xml:space="preserve">(CI) </w:t>
      </w:r>
      <w:r w:rsidR="007C7660" w:rsidRPr="003D662E">
        <w:rPr>
          <w:lang w:val="en-US"/>
        </w:rPr>
        <w:t>of the platform and also usual test metrics shall be recorded.</w:t>
      </w:r>
      <w:r w:rsidR="002B0113" w:rsidRPr="003D662E">
        <w:rPr>
          <w:lang w:val="en-US"/>
        </w:rPr>
        <w:t xml:space="preserve"> </w:t>
      </w:r>
      <w:r w:rsidR="002B0113" w:rsidRPr="003D662E">
        <w:rPr>
          <w:b/>
          <w:lang w:val="en-US"/>
        </w:rPr>
        <w:t>Test artifacts</w:t>
      </w:r>
      <w:r w:rsidR="002B0113" w:rsidRPr="003D662E">
        <w:rPr>
          <w:lang w:val="en-US"/>
        </w:rPr>
        <w:t>, e.g., setup files created specifically for testing components</w:t>
      </w:r>
      <w:r w:rsidR="00614B97" w:rsidRPr="003D662E">
        <w:rPr>
          <w:lang w:val="en-US"/>
        </w:rPr>
        <w:t xml:space="preserve"> or dependencies used only for testing</w:t>
      </w:r>
      <w:r w:rsidR="002B0113" w:rsidRPr="003D662E">
        <w:rPr>
          <w:lang w:val="en-US"/>
        </w:rPr>
        <w:t xml:space="preserve">, must be </w:t>
      </w:r>
      <w:r w:rsidR="002B0113" w:rsidRPr="003D662E">
        <w:rPr>
          <w:b/>
          <w:lang w:val="en-US"/>
        </w:rPr>
        <w:t>strictly separated from production code</w:t>
      </w:r>
      <w:r w:rsidR="002B0113" w:rsidRPr="003D662E">
        <w:rPr>
          <w:lang w:val="en-US"/>
        </w:rPr>
        <w:t xml:space="preserve">, e.g., reside only in test resource folders. In particular for Java components this is important as setup files that are accidentally placed in production resource folders may take precedence over generated setup </w:t>
      </w:r>
      <w:r w:rsidR="00B34170">
        <w:rPr>
          <w:lang w:val="en-US"/>
        </w:rPr>
        <w:t>information</w:t>
      </w:r>
      <w:r w:rsidR="002B0113" w:rsidRPr="003D662E">
        <w:rPr>
          <w:lang w:val="en-US"/>
        </w:rPr>
        <w:t>, i.e., prevent that the configuration decisions made by the user are enacted.</w:t>
      </w:r>
    </w:p>
    <w:p w14:paraId="66C7B1D0" w14:textId="41CAD235" w:rsidR="00ED6725" w:rsidRPr="003D662E" w:rsidRDefault="008E3EE4" w:rsidP="00B06864">
      <w:pPr>
        <w:jc w:val="both"/>
        <w:rPr>
          <w:lang w:val="en-US"/>
        </w:rPr>
      </w:pPr>
      <w:r w:rsidRPr="003D662E">
        <w:rPr>
          <w:lang w:val="en-US"/>
        </w:rPr>
        <w:t xml:space="preserve">As stated in Section </w:t>
      </w:r>
      <w:r w:rsidRPr="003D662E">
        <w:rPr>
          <w:lang w:val="en-US"/>
        </w:rPr>
        <w:fldChar w:fldCharType="begin"/>
      </w:r>
      <w:r w:rsidRPr="003D662E">
        <w:rPr>
          <w:lang w:val="en-US"/>
        </w:rPr>
        <w:instrText xml:space="preserve"> REF _Ref57033231 \r \h </w:instrText>
      </w:r>
      <w:r w:rsidR="003D662E">
        <w:rPr>
          <w:lang w:val="en-US"/>
        </w:rPr>
        <w:instrText xml:space="preserve"> \* MERGEFORMAT </w:instrText>
      </w:r>
      <w:r w:rsidRPr="003D662E">
        <w:rPr>
          <w:lang w:val="en-US"/>
        </w:rPr>
      </w:r>
      <w:r w:rsidRPr="003D662E">
        <w:rPr>
          <w:lang w:val="en-US"/>
        </w:rPr>
        <w:fldChar w:fldCharType="separate"/>
      </w:r>
      <w:r w:rsidR="00C62E87">
        <w:rPr>
          <w:lang w:val="en-US"/>
        </w:rPr>
        <w:t>1</w:t>
      </w:r>
      <w:r w:rsidRPr="003D662E">
        <w:rPr>
          <w:lang w:val="en-US"/>
        </w:rPr>
        <w:fldChar w:fldCharType="end"/>
      </w:r>
      <w:r w:rsidRPr="003D662E">
        <w:rPr>
          <w:lang w:val="en-US"/>
        </w:rPr>
        <w:t xml:space="preserve">, for several reasons one objective of the platform is to use existing Open Source solutions wherever </w:t>
      </w:r>
      <w:r w:rsidR="000A6F64" w:rsidRPr="003D662E">
        <w:rPr>
          <w:lang w:val="en-US"/>
        </w:rPr>
        <w:t>feasible</w:t>
      </w:r>
      <w:r w:rsidRPr="003D662E">
        <w:rPr>
          <w:lang w:val="en-US"/>
        </w:rPr>
        <w:t>.</w:t>
      </w:r>
      <w:r w:rsidR="00ED6725" w:rsidRPr="003D662E">
        <w:rPr>
          <w:lang w:val="en-US"/>
        </w:rPr>
        <w:t xml:space="preserve"> However, not all </w:t>
      </w:r>
      <w:r w:rsidR="00ED6725" w:rsidRPr="003D662E">
        <w:rPr>
          <w:b/>
          <w:lang w:val="en-US"/>
        </w:rPr>
        <w:t>Open Source licenses</w:t>
      </w:r>
      <w:r w:rsidR="00ED6725" w:rsidRPr="003D662E">
        <w:rPr>
          <w:lang w:val="en-US"/>
        </w:rPr>
        <w:t xml:space="preserve"> are per se permissible in industrial contexts. Therefore, the </w:t>
      </w:r>
      <w:r w:rsidR="003E28B7">
        <w:rPr>
          <w:lang w:val="en-US"/>
        </w:rPr>
        <w:t xml:space="preserve">we </w:t>
      </w:r>
      <w:r w:rsidR="00ED6725" w:rsidRPr="003D662E">
        <w:rPr>
          <w:lang w:val="en-US"/>
        </w:rPr>
        <w:t xml:space="preserve">reviewed Open Source licenses and categorized them into </w:t>
      </w:r>
      <w:r w:rsidR="0065137A" w:rsidRPr="003D662E">
        <w:rPr>
          <w:lang w:val="en-US"/>
        </w:rPr>
        <w:t>four</w:t>
      </w:r>
      <w:r w:rsidR="00ED6725" w:rsidRPr="003D662E">
        <w:rPr>
          <w:lang w:val="en-US"/>
        </w:rPr>
        <w:t xml:space="preserve"> categories</w:t>
      </w:r>
      <w:r w:rsidR="00ED21C0" w:rsidRPr="003D662E">
        <w:rPr>
          <w:lang w:val="en-US"/>
        </w:rPr>
        <w:t>:</w:t>
      </w:r>
      <w:r w:rsidR="00ED6725" w:rsidRPr="003D662E">
        <w:rPr>
          <w:lang w:val="en-US"/>
        </w:rPr>
        <w:t xml:space="preserve"> </w:t>
      </w:r>
    </w:p>
    <w:p w14:paraId="49941607" w14:textId="134226C5" w:rsidR="00ED6725" w:rsidRPr="003D662E" w:rsidRDefault="004D3D9B" w:rsidP="007245E8">
      <w:pPr>
        <w:pStyle w:val="ListParagraph"/>
        <w:numPr>
          <w:ilvl w:val="0"/>
          <w:numId w:val="4"/>
        </w:numPr>
        <w:jc w:val="both"/>
        <w:rPr>
          <w:lang w:val="en-US"/>
        </w:rPr>
      </w:pPr>
      <w:r w:rsidRPr="003D662E">
        <w:rPr>
          <w:lang w:val="en-US"/>
        </w:rPr>
        <w:t>U</w:t>
      </w:r>
      <w:r w:rsidR="00ED6725" w:rsidRPr="003D662E">
        <w:rPr>
          <w:lang w:val="en-US"/>
        </w:rPr>
        <w:t>sable without limitations</w:t>
      </w:r>
      <w:r w:rsidR="00B93EBB" w:rsidRPr="003D662E">
        <w:rPr>
          <w:lang w:val="en-US"/>
        </w:rPr>
        <w:t xml:space="preserve">, e.g., MIT, BSD-2-Clause, BSD-3-Clause, ISC, CDDL1.0, </w:t>
      </w:r>
      <w:r w:rsidR="00B93EBB" w:rsidRPr="003D662E">
        <w:rPr>
          <w:lang w:val="en-US"/>
        </w:rPr>
        <w:br/>
        <w:t>Eclipse-Dist-1.0</w:t>
      </w:r>
      <w:r w:rsidR="000A30C2" w:rsidRPr="003D662E">
        <w:rPr>
          <w:lang w:val="en-US"/>
        </w:rPr>
        <w:t>.</w:t>
      </w:r>
    </w:p>
    <w:p w14:paraId="0EF596AA" w14:textId="61C233EC" w:rsidR="00ED6725" w:rsidRPr="003D662E" w:rsidRDefault="004D3D9B" w:rsidP="007245E8">
      <w:pPr>
        <w:pStyle w:val="ListParagraph"/>
        <w:numPr>
          <w:ilvl w:val="0"/>
          <w:numId w:val="4"/>
        </w:numPr>
        <w:jc w:val="both"/>
        <w:rPr>
          <w:lang w:val="en-US"/>
        </w:rPr>
      </w:pPr>
      <w:r w:rsidRPr="003D662E">
        <w:rPr>
          <w:lang w:val="en-US"/>
        </w:rPr>
        <w:t>P</w:t>
      </w:r>
      <w:r w:rsidR="00E259C0" w:rsidRPr="003D662E">
        <w:rPr>
          <w:lang w:val="en-US"/>
        </w:rPr>
        <w:t>ermissible</w:t>
      </w:r>
      <w:r w:rsidR="00DA1A38" w:rsidRPr="003D662E">
        <w:rPr>
          <w:lang w:val="en-US"/>
        </w:rPr>
        <w:t>,</w:t>
      </w:r>
      <w:r w:rsidR="00ED6725" w:rsidRPr="003D662E">
        <w:rPr>
          <w:lang w:val="en-US"/>
        </w:rPr>
        <w:t xml:space="preserve"> but potentially problematic</w:t>
      </w:r>
      <w:r w:rsidR="00B93EBB" w:rsidRPr="003D662E">
        <w:rPr>
          <w:lang w:val="en-US"/>
        </w:rPr>
        <w:t>, e.g., Apache 2.0, LGPL-2.1, Artistic-1.0-Perl, EPL-2.0, MS-PL, MPL-1.1</w:t>
      </w:r>
      <w:r w:rsidR="000A30C2" w:rsidRPr="003D662E">
        <w:rPr>
          <w:lang w:val="en-US"/>
        </w:rPr>
        <w:t>.</w:t>
      </w:r>
    </w:p>
    <w:p w14:paraId="7B04A906" w14:textId="70A2A1D7" w:rsidR="00A71EAD" w:rsidRPr="003D662E" w:rsidRDefault="004D3D9B" w:rsidP="007245E8">
      <w:pPr>
        <w:pStyle w:val="ListParagraph"/>
        <w:numPr>
          <w:ilvl w:val="0"/>
          <w:numId w:val="4"/>
        </w:numPr>
        <w:jc w:val="both"/>
        <w:rPr>
          <w:lang w:val="en-US"/>
        </w:rPr>
      </w:pPr>
      <w:r w:rsidRPr="003D662E">
        <w:rPr>
          <w:lang w:val="en-US"/>
        </w:rPr>
        <w:t>C</w:t>
      </w:r>
      <w:r w:rsidR="00A71EAD" w:rsidRPr="003D662E">
        <w:rPr>
          <w:lang w:val="en-US"/>
        </w:rPr>
        <w:t>ommercial licenses.</w:t>
      </w:r>
    </w:p>
    <w:p w14:paraId="26100712" w14:textId="72CFE62A" w:rsidR="0065137A" w:rsidRPr="003D662E" w:rsidRDefault="009B1C8A" w:rsidP="007245E8">
      <w:pPr>
        <w:pStyle w:val="ListParagraph"/>
        <w:numPr>
          <w:ilvl w:val="0"/>
          <w:numId w:val="4"/>
        </w:numPr>
        <w:jc w:val="both"/>
        <w:rPr>
          <w:lang w:val="en-US"/>
        </w:rPr>
      </w:pPr>
      <w:r>
        <w:rPr>
          <w:lang w:val="en-US"/>
        </w:rPr>
        <w:t>Problematic and potentially n</w:t>
      </w:r>
      <w:r w:rsidR="00ED6725" w:rsidRPr="003D662E">
        <w:rPr>
          <w:lang w:val="en-US"/>
        </w:rPr>
        <w:t xml:space="preserve">ot allowed </w:t>
      </w:r>
      <w:r>
        <w:rPr>
          <w:lang w:val="en-US"/>
        </w:rPr>
        <w:t>(as default or core dependencies)</w:t>
      </w:r>
      <w:r w:rsidR="00B93EBB" w:rsidRPr="003D662E">
        <w:rPr>
          <w:lang w:val="en-US"/>
        </w:rPr>
        <w:t xml:space="preserve">, </w:t>
      </w:r>
      <w:r w:rsidR="00ED6725" w:rsidRPr="003D662E">
        <w:rPr>
          <w:lang w:val="en-US"/>
        </w:rPr>
        <w:t>in particular due to copy-left implications</w:t>
      </w:r>
      <w:r w:rsidR="00FE339F" w:rsidRPr="003D662E">
        <w:rPr>
          <w:lang w:val="en-US"/>
        </w:rPr>
        <w:t xml:space="preserve">, </w:t>
      </w:r>
      <w:r w:rsidR="00B93EBB" w:rsidRPr="003D662E">
        <w:rPr>
          <w:lang w:val="en-US"/>
        </w:rPr>
        <w:t>e.g., GPL-2.0, GPL-3.0, EPL-1.0, AGPL-3.0</w:t>
      </w:r>
      <w:r w:rsidR="00ED6725" w:rsidRPr="003D662E">
        <w:rPr>
          <w:lang w:val="en-US"/>
        </w:rPr>
        <w:t>.</w:t>
      </w:r>
      <w:r w:rsidR="0085216A" w:rsidRPr="003D662E">
        <w:rPr>
          <w:lang w:val="en-US"/>
        </w:rPr>
        <w:t xml:space="preserve"> </w:t>
      </w:r>
      <w:r w:rsidR="003E0269" w:rsidRPr="003D662E">
        <w:rPr>
          <w:lang w:val="en-US"/>
        </w:rPr>
        <w:t xml:space="preserve">In some cases, the use of binary artifacts of software under such licenses may still be permitted as long as </w:t>
      </w:r>
      <w:r w:rsidR="00B34F2E">
        <w:rPr>
          <w:lang w:val="en-US"/>
        </w:rPr>
        <w:t xml:space="preserve">the </w:t>
      </w:r>
      <w:r w:rsidR="003E0269" w:rsidRPr="003D662E">
        <w:rPr>
          <w:lang w:val="en-US"/>
        </w:rPr>
        <w:t>license information and the origin are stated</w:t>
      </w:r>
      <w:r w:rsidR="00B34F2E">
        <w:rPr>
          <w:lang w:val="en-US"/>
        </w:rPr>
        <w:t>,</w:t>
      </w:r>
      <w:r w:rsidR="003E0269" w:rsidRPr="003D662E">
        <w:rPr>
          <w:lang w:val="en-US"/>
        </w:rPr>
        <w:t xml:space="preserve"> the underlying code is not modified or included</w:t>
      </w:r>
      <w:r w:rsidR="00B34F2E">
        <w:rPr>
          <w:lang w:val="en-US"/>
        </w:rPr>
        <w:t xml:space="preserve"> and the integrating component is optional</w:t>
      </w:r>
      <w:r w:rsidR="003E0269" w:rsidRPr="003D662E">
        <w:rPr>
          <w:lang w:val="en-US"/>
        </w:rPr>
        <w:t>.</w:t>
      </w:r>
    </w:p>
    <w:p w14:paraId="351A5493" w14:textId="32BA4F32" w:rsidR="00ED6725" w:rsidRPr="003D662E" w:rsidRDefault="00ED6725" w:rsidP="00ED6725">
      <w:pPr>
        <w:jc w:val="both"/>
        <w:rPr>
          <w:lang w:val="en-US"/>
        </w:rPr>
      </w:pPr>
      <w:r w:rsidRPr="003D662E">
        <w:rPr>
          <w:lang w:val="en-US"/>
        </w:rPr>
        <w:t>These categories shall be considered already during the design of the platfo</w:t>
      </w:r>
      <w:r w:rsidR="00614A0C" w:rsidRPr="003D662E">
        <w:rPr>
          <w:lang w:val="en-US"/>
        </w:rPr>
        <w:t>rm and may effectively limit</w:t>
      </w:r>
      <w:r w:rsidRPr="003D662E">
        <w:rPr>
          <w:lang w:val="en-US"/>
        </w:rPr>
        <w:t xml:space="preserve"> potential candidates.</w:t>
      </w:r>
      <w:r w:rsidR="00654FC0" w:rsidRPr="003D662E">
        <w:rPr>
          <w:lang w:val="en-US"/>
        </w:rPr>
        <w:t xml:space="preserve"> </w:t>
      </w:r>
      <w:r w:rsidR="00226843" w:rsidRPr="003D662E">
        <w:rPr>
          <w:lang w:val="en-US"/>
        </w:rPr>
        <w:t>Li</w:t>
      </w:r>
      <w:r w:rsidR="00CC3310" w:rsidRPr="003D662E">
        <w:rPr>
          <w:lang w:val="en-US"/>
        </w:rPr>
        <w:t>censes of the first two categories</w:t>
      </w:r>
      <w:r w:rsidR="00226843" w:rsidRPr="003D662E">
        <w:rPr>
          <w:lang w:val="en-US"/>
        </w:rPr>
        <w:t xml:space="preserve"> may be used (with care), the remaining shall be avoided. </w:t>
      </w:r>
      <w:r w:rsidR="00A71EAD" w:rsidRPr="003D662E">
        <w:rPr>
          <w:lang w:val="en-US"/>
        </w:rPr>
        <w:t xml:space="preserve">This is in particular true for platform components that constitute mandatory core functionalities of the platform. </w:t>
      </w:r>
      <w:r w:rsidR="004C0EBD" w:rsidRPr="003D662E">
        <w:rPr>
          <w:lang w:val="en-US"/>
        </w:rPr>
        <w:t xml:space="preserve">Commercial licenses may be used depending on the decision of the installing organization. </w:t>
      </w:r>
      <w:r w:rsidR="00E346C1">
        <w:rPr>
          <w:lang w:val="en-US"/>
        </w:rPr>
        <w:t>Thus, platform c</w:t>
      </w:r>
      <w:r w:rsidR="004C0EBD" w:rsidRPr="003D662E">
        <w:rPr>
          <w:lang w:val="en-US"/>
        </w:rPr>
        <w:t xml:space="preserve">omponents relying on commercial licenses shall be optional by </w:t>
      </w:r>
      <w:r w:rsidR="004C0EBD" w:rsidRPr="003D662E">
        <w:rPr>
          <w:lang w:val="en-US"/>
        </w:rPr>
        <w:lastRenderedPageBreak/>
        <w:t xml:space="preserve">default. </w:t>
      </w:r>
      <w:r w:rsidR="001864F0">
        <w:rPr>
          <w:lang w:val="en-US"/>
        </w:rPr>
        <w:t>Similarly</w:t>
      </w:r>
      <w:r w:rsidR="004C0EBD" w:rsidRPr="003D662E">
        <w:rPr>
          <w:lang w:val="en-US"/>
        </w:rPr>
        <w:t>, also software under not</w:t>
      </w:r>
      <w:r w:rsidR="00157BD9" w:rsidRPr="003D662E">
        <w:rPr>
          <w:lang w:val="en-US"/>
        </w:rPr>
        <w:t xml:space="preserve"> permissible</w:t>
      </w:r>
      <w:r w:rsidR="004C0EBD" w:rsidRPr="003D662E">
        <w:rPr>
          <w:lang w:val="en-US"/>
        </w:rPr>
        <w:t xml:space="preserve"> licenses </w:t>
      </w:r>
      <w:r w:rsidR="00A71EAD" w:rsidRPr="003D662E">
        <w:rPr>
          <w:lang w:val="en-US"/>
        </w:rPr>
        <w:t>could</w:t>
      </w:r>
      <w:r w:rsidR="004C0EBD" w:rsidRPr="003D662E">
        <w:rPr>
          <w:lang w:val="en-US"/>
        </w:rPr>
        <w:t xml:space="preserve"> be used in optional </w:t>
      </w:r>
      <w:r w:rsidR="007D7093">
        <w:rPr>
          <w:lang w:val="en-US"/>
        </w:rPr>
        <w:t>components</w:t>
      </w:r>
      <w:r w:rsidR="00A71EAD" w:rsidRPr="003D662E">
        <w:rPr>
          <w:lang w:val="en-US"/>
        </w:rPr>
        <w:t xml:space="preserve">, but to avoid later license conflicts, licenses of </w:t>
      </w:r>
      <w:r w:rsidR="00581AB5">
        <w:rPr>
          <w:lang w:val="en-US"/>
        </w:rPr>
        <w:t xml:space="preserve">the fourth </w:t>
      </w:r>
      <w:r w:rsidR="00A71EAD" w:rsidRPr="003D662E">
        <w:rPr>
          <w:lang w:val="en-US"/>
        </w:rPr>
        <w:t>category sha</w:t>
      </w:r>
      <w:r w:rsidR="008A1167" w:rsidRPr="003D662E">
        <w:rPr>
          <w:lang w:val="en-US"/>
        </w:rPr>
        <w:t>ll be avoided wherever possible</w:t>
      </w:r>
      <w:r w:rsidR="004C0EBD" w:rsidRPr="003D662E">
        <w:rPr>
          <w:lang w:val="en-US"/>
        </w:rPr>
        <w:t xml:space="preserve">. </w:t>
      </w:r>
    </w:p>
    <w:p w14:paraId="4014EDEF" w14:textId="09A8C4A8" w:rsidR="00B06864" w:rsidRPr="003D662E" w:rsidRDefault="00B06864" w:rsidP="00B06864">
      <w:pPr>
        <w:jc w:val="both"/>
        <w:rPr>
          <w:lang w:val="en-US"/>
        </w:rPr>
      </w:pPr>
      <w:r w:rsidRPr="003D662E">
        <w:rPr>
          <w:lang w:val="en-US"/>
        </w:rPr>
        <w:t xml:space="preserve">The source code </w:t>
      </w:r>
      <w:r w:rsidR="00B82BFC" w:rsidRPr="003D662E">
        <w:rPr>
          <w:lang w:val="en-US"/>
        </w:rPr>
        <w:t xml:space="preserve">of the platform </w:t>
      </w:r>
      <w:r w:rsidRPr="003D662E">
        <w:rPr>
          <w:lang w:val="en-US"/>
        </w:rPr>
        <w:t xml:space="preserve">is made publicly available in the </w:t>
      </w:r>
      <w:r w:rsidRPr="003D662E">
        <w:rPr>
          <w:b/>
          <w:lang w:val="en-US"/>
        </w:rPr>
        <w:t>GitHub</w:t>
      </w:r>
      <w:r w:rsidRPr="003D662E">
        <w:rPr>
          <w:lang w:val="en-US"/>
        </w:rPr>
        <w:t xml:space="preserve"> space of IIP-Ecosphere</w:t>
      </w:r>
      <w:bookmarkStart w:id="19" w:name="_Ref57897714"/>
      <w:r w:rsidR="00AF30D7" w:rsidRPr="003D662E">
        <w:rPr>
          <w:rStyle w:val="FootnoteReference"/>
          <w:lang w:val="en-US"/>
        </w:rPr>
        <w:footnoteReference w:id="16"/>
      </w:r>
      <w:bookmarkEnd w:id="19"/>
      <w:r w:rsidRPr="003D662E">
        <w:rPr>
          <w:lang w:val="en-US"/>
        </w:rPr>
        <w:t>.</w:t>
      </w:r>
      <w:r w:rsidR="005E36EC" w:rsidRPr="003D662E">
        <w:rPr>
          <w:lang w:val="en-US"/>
        </w:rPr>
        <w:t xml:space="preserve"> </w:t>
      </w:r>
      <w:r w:rsidR="00B82BFC" w:rsidRPr="003D662E">
        <w:rPr>
          <w:lang w:val="en-US"/>
        </w:rPr>
        <w:t xml:space="preserve">Moreover, to foster transparency, the development of the platform happens in public. </w:t>
      </w:r>
      <w:r w:rsidR="00F775AC" w:rsidRPr="003D662E">
        <w:rPr>
          <w:lang w:val="en-US"/>
        </w:rPr>
        <w:t xml:space="preserve">In </w:t>
      </w:r>
      <w:r w:rsidR="003E5714">
        <w:rPr>
          <w:lang w:val="en-US"/>
        </w:rPr>
        <w:t xml:space="preserve">the future, </w:t>
      </w:r>
      <w:r w:rsidR="00F775AC" w:rsidRPr="003D662E">
        <w:rPr>
          <w:lang w:val="en-US"/>
        </w:rPr>
        <w:t xml:space="preserve">also the underlying architecture model </w:t>
      </w:r>
      <w:r w:rsidR="00377471" w:rsidRPr="003D662E">
        <w:rPr>
          <w:lang w:val="en-US"/>
        </w:rPr>
        <w:t>shall</w:t>
      </w:r>
      <w:r w:rsidR="00F775AC" w:rsidRPr="003D662E">
        <w:rPr>
          <w:lang w:val="en-US"/>
        </w:rPr>
        <w:t xml:space="preserve"> be made available</w:t>
      </w:r>
      <w:r w:rsidR="00377471" w:rsidRPr="003D662E">
        <w:rPr>
          <w:lang w:val="en-US"/>
        </w:rPr>
        <w:t xml:space="preserve"> to </w:t>
      </w:r>
      <w:r w:rsidR="00B55692" w:rsidRPr="003D662E">
        <w:rPr>
          <w:lang w:val="en-US"/>
        </w:rPr>
        <w:t>support</w:t>
      </w:r>
      <w:r w:rsidR="00377471" w:rsidRPr="003D662E">
        <w:rPr>
          <w:lang w:val="en-US"/>
        </w:rPr>
        <w:t xml:space="preserve"> external </w:t>
      </w:r>
      <w:r w:rsidR="00B55692" w:rsidRPr="003D662E">
        <w:rPr>
          <w:lang w:val="en-US"/>
        </w:rPr>
        <w:t xml:space="preserve">and future </w:t>
      </w:r>
      <w:r w:rsidR="00377471" w:rsidRPr="003D662E">
        <w:rPr>
          <w:lang w:val="en-US"/>
        </w:rPr>
        <w:t>development</w:t>
      </w:r>
      <w:r w:rsidR="00B55692" w:rsidRPr="003D662E">
        <w:rPr>
          <w:lang w:val="en-US"/>
        </w:rPr>
        <w:t>s after the project lifetime</w:t>
      </w:r>
      <w:r w:rsidR="00F775AC" w:rsidRPr="003D662E">
        <w:rPr>
          <w:lang w:val="en-US"/>
        </w:rPr>
        <w:t xml:space="preserve">. </w:t>
      </w:r>
      <w:r w:rsidR="006D2D6F" w:rsidRPr="003D662E">
        <w:rPr>
          <w:lang w:val="en-US"/>
        </w:rPr>
        <w:t>As far as possible, components</w:t>
      </w:r>
      <w:r w:rsidR="005E36EC" w:rsidRPr="003D662E">
        <w:rPr>
          <w:lang w:val="en-US"/>
        </w:rPr>
        <w:t xml:space="preserve"> are subject to </w:t>
      </w:r>
      <w:r w:rsidR="00BC4C07" w:rsidRPr="003D662E">
        <w:rPr>
          <w:lang w:val="en-US"/>
        </w:rPr>
        <w:t xml:space="preserve">CI </w:t>
      </w:r>
      <w:r w:rsidR="005E36EC" w:rsidRPr="003D662E">
        <w:rPr>
          <w:lang w:val="en-US"/>
        </w:rPr>
        <w:t xml:space="preserve">using the Jenkins server of the Software Systems Engineering </w:t>
      </w:r>
      <w:r w:rsidR="00BC4C07" w:rsidRPr="003D662E">
        <w:rPr>
          <w:lang w:val="en-US"/>
        </w:rPr>
        <w:t>(SSE) g</w:t>
      </w:r>
      <w:r w:rsidR="005E36EC" w:rsidRPr="003D662E">
        <w:rPr>
          <w:lang w:val="en-US"/>
        </w:rPr>
        <w:t>roup at the University of Hildesheim.</w:t>
      </w:r>
      <w:r w:rsidR="00BC4C07" w:rsidRPr="003D662E">
        <w:rPr>
          <w:lang w:val="en-US"/>
        </w:rPr>
        <w:t xml:space="preserve"> Upon successful builds, artifact snapshots are deployed by the CI processes to the Maven repository</w:t>
      </w:r>
      <w:r w:rsidR="00593908" w:rsidRPr="003D662E">
        <w:rPr>
          <w:rStyle w:val="FootnoteReference"/>
          <w:lang w:val="en-US"/>
        </w:rPr>
        <w:footnoteReference w:id="17"/>
      </w:r>
      <w:r w:rsidR="00BC4C07" w:rsidRPr="003D662E">
        <w:rPr>
          <w:lang w:val="en-US"/>
        </w:rPr>
        <w:t xml:space="preserve"> of the SSE group. </w:t>
      </w:r>
      <w:r w:rsidR="00BF393F" w:rsidRPr="003D662E">
        <w:rPr>
          <w:lang w:val="en-US"/>
        </w:rPr>
        <w:t xml:space="preserve">Java parts </w:t>
      </w:r>
      <w:r w:rsidR="00C4420D">
        <w:rPr>
          <w:lang w:val="en-US"/>
        </w:rPr>
        <w:t xml:space="preserve">including additional artifacts (binary, python, configuration model) </w:t>
      </w:r>
      <w:r w:rsidR="00BF393F" w:rsidRPr="003D662E">
        <w:rPr>
          <w:lang w:val="en-US"/>
        </w:rPr>
        <w:t>of s</w:t>
      </w:r>
      <w:r w:rsidR="00BC4C07" w:rsidRPr="003D662E">
        <w:rPr>
          <w:lang w:val="en-US"/>
        </w:rPr>
        <w:t xml:space="preserve">table releases </w:t>
      </w:r>
      <w:r w:rsidR="0097311D" w:rsidRPr="003D662E">
        <w:rPr>
          <w:lang w:val="en-US"/>
        </w:rPr>
        <w:t xml:space="preserve">are </w:t>
      </w:r>
      <w:r w:rsidR="00BC4C07" w:rsidRPr="003D662E">
        <w:rPr>
          <w:lang w:val="en-US"/>
        </w:rPr>
        <w:t>deployed to Maven central</w:t>
      </w:r>
      <w:r w:rsidR="00A70C86" w:rsidRPr="003D662E">
        <w:rPr>
          <w:rStyle w:val="FootnoteReference"/>
          <w:lang w:val="en-US"/>
        </w:rPr>
        <w:footnoteReference w:id="18"/>
      </w:r>
      <w:r w:rsidR="00BC4C07" w:rsidRPr="003D662E">
        <w:rPr>
          <w:lang w:val="en-US"/>
        </w:rPr>
        <w:t>.</w:t>
      </w:r>
    </w:p>
    <w:p w14:paraId="2320A6B7" w14:textId="77777777" w:rsidR="000D69AB" w:rsidRPr="003D662E" w:rsidRDefault="000D69AB" w:rsidP="00DC2347">
      <w:pPr>
        <w:jc w:val="both"/>
        <w:rPr>
          <w:color w:val="FF0000"/>
          <w:lang w:val="en-US"/>
        </w:rPr>
      </w:pPr>
    </w:p>
    <w:p w14:paraId="5D412D56" w14:textId="77777777" w:rsidR="00CA2F6B" w:rsidRPr="003D662E" w:rsidRDefault="00CA2F6B">
      <w:pPr>
        <w:rPr>
          <w:lang w:val="en-US"/>
        </w:rPr>
      </w:pPr>
      <w:r w:rsidRPr="003D662E">
        <w:rPr>
          <w:lang w:val="en-US"/>
        </w:rPr>
        <w:br w:type="page"/>
      </w:r>
    </w:p>
    <w:p w14:paraId="3F9590BD" w14:textId="7937F274" w:rsidR="00BA5BEE" w:rsidRPr="003D662E" w:rsidRDefault="00CA2F6B" w:rsidP="00CA2F6B">
      <w:pPr>
        <w:pStyle w:val="Heading1"/>
        <w:rPr>
          <w:lang w:val="en-US"/>
        </w:rPr>
      </w:pPr>
      <w:bookmarkStart w:id="20" w:name="_Ref57109414"/>
      <w:bookmarkStart w:id="21" w:name="_Toc216439630"/>
      <w:r w:rsidRPr="003D662E">
        <w:rPr>
          <w:lang w:val="en-US"/>
        </w:rPr>
        <w:lastRenderedPageBreak/>
        <w:t>Architecture</w:t>
      </w:r>
      <w:bookmarkEnd w:id="20"/>
      <w:bookmarkEnd w:id="21"/>
    </w:p>
    <w:p w14:paraId="4083AA05" w14:textId="1BC6C2DC" w:rsidR="00352741" w:rsidRPr="003D662E" w:rsidRDefault="005F4430" w:rsidP="00352741">
      <w:pPr>
        <w:jc w:val="both"/>
        <w:rPr>
          <w:lang w:val="en-US"/>
        </w:rPr>
      </w:pPr>
      <w:r w:rsidRPr="003D662E">
        <w:rPr>
          <w:lang w:val="en-US"/>
        </w:rPr>
        <w:t xml:space="preserve">The architecture of the </w:t>
      </w:r>
      <w:r w:rsidR="0097376F">
        <w:rPr>
          <w:lang w:val="en-US"/>
        </w:rPr>
        <w:t>oktoflow</w:t>
      </w:r>
      <w:r w:rsidRPr="003D662E">
        <w:rPr>
          <w:lang w:val="en-US"/>
        </w:rPr>
        <w:t xml:space="preserve"> platform aims at </w:t>
      </w:r>
      <w:r w:rsidR="00F873BF" w:rsidRPr="003D662E">
        <w:rPr>
          <w:lang w:val="en-US"/>
        </w:rPr>
        <w:t xml:space="preserve">realizing </w:t>
      </w:r>
      <w:r w:rsidRPr="003D662E">
        <w:rPr>
          <w:lang w:val="en-US"/>
        </w:rPr>
        <w:t xml:space="preserve">the requirements </w:t>
      </w:r>
      <w:r w:rsidR="00161921" w:rsidRPr="003D662E">
        <w:rPr>
          <w:lang w:val="en-US"/>
        </w:rPr>
        <w:t>collected in [</w:t>
      </w:r>
      <w:r w:rsidR="00821E85">
        <w:rPr>
          <w:lang w:val="en-GB"/>
        </w:rPr>
        <w:t>SSE21</w:t>
      </w:r>
      <w:r w:rsidR="004C0C9C" w:rsidRPr="003D662E">
        <w:rPr>
          <w:lang w:val="en-US"/>
        </w:rPr>
        <w:t xml:space="preserve">, </w:t>
      </w:r>
      <w:r w:rsidR="00821E85">
        <w:rPr>
          <w:lang w:val="en-GB"/>
        </w:rPr>
        <w:t>ESA+21</w:t>
      </w:r>
      <w:r w:rsidR="00161921" w:rsidRPr="003D662E">
        <w:rPr>
          <w:lang w:val="en-US"/>
        </w:rPr>
        <w:t xml:space="preserve">] </w:t>
      </w:r>
      <w:r w:rsidR="002366D1">
        <w:rPr>
          <w:lang w:val="en-US"/>
        </w:rPr>
        <w:t>as well as further requirements that are collected or detailed in further work or projects like ReGaP</w:t>
      </w:r>
      <w:r w:rsidR="00141744" w:rsidRPr="003D662E">
        <w:rPr>
          <w:lang w:val="en-US"/>
        </w:rPr>
        <w:t>.</w:t>
      </w:r>
      <w:r w:rsidR="0041263B" w:rsidRPr="003D662E">
        <w:rPr>
          <w:lang w:val="en-US"/>
        </w:rPr>
        <w:t xml:space="preserve"> </w:t>
      </w:r>
      <w:r w:rsidR="00927F75" w:rsidRPr="003D662E">
        <w:rPr>
          <w:lang w:val="en-US"/>
        </w:rPr>
        <w:t xml:space="preserve">In this section, we discuss the design of the individual parts and components of the platform. </w:t>
      </w:r>
      <w:r w:rsidR="00C110D6" w:rsidRPr="003D662E">
        <w:rPr>
          <w:lang w:val="en-US"/>
        </w:rPr>
        <w:t xml:space="preserve">Please note that as mentioned in Section </w:t>
      </w:r>
      <w:r w:rsidR="00C110D6" w:rsidRPr="003D662E">
        <w:rPr>
          <w:lang w:val="en-US"/>
        </w:rPr>
        <w:fldChar w:fldCharType="begin"/>
      </w:r>
      <w:r w:rsidR="00C110D6" w:rsidRPr="003D662E">
        <w:rPr>
          <w:lang w:val="en-US"/>
        </w:rPr>
        <w:instrText xml:space="preserve"> REF _Ref57033231 \r \h </w:instrText>
      </w:r>
      <w:r w:rsidR="00F66EFC" w:rsidRPr="003D662E">
        <w:rPr>
          <w:lang w:val="en-US"/>
        </w:rPr>
        <w:instrText xml:space="preserve"> \* MERGEFORMAT </w:instrText>
      </w:r>
      <w:r w:rsidR="00C110D6" w:rsidRPr="003D662E">
        <w:rPr>
          <w:lang w:val="en-US"/>
        </w:rPr>
      </w:r>
      <w:r w:rsidR="00C110D6" w:rsidRPr="003D662E">
        <w:rPr>
          <w:lang w:val="en-US"/>
        </w:rPr>
        <w:fldChar w:fldCharType="separate"/>
      </w:r>
      <w:r w:rsidR="00C62E87">
        <w:rPr>
          <w:lang w:val="en-US"/>
        </w:rPr>
        <w:t>1</w:t>
      </w:r>
      <w:r w:rsidR="00C110D6" w:rsidRPr="003D662E">
        <w:rPr>
          <w:lang w:val="en-US"/>
        </w:rPr>
        <w:fldChar w:fldCharType="end"/>
      </w:r>
      <w:r w:rsidR="00C110D6" w:rsidRPr="003D662E">
        <w:rPr>
          <w:lang w:val="en-US"/>
        </w:rPr>
        <w:t xml:space="preserve">, we follow a pragmatic agile </w:t>
      </w:r>
      <w:r w:rsidR="00A45513">
        <w:rPr>
          <w:lang w:val="en-US"/>
        </w:rPr>
        <w:t xml:space="preserve">development </w:t>
      </w:r>
      <w:r w:rsidR="00C110D6" w:rsidRPr="003D662E">
        <w:rPr>
          <w:lang w:val="en-US"/>
        </w:rPr>
        <w:t>approach, which involves forward and feedback cycles among requirements, architecture and implementation. Thus, depending on the realization state, no</w:t>
      </w:r>
      <w:r w:rsidR="004B64C1" w:rsidRPr="003D662E">
        <w:rPr>
          <w:lang w:val="en-US"/>
        </w:rPr>
        <w:t>t</w:t>
      </w:r>
      <w:r w:rsidR="00C110D6" w:rsidRPr="003D662E">
        <w:rPr>
          <w:lang w:val="en-US"/>
        </w:rPr>
        <w:t xml:space="preserve"> all platform components may be </w:t>
      </w:r>
      <w:r w:rsidR="004B64C1" w:rsidRPr="003D662E">
        <w:rPr>
          <w:lang w:val="en-US"/>
        </w:rPr>
        <w:t xml:space="preserve">completely </w:t>
      </w:r>
      <w:r w:rsidR="00C110D6" w:rsidRPr="003D662E">
        <w:rPr>
          <w:lang w:val="en-US"/>
        </w:rPr>
        <w:t xml:space="preserve">described in </w:t>
      </w:r>
      <w:r w:rsidR="009B74F8" w:rsidRPr="003D662E">
        <w:rPr>
          <w:lang w:val="en-US"/>
        </w:rPr>
        <w:t xml:space="preserve">this </w:t>
      </w:r>
      <w:r w:rsidR="00C110D6" w:rsidRPr="003D662E">
        <w:rPr>
          <w:lang w:val="en-US"/>
        </w:rPr>
        <w:t>version of th</w:t>
      </w:r>
      <w:r w:rsidR="009B74F8" w:rsidRPr="003D662E">
        <w:rPr>
          <w:lang w:val="en-US"/>
        </w:rPr>
        <w:t>e</w:t>
      </w:r>
      <w:r w:rsidR="00C110D6" w:rsidRPr="003D662E">
        <w:rPr>
          <w:lang w:val="en-US"/>
        </w:rPr>
        <w:t xml:space="preserve"> document, i.e., we will </w:t>
      </w:r>
      <w:r w:rsidR="00DD4F53" w:rsidRPr="003D662E">
        <w:rPr>
          <w:lang w:val="en-US"/>
        </w:rPr>
        <w:t>work ou</w:t>
      </w:r>
      <w:r w:rsidR="004B64C1" w:rsidRPr="003D662E">
        <w:rPr>
          <w:lang w:val="en-US"/>
        </w:rPr>
        <w:t>t</w:t>
      </w:r>
      <w:r w:rsidR="00C110D6" w:rsidRPr="003D662E">
        <w:rPr>
          <w:lang w:val="en-US"/>
        </w:rPr>
        <w:t xml:space="preserve"> sections incrementally depending on the realization state.</w:t>
      </w:r>
      <w:r w:rsidR="00352741" w:rsidRPr="003D662E">
        <w:rPr>
          <w:lang w:val="en-US"/>
        </w:rPr>
        <w:t xml:space="preserve"> </w:t>
      </w:r>
    </w:p>
    <w:p w14:paraId="022051BE" w14:textId="5AC1A586" w:rsidR="00653675" w:rsidRPr="003D662E" w:rsidRDefault="00653675" w:rsidP="00352741">
      <w:pPr>
        <w:jc w:val="both"/>
        <w:rPr>
          <w:lang w:val="en-US"/>
        </w:rPr>
      </w:pPr>
      <w:r w:rsidRPr="003D662E">
        <w:rPr>
          <w:lang w:val="en-US"/>
        </w:rPr>
        <w:t xml:space="preserve">We start </w:t>
      </w:r>
      <w:r w:rsidR="007C42DF" w:rsidRPr="003D662E">
        <w:rPr>
          <w:lang w:val="en-US"/>
        </w:rPr>
        <w:t xml:space="preserve">in Section </w:t>
      </w:r>
      <w:r w:rsidR="007C42DF" w:rsidRPr="003D662E">
        <w:rPr>
          <w:lang w:val="en-US"/>
        </w:rPr>
        <w:fldChar w:fldCharType="begin"/>
      </w:r>
      <w:r w:rsidR="007C42DF" w:rsidRPr="003D662E">
        <w:rPr>
          <w:lang w:val="en-US"/>
        </w:rPr>
        <w:instrText xml:space="preserve"> REF _Ref57112208 \r \h </w:instrText>
      </w:r>
      <w:r w:rsidR="003D662E">
        <w:rPr>
          <w:lang w:val="en-US"/>
        </w:rPr>
        <w:instrText xml:space="preserve"> \* MERGEFORMAT </w:instrText>
      </w:r>
      <w:r w:rsidR="007C42DF" w:rsidRPr="003D662E">
        <w:rPr>
          <w:lang w:val="en-US"/>
        </w:rPr>
      </w:r>
      <w:r w:rsidR="007C42DF" w:rsidRPr="003D662E">
        <w:rPr>
          <w:lang w:val="en-US"/>
        </w:rPr>
        <w:fldChar w:fldCharType="separate"/>
      </w:r>
      <w:r w:rsidR="00C62E87">
        <w:rPr>
          <w:lang w:val="en-US"/>
        </w:rPr>
        <w:t>3.1</w:t>
      </w:r>
      <w:r w:rsidR="007C42DF" w:rsidRPr="003D662E">
        <w:rPr>
          <w:lang w:val="en-US"/>
        </w:rPr>
        <w:fldChar w:fldCharType="end"/>
      </w:r>
      <w:r w:rsidR="007C42DF" w:rsidRPr="003D662E">
        <w:rPr>
          <w:lang w:val="en-US"/>
        </w:rPr>
        <w:t xml:space="preserve"> </w:t>
      </w:r>
      <w:r w:rsidRPr="003D662E">
        <w:rPr>
          <w:lang w:val="en-US"/>
        </w:rPr>
        <w:t>with an overview of the platform layers and dive then into the</w:t>
      </w:r>
      <w:r w:rsidR="00263CFB" w:rsidRPr="003D662E">
        <w:rPr>
          <w:lang w:val="en-US"/>
        </w:rPr>
        <w:t>ir</w:t>
      </w:r>
      <w:r w:rsidRPr="003D662E">
        <w:rPr>
          <w:lang w:val="en-US"/>
        </w:rPr>
        <w:t xml:space="preserve"> details</w:t>
      </w:r>
      <w:r w:rsidR="00E00155">
        <w:rPr>
          <w:lang w:val="en-US"/>
        </w:rPr>
        <w:t xml:space="preserve"> in the remainder of this document</w:t>
      </w:r>
      <w:r w:rsidRPr="003D662E">
        <w:rPr>
          <w:lang w:val="en-US"/>
        </w:rPr>
        <w:t xml:space="preserve">. </w:t>
      </w:r>
      <w:r w:rsidR="00966866" w:rsidRPr="003D662E">
        <w:rPr>
          <w:lang w:val="en-US"/>
        </w:rPr>
        <w:t xml:space="preserve">At the end of Section </w:t>
      </w:r>
      <w:r w:rsidR="00966866" w:rsidRPr="003D662E">
        <w:rPr>
          <w:lang w:val="en-US"/>
        </w:rPr>
        <w:fldChar w:fldCharType="begin"/>
      </w:r>
      <w:r w:rsidR="00966866" w:rsidRPr="003D662E">
        <w:rPr>
          <w:lang w:val="en-US"/>
        </w:rPr>
        <w:instrText xml:space="preserve"> REF _Ref57112208 \r \h </w:instrText>
      </w:r>
      <w:r w:rsidR="003D662E">
        <w:rPr>
          <w:lang w:val="en-US"/>
        </w:rPr>
        <w:instrText xml:space="preserve"> \* MERGEFORMAT </w:instrText>
      </w:r>
      <w:r w:rsidR="00966866" w:rsidRPr="003D662E">
        <w:rPr>
          <w:lang w:val="en-US"/>
        </w:rPr>
      </w:r>
      <w:r w:rsidR="00966866" w:rsidRPr="003D662E">
        <w:rPr>
          <w:lang w:val="en-US"/>
        </w:rPr>
        <w:fldChar w:fldCharType="separate"/>
      </w:r>
      <w:r w:rsidR="00C62E87">
        <w:rPr>
          <w:lang w:val="en-US"/>
        </w:rPr>
        <w:t>3.1</w:t>
      </w:r>
      <w:r w:rsidR="00966866" w:rsidRPr="003D662E">
        <w:rPr>
          <w:lang w:val="en-US"/>
        </w:rPr>
        <w:fldChar w:fldCharType="end"/>
      </w:r>
      <w:r w:rsidR="00966866" w:rsidRPr="003D662E">
        <w:rPr>
          <w:lang w:val="en-US"/>
        </w:rPr>
        <w:t>, we detail some further basic aspects, namely</w:t>
      </w:r>
      <w:r w:rsidR="00F97C5F">
        <w:rPr>
          <w:lang w:val="en-US"/>
        </w:rPr>
        <w:t>,</w:t>
      </w:r>
      <w:r w:rsidR="00966866" w:rsidRPr="003D662E">
        <w:rPr>
          <w:lang w:val="en-US"/>
        </w:rPr>
        <w:t xml:space="preserve"> relation to reference architectur</w:t>
      </w:r>
      <w:r w:rsidR="00922AA4" w:rsidRPr="003D662E">
        <w:rPr>
          <w:lang w:val="en-US"/>
        </w:rPr>
        <w:t>e</w:t>
      </w:r>
      <w:r w:rsidR="00966866" w:rsidRPr="003D662E">
        <w:rPr>
          <w:lang w:val="en-US"/>
        </w:rPr>
        <w:t>s in Section</w:t>
      </w:r>
      <w:r w:rsidR="00922AA4" w:rsidRPr="003D662E">
        <w:rPr>
          <w:lang w:val="en-US"/>
        </w:rPr>
        <w:t xml:space="preserve"> </w:t>
      </w:r>
      <w:r w:rsidR="00922AA4" w:rsidRPr="003D662E">
        <w:rPr>
          <w:lang w:val="en-US"/>
        </w:rPr>
        <w:fldChar w:fldCharType="begin"/>
      </w:r>
      <w:r w:rsidR="00922AA4" w:rsidRPr="003D662E">
        <w:rPr>
          <w:lang w:val="en-US"/>
        </w:rPr>
        <w:instrText xml:space="preserve"> REF _Ref77062311 \r \h </w:instrText>
      </w:r>
      <w:r w:rsidR="003D662E">
        <w:rPr>
          <w:lang w:val="en-US"/>
        </w:rPr>
        <w:instrText xml:space="preserve"> \* MERGEFORMAT </w:instrText>
      </w:r>
      <w:r w:rsidR="00922AA4" w:rsidRPr="003D662E">
        <w:rPr>
          <w:lang w:val="en-US"/>
        </w:rPr>
      </w:r>
      <w:r w:rsidR="00922AA4" w:rsidRPr="003D662E">
        <w:rPr>
          <w:lang w:val="en-US"/>
        </w:rPr>
        <w:fldChar w:fldCharType="separate"/>
      </w:r>
      <w:r w:rsidR="00C62E87">
        <w:rPr>
          <w:lang w:val="en-US"/>
        </w:rPr>
        <w:t>3.1.1</w:t>
      </w:r>
      <w:r w:rsidR="00922AA4" w:rsidRPr="003D662E">
        <w:rPr>
          <w:lang w:val="en-US"/>
        </w:rPr>
        <w:fldChar w:fldCharType="end"/>
      </w:r>
      <w:r w:rsidR="00966866" w:rsidRPr="003D662E">
        <w:rPr>
          <w:lang w:val="en-US"/>
        </w:rPr>
        <w:t xml:space="preserve">, </w:t>
      </w:r>
      <w:r w:rsidR="00957177" w:rsidRPr="003D662E">
        <w:rPr>
          <w:lang w:val="en-US"/>
        </w:rPr>
        <w:t xml:space="preserve">the concept of data flow processing in Section </w:t>
      </w:r>
      <w:r w:rsidR="00957177" w:rsidRPr="003D662E">
        <w:rPr>
          <w:lang w:val="en-US"/>
        </w:rPr>
        <w:fldChar w:fldCharType="begin"/>
      </w:r>
      <w:r w:rsidR="00957177" w:rsidRPr="003D662E">
        <w:rPr>
          <w:lang w:val="en-US"/>
        </w:rPr>
        <w:instrText xml:space="preserve"> REF _Ref102805312 \r \h  \* MERGEFORMAT </w:instrText>
      </w:r>
      <w:r w:rsidR="00957177" w:rsidRPr="003D662E">
        <w:rPr>
          <w:lang w:val="en-US"/>
        </w:rPr>
      </w:r>
      <w:r w:rsidR="00957177" w:rsidRPr="003D662E">
        <w:rPr>
          <w:lang w:val="en-US"/>
        </w:rPr>
        <w:fldChar w:fldCharType="separate"/>
      </w:r>
      <w:r w:rsidR="00C62E87">
        <w:rPr>
          <w:lang w:val="en-US"/>
        </w:rPr>
        <w:t>3.1.2</w:t>
      </w:r>
      <w:r w:rsidR="00957177" w:rsidRPr="003D662E">
        <w:rPr>
          <w:lang w:val="en-US"/>
        </w:rPr>
        <w:fldChar w:fldCharType="end"/>
      </w:r>
      <w:r w:rsidR="00957177" w:rsidRPr="003D662E">
        <w:rPr>
          <w:lang w:val="en-US"/>
        </w:rPr>
        <w:t xml:space="preserve">, a brief introduction into </w:t>
      </w:r>
      <w:r w:rsidR="00F97C5F">
        <w:rPr>
          <w:lang w:val="en-US"/>
        </w:rPr>
        <w:t>A</w:t>
      </w:r>
      <w:r w:rsidR="00966866" w:rsidRPr="003D662E">
        <w:rPr>
          <w:lang w:val="en-US"/>
        </w:rPr>
        <w:t xml:space="preserve">sset </w:t>
      </w:r>
      <w:r w:rsidR="00F97C5F">
        <w:rPr>
          <w:lang w:val="en-US"/>
        </w:rPr>
        <w:t>A</w:t>
      </w:r>
      <w:r w:rsidR="00966866" w:rsidRPr="003D662E">
        <w:rPr>
          <w:lang w:val="en-US"/>
        </w:rPr>
        <w:t xml:space="preserve">dministration </w:t>
      </w:r>
      <w:r w:rsidR="00F97C5F">
        <w:rPr>
          <w:lang w:val="en-US"/>
        </w:rPr>
        <w:t>S</w:t>
      </w:r>
      <w:r w:rsidR="00966866" w:rsidRPr="003D662E">
        <w:rPr>
          <w:lang w:val="en-US"/>
        </w:rPr>
        <w:t>hells in Section</w:t>
      </w:r>
      <w:r w:rsidR="00957177" w:rsidRPr="003D662E">
        <w:rPr>
          <w:lang w:val="en-US"/>
        </w:rPr>
        <w:t xml:space="preserve"> </w:t>
      </w:r>
      <w:r w:rsidR="00957177" w:rsidRPr="003D662E">
        <w:rPr>
          <w:lang w:val="en-US"/>
        </w:rPr>
        <w:fldChar w:fldCharType="begin"/>
      </w:r>
      <w:r w:rsidR="00957177" w:rsidRPr="003D662E">
        <w:rPr>
          <w:lang w:val="en-US"/>
        </w:rPr>
        <w:instrText xml:space="preserve"> REF _Ref102805354 \r \h </w:instrText>
      </w:r>
      <w:r w:rsidR="00020D36" w:rsidRPr="003D662E">
        <w:rPr>
          <w:lang w:val="en-US"/>
        </w:rPr>
        <w:instrText xml:space="preserve"> \* MERGEFORMAT </w:instrText>
      </w:r>
      <w:r w:rsidR="00957177" w:rsidRPr="003D662E">
        <w:rPr>
          <w:lang w:val="en-US"/>
        </w:rPr>
      </w:r>
      <w:r w:rsidR="00957177" w:rsidRPr="003D662E">
        <w:rPr>
          <w:lang w:val="en-US"/>
        </w:rPr>
        <w:fldChar w:fldCharType="separate"/>
      </w:r>
      <w:r w:rsidR="00C62E87">
        <w:rPr>
          <w:lang w:val="en-US"/>
        </w:rPr>
        <w:t>3.1.3</w:t>
      </w:r>
      <w:r w:rsidR="00957177" w:rsidRPr="003D662E">
        <w:rPr>
          <w:lang w:val="en-US"/>
        </w:rPr>
        <w:fldChar w:fldCharType="end"/>
      </w:r>
      <w:r w:rsidR="00FC32D8" w:rsidRPr="003D662E">
        <w:rPr>
          <w:lang w:val="en-US"/>
        </w:rPr>
        <w:t xml:space="preserve">, high-level component interactions in Section </w:t>
      </w:r>
      <w:r w:rsidR="00FC32D8" w:rsidRPr="003D662E">
        <w:rPr>
          <w:lang w:val="en-US"/>
        </w:rPr>
        <w:fldChar w:fldCharType="begin"/>
      </w:r>
      <w:r w:rsidR="00FC32D8" w:rsidRPr="003D662E">
        <w:rPr>
          <w:lang w:val="en-US"/>
        </w:rPr>
        <w:instrText xml:space="preserve"> REF _Ref79999263 \r \h  \* MERGEFORMAT </w:instrText>
      </w:r>
      <w:r w:rsidR="00FC32D8" w:rsidRPr="003D662E">
        <w:rPr>
          <w:lang w:val="en-US"/>
        </w:rPr>
      </w:r>
      <w:r w:rsidR="00FC32D8" w:rsidRPr="003D662E">
        <w:rPr>
          <w:lang w:val="en-US"/>
        </w:rPr>
        <w:fldChar w:fldCharType="separate"/>
      </w:r>
      <w:r w:rsidR="00C62E87">
        <w:rPr>
          <w:lang w:val="en-US"/>
        </w:rPr>
        <w:t>3.1.4</w:t>
      </w:r>
      <w:r w:rsidR="00FC32D8" w:rsidRPr="003D662E">
        <w:rPr>
          <w:lang w:val="en-US"/>
        </w:rPr>
        <w:fldChar w:fldCharType="end"/>
      </w:r>
      <w:r w:rsidR="00FC32D8" w:rsidRPr="003D662E">
        <w:rPr>
          <w:lang w:val="en-US"/>
        </w:rPr>
        <w:t>,</w:t>
      </w:r>
      <w:r w:rsidR="00922AA4" w:rsidRPr="003D662E">
        <w:rPr>
          <w:lang w:val="en-US"/>
        </w:rPr>
        <w:t xml:space="preserve"> </w:t>
      </w:r>
      <w:r w:rsidR="00966866" w:rsidRPr="003D662E">
        <w:rPr>
          <w:lang w:val="en-US"/>
        </w:rPr>
        <w:t>and the virtual character of the platform in Section</w:t>
      </w:r>
      <w:r w:rsidR="00FC32D8" w:rsidRPr="003D662E">
        <w:rPr>
          <w:lang w:val="en-US"/>
        </w:rPr>
        <w:t xml:space="preserve"> </w:t>
      </w:r>
      <w:r w:rsidR="00FC32D8" w:rsidRPr="003D662E">
        <w:rPr>
          <w:lang w:val="en-US"/>
        </w:rPr>
        <w:fldChar w:fldCharType="begin"/>
      </w:r>
      <w:r w:rsidR="00FC32D8" w:rsidRPr="003D662E">
        <w:rPr>
          <w:lang w:val="en-US"/>
        </w:rPr>
        <w:instrText xml:space="preserve"> REF _Ref79999285 \r \h  \* MERGEFORMAT </w:instrText>
      </w:r>
      <w:r w:rsidR="00FC32D8" w:rsidRPr="003D662E">
        <w:rPr>
          <w:lang w:val="en-US"/>
        </w:rPr>
      </w:r>
      <w:r w:rsidR="00FC32D8" w:rsidRPr="003D662E">
        <w:rPr>
          <w:lang w:val="en-US"/>
        </w:rPr>
        <w:fldChar w:fldCharType="separate"/>
      </w:r>
      <w:r w:rsidR="00C62E87">
        <w:rPr>
          <w:lang w:val="en-US"/>
        </w:rPr>
        <w:t>3.1.5</w:t>
      </w:r>
      <w:r w:rsidR="00FC32D8" w:rsidRPr="003D662E">
        <w:rPr>
          <w:lang w:val="en-US"/>
        </w:rPr>
        <w:fldChar w:fldCharType="end"/>
      </w:r>
      <w:r w:rsidR="00966866" w:rsidRPr="003D662E">
        <w:rPr>
          <w:lang w:val="en-US"/>
        </w:rPr>
        <w:t xml:space="preserve">. </w:t>
      </w:r>
      <w:r w:rsidR="00DD01FC" w:rsidRPr="003D662E">
        <w:rPr>
          <w:lang w:val="en-US"/>
        </w:rPr>
        <w:t xml:space="preserve">Section </w:t>
      </w:r>
      <w:r w:rsidR="00DD01FC" w:rsidRPr="003D662E">
        <w:rPr>
          <w:lang w:val="en-US"/>
        </w:rPr>
        <w:fldChar w:fldCharType="begin"/>
      </w:r>
      <w:r w:rsidR="00DD01FC" w:rsidRPr="003D662E">
        <w:rPr>
          <w:lang w:val="en-US"/>
        </w:rPr>
        <w:instrText xml:space="preserve"> REF _Ref69806308 \r \h </w:instrText>
      </w:r>
      <w:r w:rsidR="003D662E">
        <w:rPr>
          <w:lang w:val="en-US"/>
        </w:rPr>
        <w:instrText xml:space="preserve"> \* MERGEFORMAT </w:instrText>
      </w:r>
      <w:r w:rsidR="00DD01FC" w:rsidRPr="003D662E">
        <w:rPr>
          <w:lang w:val="en-US"/>
        </w:rPr>
      </w:r>
      <w:r w:rsidR="00DD01FC" w:rsidRPr="003D662E">
        <w:rPr>
          <w:lang w:val="en-US"/>
        </w:rPr>
        <w:fldChar w:fldCharType="separate"/>
      </w:r>
      <w:r w:rsidR="00C62E87">
        <w:rPr>
          <w:lang w:val="en-US"/>
        </w:rPr>
        <w:t>3.2</w:t>
      </w:r>
      <w:r w:rsidR="00DD01FC" w:rsidRPr="003D662E">
        <w:rPr>
          <w:lang w:val="en-US"/>
        </w:rPr>
        <w:fldChar w:fldCharType="end"/>
      </w:r>
      <w:r w:rsidR="00DD01FC" w:rsidRPr="003D662E">
        <w:rPr>
          <w:lang w:val="en-US"/>
        </w:rPr>
        <w:t xml:space="preserve"> takes up the general requirements from [</w:t>
      </w:r>
      <w:r w:rsidR="00287A00">
        <w:rPr>
          <w:lang w:val="en-GB"/>
        </w:rPr>
        <w:t>ESA+21</w:t>
      </w:r>
      <w:r w:rsidR="00DD01FC" w:rsidRPr="003D662E">
        <w:rPr>
          <w:lang w:val="en-US"/>
        </w:rPr>
        <w:t>] as context</w:t>
      </w:r>
      <w:r w:rsidR="00907BC2" w:rsidRPr="003D662E">
        <w:rPr>
          <w:lang w:val="en-US"/>
        </w:rPr>
        <w:t xml:space="preserve"> for the platform architecture</w:t>
      </w:r>
      <w:r w:rsidR="00DD01FC" w:rsidRPr="003D662E">
        <w:rPr>
          <w:lang w:val="en-US"/>
        </w:rPr>
        <w:t xml:space="preserve">. </w:t>
      </w:r>
      <w:r w:rsidR="00CE71E8" w:rsidRPr="003D662E">
        <w:rPr>
          <w:lang w:val="en-US"/>
        </w:rPr>
        <w:t xml:space="preserve">As basis for </w:t>
      </w:r>
      <w:r w:rsidR="007C42DF" w:rsidRPr="003D662E">
        <w:rPr>
          <w:lang w:val="en-US"/>
        </w:rPr>
        <w:t xml:space="preserve">the </w:t>
      </w:r>
      <w:r w:rsidR="00A96B0F" w:rsidRPr="003D662E">
        <w:rPr>
          <w:lang w:val="en-US"/>
        </w:rPr>
        <w:t>architecture</w:t>
      </w:r>
      <w:r w:rsidR="00CE71E8" w:rsidRPr="003D662E">
        <w:rPr>
          <w:lang w:val="en-US"/>
        </w:rPr>
        <w:t xml:space="preserve"> description</w:t>
      </w:r>
      <w:r w:rsidRPr="003D662E">
        <w:rPr>
          <w:lang w:val="en-US"/>
        </w:rPr>
        <w:t xml:space="preserve">, we </w:t>
      </w:r>
      <w:r w:rsidR="00DE4AF0">
        <w:rPr>
          <w:lang w:val="en-US"/>
        </w:rPr>
        <w:t xml:space="preserve">discuss then </w:t>
      </w:r>
      <w:r w:rsidRPr="003D662E">
        <w:rPr>
          <w:lang w:val="en-US"/>
        </w:rPr>
        <w:t xml:space="preserve">the layers of the </w:t>
      </w:r>
      <w:r w:rsidR="00DE4AF0">
        <w:rPr>
          <w:lang w:val="en-US"/>
        </w:rPr>
        <w:t>platform</w:t>
      </w:r>
      <w:r w:rsidR="00637A15" w:rsidRPr="003D662E">
        <w:rPr>
          <w:lang w:val="en-US"/>
        </w:rPr>
        <w:t xml:space="preserve">, first as overview and then </w:t>
      </w:r>
      <w:r w:rsidR="0050157A" w:rsidRPr="003D662E">
        <w:rPr>
          <w:lang w:val="en-US"/>
        </w:rPr>
        <w:t xml:space="preserve">one section per layer, </w:t>
      </w:r>
      <w:r w:rsidRPr="003D662E">
        <w:rPr>
          <w:lang w:val="en-US"/>
        </w:rPr>
        <w:t xml:space="preserve">starting at the bottommost </w:t>
      </w:r>
      <w:r w:rsidR="00265FC0">
        <w:rPr>
          <w:lang w:val="en-US"/>
        </w:rPr>
        <w:t xml:space="preserve">(generic) </w:t>
      </w:r>
      <w:r w:rsidRPr="003D662E">
        <w:rPr>
          <w:lang w:val="en-US"/>
        </w:rPr>
        <w:t>layer</w:t>
      </w:r>
      <w:r w:rsidR="0050157A" w:rsidRPr="003D662E">
        <w:rPr>
          <w:lang w:val="en-US"/>
        </w:rPr>
        <w:t>.</w:t>
      </w:r>
    </w:p>
    <w:p w14:paraId="0DBE6255" w14:textId="1918A8FD" w:rsidR="00FF719A" w:rsidRPr="003D662E" w:rsidRDefault="00FF719A" w:rsidP="00FF719A">
      <w:pPr>
        <w:pStyle w:val="Heading2"/>
        <w:rPr>
          <w:lang w:val="en-US"/>
        </w:rPr>
      </w:pPr>
      <w:bookmarkStart w:id="22" w:name="_Ref57112208"/>
      <w:bookmarkStart w:id="23" w:name="_Toc216439631"/>
      <w:r w:rsidRPr="003D662E">
        <w:rPr>
          <w:lang w:val="en-US"/>
        </w:rPr>
        <w:t>Overview</w:t>
      </w:r>
      <w:bookmarkEnd w:id="22"/>
      <w:bookmarkEnd w:id="23"/>
    </w:p>
    <w:p w14:paraId="1A4794D7" w14:textId="43C3EEC8" w:rsidR="00D44524" w:rsidRPr="003D662E" w:rsidRDefault="000A1290" w:rsidP="007B3BC7">
      <w:pPr>
        <w:jc w:val="both"/>
        <w:rPr>
          <w:lang w:val="en-US"/>
        </w:rPr>
      </w:pPr>
      <w:r w:rsidRPr="003D662E">
        <w:rPr>
          <w:lang w:val="en-US"/>
        </w:rPr>
        <w:t xml:space="preserve">The overall architecture of the platform </w:t>
      </w:r>
      <w:r w:rsidR="00F80C21" w:rsidRPr="003D662E">
        <w:rPr>
          <w:lang w:val="en-US"/>
        </w:rPr>
        <w:t>follows a layered style</w:t>
      </w:r>
      <w:r w:rsidR="00D44524" w:rsidRPr="003D662E">
        <w:rPr>
          <w:lang w:val="en-US"/>
        </w:rPr>
        <w:t xml:space="preserve"> (see</w:t>
      </w:r>
      <w:r w:rsidR="00FF7E96">
        <w:rPr>
          <w:lang w:val="en-US"/>
        </w:rPr>
        <w:t xml:space="preserve"> </w:t>
      </w:r>
      <w:r w:rsidR="00FF7E96">
        <w:rPr>
          <w:lang w:val="en-US"/>
        </w:rPr>
        <w:fldChar w:fldCharType="begin"/>
      </w:r>
      <w:r w:rsidR="00FF7E96">
        <w:rPr>
          <w:lang w:val="en-US"/>
        </w:rPr>
        <w:instrText xml:space="preserve"> REF _Ref101346437 \h </w:instrText>
      </w:r>
      <w:r w:rsidR="00FF7E96">
        <w:rPr>
          <w:lang w:val="en-US"/>
        </w:rPr>
      </w:r>
      <w:r w:rsidR="00FF7E96">
        <w:rPr>
          <w:lang w:val="en-US"/>
        </w:rPr>
        <w:fldChar w:fldCharType="separate"/>
      </w:r>
      <w:r w:rsidR="00C62E87" w:rsidRPr="003D662E">
        <w:rPr>
          <w:lang w:val="en-US"/>
        </w:rPr>
        <w:t xml:space="preserve">Figure </w:t>
      </w:r>
      <w:r w:rsidR="00C62E87">
        <w:rPr>
          <w:noProof/>
          <w:lang w:val="en-US"/>
        </w:rPr>
        <w:t>1</w:t>
      </w:r>
      <w:r w:rsidR="00FF7E96">
        <w:rPr>
          <w:lang w:val="en-US"/>
        </w:rPr>
        <w:fldChar w:fldCharType="end"/>
      </w:r>
      <w:r w:rsidR="00D44524" w:rsidRPr="003D662E">
        <w:rPr>
          <w:lang w:val="en-US"/>
        </w:rPr>
        <w:t>)</w:t>
      </w:r>
      <w:r w:rsidR="00F84CAA" w:rsidRPr="003D662E">
        <w:rPr>
          <w:lang w:val="en-US"/>
        </w:rPr>
        <w:t xml:space="preserve"> based on components and services (R4 in [</w:t>
      </w:r>
      <w:r w:rsidR="00287A00">
        <w:rPr>
          <w:lang w:val="en-GB"/>
        </w:rPr>
        <w:t>ESA+21</w:t>
      </w:r>
      <w:r w:rsidR="00F84CAA" w:rsidRPr="003D662E">
        <w:rPr>
          <w:lang w:val="en-US"/>
        </w:rPr>
        <w:t>])</w:t>
      </w:r>
      <w:r w:rsidR="00F80C21" w:rsidRPr="003D662E">
        <w:rPr>
          <w:lang w:val="en-US"/>
        </w:rPr>
        <w:t xml:space="preserve">. </w:t>
      </w:r>
      <w:r w:rsidR="001E7827" w:rsidRPr="003D662E">
        <w:rPr>
          <w:lang w:val="en-US"/>
        </w:rPr>
        <w:t xml:space="preserve">As far as </w:t>
      </w:r>
      <w:r w:rsidR="00B27AD9" w:rsidRPr="003D662E">
        <w:rPr>
          <w:lang w:val="en-US"/>
        </w:rPr>
        <w:t>feasible</w:t>
      </w:r>
      <w:r w:rsidR="001E7827" w:rsidRPr="003D662E">
        <w:rPr>
          <w:lang w:val="en-US"/>
        </w:rPr>
        <w:t xml:space="preserve">, we aim for a strict (logical) layering, so that for two adjacent layers </w:t>
      </w:r>
      <w:r w:rsidR="001E7827" w:rsidRPr="003D662E">
        <w:rPr>
          <w:i/>
          <w:lang w:val="en-US"/>
        </w:rPr>
        <w:t>l</w:t>
      </w:r>
      <w:r w:rsidR="001E7827" w:rsidRPr="003D662E">
        <w:rPr>
          <w:i/>
          <w:vertAlign w:val="subscript"/>
          <w:lang w:val="en-US"/>
        </w:rPr>
        <w:t>l</w:t>
      </w:r>
      <w:r w:rsidR="001E7827" w:rsidRPr="003D662E">
        <w:rPr>
          <w:lang w:val="en-US"/>
        </w:rPr>
        <w:t xml:space="preserve"> and </w:t>
      </w:r>
      <w:r w:rsidR="001E7827" w:rsidRPr="003D662E">
        <w:rPr>
          <w:i/>
          <w:lang w:val="en-US"/>
        </w:rPr>
        <w:t>l</w:t>
      </w:r>
      <w:r w:rsidR="001E7827" w:rsidRPr="003D662E">
        <w:rPr>
          <w:i/>
          <w:vertAlign w:val="subscript"/>
          <w:lang w:val="en-US"/>
        </w:rPr>
        <w:t>u</w:t>
      </w:r>
      <w:r w:rsidR="001E7827" w:rsidRPr="003D662E">
        <w:rPr>
          <w:lang w:val="en-US"/>
        </w:rPr>
        <w:t xml:space="preserve"> (with as “the lower layer” </w:t>
      </w:r>
      <w:r w:rsidR="001E7827" w:rsidRPr="003D662E">
        <w:rPr>
          <w:i/>
          <w:lang w:val="en-US"/>
        </w:rPr>
        <w:t>l</w:t>
      </w:r>
      <w:r w:rsidR="001E7827" w:rsidRPr="003D662E">
        <w:rPr>
          <w:i/>
          <w:vertAlign w:val="subscript"/>
          <w:lang w:val="en-US"/>
        </w:rPr>
        <w:t>l</w:t>
      </w:r>
      <w:r w:rsidR="001E7827" w:rsidRPr="003D662E">
        <w:rPr>
          <w:lang w:val="en-US"/>
        </w:rPr>
        <w:t xml:space="preserve"> being located below “the upper layer” </w:t>
      </w:r>
      <w:r w:rsidR="001E7827" w:rsidRPr="003D662E">
        <w:rPr>
          <w:i/>
          <w:lang w:val="en-US"/>
        </w:rPr>
        <w:t>l</w:t>
      </w:r>
      <w:r w:rsidR="001E7827" w:rsidRPr="003D662E">
        <w:rPr>
          <w:i/>
          <w:vertAlign w:val="subscript"/>
          <w:lang w:val="en-US"/>
        </w:rPr>
        <w:t>u</w:t>
      </w:r>
      <w:r w:rsidR="001E7827" w:rsidRPr="003D662E">
        <w:rPr>
          <w:lang w:val="en-US"/>
        </w:rPr>
        <w:t xml:space="preserve">), only </w:t>
      </w:r>
      <w:r w:rsidR="003E68B9" w:rsidRPr="003D662E">
        <w:rPr>
          <w:i/>
          <w:lang w:val="en-US"/>
        </w:rPr>
        <w:t>l</w:t>
      </w:r>
      <w:r w:rsidR="003E68B9" w:rsidRPr="003D662E">
        <w:rPr>
          <w:i/>
          <w:vertAlign w:val="subscript"/>
          <w:lang w:val="en-US"/>
        </w:rPr>
        <w:t>u</w:t>
      </w:r>
      <w:r w:rsidR="003E68B9" w:rsidRPr="003D662E">
        <w:rPr>
          <w:lang w:val="en-US"/>
        </w:rPr>
        <w:t xml:space="preserve"> (and not its </w:t>
      </w:r>
      <w:r w:rsidR="00B27AD9" w:rsidRPr="003D662E">
        <w:rPr>
          <w:lang w:val="en-US"/>
        </w:rPr>
        <w:t xml:space="preserve">transitive </w:t>
      </w:r>
      <w:r w:rsidR="003E68B9" w:rsidRPr="003D662E">
        <w:rPr>
          <w:lang w:val="en-US"/>
        </w:rPr>
        <w:t xml:space="preserve">upper layers) </w:t>
      </w:r>
      <w:r w:rsidR="001E7827" w:rsidRPr="003D662E">
        <w:rPr>
          <w:lang w:val="en-US"/>
        </w:rPr>
        <w:t xml:space="preserve">shall access </w:t>
      </w:r>
      <w:r w:rsidR="003E68B9" w:rsidRPr="003D662E">
        <w:rPr>
          <w:lang w:val="en-US"/>
        </w:rPr>
        <w:t>or</w:t>
      </w:r>
      <w:r w:rsidR="001E7827" w:rsidRPr="003D662E">
        <w:rPr>
          <w:lang w:val="en-US"/>
        </w:rPr>
        <w:t xml:space="preserve"> call </w:t>
      </w:r>
      <w:r w:rsidR="003E68B9" w:rsidRPr="003D662E">
        <w:rPr>
          <w:i/>
          <w:lang w:val="en-US"/>
        </w:rPr>
        <w:t>l</w:t>
      </w:r>
      <w:r w:rsidR="003E68B9" w:rsidRPr="003D662E">
        <w:rPr>
          <w:i/>
          <w:vertAlign w:val="subscript"/>
          <w:lang w:val="en-US"/>
        </w:rPr>
        <w:t>l</w:t>
      </w:r>
      <w:r w:rsidR="00114077" w:rsidRPr="003D662E">
        <w:rPr>
          <w:i/>
          <w:vertAlign w:val="subscript"/>
          <w:lang w:val="en-US"/>
        </w:rPr>
        <w:t xml:space="preserve"> </w:t>
      </w:r>
      <w:r w:rsidR="00114077" w:rsidRPr="003D662E">
        <w:rPr>
          <w:lang w:val="en-US"/>
        </w:rPr>
        <w:t>directly</w:t>
      </w:r>
      <w:r w:rsidR="003E68B9" w:rsidRPr="003D662E">
        <w:rPr>
          <w:lang w:val="en-US"/>
        </w:rPr>
        <w:t xml:space="preserve">. </w:t>
      </w:r>
      <w:r w:rsidR="00181BA8" w:rsidRPr="003D662E">
        <w:rPr>
          <w:lang w:val="en-US"/>
        </w:rPr>
        <w:t>Moreover</w:t>
      </w:r>
      <w:r w:rsidR="00D44524" w:rsidRPr="003D662E">
        <w:rPr>
          <w:lang w:val="en-US"/>
        </w:rPr>
        <w:t xml:space="preserve">, there are also aspects that cross-cut visibly or invisibly </w:t>
      </w:r>
      <w:r w:rsidR="00EE2B3D" w:rsidRPr="003D662E">
        <w:rPr>
          <w:lang w:val="en-US"/>
        </w:rPr>
        <w:t xml:space="preserve">in </w:t>
      </w:r>
      <w:r w:rsidR="00D44524" w:rsidRPr="003D662E">
        <w:rPr>
          <w:lang w:val="en-US"/>
        </w:rPr>
        <w:t>this layered structure.</w:t>
      </w:r>
    </w:p>
    <w:p w14:paraId="48566415" w14:textId="66059AA7" w:rsidR="003F6305" w:rsidRPr="003D662E" w:rsidRDefault="00B90080" w:rsidP="00ED6BF5">
      <w:pPr>
        <w:jc w:val="center"/>
        <w:rPr>
          <w:lang w:val="en-US"/>
        </w:rPr>
      </w:pPr>
      <w:r w:rsidRPr="00B90080">
        <w:rPr>
          <w:noProof/>
        </w:rPr>
        <w:drawing>
          <wp:inline distT="0" distB="0" distL="0" distR="0" wp14:anchorId="57FDA0A8" wp14:editId="15AC8592">
            <wp:extent cx="5760720" cy="25336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60720" cy="2533650"/>
                    </a:xfrm>
                    <a:prstGeom prst="rect">
                      <a:avLst/>
                    </a:prstGeom>
                    <a:noFill/>
                    <a:ln>
                      <a:noFill/>
                    </a:ln>
                  </pic:spPr>
                </pic:pic>
              </a:graphicData>
            </a:graphic>
          </wp:inline>
        </w:drawing>
      </w:r>
    </w:p>
    <w:p w14:paraId="1BC231C3" w14:textId="3480D24E" w:rsidR="003F6305" w:rsidRPr="003D662E" w:rsidRDefault="003F6305" w:rsidP="003F6305">
      <w:pPr>
        <w:pStyle w:val="Caption"/>
        <w:jc w:val="center"/>
        <w:rPr>
          <w:lang w:val="en-US"/>
        </w:rPr>
      </w:pPr>
      <w:bookmarkStart w:id="24" w:name="_Ref101346437"/>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C62E87">
        <w:rPr>
          <w:noProof/>
          <w:lang w:val="en-US"/>
        </w:rPr>
        <w:t>1</w:t>
      </w:r>
      <w:r w:rsidRPr="003D662E">
        <w:fldChar w:fldCharType="end"/>
      </w:r>
      <w:bookmarkEnd w:id="24"/>
      <w:r w:rsidRPr="003D662E">
        <w:rPr>
          <w:lang w:val="en-US"/>
        </w:rPr>
        <w:t xml:space="preserve">: </w:t>
      </w:r>
      <w:r w:rsidR="003A03FC" w:rsidRPr="003D662E">
        <w:rPr>
          <w:lang w:val="en-US"/>
        </w:rPr>
        <w:t>Main p</w:t>
      </w:r>
      <w:r w:rsidRPr="003D662E">
        <w:rPr>
          <w:lang w:val="en-US"/>
        </w:rPr>
        <w:t xml:space="preserve">latform </w:t>
      </w:r>
      <w:r w:rsidR="003A03FC" w:rsidRPr="003D662E">
        <w:rPr>
          <w:lang w:val="en-US"/>
        </w:rPr>
        <w:t>components</w:t>
      </w:r>
      <w:r w:rsidRPr="003D662E">
        <w:rPr>
          <w:lang w:val="en-US"/>
        </w:rPr>
        <w:t xml:space="preserve"> as block diagram.</w:t>
      </w:r>
    </w:p>
    <w:p w14:paraId="00934735" w14:textId="6511CBA6" w:rsidR="003F6305" w:rsidRPr="003D662E" w:rsidRDefault="007A560B" w:rsidP="007B3BC7">
      <w:pPr>
        <w:jc w:val="both"/>
        <w:rPr>
          <w:lang w:val="en-US"/>
        </w:rPr>
      </w:pPr>
      <w:r w:rsidRPr="003D662E">
        <w:rPr>
          <w:lang w:val="en-US"/>
        </w:rPr>
        <w:fldChar w:fldCharType="begin"/>
      </w:r>
      <w:r w:rsidRPr="003D662E">
        <w:rPr>
          <w:lang w:val="en-US"/>
        </w:rPr>
        <w:instrText xml:space="preserve"> REF _Ref101346437 \h </w:instrText>
      </w:r>
      <w:r w:rsidR="00ED6BF5" w:rsidRPr="003D662E">
        <w:rPr>
          <w:lang w:val="en-US"/>
        </w:rPr>
        <w:instrText xml:space="preserve"> \* MERGEFORMAT </w:instrText>
      </w:r>
      <w:r w:rsidRPr="003D662E">
        <w:rPr>
          <w:lang w:val="en-US"/>
        </w:rPr>
      </w:r>
      <w:r w:rsidRPr="003D662E">
        <w:rPr>
          <w:lang w:val="en-US"/>
        </w:rPr>
        <w:fldChar w:fldCharType="separate"/>
      </w:r>
      <w:r w:rsidR="00C62E87" w:rsidRPr="003D662E">
        <w:rPr>
          <w:lang w:val="en-US"/>
        </w:rPr>
        <w:t xml:space="preserve">Figure </w:t>
      </w:r>
      <w:r w:rsidR="00C62E87">
        <w:rPr>
          <w:noProof/>
          <w:lang w:val="en-US"/>
        </w:rPr>
        <w:t>1</w:t>
      </w:r>
      <w:r w:rsidRPr="003D662E">
        <w:rPr>
          <w:lang w:val="en-US"/>
        </w:rPr>
        <w:fldChar w:fldCharType="end"/>
      </w:r>
      <w:r w:rsidRPr="003D662E">
        <w:rPr>
          <w:lang w:val="en-US"/>
        </w:rPr>
        <w:t xml:space="preserve"> depicts an overview of the high-level building blocks of the platform.</w:t>
      </w:r>
      <w:r w:rsidR="00A329ED" w:rsidRPr="003D662E">
        <w:rPr>
          <w:lang w:val="en-US"/>
        </w:rPr>
        <w:t xml:space="preserve"> The overall goal is to en</w:t>
      </w:r>
      <w:r w:rsidR="00F604B7" w:rsidRPr="003D662E">
        <w:rPr>
          <w:lang w:val="en-US"/>
        </w:rPr>
        <w:t>a</w:t>
      </w:r>
      <w:r w:rsidR="00A329ED" w:rsidRPr="003D662E">
        <w:rPr>
          <w:lang w:val="en-US"/>
        </w:rPr>
        <w:t xml:space="preserve">ble service-based AI-enabled applications to be deployed to available resources utilizing standardized protocols. Therefore, the platform encompasses on the two lower layers (middle of </w:t>
      </w:r>
      <w:r w:rsidR="00A329ED" w:rsidRPr="003D662E">
        <w:rPr>
          <w:lang w:val="en-US"/>
        </w:rPr>
        <w:fldChar w:fldCharType="begin"/>
      </w:r>
      <w:r w:rsidR="00A329ED" w:rsidRPr="003D662E">
        <w:rPr>
          <w:lang w:val="en-US"/>
        </w:rPr>
        <w:instrText xml:space="preserve"> REF _Ref101346437 \h  \* MERGEFORMAT </w:instrText>
      </w:r>
      <w:r w:rsidR="00A329ED" w:rsidRPr="003D662E">
        <w:rPr>
          <w:lang w:val="en-US"/>
        </w:rPr>
      </w:r>
      <w:r w:rsidR="00A329ED" w:rsidRPr="003D662E">
        <w:rPr>
          <w:lang w:val="en-US"/>
        </w:rPr>
        <w:fldChar w:fldCharType="separate"/>
      </w:r>
      <w:r w:rsidR="00C62E87" w:rsidRPr="003D662E">
        <w:rPr>
          <w:lang w:val="en-US"/>
        </w:rPr>
        <w:t xml:space="preserve">Figure </w:t>
      </w:r>
      <w:r w:rsidR="00C62E87">
        <w:rPr>
          <w:noProof/>
          <w:lang w:val="en-US"/>
        </w:rPr>
        <w:t>1</w:t>
      </w:r>
      <w:r w:rsidR="00A329ED" w:rsidRPr="003D662E">
        <w:rPr>
          <w:lang w:val="en-US"/>
        </w:rPr>
        <w:fldChar w:fldCharType="end"/>
      </w:r>
      <w:r w:rsidR="00A329ED" w:rsidRPr="003D662E">
        <w:rPr>
          <w:lang w:val="en-US"/>
        </w:rPr>
        <w:t xml:space="preserve">) the platform-internal data transport, connectors to external data, e.g., to machines, basic service interfaces, resource abstraction and monitoring facilities. These two layers form the basis for units that can be deployed to edges, servers or to a cloud. The remaining layers add services, e.g., on data protection, data integration, AI, runtime adaptation/centralized monitoring, overall configuration </w:t>
      </w:r>
      <w:r w:rsidR="00A329ED" w:rsidRPr="003D662E">
        <w:rPr>
          <w:lang w:val="en-US"/>
        </w:rPr>
        <w:lastRenderedPageBreak/>
        <w:t xml:space="preserve">and deployment of services/containers. If permitted, services from those layers can be deployed to available resources </w:t>
      </w:r>
      <w:r w:rsidR="00374F88">
        <w:rPr>
          <w:lang w:val="en-US"/>
        </w:rPr>
        <w:t xml:space="preserve">(bottom of </w:t>
      </w:r>
      <w:r w:rsidR="00374F88" w:rsidRPr="003D662E">
        <w:rPr>
          <w:lang w:val="en-US"/>
        </w:rPr>
        <w:fldChar w:fldCharType="begin"/>
      </w:r>
      <w:r w:rsidR="00374F88" w:rsidRPr="003D662E">
        <w:rPr>
          <w:lang w:val="en-US"/>
        </w:rPr>
        <w:instrText xml:space="preserve"> REF _Ref101346437 \h  \* MERGEFORMAT </w:instrText>
      </w:r>
      <w:r w:rsidR="00374F88" w:rsidRPr="003D662E">
        <w:rPr>
          <w:lang w:val="en-US"/>
        </w:rPr>
      </w:r>
      <w:r w:rsidR="00374F88" w:rsidRPr="003D662E">
        <w:rPr>
          <w:lang w:val="en-US"/>
        </w:rPr>
        <w:fldChar w:fldCharType="separate"/>
      </w:r>
      <w:r w:rsidR="00C62E87" w:rsidRPr="003D662E">
        <w:rPr>
          <w:lang w:val="en-US"/>
        </w:rPr>
        <w:t xml:space="preserve">Figure </w:t>
      </w:r>
      <w:r w:rsidR="00C62E87">
        <w:rPr>
          <w:noProof/>
          <w:lang w:val="en-US"/>
        </w:rPr>
        <w:t>1</w:t>
      </w:r>
      <w:r w:rsidR="00374F88" w:rsidRPr="003D662E">
        <w:rPr>
          <w:lang w:val="en-US"/>
        </w:rPr>
        <w:fldChar w:fldCharType="end"/>
      </w:r>
      <w:r w:rsidR="00374F88">
        <w:rPr>
          <w:lang w:val="en-US"/>
        </w:rPr>
        <w:t xml:space="preserve">) </w:t>
      </w:r>
      <w:r w:rsidR="00A329ED" w:rsidRPr="003D662E">
        <w:rPr>
          <w:lang w:val="en-US"/>
        </w:rPr>
        <w:t xml:space="preserve">by the platform. </w:t>
      </w:r>
    </w:p>
    <w:p w14:paraId="64F0F257" w14:textId="4A3DAF5E" w:rsidR="001618F4" w:rsidRPr="003D662E" w:rsidRDefault="0064022B" w:rsidP="007245E8">
      <w:pPr>
        <w:pStyle w:val="ListParagraph"/>
        <w:numPr>
          <w:ilvl w:val="0"/>
          <w:numId w:val="6"/>
        </w:numPr>
        <w:jc w:val="both"/>
        <w:rPr>
          <w:lang w:val="en-US"/>
        </w:rPr>
      </w:pPr>
      <w:r w:rsidRPr="003D662E">
        <w:rPr>
          <w:b/>
          <w:lang w:val="en-US"/>
        </w:rPr>
        <w:t>Asset Administration Shells</w:t>
      </w:r>
      <w:r w:rsidRPr="003D662E">
        <w:rPr>
          <w:lang w:val="en-US"/>
        </w:rPr>
        <w:t xml:space="preserve"> (R7) </w:t>
      </w:r>
      <w:r w:rsidR="000048B7" w:rsidRPr="003D662E">
        <w:rPr>
          <w:lang w:val="en-US"/>
        </w:rPr>
        <w:t xml:space="preserve">are used in the platform in two forms: On the one side, AAS represent assets </w:t>
      </w:r>
      <w:r w:rsidR="00A80F8D" w:rsidRPr="003D662E">
        <w:rPr>
          <w:lang w:val="en-US"/>
        </w:rPr>
        <w:t xml:space="preserve">created by </w:t>
      </w:r>
      <w:r w:rsidR="000048B7" w:rsidRPr="003D662E">
        <w:rPr>
          <w:lang w:val="en-US"/>
        </w:rPr>
        <w:t xml:space="preserve">different vendors (e.g., </w:t>
      </w:r>
      <w:r w:rsidR="00EA2ABF">
        <w:rPr>
          <w:lang w:val="en-US"/>
        </w:rPr>
        <w:t xml:space="preserve">a product, </w:t>
      </w:r>
      <w:r w:rsidR="000048B7" w:rsidRPr="003D662E">
        <w:rPr>
          <w:lang w:val="en-US"/>
        </w:rPr>
        <w:t>a machine, an edge device, an already installed platform, a service, a storage mechanism or an App composed of services)</w:t>
      </w:r>
      <w:r w:rsidR="00E03FA6" w:rsidRPr="003D662E">
        <w:rPr>
          <w:lang w:val="en-US"/>
        </w:rPr>
        <w:t>.</w:t>
      </w:r>
      <w:r w:rsidR="000048B7" w:rsidRPr="003D662E">
        <w:rPr>
          <w:lang w:val="en-US"/>
        </w:rPr>
        <w:t xml:space="preserve"> </w:t>
      </w:r>
      <w:r w:rsidR="00E03FA6" w:rsidRPr="003D662E">
        <w:rPr>
          <w:lang w:val="en-US"/>
        </w:rPr>
        <w:t>T</w:t>
      </w:r>
      <w:r w:rsidR="000048B7" w:rsidRPr="003D662E">
        <w:rPr>
          <w:lang w:val="en-US"/>
        </w:rPr>
        <w:t xml:space="preserve">he respective AAS may be provided by a third party. </w:t>
      </w:r>
      <w:r w:rsidR="00BF4ACA" w:rsidRPr="003D662E">
        <w:rPr>
          <w:lang w:val="en-US"/>
        </w:rPr>
        <w:t>Also,</w:t>
      </w:r>
      <w:r w:rsidR="000048B7" w:rsidRPr="003D662E">
        <w:rPr>
          <w:lang w:val="en-US"/>
        </w:rPr>
        <w:t xml:space="preserve"> the platform itself forms such an asset that deserves an own AAS. On the other side, we utilize the mechanisms of AAS also for describing </w:t>
      </w:r>
      <w:r w:rsidRPr="003D662E">
        <w:rPr>
          <w:lang w:val="en-US"/>
        </w:rPr>
        <w:t>interfaces of interacting components</w:t>
      </w:r>
      <w:r w:rsidR="000048B7" w:rsidRPr="003D662E">
        <w:rPr>
          <w:lang w:val="en-US"/>
        </w:rPr>
        <w:t xml:space="preserve"> within the platform. These components may be internal or external, i.e., also interfaces provided by external AAS may be used. In particular, AAS (submodels) for internal compone</w:t>
      </w:r>
      <w:r w:rsidR="00187E0E" w:rsidRPr="003D662E">
        <w:rPr>
          <w:lang w:val="en-US"/>
        </w:rPr>
        <w:t>n</w:t>
      </w:r>
      <w:r w:rsidR="000048B7" w:rsidRPr="003D662E">
        <w:rPr>
          <w:lang w:val="en-US"/>
        </w:rPr>
        <w:t>ts may be created for the purpose of internal communication rather than external component realization and, thus, may not follow official standardized formats</w:t>
      </w:r>
      <w:r w:rsidR="000048B7" w:rsidRPr="003D662E">
        <w:rPr>
          <w:rStyle w:val="FootnoteReference"/>
          <w:lang w:val="en-US"/>
        </w:rPr>
        <w:footnoteReference w:id="19"/>
      </w:r>
      <w:r w:rsidR="000048B7" w:rsidRPr="003D662E">
        <w:rPr>
          <w:lang w:val="en-US"/>
        </w:rPr>
        <w:t xml:space="preserve">. </w:t>
      </w:r>
      <w:r w:rsidR="00E40FBB" w:rsidRPr="003D662E">
        <w:rPr>
          <w:lang w:val="en-US"/>
        </w:rPr>
        <w:t xml:space="preserve">An integration of AAS </w:t>
      </w:r>
      <w:r w:rsidR="00A911B3">
        <w:rPr>
          <w:lang w:val="en-US"/>
        </w:rPr>
        <w:t xml:space="preserve">(different implementation frameworks </w:t>
      </w:r>
      <w:r w:rsidR="0083772E">
        <w:rPr>
          <w:lang w:val="en-US"/>
        </w:rPr>
        <w:t>in terms of</w:t>
      </w:r>
      <w:r w:rsidR="00A911B3">
        <w:rPr>
          <w:lang w:val="en-US"/>
        </w:rPr>
        <w:t xml:space="preserve"> plugins) </w:t>
      </w:r>
      <w:r w:rsidR="00E40FBB" w:rsidRPr="003D662E">
        <w:rPr>
          <w:lang w:val="en-US"/>
        </w:rPr>
        <w:t xml:space="preserve">as well as support for realizing </w:t>
      </w:r>
      <w:r w:rsidR="00344E88" w:rsidRPr="003D662E">
        <w:rPr>
          <w:lang w:val="en-US"/>
        </w:rPr>
        <w:t xml:space="preserve">(internal) </w:t>
      </w:r>
      <w:r w:rsidR="005C52C7" w:rsidRPr="003D662E">
        <w:rPr>
          <w:lang w:val="en-US"/>
        </w:rPr>
        <w:t xml:space="preserve">Asset </w:t>
      </w:r>
      <w:r w:rsidR="00E40FBB" w:rsidRPr="003D662E">
        <w:rPr>
          <w:lang w:val="en-US"/>
        </w:rPr>
        <w:t xml:space="preserve">Administration Shells </w:t>
      </w:r>
      <w:r w:rsidR="003E28B7">
        <w:rPr>
          <w:lang w:val="en-US"/>
        </w:rPr>
        <w:t xml:space="preserve">forms </w:t>
      </w:r>
      <w:r w:rsidR="00E40FBB" w:rsidRPr="003D662E">
        <w:rPr>
          <w:lang w:val="en-US"/>
        </w:rPr>
        <w:t>the bottom-most layer of the platform.</w:t>
      </w:r>
    </w:p>
    <w:p w14:paraId="1F63EBB6" w14:textId="354AD5DC" w:rsidR="003E68B9" w:rsidRPr="003D662E" w:rsidRDefault="00A329ED" w:rsidP="007245E8">
      <w:pPr>
        <w:pStyle w:val="ListParagraph"/>
        <w:numPr>
          <w:ilvl w:val="0"/>
          <w:numId w:val="6"/>
        </w:numPr>
        <w:jc w:val="both"/>
        <w:rPr>
          <w:lang w:val="en-US"/>
        </w:rPr>
      </w:pPr>
      <w:r w:rsidRPr="003D662E">
        <w:rPr>
          <w:lang w:val="en-US"/>
        </w:rPr>
        <w:t>T</w:t>
      </w:r>
      <w:r w:rsidR="007E277B" w:rsidRPr="003D662E">
        <w:rPr>
          <w:lang w:val="en-US"/>
        </w:rPr>
        <w:t xml:space="preserve">he </w:t>
      </w:r>
      <w:r w:rsidR="00114077" w:rsidRPr="003D662E">
        <w:rPr>
          <w:lang w:val="en-US"/>
        </w:rPr>
        <w:t>platform contain</w:t>
      </w:r>
      <w:r w:rsidRPr="003D662E">
        <w:rPr>
          <w:lang w:val="en-US"/>
        </w:rPr>
        <w:t>s</w:t>
      </w:r>
      <w:r w:rsidR="00114077" w:rsidRPr="003D662E">
        <w:rPr>
          <w:lang w:val="en-US"/>
        </w:rPr>
        <w:t xml:space="preserve"> an event-based </w:t>
      </w:r>
      <w:r w:rsidR="00F95302" w:rsidRPr="003D662E">
        <w:rPr>
          <w:b/>
          <w:lang w:val="en-US"/>
        </w:rPr>
        <w:t>transport</w:t>
      </w:r>
      <w:r w:rsidR="00F95302" w:rsidRPr="003D662E">
        <w:rPr>
          <w:lang w:val="en-US"/>
        </w:rPr>
        <w:t xml:space="preserve"> </w:t>
      </w:r>
      <w:r w:rsidR="00114077" w:rsidRPr="003D662E">
        <w:rPr>
          <w:b/>
          <w:lang w:val="en-US"/>
        </w:rPr>
        <w:t xml:space="preserve">messaging </w:t>
      </w:r>
      <w:r w:rsidR="00114077" w:rsidRPr="003D662E">
        <w:rPr>
          <w:lang w:val="en-US"/>
        </w:rPr>
        <w:t xml:space="preserve">mechanism, e.g., a </w:t>
      </w:r>
      <w:r w:rsidR="00B5213B" w:rsidRPr="003D662E">
        <w:rPr>
          <w:rFonts w:ascii="Consolas" w:hAnsi="Consolas"/>
          <w:lang w:val="en-US"/>
        </w:rPr>
        <w:t>B</w:t>
      </w:r>
      <w:r w:rsidR="00114077" w:rsidRPr="003D662E">
        <w:rPr>
          <w:rFonts w:ascii="Consolas" w:hAnsi="Consolas"/>
          <w:lang w:val="en-US"/>
        </w:rPr>
        <w:t>roker</w:t>
      </w:r>
      <w:r w:rsidR="00114077" w:rsidRPr="003D662E">
        <w:rPr>
          <w:lang w:val="en-US"/>
        </w:rPr>
        <w:t>, so that c</w:t>
      </w:r>
      <w:r w:rsidR="008E2D30" w:rsidRPr="003D662E">
        <w:rPr>
          <w:lang w:val="en-US"/>
        </w:rPr>
        <w:t xml:space="preserve">omponents and services can </w:t>
      </w:r>
      <w:r w:rsidR="00114077" w:rsidRPr="003D662E">
        <w:rPr>
          <w:lang w:val="en-US"/>
        </w:rPr>
        <w:t xml:space="preserve">communicate </w:t>
      </w:r>
      <w:r w:rsidR="00561BAA" w:rsidRPr="003D662E">
        <w:rPr>
          <w:lang w:val="en-US"/>
        </w:rPr>
        <w:t xml:space="preserve">among </w:t>
      </w:r>
      <w:r w:rsidR="008E2D30" w:rsidRPr="003D662E">
        <w:rPr>
          <w:lang w:val="en-US"/>
        </w:rPr>
        <w:t>each other</w:t>
      </w:r>
      <w:r w:rsidR="00561BAA" w:rsidRPr="003D662E">
        <w:rPr>
          <w:lang w:val="en-US"/>
        </w:rPr>
        <w:t xml:space="preserve"> independent of the layering. </w:t>
      </w:r>
      <w:r w:rsidR="007B3BC7" w:rsidRPr="003D662E">
        <w:rPr>
          <w:lang w:val="en-US"/>
        </w:rPr>
        <w:t>Although this implies certain degrees of freedom</w:t>
      </w:r>
      <w:r w:rsidR="00C815CD" w:rsidRPr="003D662E">
        <w:rPr>
          <w:lang w:val="en-US"/>
        </w:rPr>
        <w:t xml:space="preserve"> and may be used to bypass </w:t>
      </w:r>
      <w:r w:rsidR="003C1E5A">
        <w:rPr>
          <w:lang w:val="en-US"/>
        </w:rPr>
        <w:t>the indented layering (</w:t>
      </w:r>
      <w:r w:rsidR="00C815CD" w:rsidRPr="003D662E">
        <w:rPr>
          <w:lang w:val="en-US"/>
        </w:rPr>
        <w:t>R7</w:t>
      </w:r>
      <w:r w:rsidR="00E9768E" w:rsidRPr="003D662E">
        <w:rPr>
          <w:lang w:val="en-US"/>
        </w:rPr>
        <w:t xml:space="preserve"> [</w:t>
      </w:r>
      <w:r w:rsidR="00287A00">
        <w:rPr>
          <w:lang w:val="en-GB"/>
        </w:rPr>
        <w:t>ESA+21</w:t>
      </w:r>
      <w:r w:rsidR="00E9768E" w:rsidRPr="003D662E">
        <w:rPr>
          <w:lang w:val="en-US"/>
        </w:rPr>
        <w:t>]</w:t>
      </w:r>
      <w:r w:rsidR="00E9768E">
        <w:rPr>
          <w:lang w:val="en-US"/>
        </w:rPr>
        <w:t>)</w:t>
      </w:r>
      <w:r w:rsidR="00C815CD" w:rsidRPr="003D662E">
        <w:rPr>
          <w:lang w:val="en-US"/>
        </w:rPr>
        <w:t xml:space="preserve"> in exceptional cases</w:t>
      </w:r>
      <w:r w:rsidR="007B3BC7" w:rsidRPr="003D662E">
        <w:rPr>
          <w:lang w:val="en-US"/>
        </w:rPr>
        <w:t>, the event-based messaging shall not happen in an ad-hoc or chaotic</w:t>
      </w:r>
      <w:r w:rsidR="00923236" w:rsidRPr="003D662E">
        <w:rPr>
          <w:lang w:val="en-US"/>
        </w:rPr>
        <w:t xml:space="preserve"> manner undermining the layer</w:t>
      </w:r>
      <w:r w:rsidR="007B3BC7" w:rsidRPr="003D662E">
        <w:rPr>
          <w:lang w:val="en-US"/>
        </w:rPr>
        <w:t xml:space="preserve"> str</w:t>
      </w:r>
      <w:r w:rsidR="00467F71" w:rsidRPr="003D662E">
        <w:rPr>
          <w:lang w:val="en-US"/>
        </w:rPr>
        <w:t>ucture</w:t>
      </w:r>
      <w:r w:rsidR="0023485C" w:rsidRPr="003D662E">
        <w:rPr>
          <w:lang w:val="en-US"/>
        </w:rPr>
        <w:t xml:space="preserve">. Further, uncontrolled messaging may accidentally </w:t>
      </w:r>
      <w:r w:rsidR="007B3BC7" w:rsidRPr="003D662E">
        <w:rPr>
          <w:lang w:val="en-US"/>
        </w:rPr>
        <w:t>over</w:t>
      </w:r>
      <w:r w:rsidR="00467F71" w:rsidRPr="003D662E">
        <w:rPr>
          <w:lang w:val="en-US"/>
        </w:rPr>
        <w:t xml:space="preserve">load the </w:t>
      </w:r>
      <w:r w:rsidR="007B3BC7" w:rsidRPr="003D662E">
        <w:rPr>
          <w:lang w:val="en-US"/>
        </w:rPr>
        <w:t>broker</w:t>
      </w:r>
      <w:r w:rsidR="00BB5DBF" w:rsidRPr="003D662E">
        <w:rPr>
          <w:lang w:val="en-US"/>
        </w:rPr>
        <w:t>(s)</w:t>
      </w:r>
      <w:r w:rsidR="007B3BC7" w:rsidRPr="003D662E">
        <w:rPr>
          <w:lang w:val="en-US"/>
        </w:rPr>
        <w:t>, in particular if the broke</w:t>
      </w:r>
      <w:r w:rsidR="00E3763C" w:rsidRPr="003D662E">
        <w:rPr>
          <w:lang w:val="en-US"/>
        </w:rPr>
        <w:t xml:space="preserve">r is </w:t>
      </w:r>
      <w:r w:rsidR="007B3BC7" w:rsidRPr="003D662E">
        <w:rPr>
          <w:lang w:val="en-US"/>
        </w:rPr>
        <w:t>involved in the</w:t>
      </w:r>
      <w:r w:rsidR="00C75D04" w:rsidRPr="003D662E">
        <w:rPr>
          <w:lang w:val="en-US"/>
        </w:rPr>
        <w:t xml:space="preserve"> processing of soft-realtime data streams</w:t>
      </w:r>
      <w:r w:rsidR="00596231" w:rsidRPr="003D662E">
        <w:rPr>
          <w:lang w:val="en-US"/>
        </w:rPr>
        <w:t xml:space="preserve"> (one potential manifestation of R10 [</w:t>
      </w:r>
      <w:r w:rsidR="00287A00">
        <w:rPr>
          <w:lang w:val="en-GB"/>
        </w:rPr>
        <w:t>ESA+21</w:t>
      </w:r>
      <w:r w:rsidR="00596231" w:rsidRPr="003D662E">
        <w:rPr>
          <w:lang w:val="en-US"/>
        </w:rPr>
        <w:t>])</w:t>
      </w:r>
      <w:r w:rsidR="00C75D04" w:rsidRPr="003D662E">
        <w:rPr>
          <w:lang w:val="en-US"/>
        </w:rPr>
        <w:t xml:space="preserve">. </w:t>
      </w:r>
      <w:r w:rsidR="00587A03" w:rsidRPr="003D662E">
        <w:rPr>
          <w:lang w:val="en-US"/>
        </w:rPr>
        <w:t xml:space="preserve">As event-based communication and data streaming are essential to the platform, they </w:t>
      </w:r>
      <w:r w:rsidR="00816910" w:rsidRPr="003D662E">
        <w:rPr>
          <w:lang w:val="en-US"/>
        </w:rPr>
        <w:t xml:space="preserve">occur on </w:t>
      </w:r>
      <w:r w:rsidR="00E40FBB" w:rsidRPr="003D662E">
        <w:rPr>
          <w:lang w:val="en-US"/>
        </w:rPr>
        <w:t xml:space="preserve">one of the fundamental </w:t>
      </w:r>
      <w:r w:rsidR="00587A03" w:rsidRPr="003D662E">
        <w:rPr>
          <w:lang w:val="en-US"/>
        </w:rPr>
        <w:t>layer</w:t>
      </w:r>
      <w:r w:rsidR="00E40FBB" w:rsidRPr="003D662E">
        <w:rPr>
          <w:lang w:val="en-US"/>
        </w:rPr>
        <w:t>s</w:t>
      </w:r>
      <w:r w:rsidR="00587A03" w:rsidRPr="003D662E">
        <w:rPr>
          <w:lang w:val="en-US"/>
        </w:rPr>
        <w:t xml:space="preserve"> (</w:t>
      </w:r>
      <w:r w:rsidR="00587A03" w:rsidRPr="003D662E">
        <w:rPr>
          <w:rFonts w:ascii="Consolas" w:hAnsi="Consolas"/>
          <w:lang w:val="en-US"/>
        </w:rPr>
        <w:t>Transport</w:t>
      </w:r>
      <w:r w:rsidR="00587A03" w:rsidRPr="003D662E">
        <w:rPr>
          <w:lang w:val="en-US"/>
        </w:rPr>
        <w:t xml:space="preserve">) </w:t>
      </w:r>
      <w:r w:rsidR="009F62A2" w:rsidRPr="003D662E">
        <w:rPr>
          <w:lang w:val="en-US"/>
        </w:rPr>
        <w:t>utilizing the external</w:t>
      </w:r>
      <w:r w:rsidR="00587A03" w:rsidRPr="003D662E">
        <w:rPr>
          <w:lang w:val="en-US"/>
        </w:rPr>
        <w:t xml:space="preserve"> components</w:t>
      </w:r>
      <w:r w:rsidR="00015141" w:rsidRPr="003D662E">
        <w:rPr>
          <w:lang w:val="en-US"/>
        </w:rPr>
        <w:t xml:space="preserve"> </w:t>
      </w:r>
      <w:r w:rsidR="00694EE4" w:rsidRPr="003D662E">
        <w:rPr>
          <w:rFonts w:ascii="Consolas" w:hAnsi="Consolas"/>
          <w:lang w:val="en-US"/>
        </w:rPr>
        <w:t>Broker</w:t>
      </w:r>
      <w:r w:rsidR="00694EE4" w:rsidRPr="003D662E">
        <w:rPr>
          <w:lang w:val="en-US"/>
        </w:rPr>
        <w:t xml:space="preserve"> and </w:t>
      </w:r>
      <w:r w:rsidR="00694EE4" w:rsidRPr="003D662E">
        <w:rPr>
          <w:rFonts w:ascii="Consolas" w:hAnsi="Consolas"/>
          <w:lang w:val="en-US"/>
        </w:rPr>
        <w:t>StreamingLibrary</w:t>
      </w:r>
      <w:r w:rsidR="0096235D" w:rsidRPr="0096235D">
        <w:rPr>
          <w:lang w:val="en-US"/>
        </w:rPr>
        <w:t xml:space="preserve"> through plugins</w:t>
      </w:r>
      <w:r w:rsidR="00694EE4" w:rsidRPr="003D662E">
        <w:rPr>
          <w:rFonts w:cstheme="minorHAnsi"/>
          <w:lang w:val="en-US"/>
        </w:rPr>
        <w:t xml:space="preserve">. </w:t>
      </w:r>
    </w:p>
    <w:p w14:paraId="40F106EC" w14:textId="6FC2FB7B" w:rsidR="00C12D85" w:rsidRPr="003D662E" w:rsidRDefault="00C12D85" w:rsidP="007245E8">
      <w:pPr>
        <w:pStyle w:val="ListParagraph"/>
        <w:numPr>
          <w:ilvl w:val="0"/>
          <w:numId w:val="6"/>
        </w:numPr>
        <w:jc w:val="both"/>
        <w:rPr>
          <w:lang w:val="en-US"/>
        </w:rPr>
      </w:pPr>
      <w:r w:rsidRPr="003D662E">
        <w:rPr>
          <w:b/>
          <w:lang w:val="en-US"/>
        </w:rPr>
        <w:t>Variability management</w:t>
      </w:r>
      <w:r w:rsidRPr="003D662E">
        <w:rPr>
          <w:lang w:val="en-US"/>
        </w:rPr>
        <w:t xml:space="preserve"> and </w:t>
      </w:r>
      <w:r w:rsidRPr="003D662E">
        <w:rPr>
          <w:b/>
          <w:lang w:val="en-US"/>
        </w:rPr>
        <w:t>consistent configuration</w:t>
      </w:r>
      <w:r w:rsidRPr="003D662E">
        <w:rPr>
          <w:lang w:val="en-US"/>
        </w:rPr>
        <w:t xml:space="preserve"> typically </w:t>
      </w:r>
      <w:r w:rsidR="00EE6E2E" w:rsidRPr="003D662E">
        <w:rPr>
          <w:lang w:val="en-US"/>
        </w:rPr>
        <w:t xml:space="preserve">do </w:t>
      </w:r>
      <w:r w:rsidRPr="003D662E">
        <w:rPr>
          <w:lang w:val="en-US"/>
        </w:rPr>
        <w:t xml:space="preserve">also cross-cut layers, as variability instantiations may affect all components. </w:t>
      </w:r>
      <w:r w:rsidR="00850654" w:rsidRPr="003D662E">
        <w:rPr>
          <w:lang w:val="en-US"/>
        </w:rPr>
        <w:t xml:space="preserve">This is already reflected in the requirements, where </w:t>
      </w:r>
      <w:r w:rsidR="00850654" w:rsidRPr="003D662E">
        <w:rPr>
          <w:i/>
          <w:lang w:val="en-US"/>
        </w:rPr>
        <w:t>configuration model</w:t>
      </w:r>
      <w:r w:rsidR="00850654" w:rsidRPr="003D662E">
        <w:rPr>
          <w:lang w:val="en-US"/>
        </w:rPr>
        <w:t xml:space="preserve"> occur</w:t>
      </w:r>
      <w:r w:rsidR="004015A2" w:rsidRPr="003D662E">
        <w:rPr>
          <w:lang w:val="en-US"/>
        </w:rPr>
        <w:t>s</w:t>
      </w:r>
      <w:r w:rsidR="00850654" w:rsidRPr="003D662E">
        <w:rPr>
          <w:lang w:val="en-US"/>
        </w:rPr>
        <w:t xml:space="preserve"> in many different functional topics, see </w:t>
      </w:r>
      <w:r w:rsidR="001F61AC" w:rsidRPr="003D662E">
        <w:rPr>
          <w:lang w:val="en-US"/>
        </w:rPr>
        <w:t xml:space="preserve">e.g., </w:t>
      </w:r>
      <w:r w:rsidR="00F80A88" w:rsidRPr="003D662E">
        <w:rPr>
          <w:lang w:val="en-US"/>
        </w:rPr>
        <w:t xml:space="preserve">also for implicit information </w:t>
      </w:r>
      <w:r w:rsidR="00850654" w:rsidRPr="003D662E">
        <w:rPr>
          <w:lang w:val="en-US"/>
        </w:rPr>
        <w:t xml:space="preserve">R8, R19f, R20, R28, R30, R31, R34, </w:t>
      </w:r>
      <w:r w:rsidR="00EE12F1" w:rsidRPr="003D662E">
        <w:rPr>
          <w:lang w:val="en-US"/>
        </w:rPr>
        <w:t>R40-</w:t>
      </w:r>
      <w:r w:rsidR="00850654" w:rsidRPr="003D662E">
        <w:rPr>
          <w:lang w:val="en-US"/>
        </w:rPr>
        <w:t>R4</w:t>
      </w:r>
      <w:r w:rsidR="00EE12F1" w:rsidRPr="003D662E">
        <w:rPr>
          <w:lang w:val="en-US"/>
        </w:rPr>
        <w:t>3</w:t>
      </w:r>
      <w:r w:rsidR="00850654" w:rsidRPr="003D662E">
        <w:rPr>
          <w:lang w:val="en-US"/>
        </w:rPr>
        <w:t xml:space="preserve">, R62, </w:t>
      </w:r>
      <w:r w:rsidR="00EE12F1" w:rsidRPr="003D662E">
        <w:rPr>
          <w:lang w:val="en-US"/>
        </w:rPr>
        <w:t>R64</w:t>
      </w:r>
      <w:r w:rsidR="00850654" w:rsidRPr="003D662E">
        <w:rPr>
          <w:lang w:val="en-US"/>
        </w:rPr>
        <w:t xml:space="preserve">, </w:t>
      </w:r>
      <w:r w:rsidR="00EE12F1" w:rsidRPr="003D662E">
        <w:rPr>
          <w:lang w:val="en-US"/>
        </w:rPr>
        <w:t>R73</w:t>
      </w:r>
      <w:r w:rsidR="00850654" w:rsidRPr="003D662E">
        <w:rPr>
          <w:lang w:val="en-US"/>
        </w:rPr>
        <w:t xml:space="preserve">, </w:t>
      </w:r>
      <w:r w:rsidR="00EE12F1" w:rsidRPr="003D662E">
        <w:rPr>
          <w:lang w:val="en-US"/>
        </w:rPr>
        <w:t>R77</w:t>
      </w:r>
      <w:r w:rsidR="00850654" w:rsidRPr="003D662E">
        <w:rPr>
          <w:lang w:val="en-US"/>
        </w:rPr>
        <w:t xml:space="preserve">, </w:t>
      </w:r>
      <w:r w:rsidR="00EE12F1" w:rsidRPr="003D662E">
        <w:rPr>
          <w:lang w:val="en-US"/>
        </w:rPr>
        <w:t>R80</w:t>
      </w:r>
      <w:r w:rsidR="00850654" w:rsidRPr="003D662E">
        <w:rPr>
          <w:lang w:val="en-US"/>
        </w:rPr>
        <w:t xml:space="preserve">, </w:t>
      </w:r>
      <w:r w:rsidR="00EE12F1" w:rsidRPr="003D662E">
        <w:rPr>
          <w:lang w:val="en-US"/>
        </w:rPr>
        <w:t>R86</w:t>
      </w:r>
      <w:r w:rsidR="00850654" w:rsidRPr="003D662E">
        <w:rPr>
          <w:lang w:val="en-US"/>
        </w:rPr>
        <w:t xml:space="preserve">, </w:t>
      </w:r>
      <w:r w:rsidR="00EE12F1" w:rsidRPr="003D662E">
        <w:rPr>
          <w:lang w:val="en-US"/>
        </w:rPr>
        <w:t>R89</w:t>
      </w:r>
      <w:r w:rsidR="00850654" w:rsidRPr="003D662E">
        <w:rPr>
          <w:lang w:val="en-US"/>
        </w:rPr>
        <w:t xml:space="preserve">, </w:t>
      </w:r>
      <w:r w:rsidR="00EE12F1" w:rsidRPr="003D662E">
        <w:rPr>
          <w:lang w:val="en-US"/>
        </w:rPr>
        <w:t>R93</w:t>
      </w:r>
      <w:r w:rsidR="00850654" w:rsidRPr="003D662E">
        <w:rPr>
          <w:lang w:val="en-US"/>
        </w:rPr>
        <w:t>-</w:t>
      </w:r>
      <w:r w:rsidR="00EE12F1" w:rsidRPr="003D662E">
        <w:rPr>
          <w:lang w:val="en-US"/>
        </w:rPr>
        <w:t>R101</w:t>
      </w:r>
      <w:r w:rsidR="00850654" w:rsidRPr="003D662E">
        <w:rPr>
          <w:lang w:val="en-US"/>
        </w:rPr>
        <w:t xml:space="preserve">, </w:t>
      </w:r>
      <w:r w:rsidR="00EE12F1" w:rsidRPr="003D662E">
        <w:rPr>
          <w:lang w:val="en-US"/>
        </w:rPr>
        <w:t>R104</w:t>
      </w:r>
      <w:r w:rsidR="00850654" w:rsidRPr="003D662E">
        <w:rPr>
          <w:lang w:val="en-US"/>
        </w:rPr>
        <w:t xml:space="preserve">, </w:t>
      </w:r>
      <w:r w:rsidR="00EE12F1" w:rsidRPr="003D662E">
        <w:rPr>
          <w:lang w:val="en-US"/>
        </w:rPr>
        <w:t>R107</w:t>
      </w:r>
      <w:r w:rsidR="00850654" w:rsidRPr="003D662E">
        <w:rPr>
          <w:lang w:val="en-US"/>
        </w:rPr>
        <w:t xml:space="preserve">, </w:t>
      </w:r>
      <w:r w:rsidR="00EE12F1" w:rsidRPr="003D662E">
        <w:rPr>
          <w:lang w:val="en-US"/>
        </w:rPr>
        <w:t>R112</w:t>
      </w:r>
      <w:r w:rsidR="00850654" w:rsidRPr="003D662E">
        <w:rPr>
          <w:lang w:val="en-US"/>
        </w:rPr>
        <w:t xml:space="preserve">, </w:t>
      </w:r>
      <w:r w:rsidR="00EE12F1" w:rsidRPr="003D662E">
        <w:rPr>
          <w:lang w:val="en-US"/>
        </w:rPr>
        <w:t>R119-R122</w:t>
      </w:r>
      <w:r w:rsidR="00850654" w:rsidRPr="003D662E">
        <w:rPr>
          <w:lang w:val="en-US"/>
        </w:rPr>
        <w:t xml:space="preserve">, </w:t>
      </w:r>
      <w:r w:rsidR="00EE12F1" w:rsidRPr="003D662E">
        <w:rPr>
          <w:lang w:val="en-US"/>
        </w:rPr>
        <w:t>R131</w:t>
      </w:r>
      <w:r w:rsidR="00C87247" w:rsidRPr="003D662E">
        <w:rPr>
          <w:lang w:val="en-US"/>
        </w:rPr>
        <w:t>, R134</w:t>
      </w:r>
      <w:r w:rsidR="00EE12F1" w:rsidRPr="003D662E">
        <w:rPr>
          <w:lang w:val="en-US"/>
        </w:rPr>
        <w:t xml:space="preserve"> </w:t>
      </w:r>
      <w:r w:rsidR="00850654" w:rsidRPr="003D662E">
        <w:rPr>
          <w:lang w:val="en-US"/>
        </w:rPr>
        <w:t>in [</w:t>
      </w:r>
      <w:r w:rsidR="00287A00">
        <w:rPr>
          <w:lang w:val="en-GB"/>
        </w:rPr>
        <w:t>ESA+21</w:t>
      </w:r>
      <w:r w:rsidR="00850654" w:rsidRPr="003D662E">
        <w:rPr>
          <w:lang w:val="en-US"/>
        </w:rPr>
        <w:t>]</w:t>
      </w:r>
      <w:r w:rsidR="00B27B45" w:rsidRPr="003D662E">
        <w:rPr>
          <w:lang w:val="en-US"/>
        </w:rPr>
        <w:t xml:space="preserve">, but also in the (variability-based) configuration model that crosses several building blocks/components in  </w:t>
      </w:r>
      <w:r w:rsidR="00B27B45" w:rsidRPr="003D662E">
        <w:rPr>
          <w:lang w:val="en-US"/>
        </w:rPr>
        <w:fldChar w:fldCharType="begin"/>
      </w:r>
      <w:r w:rsidR="00B27B45" w:rsidRPr="003D662E">
        <w:rPr>
          <w:lang w:val="en-US"/>
        </w:rPr>
        <w:instrText xml:space="preserve"> REF _Ref101346437 \h </w:instrText>
      </w:r>
      <w:r w:rsidR="003D662E">
        <w:rPr>
          <w:lang w:val="en-US"/>
        </w:rPr>
        <w:instrText xml:space="preserve"> \* MERGEFORMAT </w:instrText>
      </w:r>
      <w:r w:rsidR="00B27B45" w:rsidRPr="003D662E">
        <w:rPr>
          <w:lang w:val="en-US"/>
        </w:rPr>
      </w:r>
      <w:r w:rsidR="00B27B45" w:rsidRPr="003D662E">
        <w:rPr>
          <w:lang w:val="en-US"/>
        </w:rPr>
        <w:fldChar w:fldCharType="separate"/>
      </w:r>
      <w:r w:rsidR="00C62E87" w:rsidRPr="003D662E">
        <w:rPr>
          <w:lang w:val="en-US"/>
        </w:rPr>
        <w:t xml:space="preserve">Figure </w:t>
      </w:r>
      <w:r w:rsidR="00C62E87">
        <w:rPr>
          <w:noProof/>
          <w:lang w:val="en-US"/>
        </w:rPr>
        <w:t>1</w:t>
      </w:r>
      <w:r w:rsidR="00B27B45" w:rsidRPr="003D662E">
        <w:rPr>
          <w:lang w:val="en-US"/>
        </w:rPr>
        <w:fldChar w:fldCharType="end"/>
      </w:r>
      <w:r w:rsidR="00FB3A00">
        <w:rPr>
          <w:lang w:val="en-US"/>
        </w:rPr>
        <w:t>.</w:t>
      </w:r>
      <w:r w:rsidR="00B27B45" w:rsidRPr="003D662E">
        <w:rPr>
          <w:lang w:val="en-US"/>
        </w:rPr>
        <w:t xml:space="preserve"> </w:t>
      </w:r>
      <w:r w:rsidR="00790237" w:rsidRPr="003D662E">
        <w:rPr>
          <w:lang w:val="en-US"/>
        </w:rPr>
        <w:t>Moreover, some layers require access to the configuration, in particular at runtime</w:t>
      </w:r>
      <w:r w:rsidR="008B48CC" w:rsidRPr="003D662E">
        <w:rPr>
          <w:lang w:val="en-US"/>
        </w:rPr>
        <w:t xml:space="preserve">, e.g., to determine whether </w:t>
      </w:r>
      <w:r w:rsidR="00DB3085" w:rsidRPr="003D662E">
        <w:rPr>
          <w:lang w:val="en-US"/>
        </w:rPr>
        <w:t xml:space="preserve">migrations of components </w:t>
      </w:r>
      <w:r w:rsidR="008B48CC" w:rsidRPr="003D662E">
        <w:rPr>
          <w:lang w:val="en-US"/>
        </w:rPr>
        <w:t xml:space="preserve">are needed or how </w:t>
      </w:r>
      <w:r w:rsidR="00DB3085" w:rsidRPr="003D662E">
        <w:rPr>
          <w:lang w:val="en-US"/>
        </w:rPr>
        <w:t xml:space="preserve">adaptations </w:t>
      </w:r>
      <w:r w:rsidR="008B48CC" w:rsidRPr="003D662E">
        <w:rPr>
          <w:lang w:val="en-US"/>
        </w:rPr>
        <w:t>shall be enacted</w:t>
      </w:r>
      <w:r w:rsidR="00790237" w:rsidRPr="003D662E">
        <w:rPr>
          <w:lang w:val="en-US"/>
        </w:rPr>
        <w:t>.</w:t>
      </w:r>
      <w:r w:rsidR="001E3E94" w:rsidRPr="003D662E">
        <w:rPr>
          <w:lang w:val="en-US"/>
        </w:rPr>
        <w:t xml:space="preserve"> </w:t>
      </w:r>
      <w:r w:rsidR="001323E7" w:rsidRPr="003D662E">
        <w:rPr>
          <w:lang w:val="en-US"/>
        </w:rPr>
        <w:t xml:space="preserve">However, also here a chaotic use of the configuration can easily lead to unmanageable dependencies. </w:t>
      </w:r>
      <w:r w:rsidR="00B87AC5" w:rsidRPr="003D662E">
        <w:rPr>
          <w:lang w:val="en-US"/>
        </w:rPr>
        <w:t>Therefore, we modularize the configuration along the layers</w:t>
      </w:r>
      <w:r w:rsidR="004A764D" w:rsidRPr="003D662E">
        <w:rPr>
          <w:lang w:val="en-US"/>
        </w:rPr>
        <w:t xml:space="preserve">, </w:t>
      </w:r>
      <w:r w:rsidR="005860A4" w:rsidRPr="003D662E">
        <w:rPr>
          <w:lang w:val="en-US"/>
        </w:rPr>
        <w:t xml:space="preserve">and, if required, provide access to the individual configuration </w:t>
      </w:r>
      <w:r w:rsidR="009D6FBB">
        <w:rPr>
          <w:lang w:val="en-US"/>
        </w:rPr>
        <w:t>via respective interfaces</w:t>
      </w:r>
      <w:r w:rsidR="004A764D" w:rsidRPr="003D662E">
        <w:rPr>
          <w:lang w:val="en-US"/>
        </w:rPr>
        <w:t>.</w:t>
      </w:r>
      <w:r w:rsidR="00842A24">
        <w:rPr>
          <w:lang w:val="en-US"/>
        </w:rPr>
        <w:t xml:space="preserve"> Also the configuration technology is encapsulated </w:t>
      </w:r>
      <w:r w:rsidR="001C49A9">
        <w:rPr>
          <w:lang w:val="en-US"/>
        </w:rPr>
        <w:t>as</w:t>
      </w:r>
      <w:r w:rsidR="00842A24">
        <w:rPr>
          <w:lang w:val="en-US"/>
        </w:rPr>
        <w:t xml:space="preserve"> a plugin.</w:t>
      </w:r>
      <w:r w:rsidR="004A764D" w:rsidRPr="003D662E">
        <w:rPr>
          <w:lang w:val="en-US"/>
        </w:rPr>
        <w:t xml:space="preserve"> </w:t>
      </w:r>
      <w:r w:rsidR="00371485" w:rsidRPr="003D662E">
        <w:rPr>
          <w:lang w:val="en-US"/>
        </w:rPr>
        <w:t xml:space="preserve">Similarly, only some few selected mechanisms </w:t>
      </w:r>
      <w:r w:rsidR="000B47F9" w:rsidRPr="003D662E">
        <w:rPr>
          <w:lang w:val="en-US"/>
        </w:rPr>
        <w:t xml:space="preserve">to instantiate variability </w:t>
      </w:r>
      <w:r w:rsidR="00371485" w:rsidRPr="003D662E">
        <w:rPr>
          <w:lang w:val="en-US"/>
        </w:rPr>
        <w:t xml:space="preserve">shall be utilized, in particular </w:t>
      </w:r>
      <w:r w:rsidR="000B47F9" w:rsidRPr="003D662E">
        <w:rPr>
          <w:lang w:val="en-US"/>
        </w:rPr>
        <w:t xml:space="preserve">code generation, generation of </w:t>
      </w:r>
      <w:r w:rsidR="00371485" w:rsidRPr="003D662E">
        <w:rPr>
          <w:lang w:val="en-US"/>
        </w:rPr>
        <w:t xml:space="preserve">setup </w:t>
      </w:r>
      <w:r w:rsidR="000B47F9" w:rsidRPr="003D662E">
        <w:rPr>
          <w:lang w:val="en-US"/>
        </w:rPr>
        <w:t>files and artifact selection while packaging.</w:t>
      </w:r>
    </w:p>
    <w:p w14:paraId="4DA870A3" w14:textId="77777777" w:rsidR="00ED6BF5" w:rsidRPr="003D662E" w:rsidRDefault="00ED6BF5" w:rsidP="00ED6BF5">
      <w:pPr>
        <w:rPr>
          <w:lang w:val="en-US"/>
        </w:rPr>
      </w:pPr>
      <w:r w:rsidRPr="003D662E">
        <w:rPr>
          <w:lang w:val="en-US"/>
        </w:rPr>
        <w:t>For short, the layers of the platform from bottom to top:</w:t>
      </w:r>
    </w:p>
    <w:p w14:paraId="51F60870" w14:textId="7DA28029" w:rsidR="00ED6BF5" w:rsidRPr="003D662E" w:rsidRDefault="00ED6BF5" w:rsidP="007245E8">
      <w:pPr>
        <w:pStyle w:val="ListParagraph"/>
        <w:numPr>
          <w:ilvl w:val="0"/>
          <w:numId w:val="7"/>
        </w:numPr>
        <w:jc w:val="both"/>
        <w:rPr>
          <w:lang w:val="en-US"/>
        </w:rPr>
      </w:pPr>
      <w:r w:rsidRPr="003D662E">
        <w:rPr>
          <w:b/>
          <w:lang w:val="en-US"/>
        </w:rPr>
        <w:t>Support Layer:</w:t>
      </w:r>
      <w:r w:rsidRPr="003D662E">
        <w:rPr>
          <w:lang w:val="en-US"/>
        </w:rPr>
        <w:t xml:space="preserve"> The support layer (not shown in </w:t>
      </w:r>
      <w:r w:rsidRPr="003D662E">
        <w:rPr>
          <w:lang w:val="en-US"/>
        </w:rPr>
        <w:fldChar w:fldCharType="begin"/>
      </w:r>
      <w:r w:rsidRPr="003D662E">
        <w:rPr>
          <w:lang w:val="en-US"/>
        </w:rPr>
        <w:instrText xml:space="preserve"> REF _Ref101346437 \h </w:instrText>
      </w:r>
      <w:r w:rsidR="003D662E">
        <w:rPr>
          <w:lang w:val="en-US"/>
        </w:rPr>
        <w:instrText xml:space="preserve"> \* MERGEFORMAT </w:instrText>
      </w:r>
      <w:r w:rsidRPr="003D662E">
        <w:rPr>
          <w:lang w:val="en-US"/>
        </w:rPr>
      </w:r>
      <w:r w:rsidRPr="003D662E">
        <w:rPr>
          <w:lang w:val="en-US"/>
        </w:rPr>
        <w:fldChar w:fldCharType="separate"/>
      </w:r>
      <w:r w:rsidR="00C62E87" w:rsidRPr="003D662E">
        <w:rPr>
          <w:lang w:val="en-US"/>
        </w:rPr>
        <w:t xml:space="preserve">Figure </w:t>
      </w:r>
      <w:r w:rsidR="00C62E87">
        <w:rPr>
          <w:noProof/>
          <w:lang w:val="en-US"/>
        </w:rPr>
        <w:t>1</w:t>
      </w:r>
      <w:r w:rsidRPr="003D662E">
        <w:rPr>
          <w:lang w:val="en-US"/>
        </w:rPr>
        <w:fldChar w:fldCharType="end"/>
      </w:r>
      <w:r w:rsidRPr="003D662E">
        <w:rPr>
          <w:lang w:val="en-US"/>
        </w:rPr>
        <w:t xml:space="preserve">) realizes basic abstractions and helpful functions for the upper layers of the platform. </w:t>
      </w:r>
      <w:r w:rsidR="00D67BDA">
        <w:rPr>
          <w:lang w:val="en-US"/>
        </w:rPr>
        <w:t xml:space="preserve">This includes logging, resource loading, plugin management as well as basic data format abstractions for YAML and JSON. </w:t>
      </w:r>
      <w:r w:rsidR="003330DC">
        <w:rPr>
          <w:lang w:val="en-US"/>
        </w:rPr>
        <w:t xml:space="preserve">Further, a set of utility functions for files, archives, system access or network are provided </w:t>
      </w:r>
      <w:r w:rsidRPr="003D662E">
        <w:rPr>
          <w:lang w:val="en-US"/>
        </w:rPr>
        <w:t>to reduce repetitions</w:t>
      </w:r>
      <w:r w:rsidR="003330DC">
        <w:rPr>
          <w:lang w:val="en-US"/>
        </w:rPr>
        <w:t xml:space="preserve"> in higher leayers. This also involves </w:t>
      </w:r>
      <w:r w:rsidRPr="003D662E">
        <w:rPr>
          <w:lang w:val="en-US"/>
        </w:rPr>
        <w:t xml:space="preserve">non-trivial management functions or functions to create </w:t>
      </w:r>
      <w:r w:rsidRPr="003D662E">
        <w:rPr>
          <w:lang w:val="en-US"/>
        </w:rPr>
        <w:lastRenderedPageBreak/>
        <w:t xml:space="preserve">common AAS structures and to foster internal conventions, e.g., how to represent certain information in AAS. Moreover, </w:t>
      </w:r>
      <w:r w:rsidR="00762343">
        <w:rPr>
          <w:lang w:val="en-US"/>
        </w:rPr>
        <w:t>this layer</w:t>
      </w:r>
      <w:r w:rsidRPr="003D662E">
        <w:rPr>
          <w:lang w:val="en-US"/>
        </w:rPr>
        <w:t xml:space="preserve"> contains an abstraction of AAS </w:t>
      </w:r>
      <w:r w:rsidR="003E7FA5">
        <w:rPr>
          <w:lang w:val="en-US"/>
        </w:rPr>
        <w:t xml:space="preserve">as well as AAS </w:t>
      </w:r>
      <w:r w:rsidRPr="003D662E">
        <w:rPr>
          <w:lang w:val="en-US"/>
        </w:rPr>
        <w:t>implementation</w:t>
      </w:r>
      <w:r w:rsidR="003E7FA5">
        <w:rPr>
          <w:lang w:val="en-US"/>
        </w:rPr>
        <w:t xml:space="preserve"> plugins</w:t>
      </w:r>
      <w:r w:rsidRPr="003D662E">
        <w:rPr>
          <w:lang w:val="en-US"/>
        </w:rPr>
        <w:t>.</w:t>
      </w:r>
    </w:p>
    <w:p w14:paraId="31F2AD63" w14:textId="2468E4D6" w:rsidR="00FF08B7" w:rsidRPr="003D662E" w:rsidRDefault="001C0EBB" w:rsidP="007245E8">
      <w:pPr>
        <w:pStyle w:val="ListParagraph"/>
        <w:numPr>
          <w:ilvl w:val="0"/>
          <w:numId w:val="7"/>
        </w:numPr>
        <w:jc w:val="both"/>
        <w:rPr>
          <w:lang w:val="en-US"/>
        </w:rPr>
      </w:pPr>
      <w:r w:rsidRPr="003D662E">
        <w:rPr>
          <w:b/>
          <w:lang w:val="en-US"/>
        </w:rPr>
        <w:t>Transport</w:t>
      </w:r>
      <w:r w:rsidR="002D7C1E" w:rsidRPr="003D662E">
        <w:rPr>
          <w:b/>
          <w:lang w:val="en-US"/>
        </w:rPr>
        <w:t xml:space="preserve"> and </w:t>
      </w:r>
      <w:r w:rsidR="000E1400" w:rsidRPr="003D662E">
        <w:rPr>
          <w:b/>
          <w:lang w:val="en-US"/>
        </w:rPr>
        <w:t>Connectors</w:t>
      </w:r>
      <w:r w:rsidR="00DB7ACC" w:rsidRPr="003D662E">
        <w:rPr>
          <w:b/>
          <w:lang w:val="en-US"/>
        </w:rPr>
        <w:t xml:space="preserve"> Layer</w:t>
      </w:r>
      <w:r w:rsidRPr="003D662E">
        <w:rPr>
          <w:b/>
          <w:lang w:val="en-US"/>
        </w:rPr>
        <w:t>:</w:t>
      </w:r>
      <w:r w:rsidRPr="003D662E">
        <w:rPr>
          <w:lang w:val="en-US"/>
        </w:rPr>
        <w:t xml:space="preserve"> This layer is responsible for connecting devices</w:t>
      </w:r>
      <w:r w:rsidR="00462AE6" w:rsidRPr="003D662E">
        <w:rPr>
          <w:lang w:val="en-US"/>
        </w:rPr>
        <w:t xml:space="preserve"> among each other </w:t>
      </w:r>
      <w:r w:rsidR="00B34716" w:rsidRPr="003D662E">
        <w:rPr>
          <w:lang w:val="en-US"/>
        </w:rPr>
        <w:t xml:space="preserve">and with platform services </w:t>
      </w:r>
      <w:r w:rsidR="00462AE6" w:rsidRPr="003D662E">
        <w:rPr>
          <w:lang w:val="en-US"/>
        </w:rPr>
        <w:t xml:space="preserve">using appropriate protocols and formats from the I4.0 domain. </w:t>
      </w:r>
      <w:r w:rsidR="00003F78" w:rsidRPr="003D662E">
        <w:rPr>
          <w:lang w:val="en-US"/>
        </w:rPr>
        <w:t xml:space="preserve">However, several protocols and formats </w:t>
      </w:r>
      <w:r w:rsidR="00965687" w:rsidRPr="003D662E">
        <w:rPr>
          <w:lang w:val="en-US"/>
        </w:rPr>
        <w:t>impose different</w:t>
      </w:r>
      <w:r w:rsidR="00003F78" w:rsidRPr="003D662E">
        <w:rPr>
          <w:lang w:val="en-US"/>
        </w:rPr>
        <w:t xml:space="preserve"> tradeoffs in </w:t>
      </w:r>
      <w:r w:rsidR="00700D56" w:rsidRPr="003D662E">
        <w:rPr>
          <w:lang w:val="en-US"/>
        </w:rPr>
        <w:t xml:space="preserve">functionality, </w:t>
      </w:r>
      <w:r w:rsidR="00003F78" w:rsidRPr="003D662E">
        <w:rPr>
          <w:lang w:val="en-US"/>
        </w:rPr>
        <w:t>performance</w:t>
      </w:r>
      <w:r w:rsidR="008C5B6D" w:rsidRPr="003D662E">
        <w:rPr>
          <w:lang w:val="en-US"/>
        </w:rPr>
        <w:t>, security</w:t>
      </w:r>
      <w:r w:rsidR="00003F78" w:rsidRPr="003D662E">
        <w:rPr>
          <w:lang w:val="en-US"/>
        </w:rPr>
        <w:t xml:space="preserve"> and legal/normative impact.</w:t>
      </w:r>
      <w:r w:rsidR="001952ED" w:rsidRPr="003D662E">
        <w:rPr>
          <w:lang w:val="en-US"/>
        </w:rPr>
        <w:t xml:space="preserve"> </w:t>
      </w:r>
      <w:r w:rsidR="00FF08B7" w:rsidRPr="003D662E">
        <w:rPr>
          <w:lang w:val="en-US"/>
        </w:rPr>
        <w:t xml:space="preserve">This layer </w:t>
      </w:r>
      <w:r w:rsidR="009B1783" w:rsidRPr="003D662E">
        <w:rPr>
          <w:lang w:val="en-US"/>
        </w:rPr>
        <w:t xml:space="preserve">integrates such protocols in </w:t>
      </w:r>
      <w:r w:rsidR="004335FF" w:rsidRPr="003D662E">
        <w:rPr>
          <w:lang w:val="en-US"/>
        </w:rPr>
        <w:t xml:space="preserve">a </w:t>
      </w:r>
      <w:r w:rsidR="009B1783" w:rsidRPr="003D662E">
        <w:rPr>
          <w:lang w:val="en-US"/>
        </w:rPr>
        <w:t>flexible manner</w:t>
      </w:r>
      <w:r w:rsidR="008C40B5" w:rsidRPr="003D662E">
        <w:rPr>
          <w:lang w:val="en-US"/>
        </w:rPr>
        <w:t xml:space="preserve">. </w:t>
      </w:r>
      <w:r w:rsidR="008F1888" w:rsidRPr="003D662E">
        <w:rPr>
          <w:lang w:val="en-US"/>
        </w:rPr>
        <w:t>T</w:t>
      </w:r>
      <w:r w:rsidR="001952ED" w:rsidRPr="003D662E">
        <w:rPr>
          <w:lang w:val="en-US"/>
        </w:rPr>
        <w:t xml:space="preserve">he role of the </w:t>
      </w:r>
      <w:r w:rsidR="008815E9" w:rsidRPr="003D662E">
        <w:rPr>
          <w:b/>
          <w:lang w:val="en-US"/>
        </w:rPr>
        <w:t>T</w:t>
      </w:r>
      <w:r w:rsidR="001952ED" w:rsidRPr="003D662E">
        <w:rPr>
          <w:b/>
          <w:lang w:val="en-US"/>
        </w:rPr>
        <w:t xml:space="preserve">ransport </w:t>
      </w:r>
      <w:r w:rsidR="008815E9" w:rsidRPr="003D662E">
        <w:rPr>
          <w:b/>
          <w:lang w:val="en-US"/>
        </w:rPr>
        <w:t>C</w:t>
      </w:r>
      <w:r w:rsidR="000E51B2" w:rsidRPr="003D662E">
        <w:rPr>
          <w:b/>
          <w:lang w:val="en-US"/>
        </w:rPr>
        <w:t>omponent</w:t>
      </w:r>
      <w:r w:rsidR="001952ED" w:rsidRPr="003D662E">
        <w:rPr>
          <w:lang w:val="en-US"/>
        </w:rPr>
        <w:t xml:space="preserve"> is to abstract over </w:t>
      </w:r>
      <w:r w:rsidR="009B1783" w:rsidRPr="003D662E">
        <w:rPr>
          <w:lang w:val="en-US"/>
        </w:rPr>
        <w:t>relevant</w:t>
      </w:r>
      <w:r w:rsidR="001952ED" w:rsidRPr="003D662E">
        <w:rPr>
          <w:lang w:val="en-US"/>
        </w:rPr>
        <w:t xml:space="preserve"> </w:t>
      </w:r>
      <w:r w:rsidR="000C1363">
        <w:rPr>
          <w:lang w:val="en-US"/>
        </w:rPr>
        <w:t xml:space="preserve">data transport </w:t>
      </w:r>
      <w:r w:rsidR="001952ED" w:rsidRPr="003D662E">
        <w:rPr>
          <w:lang w:val="en-US"/>
        </w:rPr>
        <w:t>protocols</w:t>
      </w:r>
      <w:r w:rsidR="009B1783" w:rsidRPr="003D662E">
        <w:rPr>
          <w:lang w:val="en-US"/>
        </w:rPr>
        <w:t xml:space="preserve"> </w:t>
      </w:r>
      <w:r w:rsidR="00817776" w:rsidRPr="003D662E">
        <w:rPr>
          <w:lang w:val="en-US"/>
        </w:rPr>
        <w:t xml:space="preserve">such as </w:t>
      </w:r>
      <w:r w:rsidR="009B1783" w:rsidRPr="003D662E">
        <w:rPr>
          <w:lang w:val="en-US"/>
        </w:rPr>
        <w:t>MQTT</w:t>
      </w:r>
      <w:r w:rsidR="009B1783" w:rsidRPr="003D662E">
        <w:rPr>
          <w:rStyle w:val="FootnoteReference"/>
          <w:lang w:val="en-US"/>
        </w:rPr>
        <w:footnoteReference w:id="20"/>
      </w:r>
      <w:r w:rsidR="00A3348A" w:rsidRPr="003D662E">
        <w:rPr>
          <w:lang w:val="en-US"/>
        </w:rPr>
        <w:t xml:space="preserve">, </w:t>
      </w:r>
      <w:r w:rsidR="009B1783" w:rsidRPr="003D662E">
        <w:rPr>
          <w:lang w:val="en-US"/>
        </w:rPr>
        <w:t>AMQP</w:t>
      </w:r>
      <w:r w:rsidR="009B1783" w:rsidRPr="003D662E">
        <w:rPr>
          <w:rStyle w:val="FootnoteReference"/>
          <w:lang w:val="en-US"/>
        </w:rPr>
        <w:footnoteReference w:id="21"/>
      </w:r>
      <w:r w:rsidR="001952ED" w:rsidRPr="003D662E">
        <w:rPr>
          <w:lang w:val="en-US"/>
        </w:rPr>
        <w:t xml:space="preserve"> </w:t>
      </w:r>
      <w:r w:rsidR="00A3348A" w:rsidRPr="003D662E">
        <w:rPr>
          <w:lang w:val="en-US"/>
        </w:rPr>
        <w:t>or OPC UA pub/sub</w:t>
      </w:r>
      <w:r w:rsidR="00A3348A" w:rsidRPr="003D662E">
        <w:rPr>
          <w:rStyle w:val="FootnoteReference"/>
          <w:lang w:val="en-US"/>
        </w:rPr>
        <w:footnoteReference w:id="22"/>
      </w:r>
      <w:r w:rsidR="00B828CD">
        <w:rPr>
          <w:lang w:val="en-US"/>
        </w:rPr>
        <w:t xml:space="preserve"> and their wire formats (e.g., JSON for MQTT)</w:t>
      </w:r>
      <w:r w:rsidR="00515FCC">
        <w:rPr>
          <w:lang w:val="en-US"/>
        </w:rPr>
        <w:t>,</w:t>
      </w:r>
      <w:r w:rsidR="00A3348A" w:rsidRPr="003D662E">
        <w:rPr>
          <w:lang w:val="en-US"/>
        </w:rPr>
        <w:t xml:space="preserve"> </w:t>
      </w:r>
      <w:r w:rsidR="001952ED" w:rsidRPr="003D662E">
        <w:rPr>
          <w:lang w:val="en-US"/>
        </w:rPr>
        <w:t xml:space="preserve">to </w:t>
      </w:r>
      <w:r w:rsidR="00515FCC">
        <w:rPr>
          <w:lang w:val="en-US"/>
        </w:rPr>
        <w:t>provide implementing transport plugins</w:t>
      </w:r>
      <w:r w:rsidR="001532B8">
        <w:rPr>
          <w:lang w:val="en-US"/>
        </w:rPr>
        <w:t xml:space="preserve"> and</w:t>
      </w:r>
      <w:r w:rsidR="00515FCC">
        <w:rPr>
          <w:lang w:val="en-US"/>
        </w:rPr>
        <w:t xml:space="preserve"> to </w:t>
      </w:r>
      <w:r w:rsidR="001952ED" w:rsidRPr="003D662E">
        <w:rPr>
          <w:lang w:val="en-US"/>
        </w:rPr>
        <w:t xml:space="preserve">integrate the abstraction with the streaming </w:t>
      </w:r>
      <w:r w:rsidR="00515FCC">
        <w:rPr>
          <w:lang w:val="en-US"/>
        </w:rPr>
        <w:t xml:space="preserve">technology </w:t>
      </w:r>
      <w:r w:rsidR="001952ED" w:rsidRPr="003D662E">
        <w:rPr>
          <w:lang w:val="en-US"/>
        </w:rPr>
        <w:t>(</w:t>
      </w:r>
      <w:r w:rsidR="001952ED" w:rsidRPr="003D662E">
        <w:rPr>
          <w:rFonts w:ascii="Consolas" w:hAnsi="Consolas"/>
          <w:lang w:val="en-US"/>
        </w:rPr>
        <w:t>StreamingLibrary</w:t>
      </w:r>
      <w:r w:rsidR="00164C7F" w:rsidRPr="00515FCC">
        <w:rPr>
          <w:lang w:val="en-US"/>
        </w:rPr>
        <w:t>)</w:t>
      </w:r>
      <w:r w:rsidR="001952ED" w:rsidRPr="003D662E">
        <w:rPr>
          <w:lang w:val="en-US"/>
        </w:rPr>
        <w:t>.</w:t>
      </w:r>
      <w:r w:rsidR="00164C7F" w:rsidRPr="003D662E">
        <w:rPr>
          <w:lang w:val="en-US"/>
        </w:rPr>
        <w:t xml:space="preserve"> </w:t>
      </w:r>
      <w:r w:rsidR="00A31011" w:rsidRPr="003D662E">
        <w:rPr>
          <w:lang w:val="en-US"/>
        </w:rPr>
        <w:t>In contrast to recent platforms [</w:t>
      </w:r>
      <w:r w:rsidR="00226B2B" w:rsidRPr="00226B2B">
        <w:rPr>
          <w:rFonts w:ascii="Calibri" w:hAnsi="Calibri" w:cs="Calibri"/>
          <w:color w:val="222222"/>
          <w:lang w:val="en-GB"/>
        </w:rPr>
        <w:t>SEA+20</w:t>
      </w:r>
      <w:r w:rsidR="00A31011" w:rsidRPr="003D662E">
        <w:rPr>
          <w:lang w:val="en-US"/>
        </w:rPr>
        <w:t>], where a single fixed transport protocol is not uncommon, w</w:t>
      </w:r>
      <w:r w:rsidR="008F1888" w:rsidRPr="003D662E">
        <w:rPr>
          <w:lang w:val="en-US"/>
        </w:rPr>
        <w:t xml:space="preserve">e want to avoid </w:t>
      </w:r>
      <w:r w:rsidR="002C422F" w:rsidRPr="003D662E">
        <w:rPr>
          <w:lang w:val="en-US"/>
        </w:rPr>
        <w:t xml:space="preserve">making </w:t>
      </w:r>
      <w:r w:rsidR="00A31011" w:rsidRPr="003D662E">
        <w:rPr>
          <w:lang w:val="en-US"/>
        </w:rPr>
        <w:t xml:space="preserve">such basic </w:t>
      </w:r>
      <w:r w:rsidR="008F1888" w:rsidRPr="003D662E">
        <w:rPr>
          <w:lang w:val="en-US"/>
        </w:rPr>
        <w:t xml:space="preserve">decisions </w:t>
      </w:r>
      <w:r w:rsidR="002C422F" w:rsidRPr="003D662E">
        <w:rPr>
          <w:lang w:val="en-US"/>
        </w:rPr>
        <w:t xml:space="preserve">on behalf of the user </w:t>
      </w:r>
      <w:r w:rsidR="008F1888" w:rsidRPr="003D662E">
        <w:rPr>
          <w:lang w:val="en-US"/>
        </w:rPr>
        <w:t xml:space="preserve">already on </w:t>
      </w:r>
      <w:r w:rsidR="000C2F9F" w:rsidRPr="003D662E">
        <w:rPr>
          <w:lang w:val="en-US"/>
        </w:rPr>
        <w:t xml:space="preserve">this </w:t>
      </w:r>
      <w:r w:rsidR="008F1888" w:rsidRPr="003D662E">
        <w:rPr>
          <w:lang w:val="en-US"/>
        </w:rPr>
        <w:t xml:space="preserve">layer. </w:t>
      </w:r>
      <w:r w:rsidR="0046681E" w:rsidRPr="003D662E">
        <w:rPr>
          <w:lang w:val="en-US"/>
        </w:rPr>
        <w:t>Further,</w:t>
      </w:r>
      <w:r w:rsidR="00164C7F" w:rsidRPr="003D662E">
        <w:rPr>
          <w:lang w:val="en-US"/>
        </w:rPr>
        <w:t xml:space="preserve"> for the streaming technology several candidate approaches with </w:t>
      </w:r>
      <w:r w:rsidR="00537DE5" w:rsidRPr="003D662E">
        <w:rPr>
          <w:lang w:val="en-US"/>
        </w:rPr>
        <w:t xml:space="preserve">their </w:t>
      </w:r>
      <w:r w:rsidR="00164C7F" w:rsidRPr="003D662E">
        <w:rPr>
          <w:lang w:val="en-US"/>
        </w:rPr>
        <w:t>tradeoffs are known</w:t>
      </w:r>
      <w:r w:rsidR="00F45BF2" w:rsidRPr="003D662E">
        <w:rPr>
          <w:lang w:val="en-US"/>
        </w:rPr>
        <w:t xml:space="preserve">. </w:t>
      </w:r>
      <w:r w:rsidR="008B165C" w:rsidRPr="003D662E">
        <w:rPr>
          <w:lang w:val="en-US"/>
        </w:rPr>
        <w:t>T</w:t>
      </w:r>
      <w:r w:rsidR="00F45BF2" w:rsidRPr="003D662E">
        <w:rPr>
          <w:lang w:val="en-US"/>
        </w:rPr>
        <w:t xml:space="preserve">he idea is to </w:t>
      </w:r>
      <w:r w:rsidR="00032305" w:rsidRPr="003D662E">
        <w:rPr>
          <w:lang w:val="en-US"/>
        </w:rPr>
        <w:t xml:space="preserve">prepare a flexible integration and </w:t>
      </w:r>
      <w:r w:rsidR="0079514C" w:rsidRPr="003D662E">
        <w:rPr>
          <w:lang w:val="en-US"/>
        </w:rPr>
        <w:t xml:space="preserve">to link </w:t>
      </w:r>
      <w:r w:rsidR="008B165C" w:rsidRPr="003D662E">
        <w:rPr>
          <w:lang w:val="en-US"/>
        </w:rPr>
        <w:t>this decision to the selected transport protocol</w:t>
      </w:r>
      <w:r w:rsidR="00164C7F" w:rsidRPr="003D662E">
        <w:rPr>
          <w:lang w:val="en-US"/>
        </w:rPr>
        <w:t>.</w:t>
      </w:r>
      <w:r w:rsidR="008C40B5" w:rsidRPr="003D662E">
        <w:rPr>
          <w:lang w:val="en-US"/>
        </w:rPr>
        <w:t xml:space="preserve"> </w:t>
      </w:r>
      <w:r w:rsidR="007151E7" w:rsidRPr="003D662E">
        <w:rPr>
          <w:lang w:val="en-US"/>
        </w:rPr>
        <w:t>Similarly</w:t>
      </w:r>
      <w:r w:rsidR="008C40B5" w:rsidRPr="003D662E">
        <w:rPr>
          <w:lang w:val="en-US"/>
        </w:rPr>
        <w:t>, c</w:t>
      </w:r>
      <w:r w:rsidR="00FF08B7" w:rsidRPr="003D662E">
        <w:rPr>
          <w:lang w:val="en-US"/>
        </w:rPr>
        <w:t>onnection</w:t>
      </w:r>
      <w:r w:rsidR="008C40B5" w:rsidRPr="003D662E">
        <w:rPr>
          <w:lang w:val="en-US"/>
        </w:rPr>
        <w:t>s</w:t>
      </w:r>
      <w:r w:rsidR="00FF08B7" w:rsidRPr="003D662E">
        <w:rPr>
          <w:lang w:val="en-US"/>
        </w:rPr>
        <w:t xml:space="preserve"> to production machines and already installed platforms </w:t>
      </w:r>
      <w:r w:rsidR="007151E7" w:rsidRPr="003D662E">
        <w:rPr>
          <w:lang w:val="en-US"/>
        </w:rPr>
        <w:t xml:space="preserve">are abstracted by </w:t>
      </w:r>
      <w:r w:rsidR="00614411" w:rsidRPr="003D662E">
        <w:rPr>
          <w:lang w:val="en-US"/>
        </w:rPr>
        <w:t xml:space="preserve">the </w:t>
      </w:r>
      <w:r w:rsidR="008815E9" w:rsidRPr="003D662E">
        <w:rPr>
          <w:b/>
          <w:lang w:val="en-US"/>
        </w:rPr>
        <w:t>C</w:t>
      </w:r>
      <w:r w:rsidR="00614411" w:rsidRPr="003D662E">
        <w:rPr>
          <w:b/>
          <w:lang w:val="en-US"/>
        </w:rPr>
        <w:t xml:space="preserve">onnectors </w:t>
      </w:r>
      <w:r w:rsidR="008815E9" w:rsidRPr="003D662E">
        <w:rPr>
          <w:b/>
          <w:lang w:val="en-US"/>
        </w:rPr>
        <w:t>C</w:t>
      </w:r>
      <w:r w:rsidR="00614411" w:rsidRPr="003D662E">
        <w:rPr>
          <w:b/>
          <w:lang w:val="en-US"/>
        </w:rPr>
        <w:t>omponent</w:t>
      </w:r>
      <w:r w:rsidR="00FF08B7" w:rsidRPr="003D662E">
        <w:rPr>
          <w:lang w:val="en-US"/>
        </w:rPr>
        <w:t xml:space="preserve">. </w:t>
      </w:r>
      <w:r w:rsidR="00B06C3A" w:rsidRPr="003D662E">
        <w:rPr>
          <w:lang w:val="en-US"/>
        </w:rPr>
        <w:t>Such a</w:t>
      </w:r>
      <w:r w:rsidR="00614411" w:rsidRPr="003D662E">
        <w:rPr>
          <w:lang w:val="en-US"/>
        </w:rPr>
        <w:t xml:space="preserve"> </w:t>
      </w:r>
      <w:r w:rsidR="00614411" w:rsidRPr="003D662E">
        <w:rPr>
          <w:rFonts w:ascii="Consolas" w:hAnsi="Consolas"/>
          <w:lang w:val="en-US"/>
        </w:rPr>
        <w:t>Connector</w:t>
      </w:r>
      <w:r w:rsidR="00614411" w:rsidRPr="003D662E">
        <w:rPr>
          <w:lang w:val="en-US"/>
        </w:rPr>
        <w:t xml:space="preserve"> </w:t>
      </w:r>
      <w:r w:rsidR="00FC61E2" w:rsidRPr="003D662E">
        <w:rPr>
          <w:lang w:val="en-US"/>
        </w:rPr>
        <w:t xml:space="preserve">may utilize </w:t>
      </w:r>
      <w:r w:rsidR="00EA4E7E" w:rsidRPr="003D662E">
        <w:rPr>
          <w:lang w:val="en-US"/>
        </w:rPr>
        <w:t xml:space="preserve">similar </w:t>
      </w:r>
      <w:r w:rsidR="00FC61E2" w:rsidRPr="003D662E">
        <w:rPr>
          <w:lang w:val="en-US"/>
        </w:rPr>
        <w:t xml:space="preserve">protocols as the </w:t>
      </w:r>
      <w:r w:rsidR="000A530D" w:rsidRPr="003D662E">
        <w:rPr>
          <w:lang w:val="en-US"/>
        </w:rPr>
        <w:t>T</w:t>
      </w:r>
      <w:r w:rsidR="00FC61E2" w:rsidRPr="003D662E">
        <w:rPr>
          <w:lang w:val="en-US"/>
        </w:rPr>
        <w:t xml:space="preserve">ransport </w:t>
      </w:r>
      <w:r w:rsidR="000A530D" w:rsidRPr="003D662E">
        <w:rPr>
          <w:lang w:val="en-US"/>
        </w:rPr>
        <w:t>C</w:t>
      </w:r>
      <w:r w:rsidR="00062A3D" w:rsidRPr="003D662E">
        <w:rPr>
          <w:lang w:val="en-US"/>
        </w:rPr>
        <w:t>om</w:t>
      </w:r>
      <w:r w:rsidR="009B1783" w:rsidRPr="003D662E">
        <w:rPr>
          <w:lang w:val="en-US"/>
        </w:rPr>
        <w:t>ponent, but also protocols at higher semantic level</w:t>
      </w:r>
      <w:r w:rsidR="003D3786" w:rsidRPr="003D662E">
        <w:rPr>
          <w:lang w:val="en-US"/>
        </w:rPr>
        <w:t>s</w:t>
      </w:r>
      <w:r w:rsidR="009B1783" w:rsidRPr="003D662E">
        <w:rPr>
          <w:lang w:val="en-US"/>
        </w:rPr>
        <w:t xml:space="preserve"> such as OPC UA</w:t>
      </w:r>
      <w:r w:rsidR="003B40E1" w:rsidRPr="003D662E">
        <w:rPr>
          <w:lang w:val="en-US"/>
        </w:rPr>
        <w:t xml:space="preserve"> </w:t>
      </w:r>
      <w:r w:rsidR="00697C7A">
        <w:rPr>
          <w:lang w:val="en-US"/>
        </w:rPr>
        <w:t xml:space="preserve">or AAS relying on an </w:t>
      </w:r>
      <w:r w:rsidR="00EA4E7E" w:rsidRPr="003D662E">
        <w:rPr>
          <w:lang w:val="en-US"/>
        </w:rPr>
        <w:t>own information model</w:t>
      </w:r>
      <w:r w:rsidR="009B1783" w:rsidRPr="003D662E">
        <w:rPr>
          <w:lang w:val="en-US"/>
        </w:rPr>
        <w:t xml:space="preserve">. </w:t>
      </w:r>
      <w:r w:rsidR="00673AE8" w:rsidRPr="003D662E">
        <w:rPr>
          <w:lang w:val="en-US"/>
        </w:rPr>
        <w:t xml:space="preserve">In contrast to the Transport Component, </w:t>
      </w:r>
      <w:r w:rsidR="00697C7A">
        <w:rPr>
          <w:lang w:val="en-US"/>
        </w:rPr>
        <w:t xml:space="preserve">projections and transformations of the original input </w:t>
      </w:r>
      <w:r w:rsidR="00464887" w:rsidRPr="003D662E">
        <w:rPr>
          <w:lang w:val="en-US"/>
        </w:rPr>
        <w:t xml:space="preserve">data </w:t>
      </w:r>
      <w:r w:rsidR="00697C7A">
        <w:rPr>
          <w:lang w:val="en-US"/>
        </w:rPr>
        <w:t xml:space="preserve">of </w:t>
      </w:r>
      <w:r w:rsidR="00673AE8" w:rsidRPr="003D662E">
        <w:rPr>
          <w:lang w:val="en-US"/>
        </w:rPr>
        <w:t xml:space="preserve">a connector </w:t>
      </w:r>
      <w:r w:rsidR="00464887" w:rsidRPr="003D662E">
        <w:rPr>
          <w:lang w:val="en-US"/>
        </w:rPr>
        <w:t>may be ingested in</w:t>
      </w:r>
      <w:r w:rsidR="00697C7A">
        <w:rPr>
          <w:lang w:val="en-US"/>
        </w:rPr>
        <w:t xml:space="preserve">to </w:t>
      </w:r>
      <w:r w:rsidR="00C46DC1">
        <w:rPr>
          <w:lang w:val="en-US"/>
        </w:rPr>
        <w:t xml:space="preserve">user-defined </w:t>
      </w:r>
      <w:r w:rsidR="00697C7A">
        <w:rPr>
          <w:lang w:val="en-US"/>
        </w:rPr>
        <w:t>apps</w:t>
      </w:r>
      <w:r w:rsidR="00464887" w:rsidRPr="003D662E">
        <w:rPr>
          <w:lang w:val="en-US"/>
        </w:rPr>
        <w:t xml:space="preserve"> and information/commands originating from the </w:t>
      </w:r>
      <w:r w:rsidR="00697C7A">
        <w:rPr>
          <w:lang w:val="en-US"/>
        </w:rPr>
        <w:t>apps</w:t>
      </w:r>
      <w:r w:rsidR="00464887" w:rsidRPr="003D662E">
        <w:rPr>
          <w:lang w:val="en-US"/>
        </w:rPr>
        <w:t xml:space="preserve"> may be transported back</w:t>
      </w:r>
      <w:r w:rsidR="006F3170" w:rsidRPr="003D662E">
        <w:rPr>
          <w:lang w:val="en-US"/>
        </w:rPr>
        <w:t>, e.g., to reconfigure an underlying machine</w:t>
      </w:r>
      <w:r w:rsidR="00464887" w:rsidRPr="003D662E">
        <w:rPr>
          <w:lang w:val="en-US"/>
        </w:rPr>
        <w:t>.</w:t>
      </w:r>
    </w:p>
    <w:p w14:paraId="700E821B" w14:textId="241D7674" w:rsidR="001C0EBB" w:rsidRPr="003D662E" w:rsidRDefault="001C0EBB" w:rsidP="007245E8">
      <w:pPr>
        <w:pStyle w:val="ListParagraph"/>
        <w:numPr>
          <w:ilvl w:val="0"/>
          <w:numId w:val="7"/>
        </w:numPr>
        <w:jc w:val="both"/>
        <w:rPr>
          <w:lang w:val="en-US"/>
        </w:rPr>
      </w:pPr>
      <w:r w:rsidRPr="003D662E">
        <w:rPr>
          <w:b/>
          <w:lang w:val="en-US"/>
        </w:rPr>
        <w:t xml:space="preserve">Services </w:t>
      </w:r>
      <w:r w:rsidR="00DB7ACC" w:rsidRPr="003D662E">
        <w:rPr>
          <w:b/>
          <w:lang w:val="en-US"/>
        </w:rPr>
        <w:t>Layer</w:t>
      </w:r>
      <w:r w:rsidRPr="003D662E">
        <w:rPr>
          <w:b/>
          <w:lang w:val="en-US"/>
        </w:rPr>
        <w:t>:</w:t>
      </w:r>
      <w:r w:rsidR="006D01B5" w:rsidRPr="003D662E">
        <w:rPr>
          <w:lang w:val="en-US"/>
        </w:rPr>
        <w:t xml:space="preserve"> Openness and extensibility through services of different kinds, in particular AI services, are at the heart of </w:t>
      </w:r>
      <w:r w:rsidR="00C67233">
        <w:rPr>
          <w:lang w:val="en-US"/>
        </w:rPr>
        <w:t>oktoflow</w:t>
      </w:r>
      <w:r w:rsidR="006D01B5" w:rsidRPr="003D662E">
        <w:rPr>
          <w:lang w:val="en-US"/>
        </w:rPr>
        <w:t xml:space="preserve">. </w:t>
      </w:r>
      <w:r w:rsidR="00A44940" w:rsidRPr="003D662E">
        <w:rPr>
          <w:lang w:val="en-US"/>
        </w:rPr>
        <w:t>T</w:t>
      </w:r>
      <w:r w:rsidR="007B1A30" w:rsidRPr="003D662E">
        <w:rPr>
          <w:lang w:val="en-US"/>
        </w:rPr>
        <w:t xml:space="preserve">o be </w:t>
      </w:r>
      <w:r w:rsidR="00A44940" w:rsidRPr="003D662E">
        <w:rPr>
          <w:lang w:val="en-US"/>
        </w:rPr>
        <w:t>useful for an application</w:t>
      </w:r>
      <w:r w:rsidR="007B1A30" w:rsidRPr="003D662E">
        <w:rPr>
          <w:lang w:val="en-US"/>
        </w:rPr>
        <w:t xml:space="preserve">, services must be </w:t>
      </w:r>
      <w:r w:rsidR="007537FE" w:rsidRPr="003D662E">
        <w:rPr>
          <w:lang w:val="en-US"/>
        </w:rPr>
        <w:t xml:space="preserve">parameterized </w:t>
      </w:r>
      <w:r w:rsidR="007B1A30" w:rsidRPr="003D662E">
        <w:rPr>
          <w:lang w:val="en-US"/>
        </w:rPr>
        <w:t xml:space="preserve">and orchestrated, </w:t>
      </w:r>
      <w:r w:rsidR="00351661" w:rsidRPr="003D662E">
        <w:rPr>
          <w:lang w:val="en-US"/>
        </w:rPr>
        <w:t>e</w:t>
      </w:r>
      <w:r w:rsidR="007B1A30" w:rsidRPr="003D662E">
        <w:rPr>
          <w:lang w:val="en-US"/>
        </w:rPr>
        <w:t>.</w:t>
      </w:r>
      <w:r w:rsidR="00351661" w:rsidRPr="003D662E">
        <w:rPr>
          <w:lang w:val="en-US"/>
        </w:rPr>
        <w:t>g</w:t>
      </w:r>
      <w:r w:rsidR="007B1A30" w:rsidRPr="003D662E">
        <w:rPr>
          <w:lang w:val="en-US"/>
        </w:rPr>
        <w:t xml:space="preserve">., their data </w:t>
      </w:r>
      <w:r w:rsidR="00705DED" w:rsidRPr="003D662E">
        <w:rPr>
          <w:lang w:val="en-US"/>
        </w:rPr>
        <w:t>(</w:t>
      </w:r>
      <w:r w:rsidR="007B1A30" w:rsidRPr="003D662E">
        <w:rPr>
          <w:lang w:val="en-US"/>
        </w:rPr>
        <w:t>streams</w:t>
      </w:r>
      <w:r w:rsidR="00705DED" w:rsidRPr="003D662E">
        <w:rPr>
          <w:lang w:val="en-US"/>
        </w:rPr>
        <w:t>)</w:t>
      </w:r>
      <w:r w:rsidR="007B1A30" w:rsidRPr="003D662E">
        <w:rPr>
          <w:lang w:val="en-US"/>
        </w:rPr>
        <w:t xml:space="preserve"> must be connected </w:t>
      </w:r>
      <w:r w:rsidR="00DB65C6" w:rsidRPr="003D662E">
        <w:rPr>
          <w:lang w:val="en-US"/>
        </w:rPr>
        <w:t xml:space="preserve">to </w:t>
      </w:r>
      <w:r w:rsidR="008D4EE0" w:rsidRPr="003D662E">
        <w:rPr>
          <w:lang w:val="en-US"/>
        </w:rPr>
        <w:t xml:space="preserve">other </w:t>
      </w:r>
      <w:r w:rsidR="00DB65C6" w:rsidRPr="003D662E">
        <w:rPr>
          <w:lang w:val="en-US"/>
        </w:rPr>
        <w:t xml:space="preserve">services or </w:t>
      </w:r>
      <w:r w:rsidR="00B82C25" w:rsidRPr="003D662E">
        <w:rPr>
          <w:lang w:val="en-US"/>
        </w:rPr>
        <w:t>connectors</w:t>
      </w:r>
      <w:r w:rsidR="007B1A30" w:rsidRPr="003D662E">
        <w:rPr>
          <w:lang w:val="en-US"/>
        </w:rPr>
        <w:t>.</w:t>
      </w:r>
      <w:r w:rsidR="00294D1D" w:rsidRPr="003D662E">
        <w:rPr>
          <w:lang w:val="en-US"/>
        </w:rPr>
        <w:t xml:space="preserve"> </w:t>
      </w:r>
      <w:r w:rsidR="00FC361C" w:rsidRPr="003D662E">
        <w:rPr>
          <w:lang w:val="en-US"/>
        </w:rPr>
        <w:t>While t</w:t>
      </w:r>
      <w:r w:rsidR="00294D1D" w:rsidRPr="003D662E">
        <w:rPr>
          <w:lang w:val="en-US"/>
        </w:rPr>
        <w:t>he interconnections will be handled</w:t>
      </w:r>
      <w:r w:rsidR="00320FD1" w:rsidRPr="003D662E">
        <w:rPr>
          <w:lang w:val="en-US"/>
        </w:rPr>
        <w:t xml:space="preserve"> </w:t>
      </w:r>
      <w:r w:rsidR="0045406B" w:rsidRPr="003D662E">
        <w:rPr>
          <w:lang w:val="en-US"/>
        </w:rPr>
        <w:t xml:space="preserve">by </w:t>
      </w:r>
      <w:r w:rsidR="00320FD1" w:rsidRPr="003D662E">
        <w:rPr>
          <w:lang w:val="en-US"/>
        </w:rPr>
        <w:t xml:space="preserve">the Transport </w:t>
      </w:r>
      <w:r w:rsidR="003624E4" w:rsidRPr="003D662E">
        <w:rPr>
          <w:lang w:val="en-US"/>
        </w:rPr>
        <w:t xml:space="preserve">and Connectors </w:t>
      </w:r>
      <w:r w:rsidR="0045406B" w:rsidRPr="003D662E">
        <w:rPr>
          <w:lang w:val="en-US"/>
        </w:rPr>
        <w:t>L</w:t>
      </w:r>
      <w:r w:rsidR="00320FD1" w:rsidRPr="003D662E">
        <w:rPr>
          <w:lang w:val="en-US"/>
        </w:rPr>
        <w:t>ayer</w:t>
      </w:r>
      <w:r w:rsidR="00D82E80" w:rsidRPr="003D662E">
        <w:rPr>
          <w:lang w:val="en-US"/>
        </w:rPr>
        <w:t xml:space="preserve">, the </w:t>
      </w:r>
      <w:r w:rsidR="0045406B" w:rsidRPr="003D662E">
        <w:rPr>
          <w:lang w:val="en-US"/>
        </w:rPr>
        <w:t>S</w:t>
      </w:r>
      <w:r w:rsidR="00D82E80" w:rsidRPr="003D662E">
        <w:rPr>
          <w:lang w:val="en-US"/>
        </w:rPr>
        <w:t xml:space="preserve">ervices </w:t>
      </w:r>
      <w:r w:rsidR="0045406B" w:rsidRPr="003D662E">
        <w:rPr>
          <w:lang w:val="en-US"/>
        </w:rPr>
        <w:t>L</w:t>
      </w:r>
      <w:r w:rsidR="00D82E80" w:rsidRPr="003D662E">
        <w:rPr>
          <w:lang w:val="en-US"/>
        </w:rPr>
        <w:t>ayer defines the basic service interfaces (</w:t>
      </w:r>
      <w:r w:rsidR="00D82E80" w:rsidRPr="003D662E">
        <w:rPr>
          <w:rFonts w:ascii="Consolas" w:hAnsi="Consolas"/>
          <w:lang w:val="en-US"/>
        </w:rPr>
        <w:t>Services</w:t>
      </w:r>
      <w:r w:rsidR="00D82E80" w:rsidRPr="003D662E">
        <w:rPr>
          <w:lang w:val="en-US"/>
        </w:rPr>
        <w:t>)</w:t>
      </w:r>
      <w:r w:rsidR="006C4146" w:rsidRPr="003D662E">
        <w:rPr>
          <w:lang w:val="en-US"/>
        </w:rPr>
        <w:t xml:space="preserve"> as well as the </w:t>
      </w:r>
      <w:r w:rsidR="006C4146" w:rsidRPr="00FE284F">
        <w:rPr>
          <w:b/>
          <w:lang w:val="en-US"/>
        </w:rPr>
        <w:t>services execution environments</w:t>
      </w:r>
      <w:r w:rsidR="00D82E80" w:rsidRPr="003D662E">
        <w:rPr>
          <w:lang w:val="en-US"/>
        </w:rPr>
        <w:t xml:space="preserve">, </w:t>
      </w:r>
      <w:r w:rsidR="009227EB" w:rsidRPr="003D662E">
        <w:rPr>
          <w:lang w:val="en-US"/>
        </w:rPr>
        <w:t>e.g., for Java and Python</w:t>
      </w:r>
      <w:r w:rsidR="008E46A8" w:rsidRPr="003D662E">
        <w:rPr>
          <w:lang w:val="en-US"/>
        </w:rPr>
        <w:t>.</w:t>
      </w:r>
      <w:r w:rsidR="00010A9B" w:rsidRPr="003D662E">
        <w:rPr>
          <w:lang w:val="en-US"/>
        </w:rPr>
        <w:t xml:space="preserve"> </w:t>
      </w:r>
      <w:r w:rsidR="00C46DC1">
        <w:rPr>
          <w:lang w:val="en-US"/>
        </w:rPr>
        <w:t xml:space="preserve">On this layer, Connectors are wrapped into services so that they can be used seamlessly in user apps. </w:t>
      </w:r>
      <w:r w:rsidR="00010A9B" w:rsidRPr="003D662E">
        <w:rPr>
          <w:lang w:val="en-US"/>
        </w:rPr>
        <w:t xml:space="preserve">Services may be realized in different programming languages and, thus, demand different integration capabilities, ranging from direct calls (Java services) to </w:t>
      </w:r>
      <w:r w:rsidR="00F14A28">
        <w:rPr>
          <w:lang w:val="en-US"/>
        </w:rPr>
        <w:t xml:space="preserve">communicating </w:t>
      </w:r>
      <w:r w:rsidR="00010A9B" w:rsidRPr="003D662E">
        <w:rPr>
          <w:lang w:val="en-US"/>
        </w:rPr>
        <w:t>operating system processes (Python services, GO, or even standalone Java programs).</w:t>
      </w:r>
      <w:r w:rsidR="003062E5">
        <w:rPr>
          <w:lang w:val="en-US"/>
        </w:rPr>
        <w:t xml:space="preserve"> Services are wrapped by code generation into service units for a certain </w:t>
      </w:r>
      <w:r w:rsidR="003062E5" w:rsidRPr="003062E5">
        <w:rPr>
          <w:b/>
          <w:bCs/>
          <w:lang w:val="en-US"/>
        </w:rPr>
        <w:t>service execution</w:t>
      </w:r>
      <w:r w:rsidR="003062E5">
        <w:rPr>
          <w:lang w:val="en-US"/>
        </w:rPr>
        <w:t>. A specific service execution, e.g., Spring Cloud streams, is an implementation plugin of the services layer.</w:t>
      </w:r>
    </w:p>
    <w:p w14:paraId="1270E968" w14:textId="4E3CF64B" w:rsidR="001C0EBB" w:rsidRPr="003D662E" w:rsidRDefault="00DB0EC9" w:rsidP="007245E8">
      <w:pPr>
        <w:pStyle w:val="ListParagraph"/>
        <w:numPr>
          <w:ilvl w:val="0"/>
          <w:numId w:val="7"/>
        </w:numPr>
        <w:jc w:val="both"/>
        <w:rPr>
          <w:lang w:val="en-US"/>
        </w:rPr>
      </w:pPr>
      <w:r w:rsidRPr="003D662E">
        <w:rPr>
          <w:b/>
          <w:lang w:val="en-US"/>
        </w:rPr>
        <w:t xml:space="preserve">Resources </w:t>
      </w:r>
      <w:r w:rsidR="001C0EBB" w:rsidRPr="003D662E">
        <w:rPr>
          <w:b/>
          <w:lang w:val="en-US"/>
        </w:rPr>
        <w:t xml:space="preserve">and </w:t>
      </w:r>
      <w:r w:rsidR="00DB7ACC" w:rsidRPr="003D662E">
        <w:rPr>
          <w:b/>
          <w:lang w:val="en-US"/>
        </w:rPr>
        <w:t>M</w:t>
      </w:r>
      <w:r w:rsidR="001C0EBB" w:rsidRPr="003D662E">
        <w:rPr>
          <w:b/>
          <w:lang w:val="en-US"/>
        </w:rPr>
        <w:t>onitoring</w:t>
      </w:r>
      <w:r w:rsidR="00DB7ACC" w:rsidRPr="003D662E">
        <w:rPr>
          <w:b/>
          <w:lang w:val="en-US"/>
        </w:rPr>
        <w:t xml:space="preserve"> Layer</w:t>
      </w:r>
      <w:r w:rsidR="001C0EBB" w:rsidRPr="003D662E">
        <w:rPr>
          <w:b/>
          <w:lang w:val="en-US"/>
        </w:rPr>
        <w:t>:</w:t>
      </w:r>
      <w:r w:rsidR="00B415A2" w:rsidRPr="003D662E">
        <w:rPr>
          <w:lang w:val="en-US"/>
        </w:rPr>
        <w:t xml:space="preserve"> To become effective, services must be deployed to </w:t>
      </w:r>
      <w:r w:rsidRPr="003D662E">
        <w:rPr>
          <w:lang w:val="en-US"/>
        </w:rPr>
        <w:t>resources/</w:t>
      </w:r>
      <w:r w:rsidR="00B415A2" w:rsidRPr="003D662E">
        <w:rPr>
          <w:lang w:val="en-US"/>
        </w:rPr>
        <w:t xml:space="preserve">devices </w:t>
      </w:r>
      <w:r w:rsidR="00B866AB" w:rsidRPr="003D662E">
        <w:rPr>
          <w:lang w:val="en-US"/>
        </w:rPr>
        <w:t>(</w:t>
      </w:r>
      <w:r w:rsidR="00586B64" w:rsidRPr="003D662E">
        <w:rPr>
          <w:lang w:val="en-US"/>
        </w:rPr>
        <w:t xml:space="preserve">in terms of a </w:t>
      </w:r>
      <w:r w:rsidR="00B866AB" w:rsidRPr="003D662E">
        <w:rPr>
          <w:rFonts w:ascii="Consolas" w:hAnsi="Consolas"/>
          <w:lang w:val="en-US"/>
        </w:rPr>
        <w:t>Deployment Unit</w:t>
      </w:r>
      <w:r w:rsidR="00B866AB" w:rsidRPr="003D662E">
        <w:rPr>
          <w:lang w:val="en-US"/>
        </w:rPr>
        <w:t xml:space="preserve">) </w:t>
      </w:r>
      <w:r w:rsidR="00B415A2" w:rsidRPr="003D662E">
        <w:rPr>
          <w:lang w:val="en-US"/>
        </w:rPr>
        <w:t xml:space="preserve">and </w:t>
      </w:r>
      <w:r w:rsidR="00B866AB" w:rsidRPr="003D662E">
        <w:rPr>
          <w:lang w:val="en-US"/>
        </w:rPr>
        <w:t>monitored</w:t>
      </w:r>
      <w:r w:rsidR="00B415A2" w:rsidRPr="003D662E">
        <w:rPr>
          <w:lang w:val="en-US"/>
        </w:rPr>
        <w:t xml:space="preserve"> at runtime. </w:t>
      </w:r>
      <w:r w:rsidR="003411B2" w:rsidRPr="003D662E">
        <w:rPr>
          <w:lang w:val="en-US"/>
        </w:rPr>
        <w:t xml:space="preserve">In </w:t>
      </w:r>
      <w:r w:rsidR="003E28B7">
        <w:rPr>
          <w:lang w:val="en-US"/>
        </w:rPr>
        <w:t>the platform</w:t>
      </w:r>
      <w:r w:rsidR="00B866AB" w:rsidRPr="003D662E">
        <w:rPr>
          <w:lang w:val="en-US"/>
        </w:rPr>
        <w:t xml:space="preserve">, </w:t>
      </w:r>
      <w:r w:rsidR="000747F6" w:rsidRPr="003D662E">
        <w:rPr>
          <w:lang w:val="en-US"/>
        </w:rPr>
        <w:t xml:space="preserve">deployment targets </w:t>
      </w:r>
      <w:r w:rsidR="00B866AB" w:rsidRPr="003D662E">
        <w:rPr>
          <w:lang w:val="en-US"/>
        </w:rPr>
        <w:t xml:space="preserve">such as edge devices </w:t>
      </w:r>
      <w:r w:rsidR="00DF74C1" w:rsidRPr="003D662E">
        <w:rPr>
          <w:lang w:val="en-US"/>
        </w:rPr>
        <w:t xml:space="preserve">shall </w:t>
      </w:r>
      <w:r w:rsidR="00B866AB" w:rsidRPr="003D662E">
        <w:rPr>
          <w:lang w:val="en-US"/>
        </w:rPr>
        <w:t xml:space="preserve">describe themselves in terms of AAS and perform a registration </w:t>
      </w:r>
      <w:r w:rsidR="00115678" w:rsidRPr="003D662E">
        <w:rPr>
          <w:lang w:val="en-US"/>
        </w:rPr>
        <w:t>with the device registry (</w:t>
      </w:r>
      <w:r w:rsidR="00115678" w:rsidRPr="003D662E">
        <w:rPr>
          <w:rFonts w:ascii="Consolas" w:hAnsi="Consolas"/>
          <w:lang w:val="en-US"/>
        </w:rPr>
        <w:t>Devices</w:t>
      </w:r>
      <w:r w:rsidR="00115678" w:rsidRPr="003D662E">
        <w:rPr>
          <w:lang w:val="en-US"/>
        </w:rPr>
        <w:t xml:space="preserve">), which reflects its data into the runtime </w:t>
      </w:r>
      <w:r w:rsidR="00124093" w:rsidRPr="003D662E">
        <w:rPr>
          <w:lang w:val="en-US"/>
        </w:rPr>
        <w:t>structures</w:t>
      </w:r>
      <w:r w:rsidR="00115678" w:rsidRPr="003D662E">
        <w:rPr>
          <w:lang w:val="en-US"/>
        </w:rPr>
        <w:t xml:space="preserve"> of the platform</w:t>
      </w:r>
      <w:r w:rsidR="006A01E6">
        <w:rPr>
          <w:lang w:val="en-US"/>
        </w:rPr>
        <w:t xml:space="preserve"> </w:t>
      </w:r>
      <w:r w:rsidR="00E657C0">
        <w:rPr>
          <w:lang w:val="en-US"/>
        </w:rPr>
        <w:t xml:space="preserve">and </w:t>
      </w:r>
      <w:r w:rsidR="009D32AC">
        <w:rPr>
          <w:lang w:val="en-US"/>
        </w:rPr>
        <w:t xml:space="preserve">the platform </w:t>
      </w:r>
      <w:r w:rsidR="006A01E6">
        <w:rPr>
          <w:lang w:val="en-US"/>
        </w:rPr>
        <w:t>AAS</w:t>
      </w:r>
      <w:r w:rsidR="00115678" w:rsidRPr="003D662E">
        <w:rPr>
          <w:lang w:val="en-US"/>
        </w:rPr>
        <w:t>.</w:t>
      </w:r>
      <w:r w:rsidR="00844264" w:rsidRPr="003D662E">
        <w:rPr>
          <w:lang w:val="en-US"/>
        </w:rPr>
        <w:t xml:space="preserve"> </w:t>
      </w:r>
      <w:r w:rsidR="00C67ABB" w:rsidRPr="003D662E">
        <w:rPr>
          <w:lang w:val="en-US"/>
        </w:rPr>
        <w:t xml:space="preserve">For deployment, the </w:t>
      </w:r>
      <w:r w:rsidR="00C67ABB" w:rsidRPr="003D662E">
        <w:rPr>
          <w:rFonts w:ascii="Consolas" w:hAnsi="Consolas"/>
          <w:lang w:val="en-US"/>
        </w:rPr>
        <w:t>Deployment Unit</w:t>
      </w:r>
      <w:r w:rsidR="00C67ABB" w:rsidRPr="003D662E">
        <w:rPr>
          <w:lang w:val="en-US"/>
        </w:rPr>
        <w:t xml:space="preserve"> </w:t>
      </w:r>
      <w:r w:rsidR="00C524DB" w:rsidRPr="003D662E">
        <w:rPr>
          <w:lang w:val="en-US"/>
        </w:rPr>
        <w:t>(</w:t>
      </w:r>
      <w:r w:rsidR="000D599C">
        <w:rPr>
          <w:lang w:val="en-US"/>
        </w:rPr>
        <w:t>called “</w:t>
      </w:r>
      <w:r w:rsidR="00C524DB" w:rsidRPr="003D662E">
        <w:rPr>
          <w:lang w:val="en-US"/>
        </w:rPr>
        <w:t>ECS runtime</w:t>
      </w:r>
      <w:r w:rsidR="000D599C">
        <w:rPr>
          <w:lang w:val="en-US"/>
        </w:rPr>
        <w:t>”</w:t>
      </w:r>
      <w:r w:rsidR="00C524DB" w:rsidRPr="003D662E">
        <w:rPr>
          <w:lang w:val="en-US"/>
        </w:rPr>
        <w:t xml:space="preserve"> </w:t>
      </w:r>
      <w:r w:rsidR="000D599C">
        <w:rPr>
          <w:lang w:val="en-US"/>
        </w:rPr>
        <w:t>in</w:t>
      </w:r>
      <w:r w:rsidR="00C524DB" w:rsidRPr="003D662E">
        <w:rPr>
          <w:lang w:val="en-US"/>
        </w:rPr>
        <w:t xml:space="preserve"> [</w:t>
      </w:r>
      <w:r w:rsidR="00821E85">
        <w:rPr>
          <w:lang w:val="en-GB"/>
        </w:rPr>
        <w:t>SSE21</w:t>
      </w:r>
      <w:r w:rsidR="00C524DB" w:rsidRPr="003D662E">
        <w:rPr>
          <w:lang w:val="en-US"/>
        </w:rPr>
        <w:t xml:space="preserve">]) </w:t>
      </w:r>
      <w:r w:rsidR="00C67ABB" w:rsidRPr="003D662E">
        <w:rPr>
          <w:lang w:val="en-US"/>
        </w:rPr>
        <w:t xml:space="preserve">receives </w:t>
      </w:r>
      <w:r w:rsidR="00CD6F44" w:rsidRPr="003D662E">
        <w:rPr>
          <w:lang w:val="en-US"/>
        </w:rPr>
        <w:t xml:space="preserve">commands </w:t>
      </w:r>
      <w:r w:rsidR="00C67ABB" w:rsidRPr="003D662E">
        <w:rPr>
          <w:lang w:val="en-US"/>
        </w:rPr>
        <w:t>via its AAS from the platform</w:t>
      </w:r>
      <w:r w:rsidR="003062E5">
        <w:rPr>
          <w:lang w:val="en-US"/>
        </w:rPr>
        <w:t xml:space="preserve"> and, in its containerized form, </w:t>
      </w:r>
      <w:r w:rsidR="00C67ABB" w:rsidRPr="003D662E">
        <w:rPr>
          <w:lang w:val="en-US"/>
        </w:rPr>
        <w:t>download</w:t>
      </w:r>
      <w:r w:rsidR="003062E5">
        <w:rPr>
          <w:lang w:val="en-US"/>
        </w:rPr>
        <w:t>s</w:t>
      </w:r>
      <w:r w:rsidR="00C67ABB" w:rsidRPr="003D662E">
        <w:rPr>
          <w:lang w:val="en-US"/>
        </w:rPr>
        <w:t xml:space="preserve"> a container including </w:t>
      </w:r>
      <w:r w:rsidR="003062E5">
        <w:rPr>
          <w:lang w:val="en-US"/>
        </w:rPr>
        <w:t xml:space="preserve">installed components </w:t>
      </w:r>
      <w:r w:rsidR="00C67ABB" w:rsidRPr="003D662E">
        <w:rPr>
          <w:lang w:val="en-US"/>
        </w:rPr>
        <w:t>and starts the container</w:t>
      </w:r>
      <w:r w:rsidR="0012180A">
        <w:rPr>
          <w:lang w:val="en-US"/>
        </w:rPr>
        <w:t xml:space="preserve"> (ECS implementations plugins for Docker and LXC are part of oktoflow)</w:t>
      </w:r>
      <w:r w:rsidR="00C67ABB" w:rsidRPr="003D662E">
        <w:rPr>
          <w:lang w:val="en-US"/>
        </w:rPr>
        <w:t xml:space="preserve">. </w:t>
      </w:r>
      <w:r w:rsidR="003062E5">
        <w:rPr>
          <w:lang w:val="en-US"/>
        </w:rPr>
        <w:t xml:space="preserve">In this containerized environment, apps are then started through the constituting </w:t>
      </w:r>
      <w:r w:rsidR="003062E5" w:rsidRPr="003D662E">
        <w:rPr>
          <w:lang w:val="en-US"/>
        </w:rPr>
        <w:t>service implementations</w:t>
      </w:r>
      <w:r w:rsidR="003062E5" w:rsidRPr="003D662E">
        <w:rPr>
          <w:rStyle w:val="FootnoteReference"/>
          <w:lang w:val="en-US"/>
        </w:rPr>
        <w:footnoteReference w:id="23"/>
      </w:r>
      <w:r w:rsidR="003062E5" w:rsidRPr="003D662E">
        <w:rPr>
          <w:lang w:val="en-US"/>
        </w:rPr>
        <w:t xml:space="preserve"> </w:t>
      </w:r>
      <w:r w:rsidR="003062E5">
        <w:rPr>
          <w:lang w:val="en-US"/>
        </w:rPr>
        <w:t xml:space="preserve">by the service execution. </w:t>
      </w:r>
      <w:r w:rsidR="00162597" w:rsidRPr="003D662E">
        <w:rPr>
          <w:lang w:val="en-US"/>
        </w:rPr>
        <w:t>A</w:t>
      </w:r>
      <w:r w:rsidR="009208B0" w:rsidRPr="003D662E">
        <w:rPr>
          <w:lang w:val="en-US"/>
        </w:rPr>
        <w:t xml:space="preserve">lso the </w:t>
      </w:r>
      <w:r w:rsidR="00AD67C8" w:rsidRPr="003D662E">
        <w:rPr>
          <w:lang w:val="en-US"/>
        </w:rPr>
        <w:t xml:space="preserve">execution of the </w:t>
      </w:r>
      <w:r w:rsidR="009208B0" w:rsidRPr="003D662E">
        <w:rPr>
          <w:lang w:val="en-US"/>
        </w:rPr>
        <w:t xml:space="preserve">services in the container </w:t>
      </w:r>
      <w:r w:rsidR="00074DE5" w:rsidRPr="003D662E">
        <w:rPr>
          <w:lang w:val="en-US"/>
        </w:rPr>
        <w:lastRenderedPageBreak/>
        <w:t xml:space="preserve">must be monitored, which may involve reusable monitoring probes provided by the platform as well as application-specific probes. </w:t>
      </w:r>
      <w:r w:rsidR="007A07AD" w:rsidRPr="003D662E">
        <w:rPr>
          <w:lang w:val="en-US"/>
        </w:rPr>
        <w:t xml:space="preserve">The reusable mechanisms are provided by the </w:t>
      </w:r>
      <w:r w:rsidR="007A07AD" w:rsidRPr="003D662E">
        <w:rPr>
          <w:rFonts w:ascii="Consolas" w:hAnsi="Consolas"/>
          <w:lang w:val="en-US"/>
        </w:rPr>
        <w:t>Monitoring</w:t>
      </w:r>
      <w:r w:rsidR="007A07AD" w:rsidRPr="003D662E">
        <w:rPr>
          <w:lang w:val="en-US"/>
        </w:rPr>
        <w:t xml:space="preserve"> component, which </w:t>
      </w:r>
      <w:r w:rsidR="00CB38E2" w:rsidRPr="003D662E">
        <w:rPr>
          <w:lang w:val="en-US"/>
        </w:rPr>
        <w:t>(in terms of probes and signaling) is part of the service environment while the aggregation of the monitoring data happens on cent</w:t>
      </w:r>
      <w:r w:rsidR="007A3322" w:rsidRPr="003D662E">
        <w:rPr>
          <w:lang w:val="en-US"/>
        </w:rPr>
        <w:t>r</w:t>
      </w:r>
      <w:r w:rsidR="00CB38E2" w:rsidRPr="003D662E">
        <w:rPr>
          <w:lang w:val="en-US"/>
        </w:rPr>
        <w:t>al IT level</w:t>
      </w:r>
      <w:r w:rsidR="00FF6C94">
        <w:rPr>
          <w:lang w:val="en-US"/>
        </w:rPr>
        <w:t xml:space="preserve"> (a default realization in terms of Prometheus</w:t>
      </w:r>
      <w:r w:rsidR="00FF6C94">
        <w:rPr>
          <w:rStyle w:val="FootnoteReference"/>
          <w:lang w:val="en-US"/>
        </w:rPr>
        <w:footnoteReference w:id="24"/>
      </w:r>
      <w:r w:rsidR="00FF6C94">
        <w:rPr>
          <w:lang w:val="en-US"/>
        </w:rPr>
        <w:t xml:space="preserve"> is a monitoring implementation plugin of oktoflow)</w:t>
      </w:r>
      <w:r w:rsidR="007A07AD" w:rsidRPr="003D662E">
        <w:rPr>
          <w:lang w:val="en-US"/>
        </w:rPr>
        <w:t xml:space="preserve">. The </w:t>
      </w:r>
      <w:r w:rsidR="007A07AD" w:rsidRPr="003D662E">
        <w:rPr>
          <w:rFonts w:ascii="Consolas" w:hAnsi="Consolas"/>
          <w:lang w:val="en-US"/>
        </w:rPr>
        <w:t>Monitoring</w:t>
      </w:r>
      <w:r w:rsidR="007A07AD" w:rsidRPr="003D662E">
        <w:rPr>
          <w:lang w:val="en-US"/>
        </w:rPr>
        <w:t xml:space="preserve"> component also uses the capabilities of the </w:t>
      </w:r>
      <w:r w:rsidR="0072088F" w:rsidRPr="003D662E">
        <w:rPr>
          <w:lang w:val="en-US"/>
        </w:rPr>
        <w:t xml:space="preserve">support layer (monitoring in terms of AAS) and the </w:t>
      </w:r>
      <w:r w:rsidR="007A07AD" w:rsidRPr="003D662E">
        <w:rPr>
          <w:rFonts w:ascii="Consolas" w:hAnsi="Consolas"/>
          <w:lang w:val="en-US"/>
        </w:rPr>
        <w:t>Transport</w:t>
      </w:r>
      <w:r w:rsidR="007A07AD" w:rsidRPr="003D662E">
        <w:rPr>
          <w:lang w:val="en-US"/>
        </w:rPr>
        <w:t xml:space="preserve"> </w:t>
      </w:r>
      <w:r w:rsidR="003624E4" w:rsidRPr="003D662E">
        <w:rPr>
          <w:lang w:val="en-US"/>
        </w:rPr>
        <w:t xml:space="preserve">and Connection </w:t>
      </w:r>
      <w:r w:rsidR="007A07AD" w:rsidRPr="003D662E">
        <w:rPr>
          <w:lang w:val="en-US"/>
        </w:rPr>
        <w:t xml:space="preserve">layer </w:t>
      </w:r>
      <w:r w:rsidR="0072088F" w:rsidRPr="003D662E">
        <w:rPr>
          <w:lang w:val="en-US"/>
        </w:rPr>
        <w:t xml:space="preserve">(fast track signaling, alarms) </w:t>
      </w:r>
      <w:r w:rsidR="007A07AD" w:rsidRPr="003D662E">
        <w:rPr>
          <w:lang w:val="en-US"/>
        </w:rPr>
        <w:t>and may issue alerts in generic as well as application-specific manner</w:t>
      </w:r>
      <w:r w:rsidR="00EF030D" w:rsidRPr="003D662E">
        <w:rPr>
          <w:lang w:val="en-US"/>
        </w:rPr>
        <w:t xml:space="preserve"> to further layers</w:t>
      </w:r>
      <w:r w:rsidR="007A07AD" w:rsidRPr="003D662E">
        <w:rPr>
          <w:lang w:val="en-US"/>
        </w:rPr>
        <w:t>.</w:t>
      </w:r>
    </w:p>
    <w:p w14:paraId="6FD29ACA" w14:textId="7F2F14B1" w:rsidR="001C0EBB" w:rsidRPr="003D662E" w:rsidRDefault="00CF33E5" w:rsidP="007245E8">
      <w:pPr>
        <w:pStyle w:val="ListParagraph"/>
        <w:numPr>
          <w:ilvl w:val="0"/>
          <w:numId w:val="7"/>
        </w:numPr>
        <w:jc w:val="both"/>
        <w:rPr>
          <w:lang w:val="en-US"/>
        </w:rPr>
      </w:pPr>
      <w:r w:rsidRPr="003D662E">
        <w:rPr>
          <w:b/>
          <w:lang w:val="en-US"/>
        </w:rPr>
        <w:t xml:space="preserve">Storage, </w:t>
      </w:r>
      <w:r w:rsidR="001C0EBB" w:rsidRPr="003D662E">
        <w:rPr>
          <w:b/>
          <w:lang w:val="en-US"/>
        </w:rPr>
        <w:t xml:space="preserve">Security and </w:t>
      </w:r>
      <w:r w:rsidR="00DB7ACC" w:rsidRPr="003D662E">
        <w:rPr>
          <w:b/>
          <w:lang w:val="en-US"/>
        </w:rPr>
        <w:t>D</w:t>
      </w:r>
      <w:r w:rsidR="001C0EBB" w:rsidRPr="003D662E">
        <w:rPr>
          <w:b/>
          <w:lang w:val="en-US"/>
        </w:rPr>
        <w:t xml:space="preserve">ata </w:t>
      </w:r>
      <w:r w:rsidR="00DB7ACC" w:rsidRPr="003D662E">
        <w:rPr>
          <w:b/>
          <w:lang w:val="en-US"/>
        </w:rPr>
        <w:t>P</w:t>
      </w:r>
      <w:r w:rsidR="001C0EBB" w:rsidRPr="003D662E">
        <w:rPr>
          <w:b/>
          <w:lang w:val="en-US"/>
        </w:rPr>
        <w:t>rotection</w:t>
      </w:r>
      <w:r w:rsidR="00DB7ACC" w:rsidRPr="003D662E">
        <w:rPr>
          <w:b/>
          <w:lang w:val="en-US"/>
        </w:rPr>
        <w:t xml:space="preserve"> Layer</w:t>
      </w:r>
      <w:r w:rsidR="001C0EBB" w:rsidRPr="003D662E">
        <w:rPr>
          <w:b/>
          <w:lang w:val="en-US"/>
        </w:rPr>
        <w:t>:</w:t>
      </w:r>
      <w:r w:rsidR="00CD5258" w:rsidRPr="003D662E">
        <w:rPr>
          <w:lang w:val="en-US"/>
        </w:rPr>
        <w:t xml:space="preserve"> </w:t>
      </w:r>
      <w:r w:rsidR="0082513C" w:rsidRPr="003D662E">
        <w:rPr>
          <w:lang w:val="en-US"/>
        </w:rPr>
        <w:t xml:space="preserve">Security and data protection in </w:t>
      </w:r>
      <w:r w:rsidR="009C2EB4" w:rsidRPr="003D662E">
        <w:rPr>
          <w:lang w:val="en-US"/>
        </w:rPr>
        <w:t xml:space="preserve">the platform encompass </w:t>
      </w:r>
      <w:r w:rsidR="0082513C" w:rsidRPr="003D662E">
        <w:rPr>
          <w:lang w:val="en-US"/>
        </w:rPr>
        <w:t xml:space="preserve">of two parts, 1) </w:t>
      </w:r>
      <w:r w:rsidR="009C2EB4" w:rsidRPr="003D662E">
        <w:rPr>
          <w:lang w:val="en-US"/>
        </w:rPr>
        <w:t xml:space="preserve">cross-cutting </w:t>
      </w:r>
      <w:r w:rsidR="0082513C" w:rsidRPr="003D662E">
        <w:rPr>
          <w:lang w:val="en-US"/>
        </w:rPr>
        <w:t>mechanisms that can be used to implement security and data protection in any component, e.g., authentication, and 2) centralized or distributable mechanisms to support security and data protection</w:t>
      </w:r>
      <w:r w:rsidR="009C2EB4" w:rsidRPr="003D662E">
        <w:rPr>
          <w:lang w:val="en-US"/>
        </w:rPr>
        <w:t>, e.g., services supporting data protection or data storage</w:t>
      </w:r>
      <w:r w:rsidR="0082513C" w:rsidRPr="003D662E">
        <w:rPr>
          <w:lang w:val="en-US"/>
        </w:rPr>
        <w:t xml:space="preserve">. </w:t>
      </w:r>
      <w:r w:rsidR="009C2EB4" w:rsidRPr="003D662E">
        <w:rPr>
          <w:lang w:val="en-US"/>
        </w:rPr>
        <w:t>While the cross-cutting mechanisms occur in all layers (directly or indirectly controlled through the platform configuration), t</w:t>
      </w:r>
      <w:r w:rsidR="00CD5258" w:rsidRPr="003D662E">
        <w:rPr>
          <w:lang w:val="en-US"/>
        </w:rPr>
        <w:t xml:space="preserve">his layer </w:t>
      </w:r>
      <w:r w:rsidR="009C2EB4" w:rsidRPr="003D662E">
        <w:rPr>
          <w:lang w:val="en-US"/>
        </w:rPr>
        <w:t xml:space="preserve">primarily </w:t>
      </w:r>
      <w:r w:rsidR="0082513C" w:rsidRPr="003D662E">
        <w:rPr>
          <w:lang w:val="en-US"/>
        </w:rPr>
        <w:t>focuses on the second part</w:t>
      </w:r>
      <w:r w:rsidR="00E60B07" w:rsidRPr="003D662E">
        <w:rPr>
          <w:lang w:val="en-US"/>
        </w:rPr>
        <w:t xml:space="preserve">. Thus, </w:t>
      </w:r>
      <w:r w:rsidR="00CD5258" w:rsidRPr="003D662E">
        <w:rPr>
          <w:lang w:val="en-US"/>
        </w:rPr>
        <w:t xml:space="preserve">this layer realizes </w:t>
      </w:r>
      <w:r w:rsidR="00354CA3">
        <w:rPr>
          <w:lang w:val="en-US"/>
        </w:rPr>
        <w:t xml:space="preserve">in particular </w:t>
      </w:r>
      <w:r w:rsidR="00CD5258" w:rsidRPr="003D662E">
        <w:rPr>
          <w:lang w:val="en-US"/>
        </w:rPr>
        <w:t>components (optionally) enhancing the security and data protection</w:t>
      </w:r>
      <w:r w:rsidR="00A35861">
        <w:rPr>
          <w:lang w:val="en-US"/>
        </w:rPr>
        <w:t xml:space="preserve"> as platform-supplied app services</w:t>
      </w:r>
      <w:r w:rsidR="00CD5258" w:rsidRPr="003D662E">
        <w:rPr>
          <w:lang w:val="en-US"/>
        </w:rPr>
        <w:t xml:space="preserve">, e.g., for </w:t>
      </w:r>
      <w:r w:rsidR="00CD5258" w:rsidRPr="003D662E">
        <w:rPr>
          <w:rFonts w:ascii="Consolas" w:hAnsi="Consolas"/>
          <w:lang w:val="en-US"/>
        </w:rPr>
        <w:t>Anonymization</w:t>
      </w:r>
      <w:r w:rsidR="00CD5258" w:rsidRPr="003D662E">
        <w:rPr>
          <w:lang w:val="en-US"/>
        </w:rPr>
        <w:t xml:space="preserve"> and </w:t>
      </w:r>
      <w:r w:rsidR="00CD5258" w:rsidRPr="003D662E">
        <w:rPr>
          <w:rFonts w:ascii="Consolas" w:hAnsi="Consolas"/>
          <w:lang w:val="en-US"/>
        </w:rPr>
        <w:t>Pseudonymization</w:t>
      </w:r>
      <w:r w:rsidR="00CD5258" w:rsidRPr="003D662E">
        <w:rPr>
          <w:lang w:val="en-US"/>
        </w:rPr>
        <w:t>.</w:t>
      </w:r>
    </w:p>
    <w:p w14:paraId="54013044" w14:textId="4548285B" w:rsidR="00F23143" w:rsidRPr="003D662E" w:rsidRDefault="00F23143" w:rsidP="007245E8">
      <w:pPr>
        <w:pStyle w:val="ListParagraph"/>
        <w:numPr>
          <w:ilvl w:val="0"/>
          <w:numId w:val="7"/>
        </w:numPr>
        <w:jc w:val="both"/>
        <w:rPr>
          <w:lang w:val="en-US"/>
        </w:rPr>
      </w:pPr>
      <w:r w:rsidRPr="003D662E">
        <w:rPr>
          <w:b/>
          <w:lang w:val="en-US"/>
        </w:rPr>
        <w:t xml:space="preserve">Reusable </w:t>
      </w:r>
      <w:r w:rsidR="00DB7ACC" w:rsidRPr="003D662E">
        <w:rPr>
          <w:b/>
          <w:lang w:val="en-US"/>
        </w:rPr>
        <w:t>I</w:t>
      </w:r>
      <w:r w:rsidRPr="003D662E">
        <w:rPr>
          <w:b/>
          <w:lang w:val="en-US"/>
        </w:rPr>
        <w:t xml:space="preserve">ntelligent </w:t>
      </w:r>
      <w:r w:rsidR="00DB7ACC" w:rsidRPr="003D662E">
        <w:rPr>
          <w:b/>
          <w:lang w:val="en-US"/>
        </w:rPr>
        <w:t>S</w:t>
      </w:r>
      <w:r w:rsidRPr="003D662E">
        <w:rPr>
          <w:b/>
          <w:lang w:val="en-US"/>
        </w:rPr>
        <w:t>ervices</w:t>
      </w:r>
      <w:r w:rsidR="00DB7ACC" w:rsidRPr="003D662E">
        <w:rPr>
          <w:b/>
          <w:lang w:val="en-US"/>
        </w:rPr>
        <w:t xml:space="preserve"> Layer</w:t>
      </w:r>
      <w:r w:rsidRPr="003D662E">
        <w:rPr>
          <w:b/>
          <w:lang w:val="en-US"/>
        </w:rPr>
        <w:t xml:space="preserve">: </w:t>
      </w:r>
      <w:r w:rsidRPr="003D662E">
        <w:rPr>
          <w:lang w:val="en-US"/>
        </w:rPr>
        <w:t xml:space="preserve">The components described so far (as well as not mentioned administrative services provided by the platform) can be used to develop applications </w:t>
      </w:r>
      <w:r w:rsidR="009302AB" w:rsidRPr="003D662E">
        <w:rPr>
          <w:lang w:val="en-US"/>
        </w:rPr>
        <w:t xml:space="preserve">similar </w:t>
      </w:r>
      <w:r w:rsidRPr="003D662E">
        <w:rPr>
          <w:lang w:val="en-US"/>
        </w:rPr>
        <w:t>to existing platforms [</w:t>
      </w:r>
      <w:r w:rsidR="00226B2B" w:rsidRPr="00226B2B">
        <w:rPr>
          <w:rFonts w:ascii="Calibri" w:hAnsi="Calibri" w:cs="Calibri"/>
          <w:color w:val="222222"/>
          <w:lang w:val="en-GB"/>
        </w:rPr>
        <w:t>SEA+20</w:t>
      </w:r>
      <w:r w:rsidRPr="003D662E">
        <w:rPr>
          <w:lang w:val="en-US"/>
        </w:rPr>
        <w:t xml:space="preserve">]. </w:t>
      </w:r>
      <w:r w:rsidR="00CA356C" w:rsidRPr="003D662E">
        <w:rPr>
          <w:lang w:val="en-US"/>
        </w:rPr>
        <w:t xml:space="preserve">This layer shall pave the way for open, extensible and reusable intelligent services. </w:t>
      </w:r>
      <w:r w:rsidR="00A51E22">
        <w:rPr>
          <w:lang w:val="en-US"/>
        </w:rPr>
        <w:t>In particular</w:t>
      </w:r>
      <w:r w:rsidRPr="003D662E">
        <w:rPr>
          <w:lang w:val="en-US"/>
        </w:rPr>
        <w:t xml:space="preserve">, the </w:t>
      </w:r>
      <w:r w:rsidRPr="003D662E">
        <w:rPr>
          <w:rFonts w:ascii="Consolas" w:hAnsi="Consolas"/>
          <w:lang w:val="en-US"/>
        </w:rPr>
        <w:t>AI-Toolbox</w:t>
      </w:r>
      <w:r w:rsidR="00E73D40" w:rsidRPr="003D662E">
        <w:rPr>
          <w:lang w:val="en-US"/>
        </w:rPr>
        <w:t xml:space="preserve"> contain</w:t>
      </w:r>
      <w:r w:rsidR="00F658EB">
        <w:rPr>
          <w:lang w:val="en-US"/>
        </w:rPr>
        <w:t>s</w:t>
      </w:r>
      <w:r w:rsidR="00E73D40" w:rsidRPr="003D662E">
        <w:rPr>
          <w:lang w:val="en-US"/>
        </w:rPr>
        <w:t xml:space="preserve"> re-usable AI </w:t>
      </w:r>
      <w:r w:rsidRPr="003D662E">
        <w:rPr>
          <w:lang w:val="en-US"/>
        </w:rPr>
        <w:t xml:space="preserve">services that can be </w:t>
      </w:r>
      <w:r w:rsidR="00CE048E" w:rsidRPr="003D662E">
        <w:rPr>
          <w:lang w:val="en-US"/>
        </w:rPr>
        <w:t xml:space="preserve">parameterized </w:t>
      </w:r>
      <w:r w:rsidRPr="003D662E">
        <w:rPr>
          <w:lang w:val="en-US"/>
        </w:rPr>
        <w:t>and orchestrate</w:t>
      </w:r>
      <w:r w:rsidR="005564F8" w:rsidRPr="003D662E">
        <w:rPr>
          <w:lang w:val="en-US"/>
        </w:rPr>
        <w:t>d</w:t>
      </w:r>
      <w:r w:rsidRPr="003D662E">
        <w:rPr>
          <w:lang w:val="en-US"/>
        </w:rPr>
        <w:t xml:space="preserve"> to form a </w:t>
      </w:r>
      <w:r w:rsidR="00CE048E" w:rsidRPr="003D662E">
        <w:rPr>
          <w:lang w:val="en-US"/>
        </w:rPr>
        <w:t xml:space="preserve">running </w:t>
      </w:r>
      <w:r w:rsidRPr="003D662E">
        <w:rPr>
          <w:lang w:val="en-US"/>
        </w:rPr>
        <w:t>application</w:t>
      </w:r>
      <w:r w:rsidR="00874274" w:rsidRPr="003D662E">
        <w:rPr>
          <w:lang w:val="en-US"/>
        </w:rPr>
        <w:t xml:space="preserve">, e.g., </w:t>
      </w:r>
      <w:r w:rsidR="00B167B9">
        <w:rPr>
          <w:lang w:val="en-US"/>
        </w:rPr>
        <w:t xml:space="preserve">Federated Learning with flower based on generated Python services, </w:t>
      </w:r>
      <w:r w:rsidR="00874274" w:rsidRPr="003D662E">
        <w:rPr>
          <w:lang w:val="en-US"/>
        </w:rPr>
        <w:t>an optional integration of the RapidMiner RTSA as generic, re-usable AI service</w:t>
      </w:r>
      <w:r w:rsidR="00B167B9">
        <w:rPr>
          <w:lang w:val="en-US"/>
        </w:rPr>
        <w:t xml:space="preserve"> or a re-usable basic data processing library</w:t>
      </w:r>
      <w:r w:rsidR="00874274" w:rsidRPr="003D662E">
        <w:rPr>
          <w:lang w:val="en-US"/>
        </w:rPr>
        <w:t>.</w:t>
      </w:r>
    </w:p>
    <w:p w14:paraId="02B99514" w14:textId="158507D9" w:rsidR="00F23143" w:rsidRPr="005B043D" w:rsidRDefault="001C0EBB" w:rsidP="005B043D">
      <w:pPr>
        <w:pStyle w:val="ListParagraph"/>
        <w:numPr>
          <w:ilvl w:val="0"/>
          <w:numId w:val="7"/>
        </w:numPr>
        <w:jc w:val="both"/>
        <w:rPr>
          <w:lang w:val="en-US"/>
        </w:rPr>
      </w:pPr>
      <w:r w:rsidRPr="003D662E">
        <w:rPr>
          <w:b/>
          <w:lang w:val="en-US"/>
        </w:rPr>
        <w:t>Configuration</w:t>
      </w:r>
      <w:r w:rsidR="00DB7ACC" w:rsidRPr="003D662E">
        <w:rPr>
          <w:b/>
          <w:lang w:val="en-US"/>
        </w:rPr>
        <w:t xml:space="preserve"> Layer</w:t>
      </w:r>
      <w:r w:rsidRPr="003D662E">
        <w:rPr>
          <w:b/>
          <w:lang w:val="en-US"/>
        </w:rPr>
        <w:t>:</w:t>
      </w:r>
      <w:r w:rsidR="007E52CD" w:rsidRPr="003D662E">
        <w:rPr>
          <w:lang w:val="en-US"/>
        </w:rPr>
        <w:t xml:space="preserve"> The configuration layer contains components to manage the </w:t>
      </w:r>
      <w:r w:rsidR="002D4DFC" w:rsidRPr="003D662E">
        <w:rPr>
          <w:lang w:val="en-US"/>
        </w:rPr>
        <w:t xml:space="preserve">platform </w:t>
      </w:r>
      <w:r w:rsidR="007E52CD" w:rsidRPr="003D662E">
        <w:rPr>
          <w:lang w:val="en-US"/>
        </w:rPr>
        <w:t>configuration.</w:t>
      </w:r>
      <w:r w:rsidR="00C266C6" w:rsidRPr="003D662E">
        <w:rPr>
          <w:lang w:val="en-US"/>
        </w:rPr>
        <w:t xml:space="preserve"> The </w:t>
      </w:r>
      <w:r w:rsidR="00281B1D" w:rsidRPr="003D662E">
        <w:rPr>
          <w:rFonts w:ascii="Consolas" w:hAnsi="Consolas"/>
          <w:lang w:val="en-US"/>
        </w:rPr>
        <w:t>Configuration</w:t>
      </w:r>
      <w:r w:rsidR="00281B1D" w:rsidRPr="003D662E">
        <w:rPr>
          <w:lang w:val="en-US"/>
        </w:rPr>
        <w:t xml:space="preserve"> </w:t>
      </w:r>
      <w:r w:rsidR="00306A76" w:rsidRPr="008072CE">
        <w:rPr>
          <w:rFonts w:ascii="Consolas" w:hAnsi="Consolas"/>
          <w:lang w:val="en-US"/>
        </w:rPr>
        <w:t>and</w:t>
      </w:r>
      <w:r w:rsidR="00772AC7">
        <w:rPr>
          <w:lang w:val="en-US"/>
        </w:rPr>
        <w:t xml:space="preserve"> </w:t>
      </w:r>
      <w:r w:rsidR="00306A76" w:rsidRPr="008072CE">
        <w:rPr>
          <w:rFonts w:ascii="Consolas" w:hAnsi="Consolas"/>
          <w:lang w:val="en-US"/>
        </w:rPr>
        <w:t>Instantiation</w:t>
      </w:r>
      <w:r w:rsidR="00306A76">
        <w:rPr>
          <w:lang w:val="en-US"/>
        </w:rPr>
        <w:t xml:space="preserve"> </w:t>
      </w:r>
      <w:r w:rsidR="00C266C6" w:rsidRPr="003D662E">
        <w:rPr>
          <w:lang w:val="en-US"/>
        </w:rPr>
        <w:t xml:space="preserve">component is responsible for composing reusable and application-specific services and representing the information in terms of the application </w:t>
      </w:r>
      <w:r w:rsidR="00D47B91">
        <w:rPr>
          <w:lang w:val="en-US"/>
        </w:rPr>
        <w:t>parts</w:t>
      </w:r>
      <w:r w:rsidR="00C266C6" w:rsidRPr="003D662E">
        <w:rPr>
          <w:lang w:val="en-US"/>
        </w:rPr>
        <w:t xml:space="preserve"> of the platform configuration. </w:t>
      </w:r>
      <w:r w:rsidR="006D3474" w:rsidRPr="003D662E">
        <w:rPr>
          <w:lang w:val="en-US"/>
        </w:rPr>
        <w:t xml:space="preserve">The </w:t>
      </w:r>
      <w:r w:rsidR="006D3474" w:rsidRPr="003D662E">
        <w:rPr>
          <w:rFonts w:ascii="Consolas" w:hAnsi="Consolas"/>
          <w:lang w:val="en-US"/>
        </w:rPr>
        <w:t>Deployment</w:t>
      </w:r>
      <w:r w:rsidR="006D3474" w:rsidRPr="003D662E">
        <w:rPr>
          <w:lang w:val="en-US"/>
        </w:rPr>
        <w:t xml:space="preserve"> component is responsible for deciding which services shall be executed by which device (e.g., edge, server or cloud) depending on runtime information available in the platform configuration. </w:t>
      </w:r>
      <w:r w:rsidR="00C559A6" w:rsidRPr="003D662E">
        <w:rPr>
          <w:lang w:val="en-US"/>
        </w:rPr>
        <w:t xml:space="preserve">Based on these decisions and device-specific information provided by </w:t>
      </w:r>
      <w:r w:rsidR="00213226" w:rsidRPr="003D662E">
        <w:rPr>
          <w:lang w:val="en-US"/>
        </w:rPr>
        <w:t>a</w:t>
      </w:r>
      <w:r w:rsidR="00C559A6" w:rsidRPr="003D662E">
        <w:rPr>
          <w:lang w:val="en-US"/>
        </w:rPr>
        <w:t xml:space="preserve"> device AAS, containers are created </w:t>
      </w:r>
      <w:r w:rsidR="001C66B2" w:rsidRPr="003D662E">
        <w:rPr>
          <w:lang w:val="en-US"/>
        </w:rPr>
        <w:t xml:space="preserve">automatically </w:t>
      </w:r>
      <w:r w:rsidR="00C559A6" w:rsidRPr="003D662E">
        <w:rPr>
          <w:lang w:val="en-US"/>
        </w:rPr>
        <w:t xml:space="preserve">and made available. </w:t>
      </w:r>
      <w:r w:rsidR="005B043D">
        <w:rPr>
          <w:lang w:val="en-US"/>
        </w:rPr>
        <w:t>In particular, this involves code generation of various artifact types, from app/service code templates over integrating service wrappers for the service execution to build specitivations. Further configuration operations target the re-configuration of services or the runtime-selection of alternative services.</w:t>
      </w:r>
    </w:p>
    <w:p w14:paraId="7E02AAC4" w14:textId="4DC5C383" w:rsidR="001C0EBB" w:rsidRPr="003D662E" w:rsidRDefault="001C0EBB" w:rsidP="007245E8">
      <w:pPr>
        <w:pStyle w:val="ListParagraph"/>
        <w:numPr>
          <w:ilvl w:val="0"/>
          <w:numId w:val="7"/>
        </w:numPr>
        <w:jc w:val="both"/>
        <w:rPr>
          <w:lang w:val="en-US"/>
        </w:rPr>
      </w:pPr>
      <w:r w:rsidRPr="003D662E">
        <w:rPr>
          <w:b/>
          <w:lang w:val="en-US"/>
        </w:rPr>
        <w:t>Applications</w:t>
      </w:r>
      <w:r w:rsidR="00DB7ACC" w:rsidRPr="003D662E">
        <w:rPr>
          <w:b/>
          <w:lang w:val="en-US"/>
        </w:rPr>
        <w:t xml:space="preserve"> Layer</w:t>
      </w:r>
      <w:r w:rsidRPr="003D662E">
        <w:rPr>
          <w:b/>
          <w:lang w:val="en-US"/>
        </w:rPr>
        <w:t>:</w:t>
      </w:r>
      <w:r w:rsidR="001F5453" w:rsidRPr="003D662E">
        <w:rPr>
          <w:lang w:val="en-US"/>
        </w:rPr>
        <w:t xml:space="preserve"> </w:t>
      </w:r>
      <w:r w:rsidR="005F3E3B" w:rsidRPr="003D662E">
        <w:rPr>
          <w:lang w:val="en-US"/>
        </w:rPr>
        <w:t xml:space="preserve">Applications are described </w:t>
      </w:r>
      <w:r w:rsidR="005670EA">
        <w:rPr>
          <w:lang w:val="en-US"/>
        </w:rPr>
        <w:t xml:space="preserve">in the app part of the </w:t>
      </w:r>
      <w:r w:rsidR="005F3E3B" w:rsidRPr="003D662E">
        <w:rPr>
          <w:lang w:val="en-US"/>
        </w:rPr>
        <w:t xml:space="preserve">configuration </w:t>
      </w:r>
      <w:r w:rsidR="005670EA">
        <w:rPr>
          <w:lang w:val="en-US"/>
        </w:rPr>
        <w:t xml:space="preserve">model </w:t>
      </w:r>
      <w:r w:rsidR="005F3E3B" w:rsidRPr="003D662E">
        <w:rPr>
          <w:lang w:val="en-US"/>
        </w:rPr>
        <w:t xml:space="preserve">and may ship with application-specific components, e.g., AI services. </w:t>
      </w:r>
      <w:r w:rsidR="00A05353" w:rsidRPr="003D662E">
        <w:rPr>
          <w:lang w:val="en-US"/>
        </w:rPr>
        <w:t xml:space="preserve">Although not visible here, glue or transport code generated for services implicitly belongs to the </w:t>
      </w:r>
      <w:r w:rsidR="005A5A3D">
        <w:rPr>
          <w:lang w:val="en-US"/>
        </w:rPr>
        <w:t>apps</w:t>
      </w:r>
      <w:r w:rsidR="00A05353" w:rsidRPr="003D662E">
        <w:rPr>
          <w:lang w:val="en-US"/>
        </w:rPr>
        <w:t>.</w:t>
      </w:r>
      <w:r w:rsidR="00BF16C3" w:rsidRPr="003D662E">
        <w:rPr>
          <w:lang w:val="en-US"/>
        </w:rPr>
        <w:t xml:space="preserve"> The execution of the </w:t>
      </w:r>
      <w:r w:rsidR="001B7D88">
        <w:rPr>
          <w:lang w:val="en-US"/>
        </w:rPr>
        <w:t>apps</w:t>
      </w:r>
      <w:r w:rsidR="00BF16C3" w:rsidRPr="003D662E">
        <w:rPr>
          <w:lang w:val="en-US"/>
        </w:rPr>
        <w:t xml:space="preserve"> shall be visualized by </w:t>
      </w:r>
      <w:r w:rsidR="004F49F1" w:rsidRPr="003D662E">
        <w:rPr>
          <w:lang w:val="en-US"/>
        </w:rPr>
        <w:t xml:space="preserve">(as far as feasible) </w:t>
      </w:r>
      <w:r w:rsidR="00BF16C3" w:rsidRPr="003D662E">
        <w:rPr>
          <w:lang w:val="en-US"/>
        </w:rPr>
        <w:t xml:space="preserve">generic </w:t>
      </w:r>
      <w:r w:rsidR="00BF16C3" w:rsidRPr="003D662E">
        <w:rPr>
          <w:rFonts w:ascii="Consolas" w:hAnsi="Consolas"/>
          <w:lang w:val="en-US"/>
        </w:rPr>
        <w:t>Dashboard</w:t>
      </w:r>
      <w:r w:rsidR="00BF16C3" w:rsidRPr="003D662E">
        <w:rPr>
          <w:lang w:val="en-US"/>
        </w:rPr>
        <w:t xml:space="preserve"> components.</w:t>
      </w:r>
      <w:r w:rsidR="00D56664" w:rsidRPr="003D662E">
        <w:rPr>
          <w:lang w:val="en-US"/>
        </w:rPr>
        <w:t xml:space="preserve"> </w:t>
      </w:r>
    </w:p>
    <w:p w14:paraId="1899C224" w14:textId="4A3EBAE4" w:rsidR="001E3E2A" w:rsidRPr="003D662E" w:rsidRDefault="001E3E2A" w:rsidP="007245E8">
      <w:pPr>
        <w:pStyle w:val="ListParagraph"/>
        <w:numPr>
          <w:ilvl w:val="0"/>
          <w:numId w:val="7"/>
        </w:numPr>
        <w:jc w:val="both"/>
        <w:rPr>
          <w:lang w:val="en-US"/>
        </w:rPr>
      </w:pPr>
      <w:r w:rsidRPr="003D662E">
        <w:rPr>
          <w:b/>
          <w:lang w:val="en-US"/>
        </w:rPr>
        <w:t xml:space="preserve">Management User Interface: </w:t>
      </w:r>
      <w:r w:rsidRPr="003D662E">
        <w:rPr>
          <w:lang w:val="en-US"/>
        </w:rPr>
        <w:t xml:space="preserve">Ultimately, a Web user </w:t>
      </w:r>
      <w:r w:rsidR="00720406" w:rsidRPr="003D662E">
        <w:rPr>
          <w:lang w:val="en-US"/>
        </w:rPr>
        <w:t xml:space="preserve">management </w:t>
      </w:r>
      <w:r w:rsidRPr="003D662E">
        <w:rPr>
          <w:lang w:val="en-US"/>
        </w:rPr>
        <w:t>interface (</w:t>
      </w:r>
      <w:r w:rsidRPr="003D662E">
        <w:rPr>
          <w:rFonts w:ascii="Consolas" w:hAnsi="Consolas"/>
          <w:lang w:val="en-US"/>
        </w:rPr>
        <w:t>UI</w:t>
      </w:r>
      <w:r w:rsidRPr="003D662E">
        <w:rPr>
          <w:lang w:val="en-US"/>
        </w:rPr>
        <w:t>)</w:t>
      </w:r>
      <w:r w:rsidRPr="003D662E">
        <w:rPr>
          <w:rStyle w:val="FootnoteReference"/>
          <w:lang w:val="en-US"/>
        </w:rPr>
        <w:footnoteReference w:id="25"/>
      </w:r>
      <w:r w:rsidRPr="003D662E">
        <w:rPr>
          <w:lang w:val="en-US"/>
        </w:rPr>
        <w:t xml:space="preserve"> relying in particular on components of the </w:t>
      </w:r>
      <w:r w:rsidRPr="003D662E">
        <w:rPr>
          <w:rFonts w:ascii="Consolas" w:hAnsi="Consolas"/>
          <w:lang w:val="en-US"/>
        </w:rPr>
        <w:t>Configuration</w:t>
      </w:r>
      <w:r w:rsidRPr="003D662E">
        <w:rPr>
          <w:lang w:val="en-US"/>
        </w:rPr>
        <w:t xml:space="preserve"> layer</w:t>
      </w:r>
      <w:r w:rsidR="00576758">
        <w:rPr>
          <w:lang w:val="en-US"/>
        </w:rPr>
        <w:t xml:space="preserve"> and</w:t>
      </w:r>
      <w:r w:rsidR="00720406" w:rsidRPr="003D662E">
        <w:rPr>
          <w:lang w:val="en-US"/>
        </w:rPr>
        <w:t xml:space="preserve"> the AAS of the platform </w:t>
      </w:r>
      <w:r w:rsidR="00576758">
        <w:rPr>
          <w:lang w:val="en-US"/>
        </w:rPr>
        <w:t>allows for configuring apps, supports the implementation of apps as well as their distributed execution</w:t>
      </w:r>
      <w:r w:rsidRPr="003D662E">
        <w:rPr>
          <w:lang w:val="en-US"/>
        </w:rPr>
        <w:t>.</w:t>
      </w:r>
      <w:r w:rsidR="00720406" w:rsidRPr="003D662E">
        <w:rPr>
          <w:lang w:val="en-US"/>
        </w:rPr>
        <w:t xml:space="preserve"> It is important to emphasize, that although the management interface is realized as a Web UI, the platform must not necessarily be installed/deployed in a Web/Cloud setting, i.e., </w:t>
      </w:r>
      <w:r w:rsidR="00720406" w:rsidRPr="003D662E">
        <w:rPr>
          <w:lang w:val="en-US"/>
        </w:rPr>
        <w:lastRenderedPageBreak/>
        <w:t xml:space="preserve">on-premise installation and use of the Web UI via a browser is one important installation alternative for </w:t>
      </w:r>
      <w:r w:rsidR="00FF43A8">
        <w:rPr>
          <w:lang w:val="en-US"/>
        </w:rPr>
        <w:t>oktoflow</w:t>
      </w:r>
      <w:r w:rsidR="00720406" w:rsidRPr="003D662E">
        <w:rPr>
          <w:lang w:val="en-US"/>
        </w:rPr>
        <w:t>.</w:t>
      </w:r>
    </w:p>
    <w:p w14:paraId="52875DB7" w14:textId="58FEE2D2" w:rsidR="009925CD" w:rsidRPr="003D662E" w:rsidRDefault="001348F4" w:rsidP="008A3AAB">
      <w:pPr>
        <w:jc w:val="both"/>
        <w:rPr>
          <w:lang w:val="en-GB"/>
        </w:rPr>
      </w:pPr>
      <w:r>
        <w:rPr>
          <w:lang w:val="en-GB"/>
        </w:rPr>
        <w:t xml:space="preserve">The platform </w:t>
      </w:r>
      <w:r w:rsidR="009925CD" w:rsidRPr="003D662E">
        <w:rPr>
          <w:lang w:val="en-GB"/>
        </w:rPr>
        <w:t xml:space="preserve">may </w:t>
      </w:r>
      <w:r w:rsidR="00C9302C">
        <w:rPr>
          <w:lang w:val="en-GB"/>
        </w:rPr>
        <w:t xml:space="preserve">or may not </w:t>
      </w:r>
      <w:r w:rsidR="009925CD" w:rsidRPr="003D662E">
        <w:rPr>
          <w:lang w:val="en-GB"/>
        </w:rPr>
        <w:t xml:space="preserve">interface with </w:t>
      </w:r>
      <w:r w:rsidR="00C9302C">
        <w:rPr>
          <w:lang w:val="en-GB"/>
        </w:rPr>
        <w:t xml:space="preserve">Clouds or dataspaces </w:t>
      </w:r>
      <w:r w:rsidR="009925CD" w:rsidRPr="003D662E">
        <w:rPr>
          <w:lang w:val="en-GB"/>
        </w:rPr>
        <w:t xml:space="preserve">as desired by the user, e.g., to </w:t>
      </w:r>
      <w:r w:rsidR="00C9302C">
        <w:rPr>
          <w:lang w:val="en-GB"/>
        </w:rPr>
        <w:t>not include/</w:t>
      </w:r>
      <w:r w:rsidR="009925CD" w:rsidRPr="003D662E">
        <w:rPr>
          <w:lang w:val="en-GB"/>
        </w:rPr>
        <w:t xml:space="preserve">remove respective connectors and components </w:t>
      </w:r>
      <w:r w:rsidR="003066EA" w:rsidRPr="003D662E">
        <w:rPr>
          <w:lang w:val="en-GB"/>
        </w:rPr>
        <w:t xml:space="preserve">completely from the individual platform </w:t>
      </w:r>
      <w:r w:rsidR="00027454" w:rsidRPr="003D662E">
        <w:rPr>
          <w:lang w:val="en-GB"/>
        </w:rPr>
        <w:t>instance</w:t>
      </w:r>
      <w:r w:rsidR="00C9302C">
        <w:rPr>
          <w:lang w:val="en-GB"/>
        </w:rPr>
        <w:t>/apps</w:t>
      </w:r>
      <w:r w:rsidR="00027454" w:rsidRPr="003D662E">
        <w:rPr>
          <w:lang w:val="en-GB"/>
        </w:rPr>
        <w:t xml:space="preserve"> </w:t>
      </w:r>
      <w:r w:rsidR="003066EA" w:rsidRPr="003D662E">
        <w:rPr>
          <w:lang w:val="en-GB"/>
        </w:rPr>
        <w:t>upon platform instantiation</w:t>
      </w:r>
      <w:r w:rsidR="009925CD" w:rsidRPr="003D662E">
        <w:rPr>
          <w:lang w:val="en-GB"/>
        </w:rPr>
        <w:t xml:space="preserve">. </w:t>
      </w:r>
    </w:p>
    <w:p w14:paraId="383C0FE8" w14:textId="01E697BD" w:rsidR="0065763D" w:rsidRDefault="00905EBE" w:rsidP="00F84CAA">
      <w:pPr>
        <w:jc w:val="both"/>
        <w:rPr>
          <w:lang w:val="en-US"/>
        </w:rPr>
      </w:pPr>
      <w:r w:rsidRPr="003D662E">
        <w:rPr>
          <w:lang w:val="en-US"/>
        </w:rPr>
        <w:t xml:space="preserve">The full stack shown in </w:t>
      </w:r>
      <w:r w:rsidR="00F7656D">
        <w:rPr>
          <w:lang w:val="en-US"/>
        </w:rPr>
        <w:fldChar w:fldCharType="begin"/>
      </w:r>
      <w:r w:rsidR="00F7656D">
        <w:rPr>
          <w:lang w:val="en-US"/>
        </w:rPr>
        <w:instrText xml:space="preserve"> REF _Ref101346437 \h </w:instrText>
      </w:r>
      <w:r w:rsidR="00F7656D">
        <w:rPr>
          <w:lang w:val="en-US"/>
        </w:rPr>
      </w:r>
      <w:r w:rsidR="00F7656D">
        <w:rPr>
          <w:lang w:val="en-US"/>
        </w:rPr>
        <w:fldChar w:fldCharType="separate"/>
      </w:r>
      <w:r w:rsidR="00C62E87" w:rsidRPr="003D662E">
        <w:rPr>
          <w:lang w:val="en-US"/>
        </w:rPr>
        <w:t xml:space="preserve">Figure </w:t>
      </w:r>
      <w:r w:rsidR="00C62E87">
        <w:rPr>
          <w:noProof/>
          <w:lang w:val="en-US"/>
        </w:rPr>
        <w:t>1</w:t>
      </w:r>
      <w:r w:rsidR="00F7656D">
        <w:rPr>
          <w:lang w:val="en-US"/>
        </w:rPr>
        <w:fldChar w:fldCharType="end"/>
      </w:r>
      <w:r w:rsidR="00F7656D">
        <w:rPr>
          <w:lang w:val="en-US"/>
        </w:rPr>
        <w:t xml:space="preserve"> </w:t>
      </w:r>
      <w:r w:rsidRPr="003D662E">
        <w:rPr>
          <w:lang w:val="en-US"/>
        </w:rPr>
        <w:t xml:space="preserve">is not required for all kinds of installations. E.g., on a resource such as an edge device, a cloud or a server, a </w:t>
      </w:r>
      <w:r w:rsidRPr="003D662E">
        <w:rPr>
          <w:b/>
          <w:lang w:val="en-US"/>
        </w:rPr>
        <w:t>specialized runtime</w:t>
      </w:r>
      <w:r w:rsidRPr="003D662E">
        <w:rPr>
          <w:lang w:val="en-US"/>
        </w:rPr>
        <w:t xml:space="preserve"> is needed (ECS runtime from [</w:t>
      </w:r>
      <w:r w:rsidR="00821E85">
        <w:rPr>
          <w:lang w:val="en-GB"/>
        </w:rPr>
        <w:t>SSE21</w:t>
      </w:r>
      <w:r w:rsidRPr="003D662E">
        <w:rPr>
          <w:lang w:val="en-US"/>
        </w:rPr>
        <w:t>]) to take control over containers and services</w:t>
      </w:r>
      <w:r w:rsidR="008E0839">
        <w:rPr>
          <w:lang w:val="en-US"/>
        </w:rPr>
        <w:t xml:space="preserve">, while monitoring, device management and platform AAS shall be running on central IT. </w:t>
      </w:r>
      <w:r w:rsidR="0065763D">
        <w:rPr>
          <w:lang w:val="en-US"/>
        </w:rPr>
        <w:t xml:space="preserve">For example, the service manager </w:t>
      </w:r>
      <w:r w:rsidR="0065763D" w:rsidRPr="003D662E">
        <w:rPr>
          <w:lang w:val="en-US"/>
        </w:rPr>
        <w:t xml:space="preserve">can be composed from a subset of the layers as indicated in </w:t>
      </w:r>
      <w:r w:rsidR="0065763D" w:rsidRPr="003D662E">
        <w:rPr>
          <w:lang w:val="en-US"/>
        </w:rPr>
        <w:fldChar w:fldCharType="begin"/>
      </w:r>
      <w:r w:rsidR="0065763D" w:rsidRPr="003D662E">
        <w:rPr>
          <w:lang w:val="en-US"/>
        </w:rPr>
        <w:instrText xml:space="preserve"> REF _Ref69386674 \h  \* MERGEFORMAT </w:instrText>
      </w:r>
      <w:r w:rsidR="0065763D" w:rsidRPr="003D662E">
        <w:rPr>
          <w:lang w:val="en-US"/>
        </w:rPr>
      </w:r>
      <w:r w:rsidR="0065763D" w:rsidRPr="003D662E">
        <w:rPr>
          <w:lang w:val="en-US"/>
        </w:rPr>
        <w:fldChar w:fldCharType="separate"/>
      </w:r>
      <w:r w:rsidR="00C62E87" w:rsidRPr="003D662E">
        <w:rPr>
          <w:lang w:val="en-US"/>
        </w:rPr>
        <w:t xml:space="preserve">Figure </w:t>
      </w:r>
      <w:r w:rsidR="00C62E87">
        <w:rPr>
          <w:noProof/>
          <w:lang w:val="en-US"/>
        </w:rPr>
        <w:t>2</w:t>
      </w:r>
      <w:r w:rsidR="0065763D" w:rsidRPr="003D662E">
        <w:rPr>
          <w:lang w:val="en-US"/>
        </w:rPr>
        <w:fldChar w:fldCharType="end"/>
      </w:r>
      <w:r w:rsidR="0065763D">
        <w:rPr>
          <w:lang w:val="en-US"/>
        </w:rPr>
        <w:t>, in particular support, transport and connecors and services (using the respective oktoflow plugins indicated in light blue/italics).</w:t>
      </w:r>
      <w:r w:rsidR="008E0839">
        <w:rPr>
          <w:lang w:val="en-US"/>
        </w:rPr>
        <w:t xml:space="preserve"> Similarly, the ECS runtime, in particular its variant including the service manager can be composed from lower layers and the respective components from devices and monitoring. </w:t>
      </w:r>
      <w:r w:rsidR="008E0839" w:rsidRPr="003D662E">
        <w:rPr>
          <w:lang w:val="en-US"/>
        </w:rPr>
        <w:t xml:space="preserve">For managing containers, at least the deployment unit </w:t>
      </w:r>
      <w:r w:rsidR="008E0839">
        <w:rPr>
          <w:lang w:val="en-US"/>
        </w:rPr>
        <w:t xml:space="preserve">(implemented as ECS runtime plugin) </w:t>
      </w:r>
      <w:r w:rsidR="008E0839" w:rsidRPr="003D662E">
        <w:rPr>
          <w:lang w:val="en-US"/>
        </w:rPr>
        <w:t xml:space="preserve">from the Resources and Monitoring Layer is needed. </w:t>
      </w:r>
      <w:r w:rsidR="008E0839">
        <w:rPr>
          <w:lang w:val="en-US"/>
        </w:rPr>
        <w:t>Service manager and ECS runtime can run in the same container/on the same device, as individual processes or combined. However, ECS runtime and service manager may also run as invidual containers, the one for the service manager then also containing all dependencies that apps do require, e.g., respective Python installations</w:t>
      </w:r>
      <w:r w:rsidR="008E0839" w:rsidRPr="003D662E">
        <w:rPr>
          <w:lang w:val="en-US"/>
        </w:rPr>
        <w:t xml:space="preserve">. </w:t>
      </w:r>
      <w:r w:rsidR="008E0839">
        <w:rPr>
          <w:lang w:val="en-US"/>
        </w:rPr>
        <w:t xml:space="preserve">The platform monitoring component can be instantiated as individual service, </w:t>
      </w:r>
      <w:r w:rsidR="008E0839" w:rsidRPr="003D662E">
        <w:rPr>
          <w:lang w:val="en-US"/>
        </w:rPr>
        <w:t xml:space="preserve">in </w:t>
      </w:r>
      <w:r w:rsidR="008E0839" w:rsidRPr="003D662E">
        <w:rPr>
          <w:lang w:val="en-US"/>
        </w:rPr>
        <w:fldChar w:fldCharType="begin"/>
      </w:r>
      <w:r w:rsidR="008E0839" w:rsidRPr="003D662E">
        <w:rPr>
          <w:lang w:val="en-US"/>
        </w:rPr>
        <w:instrText xml:space="preserve"> REF _Ref69386674 \h  \* MERGEFORMAT </w:instrText>
      </w:r>
      <w:r w:rsidR="008E0839" w:rsidRPr="003D662E">
        <w:rPr>
          <w:lang w:val="en-US"/>
        </w:rPr>
      </w:r>
      <w:r w:rsidR="008E0839" w:rsidRPr="003D662E">
        <w:rPr>
          <w:lang w:val="en-US"/>
        </w:rPr>
        <w:fldChar w:fldCharType="separate"/>
      </w:r>
      <w:r w:rsidR="00C62E87" w:rsidRPr="003D662E">
        <w:rPr>
          <w:lang w:val="en-US"/>
        </w:rPr>
        <w:t xml:space="preserve">Figure </w:t>
      </w:r>
      <w:r w:rsidR="00C62E87">
        <w:rPr>
          <w:noProof/>
          <w:lang w:val="en-US"/>
        </w:rPr>
        <w:t>2</w:t>
      </w:r>
      <w:r w:rsidR="008E0839" w:rsidRPr="003D662E">
        <w:rPr>
          <w:lang w:val="en-US"/>
        </w:rPr>
        <w:fldChar w:fldCharType="end"/>
      </w:r>
      <w:r w:rsidR="008E0839">
        <w:rPr>
          <w:lang w:val="en-US"/>
        </w:rPr>
        <w:t xml:space="preserve"> intentionally without plugin, i.e., not relevant. On top, the “platform service” hosts the AAS with device management, excluding ECS runtime and service manager.</w:t>
      </w:r>
    </w:p>
    <w:p w14:paraId="1FEBC1F9" w14:textId="7008BB26" w:rsidR="00905EBE" w:rsidRPr="003D662E" w:rsidRDefault="00414EBB" w:rsidP="0020787C">
      <w:pPr>
        <w:jc w:val="center"/>
        <w:rPr>
          <w:lang w:val="en-US"/>
        </w:rPr>
      </w:pPr>
      <w:r w:rsidRPr="00414EBB">
        <w:rPr>
          <w:noProof/>
        </w:rPr>
        <w:drawing>
          <wp:inline distT="0" distB="0" distL="0" distR="0" wp14:anchorId="007ADC30" wp14:editId="06584555">
            <wp:extent cx="3703418" cy="515302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706230" cy="5156938"/>
                    </a:xfrm>
                    <a:prstGeom prst="rect">
                      <a:avLst/>
                    </a:prstGeom>
                    <a:noFill/>
                    <a:ln>
                      <a:noFill/>
                    </a:ln>
                  </pic:spPr>
                </pic:pic>
              </a:graphicData>
            </a:graphic>
          </wp:inline>
        </w:drawing>
      </w:r>
    </w:p>
    <w:p w14:paraId="04443FA2" w14:textId="6FE3C693" w:rsidR="00905EBE" w:rsidRPr="003D662E" w:rsidRDefault="00905EBE" w:rsidP="0020787C">
      <w:pPr>
        <w:pStyle w:val="Caption"/>
        <w:jc w:val="center"/>
        <w:rPr>
          <w:lang w:val="en-US"/>
        </w:rPr>
      </w:pPr>
      <w:bookmarkStart w:id="25" w:name="_Ref69386674"/>
      <w:r w:rsidRPr="003D662E">
        <w:rPr>
          <w:lang w:val="en-US"/>
        </w:rPr>
        <w:lastRenderedPageBreak/>
        <w:t xml:space="preserve">Figure </w:t>
      </w:r>
      <w:r w:rsidRPr="003D662E">
        <w:fldChar w:fldCharType="begin"/>
      </w:r>
      <w:r w:rsidRPr="003D662E">
        <w:rPr>
          <w:lang w:val="en-US"/>
        </w:rPr>
        <w:instrText xml:space="preserve"> SEQ Figure \* ARABIC </w:instrText>
      </w:r>
      <w:r w:rsidRPr="003D662E">
        <w:fldChar w:fldCharType="separate"/>
      </w:r>
      <w:r w:rsidR="00C62E87">
        <w:rPr>
          <w:noProof/>
          <w:lang w:val="en-US"/>
        </w:rPr>
        <w:t>2</w:t>
      </w:r>
      <w:r w:rsidRPr="003D662E">
        <w:fldChar w:fldCharType="end"/>
      </w:r>
      <w:bookmarkEnd w:id="25"/>
      <w:r w:rsidRPr="003D662E">
        <w:rPr>
          <w:lang w:val="en-US"/>
        </w:rPr>
        <w:t>: Layers</w:t>
      </w:r>
      <w:r w:rsidR="006350E3">
        <w:rPr>
          <w:lang w:val="en-US"/>
        </w:rPr>
        <w:t>,</w:t>
      </w:r>
      <w:r w:rsidRPr="003D662E">
        <w:rPr>
          <w:lang w:val="en-US"/>
        </w:rPr>
        <w:t xml:space="preserve"> components </w:t>
      </w:r>
      <w:r w:rsidR="006350E3">
        <w:rPr>
          <w:lang w:val="en-US"/>
        </w:rPr>
        <w:t xml:space="preserve">and plugins </w:t>
      </w:r>
      <w:r w:rsidRPr="003D662E">
        <w:rPr>
          <w:lang w:val="en-US"/>
        </w:rPr>
        <w:t>required to build a</w:t>
      </w:r>
      <w:r w:rsidR="006350E3">
        <w:rPr>
          <w:lang w:val="en-US"/>
        </w:rPr>
        <w:t xml:space="preserve"> service manager, the</w:t>
      </w:r>
      <w:r w:rsidRPr="003D662E">
        <w:rPr>
          <w:lang w:val="en-US"/>
        </w:rPr>
        <w:t xml:space="preserve"> ECS runtime</w:t>
      </w:r>
      <w:r w:rsidR="006350E3">
        <w:rPr>
          <w:lang w:val="en-US"/>
        </w:rPr>
        <w:t xml:space="preserve"> and the platform service</w:t>
      </w:r>
      <w:r w:rsidRPr="003D662E">
        <w:rPr>
          <w:lang w:val="en-US"/>
        </w:rPr>
        <w:t>.</w:t>
      </w:r>
    </w:p>
    <w:p w14:paraId="2753F4E4" w14:textId="2013A32B" w:rsidR="00966866" w:rsidRPr="003D662E" w:rsidRDefault="00966866" w:rsidP="001D1274">
      <w:pPr>
        <w:pStyle w:val="Heading3"/>
        <w:rPr>
          <w:lang w:val="en-US"/>
        </w:rPr>
      </w:pPr>
      <w:bookmarkStart w:id="26" w:name="_Ref77062311"/>
      <w:bookmarkStart w:id="27" w:name="_Toc216439632"/>
      <w:r w:rsidRPr="003D662E">
        <w:rPr>
          <w:lang w:val="en-US"/>
        </w:rPr>
        <w:t>Relation to Reference Architectures</w:t>
      </w:r>
      <w:bookmarkEnd w:id="26"/>
      <w:bookmarkEnd w:id="27"/>
    </w:p>
    <w:p w14:paraId="71C95F3E" w14:textId="60344CC3" w:rsidR="00B42400" w:rsidRPr="003D662E" w:rsidRDefault="003E28B7" w:rsidP="00966866">
      <w:pPr>
        <w:jc w:val="both"/>
        <w:rPr>
          <w:lang w:val="en-US"/>
        </w:rPr>
      </w:pPr>
      <w:r>
        <w:rPr>
          <w:lang w:val="en-US"/>
        </w:rPr>
        <w:t xml:space="preserve">The platform </w:t>
      </w:r>
      <w:r w:rsidR="00966866" w:rsidRPr="003D662E">
        <w:rPr>
          <w:lang w:val="en-US"/>
        </w:rPr>
        <w:t>aim</w:t>
      </w:r>
      <w:r>
        <w:rPr>
          <w:lang w:val="en-US"/>
        </w:rPr>
        <w:t>s</w:t>
      </w:r>
      <w:r w:rsidR="00966866" w:rsidRPr="003D662E">
        <w:rPr>
          <w:lang w:val="en-US"/>
        </w:rPr>
        <w:t xml:space="preserve"> at interrelating and adhering to reference architectures such as RAMI 4.0 [</w:t>
      </w:r>
      <w:r w:rsidR="00226B2B">
        <w:rPr>
          <w:lang w:val="en-US"/>
        </w:rPr>
        <w:t>RAMI</w:t>
      </w:r>
      <w:r w:rsidR="00966866" w:rsidRPr="003D662E">
        <w:rPr>
          <w:lang w:val="en-US"/>
        </w:rPr>
        <w:t>]. Although we use an own naming of the platform layers, they map nonetheless to layers defined by RAMI 4.0 as summarized in</w:t>
      </w:r>
      <w:r w:rsidR="00A26E22" w:rsidRPr="003D662E">
        <w:rPr>
          <w:lang w:val="en-US"/>
        </w:rPr>
        <w:t xml:space="preserve"> </w:t>
      </w:r>
      <w:r w:rsidR="00A26E22" w:rsidRPr="003D662E">
        <w:rPr>
          <w:lang w:val="en-US"/>
        </w:rPr>
        <w:fldChar w:fldCharType="begin"/>
      </w:r>
      <w:r w:rsidR="00A26E22" w:rsidRPr="003D662E">
        <w:rPr>
          <w:lang w:val="en-US"/>
        </w:rPr>
        <w:instrText xml:space="preserve"> REF _Ref77765912 \h </w:instrText>
      </w:r>
      <w:r w:rsidR="003D662E">
        <w:rPr>
          <w:lang w:val="en-US"/>
        </w:rPr>
        <w:instrText xml:space="preserve"> \* MERGEFORMAT </w:instrText>
      </w:r>
      <w:r w:rsidR="00A26E22" w:rsidRPr="003D662E">
        <w:rPr>
          <w:lang w:val="en-US"/>
        </w:rPr>
      </w:r>
      <w:r w:rsidR="00A26E22" w:rsidRPr="003D662E">
        <w:rPr>
          <w:lang w:val="en-US"/>
        </w:rPr>
        <w:fldChar w:fldCharType="separate"/>
      </w:r>
      <w:r w:rsidR="00C62E87" w:rsidRPr="003D662E">
        <w:rPr>
          <w:lang w:val="en-US"/>
        </w:rPr>
        <w:t xml:space="preserve">Table </w:t>
      </w:r>
      <w:r w:rsidR="00C62E87">
        <w:rPr>
          <w:noProof/>
          <w:lang w:val="en-US"/>
        </w:rPr>
        <w:t>1</w:t>
      </w:r>
      <w:r w:rsidR="00A26E22" w:rsidRPr="003D662E">
        <w:rPr>
          <w:lang w:val="en-US"/>
        </w:rPr>
        <w:fldChar w:fldCharType="end"/>
      </w:r>
      <w:r w:rsidR="00966866" w:rsidRPr="003D662E">
        <w:rPr>
          <w:lang w:val="en-US"/>
        </w:rPr>
        <w:t xml:space="preserve">. However, it is important to recall that the platform </w:t>
      </w:r>
      <w:r w:rsidR="0077089E">
        <w:rPr>
          <w:lang w:val="en-US"/>
        </w:rPr>
        <w:t xml:space="preserve">was initially planned to </w:t>
      </w:r>
      <w:r w:rsidR="00966866" w:rsidRPr="003D662E">
        <w:rPr>
          <w:lang w:val="en-US"/>
        </w:rPr>
        <w:t xml:space="preserve">be a virtual platform, i.e., it shall be able to build on existing installations without </w:t>
      </w:r>
      <w:r w:rsidR="00F1368C" w:rsidRPr="003D662E">
        <w:rPr>
          <w:lang w:val="en-US"/>
        </w:rPr>
        <w:t>implementing</w:t>
      </w:r>
      <w:r w:rsidR="00966866" w:rsidRPr="003D662E">
        <w:rPr>
          <w:lang w:val="en-US"/>
        </w:rPr>
        <w:t xml:space="preserve"> a complete IIoT platform</w:t>
      </w:r>
      <w:r w:rsidR="0077089E">
        <w:rPr>
          <w:lang w:val="en-US"/>
        </w:rPr>
        <w:t xml:space="preserve"> stack</w:t>
      </w:r>
      <w:r w:rsidR="00966866" w:rsidRPr="003D662E">
        <w:rPr>
          <w:lang w:val="en-US"/>
        </w:rPr>
        <w:t xml:space="preserve">. Thus, it is </w:t>
      </w:r>
      <w:r w:rsidR="0077089E">
        <w:rPr>
          <w:lang w:val="en-US"/>
        </w:rPr>
        <w:t xml:space="preserve">for us </w:t>
      </w:r>
      <w:r w:rsidR="00966866" w:rsidRPr="003D662E">
        <w:rPr>
          <w:lang w:val="en-US"/>
        </w:rPr>
        <w:t>not relevant to meticulously adhere to all RAMI levels, in particular not to the lower levels targeting field devices (as already scoped out in [</w:t>
      </w:r>
      <w:r w:rsidR="00821E85">
        <w:rPr>
          <w:lang w:val="en-GB"/>
        </w:rPr>
        <w:t>SSE21</w:t>
      </w:r>
      <w:r w:rsidR="00966866" w:rsidRPr="003D662E">
        <w:rPr>
          <w:lang w:val="en-US"/>
        </w:rPr>
        <w:t xml:space="preserve">, </w:t>
      </w:r>
      <w:r w:rsidR="00821E85">
        <w:rPr>
          <w:lang w:val="en-GB"/>
        </w:rPr>
        <w:t>ESA+21</w:t>
      </w:r>
      <w:r w:rsidR="00966866" w:rsidRPr="003D662E">
        <w:rPr>
          <w:lang w:val="en-US"/>
        </w:rPr>
        <w:t xml:space="preserve">]). In addition, </w:t>
      </w:r>
      <w:r w:rsidR="00F86AB7" w:rsidRPr="003D662E">
        <w:rPr>
          <w:lang w:val="en-US"/>
        </w:rPr>
        <w:t>our</w:t>
      </w:r>
      <w:r w:rsidR="00966866" w:rsidRPr="003D662E">
        <w:rPr>
          <w:lang w:val="en-US"/>
        </w:rPr>
        <w:t xml:space="preserve"> architecture includes some (crosscutting) layers that do not directly fit into the picture of RAMI</w:t>
      </w:r>
      <w:r w:rsidR="00966866" w:rsidRPr="003D662E">
        <w:rPr>
          <w:rStyle w:val="FootnoteReference"/>
          <w:lang w:val="en-US"/>
        </w:rPr>
        <w:footnoteReference w:id="26"/>
      </w:r>
      <w:r w:rsidR="00966866" w:rsidRPr="003D662E">
        <w:rPr>
          <w:lang w:val="en-US"/>
        </w:rPr>
        <w:t>.</w:t>
      </w:r>
    </w:p>
    <w:p w14:paraId="5557AFC1" w14:textId="5A400DA5" w:rsidR="00966866" w:rsidRPr="003D662E" w:rsidRDefault="00966866" w:rsidP="00966866">
      <w:pPr>
        <w:pStyle w:val="Caption"/>
        <w:jc w:val="center"/>
        <w:rPr>
          <w:lang w:val="en-US"/>
        </w:rPr>
      </w:pPr>
      <w:bookmarkStart w:id="28" w:name="_Ref77765912"/>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C62E87">
        <w:rPr>
          <w:noProof/>
          <w:lang w:val="en-US"/>
        </w:rPr>
        <w:t>1</w:t>
      </w:r>
      <w:r w:rsidRPr="003D662E">
        <w:fldChar w:fldCharType="end"/>
      </w:r>
      <w:bookmarkEnd w:id="28"/>
      <w:r w:rsidRPr="003D662E">
        <w:rPr>
          <w:lang w:val="en-US"/>
        </w:rPr>
        <w:t xml:space="preserve">: Mapping RAMI 4.0 and the </w:t>
      </w:r>
      <w:r w:rsidR="003E28B7">
        <w:rPr>
          <w:lang w:val="en-US"/>
        </w:rPr>
        <w:t>platform</w:t>
      </w:r>
      <w:r w:rsidRPr="003D662E">
        <w:rPr>
          <w:noProof/>
          <w:lang w:val="en-US"/>
        </w:rPr>
        <w:t xml:space="preserve"> architecture</w:t>
      </w:r>
    </w:p>
    <w:tbl>
      <w:tblPr>
        <w:tblStyle w:val="GridTable1Light-Accent1"/>
        <w:tblW w:w="0" w:type="auto"/>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696"/>
        <w:gridCol w:w="1985"/>
        <w:gridCol w:w="5381"/>
      </w:tblGrid>
      <w:tr w:rsidR="00966866" w:rsidRPr="003D662E" w14:paraId="4D04E63A" w14:textId="77777777" w:rsidTr="008C27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Borders>
              <w:bottom w:val="none" w:sz="0" w:space="0" w:color="auto"/>
            </w:tcBorders>
            <w:shd w:val="clear" w:color="auto" w:fill="086171"/>
          </w:tcPr>
          <w:p w14:paraId="1FFE5E0D" w14:textId="77777777" w:rsidR="00966866" w:rsidRPr="003D662E" w:rsidRDefault="00966866" w:rsidP="00265BEC">
            <w:pPr>
              <w:rPr>
                <w:b w:val="0"/>
                <w:bCs w:val="0"/>
                <w:color w:val="FFFFFF" w:themeColor="background1"/>
                <w:lang w:val="en-US"/>
              </w:rPr>
            </w:pPr>
            <w:r w:rsidRPr="003D662E">
              <w:rPr>
                <w:color w:val="FFFFFF" w:themeColor="background1"/>
                <w:lang w:val="en-US"/>
              </w:rPr>
              <w:t>RAMI 4.0 Axis</w:t>
            </w:r>
          </w:p>
        </w:tc>
        <w:tc>
          <w:tcPr>
            <w:tcW w:w="1985" w:type="dxa"/>
            <w:tcBorders>
              <w:bottom w:val="none" w:sz="0" w:space="0" w:color="auto"/>
            </w:tcBorders>
            <w:shd w:val="clear" w:color="auto" w:fill="086171"/>
          </w:tcPr>
          <w:p w14:paraId="7C6AD184" w14:textId="77777777" w:rsidR="00966866" w:rsidRPr="003D662E" w:rsidRDefault="00966866" w:rsidP="00265BEC">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RAMI 4.0 Level</w:t>
            </w:r>
          </w:p>
        </w:tc>
        <w:tc>
          <w:tcPr>
            <w:tcW w:w="5381" w:type="dxa"/>
            <w:tcBorders>
              <w:bottom w:val="none" w:sz="0" w:space="0" w:color="auto"/>
            </w:tcBorders>
            <w:shd w:val="clear" w:color="auto" w:fill="086171"/>
          </w:tcPr>
          <w:p w14:paraId="28F4A905" w14:textId="2551D939" w:rsidR="00966866" w:rsidRPr="003D662E" w:rsidRDefault="003E28B7" w:rsidP="00265BEC">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 xml:space="preserve">Oktoflow </w:t>
            </w:r>
            <w:r w:rsidR="00966866" w:rsidRPr="003D662E">
              <w:rPr>
                <w:color w:val="FFFFFF" w:themeColor="background1"/>
                <w:lang w:val="en-US"/>
              </w:rPr>
              <w:t>Layer/Component</w:t>
            </w:r>
          </w:p>
        </w:tc>
      </w:tr>
      <w:tr w:rsidR="00966866" w:rsidRPr="006F77CB" w14:paraId="7C0B8B8F"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val="restart"/>
            <w:shd w:val="clear" w:color="auto" w:fill="9CC5D1"/>
          </w:tcPr>
          <w:p w14:paraId="50012EDD" w14:textId="77777777" w:rsidR="00966866" w:rsidRPr="003D662E" w:rsidRDefault="00966866" w:rsidP="00265BEC">
            <w:pPr>
              <w:rPr>
                <w:b w:val="0"/>
                <w:bCs w:val="0"/>
                <w:i/>
                <w:lang w:val="en-US"/>
              </w:rPr>
            </w:pPr>
            <w:r w:rsidRPr="003D662E">
              <w:rPr>
                <w:b w:val="0"/>
                <w:bCs w:val="0"/>
                <w:i/>
                <w:lang w:val="en-US"/>
              </w:rPr>
              <w:t>Layers</w:t>
            </w:r>
          </w:p>
        </w:tc>
        <w:tc>
          <w:tcPr>
            <w:tcW w:w="1985" w:type="dxa"/>
          </w:tcPr>
          <w:p w14:paraId="586FAE6C"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Asset</w:t>
            </w:r>
          </w:p>
        </w:tc>
        <w:tc>
          <w:tcPr>
            <w:tcW w:w="5381" w:type="dxa"/>
          </w:tcPr>
          <w:p w14:paraId="4F8352C7" w14:textId="0CFAF9F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Not in scope</w:t>
            </w:r>
            <w:r w:rsidRPr="003D662E">
              <w:rPr>
                <w:bCs/>
                <w:i/>
                <w:lang w:val="en-US"/>
              </w:rPr>
              <w:t xml:space="preserve"> </w:t>
            </w:r>
            <w:r w:rsidRPr="003D662E">
              <w:rPr>
                <w:lang w:val="en-US"/>
              </w:rPr>
              <w:t>[</w:t>
            </w:r>
            <w:r w:rsidR="00821E85">
              <w:rPr>
                <w:lang w:val="en-GB"/>
              </w:rPr>
              <w:t>SSE21</w:t>
            </w:r>
            <w:r w:rsidRPr="003D662E">
              <w:rPr>
                <w:lang w:val="en-US"/>
              </w:rPr>
              <w:t xml:space="preserve">, </w:t>
            </w:r>
            <w:r w:rsidR="00821E85">
              <w:rPr>
                <w:lang w:val="en-GB"/>
              </w:rPr>
              <w:t>ESA+21</w:t>
            </w:r>
            <w:r w:rsidRPr="003D662E">
              <w:rPr>
                <w:lang w:val="en-US"/>
              </w:rPr>
              <w:t>], represented through edge AAS</w:t>
            </w:r>
          </w:p>
        </w:tc>
      </w:tr>
      <w:tr w:rsidR="00966866" w:rsidRPr="006F77CB" w14:paraId="6F2809FC"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61F5E309" w14:textId="77777777" w:rsidR="00966866" w:rsidRPr="003D662E" w:rsidRDefault="00966866" w:rsidP="00265BEC">
            <w:pPr>
              <w:rPr>
                <w:b w:val="0"/>
                <w:bCs w:val="0"/>
                <w:i/>
                <w:lang w:val="en-US"/>
              </w:rPr>
            </w:pPr>
          </w:p>
        </w:tc>
        <w:tc>
          <w:tcPr>
            <w:tcW w:w="1985" w:type="dxa"/>
          </w:tcPr>
          <w:p w14:paraId="3113B44D"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Integration</w:t>
            </w:r>
          </w:p>
        </w:tc>
        <w:tc>
          <w:tcPr>
            <w:tcW w:w="5381" w:type="dxa"/>
          </w:tcPr>
          <w:p w14:paraId="5BF8B441"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Support Layer, Transport and Connectors Layer</w:t>
            </w:r>
          </w:p>
        </w:tc>
      </w:tr>
      <w:tr w:rsidR="00966866" w:rsidRPr="003D662E" w14:paraId="048A59DC"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6E1409B9" w14:textId="77777777" w:rsidR="00966866" w:rsidRPr="003D662E" w:rsidRDefault="00966866" w:rsidP="00265BEC">
            <w:pPr>
              <w:rPr>
                <w:b w:val="0"/>
                <w:bCs w:val="0"/>
                <w:i/>
                <w:lang w:val="en-US"/>
              </w:rPr>
            </w:pPr>
          </w:p>
        </w:tc>
        <w:tc>
          <w:tcPr>
            <w:tcW w:w="1985" w:type="dxa"/>
          </w:tcPr>
          <w:p w14:paraId="11C5DDBE"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Communication</w:t>
            </w:r>
          </w:p>
        </w:tc>
        <w:tc>
          <w:tcPr>
            <w:tcW w:w="5381" w:type="dxa"/>
          </w:tcPr>
          <w:p w14:paraId="6ED88C46"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Services Layer</w:t>
            </w:r>
          </w:p>
        </w:tc>
      </w:tr>
      <w:tr w:rsidR="00966866" w:rsidRPr="003D662E" w14:paraId="4F12D078"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4AA60D49" w14:textId="77777777" w:rsidR="00966866" w:rsidRPr="003D662E" w:rsidRDefault="00966866" w:rsidP="00265BEC">
            <w:pPr>
              <w:rPr>
                <w:b w:val="0"/>
                <w:bCs w:val="0"/>
                <w:i/>
                <w:lang w:val="en-US"/>
              </w:rPr>
            </w:pPr>
          </w:p>
        </w:tc>
        <w:tc>
          <w:tcPr>
            <w:tcW w:w="1985" w:type="dxa"/>
          </w:tcPr>
          <w:p w14:paraId="5F58847B"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Information</w:t>
            </w:r>
          </w:p>
        </w:tc>
        <w:tc>
          <w:tcPr>
            <w:tcW w:w="5381" w:type="dxa"/>
          </w:tcPr>
          <w:p w14:paraId="61DF5027"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Reusable Intelligent Services Layer</w:t>
            </w:r>
          </w:p>
        </w:tc>
      </w:tr>
      <w:tr w:rsidR="00966866" w:rsidRPr="003D662E" w14:paraId="2B35DE8C"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1FD45F71" w14:textId="77777777" w:rsidR="00966866" w:rsidRPr="003D662E" w:rsidRDefault="00966866" w:rsidP="00265BEC">
            <w:pPr>
              <w:rPr>
                <w:b w:val="0"/>
                <w:bCs w:val="0"/>
                <w:i/>
                <w:lang w:val="en-US"/>
              </w:rPr>
            </w:pPr>
          </w:p>
        </w:tc>
        <w:tc>
          <w:tcPr>
            <w:tcW w:w="1985" w:type="dxa"/>
          </w:tcPr>
          <w:p w14:paraId="315E2F58"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Functional</w:t>
            </w:r>
          </w:p>
        </w:tc>
        <w:tc>
          <w:tcPr>
            <w:tcW w:w="5381" w:type="dxa"/>
          </w:tcPr>
          <w:p w14:paraId="054B0CC7"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Application Layer</w:t>
            </w:r>
          </w:p>
        </w:tc>
      </w:tr>
      <w:tr w:rsidR="00966866" w:rsidRPr="006F77CB" w14:paraId="0B43B6AB"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4CA779CC" w14:textId="77777777" w:rsidR="00966866" w:rsidRPr="003D662E" w:rsidRDefault="00966866" w:rsidP="00265BEC">
            <w:pPr>
              <w:rPr>
                <w:b w:val="0"/>
                <w:bCs w:val="0"/>
                <w:i/>
                <w:lang w:val="en-US"/>
              </w:rPr>
            </w:pPr>
          </w:p>
        </w:tc>
        <w:tc>
          <w:tcPr>
            <w:tcW w:w="1985" w:type="dxa"/>
          </w:tcPr>
          <w:p w14:paraId="4FF87840"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Business</w:t>
            </w:r>
          </w:p>
        </w:tc>
        <w:tc>
          <w:tcPr>
            <w:tcW w:w="5381" w:type="dxa"/>
          </w:tcPr>
          <w:p w14:paraId="0A2A13BC"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On top of Application Layer via </w:t>
            </w:r>
            <w:r w:rsidRPr="003D662E">
              <w:rPr>
                <w:rFonts w:ascii="Consolas" w:hAnsi="Consolas"/>
                <w:bCs/>
                <w:lang w:val="en-US"/>
              </w:rPr>
              <w:t>Applications</w:t>
            </w:r>
            <w:r w:rsidRPr="003D662E">
              <w:rPr>
                <w:bCs/>
                <w:lang w:val="en-US"/>
              </w:rPr>
              <w:t xml:space="preserve"> AAS</w:t>
            </w:r>
          </w:p>
        </w:tc>
      </w:tr>
      <w:tr w:rsidR="00966866" w:rsidRPr="006F77CB" w14:paraId="524E6003"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val="restart"/>
            <w:shd w:val="clear" w:color="auto" w:fill="9CC5D1"/>
          </w:tcPr>
          <w:p w14:paraId="3FC36768" w14:textId="77777777" w:rsidR="00966866" w:rsidRPr="003D662E" w:rsidRDefault="00966866" w:rsidP="00265BEC">
            <w:pPr>
              <w:rPr>
                <w:b w:val="0"/>
                <w:bCs w:val="0"/>
                <w:i/>
                <w:lang w:val="en-US"/>
              </w:rPr>
            </w:pPr>
            <w:r w:rsidRPr="003D662E">
              <w:rPr>
                <w:b w:val="0"/>
                <w:bCs w:val="0"/>
                <w:i/>
                <w:lang w:val="en-US"/>
              </w:rPr>
              <w:t xml:space="preserve">Hierarchy Levels </w:t>
            </w:r>
          </w:p>
        </w:tc>
        <w:tc>
          <w:tcPr>
            <w:tcW w:w="1985" w:type="dxa"/>
          </w:tcPr>
          <w:p w14:paraId="4662DDD8"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Product</w:t>
            </w:r>
          </w:p>
        </w:tc>
        <w:tc>
          <w:tcPr>
            <w:tcW w:w="5381" w:type="dxa"/>
          </w:tcPr>
          <w:p w14:paraId="59E571DF"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Not in scope, represented by data</w:t>
            </w:r>
          </w:p>
        </w:tc>
      </w:tr>
      <w:tr w:rsidR="00966866" w:rsidRPr="006F77CB" w14:paraId="5232D86A"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23C6316D" w14:textId="77777777" w:rsidR="00966866" w:rsidRPr="003D662E" w:rsidRDefault="00966866" w:rsidP="00265BEC">
            <w:pPr>
              <w:rPr>
                <w:b w:val="0"/>
                <w:bCs w:val="0"/>
                <w:i/>
                <w:lang w:val="en-US"/>
              </w:rPr>
            </w:pPr>
          </w:p>
        </w:tc>
        <w:tc>
          <w:tcPr>
            <w:tcW w:w="1985" w:type="dxa"/>
          </w:tcPr>
          <w:p w14:paraId="0562F061"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Field Device</w:t>
            </w:r>
          </w:p>
        </w:tc>
        <w:tc>
          <w:tcPr>
            <w:tcW w:w="5381" w:type="dxa"/>
          </w:tcPr>
          <w:p w14:paraId="3FAC5B2E" w14:textId="1EBDC41A"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Not in scope </w:t>
            </w:r>
            <w:r w:rsidRPr="003D662E">
              <w:rPr>
                <w:lang w:val="en-US"/>
              </w:rPr>
              <w:t>[</w:t>
            </w:r>
            <w:r w:rsidR="00821E85">
              <w:rPr>
                <w:lang w:val="en-GB"/>
              </w:rPr>
              <w:t>SSE21</w:t>
            </w:r>
            <w:r w:rsidRPr="003D662E">
              <w:rPr>
                <w:lang w:val="en-US"/>
              </w:rPr>
              <w:t xml:space="preserve">, </w:t>
            </w:r>
            <w:r w:rsidR="00821E85">
              <w:rPr>
                <w:lang w:val="en-GB"/>
              </w:rPr>
              <w:t>ESA+21</w:t>
            </w:r>
            <w:r w:rsidRPr="003D662E">
              <w:rPr>
                <w:lang w:val="en-US"/>
              </w:rPr>
              <w:t>], represented through edge AAS</w:t>
            </w:r>
          </w:p>
        </w:tc>
      </w:tr>
      <w:tr w:rsidR="00966866" w:rsidRPr="006F77CB" w14:paraId="1DBBD665"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03A53925" w14:textId="77777777" w:rsidR="00966866" w:rsidRPr="003D662E" w:rsidRDefault="00966866" w:rsidP="00265BEC">
            <w:pPr>
              <w:rPr>
                <w:b w:val="0"/>
                <w:bCs w:val="0"/>
                <w:i/>
                <w:lang w:val="en-US"/>
              </w:rPr>
            </w:pPr>
          </w:p>
        </w:tc>
        <w:tc>
          <w:tcPr>
            <w:tcW w:w="1985" w:type="dxa"/>
          </w:tcPr>
          <w:p w14:paraId="748E03B9"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Control Device</w:t>
            </w:r>
          </w:p>
        </w:tc>
        <w:tc>
          <w:tcPr>
            <w:tcW w:w="5381" w:type="dxa"/>
          </w:tcPr>
          <w:p w14:paraId="0731D4C2" w14:textId="0DF79D09"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ECS runtime </w:t>
            </w:r>
            <w:r w:rsidRPr="003D662E">
              <w:rPr>
                <w:lang w:val="en-US"/>
              </w:rPr>
              <w:t>[</w:t>
            </w:r>
            <w:r w:rsidR="00821E85">
              <w:rPr>
                <w:lang w:val="en-GB"/>
              </w:rPr>
              <w:t>SSE21</w:t>
            </w:r>
            <w:r w:rsidRPr="003D662E">
              <w:rPr>
                <w:lang w:val="en-US"/>
              </w:rPr>
              <w:t xml:space="preserve">] with deployed services, in particular </w:t>
            </w:r>
            <w:r w:rsidRPr="003D662E">
              <w:rPr>
                <w:bCs/>
                <w:lang w:val="en-US"/>
              </w:rPr>
              <w:t xml:space="preserve">Resources and Monitoring Layer </w:t>
            </w:r>
            <w:r w:rsidRPr="003D662E">
              <w:rPr>
                <w:lang w:val="en-US"/>
              </w:rPr>
              <w:t>with contributions from upper layers</w:t>
            </w:r>
          </w:p>
        </w:tc>
      </w:tr>
      <w:tr w:rsidR="00966866" w:rsidRPr="006F77CB" w14:paraId="59B10227"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4A1C91D8" w14:textId="77777777" w:rsidR="00966866" w:rsidRPr="003D662E" w:rsidRDefault="00966866" w:rsidP="00265BEC">
            <w:pPr>
              <w:rPr>
                <w:b w:val="0"/>
                <w:bCs w:val="0"/>
                <w:i/>
                <w:lang w:val="en-US"/>
              </w:rPr>
            </w:pPr>
          </w:p>
        </w:tc>
        <w:tc>
          <w:tcPr>
            <w:tcW w:w="1985" w:type="dxa"/>
          </w:tcPr>
          <w:p w14:paraId="4513EB4D"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Station</w:t>
            </w:r>
          </w:p>
        </w:tc>
        <w:tc>
          <w:tcPr>
            <w:tcW w:w="5381" w:type="dxa"/>
          </w:tcPr>
          <w:p w14:paraId="2836CF07" w14:textId="71FCA86A"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ECS runtime </w:t>
            </w:r>
            <w:r w:rsidRPr="003D662E">
              <w:rPr>
                <w:lang w:val="en-US"/>
              </w:rPr>
              <w:t>[</w:t>
            </w:r>
            <w:r w:rsidR="00821E85">
              <w:rPr>
                <w:lang w:val="en-GB"/>
              </w:rPr>
              <w:t>SSE21</w:t>
            </w:r>
            <w:r w:rsidRPr="003D662E">
              <w:rPr>
                <w:lang w:val="en-US"/>
              </w:rPr>
              <w:t>]</w:t>
            </w:r>
            <w:r w:rsidR="00F32AC6" w:rsidRPr="003D662E">
              <w:rPr>
                <w:lang w:val="en-US"/>
              </w:rPr>
              <w:t xml:space="preserve">, possibly with access to more powerful resources or UI capabilities for executing or controlling </w:t>
            </w:r>
            <w:r w:rsidRPr="003D662E">
              <w:rPr>
                <w:lang w:val="en-US"/>
              </w:rPr>
              <w:t>deployed services</w:t>
            </w:r>
            <w:r w:rsidR="00F32AC6" w:rsidRPr="003D662E">
              <w:rPr>
                <w:lang w:val="en-US"/>
              </w:rPr>
              <w:t xml:space="preserve">. Includes </w:t>
            </w:r>
            <w:r w:rsidRPr="003D662E">
              <w:rPr>
                <w:bCs/>
                <w:lang w:val="en-US"/>
              </w:rPr>
              <w:t xml:space="preserve">Resources and Monitoring Layer with </w:t>
            </w:r>
            <w:r w:rsidRPr="003D662E">
              <w:rPr>
                <w:lang w:val="en-US"/>
              </w:rPr>
              <w:t>contributions from upper layers</w:t>
            </w:r>
            <w:r w:rsidR="009E72D1">
              <w:rPr>
                <w:lang w:val="en-US"/>
              </w:rPr>
              <w:t>.</w:t>
            </w:r>
          </w:p>
        </w:tc>
      </w:tr>
      <w:tr w:rsidR="00966866" w:rsidRPr="006F77CB" w14:paraId="219E8931"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76AC7E5D" w14:textId="77777777" w:rsidR="00966866" w:rsidRPr="003D662E" w:rsidRDefault="00966866" w:rsidP="00265BEC">
            <w:pPr>
              <w:rPr>
                <w:b w:val="0"/>
                <w:bCs w:val="0"/>
                <w:i/>
                <w:lang w:val="en-US"/>
              </w:rPr>
            </w:pPr>
          </w:p>
        </w:tc>
        <w:tc>
          <w:tcPr>
            <w:tcW w:w="1985" w:type="dxa"/>
          </w:tcPr>
          <w:p w14:paraId="52789AB6"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Work Centers</w:t>
            </w:r>
          </w:p>
        </w:tc>
        <w:tc>
          <w:tcPr>
            <w:tcW w:w="5381" w:type="dxa"/>
          </w:tcPr>
          <w:p w14:paraId="77D42BBA"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Reusable Intelligent Services Layer, in particular </w:t>
            </w:r>
            <w:r w:rsidRPr="003D662E">
              <w:rPr>
                <w:rFonts w:ascii="Consolas" w:hAnsi="Consolas"/>
                <w:bCs/>
                <w:lang w:val="en-US"/>
              </w:rPr>
              <w:t>Data Integration</w:t>
            </w:r>
            <w:r w:rsidRPr="003D662E">
              <w:rPr>
                <w:bCs/>
                <w:lang w:val="en-US"/>
              </w:rPr>
              <w:t xml:space="preserve"> component</w:t>
            </w:r>
          </w:p>
        </w:tc>
      </w:tr>
      <w:tr w:rsidR="00966866" w:rsidRPr="003D662E" w14:paraId="4369090B"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5A01D1C6" w14:textId="77777777" w:rsidR="00966866" w:rsidRPr="003D662E" w:rsidRDefault="00966866" w:rsidP="00265BEC">
            <w:pPr>
              <w:rPr>
                <w:b w:val="0"/>
                <w:bCs w:val="0"/>
                <w:i/>
                <w:lang w:val="en-US"/>
              </w:rPr>
            </w:pPr>
          </w:p>
        </w:tc>
        <w:tc>
          <w:tcPr>
            <w:tcW w:w="1985" w:type="dxa"/>
          </w:tcPr>
          <w:p w14:paraId="12D982E2"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Enterprise</w:t>
            </w:r>
          </w:p>
        </w:tc>
        <w:tc>
          <w:tcPr>
            <w:tcW w:w="5381" w:type="dxa"/>
          </w:tcPr>
          <w:p w14:paraId="3D7EC56F"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Application Layer</w:t>
            </w:r>
          </w:p>
        </w:tc>
      </w:tr>
      <w:tr w:rsidR="00966866" w:rsidRPr="006F77CB" w14:paraId="2B15AEB2"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2F8CBD0B" w14:textId="77777777" w:rsidR="00966866" w:rsidRPr="003D662E" w:rsidRDefault="00966866" w:rsidP="00265BEC">
            <w:pPr>
              <w:rPr>
                <w:b w:val="0"/>
                <w:bCs w:val="0"/>
                <w:i/>
                <w:lang w:val="en-US"/>
              </w:rPr>
            </w:pPr>
          </w:p>
        </w:tc>
        <w:tc>
          <w:tcPr>
            <w:tcW w:w="1985" w:type="dxa"/>
          </w:tcPr>
          <w:p w14:paraId="453D24DD"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Connected World</w:t>
            </w:r>
          </w:p>
        </w:tc>
        <w:tc>
          <w:tcPr>
            <w:tcW w:w="5381" w:type="dxa"/>
          </w:tcPr>
          <w:p w14:paraId="55BC1244" w14:textId="11A5A1CE"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On top of Application Layer via </w:t>
            </w:r>
            <w:r w:rsidRPr="003D662E">
              <w:rPr>
                <w:rFonts w:ascii="Consolas" w:hAnsi="Consolas"/>
                <w:bCs/>
                <w:lang w:val="en-US"/>
              </w:rPr>
              <w:t>Applications</w:t>
            </w:r>
            <w:r w:rsidRPr="003D662E">
              <w:rPr>
                <w:bCs/>
                <w:lang w:val="en-US"/>
              </w:rPr>
              <w:t xml:space="preserve"> AAS, including connected platforms</w:t>
            </w:r>
            <w:r w:rsidR="00581B4A">
              <w:rPr>
                <w:bCs/>
                <w:lang w:val="en-US"/>
              </w:rPr>
              <w:t>.</w:t>
            </w:r>
          </w:p>
        </w:tc>
      </w:tr>
      <w:tr w:rsidR="00966866" w:rsidRPr="006F77CB" w14:paraId="63E1DCC6"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val="restart"/>
            <w:shd w:val="clear" w:color="auto" w:fill="9CC5D1"/>
          </w:tcPr>
          <w:p w14:paraId="79DB9D08" w14:textId="77777777" w:rsidR="00966866" w:rsidRPr="003D662E" w:rsidRDefault="00966866" w:rsidP="00265BEC">
            <w:pPr>
              <w:rPr>
                <w:rFonts w:ascii="Calibri" w:hAnsi="Calibri" w:cs="Calibri"/>
                <w:b w:val="0"/>
                <w:bCs w:val="0"/>
                <w:color w:val="000000"/>
                <w:lang w:val="en-US"/>
              </w:rPr>
            </w:pPr>
            <w:r w:rsidRPr="003D662E">
              <w:rPr>
                <w:b w:val="0"/>
                <w:bCs w:val="0"/>
                <w:i/>
                <w:lang w:val="en-US"/>
              </w:rPr>
              <w:t>Life Cycle Value Stream</w:t>
            </w:r>
          </w:p>
        </w:tc>
        <w:tc>
          <w:tcPr>
            <w:tcW w:w="1985" w:type="dxa"/>
          </w:tcPr>
          <w:p w14:paraId="792428D9"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Type</w:t>
            </w:r>
          </w:p>
        </w:tc>
        <w:tc>
          <w:tcPr>
            <w:tcW w:w="5381" w:type="dxa"/>
          </w:tcPr>
          <w:p w14:paraId="7B40113A"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Component and AAS types prescribing structures</w:t>
            </w:r>
          </w:p>
        </w:tc>
      </w:tr>
      <w:tr w:rsidR="00966866" w:rsidRPr="006F77CB" w14:paraId="06AA2C6A"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6ADF77C3" w14:textId="77777777" w:rsidR="00966866" w:rsidRPr="003D662E" w:rsidRDefault="00966866" w:rsidP="00265BEC">
            <w:pPr>
              <w:rPr>
                <w:b w:val="0"/>
                <w:bCs w:val="0"/>
                <w:i/>
                <w:lang w:val="en-US"/>
              </w:rPr>
            </w:pPr>
          </w:p>
        </w:tc>
        <w:tc>
          <w:tcPr>
            <w:tcW w:w="1985" w:type="dxa"/>
          </w:tcPr>
          <w:p w14:paraId="1A0259E5"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Instance</w:t>
            </w:r>
          </w:p>
        </w:tc>
        <w:tc>
          <w:tcPr>
            <w:tcW w:w="5381" w:type="dxa"/>
          </w:tcPr>
          <w:p w14:paraId="673F68F3"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Deployed component and AAS instances</w:t>
            </w:r>
          </w:p>
        </w:tc>
      </w:tr>
    </w:tbl>
    <w:p w14:paraId="497694D5" w14:textId="4679E089" w:rsidR="00966866" w:rsidRPr="003D662E" w:rsidRDefault="00966866" w:rsidP="00966866">
      <w:pPr>
        <w:jc w:val="both"/>
        <w:rPr>
          <w:lang w:val="en-US"/>
        </w:rPr>
      </w:pPr>
    </w:p>
    <w:p w14:paraId="4CA7D504" w14:textId="1A24C1B3" w:rsidR="00F86AB7" w:rsidRPr="003D662E" w:rsidRDefault="00F86AB7" w:rsidP="00966866">
      <w:pPr>
        <w:jc w:val="both"/>
        <w:rPr>
          <w:lang w:val="en-US"/>
        </w:rPr>
      </w:pPr>
      <w:r w:rsidRPr="003D662E">
        <w:rPr>
          <w:lang w:val="en-US"/>
        </w:rPr>
        <w:t>In term</w:t>
      </w:r>
      <w:r w:rsidR="00F73FA1">
        <w:rPr>
          <w:lang w:val="en-US"/>
        </w:rPr>
        <w:t>s</w:t>
      </w:r>
      <w:r w:rsidRPr="003D662E">
        <w:rPr>
          <w:lang w:val="en-US"/>
        </w:rPr>
        <w:t xml:space="preserve"> of the Industrial Internet Reference Architecture [</w:t>
      </w:r>
      <w:r w:rsidR="002816A2">
        <w:rPr>
          <w:lang w:val="en-US"/>
        </w:rPr>
        <w:t>IIRA</w:t>
      </w:r>
      <w:r w:rsidRPr="003D662E">
        <w:rPr>
          <w:lang w:val="en-US"/>
        </w:rPr>
        <w:t>], this document can further be understood as a continuation of the usage view(point) [</w:t>
      </w:r>
      <w:r w:rsidR="00821E85">
        <w:rPr>
          <w:lang w:val="en-GB"/>
        </w:rPr>
        <w:t>SSE21</w:t>
      </w:r>
      <w:r w:rsidRPr="003D662E">
        <w:rPr>
          <w:lang w:val="en-US"/>
        </w:rPr>
        <w:t>], the functional view [</w:t>
      </w:r>
      <w:r w:rsidR="00287A00">
        <w:rPr>
          <w:lang w:val="en-GB"/>
        </w:rPr>
        <w:t>ESA+21</w:t>
      </w:r>
      <w:r w:rsidRPr="003D662E">
        <w:rPr>
          <w:lang w:val="en-US"/>
        </w:rPr>
        <w:t>] In terms of a platform architecture as well as its implementation.</w:t>
      </w:r>
    </w:p>
    <w:p w14:paraId="567D62EE" w14:textId="4770951F" w:rsidR="008A25B6" w:rsidRPr="003D662E" w:rsidRDefault="008A25B6" w:rsidP="00966866">
      <w:pPr>
        <w:pStyle w:val="Heading3"/>
        <w:rPr>
          <w:lang w:val="en-US"/>
        </w:rPr>
      </w:pPr>
      <w:bookmarkStart w:id="29" w:name="_Ref102805312"/>
      <w:bookmarkStart w:id="30" w:name="_Toc216439633"/>
      <w:bookmarkStart w:id="31" w:name="_Ref77062309"/>
      <w:r w:rsidRPr="003D662E">
        <w:rPr>
          <w:lang w:val="en-US"/>
        </w:rPr>
        <w:t>Stream (Data) Processing</w:t>
      </w:r>
      <w:bookmarkEnd w:id="29"/>
      <w:bookmarkEnd w:id="30"/>
    </w:p>
    <w:p w14:paraId="4515AFFC" w14:textId="1EA5387B" w:rsidR="008A25B6" w:rsidRPr="003D662E" w:rsidRDefault="008A25B6" w:rsidP="00957177">
      <w:pPr>
        <w:jc w:val="both"/>
        <w:rPr>
          <w:lang w:val="en-US"/>
        </w:rPr>
      </w:pPr>
      <w:r w:rsidRPr="003D662E">
        <w:rPr>
          <w:lang w:val="en-US"/>
        </w:rPr>
        <w:t>In an I</w:t>
      </w:r>
      <w:r w:rsidR="00957177" w:rsidRPr="003D662E">
        <w:rPr>
          <w:lang w:val="en-US"/>
        </w:rPr>
        <w:t>I</w:t>
      </w:r>
      <w:r w:rsidRPr="003D662E">
        <w:rPr>
          <w:lang w:val="en-US"/>
        </w:rPr>
        <w:t>oT/Industry 4.0 setting, often the processing of data is viewed in terms of streams of data items</w:t>
      </w:r>
      <w:r w:rsidR="002D501E" w:rsidRPr="003D662E">
        <w:rPr>
          <w:lang w:val="en-US"/>
        </w:rPr>
        <w:t xml:space="preserve"> (or tuples)</w:t>
      </w:r>
      <w:r w:rsidRPr="003D662E">
        <w:rPr>
          <w:lang w:val="en-US"/>
        </w:rPr>
        <w:t xml:space="preserve">, e.g., produced in regular fashion by a machine, taken up by edge devices for pre-processing, protocol transformation or retro-fitting, handled further by other devices and (partially) stored in some data stores, e.g., time series data bases. In contrast to other forms of data processing, e.g., batch processing, data stream processing can fulfill (soft) realtime requirements, of course, depending on </w:t>
      </w:r>
      <w:r w:rsidRPr="003D662E">
        <w:rPr>
          <w:lang w:val="en-US"/>
        </w:rPr>
        <w:lastRenderedPageBreak/>
        <w:t xml:space="preserve">the </w:t>
      </w:r>
      <w:r w:rsidR="00AC0F7D">
        <w:rPr>
          <w:lang w:val="en-US"/>
        </w:rPr>
        <w:t xml:space="preserve">data ingestion frequency (overload, backpressure) and the </w:t>
      </w:r>
      <w:r w:rsidRPr="003D662E">
        <w:rPr>
          <w:lang w:val="en-US"/>
        </w:rPr>
        <w:t>(relative) speed of the individual data processors.</w:t>
      </w:r>
    </w:p>
    <w:p w14:paraId="742BF357" w14:textId="699C2654" w:rsidR="008A25B6" w:rsidRPr="003D662E" w:rsidRDefault="008F44FE" w:rsidP="008A25B6">
      <w:pPr>
        <w:rPr>
          <w:lang w:val="en-US"/>
        </w:rPr>
      </w:pPr>
      <w:r w:rsidRPr="003D662E">
        <w:rPr>
          <w:noProof/>
          <w:lang w:val="en-US"/>
        </w:rPr>
        <w:drawing>
          <wp:inline distT="0" distB="0" distL="0" distR="0" wp14:anchorId="3C7564C3" wp14:editId="1FF8CC09">
            <wp:extent cx="5760720" cy="913130"/>
            <wp:effectExtent l="0" t="0" r="0" b="127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60720" cy="913130"/>
                    </a:xfrm>
                    <a:prstGeom prst="rect">
                      <a:avLst/>
                    </a:prstGeom>
                    <a:noFill/>
                    <a:ln>
                      <a:noFill/>
                    </a:ln>
                  </pic:spPr>
                </pic:pic>
              </a:graphicData>
            </a:graphic>
          </wp:inline>
        </w:drawing>
      </w:r>
    </w:p>
    <w:p w14:paraId="21010C7D" w14:textId="5CEEB899" w:rsidR="008A25B6" w:rsidRPr="003D662E" w:rsidRDefault="008A25B6" w:rsidP="008A25B6">
      <w:pPr>
        <w:pStyle w:val="Caption"/>
        <w:jc w:val="center"/>
        <w:rPr>
          <w:lang w:val="en-US"/>
        </w:rPr>
      </w:pPr>
      <w:bookmarkStart w:id="32" w:name="_Ref102803700"/>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C62E87">
        <w:rPr>
          <w:noProof/>
          <w:lang w:val="en-US"/>
        </w:rPr>
        <w:t>3</w:t>
      </w:r>
      <w:r w:rsidRPr="003D662E">
        <w:fldChar w:fldCharType="end"/>
      </w:r>
      <w:bookmarkEnd w:id="32"/>
      <w:r w:rsidRPr="003D662E">
        <w:rPr>
          <w:lang w:val="en-US"/>
        </w:rPr>
        <w:t>: Viewing IIoT and Industry 4.0 as data streams.</w:t>
      </w:r>
    </w:p>
    <w:p w14:paraId="50B99BD9" w14:textId="48120FF4" w:rsidR="002D501E" w:rsidRPr="003D662E" w:rsidRDefault="008A25B6" w:rsidP="00957177">
      <w:pPr>
        <w:jc w:val="both"/>
        <w:rPr>
          <w:lang w:val="en-US"/>
        </w:rPr>
      </w:pPr>
      <w:r w:rsidRPr="003D662E">
        <w:rPr>
          <w:lang w:val="en-US"/>
        </w:rPr>
        <w:fldChar w:fldCharType="begin"/>
      </w:r>
      <w:r w:rsidRPr="003D662E">
        <w:rPr>
          <w:lang w:val="en-US"/>
        </w:rPr>
        <w:instrText xml:space="preserve"> REF _Ref102803700 \h </w:instrText>
      </w:r>
      <w:r w:rsidR="00957177" w:rsidRPr="003D662E">
        <w:rPr>
          <w:lang w:val="en-US"/>
        </w:rPr>
        <w:instrText xml:space="preserve"> \* MERGEFORMAT </w:instrText>
      </w:r>
      <w:r w:rsidRPr="003D662E">
        <w:rPr>
          <w:lang w:val="en-US"/>
        </w:rPr>
      </w:r>
      <w:r w:rsidRPr="003D662E">
        <w:rPr>
          <w:lang w:val="en-US"/>
        </w:rPr>
        <w:fldChar w:fldCharType="separate"/>
      </w:r>
      <w:r w:rsidR="00C62E87" w:rsidRPr="003D662E">
        <w:rPr>
          <w:lang w:val="en-US"/>
        </w:rPr>
        <w:t xml:space="preserve">Figure </w:t>
      </w:r>
      <w:r w:rsidR="00C62E87">
        <w:rPr>
          <w:noProof/>
          <w:lang w:val="en-US"/>
        </w:rPr>
        <w:t>3</w:t>
      </w:r>
      <w:r w:rsidRPr="003D662E">
        <w:rPr>
          <w:lang w:val="en-US"/>
        </w:rPr>
        <w:fldChar w:fldCharType="end"/>
      </w:r>
      <w:r w:rsidRPr="003D662E">
        <w:rPr>
          <w:lang w:val="en-US"/>
        </w:rPr>
        <w:t xml:space="preserve"> illustrates the basic components of such a stream processing approach, considering “the machine” on the left side as constant (conceptually endless) data source. The data </w:t>
      </w:r>
      <w:r w:rsidR="00A477A0">
        <w:rPr>
          <w:lang w:val="en-US"/>
        </w:rPr>
        <w:t>tuples</w:t>
      </w:r>
      <w:r w:rsidR="000942DE">
        <w:rPr>
          <w:lang w:val="en-US"/>
        </w:rPr>
        <w:t>/items</w:t>
      </w:r>
      <w:r w:rsidR="00A477A0">
        <w:rPr>
          <w:lang w:val="en-US"/>
        </w:rPr>
        <w:t xml:space="preserve"> </w:t>
      </w:r>
      <w:r w:rsidRPr="003D662E">
        <w:rPr>
          <w:lang w:val="en-US"/>
        </w:rPr>
        <w:t xml:space="preserve">produced by the machine is taken up by a data transformer (e.g., preprocessing, anonymization), passed to a second transformer (e.g., </w:t>
      </w:r>
      <w:r w:rsidR="00CD1873">
        <w:rPr>
          <w:lang w:val="en-US"/>
        </w:rPr>
        <w:t>AI service</w:t>
      </w:r>
      <w:r w:rsidRPr="003D662E">
        <w:rPr>
          <w:lang w:val="en-US"/>
        </w:rPr>
        <w:t xml:space="preserve">) and finally to a sink (e.g., data store, dashboard). </w:t>
      </w:r>
      <w:r w:rsidR="002D501E" w:rsidRPr="003D662E">
        <w:rPr>
          <w:lang w:val="en-US"/>
        </w:rPr>
        <w:t>From a different point of view, the data flows in forward manner from source to sink</w:t>
      </w:r>
      <w:r w:rsidR="00883D9A" w:rsidRPr="003D662E">
        <w:rPr>
          <w:lang w:val="en-US"/>
        </w:rPr>
        <w:t>. The edges in such a graph indicate the data flow and the nodes the data processors</w:t>
      </w:r>
      <w:r w:rsidR="002D501E" w:rsidRPr="003D662E">
        <w:rPr>
          <w:lang w:val="en-US"/>
        </w:rPr>
        <w:t xml:space="preserve">. There could be more processors, different kinds of processors or more complicated forward flows that we do not touch in this brief introduction. </w:t>
      </w:r>
      <w:r w:rsidR="008F44FE" w:rsidRPr="003D662E">
        <w:rPr>
          <w:lang w:val="en-US"/>
        </w:rPr>
        <w:t xml:space="preserve">Please note, that there is no need for synchronous processing in the nodes, in particular in the transformers. With synchronous </w:t>
      </w:r>
      <w:r w:rsidR="00530B77" w:rsidRPr="003D662E">
        <w:rPr>
          <w:lang w:val="en-US"/>
        </w:rPr>
        <w:t xml:space="preserve">processing, </w:t>
      </w:r>
      <w:r w:rsidR="008F44FE" w:rsidRPr="003D662E">
        <w:rPr>
          <w:lang w:val="en-US"/>
        </w:rPr>
        <w:t xml:space="preserve">we </w:t>
      </w:r>
      <w:r w:rsidR="00530B77" w:rsidRPr="003D662E">
        <w:rPr>
          <w:lang w:val="en-US"/>
        </w:rPr>
        <w:t xml:space="preserve">mean </w:t>
      </w:r>
      <w:r w:rsidR="008F44FE" w:rsidRPr="003D662E">
        <w:rPr>
          <w:lang w:val="en-US"/>
        </w:rPr>
        <w:t xml:space="preserve">that a transformer operates like a </w:t>
      </w:r>
      <w:r w:rsidR="009C7F72">
        <w:rPr>
          <w:lang w:val="en-US"/>
        </w:rPr>
        <w:t xml:space="preserve">mathematical </w:t>
      </w:r>
      <w:r w:rsidR="008F44FE" w:rsidRPr="003D662E">
        <w:rPr>
          <w:lang w:val="en-US"/>
        </w:rPr>
        <w:t xml:space="preserve">function, i.e., for an input </w:t>
      </w:r>
      <w:r w:rsidR="00530B77" w:rsidRPr="003D662E">
        <w:rPr>
          <w:lang w:val="en-US"/>
        </w:rPr>
        <w:t xml:space="preserve">tuple </w:t>
      </w:r>
      <w:r w:rsidR="008F44FE" w:rsidRPr="003D662E">
        <w:rPr>
          <w:lang w:val="en-US"/>
        </w:rPr>
        <w:t>it produces in the same step an output</w:t>
      </w:r>
      <w:r w:rsidR="00530B77" w:rsidRPr="003D662E">
        <w:rPr>
          <w:lang w:val="en-US"/>
        </w:rPr>
        <w:t xml:space="preserve"> tuple</w:t>
      </w:r>
      <w:r w:rsidR="008F44FE" w:rsidRPr="003D662E">
        <w:rPr>
          <w:lang w:val="en-US"/>
        </w:rPr>
        <w:t xml:space="preserve">. In contrast, asynchronous means that the processor receives data item(s) and at some </w:t>
      </w:r>
      <w:r w:rsidR="008D3158">
        <w:rPr>
          <w:lang w:val="en-US"/>
        </w:rPr>
        <w:t xml:space="preserve">future </w:t>
      </w:r>
      <w:r w:rsidR="008F44FE" w:rsidRPr="003D662E">
        <w:rPr>
          <w:lang w:val="en-US"/>
        </w:rPr>
        <w:t>point in time it may emit any number of tuples (</w:t>
      </w:r>
      <w:r w:rsidR="00656ABF" w:rsidRPr="003D662E">
        <w:rPr>
          <w:lang w:val="en-US"/>
        </w:rPr>
        <w:t xml:space="preserve">including </w:t>
      </w:r>
      <w:r w:rsidR="008F44FE" w:rsidRPr="003D662E">
        <w:rPr>
          <w:lang w:val="en-US"/>
        </w:rPr>
        <w:t>none</w:t>
      </w:r>
      <w:r w:rsidR="00656ABF" w:rsidRPr="003D662E">
        <w:rPr>
          <w:lang w:val="en-US"/>
        </w:rPr>
        <w:t xml:space="preserve"> at all</w:t>
      </w:r>
      <w:r w:rsidR="008F44FE" w:rsidRPr="003D662E">
        <w:rPr>
          <w:lang w:val="en-US"/>
        </w:rPr>
        <w:t>).</w:t>
      </w:r>
    </w:p>
    <w:p w14:paraId="4298B84B" w14:textId="6C9651D8" w:rsidR="008A25B6" w:rsidRPr="003D662E" w:rsidRDefault="002D501E" w:rsidP="00957177">
      <w:pPr>
        <w:jc w:val="both"/>
        <w:rPr>
          <w:lang w:val="en-US"/>
        </w:rPr>
      </w:pPr>
      <w:r w:rsidRPr="003D662E">
        <w:rPr>
          <w:lang w:val="en-US"/>
        </w:rPr>
        <w:t xml:space="preserve">In </w:t>
      </w:r>
      <w:r w:rsidRPr="003D662E">
        <w:rPr>
          <w:lang w:val="en-US"/>
        </w:rPr>
        <w:fldChar w:fldCharType="begin"/>
      </w:r>
      <w:r w:rsidRPr="003D662E">
        <w:rPr>
          <w:lang w:val="en-US"/>
        </w:rPr>
        <w:instrText xml:space="preserve"> REF _Ref102803700 \h </w:instrText>
      </w:r>
      <w:r w:rsidR="00957177" w:rsidRPr="003D662E">
        <w:rPr>
          <w:lang w:val="en-US"/>
        </w:rPr>
        <w:instrText xml:space="preserve"> \* MERGEFORMAT </w:instrText>
      </w:r>
      <w:r w:rsidRPr="003D662E">
        <w:rPr>
          <w:lang w:val="en-US"/>
        </w:rPr>
      </w:r>
      <w:r w:rsidRPr="003D662E">
        <w:rPr>
          <w:lang w:val="en-US"/>
        </w:rPr>
        <w:fldChar w:fldCharType="separate"/>
      </w:r>
      <w:r w:rsidR="00C62E87" w:rsidRPr="003D662E">
        <w:rPr>
          <w:lang w:val="en-US"/>
        </w:rPr>
        <w:t xml:space="preserve">Figure </w:t>
      </w:r>
      <w:r w:rsidR="00C62E87">
        <w:rPr>
          <w:noProof/>
          <w:lang w:val="en-US"/>
        </w:rPr>
        <w:t>3</w:t>
      </w:r>
      <w:r w:rsidRPr="003D662E">
        <w:rPr>
          <w:lang w:val="en-US"/>
        </w:rPr>
        <w:fldChar w:fldCharType="end"/>
      </w:r>
      <w:r w:rsidRPr="003D662E">
        <w:rPr>
          <w:lang w:val="en-US"/>
        </w:rPr>
        <w:t>, there are also two horizontal lines, indicating borders of physical devices, e.g., the first t</w:t>
      </w:r>
      <w:r w:rsidR="00656ABF" w:rsidRPr="003D662E">
        <w:rPr>
          <w:lang w:val="en-US"/>
        </w:rPr>
        <w:t>w</w:t>
      </w:r>
      <w:r w:rsidRPr="003D662E">
        <w:rPr>
          <w:lang w:val="en-US"/>
        </w:rPr>
        <w:t xml:space="preserve">o streaming components could be running on an edge device, the second transformer on a further device, and the sink on a third device, e.g., a central server. The distribution of components is not fixed, e.g., depending on resource usage, the second transformer could </w:t>
      </w:r>
      <w:r w:rsidR="00656ABF" w:rsidRPr="003D662E">
        <w:rPr>
          <w:lang w:val="en-US"/>
        </w:rPr>
        <w:t xml:space="preserve">also </w:t>
      </w:r>
      <w:r w:rsidRPr="003D662E">
        <w:rPr>
          <w:lang w:val="en-US"/>
        </w:rPr>
        <w:t>be executed on the first device or the first transformer on the second device.</w:t>
      </w:r>
    </w:p>
    <w:p w14:paraId="0D0BC8ED" w14:textId="79FA3C3C" w:rsidR="002D501E" w:rsidRPr="003D662E" w:rsidRDefault="002D501E" w:rsidP="00957177">
      <w:pPr>
        <w:jc w:val="both"/>
        <w:rPr>
          <w:lang w:val="en-US"/>
        </w:rPr>
      </w:pPr>
      <w:r w:rsidRPr="003D662E">
        <w:rPr>
          <w:lang w:val="en-US"/>
        </w:rPr>
        <w:t xml:space="preserve">Several approaches to stream processing rely on untyped data, i.e., the transformer implementation decides based on the available data fields, what to process. Such an approach can easily fail at runtime, when processing nodes are combined that cannot work together, </w:t>
      </w:r>
      <w:r w:rsidR="00656ABF" w:rsidRPr="003D662E">
        <w:rPr>
          <w:lang w:val="en-US"/>
        </w:rPr>
        <w:t xml:space="preserve">with negative outcomes </w:t>
      </w:r>
      <w:r w:rsidRPr="003D662E">
        <w:rPr>
          <w:lang w:val="en-US"/>
        </w:rPr>
        <w:t xml:space="preserve">ranging from loss of data to runtime errors or exceptions. In contrast, we rely on typed data flows, i.e., for each forwarding edge the type of data item(s) is known during design and built into the </w:t>
      </w:r>
      <w:r w:rsidR="001814B4">
        <w:rPr>
          <w:lang w:val="en-US"/>
        </w:rPr>
        <w:t>respective app</w:t>
      </w:r>
      <w:r w:rsidRPr="003D662E">
        <w:rPr>
          <w:lang w:val="en-US"/>
        </w:rPr>
        <w:t>. As the design of data processors and data flows will be captured in the configuration model</w:t>
      </w:r>
      <w:r w:rsidR="005E5B36">
        <w:rPr>
          <w:lang w:val="en-US"/>
        </w:rPr>
        <w:t xml:space="preserve"> of the app</w:t>
      </w:r>
      <w:r w:rsidRPr="003D662E">
        <w:rPr>
          <w:lang w:val="en-US"/>
        </w:rPr>
        <w:t xml:space="preserve">, checking for type and streaming compliance before realizing or instantiating the system becomes possible. In </w:t>
      </w:r>
      <w:r w:rsidRPr="003D662E">
        <w:rPr>
          <w:lang w:val="en-US"/>
        </w:rPr>
        <w:fldChar w:fldCharType="begin"/>
      </w:r>
      <w:r w:rsidRPr="003D662E">
        <w:rPr>
          <w:lang w:val="en-US"/>
        </w:rPr>
        <w:instrText xml:space="preserve"> REF _Ref102803700 \h </w:instrText>
      </w:r>
      <w:r w:rsidR="00957177" w:rsidRPr="003D662E">
        <w:rPr>
          <w:lang w:val="en-US"/>
        </w:rPr>
        <w:instrText xml:space="preserve"> \* MERGEFORMAT </w:instrText>
      </w:r>
      <w:r w:rsidRPr="003D662E">
        <w:rPr>
          <w:lang w:val="en-US"/>
        </w:rPr>
      </w:r>
      <w:r w:rsidRPr="003D662E">
        <w:rPr>
          <w:lang w:val="en-US"/>
        </w:rPr>
        <w:fldChar w:fldCharType="separate"/>
      </w:r>
      <w:r w:rsidR="00C62E87" w:rsidRPr="003D662E">
        <w:rPr>
          <w:lang w:val="en-US"/>
        </w:rPr>
        <w:t xml:space="preserve">Figure </w:t>
      </w:r>
      <w:r w:rsidR="00C62E87">
        <w:rPr>
          <w:noProof/>
          <w:lang w:val="en-US"/>
        </w:rPr>
        <w:t>3</w:t>
      </w:r>
      <w:r w:rsidRPr="003D662E">
        <w:rPr>
          <w:lang w:val="en-US"/>
        </w:rPr>
        <w:fldChar w:fldCharType="end"/>
      </w:r>
      <w:r w:rsidRPr="003D662E">
        <w:rPr>
          <w:lang w:val="en-US"/>
        </w:rPr>
        <w:t>, the forward flow indicates three data types, t</w:t>
      </w:r>
      <w:r w:rsidRPr="003D662E">
        <w:rPr>
          <w:vertAlign w:val="subscript"/>
          <w:lang w:val="en-US"/>
        </w:rPr>
        <w:t>1</w:t>
      </w:r>
      <w:r w:rsidRPr="003D662E">
        <w:rPr>
          <w:lang w:val="en-US"/>
        </w:rPr>
        <w:t>, t</w:t>
      </w:r>
      <w:r w:rsidRPr="003D662E">
        <w:rPr>
          <w:vertAlign w:val="subscript"/>
          <w:lang w:val="en-US"/>
        </w:rPr>
        <w:t>2</w:t>
      </w:r>
      <w:r w:rsidRPr="003D662E">
        <w:rPr>
          <w:lang w:val="en-US"/>
        </w:rPr>
        <w:t xml:space="preserve"> and t</w:t>
      </w:r>
      <w:r w:rsidRPr="003D662E">
        <w:rPr>
          <w:vertAlign w:val="subscript"/>
          <w:lang w:val="en-US"/>
        </w:rPr>
        <w:t>3</w:t>
      </w:r>
      <w:r w:rsidRPr="003D662E">
        <w:rPr>
          <w:lang w:val="en-US"/>
        </w:rPr>
        <w:t xml:space="preserve">. Please note that depending on the requirements and the design of the data processing, the types may be the same or they could differ, e.g., indicating that a processor adds </w:t>
      </w:r>
      <w:r w:rsidR="008F44FE" w:rsidRPr="003D662E">
        <w:rPr>
          <w:lang w:val="en-US"/>
        </w:rPr>
        <w:t xml:space="preserve">or removes </w:t>
      </w:r>
      <w:r w:rsidRPr="003D662E">
        <w:rPr>
          <w:lang w:val="en-US"/>
        </w:rPr>
        <w:t>data fields</w:t>
      </w:r>
      <w:r w:rsidR="008F44FE" w:rsidRPr="003D662E">
        <w:rPr>
          <w:lang w:val="en-US"/>
        </w:rPr>
        <w:t>.</w:t>
      </w:r>
    </w:p>
    <w:p w14:paraId="196FE29C" w14:textId="60B67602" w:rsidR="00883D9A" w:rsidRPr="003D662E" w:rsidRDefault="00883D9A" w:rsidP="00957177">
      <w:pPr>
        <w:jc w:val="both"/>
        <w:rPr>
          <w:lang w:val="en-US"/>
        </w:rPr>
      </w:pPr>
      <w:r w:rsidRPr="003D662E">
        <w:rPr>
          <w:lang w:val="en-US"/>
        </w:rPr>
        <w:t xml:space="preserve">While in many applications, a forward flow is sufficient, in particular in IIoT/Industry 4.0 settings it could be desirable, that an upstream processor shall send back data to a downstream processor, e.g., a decision node after one or multiple artificial intelligence nodes shall inform the machine at the data source that some processing parameters must be changed. </w:t>
      </w:r>
      <w:r w:rsidR="00AD0F9F" w:rsidRPr="003D662E">
        <w:rPr>
          <w:lang w:val="en-US"/>
        </w:rPr>
        <w:t xml:space="preserve">Akin to the forward flow, we allow </w:t>
      </w:r>
      <w:r w:rsidR="009E60B5">
        <w:rPr>
          <w:lang w:val="en-US"/>
        </w:rPr>
        <w:t xml:space="preserve">types </w:t>
      </w:r>
      <w:r w:rsidR="00AD0F9F" w:rsidRPr="003D662E">
        <w:rPr>
          <w:lang w:val="en-US"/>
        </w:rPr>
        <w:t xml:space="preserve">for backward flows. It is just a matter of modelling convenience that we </w:t>
      </w:r>
      <w:r w:rsidR="00957177" w:rsidRPr="003D662E">
        <w:rPr>
          <w:lang w:val="en-US"/>
        </w:rPr>
        <w:t xml:space="preserve">define </w:t>
      </w:r>
      <w:r w:rsidR="00AD0F9F" w:rsidRPr="003D662E">
        <w:rPr>
          <w:lang w:val="en-US"/>
        </w:rPr>
        <w:t xml:space="preserve">the forward flow </w:t>
      </w:r>
      <w:r w:rsidR="00957177" w:rsidRPr="003D662E">
        <w:rPr>
          <w:lang w:val="en-US"/>
        </w:rPr>
        <w:t>in terms of nodes and connecting edges, while we consider the backward flow as typed notification data channel (t</w:t>
      </w:r>
      <w:r w:rsidR="00957177" w:rsidRPr="003D662E">
        <w:rPr>
          <w:vertAlign w:val="subscript"/>
          <w:lang w:val="en-US"/>
        </w:rPr>
        <w:t>4</w:t>
      </w:r>
      <w:r w:rsidR="00957177" w:rsidRPr="003D662E">
        <w:rPr>
          <w:lang w:val="en-US"/>
        </w:rPr>
        <w:t xml:space="preserve">) of </w:t>
      </w:r>
      <w:r w:rsidR="007946AC">
        <w:rPr>
          <w:lang w:val="en-US"/>
        </w:rPr>
        <w:t>one or multiple</w:t>
      </w:r>
      <w:r w:rsidR="00957177" w:rsidRPr="003D662E">
        <w:rPr>
          <w:lang w:val="en-US"/>
        </w:rPr>
        <w:t xml:space="preserve"> sender</w:t>
      </w:r>
      <w:r w:rsidR="007946AC">
        <w:rPr>
          <w:lang w:val="en-US"/>
        </w:rPr>
        <w:t>s</w:t>
      </w:r>
      <w:r w:rsidR="00957177" w:rsidRPr="003D662E">
        <w:rPr>
          <w:lang w:val="en-US"/>
        </w:rPr>
        <w:t xml:space="preserve"> and potentially multiple receivers.</w:t>
      </w:r>
    </w:p>
    <w:p w14:paraId="6BB08D5C" w14:textId="06611C0A" w:rsidR="00966866" w:rsidRPr="003D662E" w:rsidRDefault="00966866" w:rsidP="00966866">
      <w:pPr>
        <w:pStyle w:val="Heading3"/>
        <w:rPr>
          <w:lang w:val="en-US"/>
        </w:rPr>
      </w:pPr>
      <w:bookmarkStart w:id="33" w:name="_Ref102805354"/>
      <w:bookmarkStart w:id="34" w:name="_Toc216439634"/>
      <w:r w:rsidRPr="003D662E">
        <w:rPr>
          <w:lang w:val="en-US"/>
        </w:rPr>
        <w:t>Asset Administration Shells</w:t>
      </w:r>
      <w:bookmarkEnd w:id="31"/>
      <w:bookmarkEnd w:id="33"/>
      <w:bookmarkEnd w:id="34"/>
    </w:p>
    <w:p w14:paraId="2F5E1B9F" w14:textId="65C1A1CF" w:rsidR="00D72110" w:rsidRPr="003D662E" w:rsidRDefault="004158D0" w:rsidP="00F84CAA">
      <w:pPr>
        <w:jc w:val="both"/>
        <w:rPr>
          <w:lang w:val="en-US"/>
        </w:rPr>
      </w:pPr>
      <w:r w:rsidRPr="003D662E">
        <w:rPr>
          <w:lang w:val="en-US"/>
        </w:rPr>
        <w:t xml:space="preserve">The platform aims at complying </w:t>
      </w:r>
      <w:r w:rsidR="005C1105" w:rsidRPr="003D662E">
        <w:rPr>
          <w:lang w:val="en-US"/>
        </w:rPr>
        <w:t>with</w:t>
      </w:r>
      <w:r w:rsidR="0045678D" w:rsidRPr="003D662E">
        <w:rPr>
          <w:lang w:val="en-US"/>
        </w:rPr>
        <w:t xml:space="preserve">, </w:t>
      </w:r>
      <w:r w:rsidR="00FB6332" w:rsidRPr="003D662E">
        <w:rPr>
          <w:lang w:val="en-US"/>
        </w:rPr>
        <w:t>integrating</w:t>
      </w:r>
      <w:r w:rsidRPr="003D662E">
        <w:rPr>
          <w:lang w:val="en-US"/>
        </w:rPr>
        <w:t xml:space="preserve"> </w:t>
      </w:r>
      <w:r w:rsidR="0045678D" w:rsidRPr="003D662E">
        <w:rPr>
          <w:lang w:val="en-US"/>
        </w:rPr>
        <w:t xml:space="preserve">of and extending </w:t>
      </w:r>
      <w:r w:rsidRPr="003D662E">
        <w:rPr>
          <w:lang w:val="en-US"/>
        </w:rPr>
        <w:t>existing standards and technologies in I4.0</w:t>
      </w:r>
      <w:r w:rsidR="00DA7544" w:rsidRPr="003D662E">
        <w:rPr>
          <w:lang w:val="en-US"/>
        </w:rPr>
        <w:t xml:space="preserve"> (R7, R14)</w:t>
      </w:r>
      <w:r w:rsidRPr="003D662E">
        <w:rPr>
          <w:lang w:val="en-US"/>
        </w:rPr>
        <w:t xml:space="preserve">. This applies to protocols, formats but also </w:t>
      </w:r>
      <w:r w:rsidR="009E1C7D" w:rsidRPr="003D662E">
        <w:rPr>
          <w:lang w:val="en-US"/>
        </w:rPr>
        <w:t xml:space="preserve">model </w:t>
      </w:r>
      <w:r w:rsidRPr="003D662E">
        <w:rPr>
          <w:lang w:val="en-US"/>
        </w:rPr>
        <w:t xml:space="preserve">standards such as the Asset </w:t>
      </w:r>
      <w:r w:rsidRPr="003D662E">
        <w:rPr>
          <w:lang w:val="en-US"/>
        </w:rPr>
        <w:lastRenderedPageBreak/>
        <w:t>Administration Shells</w:t>
      </w:r>
      <w:r w:rsidR="00AD5897" w:rsidRPr="003D662E">
        <w:rPr>
          <w:lang w:val="en-US"/>
        </w:rPr>
        <w:t xml:space="preserve"> (AAS). </w:t>
      </w:r>
      <w:r w:rsidR="00A36F09" w:rsidRPr="003D662E">
        <w:rPr>
          <w:lang w:val="en-US"/>
        </w:rPr>
        <w:t>For short</w:t>
      </w:r>
      <w:r w:rsidR="00B06570" w:rsidRPr="003D662E">
        <w:rPr>
          <w:lang w:val="en-US"/>
        </w:rPr>
        <w:t xml:space="preserve"> and without aiming for a complete description</w:t>
      </w:r>
      <w:r w:rsidR="00A36F09" w:rsidRPr="003D662E">
        <w:rPr>
          <w:lang w:val="en-US"/>
        </w:rPr>
        <w:t xml:space="preserve">, an AAS </w:t>
      </w:r>
      <w:r w:rsidR="009E1C7D" w:rsidRPr="003D662E">
        <w:rPr>
          <w:lang w:val="en-US"/>
        </w:rPr>
        <w:t>is an</w:t>
      </w:r>
      <w:r w:rsidR="00B06570" w:rsidRPr="003D662E">
        <w:rPr>
          <w:lang w:val="en-US"/>
        </w:rPr>
        <w:t xml:space="preserve"> </w:t>
      </w:r>
      <w:r w:rsidR="00A36F09" w:rsidRPr="003D662E">
        <w:rPr>
          <w:lang w:val="en-US"/>
        </w:rPr>
        <w:t>information model</w:t>
      </w:r>
      <w:r w:rsidR="008C77FF" w:rsidRPr="003D662E">
        <w:rPr>
          <w:lang w:val="en-US"/>
        </w:rPr>
        <w:t xml:space="preserve">, which </w:t>
      </w:r>
      <w:r w:rsidR="00237C8B">
        <w:rPr>
          <w:lang w:val="en-US"/>
        </w:rPr>
        <w:t xml:space="preserve">targets </w:t>
      </w:r>
      <w:r w:rsidR="005827B3" w:rsidRPr="003D662E">
        <w:rPr>
          <w:lang w:val="en-US"/>
        </w:rPr>
        <w:t xml:space="preserve">a physical or virtual </w:t>
      </w:r>
      <w:r w:rsidR="00D246F8">
        <w:rPr>
          <w:lang w:val="en-US"/>
        </w:rPr>
        <w:t>a</w:t>
      </w:r>
      <w:r w:rsidR="005827B3" w:rsidRPr="003D662E">
        <w:rPr>
          <w:lang w:val="en-US"/>
        </w:rPr>
        <w:t xml:space="preserve">sset in terms of </w:t>
      </w:r>
      <w:r w:rsidR="008C77FF" w:rsidRPr="003D662E">
        <w:rPr>
          <w:lang w:val="en-US"/>
        </w:rPr>
        <w:t>nested</w:t>
      </w:r>
      <w:r w:rsidR="00A05CE2" w:rsidRPr="003D662E">
        <w:rPr>
          <w:lang w:val="en-US"/>
        </w:rPr>
        <w:t>, detailing</w:t>
      </w:r>
      <w:r w:rsidR="008C77FF" w:rsidRPr="003D662E">
        <w:rPr>
          <w:lang w:val="en-US"/>
        </w:rPr>
        <w:t xml:space="preserve"> </w:t>
      </w:r>
      <w:r w:rsidR="00A36F09" w:rsidRPr="003D662E">
        <w:rPr>
          <w:lang w:val="en-US"/>
        </w:rPr>
        <w:t xml:space="preserve">sub-models. Sub-models may consist </w:t>
      </w:r>
      <w:r w:rsidR="00287373">
        <w:rPr>
          <w:lang w:val="en-US"/>
        </w:rPr>
        <w:t xml:space="preserve">among other </w:t>
      </w:r>
      <w:r w:rsidR="00267BA3">
        <w:rPr>
          <w:lang w:val="en-US"/>
        </w:rPr>
        <w:t xml:space="preserve">kinds of </w:t>
      </w:r>
      <w:r w:rsidR="00287373">
        <w:rPr>
          <w:lang w:val="en-US"/>
        </w:rPr>
        <w:t xml:space="preserve">elements </w:t>
      </w:r>
      <w:r w:rsidR="00A36F09" w:rsidRPr="003D662E">
        <w:rPr>
          <w:lang w:val="en-US"/>
        </w:rPr>
        <w:t>of typed properties, operations and heterogeneous collections</w:t>
      </w:r>
      <w:r w:rsidR="009A33ED">
        <w:rPr>
          <w:lang w:val="en-US"/>
        </w:rPr>
        <w:t>/lists</w:t>
      </w:r>
      <w:r w:rsidR="00A36F09" w:rsidRPr="003D662E">
        <w:rPr>
          <w:lang w:val="en-US"/>
        </w:rPr>
        <w:t xml:space="preserve"> of sub-model elements. </w:t>
      </w:r>
      <w:r w:rsidR="001E001C" w:rsidRPr="003D662E">
        <w:rPr>
          <w:lang w:val="en-US"/>
        </w:rPr>
        <w:t>AAS and sub-models can be classified as static (all information is determined when creating the AAS), dynamic (some information may change at runtime) or active (callable operations are provided). Similarly, p</w:t>
      </w:r>
      <w:r w:rsidR="00B06570" w:rsidRPr="003D662E">
        <w:rPr>
          <w:lang w:val="en-US"/>
        </w:rPr>
        <w:t>roperties and operations can be static or dynamic, whereby in the dynamic case both element types can be linked to an implementation, e.g., provided by a remote implementation server, and</w:t>
      </w:r>
      <w:r w:rsidR="00462AC6">
        <w:rPr>
          <w:lang w:val="en-US"/>
        </w:rPr>
        <w:t>,</w:t>
      </w:r>
      <w:r w:rsidR="00B06570" w:rsidRPr="003D662E">
        <w:rPr>
          <w:lang w:val="en-US"/>
        </w:rPr>
        <w:t xml:space="preserve"> thus</w:t>
      </w:r>
      <w:r w:rsidR="00462AC6">
        <w:rPr>
          <w:lang w:val="en-US"/>
        </w:rPr>
        <w:t>,</w:t>
      </w:r>
      <w:r w:rsidR="00B06570" w:rsidRPr="003D662E">
        <w:rPr>
          <w:lang w:val="en-US"/>
        </w:rPr>
        <w:t xml:space="preserve"> change value (access) or implementation over time. </w:t>
      </w:r>
      <w:r w:rsidR="00FE5106" w:rsidRPr="003D662E">
        <w:rPr>
          <w:lang w:val="en-US"/>
        </w:rPr>
        <w:t xml:space="preserve">In particular, AAS </w:t>
      </w:r>
      <w:r w:rsidR="00A05CE2" w:rsidRPr="003D662E">
        <w:rPr>
          <w:lang w:val="en-US"/>
        </w:rPr>
        <w:t xml:space="preserve">for </w:t>
      </w:r>
      <w:r w:rsidR="00FE5106" w:rsidRPr="003D662E">
        <w:rPr>
          <w:lang w:val="en-US"/>
        </w:rPr>
        <w:t xml:space="preserve">different </w:t>
      </w:r>
      <w:r w:rsidR="00A05CE2" w:rsidRPr="003D662E">
        <w:rPr>
          <w:lang w:val="en-US"/>
        </w:rPr>
        <w:t xml:space="preserve">assets of different </w:t>
      </w:r>
      <w:r w:rsidR="00FE5106" w:rsidRPr="003D662E">
        <w:rPr>
          <w:lang w:val="en-US"/>
        </w:rPr>
        <w:t xml:space="preserve">vendors can be provided, </w:t>
      </w:r>
      <w:r w:rsidR="00C32D85">
        <w:rPr>
          <w:lang w:val="en-US"/>
        </w:rPr>
        <w:t xml:space="preserve">related </w:t>
      </w:r>
      <w:r w:rsidR="00FE5106" w:rsidRPr="003D662E">
        <w:rPr>
          <w:lang w:val="en-US"/>
        </w:rPr>
        <w:t>and integrated, e.g., to</w:t>
      </w:r>
      <w:r w:rsidR="00D202FF">
        <w:rPr>
          <w:lang w:val="en-US"/>
        </w:rPr>
        <w:t xml:space="preserve"> </w:t>
      </w:r>
      <w:r w:rsidR="00C32D85">
        <w:rPr>
          <w:lang w:val="en-US"/>
        </w:rPr>
        <w:t>link</w:t>
      </w:r>
      <w:r w:rsidR="00D202FF">
        <w:rPr>
          <w:lang w:val="en-US"/>
        </w:rPr>
        <w:t xml:space="preserve"> </w:t>
      </w:r>
      <w:r w:rsidR="00FE5106" w:rsidRPr="003D662E">
        <w:rPr>
          <w:lang w:val="en-US"/>
        </w:rPr>
        <w:t xml:space="preserve">the AAS of a device utilized by the platform into the platform AAS to </w:t>
      </w:r>
      <w:r w:rsidR="003A6460">
        <w:rPr>
          <w:lang w:val="en-US"/>
        </w:rPr>
        <w:t>provide</w:t>
      </w:r>
      <w:r w:rsidR="00FE5106" w:rsidRPr="003D662E">
        <w:rPr>
          <w:lang w:val="en-US"/>
        </w:rPr>
        <w:t xml:space="preserve">, e.g., </w:t>
      </w:r>
      <w:r w:rsidR="0070527F">
        <w:rPr>
          <w:lang w:val="en-US"/>
        </w:rPr>
        <w:t>a</w:t>
      </w:r>
      <w:r w:rsidR="00FE5106" w:rsidRPr="003D662E">
        <w:rPr>
          <w:lang w:val="en-US"/>
        </w:rPr>
        <w:t xml:space="preserve"> digital nameplate for industrial equipment [</w:t>
      </w:r>
      <w:r w:rsidR="000F1327">
        <w:rPr>
          <w:lang w:val="en-US"/>
        </w:rPr>
        <w:t>BBB+20</w:t>
      </w:r>
      <w:r w:rsidR="003A6460">
        <w:rPr>
          <w:lang w:val="en-US"/>
        </w:rPr>
        <w:t xml:space="preserve">, </w:t>
      </w:r>
      <w:r w:rsidR="000F1327">
        <w:rPr>
          <w:lang w:val="en-US"/>
        </w:rPr>
        <w:t>ZVEI-N</w:t>
      </w:r>
      <w:r w:rsidR="00FE5106" w:rsidRPr="003D662E">
        <w:rPr>
          <w:lang w:val="en-US"/>
        </w:rPr>
        <w:t>] or the documentation of the device at hands. Moreover, composite AAS can be created, representing, e.g., a complex machine consisting of AAS of the utilized components.</w:t>
      </w:r>
    </w:p>
    <w:p w14:paraId="1AB8F3AA" w14:textId="03117012" w:rsidR="004158D0" w:rsidRPr="003D662E" w:rsidRDefault="00AD5897" w:rsidP="007D48A4">
      <w:pPr>
        <w:jc w:val="both"/>
        <w:rPr>
          <w:lang w:val="en-US"/>
        </w:rPr>
      </w:pPr>
      <w:r w:rsidRPr="003D662E">
        <w:rPr>
          <w:lang w:val="en-US"/>
        </w:rPr>
        <w:t>According to the requirements</w:t>
      </w:r>
      <w:r w:rsidR="00FE17BA" w:rsidRPr="003D662E">
        <w:rPr>
          <w:lang w:val="en-US"/>
        </w:rPr>
        <w:t xml:space="preserve"> (</w:t>
      </w:r>
      <w:r w:rsidR="00637409">
        <w:rPr>
          <w:lang w:val="en-US"/>
        </w:rPr>
        <w:t xml:space="preserve">here </w:t>
      </w:r>
      <w:r w:rsidR="00FE17BA" w:rsidRPr="003D662E">
        <w:rPr>
          <w:lang w:val="en-US"/>
        </w:rPr>
        <w:t>R7)</w:t>
      </w:r>
      <w:r w:rsidR="004158D0" w:rsidRPr="003D662E">
        <w:rPr>
          <w:lang w:val="en-US"/>
        </w:rPr>
        <w:t xml:space="preserve">, </w:t>
      </w:r>
      <w:r w:rsidRPr="003D662E">
        <w:rPr>
          <w:lang w:val="en-US"/>
        </w:rPr>
        <w:t xml:space="preserve">the platform shall describe all </w:t>
      </w:r>
      <w:r w:rsidR="004158D0" w:rsidRPr="003D662E">
        <w:rPr>
          <w:lang w:val="en-US"/>
        </w:rPr>
        <w:t>(distributable) components, interfaces</w:t>
      </w:r>
      <w:r w:rsidR="0049242D" w:rsidRPr="003D662E">
        <w:rPr>
          <w:lang w:val="en-US"/>
        </w:rPr>
        <w:t>,</w:t>
      </w:r>
      <w:r w:rsidR="004158D0" w:rsidRPr="003D662E">
        <w:rPr>
          <w:lang w:val="en-US"/>
        </w:rPr>
        <w:t xml:space="preserve"> functions</w:t>
      </w:r>
      <w:r w:rsidR="0049242D" w:rsidRPr="003D662E">
        <w:rPr>
          <w:lang w:val="en-US"/>
        </w:rPr>
        <w:t xml:space="preserve"> and deployment targets</w:t>
      </w:r>
      <w:r w:rsidRPr="003D662E">
        <w:rPr>
          <w:lang w:val="en-US"/>
        </w:rPr>
        <w:t xml:space="preserve"> in terms of AAS</w:t>
      </w:r>
      <w:r w:rsidR="004158D0" w:rsidRPr="003D662E">
        <w:rPr>
          <w:lang w:val="en-US"/>
        </w:rPr>
        <w:t xml:space="preserve">. </w:t>
      </w:r>
      <w:r w:rsidR="007D48A4" w:rsidRPr="003D662E">
        <w:rPr>
          <w:lang w:val="en-US"/>
        </w:rPr>
        <w:t xml:space="preserve">Thus, each of the components of the platform that forms an individual asset (of a certain vendor) shall receive an own AAS (as indicated in </w:t>
      </w:r>
      <w:r w:rsidR="007D48A4" w:rsidRPr="003D662E">
        <w:rPr>
          <w:lang w:val="en-US"/>
        </w:rPr>
        <w:fldChar w:fldCharType="begin"/>
      </w:r>
      <w:r w:rsidR="007D48A4" w:rsidRPr="003D662E">
        <w:rPr>
          <w:lang w:val="en-US"/>
        </w:rPr>
        <w:instrText xml:space="preserve"> REF _Ref101346437 \h  \* MERGEFORMAT </w:instrText>
      </w:r>
      <w:r w:rsidR="007D48A4" w:rsidRPr="003D662E">
        <w:rPr>
          <w:lang w:val="en-US"/>
        </w:rPr>
      </w:r>
      <w:r w:rsidR="007D48A4" w:rsidRPr="003D662E">
        <w:rPr>
          <w:lang w:val="en-US"/>
        </w:rPr>
        <w:fldChar w:fldCharType="separate"/>
      </w:r>
      <w:r w:rsidR="00C62E87" w:rsidRPr="003D662E">
        <w:rPr>
          <w:lang w:val="en-US"/>
        </w:rPr>
        <w:t xml:space="preserve">Figure </w:t>
      </w:r>
      <w:r w:rsidR="00C62E87">
        <w:rPr>
          <w:noProof/>
          <w:lang w:val="en-US"/>
        </w:rPr>
        <w:t>1</w:t>
      </w:r>
      <w:r w:rsidR="007D48A4" w:rsidRPr="003D662E">
        <w:rPr>
          <w:lang w:val="en-US"/>
        </w:rPr>
        <w:fldChar w:fldCharType="end"/>
      </w:r>
      <w:r w:rsidR="007D48A4" w:rsidRPr="003D662E">
        <w:rPr>
          <w:lang w:val="en-US"/>
        </w:rPr>
        <w:t xml:space="preserve">). Moreover, the platform itself shall provide an own AAS and </w:t>
      </w:r>
      <w:r w:rsidR="004158D0" w:rsidRPr="003D662E">
        <w:rPr>
          <w:lang w:val="en-US"/>
        </w:rPr>
        <w:t xml:space="preserve">each of the discussed layers </w:t>
      </w:r>
      <w:r w:rsidR="007D48A4" w:rsidRPr="003D662E">
        <w:rPr>
          <w:lang w:val="en-US"/>
        </w:rPr>
        <w:t xml:space="preserve">shall </w:t>
      </w:r>
      <w:r w:rsidR="004158D0" w:rsidRPr="003D662E">
        <w:rPr>
          <w:lang w:val="en-US"/>
        </w:rPr>
        <w:t xml:space="preserve">provide one or more </w:t>
      </w:r>
      <w:r w:rsidR="00643C9E" w:rsidRPr="003D662E">
        <w:rPr>
          <w:lang w:val="en-US"/>
        </w:rPr>
        <w:t xml:space="preserve">sub-models </w:t>
      </w:r>
      <w:r w:rsidR="004158D0" w:rsidRPr="003D662E">
        <w:rPr>
          <w:lang w:val="en-US"/>
        </w:rPr>
        <w:t>to link the layers against each other</w:t>
      </w:r>
      <w:r w:rsidR="00842161" w:rsidRPr="003D662E">
        <w:rPr>
          <w:lang w:val="en-US"/>
        </w:rPr>
        <w:t xml:space="preserve"> (whereby the sub-models may and shall link to the vendor AAS of the individual assets, e.g., edge devices)</w:t>
      </w:r>
      <w:r w:rsidR="004158D0" w:rsidRPr="003D662E">
        <w:rPr>
          <w:lang w:val="en-US"/>
        </w:rPr>
        <w:t xml:space="preserve">. </w:t>
      </w:r>
      <w:r w:rsidR="004D071F" w:rsidRPr="003D662E">
        <w:rPr>
          <w:lang w:val="en-US"/>
        </w:rPr>
        <w:t xml:space="preserve">As far as feasible, the platform will utilize existing approaches and standards to </w:t>
      </w:r>
      <w:r w:rsidR="001330D5" w:rsidRPr="003D662E">
        <w:rPr>
          <w:lang w:val="en-US"/>
        </w:rPr>
        <w:t>define</w:t>
      </w:r>
      <w:r w:rsidR="00A225D9" w:rsidRPr="003D662E">
        <w:rPr>
          <w:lang w:val="en-US"/>
        </w:rPr>
        <w:t xml:space="preserve"> the </w:t>
      </w:r>
      <w:r w:rsidR="004D071F" w:rsidRPr="003D662E">
        <w:rPr>
          <w:lang w:val="en-US"/>
        </w:rPr>
        <w:t xml:space="preserve">AAS, but also define </w:t>
      </w:r>
      <w:r w:rsidR="00E607E7" w:rsidRPr="003D662E">
        <w:rPr>
          <w:lang w:val="en-US"/>
        </w:rPr>
        <w:t xml:space="preserve">own </w:t>
      </w:r>
      <w:r w:rsidR="004D071F" w:rsidRPr="003D662E">
        <w:rPr>
          <w:lang w:val="en-US"/>
        </w:rPr>
        <w:t>ones</w:t>
      </w:r>
      <w:r w:rsidR="00E607E7" w:rsidRPr="003D662E">
        <w:rPr>
          <w:lang w:val="en-US"/>
        </w:rPr>
        <w:t xml:space="preserve"> where needed</w:t>
      </w:r>
      <w:r w:rsidR="004D071F" w:rsidRPr="003D662E">
        <w:rPr>
          <w:lang w:val="en-US"/>
        </w:rPr>
        <w:t xml:space="preserve">, e.g., to characterize the capabilities of </w:t>
      </w:r>
      <w:r w:rsidR="004C4E51" w:rsidRPr="003D662E">
        <w:rPr>
          <w:lang w:val="en-US"/>
        </w:rPr>
        <w:t xml:space="preserve">deployment targets such as </w:t>
      </w:r>
      <w:r w:rsidR="004D071F" w:rsidRPr="003D662E">
        <w:rPr>
          <w:lang w:val="en-US"/>
        </w:rPr>
        <w:t>edge, server or cloud devices [</w:t>
      </w:r>
      <w:r w:rsidR="00821E85">
        <w:rPr>
          <w:lang w:val="en-GB"/>
        </w:rPr>
        <w:t>SSE21</w:t>
      </w:r>
      <w:r w:rsidR="004D071F" w:rsidRPr="003D662E">
        <w:rPr>
          <w:lang w:val="en-US"/>
        </w:rPr>
        <w:t>].</w:t>
      </w:r>
      <w:r w:rsidR="004E235C" w:rsidRPr="003D662E">
        <w:rPr>
          <w:lang w:val="en-US"/>
        </w:rPr>
        <w:t xml:space="preserve"> We will detail the platform AAS and its structure in Section </w:t>
      </w:r>
      <w:r w:rsidR="004E235C" w:rsidRPr="003D662E">
        <w:rPr>
          <w:lang w:val="en-US"/>
        </w:rPr>
        <w:fldChar w:fldCharType="begin"/>
      </w:r>
      <w:r w:rsidR="004E235C" w:rsidRPr="003D662E">
        <w:rPr>
          <w:lang w:val="en-US"/>
        </w:rPr>
        <w:instrText xml:space="preserve"> REF _Ref69735835 \r \h </w:instrText>
      </w:r>
      <w:r w:rsidR="003D662E">
        <w:rPr>
          <w:lang w:val="en-US"/>
        </w:rPr>
        <w:instrText xml:space="preserve"> \* MERGEFORMAT </w:instrText>
      </w:r>
      <w:r w:rsidR="004E235C" w:rsidRPr="003D662E">
        <w:rPr>
          <w:lang w:val="en-US"/>
        </w:rPr>
      </w:r>
      <w:r w:rsidR="004E235C" w:rsidRPr="003D662E">
        <w:rPr>
          <w:lang w:val="en-US"/>
        </w:rPr>
        <w:fldChar w:fldCharType="separate"/>
      </w:r>
      <w:r w:rsidR="00C62E87">
        <w:rPr>
          <w:lang w:val="en-US"/>
        </w:rPr>
        <w:t>5</w:t>
      </w:r>
      <w:r w:rsidR="004E235C" w:rsidRPr="003D662E">
        <w:rPr>
          <w:lang w:val="en-US"/>
        </w:rPr>
        <w:fldChar w:fldCharType="end"/>
      </w:r>
      <w:r w:rsidR="004E235C" w:rsidRPr="003D662E">
        <w:rPr>
          <w:lang w:val="en-US"/>
        </w:rPr>
        <w:t>.</w:t>
      </w:r>
    </w:p>
    <w:p w14:paraId="7B88848F" w14:textId="40C8CD72" w:rsidR="0042514E" w:rsidRPr="003D662E" w:rsidRDefault="00FF6EE8" w:rsidP="001D1274">
      <w:pPr>
        <w:jc w:val="center"/>
        <w:rPr>
          <w:lang w:val="en-US"/>
        </w:rPr>
      </w:pPr>
      <w:r w:rsidRPr="003D662E">
        <w:rPr>
          <w:noProof/>
          <w:lang w:val="en-US"/>
        </w:rPr>
        <w:drawing>
          <wp:inline distT="0" distB="0" distL="0" distR="0" wp14:anchorId="53D8ABC6" wp14:editId="4074F2F0">
            <wp:extent cx="4797137" cy="2163788"/>
            <wp:effectExtent l="0" t="0" r="3810" b="0"/>
            <wp:docPr id="1654308184" name="Picture 1654308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813574" cy="2171202"/>
                    </a:xfrm>
                    <a:prstGeom prst="rect">
                      <a:avLst/>
                    </a:prstGeom>
                    <a:noFill/>
                    <a:ln>
                      <a:noFill/>
                    </a:ln>
                  </pic:spPr>
                </pic:pic>
              </a:graphicData>
            </a:graphic>
          </wp:inline>
        </w:drawing>
      </w:r>
    </w:p>
    <w:p w14:paraId="1DD043EE" w14:textId="025FC6D9" w:rsidR="0042514E" w:rsidRPr="003D662E" w:rsidRDefault="0042514E" w:rsidP="0042514E">
      <w:pPr>
        <w:pStyle w:val="Caption"/>
        <w:jc w:val="center"/>
        <w:rPr>
          <w:lang w:val="en-US"/>
        </w:rPr>
      </w:pPr>
      <w:bookmarkStart w:id="35" w:name="_Ref76733838"/>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C62E87">
        <w:rPr>
          <w:noProof/>
          <w:lang w:val="en-US"/>
        </w:rPr>
        <w:t>4</w:t>
      </w:r>
      <w:r w:rsidRPr="003D662E">
        <w:fldChar w:fldCharType="end"/>
      </w:r>
      <w:bookmarkEnd w:id="35"/>
      <w:r w:rsidRPr="003D662E">
        <w:rPr>
          <w:lang w:val="en-US"/>
        </w:rPr>
        <w:t>: AAS deployment options</w:t>
      </w:r>
      <w:r w:rsidR="000B7AFC" w:rsidRPr="003D662E">
        <w:rPr>
          <w:lang w:val="en-US"/>
        </w:rPr>
        <w:t xml:space="preserve"> (D1</w:t>
      </w:r>
      <w:r w:rsidR="00895F0E" w:rsidRPr="003D662E">
        <w:rPr>
          <w:lang w:val="en-US"/>
        </w:rPr>
        <w:t xml:space="preserve"> remote deployment, D2 local deployment)</w:t>
      </w:r>
    </w:p>
    <w:p w14:paraId="3DB69417" w14:textId="3F2A70BD" w:rsidR="0042514E" w:rsidRPr="003D662E" w:rsidRDefault="0042514E" w:rsidP="001D1274">
      <w:pPr>
        <w:jc w:val="both"/>
        <w:rPr>
          <w:lang w:val="en-US"/>
        </w:rPr>
      </w:pPr>
      <w:r w:rsidRPr="003D662E">
        <w:rPr>
          <w:lang w:val="en-US"/>
        </w:rPr>
        <w:t xml:space="preserve">As </w:t>
      </w:r>
      <w:r w:rsidR="006044F3" w:rsidRPr="003D662E">
        <w:rPr>
          <w:lang w:val="en-US"/>
        </w:rPr>
        <w:t xml:space="preserve">typically </w:t>
      </w:r>
      <w:r w:rsidRPr="003D662E">
        <w:rPr>
          <w:lang w:val="en-US"/>
        </w:rPr>
        <w:t xml:space="preserve">several </w:t>
      </w:r>
      <w:r w:rsidR="006365AC" w:rsidRPr="003D662E">
        <w:rPr>
          <w:lang w:val="en-US"/>
        </w:rPr>
        <w:t>distribute</w:t>
      </w:r>
      <w:r w:rsidR="00FE7CC5" w:rsidRPr="003D662E">
        <w:rPr>
          <w:lang w:val="en-US"/>
        </w:rPr>
        <w:t>d</w:t>
      </w:r>
      <w:r w:rsidR="006365AC" w:rsidRPr="003D662E">
        <w:rPr>
          <w:lang w:val="en-US"/>
        </w:rPr>
        <w:t xml:space="preserve"> </w:t>
      </w:r>
      <w:r w:rsidRPr="003D662E">
        <w:rPr>
          <w:lang w:val="en-US"/>
        </w:rPr>
        <w:t>compute resources are involved in a</w:t>
      </w:r>
      <w:r w:rsidR="006365AC" w:rsidRPr="003D662E">
        <w:rPr>
          <w:lang w:val="en-US"/>
        </w:rPr>
        <w:t xml:space="preserve"> platform</w:t>
      </w:r>
      <w:r w:rsidRPr="003D662E">
        <w:rPr>
          <w:lang w:val="en-US"/>
        </w:rPr>
        <w:t xml:space="preserve"> installation</w:t>
      </w:r>
      <w:r w:rsidR="006365AC" w:rsidRPr="003D662E">
        <w:rPr>
          <w:lang w:val="en-US"/>
        </w:rPr>
        <w:t xml:space="preserve"> and</w:t>
      </w:r>
      <w:r w:rsidRPr="003D662E">
        <w:rPr>
          <w:lang w:val="en-US"/>
        </w:rPr>
        <w:t xml:space="preserve"> each </w:t>
      </w:r>
      <w:r w:rsidR="006365AC" w:rsidRPr="003D662E">
        <w:rPr>
          <w:lang w:val="en-US"/>
        </w:rPr>
        <w:t xml:space="preserve">compute resource shall be </w:t>
      </w:r>
      <w:r w:rsidR="007F7335">
        <w:rPr>
          <w:lang w:val="en-US"/>
        </w:rPr>
        <w:t xml:space="preserve">used for running oktoflow apps, it shall be </w:t>
      </w:r>
      <w:r w:rsidRPr="003D662E">
        <w:rPr>
          <w:lang w:val="en-US"/>
        </w:rPr>
        <w:t>described</w:t>
      </w:r>
      <w:r w:rsidR="007F7335">
        <w:rPr>
          <w:lang w:val="en-US"/>
        </w:rPr>
        <w:t>/registered</w:t>
      </w:r>
      <w:r w:rsidRPr="003D662E">
        <w:rPr>
          <w:lang w:val="en-US"/>
        </w:rPr>
        <w:t xml:space="preserve"> with </w:t>
      </w:r>
      <w:r w:rsidR="006365AC" w:rsidRPr="003D662E">
        <w:rPr>
          <w:lang w:val="en-US"/>
        </w:rPr>
        <w:t xml:space="preserve">an </w:t>
      </w:r>
      <w:r w:rsidRPr="003D662E">
        <w:rPr>
          <w:lang w:val="en-US"/>
        </w:rPr>
        <w:t>own AAS (model, sub-model or as part of joint model/sub-model)</w:t>
      </w:r>
      <w:r w:rsidR="007F7335">
        <w:rPr>
          <w:lang w:val="en-US"/>
        </w:rPr>
        <w:t>. Therefore</w:t>
      </w:r>
      <w:r w:rsidRPr="003D662E">
        <w:rPr>
          <w:lang w:val="en-US"/>
        </w:rPr>
        <w:t xml:space="preserve">, it is helpful to </w:t>
      </w:r>
      <w:r w:rsidR="006365AC" w:rsidRPr="003D662E">
        <w:rPr>
          <w:lang w:val="en-US"/>
        </w:rPr>
        <w:t xml:space="preserve">introduce two </w:t>
      </w:r>
      <w:r w:rsidR="00710E61" w:rsidRPr="003D662E">
        <w:rPr>
          <w:lang w:val="en-US"/>
        </w:rPr>
        <w:t>basic</w:t>
      </w:r>
      <w:r w:rsidR="006365AC" w:rsidRPr="003D662E">
        <w:rPr>
          <w:lang w:val="en-US"/>
        </w:rPr>
        <w:t xml:space="preserve"> AAS and component deployment patterns. </w:t>
      </w:r>
      <w:r w:rsidR="006365AC" w:rsidRPr="003D662E">
        <w:rPr>
          <w:lang w:val="en-US"/>
        </w:rPr>
        <w:fldChar w:fldCharType="begin"/>
      </w:r>
      <w:r w:rsidR="006365AC" w:rsidRPr="003D662E">
        <w:rPr>
          <w:lang w:val="en-US"/>
        </w:rPr>
        <w:instrText xml:space="preserve"> REF _Ref76733838 \h </w:instrText>
      </w:r>
      <w:r w:rsidR="00DD3E34" w:rsidRPr="003D662E">
        <w:rPr>
          <w:lang w:val="en-US"/>
        </w:rPr>
        <w:instrText xml:space="preserve"> \* MERGEFORMAT </w:instrText>
      </w:r>
      <w:r w:rsidR="006365AC" w:rsidRPr="003D662E">
        <w:rPr>
          <w:lang w:val="en-US"/>
        </w:rPr>
      </w:r>
      <w:r w:rsidR="006365AC" w:rsidRPr="003D662E">
        <w:rPr>
          <w:lang w:val="en-US"/>
        </w:rPr>
        <w:fldChar w:fldCharType="separate"/>
      </w:r>
      <w:r w:rsidR="00C62E87" w:rsidRPr="003D662E">
        <w:rPr>
          <w:lang w:val="en-US"/>
        </w:rPr>
        <w:t xml:space="preserve">Figure </w:t>
      </w:r>
      <w:r w:rsidR="00C62E87">
        <w:rPr>
          <w:noProof/>
          <w:lang w:val="en-US"/>
        </w:rPr>
        <w:t>4</w:t>
      </w:r>
      <w:r w:rsidR="006365AC" w:rsidRPr="003D662E">
        <w:rPr>
          <w:lang w:val="en-US"/>
        </w:rPr>
        <w:fldChar w:fldCharType="end"/>
      </w:r>
      <w:r w:rsidR="006365AC" w:rsidRPr="003D662E">
        <w:rPr>
          <w:lang w:val="en-US"/>
        </w:rPr>
        <w:t xml:space="preserve"> illustrates the central IT side (the “Platform AAS server”) and two distributed resources </w:t>
      </w:r>
      <w:r w:rsidR="006365AC" w:rsidRPr="003D662E">
        <w:rPr>
          <w:i/>
          <w:lang w:val="en-US"/>
        </w:rPr>
        <w:t>D1</w:t>
      </w:r>
      <w:r w:rsidR="006365AC" w:rsidRPr="003D662E">
        <w:rPr>
          <w:lang w:val="en-US"/>
        </w:rPr>
        <w:t xml:space="preserve"> and </w:t>
      </w:r>
      <w:r w:rsidR="006365AC" w:rsidRPr="003D662E">
        <w:rPr>
          <w:i/>
          <w:lang w:val="en-US"/>
        </w:rPr>
        <w:t>D2</w:t>
      </w:r>
      <w:r w:rsidR="006365AC" w:rsidRPr="003D662E">
        <w:rPr>
          <w:lang w:val="en-US"/>
        </w:rPr>
        <w:t xml:space="preserve">, e.g., edge devices. </w:t>
      </w:r>
      <w:r w:rsidR="00B41E41" w:rsidRPr="003D662E">
        <w:rPr>
          <w:lang w:val="en-US"/>
        </w:rPr>
        <w:t xml:space="preserve">An </w:t>
      </w:r>
      <w:r w:rsidR="006365AC" w:rsidRPr="003D662E">
        <w:rPr>
          <w:lang w:val="en-US"/>
        </w:rPr>
        <w:t xml:space="preserve">AAS can be served locally and only </w:t>
      </w:r>
      <w:r w:rsidR="00F57EC4" w:rsidRPr="003D662E">
        <w:rPr>
          <w:lang w:val="en-US"/>
        </w:rPr>
        <w:t xml:space="preserve">be </w:t>
      </w:r>
      <w:r w:rsidR="006365AC" w:rsidRPr="003D662E">
        <w:rPr>
          <w:lang w:val="en-US"/>
        </w:rPr>
        <w:t xml:space="preserve">registered in a central registry or </w:t>
      </w:r>
      <w:r w:rsidR="007C5414" w:rsidRPr="003D662E">
        <w:rPr>
          <w:lang w:val="en-US"/>
        </w:rPr>
        <w:t>it</w:t>
      </w:r>
      <w:r w:rsidR="006365AC" w:rsidRPr="003D662E">
        <w:rPr>
          <w:lang w:val="en-US"/>
        </w:rPr>
        <w:t xml:space="preserve"> can be deployed remotely to a central server. </w:t>
      </w:r>
      <w:r w:rsidR="004031DF" w:rsidRPr="003D662E">
        <w:rPr>
          <w:lang w:val="en-US"/>
        </w:rPr>
        <w:t>Serving an AAS locally requires a related web server process</w:t>
      </w:r>
      <w:r w:rsidR="00790E39" w:rsidRPr="003D662E">
        <w:rPr>
          <w:lang w:val="en-US"/>
        </w:rPr>
        <w:t xml:space="preserve"> (“Resource AAS server” in D2)</w:t>
      </w:r>
      <w:r w:rsidR="004031DF" w:rsidRPr="003D662E">
        <w:rPr>
          <w:lang w:val="en-US"/>
        </w:rPr>
        <w:t>, i.e., a further process to be executed on a resource. Deploying an AAS centrally</w:t>
      </w:r>
      <w:r w:rsidR="00790E39" w:rsidRPr="003D662E">
        <w:rPr>
          <w:lang w:val="en-US"/>
        </w:rPr>
        <w:t xml:space="preserve"> avoids such local server processes, but may lead to increased communication with the central server and, in the case of dynamic or active AAS that allow for operation calls, also </w:t>
      </w:r>
      <w:r w:rsidR="00EC6B0C" w:rsidRPr="003D662E">
        <w:rPr>
          <w:lang w:val="en-US"/>
        </w:rPr>
        <w:t xml:space="preserve">to </w:t>
      </w:r>
      <w:r w:rsidR="00790E39" w:rsidRPr="003D662E">
        <w:rPr>
          <w:lang w:val="en-US"/>
        </w:rPr>
        <w:t>redirections of requests via the central server to the resource</w:t>
      </w:r>
      <w:r w:rsidR="00C93F0F">
        <w:rPr>
          <w:lang w:val="en-US"/>
        </w:rPr>
        <w:t xml:space="preserve"> (which may anyway be the default behaviour of an implementation, e.g., BaSyX2 operation delegation)</w:t>
      </w:r>
      <w:r w:rsidR="00790E39" w:rsidRPr="003D662E">
        <w:rPr>
          <w:lang w:val="en-US"/>
        </w:rPr>
        <w:t xml:space="preserve">. </w:t>
      </w:r>
      <w:r w:rsidR="00BB64F5" w:rsidRPr="003D662E">
        <w:rPr>
          <w:lang w:val="en-US"/>
        </w:rPr>
        <w:t>T</w:t>
      </w:r>
      <w:r w:rsidR="00790E39" w:rsidRPr="003D662E">
        <w:rPr>
          <w:lang w:val="en-US"/>
        </w:rPr>
        <w:t xml:space="preserve">o handle </w:t>
      </w:r>
      <w:r w:rsidR="00D95338" w:rsidRPr="003D662E">
        <w:rPr>
          <w:lang w:val="en-US"/>
        </w:rPr>
        <w:t>requests</w:t>
      </w:r>
      <w:r w:rsidR="00790E39" w:rsidRPr="003D662E">
        <w:rPr>
          <w:lang w:val="en-US"/>
        </w:rPr>
        <w:t xml:space="preserve"> of dynamic or active AAS, the resource must run a (further) </w:t>
      </w:r>
      <w:r w:rsidR="00790E39" w:rsidRPr="003D662E">
        <w:rPr>
          <w:lang w:val="en-US"/>
        </w:rPr>
        <w:lastRenderedPageBreak/>
        <w:t xml:space="preserve">server instance, the “Resource AAS command server”. A similar server process must exist on the central IT side </w:t>
      </w:r>
      <w:r w:rsidR="00BE5DAC" w:rsidRPr="003D662E">
        <w:rPr>
          <w:lang w:val="en-US"/>
        </w:rPr>
        <w:t>o</w:t>
      </w:r>
      <w:r w:rsidR="00790E39" w:rsidRPr="003D662E">
        <w:rPr>
          <w:lang w:val="en-US"/>
        </w:rPr>
        <w:t xml:space="preserve">f the Platform AAS server </w:t>
      </w:r>
      <w:r w:rsidR="0009489A" w:rsidRPr="003D662E">
        <w:rPr>
          <w:lang w:val="en-US"/>
        </w:rPr>
        <w:t xml:space="preserve">to </w:t>
      </w:r>
      <w:r w:rsidR="00790E39" w:rsidRPr="003D662E">
        <w:rPr>
          <w:lang w:val="en-US"/>
        </w:rPr>
        <w:t>offer dynamic properties or operations. In the resource case, this “Resource AAS command server</w:t>
      </w:r>
      <w:r w:rsidR="00F031C4" w:rsidRPr="003D662E">
        <w:rPr>
          <w:lang w:val="en-US"/>
        </w:rPr>
        <w:t>”</w:t>
      </w:r>
      <w:r w:rsidR="00790E39" w:rsidRPr="003D662E">
        <w:rPr>
          <w:lang w:val="en-US"/>
        </w:rPr>
        <w:t xml:space="preserve"> may </w:t>
      </w:r>
      <w:r w:rsidR="003D788D" w:rsidRPr="003D662E">
        <w:rPr>
          <w:lang w:val="en-US"/>
        </w:rPr>
        <w:t>forward</w:t>
      </w:r>
      <w:r w:rsidR="00790E39" w:rsidRPr="003D662E">
        <w:rPr>
          <w:lang w:val="en-US"/>
        </w:rPr>
        <w:t xml:space="preserve"> operations to further processes, or, if the processes are already known when the resource AAS is constructed, also specific server processes, e.g., for the service </w:t>
      </w:r>
      <w:r w:rsidR="00FF34AC" w:rsidRPr="003D662E">
        <w:rPr>
          <w:lang w:val="en-US"/>
        </w:rPr>
        <w:t>manager</w:t>
      </w:r>
      <w:r w:rsidR="00790E39" w:rsidRPr="003D662E">
        <w:rPr>
          <w:lang w:val="en-US"/>
        </w:rPr>
        <w:t xml:space="preserve"> running in an own container</w:t>
      </w:r>
      <w:r w:rsidR="009F2175" w:rsidRPr="003D662E">
        <w:rPr>
          <w:lang w:val="en-US"/>
        </w:rPr>
        <w:t xml:space="preserve">, </w:t>
      </w:r>
      <w:r w:rsidR="00853BCA" w:rsidRPr="003D662E">
        <w:rPr>
          <w:lang w:val="en-US"/>
        </w:rPr>
        <w:t>can</w:t>
      </w:r>
      <w:r w:rsidR="00790E39" w:rsidRPr="003D662E">
        <w:rPr>
          <w:lang w:val="en-US"/>
        </w:rPr>
        <w:t xml:space="preserve"> be linked to the AAS and directly contacted to serve AAS requests.</w:t>
      </w:r>
    </w:p>
    <w:p w14:paraId="767F6C64" w14:textId="4242D701" w:rsidR="00884F64" w:rsidRPr="003D662E" w:rsidRDefault="00884F64" w:rsidP="00966866">
      <w:pPr>
        <w:pStyle w:val="Heading3"/>
        <w:rPr>
          <w:lang w:val="en-US"/>
        </w:rPr>
      </w:pPr>
      <w:bookmarkStart w:id="36" w:name="_Ref79999263"/>
      <w:bookmarkStart w:id="37" w:name="_Toc216439635"/>
      <w:bookmarkStart w:id="38" w:name="_Ref77062308"/>
      <w:r w:rsidRPr="003D662E">
        <w:rPr>
          <w:lang w:val="en-US"/>
        </w:rPr>
        <w:t>Component Interaction Overview</w:t>
      </w:r>
      <w:bookmarkEnd w:id="36"/>
      <w:bookmarkEnd w:id="37"/>
    </w:p>
    <w:p w14:paraId="193F2013" w14:textId="6D960F31" w:rsidR="00884F64" w:rsidRPr="003D662E" w:rsidRDefault="00884F64" w:rsidP="00160732">
      <w:pPr>
        <w:jc w:val="both"/>
        <w:rPr>
          <w:lang w:val="en-US"/>
        </w:rPr>
      </w:pPr>
      <w:r w:rsidRPr="003D662E">
        <w:rPr>
          <w:lang w:val="en-US"/>
        </w:rPr>
        <w:t>In the previous sections, we introduced the layers and the high-level components of the platform as well as the basic concepts of AAS. In this section, we provide a brief overview on the component interactions for a basic walk-through of platform operations. The individual sections on the components in Section</w:t>
      </w:r>
      <w:r w:rsidR="004168F8" w:rsidRPr="003D662E">
        <w:rPr>
          <w:lang w:val="en-US"/>
        </w:rPr>
        <w:t>s</w:t>
      </w:r>
      <w:r w:rsidRPr="003D662E">
        <w:rPr>
          <w:lang w:val="en-US"/>
        </w:rPr>
        <w:t xml:space="preserve"> </w:t>
      </w:r>
      <w:r w:rsidR="004168F8" w:rsidRPr="003D662E">
        <w:rPr>
          <w:lang w:val="en-US"/>
        </w:rPr>
        <w:fldChar w:fldCharType="begin"/>
      </w:r>
      <w:r w:rsidR="004168F8" w:rsidRPr="003D662E">
        <w:rPr>
          <w:lang w:val="en-US"/>
        </w:rPr>
        <w:instrText xml:space="preserve"> REF _Ref58848700 \r \h </w:instrText>
      </w:r>
      <w:r w:rsidR="00160732" w:rsidRPr="003D662E">
        <w:rPr>
          <w:lang w:val="en-US"/>
        </w:rPr>
        <w:instrText xml:space="preserve"> \* MERGEFORMAT </w:instrText>
      </w:r>
      <w:r w:rsidR="004168F8" w:rsidRPr="003D662E">
        <w:rPr>
          <w:lang w:val="en-US"/>
        </w:rPr>
      </w:r>
      <w:r w:rsidR="004168F8" w:rsidRPr="003D662E">
        <w:rPr>
          <w:lang w:val="en-US"/>
        </w:rPr>
        <w:fldChar w:fldCharType="separate"/>
      </w:r>
      <w:r w:rsidR="00C62E87">
        <w:rPr>
          <w:lang w:val="en-US"/>
        </w:rPr>
        <w:t>3.3</w:t>
      </w:r>
      <w:r w:rsidR="004168F8" w:rsidRPr="003D662E">
        <w:rPr>
          <w:lang w:val="en-US"/>
        </w:rPr>
        <w:fldChar w:fldCharType="end"/>
      </w:r>
      <w:r w:rsidR="004168F8" w:rsidRPr="003D662E">
        <w:rPr>
          <w:lang w:val="en-US"/>
        </w:rPr>
        <w:t>-</w:t>
      </w:r>
      <w:r w:rsidR="003E666A" w:rsidRPr="003D662E">
        <w:rPr>
          <w:lang w:val="en-US"/>
        </w:rPr>
        <w:fldChar w:fldCharType="begin"/>
      </w:r>
      <w:r w:rsidR="003E666A" w:rsidRPr="003D662E">
        <w:rPr>
          <w:lang w:val="en-US"/>
        </w:rPr>
        <w:instrText xml:space="preserve"> REF _Ref101352799 \r \h </w:instrText>
      </w:r>
      <w:r w:rsidR="003D662E">
        <w:rPr>
          <w:lang w:val="en-US"/>
        </w:rPr>
        <w:instrText xml:space="preserve"> \* MERGEFORMAT </w:instrText>
      </w:r>
      <w:r w:rsidR="003E666A" w:rsidRPr="003D662E">
        <w:rPr>
          <w:lang w:val="en-US"/>
        </w:rPr>
      </w:r>
      <w:r w:rsidR="003E666A" w:rsidRPr="003D662E">
        <w:rPr>
          <w:lang w:val="en-US"/>
        </w:rPr>
        <w:fldChar w:fldCharType="separate"/>
      </w:r>
      <w:r w:rsidR="00C62E87">
        <w:rPr>
          <w:lang w:val="en-US"/>
        </w:rPr>
        <w:t>3.12</w:t>
      </w:r>
      <w:r w:rsidR="003E666A" w:rsidRPr="003D662E">
        <w:rPr>
          <w:lang w:val="en-US"/>
        </w:rPr>
        <w:fldChar w:fldCharType="end"/>
      </w:r>
      <w:r w:rsidR="004168F8" w:rsidRPr="003D662E">
        <w:rPr>
          <w:lang w:val="en-US"/>
        </w:rPr>
        <w:t xml:space="preserve"> </w:t>
      </w:r>
      <w:r w:rsidRPr="003D662E">
        <w:rPr>
          <w:lang w:val="en-US"/>
        </w:rPr>
        <w:t>will provide more detail on the interactions.</w:t>
      </w:r>
      <w:r w:rsidR="003E666A" w:rsidRPr="003D662E">
        <w:rPr>
          <w:lang w:val="en-US"/>
        </w:rPr>
        <w:t xml:space="preserve"> In addition, Section </w:t>
      </w:r>
      <w:r w:rsidR="003E666A" w:rsidRPr="003D662E">
        <w:rPr>
          <w:lang w:val="en-US"/>
        </w:rPr>
        <w:fldChar w:fldCharType="begin"/>
      </w:r>
      <w:r w:rsidR="003E666A" w:rsidRPr="003D662E">
        <w:rPr>
          <w:lang w:val="en-US"/>
        </w:rPr>
        <w:instrText xml:space="preserve"> REF _Ref108603464 \r \h </w:instrText>
      </w:r>
      <w:r w:rsidR="00C02362" w:rsidRPr="003D662E">
        <w:rPr>
          <w:lang w:val="en-US"/>
        </w:rPr>
        <w:instrText xml:space="preserve"> \* MERGEFORMAT </w:instrText>
      </w:r>
      <w:r w:rsidR="003E666A" w:rsidRPr="003D662E">
        <w:rPr>
          <w:lang w:val="en-US"/>
        </w:rPr>
      </w:r>
      <w:r w:rsidR="003E666A" w:rsidRPr="003D662E">
        <w:rPr>
          <w:lang w:val="en-US"/>
        </w:rPr>
        <w:fldChar w:fldCharType="separate"/>
      </w:r>
      <w:r w:rsidR="00C62E87">
        <w:rPr>
          <w:lang w:val="en-US"/>
        </w:rPr>
        <w:t>3.13</w:t>
      </w:r>
      <w:r w:rsidR="003E666A" w:rsidRPr="003D662E">
        <w:rPr>
          <w:lang w:val="en-US"/>
        </w:rPr>
        <w:fldChar w:fldCharType="end"/>
      </w:r>
      <w:r w:rsidR="003E666A" w:rsidRPr="003D662E">
        <w:rPr>
          <w:lang w:val="en-US"/>
        </w:rPr>
        <w:t xml:space="preserve"> will address the cross-cutting topic </w:t>
      </w:r>
      <w:r w:rsidR="00D866E9" w:rsidRPr="003D662E">
        <w:rPr>
          <w:lang w:val="en-US"/>
        </w:rPr>
        <w:t xml:space="preserve">of </w:t>
      </w:r>
      <w:r w:rsidR="003E666A" w:rsidRPr="003D662E">
        <w:rPr>
          <w:lang w:val="en-US"/>
        </w:rPr>
        <w:t>testing support for services and applications.</w:t>
      </w:r>
    </w:p>
    <w:p w14:paraId="171D8E4D" w14:textId="6F3906A1" w:rsidR="002B7790" w:rsidRDefault="008A5E1A" w:rsidP="008A5E1A">
      <w:pPr>
        <w:jc w:val="both"/>
        <w:rPr>
          <w:lang w:val="en-US"/>
        </w:rPr>
      </w:pPr>
      <w:r w:rsidRPr="003D662E">
        <w:rPr>
          <w:lang w:val="en-US"/>
        </w:rPr>
        <w:t xml:space="preserve">The aim of this walk-through is to bring up the ECS runtime, the service manager (in terms of a container), some services, to let the services run and to stop all parts in reverse order. Services are </w:t>
      </w:r>
      <w:r w:rsidR="0005691D">
        <w:rPr>
          <w:lang w:val="en-US"/>
        </w:rPr>
        <w:t>modeled</w:t>
      </w:r>
      <w:r w:rsidRPr="003D662E">
        <w:rPr>
          <w:lang w:val="en-US"/>
        </w:rPr>
        <w:t xml:space="preserve"> </w:t>
      </w:r>
      <w:r w:rsidR="0005691D">
        <w:rPr>
          <w:lang w:val="en-US"/>
        </w:rPr>
        <w:t xml:space="preserve">as </w:t>
      </w:r>
      <w:r w:rsidRPr="003D662E">
        <w:rPr>
          <w:lang w:val="en-US"/>
        </w:rPr>
        <w:t>a service mesh forming individual applications (we will detail how to define such a me</w:t>
      </w:r>
      <w:r w:rsidR="00C84F91">
        <w:rPr>
          <w:lang w:val="en-US"/>
        </w:rPr>
        <w:t>s</w:t>
      </w:r>
      <w:r w:rsidRPr="003D662E">
        <w:rPr>
          <w:lang w:val="en-US"/>
        </w:rPr>
        <w:t xml:space="preserve">h in Section </w:t>
      </w:r>
      <w:r w:rsidRPr="003D662E">
        <w:rPr>
          <w:lang w:val="en-US"/>
        </w:rPr>
        <w:fldChar w:fldCharType="begin"/>
      </w:r>
      <w:r w:rsidRPr="003D662E">
        <w:rPr>
          <w:lang w:val="en-US"/>
        </w:rPr>
        <w:instrText xml:space="preserve"> REF _Ref77163195 \r \h  \* MERGEFORMAT </w:instrText>
      </w:r>
      <w:r w:rsidRPr="003D662E">
        <w:rPr>
          <w:lang w:val="en-US"/>
        </w:rPr>
      </w:r>
      <w:r w:rsidRPr="003D662E">
        <w:rPr>
          <w:lang w:val="en-US"/>
        </w:rPr>
        <w:fldChar w:fldCharType="separate"/>
      </w:r>
      <w:r w:rsidR="00C62E87">
        <w:rPr>
          <w:lang w:val="en-US"/>
        </w:rPr>
        <w:t>6</w:t>
      </w:r>
      <w:r w:rsidRPr="003D662E">
        <w:rPr>
          <w:lang w:val="en-US"/>
        </w:rPr>
        <w:fldChar w:fldCharType="end"/>
      </w:r>
      <w:r w:rsidRPr="003D662E">
        <w:rPr>
          <w:lang w:val="en-US"/>
        </w:rPr>
        <w:t xml:space="preserve">). The required high-level interactions are illustrated in the sequence diagram in </w:t>
      </w:r>
      <w:r w:rsidRPr="003D662E">
        <w:rPr>
          <w:lang w:val="en-US"/>
        </w:rPr>
        <w:fldChar w:fldCharType="begin"/>
      </w:r>
      <w:r w:rsidRPr="003D662E">
        <w:rPr>
          <w:lang w:val="en-US"/>
        </w:rPr>
        <w:instrText xml:space="preserve"> REF _Ref79994339 \h  \* MERGEFORMAT </w:instrText>
      </w:r>
      <w:r w:rsidRPr="003D662E">
        <w:rPr>
          <w:lang w:val="en-US"/>
        </w:rPr>
      </w:r>
      <w:r w:rsidRPr="003D662E">
        <w:rPr>
          <w:lang w:val="en-US"/>
        </w:rPr>
        <w:fldChar w:fldCharType="separate"/>
      </w:r>
      <w:r w:rsidR="00C62E87" w:rsidRPr="003D662E">
        <w:rPr>
          <w:lang w:val="en-US"/>
        </w:rPr>
        <w:t xml:space="preserve">Figure </w:t>
      </w:r>
      <w:r w:rsidR="00C62E87">
        <w:rPr>
          <w:noProof/>
          <w:lang w:val="en-US"/>
        </w:rPr>
        <w:t>5</w:t>
      </w:r>
      <w:r w:rsidRPr="003D662E">
        <w:rPr>
          <w:lang w:val="en-US"/>
        </w:rPr>
        <w:fldChar w:fldCharType="end"/>
      </w:r>
      <w:r w:rsidRPr="003D662E">
        <w:rPr>
          <w:lang w:val="en-US"/>
        </w:rPr>
        <w:t xml:space="preserve">. We will </w:t>
      </w:r>
      <w:r w:rsidR="00E64AA6" w:rsidRPr="003D662E">
        <w:rPr>
          <w:lang w:val="en-US"/>
        </w:rPr>
        <w:t>go through</w:t>
      </w:r>
      <w:r w:rsidRPr="003D662E">
        <w:rPr>
          <w:lang w:val="en-US"/>
        </w:rPr>
        <w:t xml:space="preserve"> them </w:t>
      </w:r>
      <w:r w:rsidR="00B70E5D" w:rsidRPr="003D662E">
        <w:rPr>
          <w:lang w:val="en-US"/>
        </w:rPr>
        <w:t xml:space="preserve">now </w:t>
      </w:r>
      <w:r w:rsidRPr="003D662E">
        <w:rPr>
          <w:lang w:val="en-US"/>
        </w:rPr>
        <w:t>from top/left to bottom/right.</w:t>
      </w:r>
    </w:p>
    <w:p w14:paraId="00717ABB" w14:textId="648972CA" w:rsidR="009B5648" w:rsidRPr="003D662E" w:rsidRDefault="00B82381" w:rsidP="00884F64">
      <w:pPr>
        <w:rPr>
          <w:lang w:val="en-US"/>
        </w:rPr>
      </w:pPr>
      <w:r w:rsidRPr="003D662E">
        <w:rPr>
          <w:noProof/>
          <w:lang w:val="en-US"/>
        </w:rPr>
        <w:drawing>
          <wp:inline distT="0" distB="0" distL="0" distR="0" wp14:anchorId="15FE7F62" wp14:editId="661E1E71">
            <wp:extent cx="5760720" cy="4048760"/>
            <wp:effectExtent l="0" t="0" r="0" b="889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60720" cy="4048760"/>
                    </a:xfrm>
                    <a:prstGeom prst="rect">
                      <a:avLst/>
                    </a:prstGeom>
                    <a:noFill/>
                    <a:ln>
                      <a:noFill/>
                    </a:ln>
                  </pic:spPr>
                </pic:pic>
              </a:graphicData>
            </a:graphic>
          </wp:inline>
        </w:drawing>
      </w:r>
    </w:p>
    <w:p w14:paraId="5D7CE9EB" w14:textId="5E39E6D2" w:rsidR="00884F64" w:rsidRPr="003D662E" w:rsidRDefault="009B5648" w:rsidP="00160732">
      <w:pPr>
        <w:pStyle w:val="Caption"/>
        <w:jc w:val="center"/>
        <w:rPr>
          <w:lang w:val="en-US"/>
        </w:rPr>
      </w:pPr>
      <w:bookmarkStart w:id="39" w:name="_Ref79994339"/>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C62E87">
        <w:rPr>
          <w:noProof/>
          <w:lang w:val="en-US"/>
        </w:rPr>
        <w:t>5</w:t>
      </w:r>
      <w:r w:rsidRPr="003D662E">
        <w:fldChar w:fldCharType="end"/>
      </w:r>
      <w:bookmarkEnd w:id="39"/>
      <w:r w:rsidRPr="003D662E">
        <w:rPr>
          <w:lang w:val="en-US"/>
        </w:rPr>
        <w:t>: High-level component interaction for basic platform interactions.</w:t>
      </w:r>
    </w:p>
    <w:p w14:paraId="44BE63FA" w14:textId="5BDEC42B" w:rsidR="002B7790" w:rsidRPr="003D662E" w:rsidRDefault="002B7790" w:rsidP="002B7790">
      <w:pPr>
        <w:pStyle w:val="ListParagraph"/>
        <w:numPr>
          <w:ilvl w:val="0"/>
          <w:numId w:val="23"/>
        </w:numPr>
        <w:jc w:val="both"/>
        <w:rPr>
          <w:lang w:val="en-US"/>
        </w:rPr>
      </w:pPr>
      <w:r w:rsidRPr="003D662E">
        <w:rPr>
          <w:lang w:val="en-US"/>
        </w:rPr>
        <w:t xml:space="preserve">At the beginning, the platform AAS-Server is running. An ECS runtime is started for a certain resource, e.g., an edge device. The ECS runtime instance then deploys its own sub-model characterizing the device with container operations and a collection of available containers (initially empty) into the platform AAS. A scheduled background process of the ECS runtime is started to inform the platform AAS about the actual resource state (resource monitoring, not shown in </w:t>
      </w:r>
      <w:r w:rsidRPr="003D662E">
        <w:rPr>
          <w:lang w:val="en-US"/>
        </w:rPr>
        <w:fldChar w:fldCharType="begin"/>
      </w:r>
      <w:r w:rsidRPr="003D662E">
        <w:rPr>
          <w:lang w:val="en-US"/>
        </w:rPr>
        <w:instrText xml:space="preserve"> REF _Ref79994339 \h  \* MERGEFORMAT </w:instrText>
      </w:r>
      <w:r w:rsidRPr="003D662E">
        <w:rPr>
          <w:lang w:val="en-US"/>
        </w:rPr>
      </w:r>
      <w:r w:rsidRPr="003D662E">
        <w:rPr>
          <w:lang w:val="en-US"/>
        </w:rPr>
        <w:fldChar w:fldCharType="separate"/>
      </w:r>
      <w:r w:rsidR="00C62E87" w:rsidRPr="003D662E">
        <w:rPr>
          <w:lang w:val="en-US"/>
        </w:rPr>
        <w:t xml:space="preserve">Figure </w:t>
      </w:r>
      <w:r w:rsidR="00C62E87">
        <w:rPr>
          <w:noProof/>
          <w:lang w:val="en-US"/>
        </w:rPr>
        <w:t>5</w:t>
      </w:r>
      <w:r w:rsidRPr="003D662E">
        <w:rPr>
          <w:lang w:val="en-US"/>
        </w:rPr>
        <w:fldChar w:fldCharType="end"/>
      </w:r>
      <w:r w:rsidRPr="003D662E">
        <w:rPr>
          <w:lang w:val="en-US"/>
        </w:rPr>
        <w:t xml:space="preserve">). Depending on the device, the ECS runtime may provide information about </w:t>
      </w:r>
      <w:r w:rsidRPr="003D662E">
        <w:rPr>
          <w:lang w:val="en-US"/>
        </w:rPr>
        <w:lastRenderedPageBreak/>
        <w:t>an existing device AAS or create a device AAS on its own (one particular point of openness as the device vendor may or may not provide an AAS). This information is linked from the platform AAS.</w:t>
      </w:r>
    </w:p>
    <w:p w14:paraId="570E44D0" w14:textId="77777777" w:rsidR="002B7790" w:rsidRPr="003D662E" w:rsidRDefault="002B7790" w:rsidP="002B7790">
      <w:pPr>
        <w:pStyle w:val="ListParagraph"/>
        <w:numPr>
          <w:ilvl w:val="0"/>
          <w:numId w:val="23"/>
        </w:numPr>
        <w:jc w:val="both"/>
        <w:rPr>
          <w:lang w:val="en-US"/>
        </w:rPr>
      </w:pPr>
      <w:r w:rsidRPr="003D662E">
        <w:rPr>
          <w:lang w:val="en-US"/>
        </w:rPr>
        <w:t xml:space="preserve">Via the user interface (UI), the user requests a list of available resources. The UI reads out the AAS submodel for resources including the ECS runtime instance started in step 1 and </w:t>
      </w:r>
      <w:r>
        <w:rPr>
          <w:lang w:val="en-US"/>
        </w:rPr>
        <w:t xml:space="preserve">displays </w:t>
      </w:r>
      <w:r w:rsidRPr="003D662E">
        <w:rPr>
          <w:lang w:val="en-US"/>
        </w:rPr>
        <w:t>device information including the actual resource usage. In a similar manner, further information can be obtained, e.g., the available services, the defined applications, the packaged service artifacts or the available containers.</w:t>
      </w:r>
    </w:p>
    <w:p w14:paraId="706046DA" w14:textId="2CE1E27A" w:rsidR="00FD243A" w:rsidRPr="003D662E" w:rsidRDefault="00847C30" w:rsidP="007245E8">
      <w:pPr>
        <w:pStyle w:val="ListParagraph"/>
        <w:numPr>
          <w:ilvl w:val="0"/>
          <w:numId w:val="23"/>
        </w:numPr>
        <w:jc w:val="both"/>
        <w:rPr>
          <w:lang w:val="en-US"/>
        </w:rPr>
      </w:pPr>
      <w:r w:rsidRPr="003D662E">
        <w:rPr>
          <w:lang w:val="en-US"/>
        </w:rPr>
        <w:t xml:space="preserve">The UI requests </w:t>
      </w:r>
      <w:r w:rsidR="00B82381" w:rsidRPr="003D662E">
        <w:rPr>
          <w:lang w:val="en-US"/>
        </w:rPr>
        <w:t>adding</w:t>
      </w:r>
      <w:r w:rsidRPr="003D662E">
        <w:rPr>
          <w:lang w:val="en-US"/>
        </w:rPr>
        <w:t xml:space="preserve"> a container via the ECS operations known to the platform AAS, leading to a remote method call to the ECS runtime (AAS implementation server). </w:t>
      </w:r>
      <w:r w:rsidR="007238E8" w:rsidRPr="003D662E">
        <w:rPr>
          <w:lang w:val="en-US"/>
        </w:rPr>
        <w:t xml:space="preserve">For this walk-through, we assume that the container contains the service manager and provides the technical dependencies for services to be executed on the respective device. </w:t>
      </w:r>
      <w:r w:rsidR="00BA38B1" w:rsidRPr="003D662E">
        <w:rPr>
          <w:lang w:val="en-US"/>
        </w:rPr>
        <w:t>Starting a container</w:t>
      </w:r>
      <w:r w:rsidR="00CA4E07" w:rsidRPr="003D662E">
        <w:rPr>
          <w:lang w:val="en-US"/>
        </w:rPr>
        <w:t xml:space="preserve"> may lead to a download of the </w:t>
      </w:r>
      <w:r w:rsidR="001372A4">
        <w:rPr>
          <w:lang w:val="en-US"/>
        </w:rPr>
        <w:t xml:space="preserve">pre-built </w:t>
      </w:r>
      <w:r w:rsidR="00CA4E07" w:rsidRPr="003D662E">
        <w:rPr>
          <w:lang w:val="en-US"/>
        </w:rPr>
        <w:t>container from a central platform server (indicated by #)</w:t>
      </w:r>
      <w:r w:rsidR="00DA04F8" w:rsidRPr="003D662E">
        <w:rPr>
          <w:lang w:val="en-US"/>
        </w:rPr>
        <w:t xml:space="preserve"> or from a </w:t>
      </w:r>
      <w:r w:rsidR="006D7240" w:rsidRPr="003D662E">
        <w:rPr>
          <w:lang w:val="en-US"/>
        </w:rPr>
        <w:t>file system</w:t>
      </w:r>
      <w:r w:rsidR="00DA04F8" w:rsidRPr="003D662E">
        <w:rPr>
          <w:lang w:val="en-US"/>
        </w:rPr>
        <w:t xml:space="preserve"> of the device</w:t>
      </w:r>
      <w:r w:rsidR="00CA4E07" w:rsidRPr="003D662E">
        <w:rPr>
          <w:lang w:val="en-US"/>
        </w:rPr>
        <w:t xml:space="preserve">. </w:t>
      </w:r>
      <w:r w:rsidR="006D7240" w:rsidRPr="003D662E">
        <w:rPr>
          <w:lang w:val="en-US"/>
        </w:rPr>
        <w:t>Information about the container instance is made available to the platform AAS by creating a structure in the containers submodel of the platform AAS.</w:t>
      </w:r>
    </w:p>
    <w:p w14:paraId="31184C10" w14:textId="364165D1" w:rsidR="006D7240" w:rsidRPr="003D662E" w:rsidRDefault="002002BF" w:rsidP="007245E8">
      <w:pPr>
        <w:pStyle w:val="ListParagraph"/>
        <w:numPr>
          <w:ilvl w:val="0"/>
          <w:numId w:val="23"/>
        </w:numPr>
        <w:jc w:val="both"/>
        <w:rPr>
          <w:lang w:val="en-US"/>
        </w:rPr>
      </w:pPr>
      <w:r w:rsidRPr="003D662E">
        <w:rPr>
          <w:lang w:val="en-US"/>
        </w:rPr>
        <w:t>The user requests start</w:t>
      </w:r>
      <w:r w:rsidR="008875B4" w:rsidRPr="003D662E">
        <w:rPr>
          <w:lang w:val="en-US"/>
        </w:rPr>
        <w:t>ing</w:t>
      </w:r>
      <w:r w:rsidRPr="003D662E">
        <w:rPr>
          <w:lang w:val="en-US"/>
        </w:rPr>
        <w:t xml:space="preserve"> the container added in step 3, </w:t>
      </w:r>
      <w:r w:rsidR="004F20B9" w:rsidRPr="003D662E">
        <w:rPr>
          <w:lang w:val="en-US"/>
        </w:rPr>
        <w:t xml:space="preserve">i.e., the UI calls the respective platform AAS operation, </w:t>
      </w:r>
      <w:r w:rsidRPr="003D662E">
        <w:rPr>
          <w:lang w:val="en-US"/>
        </w:rPr>
        <w:t>leading to a remote call to the ECS runtime (AAS implementation server)</w:t>
      </w:r>
      <w:r w:rsidR="00121888" w:rsidRPr="003D662E">
        <w:rPr>
          <w:lang w:val="en-US"/>
        </w:rPr>
        <w:t>, respective operations in the container management implementation, e.g., Docker, and, ultimately, when the container is running, to an automat</w:t>
      </w:r>
      <w:r w:rsidR="00E44E2C" w:rsidRPr="003D662E">
        <w:rPr>
          <w:lang w:val="en-US"/>
        </w:rPr>
        <w:t>ed</w:t>
      </w:r>
      <w:r w:rsidR="00121888" w:rsidRPr="003D662E">
        <w:rPr>
          <w:lang w:val="en-US"/>
        </w:rPr>
        <w:t xml:space="preserve"> start of the service manager. In turn, the service manager deploys information about itself, e.g., service operations, into the platform AAS, more precisely into the device entry created by the ECS runtime so that services on the underlying device can be managed.</w:t>
      </w:r>
    </w:p>
    <w:p w14:paraId="4FC3325B" w14:textId="72EAEBAD" w:rsidR="0056700E" w:rsidRPr="003D662E" w:rsidRDefault="00DE3142" w:rsidP="007245E8">
      <w:pPr>
        <w:pStyle w:val="ListParagraph"/>
        <w:numPr>
          <w:ilvl w:val="0"/>
          <w:numId w:val="23"/>
        </w:numPr>
        <w:jc w:val="both"/>
        <w:rPr>
          <w:lang w:val="en-US"/>
        </w:rPr>
      </w:pPr>
      <w:r w:rsidRPr="003D662E">
        <w:rPr>
          <w:lang w:val="en-US"/>
        </w:rPr>
        <w:t xml:space="preserve">So </w:t>
      </w:r>
      <w:r w:rsidR="00C34B13" w:rsidRPr="003D662E">
        <w:rPr>
          <w:lang w:val="en-US"/>
        </w:rPr>
        <w:t>far,</w:t>
      </w:r>
      <w:r w:rsidRPr="003D662E">
        <w:rPr>
          <w:lang w:val="en-US"/>
        </w:rPr>
        <w:t xml:space="preserve"> no </w:t>
      </w:r>
      <w:r w:rsidR="00E469EE">
        <w:rPr>
          <w:lang w:val="en-US"/>
        </w:rPr>
        <w:t>app/</w:t>
      </w:r>
      <w:r w:rsidRPr="003D662E">
        <w:rPr>
          <w:lang w:val="en-US"/>
        </w:rPr>
        <w:t>service is known. The user requests to add a</w:t>
      </w:r>
      <w:r w:rsidR="00E469EE">
        <w:rPr>
          <w:lang w:val="en-US"/>
        </w:rPr>
        <w:t xml:space="preserve">n app </w:t>
      </w:r>
      <w:r w:rsidRPr="003D662E">
        <w:rPr>
          <w:lang w:val="en-US"/>
        </w:rPr>
        <w:t xml:space="preserve">via </w:t>
      </w:r>
      <w:r w:rsidR="004F20B9" w:rsidRPr="003D662E">
        <w:rPr>
          <w:lang w:val="en-US"/>
        </w:rPr>
        <w:t xml:space="preserve">an operation of </w:t>
      </w:r>
      <w:r w:rsidRPr="003D662E">
        <w:rPr>
          <w:lang w:val="en-US"/>
        </w:rPr>
        <w:t xml:space="preserve">the platform AAS, leading to a remote method invocation to the Service Manager (AAS implementation server). </w:t>
      </w:r>
      <w:r w:rsidR="00AD1AC3" w:rsidRPr="003D662E">
        <w:rPr>
          <w:lang w:val="en-US"/>
        </w:rPr>
        <w:t xml:space="preserve">In turn, as for the container, the service manager may download an implementation artifact containing the </w:t>
      </w:r>
      <w:r w:rsidR="00E469EE">
        <w:rPr>
          <w:lang w:val="en-US"/>
        </w:rPr>
        <w:t xml:space="preserve">app, the services, and the related </w:t>
      </w:r>
      <w:r w:rsidR="00AD1AC3" w:rsidRPr="003D662E">
        <w:rPr>
          <w:lang w:val="en-US"/>
        </w:rPr>
        <w:t>service execution environment</w:t>
      </w:r>
      <w:r w:rsidR="00E469EE">
        <w:rPr>
          <w:lang w:val="en-US"/>
        </w:rPr>
        <w:t>s</w:t>
      </w:r>
      <w:r w:rsidR="00AD1AC3" w:rsidRPr="003D662E">
        <w:rPr>
          <w:lang w:val="en-US"/>
        </w:rPr>
        <w:t xml:space="preserve"> for the actual device. </w:t>
      </w:r>
      <w:r w:rsidR="0056700E" w:rsidRPr="003D662E">
        <w:rPr>
          <w:lang w:val="en-US"/>
        </w:rPr>
        <w:t xml:space="preserve">The service manager adds entries for the artifact and all contained services to the respective sub-models </w:t>
      </w:r>
      <w:r w:rsidR="00C34B13" w:rsidRPr="003D662E">
        <w:rPr>
          <w:lang w:val="en-US"/>
        </w:rPr>
        <w:t>of</w:t>
      </w:r>
      <w:r w:rsidR="0056700E" w:rsidRPr="003D662E">
        <w:rPr>
          <w:lang w:val="en-US"/>
        </w:rPr>
        <w:t xml:space="preserve"> the platform AAS. </w:t>
      </w:r>
    </w:p>
    <w:p w14:paraId="65478910" w14:textId="2750627F" w:rsidR="00DE3142" w:rsidRPr="003D662E" w:rsidRDefault="0056700E" w:rsidP="007245E8">
      <w:pPr>
        <w:pStyle w:val="ListParagraph"/>
        <w:numPr>
          <w:ilvl w:val="0"/>
          <w:numId w:val="23"/>
        </w:numPr>
        <w:jc w:val="both"/>
        <w:rPr>
          <w:lang w:val="en-US"/>
        </w:rPr>
      </w:pPr>
      <w:r w:rsidRPr="003D662E">
        <w:rPr>
          <w:lang w:val="en-US"/>
        </w:rPr>
        <w:t xml:space="preserve">The user requests the start of </w:t>
      </w:r>
      <w:r w:rsidR="00E66D58">
        <w:rPr>
          <w:lang w:val="en-US"/>
        </w:rPr>
        <w:t xml:space="preserve">the app, i.e., </w:t>
      </w:r>
      <w:r w:rsidRPr="003D662E">
        <w:rPr>
          <w:lang w:val="en-US"/>
        </w:rPr>
        <w:t>all services for the device addressed in the steps above</w:t>
      </w:r>
      <w:r w:rsidR="00E66D58">
        <w:rPr>
          <w:lang w:val="en-US"/>
        </w:rPr>
        <w:t xml:space="preserve"> through a deployment plan</w:t>
      </w:r>
      <w:r w:rsidRPr="003D662E">
        <w:rPr>
          <w:lang w:val="en-US"/>
        </w:rPr>
        <w:t xml:space="preserve">. </w:t>
      </w:r>
      <w:r w:rsidR="00AD1AC3" w:rsidRPr="003D662E">
        <w:rPr>
          <w:lang w:val="en-US"/>
        </w:rPr>
        <w:t xml:space="preserve">The </w:t>
      </w:r>
      <w:r w:rsidR="00066CB4">
        <w:rPr>
          <w:lang w:val="en-US"/>
        </w:rPr>
        <w:t>involved S</w:t>
      </w:r>
      <w:r w:rsidR="00AD1AC3" w:rsidRPr="003D662E">
        <w:rPr>
          <w:lang w:val="en-US"/>
        </w:rPr>
        <w:t xml:space="preserve">ervice </w:t>
      </w:r>
      <w:r w:rsidR="00066CB4">
        <w:rPr>
          <w:lang w:val="en-US"/>
        </w:rPr>
        <w:t>M</w:t>
      </w:r>
      <w:r w:rsidR="00AD1AC3" w:rsidRPr="003D662E">
        <w:rPr>
          <w:lang w:val="en-US"/>
        </w:rPr>
        <w:t>anager</w:t>
      </w:r>
      <w:r w:rsidR="00066CB4">
        <w:rPr>
          <w:lang w:val="en-US"/>
        </w:rPr>
        <w:t>s</w:t>
      </w:r>
      <w:r w:rsidR="00AD1AC3" w:rsidRPr="003D662E">
        <w:rPr>
          <w:lang w:val="en-US"/>
        </w:rPr>
        <w:t xml:space="preserve"> start the service environment and creates the service instances in the sequence of dependencies, i.e., starting with the service having no</w:t>
      </w:r>
      <w:r w:rsidR="002D72A2" w:rsidRPr="003D662E">
        <w:rPr>
          <w:lang w:val="en-US"/>
        </w:rPr>
        <w:t xml:space="preserve"> data</w:t>
      </w:r>
      <w:r w:rsidR="00AD1AC3" w:rsidRPr="003D662E">
        <w:rPr>
          <w:lang w:val="en-US"/>
        </w:rPr>
        <w:t xml:space="preserve"> dependencies or for which all prerequisite services are already running. </w:t>
      </w:r>
      <w:r w:rsidR="004E2464" w:rsidRPr="003D662E">
        <w:rPr>
          <w:lang w:val="en-US"/>
        </w:rPr>
        <w:t>During this step, several network ports may be acquired for internal communication</w:t>
      </w:r>
      <w:r w:rsidR="00FE3EDD" w:rsidRPr="003D662E">
        <w:rPr>
          <w:lang w:val="en-US"/>
        </w:rPr>
        <w:t>,</w:t>
      </w:r>
      <w:r w:rsidR="004E2464" w:rsidRPr="003D662E">
        <w:rPr>
          <w:lang w:val="en-US"/>
        </w:rPr>
        <w:t xml:space="preserve"> relations to a global or a local protocol server/broker may be established</w:t>
      </w:r>
      <w:r w:rsidR="00FE3EDD" w:rsidRPr="003D662E">
        <w:rPr>
          <w:lang w:val="en-US"/>
        </w:rPr>
        <w:t xml:space="preserve"> and individual operating system processes for the services may be started</w:t>
      </w:r>
      <w:r w:rsidR="004E2464" w:rsidRPr="003D662E">
        <w:rPr>
          <w:lang w:val="en-US"/>
        </w:rPr>
        <w:t xml:space="preserve">. </w:t>
      </w:r>
      <w:r w:rsidR="007B1034" w:rsidRPr="003D662E">
        <w:rPr>
          <w:lang w:val="en-US"/>
        </w:rPr>
        <w:t xml:space="preserve">Further, connector settings may be adjusted to device-provided services as stated in the device AAS, e.g., specific IP address, actual port or even the startup-time selection of the right protocol implementation depending on the device-specified protocol version, e.g., MQTT v3 vs. </w:t>
      </w:r>
      <w:r w:rsidR="00B91F97" w:rsidRPr="003D662E">
        <w:rPr>
          <w:lang w:val="en-US"/>
        </w:rPr>
        <w:t xml:space="preserve">MQTT </w:t>
      </w:r>
      <w:r w:rsidR="007B1034" w:rsidRPr="003D662E">
        <w:rPr>
          <w:lang w:val="en-US"/>
        </w:rPr>
        <w:t xml:space="preserve">v5. </w:t>
      </w:r>
      <w:r w:rsidR="004E2464" w:rsidRPr="003D662E">
        <w:rPr>
          <w:lang w:val="en-US"/>
        </w:rPr>
        <w:t xml:space="preserve">These detailed technical procedures are not shown in </w:t>
      </w:r>
      <w:r w:rsidR="004E2464" w:rsidRPr="003D662E">
        <w:rPr>
          <w:lang w:val="en-US"/>
        </w:rPr>
        <w:fldChar w:fldCharType="begin"/>
      </w:r>
      <w:r w:rsidR="004E2464" w:rsidRPr="003D662E">
        <w:rPr>
          <w:lang w:val="en-US"/>
        </w:rPr>
        <w:instrText xml:space="preserve"> REF _Ref79994339 \h  \* MERGEFORMAT </w:instrText>
      </w:r>
      <w:r w:rsidR="004E2464" w:rsidRPr="003D662E">
        <w:rPr>
          <w:lang w:val="en-US"/>
        </w:rPr>
      </w:r>
      <w:r w:rsidR="004E2464" w:rsidRPr="003D662E">
        <w:rPr>
          <w:lang w:val="en-US"/>
        </w:rPr>
        <w:fldChar w:fldCharType="separate"/>
      </w:r>
      <w:r w:rsidR="00C62E87" w:rsidRPr="003D662E">
        <w:rPr>
          <w:lang w:val="en-US"/>
        </w:rPr>
        <w:t xml:space="preserve">Figure </w:t>
      </w:r>
      <w:r w:rsidR="00C62E87">
        <w:rPr>
          <w:noProof/>
          <w:lang w:val="en-US"/>
        </w:rPr>
        <w:t>5</w:t>
      </w:r>
      <w:r w:rsidR="004E2464" w:rsidRPr="003D662E">
        <w:rPr>
          <w:lang w:val="en-US"/>
        </w:rPr>
        <w:fldChar w:fldCharType="end"/>
      </w:r>
      <w:r w:rsidR="004E2464" w:rsidRPr="003D662E">
        <w:rPr>
          <w:lang w:val="en-US"/>
        </w:rPr>
        <w:t>. During service startup</w:t>
      </w:r>
      <w:r w:rsidR="00AD1AC3" w:rsidRPr="003D662E">
        <w:rPr>
          <w:lang w:val="en-US"/>
        </w:rPr>
        <w:t xml:space="preserve">, the </w:t>
      </w:r>
      <w:r w:rsidR="004E2464" w:rsidRPr="003D662E">
        <w:rPr>
          <w:lang w:val="en-US"/>
        </w:rPr>
        <w:t>S</w:t>
      </w:r>
      <w:r w:rsidR="00AD1AC3" w:rsidRPr="003D662E">
        <w:rPr>
          <w:lang w:val="en-US"/>
        </w:rPr>
        <w:t xml:space="preserve">ervice </w:t>
      </w:r>
      <w:r w:rsidR="004E2464" w:rsidRPr="003D662E">
        <w:rPr>
          <w:lang w:val="en-US"/>
        </w:rPr>
        <w:t>M</w:t>
      </w:r>
      <w:r w:rsidR="00AD1AC3" w:rsidRPr="003D662E">
        <w:rPr>
          <w:lang w:val="en-US"/>
        </w:rPr>
        <w:t xml:space="preserve">anager checks the service relations in the platform AAS (services sub-model) </w:t>
      </w:r>
      <w:r w:rsidR="004E2464" w:rsidRPr="003D662E">
        <w:rPr>
          <w:lang w:val="en-US"/>
        </w:rPr>
        <w:t xml:space="preserve">for service availability </w:t>
      </w:r>
      <w:r w:rsidR="00AD1AC3" w:rsidRPr="003D662E">
        <w:rPr>
          <w:lang w:val="en-US"/>
        </w:rPr>
        <w:t xml:space="preserve">and, as soon as the service is up, creates a relation entry linking two </w:t>
      </w:r>
      <w:r w:rsidR="004E2464" w:rsidRPr="003D662E">
        <w:rPr>
          <w:lang w:val="en-US"/>
        </w:rPr>
        <w:t xml:space="preserve">subsequent </w:t>
      </w:r>
      <w:r w:rsidR="00AD1AC3" w:rsidRPr="003D662E">
        <w:rPr>
          <w:lang w:val="en-US"/>
        </w:rPr>
        <w:t>services</w:t>
      </w:r>
      <w:r w:rsidR="004E2464" w:rsidRPr="003D662E">
        <w:rPr>
          <w:lang w:val="en-US"/>
        </w:rPr>
        <w:t xml:space="preserve"> in the service mesh of an IIoT application running on the platform</w:t>
      </w:r>
      <w:r w:rsidR="00AD1AC3" w:rsidRPr="003D662E">
        <w:rPr>
          <w:lang w:val="en-US"/>
        </w:rPr>
        <w:t>.</w:t>
      </w:r>
    </w:p>
    <w:p w14:paraId="07886C1D" w14:textId="2C8C1F20" w:rsidR="0053512E" w:rsidRPr="003D662E" w:rsidRDefault="0053512E" w:rsidP="007245E8">
      <w:pPr>
        <w:pStyle w:val="ListParagraph"/>
        <w:numPr>
          <w:ilvl w:val="0"/>
          <w:numId w:val="23"/>
        </w:numPr>
        <w:jc w:val="both"/>
        <w:rPr>
          <w:lang w:val="en-US"/>
        </w:rPr>
      </w:pPr>
      <w:r w:rsidRPr="003D662E">
        <w:rPr>
          <w:lang w:val="en-US"/>
        </w:rPr>
        <w:t xml:space="preserve">The services are running now, receiving data via the machine/platform connectors, executing </w:t>
      </w:r>
      <w:r w:rsidR="00D14706" w:rsidRPr="003D662E">
        <w:rPr>
          <w:lang w:val="en-US"/>
        </w:rPr>
        <w:t>functionality specified for the actual application, e.g., AI</w:t>
      </w:r>
      <w:r w:rsidR="00312A57" w:rsidRPr="003D662E">
        <w:rPr>
          <w:lang w:val="en-US"/>
        </w:rPr>
        <w:t>-based inference</w:t>
      </w:r>
      <w:r w:rsidR="00D14706" w:rsidRPr="003D662E">
        <w:rPr>
          <w:lang w:val="en-US"/>
        </w:rPr>
        <w:t>.</w:t>
      </w:r>
      <w:r w:rsidR="00C46DC4" w:rsidRPr="003D662E">
        <w:rPr>
          <w:lang w:val="en-US"/>
        </w:rPr>
        <w:t xml:space="preserve"> During the execution, background processes collect data for the device and the individual services and inform the platform AAS about </w:t>
      </w:r>
      <w:r w:rsidR="0004274B">
        <w:rPr>
          <w:lang w:val="en-US"/>
        </w:rPr>
        <w:t>actual</w:t>
      </w:r>
      <w:r w:rsidR="00C46DC4" w:rsidRPr="003D662E">
        <w:rPr>
          <w:lang w:val="en-US"/>
        </w:rPr>
        <w:t xml:space="preserve"> runtime states, e.g., resource consumption. </w:t>
      </w:r>
      <w:r w:rsidR="0003644F" w:rsidRPr="003D662E">
        <w:rPr>
          <w:lang w:val="en-US"/>
        </w:rPr>
        <w:t xml:space="preserve">Here we </w:t>
      </w:r>
      <w:r w:rsidR="00126CF5" w:rsidRPr="003D662E">
        <w:rPr>
          <w:lang w:val="en-US"/>
        </w:rPr>
        <w:t xml:space="preserve">also </w:t>
      </w:r>
      <w:r w:rsidR="0003644F" w:rsidRPr="003D662E">
        <w:rPr>
          <w:lang w:val="en-US"/>
        </w:rPr>
        <w:t xml:space="preserve">indicate </w:t>
      </w:r>
      <w:r w:rsidR="009A6DEE" w:rsidRPr="003D662E">
        <w:rPr>
          <w:lang w:val="en-US"/>
        </w:rPr>
        <w:t xml:space="preserve">in </w:t>
      </w:r>
      <w:r w:rsidR="009A6DEE" w:rsidRPr="003D662E">
        <w:rPr>
          <w:lang w:val="en-US"/>
        </w:rPr>
        <w:fldChar w:fldCharType="begin"/>
      </w:r>
      <w:r w:rsidR="009A6DEE" w:rsidRPr="003D662E">
        <w:rPr>
          <w:lang w:val="en-US"/>
        </w:rPr>
        <w:instrText xml:space="preserve"> REF _Ref79994339 \h  \* MERGEFORMAT </w:instrText>
      </w:r>
      <w:r w:rsidR="009A6DEE" w:rsidRPr="003D662E">
        <w:rPr>
          <w:lang w:val="en-US"/>
        </w:rPr>
      </w:r>
      <w:r w:rsidR="009A6DEE" w:rsidRPr="003D662E">
        <w:rPr>
          <w:lang w:val="en-US"/>
        </w:rPr>
        <w:fldChar w:fldCharType="separate"/>
      </w:r>
      <w:r w:rsidR="00C62E87" w:rsidRPr="003D662E">
        <w:rPr>
          <w:lang w:val="en-US"/>
        </w:rPr>
        <w:t xml:space="preserve">Figure </w:t>
      </w:r>
      <w:r w:rsidR="00C62E87">
        <w:rPr>
          <w:noProof/>
          <w:lang w:val="en-US"/>
        </w:rPr>
        <w:t>5</w:t>
      </w:r>
      <w:r w:rsidR="009A6DEE" w:rsidRPr="003D662E">
        <w:rPr>
          <w:lang w:val="en-US"/>
        </w:rPr>
        <w:fldChar w:fldCharType="end"/>
      </w:r>
      <w:r w:rsidR="009A6DEE" w:rsidRPr="003D662E">
        <w:rPr>
          <w:lang w:val="en-US"/>
        </w:rPr>
        <w:t xml:space="preserve"> </w:t>
      </w:r>
      <w:r w:rsidR="0003644F" w:rsidRPr="003D662E">
        <w:rPr>
          <w:lang w:val="en-US"/>
        </w:rPr>
        <w:t>the resource monitoring of the resource mentioned in step 1.</w:t>
      </w:r>
    </w:p>
    <w:p w14:paraId="73BFA5E4" w14:textId="73FDA163" w:rsidR="0001423E" w:rsidRPr="003D662E" w:rsidRDefault="008D2A76" w:rsidP="007245E8">
      <w:pPr>
        <w:pStyle w:val="ListParagraph"/>
        <w:numPr>
          <w:ilvl w:val="0"/>
          <w:numId w:val="23"/>
        </w:numPr>
        <w:jc w:val="both"/>
        <w:rPr>
          <w:lang w:val="en-US"/>
        </w:rPr>
      </w:pPr>
      <w:r w:rsidRPr="003D662E">
        <w:rPr>
          <w:lang w:val="en-US"/>
        </w:rPr>
        <w:lastRenderedPageBreak/>
        <w:t xml:space="preserve">The user requests to stop the </w:t>
      </w:r>
      <w:r w:rsidR="003218C2" w:rsidRPr="003D662E">
        <w:rPr>
          <w:lang w:val="en-US"/>
        </w:rPr>
        <w:t>running</w:t>
      </w:r>
      <w:r w:rsidRPr="003D662E">
        <w:rPr>
          <w:lang w:val="en-US"/>
        </w:rPr>
        <w:t xml:space="preserve"> </w:t>
      </w:r>
      <w:r w:rsidR="0004274B">
        <w:rPr>
          <w:lang w:val="en-US"/>
        </w:rPr>
        <w:t xml:space="preserve">app </w:t>
      </w:r>
      <w:r w:rsidR="004F20B9" w:rsidRPr="003D662E">
        <w:rPr>
          <w:lang w:val="en-US"/>
        </w:rPr>
        <w:t xml:space="preserve">via a respective operation of the </w:t>
      </w:r>
      <w:r w:rsidR="0004274B">
        <w:rPr>
          <w:lang w:val="en-US"/>
        </w:rPr>
        <w:t>UI/</w:t>
      </w:r>
      <w:r w:rsidR="004F20B9" w:rsidRPr="003D662E">
        <w:rPr>
          <w:lang w:val="en-US"/>
        </w:rPr>
        <w:t>platform AAS</w:t>
      </w:r>
      <w:r w:rsidRPr="003D662E">
        <w:rPr>
          <w:lang w:val="en-US"/>
        </w:rPr>
        <w:t>, which causes a remote method invocation to the Service Manager</w:t>
      </w:r>
      <w:r w:rsidR="0096681E">
        <w:rPr>
          <w:lang w:val="en-US"/>
        </w:rPr>
        <w:t>(s)</w:t>
      </w:r>
      <w:r w:rsidRPr="003D662E">
        <w:rPr>
          <w:lang w:val="en-US"/>
        </w:rPr>
        <w:t>. In turn, the Service Manager removes the service relations in the platform AAS and stops the service environment and the services.</w:t>
      </w:r>
    </w:p>
    <w:p w14:paraId="0DE8AEB3" w14:textId="4D5F2CC8" w:rsidR="00C45ECB" w:rsidRPr="003D662E" w:rsidRDefault="00C45ECB" w:rsidP="007245E8">
      <w:pPr>
        <w:pStyle w:val="ListParagraph"/>
        <w:numPr>
          <w:ilvl w:val="0"/>
          <w:numId w:val="23"/>
        </w:numPr>
        <w:jc w:val="both"/>
        <w:rPr>
          <w:lang w:val="en-US"/>
        </w:rPr>
      </w:pPr>
      <w:r w:rsidRPr="003D662E">
        <w:rPr>
          <w:lang w:val="en-US"/>
        </w:rPr>
        <w:t xml:space="preserve">The user </w:t>
      </w:r>
      <w:r w:rsidR="00D55F44">
        <w:rPr>
          <w:lang w:val="en-US"/>
        </w:rPr>
        <w:t>(directly or through the deployment plan) indicates</w:t>
      </w:r>
      <w:r w:rsidRPr="003D662E">
        <w:rPr>
          <w:lang w:val="en-US"/>
        </w:rPr>
        <w:t xml:space="preserve"> that the artifact will not be used any longer, </w:t>
      </w:r>
      <w:r w:rsidR="004F20B9" w:rsidRPr="003D662E">
        <w:rPr>
          <w:lang w:val="en-US"/>
        </w:rPr>
        <w:t xml:space="preserve">i.e., a platform AAS operation is called and causes </w:t>
      </w:r>
      <w:r w:rsidRPr="003D662E">
        <w:rPr>
          <w:lang w:val="en-US"/>
        </w:rPr>
        <w:t>a remote method call to the Service Manager, which removes service and artifact entries from the platform AAS.</w:t>
      </w:r>
    </w:p>
    <w:p w14:paraId="2B88B094" w14:textId="05EA9E5D" w:rsidR="00C45ECB" w:rsidRPr="003D662E" w:rsidRDefault="00AC0CBB" w:rsidP="007245E8">
      <w:pPr>
        <w:pStyle w:val="ListParagraph"/>
        <w:numPr>
          <w:ilvl w:val="0"/>
          <w:numId w:val="23"/>
        </w:numPr>
        <w:jc w:val="both"/>
        <w:rPr>
          <w:lang w:val="en-US"/>
        </w:rPr>
      </w:pPr>
      <w:r w:rsidRPr="003D662E">
        <w:rPr>
          <w:lang w:val="en-US"/>
        </w:rPr>
        <w:t>As a</w:t>
      </w:r>
      <w:r w:rsidR="00C45ECB" w:rsidRPr="003D662E">
        <w:rPr>
          <w:lang w:val="en-US"/>
        </w:rPr>
        <w:t xml:space="preserve">lso the service management container shall not be used anymore, </w:t>
      </w:r>
      <w:r w:rsidR="00AF0EA2" w:rsidRPr="003D662E">
        <w:rPr>
          <w:lang w:val="en-US"/>
        </w:rPr>
        <w:t>a</w:t>
      </w:r>
      <w:r w:rsidR="00C45ECB" w:rsidRPr="003D662E">
        <w:rPr>
          <w:lang w:val="en-US"/>
        </w:rPr>
        <w:t xml:space="preserve"> command from the </w:t>
      </w:r>
      <w:r w:rsidR="00AF0EA2" w:rsidRPr="003D662E">
        <w:rPr>
          <w:lang w:val="en-US"/>
        </w:rPr>
        <w:t>UI</w:t>
      </w:r>
      <w:r w:rsidR="00C45ECB" w:rsidRPr="003D662E">
        <w:rPr>
          <w:lang w:val="en-US"/>
        </w:rPr>
        <w:t xml:space="preserve"> to the respective AAS operation leads to a remote method call to the ECS runtime, which commands a stop of the container through the underlying container implementation.</w:t>
      </w:r>
    </w:p>
    <w:p w14:paraId="7A7F26CC" w14:textId="7354D879" w:rsidR="00C45ECB" w:rsidRPr="003D662E" w:rsidRDefault="00C45ECB" w:rsidP="007245E8">
      <w:pPr>
        <w:pStyle w:val="ListParagraph"/>
        <w:numPr>
          <w:ilvl w:val="0"/>
          <w:numId w:val="23"/>
        </w:numPr>
        <w:jc w:val="both"/>
        <w:rPr>
          <w:lang w:val="en-US"/>
        </w:rPr>
      </w:pPr>
      <w:r w:rsidRPr="003D662E">
        <w:rPr>
          <w:lang w:val="en-US"/>
        </w:rPr>
        <w:t xml:space="preserve">Ultimately, the container shall also be removed from the management realm of the device, leading to a further remote method call to the ECS runtime, </w:t>
      </w:r>
      <w:r w:rsidR="00126CF5" w:rsidRPr="003D662E">
        <w:rPr>
          <w:lang w:val="en-US"/>
        </w:rPr>
        <w:t xml:space="preserve">performing </w:t>
      </w:r>
      <w:r w:rsidRPr="003D662E">
        <w:rPr>
          <w:lang w:val="en-US"/>
        </w:rPr>
        <w:t>a removal of the container information from the platform AAS.</w:t>
      </w:r>
    </w:p>
    <w:p w14:paraId="1D54B0DC" w14:textId="4DCD676E" w:rsidR="00C45ECB" w:rsidRPr="003D662E" w:rsidRDefault="00C45ECB" w:rsidP="009F7798">
      <w:pPr>
        <w:jc w:val="both"/>
        <w:rPr>
          <w:lang w:val="en-US"/>
        </w:rPr>
      </w:pPr>
      <w:r w:rsidRPr="003D662E">
        <w:rPr>
          <w:lang w:val="en-US"/>
        </w:rPr>
        <w:t xml:space="preserve">The horizontal dashed, red lines in </w:t>
      </w:r>
      <w:r w:rsidRPr="003D662E">
        <w:rPr>
          <w:lang w:val="en-US"/>
        </w:rPr>
        <w:fldChar w:fldCharType="begin"/>
      </w:r>
      <w:r w:rsidRPr="003D662E">
        <w:rPr>
          <w:lang w:val="en-US"/>
        </w:rPr>
        <w:instrText xml:space="preserve"> REF _Ref79994339 \h  \* MERGEFORMAT </w:instrText>
      </w:r>
      <w:r w:rsidRPr="003D662E">
        <w:rPr>
          <w:lang w:val="en-US"/>
        </w:rPr>
      </w:r>
      <w:r w:rsidRPr="003D662E">
        <w:rPr>
          <w:lang w:val="en-US"/>
        </w:rPr>
        <w:fldChar w:fldCharType="separate"/>
      </w:r>
      <w:r w:rsidR="00C62E87" w:rsidRPr="003D662E">
        <w:rPr>
          <w:lang w:val="en-US"/>
        </w:rPr>
        <w:t xml:space="preserve">Figure </w:t>
      </w:r>
      <w:r w:rsidR="00C62E87">
        <w:rPr>
          <w:noProof/>
          <w:lang w:val="en-US"/>
        </w:rPr>
        <w:t>5</w:t>
      </w:r>
      <w:r w:rsidRPr="003D662E">
        <w:rPr>
          <w:lang w:val="en-US"/>
        </w:rPr>
        <w:fldChar w:fldCharType="end"/>
      </w:r>
      <w:r w:rsidRPr="003D662E">
        <w:rPr>
          <w:lang w:val="en-US"/>
        </w:rPr>
        <w:t xml:space="preserve"> indicate phases of the operations, i.e., startup (step 1), preparation of containers and services (steps 2-5), service operation (steps 6-7), shutdown (steps 8-11). </w:t>
      </w:r>
      <w:r w:rsidR="00994642" w:rsidRPr="003D662E">
        <w:rPr>
          <w:lang w:val="en-US"/>
        </w:rPr>
        <w:t xml:space="preserve">The vertical yellow dashed lines indicate a potential distribution to different logical or physical devices. Extreme cases are that all components run on the same device, e.g., for testing, or that UI, platform AAS, ECS runtime and service manager/services are installed </w:t>
      </w:r>
      <w:r w:rsidR="004F24D9">
        <w:rPr>
          <w:lang w:val="en-US"/>
        </w:rPr>
        <w:t>on</w:t>
      </w:r>
      <w:r w:rsidR="00994642" w:rsidRPr="003D662E">
        <w:rPr>
          <w:lang w:val="en-US"/>
        </w:rPr>
        <w:t xml:space="preserve"> separate devices.</w:t>
      </w:r>
    </w:p>
    <w:p w14:paraId="721A935D" w14:textId="7DDB8D7F" w:rsidR="003D580D" w:rsidRPr="003D662E" w:rsidRDefault="004F0E87" w:rsidP="009F7798">
      <w:pPr>
        <w:jc w:val="both"/>
        <w:rPr>
          <w:lang w:val="en-US"/>
        </w:rPr>
      </w:pPr>
      <w:r w:rsidRPr="003D662E">
        <w:rPr>
          <w:lang w:val="en-US"/>
        </w:rPr>
        <w:t>It is important to emphasize that the “user” in this walk-through may be a human, a</w:t>
      </w:r>
      <w:r w:rsidR="00706A01">
        <w:rPr>
          <w:lang w:val="en-US"/>
        </w:rPr>
        <w:t xml:space="preserve"> deployment plan selected in </w:t>
      </w:r>
      <w:r w:rsidRPr="003D662E">
        <w:rPr>
          <w:lang w:val="en-US"/>
        </w:rPr>
        <w:t>the UI or the platform itself acting on behalf of the user.</w:t>
      </w:r>
      <w:r w:rsidR="003563BA" w:rsidRPr="003D662E">
        <w:rPr>
          <w:lang w:val="en-US"/>
        </w:rPr>
        <w:t xml:space="preserve"> </w:t>
      </w:r>
      <w:r w:rsidR="0070100B" w:rsidRPr="003D662E">
        <w:rPr>
          <w:lang w:val="en-US"/>
        </w:rPr>
        <w:t>A</w:t>
      </w:r>
      <w:r w:rsidR="00706A01">
        <w:rPr>
          <w:lang w:val="en-US"/>
        </w:rPr>
        <w:t xml:space="preserve"> deployment plan </w:t>
      </w:r>
      <w:r w:rsidR="0070100B" w:rsidRPr="003D662E">
        <w:rPr>
          <w:lang w:val="en-US"/>
        </w:rPr>
        <w:t xml:space="preserve">lists the assignment of containers and services to resources so that the UI can execute the desired deployment </w:t>
      </w:r>
      <w:r w:rsidR="00706A01">
        <w:rPr>
          <w:lang w:val="en-US"/>
        </w:rPr>
        <w:t>automatically</w:t>
      </w:r>
      <w:r w:rsidR="0070100B" w:rsidRPr="003D662E">
        <w:rPr>
          <w:lang w:val="en-US"/>
        </w:rPr>
        <w:t xml:space="preserve">. </w:t>
      </w:r>
    </w:p>
    <w:p w14:paraId="712CACF7" w14:textId="77258C2C" w:rsidR="00966866" w:rsidRPr="003D662E" w:rsidRDefault="00966866" w:rsidP="00966866">
      <w:pPr>
        <w:pStyle w:val="Heading3"/>
        <w:rPr>
          <w:lang w:val="en-US"/>
        </w:rPr>
      </w:pPr>
      <w:bookmarkStart w:id="40" w:name="_Ref79999285"/>
      <w:bookmarkStart w:id="41" w:name="_Toc216439636"/>
      <w:r w:rsidRPr="003D662E">
        <w:rPr>
          <w:lang w:val="en-US"/>
        </w:rPr>
        <w:t>Virtual Character of the Platform</w:t>
      </w:r>
      <w:bookmarkEnd w:id="38"/>
      <w:bookmarkEnd w:id="40"/>
      <w:bookmarkEnd w:id="41"/>
    </w:p>
    <w:p w14:paraId="09C92C82" w14:textId="66BEE7BE" w:rsidR="006B707E" w:rsidRPr="003D662E" w:rsidRDefault="006B707E" w:rsidP="006B707E">
      <w:pPr>
        <w:jc w:val="both"/>
        <w:rPr>
          <w:lang w:val="en-US"/>
        </w:rPr>
      </w:pPr>
      <w:r w:rsidRPr="003D662E">
        <w:rPr>
          <w:lang w:val="en-US"/>
        </w:rPr>
        <w:t xml:space="preserve">As stated in Section </w:t>
      </w:r>
      <w:r w:rsidRPr="003D662E">
        <w:rPr>
          <w:lang w:val="en-US"/>
        </w:rPr>
        <w:fldChar w:fldCharType="begin"/>
      </w:r>
      <w:r w:rsidRPr="003D662E">
        <w:rPr>
          <w:lang w:val="en-US"/>
        </w:rPr>
        <w:instrText xml:space="preserve"> REF _Ref57033231 \r \h </w:instrText>
      </w:r>
      <w:r w:rsidR="005D6BEA" w:rsidRPr="003D662E">
        <w:rPr>
          <w:lang w:val="en-US"/>
        </w:rPr>
        <w:instrText xml:space="preserve"> \* MERGEFORMAT </w:instrText>
      </w:r>
      <w:r w:rsidRPr="003D662E">
        <w:rPr>
          <w:lang w:val="en-US"/>
        </w:rPr>
      </w:r>
      <w:r w:rsidRPr="003D662E">
        <w:rPr>
          <w:lang w:val="en-US"/>
        </w:rPr>
        <w:fldChar w:fldCharType="separate"/>
      </w:r>
      <w:r w:rsidR="00C62E87">
        <w:rPr>
          <w:lang w:val="en-US"/>
        </w:rPr>
        <w:t>1</w:t>
      </w:r>
      <w:r w:rsidRPr="003D662E">
        <w:rPr>
          <w:lang w:val="en-US"/>
        </w:rPr>
        <w:fldChar w:fldCharType="end"/>
      </w:r>
      <w:r w:rsidRPr="003D662E">
        <w:rPr>
          <w:lang w:val="en-US"/>
        </w:rPr>
        <w:t xml:space="preserve">, the platform </w:t>
      </w:r>
      <w:r w:rsidR="00FA7C35" w:rsidRPr="003D662E">
        <w:rPr>
          <w:lang w:val="en-US"/>
        </w:rPr>
        <w:t xml:space="preserve">shall </w:t>
      </w:r>
      <w:r w:rsidR="003E28B7">
        <w:rPr>
          <w:lang w:val="en-US"/>
        </w:rPr>
        <w:t xml:space="preserve">also have the character of </w:t>
      </w:r>
      <w:r w:rsidR="00FA7C35" w:rsidRPr="003D662E">
        <w:rPr>
          <w:lang w:val="en-US"/>
        </w:rPr>
        <w:t xml:space="preserve">a </w:t>
      </w:r>
      <w:r w:rsidRPr="003D662E">
        <w:rPr>
          <w:b/>
          <w:lang w:val="en-US"/>
        </w:rPr>
        <w:t>virtual platform</w:t>
      </w:r>
      <w:r w:rsidR="00FA7C35" w:rsidRPr="003D662E">
        <w:rPr>
          <w:lang w:val="en-US"/>
        </w:rPr>
        <w:t xml:space="preserve"> (R3)</w:t>
      </w:r>
      <w:r w:rsidRPr="003D662E">
        <w:rPr>
          <w:lang w:val="en-US"/>
        </w:rPr>
        <w:t>, i.e., a platform t</w:t>
      </w:r>
      <w:r w:rsidR="00307235" w:rsidRPr="003D662E">
        <w:rPr>
          <w:lang w:val="en-US"/>
        </w:rPr>
        <w:t>h</w:t>
      </w:r>
      <w:r w:rsidRPr="003D662E">
        <w:rPr>
          <w:lang w:val="en-US"/>
        </w:rPr>
        <w:t xml:space="preserve">at offers services on top </w:t>
      </w:r>
      <w:r w:rsidR="00D254A7" w:rsidRPr="003D662E">
        <w:rPr>
          <w:lang w:val="en-US"/>
        </w:rPr>
        <w:t xml:space="preserve">of </w:t>
      </w:r>
      <w:r w:rsidRPr="003D662E">
        <w:rPr>
          <w:lang w:val="en-US"/>
        </w:rPr>
        <w:t xml:space="preserve">existing already installed platform functionality. </w:t>
      </w:r>
      <w:r w:rsidR="00B45314" w:rsidRPr="003D662E">
        <w:rPr>
          <w:lang w:val="en-US"/>
        </w:rPr>
        <w:t>The idea is that the Connectors component in the Transport and Connection Layer</w:t>
      </w:r>
      <w:r w:rsidR="0060508E" w:rsidRPr="003D662E">
        <w:rPr>
          <w:lang w:val="en-US"/>
        </w:rPr>
        <w:t xml:space="preserve"> map</w:t>
      </w:r>
      <w:r w:rsidR="003E6E97">
        <w:rPr>
          <w:lang w:val="en-US"/>
        </w:rPr>
        <w:t>s</w:t>
      </w:r>
      <w:r w:rsidR="0060508E" w:rsidRPr="003D662E">
        <w:rPr>
          <w:lang w:val="en-US"/>
        </w:rPr>
        <w:t xml:space="preserve"> relevant underlying platform </w:t>
      </w:r>
      <w:r w:rsidR="0098488F" w:rsidRPr="003D662E">
        <w:rPr>
          <w:lang w:val="en-US"/>
        </w:rPr>
        <w:t xml:space="preserve">information and </w:t>
      </w:r>
      <w:r w:rsidR="0060508E" w:rsidRPr="003D662E">
        <w:rPr>
          <w:lang w:val="en-US"/>
        </w:rPr>
        <w:t>functionality into the platform</w:t>
      </w:r>
      <w:r w:rsidR="00E02BB7" w:rsidRPr="003D662E">
        <w:rPr>
          <w:lang w:val="en-US"/>
        </w:rPr>
        <w:t xml:space="preserve">. Where feasible, this mapping shall happen in </w:t>
      </w:r>
      <w:r w:rsidR="00D254A7" w:rsidRPr="003D662E">
        <w:rPr>
          <w:lang w:val="en-US"/>
        </w:rPr>
        <w:t xml:space="preserve">the form </w:t>
      </w:r>
      <w:r w:rsidR="0060508E" w:rsidRPr="003D662E">
        <w:rPr>
          <w:lang w:val="en-US"/>
        </w:rPr>
        <w:t>of AAS</w:t>
      </w:r>
      <w:r w:rsidR="00ED1FD0" w:rsidRPr="003D662E">
        <w:rPr>
          <w:lang w:val="en-US"/>
        </w:rPr>
        <w:t xml:space="preserve"> as it allows for an overarching information model</w:t>
      </w:r>
      <w:r w:rsidR="00E02BB7" w:rsidRPr="003D662E">
        <w:rPr>
          <w:lang w:val="en-US"/>
        </w:rPr>
        <w:t>, but also further approaches like OPC UA or MQTT may be used</w:t>
      </w:r>
      <w:r w:rsidR="0060508E" w:rsidRPr="003D662E">
        <w:rPr>
          <w:lang w:val="en-US"/>
        </w:rPr>
        <w:t xml:space="preserve">. We see here three alternatives, </w:t>
      </w:r>
      <w:r w:rsidR="006654C6" w:rsidRPr="003D662E">
        <w:rPr>
          <w:lang w:val="en-US"/>
        </w:rPr>
        <w:t>focusing on AAS as the default approach, potentially using a transport protocol like MQTT</w:t>
      </w:r>
      <w:r w:rsidR="00D254A7" w:rsidRPr="003D662E">
        <w:rPr>
          <w:lang w:val="en-US"/>
        </w:rPr>
        <w:t>:</w:t>
      </w:r>
    </w:p>
    <w:p w14:paraId="330723EC" w14:textId="3059376C" w:rsidR="0060508E" w:rsidRPr="003D662E" w:rsidRDefault="0060508E" w:rsidP="007245E8">
      <w:pPr>
        <w:pStyle w:val="ListParagraph"/>
        <w:numPr>
          <w:ilvl w:val="0"/>
          <w:numId w:val="12"/>
        </w:numPr>
        <w:jc w:val="both"/>
        <w:rPr>
          <w:lang w:val="en-US"/>
        </w:rPr>
      </w:pPr>
      <w:r w:rsidRPr="003D662E">
        <w:rPr>
          <w:lang w:val="en-US"/>
        </w:rPr>
        <w:t xml:space="preserve">An underlying platform provides its own AAS and manages the access to selected functionality and data. Theoretically, this AAS could be mapped side-by-side </w:t>
      </w:r>
      <w:r w:rsidR="006D5B67" w:rsidRPr="003D662E">
        <w:rPr>
          <w:lang w:val="en-US"/>
        </w:rPr>
        <w:t>in</w:t>
      </w:r>
      <w:r w:rsidRPr="003D662E">
        <w:rPr>
          <w:lang w:val="en-US"/>
        </w:rPr>
        <w:t xml:space="preserve">to the AAS of the </w:t>
      </w:r>
      <w:r w:rsidR="00964649" w:rsidRPr="003D662E">
        <w:rPr>
          <w:lang w:val="en-US"/>
        </w:rPr>
        <w:t>platform. Then, layers such as deployment device management, or monitoring could directly utilize the information. Therefore</w:t>
      </w:r>
      <w:r w:rsidRPr="003D662E">
        <w:rPr>
          <w:lang w:val="en-US"/>
        </w:rPr>
        <w:t xml:space="preserve">, a standardized AAS structure for manufacturing platforms would be </w:t>
      </w:r>
      <w:r w:rsidR="00690CC1" w:rsidRPr="003D662E">
        <w:rPr>
          <w:lang w:val="en-US"/>
        </w:rPr>
        <w:t>desirable</w:t>
      </w:r>
      <w:r w:rsidRPr="003D662E">
        <w:rPr>
          <w:lang w:val="en-US"/>
        </w:rPr>
        <w:t>, but</w:t>
      </w:r>
      <w:r w:rsidR="000E2C7C">
        <w:rPr>
          <w:lang w:val="en-US"/>
        </w:rPr>
        <w:t>, as far as we know,</w:t>
      </w:r>
      <w:r w:rsidRPr="003D662E">
        <w:rPr>
          <w:lang w:val="en-US"/>
        </w:rPr>
        <w:t xml:space="preserve"> such </w:t>
      </w:r>
      <w:r w:rsidR="00964649" w:rsidRPr="003D662E">
        <w:rPr>
          <w:lang w:val="en-US"/>
        </w:rPr>
        <w:t xml:space="preserve">a </w:t>
      </w:r>
      <w:r w:rsidRPr="003D662E">
        <w:rPr>
          <w:lang w:val="en-US"/>
        </w:rPr>
        <w:t>standard currently do</w:t>
      </w:r>
      <w:r w:rsidR="00964649" w:rsidRPr="003D662E">
        <w:rPr>
          <w:lang w:val="en-US"/>
        </w:rPr>
        <w:t>es</w:t>
      </w:r>
      <w:r w:rsidRPr="003D662E">
        <w:rPr>
          <w:lang w:val="en-US"/>
        </w:rPr>
        <w:t xml:space="preserve"> not exist.</w:t>
      </w:r>
    </w:p>
    <w:p w14:paraId="1D12CA15" w14:textId="62D70278" w:rsidR="00964649" w:rsidRPr="003D662E" w:rsidRDefault="00F50225" w:rsidP="007245E8">
      <w:pPr>
        <w:pStyle w:val="ListParagraph"/>
        <w:numPr>
          <w:ilvl w:val="0"/>
          <w:numId w:val="12"/>
        </w:numPr>
        <w:jc w:val="both"/>
        <w:rPr>
          <w:lang w:val="en-US"/>
        </w:rPr>
      </w:pPr>
      <w:r w:rsidRPr="003D662E">
        <w:rPr>
          <w:lang w:val="en-US"/>
        </w:rPr>
        <w:t xml:space="preserve">The AAS connector of the platform can map the AAS of </w:t>
      </w:r>
      <w:r w:rsidR="00711A92">
        <w:rPr>
          <w:lang w:val="en-US"/>
        </w:rPr>
        <w:t>an</w:t>
      </w:r>
      <w:r w:rsidRPr="003D662E">
        <w:rPr>
          <w:lang w:val="en-US"/>
        </w:rPr>
        <w:t xml:space="preserve"> underlying platform into </w:t>
      </w:r>
      <w:r w:rsidR="00C123A8">
        <w:rPr>
          <w:lang w:val="en-US"/>
        </w:rPr>
        <w:t>oktoflow</w:t>
      </w:r>
      <w:r w:rsidRPr="003D662E">
        <w:rPr>
          <w:lang w:val="en-US"/>
        </w:rPr>
        <w:t xml:space="preserve">. Of course, this </w:t>
      </w:r>
      <w:r w:rsidR="00964205">
        <w:rPr>
          <w:lang w:val="en-US"/>
        </w:rPr>
        <w:t xml:space="preserve">may </w:t>
      </w:r>
      <w:r w:rsidRPr="003D662E">
        <w:rPr>
          <w:lang w:val="en-US"/>
        </w:rPr>
        <w:t>add additional overhead and in some cases a mapping may not be possible at all.</w:t>
      </w:r>
    </w:p>
    <w:p w14:paraId="703BBD1C" w14:textId="67E80567" w:rsidR="00F50225" w:rsidRPr="003D662E" w:rsidRDefault="00F50225" w:rsidP="007245E8">
      <w:pPr>
        <w:pStyle w:val="ListParagraph"/>
        <w:numPr>
          <w:ilvl w:val="0"/>
          <w:numId w:val="12"/>
        </w:numPr>
        <w:jc w:val="both"/>
        <w:rPr>
          <w:lang w:val="en-US"/>
        </w:rPr>
      </w:pPr>
      <w:bookmarkStart w:id="42" w:name="_Ref69905018"/>
      <w:r w:rsidRPr="003D662E">
        <w:rPr>
          <w:lang w:val="en-US"/>
        </w:rPr>
        <w:t>One of the other connector</w:t>
      </w:r>
      <w:r w:rsidR="005E770F">
        <w:rPr>
          <w:lang w:val="en-US"/>
        </w:rPr>
        <w:t xml:space="preserve"> types</w:t>
      </w:r>
      <w:r w:rsidRPr="003D662E">
        <w:rPr>
          <w:lang w:val="en-US"/>
        </w:rPr>
        <w:t xml:space="preserve"> provides a protocol that allows mapping the underlying platform and its operations into the </w:t>
      </w:r>
      <w:r w:rsidR="003E28B7">
        <w:rPr>
          <w:lang w:val="en-US"/>
        </w:rPr>
        <w:t>platform</w:t>
      </w:r>
      <w:r w:rsidR="009D0D04">
        <w:rPr>
          <w:lang w:val="en-US"/>
        </w:rPr>
        <w:t xml:space="preserve"> </w:t>
      </w:r>
      <w:r w:rsidRPr="003D662E">
        <w:rPr>
          <w:lang w:val="en-US"/>
        </w:rPr>
        <w:t xml:space="preserve">AAS. </w:t>
      </w:r>
      <w:r w:rsidR="00F704DF" w:rsidRPr="003D662E">
        <w:rPr>
          <w:lang w:val="en-US"/>
        </w:rPr>
        <w:t>T</w:t>
      </w:r>
      <w:r w:rsidRPr="003D662E">
        <w:rPr>
          <w:lang w:val="en-US"/>
        </w:rPr>
        <w:t xml:space="preserve">his approach </w:t>
      </w:r>
      <w:r w:rsidR="00F704DF" w:rsidRPr="003D662E">
        <w:rPr>
          <w:lang w:val="en-US"/>
        </w:rPr>
        <w:t xml:space="preserve">may </w:t>
      </w:r>
      <w:r w:rsidRPr="003D662E">
        <w:rPr>
          <w:lang w:val="en-US"/>
        </w:rPr>
        <w:t>require manual programming</w:t>
      </w:r>
      <w:r w:rsidR="00B7672F" w:rsidRPr="003D662E">
        <w:rPr>
          <w:lang w:val="en-US"/>
        </w:rPr>
        <w:t>,</w:t>
      </w:r>
      <w:r w:rsidRPr="003D662E">
        <w:rPr>
          <w:lang w:val="en-US"/>
        </w:rPr>
        <w:t xml:space="preserve"> while the second approach might be realized easier through mapping and code generation.</w:t>
      </w:r>
      <w:bookmarkEnd w:id="42"/>
    </w:p>
    <w:p w14:paraId="141FC763" w14:textId="59C9258F" w:rsidR="006B707E" w:rsidRPr="003D662E" w:rsidRDefault="003B3BA3" w:rsidP="006B707E">
      <w:pPr>
        <w:jc w:val="both"/>
        <w:rPr>
          <w:lang w:val="en-US"/>
        </w:rPr>
      </w:pPr>
      <w:r w:rsidRPr="003D662E">
        <w:rPr>
          <w:lang w:val="en-US"/>
        </w:rPr>
        <w:t xml:space="preserve">Besides having </w:t>
      </w:r>
      <w:r w:rsidR="00713893">
        <w:rPr>
          <w:lang w:val="en-US"/>
        </w:rPr>
        <w:t xml:space="preserve">access to </w:t>
      </w:r>
      <w:r w:rsidRPr="003D662E">
        <w:rPr>
          <w:lang w:val="en-US"/>
        </w:rPr>
        <w:t xml:space="preserve">the AAS of an underlying platform, relevant components of the platform, in particular the resource management and monitoring component </w:t>
      </w:r>
      <w:r w:rsidR="00AD7444" w:rsidRPr="003D662E">
        <w:rPr>
          <w:lang w:val="en-US"/>
        </w:rPr>
        <w:t xml:space="preserve">are required to </w:t>
      </w:r>
      <w:r w:rsidRPr="003D662E">
        <w:rPr>
          <w:lang w:val="en-US"/>
        </w:rPr>
        <w:t>operate with multiple AAS instances (</w:t>
      </w:r>
      <w:r w:rsidR="00B67F79" w:rsidRPr="003D662E">
        <w:rPr>
          <w:lang w:val="en-US"/>
        </w:rPr>
        <w:t xml:space="preserve">for now based on </w:t>
      </w:r>
      <w:r w:rsidRPr="003D662E">
        <w:rPr>
          <w:lang w:val="en-US"/>
        </w:rPr>
        <w:t xml:space="preserve">the </w:t>
      </w:r>
      <w:r w:rsidR="003E28B7">
        <w:rPr>
          <w:lang w:val="en-US"/>
        </w:rPr>
        <w:t>platform</w:t>
      </w:r>
      <w:r w:rsidRPr="003D662E">
        <w:rPr>
          <w:lang w:val="en-US"/>
        </w:rPr>
        <w:t xml:space="preserve"> </w:t>
      </w:r>
      <w:r w:rsidR="00AE77EE" w:rsidRPr="003D662E">
        <w:rPr>
          <w:lang w:val="en-US"/>
        </w:rPr>
        <w:t>AAS structure</w:t>
      </w:r>
      <w:r w:rsidRPr="003D662E">
        <w:rPr>
          <w:lang w:val="en-US"/>
        </w:rPr>
        <w:t>).</w:t>
      </w:r>
    </w:p>
    <w:p w14:paraId="42BB873A" w14:textId="07E3DBF2" w:rsidR="0096200C" w:rsidRPr="003D662E" w:rsidRDefault="0096200C" w:rsidP="00D67CF9">
      <w:pPr>
        <w:pStyle w:val="Heading2"/>
        <w:rPr>
          <w:lang w:val="en-US"/>
        </w:rPr>
      </w:pPr>
      <w:bookmarkStart w:id="43" w:name="_Toc69885088"/>
      <w:bookmarkStart w:id="44" w:name="_Ref69806308"/>
      <w:bookmarkStart w:id="45" w:name="_Toc216439637"/>
      <w:bookmarkEnd w:id="43"/>
      <w:r w:rsidRPr="003D662E">
        <w:rPr>
          <w:lang w:val="en-US"/>
        </w:rPr>
        <w:lastRenderedPageBreak/>
        <w:t>Overall Requirements</w:t>
      </w:r>
      <w:bookmarkEnd w:id="44"/>
      <w:bookmarkEnd w:id="45"/>
    </w:p>
    <w:p w14:paraId="76923DA7" w14:textId="284AAF9B" w:rsidR="00287A00" w:rsidRDefault="00F84CAA" w:rsidP="00F84CAA">
      <w:pPr>
        <w:jc w:val="both"/>
        <w:rPr>
          <w:lang w:val="en-US"/>
        </w:rPr>
      </w:pPr>
      <w:r w:rsidRPr="003D662E">
        <w:rPr>
          <w:lang w:val="en-US"/>
        </w:rPr>
        <w:t>In general, all platform layers and components discussed below must take the following general requirements from [</w:t>
      </w:r>
      <w:r w:rsidR="00287A00">
        <w:rPr>
          <w:lang w:val="en-GB"/>
        </w:rPr>
        <w:t>ESA+21</w:t>
      </w:r>
      <w:r w:rsidRPr="003D662E">
        <w:rPr>
          <w:lang w:val="en-US"/>
        </w:rPr>
        <w:t>] into account:</w:t>
      </w:r>
    </w:p>
    <w:p w14:paraId="7DB99B32" w14:textId="1ADD83E8" w:rsidR="00704A44" w:rsidRPr="003D662E" w:rsidRDefault="00704A44" w:rsidP="00704A44">
      <w:pPr>
        <w:pStyle w:val="Caption"/>
        <w:jc w:val="center"/>
        <w:rPr>
          <w:lang w:val="en-US"/>
        </w:rPr>
      </w:pPr>
      <w:bookmarkStart w:id="46" w:name="_Ref57199193"/>
      <w:bookmarkStart w:id="47" w:name="_Ref77215927"/>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C62E87">
        <w:rPr>
          <w:noProof/>
          <w:lang w:val="en-US"/>
        </w:rPr>
        <w:t>2</w:t>
      </w:r>
      <w:r w:rsidRPr="003D662E">
        <w:fldChar w:fldCharType="end"/>
      </w:r>
      <w:bookmarkEnd w:id="46"/>
      <w:r w:rsidRPr="003D662E">
        <w:rPr>
          <w:lang w:val="en-US"/>
        </w:rPr>
        <w:t>: General platform requirements in [</w:t>
      </w:r>
      <w:r w:rsidR="00287A00">
        <w:rPr>
          <w:lang w:val="en-GB"/>
        </w:rPr>
        <w:t>ESA+21</w:t>
      </w:r>
      <w:r w:rsidRPr="003D662E">
        <w:rPr>
          <w:lang w:val="en-US"/>
        </w:rPr>
        <w:t>]</w:t>
      </w:r>
      <w:bookmarkEnd w:id="47"/>
    </w:p>
    <w:tbl>
      <w:tblPr>
        <w:tblStyle w:val="GridTable1Light-Accent1"/>
        <w:tblW w:w="0" w:type="auto"/>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414"/>
        <w:gridCol w:w="7648"/>
      </w:tblGrid>
      <w:tr w:rsidR="00F84CAA" w:rsidRPr="003D662E" w14:paraId="67D5F0B1" w14:textId="77777777" w:rsidTr="000516D5">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413" w:type="dxa"/>
            <w:tcBorders>
              <w:bottom w:val="none" w:sz="0" w:space="0" w:color="auto"/>
            </w:tcBorders>
            <w:shd w:val="clear" w:color="auto" w:fill="086171"/>
          </w:tcPr>
          <w:p w14:paraId="698FC55B" w14:textId="77777777" w:rsidR="00F84CAA" w:rsidRPr="003D662E" w:rsidRDefault="00F84CAA" w:rsidP="00BC0175">
            <w:pPr>
              <w:rPr>
                <w:b w:val="0"/>
                <w:bCs w:val="0"/>
                <w:color w:val="FFFFFF" w:themeColor="background1"/>
                <w:lang w:val="en-US"/>
              </w:rPr>
            </w:pPr>
            <w:r w:rsidRPr="003D662E">
              <w:rPr>
                <w:color w:val="FFFFFF" w:themeColor="background1"/>
                <w:lang w:val="en-US"/>
              </w:rPr>
              <w:t>Requirement</w:t>
            </w:r>
          </w:p>
        </w:tc>
        <w:tc>
          <w:tcPr>
            <w:tcW w:w="7649" w:type="dxa"/>
            <w:tcBorders>
              <w:bottom w:val="none" w:sz="0" w:space="0" w:color="auto"/>
            </w:tcBorders>
            <w:shd w:val="clear" w:color="auto" w:fill="086171"/>
          </w:tcPr>
          <w:p w14:paraId="4B932A98" w14:textId="77777777" w:rsidR="00F84CAA" w:rsidRPr="003D662E" w:rsidRDefault="00F84CAA" w:rsidP="00BC0175">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Summary</w:t>
            </w:r>
          </w:p>
        </w:tc>
      </w:tr>
      <w:tr w:rsidR="00F84CAA" w:rsidRPr="006F77CB" w14:paraId="285C67CC"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157FB096" w14:textId="77777777" w:rsidR="00F84CAA" w:rsidRPr="003D662E" w:rsidRDefault="00F84CAA" w:rsidP="00BC0175">
            <w:pPr>
              <w:rPr>
                <w:b w:val="0"/>
                <w:bCs w:val="0"/>
                <w:lang w:val="en-US"/>
              </w:rPr>
            </w:pPr>
            <w:r w:rsidRPr="003D662E">
              <w:rPr>
                <w:b w:val="0"/>
                <w:bCs w:val="0"/>
                <w:lang w:val="en-US"/>
              </w:rPr>
              <w:t>R1</w:t>
            </w:r>
          </w:p>
        </w:tc>
        <w:tc>
          <w:tcPr>
            <w:tcW w:w="7649" w:type="dxa"/>
          </w:tcPr>
          <w:p w14:paraId="5EA62EC0" w14:textId="728F6BEC"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Vendor and technology neutral</w:t>
            </w:r>
            <w:r w:rsidR="00EB0CEE" w:rsidRPr="003D662E">
              <w:rPr>
                <w:bCs/>
                <w:lang w:val="en-US"/>
              </w:rPr>
              <w:t xml:space="preserve"> platform</w:t>
            </w:r>
          </w:p>
        </w:tc>
      </w:tr>
      <w:tr w:rsidR="00F84CAA" w:rsidRPr="003D662E" w14:paraId="03BE00D3"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7C06D419" w14:textId="77777777" w:rsidR="00F84CAA" w:rsidRPr="003D662E" w:rsidRDefault="00F84CAA" w:rsidP="00BC0175">
            <w:pPr>
              <w:rPr>
                <w:rFonts w:ascii="Calibri" w:hAnsi="Calibri" w:cs="Calibri"/>
                <w:b w:val="0"/>
                <w:bCs w:val="0"/>
                <w:color w:val="000000"/>
                <w:lang w:val="en-US"/>
              </w:rPr>
            </w:pPr>
            <w:r w:rsidRPr="003D662E">
              <w:rPr>
                <w:b w:val="0"/>
                <w:bCs w:val="0"/>
                <w:lang w:val="en-US"/>
              </w:rPr>
              <w:t>R2</w:t>
            </w:r>
          </w:p>
        </w:tc>
        <w:tc>
          <w:tcPr>
            <w:tcW w:w="7649" w:type="dxa"/>
          </w:tcPr>
          <w:p w14:paraId="2D03BEDD" w14:textId="77777777"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Use of standards</w:t>
            </w:r>
          </w:p>
        </w:tc>
      </w:tr>
      <w:tr w:rsidR="00F84CAA" w:rsidRPr="006F77CB" w14:paraId="04DFE4FC"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2A60A609" w14:textId="43D43C8A" w:rsidR="00F84CAA" w:rsidRPr="003D662E" w:rsidRDefault="00F84CAA" w:rsidP="00BC0175">
            <w:pPr>
              <w:rPr>
                <w:b w:val="0"/>
                <w:bCs w:val="0"/>
                <w:lang w:val="en-US"/>
              </w:rPr>
            </w:pPr>
            <w:r w:rsidRPr="003D662E">
              <w:rPr>
                <w:b w:val="0"/>
                <w:bCs w:val="0"/>
                <w:lang w:val="en-US"/>
              </w:rPr>
              <w:t>R3</w:t>
            </w:r>
          </w:p>
        </w:tc>
        <w:tc>
          <w:tcPr>
            <w:tcW w:w="7649" w:type="dxa"/>
          </w:tcPr>
          <w:p w14:paraId="58CE7EB6" w14:textId="32B0480C"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Design as </w:t>
            </w:r>
            <w:r w:rsidR="00145FF4" w:rsidRPr="003D662E">
              <w:rPr>
                <w:bCs/>
                <w:lang w:val="en-US"/>
              </w:rPr>
              <w:t xml:space="preserve">a </w:t>
            </w:r>
            <w:r w:rsidRPr="003D662E">
              <w:rPr>
                <w:bCs/>
                <w:lang w:val="en-US"/>
              </w:rPr>
              <w:t>virtual platform</w:t>
            </w:r>
          </w:p>
        </w:tc>
      </w:tr>
      <w:tr w:rsidR="00F84CAA" w:rsidRPr="006F77CB" w14:paraId="7478A4BD"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33D4DBD9" w14:textId="05889A33" w:rsidR="00F84CAA" w:rsidRPr="003D662E" w:rsidRDefault="00F84CAA" w:rsidP="00BC0175">
            <w:pPr>
              <w:rPr>
                <w:b w:val="0"/>
                <w:bCs w:val="0"/>
                <w:lang w:val="en-US"/>
              </w:rPr>
            </w:pPr>
            <w:r w:rsidRPr="003D662E">
              <w:rPr>
                <w:b w:val="0"/>
                <w:bCs w:val="0"/>
                <w:lang w:val="en-US"/>
              </w:rPr>
              <w:t>R4</w:t>
            </w:r>
          </w:p>
        </w:tc>
        <w:tc>
          <w:tcPr>
            <w:tcW w:w="7649" w:type="dxa"/>
          </w:tcPr>
          <w:p w14:paraId="0802F4DE" w14:textId="6E51CB2E"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Design based on components and services</w:t>
            </w:r>
          </w:p>
        </w:tc>
      </w:tr>
      <w:tr w:rsidR="00F84CAA" w:rsidRPr="006F77CB" w14:paraId="42877986"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2B325EA5" w14:textId="77777777" w:rsidR="00F84CAA" w:rsidRPr="003D662E" w:rsidRDefault="00F84CAA" w:rsidP="00BC0175">
            <w:pPr>
              <w:rPr>
                <w:b w:val="0"/>
                <w:bCs w:val="0"/>
                <w:lang w:val="en-US"/>
              </w:rPr>
            </w:pPr>
            <w:r w:rsidRPr="003D662E">
              <w:rPr>
                <w:b w:val="0"/>
                <w:bCs w:val="0"/>
                <w:lang w:val="en-US"/>
              </w:rPr>
              <w:t>R5</w:t>
            </w:r>
          </w:p>
        </w:tc>
        <w:tc>
          <w:tcPr>
            <w:tcW w:w="7649" w:type="dxa"/>
          </w:tcPr>
          <w:p w14:paraId="46659810" w14:textId="5165BF79"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Use of Open Source</w:t>
            </w:r>
            <w:r w:rsidR="002D1E83" w:rsidRPr="003D662E">
              <w:rPr>
                <w:bCs/>
                <w:lang w:val="en-US"/>
              </w:rPr>
              <w:t xml:space="preserve">, with respect to the licensing rules of </w:t>
            </w:r>
            <w:r w:rsidR="003E28B7">
              <w:rPr>
                <w:bCs/>
                <w:lang w:val="en-US"/>
              </w:rPr>
              <w:t>the platform</w:t>
            </w:r>
          </w:p>
        </w:tc>
      </w:tr>
      <w:tr w:rsidR="00F84CAA" w:rsidRPr="006F77CB" w14:paraId="3D65DEEE"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624DF01B" w14:textId="77777777" w:rsidR="00F84CAA" w:rsidRPr="003D662E" w:rsidRDefault="00F84CAA" w:rsidP="00BC0175">
            <w:pPr>
              <w:rPr>
                <w:b w:val="0"/>
                <w:bCs w:val="0"/>
                <w:lang w:val="en-US"/>
              </w:rPr>
            </w:pPr>
            <w:r w:rsidRPr="003D662E">
              <w:rPr>
                <w:b w:val="0"/>
                <w:bCs w:val="0"/>
                <w:lang w:val="en-US"/>
              </w:rPr>
              <w:t>R6</w:t>
            </w:r>
          </w:p>
        </w:tc>
        <w:tc>
          <w:tcPr>
            <w:tcW w:w="7649" w:type="dxa"/>
          </w:tcPr>
          <w:p w14:paraId="63012142" w14:textId="77777777"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Open for optional/commercial components</w:t>
            </w:r>
          </w:p>
        </w:tc>
      </w:tr>
      <w:tr w:rsidR="00F84CAA" w:rsidRPr="006F77CB" w14:paraId="7F0F2B69"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08263744" w14:textId="77777777" w:rsidR="00F84CAA" w:rsidRPr="003D662E" w:rsidRDefault="00F84CAA" w:rsidP="00BC0175">
            <w:pPr>
              <w:rPr>
                <w:b w:val="0"/>
                <w:bCs w:val="0"/>
                <w:lang w:val="en-US"/>
              </w:rPr>
            </w:pPr>
            <w:r w:rsidRPr="003D662E">
              <w:rPr>
                <w:b w:val="0"/>
                <w:bCs w:val="0"/>
                <w:lang w:val="en-US"/>
              </w:rPr>
              <w:t>R7</w:t>
            </w:r>
          </w:p>
        </w:tc>
        <w:tc>
          <w:tcPr>
            <w:tcW w:w="7649" w:type="dxa"/>
          </w:tcPr>
          <w:p w14:paraId="3D22E746" w14:textId="0ACD3FC6"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Use of AAS for interfaces</w:t>
            </w:r>
          </w:p>
        </w:tc>
      </w:tr>
      <w:tr w:rsidR="00F84CAA" w:rsidRPr="006F77CB" w14:paraId="2A35C0FA"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04016A30" w14:textId="19BC83C5" w:rsidR="00F84CAA" w:rsidRPr="003D662E" w:rsidRDefault="00F84CAA" w:rsidP="00BC0175">
            <w:pPr>
              <w:rPr>
                <w:b w:val="0"/>
                <w:bCs w:val="0"/>
                <w:lang w:val="en-US"/>
              </w:rPr>
            </w:pPr>
            <w:r w:rsidRPr="003D662E">
              <w:rPr>
                <w:b w:val="0"/>
                <w:bCs w:val="0"/>
                <w:lang w:val="en-US"/>
              </w:rPr>
              <w:t>R8</w:t>
            </w:r>
          </w:p>
        </w:tc>
        <w:tc>
          <w:tcPr>
            <w:tcW w:w="7649" w:type="dxa"/>
          </w:tcPr>
          <w:p w14:paraId="45535D79" w14:textId="4D13243B"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Use of systematic variant management techniques</w:t>
            </w:r>
          </w:p>
        </w:tc>
      </w:tr>
      <w:tr w:rsidR="00F84CAA" w:rsidRPr="003D662E" w14:paraId="46E97965"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6B38FE60" w14:textId="325B15F1" w:rsidR="00F84CAA" w:rsidRPr="003D662E" w:rsidRDefault="00F84CAA" w:rsidP="00BC0175">
            <w:pPr>
              <w:rPr>
                <w:b w:val="0"/>
                <w:bCs w:val="0"/>
                <w:lang w:val="en-US"/>
              </w:rPr>
            </w:pPr>
            <w:r w:rsidRPr="003D662E">
              <w:rPr>
                <w:b w:val="0"/>
                <w:bCs w:val="0"/>
                <w:lang w:val="en-US"/>
              </w:rPr>
              <w:t>R9</w:t>
            </w:r>
          </w:p>
        </w:tc>
        <w:tc>
          <w:tcPr>
            <w:tcW w:w="7649" w:type="dxa"/>
          </w:tcPr>
          <w:p w14:paraId="048394A0" w14:textId="4090A2F0"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Means for availability</w:t>
            </w:r>
          </w:p>
        </w:tc>
      </w:tr>
      <w:tr w:rsidR="00F84CAA" w:rsidRPr="006F77CB" w14:paraId="4A6B58B2"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05E2E52C" w14:textId="1144B307" w:rsidR="00F84CAA" w:rsidRPr="003D662E" w:rsidRDefault="00F84CAA" w:rsidP="00BC0175">
            <w:pPr>
              <w:rPr>
                <w:b w:val="0"/>
                <w:bCs w:val="0"/>
                <w:lang w:val="en-US"/>
              </w:rPr>
            </w:pPr>
            <w:r w:rsidRPr="003D662E">
              <w:rPr>
                <w:b w:val="0"/>
                <w:bCs w:val="0"/>
                <w:lang w:val="en-US"/>
              </w:rPr>
              <w:t>R10</w:t>
            </w:r>
          </w:p>
        </w:tc>
        <w:tc>
          <w:tcPr>
            <w:tcW w:w="7649" w:type="dxa"/>
          </w:tcPr>
          <w:p w14:paraId="6C7E756A" w14:textId="7D031A22"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Soft realtime processing (&lt;100 ms) for production-critical functions</w:t>
            </w:r>
          </w:p>
        </w:tc>
      </w:tr>
      <w:tr w:rsidR="00F84CAA" w:rsidRPr="006F77CB" w14:paraId="025C505A"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133681CE" w14:textId="58AAB7B8" w:rsidR="00F84CAA" w:rsidRPr="003D662E" w:rsidRDefault="00F84CAA" w:rsidP="00BC0175">
            <w:pPr>
              <w:rPr>
                <w:b w:val="0"/>
                <w:bCs w:val="0"/>
                <w:lang w:val="en-US"/>
              </w:rPr>
            </w:pPr>
            <w:r w:rsidRPr="003D662E">
              <w:rPr>
                <w:b w:val="0"/>
                <w:bCs w:val="0"/>
                <w:lang w:val="en-US"/>
              </w:rPr>
              <w:t>R11</w:t>
            </w:r>
          </w:p>
        </w:tc>
        <w:tc>
          <w:tcPr>
            <w:tcW w:w="7649" w:type="dxa"/>
          </w:tcPr>
          <w:p w14:paraId="2D1E66D9" w14:textId="127C7DBE"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Documentation (also in terms of this </w:t>
            </w:r>
            <w:r w:rsidR="00B54682" w:rsidRPr="003D662E">
              <w:rPr>
                <w:bCs/>
                <w:lang w:val="en-US"/>
              </w:rPr>
              <w:t>handbook</w:t>
            </w:r>
            <w:r w:rsidRPr="003D662E">
              <w:rPr>
                <w:bCs/>
                <w:lang w:val="en-US"/>
              </w:rPr>
              <w:t>)</w:t>
            </w:r>
          </w:p>
        </w:tc>
      </w:tr>
      <w:tr w:rsidR="00F84CAA" w:rsidRPr="006F77CB" w14:paraId="59F76551"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2A83450B" w14:textId="6FFF2602" w:rsidR="00F84CAA" w:rsidRPr="003D662E" w:rsidRDefault="00F84CAA" w:rsidP="00BC0175">
            <w:pPr>
              <w:rPr>
                <w:b w:val="0"/>
                <w:bCs w:val="0"/>
                <w:lang w:val="en-US"/>
              </w:rPr>
            </w:pPr>
            <w:r w:rsidRPr="003D662E">
              <w:rPr>
                <w:b w:val="0"/>
                <w:bCs w:val="0"/>
                <w:lang w:val="en-US"/>
              </w:rPr>
              <w:t>R12</w:t>
            </w:r>
          </w:p>
        </w:tc>
        <w:tc>
          <w:tcPr>
            <w:tcW w:w="7649" w:type="dxa"/>
          </w:tcPr>
          <w:p w14:paraId="08FC8142" w14:textId="281FBDD0" w:rsidR="00F84CAA" w:rsidRPr="003D662E" w:rsidRDefault="00F84CAA" w:rsidP="00F84CA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Documentation of processing steps (of applications, supporting data privacy)</w:t>
            </w:r>
          </w:p>
        </w:tc>
      </w:tr>
    </w:tbl>
    <w:p w14:paraId="198AFA22" w14:textId="77777777" w:rsidR="006800BD" w:rsidRPr="003D662E" w:rsidRDefault="006800BD" w:rsidP="00F84CAA">
      <w:pPr>
        <w:jc w:val="both"/>
        <w:rPr>
          <w:sz w:val="8"/>
          <w:szCs w:val="8"/>
          <w:lang w:val="en-US"/>
        </w:rPr>
      </w:pPr>
    </w:p>
    <w:p w14:paraId="3170E592" w14:textId="18551660" w:rsidR="00D67CF9" w:rsidRPr="003D662E" w:rsidRDefault="00D67CF9" w:rsidP="00D67CF9">
      <w:pPr>
        <w:spacing w:before="160"/>
        <w:jc w:val="both"/>
        <w:rPr>
          <w:lang w:val="en-US"/>
        </w:rPr>
      </w:pPr>
      <w:r w:rsidRPr="003D662E">
        <w:rPr>
          <w:lang w:val="en-US"/>
        </w:rPr>
        <w:t xml:space="preserve">As already indicated in </w:t>
      </w:r>
      <w:r w:rsidRPr="003D662E">
        <w:rPr>
          <w:lang w:val="en-US"/>
        </w:rPr>
        <w:fldChar w:fldCharType="begin"/>
      </w:r>
      <w:r w:rsidRPr="003D662E">
        <w:rPr>
          <w:lang w:val="en-US"/>
        </w:rPr>
        <w:instrText xml:space="preserve"> REF _Ref57199193 \h </w:instrText>
      </w:r>
      <w:r w:rsidR="003D662E">
        <w:rPr>
          <w:lang w:val="en-US"/>
        </w:rPr>
        <w:instrText xml:space="preserve"> \* MERGEFORMAT </w:instrText>
      </w:r>
      <w:r w:rsidRPr="003D662E">
        <w:rPr>
          <w:lang w:val="en-US"/>
        </w:rPr>
      </w:r>
      <w:r w:rsidRPr="003D662E">
        <w:rPr>
          <w:lang w:val="en-US"/>
        </w:rPr>
        <w:fldChar w:fldCharType="separate"/>
      </w:r>
      <w:r w:rsidR="00C62E87" w:rsidRPr="003D662E">
        <w:rPr>
          <w:lang w:val="en-US"/>
        </w:rPr>
        <w:t xml:space="preserve">Table </w:t>
      </w:r>
      <w:r w:rsidR="00C62E87">
        <w:rPr>
          <w:noProof/>
          <w:lang w:val="en-US"/>
        </w:rPr>
        <w:t>2</w:t>
      </w:r>
      <w:r w:rsidRPr="003D662E">
        <w:rPr>
          <w:lang w:val="en-US"/>
        </w:rPr>
        <w:fldChar w:fldCharType="end"/>
      </w:r>
      <w:r w:rsidRPr="003D662E">
        <w:rPr>
          <w:lang w:val="en-US"/>
        </w:rPr>
        <w:t>, [</w:t>
      </w:r>
      <w:r w:rsidR="00287A00">
        <w:rPr>
          <w:lang w:val="en-GB"/>
        </w:rPr>
        <w:t>ESA+21</w:t>
      </w:r>
      <w:r w:rsidRPr="003D662E">
        <w:rPr>
          <w:lang w:val="en-US"/>
        </w:rPr>
        <w:t xml:space="preserve">] also </w:t>
      </w:r>
      <w:r w:rsidR="0010147E" w:rsidRPr="003D662E">
        <w:rPr>
          <w:lang w:val="en-US"/>
        </w:rPr>
        <w:t>specifies</w:t>
      </w:r>
      <w:r w:rsidR="008E0B52" w:rsidRPr="003D662E">
        <w:rPr>
          <w:lang w:val="en-US"/>
        </w:rPr>
        <w:t xml:space="preserve"> </w:t>
      </w:r>
      <w:r w:rsidRPr="003D662E">
        <w:rPr>
          <w:lang w:val="en-US"/>
        </w:rPr>
        <w:t xml:space="preserve">quality requirements such as R10. </w:t>
      </w:r>
      <w:r w:rsidR="00116574" w:rsidRPr="003D662E">
        <w:rPr>
          <w:lang w:val="en-US"/>
        </w:rPr>
        <w:t>B</w:t>
      </w:r>
      <w:r w:rsidRPr="003D662E">
        <w:rPr>
          <w:lang w:val="en-US"/>
        </w:rPr>
        <w:t>esides security and data protection requirements, there are also data frequency and volume requirements that are not so obvious, in particular as they are assigned to specific topics/components of the architecture in [</w:t>
      </w:r>
      <w:r w:rsidR="00287A00">
        <w:rPr>
          <w:lang w:val="en-GB"/>
        </w:rPr>
        <w:t>ESA+21</w:t>
      </w:r>
      <w:r w:rsidRPr="003D662E">
        <w:rPr>
          <w:lang w:val="en-US"/>
        </w:rPr>
        <w:t>]. To provide an overview, we discuss them here on a global level for the entire platform.</w:t>
      </w:r>
    </w:p>
    <w:p w14:paraId="2DDA46C6" w14:textId="06FA3193" w:rsidR="00C1650F" w:rsidRPr="003D662E" w:rsidRDefault="00D67CF9" w:rsidP="00D67CF9">
      <w:pPr>
        <w:spacing w:before="160"/>
        <w:jc w:val="both"/>
        <w:rPr>
          <w:lang w:val="en-US"/>
        </w:rPr>
      </w:pPr>
      <w:r w:rsidRPr="003D662E">
        <w:rPr>
          <w:lang w:val="en-US"/>
        </w:rPr>
        <w:t>In</w:t>
      </w:r>
      <w:r w:rsidR="00FE2130" w:rsidRPr="003D662E">
        <w:rPr>
          <w:rFonts w:cstheme="minorHAnsi"/>
          <w:iCs/>
          <w:lang w:val="en-US"/>
        </w:rPr>
        <w:t xml:space="preserve"> </w:t>
      </w:r>
      <w:r w:rsidR="00FE2130" w:rsidRPr="003D662E">
        <w:rPr>
          <w:rFonts w:cstheme="minorHAnsi"/>
          <w:iCs/>
          <w:lang w:val="en-US"/>
        </w:rPr>
        <w:fldChar w:fldCharType="begin"/>
      </w:r>
      <w:r w:rsidR="00FE2130" w:rsidRPr="003D662E">
        <w:rPr>
          <w:rFonts w:cstheme="minorHAnsi"/>
          <w:iCs/>
          <w:lang w:val="en-US"/>
        </w:rPr>
        <w:instrText xml:space="preserve"> REF _Ref64276457 \h  \* MERGEFORMAT </w:instrText>
      </w:r>
      <w:r w:rsidR="00FE2130" w:rsidRPr="003D662E">
        <w:rPr>
          <w:rFonts w:cstheme="minorHAnsi"/>
          <w:iCs/>
          <w:lang w:val="en-US"/>
        </w:rPr>
      </w:r>
      <w:r w:rsidR="00FE2130" w:rsidRPr="003D662E">
        <w:rPr>
          <w:rFonts w:cstheme="minorHAnsi"/>
          <w:iCs/>
          <w:lang w:val="en-US"/>
        </w:rPr>
        <w:fldChar w:fldCharType="separate"/>
      </w:r>
      <w:r w:rsidR="00C62E87" w:rsidRPr="00C62E87">
        <w:rPr>
          <w:iCs/>
          <w:lang w:val="en-US"/>
        </w:rPr>
        <w:t xml:space="preserve">Table </w:t>
      </w:r>
      <w:r w:rsidR="00C62E87" w:rsidRPr="00C62E87">
        <w:rPr>
          <w:iCs/>
          <w:noProof/>
          <w:lang w:val="en-US"/>
        </w:rPr>
        <w:t>3</w:t>
      </w:r>
      <w:r w:rsidR="00FE2130" w:rsidRPr="003D662E">
        <w:rPr>
          <w:rFonts w:cstheme="minorHAnsi"/>
          <w:iCs/>
          <w:lang w:val="en-US"/>
        </w:rPr>
        <w:fldChar w:fldCharType="end"/>
      </w:r>
      <w:r w:rsidRPr="003D662E">
        <w:rPr>
          <w:rFonts w:cstheme="minorHAnsi"/>
          <w:lang w:val="en-US"/>
        </w:rPr>
        <w:t xml:space="preserve">, we summarize </w:t>
      </w:r>
      <w:r w:rsidR="00EB641D" w:rsidRPr="003D662E">
        <w:rPr>
          <w:rFonts w:cstheme="minorHAnsi"/>
          <w:lang w:val="en-US"/>
        </w:rPr>
        <w:t xml:space="preserve">the cross-cutting quality </w:t>
      </w:r>
      <w:r w:rsidRPr="003D662E">
        <w:rPr>
          <w:rFonts w:cstheme="minorHAnsi"/>
          <w:lang w:val="en-US"/>
        </w:rPr>
        <w:t xml:space="preserve">requirements, i.e., in particular </w:t>
      </w:r>
      <w:r w:rsidR="00FE2130" w:rsidRPr="003D662E">
        <w:rPr>
          <w:rFonts w:cstheme="minorHAnsi"/>
          <w:lang w:val="en-US"/>
        </w:rPr>
        <w:t xml:space="preserve">those that may </w:t>
      </w:r>
      <w:r w:rsidR="00530D2C" w:rsidRPr="003D662E">
        <w:rPr>
          <w:rFonts w:cstheme="minorHAnsi"/>
          <w:lang w:val="en-US"/>
        </w:rPr>
        <w:t xml:space="preserve">require </w:t>
      </w:r>
      <w:r w:rsidR="00FE2130" w:rsidRPr="003D662E">
        <w:rPr>
          <w:rFonts w:cstheme="minorHAnsi"/>
          <w:lang w:val="en-US"/>
        </w:rPr>
        <w:t xml:space="preserve">specific considerations </w:t>
      </w:r>
      <w:r w:rsidR="00D05E8F" w:rsidRPr="003D662E">
        <w:rPr>
          <w:rFonts w:cstheme="minorHAnsi"/>
          <w:lang w:val="en-US"/>
        </w:rPr>
        <w:t xml:space="preserve">regarding </w:t>
      </w:r>
      <w:r w:rsidRPr="003D662E">
        <w:rPr>
          <w:rFonts w:cstheme="minorHAnsi"/>
          <w:lang w:val="en-US"/>
        </w:rPr>
        <w:t xml:space="preserve">time-critical functionality such as the (stream) </w:t>
      </w:r>
      <w:r w:rsidR="00D05E8F" w:rsidRPr="003D662E">
        <w:rPr>
          <w:rFonts w:cstheme="minorHAnsi"/>
          <w:lang w:val="en-US"/>
        </w:rPr>
        <w:t xml:space="preserve">processing or data </w:t>
      </w:r>
      <w:r w:rsidRPr="003D662E">
        <w:rPr>
          <w:rFonts w:cstheme="minorHAnsi"/>
          <w:lang w:val="en-US"/>
        </w:rPr>
        <w:t xml:space="preserve">transport. </w:t>
      </w:r>
      <w:r w:rsidRPr="003D662E">
        <w:rPr>
          <w:lang w:val="en-US"/>
        </w:rPr>
        <w:t xml:space="preserve">Although </w:t>
      </w:r>
      <w:r w:rsidR="00DB4028" w:rsidRPr="003D662E">
        <w:rPr>
          <w:lang w:val="en-US"/>
        </w:rPr>
        <w:t xml:space="preserve">the platform </w:t>
      </w:r>
      <w:r w:rsidRPr="003D662E">
        <w:rPr>
          <w:lang w:val="en-US"/>
        </w:rPr>
        <w:t xml:space="preserve">aims at </w:t>
      </w:r>
      <w:r w:rsidR="00DB4028" w:rsidRPr="003D662E">
        <w:rPr>
          <w:lang w:val="en-US"/>
        </w:rPr>
        <w:t xml:space="preserve">the </w:t>
      </w:r>
      <w:r w:rsidRPr="003D662E">
        <w:rPr>
          <w:lang w:val="en-US"/>
        </w:rPr>
        <w:t xml:space="preserve">deployment of components to edge devices, both, the services as well as the platform operations belong to the IT realm so that OT requirements such as R35 </w:t>
      </w:r>
      <w:r w:rsidR="00FB172C" w:rsidRPr="003D662E">
        <w:rPr>
          <w:lang w:val="en-US"/>
        </w:rPr>
        <w:t xml:space="preserve">or </w:t>
      </w:r>
      <w:r w:rsidRPr="003D662E">
        <w:rPr>
          <w:lang w:val="en-US"/>
        </w:rPr>
        <w:t xml:space="preserve">the OT sensor sampling frequency </w:t>
      </w:r>
      <w:r w:rsidR="001B03BD" w:rsidRPr="003D662E">
        <w:rPr>
          <w:lang w:val="en-US"/>
        </w:rPr>
        <w:t xml:space="preserve">mentioned </w:t>
      </w:r>
      <w:r w:rsidRPr="003D662E">
        <w:rPr>
          <w:lang w:val="en-US"/>
        </w:rPr>
        <w:t>in R28 do not directly apply. However, a machine pulse of 8 ms (R28)</w:t>
      </w:r>
      <w:r w:rsidR="001E3571">
        <w:rPr>
          <w:lang w:val="en-US"/>
        </w:rPr>
        <w:t xml:space="preserve">, </w:t>
      </w:r>
      <w:r w:rsidRPr="003D662E">
        <w:rPr>
          <w:lang w:val="en-US"/>
        </w:rPr>
        <w:t xml:space="preserve">an hourly throughput of 7 GByte </w:t>
      </w:r>
      <w:r w:rsidR="007A1F7F" w:rsidRPr="003D662E">
        <w:rPr>
          <w:lang w:val="en-US"/>
        </w:rPr>
        <w:t xml:space="preserve">as well as an expected size of </w:t>
      </w:r>
      <w:r w:rsidRPr="003D662E">
        <w:rPr>
          <w:lang w:val="en-US"/>
        </w:rPr>
        <w:t xml:space="preserve">data items with 50 values </w:t>
      </w:r>
      <w:r w:rsidR="006306D7" w:rsidRPr="003D662E">
        <w:rPr>
          <w:lang w:val="en-US"/>
        </w:rPr>
        <w:t xml:space="preserve">(R19a) </w:t>
      </w:r>
      <w:r w:rsidRPr="003D662E">
        <w:rPr>
          <w:lang w:val="en-US"/>
        </w:rPr>
        <w:t xml:space="preserve">are highly relevant for judging the performance of the platform. </w:t>
      </w:r>
      <w:r w:rsidR="00C1650F" w:rsidRPr="003D662E">
        <w:rPr>
          <w:lang w:val="en-US"/>
        </w:rPr>
        <w:t>As also mentioned in [</w:t>
      </w:r>
      <w:r w:rsidR="00287A00">
        <w:rPr>
          <w:lang w:val="en-GB"/>
        </w:rPr>
        <w:t>ESA+21</w:t>
      </w:r>
      <w:r w:rsidR="00C1650F" w:rsidRPr="003D662E">
        <w:rPr>
          <w:lang w:val="en-US"/>
        </w:rPr>
        <w:t>], not all data volume and frequency requirements were indicated while collecting the requirements from the partners, i.e., the platform shall aim for even higher speed (such as a 50 ms cycle time) or a throughput of 600 GByte per day.</w:t>
      </w:r>
    </w:p>
    <w:p w14:paraId="7D0FB764" w14:textId="0C2097C7" w:rsidR="007625A5" w:rsidRPr="003D662E" w:rsidRDefault="00D67CF9" w:rsidP="00D67CF9">
      <w:pPr>
        <w:spacing w:before="160"/>
        <w:jc w:val="both"/>
        <w:rPr>
          <w:rFonts w:cstheme="minorHAnsi"/>
          <w:lang w:val="en-US"/>
        </w:rPr>
      </w:pPr>
      <w:r w:rsidRPr="003D662E">
        <w:rPr>
          <w:lang w:val="en-US"/>
        </w:rPr>
        <w:t>It is also important to recall from [</w:t>
      </w:r>
      <w:r w:rsidR="00287A00">
        <w:rPr>
          <w:lang w:val="en-GB"/>
        </w:rPr>
        <w:t>ESA+21</w:t>
      </w:r>
      <w:r w:rsidRPr="003D662E">
        <w:rPr>
          <w:lang w:val="en-US"/>
        </w:rPr>
        <w:t xml:space="preserve">], that the platform is primarily responsible for its mechanisms and </w:t>
      </w:r>
      <w:r w:rsidR="00886AD8" w:rsidRPr="003D662E">
        <w:rPr>
          <w:lang w:val="en-US"/>
        </w:rPr>
        <w:t xml:space="preserve">included </w:t>
      </w:r>
      <w:r w:rsidRPr="003D662E">
        <w:rPr>
          <w:lang w:val="en-US"/>
        </w:rPr>
        <w:t>services</w:t>
      </w:r>
      <w:r w:rsidR="00DC4FEA" w:rsidRPr="003D662E">
        <w:rPr>
          <w:lang w:val="en-US"/>
        </w:rPr>
        <w:t xml:space="preserve">, i.e., </w:t>
      </w:r>
      <w:r w:rsidRPr="003D662E">
        <w:rPr>
          <w:lang w:val="en-US"/>
        </w:rPr>
        <w:t xml:space="preserve">providers for services to be </w:t>
      </w:r>
      <w:r w:rsidR="003D4D61" w:rsidRPr="003D662E">
        <w:rPr>
          <w:lang w:val="en-US"/>
        </w:rPr>
        <w:t xml:space="preserve">packaged </w:t>
      </w:r>
      <w:r w:rsidRPr="003D662E">
        <w:rPr>
          <w:lang w:val="en-US"/>
        </w:rPr>
        <w:t>with the platform will have to obey the quality requirements in [</w:t>
      </w:r>
      <w:r w:rsidR="00287A00">
        <w:rPr>
          <w:lang w:val="en-GB"/>
        </w:rPr>
        <w:t>ESA+21</w:t>
      </w:r>
      <w:r w:rsidRPr="003D662E">
        <w:rPr>
          <w:lang w:val="en-US"/>
        </w:rPr>
        <w:t>]</w:t>
      </w:r>
      <w:r w:rsidRPr="003D662E">
        <w:rPr>
          <w:rFonts w:cstheme="minorHAnsi"/>
          <w:lang w:val="en-US"/>
        </w:rPr>
        <w:t xml:space="preserve">. </w:t>
      </w:r>
      <w:r w:rsidR="000501F8" w:rsidRPr="003D662E">
        <w:rPr>
          <w:rFonts w:cstheme="minorHAnsi"/>
          <w:lang w:val="en-US"/>
        </w:rPr>
        <w:t>Further</w:t>
      </w:r>
      <w:r w:rsidRPr="003D662E">
        <w:rPr>
          <w:rFonts w:cstheme="minorHAnsi"/>
          <w:lang w:val="en-US"/>
        </w:rPr>
        <w:t>, as also discussed in [</w:t>
      </w:r>
      <w:r w:rsidR="00287A00">
        <w:rPr>
          <w:lang w:val="en-GB"/>
        </w:rPr>
        <w:t>ESA+21</w:t>
      </w:r>
      <w:r w:rsidRPr="003D662E">
        <w:rPr>
          <w:rFonts w:cstheme="minorHAnsi"/>
          <w:lang w:val="en-US"/>
        </w:rPr>
        <w:t xml:space="preserve">], the platform </w:t>
      </w:r>
      <w:r w:rsidR="00954839" w:rsidRPr="003D662E">
        <w:rPr>
          <w:rFonts w:cstheme="minorHAnsi"/>
          <w:lang w:val="en-US"/>
        </w:rPr>
        <w:t xml:space="preserve">is not responsible </w:t>
      </w:r>
      <w:r w:rsidRPr="003D662E">
        <w:rPr>
          <w:rFonts w:cstheme="minorHAnsi"/>
          <w:lang w:val="en-US"/>
        </w:rPr>
        <w:t>for the quality of external services, e.g., application-specific or user-specific services (while measures may apply to report or terminate services that potentially taint given runtime requirements).</w:t>
      </w:r>
    </w:p>
    <w:p w14:paraId="5EFB82FE" w14:textId="2FFF033D" w:rsidR="00D67CF9" w:rsidRPr="003D662E" w:rsidRDefault="00D67CF9" w:rsidP="00966C4A">
      <w:pPr>
        <w:pStyle w:val="Caption"/>
        <w:jc w:val="center"/>
        <w:rPr>
          <w:lang w:val="en-US"/>
        </w:rPr>
      </w:pPr>
      <w:bookmarkStart w:id="48" w:name="_Ref64276457"/>
      <w:bookmarkStart w:id="49" w:name="_Ref64277261"/>
      <w:r w:rsidRPr="003D662E">
        <w:rPr>
          <w:lang w:val="en-US"/>
        </w:rPr>
        <w:t xml:space="preserve">Table </w:t>
      </w:r>
      <w:r w:rsidRPr="003D662E">
        <w:rPr>
          <w:lang w:val="en-US"/>
        </w:rPr>
        <w:fldChar w:fldCharType="begin"/>
      </w:r>
      <w:r w:rsidRPr="003D662E">
        <w:rPr>
          <w:lang w:val="en-US"/>
        </w:rPr>
        <w:instrText xml:space="preserve"> SEQ Table \* ARABIC </w:instrText>
      </w:r>
      <w:r w:rsidRPr="003D662E">
        <w:rPr>
          <w:lang w:val="en-US"/>
        </w:rPr>
        <w:fldChar w:fldCharType="separate"/>
      </w:r>
      <w:r w:rsidR="00C62E87">
        <w:rPr>
          <w:noProof/>
          <w:lang w:val="en-US"/>
        </w:rPr>
        <w:t>3</w:t>
      </w:r>
      <w:r w:rsidRPr="003D662E">
        <w:rPr>
          <w:lang w:val="en-US"/>
        </w:rPr>
        <w:fldChar w:fldCharType="end"/>
      </w:r>
      <w:bookmarkEnd w:id="48"/>
      <w:r w:rsidRPr="003D662E">
        <w:rPr>
          <w:lang w:val="en-US"/>
        </w:rPr>
        <w:t xml:space="preserve">: Overview of </w:t>
      </w:r>
      <w:r w:rsidR="003E4209" w:rsidRPr="003D662E">
        <w:rPr>
          <w:lang w:val="en-US"/>
        </w:rPr>
        <w:t xml:space="preserve">(global) </w:t>
      </w:r>
      <w:r w:rsidRPr="003D662E">
        <w:rPr>
          <w:lang w:val="en-US"/>
        </w:rPr>
        <w:t xml:space="preserve">quality requirements </w:t>
      </w:r>
      <w:r w:rsidR="00445B38" w:rsidRPr="003D662E">
        <w:rPr>
          <w:lang w:val="en-US"/>
        </w:rPr>
        <w:t>on</w:t>
      </w:r>
      <w:r w:rsidR="00C11C00" w:rsidRPr="003D662E">
        <w:rPr>
          <w:lang w:val="en-US"/>
        </w:rPr>
        <w:t xml:space="preserve"> data frequency and volume</w:t>
      </w:r>
      <w:bookmarkEnd w:id="49"/>
    </w:p>
    <w:tbl>
      <w:tblPr>
        <w:tblStyle w:val="GridTable1Light-Accent1"/>
        <w:tblpPr w:leftFromText="180" w:rightFromText="180" w:vertAnchor="text" w:horzAnchor="margin" w:tblpY="78"/>
        <w:tblW w:w="0" w:type="auto"/>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414"/>
        <w:gridCol w:w="7648"/>
      </w:tblGrid>
      <w:tr w:rsidR="00D67CF9" w:rsidRPr="003D662E" w14:paraId="042CC06F" w14:textId="77777777" w:rsidTr="000516D5">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414" w:type="dxa"/>
            <w:tcBorders>
              <w:bottom w:val="none" w:sz="0" w:space="0" w:color="auto"/>
            </w:tcBorders>
            <w:shd w:val="clear" w:color="auto" w:fill="086171"/>
          </w:tcPr>
          <w:p w14:paraId="71DD3A4A" w14:textId="77777777" w:rsidR="00D67CF9" w:rsidRPr="003D662E" w:rsidRDefault="00D67CF9" w:rsidP="00766ADF">
            <w:pPr>
              <w:rPr>
                <w:b w:val="0"/>
                <w:bCs w:val="0"/>
                <w:color w:val="FFFFFF" w:themeColor="background1"/>
                <w:lang w:val="en-US"/>
              </w:rPr>
            </w:pPr>
            <w:r w:rsidRPr="003D662E">
              <w:rPr>
                <w:color w:val="FFFFFF" w:themeColor="background1"/>
                <w:lang w:val="en-US"/>
              </w:rPr>
              <w:t>Requirement</w:t>
            </w:r>
          </w:p>
        </w:tc>
        <w:tc>
          <w:tcPr>
            <w:tcW w:w="7648" w:type="dxa"/>
            <w:tcBorders>
              <w:bottom w:val="none" w:sz="0" w:space="0" w:color="auto"/>
            </w:tcBorders>
            <w:shd w:val="clear" w:color="auto" w:fill="086171"/>
          </w:tcPr>
          <w:p w14:paraId="4F1217ED" w14:textId="77777777" w:rsidR="00D67CF9" w:rsidRPr="003D662E" w:rsidRDefault="00D67CF9" w:rsidP="00766ADF">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Summary</w:t>
            </w:r>
          </w:p>
        </w:tc>
      </w:tr>
      <w:tr w:rsidR="00D67CF9" w:rsidRPr="006F77CB" w14:paraId="5327AC90" w14:textId="77777777" w:rsidTr="000516D5">
        <w:tc>
          <w:tcPr>
            <w:cnfStyle w:val="001000000000" w:firstRow="0" w:lastRow="0" w:firstColumn="1" w:lastColumn="0" w:oddVBand="0" w:evenVBand="0" w:oddHBand="0" w:evenHBand="0" w:firstRowFirstColumn="0" w:firstRowLastColumn="0" w:lastRowFirstColumn="0" w:lastRowLastColumn="0"/>
            <w:tcW w:w="1414" w:type="dxa"/>
            <w:shd w:val="clear" w:color="auto" w:fill="9CC5D1"/>
          </w:tcPr>
          <w:p w14:paraId="43DF13ED" w14:textId="77777777" w:rsidR="00D67CF9" w:rsidRPr="003D662E" w:rsidRDefault="00D67CF9" w:rsidP="00766ADF">
            <w:pPr>
              <w:rPr>
                <w:b w:val="0"/>
                <w:bCs w:val="0"/>
                <w:lang w:val="en-US"/>
              </w:rPr>
            </w:pPr>
            <w:r w:rsidRPr="003D662E">
              <w:rPr>
                <w:b w:val="0"/>
                <w:bCs w:val="0"/>
                <w:lang w:val="en-US"/>
              </w:rPr>
              <w:t>R10</w:t>
            </w:r>
          </w:p>
        </w:tc>
        <w:tc>
          <w:tcPr>
            <w:tcW w:w="7648" w:type="dxa"/>
          </w:tcPr>
          <w:p w14:paraId="600C4E60" w14:textId="77777777" w:rsidR="00D67CF9" w:rsidRPr="003D662E" w:rsidRDefault="00D67CF9" w:rsidP="00766ADF">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Soft realtime, response time &lt; 100 ms for production critical functionality</w:t>
            </w:r>
          </w:p>
        </w:tc>
      </w:tr>
      <w:tr w:rsidR="00D67CF9" w:rsidRPr="006F77CB" w14:paraId="533F2721" w14:textId="77777777" w:rsidTr="000516D5">
        <w:tc>
          <w:tcPr>
            <w:cnfStyle w:val="001000000000" w:firstRow="0" w:lastRow="0" w:firstColumn="1" w:lastColumn="0" w:oddVBand="0" w:evenVBand="0" w:oddHBand="0" w:evenHBand="0" w:firstRowFirstColumn="0" w:firstRowLastColumn="0" w:lastRowFirstColumn="0" w:lastRowLastColumn="0"/>
            <w:tcW w:w="1414" w:type="dxa"/>
            <w:shd w:val="clear" w:color="auto" w:fill="9CC5D1"/>
          </w:tcPr>
          <w:p w14:paraId="3413FB89" w14:textId="77777777" w:rsidR="00D67CF9" w:rsidRPr="003D662E" w:rsidRDefault="00D67CF9" w:rsidP="00766ADF">
            <w:pPr>
              <w:rPr>
                <w:b w:val="0"/>
                <w:bCs w:val="0"/>
                <w:lang w:val="en-US"/>
              </w:rPr>
            </w:pPr>
            <w:r w:rsidRPr="003D662E">
              <w:rPr>
                <w:b w:val="0"/>
                <w:bCs w:val="0"/>
                <w:lang w:val="en-US"/>
              </w:rPr>
              <w:t>R19a</w:t>
            </w:r>
          </w:p>
        </w:tc>
        <w:tc>
          <w:tcPr>
            <w:tcW w:w="7648" w:type="dxa"/>
          </w:tcPr>
          <w:p w14:paraId="7DA58DD5" w14:textId="77777777" w:rsidR="00D67CF9" w:rsidRPr="003D662E" w:rsidRDefault="00D67CF9" w:rsidP="00766AD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Sample data set of 50 values of different types all 20-30 s</w:t>
            </w:r>
          </w:p>
        </w:tc>
      </w:tr>
      <w:tr w:rsidR="00D67CF9" w:rsidRPr="006F77CB" w14:paraId="4C356B4B" w14:textId="77777777" w:rsidTr="000516D5">
        <w:tc>
          <w:tcPr>
            <w:cnfStyle w:val="001000000000" w:firstRow="0" w:lastRow="0" w:firstColumn="1" w:lastColumn="0" w:oddVBand="0" w:evenVBand="0" w:oddHBand="0" w:evenHBand="0" w:firstRowFirstColumn="0" w:firstRowLastColumn="0" w:lastRowFirstColumn="0" w:lastRowLastColumn="0"/>
            <w:tcW w:w="1414" w:type="dxa"/>
            <w:shd w:val="clear" w:color="auto" w:fill="9CC5D1"/>
          </w:tcPr>
          <w:p w14:paraId="38CCF57B" w14:textId="77777777" w:rsidR="00D67CF9" w:rsidRPr="003D662E" w:rsidRDefault="00D67CF9" w:rsidP="00766ADF">
            <w:pPr>
              <w:rPr>
                <w:b w:val="0"/>
                <w:bCs w:val="0"/>
                <w:lang w:val="en-US"/>
              </w:rPr>
            </w:pPr>
            <w:r w:rsidRPr="003D662E">
              <w:rPr>
                <w:b w:val="0"/>
                <w:bCs w:val="0"/>
                <w:lang w:val="en-US"/>
              </w:rPr>
              <w:t>R19e</w:t>
            </w:r>
          </w:p>
        </w:tc>
        <w:tc>
          <w:tcPr>
            <w:tcW w:w="7648" w:type="dxa"/>
          </w:tcPr>
          <w:p w14:paraId="29F23704" w14:textId="77777777" w:rsidR="00D67CF9" w:rsidRPr="003D662E" w:rsidRDefault="00D67CF9" w:rsidP="00766AD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Output data shall be provided all 5 s</w:t>
            </w:r>
          </w:p>
        </w:tc>
      </w:tr>
      <w:tr w:rsidR="00D67CF9" w:rsidRPr="006F77CB" w14:paraId="794772F3" w14:textId="77777777" w:rsidTr="000516D5">
        <w:tc>
          <w:tcPr>
            <w:cnfStyle w:val="001000000000" w:firstRow="0" w:lastRow="0" w:firstColumn="1" w:lastColumn="0" w:oddVBand="0" w:evenVBand="0" w:oddHBand="0" w:evenHBand="0" w:firstRowFirstColumn="0" w:firstRowLastColumn="0" w:lastRowFirstColumn="0" w:lastRowLastColumn="0"/>
            <w:tcW w:w="1414" w:type="dxa"/>
            <w:shd w:val="clear" w:color="auto" w:fill="9CC5D1"/>
          </w:tcPr>
          <w:p w14:paraId="38620A17" w14:textId="77777777" w:rsidR="00D67CF9" w:rsidRPr="003D662E" w:rsidRDefault="00D67CF9" w:rsidP="00766ADF">
            <w:pPr>
              <w:rPr>
                <w:b w:val="0"/>
                <w:bCs w:val="0"/>
                <w:lang w:val="en-US"/>
              </w:rPr>
            </w:pPr>
            <w:r w:rsidRPr="003D662E">
              <w:rPr>
                <w:b w:val="0"/>
                <w:bCs w:val="0"/>
                <w:lang w:val="en-US"/>
              </w:rPr>
              <w:t>R21</w:t>
            </w:r>
          </w:p>
        </w:tc>
        <w:tc>
          <w:tcPr>
            <w:tcW w:w="7648" w:type="dxa"/>
          </w:tcPr>
          <w:p w14:paraId="2429F923" w14:textId="77777777" w:rsidR="00D67CF9" w:rsidRPr="003D662E" w:rsidRDefault="00D67CF9" w:rsidP="00766AD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Low impact on data throughput</w:t>
            </w:r>
          </w:p>
        </w:tc>
      </w:tr>
      <w:tr w:rsidR="00D67CF9" w:rsidRPr="006F77CB" w14:paraId="5C639743" w14:textId="77777777" w:rsidTr="000516D5">
        <w:tc>
          <w:tcPr>
            <w:cnfStyle w:val="001000000000" w:firstRow="0" w:lastRow="0" w:firstColumn="1" w:lastColumn="0" w:oddVBand="0" w:evenVBand="0" w:oddHBand="0" w:evenHBand="0" w:firstRowFirstColumn="0" w:firstRowLastColumn="0" w:lastRowFirstColumn="0" w:lastRowLastColumn="0"/>
            <w:tcW w:w="1414" w:type="dxa"/>
            <w:shd w:val="clear" w:color="auto" w:fill="9CC5D1"/>
          </w:tcPr>
          <w:p w14:paraId="4511E02B" w14:textId="77777777" w:rsidR="00D67CF9" w:rsidRPr="003D662E" w:rsidRDefault="00D67CF9" w:rsidP="00766ADF">
            <w:pPr>
              <w:rPr>
                <w:rFonts w:ascii="Calibri" w:hAnsi="Calibri" w:cs="Calibri"/>
                <w:b w:val="0"/>
                <w:bCs w:val="0"/>
                <w:color w:val="000000"/>
                <w:lang w:val="en-US"/>
              </w:rPr>
            </w:pPr>
            <w:r w:rsidRPr="003D662E">
              <w:rPr>
                <w:b w:val="0"/>
                <w:bCs w:val="0"/>
                <w:lang w:val="en-US"/>
              </w:rPr>
              <w:t>R22</w:t>
            </w:r>
          </w:p>
        </w:tc>
        <w:tc>
          <w:tcPr>
            <w:tcW w:w="7648" w:type="dxa"/>
          </w:tcPr>
          <w:p w14:paraId="59D1B041" w14:textId="77777777" w:rsidR="00D67CF9" w:rsidRPr="003D662E" w:rsidRDefault="00D67CF9" w:rsidP="00766ADF">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Overall platform throughput of 500 GByte per year</w:t>
            </w:r>
          </w:p>
        </w:tc>
      </w:tr>
      <w:tr w:rsidR="00D67CF9" w:rsidRPr="006F77CB" w14:paraId="32739BA7" w14:textId="77777777" w:rsidTr="000516D5">
        <w:tc>
          <w:tcPr>
            <w:cnfStyle w:val="001000000000" w:firstRow="0" w:lastRow="0" w:firstColumn="1" w:lastColumn="0" w:oddVBand="0" w:evenVBand="0" w:oddHBand="0" w:evenHBand="0" w:firstRowFirstColumn="0" w:firstRowLastColumn="0" w:lastRowFirstColumn="0" w:lastRowLastColumn="0"/>
            <w:tcW w:w="1414" w:type="dxa"/>
            <w:shd w:val="clear" w:color="auto" w:fill="9CC5D1"/>
          </w:tcPr>
          <w:p w14:paraId="73AEC386" w14:textId="77777777" w:rsidR="00D67CF9" w:rsidRPr="003D662E" w:rsidDel="00E855C5" w:rsidRDefault="00D67CF9" w:rsidP="00766ADF">
            <w:pPr>
              <w:rPr>
                <w:b w:val="0"/>
                <w:lang w:val="en-US"/>
              </w:rPr>
            </w:pPr>
            <w:r w:rsidRPr="003D662E">
              <w:rPr>
                <w:b w:val="0"/>
                <w:lang w:val="en-US"/>
              </w:rPr>
              <w:lastRenderedPageBreak/>
              <w:t>R28</w:t>
            </w:r>
          </w:p>
        </w:tc>
        <w:tc>
          <w:tcPr>
            <w:tcW w:w="7648" w:type="dxa"/>
          </w:tcPr>
          <w:p w14:paraId="128FD1E3" w14:textId="45A6435B" w:rsidR="00D67CF9" w:rsidRPr="003D662E" w:rsidDel="00E855C5" w:rsidRDefault="00D67CF9" w:rsidP="00766AD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OT sensor sampling frequency 0.2 ms, machine pulse 8 ms, step pulse 5 s, process pulse 25 s</w:t>
            </w:r>
            <w:r w:rsidR="001B03BD" w:rsidRPr="003D662E">
              <w:rPr>
                <w:bCs/>
                <w:lang w:val="en-US"/>
              </w:rPr>
              <w:t xml:space="preserve"> (mentioned in the explanation of the cloud requirement R28)</w:t>
            </w:r>
          </w:p>
        </w:tc>
      </w:tr>
      <w:tr w:rsidR="00D67CF9" w:rsidRPr="006F77CB" w14:paraId="50F7E32A" w14:textId="77777777" w:rsidTr="000516D5">
        <w:tc>
          <w:tcPr>
            <w:cnfStyle w:val="001000000000" w:firstRow="0" w:lastRow="0" w:firstColumn="1" w:lastColumn="0" w:oddVBand="0" w:evenVBand="0" w:oddHBand="0" w:evenHBand="0" w:firstRowFirstColumn="0" w:firstRowLastColumn="0" w:lastRowFirstColumn="0" w:lastRowLastColumn="0"/>
            <w:tcW w:w="1414" w:type="dxa"/>
            <w:shd w:val="clear" w:color="auto" w:fill="9CC5D1"/>
          </w:tcPr>
          <w:p w14:paraId="18271343" w14:textId="77777777" w:rsidR="00D67CF9" w:rsidRPr="003D662E" w:rsidRDefault="00D67CF9" w:rsidP="00766ADF">
            <w:pPr>
              <w:rPr>
                <w:b w:val="0"/>
                <w:bCs w:val="0"/>
                <w:lang w:val="en-US"/>
              </w:rPr>
            </w:pPr>
            <w:r w:rsidRPr="003D662E">
              <w:rPr>
                <w:b w:val="0"/>
                <w:bCs w:val="0"/>
                <w:lang w:val="en-US"/>
              </w:rPr>
              <w:t>R35</w:t>
            </w:r>
          </w:p>
        </w:tc>
        <w:tc>
          <w:tcPr>
            <w:tcW w:w="7648" w:type="dxa"/>
          </w:tcPr>
          <w:p w14:paraId="2E1AB0A8" w14:textId="7694F3CE" w:rsidR="00D67CF9" w:rsidRPr="003D662E" w:rsidRDefault="00D67CF9" w:rsidP="00766AD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OT sampling frequency of 2</w:t>
            </w:r>
            <w:r w:rsidR="00F41ECE" w:rsidRPr="003D662E">
              <w:rPr>
                <w:bCs/>
                <w:lang w:val="en-US"/>
              </w:rPr>
              <w:t xml:space="preserve"> </w:t>
            </w:r>
            <w:r w:rsidRPr="003D662E">
              <w:rPr>
                <w:bCs/>
                <w:lang w:val="en-US"/>
              </w:rPr>
              <w:t>ms</w:t>
            </w:r>
          </w:p>
        </w:tc>
      </w:tr>
      <w:tr w:rsidR="00D67CF9" w:rsidRPr="006F77CB" w14:paraId="2E49E0A1" w14:textId="77777777" w:rsidTr="000516D5">
        <w:tc>
          <w:tcPr>
            <w:cnfStyle w:val="001000000000" w:firstRow="0" w:lastRow="0" w:firstColumn="1" w:lastColumn="0" w:oddVBand="0" w:evenVBand="0" w:oddHBand="0" w:evenHBand="0" w:firstRowFirstColumn="0" w:firstRowLastColumn="0" w:lastRowFirstColumn="0" w:lastRowLastColumn="0"/>
            <w:tcW w:w="1414" w:type="dxa"/>
            <w:shd w:val="clear" w:color="auto" w:fill="9CC5D1"/>
          </w:tcPr>
          <w:p w14:paraId="50D29CB2" w14:textId="77777777" w:rsidR="00D67CF9" w:rsidRPr="003D662E" w:rsidRDefault="00D67CF9" w:rsidP="00766ADF">
            <w:pPr>
              <w:rPr>
                <w:b w:val="0"/>
                <w:bCs w:val="0"/>
                <w:lang w:val="en-US"/>
              </w:rPr>
            </w:pPr>
            <w:r w:rsidRPr="003D662E">
              <w:rPr>
                <w:b w:val="0"/>
                <w:bCs w:val="0"/>
                <w:lang w:val="en-US"/>
              </w:rPr>
              <w:t>R91</w:t>
            </w:r>
          </w:p>
        </w:tc>
        <w:tc>
          <w:tcPr>
            <w:tcW w:w="7648" w:type="dxa"/>
          </w:tcPr>
          <w:p w14:paraId="3AD23BB8" w14:textId="6524D0C2" w:rsidR="00D67CF9" w:rsidRPr="003D662E" w:rsidRDefault="00D67CF9" w:rsidP="00766AD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7 GByte per hour as input for data integration, which may be aggregated to 2 G</w:t>
            </w:r>
            <w:r w:rsidR="00F41ECE" w:rsidRPr="003D662E">
              <w:rPr>
                <w:bCs/>
                <w:lang w:val="en-US"/>
              </w:rPr>
              <w:t>b</w:t>
            </w:r>
            <w:r w:rsidRPr="003D662E">
              <w:rPr>
                <w:bCs/>
                <w:lang w:val="en-US"/>
              </w:rPr>
              <w:t>yte per hour.</w:t>
            </w:r>
          </w:p>
        </w:tc>
      </w:tr>
    </w:tbl>
    <w:p w14:paraId="633B51B5" w14:textId="0C377A89" w:rsidR="00D67CF9" w:rsidRPr="003D662E" w:rsidRDefault="001107D6" w:rsidP="00D67CF9">
      <w:pPr>
        <w:spacing w:before="160"/>
        <w:jc w:val="both"/>
        <w:rPr>
          <w:lang w:val="en-US"/>
        </w:rPr>
      </w:pPr>
      <w:r w:rsidRPr="003D662E">
        <w:rPr>
          <w:lang w:val="en-US"/>
        </w:rPr>
        <w:t xml:space="preserve">As an </w:t>
      </w:r>
      <w:r w:rsidR="005B3B50" w:rsidRPr="003D662E">
        <w:rPr>
          <w:lang w:val="en-US"/>
        </w:rPr>
        <w:t xml:space="preserve">illustration, </w:t>
      </w:r>
      <w:r w:rsidR="0034760E" w:rsidRPr="003D662E">
        <w:rPr>
          <w:lang w:val="en-US"/>
        </w:rPr>
        <w:t xml:space="preserve">we discuss </w:t>
      </w:r>
      <w:r w:rsidR="001F4377" w:rsidRPr="003D662E">
        <w:rPr>
          <w:lang w:val="en-US"/>
        </w:rPr>
        <w:t xml:space="preserve">the quality requirements </w:t>
      </w:r>
      <w:r w:rsidR="0034760E" w:rsidRPr="003D662E">
        <w:rPr>
          <w:lang w:val="en-US"/>
        </w:rPr>
        <w:t>now in terms of hypothetical numbers</w:t>
      </w:r>
      <w:r w:rsidR="001F4377" w:rsidRPr="003D662E">
        <w:rPr>
          <w:lang w:val="en-US"/>
        </w:rPr>
        <w:t xml:space="preserve">. </w:t>
      </w:r>
      <w:r w:rsidR="0014092D" w:rsidRPr="003D662E">
        <w:rPr>
          <w:lang w:val="en-US"/>
        </w:rPr>
        <w:t xml:space="preserve">From </w:t>
      </w:r>
      <w:r w:rsidR="0034760E" w:rsidRPr="003D662E">
        <w:rPr>
          <w:lang w:val="en-US"/>
        </w:rPr>
        <w:t xml:space="preserve">the </w:t>
      </w:r>
      <w:r w:rsidR="0014092D" w:rsidRPr="003D662E">
        <w:rPr>
          <w:lang w:val="en-US"/>
        </w:rPr>
        <w:t xml:space="preserve">data transport perspective, the </w:t>
      </w:r>
      <w:r w:rsidR="004E002B" w:rsidRPr="003D662E">
        <w:rPr>
          <w:lang w:val="en-US"/>
        </w:rPr>
        <w:t xml:space="preserve">requirements command </w:t>
      </w:r>
      <w:r w:rsidR="0014092D" w:rsidRPr="003D662E">
        <w:rPr>
          <w:lang w:val="en-US"/>
        </w:rPr>
        <w:t xml:space="preserve">that each machine </w:t>
      </w:r>
      <w:r w:rsidR="009D1AEF" w:rsidRPr="003D662E">
        <w:rPr>
          <w:lang w:val="en-US"/>
        </w:rPr>
        <w:t xml:space="preserve">can </w:t>
      </w:r>
      <w:r w:rsidR="0014092D" w:rsidRPr="003D662E">
        <w:rPr>
          <w:lang w:val="en-US"/>
        </w:rPr>
        <w:t>ingest a data item with around 50 values each 8 ms</w:t>
      </w:r>
      <w:r w:rsidR="00845D33" w:rsidRPr="003D662E">
        <w:rPr>
          <w:lang w:val="en-US"/>
        </w:rPr>
        <w:t xml:space="preserve">, i.e., 125 messages </w:t>
      </w:r>
      <w:r w:rsidR="00FD1713" w:rsidRPr="003D662E">
        <w:rPr>
          <w:lang w:val="en-US"/>
        </w:rPr>
        <w:t>per</w:t>
      </w:r>
      <w:r w:rsidR="00845D33" w:rsidRPr="003D662E">
        <w:rPr>
          <w:lang w:val="en-US"/>
        </w:rPr>
        <w:t xml:space="preserve"> </w:t>
      </w:r>
      <w:r w:rsidR="00B4474A" w:rsidRPr="003D662E">
        <w:rPr>
          <w:lang w:val="en-US"/>
        </w:rPr>
        <w:t>second</w:t>
      </w:r>
      <w:r w:rsidR="0014092D" w:rsidRPr="003D662E">
        <w:rPr>
          <w:lang w:val="en-US"/>
        </w:rPr>
        <w:t xml:space="preserve">. </w:t>
      </w:r>
      <w:r w:rsidR="00D67CF9" w:rsidRPr="003D662E">
        <w:rPr>
          <w:noProof/>
          <w:lang w:val="en-US"/>
        </w:rPr>
        <w:t>This lead</w:t>
      </w:r>
      <w:r w:rsidR="0014092D" w:rsidRPr="003D662E">
        <w:rPr>
          <w:noProof/>
          <w:lang w:val="en-US"/>
        </w:rPr>
        <w:t>s</w:t>
      </w:r>
      <w:r w:rsidR="00D67CF9" w:rsidRPr="003D662E">
        <w:rPr>
          <w:noProof/>
          <w:lang w:val="en-US"/>
        </w:rPr>
        <w:t xml:space="preserve"> to </w:t>
      </w:r>
      <w:r w:rsidR="0014092D" w:rsidRPr="003D662E">
        <w:rPr>
          <w:noProof/>
          <w:lang w:val="en-US"/>
        </w:rPr>
        <w:t xml:space="preserve">at least </w:t>
      </w:r>
      <w:r w:rsidR="00D67CF9" w:rsidRPr="003D662E">
        <w:rPr>
          <w:noProof/>
          <w:lang w:val="en-US"/>
        </w:rPr>
        <w:t>450.000 messages per hour</w:t>
      </w:r>
      <w:r w:rsidR="00876938" w:rsidRPr="003D662E">
        <w:rPr>
          <w:noProof/>
          <w:lang w:val="en-US"/>
        </w:rPr>
        <w:t xml:space="preserve"> (per </w:t>
      </w:r>
      <w:r w:rsidR="000F4BB0" w:rsidRPr="003D662E">
        <w:rPr>
          <w:noProof/>
          <w:lang w:val="en-US"/>
        </w:rPr>
        <w:t>machine/</w:t>
      </w:r>
      <w:r w:rsidR="00876938" w:rsidRPr="003D662E">
        <w:rPr>
          <w:noProof/>
          <w:lang w:val="en-US"/>
        </w:rPr>
        <w:t>edge device)</w:t>
      </w:r>
      <w:r w:rsidR="00D67CF9" w:rsidRPr="003D662E">
        <w:rPr>
          <w:noProof/>
          <w:lang w:val="en-US"/>
        </w:rPr>
        <w:t xml:space="preserve">. If we assume a size of </w:t>
      </w:r>
      <w:r w:rsidR="00845D33" w:rsidRPr="003D662E">
        <w:rPr>
          <w:noProof/>
          <w:lang w:val="en-US"/>
        </w:rPr>
        <w:t xml:space="preserve">654 </w:t>
      </w:r>
      <w:r w:rsidR="00D67CF9" w:rsidRPr="003D662E">
        <w:rPr>
          <w:noProof/>
          <w:lang w:val="en-US"/>
        </w:rPr>
        <w:t xml:space="preserve">Byte </w:t>
      </w:r>
      <w:r w:rsidR="00FB1C3E" w:rsidRPr="003D662E">
        <w:rPr>
          <w:noProof/>
          <w:lang w:val="en-US"/>
        </w:rPr>
        <w:t xml:space="preserve">payload </w:t>
      </w:r>
      <w:r w:rsidR="003E244D" w:rsidRPr="003D662E">
        <w:rPr>
          <w:noProof/>
          <w:lang w:val="en-US"/>
        </w:rPr>
        <w:t xml:space="preserve">(actual size of a simple JSON serialization of such as message), </w:t>
      </w:r>
      <w:r w:rsidR="00D67CF9" w:rsidRPr="003D662E">
        <w:rPr>
          <w:noProof/>
          <w:lang w:val="en-US"/>
        </w:rPr>
        <w:t xml:space="preserve">a </w:t>
      </w:r>
      <w:r w:rsidR="00414EBB">
        <w:rPr>
          <w:noProof/>
          <w:lang w:val="en-US"/>
        </w:rPr>
        <w:t xml:space="preserve">data </w:t>
      </w:r>
      <w:r w:rsidR="00D67CF9" w:rsidRPr="003D662E">
        <w:rPr>
          <w:noProof/>
          <w:lang w:val="en-US"/>
        </w:rPr>
        <w:t xml:space="preserve">source produces around </w:t>
      </w:r>
      <w:r w:rsidR="00B4474A" w:rsidRPr="003D662E">
        <w:rPr>
          <w:noProof/>
          <w:lang w:val="en-US"/>
        </w:rPr>
        <w:t xml:space="preserve">280 </w:t>
      </w:r>
      <w:r w:rsidR="00D67CF9" w:rsidRPr="003D662E">
        <w:rPr>
          <w:noProof/>
          <w:lang w:val="en-US"/>
        </w:rPr>
        <w:t>Mbyte per hour</w:t>
      </w:r>
      <w:r w:rsidR="007B1FAE" w:rsidRPr="003D662E">
        <w:rPr>
          <w:noProof/>
          <w:lang w:val="en-US"/>
        </w:rPr>
        <w:t xml:space="preserve"> (</w:t>
      </w:r>
      <w:r w:rsidR="00D7767B" w:rsidRPr="003D662E">
        <w:rPr>
          <w:noProof/>
          <w:lang w:val="en-US"/>
        </w:rPr>
        <w:t xml:space="preserve">just focusing on the </w:t>
      </w:r>
      <w:r w:rsidR="003928F4" w:rsidRPr="003D662E">
        <w:rPr>
          <w:noProof/>
          <w:lang w:val="en-US"/>
        </w:rPr>
        <w:t xml:space="preserve">raw data </w:t>
      </w:r>
      <w:r w:rsidR="00D7767B" w:rsidRPr="003D662E">
        <w:rPr>
          <w:noProof/>
          <w:lang w:val="en-US"/>
        </w:rPr>
        <w:t xml:space="preserve">payload, </w:t>
      </w:r>
      <w:r w:rsidR="00D92418" w:rsidRPr="003D662E">
        <w:rPr>
          <w:noProof/>
          <w:lang w:val="en-US"/>
        </w:rPr>
        <w:t xml:space="preserve">i.e., </w:t>
      </w:r>
      <w:r w:rsidR="00D7767B" w:rsidRPr="003D662E">
        <w:rPr>
          <w:noProof/>
          <w:lang w:val="en-US"/>
        </w:rPr>
        <w:t>not on</w:t>
      </w:r>
      <w:r w:rsidR="007B1FAE" w:rsidRPr="003D662E">
        <w:rPr>
          <w:noProof/>
          <w:lang w:val="en-US"/>
        </w:rPr>
        <w:t xml:space="preserve"> additional information, e.g., for routing or meta-information as stated in R79)</w:t>
      </w:r>
      <w:r w:rsidR="002E3E5B" w:rsidRPr="003D662E">
        <w:rPr>
          <w:noProof/>
          <w:lang w:val="en-US"/>
        </w:rPr>
        <w:t>. On a platform-level (R91, R22)</w:t>
      </w:r>
      <w:r w:rsidR="00D67CF9" w:rsidRPr="003D662E">
        <w:rPr>
          <w:noProof/>
          <w:lang w:val="en-US"/>
        </w:rPr>
        <w:t xml:space="preserve">, aggregating components of the platform will have to cope with </w:t>
      </w:r>
      <w:r w:rsidR="006831D8" w:rsidRPr="003D662E">
        <w:rPr>
          <w:noProof/>
          <w:lang w:val="en-US"/>
        </w:rPr>
        <w:t xml:space="preserve">multiple </w:t>
      </w:r>
      <w:r w:rsidR="00D67CF9" w:rsidRPr="003D662E">
        <w:rPr>
          <w:noProof/>
          <w:lang w:val="en-US"/>
        </w:rPr>
        <w:t xml:space="preserve">parallel </w:t>
      </w:r>
      <w:r w:rsidR="002E3E5B" w:rsidRPr="003D662E">
        <w:rPr>
          <w:noProof/>
          <w:lang w:val="en-US"/>
        </w:rPr>
        <w:t xml:space="preserve">streams </w:t>
      </w:r>
      <w:r w:rsidR="00D67CF9" w:rsidRPr="003D662E">
        <w:rPr>
          <w:noProof/>
          <w:lang w:val="en-US"/>
        </w:rPr>
        <w:t>of this kind</w:t>
      </w:r>
      <w:r w:rsidR="005538D4" w:rsidRPr="003D662E">
        <w:rPr>
          <w:noProof/>
          <w:lang w:val="en-US"/>
        </w:rPr>
        <w:t>, which requires</w:t>
      </w:r>
      <w:r w:rsidR="006831D8" w:rsidRPr="003D662E">
        <w:rPr>
          <w:noProof/>
          <w:lang w:val="en-US"/>
        </w:rPr>
        <w:t xml:space="preserve"> 26 </w:t>
      </w:r>
      <w:r w:rsidR="005538D4" w:rsidRPr="003D662E">
        <w:rPr>
          <w:noProof/>
          <w:lang w:val="en-US"/>
        </w:rPr>
        <w:t xml:space="preserve">such </w:t>
      </w:r>
      <w:r w:rsidR="006831D8" w:rsidRPr="003D662E">
        <w:rPr>
          <w:noProof/>
          <w:lang w:val="en-US"/>
        </w:rPr>
        <w:t xml:space="preserve">streams </w:t>
      </w:r>
      <w:r w:rsidR="005538D4" w:rsidRPr="003D662E">
        <w:rPr>
          <w:noProof/>
          <w:lang w:val="en-US"/>
        </w:rPr>
        <w:t xml:space="preserve">to reach the requested </w:t>
      </w:r>
      <w:r w:rsidR="006831D8" w:rsidRPr="003D662E">
        <w:rPr>
          <w:noProof/>
          <w:lang w:val="en-US"/>
        </w:rPr>
        <w:t>7 G</w:t>
      </w:r>
      <w:r w:rsidR="00F41ECE" w:rsidRPr="003D662E">
        <w:rPr>
          <w:noProof/>
          <w:lang w:val="en-US"/>
        </w:rPr>
        <w:t>b</w:t>
      </w:r>
      <w:r w:rsidR="006831D8" w:rsidRPr="003D662E">
        <w:rPr>
          <w:noProof/>
          <w:lang w:val="en-US"/>
        </w:rPr>
        <w:t>yte</w:t>
      </w:r>
      <w:r w:rsidR="005538D4" w:rsidRPr="003D662E">
        <w:rPr>
          <w:noProof/>
          <w:lang w:val="en-US"/>
        </w:rPr>
        <w:t xml:space="preserve"> (</w:t>
      </w:r>
      <w:r w:rsidR="007B1FAE" w:rsidRPr="003D662E">
        <w:rPr>
          <w:noProof/>
          <w:lang w:val="en-US"/>
        </w:rPr>
        <w:t xml:space="preserve">in a real setting </w:t>
      </w:r>
      <w:r w:rsidR="005538D4" w:rsidRPr="003D662E">
        <w:rPr>
          <w:noProof/>
          <w:lang w:val="en-US"/>
        </w:rPr>
        <w:t xml:space="preserve">with payload and </w:t>
      </w:r>
      <w:r w:rsidR="007B1FAE" w:rsidRPr="003D662E">
        <w:rPr>
          <w:noProof/>
          <w:lang w:val="en-US"/>
        </w:rPr>
        <w:t>overhead)</w:t>
      </w:r>
      <w:r w:rsidR="00D67CF9" w:rsidRPr="003D662E">
        <w:rPr>
          <w:noProof/>
          <w:lang w:val="en-US"/>
        </w:rPr>
        <w:t xml:space="preserve">. </w:t>
      </w:r>
      <w:r w:rsidR="005538D4" w:rsidRPr="003D662E">
        <w:rPr>
          <w:noProof/>
          <w:lang w:val="en-US"/>
        </w:rPr>
        <w:t xml:space="preserve">Of course, the distribution may be different, i.e., more streams at lower ingestion frequency or </w:t>
      </w:r>
      <w:r w:rsidR="009D1AEF" w:rsidRPr="003D662E">
        <w:rPr>
          <w:noProof/>
          <w:lang w:val="en-US"/>
        </w:rPr>
        <w:t xml:space="preserve">less </w:t>
      </w:r>
      <w:r w:rsidR="005538D4" w:rsidRPr="003D662E">
        <w:rPr>
          <w:noProof/>
          <w:lang w:val="en-US"/>
        </w:rPr>
        <w:t>streams at maximum frequency, potentially with image payloads, to reach several hundreds of GBytes per hour.</w:t>
      </w:r>
    </w:p>
    <w:p w14:paraId="2F1A1F93" w14:textId="64E80F3C" w:rsidR="00F84CAA" w:rsidRDefault="00F84CAA" w:rsidP="00F84CAA">
      <w:pPr>
        <w:jc w:val="both"/>
        <w:rPr>
          <w:lang w:val="en-US"/>
        </w:rPr>
      </w:pPr>
      <w:r w:rsidRPr="003D662E">
        <w:rPr>
          <w:lang w:val="en-US"/>
        </w:rPr>
        <w:t xml:space="preserve">In the discussion of the individual layers/components, we will refer to these general requirements </w:t>
      </w:r>
      <w:r w:rsidR="00450982" w:rsidRPr="003D662E">
        <w:rPr>
          <w:lang w:val="en-US"/>
        </w:rPr>
        <w:t xml:space="preserve">and </w:t>
      </w:r>
      <w:r w:rsidR="00220C4B" w:rsidRPr="003D662E">
        <w:rPr>
          <w:lang w:val="en-US"/>
        </w:rPr>
        <w:t>re-iterate the</w:t>
      </w:r>
      <w:r w:rsidR="00450982" w:rsidRPr="003D662E">
        <w:rPr>
          <w:lang w:val="en-US"/>
        </w:rPr>
        <w:t xml:space="preserve"> </w:t>
      </w:r>
      <w:r w:rsidR="00220C4B" w:rsidRPr="003D662E">
        <w:rPr>
          <w:lang w:val="en-US"/>
        </w:rPr>
        <w:t xml:space="preserve">argumentation </w:t>
      </w:r>
      <w:r w:rsidR="00450982" w:rsidRPr="003D662E">
        <w:rPr>
          <w:lang w:val="en-US"/>
        </w:rPr>
        <w:t>only for affected layers or layers that already have been (initially) evaluated</w:t>
      </w:r>
      <w:r w:rsidRPr="003D662E">
        <w:rPr>
          <w:lang w:val="en-US"/>
        </w:rPr>
        <w:t>.</w:t>
      </w:r>
    </w:p>
    <w:p w14:paraId="4E712A92" w14:textId="624F542E" w:rsidR="00161DDF" w:rsidRDefault="00161DDF" w:rsidP="00161DDF">
      <w:pPr>
        <w:jc w:val="center"/>
        <w:rPr>
          <w:lang w:val="en-US"/>
        </w:rPr>
      </w:pPr>
      <w:r w:rsidRPr="005632C8">
        <w:rPr>
          <w:noProof/>
        </w:rPr>
        <w:drawing>
          <wp:inline distT="0" distB="0" distL="0" distR="0" wp14:anchorId="185D5E47" wp14:editId="595807CB">
            <wp:extent cx="3175387" cy="3269894"/>
            <wp:effectExtent l="0" t="0" r="6350"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185345" cy="3280149"/>
                    </a:xfrm>
                    <a:prstGeom prst="rect">
                      <a:avLst/>
                    </a:prstGeom>
                    <a:noFill/>
                    <a:ln>
                      <a:noFill/>
                    </a:ln>
                  </pic:spPr>
                </pic:pic>
              </a:graphicData>
            </a:graphic>
          </wp:inline>
        </w:drawing>
      </w:r>
    </w:p>
    <w:p w14:paraId="104C7808" w14:textId="0C6F5A0A" w:rsidR="00161DDF" w:rsidRPr="005632C8" w:rsidRDefault="00161DDF" w:rsidP="00161DDF">
      <w:pPr>
        <w:pStyle w:val="Caption"/>
        <w:rPr>
          <w:lang w:val="en-GB"/>
        </w:rPr>
      </w:pPr>
      <w:bookmarkStart w:id="50" w:name="_Ref214624886"/>
      <w:r w:rsidRPr="005632C8">
        <w:rPr>
          <w:lang w:val="en-GB"/>
        </w:rPr>
        <w:t xml:space="preserve">Figure </w:t>
      </w:r>
      <w:r>
        <w:fldChar w:fldCharType="begin"/>
      </w:r>
      <w:r w:rsidRPr="005632C8">
        <w:rPr>
          <w:lang w:val="en-GB"/>
        </w:rPr>
        <w:instrText xml:space="preserve"> SEQ Figure \* ARABIC </w:instrText>
      </w:r>
      <w:r>
        <w:fldChar w:fldCharType="separate"/>
      </w:r>
      <w:r w:rsidR="00C62E87">
        <w:rPr>
          <w:noProof/>
          <w:lang w:val="en-GB"/>
        </w:rPr>
        <w:t>6</w:t>
      </w:r>
      <w:r>
        <w:fldChar w:fldCharType="end"/>
      </w:r>
      <w:bookmarkEnd w:id="50"/>
      <w:r w:rsidRPr="005632C8">
        <w:rPr>
          <w:lang w:val="en-GB"/>
        </w:rPr>
        <w:t>: Structure of</w:t>
      </w:r>
      <w:r>
        <w:rPr>
          <w:lang w:val="en-GB"/>
        </w:rPr>
        <w:t xml:space="preserve"> </w:t>
      </w:r>
      <w:r w:rsidRPr="005632C8">
        <w:rPr>
          <w:lang w:val="en-GB"/>
        </w:rPr>
        <w:t xml:space="preserve">the </w:t>
      </w:r>
      <w:r>
        <w:rPr>
          <w:lang w:val="en-GB"/>
        </w:rPr>
        <w:t>Support Layer, core components left and plugins right (not all plugins are connected)</w:t>
      </w:r>
    </w:p>
    <w:p w14:paraId="6ED45CD3" w14:textId="143F1680" w:rsidR="0023297C" w:rsidRPr="003D662E" w:rsidRDefault="0023297C" w:rsidP="006461D2">
      <w:pPr>
        <w:pStyle w:val="Heading2"/>
        <w:rPr>
          <w:lang w:val="en-US"/>
        </w:rPr>
      </w:pPr>
      <w:bookmarkStart w:id="51" w:name="_Ref58848700"/>
      <w:bookmarkStart w:id="52" w:name="_Toc216439638"/>
      <w:r w:rsidRPr="003D662E">
        <w:rPr>
          <w:lang w:val="en-US"/>
        </w:rPr>
        <w:t>Support Layer</w:t>
      </w:r>
      <w:bookmarkEnd w:id="51"/>
      <w:bookmarkEnd w:id="52"/>
    </w:p>
    <w:p w14:paraId="71F605EC" w14:textId="50DA7806" w:rsidR="001E6A32" w:rsidRDefault="0023297C" w:rsidP="006461D2">
      <w:pPr>
        <w:jc w:val="both"/>
        <w:rPr>
          <w:lang w:val="en-US"/>
        </w:rPr>
      </w:pPr>
      <w:r w:rsidRPr="003D662E">
        <w:rPr>
          <w:lang w:val="en-US"/>
        </w:rPr>
        <w:t xml:space="preserve">The Support Layer aims at providing useful common </w:t>
      </w:r>
      <w:r w:rsidR="008C6C39" w:rsidRPr="003D662E">
        <w:rPr>
          <w:lang w:val="en-US"/>
        </w:rPr>
        <w:t>functions</w:t>
      </w:r>
      <w:r w:rsidRPr="003D662E">
        <w:rPr>
          <w:lang w:val="en-US"/>
        </w:rPr>
        <w:t xml:space="preserve"> and abstractions to ease the realization of the platform. </w:t>
      </w:r>
      <w:r w:rsidRPr="008907F0">
        <w:rPr>
          <w:lang w:val="en-US"/>
        </w:rPr>
        <w:t>Thus, it</w:t>
      </w:r>
      <w:r w:rsidR="00E43CD9" w:rsidRPr="008907F0">
        <w:rPr>
          <w:lang w:val="en-US"/>
        </w:rPr>
        <w:t xml:space="preserve"> i</w:t>
      </w:r>
      <w:r w:rsidRPr="008907F0">
        <w:rPr>
          <w:lang w:val="en-US"/>
        </w:rPr>
        <w:t>s more a support library than a full layer, i.e., it does not provide an own AAS</w:t>
      </w:r>
      <w:r w:rsidR="00CE316E" w:rsidRPr="008907F0">
        <w:rPr>
          <w:lang w:val="en-US"/>
        </w:rPr>
        <w:t xml:space="preserve"> representing the interface of the layer</w:t>
      </w:r>
      <w:r w:rsidRPr="008907F0">
        <w:rPr>
          <w:lang w:val="en-US"/>
        </w:rPr>
        <w:t>.</w:t>
      </w:r>
      <w:r w:rsidR="008907F0">
        <w:rPr>
          <w:lang w:val="en-US"/>
        </w:rPr>
        <w:t xml:space="preserve"> Below, we first discuss the structure of the whole layer, than it’s four main components and finally, in Section </w:t>
      </w:r>
      <w:r w:rsidR="008907F0">
        <w:rPr>
          <w:lang w:val="en-US"/>
        </w:rPr>
        <w:fldChar w:fldCharType="begin"/>
      </w:r>
      <w:r w:rsidR="008907F0">
        <w:rPr>
          <w:lang w:val="en-US"/>
        </w:rPr>
        <w:instrText xml:space="preserve"> REF _Ref88577887 \r \h </w:instrText>
      </w:r>
      <w:r w:rsidR="008907F0">
        <w:rPr>
          <w:lang w:val="en-US"/>
        </w:rPr>
      </w:r>
      <w:r w:rsidR="008907F0">
        <w:rPr>
          <w:lang w:val="en-US"/>
        </w:rPr>
        <w:fldChar w:fldCharType="separate"/>
      </w:r>
      <w:r w:rsidR="00C62E87">
        <w:rPr>
          <w:lang w:val="en-US"/>
        </w:rPr>
        <w:t>3.3.6</w:t>
      </w:r>
      <w:r w:rsidR="008907F0">
        <w:rPr>
          <w:lang w:val="en-US"/>
        </w:rPr>
        <w:fldChar w:fldCharType="end"/>
      </w:r>
      <w:r w:rsidR="008907F0">
        <w:rPr>
          <w:lang w:val="en-US"/>
        </w:rPr>
        <w:t xml:space="preserve"> the recommended approach to implement platform AAS as well as in Section </w:t>
      </w:r>
      <w:r w:rsidR="008907F0">
        <w:rPr>
          <w:lang w:val="en-US"/>
        </w:rPr>
        <w:fldChar w:fldCharType="begin"/>
      </w:r>
      <w:r w:rsidR="008907F0">
        <w:rPr>
          <w:lang w:val="en-US"/>
        </w:rPr>
        <w:instrText xml:space="preserve"> REF _Ref214626469 \r \h </w:instrText>
      </w:r>
      <w:r w:rsidR="008907F0">
        <w:rPr>
          <w:lang w:val="en-US"/>
        </w:rPr>
      </w:r>
      <w:r w:rsidR="008907F0">
        <w:rPr>
          <w:lang w:val="en-US"/>
        </w:rPr>
        <w:fldChar w:fldCharType="separate"/>
      </w:r>
      <w:r w:rsidR="00C62E87">
        <w:rPr>
          <w:lang w:val="en-US"/>
        </w:rPr>
        <w:t>3.3.7</w:t>
      </w:r>
      <w:r w:rsidR="008907F0">
        <w:rPr>
          <w:lang w:val="en-US"/>
        </w:rPr>
        <w:fldChar w:fldCharType="end"/>
      </w:r>
      <w:r w:rsidR="008907F0">
        <w:rPr>
          <w:lang w:val="en-US"/>
        </w:rPr>
        <w:t xml:space="preserve"> the plugins realized for this layer.</w:t>
      </w:r>
    </w:p>
    <w:p w14:paraId="22EF19AE" w14:textId="77777777" w:rsidR="001E6A32" w:rsidRDefault="001E6A32">
      <w:pPr>
        <w:rPr>
          <w:lang w:val="en-US"/>
        </w:rPr>
      </w:pPr>
      <w:r>
        <w:rPr>
          <w:lang w:val="en-US"/>
        </w:rPr>
        <w:br w:type="page"/>
      </w:r>
    </w:p>
    <w:p w14:paraId="6EA678E3" w14:textId="2593BDA6" w:rsidR="005632C8" w:rsidRPr="003D662E" w:rsidRDefault="005632C8" w:rsidP="005632C8">
      <w:pPr>
        <w:pStyle w:val="Heading3"/>
        <w:rPr>
          <w:lang w:val="en-US"/>
        </w:rPr>
      </w:pPr>
      <w:bookmarkStart w:id="53" w:name="_Toc216439639"/>
      <w:r>
        <w:rPr>
          <w:lang w:val="en-US"/>
        </w:rPr>
        <w:lastRenderedPageBreak/>
        <w:t>Component Structure of the Support Layer</w:t>
      </w:r>
      <w:bookmarkEnd w:id="53"/>
    </w:p>
    <w:p w14:paraId="1F0E596E" w14:textId="69613531" w:rsidR="005632C8" w:rsidRDefault="005632C8" w:rsidP="00161DDF">
      <w:pPr>
        <w:jc w:val="both"/>
        <w:rPr>
          <w:lang w:val="en-US"/>
        </w:rPr>
      </w:pPr>
      <w:r>
        <w:rPr>
          <w:lang w:val="en-US"/>
        </w:rPr>
        <w:t xml:space="preserve">As illustrated in </w:t>
      </w:r>
      <w:r>
        <w:rPr>
          <w:lang w:val="en-US"/>
        </w:rPr>
        <w:fldChar w:fldCharType="begin"/>
      </w:r>
      <w:r>
        <w:rPr>
          <w:lang w:val="en-US"/>
        </w:rPr>
        <w:instrText xml:space="preserve"> REF _Ref214624886 \h </w:instrText>
      </w:r>
      <w:r>
        <w:rPr>
          <w:lang w:val="en-US"/>
        </w:rPr>
      </w:r>
      <w:r>
        <w:rPr>
          <w:lang w:val="en-US"/>
        </w:rPr>
        <w:fldChar w:fldCharType="separate"/>
      </w:r>
      <w:r w:rsidR="00C62E87" w:rsidRPr="005632C8">
        <w:rPr>
          <w:lang w:val="en-GB"/>
        </w:rPr>
        <w:t xml:space="preserve">Figure </w:t>
      </w:r>
      <w:r w:rsidR="00C62E87">
        <w:rPr>
          <w:noProof/>
          <w:lang w:val="en-GB"/>
        </w:rPr>
        <w:t>6</w:t>
      </w:r>
      <w:r>
        <w:rPr>
          <w:lang w:val="en-US"/>
        </w:rPr>
        <w:fldChar w:fldCharType="end"/>
      </w:r>
      <w:r>
        <w:rPr>
          <w:lang w:val="en-US"/>
        </w:rPr>
        <w:t xml:space="preserve">, the most abstract component in the Support Layer is </w:t>
      </w:r>
      <w:r w:rsidRPr="005632C8">
        <w:rPr>
          <w:rFonts w:ascii="Consolas" w:hAnsi="Consolas"/>
          <w:lang w:val="en-US"/>
        </w:rPr>
        <w:t>support.boot</w:t>
      </w:r>
      <w:r>
        <w:rPr>
          <w:rStyle w:val="FootnoteReference"/>
          <w:rFonts w:ascii="Consolas" w:hAnsi="Consolas"/>
          <w:lang w:val="en-US"/>
        </w:rPr>
        <w:footnoteReference w:id="27"/>
      </w:r>
      <w:r>
        <w:rPr>
          <w:lang w:val="en-US"/>
        </w:rPr>
        <w:t xml:space="preserve">, which introduces the plugin mechanism and the resource loading as well as the fundamental plugin interfaces for logging, common operations, JSON and YAML. </w:t>
      </w:r>
    </w:p>
    <w:p w14:paraId="2212F555" w14:textId="60995B18" w:rsidR="005632C8" w:rsidRDefault="005632C8" w:rsidP="006461D2">
      <w:pPr>
        <w:jc w:val="both"/>
        <w:rPr>
          <w:lang w:val="en-US"/>
        </w:rPr>
      </w:pPr>
      <w:r>
        <w:rPr>
          <w:lang w:val="en-US"/>
        </w:rPr>
        <w:t xml:space="preserve">The </w:t>
      </w:r>
      <w:r w:rsidRPr="005632C8">
        <w:rPr>
          <w:rFonts w:ascii="Consolas" w:hAnsi="Consolas"/>
          <w:lang w:val="en-US"/>
        </w:rPr>
        <w:t>support</w:t>
      </w:r>
      <w:r>
        <w:rPr>
          <w:lang w:val="en-US"/>
        </w:rPr>
        <w:t xml:space="preserve"> component adds plugins that (partially) depend on the plugins introduced in </w:t>
      </w:r>
      <w:r w:rsidRPr="00161DDF">
        <w:rPr>
          <w:rFonts w:ascii="Consolas" w:hAnsi="Consolas"/>
          <w:lang w:val="en-US"/>
        </w:rPr>
        <w:t>support.boot</w:t>
      </w:r>
      <w:r>
        <w:rPr>
          <w:lang w:val="en-US"/>
        </w:rPr>
        <w:t xml:space="preserve"> as well as further common mechanisms. </w:t>
      </w:r>
      <w:r w:rsidRPr="005632C8">
        <w:rPr>
          <w:rFonts w:ascii="Consolas" w:hAnsi="Consolas"/>
          <w:lang w:val="en-US"/>
        </w:rPr>
        <w:t>support.aas</w:t>
      </w:r>
      <w:r>
        <w:rPr>
          <w:lang w:val="en-US"/>
        </w:rPr>
        <w:t xml:space="preserve"> defines the AAS abstraction, i.e., the plugin interface for Asset Administration Shells. Further, </w:t>
      </w:r>
      <w:r w:rsidRPr="005632C8">
        <w:rPr>
          <w:rFonts w:ascii="Consolas" w:hAnsi="Consolas"/>
          <w:lang w:val="en-US"/>
        </w:rPr>
        <w:t>support.iip-aas</w:t>
      </w:r>
      <w:r>
        <w:rPr>
          <w:lang w:val="en-US"/>
        </w:rPr>
        <w:t xml:space="preserve"> are specific AAS support functions including the AAS-based </w:t>
      </w:r>
      <w:r w:rsidR="0006694C">
        <w:rPr>
          <w:lang w:val="en-US"/>
        </w:rPr>
        <w:t xml:space="preserve">component </w:t>
      </w:r>
      <w:r>
        <w:rPr>
          <w:lang w:val="en-US"/>
        </w:rPr>
        <w:t>lifecycle support as they are used in oktoflow (already introduced in IIP-Ecosphere, thus</w:t>
      </w:r>
      <w:r w:rsidR="008907F0">
        <w:rPr>
          <w:lang w:val="en-US"/>
        </w:rPr>
        <w:t>,</w:t>
      </w:r>
      <w:r>
        <w:rPr>
          <w:lang w:val="en-US"/>
        </w:rPr>
        <w:t xml:space="preserve"> “iip”).</w:t>
      </w:r>
    </w:p>
    <w:p w14:paraId="69439DFC" w14:textId="2EAA7FDC" w:rsidR="00B82C3F" w:rsidRDefault="00B82C3F" w:rsidP="00B82C3F">
      <w:pPr>
        <w:pStyle w:val="Heading3"/>
        <w:rPr>
          <w:lang w:val="en-US"/>
        </w:rPr>
      </w:pPr>
      <w:bookmarkStart w:id="54" w:name="_Toc216439640"/>
      <w:r>
        <w:rPr>
          <w:lang w:val="en-US"/>
        </w:rPr>
        <w:t>The support.boot Component</w:t>
      </w:r>
      <w:bookmarkEnd w:id="54"/>
    </w:p>
    <w:p w14:paraId="6291CF4D" w14:textId="77777777" w:rsidR="00EE19FA" w:rsidRDefault="00D01624" w:rsidP="00EE19FA">
      <w:pPr>
        <w:rPr>
          <w:lang w:val="en-US"/>
        </w:rPr>
      </w:pPr>
      <w:r>
        <w:rPr>
          <w:lang w:val="en-US"/>
        </w:rPr>
        <w:t xml:space="preserve">The </w:t>
      </w:r>
      <w:r w:rsidRPr="00D01624">
        <w:rPr>
          <w:rFonts w:ascii="Consolas" w:hAnsi="Consolas"/>
          <w:lang w:val="en-US"/>
        </w:rPr>
        <w:t>support.boot</w:t>
      </w:r>
      <w:r>
        <w:rPr>
          <w:lang w:val="en-US"/>
        </w:rPr>
        <w:t xml:space="preserve"> component introduces the most basic mechanisms including some common functionality classes for collections, file/zip access, </w:t>
      </w:r>
      <w:r w:rsidR="00AA58E5">
        <w:rPr>
          <w:lang w:val="en-US"/>
        </w:rPr>
        <w:t xml:space="preserve">JSL, </w:t>
      </w:r>
      <w:r>
        <w:rPr>
          <w:lang w:val="en-US"/>
        </w:rPr>
        <w:t>basic network functions</w:t>
      </w:r>
      <w:r w:rsidR="00EE19FA">
        <w:rPr>
          <w:lang w:val="en-US"/>
        </w:rPr>
        <w:t>, exception-enabled functional interfaces</w:t>
      </w:r>
      <w:r>
        <w:rPr>
          <w:lang w:val="en-US"/>
        </w:rPr>
        <w:t xml:space="preserve">, etc. Moreover, this component defines the plugin interfaces for basic technical dependencies, such as common functionality, logging, YAML and JSON. </w:t>
      </w:r>
    </w:p>
    <w:p w14:paraId="630B09EA" w14:textId="58EEB690" w:rsidR="00D01624" w:rsidRPr="00EE19FA" w:rsidRDefault="00EE19FA" w:rsidP="00EE19FA">
      <w:pPr>
        <w:rPr>
          <w:lang w:val="en-GB"/>
        </w:rPr>
      </w:pPr>
      <w:r>
        <w:rPr>
          <w:lang w:val="en-GB"/>
        </w:rPr>
        <w:fldChar w:fldCharType="begin"/>
      </w:r>
      <w:r>
        <w:rPr>
          <w:lang w:val="en-GB"/>
        </w:rPr>
        <w:instrText xml:space="preserve"> REF _Ref215059769 \h </w:instrText>
      </w:r>
      <w:r>
        <w:rPr>
          <w:lang w:val="en-GB"/>
        </w:rPr>
      </w:r>
      <w:r>
        <w:rPr>
          <w:lang w:val="en-GB"/>
        </w:rPr>
        <w:fldChar w:fldCharType="separate"/>
      </w:r>
      <w:r w:rsidR="00C62E87" w:rsidRPr="005632C8">
        <w:rPr>
          <w:lang w:val="en-GB"/>
        </w:rPr>
        <w:t xml:space="preserve">Figure </w:t>
      </w:r>
      <w:r w:rsidR="00C62E87">
        <w:rPr>
          <w:noProof/>
          <w:lang w:val="en-GB"/>
        </w:rPr>
        <w:t>7</w:t>
      </w:r>
      <w:r>
        <w:rPr>
          <w:lang w:val="en-GB"/>
        </w:rPr>
        <w:fldChar w:fldCharType="end"/>
      </w:r>
      <w:r>
        <w:rPr>
          <w:lang w:val="en-GB"/>
        </w:rPr>
        <w:t xml:space="preserve"> depicts a coarse-grained summary of the structure of </w:t>
      </w:r>
      <w:r w:rsidRPr="00060CE2">
        <w:rPr>
          <w:rFonts w:ascii="Consolas" w:hAnsi="Consolas"/>
          <w:lang w:val="en-GB"/>
        </w:rPr>
        <w:t>support.boot</w:t>
      </w:r>
      <w:r>
        <w:rPr>
          <w:lang w:val="en-GB"/>
        </w:rPr>
        <w:t xml:space="preserve">. </w:t>
      </w:r>
      <w:r w:rsidR="00D01624">
        <w:rPr>
          <w:lang w:val="en-US"/>
        </w:rPr>
        <w:t xml:space="preserve">Below we focus on the plugin manager, the resource loader and the task tracking realized in </w:t>
      </w:r>
      <w:r w:rsidR="00D01624" w:rsidRPr="00D01624">
        <w:rPr>
          <w:rFonts w:ascii="Consolas" w:hAnsi="Consolas"/>
          <w:lang w:val="en-US"/>
        </w:rPr>
        <w:t>support.boot</w:t>
      </w:r>
      <w:r w:rsidR="00D01624">
        <w:rPr>
          <w:lang w:val="en-US"/>
        </w:rPr>
        <w:t>.</w:t>
      </w:r>
    </w:p>
    <w:p w14:paraId="1130BC34" w14:textId="14CCF44A" w:rsidR="00516DBB" w:rsidRDefault="00730AB0" w:rsidP="00516DBB">
      <w:pPr>
        <w:jc w:val="center"/>
        <w:rPr>
          <w:lang w:val="en-US"/>
        </w:rPr>
      </w:pPr>
      <w:r w:rsidRPr="00730AB0">
        <w:rPr>
          <w:noProof/>
        </w:rPr>
        <w:drawing>
          <wp:inline distT="0" distB="0" distL="0" distR="0" wp14:anchorId="59F97D73" wp14:editId="7A6E7421">
            <wp:extent cx="4480972" cy="3322202"/>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485841" cy="3325812"/>
                    </a:xfrm>
                    <a:prstGeom prst="rect">
                      <a:avLst/>
                    </a:prstGeom>
                    <a:noFill/>
                    <a:ln>
                      <a:noFill/>
                    </a:ln>
                  </pic:spPr>
                </pic:pic>
              </a:graphicData>
            </a:graphic>
          </wp:inline>
        </w:drawing>
      </w:r>
    </w:p>
    <w:p w14:paraId="40BBD52E" w14:textId="48B434F6" w:rsidR="00516DBB" w:rsidRPr="00FA07E1" w:rsidRDefault="00516DBB" w:rsidP="00516DBB">
      <w:pPr>
        <w:pStyle w:val="Caption"/>
        <w:rPr>
          <w:i w:val="0"/>
          <w:iCs w:val="0"/>
          <w:lang w:val="en-GB"/>
        </w:rPr>
      </w:pPr>
      <w:bookmarkStart w:id="55" w:name="_Ref215059769"/>
      <w:bookmarkStart w:id="56" w:name="_Hlk215742244"/>
      <w:r w:rsidRPr="005632C8">
        <w:rPr>
          <w:lang w:val="en-GB"/>
        </w:rPr>
        <w:t xml:space="preserve">Figure </w:t>
      </w:r>
      <w:r>
        <w:fldChar w:fldCharType="begin"/>
      </w:r>
      <w:r w:rsidRPr="005632C8">
        <w:rPr>
          <w:lang w:val="en-GB"/>
        </w:rPr>
        <w:instrText xml:space="preserve"> SEQ Figure \* ARABIC </w:instrText>
      </w:r>
      <w:r>
        <w:fldChar w:fldCharType="separate"/>
      </w:r>
      <w:r w:rsidR="00C62E87">
        <w:rPr>
          <w:noProof/>
          <w:lang w:val="en-GB"/>
        </w:rPr>
        <w:t>7</w:t>
      </w:r>
      <w:r>
        <w:fldChar w:fldCharType="end"/>
      </w:r>
      <w:bookmarkEnd w:id="55"/>
      <w:r w:rsidRPr="005632C8">
        <w:rPr>
          <w:lang w:val="en-GB"/>
        </w:rPr>
        <w:t xml:space="preserve">: </w:t>
      </w:r>
      <w:r>
        <w:rPr>
          <w:lang w:val="en-GB"/>
        </w:rPr>
        <w:t xml:space="preserve">Simplified </w:t>
      </w:r>
      <w:r w:rsidRPr="005632C8">
        <w:rPr>
          <w:lang w:val="en-GB"/>
        </w:rPr>
        <w:t>Structure of</w:t>
      </w:r>
      <w:r>
        <w:rPr>
          <w:lang w:val="en-GB"/>
        </w:rPr>
        <w:t xml:space="preserve"> </w:t>
      </w:r>
      <w:r w:rsidRPr="00FA07E1">
        <w:rPr>
          <w:rFonts w:ascii="Consolas" w:hAnsi="Consolas"/>
          <w:i w:val="0"/>
          <w:iCs w:val="0"/>
          <w:lang w:val="en-GB"/>
        </w:rPr>
        <w:t>support.boot</w:t>
      </w:r>
      <w:r>
        <w:rPr>
          <w:lang w:val="en-GB"/>
        </w:rPr>
        <w:t xml:space="preserve">: core implementing classes, plugin interface (lighter background), delegating frontend utility classes like </w:t>
      </w:r>
      <w:r w:rsidRPr="00FA07E1">
        <w:rPr>
          <w:rFonts w:ascii="Consolas" w:hAnsi="Consolas"/>
          <w:i w:val="0"/>
          <w:iCs w:val="0"/>
          <w:lang w:val="en-GB"/>
        </w:rPr>
        <w:t>IOUtils</w:t>
      </w:r>
      <w:r>
        <w:rPr>
          <w:lang w:val="en-GB"/>
        </w:rPr>
        <w:t>.</w:t>
      </w:r>
      <w:r w:rsidR="00FA07E1">
        <w:rPr>
          <w:i w:val="0"/>
          <w:iCs w:val="0"/>
          <w:lang w:val="en-GB"/>
        </w:rPr>
        <w:t xml:space="preserve"> </w:t>
      </w:r>
      <w:r w:rsidR="00FA07E1" w:rsidRPr="00FA07E1">
        <w:rPr>
          <w:lang w:val="en-GB"/>
        </w:rPr>
        <w:t>Plugin descriptors are not shown.</w:t>
      </w:r>
      <w:bookmarkEnd w:id="56"/>
    </w:p>
    <w:p w14:paraId="0A0877AE" w14:textId="419190B9" w:rsidR="00B82C3F" w:rsidRPr="003D662E" w:rsidRDefault="00B82C3F" w:rsidP="00B82C3F">
      <w:pPr>
        <w:pStyle w:val="Heading4"/>
        <w:rPr>
          <w:lang w:val="en-US"/>
        </w:rPr>
      </w:pPr>
      <w:r>
        <w:rPr>
          <w:lang w:val="en-US"/>
        </w:rPr>
        <w:t>Plugin</w:t>
      </w:r>
      <w:r w:rsidRPr="003D662E">
        <w:rPr>
          <w:lang w:val="en-US"/>
        </w:rPr>
        <w:t xml:space="preserve"> </w:t>
      </w:r>
      <w:r w:rsidR="008907F0">
        <w:rPr>
          <w:lang w:val="en-US"/>
        </w:rPr>
        <w:t xml:space="preserve">Manager </w:t>
      </w:r>
    </w:p>
    <w:p w14:paraId="2B13BE36" w14:textId="1407F657" w:rsidR="005E342C" w:rsidRDefault="00B82C3F" w:rsidP="00B82C3F">
      <w:pPr>
        <w:jc w:val="both"/>
        <w:rPr>
          <w:lang w:val="en-US"/>
        </w:rPr>
      </w:pPr>
      <w:r>
        <w:rPr>
          <w:lang w:val="en-US"/>
        </w:rPr>
        <w:t xml:space="preserve">While most of the alternative oktoflow components can be combined without dependency or classpath conflicts, some (versions of the same) components would introduce conflicts, e.g., different versions of the AAS implementation BaSyx. To prevent </w:t>
      </w:r>
      <w:r w:rsidR="00740D29">
        <w:rPr>
          <w:lang w:val="en-US"/>
        </w:rPr>
        <w:t xml:space="preserve">that the development of oktoflow and oktoflow apps is forced by external configurations to certain dependency versions (the opposite direction is not </w:t>
      </w:r>
      <w:r w:rsidR="00740D29">
        <w:rPr>
          <w:lang w:val="en-US"/>
        </w:rPr>
        <w:lastRenderedPageBreak/>
        <w:t>realistic)</w:t>
      </w:r>
      <w:r>
        <w:rPr>
          <w:lang w:val="en-US"/>
        </w:rPr>
        <w:t>, we introduced a simple plugin management mechanism in version 0.</w:t>
      </w:r>
      <w:r w:rsidR="002C0854">
        <w:rPr>
          <w:lang w:val="en-US"/>
        </w:rPr>
        <w:t>8</w:t>
      </w:r>
      <w:r>
        <w:rPr>
          <w:lang w:val="en-US"/>
        </w:rPr>
        <w:t xml:space="preserve">. Although proven implementations of such capabilities do exist, e.g., OSGi, </w:t>
      </w:r>
      <w:r w:rsidR="00FE4D40">
        <w:rPr>
          <w:lang w:val="en-US"/>
        </w:rPr>
        <w:t xml:space="preserve">and to prevent unpredictable conflicts with actually used and future dependencies, </w:t>
      </w:r>
      <w:r>
        <w:rPr>
          <w:lang w:val="en-US"/>
        </w:rPr>
        <w:t xml:space="preserve">we decided </w:t>
      </w:r>
      <w:r w:rsidR="00FE4D40">
        <w:rPr>
          <w:lang w:val="en-US"/>
        </w:rPr>
        <w:t xml:space="preserve">to rely </w:t>
      </w:r>
      <w:r>
        <w:rPr>
          <w:lang w:val="en-US"/>
        </w:rPr>
        <w:t xml:space="preserve">on a rather, simple </w:t>
      </w:r>
      <w:r w:rsidR="00743C48">
        <w:rPr>
          <w:lang w:val="en-US"/>
        </w:rPr>
        <w:t>classloader</w:t>
      </w:r>
      <w:r>
        <w:rPr>
          <w:lang w:val="en-US"/>
        </w:rPr>
        <w:t>-based mechanism based on two JSL descriptors</w:t>
      </w:r>
      <w:r w:rsidR="005E342C">
        <w:rPr>
          <w:lang w:val="en-US"/>
        </w:rPr>
        <w:t>.</w:t>
      </w:r>
    </w:p>
    <w:p w14:paraId="7E2ACB22" w14:textId="6DCD392A" w:rsidR="00B82C3F" w:rsidRDefault="005E342C" w:rsidP="00B82C3F">
      <w:pPr>
        <w:jc w:val="both"/>
        <w:rPr>
          <w:lang w:val="en-US"/>
        </w:rPr>
      </w:pPr>
      <w:r>
        <w:rPr>
          <w:lang w:val="en-US"/>
        </w:rPr>
        <w:t>These are t</w:t>
      </w:r>
      <w:r w:rsidR="00277216">
        <w:rPr>
          <w:lang w:val="en-US"/>
        </w:rPr>
        <w:t xml:space="preserve">he </w:t>
      </w:r>
      <w:r w:rsidR="00277216" w:rsidRPr="00713E60">
        <w:rPr>
          <w:rFonts w:ascii="Consolas" w:hAnsi="Consolas"/>
          <w:lang w:val="en-US"/>
        </w:rPr>
        <w:t>PluginSetupDescriptor</w:t>
      </w:r>
      <w:r w:rsidR="00277216">
        <w:rPr>
          <w:lang w:val="en-US"/>
        </w:rPr>
        <w:t xml:space="preserve">, which creates the plugin classloader and the </w:t>
      </w:r>
      <w:r w:rsidR="00277216" w:rsidRPr="00713E60">
        <w:rPr>
          <w:rFonts w:ascii="Consolas" w:hAnsi="Consolas"/>
          <w:lang w:val="en-US"/>
        </w:rPr>
        <w:t>PluginDescriptor</w:t>
      </w:r>
      <w:r w:rsidR="00277216">
        <w:rPr>
          <w:lang w:val="en-US"/>
        </w:rPr>
        <w:t xml:space="preserve">, which creates specific instances of the plugin. The classpath of a plugin may rely on common components of underlying architectural layers, but not of higher layers, alternative components or other plugins (see also architectural rule </w:t>
      </w:r>
      <w:r w:rsidR="00277216">
        <w:rPr>
          <w:lang w:val="en-US"/>
        </w:rPr>
        <w:fldChar w:fldCharType="begin"/>
      </w:r>
      <w:r w:rsidR="00277216">
        <w:rPr>
          <w:lang w:val="en-US"/>
        </w:rPr>
        <w:instrText xml:space="preserve"> REF _Ref69904920 \r \h </w:instrText>
      </w:r>
      <w:r w:rsidR="00277216">
        <w:rPr>
          <w:lang w:val="en-US"/>
        </w:rPr>
      </w:r>
      <w:r w:rsidR="00277216">
        <w:rPr>
          <w:lang w:val="en-US"/>
        </w:rPr>
        <w:fldChar w:fldCharType="separate"/>
      </w:r>
      <w:r w:rsidR="00C62E87">
        <w:rPr>
          <w:lang w:val="en-US"/>
        </w:rPr>
        <w:t>C1</w:t>
      </w:r>
      <w:r w:rsidR="00277216">
        <w:rPr>
          <w:lang w:val="en-US"/>
        </w:rPr>
        <w:fldChar w:fldCharType="end"/>
      </w:r>
      <w:r w:rsidR="00277216">
        <w:rPr>
          <w:lang w:val="en-US"/>
        </w:rPr>
        <w:t xml:space="preserve">). </w:t>
      </w:r>
      <w:r w:rsidR="00B82C3F">
        <w:rPr>
          <w:lang w:val="en-US"/>
        </w:rPr>
        <w:t xml:space="preserve">The </w:t>
      </w:r>
      <w:r w:rsidR="00B82C3F" w:rsidRPr="004519DF">
        <w:rPr>
          <w:rFonts w:ascii="Consolas" w:hAnsi="Consolas"/>
          <w:lang w:val="en-US"/>
        </w:rPr>
        <w:t>PluginManager</w:t>
      </w:r>
      <w:r w:rsidR="00B82C3F">
        <w:rPr>
          <w:lang w:val="en-US"/>
        </w:rPr>
        <w:t xml:space="preserve"> loads these descriptors and makes instances available through unique plugin identifier names declared by the plugins. </w:t>
      </w:r>
      <w:r>
        <w:rPr>
          <w:lang w:val="en-US"/>
        </w:rPr>
        <w:t xml:space="preserve">Plugins may have a single identifier as well as multiple alternative identifiers, which eases migration from classname based instance creation of the previous platform version to plugins in this version. </w:t>
      </w:r>
      <w:r w:rsidR="00B82C3F">
        <w:rPr>
          <w:lang w:val="en-US"/>
        </w:rPr>
        <w:t xml:space="preserve">Different forms of </w:t>
      </w:r>
      <w:r w:rsidR="00B82C3F" w:rsidRPr="0031536E">
        <w:rPr>
          <w:rFonts w:ascii="Consolas" w:hAnsi="Consolas"/>
          <w:lang w:val="en-US"/>
        </w:rPr>
        <w:t>PluginSetupDescriptor</w:t>
      </w:r>
      <w:r w:rsidR="00B82C3F">
        <w:rPr>
          <w:lang w:val="en-US"/>
        </w:rPr>
        <w:t xml:space="preserve"> do exist, most are based on a persisted list of dependencies created during the build process of the plugin. Some example descriptors</w:t>
      </w:r>
      <w:r>
        <w:rPr>
          <w:lang w:val="en-US"/>
        </w:rPr>
        <w:t xml:space="preserve"> are:</w:t>
      </w:r>
      <w:r w:rsidR="00B82C3F">
        <w:rPr>
          <w:lang w:val="en-US"/>
        </w:rPr>
        <w:t xml:space="preserve"> </w:t>
      </w:r>
      <w:r>
        <w:rPr>
          <w:lang w:val="en-US"/>
        </w:rPr>
        <w:t>L</w:t>
      </w:r>
      <w:r w:rsidR="00B82C3F">
        <w:rPr>
          <w:lang w:val="en-US"/>
        </w:rPr>
        <w:t>oad</w:t>
      </w:r>
      <w:r>
        <w:rPr>
          <w:lang w:val="en-US"/>
        </w:rPr>
        <w:t>ing</w:t>
      </w:r>
      <w:r w:rsidR="00B82C3F">
        <w:rPr>
          <w:lang w:val="en-US"/>
        </w:rPr>
        <w:t xml:space="preserve"> </w:t>
      </w:r>
      <w:r>
        <w:rPr>
          <w:lang w:val="en-US"/>
        </w:rPr>
        <w:t xml:space="preserve">of </w:t>
      </w:r>
      <w:r w:rsidR="00B82C3F">
        <w:rPr>
          <w:lang w:val="en-US"/>
        </w:rPr>
        <w:t>unpacked plugins from the file system (</w:t>
      </w:r>
      <w:r w:rsidR="00B82C3F" w:rsidRPr="00372250">
        <w:rPr>
          <w:rFonts w:ascii="Consolas" w:hAnsi="Consolas"/>
          <w:lang w:val="en-US"/>
        </w:rPr>
        <w:t>FolderClasspathPluginSetupDescriptor</w:t>
      </w:r>
      <w:r w:rsidR="00B82C3F">
        <w:rPr>
          <w:lang w:val="en-US"/>
        </w:rPr>
        <w:t>)</w:t>
      </w:r>
      <w:r>
        <w:rPr>
          <w:lang w:val="en-US"/>
        </w:rPr>
        <w:t>,</w:t>
      </w:r>
      <w:r w:rsidR="00B82C3F">
        <w:rPr>
          <w:lang w:val="en-US"/>
        </w:rPr>
        <w:t xml:space="preserve"> from already loaded classpath resources or </w:t>
      </w:r>
      <w:r>
        <w:rPr>
          <w:lang w:val="en-US"/>
        </w:rPr>
        <w:t xml:space="preserve">from </w:t>
      </w:r>
      <w:r w:rsidR="00B82C3F">
        <w:rPr>
          <w:lang w:val="en-US"/>
        </w:rPr>
        <w:t>FAT</w:t>
      </w:r>
      <w:r w:rsidR="008113D4">
        <w:rPr>
          <w:rStyle w:val="FootnoteReference"/>
          <w:lang w:val="en-US"/>
        </w:rPr>
        <w:footnoteReference w:id="28"/>
      </w:r>
      <w:r w:rsidR="00B82C3F">
        <w:rPr>
          <w:lang w:val="en-US"/>
        </w:rPr>
        <w:t xml:space="preserve"> plugin assemblies</w:t>
      </w:r>
      <w:r>
        <w:rPr>
          <w:lang w:val="en-US"/>
        </w:rPr>
        <w:t xml:space="preserve"> containing a</w:t>
      </w:r>
      <w:r w:rsidR="008C3D89">
        <w:rPr>
          <w:lang w:val="en-US"/>
        </w:rPr>
        <w:t>n extended</w:t>
      </w:r>
      <w:r w:rsidR="00B82C3F">
        <w:rPr>
          <w:lang w:val="en-US"/>
        </w:rPr>
        <w:t xml:space="preserve"> classpath file (</w:t>
      </w:r>
      <w:r w:rsidR="00B82C3F" w:rsidRPr="00372250">
        <w:rPr>
          <w:rFonts w:ascii="Consolas" w:hAnsi="Consolas"/>
          <w:lang w:val="en-US"/>
        </w:rPr>
        <w:t>ResourceClasspathPluginSetupDescriptor</w:t>
      </w:r>
      <w:r w:rsidR="00B82C3F">
        <w:rPr>
          <w:lang w:val="en-US"/>
        </w:rPr>
        <w:t xml:space="preserve">). </w:t>
      </w:r>
      <w:r w:rsidR="008C3D89">
        <w:rPr>
          <w:lang w:val="en-US"/>
        </w:rPr>
        <w:t>For installation</w:t>
      </w:r>
      <w:r w:rsidR="00B82C3F">
        <w:rPr>
          <w:lang w:val="en-US"/>
        </w:rPr>
        <w:t xml:space="preserve">, the platform instantiation shall </w:t>
      </w:r>
      <w:r w:rsidR="008C3D89">
        <w:rPr>
          <w:lang w:val="en-US"/>
        </w:rPr>
        <w:t xml:space="preserve">obtain and unpack </w:t>
      </w:r>
      <w:r w:rsidR="00B82C3F">
        <w:rPr>
          <w:lang w:val="en-US"/>
        </w:rPr>
        <w:t xml:space="preserve">the </w:t>
      </w:r>
      <w:r w:rsidR="008C3D89">
        <w:rPr>
          <w:lang w:val="en-US"/>
        </w:rPr>
        <w:t>plugins as determined by the configuration model so that the setup descriptors (as determined in the respective extended classpath file) can take them up</w:t>
      </w:r>
      <w:r w:rsidR="00B82C3F">
        <w:rPr>
          <w:lang w:val="en-US"/>
        </w:rPr>
        <w:t xml:space="preserve">. </w:t>
      </w:r>
    </w:p>
    <w:p w14:paraId="75B24C8F" w14:textId="6F7AC3D0" w:rsidR="005E342C" w:rsidRDefault="005E342C" w:rsidP="005E342C">
      <w:pPr>
        <w:jc w:val="both"/>
        <w:rPr>
          <w:lang w:val="en-US"/>
        </w:rPr>
      </w:pPr>
      <w:r>
        <w:rPr>
          <w:lang w:val="en-US"/>
        </w:rPr>
        <w:t xml:space="preserve">This combination </w:t>
      </w:r>
      <w:r w:rsidR="00C254E6">
        <w:rPr>
          <w:lang w:val="en-US"/>
        </w:rPr>
        <w:t xml:space="preserve">of JSL descriptors </w:t>
      </w:r>
      <w:r>
        <w:rPr>
          <w:lang w:val="en-US"/>
        </w:rPr>
        <w:t>allows for:</w:t>
      </w:r>
    </w:p>
    <w:p w14:paraId="542FF313" w14:textId="77777777" w:rsidR="005E342C" w:rsidRDefault="005E342C" w:rsidP="005E342C">
      <w:pPr>
        <w:pStyle w:val="ListParagraph"/>
        <w:numPr>
          <w:ilvl w:val="0"/>
          <w:numId w:val="57"/>
        </w:numPr>
        <w:jc w:val="both"/>
        <w:rPr>
          <w:lang w:val="en-US"/>
        </w:rPr>
      </w:pPr>
      <w:r>
        <w:rPr>
          <w:lang w:val="en-US"/>
        </w:rPr>
        <w:t>Separate, priority-based class loading for isolating plugins that require potentially conflicting dependencies.</w:t>
      </w:r>
    </w:p>
    <w:p w14:paraId="4E8CF3BF" w14:textId="77777777" w:rsidR="005E342C" w:rsidRDefault="005E342C" w:rsidP="005E342C">
      <w:pPr>
        <w:pStyle w:val="ListParagraph"/>
        <w:numPr>
          <w:ilvl w:val="0"/>
          <w:numId w:val="57"/>
        </w:numPr>
        <w:jc w:val="both"/>
        <w:rPr>
          <w:lang w:val="en-US"/>
        </w:rPr>
      </w:pPr>
      <w:r>
        <w:rPr>
          <w:lang w:val="en-US"/>
        </w:rPr>
        <w:t>Limited class loading while running the plugin as an own JVM process, e.g., in case of server instances with heavily conflicting dependencies.</w:t>
      </w:r>
    </w:p>
    <w:p w14:paraId="106FCA0B" w14:textId="77777777" w:rsidR="005E342C" w:rsidRDefault="005E342C" w:rsidP="005E342C">
      <w:pPr>
        <w:pStyle w:val="ListParagraph"/>
        <w:numPr>
          <w:ilvl w:val="0"/>
          <w:numId w:val="57"/>
        </w:numPr>
        <w:jc w:val="both"/>
        <w:rPr>
          <w:lang w:val="en-US"/>
        </w:rPr>
      </w:pPr>
      <w:r>
        <w:rPr>
          <w:lang w:val="en-US"/>
        </w:rPr>
        <w:t>Proxy plugins using the same classloader to enable a unified plugin architecture, e.g., if similar alternative components are loaded through (and require) priority classloading while others use plugins internally or are free of conflicts.</w:t>
      </w:r>
    </w:p>
    <w:p w14:paraId="7474F2A8" w14:textId="6B958F9A" w:rsidR="006B7A01" w:rsidRPr="006B7A01" w:rsidRDefault="0081728C" w:rsidP="006B7A01">
      <w:pPr>
        <w:jc w:val="both"/>
        <w:rPr>
          <w:lang w:val="en-US"/>
        </w:rPr>
      </w:pPr>
      <w:r>
        <w:rPr>
          <w:lang w:val="en-US"/>
        </w:rPr>
        <w:t xml:space="preserve">Java class loaders are organized hierarchically and typically the class loader of the actual class also loaded the application, i.e., may be suitable as parent for isolated class loading. However, this is not always correct as, e.g., in server environments sometimes the </w:t>
      </w:r>
      <w:r w:rsidR="00F64970">
        <w:rPr>
          <w:lang w:val="en-US"/>
        </w:rPr>
        <w:t>so-called</w:t>
      </w:r>
      <w:r>
        <w:rPr>
          <w:lang w:val="en-US"/>
        </w:rPr>
        <w:t xml:space="preserve"> context class loader represents the application class loader. To select the correct class loader, the class </w:t>
      </w:r>
      <w:r w:rsidRPr="00BA0F2B">
        <w:rPr>
          <w:rFonts w:ascii="Consolas" w:hAnsi="Consolas"/>
          <w:lang w:val="en-US"/>
        </w:rPr>
        <w:t>PluginSetup</w:t>
      </w:r>
      <w:r>
        <w:rPr>
          <w:lang w:val="en-US"/>
        </w:rPr>
        <w:t xml:space="preserve"> defines the class loader for oktoflow. Dependent on the startup, e.g., of apps, this class loader may be re-defined adequately and shall be used for any dynamic loading operations.</w:t>
      </w:r>
    </w:p>
    <w:p w14:paraId="3CAB8249" w14:textId="252021C2" w:rsidR="00BA0F2B" w:rsidRPr="003D662E" w:rsidRDefault="00BA0F2B" w:rsidP="00BA0F2B">
      <w:pPr>
        <w:pStyle w:val="Heading4"/>
        <w:rPr>
          <w:lang w:val="en-US"/>
        </w:rPr>
      </w:pPr>
      <w:bookmarkStart w:id="57" w:name="_Ref108000040"/>
      <w:r>
        <w:rPr>
          <w:lang w:val="en-US"/>
        </w:rPr>
        <w:t>JSL support</w:t>
      </w:r>
    </w:p>
    <w:p w14:paraId="0A857378" w14:textId="4FB91D55" w:rsidR="00BA0F2B" w:rsidRPr="00BA0F2B" w:rsidRDefault="00BA0F2B" w:rsidP="00BA0F2B">
      <w:pPr>
        <w:pStyle w:val="Heading4"/>
        <w:numPr>
          <w:ilvl w:val="0"/>
          <w:numId w:val="0"/>
        </w:numPr>
        <w:rPr>
          <w:rFonts w:asciiTheme="minorHAnsi" w:eastAsiaTheme="minorHAnsi" w:hAnsiTheme="minorHAnsi" w:cstheme="minorBidi"/>
          <w:i w:val="0"/>
          <w:iCs w:val="0"/>
          <w:color w:val="auto"/>
          <w:lang w:val="en-US"/>
        </w:rPr>
      </w:pPr>
      <w:r>
        <w:rPr>
          <w:rFonts w:asciiTheme="minorHAnsi" w:eastAsiaTheme="minorHAnsi" w:hAnsiTheme="minorHAnsi" w:cstheme="minorBidi"/>
          <w:i w:val="0"/>
          <w:iCs w:val="0"/>
          <w:color w:val="auto"/>
          <w:lang w:val="en-US"/>
        </w:rPr>
        <w:t xml:space="preserve">Initially to cope with different versions of JSL in different JDK implementations, we created a set of utility methods in the class </w:t>
      </w:r>
      <w:r w:rsidRPr="00BA0F2B">
        <w:rPr>
          <w:rFonts w:ascii="Consolas" w:eastAsiaTheme="minorHAnsi" w:hAnsi="Consolas" w:cstheme="minorBidi"/>
          <w:i w:val="0"/>
          <w:iCs w:val="0"/>
          <w:color w:val="auto"/>
          <w:lang w:val="en-US"/>
        </w:rPr>
        <w:t>ServiceLoaderUtils</w:t>
      </w:r>
      <w:r>
        <w:rPr>
          <w:rFonts w:asciiTheme="minorHAnsi" w:eastAsiaTheme="minorHAnsi" w:hAnsiTheme="minorHAnsi" w:cstheme="minorBidi"/>
          <w:i w:val="0"/>
          <w:iCs w:val="0"/>
          <w:color w:val="auto"/>
          <w:lang w:val="en-US"/>
        </w:rPr>
        <w:t xml:space="preserve">. Since the introduction of the plugin mechanism, the class loader to be used for JSL is also taken from </w:t>
      </w:r>
      <w:r w:rsidRPr="00BA0F2B">
        <w:rPr>
          <w:rFonts w:ascii="Consolas" w:eastAsiaTheme="minorHAnsi" w:hAnsi="Consolas" w:cstheme="minorBidi"/>
          <w:i w:val="0"/>
          <w:iCs w:val="0"/>
          <w:color w:val="auto"/>
          <w:lang w:val="en-US"/>
        </w:rPr>
        <w:t>PluginSetup</w:t>
      </w:r>
      <w:r>
        <w:rPr>
          <w:rFonts w:asciiTheme="minorHAnsi" w:eastAsiaTheme="minorHAnsi" w:hAnsiTheme="minorHAnsi" w:cstheme="minorBidi"/>
          <w:i w:val="0"/>
          <w:iCs w:val="0"/>
          <w:color w:val="auto"/>
          <w:lang w:val="en-US"/>
        </w:rPr>
        <w:t xml:space="preserve">, i.e., all service loaders in the platform shall be created via </w:t>
      </w:r>
      <w:r w:rsidRPr="00BA0F2B">
        <w:rPr>
          <w:rFonts w:ascii="Consolas" w:eastAsiaTheme="minorHAnsi" w:hAnsi="Consolas" w:cstheme="minorBidi"/>
          <w:i w:val="0"/>
          <w:iCs w:val="0"/>
          <w:color w:val="auto"/>
          <w:lang w:val="en-US"/>
        </w:rPr>
        <w:t>ServiceLoaderUtils</w:t>
      </w:r>
      <w:r>
        <w:rPr>
          <w:rFonts w:asciiTheme="minorHAnsi" w:eastAsiaTheme="minorHAnsi" w:hAnsiTheme="minorHAnsi" w:cstheme="minorBidi"/>
          <w:i w:val="0"/>
          <w:iCs w:val="0"/>
          <w:color w:val="auto"/>
          <w:lang w:val="en-US"/>
        </w:rPr>
        <w:t>.</w:t>
      </w:r>
    </w:p>
    <w:p w14:paraId="00BA8A6D" w14:textId="0D3A240B" w:rsidR="00B82C3F" w:rsidRPr="003D662E" w:rsidRDefault="00B82C3F" w:rsidP="00B82C3F">
      <w:pPr>
        <w:pStyle w:val="Heading4"/>
        <w:rPr>
          <w:lang w:val="en-US"/>
        </w:rPr>
      </w:pPr>
      <w:r w:rsidRPr="003D662E">
        <w:rPr>
          <w:lang w:val="en-US"/>
        </w:rPr>
        <w:t xml:space="preserve">Resource </w:t>
      </w:r>
      <w:bookmarkEnd w:id="57"/>
      <w:r w:rsidR="008907F0">
        <w:rPr>
          <w:lang w:val="en-US"/>
        </w:rPr>
        <w:t>Loader</w:t>
      </w:r>
    </w:p>
    <w:p w14:paraId="0F5D3711" w14:textId="0FBE1C3C" w:rsidR="00B82C3F" w:rsidRPr="003D662E" w:rsidRDefault="00B82C3F" w:rsidP="00B82C3F">
      <w:pPr>
        <w:jc w:val="both"/>
        <w:rPr>
          <w:lang w:val="en-US"/>
        </w:rPr>
      </w:pPr>
      <w:r w:rsidRPr="003D662E">
        <w:rPr>
          <w:lang w:val="en-US"/>
        </w:rPr>
        <w:t xml:space="preserve">In many cases, </w:t>
      </w:r>
      <w:r w:rsidR="00C254E6">
        <w:rPr>
          <w:lang w:val="en-US"/>
        </w:rPr>
        <w:t xml:space="preserve">platform components </w:t>
      </w:r>
      <w:r w:rsidRPr="003D662E">
        <w:rPr>
          <w:lang w:val="en-US"/>
        </w:rPr>
        <w:t xml:space="preserve">rely on </w:t>
      </w:r>
      <w:r w:rsidR="000D7680">
        <w:rPr>
          <w:lang w:val="en-US"/>
        </w:rPr>
        <w:t>(</w:t>
      </w:r>
      <w:r w:rsidRPr="003D662E">
        <w:rPr>
          <w:lang w:val="en-US"/>
        </w:rPr>
        <w:t>file</w:t>
      </w:r>
      <w:r w:rsidR="000D7680">
        <w:rPr>
          <w:lang w:val="en-US"/>
        </w:rPr>
        <w:t>)</w:t>
      </w:r>
      <w:r w:rsidRPr="003D662E">
        <w:rPr>
          <w:lang w:val="en-US"/>
        </w:rPr>
        <w:t xml:space="preserve"> resources that must be resolved and loaded at runtime. In Java, this usually happens via the class loader</w:t>
      </w:r>
      <w:r w:rsidR="000D7680">
        <w:rPr>
          <w:lang w:val="en-US"/>
        </w:rPr>
        <w:t xml:space="preserve"> (in oktoflow the one in </w:t>
      </w:r>
      <w:r w:rsidR="000D7680" w:rsidRPr="000D7680">
        <w:rPr>
          <w:rFonts w:ascii="Consolas" w:hAnsi="Consolas"/>
          <w:lang w:val="en-US"/>
        </w:rPr>
        <w:t>PluginSetup</w:t>
      </w:r>
      <w:r w:rsidR="000D7680">
        <w:rPr>
          <w:lang w:val="en-US"/>
        </w:rPr>
        <w:t>)</w:t>
      </w:r>
      <w:r w:rsidRPr="003D662E">
        <w:rPr>
          <w:lang w:val="en-US"/>
        </w:rPr>
        <w:t>, i.e., Java archive files (</w:t>
      </w:r>
      <w:r w:rsidR="00456370">
        <w:rPr>
          <w:lang w:val="en-US"/>
        </w:rPr>
        <w:t>JARs</w:t>
      </w:r>
      <w:r w:rsidRPr="003D662E">
        <w:rPr>
          <w:lang w:val="en-US"/>
        </w:rPr>
        <w:t xml:space="preserve">) contain such resource files and the Java class loading mechanism provides </w:t>
      </w:r>
      <w:r w:rsidR="00847E23">
        <w:rPr>
          <w:lang w:val="en-US"/>
        </w:rPr>
        <w:t xml:space="preserve">transparent </w:t>
      </w:r>
      <w:r w:rsidRPr="003D662E">
        <w:rPr>
          <w:lang w:val="en-US"/>
        </w:rPr>
        <w:t xml:space="preserve">access to them. However, besides the standard path starting at the root of </w:t>
      </w:r>
      <w:r w:rsidR="008113D4">
        <w:rPr>
          <w:lang w:val="en-US"/>
        </w:rPr>
        <w:t xml:space="preserve">such an </w:t>
      </w:r>
      <w:r w:rsidRPr="003D662E">
        <w:rPr>
          <w:lang w:val="en-US"/>
        </w:rPr>
        <w:t xml:space="preserve">archive file, in some cases the packaging of </w:t>
      </w:r>
      <w:r w:rsidR="008113D4">
        <w:rPr>
          <w:lang w:val="en-US"/>
        </w:rPr>
        <w:t xml:space="preserve">FAT </w:t>
      </w:r>
      <w:r w:rsidRPr="003D662E">
        <w:rPr>
          <w:lang w:val="en-US"/>
        </w:rPr>
        <w:t>JARs</w:t>
      </w:r>
      <w:r w:rsidR="008113D4">
        <w:rPr>
          <w:lang w:val="en-US"/>
        </w:rPr>
        <w:t xml:space="preserve"> </w:t>
      </w:r>
      <w:r w:rsidRPr="003D662E">
        <w:rPr>
          <w:lang w:val="en-US"/>
        </w:rPr>
        <w:t xml:space="preserve">may dictate further paths. In the platform, </w:t>
      </w:r>
      <w:r w:rsidR="00FA1BFB">
        <w:rPr>
          <w:lang w:val="en-US"/>
        </w:rPr>
        <w:t xml:space="preserve">FAT JARs </w:t>
      </w:r>
      <w:r w:rsidR="006346FA">
        <w:rPr>
          <w:lang w:val="en-US"/>
        </w:rPr>
        <w:t xml:space="preserve">are an alternative for packing </w:t>
      </w:r>
      <w:r w:rsidR="00FA1BFB">
        <w:rPr>
          <w:lang w:val="en-US"/>
        </w:rPr>
        <w:t xml:space="preserve">app </w:t>
      </w:r>
      <w:r w:rsidRPr="003D662E">
        <w:rPr>
          <w:lang w:val="en-US"/>
        </w:rPr>
        <w:t xml:space="preserve">services into service artifacts. As an unknown number of additional </w:t>
      </w:r>
      <w:r w:rsidRPr="003D662E">
        <w:rPr>
          <w:lang w:val="en-US"/>
        </w:rPr>
        <w:lastRenderedPageBreak/>
        <w:t xml:space="preserve">resolution strategies may be required, </w:t>
      </w:r>
      <w:r w:rsidRPr="006C08BA">
        <w:rPr>
          <w:rFonts w:ascii="Consolas" w:hAnsi="Consolas"/>
          <w:lang w:val="en-US"/>
        </w:rPr>
        <w:t>support</w:t>
      </w:r>
      <w:r w:rsidR="006C08BA" w:rsidRPr="006C08BA">
        <w:rPr>
          <w:rFonts w:ascii="Consolas" w:hAnsi="Consolas"/>
          <w:lang w:val="en-US"/>
        </w:rPr>
        <w:t>.boot</w:t>
      </w:r>
      <w:r w:rsidR="006C08BA">
        <w:rPr>
          <w:lang w:val="en-US"/>
        </w:rPr>
        <w:t xml:space="preserve"> realizes the </w:t>
      </w:r>
      <w:r w:rsidRPr="003D662E">
        <w:rPr>
          <w:rFonts w:ascii="Consolas" w:hAnsi="Consolas"/>
          <w:lang w:val="en-US"/>
        </w:rPr>
        <w:t>ResourceLoader</w:t>
      </w:r>
      <w:r w:rsidRPr="003D662E">
        <w:rPr>
          <w:lang w:val="en-US"/>
        </w:rPr>
        <w:t xml:space="preserve">, which allows registering additional </w:t>
      </w:r>
      <w:r w:rsidRPr="003D662E">
        <w:rPr>
          <w:rFonts w:ascii="Consolas" w:hAnsi="Consolas"/>
          <w:lang w:val="en-US"/>
        </w:rPr>
        <w:t>ResourceResolver</w:t>
      </w:r>
      <w:r w:rsidRPr="003D662E">
        <w:rPr>
          <w:lang w:val="en-US"/>
        </w:rPr>
        <w:t xml:space="preserve"> instances directly or via JSL. All platform components are encouraged to utilize the </w:t>
      </w:r>
      <w:r w:rsidRPr="003D662E">
        <w:rPr>
          <w:rFonts w:ascii="Consolas" w:hAnsi="Consolas"/>
          <w:lang w:val="en-US"/>
        </w:rPr>
        <w:t>ResourceLoader</w:t>
      </w:r>
      <w:r w:rsidRPr="003D662E">
        <w:rPr>
          <w:lang w:val="en-US"/>
        </w:rPr>
        <w:t xml:space="preserve"> or to contribute required resolution strategies.</w:t>
      </w:r>
    </w:p>
    <w:p w14:paraId="6C527CE5" w14:textId="3A980E11" w:rsidR="008907F0" w:rsidRPr="008907F0" w:rsidRDefault="008907F0" w:rsidP="008907F0">
      <w:pPr>
        <w:pStyle w:val="Heading4"/>
        <w:rPr>
          <w:lang w:val="en-US"/>
        </w:rPr>
      </w:pPr>
      <w:bookmarkStart w:id="58" w:name="_Ref116400571"/>
      <w:r w:rsidRPr="003D662E">
        <w:rPr>
          <w:lang w:val="en-US"/>
        </w:rPr>
        <w:t xml:space="preserve">Task Tracking </w:t>
      </w:r>
      <w:bookmarkEnd w:id="58"/>
    </w:p>
    <w:p w14:paraId="5CB3215E" w14:textId="38467C48" w:rsidR="00AF2B98" w:rsidRPr="003D662E" w:rsidRDefault="008907F0" w:rsidP="00AF2B98">
      <w:pPr>
        <w:jc w:val="both"/>
        <w:rPr>
          <w:lang w:val="en-US"/>
        </w:rPr>
      </w:pPr>
      <w:r w:rsidRPr="003D662E">
        <w:rPr>
          <w:lang w:val="en-US"/>
        </w:rPr>
        <w:t xml:space="preserve">For longer running tasks, such as service deployments, tracking and reporting the state of the execution to the user is required, e.g., on a user interface. However, the platform is a distributed system, i.e., task information must be passed among the executing resources in a manner, that multiple resources can collaborate on the same task. For this purpose, the </w:t>
      </w:r>
      <w:r w:rsidR="00260B17">
        <w:rPr>
          <w:lang w:val="en-US"/>
        </w:rPr>
        <w:t>oktoflow</w:t>
      </w:r>
      <w:r w:rsidRPr="003D662E">
        <w:rPr>
          <w:lang w:val="en-US"/>
        </w:rPr>
        <w:t xml:space="preserve"> platform provides a thread-based task tracking mechanism</w:t>
      </w:r>
      <w:r w:rsidR="00AF2B98">
        <w:rPr>
          <w:lang w:val="en-US"/>
        </w:rPr>
        <w:t>.</w:t>
      </w:r>
    </w:p>
    <w:p w14:paraId="79E88A9F" w14:textId="717B9DF1" w:rsidR="00B82C3F" w:rsidRDefault="00B82C3F" w:rsidP="00B82C3F">
      <w:pPr>
        <w:pStyle w:val="Heading3"/>
        <w:rPr>
          <w:lang w:val="en-US"/>
        </w:rPr>
      </w:pPr>
      <w:bookmarkStart w:id="59" w:name="_Toc216439641"/>
      <w:r>
        <w:rPr>
          <w:lang w:val="en-US"/>
        </w:rPr>
        <w:t>The support Component</w:t>
      </w:r>
      <w:bookmarkEnd w:id="59"/>
    </w:p>
    <w:p w14:paraId="0714F5C4" w14:textId="53880415" w:rsidR="00D01624" w:rsidRPr="00FA07E1" w:rsidRDefault="00D01624" w:rsidP="00C512AC">
      <w:pPr>
        <w:jc w:val="both"/>
        <w:rPr>
          <w:lang w:val="en-US"/>
        </w:rPr>
      </w:pPr>
      <w:r w:rsidRPr="00FA07E1">
        <w:rPr>
          <w:lang w:val="en-US"/>
        </w:rPr>
        <w:t xml:space="preserve">Below, we detail the </w:t>
      </w:r>
      <w:r w:rsidR="00F64970" w:rsidRPr="00FA07E1">
        <w:rPr>
          <w:rFonts w:ascii="Consolas" w:hAnsi="Consolas"/>
          <w:lang w:val="en-US"/>
        </w:rPr>
        <w:t>support</w:t>
      </w:r>
      <w:r w:rsidR="00F64970" w:rsidRPr="00FA07E1">
        <w:rPr>
          <w:lang w:val="en-US"/>
        </w:rPr>
        <w:t xml:space="preserve"> </w:t>
      </w:r>
      <w:r w:rsidR="00C512AC" w:rsidRPr="00FA07E1">
        <w:rPr>
          <w:lang w:val="en-US"/>
        </w:rPr>
        <w:t>component</w:t>
      </w:r>
      <w:r w:rsidR="00E75BD3">
        <w:rPr>
          <w:lang w:val="en-US"/>
        </w:rPr>
        <w:t xml:space="preserve"> as illustrated in </w:t>
      </w:r>
      <w:r w:rsidR="00E75BD3">
        <w:rPr>
          <w:lang w:val="en-US"/>
        </w:rPr>
        <w:fldChar w:fldCharType="begin"/>
      </w:r>
      <w:r w:rsidR="00E75BD3">
        <w:rPr>
          <w:lang w:val="en-US"/>
        </w:rPr>
        <w:instrText xml:space="preserve"> REF _Ref215742909 \h </w:instrText>
      </w:r>
      <w:r w:rsidR="00E75BD3">
        <w:rPr>
          <w:lang w:val="en-US"/>
        </w:rPr>
      </w:r>
      <w:r w:rsidR="00E75BD3">
        <w:rPr>
          <w:lang w:val="en-US"/>
        </w:rPr>
        <w:fldChar w:fldCharType="separate"/>
      </w:r>
      <w:r w:rsidR="00C62E87" w:rsidRPr="00FA07E1">
        <w:rPr>
          <w:lang w:val="en-GB"/>
        </w:rPr>
        <w:t xml:space="preserve">Figure </w:t>
      </w:r>
      <w:r w:rsidR="00C62E87">
        <w:rPr>
          <w:noProof/>
          <w:lang w:val="en-GB"/>
        </w:rPr>
        <w:t>8</w:t>
      </w:r>
      <w:r w:rsidR="00E75BD3">
        <w:rPr>
          <w:lang w:val="en-US"/>
        </w:rPr>
        <w:fldChar w:fldCharType="end"/>
      </w:r>
      <w:r w:rsidR="00FA07E1" w:rsidRPr="00FA07E1">
        <w:rPr>
          <w:lang w:val="en-US"/>
        </w:rPr>
        <w:t xml:space="preserve">. Besides further plugin interfaces for REST (server), HTTP (client), websockets, ssh, Java bytecode manipulation and runtime metric probes, this component also implements basic pogram setup classes, a registration mechanism for </w:t>
      </w:r>
      <w:r w:rsidR="00C512AC" w:rsidRPr="00FA07E1">
        <w:rPr>
          <w:lang w:val="en-US"/>
        </w:rPr>
        <w:t>already installed programs/dependencies</w:t>
      </w:r>
      <w:r w:rsidR="00FA07E1" w:rsidRPr="00FA07E1">
        <w:rPr>
          <w:lang w:val="en-US"/>
        </w:rPr>
        <w:t xml:space="preserve"> required by the platform or services as well as a runtime data collector for tracing build and testing times</w:t>
      </w:r>
      <w:r w:rsidR="00C512AC" w:rsidRPr="00FA07E1">
        <w:rPr>
          <w:lang w:val="en-US"/>
        </w:rPr>
        <w:t xml:space="preserve">. </w:t>
      </w:r>
      <w:r w:rsidR="00FA07E1">
        <w:rPr>
          <w:lang w:val="en-US"/>
        </w:rPr>
        <w:t xml:space="preserve">The mechanisms defined in this component are allowed to utilize the plugins from </w:t>
      </w:r>
      <w:r w:rsidR="00FA07E1" w:rsidRPr="00FA07E1">
        <w:rPr>
          <w:rFonts w:ascii="Consolas" w:hAnsi="Consolas"/>
          <w:lang w:val="en-US"/>
        </w:rPr>
        <w:t>support.boot</w:t>
      </w:r>
      <w:r w:rsidR="00FA07E1">
        <w:rPr>
          <w:lang w:val="en-US"/>
        </w:rPr>
        <w:t>, i.e., logging, commons, YAML, Json, also for testing.</w:t>
      </w:r>
    </w:p>
    <w:p w14:paraId="631FEB7F" w14:textId="57FFCFC4" w:rsidR="00FA07E1" w:rsidRPr="003813F2" w:rsidRDefault="003813F2" w:rsidP="009264A2">
      <w:pPr>
        <w:jc w:val="center"/>
        <w:rPr>
          <w:lang w:val="en-US"/>
        </w:rPr>
      </w:pPr>
      <w:r w:rsidRPr="003813F2">
        <w:rPr>
          <w:noProof/>
        </w:rPr>
        <w:drawing>
          <wp:inline distT="0" distB="0" distL="0" distR="0" wp14:anchorId="59ADBF3C" wp14:editId="0450CE3C">
            <wp:extent cx="5489008" cy="4052621"/>
            <wp:effectExtent l="0" t="0" r="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93994" cy="4056302"/>
                    </a:xfrm>
                    <a:prstGeom prst="rect">
                      <a:avLst/>
                    </a:prstGeom>
                    <a:noFill/>
                    <a:ln>
                      <a:noFill/>
                    </a:ln>
                  </pic:spPr>
                </pic:pic>
              </a:graphicData>
            </a:graphic>
          </wp:inline>
        </w:drawing>
      </w:r>
    </w:p>
    <w:p w14:paraId="65565595" w14:textId="61413FB3" w:rsidR="00FA07E1" w:rsidRPr="00FA07E1" w:rsidRDefault="00FA07E1" w:rsidP="00FA07E1">
      <w:pPr>
        <w:pStyle w:val="Caption"/>
        <w:rPr>
          <w:lang w:val="en-GB"/>
        </w:rPr>
      </w:pPr>
      <w:bookmarkStart w:id="60" w:name="_Ref215742909"/>
      <w:r w:rsidRPr="00FA07E1">
        <w:rPr>
          <w:lang w:val="en-GB"/>
        </w:rPr>
        <w:t xml:space="preserve">Figure </w:t>
      </w:r>
      <w:r>
        <w:fldChar w:fldCharType="begin"/>
      </w:r>
      <w:r w:rsidRPr="00FA07E1">
        <w:rPr>
          <w:lang w:val="en-GB"/>
        </w:rPr>
        <w:instrText xml:space="preserve"> SEQ Figure \* ARABIC </w:instrText>
      </w:r>
      <w:r>
        <w:fldChar w:fldCharType="separate"/>
      </w:r>
      <w:r w:rsidR="00C62E87">
        <w:rPr>
          <w:noProof/>
          <w:lang w:val="en-GB"/>
        </w:rPr>
        <w:t>8</w:t>
      </w:r>
      <w:r>
        <w:fldChar w:fldCharType="end"/>
      </w:r>
      <w:bookmarkEnd w:id="60"/>
      <w:r w:rsidRPr="00FA07E1">
        <w:rPr>
          <w:lang w:val="en-GB"/>
        </w:rPr>
        <w:t>: Simpli</w:t>
      </w:r>
      <w:r>
        <w:rPr>
          <w:lang w:val="en-GB"/>
        </w:rPr>
        <w:t xml:space="preserve">fied structure of </w:t>
      </w:r>
      <w:r w:rsidRPr="00FA07E1">
        <w:rPr>
          <w:rFonts w:ascii="Consolas" w:hAnsi="Consolas"/>
          <w:i w:val="0"/>
          <w:iCs w:val="0"/>
          <w:lang w:val="en-GB"/>
        </w:rPr>
        <w:t>support</w:t>
      </w:r>
      <w:r>
        <w:rPr>
          <w:lang w:val="en-GB"/>
        </w:rPr>
        <w:t xml:space="preserve">: core implementing classes, plugin interfaces (lighter background), utility classes like </w:t>
      </w:r>
      <w:r w:rsidRPr="00FA07E1">
        <w:rPr>
          <w:rFonts w:ascii="Consolas" w:hAnsi="Consolas"/>
          <w:i w:val="0"/>
          <w:iCs w:val="0"/>
          <w:lang w:val="en-GB"/>
        </w:rPr>
        <w:t>PidFile</w:t>
      </w:r>
      <w:r>
        <w:rPr>
          <w:lang w:val="en-GB"/>
        </w:rPr>
        <w:t>. Plugin descriptors are not shown.</w:t>
      </w:r>
    </w:p>
    <w:p w14:paraId="08386157" w14:textId="3967128E" w:rsidR="00FA07E1" w:rsidRDefault="00FA07E1" w:rsidP="008907F0">
      <w:pPr>
        <w:pStyle w:val="Heading4"/>
        <w:rPr>
          <w:lang w:val="en-US"/>
        </w:rPr>
      </w:pPr>
      <w:bookmarkStart w:id="61" w:name="_Ref144459349"/>
      <w:r>
        <w:rPr>
          <w:lang w:val="en-US"/>
        </w:rPr>
        <w:t>Setup</w:t>
      </w:r>
    </w:p>
    <w:p w14:paraId="1F302B51" w14:textId="49259086" w:rsidR="00FA07E1" w:rsidRPr="00FA07E1" w:rsidRDefault="00FA07E1" w:rsidP="00FA07E1">
      <w:pPr>
        <w:jc w:val="both"/>
        <w:rPr>
          <w:lang w:val="en-US"/>
        </w:rPr>
      </w:pPr>
      <w:r>
        <w:rPr>
          <w:lang w:val="en-US"/>
        </w:rPr>
        <w:t>As stated above, we differentiate between a Configuration (overarching, for the entire platform and its applications, basis for code generation) and Setup (instantiated configuration information to be read by platform components upon startup. Inspired by the Spring framework, we represent the startup information uniformely in YAML. Further a simple mechanism to uniformely read command line arguments (also in Spring style) is implemented here.</w:t>
      </w:r>
    </w:p>
    <w:p w14:paraId="30EBFF36" w14:textId="3B8F6C3E" w:rsidR="008907F0" w:rsidRDefault="008907F0" w:rsidP="008907F0">
      <w:pPr>
        <w:pStyle w:val="Heading4"/>
        <w:rPr>
          <w:lang w:val="en-US"/>
        </w:rPr>
      </w:pPr>
      <w:r>
        <w:rPr>
          <w:lang w:val="en-US"/>
        </w:rPr>
        <w:lastRenderedPageBreak/>
        <w:t>Installed Dependencies</w:t>
      </w:r>
      <w:bookmarkEnd w:id="61"/>
    </w:p>
    <w:p w14:paraId="68AA97D3" w14:textId="056367C2" w:rsidR="008907F0" w:rsidRDefault="008907F0" w:rsidP="008907F0">
      <w:pPr>
        <w:jc w:val="both"/>
        <w:rPr>
          <w:lang w:val="en-US"/>
        </w:rPr>
      </w:pPr>
      <w:r w:rsidRPr="00DE1935">
        <w:rPr>
          <w:lang w:val="en-US"/>
        </w:rPr>
        <w:t>Services may require individual technical dependencies, e.g., a certain version of Java or Python. However, operating systems like Linux ship with certain versions of these dependencies, which, in turn, affect also the available versions of related libraries. Similarly, Windows makes assumptions and even, during updates, suddenly tends to switch to newer versions, e.g., of Python. To allow the platform and in particular the applications and services to run with expected versions</w:t>
      </w:r>
      <w:r w:rsidR="00FA07E1">
        <w:rPr>
          <w:lang w:val="en-US"/>
        </w:rPr>
        <w:t xml:space="preserve"> of such underlying technical dependencies</w:t>
      </w:r>
      <w:r w:rsidRPr="00DE1935">
        <w:rPr>
          <w:lang w:val="en-US"/>
        </w:rPr>
        <w:t xml:space="preserve">, we introduce the “installed dependencies” mechanism. This is a simple YAML file which declares the paths of the executables for certain keys, e.g., </w:t>
      </w:r>
      <w:r w:rsidRPr="00FA07E1">
        <w:rPr>
          <w:rFonts w:ascii="Consolas" w:hAnsi="Consolas"/>
          <w:lang w:val="en-US"/>
        </w:rPr>
        <w:t>PYTHON3</w:t>
      </w:r>
      <w:r w:rsidR="00FA07E1">
        <w:rPr>
          <w:rFonts w:ascii="Consolas" w:hAnsi="Consolas"/>
          <w:lang w:val="en-US"/>
        </w:rPr>
        <w:t>9</w:t>
      </w:r>
      <w:r w:rsidRPr="00DE1935">
        <w:rPr>
          <w:lang w:val="en-US"/>
        </w:rPr>
        <w:t xml:space="preserve">. As services in the configuration model of the platform can specify also the required system dependencies, the service implementation can request the actual </w:t>
      </w:r>
      <w:r w:rsidR="00FA07E1">
        <w:rPr>
          <w:lang w:val="en-US"/>
        </w:rPr>
        <w:t>path</w:t>
      </w:r>
      <w:r w:rsidRPr="00DE1935">
        <w:rPr>
          <w:lang w:val="en-US"/>
        </w:rPr>
        <w:t xml:space="preserve"> from the installed dependencies and execute the respective binary. In particular, for generated containerized environment, the platform ensures that the required dependencies are installed and respective paths are declared in the installed dependencies file. For application testing, it is important to know that the installed dependencies YAML file is searched primarily in the </w:t>
      </w:r>
      <w:r w:rsidR="008402A7">
        <w:rPr>
          <w:lang w:val="en-US"/>
        </w:rPr>
        <w:t>J</w:t>
      </w:r>
      <w:r w:rsidRPr="00DE1935">
        <w:rPr>
          <w:lang w:val="en-US"/>
        </w:rPr>
        <w:t xml:space="preserve">ava classpath, the operating system root (intended for containers) and in the location specified by the Java system property </w:t>
      </w:r>
      <w:r w:rsidRPr="00DE1935">
        <w:rPr>
          <w:rFonts w:ascii="Consolas" w:hAnsi="Consolas"/>
          <w:lang w:val="en-US"/>
        </w:rPr>
        <w:t>iip.installedDeps</w:t>
      </w:r>
      <w:r w:rsidRPr="00DE1935">
        <w:rPr>
          <w:lang w:val="en-US"/>
        </w:rPr>
        <w:t>.</w:t>
      </w:r>
    </w:p>
    <w:p w14:paraId="092AFB02" w14:textId="7C87DF43" w:rsidR="003813F2" w:rsidRDefault="003813F2" w:rsidP="003813F2">
      <w:pPr>
        <w:pStyle w:val="Heading4"/>
        <w:rPr>
          <w:lang w:val="en-US"/>
        </w:rPr>
      </w:pPr>
      <w:r>
        <w:rPr>
          <w:lang w:val="en-US"/>
        </w:rPr>
        <w:t>Other classes</w:t>
      </w:r>
    </w:p>
    <w:p w14:paraId="55112B75" w14:textId="78EFAE65" w:rsidR="003813F2" w:rsidRPr="00882486" w:rsidRDefault="003813F2" w:rsidP="008907F0">
      <w:pPr>
        <w:jc w:val="both"/>
        <w:rPr>
          <w:lang w:val="en-US"/>
        </w:rPr>
      </w:pPr>
      <w:r w:rsidRPr="003813F2">
        <w:rPr>
          <w:rFonts w:ascii="Consolas" w:hAnsi="Consolas"/>
          <w:lang w:val="en-US"/>
        </w:rPr>
        <w:t>support.support</w:t>
      </w:r>
      <w:r>
        <w:rPr>
          <w:lang w:val="en-US"/>
        </w:rPr>
        <w:t xml:space="preserve"> also defines abstract file formats, a </w:t>
      </w:r>
      <w:r w:rsidRPr="003813F2">
        <w:rPr>
          <w:rFonts w:ascii="Consolas" w:hAnsi="Consolas"/>
          <w:lang w:val="en-US"/>
        </w:rPr>
        <w:t>Version</w:t>
      </w:r>
      <w:r>
        <w:rPr>
          <w:lang w:val="en-US"/>
        </w:rPr>
        <w:t xml:space="preserve"> class (representing platform and service versions), the </w:t>
      </w:r>
      <w:r w:rsidRPr="003813F2">
        <w:rPr>
          <w:rFonts w:ascii="Consolas" w:hAnsi="Consolas"/>
          <w:lang w:val="en-US"/>
        </w:rPr>
        <w:t>PythonUtils</w:t>
      </w:r>
      <w:r>
        <w:rPr>
          <w:lang w:val="en-US"/>
        </w:rPr>
        <w:t xml:space="preserve"> and the dependency </w:t>
      </w:r>
      <w:r w:rsidRPr="003813F2">
        <w:rPr>
          <w:rFonts w:ascii="Consolas" w:hAnsi="Consolas"/>
          <w:lang w:val="en-US"/>
        </w:rPr>
        <w:t>Updater</w:t>
      </w:r>
      <w:r>
        <w:rPr>
          <w:lang w:val="en-US"/>
        </w:rPr>
        <w:t xml:space="preserve"> for plugin dependencies. While some of these classes may be migrated in the future to </w:t>
      </w:r>
      <w:r w:rsidRPr="003813F2">
        <w:rPr>
          <w:rFonts w:ascii="Consolas" w:hAnsi="Consolas"/>
          <w:lang w:val="en-US"/>
        </w:rPr>
        <w:t>support.boot</w:t>
      </w:r>
      <w:r>
        <w:rPr>
          <w:lang w:val="en-US"/>
        </w:rPr>
        <w:t xml:space="preserve">, the </w:t>
      </w:r>
      <w:r w:rsidRPr="003813F2">
        <w:rPr>
          <w:rFonts w:ascii="Consolas" w:hAnsi="Consolas"/>
          <w:lang w:val="en-US"/>
        </w:rPr>
        <w:t>Updater</w:t>
      </w:r>
      <w:r>
        <w:rPr>
          <w:lang w:val="en-US"/>
        </w:rPr>
        <w:t xml:space="preserve"> is one class which needs Json functionality, i.e., an implemented plugin, and, thus, must reside one “layer” above the required plugin interfaces.</w:t>
      </w:r>
    </w:p>
    <w:p w14:paraId="4509F494" w14:textId="39F526C0" w:rsidR="00C44354" w:rsidRDefault="00C44354" w:rsidP="009264A2">
      <w:pPr>
        <w:jc w:val="center"/>
        <w:rPr>
          <w:lang w:val="en-US"/>
        </w:rPr>
      </w:pPr>
      <w:r w:rsidRPr="00C44354">
        <w:rPr>
          <w:noProof/>
        </w:rPr>
        <w:drawing>
          <wp:inline distT="0" distB="0" distL="0" distR="0" wp14:anchorId="2960819E" wp14:editId="2EBDDAD6">
            <wp:extent cx="5149901" cy="4506163"/>
            <wp:effectExtent l="0" t="0" r="0" b="889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158792" cy="4513942"/>
                    </a:xfrm>
                    <a:prstGeom prst="rect">
                      <a:avLst/>
                    </a:prstGeom>
                    <a:noFill/>
                    <a:ln>
                      <a:noFill/>
                    </a:ln>
                  </pic:spPr>
                </pic:pic>
              </a:graphicData>
            </a:graphic>
          </wp:inline>
        </w:drawing>
      </w:r>
    </w:p>
    <w:p w14:paraId="02072714" w14:textId="6C11340A" w:rsidR="00C44354" w:rsidRDefault="00C44354" w:rsidP="00C44354">
      <w:pPr>
        <w:pStyle w:val="Caption"/>
        <w:rPr>
          <w:lang w:val="en-US"/>
        </w:rPr>
      </w:pPr>
      <w:bookmarkStart w:id="62" w:name="_Ref215744614"/>
      <w:r w:rsidRPr="00C44354">
        <w:rPr>
          <w:lang w:val="en-GB"/>
        </w:rPr>
        <w:t xml:space="preserve">Figure </w:t>
      </w:r>
      <w:r>
        <w:fldChar w:fldCharType="begin"/>
      </w:r>
      <w:r w:rsidRPr="00C44354">
        <w:rPr>
          <w:lang w:val="en-GB"/>
        </w:rPr>
        <w:instrText xml:space="preserve"> SEQ Figure \* ARABIC </w:instrText>
      </w:r>
      <w:r>
        <w:fldChar w:fldCharType="separate"/>
      </w:r>
      <w:r w:rsidR="00C62E87">
        <w:rPr>
          <w:noProof/>
          <w:lang w:val="en-GB"/>
        </w:rPr>
        <w:t>9</w:t>
      </w:r>
      <w:r>
        <w:fldChar w:fldCharType="end"/>
      </w:r>
      <w:bookmarkEnd w:id="62"/>
      <w:r w:rsidRPr="00C44354">
        <w:rPr>
          <w:lang w:val="en-GB"/>
        </w:rPr>
        <w:t xml:space="preserve">: </w:t>
      </w:r>
      <w:r w:rsidRPr="00FA07E1">
        <w:rPr>
          <w:lang w:val="en-GB"/>
        </w:rPr>
        <w:t>Simpli</w:t>
      </w:r>
      <w:r>
        <w:rPr>
          <w:lang w:val="en-GB"/>
        </w:rPr>
        <w:t xml:space="preserve">fied structure of </w:t>
      </w:r>
      <w:r w:rsidRPr="00FA07E1">
        <w:rPr>
          <w:rFonts w:ascii="Consolas" w:hAnsi="Consolas"/>
          <w:i w:val="0"/>
          <w:iCs w:val="0"/>
          <w:lang w:val="en-GB"/>
        </w:rPr>
        <w:t>support</w:t>
      </w:r>
      <w:r>
        <w:rPr>
          <w:rFonts w:ascii="Consolas" w:hAnsi="Consolas"/>
          <w:i w:val="0"/>
          <w:iCs w:val="0"/>
          <w:lang w:val="en-GB"/>
        </w:rPr>
        <w:t>.aas</w:t>
      </w:r>
      <w:r>
        <w:rPr>
          <w:lang w:val="en-GB"/>
        </w:rPr>
        <w:t>: AAS abstraction, core implementing classes, plugin interfaces (lighter background) and the platform lifecycle mechanism. Plugin descriptors are not shown.</w:t>
      </w:r>
    </w:p>
    <w:p w14:paraId="0B71263E" w14:textId="77777777" w:rsidR="004D40E4" w:rsidRDefault="004D40E4" w:rsidP="004D40E4">
      <w:pPr>
        <w:pStyle w:val="Heading4"/>
        <w:numPr>
          <w:ilvl w:val="0"/>
          <w:numId w:val="0"/>
        </w:numPr>
        <w:ind w:left="864" w:hanging="864"/>
        <w:rPr>
          <w:lang w:val="en-US"/>
        </w:rPr>
      </w:pPr>
      <w:bookmarkStart w:id="63" w:name="_Ref77076328"/>
    </w:p>
    <w:p w14:paraId="6077A0CE" w14:textId="77777777" w:rsidR="004D40E4" w:rsidRDefault="004D40E4" w:rsidP="004D40E4">
      <w:pPr>
        <w:pStyle w:val="Heading3"/>
        <w:rPr>
          <w:lang w:val="en-US"/>
        </w:rPr>
      </w:pPr>
      <w:bookmarkStart w:id="64" w:name="_Toc216439642"/>
      <w:r>
        <w:rPr>
          <w:lang w:val="en-US"/>
        </w:rPr>
        <w:t>The support.aas Component</w:t>
      </w:r>
      <w:bookmarkEnd w:id="64"/>
    </w:p>
    <w:p w14:paraId="6860DEF7" w14:textId="77777777" w:rsidR="004D40E4" w:rsidRDefault="004D40E4" w:rsidP="004D40E4">
      <w:pPr>
        <w:jc w:val="both"/>
        <w:rPr>
          <w:lang w:val="en-US"/>
        </w:rPr>
      </w:pPr>
      <w:r>
        <w:rPr>
          <w:lang w:val="en-US"/>
        </w:rPr>
        <w:t xml:space="preserve">Reusing the mechanisms of </w:t>
      </w:r>
      <w:r w:rsidRPr="00E75BD3">
        <w:rPr>
          <w:rFonts w:ascii="Consolas" w:hAnsi="Consolas"/>
          <w:lang w:val="en-US"/>
        </w:rPr>
        <w:t>support</w:t>
      </w:r>
      <w:r>
        <w:rPr>
          <w:lang w:val="en-US"/>
        </w:rPr>
        <w:t xml:space="preserve"> (and transitively of </w:t>
      </w:r>
      <w:r w:rsidRPr="00E75BD3">
        <w:rPr>
          <w:rFonts w:ascii="Consolas" w:hAnsi="Consolas"/>
          <w:lang w:val="en-US"/>
        </w:rPr>
        <w:t>support.boot</w:t>
      </w:r>
      <w:r>
        <w:rPr>
          <w:lang w:val="en-US"/>
        </w:rPr>
        <w:t xml:space="preserve">), the </w:t>
      </w:r>
      <w:r w:rsidRPr="00E75BD3">
        <w:rPr>
          <w:rFonts w:ascii="Consolas" w:hAnsi="Consolas"/>
          <w:lang w:val="en-US"/>
        </w:rPr>
        <w:t>support.aas</w:t>
      </w:r>
      <w:r>
        <w:rPr>
          <w:lang w:val="en-US"/>
        </w:rPr>
        <w:t xml:space="preserve"> component introduces the interfaces for over abstracting Asset Administration Shell implementations, the identity (authentication) mechanism as well as basic mechanisms to be used as implementations for AAS submodels, e.g., system metrics, the distributed network manager and semantic id resolution.</w:t>
      </w:r>
    </w:p>
    <w:p w14:paraId="501B2C99" w14:textId="3302BF49" w:rsidR="00B82C3F" w:rsidRPr="003D662E" w:rsidRDefault="00B82C3F" w:rsidP="00B82C3F">
      <w:pPr>
        <w:pStyle w:val="Heading4"/>
        <w:rPr>
          <w:lang w:val="en-US"/>
        </w:rPr>
      </w:pPr>
      <w:r w:rsidRPr="003D662E">
        <w:rPr>
          <w:lang w:val="en-US"/>
        </w:rPr>
        <w:t>Asset Administration Shell Abstraction</w:t>
      </w:r>
      <w:bookmarkEnd w:id="63"/>
    </w:p>
    <w:p w14:paraId="69C3C884" w14:textId="38FF0C69" w:rsidR="00B82C3F" w:rsidRDefault="00B82C3F" w:rsidP="00C44354">
      <w:pPr>
        <w:jc w:val="both"/>
        <w:rPr>
          <w:lang w:val="en-US"/>
        </w:rPr>
      </w:pPr>
      <w:r w:rsidRPr="003D662E">
        <w:rPr>
          <w:lang w:val="en-US"/>
        </w:rPr>
        <w:t xml:space="preserve">A core aim of </w:t>
      </w:r>
      <w:r w:rsidR="00C44354">
        <w:rPr>
          <w:lang w:val="en-US"/>
        </w:rPr>
        <w:t xml:space="preserve">this component </w:t>
      </w:r>
      <w:r w:rsidRPr="003D662E">
        <w:rPr>
          <w:lang w:val="en-US"/>
        </w:rPr>
        <w:t xml:space="preserve">is to abstract over the used AAS implementation. This allows for flexibility (the AAS implementation can be exchanged), </w:t>
      </w:r>
      <w:r w:rsidR="00C44354">
        <w:rPr>
          <w:lang w:val="en-US"/>
        </w:rPr>
        <w:t xml:space="preserve">embraces oktoflow’s plugin mechanisms for isolating technical dependencies, </w:t>
      </w:r>
      <w:r w:rsidRPr="003D662E">
        <w:rPr>
          <w:lang w:val="en-US"/>
        </w:rPr>
        <w:t xml:space="preserve">but also to mitigate risks of impacts by the currently evolving AAS standard and its implementations. Thus, the abstraction described here aims at supporting the application of AAS for the description of interfaces (R7), the application of standards (R2) and enables openness for different AAS implementations, including potential upcoming commercial implementations (R6). </w:t>
      </w:r>
    </w:p>
    <w:p w14:paraId="6BC292F7" w14:textId="553C53BD" w:rsidR="00B82C3F" w:rsidRDefault="00C44354" w:rsidP="00B82C3F">
      <w:pPr>
        <w:jc w:val="both"/>
        <w:rPr>
          <w:lang w:val="en-US"/>
        </w:rPr>
      </w:pPr>
      <w:r>
        <w:rPr>
          <w:lang w:val="en-US"/>
        </w:rPr>
        <w:t>Currently, w</w:t>
      </w:r>
      <w:r w:rsidR="00B82C3F" w:rsidRPr="003D662E">
        <w:rPr>
          <w:lang w:val="en-US"/>
        </w:rPr>
        <w:t xml:space="preserve">e employ </w:t>
      </w:r>
      <w:bookmarkStart w:id="65" w:name="_Hlk77073290"/>
      <w:r w:rsidR="00B82C3F" w:rsidRPr="003D662E">
        <w:rPr>
          <w:lang w:val="en-US"/>
        </w:rPr>
        <w:t>BaSyx</w:t>
      </w:r>
      <w:r w:rsidR="00B82C3F">
        <w:rPr>
          <w:lang w:val="en-US"/>
        </w:rPr>
        <w:t>1</w:t>
      </w:r>
      <w:r w:rsidR="00B82C3F" w:rsidRPr="003D662E">
        <w:rPr>
          <w:lang w:val="en-US"/>
        </w:rPr>
        <w:t xml:space="preserve"> as </w:t>
      </w:r>
      <w:bookmarkEnd w:id="65"/>
      <w:r w:rsidR="00B82C3F" w:rsidRPr="003D662E">
        <w:rPr>
          <w:lang w:val="en-US"/>
        </w:rPr>
        <w:t xml:space="preserve">the default AAS implementation of </w:t>
      </w:r>
      <w:r>
        <w:rPr>
          <w:lang w:val="en-US"/>
        </w:rPr>
        <w:t xml:space="preserve">oktoflow and, besides three different versions of BaSyx1 (AAS metamodel/API v2) realized as plugins, we also provide </w:t>
      </w:r>
      <w:r w:rsidR="00B82C3F">
        <w:rPr>
          <w:lang w:val="en-US"/>
        </w:rPr>
        <w:t>in the same fashi</w:t>
      </w:r>
      <w:r>
        <w:rPr>
          <w:lang w:val="en-US"/>
        </w:rPr>
        <w:t>o</w:t>
      </w:r>
      <w:r w:rsidR="00B82C3F">
        <w:rPr>
          <w:lang w:val="en-US"/>
        </w:rPr>
        <w:t xml:space="preserve">n </w:t>
      </w:r>
      <w:r>
        <w:rPr>
          <w:lang w:val="en-US"/>
        </w:rPr>
        <w:t xml:space="preserve">an integration of </w:t>
      </w:r>
      <w:r w:rsidR="00B82C3F">
        <w:rPr>
          <w:lang w:val="en-US"/>
        </w:rPr>
        <w:t>BaSyx2 (AAS metamodel/API v3)</w:t>
      </w:r>
      <w:r w:rsidR="00B82C3F" w:rsidRPr="003D662E">
        <w:rPr>
          <w:lang w:val="en-US"/>
        </w:rPr>
        <w:t>.</w:t>
      </w:r>
      <w:r w:rsidR="00B82C3F">
        <w:rPr>
          <w:lang w:val="en-US"/>
        </w:rPr>
        <w:t xml:space="preserve"> Please note that not all classes and types defined by the abstraction are depicted in</w:t>
      </w:r>
      <w:r w:rsidR="006C360F">
        <w:rPr>
          <w:lang w:val="en-US"/>
        </w:rPr>
        <w:t xml:space="preserve"> </w:t>
      </w:r>
      <w:r w:rsidR="006C360F">
        <w:rPr>
          <w:lang w:val="en-US"/>
        </w:rPr>
        <w:fldChar w:fldCharType="begin"/>
      </w:r>
      <w:r w:rsidR="006C360F">
        <w:rPr>
          <w:lang w:val="en-US"/>
        </w:rPr>
        <w:instrText xml:space="preserve"> REF _Ref215744614 \h </w:instrText>
      </w:r>
      <w:r w:rsidR="006C360F">
        <w:rPr>
          <w:lang w:val="en-US"/>
        </w:rPr>
      </w:r>
      <w:r w:rsidR="006C360F">
        <w:rPr>
          <w:lang w:val="en-US"/>
        </w:rPr>
        <w:fldChar w:fldCharType="separate"/>
      </w:r>
      <w:r w:rsidR="00C62E87" w:rsidRPr="00C44354">
        <w:rPr>
          <w:lang w:val="en-GB"/>
        </w:rPr>
        <w:t xml:space="preserve">Figure </w:t>
      </w:r>
      <w:r w:rsidR="00C62E87">
        <w:rPr>
          <w:noProof/>
          <w:lang w:val="en-GB"/>
        </w:rPr>
        <w:t>9</w:t>
      </w:r>
      <w:r w:rsidR="006C360F">
        <w:rPr>
          <w:lang w:val="en-US"/>
        </w:rPr>
        <w:fldChar w:fldCharType="end"/>
      </w:r>
      <w:r w:rsidR="00B82C3F">
        <w:rPr>
          <w:lang w:val="en-US"/>
        </w:rPr>
        <w:t>, e.g., there are also multi-language properties, reference elements or entity elements.</w:t>
      </w:r>
    </w:p>
    <w:p w14:paraId="5017C47A" w14:textId="3B7D8D41" w:rsidR="006C360F" w:rsidRPr="003D662E" w:rsidRDefault="006C360F" w:rsidP="006C360F">
      <w:pPr>
        <w:jc w:val="both"/>
        <w:rPr>
          <w:lang w:val="en-US"/>
        </w:rPr>
      </w:pPr>
      <w:r w:rsidRPr="003D662E">
        <w:rPr>
          <w:lang w:val="en-US"/>
        </w:rPr>
        <w:t xml:space="preserve">The </w:t>
      </w:r>
      <w:r w:rsidRPr="003D662E">
        <w:rPr>
          <w:rFonts w:ascii="Consolas" w:hAnsi="Consolas"/>
          <w:lang w:val="en-US"/>
        </w:rPr>
        <w:t>aas</w:t>
      </w:r>
      <w:r w:rsidRPr="003D662E">
        <w:rPr>
          <w:lang w:val="en-US"/>
        </w:rPr>
        <w:t xml:space="preserve"> component mainly consists of the instance factory</w:t>
      </w:r>
      <w:r>
        <w:rPr>
          <w:lang w:val="en-US"/>
        </w:rPr>
        <w:t xml:space="preserve"> (</w:t>
      </w:r>
      <w:r w:rsidRPr="006C360F">
        <w:rPr>
          <w:rFonts w:ascii="Consolas" w:hAnsi="Consolas"/>
          <w:lang w:val="en-US"/>
        </w:rPr>
        <w:t>AasFactory</w:t>
      </w:r>
      <w:r>
        <w:rPr>
          <w:lang w:val="en-US"/>
        </w:rPr>
        <w:t>)</w:t>
      </w:r>
      <w:r w:rsidRPr="003D662E">
        <w:rPr>
          <w:lang w:val="en-US"/>
        </w:rPr>
        <w:t xml:space="preserve"> as well as interfaces defining the functionality to be provided by an AAS implementation</w:t>
      </w:r>
      <w:r w:rsidRPr="003D662E">
        <w:rPr>
          <w:rStyle w:val="FootnoteReference"/>
          <w:lang w:val="en-US"/>
        </w:rPr>
        <w:footnoteReference w:id="29"/>
      </w:r>
      <w:r w:rsidRPr="003D662E">
        <w:rPr>
          <w:lang w:val="en-US"/>
        </w:rPr>
        <w:t xml:space="preserve">. It is important to distinguish here between AAS interfaces (such as </w:t>
      </w:r>
      <w:r w:rsidRPr="003D662E">
        <w:rPr>
          <w:rFonts w:ascii="Consolas" w:hAnsi="Consolas"/>
          <w:lang w:val="en-US"/>
        </w:rPr>
        <w:t>Aas</w:t>
      </w:r>
      <w:r w:rsidRPr="003D662E">
        <w:rPr>
          <w:lang w:val="en-US"/>
        </w:rPr>
        <w:t xml:space="preserve">, </w:t>
      </w:r>
      <w:r w:rsidRPr="003D662E">
        <w:rPr>
          <w:rFonts w:ascii="Consolas" w:hAnsi="Consolas"/>
          <w:lang w:val="en-US"/>
        </w:rPr>
        <w:t>SubModel</w:t>
      </w:r>
      <w:r w:rsidRPr="003D662E">
        <w:rPr>
          <w:lang w:val="en-US"/>
        </w:rPr>
        <w:t xml:space="preserve">, </w:t>
      </w:r>
      <w:r w:rsidRPr="003D662E">
        <w:rPr>
          <w:rFonts w:ascii="Consolas" w:hAnsi="Consolas"/>
          <w:lang w:val="en-US"/>
        </w:rPr>
        <w:t>Property</w:t>
      </w:r>
      <w:r w:rsidRPr="003D662E">
        <w:rPr>
          <w:lang w:val="en-US"/>
        </w:rPr>
        <w:t xml:space="preserve"> and </w:t>
      </w:r>
      <w:r w:rsidRPr="003D662E">
        <w:rPr>
          <w:rFonts w:ascii="Consolas" w:hAnsi="Consolas"/>
          <w:lang w:val="en-US"/>
        </w:rPr>
        <w:t>Operation</w:t>
      </w:r>
      <w:r w:rsidRPr="003D662E">
        <w:rPr>
          <w:lang w:val="en-US"/>
        </w:rPr>
        <w:t xml:space="preserve"> following the AAS meta-model) and the associated (nested) builder interfaces used to </w:t>
      </w:r>
      <w:r>
        <w:rPr>
          <w:lang w:val="en-US"/>
        </w:rPr>
        <w:t xml:space="preserve">create </w:t>
      </w:r>
      <w:r w:rsidRPr="003D662E">
        <w:rPr>
          <w:lang w:val="en-US"/>
        </w:rPr>
        <w:t>concrete instances of these interfaces</w:t>
      </w:r>
      <w:r>
        <w:rPr>
          <w:lang w:val="en-US"/>
        </w:rPr>
        <w:t xml:space="preserve"> in an abstract manner, i.e., so that the client code needs no knowledge about the actual underlying instance creation approach employed by the AAS implementation</w:t>
      </w:r>
      <w:r w:rsidRPr="003D662E">
        <w:rPr>
          <w:lang w:val="en-US"/>
        </w:rPr>
        <w:t>. The AAS interfaces provide access to the respective information and, to a certain degree, also allow for modifications</w:t>
      </w:r>
      <w:r>
        <w:rPr>
          <w:lang w:val="en-US"/>
        </w:rPr>
        <w:t xml:space="preserve"> of local or</w:t>
      </w:r>
      <w:r w:rsidRPr="003D662E">
        <w:rPr>
          <w:lang w:val="en-US"/>
        </w:rPr>
        <w:t xml:space="preserve"> deployed AAS element</w:t>
      </w:r>
      <w:r>
        <w:rPr>
          <w:lang w:val="en-US"/>
        </w:rPr>
        <w:t>s</w:t>
      </w:r>
      <w:r w:rsidRPr="003D662E">
        <w:rPr>
          <w:lang w:val="en-US"/>
        </w:rPr>
        <w:t xml:space="preserve">. </w:t>
      </w:r>
      <w:r>
        <w:rPr>
          <w:lang w:val="en-US"/>
        </w:rPr>
        <w:t>Moreover</w:t>
      </w:r>
      <w:r w:rsidRPr="003D662E">
        <w:rPr>
          <w:lang w:val="en-US"/>
        </w:rPr>
        <w:t xml:space="preserve">, the builder interfaces </w:t>
      </w:r>
      <w:r>
        <w:rPr>
          <w:lang w:val="en-US"/>
        </w:rPr>
        <w:t>allow</w:t>
      </w:r>
      <w:r w:rsidRPr="003D662E">
        <w:rPr>
          <w:lang w:val="en-US"/>
        </w:rPr>
        <w:t xml:space="preserve"> for a concise coding style and additional consistency checks, e.g., preventing typical usage errors of the underlying AAS implementation. </w:t>
      </w:r>
    </w:p>
    <w:p w14:paraId="0B0EC310" w14:textId="45795550" w:rsidR="006C360F" w:rsidRPr="00701C2F" w:rsidRDefault="006C360F" w:rsidP="006C360F">
      <w:pPr>
        <w:jc w:val="both"/>
        <w:rPr>
          <w:lang w:val="en-US"/>
        </w:rPr>
      </w:pPr>
      <w:r w:rsidRPr="003D662E">
        <w:rPr>
          <w:lang w:val="en-US"/>
        </w:rPr>
        <w:t xml:space="preserve">Instances of the AAS interfaces can only be created through the </w:t>
      </w:r>
      <w:r w:rsidRPr="006C360F">
        <w:rPr>
          <w:rFonts w:ascii="Consolas" w:hAnsi="Consolas"/>
          <w:lang w:val="en-US"/>
        </w:rPr>
        <w:t>AasFactory</w:t>
      </w:r>
      <w:r w:rsidRPr="003D662E">
        <w:rPr>
          <w:lang w:val="en-US"/>
        </w:rPr>
        <w:t xml:space="preserve"> and the builders, i.e., the top-most AAS-builder can be obtained from the </w:t>
      </w:r>
      <w:r w:rsidRPr="003D662E">
        <w:rPr>
          <w:rFonts w:ascii="Consolas" w:hAnsi="Consolas"/>
          <w:lang w:val="en-US"/>
        </w:rPr>
        <w:t>AasFactory</w:t>
      </w:r>
      <w:r w:rsidRPr="003D662E">
        <w:rPr>
          <w:lang w:val="en-US"/>
        </w:rPr>
        <w:t xml:space="preserve"> and all subsequent builders for nested AAS elements (sub-models, element collections, properties, operations) can transitively be obtained from the actual builder. Specific extensions to the typical AAS interfaces are the deployment support (</w:t>
      </w:r>
      <w:r w:rsidRPr="003D662E">
        <w:rPr>
          <w:rFonts w:ascii="Consolas" w:hAnsi="Consolas"/>
          <w:lang w:val="en-US"/>
        </w:rPr>
        <w:t>DeploymentBuilder)</w:t>
      </w:r>
      <w:r w:rsidRPr="003D662E">
        <w:rPr>
          <w:rFonts w:cstheme="minorHAnsi"/>
          <w:lang w:val="en-US"/>
        </w:rPr>
        <w:t xml:space="preserve">, </w:t>
      </w:r>
      <w:r w:rsidRPr="003D662E">
        <w:rPr>
          <w:lang w:val="en-US"/>
        </w:rPr>
        <w:t>the remote protocol support (</w:t>
      </w:r>
      <w:r w:rsidRPr="003D662E">
        <w:rPr>
          <w:rFonts w:ascii="Consolas" w:hAnsi="Consolas"/>
          <w:lang w:val="en-US"/>
        </w:rPr>
        <w:t>InvocablesCreator</w:t>
      </w:r>
      <w:r w:rsidRPr="003D662E">
        <w:rPr>
          <w:lang w:val="en-US"/>
        </w:rPr>
        <w:t xml:space="preserve"> and </w:t>
      </w:r>
      <w:r w:rsidRPr="003D662E">
        <w:rPr>
          <w:rFonts w:ascii="Consolas" w:hAnsi="Consolas"/>
          <w:lang w:val="en-US"/>
        </w:rPr>
        <w:t>ProtocolServ</w:t>
      </w:r>
      <w:r w:rsidR="00701C2F">
        <w:rPr>
          <w:rFonts w:ascii="Consolas" w:hAnsi="Consolas"/>
          <w:lang w:val="en-US"/>
        </w:rPr>
        <w:t>er</w:t>
      </w:r>
      <w:r w:rsidRPr="003D662E">
        <w:rPr>
          <w:rFonts w:ascii="Consolas" w:hAnsi="Consolas"/>
          <w:lang w:val="en-US"/>
        </w:rPr>
        <w:t>Builder</w:t>
      </w:r>
      <w:r w:rsidRPr="003D662E">
        <w:rPr>
          <w:lang w:val="en-US"/>
        </w:rPr>
        <w:t xml:space="preserve">) as well as the </w:t>
      </w:r>
      <w:r w:rsidRPr="003D662E">
        <w:rPr>
          <w:rFonts w:ascii="Consolas" w:hAnsi="Consolas"/>
          <w:lang w:val="en-US"/>
        </w:rPr>
        <w:t>AasVisitor</w:t>
      </w:r>
      <w:r w:rsidRPr="003D662E">
        <w:rPr>
          <w:lang w:val="en-US"/>
        </w:rPr>
        <w:t xml:space="preserve">. The </w:t>
      </w:r>
      <w:r w:rsidRPr="003D662E">
        <w:rPr>
          <w:rFonts w:ascii="Consolas" w:hAnsi="Consolas"/>
          <w:lang w:val="en-US"/>
        </w:rPr>
        <w:t>DeploymentBuilder</w:t>
      </w:r>
      <w:r w:rsidRPr="003D662E">
        <w:rPr>
          <w:lang w:val="en-US"/>
        </w:rPr>
        <w:t xml:space="preserve"> aims at realizing and encapsulating typical deployment recipes, such as local or remote AAS deployment. The protocol support encapsulates a specific remote communication protocol to implement the dynamic/active behavior of an AAS</w:t>
      </w:r>
      <w:r>
        <w:rPr>
          <w:lang w:val="en-US"/>
        </w:rPr>
        <w:t xml:space="preserve"> (as realized by the underlying AAS implementation)</w:t>
      </w:r>
      <w:r w:rsidRPr="003D662E">
        <w:rPr>
          <w:lang w:val="en-US"/>
        </w:rPr>
        <w:t xml:space="preserve">. This </w:t>
      </w:r>
      <w:r w:rsidR="00353801">
        <w:rPr>
          <w:lang w:val="en-US"/>
        </w:rPr>
        <w:t xml:space="preserve">(related) </w:t>
      </w:r>
      <w:r w:rsidR="00353801" w:rsidRPr="00353801">
        <w:rPr>
          <w:rFonts w:ascii="Consolas" w:hAnsi="Consolas"/>
          <w:lang w:val="en-US"/>
        </w:rPr>
        <w:t>InvocablesBuilder</w:t>
      </w:r>
      <w:r w:rsidR="00353801">
        <w:rPr>
          <w:lang w:val="en-US"/>
        </w:rPr>
        <w:t xml:space="preserve"> </w:t>
      </w:r>
      <w:r w:rsidRPr="003D662E">
        <w:rPr>
          <w:lang w:val="en-US"/>
        </w:rPr>
        <w:t>creates function objects delegating the respective operation to the protocol</w:t>
      </w:r>
      <w:r w:rsidR="00353801">
        <w:rPr>
          <w:lang w:val="en-US"/>
        </w:rPr>
        <w:t>/implementation</w:t>
      </w:r>
      <w:r w:rsidR="00701C2F">
        <w:rPr>
          <w:lang w:val="en-US"/>
        </w:rPr>
        <w:t xml:space="preserve">, while the corresponding </w:t>
      </w:r>
      <w:r w:rsidR="00701C2F" w:rsidRPr="00701C2F">
        <w:rPr>
          <w:rFonts w:ascii="Consolas" w:hAnsi="Consolas"/>
          <w:lang w:val="en-US"/>
        </w:rPr>
        <w:t>ProtocolServerBuilder</w:t>
      </w:r>
      <w:r w:rsidR="00701C2F">
        <w:rPr>
          <w:lang w:val="en-US"/>
        </w:rPr>
        <w:t xml:space="preserve"> registers these function objects with a matching server implementation. </w:t>
      </w:r>
      <w:r w:rsidRPr="003D662E">
        <w:rPr>
          <w:lang w:val="en-US"/>
        </w:rPr>
        <w:t xml:space="preserve">Ultimately, the </w:t>
      </w:r>
      <w:r w:rsidRPr="003D662E">
        <w:rPr>
          <w:rFonts w:ascii="Consolas" w:hAnsi="Consolas"/>
          <w:lang w:val="en-US"/>
        </w:rPr>
        <w:t>AasFactory</w:t>
      </w:r>
      <w:r w:rsidRPr="003D662E">
        <w:rPr>
          <w:lang w:val="en-US"/>
        </w:rPr>
        <w:t xml:space="preserve"> is responsible for creating a matching pair of instances for a given protocol.</w:t>
      </w:r>
    </w:p>
    <w:p w14:paraId="73646C8A" w14:textId="71653C72" w:rsidR="00B82C3F" w:rsidRDefault="00B82C3F" w:rsidP="00B82C3F">
      <w:pPr>
        <w:jc w:val="both"/>
        <w:rPr>
          <w:lang w:val="en-US"/>
        </w:rPr>
      </w:pPr>
      <w:r w:rsidRPr="003D662E">
        <w:rPr>
          <w:lang w:val="en-US"/>
        </w:rPr>
        <w:lastRenderedPageBreak/>
        <w:t xml:space="preserve">In addition, the </w:t>
      </w:r>
      <w:r w:rsidR="005C34BA">
        <w:rPr>
          <w:lang w:val="en-US"/>
        </w:rPr>
        <w:t xml:space="preserve">AAS </w:t>
      </w:r>
      <w:r w:rsidRPr="003D662E">
        <w:rPr>
          <w:lang w:val="en-US"/>
        </w:rPr>
        <w:t xml:space="preserve">abstraction encompasses an </w:t>
      </w:r>
      <w:r w:rsidRPr="003D662E">
        <w:rPr>
          <w:rFonts w:ascii="Consolas" w:hAnsi="Consolas"/>
          <w:lang w:val="en-US"/>
        </w:rPr>
        <w:t>AASVisitor</w:t>
      </w:r>
      <w:r w:rsidRPr="003D662E">
        <w:rPr>
          <w:lang w:val="en-US"/>
        </w:rPr>
        <w:t xml:space="preserve">. As usual, a Visitor allows traversing a data structure in an extensible, polymorphic manner (based on inversion of control) without knowledge about the structure, need for explicit alternatives over types or type casting. Moreover, </w:t>
      </w:r>
      <w:r w:rsidR="00EA63E2">
        <w:rPr>
          <w:lang w:val="en-US"/>
        </w:rPr>
        <w:t xml:space="preserve">a </w:t>
      </w:r>
      <w:r w:rsidRPr="003D662E">
        <w:rPr>
          <w:lang w:val="en-US"/>
        </w:rPr>
        <w:t xml:space="preserve">visitor instance can be applied to any element in the data structure and, thus, </w:t>
      </w:r>
      <w:r w:rsidR="00BE5FFA">
        <w:rPr>
          <w:lang w:val="en-US"/>
        </w:rPr>
        <w:t xml:space="preserve">also </w:t>
      </w:r>
      <w:r w:rsidRPr="003D662E">
        <w:rPr>
          <w:lang w:val="en-US"/>
        </w:rPr>
        <w:t xml:space="preserve">perform a partial traversal. Further, there is usually not a single Visitor implementation rather than many, each one for a specific purpose. Besides the interface, we provide the </w:t>
      </w:r>
      <w:r w:rsidRPr="003D662E">
        <w:rPr>
          <w:rFonts w:ascii="Consolas" w:hAnsi="Consolas"/>
          <w:lang w:val="en-US"/>
        </w:rPr>
        <w:t>PrintVisitor</w:t>
      </w:r>
      <w:r w:rsidRPr="003D662E">
        <w:rPr>
          <w:lang w:val="en-US"/>
        </w:rPr>
        <w:t xml:space="preserve"> which emits the structure of the AAS in textual form in particular for testing/debugging. Further, we provide, as usual, an empty basic implementation, the </w:t>
      </w:r>
      <w:r w:rsidRPr="003D662E">
        <w:rPr>
          <w:rFonts w:ascii="Consolas" w:hAnsi="Consolas"/>
          <w:lang w:val="en-US"/>
        </w:rPr>
        <w:t>BaseAasVisitor</w:t>
      </w:r>
      <w:r w:rsidR="00D34E7C" w:rsidRPr="003D662E">
        <w:rPr>
          <w:lang w:val="en-US"/>
        </w:rPr>
        <w:t xml:space="preserve"> </w:t>
      </w:r>
      <w:r w:rsidRPr="003D662E">
        <w:rPr>
          <w:lang w:val="en-US"/>
        </w:rPr>
        <w:t>to be used by visitor implementations.</w:t>
      </w:r>
      <w:r>
        <w:rPr>
          <w:lang w:val="en-US"/>
        </w:rPr>
        <w:t xml:space="preserve"> </w:t>
      </w:r>
    </w:p>
    <w:p w14:paraId="6EA4DF8B" w14:textId="40AF2EA3" w:rsidR="00B82C3F" w:rsidRDefault="00B82C3F" w:rsidP="00B82C3F">
      <w:pPr>
        <w:jc w:val="both"/>
        <w:rPr>
          <w:lang w:val="en-US"/>
        </w:rPr>
      </w:pPr>
      <w:r w:rsidRPr="00967290">
        <w:rPr>
          <w:lang w:val="en-US"/>
        </w:rPr>
        <w:t xml:space="preserve">In situations, where </w:t>
      </w:r>
      <w:r w:rsidR="00C5759D">
        <w:rPr>
          <w:lang w:val="en-US"/>
        </w:rPr>
        <w:t xml:space="preserve">many AAS elements shall be created, deployed or manipulated </w:t>
      </w:r>
      <w:r w:rsidRPr="00967290">
        <w:rPr>
          <w:lang w:val="en-US"/>
        </w:rPr>
        <w:t xml:space="preserve">in a short time, the AAS abstraction, which, by default, applies implicit caching of the AAS element instances, may be a performance or resource usage obstacle. For such situations, caching can be disabled, e.g., below submodel level, and certain operations allow for a direct non-cached interaction with the underlying AAS implementation, in particular the operations </w:t>
      </w:r>
      <w:r w:rsidRPr="00967290">
        <w:rPr>
          <w:rFonts w:ascii="Consolas" w:hAnsi="Consolas"/>
          <w:lang w:val="en-US"/>
        </w:rPr>
        <w:t>create</w:t>
      </w:r>
      <w:r w:rsidRPr="00967290">
        <w:rPr>
          <w:lang w:val="en-US"/>
        </w:rPr>
        <w:t xml:space="preserve"> (receiving a parent-level builder instance) and </w:t>
      </w:r>
      <w:r w:rsidRPr="00967290">
        <w:rPr>
          <w:rFonts w:ascii="Consolas" w:hAnsi="Consolas"/>
          <w:lang w:val="en-US"/>
        </w:rPr>
        <w:t>iterate</w:t>
      </w:r>
      <w:r w:rsidRPr="00967290">
        <w:rPr>
          <w:rFonts w:cstheme="minorHAnsi"/>
          <w:lang w:val="en-US"/>
        </w:rPr>
        <w:t xml:space="preserve"> </w:t>
      </w:r>
      <w:r w:rsidRPr="00967290">
        <w:rPr>
          <w:lang w:val="en-US"/>
        </w:rPr>
        <w:t>(receiving a temporary, non-cached AAS abstraction instance of type-filtered submodel elements).</w:t>
      </w:r>
    </w:p>
    <w:p w14:paraId="4620C99D" w14:textId="1F61ED19" w:rsidR="00B82C3F" w:rsidRDefault="00B82C3F" w:rsidP="00B82C3F">
      <w:pPr>
        <w:jc w:val="both"/>
        <w:rPr>
          <w:lang w:val="en-US"/>
        </w:rPr>
      </w:pPr>
      <w:r w:rsidRPr="003D662E">
        <w:rPr>
          <w:lang w:val="en-US"/>
        </w:rPr>
        <w:t xml:space="preserve">Along with the further evolution of the AAS concept, more and more standardized AAS structures will be defined. One such structure is the Technical Data Submodel </w:t>
      </w:r>
      <w:r w:rsidR="00AE01B6">
        <w:rPr>
          <w:lang w:val="en-US"/>
        </w:rPr>
        <w:t>[</w:t>
      </w:r>
      <w:r w:rsidR="00AE01B6" w:rsidRPr="00AE01B6">
        <w:rPr>
          <w:lang w:val="en-GB"/>
        </w:rPr>
        <w:t>BBB+20</w:t>
      </w:r>
      <w:r w:rsidR="00AE01B6">
        <w:rPr>
          <w:lang w:val="en-GB"/>
        </w:rPr>
        <w:t>]</w:t>
      </w:r>
      <w:r w:rsidRPr="003D662E">
        <w:rPr>
          <w:lang w:val="en-US"/>
        </w:rPr>
        <w:t xml:space="preserve"> including manufacturer information, nameplate etc. </w:t>
      </w:r>
      <w:r w:rsidR="00C632B8">
        <w:rPr>
          <w:lang w:val="en-US"/>
        </w:rPr>
        <w:t>T</w:t>
      </w:r>
      <w:r w:rsidRPr="003D662E">
        <w:rPr>
          <w:lang w:val="en-US"/>
        </w:rPr>
        <w:t xml:space="preserve">he AAS abstraction layer takes up </w:t>
      </w:r>
      <w:r w:rsidR="00C632B8">
        <w:rPr>
          <w:lang w:val="en-US"/>
        </w:rPr>
        <w:t xml:space="preserve">relevant </w:t>
      </w:r>
      <w:r w:rsidRPr="003D662E">
        <w:rPr>
          <w:lang w:val="en-US"/>
        </w:rPr>
        <w:t>submodel specification</w:t>
      </w:r>
      <w:r w:rsidR="00C632B8">
        <w:rPr>
          <w:lang w:val="en-US"/>
        </w:rPr>
        <w:t>s</w:t>
      </w:r>
      <w:r w:rsidRPr="003D662E">
        <w:rPr>
          <w:lang w:val="en-US"/>
        </w:rPr>
        <w:t xml:space="preserve"> </w:t>
      </w:r>
      <w:r w:rsidR="00C632B8">
        <w:rPr>
          <w:lang w:val="en-US"/>
        </w:rPr>
        <w:t xml:space="preserve">(in </w:t>
      </w:r>
      <w:r w:rsidR="00C632B8" w:rsidRPr="00C632B8">
        <w:rPr>
          <w:rFonts w:ascii="Consolas" w:hAnsi="Consolas"/>
          <w:lang w:val="en-US"/>
        </w:rPr>
        <w:t>types</w:t>
      </w:r>
      <w:r w:rsidR="00C632B8">
        <w:rPr>
          <w:lang w:val="en-US"/>
        </w:rPr>
        <w:t xml:space="preserve">) </w:t>
      </w:r>
      <w:r w:rsidRPr="003D662E">
        <w:rPr>
          <w:lang w:val="en-US"/>
        </w:rPr>
        <w:t xml:space="preserve">and allows to create and read such structures in terms of </w:t>
      </w:r>
      <w:r w:rsidR="00C632B8">
        <w:rPr>
          <w:lang w:val="en-US"/>
        </w:rPr>
        <w:t>an API based on the AAS abstraction</w:t>
      </w:r>
      <w:r w:rsidRPr="003D662E">
        <w:rPr>
          <w:lang w:val="en-US"/>
        </w:rPr>
        <w:t xml:space="preserve">. </w:t>
      </w:r>
      <w:r>
        <w:rPr>
          <w:lang w:val="en-US"/>
        </w:rPr>
        <w:t xml:space="preserve">Since version 0.7.0, we provide here </w:t>
      </w:r>
      <w:r w:rsidR="00C632B8">
        <w:rPr>
          <w:lang w:val="en-US"/>
        </w:rPr>
        <w:t xml:space="preserve">generated </w:t>
      </w:r>
      <w:r>
        <w:rPr>
          <w:lang w:val="en-US"/>
        </w:rPr>
        <w:t>generic</w:t>
      </w:r>
      <w:r w:rsidR="00C632B8">
        <w:rPr>
          <w:lang w:val="en-US"/>
        </w:rPr>
        <w:t>, uniform</w:t>
      </w:r>
      <w:r>
        <w:rPr>
          <w:lang w:val="en-US"/>
        </w:rPr>
        <w:t xml:space="preserve"> realizations based on the abstraction for all realized AAS implementations of the </w:t>
      </w:r>
    </w:p>
    <w:p w14:paraId="72E35816" w14:textId="496D4911" w:rsidR="00B82C3F" w:rsidRDefault="00B82C3F" w:rsidP="00B82C3F">
      <w:pPr>
        <w:pStyle w:val="ListParagraph"/>
        <w:numPr>
          <w:ilvl w:val="0"/>
          <w:numId w:val="54"/>
        </w:numPr>
        <w:jc w:val="both"/>
        <w:rPr>
          <w:lang w:val="en-US"/>
        </w:rPr>
      </w:pPr>
      <w:r>
        <w:rPr>
          <w:lang w:val="en-US"/>
        </w:rPr>
        <w:t>Generic Frame for Technical Data for Industrial Equipment in Manufacturing [</w:t>
      </w:r>
      <w:r w:rsidR="00872649" w:rsidRPr="002642F2">
        <w:rPr>
          <w:lang w:val="en-US"/>
        </w:rPr>
        <w:t>IDTA 02003-1-2</w:t>
      </w:r>
      <w:r>
        <w:rPr>
          <w:lang w:val="en-US"/>
        </w:rPr>
        <w:t xml:space="preserve">] </w:t>
      </w:r>
    </w:p>
    <w:p w14:paraId="16B72BD8" w14:textId="3D9648A2" w:rsidR="00B82C3F" w:rsidRPr="005E022A" w:rsidRDefault="00B82C3F" w:rsidP="00B82C3F">
      <w:pPr>
        <w:pStyle w:val="ListParagraph"/>
        <w:numPr>
          <w:ilvl w:val="0"/>
          <w:numId w:val="54"/>
        </w:numPr>
        <w:jc w:val="both"/>
        <w:rPr>
          <w:lang w:val="en-US"/>
        </w:rPr>
      </w:pPr>
      <w:r w:rsidRPr="005E022A">
        <w:rPr>
          <w:lang w:val="en-US"/>
        </w:rPr>
        <w:t>Handover Documentation</w:t>
      </w:r>
      <w:r>
        <w:rPr>
          <w:lang w:val="en-US"/>
        </w:rPr>
        <w:t xml:space="preserve"> [</w:t>
      </w:r>
      <w:r w:rsidR="00872649" w:rsidRPr="005E022A">
        <w:rPr>
          <w:lang w:val="en-US"/>
        </w:rPr>
        <w:t>IDTA 02004-1-2</w:t>
      </w:r>
      <w:r>
        <w:rPr>
          <w:lang w:val="en-US"/>
        </w:rPr>
        <w:t>]</w:t>
      </w:r>
    </w:p>
    <w:p w14:paraId="0C19CE05" w14:textId="5CA85A17" w:rsidR="00B82C3F" w:rsidRPr="005E022A" w:rsidRDefault="00B82C3F" w:rsidP="00B82C3F">
      <w:pPr>
        <w:pStyle w:val="ListParagraph"/>
        <w:numPr>
          <w:ilvl w:val="0"/>
          <w:numId w:val="54"/>
        </w:numPr>
        <w:jc w:val="both"/>
        <w:rPr>
          <w:lang w:val="en-US"/>
        </w:rPr>
      </w:pPr>
      <w:r w:rsidRPr="005E022A">
        <w:rPr>
          <w:lang w:val="en-US"/>
        </w:rPr>
        <w:t>Hierarchical Structures enabling Bills of Material</w:t>
      </w:r>
      <w:r>
        <w:rPr>
          <w:lang w:val="en-US"/>
        </w:rPr>
        <w:t xml:space="preserve"> [</w:t>
      </w:r>
      <w:r w:rsidR="00872649" w:rsidRPr="002642F2">
        <w:rPr>
          <w:lang w:val="en-US"/>
        </w:rPr>
        <w:t>IDTA 02011-1-0</w:t>
      </w:r>
      <w:r>
        <w:rPr>
          <w:lang w:val="en-US"/>
        </w:rPr>
        <w:t>]</w:t>
      </w:r>
    </w:p>
    <w:p w14:paraId="55015368" w14:textId="5DE2B0E0" w:rsidR="00B82C3F" w:rsidRDefault="00B82C3F" w:rsidP="00B82C3F">
      <w:pPr>
        <w:pStyle w:val="ListParagraph"/>
        <w:numPr>
          <w:ilvl w:val="0"/>
          <w:numId w:val="54"/>
        </w:numPr>
        <w:jc w:val="both"/>
        <w:rPr>
          <w:lang w:val="en-US"/>
        </w:rPr>
      </w:pPr>
      <w:r w:rsidRPr="005E022A">
        <w:rPr>
          <w:lang w:val="en-US"/>
        </w:rPr>
        <w:t>Draft Submodel PCF</w:t>
      </w:r>
      <w:r>
        <w:rPr>
          <w:lang w:val="en-US"/>
        </w:rPr>
        <w:t xml:space="preserve"> [</w:t>
      </w:r>
      <w:r w:rsidR="00872649" w:rsidRPr="005E022A">
        <w:rPr>
          <w:lang w:val="en-US"/>
        </w:rPr>
        <w:t>IDTA 2023-01-24</w:t>
      </w:r>
      <w:r>
        <w:rPr>
          <w:lang w:val="en-US"/>
        </w:rPr>
        <w:t>]</w:t>
      </w:r>
    </w:p>
    <w:p w14:paraId="2EE9A276" w14:textId="7B33F820" w:rsidR="00B82C3F" w:rsidRDefault="00B82C3F" w:rsidP="00B82C3F">
      <w:pPr>
        <w:pStyle w:val="ListParagraph"/>
        <w:numPr>
          <w:ilvl w:val="0"/>
          <w:numId w:val="54"/>
        </w:numPr>
        <w:jc w:val="both"/>
        <w:rPr>
          <w:lang w:val="en-GB"/>
        </w:rPr>
      </w:pPr>
      <w:r w:rsidRPr="003A6460">
        <w:rPr>
          <w:lang w:val="en-US"/>
        </w:rPr>
        <w:t>Time Series Data</w:t>
      </w:r>
      <w:r>
        <w:rPr>
          <w:lang w:val="en-US"/>
        </w:rPr>
        <w:t xml:space="preserve"> [</w:t>
      </w:r>
      <w:r w:rsidR="00872649" w:rsidRPr="003A6460">
        <w:rPr>
          <w:lang w:val="en-US"/>
        </w:rPr>
        <w:t>IDTA 02008-1-1</w:t>
      </w:r>
      <w:r>
        <w:rPr>
          <w:lang w:val="en-US"/>
        </w:rPr>
        <w:t>]</w:t>
      </w:r>
    </w:p>
    <w:p w14:paraId="540A4F00" w14:textId="27852DBC" w:rsidR="00B82C3F" w:rsidRDefault="00B82C3F" w:rsidP="00B82C3F">
      <w:pPr>
        <w:pStyle w:val="ListParagraph"/>
        <w:numPr>
          <w:ilvl w:val="0"/>
          <w:numId w:val="54"/>
        </w:numPr>
        <w:jc w:val="both"/>
        <w:rPr>
          <w:lang w:val="en-GB"/>
        </w:rPr>
      </w:pPr>
      <w:r w:rsidRPr="000133D3">
        <w:rPr>
          <w:lang w:val="en-GB"/>
        </w:rPr>
        <w:t>Submodel for Contact Information</w:t>
      </w:r>
      <w:r>
        <w:rPr>
          <w:lang w:val="en-GB"/>
        </w:rPr>
        <w:t xml:space="preserve"> [</w:t>
      </w:r>
      <w:r w:rsidR="00872649" w:rsidRPr="000133D3">
        <w:rPr>
          <w:lang w:val="en-GB"/>
        </w:rPr>
        <w:t>IDTA 02002-1-0</w:t>
      </w:r>
      <w:r>
        <w:rPr>
          <w:lang w:val="en-GB"/>
        </w:rPr>
        <w:t>]</w:t>
      </w:r>
    </w:p>
    <w:p w14:paraId="2A858D71" w14:textId="22CABA0E" w:rsidR="00B82C3F" w:rsidRPr="000133D3" w:rsidRDefault="00B82C3F" w:rsidP="00B82C3F">
      <w:pPr>
        <w:pStyle w:val="ListParagraph"/>
        <w:numPr>
          <w:ilvl w:val="0"/>
          <w:numId w:val="54"/>
        </w:numPr>
        <w:jc w:val="both"/>
        <w:rPr>
          <w:lang w:val="en-GB"/>
        </w:rPr>
      </w:pPr>
      <w:r w:rsidRPr="000133D3">
        <w:rPr>
          <w:lang w:val="en-GB"/>
        </w:rPr>
        <w:t>Nameplate for Software in Manufactur</w:t>
      </w:r>
      <w:r>
        <w:rPr>
          <w:lang w:val="en-GB"/>
        </w:rPr>
        <w:t>ing</w:t>
      </w:r>
      <w:r w:rsidRPr="000133D3">
        <w:rPr>
          <w:lang w:val="en-GB"/>
        </w:rPr>
        <w:t xml:space="preserve"> [</w:t>
      </w:r>
      <w:r w:rsidR="00872649" w:rsidRPr="000133D3">
        <w:rPr>
          <w:lang w:val="en-GB"/>
        </w:rPr>
        <w:t>IDTA 02007-1-0</w:t>
      </w:r>
      <w:r w:rsidRPr="000133D3">
        <w:rPr>
          <w:lang w:val="en-GB"/>
        </w:rPr>
        <w:t>]</w:t>
      </w:r>
    </w:p>
    <w:p w14:paraId="3637ADF1" w14:textId="60437642" w:rsidR="00BC5662" w:rsidRDefault="00FD4F27" w:rsidP="00B82C3F">
      <w:pPr>
        <w:jc w:val="both"/>
        <w:rPr>
          <w:lang w:val="en-US"/>
        </w:rPr>
      </w:pPr>
      <w:r w:rsidRPr="00FD4F27">
        <w:rPr>
          <w:lang w:val="en-US"/>
        </w:rPr>
        <w:t xml:space="preserve">A concrete implementation of the AAS abstraction provides an </w:t>
      </w:r>
      <w:r w:rsidRPr="00FD4F27">
        <w:rPr>
          <w:rFonts w:ascii="Consolas" w:hAnsi="Consolas"/>
          <w:lang w:val="en-US"/>
        </w:rPr>
        <w:t>AASFactory</w:t>
      </w:r>
      <w:r>
        <w:rPr>
          <w:lang w:val="en-US"/>
        </w:rPr>
        <w:t xml:space="preserve"> along with required (plugin) descriptors</w:t>
      </w:r>
      <w:r w:rsidRPr="00FD4F27">
        <w:rPr>
          <w:lang w:val="en-US"/>
        </w:rPr>
        <w:t xml:space="preserve"> </w:t>
      </w:r>
      <w:r>
        <w:rPr>
          <w:lang w:val="en-US"/>
        </w:rPr>
        <w:t xml:space="preserve">and impementations of the elements. </w:t>
      </w:r>
      <w:r w:rsidRPr="00FD4F27">
        <w:rPr>
          <w:lang w:val="en-US"/>
        </w:rPr>
        <w:t xml:space="preserve">Except for the visitors, which are based on the abstraction rather than a concrete implementation and, thus, can directly be created on purpose by client code, instances of all other concepts can be obtained directly or indirectly from the </w:t>
      </w:r>
      <w:r w:rsidRPr="00FD4F27">
        <w:rPr>
          <w:rFonts w:ascii="Consolas" w:hAnsi="Consolas"/>
          <w:lang w:val="en-US"/>
        </w:rPr>
        <w:t>AASFactory</w:t>
      </w:r>
      <w:r w:rsidRPr="00FD4F27">
        <w:rPr>
          <w:lang w:val="en-US"/>
        </w:rPr>
        <w:t xml:space="preserve">. Concrete AAS factories are supposed to </w:t>
      </w:r>
      <w:r>
        <w:rPr>
          <w:lang w:val="en-US"/>
        </w:rPr>
        <w:t xml:space="preserve">be realized as dependency isolating plugin </w:t>
      </w:r>
      <w:r w:rsidRPr="00FD4F27">
        <w:rPr>
          <w:lang w:val="en-US"/>
        </w:rPr>
        <w:t>announc</w:t>
      </w:r>
      <w:r>
        <w:rPr>
          <w:lang w:val="en-US"/>
        </w:rPr>
        <w:t xml:space="preserve">ing </w:t>
      </w:r>
      <w:r w:rsidRPr="00FD4F27">
        <w:rPr>
          <w:lang w:val="en-US"/>
        </w:rPr>
        <w:t xml:space="preserve">themselves via the </w:t>
      </w:r>
      <w:r w:rsidRPr="00FD4F27">
        <w:rPr>
          <w:rFonts w:ascii="Consolas" w:hAnsi="Consolas"/>
          <w:lang w:val="en-US"/>
        </w:rPr>
        <w:t>AasFactoryDescriptor</w:t>
      </w:r>
      <w:r w:rsidRPr="00FD4F27">
        <w:rPr>
          <w:lang w:val="en-US"/>
        </w:rPr>
        <w:t>.</w:t>
      </w:r>
      <w:r>
        <w:rPr>
          <w:lang w:val="en-US"/>
        </w:rPr>
        <w:t xml:space="preserve"> Multiple AAS implementations may be part of a specific platform installation, one playing the role as default plugin (used for platform operations), while the others can be requested in specific situations, e.g., an AAS connector may state the specific plugin id of the underlying implementation to use.</w:t>
      </w:r>
    </w:p>
    <w:p w14:paraId="2F1B4750" w14:textId="7B466461" w:rsidR="00FD4F27" w:rsidRPr="003D662E" w:rsidRDefault="00B82C3F" w:rsidP="00FD4F27">
      <w:pPr>
        <w:jc w:val="both"/>
        <w:rPr>
          <w:lang w:val="en-US"/>
        </w:rPr>
      </w:pPr>
      <w:r w:rsidRPr="003D662E">
        <w:rPr>
          <w:lang w:val="en-US"/>
        </w:rPr>
        <w:t xml:space="preserve">The </w:t>
      </w:r>
      <w:r w:rsidR="00FD4F27">
        <w:rPr>
          <w:lang w:val="en-US"/>
        </w:rPr>
        <w:t xml:space="preserve">current </w:t>
      </w:r>
      <w:r w:rsidRPr="003D662E">
        <w:rPr>
          <w:lang w:val="en-US"/>
        </w:rPr>
        <w:t xml:space="preserve">default implementation of the AAS abstraction is based on Eclipse BaSyx. The </w:t>
      </w:r>
      <w:r w:rsidRPr="003D662E">
        <w:rPr>
          <w:rFonts w:ascii="Consolas" w:hAnsi="Consolas"/>
          <w:lang w:val="en-US"/>
        </w:rPr>
        <w:t xml:space="preserve">aas.basyx </w:t>
      </w:r>
      <w:r w:rsidR="00FD4F27">
        <w:rPr>
          <w:lang w:val="en-US"/>
        </w:rPr>
        <w:t>plugin</w:t>
      </w:r>
      <w:r w:rsidRPr="003D662E">
        <w:rPr>
          <w:lang w:val="en-US"/>
        </w:rPr>
        <w:t xml:space="preserve"> </w:t>
      </w:r>
      <w:r w:rsidR="00FD4F27">
        <w:rPr>
          <w:lang w:val="en-US"/>
        </w:rPr>
        <w:t xml:space="preserve">and similary the </w:t>
      </w:r>
      <w:r w:rsidR="00FD4F27" w:rsidRPr="003D662E">
        <w:rPr>
          <w:rFonts w:ascii="Consolas" w:hAnsi="Consolas"/>
          <w:lang w:val="en-US"/>
        </w:rPr>
        <w:t>aas.basyx</w:t>
      </w:r>
      <w:r w:rsidR="00FD4F27">
        <w:rPr>
          <w:rFonts w:ascii="Consolas" w:hAnsi="Consolas"/>
          <w:lang w:val="en-US"/>
        </w:rPr>
        <w:t>2</w:t>
      </w:r>
      <w:r w:rsidR="00FD4F27" w:rsidRPr="00FD4F27">
        <w:rPr>
          <w:rFonts w:cstheme="minorHAnsi"/>
          <w:lang w:val="en-US"/>
        </w:rPr>
        <w:t xml:space="preserve"> plugin </w:t>
      </w:r>
      <w:r w:rsidRPr="003D662E">
        <w:rPr>
          <w:lang w:val="en-US"/>
        </w:rPr>
        <w:t>implement the interfaces, typically in terms of adapter/wrapper</w:t>
      </w:r>
      <w:r w:rsidRPr="003D662E">
        <w:rPr>
          <w:rStyle w:val="FootnoteReference"/>
          <w:lang w:val="en-US"/>
        </w:rPr>
        <w:footnoteReference w:id="30"/>
      </w:r>
      <w:r w:rsidRPr="003D662E">
        <w:rPr>
          <w:lang w:val="en-US"/>
        </w:rPr>
        <w:t xml:space="preserve"> classes, i.e., classes that delegate the actual operations to the underlying BaSyx implementation. </w:t>
      </w:r>
      <w:r w:rsidR="00AA2DC7">
        <w:rPr>
          <w:lang w:val="en-US"/>
        </w:rPr>
        <w:t xml:space="preserve">Each of the plugins ships with its own communication protocols, e.g., BaSyx1 with the </w:t>
      </w:r>
      <w:r w:rsidRPr="003D662E">
        <w:rPr>
          <w:lang w:val="en-US"/>
        </w:rPr>
        <w:t xml:space="preserve">Virtual Automation Bus (in variants TCP, HTTP and HTTPS) </w:t>
      </w:r>
      <w:r w:rsidR="00AA2DC7">
        <w:rPr>
          <w:lang w:val="en-US"/>
        </w:rPr>
        <w:t xml:space="preserve">while BaSyx2 relies on operation delegation through REST. </w:t>
      </w:r>
      <w:r w:rsidR="00FD4F27" w:rsidRPr="003D662E">
        <w:rPr>
          <w:lang w:val="en-US"/>
        </w:rPr>
        <w:t xml:space="preserve">As BaSyx ships with a large number of dependencies and not all of these dependencies may be needed on an edge device, e.g., when deploying an AAS remotely to a central server (cf. Section </w:t>
      </w:r>
      <w:r w:rsidR="00FD4F27" w:rsidRPr="003D662E">
        <w:rPr>
          <w:lang w:val="en-US"/>
        </w:rPr>
        <w:lastRenderedPageBreak/>
        <w:fldChar w:fldCharType="begin"/>
      </w:r>
      <w:r w:rsidR="00FD4F27" w:rsidRPr="003D662E">
        <w:rPr>
          <w:lang w:val="en-US"/>
        </w:rPr>
        <w:instrText xml:space="preserve"> REF _Ref77062309 \r \h </w:instrText>
      </w:r>
      <w:r w:rsidR="00FD4F27">
        <w:rPr>
          <w:lang w:val="en-US"/>
        </w:rPr>
        <w:instrText xml:space="preserve"> \* MERGEFORMAT </w:instrText>
      </w:r>
      <w:r w:rsidR="00FD4F27" w:rsidRPr="003D662E">
        <w:rPr>
          <w:lang w:val="en-US"/>
        </w:rPr>
      </w:r>
      <w:r w:rsidR="00FD4F27" w:rsidRPr="003D662E">
        <w:rPr>
          <w:lang w:val="en-US"/>
        </w:rPr>
        <w:fldChar w:fldCharType="separate"/>
      </w:r>
      <w:r w:rsidR="00C62E87">
        <w:rPr>
          <w:lang w:val="en-US"/>
        </w:rPr>
        <w:t>3.1.2</w:t>
      </w:r>
      <w:r w:rsidR="00FD4F27" w:rsidRPr="003D662E">
        <w:rPr>
          <w:lang w:val="en-US"/>
        </w:rPr>
        <w:fldChar w:fldCharType="end"/>
      </w:r>
      <w:r w:rsidR="00FD4F27" w:rsidRPr="003D662E">
        <w:rPr>
          <w:lang w:val="en-US"/>
        </w:rPr>
        <w:t xml:space="preserve">) persistent storage to a database is not needed, we aim for a dependency-reduced </w:t>
      </w:r>
      <w:r w:rsidR="00FD4F27" w:rsidRPr="003D662E">
        <w:rPr>
          <w:rFonts w:ascii="Consolas" w:hAnsi="Consolas"/>
          <w:lang w:val="en-US"/>
        </w:rPr>
        <w:t>aas.basyx</w:t>
      </w:r>
      <w:r w:rsidR="00FD4F27" w:rsidRPr="003D662E">
        <w:rPr>
          <w:lang w:val="en-US"/>
        </w:rPr>
        <w:t xml:space="preserve"> component and an </w:t>
      </w:r>
      <w:r w:rsidR="00FD4F27" w:rsidRPr="003D662E">
        <w:rPr>
          <w:rFonts w:ascii="Consolas" w:hAnsi="Consolas"/>
          <w:lang w:val="en-US"/>
        </w:rPr>
        <w:t>aas.basyx.server</w:t>
      </w:r>
      <w:r w:rsidR="00FD4F27" w:rsidRPr="003D662E">
        <w:rPr>
          <w:lang w:val="en-US"/>
        </w:rPr>
        <w:t xml:space="preserve"> component including all dependencies.</w:t>
      </w:r>
    </w:p>
    <w:p w14:paraId="05CA96BB" w14:textId="77777777" w:rsidR="00B82C3F" w:rsidRPr="003D662E" w:rsidRDefault="00B82C3F" w:rsidP="00B82C3F">
      <w:pPr>
        <w:pStyle w:val="Heading4"/>
        <w:rPr>
          <w:lang w:val="en-US"/>
        </w:rPr>
      </w:pPr>
      <w:bookmarkStart w:id="66" w:name="_Ref77076330"/>
      <w:r w:rsidRPr="003D662E">
        <w:rPr>
          <w:lang w:val="en-US"/>
        </w:rPr>
        <w:t xml:space="preserve">Network Management </w:t>
      </w:r>
      <w:bookmarkEnd w:id="66"/>
    </w:p>
    <w:p w14:paraId="480545A5" w14:textId="77777777" w:rsidR="00B82C3F" w:rsidRPr="003D662E" w:rsidRDefault="00B82C3F" w:rsidP="00B82C3F">
      <w:pPr>
        <w:jc w:val="both"/>
        <w:rPr>
          <w:lang w:val="en-US"/>
        </w:rPr>
      </w:pPr>
      <w:r w:rsidRPr="003D662E">
        <w:rPr>
          <w:lang w:val="en-US"/>
        </w:rPr>
        <w:t xml:space="preserve">In addition to the AAS abstraction, the </w:t>
      </w:r>
      <w:r w:rsidRPr="003D662E">
        <w:rPr>
          <w:rFonts w:ascii="Consolas" w:hAnsi="Consolas"/>
          <w:lang w:val="en-US"/>
        </w:rPr>
        <w:t>support</w:t>
      </w:r>
      <w:r w:rsidRPr="003D662E">
        <w:rPr>
          <w:lang w:val="en-US"/>
        </w:rPr>
        <w:t xml:space="preserve"> layer also provides basic network management functionality, in particular for TCP port negotiation. The network manager supports two modes, based on registered and dynamic/free ports. Both modes are relying on a self-selected key for the respective port, e.g., representing a service or a channel/topic identifier. Central services can register themselves with a platform-wide known key. Dynamic services are supported by assigning/reserving free (ephemeral) ports. Furthermore, the network management support can record the number of instances accessing a certain service represented by it’s known key. This is in particular important if services shall be started/stopped dependent on the actual use, i.e., if no further instance is using a service it can be stopped and the resources can be freed.</w:t>
      </w:r>
    </w:p>
    <w:p w14:paraId="0D4DB03F" w14:textId="5D4D478C" w:rsidR="00B82C3F" w:rsidRPr="003D662E" w:rsidRDefault="00B82C3F" w:rsidP="00B82C3F">
      <w:pPr>
        <w:jc w:val="both"/>
        <w:rPr>
          <w:lang w:val="en-US"/>
        </w:rPr>
      </w:pPr>
      <w:r w:rsidRPr="003D662E">
        <w:rPr>
          <w:lang w:val="en-US"/>
        </w:rPr>
        <w:t xml:space="preserve">Network managers can be stacked, i.e., a parent network manager can contain (more) centrally registered addresses (e.g., for overarching communication brokers) while local managers focus on local (ephemeral) ports. The </w:t>
      </w:r>
      <w:r w:rsidRPr="003D662E">
        <w:rPr>
          <w:rFonts w:ascii="Consolas" w:hAnsi="Consolas"/>
          <w:lang w:val="en-US"/>
        </w:rPr>
        <w:t>NetworkManagerAas</w:t>
      </w:r>
      <w:r w:rsidRPr="003D662E">
        <w:rPr>
          <w:lang w:val="en-US"/>
        </w:rPr>
        <w:t xml:space="preserve"> realizes the active AAS frontend network manager instances, in particular for a central platform manager instance. </w:t>
      </w:r>
    </w:p>
    <w:p w14:paraId="3A205062" w14:textId="77777777" w:rsidR="00B82C3F" w:rsidRPr="003D662E" w:rsidRDefault="00B82C3F" w:rsidP="00B82C3F">
      <w:pPr>
        <w:pStyle w:val="Heading4"/>
        <w:rPr>
          <w:lang w:val="en-US"/>
        </w:rPr>
      </w:pPr>
      <w:bookmarkStart w:id="67" w:name="_Ref77076332"/>
      <w:r>
        <w:rPr>
          <w:lang w:val="en-US"/>
        </w:rPr>
        <w:t xml:space="preserve">Platform Component </w:t>
      </w:r>
      <w:r w:rsidRPr="003D662E">
        <w:rPr>
          <w:lang w:val="en-US"/>
        </w:rPr>
        <w:t xml:space="preserve">Lifecycle </w:t>
      </w:r>
      <w:bookmarkEnd w:id="67"/>
    </w:p>
    <w:p w14:paraId="37DAE19F" w14:textId="0E98BEDC" w:rsidR="00B82C3F" w:rsidRDefault="00B82C3F" w:rsidP="00B82C3F">
      <w:pPr>
        <w:jc w:val="both"/>
        <w:rPr>
          <w:lang w:val="en-US"/>
        </w:rPr>
      </w:pPr>
      <w:r w:rsidRPr="003D662E">
        <w:rPr>
          <w:lang w:val="en-US"/>
        </w:rPr>
        <w:t xml:space="preserve">A further basic capability is to start up components in a uniform but extensible manner. This is particularly important as individual components may rely on different technology imposing different technological requirements on the startup process. Moreover, it supports the transparent realization of optional and alternative platform components. Therefore, </w:t>
      </w:r>
      <w:r w:rsidR="00415D11">
        <w:rPr>
          <w:lang w:val="en-US"/>
        </w:rPr>
        <w:t xml:space="preserve">this component </w:t>
      </w:r>
      <w:r w:rsidRPr="003D662E">
        <w:rPr>
          <w:lang w:val="en-US"/>
        </w:rPr>
        <w:t xml:space="preserve">defines the </w:t>
      </w:r>
      <w:r w:rsidRPr="003D662E">
        <w:rPr>
          <w:rFonts w:ascii="Consolas" w:hAnsi="Consolas"/>
          <w:lang w:val="en-US"/>
        </w:rPr>
        <w:t>LifecycleDescriptor</w:t>
      </w:r>
      <w:r w:rsidRPr="003D662E">
        <w:rPr>
          <w:lang w:val="en-US"/>
        </w:rPr>
        <w:t xml:space="preserve">, allowing components to do the necessary startup/shutdown operations, declare a startup level (priority) and, if required, stop a component. A </w:t>
      </w:r>
      <w:r w:rsidRPr="003D662E">
        <w:rPr>
          <w:rFonts w:ascii="Consolas" w:hAnsi="Consolas"/>
          <w:lang w:val="en-US"/>
        </w:rPr>
        <w:t>LifecycleDescriptor</w:t>
      </w:r>
      <w:r w:rsidRPr="003D662E">
        <w:rPr>
          <w:lang w:val="en-US"/>
        </w:rPr>
        <w:t xml:space="preserve"> defines a priority (akin to startup levels in Linux) and may indicates, whether it desires to terminate the execution of the containing platform instance upon a certain event or condition. A </w:t>
      </w:r>
      <w:r w:rsidRPr="003D662E">
        <w:rPr>
          <w:rFonts w:ascii="Consolas" w:hAnsi="Consolas"/>
          <w:lang w:val="en-US"/>
        </w:rPr>
        <w:t>LifecycleDescriptor</w:t>
      </w:r>
      <w:r w:rsidRPr="003D662E">
        <w:rPr>
          <w:lang w:val="en-US"/>
        </w:rPr>
        <w:t xml:space="preserve"> announces itself through JSL and is taken up by the </w:t>
      </w:r>
      <w:r w:rsidRPr="003D662E">
        <w:rPr>
          <w:rFonts w:ascii="Consolas" w:hAnsi="Consolas"/>
          <w:lang w:val="en-US"/>
        </w:rPr>
        <w:t>LifecylceHandler</w:t>
      </w:r>
      <w:r w:rsidRPr="003D662E">
        <w:rPr>
          <w:lang w:val="en-US"/>
        </w:rPr>
        <w:t xml:space="preserve">. The </w:t>
      </w:r>
      <w:r w:rsidRPr="003D662E">
        <w:rPr>
          <w:rFonts w:ascii="Consolas" w:hAnsi="Consolas"/>
          <w:lang w:val="en-US"/>
        </w:rPr>
        <w:t>LifecylceHandler</w:t>
      </w:r>
      <w:r w:rsidRPr="003D662E">
        <w:rPr>
          <w:lang w:val="en-US"/>
        </w:rPr>
        <w:t xml:space="preserve"> provides generic startup classes for all components, e.g., with or without the ability to terminate the platform instance, which trigger a respective processing of the lifecycle descriptors.</w:t>
      </w:r>
      <w:r w:rsidR="00415D11">
        <w:rPr>
          <w:lang w:val="en-US"/>
        </w:rPr>
        <w:t xml:space="preserve"> Furthermore, to handle conflicting functionality, the</w:t>
      </w:r>
      <w:r w:rsidRPr="003D662E">
        <w:rPr>
          <w:lang w:val="en-US"/>
        </w:rPr>
        <w:t xml:space="preserve"> </w:t>
      </w:r>
      <w:r w:rsidRPr="003D662E">
        <w:rPr>
          <w:rFonts w:ascii="Consolas" w:hAnsi="Consolas"/>
          <w:lang w:val="en-US"/>
        </w:rPr>
        <w:t>LifecycleProfile</w:t>
      </w:r>
      <w:r w:rsidR="00415D11">
        <w:rPr>
          <w:lang w:val="en-US"/>
        </w:rPr>
        <w:t xml:space="preserve"> </w:t>
      </w:r>
      <w:r w:rsidRPr="003D662E">
        <w:rPr>
          <w:lang w:val="en-US"/>
        </w:rPr>
        <w:t>specif</w:t>
      </w:r>
      <w:r w:rsidR="00415D11">
        <w:rPr>
          <w:lang w:val="en-US"/>
        </w:rPr>
        <w:t>ies</w:t>
      </w:r>
      <w:r w:rsidRPr="003D662E">
        <w:rPr>
          <w:lang w:val="en-US"/>
        </w:rPr>
        <w:t xml:space="preserve"> a set of </w:t>
      </w:r>
      <w:r w:rsidRPr="003D662E">
        <w:rPr>
          <w:rFonts w:ascii="Consolas" w:hAnsi="Consolas"/>
          <w:lang w:val="en-US"/>
        </w:rPr>
        <w:t>LifecycleDescriptor</w:t>
      </w:r>
      <w:r w:rsidRPr="003D662E">
        <w:rPr>
          <w:lang w:val="en-US"/>
        </w:rPr>
        <w:t xml:space="preserve"> instances to be executed when the profile is stated as command line parameter of the component startup. These profiles also allow for virtualization of such partial component lifecycles.</w:t>
      </w:r>
    </w:p>
    <w:p w14:paraId="514413D9" w14:textId="77777777" w:rsidR="00B82C3F" w:rsidRPr="003D662E" w:rsidRDefault="00B82C3F" w:rsidP="00B82C3F">
      <w:pPr>
        <w:pStyle w:val="Heading4"/>
        <w:rPr>
          <w:lang w:val="en-US"/>
        </w:rPr>
      </w:pPr>
      <w:bookmarkStart w:id="68" w:name="_Ref98244584"/>
      <w:r w:rsidRPr="003D662E">
        <w:rPr>
          <w:lang w:val="en-US"/>
        </w:rPr>
        <w:t>System-level Monitoring Support</w:t>
      </w:r>
      <w:bookmarkEnd w:id="68"/>
    </w:p>
    <w:p w14:paraId="3BBA5675" w14:textId="5882DC63" w:rsidR="00B82C3F" w:rsidRPr="003D662E" w:rsidRDefault="00B82C3F" w:rsidP="00B82C3F">
      <w:pPr>
        <w:jc w:val="both"/>
        <w:rPr>
          <w:lang w:val="en-US"/>
        </w:rPr>
      </w:pPr>
      <w:r w:rsidRPr="003D662E">
        <w:rPr>
          <w:lang w:val="en-US"/>
        </w:rPr>
        <w:t>System-level properties such as number of CPUs or GPUs, their actual load or temperature are particulary difficult to access in Java. Moreover, edge devices may have vendor specific interfaces including OPC UA or MQTT to access such information. To enable the generic use of such information, also in the platform AAS, we included the required basic access functionality as an interface and a rather simple default implementation into the support layer. Specific implementations can be added via JSL. One example is</w:t>
      </w:r>
      <w:r>
        <w:rPr>
          <w:lang w:val="en-US"/>
        </w:rPr>
        <w:t xml:space="preserve"> the</w:t>
      </w:r>
      <w:r w:rsidRPr="003D662E">
        <w:rPr>
          <w:lang w:val="en-US"/>
        </w:rPr>
        <w:t xml:space="preserve"> </w:t>
      </w:r>
      <w:r w:rsidRPr="003D662E">
        <w:rPr>
          <w:rFonts w:ascii="Consolas" w:hAnsi="Consolas"/>
          <w:lang w:val="en-US"/>
        </w:rPr>
        <w:t>support.dfltSysMetrics</w:t>
      </w:r>
      <w:r w:rsidRPr="003D662E">
        <w:rPr>
          <w:lang w:val="en-US"/>
        </w:rPr>
        <w:t xml:space="preserve"> </w:t>
      </w:r>
      <w:r w:rsidRPr="00FC1C1F">
        <w:rPr>
          <w:lang w:val="en-US"/>
        </w:rPr>
        <w:t>plugin</w:t>
      </w:r>
      <w:r w:rsidRPr="003D662E">
        <w:rPr>
          <w:lang w:val="en-US"/>
        </w:rPr>
        <w:t>, which relies on JSensors</w:t>
      </w:r>
      <w:r w:rsidRPr="003D662E">
        <w:rPr>
          <w:rStyle w:val="FootnoteReference"/>
          <w:lang w:val="en-US"/>
        </w:rPr>
        <w:footnoteReference w:id="31"/>
      </w:r>
      <w:r w:rsidRPr="003D662E">
        <w:rPr>
          <w:lang w:val="en-US"/>
        </w:rPr>
        <w:t xml:space="preserve">. </w:t>
      </w:r>
      <w:r w:rsidR="00D108AE">
        <w:rPr>
          <w:lang w:val="en-US"/>
        </w:rPr>
        <w:t xml:space="preserve">Alternatively, the process information plugin interface </w:t>
      </w:r>
      <w:r w:rsidRPr="003D662E">
        <w:rPr>
          <w:lang w:val="en-US"/>
        </w:rPr>
        <w:t xml:space="preserve">could be </w:t>
      </w:r>
      <w:r w:rsidR="00D108AE">
        <w:rPr>
          <w:lang w:val="en-US"/>
        </w:rPr>
        <w:t>used/extended</w:t>
      </w:r>
      <w:r w:rsidRPr="003D662E">
        <w:rPr>
          <w:lang w:val="en-US"/>
        </w:rPr>
        <w:t>.</w:t>
      </w:r>
      <w:r>
        <w:rPr>
          <w:lang w:val="en-US"/>
        </w:rPr>
        <w:t xml:space="preserve"> </w:t>
      </w:r>
    </w:p>
    <w:p w14:paraId="76938C2F" w14:textId="77777777" w:rsidR="00B82C3F" w:rsidRPr="003D662E" w:rsidRDefault="00B82C3F" w:rsidP="00B82C3F">
      <w:pPr>
        <w:jc w:val="both"/>
        <w:rPr>
          <w:lang w:val="en-US"/>
        </w:rPr>
      </w:pPr>
      <w:r w:rsidRPr="003D662E">
        <w:rPr>
          <w:lang w:val="en-US"/>
        </w:rPr>
        <w:t>The platform includes an optional system-level monitoring plugin for Phoenix Contact PLCnext, which accesses some system properties like CPU or board/case temperature via GRPC/protobuf provided by PLCnext (starting with firmware released in 2022).</w:t>
      </w:r>
      <w:r>
        <w:rPr>
          <w:lang w:val="en-US"/>
        </w:rPr>
        <w:t xml:space="preserve"> Similary, oktoflow provides an optional system-level monitoring plugin for the Bitmotec Bitmoteco system.</w:t>
      </w:r>
    </w:p>
    <w:p w14:paraId="628B9902" w14:textId="77777777" w:rsidR="00B82C3F" w:rsidRPr="003D662E" w:rsidRDefault="00B82C3F" w:rsidP="00B82C3F">
      <w:pPr>
        <w:pStyle w:val="Heading4"/>
        <w:rPr>
          <w:lang w:val="en-US"/>
        </w:rPr>
      </w:pPr>
      <w:bookmarkStart w:id="69" w:name="_Ref108000037"/>
      <w:bookmarkStart w:id="70" w:name="_Ref109305545"/>
      <w:bookmarkStart w:id="71" w:name="_Ref111718008"/>
      <w:r w:rsidRPr="003D662E">
        <w:rPr>
          <w:lang w:val="en-US"/>
        </w:rPr>
        <w:lastRenderedPageBreak/>
        <w:t>Identity Support</w:t>
      </w:r>
      <w:bookmarkEnd w:id="69"/>
      <w:bookmarkEnd w:id="70"/>
      <w:bookmarkEnd w:id="71"/>
    </w:p>
    <w:p w14:paraId="2079DBB6" w14:textId="79300FA8" w:rsidR="00B82C3F" w:rsidRDefault="00B82C3F" w:rsidP="00B82C3F">
      <w:pPr>
        <w:jc w:val="both"/>
        <w:rPr>
          <w:lang w:val="en-US"/>
        </w:rPr>
      </w:pPr>
      <w:r w:rsidRPr="003D662E">
        <w:rPr>
          <w:lang w:val="en-US"/>
        </w:rPr>
        <w:t>Some mechanisms in the platform require a certain form of authentication, ranging from anonymous over username/password up to X509 tokens</w:t>
      </w:r>
      <w:r w:rsidRPr="003D662E">
        <w:rPr>
          <w:rStyle w:val="FootnoteReference"/>
          <w:lang w:val="en-US"/>
        </w:rPr>
        <w:footnoteReference w:id="32"/>
      </w:r>
      <w:r w:rsidRPr="003D662E">
        <w:rPr>
          <w:lang w:val="en-US"/>
        </w:rPr>
        <w:t xml:space="preserve">, keystores with certificates or (public) cryptographic keys as well as SSL key managers. However, storing such information in the configuration model or even in code is not acceptable. Therefore, the platform provides an </w:t>
      </w:r>
      <w:r w:rsidRPr="003D662E">
        <w:rPr>
          <w:rFonts w:ascii="Consolas" w:hAnsi="Consolas"/>
          <w:lang w:val="en-US"/>
        </w:rPr>
        <w:t>IdentityStore</w:t>
      </w:r>
      <w:r w:rsidRPr="003D662E">
        <w:rPr>
          <w:lang w:val="en-US"/>
        </w:rPr>
        <w:t xml:space="preserve"> with a pluggable implementation. By default</w:t>
      </w:r>
      <w:r w:rsidR="00D2064F">
        <w:rPr>
          <w:lang w:val="en-US"/>
        </w:rPr>
        <w:t xml:space="preserve"> and in particular for demonstration installations or testing,</w:t>
      </w:r>
      <w:r w:rsidRPr="003D662E">
        <w:rPr>
          <w:lang w:val="en-US"/>
        </w:rPr>
        <w:t xml:space="preserve"> a </w:t>
      </w:r>
      <w:r w:rsidR="00D2064F">
        <w:rPr>
          <w:lang w:val="en-US"/>
        </w:rPr>
        <w:t>YAML</w:t>
      </w:r>
      <w:r w:rsidRPr="003D662E">
        <w:rPr>
          <w:lang w:val="en-US"/>
        </w:rPr>
        <w:t xml:space="preserve"> file with the identities is read either from the classpath, a file from the home directory of the actual process or a file determined by an environment variable. Moreover, advanced and sophisticated implementations for central identity and authentication token management can be plugged in here. </w:t>
      </w:r>
      <w:r w:rsidR="00F55721">
        <w:rPr>
          <w:lang w:val="en-US"/>
        </w:rPr>
        <w:t xml:space="preserve">Upstream </w:t>
      </w:r>
      <w:r w:rsidRPr="003D662E">
        <w:rPr>
          <w:lang w:val="en-US"/>
        </w:rPr>
        <w:t xml:space="preserve">components shall refer to </w:t>
      </w:r>
      <w:r w:rsidR="00B43A02">
        <w:rPr>
          <w:lang w:val="en-US"/>
        </w:rPr>
        <w:t xml:space="preserve">an identity through a logical </w:t>
      </w:r>
      <w:r w:rsidRPr="003D662E">
        <w:rPr>
          <w:lang w:val="en-US"/>
        </w:rPr>
        <w:t>logical name</w:t>
      </w:r>
      <w:r w:rsidR="00B43A02">
        <w:rPr>
          <w:lang w:val="en-US"/>
        </w:rPr>
        <w:t xml:space="preserve">, which provides access to the registrered </w:t>
      </w:r>
      <w:r w:rsidRPr="003D662E">
        <w:rPr>
          <w:lang w:val="en-US"/>
        </w:rPr>
        <w:t xml:space="preserve">authentication token provided (if known) by the identity store. To allow for more flexibility and to ease identity management, several default names, e.g., starting with a specific device name, if not found, the name of a device group, e.g., edges or servers, etc. </w:t>
      </w:r>
      <w:r w:rsidR="006F204E">
        <w:rPr>
          <w:lang w:val="en-US"/>
        </w:rPr>
        <w:t>can</w:t>
      </w:r>
      <w:r w:rsidRPr="003D662E">
        <w:rPr>
          <w:lang w:val="en-US"/>
        </w:rPr>
        <w:t xml:space="preserve"> be used.</w:t>
      </w:r>
    </w:p>
    <w:p w14:paraId="7DEEA3DD" w14:textId="77777777" w:rsidR="00B82C3F" w:rsidRDefault="00B82C3F" w:rsidP="00B82C3F">
      <w:pPr>
        <w:jc w:val="both"/>
        <w:rPr>
          <w:lang w:val="en-US"/>
        </w:rPr>
      </w:pPr>
      <w:r w:rsidRPr="00621A82">
        <w:rPr>
          <w:lang w:val="en-US"/>
        </w:rPr>
        <w:t>An example for a named YAML identity store is shown below:</w:t>
      </w:r>
    </w:p>
    <w:p w14:paraId="471151D1" w14:textId="77777777" w:rsidR="00B82C3F" w:rsidRPr="002A5165" w:rsidRDefault="00B82C3F" w:rsidP="00B82C3F">
      <w:pPr>
        <w:spacing w:after="120" w:line="192" w:lineRule="auto"/>
        <w:jc w:val="both"/>
        <w:rPr>
          <w:rFonts w:ascii="Consolas" w:hAnsi="Consolas"/>
          <w:lang w:val="en-US"/>
        </w:rPr>
      </w:pPr>
      <w:r w:rsidRPr="002A5165">
        <w:rPr>
          <w:rFonts w:ascii="Consolas" w:hAnsi="Consolas"/>
          <w:lang w:val="en-US"/>
        </w:rPr>
        <w:t>name: HM'22</w:t>
      </w:r>
    </w:p>
    <w:p w14:paraId="7E7C9491" w14:textId="77777777" w:rsidR="00B82C3F" w:rsidRPr="002A5165" w:rsidRDefault="00B82C3F" w:rsidP="00B82C3F">
      <w:pPr>
        <w:spacing w:after="120" w:line="192" w:lineRule="auto"/>
        <w:jc w:val="both"/>
        <w:rPr>
          <w:rFonts w:ascii="Consolas" w:hAnsi="Consolas"/>
          <w:lang w:val="en-US"/>
        </w:rPr>
      </w:pPr>
      <w:r w:rsidRPr="002A5165">
        <w:rPr>
          <w:rFonts w:ascii="Consolas" w:hAnsi="Consolas"/>
          <w:lang w:val="en-US"/>
        </w:rPr>
        <w:t>identities:</w:t>
      </w:r>
    </w:p>
    <w:p w14:paraId="0C5C701F" w14:textId="77777777" w:rsidR="00B82C3F" w:rsidRPr="002A5165" w:rsidRDefault="00B82C3F" w:rsidP="00B82C3F">
      <w:pPr>
        <w:spacing w:after="120" w:line="192" w:lineRule="auto"/>
        <w:jc w:val="both"/>
        <w:rPr>
          <w:rFonts w:ascii="Consolas" w:hAnsi="Consolas"/>
          <w:lang w:val="en-US"/>
        </w:rPr>
      </w:pPr>
      <w:r w:rsidRPr="002A5165">
        <w:rPr>
          <w:rFonts w:ascii="Consolas" w:hAnsi="Consolas"/>
          <w:lang w:val="en-US"/>
        </w:rPr>
        <w:t xml:space="preserve">    "amqp": </w:t>
      </w:r>
    </w:p>
    <w:p w14:paraId="51460909" w14:textId="77777777" w:rsidR="00B82C3F" w:rsidRPr="002A5165" w:rsidRDefault="00B82C3F" w:rsidP="00B82C3F">
      <w:pPr>
        <w:spacing w:after="120" w:line="192" w:lineRule="auto"/>
        <w:jc w:val="both"/>
        <w:rPr>
          <w:rFonts w:ascii="Consolas" w:hAnsi="Consolas"/>
          <w:lang w:val="en-US"/>
        </w:rPr>
      </w:pPr>
      <w:r w:rsidRPr="002A5165">
        <w:rPr>
          <w:rFonts w:ascii="Consolas" w:hAnsi="Consolas"/>
          <w:lang w:val="en-US"/>
        </w:rPr>
        <w:t xml:space="preserve">        type: USERNAME</w:t>
      </w:r>
    </w:p>
    <w:p w14:paraId="06D58BD2" w14:textId="77777777" w:rsidR="00B82C3F" w:rsidRPr="002A5165" w:rsidRDefault="00B82C3F" w:rsidP="00B82C3F">
      <w:pPr>
        <w:spacing w:after="120" w:line="192" w:lineRule="auto"/>
        <w:jc w:val="both"/>
        <w:rPr>
          <w:rFonts w:ascii="Consolas" w:hAnsi="Consolas"/>
          <w:lang w:val="en-US"/>
        </w:rPr>
      </w:pPr>
      <w:r w:rsidRPr="002A5165">
        <w:rPr>
          <w:rFonts w:ascii="Consolas" w:hAnsi="Consolas"/>
          <w:lang w:val="en-US"/>
        </w:rPr>
        <w:t xml:space="preserve">        userName: user</w:t>
      </w:r>
    </w:p>
    <w:p w14:paraId="496199D5" w14:textId="77777777" w:rsidR="00B82C3F" w:rsidRPr="002A5165" w:rsidRDefault="00B82C3F" w:rsidP="00B82C3F">
      <w:pPr>
        <w:spacing w:after="120" w:line="192" w:lineRule="auto"/>
        <w:jc w:val="both"/>
        <w:rPr>
          <w:rFonts w:ascii="Consolas" w:hAnsi="Consolas"/>
          <w:lang w:val="en-US"/>
        </w:rPr>
      </w:pPr>
      <w:r w:rsidRPr="002A5165">
        <w:rPr>
          <w:rFonts w:ascii="Consolas" w:hAnsi="Consolas"/>
          <w:lang w:val="en-US"/>
        </w:rPr>
        <w:t xml:space="preserve">        tokenData: p</w:t>
      </w:r>
      <w:r>
        <w:rPr>
          <w:rFonts w:ascii="Consolas" w:hAnsi="Consolas"/>
          <w:lang w:val="en-US"/>
        </w:rPr>
        <w:t>**</w:t>
      </w:r>
    </w:p>
    <w:p w14:paraId="4057501A" w14:textId="77777777" w:rsidR="00B82C3F" w:rsidRDefault="00B82C3F" w:rsidP="00B82C3F">
      <w:pPr>
        <w:spacing w:after="120" w:line="192" w:lineRule="auto"/>
        <w:jc w:val="both"/>
        <w:rPr>
          <w:rFonts w:ascii="Consolas" w:hAnsi="Consolas"/>
          <w:lang w:val="en-US"/>
        </w:rPr>
      </w:pPr>
      <w:r w:rsidRPr="002A5165">
        <w:rPr>
          <w:rFonts w:ascii="Consolas" w:hAnsi="Consolas"/>
          <w:lang w:val="en-US"/>
        </w:rPr>
        <w:t xml:space="preserve">        tokenEncryptionAlgorithm: UTF-8</w:t>
      </w:r>
    </w:p>
    <w:p w14:paraId="70A8D979" w14:textId="20E39765" w:rsidR="00B82C3F" w:rsidRPr="002A5165" w:rsidRDefault="00B82C3F" w:rsidP="00B82C3F">
      <w:pPr>
        <w:jc w:val="both"/>
        <w:rPr>
          <w:lang w:val="en-US"/>
        </w:rPr>
      </w:pPr>
      <w:r w:rsidRPr="00621A82">
        <w:rPr>
          <w:lang w:val="en-US"/>
        </w:rPr>
        <w:t xml:space="preserve">The </w:t>
      </w:r>
      <w:r w:rsidRPr="00621A82">
        <w:rPr>
          <w:rFonts w:ascii="Consolas" w:hAnsi="Consolas"/>
          <w:lang w:val="en-US"/>
        </w:rPr>
        <w:t>name</w:t>
      </w:r>
      <w:r w:rsidRPr="00621A82">
        <w:rPr>
          <w:lang w:val="en-US"/>
        </w:rPr>
        <w:t xml:space="preserve"> of the store is used for logging when the identity store is loaded</w:t>
      </w:r>
      <w:r>
        <w:rPr>
          <w:lang w:val="en-US"/>
        </w:rPr>
        <w:t>, i.e., which identity store is actually taken up</w:t>
      </w:r>
      <w:r w:rsidR="00054BAD">
        <w:rPr>
          <w:lang w:val="en-US"/>
        </w:rPr>
        <w:t xml:space="preserve"> in case that a differentiation among alternatives is needed</w:t>
      </w:r>
      <w:r w:rsidRPr="00621A82">
        <w:rPr>
          <w:lang w:val="en-US"/>
        </w:rPr>
        <w:t xml:space="preserve">. </w:t>
      </w:r>
      <w:r w:rsidR="00552B89">
        <w:rPr>
          <w:lang w:val="en-US"/>
        </w:rPr>
        <w:t>T</w:t>
      </w:r>
      <w:r w:rsidRPr="00621A82">
        <w:rPr>
          <w:lang w:val="en-US"/>
        </w:rPr>
        <w:t xml:space="preserve">he </w:t>
      </w:r>
      <w:r w:rsidRPr="00621A82">
        <w:rPr>
          <w:rFonts w:ascii="Consolas" w:hAnsi="Consolas"/>
          <w:lang w:val="en-US"/>
        </w:rPr>
        <w:t>identities</w:t>
      </w:r>
      <w:r w:rsidRPr="00621A82">
        <w:rPr>
          <w:lang w:val="en-US"/>
        </w:rPr>
        <w:t xml:space="preserve"> are described as token objects, here the identity token with key </w:t>
      </w:r>
      <w:r w:rsidRPr="00621A82">
        <w:rPr>
          <w:rFonts w:ascii="Consolas" w:hAnsi="Consolas"/>
          <w:lang w:val="en-US"/>
        </w:rPr>
        <w:t>amqp</w:t>
      </w:r>
      <w:r w:rsidRPr="00621A82">
        <w:rPr>
          <w:lang w:val="en-US"/>
        </w:rPr>
        <w:t xml:space="preserve"> as a </w:t>
      </w:r>
      <w:r w:rsidRPr="00621A82">
        <w:rPr>
          <w:rFonts w:ascii="Consolas" w:hAnsi="Consolas"/>
          <w:lang w:val="en-US"/>
        </w:rPr>
        <w:t>username</w:t>
      </w:r>
      <w:r w:rsidRPr="00621A82">
        <w:rPr>
          <w:lang w:val="en-US"/>
        </w:rPr>
        <w:t xml:space="preserve"> token for user </w:t>
      </w:r>
      <w:r w:rsidRPr="00621A82">
        <w:rPr>
          <w:rFonts w:ascii="Consolas" w:hAnsi="Consolas"/>
          <w:lang w:val="en-US"/>
        </w:rPr>
        <w:t>user</w:t>
      </w:r>
      <w:r w:rsidRPr="00621A82">
        <w:rPr>
          <w:lang w:val="en-US"/>
        </w:rPr>
        <w:t xml:space="preserve">, password </w:t>
      </w:r>
      <w:r w:rsidRPr="00621A82">
        <w:rPr>
          <w:rFonts w:ascii="Consolas" w:hAnsi="Consolas"/>
          <w:lang w:val="en-US"/>
        </w:rPr>
        <w:t>p**</w:t>
      </w:r>
      <w:r w:rsidRPr="00621A82">
        <w:rPr>
          <w:lang w:val="en-US"/>
        </w:rPr>
        <w:t xml:space="preserve"> and token “encryption” algorithm </w:t>
      </w:r>
      <w:r w:rsidRPr="00621A82">
        <w:rPr>
          <w:rFonts w:ascii="Consolas" w:hAnsi="Consolas"/>
          <w:lang w:val="en-US"/>
        </w:rPr>
        <w:t>UTF-8</w:t>
      </w:r>
      <w:r w:rsidRPr="00621A82">
        <w:rPr>
          <w:lang w:val="en-US"/>
        </w:rPr>
        <w:t>. If a file entry is specified, e.g., pointing to a relative keystore, the token data is used to open the keystore and, depending on the keystore type, may then omit the user name.</w:t>
      </w:r>
    </w:p>
    <w:p w14:paraId="442E11D4" w14:textId="77777777" w:rsidR="008907F0" w:rsidRPr="003D662E" w:rsidRDefault="008907F0" w:rsidP="008907F0">
      <w:pPr>
        <w:pStyle w:val="Heading4"/>
        <w:rPr>
          <w:lang w:val="en-US"/>
        </w:rPr>
      </w:pPr>
      <w:bookmarkStart w:id="72" w:name="_Ref109305762"/>
      <w:r w:rsidRPr="003D662E">
        <w:rPr>
          <w:lang w:val="en-US"/>
        </w:rPr>
        <w:t>Semantic Id Resolution Support</w:t>
      </w:r>
      <w:bookmarkEnd w:id="72"/>
    </w:p>
    <w:p w14:paraId="366ED872" w14:textId="0E7DDE7A" w:rsidR="008907F0" w:rsidRPr="003D662E" w:rsidRDefault="008907F0" w:rsidP="008907F0">
      <w:pPr>
        <w:jc w:val="both"/>
        <w:rPr>
          <w:lang w:val="en-US"/>
        </w:rPr>
      </w:pPr>
      <w:r w:rsidRPr="003D662E">
        <w:rPr>
          <w:lang w:val="en-US"/>
        </w:rPr>
        <w:t xml:space="preserve">One specific ability of AAS is to mark used elements with a so-called semantic identifier, i.e., a reference to a dictionary detailing what is contained in a certain AAS element. With increasing use of semantic identifiers in the platform AAS, also a resolution of these identifiers becomes important, e.g., on the user interface to display associated </w:t>
      </w:r>
      <w:r w:rsidR="005C386E">
        <w:rPr>
          <w:lang w:val="en-US"/>
        </w:rPr>
        <w:t xml:space="preserve">value </w:t>
      </w:r>
      <w:r w:rsidRPr="003D662E">
        <w:rPr>
          <w:lang w:val="en-US"/>
        </w:rPr>
        <w:t xml:space="preserve">units and descriptions. </w:t>
      </w:r>
      <w:r w:rsidR="00E23B86">
        <w:rPr>
          <w:lang w:val="en-US"/>
        </w:rPr>
        <w:t xml:space="preserve">Besides </w:t>
      </w:r>
      <w:r w:rsidRPr="003D662E">
        <w:rPr>
          <w:lang w:val="en-US"/>
        </w:rPr>
        <w:t>ECLASS</w:t>
      </w:r>
      <w:r w:rsidRPr="003D662E">
        <w:rPr>
          <w:rStyle w:val="FootnoteReference"/>
          <w:lang w:val="en-US"/>
        </w:rPr>
        <w:footnoteReference w:id="33"/>
      </w:r>
      <w:r w:rsidRPr="003D662E">
        <w:rPr>
          <w:lang w:val="en-US"/>
        </w:rPr>
        <w:t xml:space="preserve"> IRDI identifiers, also URL-like IRI </w:t>
      </w:r>
      <w:r w:rsidR="00BF51A2">
        <w:rPr>
          <w:lang w:val="en-US"/>
        </w:rPr>
        <w:t xml:space="preserve">identifiers </w:t>
      </w:r>
      <w:r w:rsidRPr="003D662E">
        <w:rPr>
          <w:lang w:val="en-US"/>
        </w:rPr>
        <w:t xml:space="preserve">are used, e.g., in the specifications of AAS </w:t>
      </w:r>
      <w:r w:rsidR="008B7C70">
        <w:rPr>
          <w:lang w:val="en-US"/>
        </w:rPr>
        <w:t>submodel formats</w:t>
      </w:r>
      <w:r w:rsidRPr="003D662E">
        <w:rPr>
          <w:lang w:val="en-US"/>
        </w:rPr>
        <w:t xml:space="preserve">. A semantic id resolution mechanism must take care of </w:t>
      </w:r>
      <w:r w:rsidR="00E1554A">
        <w:rPr>
          <w:lang w:val="en-US"/>
        </w:rPr>
        <w:t xml:space="preserve">such </w:t>
      </w:r>
      <w:r w:rsidRPr="003D662E">
        <w:rPr>
          <w:lang w:val="en-US"/>
        </w:rPr>
        <w:t>identifiers, potentially considering mechanisms implemented by the AAS framework as well as potentially commercial</w:t>
      </w:r>
      <w:r w:rsidR="001B2DC1">
        <w:rPr>
          <w:lang w:val="en-US"/>
        </w:rPr>
        <w:t>ly</w:t>
      </w:r>
      <w:r w:rsidRPr="003D662E">
        <w:rPr>
          <w:lang w:val="en-US"/>
        </w:rPr>
        <w:t xml:space="preserve"> licens</w:t>
      </w:r>
      <w:r w:rsidR="001B2DC1">
        <w:rPr>
          <w:lang w:val="en-US"/>
        </w:rPr>
        <w:t xml:space="preserve">ed access to </w:t>
      </w:r>
      <w:r w:rsidRPr="003D662E">
        <w:rPr>
          <w:lang w:val="en-US"/>
        </w:rPr>
        <w:t>catalogs and web services as they apply for ECLASS.</w:t>
      </w:r>
    </w:p>
    <w:p w14:paraId="55724C81" w14:textId="691423CB" w:rsidR="008907F0" w:rsidRPr="003D662E" w:rsidRDefault="008849BA" w:rsidP="008907F0">
      <w:pPr>
        <w:jc w:val="both"/>
        <w:rPr>
          <w:lang w:val="en-US"/>
        </w:rPr>
      </w:pPr>
      <w:r>
        <w:rPr>
          <w:lang w:val="en-US"/>
        </w:rPr>
        <w:t xml:space="preserve">For this purpose, oktoflow provides a flexible semantic id </w:t>
      </w:r>
      <w:r w:rsidR="008907F0" w:rsidRPr="003D662E">
        <w:rPr>
          <w:lang w:val="en-US"/>
        </w:rPr>
        <w:t xml:space="preserve">resolution support. </w:t>
      </w:r>
      <w:r w:rsidR="00FE01A1">
        <w:rPr>
          <w:lang w:val="en-US"/>
        </w:rPr>
        <w:t xml:space="preserve">The </w:t>
      </w:r>
      <w:r w:rsidR="00FE01A1" w:rsidRPr="00FE01A1">
        <w:rPr>
          <w:rFonts w:ascii="Consolas" w:hAnsi="Consolas"/>
          <w:lang w:val="en-US"/>
        </w:rPr>
        <w:t>SemanticIdResolver</w:t>
      </w:r>
      <w:r w:rsidR="00FE01A1">
        <w:rPr>
          <w:lang w:val="en-US"/>
        </w:rPr>
        <w:t xml:space="preserve"> </w:t>
      </w:r>
      <w:r w:rsidR="008907F0" w:rsidRPr="003D662E">
        <w:rPr>
          <w:lang w:val="en-US"/>
        </w:rPr>
        <w:t xml:space="preserve">interface provides access to the resolution mechanism. The result of a successful resolution </w:t>
      </w:r>
      <w:r w:rsidR="00855CDD">
        <w:rPr>
          <w:lang w:val="en-US"/>
        </w:rPr>
        <w:t>(</w:t>
      </w:r>
      <w:r w:rsidR="008907F0" w:rsidRPr="003D662E">
        <w:rPr>
          <w:lang w:val="en-US"/>
        </w:rPr>
        <w:t>inspired by the ECLASS dictionary</w:t>
      </w:r>
      <w:r w:rsidR="00855CDD">
        <w:rPr>
          <w:lang w:val="en-US"/>
        </w:rPr>
        <w:t>)</w:t>
      </w:r>
      <w:r w:rsidR="008907F0" w:rsidRPr="003D662E">
        <w:rPr>
          <w:lang w:val="en-US"/>
        </w:rPr>
        <w:t xml:space="preserve"> returns the version, the revision, and, in multiple languages, the name, structure name and a free text description of the </w:t>
      </w:r>
      <w:r w:rsidR="000F605C">
        <w:rPr>
          <w:lang w:val="en-US"/>
        </w:rPr>
        <w:t xml:space="preserve">referenced </w:t>
      </w:r>
      <w:r w:rsidR="00D07637">
        <w:rPr>
          <w:lang w:val="en-US"/>
        </w:rPr>
        <w:t xml:space="preserve">value </w:t>
      </w:r>
      <w:r w:rsidR="000F605C">
        <w:rPr>
          <w:lang w:val="en-US"/>
        </w:rPr>
        <w:t xml:space="preserve">unit or </w:t>
      </w:r>
      <w:r w:rsidR="008907F0" w:rsidRPr="003D662E">
        <w:rPr>
          <w:lang w:val="en-US"/>
        </w:rPr>
        <w:t xml:space="preserve">concept. The </w:t>
      </w:r>
      <w:r w:rsidR="004A791E">
        <w:rPr>
          <w:lang w:val="en-US"/>
        </w:rPr>
        <w:t xml:space="preserve">actual </w:t>
      </w:r>
      <w:r w:rsidR="008907F0" w:rsidRPr="003D662E">
        <w:rPr>
          <w:lang w:val="en-US"/>
        </w:rPr>
        <w:t xml:space="preserve">resolution </w:t>
      </w:r>
      <w:r w:rsidR="004A791E">
        <w:rPr>
          <w:lang w:val="en-US"/>
        </w:rPr>
        <w:t>shall be realized in terms of oktoflow plugins and, as fallback, through fallback catalogues provided by the platform</w:t>
      </w:r>
      <w:r w:rsidR="007C5787">
        <w:rPr>
          <w:lang w:val="en-US"/>
        </w:rPr>
        <w:t xml:space="preserve"> (to be able to at least resolve the semantic ids required </w:t>
      </w:r>
      <w:r w:rsidR="007C5787">
        <w:rPr>
          <w:lang w:val="en-US"/>
        </w:rPr>
        <w:lastRenderedPageBreak/>
        <w:t>on the user interface even without internet access)</w:t>
      </w:r>
      <w:r w:rsidR="004A791E">
        <w:rPr>
          <w:lang w:val="en-US"/>
        </w:rPr>
        <w:t xml:space="preserve">. </w:t>
      </w:r>
      <w:r w:rsidR="00765B13">
        <w:rPr>
          <w:lang w:val="en-US"/>
        </w:rPr>
        <w:t xml:space="preserve">One example plugin </w:t>
      </w:r>
      <w:r w:rsidR="00765B13" w:rsidRPr="003D662E">
        <w:rPr>
          <w:lang w:val="en-US"/>
        </w:rPr>
        <w:t>perform</w:t>
      </w:r>
      <w:r w:rsidR="00765B13">
        <w:rPr>
          <w:lang w:val="en-US"/>
        </w:rPr>
        <w:t>s</w:t>
      </w:r>
      <w:r w:rsidR="00765B13" w:rsidRPr="003D662E">
        <w:rPr>
          <w:lang w:val="en-US"/>
        </w:rPr>
        <w:t xml:space="preserve"> online resolution </w:t>
      </w:r>
      <w:r w:rsidR="00765B13">
        <w:rPr>
          <w:lang w:val="en-US"/>
        </w:rPr>
        <w:t>using</w:t>
      </w:r>
      <w:r w:rsidR="00765B13" w:rsidRPr="003D662E">
        <w:rPr>
          <w:lang w:val="en-US"/>
        </w:rPr>
        <w:t xml:space="preserve"> the ECLASS web service relying on the identity management (Section </w:t>
      </w:r>
      <w:r w:rsidR="00765B13" w:rsidRPr="003D662E">
        <w:rPr>
          <w:lang w:val="en-US"/>
        </w:rPr>
        <w:fldChar w:fldCharType="begin"/>
      </w:r>
      <w:r w:rsidR="00765B13" w:rsidRPr="003D662E">
        <w:rPr>
          <w:lang w:val="en-US"/>
        </w:rPr>
        <w:instrText xml:space="preserve"> REF _Ref109305545 \r \h  \* MERGEFORMAT </w:instrText>
      </w:r>
      <w:r w:rsidR="00765B13" w:rsidRPr="003D662E">
        <w:rPr>
          <w:lang w:val="en-US"/>
        </w:rPr>
      </w:r>
      <w:r w:rsidR="00765B13" w:rsidRPr="003D662E">
        <w:rPr>
          <w:lang w:val="en-US"/>
        </w:rPr>
        <w:fldChar w:fldCharType="separate"/>
      </w:r>
      <w:r w:rsidR="00C62E87">
        <w:rPr>
          <w:lang w:val="en-US"/>
        </w:rPr>
        <w:t>3.3.4.5</w:t>
      </w:r>
      <w:r w:rsidR="00765B13" w:rsidRPr="003D662E">
        <w:rPr>
          <w:lang w:val="en-US"/>
        </w:rPr>
        <w:fldChar w:fldCharType="end"/>
      </w:r>
      <w:r w:rsidR="00765B13" w:rsidRPr="003D662E">
        <w:rPr>
          <w:lang w:val="en-US"/>
        </w:rPr>
        <w:t xml:space="preserve">) to access </w:t>
      </w:r>
      <w:r w:rsidR="00765B13">
        <w:rPr>
          <w:lang w:val="en-US"/>
        </w:rPr>
        <w:t>the</w:t>
      </w:r>
      <w:r w:rsidR="00765B13" w:rsidRPr="003D662E">
        <w:rPr>
          <w:lang w:val="en-US"/>
        </w:rPr>
        <w:t xml:space="preserve"> required authentication certificate.</w:t>
      </w:r>
    </w:p>
    <w:p w14:paraId="702661EA" w14:textId="6EA8E156" w:rsidR="00B82C3F" w:rsidRPr="003D662E" w:rsidRDefault="00B82C3F" w:rsidP="00B82C3F">
      <w:pPr>
        <w:pStyle w:val="Heading3"/>
        <w:rPr>
          <w:lang w:val="en-US"/>
        </w:rPr>
      </w:pPr>
      <w:bookmarkStart w:id="73" w:name="_Toc216439643"/>
      <w:r>
        <w:rPr>
          <w:lang w:val="en-US"/>
        </w:rPr>
        <w:t>The support.iip-aas Component</w:t>
      </w:r>
      <w:bookmarkEnd w:id="73"/>
    </w:p>
    <w:p w14:paraId="2BA060A6" w14:textId="6C1287C1" w:rsidR="00B82C3F" w:rsidRDefault="00B82C3F" w:rsidP="003033AC">
      <w:pPr>
        <w:jc w:val="both"/>
        <w:rPr>
          <w:lang w:val="en-US"/>
        </w:rPr>
      </w:pPr>
      <w:r w:rsidRPr="003D662E">
        <w:rPr>
          <w:lang w:val="en-US"/>
        </w:rPr>
        <w:t xml:space="preserve">The </w:t>
      </w:r>
      <w:r w:rsidRPr="003D662E">
        <w:rPr>
          <w:rFonts w:ascii="Consolas" w:hAnsi="Consolas"/>
          <w:lang w:val="en-US"/>
        </w:rPr>
        <w:t>iip-aas</w:t>
      </w:r>
      <w:r w:rsidRPr="003D662E">
        <w:rPr>
          <w:lang w:val="en-US"/>
        </w:rPr>
        <w:t xml:space="preserve"> component on top </w:t>
      </w:r>
      <w:r w:rsidR="00196A61">
        <w:rPr>
          <w:lang w:val="en-US"/>
        </w:rPr>
        <w:t>specializes</w:t>
      </w:r>
      <w:r w:rsidRPr="003D662E">
        <w:rPr>
          <w:lang w:val="en-US"/>
        </w:rPr>
        <w:t xml:space="preserve"> the AAS abstraction </w:t>
      </w:r>
      <w:r w:rsidR="00196A61">
        <w:rPr>
          <w:lang w:val="en-US"/>
        </w:rPr>
        <w:t>for use within oktoflow</w:t>
      </w:r>
      <w:r w:rsidR="00196A61">
        <w:rPr>
          <w:rStyle w:val="FootnoteReference"/>
          <w:lang w:val="en-US"/>
        </w:rPr>
        <w:footnoteReference w:id="34"/>
      </w:r>
      <w:r w:rsidR="00196A61">
        <w:rPr>
          <w:lang w:val="en-US"/>
        </w:rPr>
        <w:t xml:space="preserve">, e.g., </w:t>
      </w:r>
      <w:r w:rsidRPr="003D662E">
        <w:rPr>
          <w:lang w:val="en-US"/>
        </w:rPr>
        <w:t>further functionality that eases the realization of the platform, e.g., mechanisms how to dynamically link alternative and optional AAS sub-models of different components into the platform AAS</w:t>
      </w:r>
      <w:r w:rsidR="00AD53EC">
        <w:rPr>
          <w:lang w:val="en-US"/>
        </w:rPr>
        <w:t xml:space="preserve"> as illustrated in </w:t>
      </w:r>
      <w:r w:rsidR="00AD53EC">
        <w:rPr>
          <w:lang w:val="en-US"/>
        </w:rPr>
        <w:fldChar w:fldCharType="begin"/>
      </w:r>
      <w:r w:rsidR="00AD53EC">
        <w:rPr>
          <w:lang w:val="en-US"/>
        </w:rPr>
        <w:instrText xml:space="preserve"> REF _Ref215748038 \h </w:instrText>
      </w:r>
      <w:r w:rsidR="00AD53EC">
        <w:rPr>
          <w:lang w:val="en-US"/>
        </w:rPr>
      </w:r>
      <w:r w:rsidR="00AD53EC">
        <w:rPr>
          <w:lang w:val="en-US"/>
        </w:rPr>
        <w:fldChar w:fldCharType="separate"/>
      </w:r>
      <w:r w:rsidR="00C62E87" w:rsidRPr="00AD53EC">
        <w:rPr>
          <w:lang w:val="en-GB"/>
        </w:rPr>
        <w:t xml:space="preserve">Figure </w:t>
      </w:r>
      <w:r w:rsidR="00C62E87">
        <w:rPr>
          <w:noProof/>
          <w:lang w:val="en-GB"/>
        </w:rPr>
        <w:t>10</w:t>
      </w:r>
      <w:r w:rsidR="00AD53EC">
        <w:rPr>
          <w:lang w:val="en-US"/>
        </w:rPr>
        <w:fldChar w:fldCharType="end"/>
      </w:r>
      <w:r w:rsidRPr="003D662E">
        <w:rPr>
          <w:lang w:val="en-US"/>
        </w:rPr>
        <w:t>.</w:t>
      </w:r>
    </w:p>
    <w:p w14:paraId="469689F4" w14:textId="02932331" w:rsidR="00415D11" w:rsidRDefault="00AD53EC" w:rsidP="00AD53EC">
      <w:pPr>
        <w:jc w:val="center"/>
        <w:rPr>
          <w:lang w:val="en-US"/>
        </w:rPr>
      </w:pPr>
      <w:r w:rsidRPr="00AD53EC">
        <w:rPr>
          <w:noProof/>
        </w:rPr>
        <w:drawing>
          <wp:inline distT="0" distB="0" distL="0" distR="0" wp14:anchorId="09408F60" wp14:editId="2B0CD7FC">
            <wp:extent cx="3437905" cy="4106008"/>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440793" cy="4109457"/>
                    </a:xfrm>
                    <a:prstGeom prst="rect">
                      <a:avLst/>
                    </a:prstGeom>
                    <a:noFill/>
                    <a:ln>
                      <a:noFill/>
                    </a:ln>
                  </pic:spPr>
                </pic:pic>
              </a:graphicData>
            </a:graphic>
          </wp:inline>
        </w:drawing>
      </w:r>
    </w:p>
    <w:p w14:paraId="0C646379" w14:textId="51BEE9F5" w:rsidR="00AD53EC" w:rsidRDefault="00AD53EC" w:rsidP="00AD53EC">
      <w:pPr>
        <w:pStyle w:val="Caption"/>
        <w:rPr>
          <w:lang w:val="en-US"/>
        </w:rPr>
      </w:pPr>
      <w:bookmarkStart w:id="74" w:name="_Ref215748038"/>
      <w:r w:rsidRPr="00AD53EC">
        <w:rPr>
          <w:lang w:val="en-GB"/>
        </w:rPr>
        <w:t xml:space="preserve">Figure </w:t>
      </w:r>
      <w:r>
        <w:fldChar w:fldCharType="begin"/>
      </w:r>
      <w:r w:rsidRPr="00AD53EC">
        <w:rPr>
          <w:lang w:val="en-GB"/>
        </w:rPr>
        <w:instrText xml:space="preserve"> SEQ Figure \* ARABIC </w:instrText>
      </w:r>
      <w:r>
        <w:fldChar w:fldCharType="separate"/>
      </w:r>
      <w:r w:rsidR="00C62E87">
        <w:rPr>
          <w:noProof/>
          <w:lang w:val="en-GB"/>
        </w:rPr>
        <w:t>10</w:t>
      </w:r>
      <w:r>
        <w:fldChar w:fldCharType="end"/>
      </w:r>
      <w:bookmarkEnd w:id="74"/>
      <w:r w:rsidRPr="00AD53EC">
        <w:rPr>
          <w:lang w:val="en-GB"/>
        </w:rPr>
        <w:t xml:space="preserve">: Simplified structure of </w:t>
      </w:r>
      <w:r w:rsidRPr="00AD53EC">
        <w:rPr>
          <w:rFonts w:ascii="Consolas" w:hAnsi="Consolas"/>
          <w:i w:val="0"/>
          <w:iCs w:val="0"/>
          <w:lang w:val="en-GB"/>
        </w:rPr>
        <w:t>support.</w:t>
      </w:r>
      <w:r w:rsidR="004D40E4">
        <w:rPr>
          <w:rFonts w:ascii="Consolas" w:hAnsi="Consolas"/>
          <w:i w:val="0"/>
          <w:iCs w:val="0"/>
          <w:lang w:val="en-GB"/>
        </w:rPr>
        <w:t>iip</w:t>
      </w:r>
      <w:r w:rsidRPr="00AD53EC">
        <w:rPr>
          <w:rFonts w:ascii="Consolas" w:hAnsi="Consolas"/>
          <w:i w:val="0"/>
          <w:iCs w:val="0"/>
          <w:lang w:val="en-GB"/>
        </w:rPr>
        <w:t>-aas</w:t>
      </w:r>
      <w:r w:rsidRPr="00AD53EC">
        <w:rPr>
          <w:lang w:val="en-GB"/>
        </w:rPr>
        <w:t xml:space="preserve">: </w:t>
      </w:r>
      <w:r>
        <w:rPr>
          <w:lang w:val="en-GB"/>
        </w:rPr>
        <w:t xml:space="preserve">Dynamic AAS realization mechanisms, basic AAS structures relying on </w:t>
      </w:r>
      <w:r w:rsidRPr="00AD53EC">
        <w:rPr>
          <w:rFonts w:ascii="Consolas" w:hAnsi="Consolas"/>
          <w:i w:val="0"/>
          <w:iCs w:val="0"/>
          <w:lang w:val="en-GB"/>
        </w:rPr>
        <w:t>support.aas</w:t>
      </w:r>
      <w:r>
        <w:rPr>
          <w:lang w:val="en-GB"/>
        </w:rPr>
        <w:t>, device identity providers and fallback semantic id resolution</w:t>
      </w:r>
      <w:r w:rsidRPr="00AD53EC">
        <w:rPr>
          <w:lang w:val="en-GB"/>
        </w:rPr>
        <w:t>.</w:t>
      </w:r>
    </w:p>
    <w:p w14:paraId="53D70A0F" w14:textId="3B884047" w:rsidR="004D40E4" w:rsidRDefault="004D40E4" w:rsidP="004D40E4">
      <w:pPr>
        <w:jc w:val="both"/>
        <w:rPr>
          <w:rFonts w:cstheme="minorHAnsi"/>
          <w:lang w:val="en-US"/>
        </w:rPr>
      </w:pPr>
      <w:r>
        <w:rPr>
          <w:lang w:val="en-US"/>
        </w:rPr>
        <w:t xml:space="preserve">One basic ability is </w:t>
      </w:r>
      <w:r w:rsidRPr="003D662E">
        <w:rPr>
          <w:lang w:val="en-US"/>
        </w:rPr>
        <w:t xml:space="preserve">that AAS (sub-models) for the different platform layers can be collected and deployed as a single representation </w:t>
      </w:r>
      <w:r>
        <w:rPr>
          <w:lang w:val="en-US"/>
        </w:rPr>
        <w:t xml:space="preserve">depending </w:t>
      </w:r>
      <w:r w:rsidRPr="003D662E">
        <w:rPr>
          <w:lang w:val="en-US"/>
        </w:rPr>
        <w:t xml:space="preserve">on a given deployment mode. Therefore, the </w:t>
      </w:r>
      <w:r w:rsidRPr="003D662E">
        <w:rPr>
          <w:rFonts w:ascii="Consolas" w:hAnsi="Consolas"/>
          <w:lang w:val="en-US"/>
        </w:rPr>
        <w:t>iip-aas</w:t>
      </w:r>
      <w:r w:rsidRPr="003D662E">
        <w:rPr>
          <w:lang w:val="en-US"/>
        </w:rPr>
        <w:t xml:space="preserve"> component defines the </w:t>
      </w:r>
      <w:r w:rsidRPr="003D662E">
        <w:rPr>
          <w:rFonts w:ascii="Consolas" w:hAnsi="Consolas"/>
          <w:lang w:val="en-US"/>
        </w:rPr>
        <w:t>AasContributor</w:t>
      </w:r>
      <w:r w:rsidRPr="003D662E">
        <w:rPr>
          <w:lang w:val="en-US"/>
        </w:rPr>
        <w:t xml:space="preserve"> interface and the </w:t>
      </w:r>
      <w:r w:rsidRPr="003D662E">
        <w:rPr>
          <w:rFonts w:ascii="Consolas" w:hAnsi="Consolas"/>
          <w:lang w:val="en-US"/>
        </w:rPr>
        <w:t>AasPartRegistry</w:t>
      </w:r>
      <w:r w:rsidRPr="003D662E">
        <w:rPr>
          <w:lang w:val="en-US"/>
        </w:rPr>
        <w:t xml:space="preserve">. The </w:t>
      </w:r>
      <w:r w:rsidRPr="003D662E">
        <w:rPr>
          <w:rFonts w:ascii="Consolas" w:hAnsi="Consolas"/>
          <w:lang w:val="en-US"/>
        </w:rPr>
        <w:t>AasContributor</w:t>
      </w:r>
      <w:r w:rsidRPr="003D662E">
        <w:rPr>
          <w:lang w:val="en-US"/>
        </w:rPr>
        <w:t xml:space="preserve"> is a </w:t>
      </w:r>
      <w:r>
        <w:rPr>
          <w:lang w:val="en-US"/>
        </w:rPr>
        <w:t>(</w:t>
      </w:r>
      <w:r w:rsidRPr="003D662E">
        <w:rPr>
          <w:lang w:val="en-US"/>
        </w:rPr>
        <w:t>plugin</w:t>
      </w:r>
      <w:r>
        <w:rPr>
          <w:lang w:val="en-US"/>
        </w:rPr>
        <w:t>)</w:t>
      </w:r>
      <w:r w:rsidRPr="003D662E">
        <w:rPr>
          <w:lang w:val="en-US"/>
        </w:rPr>
        <w:t xml:space="preserve"> interface supposed to be implemented by upper platform layers to create the respective AAS (sub-model</w:t>
      </w:r>
      <w:r>
        <w:rPr>
          <w:lang w:val="en-US"/>
        </w:rPr>
        <w:t>s</w:t>
      </w:r>
      <w:r w:rsidRPr="003D662E">
        <w:rPr>
          <w:lang w:val="en-US"/>
        </w:rPr>
        <w:t>) and to register the implementing function objects with the protocol builders</w:t>
      </w:r>
      <w:r>
        <w:rPr>
          <w:lang w:val="en-US"/>
        </w:rPr>
        <w:t xml:space="preserve"> of the AAS abstraction in </w:t>
      </w:r>
      <w:r w:rsidRPr="00AD53EC">
        <w:rPr>
          <w:rFonts w:ascii="Consolas" w:hAnsi="Consolas"/>
          <w:lang w:val="en-US"/>
        </w:rPr>
        <w:t>support.aas</w:t>
      </w:r>
      <w:r w:rsidRPr="003D662E">
        <w:rPr>
          <w:lang w:val="en-US"/>
        </w:rPr>
        <w:t xml:space="preserve">. An </w:t>
      </w:r>
      <w:r w:rsidRPr="003D662E">
        <w:rPr>
          <w:rFonts w:ascii="Consolas" w:hAnsi="Consolas"/>
          <w:lang w:val="en-US"/>
        </w:rPr>
        <w:t>AasContributor</w:t>
      </w:r>
      <w:r w:rsidRPr="003D662E">
        <w:rPr>
          <w:lang w:val="en-US"/>
        </w:rPr>
        <w:t xml:space="preserve"> can indicate whether prerequisites are met so that its AAS can be created. Instances of </w:t>
      </w:r>
      <w:r w:rsidRPr="003D662E">
        <w:rPr>
          <w:rFonts w:ascii="Consolas" w:hAnsi="Consolas"/>
          <w:lang w:val="en-US"/>
        </w:rPr>
        <w:t>AasContributor</w:t>
      </w:r>
      <w:r w:rsidRPr="003D662E">
        <w:rPr>
          <w:lang w:val="en-US"/>
        </w:rPr>
        <w:t xml:space="preserve"> are supposed to be announced/registered via JSL. The </w:t>
      </w:r>
      <w:r w:rsidRPr="003D662E">
        <w:rPr>
          <w:rFonts w:ascii="Consolas" w:hAnsi="Consolas"/>
          <w:lang w:val="en-US"/>
        </w:rPr>
        <w:t>AasPartRegistry</w:t>
      </w:r>
      <w:r w:rsidRPr="003D662E">
        <w:rPr>
          <w:lang w:val="en-US"/>
        </w:rPr>
        <w:t xml:space="preserve"> provides access to those plugin instances and, e.g., triggers the creation and the deployment of an entire AAS for an installation. </w:t>
      </w:r>
      <w:r w:rsidRPr="00281003">
        <w:rPr>
          <w:rFonts w:cstheme="minorHAnsi"/>
          <w:lang w:val="en-US"/>
        </w:rPr>
        <w:t xml:space="preserve">These contributor instances are also used to increase availability (R9) and resilience of the platforms with respect to downtimes of the AAS. If the AAS server disappears, as a basic mechanism the deployment of contributed AAS and sub-models is executed again to re-populate the AAS server and to allow for </w:t>
      </w:r>
      <w:r w:rsidRPr="00281003">
        <w:rPr>
          <w:rFonts w:cstheme="minorHAnsi"/>
          <w:lang w:val="en-US"/>
        </w:rPr>
        <w:lastRenderedPageBreak/>
        <w:t>continued (management) operations.</w:t>
      </w:r>
      <w:r>
        <w:rPr>
          <w:rFonts w:cstheme="minorHAnsi"/>
          <w:lang w:val="en-US"/>
        </w:rPr>
        <w:t xml:space="preserve"> The </w:t>
      </w:r>
      <w:r w:rsidRPr="003D662E">
        <w:rPr>
          <w:rFonts w:ascii="Consolas" w:hAnsi="Consolas"/>
          <w:lang w:val="en-US"/>
        </w:rPr>
        <w:t>AasPartRegistry</w:t>
      </w:r>
      <w:r>
        <w:rPr>
          <w:rFonts w:cstheme="minorHAnsi"/>
          <w:lang w:val="en-US"/>
        </w:rPr>
        <w:t xml:space="preserve"> also maintains the AAS setup information (supported by the classes package </w:t>
      </w:r>
      <w:r w:rsidRPr="0014225B">
        <w:rPr>
          <w:rFonts w:ascii="Consolas" w:hAnsi="Consolas" w:cstheme="minorHAnsi"/>
          <w:lang w:val="en-US"/>
        </w:rPr>
        <w:t>config</w:t>
      </w:r>
      <w:r>
        <w:rPr>
          <w:rFonts w:cstheme="minorHAnsi"/>
          <w:lang w:val="en-US"/>
        </w:rPr>
        <w:t xml:space="preserve"> – to be renamed to setup in the future).</w:t>
      </w:r>
    </w:p>
    <w:p w14:paraId="7BA9C8C6" w14:textId="77777777" w:rsidR="004D40E4" w:rsidRPr="003D662E" w:rsidRDefault="004D40E4" w:rsidP="004D40E4">
      <w:pPr>
        <w:jc w:val="both"/>
        <w:rPr>
          <w:rFonts w:cstheme="minorHAnsi"/>
          <w:lang w:val="en-US"/>
        </w:rPr>
      </w:pPr>
      <w:r>
        <w:rPr>
          <w:rFonts w:cstheme="minorHAnsi"/>
          <w:lang w:val="en-US"/>
        </w:rPr>
        <w:t xml:space="preserve">To ease the development of platform components that supply an own AAS, </w:t>
      </w:r>
      <w:r w:rsidRPr="001E0DBA">
        <w:rPr>
          <w:rFonts w:ascii="Consolas" w:hAnsi="Consolas" w:cstheme="minorHAnsi"/>
          <w:lang w:val="en-US"/>
        </w:rPr>
        <w:t>support.iip-aas</w:t>
      </w:r>
      <w:r>
        <w:rPr>
          <w:rFonts w:cstheme="minorHAnsi"/>
          <w:lang w:val="en-US"/>
        </w:rPr>
        <w:t xml:space="preserve"> defines a basic lifecycle descriptor for AAS-contributing components. Further, the </w:t>
      </w:r>
      <w:r w:rsidRPr="001E0DBA">
        <w:rPr>
          <w:rFonts w:ascii="Consolas" w:hAnsi="Consolas" w:cstheme="minorHAnsi"/>
          <w:lang w:val="en-US"/>
        </w:rPr>
        <w:t>ActiveAasBase</w:t>
      </w:r>
      <w:r>
        <w:rPr>
          <w:rFonts w:cstheme="minorHAnsi"/>
          <w:lang w:val="en-US"/>
        </w:rPr>
        <w:t xml:space="preserve"> realizes supporting utility methods for typcical AAS runtime modifications, in particular for executing them asynchronously (production code) or synchronously (test code).</w:t>
      </w:r>
    </w:p>
    <w:p w14:paraId="2341AC32" w14:textId="165EA713" w:rsidR="00765B13" w:rsidRDefault="00A96879" w:rsidP="00765B13">
      <w:pPr>
        <w:jc w:val="both"/>
        <w:rPr>
          <w:lang w:val="en-US"/>
        </w:rPr>
      </w:pPr>
      <w:r>
        <w:rPr>
          <w:lang w:val="en-US"/>
        </w:rPr>
        <w:t xml:space="preserve">The next set of classes shown in </w:t>
      </w:r>
      <w:r>
        <w:rPr>
          <w:lang w:val="en-US"/>
        </w:rPr>
        <w:fldChar w:fldCharType="begin"/>
      </w:r>
      <w:r>
        <w:rPr>
          <w:lang w:val="en-US"/>
        </w:rPr>
        <w:instrText xml:space="preserve"> REF _Ref215748038 \h  \* MERGEFORMAT </w:instrText>
      </w:r>
      <w:r>
        <w:rPr>
          <w:lang w:val="en-US"/>
        </w:rPr>
      </w:r>
      <w:r>
        <w:rPr>
          <w:lang w:val="en-US"/>
        </w:rPr>
        <w:fldChar w:fldCharType="separate"/>
      </w:r>
      <w:r w:rsidR="00C62E87" w:rsidRPr="00AD53EC">
        <w:rPr>
          <w:lang w:val="en-GB"/>
        </w:rPr>
        <w:t xml:space="preserve">Figure </w:t>
      </w:r>
      <w:r w:rsidR="00C62E87">
        <w:rPr>
          <w:noProof/>
          <w:lang w:val="en-GB"/>
        </w:rPr>
        <w:t>10</w:t>
      </w:r>
      <w:r>
        <w:rPr>
          <w:lang w:val="en-US"/>
        </w:rPr>
        <w:fldChar w:fldCharType="end"/>
      </w:r>
      <w:r>
        <w:rPr>
          <w:lang w:val="en-US"/>
        </w:rPr>
        <w:t xml:space="preserve"> focuses on the realization of specific AAS as well as access to the contained structures from platform code. </w:t>
      </w:r>
      <w:r w:rsidRPr="00A96879">
        <w:rPr>
          <w:rFonts w:ascii="Consolas" w:hAnsi="Consolas"/>
          <w:lang w:val="en-US"/>
        </w:rPr>
        <w:t>SubmodelClient</w:t>
      </w:r>
      <w:r>
        <w:rPr>
          <w:lang w:val="en-US"/>
        </w:rPr>
        <w:t xml:space="preserve"> is a base class for all platform parts that need to access AAS submodels, for reading individual values, writing values or, in particular, for calling operations. Subclasses of </w:t>
      </w:r>
      <w:r w:rsidRPr="00A96879">
        <w:rPr>
          <w:rFonts w:ascii="Consolas" w:hAnsi="Consolas"/>
          <w:lang w:val="en-US"/>
        </w:rPr>
        <w:t>SubmodelClient</w:t>
      </w:r>
      <w:r>
        <w:rPr>
          <w:lang w:val="en-US"/>
        </w:rPr>
        <w:t xml:space="preserve"> shall add specific operations and, thus, to provide a helpful code-level API to the AAS submodels. This is illustrated by the platform (nameplate) AAS submodel (</w:t>
      </w:r>
      <w:r w:rsidRPr="00A96879">
        <w:rPr>
          <w:rFonts w:ascii="Consolas" w:hAnsi="Consolas"/>
          <w:lang w:val="en-US"/>
        </w:rPr>
        <w:t>PlatformAas</w:t>
      </w:r>
      <w:r>
        <w:rPr>
          <w:lang w:val="en-US"/>
        </w:rPr>
        <w:t xml:space="preserve"> as </w:t>
      </w:r>
      <w:r w:rsidRPr="00A96879">
        <w:rPr>
          <w:rFonts w:ascii="Consolas" w:hAnsi="Consolas"/>
          <w:lang w:val="en-US"/>
        </w:rPr>
        <w:t>AasContributor</w:t>
      </w:r>
      <w:r>
        <w:rPr>
          <w:lang w:val="en-US"/>
        </w:rPr>
        <w:t xml:space="preserve">) and its </w:t>
      </w:r>
      <w:r w:rsidRPr="00A96879">
        <w:rPr>
          <w:rFonts w:ascii="Consolas" w:hAnsi="Consolas"/>
          <w:lang w:val="en-US"/>
        </w:rPr>
        <w:t>PlatformClient</w:t>
      </w:r>
      <w:r>
        <w:rPr>
          <w:lang w:val="en-US"/>
        </w:rPr>
        <w:t xml:space="preserve"> as well as by the </w:t>
      </w:r>
      <w:r w:rsidRPr="00A96879">
        <w:rPr>
          <w:rFonts w:ascii="Consolas" w:hAnsi="Consolas"/>
          <w:lang w:val="en-US"/>
        </w:rPr>
        <w:t>NetworkManagerAas</w:t>
      </w:r>
      <w:r>
        <w:rPr>
          <w:lang w:val="en-US"/>
        </w:rPr>
        <w:t xml:space="preserve"> and the </w:t>
      </w:r>
      <w:r w:rsidRPr="00A96879">
        <w:rPr>
          <w:rFonts w:ascii="Consolas" w:hAnsi="Consolas"/>
          <w:lang w:val="en-US"/>
        </w:rPr>
        <w:t>NetworkManagerClient</w:t>
      </w:r>
      <w:r>
        <w:rPr>
          <w:lang w:val="en-US"/>
        </w:rPr>
        <w:t>.</w:t>
      </w:r>
      <w:r w:rsidR="00765B13">
        <w:rPr>
          <w:lang w:val="en-US"/>
        </w:rPr>
        <w:t xml:space="preserve"> The </w:t>
      </w:r>
      <w:r w:rsidR="00765B13" w:rsidRPr="00A96879">
        <w:rPr>
          <w:rFonts w:ascii="Consolas" w:hAnsi="Consolas"/>
          <w:lang w:val="en-US"/>
        </w:rPr>
        <w:t>NetworkManagerAas</w:t>
      </w:r>
      <w:r w:rsidR="00765B13">
        <w:rPr>
          <w:lang w:val="en-US"/>
        </w:rPr>
        <w:t xml:space="preserve"> wraps the network manager interface from support.aas and, in particular, acts as a distributed network manager. The </w:t>
      </w:r>
      <w:r w:rsidR="00765B13" w:rsidRPr="00A96879">
        <w:rPr>
          <w:rFonts w:ascii="Consolas" w:hAnsi="Consolas"/>
          <w:lang w:val="en-US"/>
        </w:rPr>
        <w:t>PlatformAas</w:t>
      </w:r>
      <w:r w:rsidR="00765B13">
        <w:rPr>
          <w:lang w:val="en-US"/>
        </w:rPr>
        <w:t xml:space="preserve"> is an extended nameplate with certain overarching platform operations, in particular for semantic id resolution. Further helper functions support, e.g., the </w:t>
      </w:r>
      <w:r w:rsidR="00765B13" w:rsidRPr="003D662E">
        <w:rPr>
          <w:lang w:val="en-US"/>
        </w:rPr>
        <w:t>resolution of images, e.g., for AAS nameplates</w:t>
      </w:r>
      <w:r w:rsidR="00765B13">
        <w:rPr>
          <w:lang w:val="en-US"/>
        </w:rPr>
        <w:t xml:space="preserve"> or the generic representation of Java data classes in AAS as realized by the </w:t>
      </w:r>
      <w:r w:rsidR="00765B13" w:rsidRPr="003D662E">
        <w:rPr>
          <w:rFonts w:ascii="Consolas" w:hAnsi="Consolas"/>
          <w:lang w:val="en-US"/>
        </w:rPr>
        <w:t>ClassUtility</w:t>
      </w:r>
      <w:r w:rsidR="00765B13" w:rsidRPr="003D662E">
        <w:rPr>
          <w:lang w:val="en-US"/>
        </w:rPr>
        <w:t xml:space="preserve"> </w:t>
      </w:r>
    </w:p>
    <w:p w14:paraId="24C814F5" w14:textId="0116C7EE" w:rsidR="00196A61" w:rsidRDefault="00765B13" w:rsidP="00765B13">
      <w:pPr>
        <w:jc w:val="both"/>
        <w:rPr>
          <w:lang w:val="en-US"/>
        </w:rPr>
      </w:pPr>
      <w:r>
        <w:rPr>
          <w:lang w:val="en-US"/>
        </w:rPr>
        <w:t xml:space="preserve">For semantic id resolution, the for oktoflow relevant fallback cataloges (based on the generic YamlSemanticCatalog) are realized, i.e., a simplifying </w:t>
      </w:r>
      <w:r w:rsidR="00196A61" w:rsidRPr="003D662E">
        <w:rPr>
          <w:lang w:val="en-US"/>
        </w:rPr>
        <w:t xml:space="preserve">small excerpt of ECLASS </w:t>
      </w:r>
      <w:r>
        <w:rPr>
          <w:lang w:val="en-US"/>
        </w:rPr>
        <w:t xml:space="preserve">(with associated constant definitions in </w:t>
      </w:r>
      <w:r w:rsidRPr="00765B13">
        <w:rPr>
          <w:rFonts w:ascii="Consolas" w:hAnsi="Consolas"/>
          <w:lang w:val="en-US"/>
        </w:rPr>
        <w:t>Eclass</w:t>
      </w:r>
      <w:r>
        <w:rPr>
          <w:lang w:val="en-US"/>
        </w:rPr>
        <w:t xml:space="preserve">) and </w:t>
      </w:r>
      <w:r w:rsidR="00196A61" w:rsidRPr="003D662E">
        <w:rPr>
          <w:lang w:val="en-US"/>
        </w:rPr>
        <w:t>AAS IRI definitions from [</w:t>
      </w:r>
      <w:r w:rsidR="000F1327">
        <w:rPr>
          <w:lang w:val="en-US"/>
        </w:rPr>
        <w:t>ZVEI-N</w:t>
      </w:r>
      <w:r w:rsidR="00196A61" w:rsidRPr="003D662E">
        <w:rPr>
          <w:lang w:val="en-US"/>
        </w:rPr>
        <w:t xml:space="preserve">]. </w:t>
      </w:r>
    </w:p>
    <w:p w14:paraId="27862884" w14:textId="7061C4A6" w:rsidR="00BB2BB5" w:rsidRPr="003D662E" w:rsidRDefault="00BB2BB5" w:rsidP="00BB2BB5">
      <w:pPr>
        <w:pStyle w:val="Heading3"/>
        <w:rPr>
          <w:lang w:val="en-US"/>
        </w:rPr>
      </w:pPr>
      <w:bookmarkStart w:id="75" w:name="_Ref88577887"/>
      <w:bookmarkStart w:id="76" w:name="_Toc216439644"/>
      <w:r w:rsidRPr="003D662E">
        <w:rPr>
          <w:lang w:val="en-US"/>
        </w:rPr>
        <w:t>AAS Creation and Usage Pattern</w:t>
      </w:r>
      <w:bookmarkEnd w:id="75"/>
      <w:bookmarkEnd w:id="76"/>
    </w:p>
    <w:p w14:paraId="68148760" w14:textId="60821C52" w:rsidR="00BB2BB5" w:rsidRPr="003D662E" w:rsidRDefault="00BB2BB5" w:rsidP="001E6856">
      <w:pPr>
        <w:jc w:val="both"/>
        <w:rPr>
          <w:lang w:val="en-US"/>
        </w:rPr>
      </w:pPr>
      <w:r w:rsidRPr="003D662E">
        <w:rPr>
          <w:lang w:val="en-US"/>
        </w:rPr>
        <w:t xml:space="preserve">For using the </w:t>
      </w:r>
      <w:r w:rsidR="006F56C9">
        <w:rPr>
          <w:lang w:val="en-US"/>
        </w:rPr>
        <w:t xml:space="preserve">provided capabilities </w:t>
      </w:r>
      <w:r w:rsidRPr="003D662E">
        <w:rPr>
          <w:lang w:val="en-US"/>
        </w:rPr>
        <w:t>in an upstream component or layer, we suggest the creation and usage</w:t>
      </w:r>
      <w:r w:rsidR="00DF4295" w:rsidRPr="003D662E">
        <w:rPr>
          <w:lang w:val="en-US"/>
        </w:rPr>
        <w:t>/</w:t>
      </w:r>
      <w:r w:rsidRPr="003D662E">
        <w:rPr>
          <w:lang w:val="en-US"/>
        </w:rPr>
        <w:t xml:space="preserve">design pattern illustrated in </w:t>
      </w:r>
      <w:r w:rsidR="00AE1900" w:rsidRPr="003D662E">
        <w:rPr>
          <w:lang w:val="en-US"/>
        </w:rPr>
        <w:fldChar w:fldCharType="begin"/>
      </w:r>
      <w:r w:rsidR="00AE1900" w:rsidRPr="003D662E">
        <w:rPr>
          <w:lang w:val="en-US"/>
        </w:rPr>
        <w:instrText xml:space="preserve"> REF _Ref88572119 \h </w:instrText>
      </w:r>
      <w:r w:rsidR="001E6856" w:rsidRPr="003D662E">
        <w:rPr>
          <w:lang w:val="en-US"/>
        </w:rPr>
        <w:instrText xml:space="preserve"> \* MERGEFORMAT </w:instrText>
      </w:r>
      <w:r w:rsidR="00AE1900" w:rsidRPr="003D662E">
        <w:rPr>
          <w:lang w:val="en-US"/>
        </w:rPr>
      </w:r>
      <w:r w:rsidR="00AE1900" w:rsidRPr="003D662E">
        <w:rPr>
          <w:lang w:val="en-US"/>
        </w:rPr>
        <w:fldChar w:fldCharType="separate"/>
      </w:r>
      <w:r w:rsidR="00C62E87" w:rsidRPr="003D662E">
        <w:rPr>
          <w:lang w:val="en-US"/>
        </w:rPr>
        <w:t xml:space="preserve">Figure </w:t>
      </w:r>
      <w:r w:rsidR="00C62E87">
        <w:rPr>
          <w:noProof/>
          <w:lang w:val="en-US"/>
        </w:rPr>
        <w:t>11</w:t>
      </w:r>
      <w:r w:rsidR="00AE1900" w:rsidRPr="003D662E">
        <w:rPr>
          <w:lang w:val="en-US"/>
        </w:rPr>
        <w:fldChar w:fldCharType="end"/>
      </w:r>
      <w:r w:rsidR="00AE1900" w:rsidRPr="003D662E">
        <w:rPr>
          <w:lang w:val="en-US"/>
        </w:rPr>
        <w:t>.</w:t>
      </w:r>
      <w:r w:rsidR="00DE05EB" w:rsidRPr="003D662E">
        <w:rPr>
          <w:lang w:val="en-US"/>
        </w:rPr>
        <w:t xml:space="preserve"> As stated </w:t>
      </w:r>
      <w:r w:rsidR="00225AAD" w:rsidRPr="003D662E">
        <w:rPr>
          <w:lang w:val="en-US"/>
        </w:rPr>
        <w:t>in the previous sections, we are using the AAS abstraction (</w:t>
      </w:r>
      <w:r w:rsidR="00225AAD" w:rsidRPr="003D662E">
        <w:rPr>
          <w:rFonts w:ascii="Consolas" w:hAnsi="Consolas"/>
          <w:lang w:val="en-US"/>
        </w:rPr>
        <w:t>support.aas</w:t>
      </w:r>
      <w:r w:rsidR="00225AAD" w:rsidRPr="003D662E">
        <w:rPr>
          <w:lang w:val="en-US"/>
        </w:rPr>
        <w:t>) as a frontend</w:t>
      </w:r>
      <w:r w:rsidR="00523780" w:rsidRPr="003D662E">
        <w:rPr>
          <w:lang w:val="en-US"/>
        </w:rPr>
        <w:t xml:space="preserve">, i.e., through the </w:t>
      </w:r>
      <w:r w:rsidR="00523780" w:rsidRPr="003D662E">
        <w:rPr>
          <w:rFonts w:ascii="Consolas" w:hAnsi="Consolas"/>
          <w:lang w:val="en-US"/>
        </w:rPr>
        <w:t>AasFactory</w:t>
      </w:r>
      <w:r w:rsidR="00523780" w:rsidRPr="003D662E">
        <w:rPr>
          <w:lang w:val="en-US"/>
        </w:rPr>
        <w:t xml:space="preserve"> </w:t>
      </w:r>
      <w:r w:rsidR="00225AAD" w:rsidRPr="003D662E">
        <w:rPr>
          <w:lang w:val="en-US"/>
        </w:rPr>
        <w:t xml:space="preserve">without direct dependencies </w:t>
      </w:r>
      <w:r w:rsidR="00523780" w:rsidRPr="003D662E">
        <w:rPr>
          <w:lang w:val="en-US"/>
        </w:rPr>
        <w:t xml:space="preserve">to the </w:t>
      </w:r>
      <w:r w:rsidR="006E47B5">
        <w:rPr>
          <w:lang w:val="en-US"/>
        </w:rPr>
        <w:t xml:space="preserve">underlying AAS </w:t>
      </w:r>
      <w:r w:rsidR="00225AAD" w:rsidRPr="003D662E">
        <w:rPr>
          <w:lang w:val="en-US"/>
        </w:rPr>
        <w:t>implementation.</w:t>
      </w:r>
      <w:r w:rsidR="00BE17E4" w:rsidRPr="003D662E">
        <w:rPr>
          <w:lang w:val="en-US"/>
        </w:rPr>
        <w:t xml:space="preserve"> The </w:t>
      </w:r>
      <w:r w:rsidR="00B139D7">
        <w:rPr>
          <w:lang w:val="en-US"/>
        </w:rPr>
        <w:t>platform</w:t>
      </w:r>
      <w:r w:rsidR="00BE17E4" w:rsidRPr="003D662E">
        <w:rPr>
          <w:lang w:val="en-US"/>
        </w:rPr>
        <w:t>-specific AAS library (</w:t>
      </w:r>
      <w:r w:rsidR="00BE17E4" w:rsidRPr="003D662E">
        <w:rPr>
          <w:rFonts w:ascii="Consolas" w:hAnsi="Consolas"/>
          <w:lang w:val="en-US"/>
        </w:rPr>
        <w:t>support.aas.iip-aas</w:t>
      </w:r>
      <w:r w:rsidR="00BE17E4" w:rsidRPr="003D662E">
        <w:rPr>
          <w:lang w:val="en-US"/>
        </w:rPr>
        <w:t>) provides helpful classes and mechanisms that we use in this pattern.</w:t>
      </w:r>
    </w:p>
    <w:p w14:paraId="3DA15898" w14:textId="4C3FBA43" w:rsidR="00D0043A" w:rsidRPr="003D662E" w:rsidRDefault="00D0043A" w:rsidP="00BB2BB5">
      <w:pPr>
        <w:rPr>
          <w:lang w:val="en-US"/>
        </w:rPr>
      </w:pPr>
      <w:r w:rsidRPr="003D662E">
        <w:rPr>
          <w:noProof/>
          <w:lang w:val="en-US"/>
        </w:rPr>
        <w:drawing>
          <wp:inline distT="0" distB="0" distL="0" distR="0" wp14:anchorId="63D68656" wp14:editId="2E53442D">
            <wp:extent cx="5760720" cy="2340293"/>
            <wp:effectExtent l="0" t="0" r="0" b="317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60720" cy="2340293"/>
                    </a:xfrm>
                    <a:prstGeom prst="rect">
                      <a:avLst/>
                    </a:prstGeom>
                    <a:noFill/>
                    <a:ln>
                      <a:noFill/>
                    </a:ln>
                  </pic:spPr>
                </pic:pic>
              </a:graphicData>
            </a:graphic>
          </wp:inline>
        </w:drawing>
      </w:r>
    </w:p>
    <w:p w14:paraId="0FA92F53" w14:textId="30CB1AFC" w:rsidR="00D0043A" w:rsidRPr="003D662E" w:rsidRDefault="00D0043A" w:rsidP="00D0043A">
      <w:pPr>
        <w:pStyle w:val="Caption"/>
        <w:jc w:val="center"/>
        <w:rPr>
          <w:lang w:val="en-US"/>
        </w:rPr>
      </w:pPr>
      <w:bookmarkStart w:id="77" w:name="_Ref88572119"/>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C62E87">
        <w:rPr>
          <w:noProof/>
          <w:lang w:val="en-US"/>
        </w:rPr>
        <w:t>11</w:t>
      </w:r>
      <w:r w:rsidRPr="003D662E">
        <w:fldChar w:fldCharType="end"/>
      </w:r>
      <w:bookmarkEnd w:id="77"/>
      <w:r w:rsidRPr="003D662E">
        <w:rPr>
          <w:lang w:val="en-US"/>
        </w:rPr>
        <w:t>: AAS creation and usage pattern involving support layer classes and mechanisms.</w:t>
      </w:r>
    </w:p>
    <w:p w14:paraId="60E830E5" w14:textId="04C889CA" w:rsidR="00C03AC4" w:rsidRDefault="004A2CFF" w:rsidP="004A2CFF">
      <w:pPr>
        <w:jc w:val="both"/>
        <w:rPr>
          <w:lang w:val="en-US"/>
        </w:rPr>
      </w:pPr>
      <w:r w:rsidRPr="003D662E">
        <w:rPr>
          <w:lang w:val="en-US"/>
        </w:rPr>
        <w:t xml:space="preserve">To illustrate </w:t>
      </w:r>
      <w:r w:rsidR="00E078E3" w:rsidRPr="003D662E">
        <w:rPr>
          <w:lang w:val="en-US"/>
        </w:rPr>
        <w:t xml:space="preserve">the pattern, some classes of </w:t>
      </w:r>
      <w:r w:rsidR="00E078E3" w:rsidRPr="003D662E">
        <w:rPr>
          <w:rFonts w:ascii="Consolas" w:hAnsi="Consolas"/>
          <w:lang w:val="en-US"/>
        </w:rPr>
        <w:t>support.aas.iip-aas</w:t>
      </w:r>
      <w:r w:rsidR="00E078E3" w:rsidRPr="003D662E">
        <w:rPr>
          <w:rFonts w:cstheme="minorHAnsi"/>
          <w:lang w:val="en-US"/>
        </w:rPr>
        <w:t xml:space="preserve"> as well as some classes of a prototypical component providing an own AAS (</w:t>
      </w:r>
      <w:r w:rsidR="00E078E3" w:rsidRPr="003D662E">
        <w:rPr>
          <w:rFonts w:cstheme="minorHAnsi"/>
          <w:i/>
          <w:lang w:val="en-US"/>
        </w:rPr>
        <w:t>component C</w:t>
      </w:r>
      <w:r w:rsidR="00E078E3" w:rsidRPr="003D662E">
        <w:rPr>
          <w:rFonts w:cstheme="minorHAnsi"/>
          <w:lang w:val="en-US"/>
        </w:rPr>
        <w:t>)</w:t>
      </w:r>
      <w:r w:rsidR="00E078E3" w:rsidRPr="003D662E">
        <w:rPr>
          <w:lang w:val="en-US"/>
        </w:rPr>
        <w:t xml:space="preserve"> are depicted in </w:t>
      </w:r>
      <w:r w:rsidR="00E078E3" w:rsidRPr="003D662E">
        <w:rPr>
          <w:lang w:val="en-US"/>
        </w:rPr>
        <w:fldChar w:fldCharType="begin"/>
      </w:r>
      <w:r w:rsidR="00E078E3" w:rsidRPr="003D662E">
        <w:rPr>
          <w:lang w:val="en-US"/>
        </w:rPr>
        <w:instrText xml:space="preserve"> REF _Ref88572119 \h  \* MERGEFORMAT </w:instrText>
      </w:r>
      <w:r w:rsidR="00E078E3" w:rsidRPr="003D662E">
        <w:rPr>
          <w:lang w:val="en-US"/>
        </w:rPr>
      </w:r>
      <w:r w:rsidR="00E078E3" w:rsidRPr="003D662E">
        <w:rPr>
          <w:lang w:val="en-US"/>
        </w:rPr>
        <w:fldChar w:fldCharType="separate"/>
      </w:r>
      <w:r w:rsidR="00C62E87" w:rsidRPr="003D662E">
        <w:rPr>
          <w:lang w:val="en-US"/>
        </w:rPr>
        <w:t xml:space="preserve">Figure </w:t>
      </w:r>
      <w:r w:rsidR="00C62E87">
        <w:rPr>
          <w:noProof/>
          <w:lang w:val="en-US"/>
        </w:rPr>
        <w:t>11</w:t>
      </w:r>
      <w:r w:rsidR="00E078E3" w:rsidRPr="003D662E">
        <w:rPr>
          <w:lang w:val="en-US"/>
        </w:rPr>
        <w:fldChar w:fldCharType="end"/>
      </w:r>
      <w:r w:rsidR="00E078E3" w:rsidRPr="003D662E">
        <w:rPr>
          <w:lang w:val="en-US"/>
        </w:rPr>
        <w:t>.</w:t>
      </w:r>
      <w:r w:rsidR="00A15164" w:rsidRPr="003D662E">
        <w:rPr>
          <w:lang w:val="en-US"/>
        </w:rPr>
        <w:t xml:space="preserve"> </w:t>
      </w:r>
      <w:r w:rsidR="002E2300" w:rsidRPr="003D662E">
        <w:rPr>
          <w:lang w:val="en-US"/>
        </w:rPr>
        <w:t xml:space="preserve">The AAS of </w:t>
      </w:r>
      <w:r w:rsidR="002E2300" w:rsidRPr="003D662E">
        <w:rPr>
          <w:i/>
          <w:lang w:val="en-US"/>
        </w:rPr>
        <w:t>C</w:t>
      </w:r>
      <w:r w:rsidR="002E2300" w:rsidRPr="003D662E">
        <w:rPr>
          <w:lang w:val="en-US"/>
        </w:rPr>
        <w:t xml:space="preserve"> is implemented in </w:t>
      </w:r>
      <w:r w:rsidR="002E2300" w:rsidRPr="003D662E">
        <w:rPr>
          <w:rFonts w:ascii="Consolas" w:hAnsi="Consolas"/>
          <w:i/>
          <w:lang w:val="en-US"/>
        </w:rPr>
        <w:t>C</w:t>
      </w:r>
      <w:r w:rsidR="002E2300" w:rsidRPr="003D662E">
        <w:rPr>
          <w:rFonts w:ascii="Consolas" w:hAnsi="Consolas"/>
          <w:lang w:val="en-US"/>
        </w:rPr>
        <w:t>Aas</w:t>
      </w:r>
      <w:r w:rsidR="002E2300" w:rsidRPr="003D662E">
        <w:rPr>
          <w:lang w:val="en-US"/>
        </w:rPr>
        <w:t xml:space="preserve"> </w:t>
      </w:r>
      <w:r w:rsidR="003F3E50" w:rsidRPr="003D662E">
        <w:rPr>
          <w:lang w:val="en-US"/>
        </w:rPr>
        <w:t>(typically using the name of the component or a suitable shortform as prefix of the class names</w:t>
      </w:r>
      <w:r w:rsidR="00861E37" w:rsidRPr="003D662E">
        <w:rPr>
          <w:lang w:val="en-US"/>
        </w:rPr>
        <w:t xml:space="preserve"> following Java and platform conventions for the naming, e.g., </w:t>
      </w:r>
      <w:r w:rsidR="00861E37" w:rsidRPr="003D662E">
        <w:rPr>
          <w:i/>
          <w:lang w:val="en-US"/>
        </w:rPr>
        <w:t>C</w:t>
      </w:r>
      <w:r w:rsidR="00861E37" w:rsidRPr="003D662E">
        <w:rPr>
          <w:lang w:val="en-US"/>
        </w:rPr>
        <w:t xml:space="preserve"> could be </w:t>
      </w:r>
      <w:r w:rsidR="00861E37" w:rsidRPr="003D662E">
        <w:rPr>
          <w:rFonts w:ascii="Consolas" w:hAnsi="Consolas"/>
          <w:lang w:val="en-US"/>
        </w:rPr>
        <w:t>ecsRuntime</w:t>
      </w:r>
      <w:r w:rsidR="00861E37" w:rsidRPr="003D662E">
        <w:rPr>
          <w:lang w:val="en-US"/>
        </w:rPr>
        <w:t xml:space="preserve">, the AAS could be in </w:t>
      </w:r>
      <w:r w:rsidR="00861E37" w:rsidRPr="003D662E">
        <w:rPr>
          <w:rFonts w:ascii="Consolas" w:hAnsi="Consolas"/>
          <w:lang w:val="en-US"/>
        </w:rPr>
        <w:t>EcsAas</w:t>
      </w:r>
      <w:r w:rsidR="003F3E50" w:rsidRPr="003D662E">
        <w:rPr>
          <w:lang w:val="en-US"/>
        </w:rPr>
        <w:t xml:space="preserve">). </w:t>
      </w:r>
      <w:r w:rsidR="00B918D1" w:rsidRPr="003D662E">
        <w:rPr>
          <w:rFonts w:ascii="Consolas" w:hAnsi="Consolas"/>
          <w:i/>
          <w:lang w:val="en-US"/>
        </w:rPr>
        <w:t>C</w:t>
      </w:r>
      <w:r w:rsidR="00B918D1" w:rsidRPr="003D662E">
        <w:rPr>
          <w:rFonts w:ascii="Consolas" w:hAnsi="Consolas"/>
          <w:lang w:val="en-US"/>
        </w:rPr>
        <w:t>Aas</w:t>
      </w:r>
      <w:r w:rsidR="00B918D1" w:rsidRPr="003D662E">
        <w:rPr>
          <w:lang w:val="en-US"/>
        </w:rPr>
        <w:t xml:space="preserve"> uses the </w:t>
      </w:r>
      <w:r w:rsidR="00B918D1" w:rsidRPr="003D662E">
        <w:rPr>
          <w:rFonts w:ascii="Consolas" w:hAnsi="Consolas"/>
          <w:lang w:val="en-US"/>
        </w:rPr>
        <w:t>AasFactory</w:t>
      </w:r>
      <w:r w:rsidR="00B918D1" w:rsidRPr="003D662E">
        <w:rPr>
          <w:lang w:val="en-US"/>
        </w:rPr>
        <w:t xml:space="preserve"> to create sub-models, </w:t>
      </w:r>
      <w:r w:rsidR="00B918D1" w:rsidRPr="003D662E">
        <w:rPr>
          <w:lang w:val="en-US"/>
        </w:rPr>
        <w:lastRenderedPageBreak/>
        <w:t xml:space="preserve">properties and operations. However, to be part of the platform AAS, </w:t>
      </w:r>
      <w:r w:rsidR="00B918D1" w:rsidRPr="003D662E">
        <w:rPr>
          <w:rFonts w:ascii="Consolas" w:hAnsi="Consolas"/>
          <w:i/>
          <w:lang w:val="en-US"/>
        </w:rPr>
        <w:t>C</w:t>
      </w:r>
      <w:r w:rsidR="00B918D1" w:rsidRPr="003D662E">
        <w:rPr>
          <w:rFonts w:ascii="Consolas" w:hAnsi="Consolas"/>
          <w:lang w:val="en-US"/>
        </w:rPr>
        <w:t>Aas</w:t>
      </w:r>
      <w:r w:rsidR="00B918D1" w:rsidRPr="003D662E">
        <w:rPr>
          <w:lang w:val="en-US"/>
        </w:rPr>
        <w:t xml:space="preserve"> is also an </w:t>
      </w:r>
      <w:r w:rsidR="00B918D1" w:rsidRPr="009C2DDA">
        <w:rPr>
          <w:rFonts w:ascii="Consolas" w:hAnsi="Consolas"/>
          <w:lang w:val="en-US"/>
        </w:rPr>
        <w:t>AasContributor</w:t>
      </w:r>
      <w:r w:rsidR="00B918D1" w:rsidRPr="003D662E">
        <w:rPr>
          <w:lang w:val="en-US"/>
        </w:rPr>
        <w:t xml:space="preserve">, which defines methods for creating a sub-model (for a given AAS) and for hooking into the AAS implementation server using the recipe interfaces of the </w:t>
      </w:r>
      <w:r w:rsidR="00B139D7">
        <w:rPr>
          <w:lang w:val="en-US"/>
        </w:rPr>
        <w:t xml:space="preserve">platform’s </w:t>
      </w:r>
      <w:r w:rsidR="00B918D1" w:rsidRPr="003D662E">
        <w:rPr>
          <w:lang w:val="en-US"/>
        </w:rPr>
        <w:t>AAS abstraction.</w:t>
      </w:r>
      <w:r w:rsidR="00117434" w:rsidRPr="003D662E">
        <w:rPr>
          <w:lang w:val="en-US"/>
        </w:rPr>
        <w:t xml:space="preserve"> To become active, </w:t>
      </w:r>
      <w:r w:rsidR="00117434" w:rsidRPr="003D662E">
        <w:rPr>
          <w:rFonts w:ascii="Consolas" w:hAnsi="Consolas"/>
          <w:i/>
          <w:lang w:val="en-US"/>
        </w:rPr>
        <w:t>C</w:t>
      </w:r>
      <w:r w:rsidR="00117434" w:rsidRPr="003D662E">
        <w:rPr>
          <w:rFonts w:ascii="Consolas" w:hAnsi="Consolas"/>
          <w:lang w:val="en-US"/>
        </w:rPr>
        <w:t>Aas</w:t>
      </w:r>
      <w:r w:rsidR="00117434" w:rsidRPr="003D662E">
        <w:rPr>
          <w:lang w:val="en-US"/>
        </w:rPr>
        <w:t xml:space="preserve"> (or the </w:t>
      </w:r>
      <w:r w:rsidR="00117434" w:rsidRPr="003D662E">
        <w:rPr>
          <w:rFonts w:ascii="Consolas" w:hAnsi="Consolas"/>
          <w:lang w:val="en-US"/>
        </w:rPr>
        <w:t>AasContributor</w:t>
      </w:r>
      <w:r w:rsidR="00117434" w:rsidRPr="003D662E">
        <w:rPr>
          <w:lang w:val="en-US"/>
        </w:rPr>
        <w:t xml:space="preserve">, respectively) are </w:t>
      </w:r>
      <w:r w:rsidR="009C2DDA">
        <w:rPr>
          <w:lang w:val="en-US"/>
        </w:rPr>
        <w:t>specified via</w:t>
      </w:r>
      <w:r w:rsidR="00117434" w:rsidRPr="003D662E">
        <w:rPr>
          <w:lang w:val="en-US"/>
        </w:rPr>
        <w:t xml:space="preserve"> JSL and, through JSL, become automatically active in the </w:t>
      </w:r>
      <w:r w:rsidR="00117434" w:rsidRPr="003D662E">
        <w:rPr>
          <w:rFonts w:ascii="Consolas" w:hAnsi="Consolas"/>
          <w:lang w:val="en-US"/>
        </w:rPr>
        <w:t>AasPartRegistry</w:t>
      </w:r>
      <w:r w:rsidR="00117434" w:rsidRPr="003D662E">
        <w:rPr>
          <w:lang w:val="en-US"/>
        </w:rPr>
        <w:t>.</w:t>
      </w:r>
      <w:r w:rsidR="00D34F71" w:rsidRPr="003D662E">
        <w:rPr>
          <w:lang w:val="en-US"/>
        </w:rPr>
        <w:t xml:space="preserve"> </w:t>
      </w:r>
    </w:p>
    <w:p w14:paraId="5ADD7473" w14:textId="39D9EA20" w:rsidR="00BB2BB5" w:rsidRPr="003D662E" w:rsidRDefault="00D34F71" w:rsidP="004A2CFF">
      <w:pPr>
        <w:jc w:val="both"/>
        <w:rPr>
          <w:lang w:val="en-US"/>
        </w:rPr>
      </w:pPr>
      <w:r w:rsidRPr="003D662E">
        <w:rPr>
          <w:lang w:val="en-US"/>
        </w:rPr>
        <w:t xml:space="preserve">However, to </w:t>
      </w:r>
      <w:r w:rsidR="00915215">
        <w:rPr>
          <w:lang w:val="en-US"/>
        </w:rPr>
        <w:t xml:space="preserve">obtain </w:t>
      </w:r>
      <w:r w:rsidRPr="003D662E">
        <w:rPr>
          <w:lang w:val="en-US"/>
        </w:rPr>
        <w:t xml:space="preserve">a single, central AAS server and to hook the individual parts into that server with the right setup information, we need a lifecycle descriptor. A basic form, that creates also the AAS platform server instances if needed, is provided in terms of the </w:t>
      </w:r>
      <w:r w:rsidR="00117434" w:rsidRPr="003D662E">
        <w:rPr>
          <w:rFonts w:ascii="Consolas" w:hAnsi="Consolas"/>
          <w:lang w:val="en-US"/>
        </w:rPr>
        <w:t>AbstractAasLifecycleDescriptor</w:t>
      </w:r>
      <w:r w:rsidR="00117434" w:rsidRPr="003D662E">
        <w:rPr>
          <w:lang w:val="en-US"/>
        </w:rPr>
        <w:t xml:space="preserve">, </w:t>
      </w:r>
      <w:r w:rsidRPr="003D662E">
        <w:rPr>
          <w:lang w:val="en-US"/>
        </w:rPr>
        <w:t xml:space="preserve">which </w:t>
      </w:r>
      <w:r w:rsidR="00CE3673">
        <w:rPr>
          <w:lang w:val="en-US"/>
        </w:rPr>
        <w:t xml:space="preserve">utilizes the </w:t>
      </w:r>
      <w:r w:rsidR="00CE3673" w:rsidRPr="00CE3673">
        <w:rPr>
          <w:rFonts w:ascii="Consolas" w:hAnsi="Consolas"/>
          <w:lang w:val="en-US"/>
        </w:rPr>
        <w:t>AasPartRegistry</w:t>
      </w:r>
      <w:r w:rsidR="00CE3673">
        <w:rPr>
          <w:lang w:val="en-US"/>
        </w:rPr>
        <w:t xml:space="preserve"> to build the AAS</w:t>
      </w:r>
      <w:r w:rsidR="000E38D6" w:rsidRPr="003D662E">
        <w:rPr>
          <w:lang w:val="en-US"/>
        </w:rPr>
        <w:t>. To become active,</w:t>
      </w:r>
      <w:r w:rsidR="007B1034" w:rsidRPr="003D662E">
        <w:rPr>
          <w:lang w:val="en-US"/>
        </w:rPr>
        <w:t xml:space="preserve"> the</w:t>
      </w:r>
      <w:r w:rsidR="000E38D6" w:rsidRPr="003D662E">
        <w:rPr>
          <w:lang w:val="en-US"/>
        </w:rPr>
        <w:t xml:space="preserve"> </w:t>
      </w:r>
      <w:r w:rsidR="000E38D6" w:rsidRPr="003D662E">
        <w:rPr>
          <w:rFonts w:ascii="Consolas" w:hAnsi="Consolas"/>
          <w:i/>
          <w:lang w:val="en-US"/>
        </w:rPr>
        <w:t>C</w:t>
      </w:r>
      <w:r w:rsidR="000E38D6" w:rsidRPr="003D662E">
        <w:rPr>
          <w:rFonts w:ascii="Consolas" w:hAnsi="Consolas"/>
          <w:lang w:val="en-US"/>
        </w:rPr>
        <w:t>LifecycleDescriptor</w:t>
      </w:r>
      <w:r w:rsidR="000E38D6" w:rsidRPr="003D662E">
        <w:rPr>
          <w:lang w:val="en-US"/>
        </w:rPr>
        <w:t xml:space="preserve"> must be </w:t>
      </w:r>
      <w:r w:rsidR="00DD0241">
        <w:rPr>
          <w:lang w:val="en-US"/>
        </w:rPr>
        <w:t xml:space="preserve">specified </w:t>
      </w:r>
      <w:r w:rsidR="000E38D6" w:rsidRPr="003D662E">
        <w:rPr>
          <w:lang w:val="en-US"/>
        </w:rPr>
        <w:t xml:space="preserve">as JSL service. </w:t>
      </w:r>
      <w:r w:rsidR="000966AE" w:rsidRPr="003D662E">
        <w:rPr>
          <w:lang w:val="en-US"/>
        </w:rPr>
        <w:t xml:space="preserve">In this combination, the AAS of component </w:t>
      </w:r>
      <w:r w:rsidR="000966AE" w:rsidRPr="003D662E">
        <w:rPr>
          <w:i/>
          <w:lang w:val="en-US"/>
        </w:rPr>
        <w:t>C</w:t>
      </w:r>
      <w:r w:rsidR="000966AE" w:rsidRPr="003D662E">
        <w:rPr>
          <w:lang w:val="en-US"/>
        </w:rPr>
        <w:t xml:space="preserve"> is created at the right point in time </w:t>
      </w:r>
      <w:r w:rsidR="00DA0290">
        <w:rPr>
          <w:lang w:val="en-US"/>
        </w:rPr>
        <w:t>in the life cycle (of the containing platform componend) and</w:t>
      </w:r>
      <w:r w:rsidR="000966AE" w:rsidRPr="003D662E">
        <w:rPr>
          <w:lang w:val="en-US"/>
        </w:rPr>
        <w:t xml:space="preserve"> automatically deployed to or registered with the platform AAS.</w:t>
      </w:r>
      <w:r w:rsidR="00466282" w:rsidRPr="003D662E">
        <w:rPr>
          <w:lang w:val="en-US"/>
        </w:rPr>
        <w:t xml:space="preserve"> During this creation process, also further AAS may be created, e.g., to represent a device AAS including vendor information [</w:t>
      </w:r>
      <w:r w:rsidR="000F1327">
        <w:rPr>
          <w:lang w:val="en-US"/>
        </w:rPr>
        <w:t>ZVEI-N</w:t>
      </w:r>
      <w:r w:rsidR="004B6C7C" w:rsidRPr="003D662E">
        <w:rPr>
          <w:lang w:val="en-US"/>
        </w:rPr>
        <w:t xml:space="preserve">, </w:t>
      </w:r>
      <w:r w:rsidR="000F1327">
        <w:rPr>
          <w:lang w:val="en-US"/>
        </w:rPr>
        <w:t>BBB+20</w:t>
      </w:r>
      <w:r w:rsidR="00466282" w:rsidRPr="003D662E">
        <w:rPr>
          <w:lang w:val="en-US"/>
        </w:rPr>
        <w:t>].</w:t>
      </w:r>
    </w:p>
    <w:p w14:paraId="68AC6348" w14:textId="4A36F792" w:rsidR="00D0043A" w:rsidRDefault="00D0043A" w:rsidP="00E33F2D">
      <w:pPr>
        <w:jc w:val="both"/>
        <w:rPr>
          <w:rFonts w:cstheme="minorHAnsi"/>
          <w:lang w:val="en-US"/>
        </w:rPr>
      </w:pPr>
      <w:r w:rsidRPr="003D662E">
        <w:rPr>
          <w:lang w:val="en-US"/>
        </w:rPr>
        <w:t xml:space="preserve">For using the information in the AAS during the execution of other platform components, one could now request the platform AAS instance from the </w:t>
      </w:r>
      <w:r w:rsidRPr="003D662E">
        <w:rPr>
          <w:rFonts w:ascii="Consolas" w:hAnsi="Consolas"/>
          <w:lang w:val="en-US"/>
        </w:rPr>
        <w:t>AasPartRegistry</w:t>
      </w:r>
      <w:r w:rsidRPr="003D662E">
        <w:rPr>
          <w:rFonts w:cstheme="minorHAnsi"/>
          <w:lang w:val="en-US"/>
        </w:rPr>
        <w:t xml:space="preserve"> </w:t>
      </w:r>
      <w:r w:rsidRPr="003D662E">
        <w:rPr>
          <w:lang w:val="en-US"/>
        </w:rPr>
        <w:t xml:space="preserve">and operate on it through the abstraction interfaces provided by </w:t>
      </w:r>
      <w:r w:rsidRPr="003D662E">
        <w:rPr>
          <w:rFonts w:ascii="Consolas" w:hAnsi="Consolas"/>
          <w:lang w:val="en-US"/>
        </w:rPr>
        <w:t>support.aas</w:t>
      </w:r>
      <w:r w:rsidRPr="003D662E">
        <w:rPr>
          <w:lang w:val="en-US"/>
        </w:rPr>
        <w:t>, e.g., to find a certain operation and to call it. However, if all platform parts do that directly, evolving the structure of individual sub-models becomes nearly impossible (or simply a mess).</w:t>
      </w:r>
      <w:r w:rsidR="00BB3A74" w:rsidRPr="003D662E">
        <w:rPr>
          <w:lang w:val="en-US"/>
        </w:rPr>
        <w:t xml:space="preserve"> Thus, each component defining a part of the platform AAS shall also provide a</w:t>
      </w:r>
      <w:r w:rsidR="002C41AB">
        <w:rPr>
          <w:lang w:val="en-US"/>
        </w:rPr>
        <w:t xml:space="preserve"> (submodel)</w:t>
      </w:r>
      <w:r w:rsidR="00BB3A74" w:rsidRPr="003D662E">
        <w:rPr>
          <w:lang w:val="en-US"/>
        </w:rPr>
        <w:t xml:space="preserve"> client implementation. </w:t>
      </w:r>
      <w:r w:rsidR="00003B43" w:rsidRPr="003D662E">
        <w:rPr>
          <w:lang w:val="en-US"/>
        </w:rPr>
        <w:t xml:space="preserve">For this purpose, </w:t>
      </w:r>
      <w:r w:rsidR="00003B43" w:rsidRPr="003D662E">
        <w:rPr>
          <w:rFonts w:ascii="Consolas" w:hAnsi="Consolas"/>
          <w:lang w:val="en-US"/>
        </w:rPr>
        <w:t>support.aas.iip-aas</w:t>
      </w:r>
      <w:r w:rsidR="00003B43" w:rsidRPr="003D662E">
        <w:rPr>
          <w:rFonts w:cstheme="minorHAnsi"/>
          <w:lang w:val="en-US"/>
        </w:rPr>
        <w:t xml:space="preserve"> provides basic client</w:t>
      </w:r>
      <w:r w:rsidR="00B8305C">
        <w:rPr>
          <w:rFonts w:cstheme="minorHAnsi"/>
          <w:lang w:val="en-US"/>
        </w:rPr>
        <w:t xml:space="preserve"> implementations</w:t>
      </w:r>
      <w:r w:rsidR="00003B43" w:rsidRPr="003D662E">
        <w:rPr>
          <w:rFonts w:cstheme="minorHAnsi"/>
          <w:lang w:val="en-US"/>
        </w:rPr>
        <w:t xml:space="preserve">, </w:t>
      </w:r>
      <w:r w:rsidR="00B8305C">
        <w:rPr>
          <w:rFonts w:cstheme="minorHAnsi"/>
          <w:lang w:val="en-US"/>
        </w:rPr>
        <w:t xml:space="preserve">e.g., </w:t>
      </w:r>
      <w:r w:rsidR="00003B43" w:rsidRPr="003D662E">
        <w:rPr>
          <w:rFonts w:cstheme="minorHAnsi"/>
          <w:lang w:val="en-US"/>
        </w:rPr>
        <w:t xml:space="preserve">the </w:t>
      </w:r>
      <w:r w:rsidR="00003B43" w:rsidRPr="003D662E">
        <w:rPr>
          <w:rFonts w:ascii="Consolas" w:hAnsi="Consolas" w:cstheme="minorHAnsi"/>
          <w:lang w:val="en-US"/>
        </w:rPr>
        <w:t>AbstractSubmodelClient</w:t>
      </w:r>
      <w:r w:rsidR="00003B43" w:rsidRPr="003D662E">
        <w:rPr>
          <w:rFonts w:cstheme="minorHAnsi"/>
          <w:lang w:val="en-US"/>
        </w:rPr>
        <w:t xml:space="preserve"> (for properties and operations defined on sub-model level) </w:t>
      </w:r>
      <w:r w:rsidR="00B8305C">
        <w:rPr>
          <w:rFonts w:cstheme="minorHAnsi"/>
          <w:lang w:val="en-US"/>
        </w:rPr>
        <w:t>or</w:t>
      </w:r>
      <w:r w:rsidR="00003B43" w:rsidRPr="003D662E">
        <w:rPr>
          <w:rFonts w:cstheme="minorHAnsi"/>
          <w:lang w:val="en-US"/>
        </w:rPr>
        <w:t xml:space="preserve"> the </w:t>
      </w:r>
      <w:r w:rsidR="00003B43" w:rsidRPr="003D662E">
        <w:rPr>
          <w:rFonts w:ascii="Consolas" w:hAnsi="Consolas" w:cstheme="minorHAnsi"/>
          <w:lang w:val="en-US"/>
        </w:rPr>
        <w:t>AbstractSubmodelElementsCollectionClient</w:t>
      </w:r>
      <w:r w:rsidR="00003B43" w:rsidRPr="003D662E">
        <w:rPr>
          <w:rFonts w:cstheme="minorHAnsi"/>
          <w:lang w:val="en-US"/>
        </w:rPr>
        <w:t xml:space="preserve"> (for an element located in a submodel elements collection in a certain sub-model).</w:t>
      </w:r>
      <w:r w:rsidR="00DE2275" w:rsidRPr="003D662E">
        <w:rPr>
          <w:rFonts w:cstheme="minorHAnsi"/>
          <w:lang w:val="en-US"/>
        </w:rPr>
        <w:t xml:space="preserve"> The component providing the client shall now define an interface for the respective operations (</w:t>
      </w:r>
      <w:r w:rsidR="00DE2275" w:rsidRPr="003D662E">
        <w:rPr>
          <w:rFonts w:ascii="Consolas" w:hAnsi="Consolas" w:cstheme="minorHAnsi"/>
          <w:i/>
          <w:lang w:val="en-US"/>
        </w:rPr>
        <w:t>C</w:t>
      </w:r>
      <w:r w:rsidR="00DE2275" w:rsidRPr="003D662E">
        <w:rPr>
          <w:rFonts w:ascii="Consolas" w:hAnsi="Consolas" w:cstheme="minorHAnsi"/>
          <w:lang w:val="en-US"/>
        </w:rPr>
        <w:t>Client</w:t>
      </w:r>
      <w:r w:rsidR="00DE2275" w:rsidRPr="003D662E">
        <w:rPr>
          <w:rFonts w:cstheme="minorHAnsi"/>
          <w:lang w:val="en-US"/>
        </w:rPr>
        <w:t xml:space="preserve">) and implement that interface in terms of either a specialized </w:t>
      </w:r>
      <w:r w:rsidR="003C65A7">
        <w:rPr>
          <w:rFonts w:cstheme="minorHAnsi"/>
          <w:lang w:val="en-US"/>
        </w:rPr>
        <w:t>basic client</w:t>
      </w:r>
      <w:r w:rsidR="00DE2275" w:rsidRPr="003D662E">
        <w:rPr>
          <w:rFonts w:cstheme="minorHAnsi"/>
          <w:lang w:val="en-US"/>
        </w:rPr>
        <w:t xml:space="preserve">, in </w:t>
      </w:r>
      <w:r w:rsidR="001E025E" w:rsidRPr="003D662E">
        <w:rPr>
          <w:lang w:val="en-US"/>
        </w:rPr>
        <w:fldChar w:fldCharType="begin"/>
      </w:r>
      <w:r w:rsidR="001E025E" w:rsidRPr="003D662E">
        <w:rPr>
          <w:lang w:val="en-US"/>
        </w:rPr>
        <w:instrText xml:space="preserve"> REF _Ref88572119 \h  \* MERGEFORMAT </w:instrText>
      </w:r>
      <w:r w:rsidR="001E025E" w:rsidRPr="003D662E">
        <w:rPr>
          <w:lang w:val="en-US"/>
        </w:rPr>
      </w:r>
      <w:r w:rsidR="001E025E" w:rsidRPr="003D662E">
        <w:rPr>
          <w:lang w:val="en-US"/>
        </w:rPr>
        <w:fldChar w:fldCharType="separate"/>
      </w:r>
      <w:r w:rsidR="00C62E87" w:rsidRPr="003D662E">
        <w:rPr>
          <w:lang w:val="en-US"/>
        </w:rPr>
        <w:t xml:space="preserve">Figure </w:t>
      </w:r>
      <w:r w:rsidR="00C62E87">
        <w:rPr>
          <w:noProof/>
          <w:lang w:val="en-US"/>
        </w:rPr>
        <w:t>11</w:t>
      </w:r>
      <w:r w:rsidR="001E025E" w:rsidRPr="003D662E">
        <w:rPr>
          <w:lang w:val="en-US"/>
        </w:rPr>
        <w:fldChar w:fldCharType="end"/>
      </w:r>
      <w:r w:rsidR="00DE2275" w:rsidRPr="003D662E">
        <w:rPr>
          <w:rFonts w:cstheme="minorHAnsi"/>
          <w:lang w:val="en-US"/>
        </w:rPr>
        <w:t xml:space="preserve"> shown as </w:t>
      </w:r>
      <w:r w:rsidR="00DE2275" w:rsidRPr="003D662E">
        <w:rPr>
          <w:rFonts w:ascii="Consolas" w:hAnsi="Consolas" w:cstheme="minorHAnsi"/>
          <w:i/>
          <w:lang w:val="en-US"/>
        </w:rPr>
        <w:t>C</w:t>
      </w:r>
      <w:r w:rsidR="00DE2275" w:rsidRPr="003D662E">
        <w:rPr>
          <w:rFonts w:ascii="Consolas" w:hAnsi="Consolas" w:cstheme="minorHAnsi"/>
          <w:lang w:val="en-US"/>
        </w:rPr>
        <w:t>AasClient</w:t>
      </w:r>
      <w:r w:rsidR="00DE2275" w:rsidRPr="003D662E">
        <w:rPr>
          <w:rFonts w:cstheme="minorHAnsi"/>
          <w:lang w:val="en-US"/>
        </w:rPr>
        <w:t>.</w:t>
      </w:r>
      <w:r w:rsidR="00007202" w:rsidRPr="003D662E">
        <w:rPr>
          <w:rFonts w:cstheme="minorHAnsi"/>
          <w:lang w:val="en-US"/>
        </w:rPr>
        <w:t xml:space="preserve"> </w:t>
      </w:r>
      <w:r w:rsidR="005C21BC">
        <w:rPr>
          <w:rFonts w:cstheme="minorHAnsi"/>
          <w:lang w:val="en-US"/>
        </w:rPr>
        <w:t>Upstream c</w:t>
      </w:r>
      <w:r w:rsidR="00804BE3" w:rsidRPr="003D662E">
        <w:rPr>
          <w:rFonts w:cstheme="minorHAnsi"/>
          <w:lang w:val="en-US"/>
        </w:rPr>
        <w:t xml:space="preserve">omponents that want to access the AAS, shall use the client interface and the concrete client implementation. </w:t>
      </w:r>
      <w:r w:rsidR="00007202" w:rsidRPr="003D662E">
        <w:rPr>
          <w:rFonts w:cstheme="minorHAnsi"/>
          <w:lang w:val="en-US"/>
        </w:rPr>
        <w:t xml:space="preserve">While the </w:t>
      </w:r>
      <w:r w:rsidR="00007202" w:rsidRPr="003D662E">
        <w:rPr>
          <w:rFonts w:ascii="Consolas" w:hAnsi="Consolas" w:cstheme="minorHAnsi"/>
          <w:i/>
          <w:lang w:val="en-US"/>
        </w:rPr>
        <w:t>C</w:t>
      </w:r>
      <w:r w:rsidR="00007202" w:rsidRPr="003D662E">
        <w:rPr>
          <w:rFonts w:ascii="Consolas" w:hAnsi="Consolas" w:cstheme="minorHAnsi"/>
          <w:lang w:val="en-US"/>
        </w:rPr>
        <w:t>Client</w:t>
      </w:r>
      <w:r w:rsidR="00007202" w:rsidRPr="003D662E">
        <w:rPr>
          <w:rFonts w:cstheme="minorHAnsi"/>
          <w:lang w:val="en-US"/>
        </w:rPr>
        <w:t xml:space="preserve"> interface does not seem to be required here, it helps testing against mocked instances, e.g., in the command interface of the platform.</w:t>
      </w:r>
    </w:p>
    <w:p w14:paraId="2EA8804C" w14:textId="16388E47" w:rsidR="00AF2B98" w:rsidRDefault="00AF2B98" w:rsidP="00AF2B98">
      <w:pPr>
        <w:jc w:val="both"/>
        <w:rPr>
          <w:lang w:val="en-US"/>
        </w:rPr>
      </w:pPr>
      <w:r w:rsidRPr="003D662E">
        <w:rPr>
          <w:lang w:val="en-US"/>
        </w:rPr>
        <w:t xml:space="preserve">For modeling AAS operations, we follow </w:t>
      </w:r>
      <w:r w:rsidR="008F2403">
        <w:rPr>
          <w:lang w:val="en-US"/>
        </w:rPr>
        <w:t>the</w:t>
      </w:r>
      <w:r w:rsidRPr="003D662E">
        <w:rPr>
          <w:lang w:val="en-US"/>
        </w:rPr>
        <w:t xml:space="preserve"> convention, that usual AAS operations behave like synchronous call</w:t>
      </w:r>
      <w:r>
        <w:rPr>
          <w:lang w:val="en-US"/>
        </w:rPr>
        <w:t xml:space="preserve">s and, thus, must </w:t>
      </w:r>
      <w:r w:rsidRPr="003D662E">
        <w:rPr>
          <w:lang w:val="en-US"/>
        </w:rPr>
        <w:t xml:space="preserve">not </w:t>
      </w:r>
      <w:r>
        <w:rPr>
          <w:lang w:val="en-US"/>
        </w:rPr>
        <w:t xml:space="preserve">be </w:t>
      </w:r>
      <w:r w:rsidRPr="003D662E">
        <w:rPr>
          <w:lang w:val="en-US"/>
        </w:rPr>
        <w:t xml:space="preserve">tracked </w:t>
      </w:r>
      <w:r>
        <w:rPr>
          <w:lang w:val="en-US"/>
        </w:rPr>
        <w:t xml:space="preserve">via the </w:t>
      </w:r>
      <w:r w:rsidRPr="00AF2B98">
        <w:rPr>
          <w:rFonts w:ascii="Consolas" w:hAnsi="Consolas"/>
          <w:lang w:val="en-US"/>
        </w:rPr>
        <w:t>TaskTracker</w:t>
      </w:r>
      <w:r>
        <w:rPr>
          <w:lang w:val="en-US"/>
        </w:rPr>
        <w:t xml:space="preserve"> in </w:t>
      </w:r>
      <w:r w:rsidRPr="00AF2B98">
        <w:rPr>
          <w:rFonts w:ascii="Consolas" w:hAnsi="Consolas"/>
          <w:lang w:val="en-US"/>
        </w:rPr>
        <w:t>support.boot</w:t>
      </w:r>
      <w:r w:rsidRPr="003D662E">
        <w:rPr>
          <w:lang w:val="en-US"/>
        </w:rPr>
        <w:t xml:space="preserve">. </w:t>
      </w:r>
      <w:r w:rsidR="009C57A3">
        <w:rPr>
          <w:lang w:val="en-US"/>
        </w:rPr>
        <w:t>Top-level AAS o</w:t>
      </w:r>
      <w:r w:rsidRPr="003D662E">
        <w:rPr>
          <w:lang w:val="en-US"/>
        </w:rPr>
        <w:t xml:space="preserve">perations that shall be tracked </w:t>
      </w:r>
      <w:r w:rsidR="00C94A6B">
        <w:rPr>
          <w:lang w:val="en-US"/>
        </w:rPr>
        <w:t xml:space="preserve">shall be equipped with </w:t>
      </w:r>
      <w:r w:rsidRPr="003D662E">
        <w:rPr>
          <w:lang w:val="en-US"/>
        </w:rPr>
        <w:t>name suffix “Async”</w:t>
      </w:r>
      <w:r w:rsidR="00C71F40">
        <w:rPr>
          <w:lang w:val="en-US"/>
        </w:rPr>
        <w:t>,</w:t>
      </w:r>
      <w:r w:rsidRPr="003D662E">
        <w:rPr>
          <w:lang w:val="en-US"/>
        </w:rPr>
        <w:t xml:space="preserve"> return their task identification immediately</w:t>
      </w:r>
      <w:r w:rsidR="00C71F40">
        <w:rPr>
          <w:lang w:val="en-US"/>
        </w:rPr>
        <w:t xml:space="preserve"> and continue</w:t>
      </w:r>
      <w:r w:rsidR="00C71F40" w:rsidRPr="003D662E">
        <w:rPr>
          <w:lang w:val="en-US"/>
        </w:rPr>
        <w:t xml:space="preserve"> run</w:t>
      </w:r>
      <w:r w:rsidR="00C71F40">
        <w:rPr>
          <w:lang w:val="en-US"/>
        </w:rPr>
        <w:t>ning</w:t>
      </w:r>
      <w:r w:rsidR="00C71F40" w:rsidRPr="003D662E">
        <w:rPr>
          <w:lang w:val="en-US"/>
        </w:rPr>
        <w:t xml:space="preserve"> in parallel</w:t>
      </w:r>
      <w:r w:rsidRPr="003D662E">
        <w:rPr>
          <w:lang w:val="en-US"/>
        </w:rPr>
        <w:t>. Lower</w:t>
      </w:r>
      <w:r>
        <w:rPr>
          <w:lang w:val="en-US"/>
        </w:rPr>
        <w:t>-</w:t>
      </w:r>
      <w:r w:rsidRPr="003D662E">
        <w:rPr>
          <w:lang w:val="en-US"/>
        </w:rPr>
        <w:t xml:space="preserve">level operations that can be tracked are marked with the name suffix “ByTask”, offer an additional parameter “taskId” and use the task id for reporting their status. </w:t>
      </w:r>
      <w:r w:rsidR="00306ACC">
        <w:rPr>
          <w:lang w:val="en-US"/>
        </w:rPr>
        <w:t>The actual distributed s</w:t>
      </w:r>
      <w:r w:rsidRPr="003D662E">
        <w:rPr>
          <w:lang w:val="en-US"/>
        </w:rPr>
        <w:t xml:space="preserve">tatus reporting is </w:t>
      </w:r>
      <w:r w:rsidR="00306ACC">
        <w:rPr>
          <w:lang w:val="en-US"/>
        </w:rPr>
        <w:t>realized</w:t>
      </w:r>
      <w:r w:rsidRPr="003D662E">
        <w:rPr>
          <w:lang w:val="en-US"/>
        </w:rPr>
        <w:t xml:space="preserve"> </w:t>
      </w:r>
      <w:r w:rsidR="00306ACC">
        <w:rPr>
          <w:lang w:val="en-US"/>
        </w:rPr>
        <w:t>in</w:t>
      </w:r>
      <w:r w:rsidRPr="003D662E">
        <w:rPr>
          <w:lang w:val="en-US"/>
        </w:rPr>
        <w:t xml:space="preserve"> the transport layer.</w:t>
      </w:r>
    </w:p>
    <w:p w14:paraId="489FCCC7" w14:textId="611ECF32" w:rsidR="00765B13" w:rsidRPr="003D662E" w:rsidRDefault="00765B13" w:rsidP="00765B13">
      <w:pPr>
        <w:jc w:val="both"/>
        <w:rPr>
          <w:rFonts w:cstheme="minorHAnsi"/>
          <w:lang w:val="en-US"/>
        </w:rPr>
      </w:pPr>
      <w:r w:rsidRPr="003D662E">
        <w:rPr>
          <w:rFonts w:cstheme="minorHAnsi"/>
          <w:lang w:val="en-US"/>
        </w:rPr>
        <w:t xml:space="preserve">As </w:t>
      </w:r>
      <w:r w:rsidR="008777D0">
        <w:rPr>
          <w:rFonts w:cstheme="minorHAnsi"/>
          <w:lang w:val="en-US"/>
        </w:rPr>
        <w:t>we started our work on oktoflow using very early implementations of AAS frameworks, e.g., when no user-defined types were available for properties or operation parameters/return types, we still simplify the modeling. For AAS properties, we usually rely on primitive types</w:t>
      </w:r>
      <w:r w:rsidRPr="003D662E">
        <w:rPr>
          <w:rFonts w:cstheme="minorHAnsi"/>
          <w:lang w:val="en-US"/>
        </w:rPr>
        <w:t xml:space="preserve">. Where possible, we avoid complex types in operation parameters and, if required, use JSON strings to transport </w:t>
      </w:r>
      <w:r w:rsidR="008777D0">
        <w:rPr>
          <w:rFonts w:cstheme="minorHAnsi"/>
          <w:lang w:val="en-US"/>
        </w:rPr>
        <w:t xml:space="preserve">complex or </w:t>
      </w:r>
      <w:r w:rsidRPr="003D662E">
        <w:rPr>
          <w:rFonts w:cstheme="minorHAnsi"/>
          <w:lang w:val="en-US"/>
        </w:rPr>
        <w:t xml:space="preserve">multiple values, e.g., objects, arrays or maps. Thus, to simplify later code revisions of the platform and to avoid conflicts with, e.g., annotation-based JSON libraries, we decided to provide some support for JSON marshalling in </w:t>
      </w:r>
      <w:r w:rsidRPr="003D662E">
        <w:rPr>
          <w:rFonts w:ascii="Consolas" w:hAnsi="Consolas"/>
          <w:lang w:val="en-US"/>
        </w:rPr>
        <w:t>iip-aas</w:t>
      </w:r>
      <w:r w:rsidRPr="003D662E">
        <w:rPr>
          <w:rFonts w:cstheme="minorHAnsi"/>
          <w:lang w:val="en-US"/>
        </w:rPr>
        <w:t xml:space="preserve">, e.g., to handle return values and alternative exceptions </w:t>
      </w:r>
      <w:r w:rsidR="008777D0">
        <w:rPr>
          <w:rFonts w:cstheme="minorHAnsi"/>
          <w:lang w:val="en-US"/>
        </w:rPr>
        <w:t xml:space="preserve">that may occur during </w:t>
      </w:r>
      <w:r w:rsidRPr="003D662E">
        <w:rPr>
          <w:rFonts w:cstheme="minorHAnsi"/>
          <w:lang w:val="en-US"/>
        </w:rPr>
        <w:t xml:space="preserve">operation </w:t>
      </w:r>
      <w:r w:rsidR="008777D0">
        <w:rPr>
          <w:rFonts w:cstheme="minorHAnsi"/>
          <w:lang w:val="en-US"/>
        </w:rPr>
        <w:t>execution</w:t>
      </w:r>
      <w:r w:rsidRPr="003D662E">
        <w:rPr>
          <w:rFonts w:cstheme="minorHAnsi"/>
          <w:lang w:val="en-US"/>
        </w:rPr>
        <w:t xml:space="preserve">. Similarly, </w:t>
      </w:r>
      <w:r w:rsidR="0003673B">
        <w:rPr>
          <w:rFonts w:cstheme="minorHAnsi"/>
          <w:lang w:val="en-US"/>
        </w:rPr>
        <w:t xml:space="preserve">as there were no </w:t>
      </w:r>
      <w:r w:rsidRPr="003D662E">
        <w:rPr>
          <w:rFonts w:cstheme="minorHAnsi"/>
          <w:lang w:val="en-US"/>
        </w:rPr>
        <w:t>mechanisms to programmatically resolve AAS references, we decided to represent references as Strings carrying the name of an element in a submodel element collection denoted by dependencies or associations or as URLs.</w:t>
      </w:r>
    </w:p>
    <w:p w14:paraId="255C4634" w14:textId="77777777" w:rsidR="008907F0" w:rsidRDefault="008907F0" w:rsidP="008907F0">
      <w:pPr>
        <w:pStyle w:val="Heading3"/>
        <w:rPr>
          <w:lang w:val="en-US"/>
        </w:rPr>
      </w:pPr>
      <w:bookmarkStart w:id="78" w:name="_Ref214626469"/>
      <w:bookmarkStart w:id="79" w:name="_Toc216439645"/>
      <w:r>
        <w:rPr>
          <w:lang w:val="en-US"/>
        </w:rPr>
        <w:t>Plugins</w:t>
      </w:r>
      <w:bookmarkEnd w:id="78"/>
      <w:bookmarkEnd w:id="79"/>
    </w:p>
    <w:p w14:paraId="300D6E06" w14:textId="662DA155" w:rsidR="008907F0" w:rsidRDefault="00560CB5" w:rsidP="008907F0">
      <w:pPr>
        <w:jc w:val="both"/>
        <w:rPr>
          <w:lang w:val="en-US"/>
        </w:rPr>
      </w:pPr>
      <w:r>
        <w:rPr>
          <w:lang w:val="en-US"/>
        </w:rPr>
        <w:t xml:space="preserve">The support layer also implements most of the oktoflow plugins. </w:t>
      </w:r>
      <w:r w:rsidR="008907F0">
        <w:rPr>
          <w:lang w:val="en-US"/>
        </w:rPr>
        <w:fldChar w:fldCharType="begin"/>
      </w:r>
      <w:r w:rsidR="008907F0">
        <w:rPr>
          <w:lang w:val="en-US"/>
        </w:rPr>
        <w:instrText xml:space="preserve"> REF _Ref209788583 \h </w:instrText>
      </w:r>
      <w:r w:rsidR="008907F0">
        <w:rPr>
          <w:lang w:val="en-US"/>
        </w:rPr>
      </w:r>
      <w:r w:rsidR="008907F0">
        <w:rPr>
          <w:lang w:val="en-US"/>
        </w:rPr>
        <w:fldChar w:fldCharType="separate"/>
      </w:r>
      <w:r w:rsidR="00C62E87" w:rsidRPr="003D662E">
        <w:rPr>
          <w:lang w:val="en-US"/>
        </w:rPr>
        <w:t xml:space="preserve">Table </w:t>
      </w:r>
      <w:r w:rsidR="00C62E87">
        <w:rPr>
          <w:noProof/>
          <w:lang w:val="en-US"/>
        </w:rPr>
        <w:t>4</w:t>
      </w:r>
      <w:r w:rsidR="008907F0">
        <w:rPr>
          <w:lang w:val="en-US"/>
        </w:rPr>
        <w:fldChar w:fldCharType="end"/>
      </w:r>
      <w:r w:rsidR="008907F0">
        <w:rPr>
          <w:lang w:val="en-US"/>
        </w:rPr>
        <w:t xml:space="preserve"> summarizes the core plugins defined/used by the support layer. Plugins can be </w:t>
      </w:r>
      <w:r w:rsidR="006B7065">
        <w:rPr>
          <w:lang w:val="en-US"/>
        </w:rPr>
        <w:t>utilized</w:t>
      </w:r>
      <w:r w:rsidR="008907F0">
        <w:rPr>
          <w:lang w:val="en-US"/>
        </w:rPr>
        <w:t xml:space="preserve"> through the </w:t>
      </w:r>
      <w:r w:rsidR="008907F0" w:rsidRPr="006B7065">
        <w:rPr>
          <w:rFonts w:ascii="Consolas" w:hAnsi="Consolas"/>
          <w:lang w:val="en-US"/>
        </w:rPr>
        <w:t>PluginManager</w:t>
      </w:r>
      <w:r w:rsidR="006B7065">
        <w:rPr>
          <w:lang w:val="en-US"/>
        </w:rPr>
        <w:t xml:space="preserve"> </w:t>
      </w:r>
      <w:r w:rsidR="008907F0">
        <w:rPr>
          <w:lang w:val="en-US"/>
        </w:rPr>
        <w:t xml:space="preserve">or, in </w:t>
      </w:r>
      <w:r w:rsidR="008907F0">
        <w:rPr>
          <w:lang w:val="en-US"/>
        </w:rPr>
        <w:lastRenderedPageBreak/>
        <w:t xml:space="preserve">particular for testing, as </w:t>
      </w:r>
      <w:r w:rsidR="006B7065">
        <w:rPr>
          <w:lang w:val="en-US"/>
        </w:rPr>
        <w:t xml:space="preserve">classical </w:t>
      </w:r>
      <w:r w:rsidR="008907F0">
        <w:rPr>
          <w:lang w:val="en-US"/>
        </w:rPr>
        <w:t xml:space="preserve">dependency via JSL. Through the </w:t>
      </w:r>
      <w:r w:rsidR="000846AF" w:rsidRPr="006B7065">
        <w:rPr>
          <w:rFonts w:ascii="Consolas" w:hAnsi="Consolas"/>
          <w:lang w:val="en-US"/>
        </w:rPr>
        <w:t>PluginManager</w:t>
      </w:r>
      <w:r w:rsidR="008907F0">
        <w:rPr>
          <w:lang w:val="en-US"/>
        </w:rPr>
        <w:t xml:space="preserve">, usually dependency </w:t>
      </w:r>
      <w:r w:rsidR="00DA137F">
        <w:rPr>
          <w:lang w:val="en-US"/>
        </w:rPr>
        <w:t>separation</w:t>
      </w:r>
      <w:r w:rsidR="008907F0">
        <w:rPr>
          <w:lang w:val="en-US"/>
        </w:rPr>
        <w:t xml:space="preserve"> through isolated classloading </w:t>
      </w:r>
      <w:r w:rsidR="00DA137F">
        <w:rPr>
          <w:lang w:val="en-US"/>
        </w:rPr>
        <w:t>is achieved</w:t>
      </w:r>
      <w:r w:rsidR="008907F0">
        <w:rPr>
          <w:lang w:val="en-US"/>
        </w:rPr>
        <w:t xml:space="preserve">, i.e., while the oktoflow core is free of direct dependencies, implementation components such as connectors may use these plugins or rely on own dependencies. In contrast, using plugins as dependencies does not lead to isolatated loading and, thus, must be handled with care, i.e., cannot be applied in all situations. </w:t>
      </w:r>
    </w:p>
    <w:p w14:paraId="0E429B33" w14:textId="43D17A57" w:rsidR="008907F0" w:rsidRPr="003D662E" w:rsidRDefault="008907F0" w:rsidP="008907F0">
      <w:pPr>
        <w:pStyle w:val="Caption"/>
        <w:jc w:val="center"/>
        <w:rPr>
          <w:lang w:val="en-US"/>
        </w:rPr>
      </w:pPr>
      <w:bookmarkStart w:id="80" w:name="_Ref209788583"/>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C62E87">
        <w:rPr>
          <w:noProof/>
          <w:lang w:val="en-US"/>
        </w:rPr>
        <w:t>4</w:t>
      </w:r>
      <w:r w:rsidRPr="003D662E">
        <w:fldChar w:fldCharType="end"/>
      </w:r>
      <w:bookmarkEnd w:id="80"/>
      <w:r w:rsidRPr="003D662E">
        <w:rPr>
          <w:lang w:val="en-US"/>
        </w:rPr>
        <w:t xml:space="preserve">: Summary of </w:t>
      </w:r>
      <w:r>
        <w:rPr>
          <w:lang w:val="en-US"/>
        </w:rPr>
        <w:t>core plugins in the support layer</w:t>
      </w:r>
      <w:r w:rsidRPr="003D662E">
        <w:rPr>
          <w:lang w:val="en-US"/>
        </w:rPr>
        <w:t>.</w:t>
      </w:r>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2394"/>
        <w:gridCol w:w="1860"/>
        <w:gridCol w:w="2162"/>
        <w:gridCol w:w="1203"/>
        <w:gridCol w:w="1443"/>
      </w:tblGrid>
      <w:tr w:rsidR="008907F0" w:rsidRPr="003D662E" w14:paraId="0E5BFB39" w14:textId="77777777" w:rsidTr="008E509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394" w:type="dxa"/>
            <w:shd w:val="clear" w:color="auto" w:fill="086171"/>
          </w:tcPr>
          <w:p w14:paraId="2C489DCA" w14:textId="77777777" w:rsidR="008907F0" w:rsidRPr="003D662E" w:rsidRDefault="008907F0" w:rsidP="008E509C">
            <w:pPr>
              <w:rPr>
                <w:b w:val="0"/>
                <w:bCs w:val="0"/>
                <w:color w:val="FFFFFF" w:themeColor="background1"/>
                <w:lang w:val="en-US"/>
              </w:rPr>
            </w:pPr>
            <w:r>
              <w:rPr>
                <w:color w:val="FFFFFF" w:themeColor="background1"/>
                <w:lang w:val="en-US"/>
              </w:rPr>
              <w:t>Plugin</w:t>
            </w:r>
          </w:p>
        </w:tc>
        <w:tc>
          <w:tcPr>
            <w:tcW w:w="1860" w:type="dxa"/>
            <w:shd w:val="clear" w:color="auto" w:fill="086171"/>
          </w:tcPr>
          <w:p w14:paraId="78DA12F0" w14:textId="77777777" w:rsidR="008907F0" w:rsidRPr="003D662E" w:rsidRDefault="008907F0" w:rsidP="008E509C">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Purpose</w:t>
            </w:r>
          </w:p>
        </w:tc>
        <w:tc>
          <w:tcPr>
            <w:tcW w:w="2162" w:type="dxa"/>
            <w:shd w:val="clear" w:color="auto" w:fill="086171"/>
          </w:tcPr>
          <w:p w14:paraId="6115891B" w14:textId="77777777" w:rsidR="008907F0" w:rsidRPr="003D662E" w:rsidRDefault="008907F0" w:rsidP="008E509C">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Based on</w:t>
            </w:r>
          </w:p>
        </w:tc>
        <w:tc>
          <w:tcPr>
            <w:tcW w:w="1203" w:type="dxa"/>
            <w:shd w:val="clear" w:color="auto" w:fill="086171"/>
          </w:tcPr>
          <w:p w14:paraId="1239BDD5" w14:textId="77777777" w:rsidR="008907F0" w:rsidRDefault="008907F0" w:rsidP="008E509C">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Default-Impl.</w:t>
            </w:r>
          </w:p>
        </w:tc>
        <w:tc>
          <w:tcPr>
            <w:tcW w:w="1443" w:type="dxa"/>
            <w:shd w:val="clear" w:color="auto" w:fill="086171"/>
          </w:tcPr>
          <w:p w14:paraId="4C3452DE" w14:textId="77777777" w:rsidR="008907F0" w:rsidRPr="003D662E" w:rsidRDefault="008907F0" w:rsidP="008E509C">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As Test-Dependency</w:t>
            </w:r>
          </w:p>
        </w:tc>
      </w:tr>
      <w:tr w:rsidR="008907F0" w:rsidRPr="00C2212B" w14:paraId="5A334345" w14:textId="77777777" w:rsidTr="008E509C">
        <w:tc>
          <w:tcPr>
            <w:cnfStyle w:val="001000000000" w:firstRow="0" w:lastRow="0" w:firstColumn="1" w:lastColumn="0" w:oddVBand="0" w:evenVBand="0" w:oddHBand="0" w:evenHBand="0" w:firstRowFirstColumn="0" w:firstRowLastColumn="0" w:lastRowFirstColumn="0" w:lastRowLastColumn="0"/>
            <w:tcW w:w="2394" w:type="dxa"/>
            <w:shd w:val="clear" w:color="auto" w:fill="9CC5D1"/>
          </w:tcPr>
          <w:p w14:paraId="79C174BF" w14:textId="77777777" w:rsidR="008907F0" w:rsidRPr="003D662E" w:rsidRDefault="008907F0" w:rsidP="008E509C">
            <w:pPr>
              <w:rPr>
                <w:rFonts w:ascii="Consolas" w:hAnsi="Consolas" w:cstheme="minorHAnsi"/>
                <w:b w:val="0"/>
                <w:bCs w:val="0"/>
                <w:lang w:val="en-US"/>
              </w:rPr>
            </w:pPr>
            <w:r>
              <w:rPr>
                <w:rFonts w:ascii="Consolas" w:hAnsi="Consolas" w:cstheme="minorHAnsi"/>
                <w:b w:val="0"/>
                <w:bCs w:val="0"/>
                <w:lang w:val="en-US"/>
              </w:rPr>
              <w:t>support.log-slf4j-simple</w:t>
            </w:r>
          </w:p>
        </w:tc>
        <w:tc>
          <w:tcPr>
            <w:tcW w:w="1860" w:type="dxa"/>
          </w:tcPr>
          <w:p w14:paraId="0DA8C8B0" w14:textId="77777777" w:rsidR="008907F0" w:rsidRPr="003D662E" w:rsidRDefault="008907F0" w:rsidP="008E509C">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Logging </w:t>
            </w:r>
          </w:p>
        </w:tc>
        <w:tc>
          <w:tcPr>
            <w:tcW w:w="2162" w:type="dxa"/>
          </w:tcPr>
          <w:p w14:paraId="1F27C0CF" w14:textId="77777777" w:rsidR="008907F0" w:rsidRPr="003D662E" w:rsidRDefault="008907F0" w:rsidP="008E509C">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slf4j</w:t>
            </w:r>
            <w:r>
              <w:rPr>
                <w:rStyle w:val="FootnoteReference"/>
                <w:lang w:val="en-US"/>
              </w:rPr>
              <w:footnoteReference w:id="35"/>
            </w:r>
            <w:r>
              <w:rPr>
                <w:rFonts w:cstheme="minorHAnsi"/>
                <w:lang w:val="en-US"/>
              </w:rPr>
              <w:t xml:space="preserve"> including slf4j-simple</w:t>
            </w:r>
          </w:p>
        </w:tc>
        <w:tc>
          <w:tcPr>
            <w:tcW w:w="1203" w:type="dxa"/>
          </w:tcPr>
          <w:p w14:paraId="531C99DE" w14:textId="77777777" w:rsidR="008907F0" w:rsidRDefault="008907F0" w:rsidP="008E509C">
            <w:pPr>
              <w:jc w:val="cente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x</w:t>
            </w:r>
          </w:p>
        </w:tc>
        <w:tc>
          <w:tcPr>
            <w:tcW w:w="1443" w:type="dxa"/>
          </w:tcPr>
          <w:p w14:paraId="0B47BD3B" w14:textId="77777777" w:rsidR="008907F0" w:rsidRPr="003D662E" w:rsidRDefault="008907F0" w:rsidP="008E509C">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exclude slf4j</w:t>
            </w:r>
          </w:p>
        </w:tc>
      </w:tr>
      <w:tr w:rsidR="008907F0" w:rsidRPr="00C2212B" w14:paraId="4F49A9E2" w14:textId="77777777" w:rsidTr="008E509C">
        <w:tc>
          <w:tcPr>
            <w:cnfStyle w:val="001000000000" w:firstRow="0" w:lastRow="0" w:firstColumn="1" w:lastColumn="0" w:oddVBand="0" w:evenVBand="0" w:oddHBand="0" w:evenHBand="0" w:firstRowFirstColumn="0" w:firstRowLastColumn="0" w:lastRowFirstColumn="0" w:lastRowLastColumn="0"/>
            <w:tcW w:w="2394" w:type="dxa"/>
            <w:shd w:val="clear" w:color="auto" w:fill="9CC5D1"/>
          </w:tcPr>
          <w:p w14:paraId="7BA888CD" w14:textId="77777777" w:rsidR="008907F0" w:rsidRPr="003D662E" w:rsidRDefault="008907F0" w:rsidP="008E509C">
            <w:pPr>
              <w:rPr>
                <w:rFonts w:ascii="Consolas" w:hAnsi="Consolas" w:cstheme="minorHAnsi"/>
                <w:b w:val="0"/>
                <w:bCs w:val="0"/>
                <w:lang w:val="en-US"/>
              </w:rPr>
            </w:pPr>
            <w:r>
              <w:rPr>
                <w:rFonts w:ascii="Consolas" w:hAnsi="Consolas" w:cstheme="minorHAnsi"/>
                <w:b w:val="0"/>
                <w:bCs w:val="0"/>
                <w:lang w:val="en-US"/>
              </w:rPr>
              <w:t>support.yaml-snakeyaml</w:t>
            </w:r>
          </w:p>
        </w:tc>
        <w:tc>
          <w:tcPr>
            <w:tcW w:w="1860" w:type="dxa"/>
          </w:tcPr>
          <w:p w14:paraId="0B951F68" w14:textId="77777777" w:rsidR="008907F0" w:rsidRPr="003D662E" w:rsidRDefault="008907F0" w:rsidP="008E509C">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YAML reading/writing</w:t>
            </w:r>
          </w:p>
        </w:tc>
        <w:tc>
          <w:tcPr>
            <w:tcW w:w="2162" w:type="dxa"/>
          </w:tcPr>
          <w:p w14:paraId="72E280DD" w14:textId="77777777" w:rsidR="008907F0" w:rsidRPr="003D662E" w:rsidRDefault="008907F0" w:rsidP="008E509C">
            <w:pPr>
              <w:cnfStyle w:val="000000000000" w:firstRow="0" w:lastRow="0" w:firstColumn="0" w:lastColumn="0" w:oddVBand="0" w:evenVBand="0" w:oddHBand="0" w:evenHBand="0" w:firstRowFirstColumn="0" w:firstRowLastColumn="0" w:lastRowFirstColumn="0" w:lastRowLastColumn="0"/>
              <w:rPr>
                <w:rFonts w:ascii="Consolas" w:hAnsi="Consolas" w:cstheme="minorHAnsi"/>
                <w:lang w:val="en-US"/>
              </w:rPr>
            </w:pPr>
            <w:r>
              <w:rPr>
                <w:lang w:val="en-US"/>
              </w:rPr>
              <w:t>snakeyaml</w:t>
            </w:r>
            <w:r>
              <w:rPr>
                <w:rStyle w:val="FootnoteReference"/>
                <w:lang w:val="en-US"/>
              </w:rPr>
              <w:footnoteReference w:id="36"/>
            </w:r>
          </w:p>
        </w:tc>
        <w:tc>
          <w:tcPr>
            <w:tcW w:w="1203" w:type="dxa"/>
          </w:tcPr>
          <w:p w14:paraId="7676A54E" w14:textId="77777777" w:rsidR="008907F0" w:rsidRPr="003D662E" w:rsidRDefault="008907F0" w:rsidP="008E509C">
            <w:pPr>
              <w:jc w:val="center"/>
              <w:cnfStyle w:val="000000000000" w:firstRow="0" w:lastRow="0" w:firstColumn="0" w:lastColumn="0" w:oddVBand="0" w:evenVBand="0" w:oddHBand="0" w:evenHBand="0" w:firstRowFirstColumn="0" w:firstRowLastColumn="0" w:lastRowFirstColumn="0" w:lastRowLastColumn="0"/>
              <w:rPr>
                <w:rFonts w:ascii="Consolas" w:hAnsi="Consolas" w:cstheme="minorHAnsi"/>
                <w:lang w:val="en-US"/>
              </w:rPr>
            </w:pPr>
            <w:r>
              <w:rPr>
                <w:rFonts w:cstheme="minorHAnsi"/>
                <w:lang w:val="en-US"/>
              </w:rPr>
              <w:t>-</w:t>
            </w:r>
          </w:p>
        </w:tc>
        <w:tc>
          <w:tcPr>
            <w:tcW w:w="1443" w:type="dxa"/>
          </w:tcPr>
          <w:p w14:paraId="40B08777" w14:textId="77777777" w:rsidR="008907F0" w:rsidRPr="003D662E" w:rsidRDefault="008907F0" w:rsidP="008E509C">
            <w:pPr>
              <w:cnfStyle w:val="000000000000" w:firstRow="0" w:lastRow="0" w:firstColumn="0" w:lastColumn="0" w:oddVBand="0" w:evenVBand="0" w:oddHBand="0" w:evenHBand="0" w:firstRowFirstColumn="0" w:firstRowLastColumn="0" w:lastRowFirstColumn="0" w:lastRowLastColumn="0"/>
              <w:rPr>
                <w:rFonts w:ascii="Consolas" w:hAnsi="Consolas" w:cstheme="minorHAnsi"/>
                <w:lang w:val="en-US"/>
              </w:rPr>
            </w:pPr>
          </w:p>
        </w:tc>
      </w:tr>
      <w:tr w:rsidR="008907F0" w:rsidRPr="00C2212B" w14:paraId="7B0CB2A3" w14:textId="77777777" w:rsidTr="008E509C">
        <w:tc>
          <w:tcPr>
            <w:cnfStyle w:val="001000000000" w:firstRow="0" w:lastRow="0" w:firstColumn="1" w:lastColumn="0" w:oddVBand="0" w:evenVBand="0" w:oddHBand="0" w:evenHBand="0" w:firstRowFirstColumn="0" w:firstRowLastColumn="0" w:lastRowFirstColumn="0" w:lastRowLastColumn="0"/>
            <w:tcW w:w="2394" w:type="dxa"/>
            <w:shd w:val="clear" w:color="auto" w:fill="9CC5D1"/>
          </w:tcPr>
          <w:p w14:paraId="58073225" w14:textId="77777777" w:rsidR="008907F0" w:rsidRPr="003D662E" w:rsidRDefault="008907F0" w:rsidP="008E509C">
            <w:pPr>
              <w:rPr>
                <w:rFonts w:ascii="Consolas" w:hAnsi="Consolas" w:cstheme="minorHAnsi"/>
                <w:b w:val="0"/>
                <w:bCs w:val="0"/>
                <w:lang w:val="en-US"/>
              </w:rPr>
            </w:pPr>
            <w:r>
              <w:rPr>
                <w:rFonts w:ascii="Consolas" w:hAnsi="Consolas" w:cstheme="minorHAnsi"/>
                <w:b w:val="0"/>
                <w:bCs w:val="0"/>
                <w:lang w:val="en-US"/>
              </w:rPr>
              <w:t>support.json-jackson</w:t>
            </w:r>
          </w:p>
        </w:tc>
        <w:tc>
          <w:tcPr>
            <w:tcW w:w="1860" w:type="dxa"/>
          </w:tcPr>
          <w:p w14:paraId="271B96A0" w14:textId="77777777" w:rsidR="008907F0" w:rsidRPr="003D662E" w:rsidRDefault="008907F0" w:rsidP="008E509C">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JSON reading/writing</w:t>
            </w:r>
          </w:p>
        </w:tc>
        <w:tc>
          <w:tcPr>
            <w:tcW w:w="2162" w:type="dxa"/>
          </w:tcPr>
          <w:p w14:paraId="686E4227" w14:textId="77777777" w:rsidR="008907F0" w:rsidRPr="003D662E" w:rsidRDefault="008907F0" w:rsidP="008E509C">
            <w:pPr>
              <w:cnfStyle w:val="000000000000" w:firstRow="0" w:lastRow="0" w:firstColumn="0" w:lastColumn="0" w:oddVBand="0" w:evenVBand="0" w:oddHBand="0" w:evenHBand="0" w:firstRowFirstColumn="0" w:firstRowLastColumn="0" w:lastRowFirstColumn="0" w:lastRowLastColumn="0"/>
              <w:rPr>
                <w:rFonts w:cstheme="minorHAnsi"/>
                <w:lang w:val="en-US"/>
              </w:rPr>
            </w:pPr>
            <w:r>
              <w:rPr>
                <w:lang w:val="en-US"/>
              </w:rPr>
              <w:t>FasterXML/Jackson</w:t>
            </w:r>
            <w:r>
              <w:rPr>
                <w:rStyle w:val="FootnoteReference"/>
                <w:lang w:val="en-US"/>
              </w:rPr>
              <w:footnoteReference w:id="37"/>
            </w:r>
            <w:r>
              <w:rPr>
                <w:lang w:val="en-US"/>
              </w:rPr>
              <w:t>, glassfish</w:t>
            </w:r>
            <w:r>
              <w:rPr>
                <w:rStyle w:val="FootnoteReference"/>
                <w:lang w:val="en-US"/>
              </w:rPr>
              <w:footnoteReference w:id="38"/>
            </w:r>
            <w:r>
              <w:rPr>
                <w:lang w:val="en-US"/>
              </w:rPr>
              <w:t>, jsoniter</w:t>
            </w:r>
            <w:r>
              <w:rPr>
                <w:rStyle w:val="FootnoteReference"/>
                <w:lang w:val="en-US"/>
              </w:rPr>
              <w:footnoteReference w:id="39"/>
            </w:r>
          </w:p>
        </w:tc>
        <w:tc>
          <w:tcPr>
            <w:tcW w:w="1203" w:type="dxa"/>
          </w:tcPr>
          <w:p w14:paraId="68ECBDB0" w14:textId="77777777" w:rsidR="008907F0" w:rsidRPr="003D662E" w:rsidRDefault="008907F0" w:rsidP="008E509C">
            <w:pPr>
              <w:jc w:val="cente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c>
          <w:tcPr>
            <w:tcW w:w="1443" w:type="dxa"/>
          </w:tcPr>
          <w:p w14:paraId="5D35FBE0" w14:textId="77777777" w:rsidR="008907F0" w:rsidRPr="003D662E" w:rsidRDefault="008907F0" w:rsidP="008E509C">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8907F0" w:rsidRPr="00C2212B" w14:paraId="1C5D59D8" w14:textId="77777777" w:rsidTr="008E509C">
        <w:tc>
          <w:tcPr>
            <w:cnfStyle w:val="001000000000" w:firstRow="0" w:lastRow="0" w:firstColumn="1" w:lastColumn="0" w:oddVBand="0" w:evenVBand="0" w:oddHBand="0" w:evenHBand="0" w:firstRowFirstColumn="0" w:firstRowLastColumn="0" w:lastRowFirstColumn="0" w:lastRowLastColumn="0"/>
            <w:tcW w:w="2394" w:type="dxa"/>
            <w:shd w:val="clear" w:color="auto" w:fill="9CC5D1"/>
          </w:tcPr>
          <w:p w14:paraId="312E177E" w14:textId="77777777" w:rsidR="008907F0" w:rsidRPr="003D662E" w:rsidRDefault="008907F0" w:rsidP="008E509C">
            <w:pPr>
              <w:rPr>
                <w:rFonts w:ascii="Consolas" w:hAnsi="Consolas" w:cstheme="minorHAnsi"/>
                <w:b w:val="0"/>
                <w:bCs w:val="0"/>
                <w:lang w:val="en-US"/>
              </w:rPr>
            </w:pPr>
            <w:r>
              <w:rPr>
                <w:rFonts w:ascii="Consolas" w:hAnsi="Consolas" w:cstheme="minorHAnsi"/>
                <w:b w:val="0"/>
                <w:bCs w:val="0"/>
                <w:lang w:val="en-US"/>
              </w:rPr>
              <w:t>support.websocket-websocket</w:t>
            </w:r>
          </w:p>
        </w:tc>
        <w:tc>
          <w:tcPr>
            <w:tcW w:w="1860" w:type="dxa"/>
          </w:tcPr>
          <w:p w14:paraId="5048156A" w14:textId="77777777" w:rsidR="008907F0" w:rsidRPr="003D662E" w:rsidRDefault="008907F0" w:rsidP="008E509C">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Websocket client/server</w:t>
            </w:r>
          </w:p>
        </w:tc>
        <w:tc>
          <w:tcPr>
            <w:tcW w:w="2162" w:type="dxa"/>
          </w:tcPr>
          <w:p w14:paraId="786A58C6" w14:textId="77777777" w:rsidR="008907F0" w:rsidRPr="003D662E" w:rsidRDefault="008907F0" w:rsidP="008E509C">
            <w:pPr>
              <w:cnfStyle w:val="000000000000" w:firstRow="0" w:lastRow="0" w:firstColumn="0" w:lastColumn="0" w:oddVBand="0" w:evenVBand="0" w:oddHBand="0" w:evenHBand="0" w:firstRowFirstColumn="0" w:firstRowLastColumn="0" w:lastRowFirstColumn="0" w:lastRowLastColumn="0"/>
              <w:rPr>
                <w:rFonts w:cstheme="minorHAnsi"/>
                <w:lang w:val="en-US"/>
              </w:rPr>
            </w:pPr>
            <w:r>
              <w:rPr>
                <w:lang w:val="en-US"/>
              </w:rPr>
              <w:t>Java-websocket</w:t>
            </w:r>
            <w:r>
              <w:rPr>
                <w:rStyle w:val="FootnoteReference"/>
                <w:lang w:val="en-US"/>
              </w:rPr>
              <w:footnoteReference w:id="40"/>
            </w:r>
          </w:p>
        </w:tc>
        <w:tc>
          <w:tcPr>
            <w:tcW w:w="1203" w:type="dxa"/>
          </w:tcPr>
          <w:p w14:paraId="22DC98E5" w14:textId="77777777" w:rsidR="008907F0" w:rsidRPr="003D662E" w:rsidRDefault="008907F0" w:rsidP="008E509C">
            <w:pPr>
              <w:jc w:val="cente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c>
          <w:tcPr>
            <w:tcW w:w="1443" w:type="dxa"/>
          </w:tcPr>
          <w:p w14:paraId="03E25180" w14:textId="77777777" w:rsidR="008907F0" w:rsidRPr="003D662E" w:rsidRDefault="008907F0" w:rsidP="008E509C">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8907F0" w:rsidRPr="00C2212B" w14:paraId="37BDB50F" w14:textId="77777777" w:rsidTr="008E509C">
        <w:tc>
          <w:tcPr>
            <w:cnfStyle w:val="001000000000" w:firstRow="0" w:lastRow="0" w:firstColumn="1" w:lastColumn="0" w:oddVBand="0" w:evenVBand="0" w:oddHBand="0" w:evenHBand="0" w:firstRowFirstColumn="0" w:firstRowLastColumn="0" w:lastRowFirstColumn="0" w:lastRowLastColumn="0"/>
            <w:tcW w:w="2394" w:type="dxa"/>
            <w:shd w:val="clear" w:color="auto" w:fill="9CC5D1"/>
          </w:tcPr>
          <w:p w14:paraId="444C6BBD" w14:textId="77777777" w:rsidR="008907F0" w:rsidRPr="003D662E" w:rsidRDefault="008907F0" w:rsidP="008E509C">
            <w:pPr>
              <w:rPr>
                <w:rFonts w:ascii="Consolas" w:hAnsi="Consolas" w:cstheme="minorHAnsi"/>
                <w:b w:val="0"/>
                <w:bCs w:val="0"/>
                <w:lang w:val="en-US"/>
              </w:rPr>
            </w:pPr>
            <w:r>
              <w:rPr>
                <w:rFonts w:ascii="Consolas" w:hAnsi="Consolas" w:cstheme="minorHAnsi"/>
                <w:b w:val="0"/>
                <w:bCs w:val="0"/>
                <w:lang w:val="en-US"/>
              </w:rPr>
              <w:t>support.</w:t>
            </w:r>
            <w:r>
              <w:rPr>
                <w:rFonts w:ascii="Consolas" w:hAnsi="Consolas" w:cstheme="minorHAnsi"/>
                <w:b w:val="0"/>
                <w:bCs w:val="0"/>
                <w:lang w:val="en-US"/>
              </w:rPr>
              <w:br/>
              <w:t>processinfo-oshi</w:t>
            </w:r>
          </w:p>
        </w:tc>
        <w:tc>
          <w:tcPr>
            <w:tcW w:w="1860" w:type="dxa"/>
          </w:tcPr>
          <w:p w14:paraId="42CE1B4F" w14:textId="77777777" w:rsidR="008907F0" w:rsidRPr="003D662E" w:rsidRDefault="008907F0" w:rsidP="008E509C">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Native process information</w:t>
            </w:r>
          </w:p>
        </w:tc>
        <w:tc>
          <w:tcPr>
            <w:tcW w:w="2162" w:type="dxa"/>
          </w:tcPr>
          <w:p w14:paraId="77FA83E2" w14:textId="77777777" w:rsidR="008907F0" w:rsidRPr="003D662E" w:rsidRDefault="008907F0" w:rsidP="008E509C">
            <w:pPr>
              <w:cnfStyle w:val="000000000000" w:firstRow="0" w:lastRow="0" w:firstColumn="0" w:lastColumn="0" w:oddVBand="0" w:evenVBand="0" w:oddHBand="0" w:evenHBand="0" w:firstRowFirstColumn="0" w:firstRowLastColumn="0" w:lastRowFirstColumn="0" w:lastRowLastColumn="0"/>
              <w:rPr>
                <w:rFonts w:cstheme="minorHAnsi"/>
                <w:lang w:val="en-US"/>
              </w:rPr>
            </w:pPr>
            <w:r>
              <w:rPr>
                <w:lang w:val="en-US"/>
              </w:rPr>
              <w:t>OSHI</w:t>
            </w:r>
            <w:r>
              <w:rPr>
                <w:rStyle w:val="FootnoteReference"/>
                <w:lang w:val="en-US"/>
              </w:rPr>
              <w:footnoteReference w:id="41"/>
            </w:r>
          </w:p>
        </w:tc>
        <w:tc>
          <w:tcPr>
            <w:tcW w:w="1203" w:type="dxa"/>
          </w:tcPr>
          <w:p w14:paraId="60A25B4D" w14:textId="77777777" w:rsidR="008907F0" w:rsidRPr="003D662E" w:rsidRDefault="008907F0" w:rsidP="008E509C">
            <w:pPr>
              <w:jc w:val="cente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c>
          <w:tcPr>
            <w:tcW w:w="1443" w:type="dxa"/>
          </w:tcPr>
          <w:p w14:paraId="4F958FE2" w14:textId="77777777" w:rsidR="008907F0" w:rsidRPr="003D662E" w:rsidRDefault="008907F0" w:rsidP="008E509C">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8907F0" w:rsidRPr="00C2212B" w14:paraId="7B62DEA1" w14:textId="77777777" w:rsidTr="008E509C">
        <w:tc>
          <w:tcPr>
            <w:cnfStyle w:val="001000000000" w:firstRow="0" w:lastRow="0" w:firstColumn="1" w:lastColumn="0" w:oddVBand="0" w:evenVBand="0" w:oddHBand="0" w:evenHBand="0" w:firstRowFirstColumn="0" w:firstRowLastColumn="0" w:lastRowFirstColumn="0" w:lastRowLastColumn="0"/>
            <w:tcW w:w="2394" w:type="dxa"/>
            <w:shd w:val="clear" w:color="auto" w:fill="9CC5D1"/>
          </w:tcPr>
          <w:p w14:paraId="03D7BFC5" w14:textId="77777777" w:rsidR="008907F0" w:rsidRPr="003D662E" w:rsidRDefault="008907F0" w:rsidP="008E509C">
            <w:pPr>
              <w:rPr>
                <w:rFonts w:ascii="Consolas" w:hAnsi="Consolas" w:cstheme="minorHAnsi"/>
                <w:b w:val="0"/>
                <w:bCs w:val="0"/>
                <w:lang w:val="en-US"/>
              </w:rPr>
            </w:pPr>
            <w:r>
              <w:rPr>
                <w:rFonts w:ascii="Consolas" w:hAnsi="Consolas" w:cstheme="minorHAnsi"/>
                <w:b w:val="0"/>
                <w:bCs w:val="0"/>
                <w:lang w:val="en-US"/>
              </w:rPr>
              <w:t>support.rest-spark</w:t>
            </w:r>
          </w:p>
        </w:tc>
        <w:tc>
          <w:tcPr>
            <w:tcW w:w="1860" w:type="dxa"/>
          </w:tcPr>
          <w:p w14:paraId="06E48857" w14:textId="77777777" w:rsidR="008907F0" w:rsidRPr="003D662E" w:rsidRDefault="008907F0" w:rsidP="008E509C">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HTTP/REST server</w:t>
            </w:r>
          </w:p>
        </w:tc>
        <w:tc>
          <w:tcPr>
            <w:tcW w:w="2162" w:type="dxa"/>
          </w:tcPr>
          <w:p w14:paraId="084F25AF" w14:textId="77777777" w:rsidR="008907F0" w:rsidRPr="003D662E" w:rsidRDefault="008907F0" w:rsidP="008E509C">
            <w:pPr>
              <w:cnfStyle w:val="000000000000" w:firstRow="0" w:lastRow="0" w:firstColumn="0" w:lastColumn="0" w:oddVBand="0" w:evenVBand="0" w:oddHBand="0" w:evenHBand="0" w:firstRowFirstColumn="0" w:firstRowLastColumn="0" w:lastRowFirstColumn="0" w:lastRowLastColumn="0"/>
              <w:rPr>
                <w:rFonts w:cstheme="minorHAnsi"/>
                <w:lang w:val="en-US"/>
              </w:rPr>
            </w:pPr>
            <w:r>
              <w:rPr>
                <w:lang w:val="en-US"/>
              </w:rPr>
              <w:t>spark</w:t>
            </w:r>
            <w:r>
              <w:rPr>
                <w:rStyle w:val="FootnoteReference"/>
                <w:lang w:val="en-US"/>
              </w:rPr>
              <w:footnoteReference w:id="42"/>
            </w:r>
          </w:p>
        </w:tc>
        <w:tc>
          <w:tcPr>
            <w:tcW w:w="1203" w:type="dxa"/>
          </w:tcPr>
          <w:p w14:paraId="5F656744" w14:textId="77777777" w:rsidR="008907F0" w:rsidRPr="003D662E" w:rsidRDefault="008907F0" w:rsidP="008E509C">
            <w:pPr>
              <w:jc w:val="cente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c>
          <w:tcPr>
            <w:tcW w:w="1443" w:type="dxa"/>
          </w:tcPr>
          <w:p w14:paraId="50377A7D" w14:textId="77777777" w:rsidR="008907F0" w:rsidRPr="003D662E" w:rsidRDefault="008907F0" w:rsidP="008E509C">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8907F0" w:rsidRPr="00C2212B" w14:paraId="517AF6E2" w14:textId="77777777" w:rsidTr="008E509C">
        <w:tc>
          <w:tcPr>
            <w:cnfStyle w:val="001000000000" w:firstRow="0" w:lastRow="0" w:firstColumn="1" w:lastColumn="0" w:oddVBand="0" w:evenVBand="0" w:oddHBand="0" w:evenHBand="0" w:firstRowFirstColumn="0" w:firstRowLastColumn="0" w:lastRowFirstColumn="0" w:lastRowLastColumn="0"/>
            <w:tcW w:w="2394" w:type="dxa"/>
            <w:shd w:val="clear" w:color="auto" w:fill="9CC5D1"/>
          </w:tcPr>
          <w:p w14:paraId="1B03C2CC" w14:textId="77777777" w:rsidR="008907F0" w:rsidRDefault="008907F0" w:rsidP="008E509C">
            <w:pPr>
              <w:rPr>
                <w:rFonts w:ascii="Consolas" w:hAnsi="Consolas" w:cstheme="minorHAnsi"/>
                <w:b w:val="0"/>
                <w:bCs w:val="0"/>
                <w:lang w:val="en-US"/>
              </w:rPr>
            </w:pPr>
            <w:r>
              <w:rPr>
                <w:rFonts w:ascii="Consolas" w:hAnsi="Consolas" w:cstheme="minorHAnsi"/>
                <w:b w:val="0"/>
                <w:bCs w:val="0"/>
                <w:lang w:val="en-US"/>
              </w:rPr>
              <w:t>support.http-apache</w:t>
            </w:r>
          </w:p>
        </w:tc>
        <w:tc>
          <w:tcPr>
            <w:tcW w:w="1860" w:type="dxa"/>
          </w:tcPr>
          <w:p w14:paraId="7A54CCC5" w14:textId="77777777" w:rsidR="008907F0" w:rsidRDefault="008907F0" w:rsidP="008E509C">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HTTP/REST client</w:t>
            </w:r>
          </w:p>
        </w:tc>
        <w:tc>
          <w:tcPr>
            <w:tcW w:w="2162" w:type="dxa"/>
          </w:tcPr>
          <w:p w14:paraId="22409868" w14:textId="77777777" w:rsidR="008907F0" w:rsidRDefault="008907F0" w:rsidP="008E509C">
            <w:pPr>
              <w:cnfStyle w:val="000000000000" w:firstRow="0" w:lastRow="0" w:firstColumn="0" w:lastColumn="0" w:oddVBand="0" w:evenVBand="0" w:oddHBand="0" w:evenHBand="0" w:firstRowFirstColumn="0" w:firstRowLastColumn="0" w:lastRowFirstColumn="0" w:lastRowLastColumn="0"/>
              <w:rPr>
                <w:lang w:val="en-US"/>
              </w:rPr>
            </w:pPr>
            <w:r>
              <w:rPr>
                <w:lang w:val="en-US"/>
              </w:rPr>
              <w:t>Apache HttpComponents</w:t>
            </w:r>
            <w:r>
              <w:rPr>
                <w:rStyle w:val="FootnoteReference"/>
                <w:lang w:val="en-US"/>
              </w:rPr>
              <w:footnoteReference w:id="43"/>
            </w:r>
          </w:p>
        </w:tc>
        <w:tc>
          <w:tcPr>
            <w:tcW w:w="1203" w:type="dxa"/>
          </w:tcPr>
          <w:p w14:paraId="2323848E" w14:textId="77777777" w:rsidR="008907F0" w:rsidRDefault="008907F0" w:rsidP="008E509C">
            <w:pPr>
              <w:jc w:val="cente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c>
          <w:tcPr>
            <w:tcW w:w="1443" w:type="dxa"/>
          </w:tcPr>
          <w:p w14:paraId="24A10CF6" w14:textId="77777777" w:rsidR="008907F0" w:rsidRPr="003D662E" w:rsidRDefault="008907F0" w:rsidP="008E509C">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8907F0" w:rsidRPr="00C2212B" w14:paraId="1DA48E3E" w14:textId="77777777" w:rsidTr="008E509C">
        <w:tc>
          <w:tcPr>
            <w:cnfStyle w:val="001000000000" w:firstRow="0" w:lastRow="0" w:firstColumn="1" w:lastColumn="0" w:oddVBand="0" w:evenVBand="0" w:oddHBand="0" w:evenHBand="0" w:firstRowFirstColumn="0" w:firstRowLastColumn="0" w:lastRowFirstColumn="0" w:lastRowLastColumn="0"/>
            <w:tcW w:w="2394" w:type="dxa"/>
            <w:shd w:val="clear" w:color="auto" w:fill="9CC5D1"/>
          </w:tcPr>
          <w:p w14:paraId="755E1ACF" w14:textId="77777777" w:rsidR="008907F0" w:rsidRPr="003D662E" w:rsidRDefault="008907F0" w:rsidP="008E509C">
            <w:pPr>
              <w:rPr>
                <w:rFonts w:ascii="Consolas" w:hAnsi="Consolas" w:cstheme="minorHAnsi"/>
                <w:b w:val="0"/>
                <w:bCs w:val="0"/>
                <w:lang w:val="en-US"/>
              </w:rPr>
            </w:pPr>
            <w:r>
              <w:rPr>
                <w:rFonts w:ascii="Consolas" w:hAnsi="Consolas" w:cstheme="minorHAnsi"/>
                <w:b w:val="0"/>
                <w:bCs w:val="0"/>
                <w:lang w:val="en-US"/>
              </w:rPr>
              <w:t>support.commons-apache</w:t>
            </w:r>
          </w:p>
        </w:tc>
        <w:tc>
          <w:tcPr>
            <w:tcW w:w="1860" w:type="dxa"/>
          </w:tcPr>
          <w:p w14:paraId="363767D1" w14:textId="77777777" w:rsidR="008907F0" w:rsidRPr="003D662E" w:rsidRDefault="008907F0" w:rsidP="008E509C">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Common utility functions</w:t>
            </w:r>
          </w:p>
        </w:tc>
        <w:tc>
          <w:tcPr>
            <w:tcW w:w="2162" w:type="dxa"/>
          </w:tcPr>
          <w:p w14:paraId="06969711" w14:textId="77777777" w:rsidR="008907F0" w:rsidRPr="003D662E" w:rsidRDefault="008907F0" w:rsidP="008E509C">
            <w:pPr>
              <w:cnfStyle w:val="000000000000" w:firstRow="0" w:lastRow="0" w:firstColumn="0" w:lastColumn="0" w:oddVBand="0" w:evenVBand="0" w:oddHBand="0" w:evenHBand="0" w:firstRowFirstColumn="0" w:firstRowLastColumn="0" w:lastRowFirstColumn="0" w:lastRowLastColumn="0"/>
              <w:rPr>
                <w:rFonts w:cstheme="minorHAnsi"/>
                <w:lang w:val="en-US"/>
              </w:rPr>
            </w:pPr>
            <w:r>
              <w:rPr>
                <w:lang w:val="en-US"/>
              </w:rPr>
              <w:t>Apache commons</w:t>
            </w:r>
            <w:r>
              <w:rPr>
                <w:rStyle w:val="FootnoteReference"/>
                <w:lang w:val="en-US"/>
              </w:rPr>
              <w:footnoteReference w:id="44"/>
            </w:r>
            <w:r>
              <w:rPr>
                <w:lang w:val="en-US"/>
              </w:rPr>
              <w:t>, jodatime</w:t>
            </w:r>
            <w:r>
              <w:rPr>
                <w:rStyle w:val="FootnoteReference"/>
                <w:lang w:val="en-US"/>
              </w:rPr>
              <w:footnoteReference w:id="45"/>
            </w:r>
          </w:p>
        </w:tc>
        <w:tc>
          <w:tcPr>
            <w:tcW w:w="1203" w:type="dxa"/>
          </w:tcPr>
          <w:p w14:paraId="5A2E2E5B" w14:textId="77777777" w:rsidR="008907F0" w:rsidRPr="003D662E" w:rsidRDefault="008907F0" w:rsidP="008E509C">
            <w:pPr>
              <w:jc w:val="cente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c>
          <w:tcPr>
            <w:tcW w:w="1443" w:type="dxa"/>
          </w:tcPr>
          <w:p w14:paraId="38B54854" w14:textId="77777777" w:rsidR="008907F0" w:rsidRPr="003D662E" w:rsidRDefault="008907F0" w:rsidP="008E509C">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8907F0" w:rsidRPr="00C2212B" w14:paraId="7E4BEE2B" w14:textId="77777777" w:rsidTr="008E509C">
        <w:tc>
          <w:tcPr>
            <w:cnfStyle w:val="001000000000" w:firstRow="0" w:lastRow="0" w:firstColumn="1" w:lastColumn="0" w:oddVBand="0" w:evenVBand="0" w:oddHBand="0" w:evenHBand="0" w:firstRowFirstColumn="0" w:firstRowLastColumn="0" w:lastRowFirstColumn="0" w:lastRowLastColumn="0"/>
            <w:tcW w:w="2394" w:type="dxa"/>
            <w:shd w:val="clear" w:color="auto" w:fill="9CC5D1"/>
          </w:tcPr>
          <w:p w14:paraId="4CF19E30" w14:textId="77777777" w:rsidR="008907F0" w:rsidRPr="003D662E" w:rsidRDefault="008907F0" w:rsidP="008E509C">
            <w:pPr>
              <w:rPr>
                <w:rFonts w:ascii="Consolas" w:hAnsi="Consolas" w:cstheme="minorHAnsi"/>
                <w:b w:val="0"/>
                <w:bCs w:val="0"/>
                <w:lang w:val="en-US"/>
              </w:rPr>
            </w:pPr>
            <w:r>
              <w:rPr>
                <w:rFonts w:ascii="Consolas" w:hAnsi="Consolas" w:cstheme="minorHAnsi"/>
                <w:b w:val="0"/>
                <w:bCs w:val="0"/>
                <w:lang w:val="en-US"/>
              </w:rPr>
              <w:t>support.ssh-sshd</w:t>
            </w:r>
          </w:p>
        </w:tc>
        <w:tc>
          <w:tcPr>
            <w:tcW w:w="1860" w:type="dxa"/>
          </w:tcPr>
          <w:p w14:paraId="6C4E8415" w14:textId="77777777" w:rsidR="008907F0" w:rsidRPr="003D662E" w:rsidRDefault="008907F0" w:rsidP="008E509C">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SSH client/server</w:t>
            </w:r>
          </w:p>
        </w:tc>
        <w:tc>
          <w:tcPr>
            <w:tcW w:w="2162" w:type="dxa"/>
          </w:tcPr>
          <w:p w14:paraId="1B2E0202" w14:textId="77777777" w:rsidR="008907F0" w:rsidRPr="003D662E" w:rsidRDefault="008907F0" w:rsidP="008E509C">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Apache Mina SSHD</w:t>
            </w:r>
            <w:r>
              <w:rPr>
                <w:rStyle w:val="FootnoteReference"/>
                <w:rFonts w:cstheme="minorHAnsi"/>
                <w:lang w:val="en-US"/>
              </w:rPr>
              <w:footnoteReference w:id="46"/>
            </w:r>
          </w:p>
        </w:tc>
        <w:tc>
          <w:tcPr>
            <w:tcW w:w="1203" w:type="dxa"/>
          </w:tcPr>
          <w:p w14:paraId="4F0FBB40" w14:textId="77777777" w:rsidR="008907F0" w:rsidRPr="003D662E" w:rsidRDefault="008907F0" w:rsidP="008E509C">
            <w:pPr>
              <w:jc w:val="cente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c>
          <w:tcPr>
            <w:tcW w:w="1443" w:type="dxa"/>
          </w:tcPr>
          <w:p w14:paraId="298F6CC1" w14:textId="77777777" w:rsidR="008907F0" w:rsidRPr="003D662E" w:rsidRDefault="008907F0" w:rsidP="008E509C">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8907F0" w:rsidRPr="00C2212B" w14:paraId="5674FF09" w14:textId="77777777" w:rsidTr="008E509C">
        <w:tc>
          <w:tcPr>
            <w:cnfStyle w:val="001000000000" w:firstRow="0" w:lastRow="0" w:firstColumn="1" w:lastColumn="0" w:oddVBand="0" w:evenVBand="0" w:oddHBand="0" w:evenHBand="0" w:firstRowFirstColumn="0" w:firstRowLastColumn="0" w:lastRowFirstColumn="0" w:lastRowLastColumn="0"/>
            <w:tcW w:w="2394" w:type="dxa"/>
            <w:shd w:val="clear" w:color="auto" w:fill="9CC5D1"/>
          </w:tcPr>
          <w:p w14:paraId="41FCE174" w14:textId="77777777" w:rsidR="008907F0" w:rsidRPr="003D662E" w:rsidRDefault="008907F0" w:rsidP="008E509C">
            <w:pPr>
              <w:rPr>
                <w:rFonts w:ascii="Consolas" w:hAnsi="Consolas" w:cstheme="minorHAnsi"/>
                <w:b w:val="0"/>
                <w:bCs w:val="0"/>
                <w:lang w:val="en-US"/>
              </w:rPr>
            </w:pPr>
            <w:r>
              <w:rPr>
                <w:rFonts w:ascii="Consolas" w:hAnsi="Consolas" w:cstheme="minorHAnsi"/>
                <w:b w:val="0"/>
                <w:bCs w:val="0"/>
                <w:lang w:val="en-US"/>
              </w:rPr>
              <w:t>support.metrics-micrometer</w:t>
            </w:r>
          </w:p>
        </w:tc>
        <w:tc>
          <w:tcPr>
            <w:tcW w:w="1860" w:type="dxa"/>
          </w:tcPr>
          <w:p w14:paraId="1D620678" w14:textId="77777777" w:rsidR="008907F0" w:rsidRPr="003D662E" w:rsidRDefault="008907F0" w:rsidP="008E509C">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Monitoring probes</w:t>
            </w:r>
          </w:p>
        </w:tc>
        <w:tc>
          <w:tcPr>
            <w:tcW w:w="2162" w:type="dxa"/>
          </w:tcPr>
          <w:p w14:paraId="549EEF93" w14:textId="77777777" w:rsidR="008907F0" w:rsidRPr="003D662E" w:rsidRDefault="008907F0" w:rsidP="008E509C">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micrometer</w:t>
            </w:r>
            <w:r>
              <w:rPr>
                <w:rStyle w:val="FootnoteReference"/>
                <w:rFonts w:cstheme="minorHAnsi"/>
                <w:lang w:val="en-US"/>
              </w:rPr>
              <w:footnoteReference w:id="47"/>
            </w:r>
          </w:p>
        </w:tc>
        <w:tc>
          <w:tcPr>
            <w:tcW w:w="1203" w:type="dxa"/>
          </w:tcPr>
          <w:p w14:paraId="7059CD44" w14:textId="77777777" w:rsidR="008907F0" w:rsidRPr="003D662E" w:rsidRDefault="008907F0" w:rsidP="008E509C">
            <w:pPr>
              <w:jc w:val="cente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c>
          <w:tcPr>
            <w:tcW w:w="1443" w:type="dxa"/>
          </w:tcPr>
          <w:p w14:paraId="40249500" w14:textId="77777777" w:rsidR="008907F0" w:rsidRPr="003D662E" w:rsidRDefault="008907F0" w:rsidP="008E509C">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8907F0" w:rsidRPr="00C2212B" w14:paraId="3B4E1FC3" w14:textId="77777777" w:rsidTr="008E509C">
        <w:tc>
          <w:tcPr>
            <w:cnfStyle w:val="001000000000" w:firstRow="0" w:lastRow="0" w:firstColumn="1" w:lastColumn="0" w:oddVBand="0" w:evenVBand="0" w:oddHBand="0" w:evenHBand="0" w:firstRowFirstColumn="0" w:firstRowLastColumn="0" w:lastRowFirstColumn="0" w:lastRowLastColumn="0"/>
            <w:tcW w:w="2394" w:type="dxa"/>
            <w:shd w:val="clear" w:color="auto" w:fill="9CC5D1"/>
          </w:tcPr>
          <w:p w14:paraId="6168D489" w14:textId="77777777" w:rsidR="008907F0" w:rsidRPr="003D662E" w:rsidRDefault="008907F0" w:rsidP="008E509C">
            <w:pPr>
              <w:rPr>
                <w:rFonts w:ascii="Consolas" w:hAnsi="Consolas" w:cstheme="minorHAnsi"/>
                <w:b w:val="0"/>
                <w:bCs w:val="0"/>
                <w:lang w:val="en-US"/>
              </w:rPr>
            </w:pPr>
            <w:r>
              <w:rPr>
                <w:rFonts w:ascii="Consolas" w:hAnsi="Consolas" w:cstheme="minorHAnsi"/>
                <w:b w:val="0"/>
                <w:bCs w:val="0"/>
                <w:lang w:val="en-US"/>
              </w:rPr>
              <w:t>support.bytecode-bytebuddy</w:t>
            </w:r>
          </w:p>
        </w:tc>
        <w:tc>
          <w:tcPr>
            <w:tcW w:w="1860" w:type="dxa"/>
          </w:tcPr>
          <w:p w14:paraId="0DAE6490" w14:textId="77777777" w:rsidR="008907F0" w:rsidRPr="003D662E" w:rsidRDefault="008907F0" w:rsidP="008E509C">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Java bytecode manipulation</w:t>
            </w:r>
          </w:p>
        </w:tc>
        <w:tc>
          <w:tcPr>
            <w:tcW w:w="2162" w:type="dxa"/>
          </w:tcPr>
          <w:p w14:paraId="7654A527" w14:textId="77777777" w:rsidR="008907F0" w:rsidRPr="003D662E" w:rsidRDefault="008907F0" w:rsidP="008E509C">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bytebuddy</w:t>
            </w:r>
            <w:r>
              <w:rPr>
                <w:rStyle w:val="FootnoteReference"/>
                <w:rFonts w:cstheme="minorHAnsi"/>
                <w:lang w:val="en-US"/>
              </w:rPr>
              <w:footnoteReference w:id="48"/>
            </w:r>
          </w:p>
        </w:tc>
        <w:tc>
          <w:tcPr>
            <w:tcW w:w="1203" w:type="dxa"/>
          </w:tcPr>
          <w:p w14:paraId="2850B5E4" w14:textId="77777777" w:rsidR="008907F0" w:rsidRPr="003D662E" w:rsidRDefault="008907F0" w:rsidP="008E509C">
            <w:pPr>
              <w:jc w:val="cente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c>
          <w:tcPr>
            <w:tcW w:w="1443" w:type="dxa"/>
          </w:tcPr>
          <w:p w14:paraId="3B5EB4E2" w14:textId="77777777" w:rsidR="008907F0" w:rsidRPr="003D662E" w:rsidRDefault="008907F0" w:rsidP="008E509C">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6B7065" w:rsidRPr="00C2212B" w14:paraId="5DB9B197" w14:textId="77777777" w:rsidTr="008E509C">
        <w:tc>
          <w:tcPr>
            <w:cnfStyle w:val="001000000000" w:firstRow="0" w:lastRow="0" w:firstColumn="1" w:lastColumn="0" w:oddVBand="0" w:evenVBand="0" w:oddHBand="0" w:evenHBand="0" w:firstRowFirstColumn="0" w:firstRowLastColumn="0" w:lastRowFirstColumn="0" w:lastRowLastColumn="0"/>
            <w:tcW w:w="2394" w:type="dxa"/>
            <w:shd w:val="clear" w:color="auto" w:fill="9CC5D1"/>
          </w:tcPr>
          <w:p w14:paraId="0026FE3D" w14:textId="78CA585B" w:rsidR="006B7065" w:rsidRPr="006B7065" w:rsidRDefault="006B7065" w:rsidP="008E509C">
            <w:pPr>
              <w:rPr>
                <w:rFonts w:ascii="Consolas" w:hAnsi="Consolas" w:cstheme="minorHAnsi"/>
                <w:b w:val="0"/>
                <w:bCs w:val="0"/>
                <w:lang w:val="en-US"/>
              </w:rPr>
            </w:pPr>
            <w:r w:rsidRPr="006B7065">
              <w:rPr>
                <w:rFonts w:ascii="Consolas" w:hAnsi="Consolas" w:cstheme="minorHAnsi"/>
                <w:b w:val="0"/>
                <w:bCs w:val="0"/>
                <w:lang w:val="en-US"/>
              </w:rPr>
              <w:t>test.amqp.qpid</w:t>
            </w:r>
          </w:p>
        </w:tc>
        <w:tc>
          <w:tcPr>
            <w:tcW w:w="1860" w:type="dxa"/>
          </w:tcPr>
          <w:p w14:paraId="72F419F6" w14:textId="780522DC" w:rsidR="006B7065" w:rsidRDefault="006B7065" w:rsidP="008E509C">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AMQP broker for testing</w:t>
            </w:r>
          </w:p>
        </w:tc>
        <w:tc>
          <w:tcPr>
            <w:tcW w:w="2162" w:type="dxa"/>
          </w:tcPr>
          <w:p w14:paraId="1994EE3A" w14:textId="08523BB1" w:rsidR="006B7065" w:rsidRDefault="006B7065" w:rsidP="008E509C">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Apache QPID</w:t>
            </w:r>
          </w:p>
        </w:tc>
        <w:tc>
          <w:tcPr>
            <w:tcW w:w="1203" w:type="dxa"/>
          </w:tcPr>
          <w:p w14:paraId="0183F2AD" w14:textId="55C8A302" w:rsidR="006B7065" w:rsidRDefault="006B7065" w:rsidP="008E509C">
            <w:pPr>
              <w:jc w:val="cente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c>
          <w:tcPr>
            <w:tcW w:w="1443" w:type="dxa"/>
          </w:tcPr>
          <w:p w14:paraId="3E0194E4" w14:textId="77777777" w:rsidR="006B7065" w:rsidRPr="003D662E" w:rsidRDefault="006B7065" w:rsidP="008E509C">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bl>
    <w:p w14:paraId="3F2557A1" w14:textId="77777777" w:rsidR="008907F0" w:rsidRDefault="008907F0" w:rsidP="008907F0">
      <w:pPr>
        <w:jc w:val="both"/>
        <w:rPr>
          <w:lang w:val="en-US"/>
        </w:rPr>
      </w:pPr>
    </w:p>
    <w:p w14:paraId="7E0FDA88" w14:textId="77777777" w:rsidR="00616855" w:rsidRDefault="008907F0" w:rsidP="008907F0">
      <w:pPr>
        <w:jc w:val="both"/>
        <w:rPr>
          <w:lang w:val="en-US"/>
        </w:rPr>
      </w:pPr>
      <w:r>
        <w:rPr>
          <w:lang w:val="en-US"/>
        </w:rPr>
        <w:t>One special case is the logging plugin which</w:t>
      </w:r>
      <w:r w:rsidR="00D77D03">
        <w:rPr>
          <w:lang w:val="en-US"/>
        </w:rPr>
        <w:t xml:space="preserve">, for which an implementation is already required before and when the </w:t>
      </w:r>
      <w:r w:rsidR="00D77D03" w:rsidRPr="00D77D03">
        <w:rPr>
          <w:rFonts w:ascii="Consolas" w:hAnsi="Consolas"/>
          <w:lang w:val="en-US"/>
        </w:rPr>
        <w:t>PluginManager</w:t>
      </w:r>
      <w:r w:rsidR="00D77D03">
        <w:rPr>
          <w:lang w:val="en-US"/>
        </w:rPr>
        <w:t xml:space="preserve"> is started, thus, we provide a </w:t>
      </w:r>
      <w:r>
        <w:rPr>
          <w:lang w:val="en-US"/>
        </w:rPr>
        <w:t>default</w:t>
      </w:r>
      <w:r w:rsidR="00D77D03">
        <w:rPr>
          <w:lang w:val="en-US"/>
        </w:rPr>
        <w:t>/fallback</w:t>
      </w:r>
      <w:r>
        <w:rPr>
          <w:lang w:val="en-US"/>
        </w:rPr>
        <w:t xml:space="preserve"> implementation</w:t>
      </w:r>
      <w:r w:rsidR="00D77D03">
        <w:rPr>
          <w:lang w:val="en-US"/>
        </w:rPr>
        <w:t xml:space="preserve">. </w:t>
      </w:r>
    </w:p>
    <w:p w14:paraId="6D12BAE6" w14:textId="77777777" w:rsidR="00F82026" w:rsidRDefault="00616855" w:rsidP="008907F0">
      <w:pPr>
        <w:jc w:val="both"/>
        <w:rPr>
          <w:lang w:val="en-US"/>
        </w:rPr>
      </w:pPr>
      <w:r>
        <w:rPr>
          <w:lang w:val="en-US"/>
        </w:rPr>
        <w:t>In special situations</w:t>
      </w:r>
      <w:r w:rsidR="00D77D03">
        <w:rPr>
          <w:lang w:val="en-US"/>
        </w:rPr>
        <w:t xml:space="preserve">, in particular for </w:t>
      </w:r>
      <w:r>
        <w:rPr>
          <w:lang w:val="en-US"/>
        </w:rPr>
        <w:t xml:space="preserve">the </w:t>
      </w:r>
      <w:r w:rsidR="00D77D03">
        <w:rPr>
          <w:lang w:val="en-US"/>
        </w:rPr>
        <w:t>logging and the metrics</w:t>
      </w:r>
      <w:r>
        <w:rPr>
          <w:lang w:val="en-US"/>
        </w:rPr>
        <w:t xml:space="preserve"> plugin</w:t>
      </w:r>
      <w:r w:rsidR="00D77D03">
        <w:rPr>
          <w:lang w:val="en-US"/>
        </w:rPr>
        <w:t xml:space="preserve">, it may make sense to rely </w:t>
      </w:r>
      <w:r w:rsidR="004F01E2">
        <w:rPr>
          <w:lang w:val="en-US"/>
        </w:rPr>
        <w:t xml:space="preserve">for a more consistent integration or to reuse exisng setup/instances </w:t>
      </w:r>
      <w:r w:rsidR="00D77D03">
        <w:rPr>
          <w:lang w:val="en-US"/>
        </w:rPr>
        <w:t xml:space="preserve">on the version provided by </w:t>
      </w:r>
      <w:r w:rsidR="004F01E2">
        <w:rPr>
          <w:lang w:val="en-US"/>
        </w:rPr>
        <w:t xml:space="preserve">the respective platform </w:t>
      </w:r>
      <w:r w:rsidR="00D77D03">
        <w:rPr>
          <w:lang w:val="en-US"/>
        </w:rPr>
        <w:t xml:space="preserve">component (e.g., </w:t>
      </w:r>
      <w:r w:rsidR="00BE3F76">
        <w:rPr>
          <w:lang w:val="en-US"/>
        </w:rPr>
        <w:t xml:space="preserve">the </w:t>
      </w:r>
      <w:r w:rsidR="00D77D03">
        <w:rPr>
          <w:lang w:val="en-US"/>
        </w:rPr>
        <w:t xml:space="preserve">Spring Cloud </w:t>
      </w:r>
      <w:r w:rsidR="00BE3F76">
        <w:rPr>
          <w:lang w:val="en-US"/>
        </w:rPr>
        <w:t>S</w:t>
      </w:r>
      <w:r w:rsidR="00D77D03">
        <w:rPr>
          <w:lang w:val="en-US"/>
        </w:rPr>
        <w:t xml:space="preserve">tream </w:t>
      </w:r>
      <w:r w:rsidR="00BE3F76">
        <w:rPr>
          <w:lang w:val="en-US"/>
        </w:rPr>
        <w:t xml:space="preserve">plugin </w:t>
      </w:r>
      <w:r w:rsidR="00D77D03">
        <w:rPr>
          <w:lang w:val="en-US"/>
        </w:rPr>
        <w:t xml:space="preserve">for service execution). Then the </w:t>
      </w:r>
      <w:r w:rsidR="00D77D03">
        <w:rPr>
          <w:lang w:val="en-US"/>
        </w:rPr>
        <w:lastRenderedPageBreak/>
        <w:t xml:space="preserve">dependency to the underlying implementation used in the plugin </w:t>
      </w:r>
      <w:r w:rsidR="00247C74">
        <w:rPr>
          <w:lang w:val="en-US"/>
        </w:rPr>
        <w:t>can</w:t>
      </w:r>
      <w:r w:rsidR="00D77D03">
        <w:rPr>
          <w:lang w:val="en-US"/>
        </w:rPr>
        <w:t xml:space="preserve"> be </w:t>
      </w:r>
      <w:r w:rsidR="008907F0">
        <w:rPr>
          <w:lang w:val="en-US"/>
        </w:rPr>
        <w:t xml:space="preserve">excluded </w:t>
      </w:r>
      <w:r w:rsidR="00247C74">
        <w:rPr>
          <w:lang w:val="en-US"/>
        </w:rPr>
        <w:t xml:space="preserve">in the component’s POM </w:t>
      </w:r>
      <w:r w:rsidR="008907F0">
        <w:rPr>
          <w:lang w:val="en-US"/>
        </w:rPr>
        <w:t>and</w:t>
      </w:r>
      <w:r w:rsidR="00D77D03">
        <w:rPr>
          <w:lang w:val="en-US"/>
        </w:rPr>
        <w:t>,</w:t>
      </w:r>
      <w:r w:rsidR="008907F0">
        <w:rPr>
          <w:lang w:val="en-US"/>
        </w:rPr>
        <w:t xml:space="preserve"> </w:t>
      </w:r>
      <w:r w:rsidR="00247C74">
        <w:rPr>
          <w:lang w:val="en-US"/>
        </w:rPr>
        <w:t xml:space="preserve">as it is </w:t>
      </w:r>
      <w:r w:rsidR="008907F0">
        <w:rPr>
          <w:lang w:val="en-US"/>
        </w:rPr>
        <w:t>implicitly replace</w:t>
      </w:r>
      <w:r w:rsidR="00D77D03">
        <w:rPr>
          <w:lang w:val="en-US"/>
        </w:rPr>
        <w:t>d</w:t>
      </w:r>
      <w:r w:rsidR="008907F0">
        <w:rPr>
          <w:lang w:val="en-US"/>
        </w:rPr>
        <w:t xml:space="preserve"> by the provided dependencies of the component at hands. </w:t>
      </w:r>
      <w:r w:rsidR="00247C74">
        <w:rPr>
          <w:lang w:val="en-US"/>
        </w:rPr>
        <w:t>In such cases</w:t>
      </w:r>
      <w:r w:rsidR="00D77D03">
        <w:rPr>
          <w:lang w:val="en-US"/>
        </w:rPr>
        <w:t xml:space="preserve">, the </w:t>
      </w:r>
      <w:r w:rsidR="008907F0">
        <w:rPr>
          <w:lang w:val="en-US"/>
        </w:rPr>
        <w:t xml:space="preserve">tests of the </w:t>
      </w:r>
      <w:r w:rsidR="00247C74">
        <w:rPr>
          <w:lang w:val="en-US"/>
        </w:rPr>
        <w:t xml:space="preserve">“customized” </w:t>
      </w:r>
      <w:r w:rsidR="00D77D03">
        <w:rPr>
          <w:lang w:val="en-US"/>
        </w:rPr>
        <w:t xml:space="preserve">plugins </w:t>
      </w:r>
      <w:r w:rsidR="008907F0">
        <w:rPr>
          <w:lang w:val="en-US"/>
        </w:rPr>
        <w:t xml:space="preserve">shall be executed </w:t>
      </w:r>
      <w:r w:rsidR="00D77D03">
        <w:rPr>
          <w:lang w:val="en-US"/>
        </w:rPr>
        <w:t xml:space="preserve">as part of </w:t>
      </w:r>
      <w:r w:rsidR="008907F0">
        <w:rPr>
          <w:lang w:val="en-US"/>
        </w:rPr>
        <w:t xml:space="preserve">the component tests to ensure </w:t>
      </w:r>
      <w:r w:rsidR="00D77D03">
        <w:rPr>
          <w:lang w:val="en-US"/>
        </w:rPr>
        <w:t xml:space="preserve">future </w:t>
      </w:r>
      <w:r w:rsidR="008907F0">
        <w:rPr>
          <w:lang w:val="en-US"/>
        </w:rPr>
        <w:t>compatibility. Akin to the discussed plugin, all implementations of upstream platform components have been turned into plugins for isolated loading. The platform instantiation may decide whether plugins or usual (JSL) dependencies shall be used.</w:t>
      </w:r>
    </w:p>
    <w:p w14:paraId="3C5E2359" w14:textId="4D7D96AD" w:rsidR="008907F0" w:rsidRDefault="00F82026" w:rsidP="008907F0">
      <w:pPr>
        <w:jc w:val="both"/>
        <w:rPr>
          <w:lang w:val="en-US"/>
        </w:rPr>
      </w:pPr>
      <w:r>
        <w:rPr>
          <w:lang w:val="en-US"/>
        </w:rPr>
        <w:t xml:space="preserve">Besides the plugins </w:t>
      </w:r>
      <w:r w:rsidR="008907F0">
        <w:rPr>
          <w:lang w:val="en-US"/>
        </w:rPr>
        <w:t xml:space="preserve">mentioned in </w:t>
      </w:r>
      <w:r w:rsidR="008907F0">
        <w:rPr>
          <w:lang w:val="en-US"/>
        </w:rPr>
        <w:fldChar w:fldCharType="begin"/>
      </w:r>
      <w:r w:rsidR="008907F0">
        <w:rPr>
          <w:lang w:val="en-US"/>
        </w:rPr>
        <w:instrText xml:space="preserve"> REF _Ref209788583 \h </w:instrText>
      </w:r>
      <w:r w:rsidR="008907F0">
        <w:rPr>
          <w:lang w:val="en-US"/>
        </w:rPr>
      </w:r>
      <w:r w:rsidR="008907F0">
        <w:rPr>
          <w:lang w:val="en-US"/>
        </w:rPr>
        <w:fldChar w:fldCharType="separate"/>
      </w:r>
      <w:r w:rsidR="00C62E87" w:rsidRPr="003D662E">
        <w:rPr>
          <w:lang w:val="en-US"/>
        </w:rPr>
        <w:t xml:space="preserve">Table </w:t>
      </w:r>
      <w:r w:rsidR="00C62E87">
        <w:rPr>
          <w:noProof/>
          <w:lang w:val="en-US"/>
        </w:rPr>
        <w:t>4</w:t>
      </w:r>
      <w:r w:rsidR="008907F0">
        <w:rPr>
          <w:lang w:val="en-US"/>
        </w:rPr>
        <w:fldChar w:fldCharType="end"/>
      </w:r>
      <w:r w:rsidR="008907F0">
        <w:rPr>
          <w:lang w:val="en-US"/>
        </w:rPr>
        <w:t xml:space="preserve">, </w:t>
      </w:r>
      <w:r>
        <w:rPr>
          <w:lang w:val="en-US"/>
        </w:rPr>
        <w:t xml:space="preserve">further upstream components, e.g., the service execution </w:t>
      </w:r>
      <w:r w:rsidR="00631762">
        <w:rPr>
          <w:lang w:val="en-US"/>
        </w:rPr>
        <w:t xml:space="preserve"> (for Spring Cloud Stream) </w:t>
      </w:r>
      <w:r>
        <w:rPr>
          <w:lang w:val="en-US"/>
        </w:rPr>
        <w:t xml:space="preserve">or </w:t>
      </w:r>
      <w:r w:rsidR="008907F0">
        <w:rPr>
          <w:lang w:val="en-US"/>
        </w:rPr>
        <w:t>the configuration modeling</w:t>
      </w:r>
      <w:r>
        <w:rPr>
          <w:lang w:val="en-US"/>
        </w:rPr>
        <w:t>/</w:t>
      </w:r>
      <w:r w:rsidR="008907F0">
        <w:rPr>
          <w:lang w:val="en-US"/>
        </w:rPr>
        <w:t xml:space="preserve">code generation (EASy-Producer) </w:t>
      </w:r>
      <w:r w:rsidR="00A43E30">
        <w:rPr>
          <w:lang w:val="en-US"/>
        </w:rPr>
        <w:t>constitute</w:t>
      </w:r>
      <w:r w:rsidR="008907F0">
        <w:rPr>
          <w:lang w:val="en-US"/>
        </w:rPr>
        <w:t xml:space="preserve"> own plugin</w:t>
      </w:r>
      <w:r>
        <w:rPr>
          <w:lang w:val="en-US"/>
        </w:rPr>
        <w:t>s, primarily for dependency isoluation</w:t>
      </w:r>
      <w:r w:rsidR="008907F0">
        <w:rPr>
          <w:lang w:val="en-US"/>
        </w:rPr>
        <w:t xml:space="preserve">, </w:t>
      </w:r>
      <w:r>
        <w:rPr>
          <w:lang w:val="en-US"/>
        </w:rPr>
        <w:t xml:space="preserve">but also to </w:t>
      </w:r>
      <w:r w:rsidR="008907F0">
        <w:rPr>
          <w:lang w:val="en-US"/>
        </w:rPr>
        <w:t xml:space="preserve">allow exchanging the </w:t>
      </w:r>
      <w:r>
        <w:rPr>
          <w:lang w:val="en-US"/>
        </w:rPr>
        <w:t xml:space="preserve">respective </w:t>
      </w:r>
      <w:r w:rsidR="008907F0">
        <w:rPr>
          <w:lang w:val="en-US"/>
        </w:rPr>
        <w:t xml:space="preserve">technology </w:t>
      </w:r>
      <w:r>
        <w:rPr>
          <w:lang w:val="en-US"/>
        </w:rPr>
        <w:t>if desired</w:t>
      </w:r>
      <w:r w:rsidR="008907F0">
        <w:rPr>
          <w:lang w:val="en-US"/>
        </w:rPr>
        <w:t>.</w:t>
      </w:r>
    </w:p>
    <w:p w14:paraId="33BDCFC0" w14:textId="460C6138" w:rsidR="00ED7BE1" w:rsidRPr="003D662E" w:rsidRDefault="00ED7BE1" w:rsidP="00ED7BE1">
      <w:pPr>
        <w:pStyle w:val="Heading2"/>
        <w:rPr>
          <w:lang w:val="en-US"/>
        </w:rPr>
      </w:pPr>
      <w:bookmarkStart w:id="81" w:name="_Toc76746173"/>
      <w:bookmarkStart w:id="82" w:name="_Toc76978831"/>
      <w:bookmarkStart w:id="83" w:name="_Toc76979363"/>
      <w:bookmarkStart w:id="84" w:name="_Toc76979415"/>
      <w:bookmarkStart w:id="85" w:name="_Toc76979466"/>
      <w:bookmarkStart w:id="86" w:name="_Toc76979518"/>
      <w:bookmarkStart w:id="87" w:name="_Ref85015310"/>
      <w:bookmarkStart w:id="88" w:name="_Toc216439646"/>
      <w:bookmarkEnd w:id="81"/>
      <w:bookmarkEnd w:id="82"/>
      <w:bookmarkEnd w:id="83"/>
      <w:bookmarkEnd w:id="84"/>
      <w:bookmarkEnd w:id="85"/>
      <w:bookmarkEnd w:id="86"/>
      <w:r w:rsidRPr="003D662E">
        <w:rPr>
          <w:lang w:val="en-US"/>
        </w:rPr>
        <w:t xml:space="preserve">Transport </w:t>
      </w:r>
      <w:r w:rsidR="003624E4" w:rsidRPr="003D662E">
        <w:rPr>
          <w:lang w:val="en-US"/>
        </w:rPr>
        <w:t xml:space="preserve">and Connection </w:t>
      </w:r>
      <w:r w:rsidR="00000037" w:rsidRPr="003D662E">
        <w:rPr>
          <w:lang w:val="en-US"/>
        </w:rPr>
        <w:t>L</w:t>
      </w:r>
      <w:r w:rsidRPr="003D662E">
        <w:rPr>
          <w:lang w:val="en-US"/>
        </w:rPr>
        <w:t>ayer</w:t>
      </w:r>
      <w:bookmarkEnd w:id="87"/>
      <w:bookmarkEnd w:id="88"/>
    </w:p>
    <w:p w14:paraId="239E1F92" w14:textId="5FC30C9F" w:rsidR="00DE7D01" w:rsidRPr="003D662E" w:rsidRDefault="00187375" w:rsidP="0040713B">
      <w:pPr>
        <w:jc w:val="both"/>
        <w:rPr>
          <w:lang w:val="en-US"/>
        </w:rPr>
      </w:pPr>
      <w:r w:rsidRPr="003D662E">
        <w:rPr>
          <w:lang w:val="en-US"/>
        </w:rPr>
        <w:t>The Transport</w:t>
      </w:r>
      <w:r w:rsidR="0040713B" w:rsidRPr="003D662E">
        <w:rPr>
          <w:lang w:val="en-US"/>
        </w:rPr>
        <w:t xml:space="preserve"> </w:t>
      </w:r>
      <w:r w:rsidR="003624E4" w:rsidRPr="003D662E">
        <w:rPr>
          <w:lang w:val="en-US"/>
        </w:rPr>
        <w:t xml:space="preserve">and Connection </w:t>
      </w:r>
      <w:r w:rsidRPr="003D662E">
        <w:rPr>
          <w:lang w:val="en-US"/>
        </w:rPr>
        <w:t>L</w:t>
      </w:r>
      <w:r w:rsidR="0040713B" w:rsidRPr="003D662E">
        <w:rPr>
          <w:lang w:val="en-US"/>
        </w:rPr>
        <w:t>ayer is responsible for connecting</w:t>
      </w:r>
      <w:r w:rsidR="00377933">
        <w:rPr>
          <w:lang w:val="en-US"/>
        </w:rPr>
        <w:t xml:space="preserve"> devices, services and</w:t>
      </w:r>
      <w:r w:rsidR="0040713B" w:rsidRPr="003D662E">
        <w:rPr>
          <w:lang w:val="en-US"/>
        </w:rPr>
        <w:t xml:space="preserve"> </w:t>
      </w:r>
      <w:r w:rsidR="0027772D" w:rsidRPr="003D662E">
        <w:rPr>
          <w:lang w:val="en-US"/>
        </w:rPr>
        <w:t xml:space="preserve">resources </w:t>
      </w:r>
      <w:r w:rsidR="004D780C" w:rsidRPr="003D662E">
        <w:rPr>
          <w:lang w:val="en-US"/>
        </w:rPr>
        <w:t xml:space="preserve">among each other. </w:t>
      </w:r>
      <w:r w:rsidR="001C6977">
        <w:rPr>
          <w:lang w:val="en-US"/>
        </w:rPr>
        <w:t>W</w:t>
      </w:r>
      <w:r w:rsidR="00D835ED" w:rsidRPr="003D662E">
        <w:rPr>
          <w:lang w:val="en-US"/>
        </w:rPr>
        <w:t xml:space="preserve">e </w:t>
      </w:r>
      <w:r w:rsidR="001C6977">
        <w:rPr>
          <w:lang w:val="en-US"/>
        </w:rPr>
        <w:t xml:space="preserve">will discuss </w:t>
      </w:r>
      <w:r w:rsidR="00644A50" w:rsidRPr="003D662E">
        <w:rPr>
          <w:lang w:val="en-US"/>
        </w:rPr>
        <w:t xml:space="preserve">the two interrelated components in this layer, the Transport </w:t>
      </w:r>
      <w:r w:rsidR="00662C6C" w:rsidRPr="003D662E">
        <w:rPr>
          <w:lang w:val="en-US"/>
        </w:rPr>
        <w:t>C</w:t>
      </w:r>
      <w:r w:rsidR="00644A50" w:rsidRPr="003D662E">
        <w:rPr>
          <w:lang w:val="en-US"/>
        </w:rPr>
        <w:t>omponent (</w:t>
      </w:r>
      <w:r w:rsidR="00731D90" w:rsidRPr="003D662E">
        <w:rPr>
          <w:lang w:val="en-US"/>
        </w:rPr>
        <w:t xml:space="preserve">Section </w:t>
      </w:r>
      <w:r w:rsidR="00731D90" w:rsidRPr="003D662E">
        <w:rPr>
          <w:lang w:val="en-US"/>
        </w:rPr>
        <w:fldChar w:fldCharType="begin"/>
      </w:r>
      <w:r w:rsidR="00731D90" w:rsidRPr="003D662E">
        <w:rPr>
          <w:lang w:val="en-US"/>
        </w:rPr>
        <w:instrText xml:space="preserve"> REF _Ref57287354 \r \h </w:instrText>
      </w:r>
      <w:r w:rsidR="003D662E">
        <w:rPr>
          <w:lang w:val="en-US"/>
        </w:rPr>
        <w:instrText xml:space="preserve"> \* MERGEFORMAT </w:instrText>
      </w:r>
      <w:r w:rsidR="00731D90" w:rsidRPr="003D662E">
        <w:rPr>
          <w:lang w:val="en-US"/>
        </w:rPr>
      </w:r>
      <w:r w:rsidR="00731D90" w:rsidRPr="003D662E">
        <w:rPr>
          <w:lang w:val="en-US"/>
        </w:rPr>
        <w:fldChar w:fldCharType="separate"/>
      </w:r>
      <w:r w:rsidR="00C62E87">
        <w:rPr>
          <w:lang w:val="en-US"/>
        </w:rPr>
        <w:t>3.4.1</w:t>
      </w:r>
      <w:r w:rsidR="00731D90" w:rsidRPr="003D662E">
        <w:rPr>
          <w:lang w:val="en-US"/>
        </w:rPr>
        <w:fldChar w:fldCharType="end"/>
      </w:r>
      <w:r w:rsidR="00644A50" w:rsidRPr="003D662E">
        <w:rPr>
          <w:lang w:val="en-US"/>
        </w:rPr>
        <w:t xml:space="preserve">) </w:t>
      </w:r>
      <w:r w:rsidR="005A2107">
        <w:rPr>
          <w:lang w:val="en-US"/>
        </w:rPr>
        <w:t xml:space="preserve">for the low-level platform-internal data transport </w:t>
      </w:r>
      <w:r w:rsidR="00644A50" w:rsidRPr="003D662E">
        <w:rPr>
          <w:lang w:val="en-US"/>
        </w:rPr>
        <w:t xml:space="preserve">and the Connectors </w:t>
      </w:r>
      <w:r w:rsidR="00662C6C" w:rsidRPr="003D662E">
        <w:rPr>
          <w:lang w:val="en-US"/>
        </w:rPr>
        <w:t>C</w:t>
      </w:r>
      <w:r w:rsidR="00644A50" w:rsidRPr="003D662E">
        <w:rPr>
          <w:lang w:val="en-US"/>
        </w:rPr>
        <w:t>omponent (</w:t>
      </w:r>
      <w:r w:rsidR="00731D90" w:rsidRPr="003D662E">
        <w:rPr>
          <w:lang w:val="en-US"/>
        </w:rPr>
        <w:t xml:space="preserve">Section </w:t>
      </w:r>
      <w:r w:rsidR="00731D90" w:rsidRPr="003D662E">
        <w:rPr>
          <w:lang w:val="en-US"/>
        </w:rPr>
        <w:fldChar w:fldCharType="begin"/>
      </w:r>
      <w:r w:rsidR="00731D90" w:rsidRPr="003D662E">
        <w:rPr>
          <w:lang w:val="en-US"/>
        </w:rPr>
        <w:instrText xml:space="preserve"> REF _Ref57287366 \r \h </w:instrText>
      </w:r>
      <w:r w:rsidR="003D662E">
        <w:rPr>
          <w:lang w:val="en-US"/>
        </w:rPr>
        <w:instrText xml:space="preserve"> \* MERGEFORMAT </w:instrText>
      </w:r>
      <w:r w:rsidR="00731D90" w:rsidRPr="003D662E">
        <w:rPr>
          <w:lang w:val="en-US"/>
        </w:rPr>
      </w:r>
      <w:r w:rsidR="00731D90" w:rsidRPr="003D662E">
        <w:rPr>
          <w:lang w:val="en-US"/>
        </w:rPr>
        <w:fldChar w:fldCharType="separate"/>
      </w:r>
      <w:r w:rsidR="00C62E87">
        <w:rPr>
          <w:lang w:val="en-US"/>
        </w:rPr>
        <w:t>3.4.2</w:t>
      </w:r>
      <w:r w:rsidR="00731D90" w:rsidRPr="003D662E">
        <w:rPr>
          <w:lang w:val="en-US"/>
        </w:rPr>
        <w:fldChar w:fldCharType="end"/>
      </w:r>
      <w:r w:rsidR="00644A50" w:rsidRPr="003D662E">
        <w:rPr>
          <w:lang w:val="en-US"/>
        </w:rPr>
        <w:t>)</w:t>
      </w:r>
      <w:r w:rsidR="005A2107">
        <w:rPr>
          <w:lang w:val="en-US"/>
        </w:rPr>
        <w:t xml:space="preserve"> for external data input/output</w:t>
      </w:r>
      <w:r w:rsidR="00644A50" w:rsidRPr="003D662E">
        <w:rPr>
          <w:lang w:val="en-US"/>
        </w:rPr>
        <w:t xml:space="preserve">. </w:t>
      </w:r>
    </w:p>
    <w:p w14:paraId="4EE0F86D" w14:textId="2517BB02" w:rsidR="00644A50" w:rsidRPr="003D662E" w:rsidRDefault="00644A50" w:rsidP="00644A50">
      <w:pPr>
        <w:pStyle w:val="Heading3"/>
        <w:rPr>
          <w:lang w:val="en-US"/>
        </w:rPr>
      </w:pPr>
      <w:bookmarkStart w:id="89" w:name="_Ref57287354"/>
      <w:bookmarkStart w:id="90" w:name="_Toc216439647"/>
      <w:r w:rsidRPr="003D662E">
        <w:rPr>
          <w:lang w:val="en-US"/>
        </w:rPr>
        <w:t>Transport Component</w:t>
      </w:r>
      <w:bookmarkEnd w:id="89"/>
      <w:bookmarkEnd w:id="90"/>
    </w:p>
    <w:p w14:paraId="35966188" w14:textId="3B93A7D7" w:rsidR="004279AF" w:rsidRPr="003D662E" w:rsidRDefault="007D0E1B">
      <w:pPr>
        <w:jc w:val="both"/>
        <w:rPr>
          <w:lang w:val="en-US"/>
        </w:rPr>
      </w:pPr>
      <w:r>
        <w:rPr>
          <w:lang w:val="en-US"/>
        </w:rPr>
        <w:t xml:space="preserve">The </w:t>
      </w:r>
      <w:r w:rsidR="00625FDC" w:rsidRPr="003D662E">
        <w:rPr>
          <w:lang w:val="en-US"/>
        </w:rPr>
        <w:t>T</w:t>
      </w:r>
      <w:r w:rsidR="007C1F0A" w:rsidRPr="003D662E">
        <w:rPr>
          <w:lang w:val="en-US"/>
        </w:rPr>
        <w:t xml:space="preserve">ransport </w:t>
      </w:r>
      <w:r w:rsidR="00625FDC" w:rsidRPr="003D662E">
        <w:rPr>
          <w:lang w:val="en-US"/>
        </w:rPr>
        <w:t>C</w:t>
      </w:r>
      <w:r w:rsidR="00DD6286" w:rsidRPr="003D662E">
        <w:rPr>
          <w:lang w:val="en-US"/>
        </w:rPr>
        <w:t xml:space="preserve">omponent </w:t>
      </w:r>
      <w:r>
        <w:rPr>
          <w:lang w:val="en-US"/>
        </w:rPr>
        <w:t>is responsible for turning objects into a specified wire format and to transport the data using that wire format from a sender to a receiver</w:t>
      </w:r>
      <w:r w:rsidR="000638F3">
        <w:rPr>
          <w:lang w:val="en-US"/>
        </w:rPr>
        <w:t>, e.g., among (distributed) services</w:t>
      </w:r>
      <w:r>
        <w:rPr>
          <w:lang w:val="en-US"/>
        </w:rPr>
        <w:t xml:space="preserve">. Wire format and transport protocol shall be exchangeable and extensible. The Transport Component is in particular responsible for fast (soft-realtime) communication while, in contrast, AAS is more for storing stable data of low frequency changes and for representing (distributed) operations/component interfaces. This decision was made based on early </w:t>
      </w:r>
      <w:r w:rsidR="007F2061" w:rsidRPr="003D662E">
        <w:rPr>
          <w:lang w:val="en-US"/>
        </w:rPr>
        <w:t>experiments [</w:t>
      </w:r>
      <w:r w:rsidR="00821E85">
        <w:rPr>
          <w:lang w:val="en-US"/>
        </w:rPr>
        <w:t>Sta20</w:t>
      </w:r>
      <w:r w:rsidR="007F2061" w:rsidRPr="003D662E">
        <w:rPr>
          <w:lang w:val="en-US"/>
        </w:rPr>
        <w:t>]</w:t>
      </w:r>
      <w:r>
        <w:rPr>
          <w:lang w:val="en-US"/>
        </w:rPr>
        <w:t xml:space="preserve">, where AAS operation calls showed a round-trip time of </w:t>
      </w:r>
      <w:r w:rsidR="009847B3" w:rsidRPr="003D662E">
        <w:rPr>
          <w:lang w:val="en-US"/>
        </w:rPr>
        <w:t>2</w:t>
      </w:r>
      <w:r w:rsidR="004C5F9B" w:rsidRPr="003D662E">
        <w:rPr>
          <w:lang w:val="en-US"/>
        </w:rPr>
        <w:t xml:space="preserve">3 </w:t>
      </w:r>
      <w:r w:rsidR="009847B3" w:rsidRPr="003D662E">
        <w:rPr>
          <w:lang w:val="en-US"/>
        </w:rPr>
        <w:t>ms</w:t>
      </w:r>
      <w:r>
        <w:rPr>
          <w:lang w:val="en-US"/>
        </w:rPr>
        <w:t xml:space="preserve"> and property accesses of about</w:t>
      </w:r>
      <w:r w:rsidR="009847B3" w:rsidRPr="003D662E">
        <w:rPr>
          <w:lang w:val="en-US"/>
        </w:rPr>
        <w:t xml:space="preserve"> </w:t>
      </w:r>
      <w:r w:rsidR="004C5F9B" w:rsidRPr="003D662E">
        <w:rPr>
          <w:lang w:val="en-US"/>
        </w:rPr>
        <w:t xml:space="preserve">4-10 </w:t>
      </w:r>
      <w:r w:rsidR="009847B3" w:rsidRPr="003D662E">
        <w:rPr>
          <w:lang w:val="en-US"/>
        </w:rPr>
        <w:t>ms</w:t>
      </w:r>
      <w:r w:rsidR="00C35C07" w:rsidRPr="003D662E">
        <w:rPr>
          <w:lang w:val="en-US"/>
        </w:rPr>
        <w:t xml:space="preserve">. For comparison, </w:t>
      </w:r>
      <w:r w:rsidR="009847B3" w:rsidRPr="003D662E">
        <w:rPr>
          <w:lang w:val="en-US"/>
        </w:rPr>
        <w:t xml:space="preserve">plain Java Remote Method Invocations </w:t>
      </w:r>
      <w:r w:rsidR="00D51FD0" w:rsidRPr="003D662E">
        <w:rPr>
          <w:lang w:val="en-US"/>
        </w:rPr>
        <w:t xml:space="preserve">operate in this setup </w:t>
      </w:r>
      <w:r w:rsidR="009847B3" w:rsidRPr="003D662E">
        <w:rPr>
          <w:lang w:val="en-US"/>
        </w:rPr>
        <w:t xml:space="preserve">at </w:t>
      </w:r>
      <w:r w:rsidR="004C5F9B" w:rsidRPr="003D662E">
        <w:rPr>
          <w:lang w:val="en-US"/>
        </w:rPr>
        <w:t xml:space="preserve">2-4 </w:t>
      </w:r>
      <w:r w:rsidR="009847B3" w:rsidRPr="003D662E">
        <w:rPr>
          <w:lang w:val="en-US"/>
        </w:rPr>
        <w:t>ms</w:t>
      </w:r>
      <w:r>
        <w:rPr>
          <w:lang w:val="en-US"/>
        </w:rPr>
        <w:t xml:space="preserve">, which may impact the required </w:t>
      </w:r>
      <w:r w:rsidR="00DA022A" w:rsidRPr="003D662E">
        <w:rPr>
          <w:lang w:val="en-US"/>
        </w:rPr>
        <w:t xml:space="preserve">8 ms machine pulse in </w:t>
      </w:r>
      <w:r w:rsidR="00D92169" w:rsidRPr="003D662E">
        <w:rPr>
          <w:lang w:val="en-US"/>
        </w:rPr>
        <w:t>R28</w:t>
      </w:r>
      <w:r>
        <w:rPr>
          <w:lang w:val="en-US"/>
        </w:rPr>
        <w:t xml:space="preserve"> if multiple sources/sinks are involved</w:t>
      </w:r>
      <w:r w:rsidR="00D92169" w:rsidRPr="003D662E">
        <w:rPr>
          <w:lang w:val="en-US"/>
        </w:rPr>
        <w:t>.</w:t>
      </w:r>
      <w:r>
        <w:rPr>
          <w:lang w:val="en-US"/>
        </w:rPr>
        <w:t xml:space="preserve"> </w:t>
      </w:r>
    </w:p>
    <w:p w14:paraId="7FBB0039" w14:textId="00EFA736" w:rsidR="00D5355A" w:rsidRDefault="009D4887" w:rsidP="0040713B">
      <w:pPr>
        <w:jc w:val="both"/>
        <w:rPr>
          <w:lang w:val="en-US"/>
        </w:rPr>
      </w:pPr>
      <w:r>
        <w:rPr>
          <w:lang w:val="en-US"/>
        </w:rPr>
        <w:t>Please refer to older versions of this handbook for a discussion of potential data transport and data streaming technologies and how we made our decision for the technologies integrated into oktoflow</w:t>
      </w:r>
      <w:r w:rsidR="00D5355A" w:rsidRPr="003D662E">
        <w:rPr>
          <w:lang w:val="en-US"/>
        </w:rPr>
        <w:t>.</w:t>
      </w:r>
    </w:p>
    <w:p w14:paraId="4137A525" w14:textId="77777777" w:rsidR="00720403" w:rsidRPr="003D662E" w:rsidRDefault="00720403" w:rsidP="00720403">
      <w:pPr>
        <w:pStyle w:val="Heading4"/>
        <w:rPr>
          <w:lang w:val="en-US"/>
        </w:rPr>
      </w:pPr>
      <w:r w:rsidRPr="003D662E">
        <w:rPr>
          <w:lang w:val="en-US"/>
        </w:rPr>
        <w:t>Design</w:t>
      </w:r>
    </w:p>
    <w:p w14:paraId="0EC763EC" w14:textId="127B1E33" w:rsidR="00720403" w:rsidRPr="003D662E" w:rsidRDefault="00720403" w:rsidP="00720403">
      <w:pPr>
        <w:jc w:val="both"/>
        <w:rPr>
          <w:lang w:val="en-US"/>
        </w:rPr>
      </w:pPr>
      <w:r w:rsidRPr="003D662E">
        <w:rPr>
          <w:lang w:val="en-US"/>
        </w:rPr>
        <w:fldChar w:fldCharType="begin"/>
      </w:r>
      <w:r w:rsidRPr="003D662E">
        <w:rPr>
          <w:lang w:val="en-US"/>
        </w:rPr>
        <w:instrText xml:space="preserve"> REF _Ref57275722 \h </w:instrText>
      </w:r>
      <w:r>
        <w:rPr>
          <w:lang w:val="en-US"/>
        </w:rPr>
        <w:instrText xml:space="preserve"> \* MERGEFORMAT </w:instrText>
      </w:r>
      <w:r w:rsidRPr="003D662E">
        <w:rPr>
          <w:lang w:val="en-US"/>
        </w:rPr>
      </w:r>
      <w:r w:rsidRPr="003D662E">
        <w:rPr>
          <w:lang w:val="en-US"/>
        </w:rPr>
        <w:fldChar w:fldCharType="separate"/>
      </w:r>
      <w:r w:rsidR="00C62E87" w:rsidRPr="003D662E">
        <w:rPr>
          <w:lang w:val="en-US"/>
        </w:rPr>
        <w:t xml:space="preserve">Figure </w:t>
      </w:r>
      <w:r w:rsidR="00C62E87">
        <w:rPr>
          <w:noProof/>
          <w:lang w:val="en-US"/>
        </w:rPr>
        <w:t>12</w:t>
      </w:r>
      <w:r w:rsidRPr="003D662E">
        <w:rPr>
          <w:lang w:val="en-US"/>
        </w:rPr>
        <w:fldChar w:fldCharType="end"/>
      </w:r>
      <w:r w:rsidRPr="003D662E">
        <w:rPr>
          <w:lang w:val="en-US"/>
        </w:rPr>
        <w:t xml:space="preserve"> depicts an overview of the packages and (top-level) classes in the Transport component. The Transport component is intended to be deployable as re-usable component rather than to act as a standalone communication container. The main concepts in this layer are:</w:t>
      </w:r>
    </w:p>
    <w:p w14:paraId="2749D229" w14:textId="77777777" w:rsidR="00720403" w:rsidRDefault="00720403" w:rsidP="00720403">
      <w:pPr>
        <w:pStyle w:val="ListParagraph"/>
        <w:numPr>
          <w:ilvl w:val="0"/>
          <w:numId w:val="8"/>
        </w:numPr>
        <w:jc w:val="both"/>
        <w:rPr>
          <w:lang w:val="en-US"/>
        </w:rPr>
      </w:pPr>
      <w:r w:rsidRPr="003D662E">
        <w:rPr>
          <w:lang w:val="en-US"/>
        </w:rPr>
        <w:t xml:space="preserve">The </w:t>
      </w:r>
      <w:r w:rsidRPr="003D662E">
        <w:rPr>
          <w:rFonts w:ascii="Consolas" w:hAnsi="Consolas"/>
          <w:lang w:val="en-US"/>
        </w:rPr>
        <w:t>TransportConnector</w:t>
      </w:r>
      <w:r w:rsidRPr="003D662E">
        <w:rPr>
          <w:lang w:val="en-US"/>
        </w:rPr>
        <w:t xml:space="preserve"> allowing to bind transport protocols into the infrastructure. A transport connector allows sending/receiving of data on (virtual) channels. As receiving usually happens in asynchronous manner, implementations that rely on a </w:t>
      </w:r>
      <w:r w:rsidRPr="003D662E">
        <w:rPr>
          <w:rFonts w:ascii="Consolas" w:hAnsi="Consolas"/>
          <w:lang w:val="en-US"/>
        </w:rPr>
        <w:t>TransportConnector</w:t>
      </w:r>
      <w:r w:rsidRPr="003D662E">
        <w:rPr>
          <w:lang w:val="en-US"/>
        </w:rPr>
        <w:t xml:space="preserve"> are informed via the </w:t>
      </w:r>
      <w:r w:rsidRPr="003D662E">
        <w:rPr>
          <w:rFonts w:ascii="Consolas" w:hAnsi="Consolas"/>
          <w:lang w:val="en-US"/>
        </w:rPr>
        <w:t>ReceptionCallback</w:t>
      </w:r>
      <w:r w:rsidRPr="003D662E">
        <w:rPr>
          <w:lang w:val="en-US"/>
        </w:rPr>
        <w:t xml:space="preserve"> about received data.</w:t>
      </w:r>
    </w:p>
    <w:p w14:paraId="2903571C" w14:textId="5B650DA9" w:rsidR="006C6C9D" w:rsidRPr="003D662E" w:rsidRDefault="006C6C9D" w:rsidP="00720403">
      <w:pPr>
        <w:pStyle w:val="ListParagraph"/>
        <w:numPr>
          <w:ilvl w:val="0"/>
          <w:numId w:val="8"/>
        </w:numPr>
        <w:jc w:val="both"/>
        <w:rPr>
          <w:lang w:val="en-US"/>
        </w:rPr>
      </w:pPr>
      <w:r>
        <w:rPr>
          <w:lang w:val="en-US"/>
        </w:rPr>
        <w:t xml:space="preserve">To avoid creating transport connectors again and again, </w:t>
      </w:r>
      <w:r w:rsidRPr="006C6C9D">
        <w:rPr>
          <w:rFonts w:ascii="Consolas" w:hAnsi="Consolas"/>
          <w:lang w:val="en-US"/>
        </w:rPr>
        <w:t>Transport</w:t>
      </w:r>
      <w:r>
        <w:rPr>
          <w:lang w:val="en-US"/>
        </w:rPr>
        <w:t xml:space="preserve"> holds a global (inter-device) and a local (intra-device) transport connector. </w:t>
      </w:r>
    </w:p>
    <w:p w14:paraId="04902E1F" w14:textId="1E04EF46" w:rsidR="00720403" w:rsidRDefault="00720403" w:rsidP="0040713B">
      <w:pPr>
        <w:jc w:val="both"/>
        <w:rPr>
          <w:lang w:val="en-US"/>
        </w:rPr>
      </w:pPr>
    </w:p>
    <w:p w14:paraId="3F936D40" w14:textId="77777777" w:rsidR="00720403" w:rsidRDefault="00720403" w:rsidP="0040713B">
      <w:pPr>
        <w:jc w:val="both"/>
        <w:rPr>
          <w:lang w:val="en-US"/>
        </w:rPr>
      </w:pPr>
    </w:p>
    <w:p w14:paraId="2E98356D" w14:textId="4B7E99C5" w:rsidR="00720403" w:rsidRDefault="00720403" w:rsidP="0040713B">
      <w:pPr>
        <w:jc w:val="both"/>
        <w:rPr>
          <w:lang w:val="en-US"/>
        </w:rPr>
      </w:pPr>
      <w:r w:rsidRPr="00720403">
        <w:rPr>
          <w:noProof/>
        </w:rPr>
        <w:lastRenderedPageBreak/>
        <w:drawing>
          <wp:inline distT="0" distB="0" distL="0" distR="0" wp14:anchorId="52DDE50B" wp14:editId="25A8C5F8">
            <wp:extent cx="5064370" cy="3113873"/>
            <wp:effectExtent l="0" t="0" r="317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67373" cy="3115719"/>
                    </a:xfrm>
                    <a:prstGeom prst="rect">
                      <a:avLst/>
                    </a:prstGeom>
                    <a:noFill/>
                    <a:ln>
                      <a:noFill/>
                    </a:ln>
                  </pic:spPr>
                </pic:pic>
              </a:graphicData>
            </a:graphic>
          </wp:inline>
        </w:drawing>
      </w:r>
    </w:p>
    <w:p w14:paraId="69C4EF66" w14:textId="315DF602" w:rsidR="007D6D20" w:rsidRPr="003D662E" w:rsidRDefault="00447AF4" w:rsidP="00447AF4">
      <w:pPr>
        <w:pStyle w:val="Caption"/>
        <w:jc w:val="center"/>
        <w:rPr>
          <w:lang w:val="en-US"/>
        </w:rPr>
      </w:pPr>
      <w:bookmarkStart w:id="91" w:name="_Ref57275722"/>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C62E87">
        <w:rPr>
          <w:noProof/>
          <w:lang w:val="en-US"/>
        </w:rPr>
        <w:t>12</w:t>
      </w:r>
      <w:r w:rsidRPr="003D662E">
        <w:fldChar w:fldCharType="end"/>
      </w:r>
      <w:bookmarkEnd w:id="91"/>
      <w:r w:rsidRPr="003D662E">
        <w:rPr>
          <w:lang w:val="en-US"/>
        </w:rPr>
        <w:t xml:space="preserve">: Transport </w:t>
      </w:r>
      <w:r w:rsidR="003B18D5" w:rsidRPr="003D662E">
        <w:rPr>
          <w:lang w:val="en-US"/>
        </w:rPr>
        <w:t>C</w:t>
      </w:r>
      <w:r w:rsidR="00CA3520" w:rsidRPr="003D662E">
        <w:rPr>
          <w:lang w:val="en-US"/>
        </w:rPr>
        <w:t>omponent</w:t>
      </w:r>
      <w:r w:rsidRPr="003D662E">
        <w:rPr>
          <w:lang w:val="en-US"/>
        </w:rPr>
        <w:t xml:space="preserve"> overview</w:t>
      </w:r>
      <w:r w:rsidR="007A3EF8" w:rsidRPr="003D662E">
        <w:rPr>
          <w:lang w:val="en-US"/>
        </w:rPr>
        <w:t xml:space="preserve"> (comments partially cropped)</w:t>
      </w:r>
    </w:p>
    <w:p w14:paraId="085E8A6E" w14:textId="1CF720C7" w:rsidR="009A4481" w:rsidRPr="003D662E" w:rsidRDefault="009A4481" w:rsidP="007245E8">
      <w:pPr>
        <w:pStyle w:val="ListParagraph"/>
        <w:numPr>
          <w:ilvl w:val="0"/>
          <w:numId w:val="9"/>
        </w:numPr>
        <w:jc w:val="both"/>
        <w:rPr>
          <w:lang w:val="en-US"/>
        </w:rPr>
      </w:pPr>
      <w:r w:rsidRPr="003D662E">
        <w:rPr>
          <w:lang w:val="en-US"/>
        </w:rPr>
        <w:t xml:space="preserve">The actual wire format to be used for transport may differ from protocol to protocol. For example, low level transport protocols </w:t>
      </w:r>
      <w:r w:rsidR="00771C81" w:rsidRPr="003D662E">
        <w:rPr>
          <w:lang w:val="en-US"/>
        </w:rPr>
        <w:t>such as</w:t>
      </w:r>
      <w:r w:rsidRPr="003D662E">
        <w:rPr>
          <w:lang w:val="en-US"/>
        </w:rPr>
        <w:t xml:space="preserve"> MQTT or AMQP </w:t>
      </w:r>
      <w:r w:rsidR="005C7E84" w:rsidRPr="003D662E">
        <w:rPr>
          <w:lang w:val="en-US"/>
        </w:rPr>
        <w:t>support</w:t>
      </w:r>
      <w:r w:rsidR="009C6979" w:rsidRPr="003D662E">
        <w:rPr>
          <w:lang w:val="en-US"/>
        </w:rPr>
        <w:t xml:space="preserve"> </w:t>
      </w:r>
      <w:r w:rsidR="005C7E84" w:rsidRPr="003D662E">
        <w:rPr>
          <w:lang w:val="en-US"/>
        </w:rPr>
        <w:t>a</w:t>
      </w:r>
      <w:r w:rsidR="009C6979" w:rsidRPr="003D662E">
        <w:rPr>
          <w:lang w:val="en-US"/>
        </w:rPr>
        <w:t xml:space="preserve">rbitrary </w:t>
      </w:r>
      <w:r w:rsidRPr="003D662E">
        <w:rPr>
          <w:lang w:val="en-US"/>
        </w:rPr>
        <w:t>binary payload</w:t>
      </w:r>
      <w:r w:rsidR="009C6979" w:rsidRPr="003D662E">
        <w:rPr>
          <w:lang w:val="en-US"/>
        </w:rPr>
        <w:t>s</w:t>
      </w:r>
      <w:r w:rsidRPr="003D662E">
        <w:rPr>
          <w:lang w:val="en-US"/>
        </w:rPr>
        <w:t xml:space="preserve"> </w:t>
      </w:r>
      <w:r w:rsidR="005C7E84" w:rsidRPr="003D662E">
        <w:rPr>
          <w:lang w:val="en-US"/>
        </w:rPr>
        <w:t xml:space="preserve">(might be with individual size restrictions) </w:t>
      </w:r>
      <w:r w:rsidRPr="003D662E">
        <w:rPr>
          <w:lang w:val="en-US"/>
        </w:rPr>
        <w:t xml:space="preserve">while higher level protocols such as OPC </w:t>
      </w:r>
      <w:r w:rsidR="00B27348">
        <w:rPr>
          <w:lang w:val="en-US"/>
        </w:rPr>
        <w:t xml:space="preserve">UA may </w:t>
      </w:r>
      <w:r w:rsidRPr="003D662E">
        <w:rPr>
          <w:lang w:val="en-US"/>
        </w:rPr>
        <w:t xml:space="preserve">define their own payload format. However, to be open and flexible with respect to the wire format and to </w:t>
      </w:r>
      <w:r w:rsidR="00762F01" w:rsidRPr="003D662E">
        <w:rPr>
          <w:lang w:val="en-US"/>
        </w:rPr>
        <w:t xml:space="preserve">utilize </w:t>
      </w:r>
      <w:r w:rsidRPr="003D662E">
        <w:rPr>
          <w:lang w:val="en-US"/>
        </w:rPr>
        <w:t xml:space="preserve">a minimum of data formats within the platform (R19), we foresee a mechanism </w:t>
      </w:r>
      <w:r w:rsidR="00B1754A" w:rsidRPr="003D662E">
        <w:rPr>
          <w:lang w:val="en-US"/>
        </w:rPr>
        <w:t xml:space="preserve">for </w:t>
      </w:r>
      <w:r w:rsidRPr="003D662E">
        <w:rPr>
          <w:lang w:val="en-US"/>
        </w:rPr>
        <w:t xml:space="preserve">data transcoding. </w:t>
      </w:r>
      <w:r w:rsidR="00914C23" w:rsidRPr="003D662E">
        <w:rPr>
          <w:lang w:val="en-US"/>
        </w:rPr>
        <w:t>Specifically,</w:t>
      </w:r>
      <w:r w:rsidRPr="003D662E">
        <w:rPr>
          <w:lang w:val="en-US"/>
        </w:rPr>
        <w:t xml:space="preserve"> for binary wire formats, the </w:t>
      </w:r>
      <w:r w:rsidRPr="003D662E">
        <w:rPr>
          <w:rFonts w:ascii="Consolas" w:hAnsi="Consolas"/>
          <w:lang w:val="en-US"/>
        </w:rPr>
        <w:t>Serializer</w:t>
      </w:r>
      <w:r w:rsidRPr="003D662E">
        <w:rPr>
          <w:lang w:val="en-US"/>
        </w:rPr>
        <w:t xml:space="preserve"> transcodes programming language objects into </w:t>
      </w:r>
      <w:r w:rsidR="002209F9" w:rsidRPr="003D662E">
        <w:rPr>
          <w:lang w:val="en-US"/>
        </w:rPr>
        <w:t>a</w:t>
      </w:r>
      <w:r w:rsidRPr="003D662E">
        <w:rPr>
          <w:lang w:val="en-US"/>
        </w:rPr>
        <w:t xml:space="preserve"> binary representation and back. More generically, a </w:t>
      </w:r>
      <w:r w:rsidRPr="003D662E">
        <w:rPr>
          <w:rFonts w:ascii="Consolas" w:hAnsi="Consolas"/>
          <w:lang w:val="en-US"/>
        </w:rPr>
        <w:t>Serializer</w:t>
      </w:r>
      <w:r w:rsidRPr="003D662E">
        <w:rPr>
          <w:lang w:val="en-US"/>
        </w:rPr>
        <w:t xml:space="preserve"> is a </w:t>
      </w:r>
      <w:r w:rsidRPr="003D662E">
        <w:rPr>
          <w:rFonts w:ascii="Consolas" w:hAnsi="Consolas"/>
          <w:lang w:val="en-US"/>
        </w:rPr>
        <w:t>TypeTranslator</w:t>
      </w:r>
      <w:r w:rsidRPr="003D662E">
        <w:rPr>
          <w:lang w:val="en-US"/>
        </w:rPr>
        <w:t xml:space="preserve"> that can be applied </w:t>
      </w:r>
      <w:r w:rsidR="00822298" w:rsidRPr="003D662E">
        <w:rPr>
          <w:lang w:val="en-US"/>
        </w:rPr>
        <w:t>also in other situations, e.g., data processing</w:t>
      </w:r>
      <w:r w:rsidRPr="003D662E">
        <w:rPr>
          <w:lang w:val="en-US"/>
        </w:rPr>
        <w:t xml:space="preserve">. </w:t>
      </w:r>
      <w:r w:rsidR="00720627" w:rsidRPr="003D662E">
        <w:rPr>
          <w:lang w:val="en-US"/>
        </w:rPr>
        <w:t xml:space="preserve">In turn, </w:t>
      </w:r>
      <w:r w:rsidR="00720627" w:rsidRPr="003D662E">
        <w:rPr>
          <w:rFonts w:ascii="Consolas" w:hAnsi="Consolas"/>
          <w:lang w:val="en-US"/>
        </w:rPr>
        <w:t>TypeTranslator</w:t>
      </w:r>
      <w:r w:rsidR="00720627" w:rsidRPr="003D662E">
        <w:rPr>
          <w:lang w:val="en-US"/>
        </w:rPr>
        <w:t xml:space="preserve"> is a </w:t>
      </w:r>
      <w:r w:rsidR="00985ECE" w:rsidRPr="003D662E">
        <w:rPr>
          <w:lang w:val="en-US"/>
        </w:rPr>
        <w:t xml:space="preserve">combination of </w:t>
      </w:r>
      <w:r w:rsidR="00720627" w:rsidRPr="003D662E">
        <w:rPr>
          <w:rFonts w:ascii="Consolas" w:hAnsi="Consolas"/>
          <w:lang w:val="en-US"/>
        </w:rPr>
        <w:t>InputTypeTranslator</w:t>
      </w:r>
      <w:r w:rsidR="00720627" w:rsidRPr="003D662E">
        <w:rPr>
          <w:lang w:val="en-US"/>
        </w:rPr>
        <w:t xml:space="preserve"> and </w:t>
      </w:r>
      <w:r w:rsidR="00720627" w:rsidRPr="003D662E">
        <w:rPr>
          <w:rFonts w:ascii="Consolas" w:hAnsi="Consolas"/>
          <w:lang w:val="en-US"/>
        </w:rPr>
        <w:t>OutputTypeTranslator</w:t>
      </w:r>
      <w:r w:rsidR="00720627" w:rsidRPr="003D662E">
        <w:rPr>
          <w:lang w:val="en-US"/>
        </w:rPr>
        <w:t xml:space="preserve"> with cross-over template binding</w:t>
      </w:r>
      <w:r w:rsidR="0069006E" w:rsidRPr="003D662E">
        <w:rPr>
          <w:lang w:val="en-US"/>
        </w:rPr>
        <w:t>s</w:t>
      </w:r>
      <w:r w:rsidR="00B45228" w:rsidRPr="003D662E">
        <w:rPr>
          <w:rStyle w:val="FootnoteReference"/>
          <w:lang w:val="en-US"/>
        </w:rPr>
        <w:footnoteReference w:id="49"/>
      </w:r>
      <w:r w:rsidR="00720627" w:rsidRPr="003D662E">
        <w:rPr>
          <w:lang w:val="en-US"/>
        </w:rPr>
        <w:t xml:space="preserve">. </w:t>
      </w:r>
      <w:r w:rsidRPr="003D662E">
        <w:rPr>
          <w:lang w:val="en-US"/>
        </w:rPr>
        <w:t xml:space="preserve">Intentionally, we leave the actual </w:t>
      </w:r>
      <w:r w:rsidR="00F501E9" w:rsidRPr="003D662E">
        <w:rPr>
          <w:lang w:val="en-US"/>
        </w:rPr>
        <w:t xml:space="preserve">technical </w:t>
      </w:r>
      <w:r w:rsidRPr="003D662E">
        <w:rPr>
          <w:lang w:val="en-US"/>
        </w:rPr>
        <w:t>approaches for transcoding open here</w:t>
      </w:r>
      <w:r w:rsidR="007D792A" w:rsidRPr="003D662E">
        <w:rPr>
          <w:lang w:val="en-US"/>
        </w:rPr>
        <w:t xml:space="preserve"> (</w:t>
      </w:r>
      <w:r w:rsidR="008F7511" w:rsidRPr="003D662E">
        <w:rPr>
          <w:lang w:val="en-US"/>
        </w:rPr>
        <w:t xml:space="preserve">some </w:t>
      </w:r>
      <w:r w:rsidR="007D792A" w:rsidRPr="003D662E">
        <w:rPr>
          <w:lang w:val="en-US"/>
        </w:rPr>
        <w:t>candidates are JSON, OPC-JSON or protobuf</w:t>
      </w:r>
      <w:r w:rsidR="007D792A" w:rsidRPr="003D662E">
        <w:rPr>
          <w:rStyle w:val="FootnoteReference"/>
          <w:lang w:val="en-US"/>
        </w:rPr>
        <w:footnoteReference w:id="50"/>
      </w:r>
      <w:r w:rsidR="007D792A" w:rsidRPr="003D662E">
        <w:rPr>
          <w:lang w:val="en-US"/>
        </w:rPr>
        <w:t>)</w:t>
      </w:r>
      <w:r w:rsidRPr="003D662E">
        <w:rPr>
          <w:lang w:val="en-US"/>
        </w:rPr>
        <w:t>. The actual instances depend on the data types used in the application and are supposed to be generated from the configuration model. While</w:t>
      </w:r>
      <w:r w:rsidR="00CD65A9" w:rsidRPr="003D662E">
        <w:rPr>
          <w:lang w:val="en-US"/>
        </w:rPr>
        <w:t xml:space="preserve"> instances of</w:t>
      </w:r>
      <w:r w:rsidRPr="003D662E">
        <w:rPr>
          <w:lang w:val="en-US"/>
        </w:rPr>
        <w:t xml:space="preserve"> </w:t>
      </w:r>
      <w:r w:rsidRPr="003D662E">
        <w:rPr>
          <w:rFonts w:ascii="Consolas" w:hAnsi="Consolas"/>
          <w:lang w:val="en-US"/>
        </w:rPr>
        <w:t>TypeTranslator</w:t>
      </w:r>
      <w:r w:rsidRPr="003D662E">
        <w:rPr>
          <w:lang w:val="en-US"/>
        </w:rPr>
        <w:t xml:space="preserve"> are supposed to be attached where needed (</w:t>
      </w:r>
      <w:r w:rsidR="008C469D" w:rsidRPr="003D662E">
        <w:rPr>
          <w:lang w:val="en-US"/>
        </w:rPr>
        <w:t xml:space="preserve">and </w:t>
      </w:r>
      <w:r w:rsidR="00DB2C9A" w:rsidRPr="003D662E">
        <w:rPr>
          <w:lang w:val="en-US"/>
        </w:rPr>
        <w:t xml:space="preserve">may </w:t>
      </w:r>
      <w:r w:rsidR="008C469D" w:rsidRPr="003D662E">
        <w:rPr>
          <w:lang w:val="en-US"/>
        </w:rPr>
        <w:t xml:space="preserve">be </w:t>
      </w:r>
      <w:r w:rsidR="00FF2383" w:rsidRPr="003D662E">
        <w:rPr>
          <w:lang w:val="en-US"/>
        </w:rPr>
        <w:t xml:space="preserve">combined </w:t>
      </w:r>
      <w:r w:rsidR="008C469D" w:rsidRPr="003D662E">
        <w:rPr>
          <w:lang w:val="en-US"/>
        </w:rPr>
        <w:t xml:space="preserve">with </w:t>
      </w:r>
      <w:r w:rsidRPr="003D662E">
        <w:rPr>
          <w:rFonts w:ascii="Consolas" w:hAnsi="Consolas"/>
          <w:lang w:val="en-US"/>
        </w:rPr>
        <w:t>Serializer</w:t>
      </w:r>
      <w:r w:rsidRPr="003D662E">
        <w:rPr>
          <w:lang w:val="en-US"/>
        </w:rPr>
        <w:t xml:space="preserve"> instances), </w:t>
      </w:r>
      <w:r w:rsidRPr="003D662E">
        <w:rPr>
          <w:rFonts w:ascii="Consolas" w:hAnsi="Consolas"/>
          <w:lang w:val="en-US"/>
        </w:rPr>
        <w:t>Serializer</w:t>
      </w:r>
      <w:r w:rsidRPr="003D662E">
        <w:rPr>
          <w:lang w:val="en-US"/>
        </w:rPr>
        <w:t xml:space="preserve"> instances </w:t>
      </w:r>
      <w:r w:rsidR="003E5154" w:rsidRPr="003D662E">
        <w:rPr>
          <w:lang w:val="en-US"/>
        </w:rPr>
        <w:t xml:space="preserve">shall be usable dynamically on-demand, e.g., </w:t>
      </w:r>
      <w:r w:rsidRPr="003D662E">
        <w:rPr>
          <w:lang w:val="en-US"/>
        </w:rPr>
        <w:t xml:space="preserve">for a certain </w:t>
      </w:r>
      <w:r w:rsidRPr="003D662E">
        <w:rPr>
          <w:rFonts w:ascii="Consolas" w:hAnsi="Consolas"/>
          <w:lang w:val="en-US"/>
        </w:rPr>
        <w:t>TransportConnector</w:t>
      </w:r>
      <w:r w:rsidRPr="003D662E">
        <w:rPr>
          <w:lang w:val="en-US"/>
        </w:rPr>
        <w:t xml:space="preserve"> implementation. For this purpose, </w:t>
      </w:r>
      <w:r w:rsidR="00DB2B6A" w:rsidRPr="003D662E">
        <w:rPr>
          <w:lang w:val="en-US"/>
        </w:rPr>
        <w:t xml:space="preserve">we </w:t>
      </w:r>
      <w:r w:rsidR="00DB7963" w:rsidRPr="003D662E">
        <w:rPr>
          <w:lang w:val="en-US"/>
        </w:rPr>
        <w:t>provide</w:t>
      </w:r>
      <w:r w:rsidRPr="003D662E">
        <w:rPr>
          <w:lang w:val="en-US"/>
        </w:rPr>
        <w:t xml:space="preserve"> a </w:t>
      </w:r>
      <w:r w:rsidRPr="003D662E">
        <w:rPr>
          <w:rFonts w:ascii="Consolas" w:hAnsi="Consolas"/>
          <w:lang w:val="en-US"/>
        </w:rPr>
        <w:t>SerializerRegistry</w:t>
      </w:r>
      <w:r w:rsidRPr="003D662E">
        <w:rPr>
          <w:lang w:val="en-US"/>
        </w:rPr>
        <w:t>.</w:t>
      </w:r>
      <w:r w:rsidR="00ED2DF6">
        <w:rPr>
          <w:lang w:val="en-US"/>
        </w:rPr>
        <w:t xml:space="preserve"> Certain default type translators for primitive types are defined in </w:t>
      </w:r>
      <w:r w:rsidR="00ED2DF6" w:rsidRPr="00ED2DF6">
        <w:rPr>
          <w:rFonts w:ascii="Consolas" w:hAnsi="Consolas"/>
          <w:lang w:val="en-US"/>
        </w:rPr>
        <w:t>TypeTranslators</w:t>
      </w:r>
      <w:r w:rsidR="00ED2DF6">
        <w:rPr>
          <w:lang w:val="en-US"/>
        </w:rPr>
        <w:t>.</w:t>
      </w:r>
    </w:p>
    <w:p w14:paraId="7AF9A249" w14:textId="0B2E79FC" w:rsidR="00447AF4" w:rsidRPr="003D662E" w:rsidRDefault="003B2C49" w:rsidP="007245E8">
      <w:pPr>
        <w:pStyle w:val="ListParagraph"/>
        <w:numPr>
          <w:ilvl w:val="0"/>
          <w:numId w:val="9"/>
        </w:numPr>
        <w:jc w:val="both"/>
        <w:rPr>
          <w:lang w:val="en-US"/>
        </w:rPr>
      </w:pPr>
      <w:r w:rsidRPr="003D662E">
        <w:rPr>
          <w:lang w:val="en-US"/>
        </w:rPr>
        <w:t xml:space="preserve">The </w:t>
      </w:r>
      <w:r w:rsidRPr="003D662E">
        <w:rPr>
          <w:rFonts w:ascii="Consolas" w:hAnsi="Consolas"/>
          <w:lang w:val="en-US"/>
        </w:rPr>
        <w:t>TransportConnector</w:t>
      </w:r>
      <w:r w:rsidRPr="003D662E">
        <w:rPr>
          <w:lang w:val="en-US"/>
        </w:rPr>
        <w:t xml:space="preserve"> instances shall be available to other components of the platform </w:t>
      </w:r>
      <w:r w:rsidR="00D8439B" w:rsidRPr="003D662E">
        <w:rPr>
          <w:lang w:val="en-US"/>
        </w:rPr>
        <w:t xml:space="preserve">where </w:t>
      </w:r>
      <w:r w:rsidR="003D43B7" w:rsidRPr="003D662E">
        <w:rPr>
          <w:lang w:val="en-US"/>
        </w:rPr>
        <w:t xml:space="preserve">an </w:t>
      </w:r>
      <w:r w:rsidR="00D8439B" w:rsidRPr="003D662E">
        <w:rPr>
          <w:lang w:val="en-US"/>
        </w:rPr>
        <w:t xml:space="preserve">internal </w:t>
      </w:r>
      <w:r w:rsidR="00B8338C" w:rsidRPr="003D662E">
        <w:rPr>
          <w:lang w:val="en-US"/>
        </w:rPr>
        <w:t xml:space="preserve">data </w:t>
      </w:r>
      <w:r w:rsidRPr="003D662E">
        <w:rPr>
          <w:lang w:val="en-US"/>
        </w:rPr>
        <w:t xml:space="preserve">protocol </w:t>
      </w:r>
      <w:r w:rsidR="00D8439B" w:rsidRPr="003D662E">
        <w:rPr>
          <w:lang w:val="en-US"/>
        </w:rPr>
        <w:t xml:space="preserve">is </w:t>
      </w:r>
      <w:r w:rsidR="00B8338C" w:rsidRPr="003D662E">
        <w:rPr>
          <w:lang w:val="en-US"/>
        </w:rPr>
        <w:t>needed</w:t>
      </w:r>
      <w:r w:rsidRPr="003D662E">
        <w:rPr>
          <w:lang w:val="en-US"/>
        </w:rPr>
        <w:t xml:space="preserve">. To obtain </w:t>
      </w:r>
      <w:r w:rsidRPr="003D662E">
        <w:rPr>
          <w:rFonts w:ascii="Consolas" w:hAnsi="Consolas"/>
          <w:lang w:val="en-US"/>
        </w:rPr>
        <w:t>TransportConnector</w:t>
      </w:r>
      <w:r w:rsidRPr="003D662E">
        <w:rPr>
          <w:lang w:val="en-US"/>
        </w:rPr>
        <w:t xml:space="preserve"> instances, we </w:t>
      </w:r>
      <w:r w:rsidR="00A56605" w:rsidRPr="003D662E">
        <w:rPr>
          <w:lang w:val="en-US"/>
        </w:rPr>
        <w:t>define</w:t>
      </w:r>
      <w:r w:rsidRPr="003D662E">
        <w:rPr>
          <w:lang w:val="en-US"/>
        </w:rPr>
        <w:t xml:space="preserve"> a </w:t>
      </w:r>
      <w:r w:rsidRPr="003D662E">
        <w:rPr>
          <w:rFonts w:ascii="Consolas" w:hAnsi="Consolas"/>
          <w:lang w:val="en-US"/>
        </w:rPr>
        <w:t>TransportFactory</w:t>
      </w:r>
      <w:r w:rsidRPr="003D662E">
        <w:rPr>
          <w:lang w:val="en-US"/>
        </w:rPr>
        <w:t xml:space="preserve"> </w:t>
      </w:r>
      <w:r w:rsidR="00ED2DF6">
        <w:rPr>
          <w:lang w:val="en-US"/>
        </w:rPr>
        <w:t xml:space="preserve">(basis for transport plugins) </w:t>
      </w:r>
      <w:r w:rsidRPr="003D662E">
        <w:rPr>
          <w:lang w:val="en-US"/>
        </w:rPr>
        <w:t>and exhibit the actual protocol</w:t>
      </w:r>
      <w:r w:rsidR="0043065C" w:rsidRPr="003D662E">
        <w:rPr>
          <w:lang w:val="en-US"/>
        </w:rPr>
        <w:t>, the wire format</w:t>
      </w:r>
      <w:r w:rsidRPr="003D662E">
        <w:rPr>
          <w:lang w:val="en-US"/>
        </w:rPr>
        <w:t xml:space="preserve"> and the broker </w:t>
      </w:r>
      <w:r w:rsidR="00B82C25" w:rsidRPr="003D662E">
        <w:rPr>
          <w:lang w:val="en-US"/>
        </w:rPr>
        <w:t>data connector</w:t>
      </w:r>
      <w:r w:rsidRPr="003D662E">
        <w:rPr>
          <w:lang w:val="en-US"/>
        </w:rPr>
        <w:t xml:space="preserve">(s) from the platform configuration in the </w:t>
      </w:r>
      <w:r w:rsidRPr="003D662E">
        <w:rPr>
          <w:rFonts w:ascii="Consolas" w:hAnsi="Consolas"/>
          <w:lang w:val="en-US"/>
        </w:rPr>
        <w:t>Transport</w:t>
      </w:r>
      <w:r w:rsidRPr="003D662E">
        <w:rPr>
          <w:lang w:val="en-US"/>
        </w:rPr>
        <w:t xml:space="preserve"> AAS.</w:t>
      </w:r>
    </w:p>
    <w:p w14:paraId="33CBFF71" w14:textId="4FEC4DD9" w:rsidR="003B2C49" w:rsidRPr="003D662E" w:rsidRDefault="00804571" w:rsidP="007245E8">
      <w:pPr>
        <w:pStyle w:val="ListParagraph"/>
        <w:numPr>
          <w:ilvl w:val="0"/>
          <w:numId w:val="9"/>
        </w:numPr>
        <w:jc w:val="both"/>
        <w:rPr>
          <w:lang w:val="en-US"/>
        </w:rPr>
      </w:pPr>
      <w:r w:rsidRPr="003D662E">
        <w:rPr>
          <w:lang w:val="en-US"/>
        </w:rPr>
        <w:lastRenderedPageBreak/>
        <w:t>Three</w:t>
      </w:r>
      <w:r w:rsidR="003B2C49" w:rsidRPr="003D662E">
        <w:rPr>
          <w:lang w:val="en-US"/>
        </w:rPr>
        <w:t xml:space="preserve"> default protocol plugins </w:t>
      </w:r>
      <w:r w:rsidR="00624E22" w:rsidRPr="003D662E">
        <w:rPr>
          <w:lang w:val="en-US"/>
        </w:rPr>
        <w:t xml:space="preserve">are </w:t>
      </w:r>
      <w:r w:rsidR="003B2C49" w:rsidRPr="003D662E">
        <w:rPr>
          <w:lang w:val="en-US"/>
        </w:rPr>
        <w:t>shipped with the platform, namely MQTT v3 (based on Eclipse Paho), MQTT v5 (</w:t>
      </w:r>
      <w:r w:rsidR="00F30884" w:rsidRPr="003D662E">
        <w:rPr>
          <w:lang w:val="en-US"/>
        </w:rPr>
        <w:t xml:space="preserve">also </w:t>
      </w:r>
      <w:r w:rsidR="003B2C49" w:rsidRPr="003D662E">
        <w:rPr>
          <w:lang w:val="en-US"/>
        </w:rPr>
        <w:t xml:space="preserve">Eclipse Paho) </w:t>
      </w:r>
      <w:r w:rsidR="00F30884" w:rsidRPr="003D662E">
        <w:rPr>
          <w:lang w:val="en-US"/>
        </w:rPr>
        <w:t>as well as</w:t>
      </w:r>
      <w:r w:rsidR="003B2C49" w:rsidRPr="003D662E">
        <w:rPr>
          <w:lang w:val="en-US"/>
        </w:rPr>
        <w:t xml:space="preserve"> AMQP (based on the RabbitMQ AMQP client).</w:t>
      </w:r>
      <w:r w:rsidR="004840E9" w:rsidRPr="003D662E">
        <w:rPr>
          <w:lang w:val="en-US"/>
        </w:rPr>
        <w:t xml:space="preserve"> Each protocol plugin </w:t>
      </w:r>
      <w:r w:rsidR="009329AB" w:rsidRPr="003D662E">
        <w:rPr>
          <w:lang w:val="en-US"/>
        </w:rPr>
        <w:t xml:space="preserve">is an own </w:t>
      </w:r>
      <w:r w:rsidR="00CA2821" w:rsidRPr="003D662E">
        <w:rPr>
          <w:lang w:val="en-US"/>
        </w:rPr>
        <w:t xml:space="preserve">alternative </w:t>
      </w:r>
      <w:r w:rsidR="009329AB" w:rsidRPr="003D662E">
        <w:rPr>
          <w:lang w:val="en-US"/>
        </w:rPr>
        <w:t>component</w:t>
      </w:r>
      <w:r w:rsidR="00CA2821" w:rsidRPr="003D662E">
        <w:rPr>
          <w:lang w:val="en-US"/>
        </w:rPr>
        <w:t>, the installed ones determine</w:t>
      </w:r>
      <w:r w:rsidR="004840E9" w:rsidRPr="003D662E">
        <w:rPr>
          <w:lang w:val="en-US"/>
        </w:rPr>
        <w:t xml:space="preserve"> the </w:t>
      </w:r>
      <w:r w:rsidR="004840E9" w:rsidRPr="003D662E">
        <w:rPr>
          <w:rFonts w:ascii="Consolas" w:hAnsi="Consolas"/>
          <w:lang w:val="en-US"/>
        </w:rPr>
        <w:t>TransportFactory</w:t>
      </w:r>
      <w:r w:rsidR="004840E9" w:rsidRPr="003D662E">
        <w:rPr>
          <w:lang w:val="en-US"/>
        </w:rPr>
        <w:t xml:space="preserve"> behavior</w:t>
      </w:r>
      <w:r w:rsidR="00CA2821" w:rsidRPr="003D662E">
        <w:rPr>
          <w:lang w:val="en-US"/>
        </w:rPr>
        <w:t xml:space="preserve"> through a JLS descriptor</w:t>
      </w:r>
      <w:r w:rsidR="004840E9" w:rsidRPr="003D662E">
        <w:rPr>
          <w:lang w:val="en-US"/>
        </w:rPr>
        <w:t>.</w:t>
      </w:r>
      <w:r w:rsidR="00CF04A5" w:rsidRPr="003D662E">
        <w:rPr>
          <w:lang w:val="en-US"/>
        </w:rPr>
        <w:t xml:space="preserve"> </w:t>
      </w:r>
      <w:r w:rsidR="00027EED" w:rsidRPr="003D662E">
        <w:rPr>
          <w:lang w:val="en-US"/>
        </w:rPr>
        <w:t>The default protocol plugins support optional Transport Level Security (TLS)</w:t>
      </w:r>
      <w:r w:rsidR="007A3EF8" w:rsidRPr="003D662E">
        <w:rPr>
          <w:lang w:val="en-US"/>
        </w:rPr>
        <w:t xml:space="preserve"> and, thus, contribute to the realization of R40</w:t>
      </w:r>
      <w:r w:rsidR="00027EED" w:rsidRPr="003D662E">
        <w:rPr>
          <w:lang w:val="en-US"/>
        </w:rPr>
        <w:t>.</w:t>
      </w:r>
      <w:r w:rsidR="0072459F" w:rsidRPr="003D662E">
        <w:rPr>
          <w:lang w:val="en-US"/>
        </w:rPr>
        <w:t xml:space="preserve"> </w:t>
      </w:r>
    </w:p>
    <w:p w14:paraId="5071B6E2" w14:textId="439FE1EA" w:rsidR="004840E9" w:rsidRPr="003D662E" w:rsidRDefault="00631843" w:rsidP="007245E8">
      <w:pPr>
        <w:pStyle w:val="ListParagraph"/>
        <w:numPr>
          <w:ilvl w:val="0"/>
          <w:numId w:val="9"/>
        </w:numPr>
        <w:jc w:val="both"/>
        <w:rPr>
          <w:lang w:val="en-US"/>
        </w:rPr>
      </w:pPr>
      <w:r w:rsidRPr="003D662E">
        <w:rPr>
          <w:lang w:val="en-US"/>
        </w:rPr>
        <w:t xml:space="preserve">The streaming approach </w:t>
      </w:r>
      <w:r w:rsidR="00127135">
        <w:rPr>
          <w:lang w:val="en-US"/>
        </w:rPr>
        <w:t xml:space="preserve">currently located in </w:t>
      </w:r>
      <w:r w:rsidRPr="003D662E">
        <w:rPr>
          <w:lang w:val="en-US"/>
        </w:rPr>
        <w:t xml:space="preserve">the Transport Layer as transport protocols </w:t>
      </w:r>
      <w:r w:rsidR="00397B12" w:rsidRPr="003D662E">
        <w:rPr>
          <w:lang w:val="en-US"/>
        </w:rPr>
        <w:t xml:space="preserve">and wire formats </w:t>
      </w:r>
      <w:r w:rsidRPr="003D662E">
        <w:rPr>
          <w:lang w:val="en-US"/>
        </w:rPr>
        <w:t xml:space="preserve">must be provided accordingly. </w:t>
      </w:r>
      <w:r w:rsidR="00273789" w:rsidRPr="003D662E">
        <w:rPr>
          <w:lang w:val="en-US"/>
        </w:rPr>
        <w:t xml:space="preserve">However, as discussed above, the streaming approach shall also remain exchangeable through glue code generation. Thus, </w:t>
      </w:r>
      <w:r w:rsidR="00D65C35" w:rsidRPr="003D662E">
        <w:rPr>
          <w:lang w:val="en-US"/>
        </w:rPr>
        <w:t xml:space="preserve">the </w:t>
      </w:r>
      <w:r w:rsidR="003043B8" w:rsidRPr="003D662E">
        <w:rPr>
          <w:lang w:val="en-US"/>
        </w:rPr>
        <w:t xml:space="preserve">platform provides also </w:t>
      </w:r>
      <w:r w:rsidR="00D65C35" w:rsidRPr="003D662E">
        <w:rPr>
          <w:lang w:val="en-US"/>
        </w:rPr>
        <w:t xml:space="preserve">transport plugins for the </w:t>
      </w:r>
      <w:r w:rsidR="003043B8" w:rsidRPr="003D662E">
        <w:rPr>
          <w:lang w:val="en-US"/>
        </w:rPr>
        <w:t>default streaming approach (</w:t>
      </w:r>
      <w:r w:rsidR="00D65C35" w:rsidRPr="003D662E">
        <w:rPr>
          <w:lang w:val="en-US"/>
        </w:rPr>
        <w:t>Spring Cloud Stream</w:t>
      </w:r>
      <w:r w:rsidR="003043B8" w:rsidRPr="003D662E">
        <w:rPr>
          <w:lang w:val="en-US"/>
        </w:rPr>
        <w:t>)</w:t>
      </w:r>
      <w:r w:rsidR="00D65C35" w:rsidRPr="003D662E">
        <w:rPr>
          <w:lang w:val="en-US"/>
        </w:rPr>
        <w:t xml:space="preserve">, the </w:t>
      </w:r>
      <w:r w:rsidR="00627DE4" w:rsidRPr="003D662E">
        <w:rPr>
          <w:lang w:val="en-US"/>
        </w:rPr>
        <w:t>so-called</w:t>
      </w:r>
      <w:r w:rsidR="00D65C35" w:rsidRPr="003D662E">
        <w:rPr>
          <w:lang w:val="en-US"/>
        </w:rPr>
        <w:t xml:space="preserve"> </w:t>
      </w:r>
      <w:r w:rsidR="00D65C35" w:rsidRPr="003D662E">
        <w:rPr>
          <w:rFonts w:ascii="Consolas" w:hAnsi="Consolas"/>
          <w:lang w:val="en-US"/>
        </w:rPr>
        <w:t>Binder</w:t>
      </w:r>
      <w:r w:rsidR="00D65C35" w:rsidRPr="003D662E">
        <w:rPr>
          <w:lang w:val="en-US"/>
        </w:rPr>
        <w:t>s</w:t>
      </w:r>
      <w:r w:rsidR="00377E8A" w:rsidRPr="003D662E">
        <w:rPr>
          <w:lang w:val="en-US"/>
        </w:rPr>
        <w:t>,</w:t>
      </w:r>
      <w:r w:rsidR="00D65C35" w:rsidRPr="003D662E">
        <w:rPr>
          <w:lang w:val="en-US"/>
        </w:rPr>
        <w:t xml:space="preserve"> </w:t>
      </w:r>
      <w:r w:rsidR="00377E8A" w:rsidRPr="003D662E">
        <w:rPr>
          <w:lang w:val="en-US"/>
        </w:rPr>
        <w:t>which are</w:t>
      </w:r>
      <w:r w:rsidR="00D65C35" w:rsidRPr="003D662E">
        <w:rPr>
          <w:lang w:val="en-US"/>
        </w:rPr>
        <w:t xml:space="preserve"> realized </w:t>
      </w:r>
      <w:r w:rsidR="00377E8A" w:rsidRPr="003D662E">
        <w:rPr>
          <w:lang w:val="en-US"/>
        </w:rPr>
        <w:t xml:space="preserve">in turn through </w:t>
      </w:r>
      <w:r w:rsidR="00D65C35" w:rsidRPr="003D662E">
        <w:rPr>
          <w:lang w:val="en-US"/>
        </w:rPr>
        <w:t>the Transport</w:t>
      </w:r>
      <w:r w:rsidR="00BE2804" w:rsidRPr="003D662E">
        <w:rPr>
          <w:lang w:val="en-US"/>
        </w:rPr>
        <w:t xml:space="preserve"> </w:t>
      </w:r>
      <w:r w:rsidR="0006417D" w:rsidRPr="003D662E">
        <w:rPr>
          <w:lang w:val="en-US"/>
        </w:rPr>
        <w:t>C</w:t>
      </w:r>
      <w:r w:rsidR="00481BA3" w:rsidRPr="003D662E">
        <w:rPr>
          <w:lang w:val="en-US"/>
        </w:rPr>
        <w:t>omponent</w:t>
      </w:r>
      <w:r w:rsidR="00D65C35" w:rsidRPr="003D662E">
        <w:rPr>
          <w:lang w:val="en-US"/>
        </w:rPr>
        <w:t xml:space="preserve">. </w:t>
      </w:r>
      <w:r w:rsidR="00650DDB" w:rsidRPr="003D662E">
        <w:rPr>
          <w:lang w:val="en-US"/>
        </w:rPr>
        <w:t xml:space="preserve">A basic </w:t>
      </w:r>
      <w:r w:rsidR="00650DDB" w:rsidRPr="003D662E">
        <w:rPr>
          <w:rFonts w:ascii="Consolas" w:hAnsi="Consolas"/>
          <w:lang w:val="en-US"/>
        </w:rPr>
        <w:t>spring</w:t>
      </w:r>
      <w:r w:rsidR="00650DDB" w:rsidRPr="003D662E">
        <w:rPr>
          <w:lang w:val="en-US"/>
        </w:rPr>
        <w:t xml:space="preserve"> component implements </w:t>
      </w:r>
      <w:r w:rsidR="00DC034C" w:rsidRPr="003D662E">
        <w:rPr>
          <w:lang w:val="en-US"/>
        </w:rPr>
        <w:t xml:space="preserve">convenient </w:t>
      </w:r>
      <w:r w:rsidR="00650DDB" w:rsidRPr="003D662E">
        <w:rPr>
          <w:lang w:val="en-US"/>
        </w:rPr>
        <w:t xml:space="preserve">mechanisms </w:t>
      </w:r>
      <w:r w:rsidR="00DC034C" w:rsidRPr="003D662E">
        <w:rPr>
          <w:lang w:val="en-US"/>
        </w:rPr>
        <w:t xml:space="preserve">for </w:t>
      </w:r>
      <w:r w:rsidR="00650DDB" w:rsidRPr="003D662E">
        <w:rPr>
          <w:lang w:val="en-US"/>
        </w:rPr>
        <w:t>applying Spring</w:t>
      </w:r>
      <w:r w:rsidR="007602B3" w:rsidRPr="003D662E">
        <w:rPr>
          <w:lang w:val="en-US"/>
        </w:rPr>
        <w:t xml:space="preserve"> </w:t>
      </w:r>
      <w:r w:rsidR="00650DDB" w:rsidRPr="003D662E">
        <w:rPr>
          <w:lang w:val="en-US"/>
        </w:rPr>
        <w:t>Cloud</w:t>
      </w:r>
      <w:r w:rsidR="00EE7BF9" w:rsidRPr="003D662E">
        <w:rPr>
          <w:lang w:val="en-US"/>
        </w:rPr>
        <w:t xml:space="preserve"> </w:t>
      </w:r>
      <w:r w:rsidR="00650DDB" w:rsidRPr="003D662E">
        <w:rPr>
          <w:lang w:val="en-US"/>
        </w:rPr>
        <w:t xml:space="preserve">Stream, e.g., </w:t>
      </w:r>
      <w:r w:rsidR="00B22C5A" w:rsidRPr="003D662E">
        <w:rPr>
          <w:lang w:val="en-US"/>
        </w:rPr>
        <w:t xml:space="preserve">to add serializers to the </w:t>
      </w:r>
      <w:r w:rsidR="003D3323" w:rsidRPr="003D662E">
        <w:rPr>
          <w:rFonts w:ascii="Consolas" w:hAnsi="Consolas"/>
          <w:lang w:val="en-US"/>
        </w:rPr>
        <w:t>SerializerFactory</w:t>
      </w:r>
      <w:r w:rsidR="003D3323" w:rsidRPr="003D662E">
        <w:rPr>
          <w:lang w:val="en-US"/>
        </w:rPr>
        <w:t xml:space="preserve"> </w:t>
      </w:r>
      <w:r w:rsidR="00B22C5A" w:rsidRPr="003D662E">
        <w:rPr>
          <w:lang w:val="en-US"/>
        </w:rPr>
        <w:t xml:space="preserve">through the component setup </w:t>
      </w:r>
      <w:r w:rsidR="00650DDB" w:rsidRPr="003D662E">
        <w:rPr>
          <w:lang w:val="en-US"/>
        </w:rPr>
        <w:t xml:space="preserve">or </w:t>
      </w:r>
      <w:r w:rsidR="003D3323" w:rsidRPr="003D662E">
        <w:rPr>
          <w:lang w:val="en-US"/>
        </w:rPr>
        <w:t>to bind</w:t>
      </w:r>
      <w:r w:rsidR="00650DDB" w:rsidRPr="003D662E">
        <w:rPr>
          <w:lang w:val="en-US"/>
        </w:rPr>
        <w:t xml:space="preserve"> the </w:t>
      </w:r>
      <w:r w:rsidR="00650DDB" w:rsidRPr="003D662E">
        <w:rPr>
          <w:rFonts w:ascii="Consolas" w:hAnsi="Consolas"/>
          <w:lang w:val="en-US"/>
        </w:rPr>
        <w:t>SeralizerFactory</w:t>
      </w:r>
      <w:r w:rsidR="00650DDB" w:rsidRPr="003D662E">
        <w:rPr>
          <w:lang w:val="en-US"/>
        </w:rPr>
        <w:t xml:space="preserve"> to the </w:t>
      </w:r>
      <w:r w:rsidR="00B22C5A" w:rsidRPr="003D662E">
        <w:rPr>
          <w:lang w:val="en-US"/>
        </w:rPr>
        <w:t xml:space="preserve">data conversion </w:t>
      </w:r>
      <w:r w:rsidR="00950C0E" w:rsidRPr="003D662E">
        <w:rPr>
          <w:lang w:val="en-US"/>
        </w:rPr>
        <w:t>mechanism of Spring Cloud Stream</w:t>
      </w:r>
      <w:r w:rsidR="004614E0" w:rsidRPr="003D662E">
        <w:rPr>
          <w:lang w:val="en-US"/>
        </w:rPr>
        <w:t xml:space="preserve"> (</w:t>
      </w:r>
      <w:r w:rsidR="008B553A" w:rsidRPr="003D662E">
        <w:rPr>
          <w:rFonts w:ascii="Consolas" w:hAnsi="Consolas"/>
          <w:lang w:val="en-US"/>
        </w:rPr>
        <w:t>SerializerMessageConverter</w:t>
      </w:r>
      <w:r w:rsidR="004614E0" w:rsidRPr="003D662E">
        <w:rPr>
          <w:lang w:val="en-US"/>
        </w:rPr>
        <w:t>)</w:t>
      </w:r>
      <w:r w:rsidR="00950C0E" w:rsidRPr="003D662E">
        <w:rPr>
          <w:lang w:val="en-US"/>
        </w:rPr>
        <w:t>.</w:t>
      </w:r>
      <w:r w:rsidR="007D792A" w:rsidRPr="003D662E">
        <w:rPr>
          <w:lang w:val="en-US"/>
        </w:rPr>
        <w:t xml:space="preserve"> </w:t>
      </w:r>
      <w:r w:rsidR="0064761F" w:rsidRPr="003D662E">
        <w:rPr>
          <w:lang w:val="en-US"/>
        </w:rPr>
        <w:t>In addition</w:t>
      </w:r>
      <w:r w:rsidR="007D792A" w:rsidRPr="003D662E">
        <w:rPr>
          <w:lang w:val="en-US"/>
        </w:rPr>
        <w:t>, Spring Cloud Stream ship</w:t>
      </w:r>
      <w:r w:rsidR="00CC6720" w:rsidRPr="003D662E">
        <w:rPr>
          <w:lang w:val="en-US"/>
        </w:rPr>
        <w:t>s</w:t>
      </w:r>
      <w:r w:rsidR="007D792A" w:rsidRPr="003D662E">
        <w:rPr>
          <w:lang w:val="en-US"/>
        </w:rPr>
        <w:t xml:space="preserve"> with generic serialization approaches, e.g., for JSON or XML</w:t>
      </w:r>
      <w:r w:rsidR="00804571" w:rsidRPr="003D662E">
        <w:rPr>
          <w:lang w:val="en-US"/>
        </w:rPr>
        <w:t xml:space="preserve"> that may be used out-of-the-box</w:t>
      </w:r>
      <w:r w:rsidR="007D792A" w:rsidRPr="003D662E">
        <w:rPr>
          <w:lang w:val="en-US"/>
        </w:rPr>
        <w:t xml:space="preserve">. </w:t>
      </w:r>
      <w:r w:rsidR="005F2878" w:rsidRPr="003D662E">
        <w:rPr>
          <w:lang w:val="en-US"/>
        </w:rPr>
        <w:t xml:space="preserve">By default, </w:t>
      </w:r>
      <w:r w:rsidR="00804571" w:rsidRPr="003D662E">
        <w:rPr>
          <w:lang w:val="en-US"/>
        </w:rPr>
        <w:t xml:space="preserve">the platform ships with </w:t>
      </w:r>
      <w:r w:rsidR="006C6C9D">
        <w:rPr>
          <w:lang w:val="en-US"/>
        </w:rPr>
        <w:t>six</w:t>
      </w:r>
      <w:r w:rsidR="005F2878" w:rsidRPr="003D662E">
        <w:rPr>
          <w:lang w:val="en-US"/>
        </w:rPr>
        <w:t xml:space="preserve"> </w:t>
      </w:r>
      <w:r w:rsidR="00804571" w:rsidRPr="003D662E">
        <w:rPr>
          <w:lang w:val="en-US"/>
        </w:rPr>
        <w:t xml:space="preserve">alternative Spring Cloud Stream </w:t>
      </w:r>
      <w:r w:rsidR="005F2878" w:rsidRPr="003D662E">
        <w:rPr>
          <w:lang w:val="en-US"/>
        </w:rPr>
        <w:t>protocol binders</w:t>
      </w:r>
      <w:r w:rsidR="006C6C9D">
        <w:rPr>
          <w:lang w:val="en-US"/>
        </w:rPr>
        <w:t xml:space="preserve">, a generic one just using </w:t>
      </w:r>
      <w:r w:rsidR="006C6C9D" w:rsidRPr="006C6C9D">
        <w:rPr>
          <w:rFonts w:ascii="Consolas" w:hAnsi="Consolas"/>
          <w:lang w:val="en-US"/>
        </w:rPr>
        <w:t>Transport</w:t>
      </w:r>
      <w:r w:rsidR="006C6C9D">
        <w:rPr>
          <w:lang w:val="en-US"/>
        </w:rPr>
        <w:t>, one</w:t>
      </w:r>
      <w:r w:rsidR="00B1713A" w:rsidRPr="003D662E">
        <w:rPr>
          <w:lang w:val="en-US"/>
        </w:rPr>
        <w:t xml:space="preserve"> </w:t>
      </w:r>
      <w:r w:rsidR="005F2878" w:rsidRPr="003D662E">
        <w:rPr>
          <w:lang w:val="en-US"/>
        </w:rPr>
        <w:t>for MQTT v3</w:t>
      </w:r>
      <w:r w:rsidR="00804571" w:rsidRPr="003D662E">
        <w:rPr>
          <w:lang w:val="en-US"/>
        </w:rPr>
        <w:t xml:space="preserve"> (based on Eclipse Paho and HiveMQ-client)</w:t>
      </w:r>
      <w:r w:rsidR="005F2878" w:rsidRPr="003D662E">
        <w:rPr>
          <w:lang w:val="en-US"/>
        </w:rPr>
        <w:t xml:space="preserve">, MQTT v5 </w:t>
      </w:r>
      <w:r w:rsidR="00804571" w:rsidRPr="003D662E">
        <w:rPr>
          <w:lang w:val="en-US"/>
        </w:rPr>
        <w:t xml:space="preserve">(based on Eclipse Paho and HiveMQ-client) </w:t>
      </w:r>
      <w:r w:rsidR="005F2878" w:rsidRPr="003D662E">
        <w:rPr>
          <w:lang w:val="en-US"/>
        </w:rPr>
        <w:t>and AMQP</w:t>
      </w:r>
      <w:r w:rsidR="00810765" w:rsidRPr="003D662E">
        <w:rPr>
          <w:lang w:val="en-US"/>
        </w:rPr>
        <w:t xml:space="preserve"> (based on the RabbitMQ AMQP client)</w:t>
      </w:r>
      <w:r w:rsidR="005F2878" w:rsidRPr="003D662E">
        <w:rPr>
          <w:lang w:val="en-US"/>
        </w:rPr>
        <w:t>.</w:t>
      </w:r>
      <w:r w:rsidR="00810765" w:rsidRPr="003D662E">
        <w:rPr>
          <w:lang w:val="en-US"/>
        </w:rPr>
        <w:t xml:space="preserve"> </w:t>
      </w:r>
      <w:r w:rsidR="00703E50" w:rsidRPr="003D662E">
        <w:rPr>
          <w:lang w:val="en-US"/>
        </w:rPr>
        <w:t xml:space="preserve">These binders support optional Transport Level Security (TLS). </w:t>
      </w:r>
    </w:p>
    <w:p w14:paraId="3B1D46CE" w14:textId="3FA505CC" w:rsidR="00776043" w:rsidRPr="003D662E" w:rsidRDefault="00493C96" w:rsidP="007245E8">
      <w:pPr>
        <w:pStyle w:val="ListParagraph"/>
        <w:numPr>
          <w:ilvl w:val="0"/>
          <w:numId w:val="9"/>
        </w:numPr>
        <w:jc w:val="both"/>
        <w:rPr>
          <w:lang w:val="en-US"/>
        </w:rPr>
      </w:pPr>
      <w:r w:rsidRPr="003D662E">
        <w:rPr>
          <w:lang w:val="en-US"/>
        </w:rPr>
        <w:t xml:space="preserve">The transport component defines </w:t>
      </w:r>
      <w:r w:rsidR="00776043" w:rsidRPr="003D662E">
        <w:rPr>
          <w:lang w:val="en-US"/>
        </w:rPr>
        <w:t>several global platform streams</w:t>
      </w:r>
      <w:r w:rsidR="00290724" w:rsidRPr="003D662E">
        <w:rPr>
          <w:lang w:val="en-US"/>
        </w:rPr>
        <w:t xml:space="preserve"> (</w:t>
      </w:r>
      <w:r w:rsidR="00290724" w:rsidRPr="003D662E">
        <w:rPr>
          <w:rFonts w:ascii="Consolas" w:hAnsi="Consolas"/>
          <w:lang w:val="en-US"/>
        </w:rPr>
        <w:t>StreamNames</w:t>
      </w:r>
      <w:r w:rsidR="00290724" w:rsidRPr="003D662E">
        <w:rPr>
          <w:lang w:val="en-US"/>
        </w:rPr>
        <w:t>)</w:t>
      </w:r>
      <w:r w:rsidR="00776043" w:rsidRPr="003D662E">
        <w:rPr>
          <w:lang w:val="en-US"/>
        </w:rPr>
        <w:t>, e.g., for status</w:t>
      </w:r>
      <w:r w:rsidR="00290724" w:rsidRPr="003D662E">
        <w:rPr>
          <w:lang w:val="en-US"/>
        </w:rPr>
        <w:t xml:space="preserve"> (</w:t>
      </w:r>
      <w:r w:rsidR="00290724" w:rsidRPr="003D662E">
        <w:rPr>
          <w:rFonts w:ascii="Consolas" w:hAnsi="Consolas"/>
          <w:lang w:val="en-US"/>
        </w:rPr>
        <w:t>StatusMessage</w:t>
      </w:r>
      <w:r w:rsidR="00290724" w:rsidRPr="003D662E">
        <w:rPr>
          <w:lang w:val="en-US"/>
        </w:rPr>
        <w:t>)</w:t>
      </w:r>
      <w:r w:rsidR="00776043" w:rsidRPr="003D662E">
        <w:rPr>
          <w:lang w:val="en-US"/>
        </w:rPr>
        <w:t>, alert</w:t>
      </w:r>
      <w:r w:rsidR="00290724" w:rsidRPr="003D662E">
        <w:rPr>
          <w:lang w:val="en-US"/>
        </w:rPr>
        <w:t xml:space="preserve"> (</w:t>
      </w:r>
      <w:r w:rsidR="00290724" w:rsidRPr="003D662E">
        <w:rPr>
          <w:rFonts w:ascii="Consolas" w:hAnsi="Consolas"/>
          <w:lang w:val="en-US"/>
        </w:rPr>
        <w:t>Alert</w:t>
      </w:r>
      <w:r w:rsidR="00290724" w:rsidRPr="003D662E">
        <w:rPr>
          <w:lang w:val="en-US"/>
        </w:rPr>
        <w:t>)</w:t>
      </w:r>
      <w:r w:rsidR="00776043" w:rsidRPr="003D662E">
        <w:rPr>
          <w:lang w:val="en-US"/>
        </w:rPr>
        <w:t xml:space="preserve"> and trace </w:t>
      </w:r>
      <w:r w:rsidR="00290724" w:rsidRPr="003D662E">
        <w:rPr>
          <w:lang w:val="en-US"/>
        </w:rPr>
        <w:t>(</w:t>
      </w:r>
      <w:r w:rsidR="00290724" w:rsidRPr="003D662E">
        <w:rPr>
          <w:rFonts w:ascii="Consolas" w:hAnsi="Consolas"/>
          <w:lang w:val="en-US"/>
        </w:rPr>
        <w:t>TraceRecord</w:t>
      </w:r>
      <w:r w:rsidR="00290724" w:rsidRPr="003D662E">
        <w:rPr>
          <w:lang w:val="en-US"/>
        </w:rPr>
        <w:t xml:space="preserve">) </w:t>
      </w:r>
      <w:r w:rsidR="00776043" w:rsidRPr="003D662E">
        <w:rPr>
          <w:lang w:val="en-US"/>
        </w:rPr>
        <w:t>messages</w:t>
      </w:r>
      <w:r w:rsidR="0072459F" w:rsidRPr="003D662E">
        <w:rPr>
          <w:lang w:val="en-US"/>
        </w:rPr>
        <w:t xml:space="preserve"> or, as forward declarations, for upstream components</w:t>
      </w:r>
      <w:r w:rsidR="003B6AB5">
        <w:rPr>
          <w:lang w:val="en-US"/>
        </w:rPr>
        <w:t xml:space="preserve">, all accessible via </w:t>
      </w:r>
      <w:r w:rsidR="003B6AB5" w:rsidRPr="003B6AB5">
        <w:rPr>
          <w:rFonts w:ascii="Consolas" w:hAnsi="Consolas"/>
          <w:lang w:val="en-US"/>
        </w:rPr>
        <w:t>Transport</w:t>
      </w:r>
      <w:r w:rsidR="00776043" w:rsidRPr="003D662E">
        <w:rPr>
          <w:lang w:val="en-US"/>
        </w:rPr>
        <w:t>. The</w:t>
      </w:r>
      <w:r w:rsidRPr="003D662E">
        <w:rPr>
          <w:lang w:val="en-US"/>
        </w:rPr>
        <w:t xml:space="preserve"> status notification mechanism inform</w:t>
      </w:r>
      <w:r w:rsidR="00776043" w:rsidRPr="003D662E">
        <w:rPr>
          <w:lang w:val="en-US"/>
        </w:rPr>
        <w:t>s</w:t>
      </w:r>
      <w:r w:rsidRPr="003D662E">
        <w:rPr>
          <w:lang w:val="en-US"/>
        </w:rPr>
        <w:t xml:space="preserve"> interested parties </w:t>
      </w:r>
      <w:r w:rsidR="001A62C6" w:rsidRPr="003D662E">
        <w:rPr>
          <w:lang w:val="en-US"/>
        </w:rPr>
        <w:t xml:space="preserve">when </w:t>
      </w:r>
      <w:r w:rsidRPr="003D662E">
        <w:rPr>
          <w:lang w:val="en-US"/>
        </w:rPr>
        <w:t xml:space="preserve">containers or services are dynamically added or removed. The notifications consist of a message data structure, which is sent on a pre-defined transport channel. </w:t>
      </w:r>
      <w:r w:rsidR="000A44DF" w:rsidRPr="003D662E">
        <w:rPr>
          <w:lang w:val="en-US"/>
        </w:rPr>
        <w:t xml:space="preserve">Further, status notifications may report on their progress and may be task-related, i.e., carry a task id (cf. Section </w:t>
      </w:r>
      <w:r w:rsidR="000A44DF" w:rsidRPr="003D662E">
        <w:rPr>
          <w:lang w:val="en-US"/>
        </w:rPr>
        <w:fldChar w:fldCharType="begin"/>
      </w:r>
      <w:r w:rsidR="000A44DF" w:rsidRPr="003D662E">
        <w:rPr>
          <w:lang w:val="en-US"/>
        </w:rPr>
        <w:instrText xml:space="preserve"> REF _Ref116400571 \r \h  \* MERGEFORMAT </w:instrText>
      </w:r>
      <w:r w:rsidR="000A44DF" w:rsidRPr="003D662E">
        <w:rPr>
          <w:lang w:val="en-US"/>
        </w:rPr>
      </w:r>
      <w:r w:rsidR="000A44DF" w:rsidRPr="003D662E">
        <w:rPr>
          <w:lang w:val="en-US"/>
        </w:rPr>
        <w:fldChar w:fldCharType="separate"/>
      </w:r>
      <w:r w:rsidR="00C62E87">
        <w:rPr>
          <w:lang w:val="en-US"/>
        </w:rPr>
        <w:t>3.3.2.4</w:t>
      </w:r>
      <w:r w:rsidR="000A44DF" w:rsidRPr="003D662E">
        <w:rPr>
          <w:lang w:val="en-US"/>
        </w:rPr>
        <w:fldChar w:fldCharType="end"/>
      </w:r>
      <w:r w:rsidR="000A44DF" w:rsidRPr="003D662E">
        <w:rPr>
          <w:lang w:val="en-US"/>
        </w:rPr>
        <w:t xml:space="preserve">). As task-based execution does not have a result, status messages may carry result or failure information in this case. </w:t>
      </w:r>
      <w:r w:rsidR="006814FB" w:rsidRPr="003D662E">
        <w:rPr>
          <w:lang w:val="en-US"/>
        </w:rPr>
        <w:t>A</w:t>
      </w:r>
      <w:r w:rsidR="00776043" w:rsidRPr="003D662E">
        <w:rPr>
          <w:lang w:val="en-US"/>
        </w:rPr>
        <w:t xml:space="preserve">lerts </w:t>
      </w:r>
      <w:r w:rsidR="006814FB" w:rsidRPr="003D662E">
        <w:rPr>
          <w:lang w:val="en-US"/>
        </w:rPr>
        <w:t xml:space="preserve">are created by </w:t>
      </w:r>
      <w:r w:rsidR="00776043" w:rsidRPr="003D662E">
        <w:rPr>
          <w:lang w:val="en-US"/>
        </w:rPr>
        <w:t xml:space="preserve">monitoring </w:t>
      </w:r>
      <w:r w:rsidR="006814FB" w:rsidRPr="003D662E">
        <w:rPr>
          <w:lang w:val="en-US"/>
        </w:rPr>
        <w:t>components to signal abnormal or undesired situations. T</w:t>
      </w:r>
      <w:r w:rsidR="00776043" w:rsidRPr="003D662E">
        <w:rPr>
          <w:lang w:val="en-US"/>
        </w:rPr>
        <w:t xml:space="preserve">races make the operations of the platform visible. Moreover, the transport component </w:t>
      </w:r>
      <w:r w:rsidR="0035028D" w:rsidRPr="003D662E">
        <w:rPr>
          <w:lang w:val="en-US"/>
        </w:rPr>
        <w:t xml:space="preserve">defines a global instance of the default </w:t>
      </w:r>
      <w:r w:rsidR="0035028D" w:rsidRPr="003D662E">
        <w:rPr>
          <w:rFonts w:ascii="Consolas" w:hAnsi="Consolas"/>
          <w:lang w:val="en-US"/>
        </w:rPr>
        <w:t>TransportConnector</w:t>
      </w:r>
      <w:r w:rsidR="0035028D" w:rsidRPr="003D662E">
        <w:rPr>
          <w:lang w:val="en-US"/>
        </w:rPr>
        <w:t xml:space="preserve"> and send methods, that may queue messages until the transport connector can be utilized</w:t>
      </w:r>
      <w:r w:rsidR="00786DF7" w:rsidRPr="003D662E">
        <w:rPr>
          <w:lang w:val="en-US"/>
        </w:rPr>
        <w:t>.</w:t>
      </w:r>
    </w:p>
    <w:p w14:paraId="3DC95B09" w14:textId="3F30F365" w:rsidR="001116B5" w:rsidRPr="003D662E" w:rsidRDefault="00136C5C" w:rsidP="003D6D2D">
      <w:pPr>
        <w:jc w:val="both"/>
        <w:rPr>
          <w:lang w:val="en-US"/>
        </w:rPr>
      </w:pPr>
      <w:r>
        <w:rPr>
          <w:lang w:val="en-US"/>
        </w:rPr>
        <w:t xml:space="preserve">As several transport protocols rely on a central server instance, often called a Broker, </w:t>
      </w:r>
      <w:r w:rsidR="003D6D2D" w:rsidRPr="003D662E">
        <w:rPr>
          <w:lang w:val="en-US"/>
        </w:rPr>
        <w:t xml:space="preserve">it is important to mention that we do not prescribe the amount or deployment strategy for communication servers (Brokers for the mentioned concrete protocols) within a platform installation. </w:t>
      </w:r>
      <w:r w:rsidR="000A1C0A">
        <w:rPr>
          <w:lang w:val="en-US"/>
        </w:rPr>
        <w:t>If needed, the platform shall create a matching (test) broker implementation during platform instantiation. Further, t</w:t>
      </w:r>
      <w:r w:rsidR="003D6D2D" w:rsidRPr="003D662E">
        <w:rPr>
          <w:lang w:val="en-US"/>
        </w:rPr>
        <w:t>he platform configuration provide</w:t>
      </w:r>
      <w:r w:rsidR="000A1C0A">
        <w:rPr>
          <w:lang w:val="en-US"/>
        </w:rPr>
        <w:t>s</w:t>
      </w:r>
      <w:r w:rsidR="003D6D2D" w:rsidRPr="003D662E">
        <w:rPr>
          <w:lang w:val="en-US"/>
        </w:rPr>
        <w:t xml:space="preserve"> opportunities to define multiple </w:t>
      </w:r>
      <w:r w:rsidR="001716A1" w:rsidRPr="003D662E">
        <w:rPr>
          <w:lang w:val="en-US"/>
        </w:rPr>
        <w:t xml:space="preserve">brokers (to be reflected in the </w:t>
      </w:r>
      <w:r w:rsidR="001716A1" w:rsidRPr="003D662E">
        <w:rPr>
          <w:rFonts w:ascii="Consolas" w:hAnsi="Consolas"/>
          <w:lang w:val="en-US"/>
        </w:rPr>
        <w:t>Transport</w:t>
      </w:r>
      <w:r w:rsidR="001716A1" w:rsidRPr="003D662E">
        <w:rPr>
          <w:lang w:val="en-US"/>
        </w:rPr>
        <w:t xml:space="preserve"> AAS) while the broker(s) to be used shall be </w:t>
      </w:r>
      <w:r w:rsidR="00A500A1" w:rsidRPr="003D662E">
        <w:rPr>
          <w:lang w:val="en-US"/>
        </w:rPr>
        <w:t>instantiated</w:t>
      </w:r>
      <w:r w:rsidR="00FE6977" w:rsidRPr="003D662E">
        <w:rPr>
          <w:lang w:val="en-US"/>
        </w:rPr>
        <w:t xml:space="preserve"> </w:t>
      </w:r>
      <w:r w:rsidR="00A500A1" w:rsidRPr="003D662E">
        <w:rPr>
          <w:lang w:val="en-US"/>
        </w:rPr>
        <w:t xml:space="preserve">through the platform configuration </w:t>
      </w:r>
      <w:r w:rsidR="00EF1EF6" w:rsidRPr="003D662E">
        <w:rPr>
          <w:lang w:val="en-US"/>
        </w:rPr>
        <w:t xml:space="preserve">or the network managers </w:t>
      </w:r>
      <w:r w:rsidR="001716A1" w:rsidRPr="003D662E">
        <w:rPr>
          <w:lang w:val="en-US"/>
        </w:rPr>
        <w:t>in</w:t>
      </w:r>
      <w:r w:rsidR="00A500A1" w:rsidRPr="003D662E">
        <w:rPr>
          <w:lang w:val="en-US"/>
        </w:rPr>
        <w:t>to</w:t>
      </w:r>
      <w:r w:rsidR="001716A1" w:rsidRPr="003D662E">
        <w:rPr>
          <w:lang w:val="en-US"/>
        </w:rPr>
        <w:t xml:space="preserve"> the respective deployment units. </w:t>
      </w:r>
      <w:r w:rsidR="00520AF6" w:rsidRPr="003D662E">
        <w:rPr>
          <w:lang w:val="en-US"/>
        </w:rPr>
        <w:t>Moreover, b</w:t>
      </w:r>
      <w:r w:rsidR="001716A1" w:rsidRPr="003D662E">
        <w:rPr>
          <w:lang w:val="en-US"/>
        </w:rPr>
        <w:t xml:space="preserve">ased on the provided mechanisms of the protocol implementations and the streaming library, different levels of resilience or recovery can be realized, while failover to alternative broker servers </w:t>
      </w:r>
      <w:r w:rsidR="00E94F45" w:rsidRPr="003D662E">
        <w:rPr>
          <w:lang w:val="en-US"/>
        </w:rPr>
        <w:t>may</w:t>
      </w:r>
      <w:r w:rsidR="00451C3E" w:rsidRPr="003D662E">
        <w:rPr>
          <w:lang w:val="en-US"/>
        </w:rPr>
        <w:t xml:space="preserve"> </w:t>
      </w:r>
      <w:r w:rsidR="0097600D" w:rsidRPr="003D662E">
        <w:rPr>
          <w:lang w:val="en-US"/>
        </w:rPr>
        <w:t xml:space="preserve">require </w:t>
      </w:r>
      <w:r w:rsidR="001716A1" w:rsidRPr="003D662E">
        <w:rPr>
          <w:lang w:val="en-US"/>
        </w:rPr>
        <w:t xml:space="preserve">additional </w:t>
      </w:r>
      <w:r w:rsidR="00451C3E" w:rsidRPr="003D662E">
        <w:rPr>
          <w:lang w:val="en-US"/>
        </w:rPr>
        <w:t>implementation</w:t>
      </w:r>
      <w:r w:rsidR="0097600D" w:rsidRPr="003D662E">
        <w:rPr>
          <w:lang w:val="en-US"/>
        </w:rPr>
        <w:t xml:space="preserve"> work</w:t>
      </w:r>
      <w:r w:rsidR="001716A1" w:rsidRPr="003D662E">
        <w:rPr>
          <w:lang w:val="en-US"/>
        </w:rPr>
        <w:t>.</w:t>
      </w:r>
      <w:r w:rsidR="001116B5" w:rsidRPr="003D662E">
        <w:rPr>
          <w:lang w:val="en-US"/>
        </w:rPr>
        <w:t xml:space="preserve"> </w:t>
      </w:r>
    </w:p>
    <w:p w14:paraId="6CEB4684" w14:textId="1127EC9C" w:rsidR="00A25D4D" w:rsidRPr="003D662E" w:rsidRDefault="00A25D4D" w:rsidP="00644A50">
      <w:pPr>
        <w:pStyle w:val="Heading4"/>
        <w:rPr>
          <w:lang w:val="en-US"/>
        </w:rPr>
      </w:pPr>
      <w:bookmarkStart w:id="92" w:name="_Ref57918572"/>
      <w:bookmarkStart w:id="93" w:name="_Ref79998842"/>
      <w:r w:rsidRPr="003D662E">
        <w:rPr>
          <w:lang w:val="en-US"/>
        </w:rPr>
        <w:t>Validation</w:t>
      </w:r>
      <w:bookmarkEnd w:id="92"/>
      <w:r w:rsidR="00A128DF" w:rsidRPr="003D662E">
        <w:rPr>
          <w:lang w:val="en-US"/>
        </w:rPr>
        <w:t xml:space="preserve"> and Evaluation</w:t>
      </w:r>
      <w:bookmarkEnd w:id="93"/>
    </w:p>
    <w:p w14:paraId="1B09B892" w14:textId="0DF14DB0" w:rsidR="00F20892" w:rsidRPr="003D662E" w:rsidRDefault="00D62DD1" w:rsidP="004C44C9">
      <w:pPr>
        <w:jc w:val="both"/>
        <w:rPr>
          <w:lang w:val="en-US"/>
        </w:rPr>
      </w:pPr>
      <w:r w:rsidRPr="003D662E">
        <w:rPr>
          <w:lang w:val="en-US"/>
        </w:rPr>
        <w:t>We discuss now briefly the validation of the design and the implementation</w:t>
      </w:r>
      <w:r w:rsidR="008429F7" w:rsidRPr="003D662E">
        <w:rPr>
          <w:lang w:val="en-US"/>
        </w:rPr>
        <w:t xml:space="preserve"> of the Transport Component</w:t>
      </w:r>
      <w:r w:rsidR="00241724" w:rsidRPr="003D662E">
        <w:rPr>
          <w:lang w:val="en-US"/>
        </w:rPr>
        <w:t xml:space="preserve"> as it has </w:t>
      </w:r>
      <w:r w:rsidR="007832E8" w:rsidRPr="003D662E">
        <w:rPr>
          <w:lang w:val="en-US"/>
        </w:rPr>
        <w:t xml:space="preserve">a </w:t>
      </w:r>
      <w:r w:rsidR="00241724" w:rsidRPr="003D662E">
        <w:rPr>
          <w:lang w:val="en-US"/>
        </w:rPr>
        <w:t>major impact on the performance of the entire platform</w:t>
      </w:r>
      <w:r w:rsidRPr="003D662E">
        <w:rPr>
          <w:lang w:val="en-US"/>
        </w:rPr>
        <w:t xml:space="preserve">. We start off with </w:t>
      </w:r>
      <w:r w:rsidR="004C44C9" w:rsidRPr="003D662E">
        <w:rPr>
          <w:lang w:val="en-US"/>
        </w:rPr>
        <w:t xml:space="preserve">a discussion of the </w:t>
      </w:r>
      <w:r w:rsidRPr="003D662E">
        <w:rPr>
          <w:lang w:val="en-US"/>
        </w:rPr>
        <w:t>regression testing approach</w:t>
      </w:r>
      <w:r w:rsidR="008301AC" w:rsidRPr="003D662E">
        <w:rPr>
          <w:lang w:val="en-US"/>
        </w:rPr>
        <w:t xml:space="preserve"> and </w:t>
      </w:r>
      <w:r w:rsidR="004C44C9" w:rsidRPr="003D662E">
        <w:rPr>
          <w:lang w:val="en-US"/>
        </w:rPr>
        <w:t xml:space="preserve">turn then to an initial </w:t>
      </w:r>
      <w:r w:rsidRPr="003D662E">
        <w:rPr>
          <w:lang w:val="en-US"/>
        </w:rPr>
        <w:t>performance evaluation.</w:t>
      </w:r>
      <w:r w:rsidR="004C44C9" w:rsidRPr="003D662E">
        <w:rPr>
          <w:lang w:val="en-US"/>
        </w:rPr>
        <w:t xml:space="preserve"> </w:t>
      </w:r>
    </w:p>
    <w:p w14:paraId="4D67C5C8" w14:textId="14D15285" w:rsidR="008B3B60" w:rsidRPr="003D662E" w:rsidRDefault="007D792A" w:rsidP="0040713B">
      <w:pPr>
        <w:jc w:val="both"/>
        <w:rPr>
          <w:lang w:val="en-US"/>
        </w:rPr>
      </w:pPr>
      <w:r w:rsidRPr="003D662E">
        <w:rPr>
          <w:lang w:val="en-US"/>
        </w:rPr>
        <w:t xml:space="preserve">The implementation of the Transport </w:t>
      </w:r>
      <w:r w:rsidR="000A1694" w:rsidRPr="003D662E">
        <w:rPr>
          <w:lang w:val="en-US"/>
        </w:rPr>
        <w:t>C</w:t>
      </w:r>
      <w:r w:rsidR="00481BA3" w:rsidRPr="003D662E">
        <w:rPr>
          <w:lang w:val="en-US"/>
        </w:rPr>
        <w:t xml:space="preserve">omponent </w:t>
      </w:r>
      <w:r w:rsidRPr="003D662E">
        <w:rPr>
          <w:lang w:val="en-US"/>
        </w:rPr>
        <w:t xml:space="preserve">is subject to </w:t>
      </w:r>
      <w:r w:rsidRPr="00EA0F83">
        <w:rPr>
          <w:bCs/>
          <w:lang w:val="en-US"/>
        </w:rPr>
        <w:t xml:space="preserve">regression </w:t>
      </w:r>
      <w:r w:rsidR="004C44C9" w:rsidRPr="00EA0F83">
        <w:rPr>
          <w:bCs/>
          <w:lang w:val="en-US"/>
        </w:rPr>
        <w:t>testing</w:t>
      </w:r>
      <w:r w:rsidR="007555DF" w:rsidRPr="003D662E">
        <w:rPr>
          <w:b/>
          <w:lang w:val="en-US"/>
        </w:rPr>
        <w:t xml:space="preserve"> </w:t>
      </w:r>
      <w:r w:rsidR="007555DF" w:rsidRPr="003D662E">
        <w:rPr>
          <w:lang w:val="en-US"/>
        </w:rPr>
        <w:t>and continuous integration</w:t>
      </w:r>
      <w:r w:rsidRPr="003D662E">
        <w:rPr>
          <w:lang w:val="en-US"/>
        </w:rPr>
        <w:t xml:space="preserve">. </w:t>
      </w:r>
      <w:r w:rsidR="000A1694" w:rsidRPr="003D662E">
        <w:rPr>
          <w:lang w:val="en-US"/>
        </w:rPr>
        <w:t xml:space="preserve">Testing protocol integrations requires some form of server or broker instance. </w:t>
      </w:r>
      <w:r w:rsidR="00B10CF6" w:rsidRPr="003D662E">
        <w:rPr>
          <w:lang w:val="en-US"/>
        </w:rPr>
        <w:t>Therefore</w:t>
      </w:r>
      <w:r w:rsidRPr="003D662E">
        <w:rPr>
          <w:lang w:val="en-US"/>
        </w:rPr>
        <w:t>, further Open</w:t>
      </w:r>
      <w:r w:rsidR="00DB39E8" w:rsidRPr="003D662E">
        <w:rPr>
          <w:lang w:val="en-US"/>
        </w:rPr>
        <w:t xml:space="preserve"> </w:t>
      </w:r>
      <w:r w:rsidRPr="003D662E">
        <w:rPr>
          <w:lang w:val="en-US"/>
        </w:rPr>
        <w:t xml:space="preserve">Source components are utilized </w:t>
      </w:r>
      <w:r w:rsidR="005A4D88" w:rsidRPr="003D662E">
        <w:rPr>
          <w:lang w:val="en-US"/>
        </w:rPr>
        <w:t xml:space="preserve">so that the tests are self-contained, e.g., embeddable </w:t>
      </w:r>
      <w:r w:rsidR="005A4D88" w:rsidRPr="003D662E">
        <w:rPr>
          <w:lang w:val="en-US"/>
        </w:rPr>
        <w:lastRenderedPageBreak/>
        <w:t>protocol brokers to simulate the platform side</w:t>
      </w:r>
      <w:r w:rsidR="00FC0BF0" w:rsidRPr="003D662E">
        <w:rPr>
          <w:lang w:val="en-US"/>
        </w:rPr>
        <w:t xml:space="preserve"> in the respective tests</w:t>
      </w:r>
      <w:r w:rsidR="005A4D88" w:rsidRPr="003D662E">
        <w:rPr>
          <w:lang w:val="en-US"/>
        </w:rPr>
        <w:t>. The</w:t>
      </w:r>
      <w:r w:rsidR="00BD5C76" w:rsidRPr="003D662E">
        <w:rPr>
          <w:lang w:val="en-US"/>
        </w:rPr>
        <w:t xml:space="preserve"> required</w:t>
      </w:r>
      <w:r w:rsidR="005A4D88" w:rsidRPr="003D662E">
        <w:rPr>
          <w:lang w:val="en-US"/>
        </w:rPr>
        <w:t xml:space="preserve"> dependencies </w:t>
      </w:r>
      <w:r w:rsidRPr="003D662E">
        <w:rPr>
          <w:lang w:val="en-US"/>
        </w:rPr>
        <w:t xml:space="preserve">are only </w:t>
      </w:r>
      <w:r w:rsidR="00BD5C76" w:rsidRPr="003D662E">
        <w:rPr>
          <w:lang w:val="en-US"/>
        </w:rPr>
        <w:t xml:space="preserve">active in </w:t>
      </w:r>
      <w:r w:rsidRPr="003D662E">
        <w:rPr>
          <w:lang w:val="en-US"/>
        </w:rPr>
        <w:t>testing</w:t>
      </w:r>
      <w:r w:rsidR="005A4D88" w:rsidRPr="003D662E">
        <w:rPr>
          <w:lang w:val="en-US"/>
        </w:rPr>
        <w:t xml:space="preserve">, i.e., </w:t>
      </w:r>
      <w:r w:rsidR="00115007" w:rsidRPr="003D662E">
        <w:rPr>
          <w:lang w:val="en-US"/>
        </w:rPr>
        <w:t xml:space="preserve">they </w:t>
      </w:r>
      <w:r w:rsidR="00BD5C76" w:rsidRPr="003D662E">
        <w:rPr>
          <w:lang w:val="en-US"/>
        </w:rPr>
        <w:t xml:space="preserve">are </w:t>
      </w:r>
      <w:r w:rsidR="005A4D88" w:rsidRPr="003D662E">
        <w:rPr>
          <w:lang w:val="en-US"/>
        </w:rPr>
        <w:t xml:space="preserve">not part of a platform installation and, thus, here relaxed license </w:t>
      </w:r>
      <w:r w:rsidR="000D205C" w:rsidRPr="003D662E">
        <w:rPr>
          <w:lang w:val="en-US"/>
        </w:rPr>
        <w:t xml:space="preserve">or Java version </w:t>
      </w:r>
      <w:r w:rsidR="005A4D88" w:rsidRPr="003D662E">
        <w:rPr>
          <w:lang w:val="en-US"/>
        </w:rPr>
        <w:t>rules may appl</w:t>
      </w:r>
      <w:r w:rsidR="00ED045A" w:rsidRPr="003D662E">
        <w:rPr>
          <w:lang w:val="en-US"/>
        </w:rPr>
        <w:t>y</w:t>
      </w:r>
      <w:r w:rsidR="00A90157" w:rsidRPr="003D662E">
        <w:rPr>
          <w:lang w:val="en-US"/>
        </w:rPr>
        <w:t xml:space="preserve"> if needed</w:t>
      </w:r>
      <w:r w:rsidRPr="003D662E">
        <w:rPr>
          <w:lang w:val="en-US"/>
        </w:rPr>
        <w:t xml:space="preserve">. </w:t>
      </w:r>
      <w:r w:rsidR="0050438F" w:rsidRPr="003D662E">
        <w:rPr>
          <w:lang w:val="en-US"/>
        </w:rPr>
        <w:t>In the regression tests, we use protobuf and a simple JSON i</w:t>
      </w:r>
      <w:r w:rsidR="0093439D" w:rsidRPr="003D662E">
        <w:rPr>
          <w:lang w:val="en-US"/>
        </w:rPr>
        <w:t>mplementation for serialization as well as</w:t>
      </w:r>
      <w:r w:rsidR="0050438F" w:rsidRPr="003D662E">
        <w:rPr>
          <w:lang w:val="en-US"/>
        </w:rPr>
        <w:t xml:space="preserve"> Apache HiveMq </w:t>
      </w:r>
      <w:r w:rsidR="00B74D13" w:rsidRPr="003D662E">
        <w:rPr>
          <w:lang w:val="en-US"/>
        </w:rPr>
        <w:t xml:space="preserve">or Moquette </w:t>
      </w:r>
      <w:r w:rsidR="0050438F" w:rsidRPr="003D662E">
        <w:rPr>
          <w:lang w:val="en-US"/>
        </w:rPr>
        <w:t xml:space="preserve">as MQTT broker and </w:t>
      </w:r>
      <w:r w:rsidR="00AB0598" w:rsidRPr="003D662E">
        <w:rPr>
          <w:lang w:val="en-US"/>
        </w:rPr>
        <w:t xml:space="preserve">the </w:t>
      </w:r>
      <w:r w:rsidR="0050438F" w:rsidRPr="003D662E">
        <w:rPr>
          <w:lang w:val="en-US"/>
        </w:rPr>
        <w:t>Apache Qpid broker as AMQP broker.</w:t>
      </w:r>
      <w:r w:rsidR="00A33987" w:rsidRPr="003D662E">
        <w:rPr>
          <w:lang w:val="en-US"/>
        </w:rPr>
        <w:t xml:space="preserve"> </w:t>
      </w:r>
    </w:p>
    <w:p w14:paraId="014F072D" w14:textId="645AC343" w:rsidR="0090144B" w:rsidRPr="003D662E" w:rsidRDefault="00CA2BDC" w:rsidP="0040713B">
      <w:pPr>
        <w:jc w:val="both"/>
        <w:rPr>
          <w:lang w:val="en-US"/>
        </w:rPr>
      </w:pPr>
      <w:r w:rsidRPr="003D662E">
        <w:rPr>
          <w:lang w:val="en-US"/>
        </w:rPr>
        <w:t>F</w:t>
      </w:r>
      <w:r w:rsidR="00322F10" w:rsidRPr="003D662E">
        <w:rPr>
          <w:lang w:val="en-US"/>
        </w:rPr>
        <w:t>or the Spring Cloud Stream binders we realize</w:t>
      </w:r>
      <w:r w:rsidR="00E52FDB" w:rsidRPr="003D662E">
        <w:rPr>
          <w:lang w:val="en-US"/>
        </w:rPr>
        <w:t>d</w:t>
      </w:r>
      <w:r w:rsidR="00322F10" w:rsidRPr="003D662E">
        <w:rPr>
          <w:lang w:val="en-US"/>
        </w:rPr>
        <w:t xml:space="preserve"> a simple setup validating the </w:t>
      </w:r>
      <w:r w:rsidR="00EA0F83">
        <w:rPr>
          <w:lang w:val="en-US"/>
        </w:rPr>
        <w:t xml:space="preserve">discussed </w:t>
      </w:r>
      <w:r w:rsidR="00322F10" w:rsidRPr="003D662E">
        <w:rPr>
          <w:lang w:val="en-US"/>
        </w:rPr>
        <w:t>streaming capabilities</w:t>
      </w:r>
      <w:r w:rsidR="00C90486" w:rsidRPr="003D662E">
        <w:rPr>
          <w:lang w:val="en-US"/>
        </w:rPr>
        <w:t xml:space="preserve">. This is reflected in the </w:t>
      </w:r>
      <w:r w:rsidR="00FF6FB9" w:rsidRPr="003D662E">
        <w:rPr>
          <w:lang w:val="en-US"/>
        </w:rPr>
        <w:t xml:space="preserve">communication setup shown in </w:t>
      </w:r>
      <w:r w:rsidR="00AE7668" w:rsidRPr="003D662E">
        <w:rPr>
          <w:lang w:val="en-US"/>
        </w:rPr>
        <w:fldChar w:fldCharType="begin"/>
      </w:r>
      <w:r w:rsidR="00AE7668" w:rsidRPr="003D662E">
        <w:rPr>
          <w:lang w:val="en-US"/>
        </w:rPr>
        <w:instrText xml:space="preserve"> REF _Ref57281300 \h </w:instrText>
      </w:r>
      <w:r w:rsidR="003D662E">
        <w:rPr>
          <w:lang w:val="en-US"/>
        </w:rPr>
        <w:instrText xml:space="preserve"> \* MERGEFORMAT </w:instrText>
      </w:r>
      <w:r w:rsidR="00AE7668" w:rsidRPr="003D662E">
        <w:rPr>
          <w:lang w:val="en-US"/>
        </w:rPr>
      </w:r>
      <w:r w:rsidR="00AE7668" w:rsidRPr="003D662E">
        <w:rPr>
          <w:lang w:val="en-US"/>
        </w:rPr>
        <w:fldChar w:fldCharType="separate"/>
      </w:r>
      <w:r w:rsidR="00C62E87" w:rsidRPr="003D662E">
        <w:rPr>
          <w:lang w:val="en-US"/>
        </w:rPr>
        <w:t xml:space="preserve">Figure </w:t>
      </w:r>
      <w:r w:rsidR="00C62E87">
        <w:rPr>
          <w:noProof/>
          <w:lang w:val="en-US"/>
        </w:rPr>
        <w:t>13</w:t>
      </w:r>
      <w:r w:rsidR="00AE7668" w:rsidRPr="003D662E">
        <w:rPr>
          <w:lang w:val="en-US"/>
        </w:rPr>
        <w:fldChar w:fldCharType="end"/>
      </w:r>
      <w:r w:rsidR="00AE7668" w:rsidRPr="003D662E">
        <w:rPr>
          <w:lang w:val="en-US"/>
        </w:rPr>
        <w:t>.</w:t>
      </w:r>
      <w:r w:rsidR="00501F10" w:rsidRPr="003D662E">
        <w:rPr>
          <w:lang w:val="en-US"/>
        </w:rPr>
        <w:t xml:space="preserve"> Ingested by a </w:t>
      </w:r>
      <w:r w:rsidR="00501F10" w:rsidRPr="003D662E">
        <w:rPr>
          <w:rFonts w:ascii="Consolas" w:hAnsi="Consolas"/>
          <w:lang w:val="en-US"/>
        </w:rPr>
        <w:t>Source</w:t>
      </w:r>
      <w:r w:rsidR="00501F10" w:rsidRPr="003D662E">
        <w:rPr>
          <w:lang w:val="en-US"/>
        </w:rPr>
        <w:t xml:space="preserve"> (the regression test), a mocked stream component (</w:t>
      </w:r>
      <w:r w:rsidR="00501F10" w:rsidRPr="003D662E">
        <w:rPr>
          <w:rFonts w:ascii="Consolas" w:hAnsi="Consolas"/>
          <w:lang w:val="en-US"/>
        </w:rPr>
        <w:t>Transformer</w:t>
      </w:r>
      <w:r w:rsidR="00501F10" w:rsidRPr="003D662E">
        <w:rPr>
          <w:lang w:val="en-US"/>
        </w:rPr>
        <w:t xml:space="preserve">) modifies the data </w:t>
      </w:r>
      <w:r w:rsidR="006A488E" w:rsidRPr="003D662E">
        <w:rPr>
          <w:lang w:val="en-US"/>
        </w:rPr>
        <w:t xml:space="preserve">(synchronously) </w:t>
      </w:r>
      <w:r w:rsidR="00501F10" w:rsidRPr="003D662E">
        <w:rPr>
          <w:lang w:val="en-US"/>
        </w:rPr>
        <w:t xml:space="preserve">and passes </w:t>
      </w:r>
      <w:r w:rsidR="00667A4C" w:rsidRPr="003D662E">
        <w:rPr>
          <w:lang w:val="en-US"/>
        </w:rPr>
        <w:t>the data</w:t>
      </w:r>
      <w:r w:rsidR="00501F10" w:rsidRPr="003D662E">
        <w:rPr>
          <w:lang w:val="en-US"/>
        </w:rPr>
        <w:t xml:space="preserve"> to the broker</w:t>
      </w:r>
      <w:r w:rsidR="004D66CD" w:rsidRPr="003D662E">
        <w:rPr>
          <w:lang w:val="en-US"/>
        </w:rPr>
        <w:t xml:space="preserve"> (representing the platform</w:t>
      </w:r>
      <w:r w:rsidR="00A61898" w:rsidRPr="003D662E">
        <w:rPr>
          <w:lang w:val="en-US"/>
        </w:rPr>
        <w:t>/server</w:t>
      </w:r>
      <w:r w:rsidR="004D66CD" w:rsidRPr="003D662E">
        <w:rPr>
          <w:lang w:val="en-US"/>
        </w:rPr>
        <w:t>)</w:t>
      </w:r>
      <w:r w:rsidR="00501F10" w:rsidRPr="003D662E">
        <w:rPr>
          <w:lang w:val="en-US"/>
        </w:rPr>
        <w:t xml:space="preserve">. </w:t>
      </w:r>
      <w:r w:rsidR="00A61898" w:rsidRPr="003D662E">
        <w:rPr>
          <w:lang w:val="en-US"/>
        </w:rPr>
        <w:t xml:space="preserve">The communication between these instances is handled by </w:t>
      </w:r>
      <w:r w:rsidR="008F1213" w:rsidRPr="003D662E">
        <w:rPr>
          <w:lang w:val="en-US"/>
        </w:rPr>
        <w:t>the</w:t>
      </w:r>
      <w:r w:rsidR="007C35FD" w:rsidRPr="003D662E">
        <w:rPr>
          <w:lang w:val="en-US"/>
        </w:rPr>
        <w:t xml:space="preserve"> </w:t>
      </w:r>
      <w:r w:rsidR="008F1213" w:rsidRPr="003D662E">
        <w:rPr>
          <w:rFonts w:ascii="Consolas" w:hAnsi="Consolas"/>
          <w:lang w:val="en-US"/>
        </w:rPr>
        <w:t>Protocol Binder</w:t>
      </w:r>
      <w:r w:rsidR="008F1213" w:rsidRPr="003D662E">
        <w:rPr>
          <w:lang w:val="en-US"/>
        </w:rPr>
        <w:t xml:space="preserve"> </w:t>
      </w:r>
      <w:r w:rsidR="00A61898" w:rsidRPr="003D662E">
        <w:rPr>
          <w:lang w:val="en-US"/>
        </w:rPr>
        <w:t xml:space="preserve">under test as well as the </w:t>
      </w:r>
      <w:r w:rsidR="008F1213" w:rsidRPr="003D662E">
        <w:rPr>
          <w:rFonts w:ascii="Consolas" w:hAnsi="Consolas"/>
          <w:lang w:val="en-US"/>
        </w:rPr>
        <w:t>Serializer</w:t>
      </w:r>
      <w:r w:rsidR="008F1213" w:rsidRPr="003D662E">
        <w:rPr>
          <w:lang w:val="en-US"/>
        </w:rPr>
        <w:t xml:space="preserve"> </w:t>
      </w:r>
      <w:r w:rsidR="00A61898" w:rsidRPr="003D662E">
        <w:rPr>
          <w:lang w:val="en-US"/>
        </w:rPr>
        <w:t>selected by the test</w:t>
      </w:r>
      <w:r w:rsidR="00E3393A" w:rsidRPr="003D662E">
        <w:rPr>
          <w:lang w:val="en-US"/>
        </w:rPr>
        <w:t xml:space="preserve">. The </w:t>
      </w:r>
      <w:r w:rsidR="00E3393A" w:rsidRPr="003D662E">
        <w:rPr>
          <w:rFonts w:ascii="Consolas" w:hAnsi="Consolas"/>
          <w:lang w:val="en-US"/>
        </w:rPr>
        <w:t>Protocol</w:t>
      </w:r>
      <w:r w:rsidR="0008188B" w:rsidRPr="003D662E">
        <w:rPr>
          <w:lang w:val="en-US"/>
        </w:rPr>
        <w:t xml:space="preserve"> </w:t>
      </w:r>
      <w:r w:rsidR="00E3393A" w:rsidRPr="003D662E">
        <w:rPr>
          <w:rFonts w:ascii="Consolas" w:hAnsi="Consolas"/>
          <w:lang w:val="en-US"/>
        </w:rPr>
        <w:t>Binder</w:t>
      </w:r>
      <w:r w:rsidR="00E3393A" w:rsidRPr="003D662E">
        <w:rPr>
          <w:lang w:val="en-US"/>
        </w:rPr>
        <w:t xml:space="preserve"> </w:t>
      </w:r>
      <w:r w:rsidR="00D17164" w:rsidRPr="003D662E">
        <w:rPr>
          <w:lang w:val="en-US"/>
        </w:rPr>
        <w:t xml:space="preserve">is based on the respective </w:t>
      </w:r>
      <w:r w:rsidR="00E3393A" w:rsidRPr="003D662E">
        <w:rPr>
          <w:lang w:val="en-US"/>
        </w:rPr>
        <w:t xml:space="preserve">protocol implementation </w:t>
      </w:r>
      <w:r w:rsidR="00D17164" w:rsidRPr="003D662E">
        <w:rPr>
          <w:lang w:val="en-US"/>
        </w:rPr>
        <w:t>and in the test bound against a corresponding</w:t>
      </w:r>
      <w:r w:rsidR="007C35FD" w:rsidRPr="003D662E">
        <w:rPr>
          <w:lang w:val="en-US"/>
        </w:rPr>
        <w:t xml:space="preserve"> embedded </w:t>
      </w:r>
      <w:r w:rsidR="0089461B" w:rsidRPr="003D662E">
        <w:rPr>
          <w:lang w:val="en-US"/>
        </w:rPr>
        <w:t xml:space="preserve">test </w:t>
      </w:r>
      <w:r w:rsidR="00D17164" w:rsidRPr="003D662E">
        <w:rPr>
          <w:lang w:val="en-US"/>
        </w:rPr>
        <w:t>server/broker</w:t>
      </w:r>
      <w:r w:rsidR="00E3393A" w:rsidRPr="003D662E">
        <w:rPr>
          <w:lang w:val="en-US"/>
        </w:rPr>
        <w:t xml:space="preserve">. </w:t>
      </w:r>
      <w:r w:rsidR="008B3B60" w:rsidRPr="003D662E">
        <w:rPr>
          <w:lang w:val="en-US"/>
        </w:rPr>
        <w:t xml:space="preserve">To test </w:t>
      </w:r>
      <w:r w:rsidR="00D17164" w:rsidRPr="003D662E">
        <w:rPr>
          <w:lang w:val="en-US"/>
        </w:rPr>
        <w:t>also the flow back</w:t>
      </w:r>
      <w:r w:rsidR="008B3B60" w:rsidRPr="003D662E">
        <w:rPr>
          <w:lang w:val="en-US"/>
        </w:rPr>
        <w:t xml:space="preserve">, a shortcut client based on </w:t>
      </w:r>
      <w:r w:rsidR="00A43C4F" w:rsidRPr="003D662E">
        <w:rPr>
          <w:lang w:val="en-US"/>
        </w:rPr>
        <w:t xml:space="preserve">a </w:t>
      </w:r>
      <w:r w:rsidR="008B3B60" w:rsidRPr="003D662E">
        <w:rPr>
          <w:lang w:val="en-US"/>
        </w:rPr>
        <w:t xml:space="preserve">corresponding </w:t>
      </w:r>
      <w:r w:rsidR="008B3B60" w:rsidRPr="003D662E">
        <w:rPr>
          <w:rFonts w:ascii="Consolas" w:hAnsi="Consolas"/>
          <w:lang w:val="en-US"/>
        </w:rPr>
        <w:t>TransportConnector</w:t>
      </w:r>
      <w:r w:rsidR="008B3B60" w:rsidRPr="003D662E">
        <w:rPr>
          <w:lang w:val="en-US"/>
        </w:rPr>
        <w:t xml:space="preserve"> </w:t>
      </w:r>
      <w:r w:rsidR="00242B18" w:rsidRPr="003D662E">
        <w:rPr>
          <w:lang w:val="en-US"/>
        </w:rPr>
        <w:t xml:space="preserve">receives the data and </w:t>
      </w:r>
      <w:r w:rsidR="00C75018" w:rsidRPr="003D662E">
        <w:rPr>
          <w:lang w:val="en-US"/>
        </w:rPr>
        <w:t>ingests</w:t>
      </w:r>
      <w:r w:rsidR="00242B18" w:rsidRPr="003D662E">
        <w:rPr>
          <w:lang w:val="en-US"/>
        </w:rPr>
        <w:t xml:space="preserve"> </w:t>
      </w:r>
      <w:r w:rsidR="00C75018" w:rsidRPr="003D662E">
        <w:rPr>
          <w:lang w:val="en-US"/>
        </w:rPr>
        <w:t xml:space="preserve">modified </w:t>
      </w:r>
      <w:r w:rsidR="00242B18" w:rsidRPr="003D662E">
        <w:rPr>
          <w:lang w:val="en-US"/>
        </w:rPr>
        <w:t xml:space="preserve">data </w:t>
      </w:r>
      <w:r w:rsidR="00C75018" w:rsidRPr="003D662E">
        <w:rPr>
          <w:lang w:val="en-US"/>
        </w:rPr>
        <w:t>asynchronously</w:t>
      </w:r>
      <w:r w:rsidR="008B3B60" w:rsidRPr="003D662E">
        <w:rPr>
          <w:lang w:val="en-US"/>
        </w:rPr>
        <w:t xml:space="preserve">, which </w:t>
      </w:r>
      <w:r w:rsidR="00AB4986" w:rsidRPr="003D662E">
        <w:rPr>
          <w:lang w:val="en-US"/>
        </w:rPr>
        <w:t xml:space="preserve">now </w:t>
      </w:r>
      <w:r w:rsidR="008B3B60" w:rsidRPr="003D662E">
        <w:rPr>
          <w:lang w:val="en-US"/>
        </w:rPr>
        <w:t xml:space="preserve">flows through the </w:t>
      </w:r>
      <w:r w:rsidR="008B3B60" w:rsidRPr="003D662E">
        <w:rPr>
          <w:rFonts w:ascii="Consolas" w:hAnsi="Consolas"/>
          <w:lang w:val="en-US"/>
        </w:rPr>
        <w:t>Broker</w:t>
      </w:r>
      <w:r w:rsidR="008B3B60" w:rsidRPr="003D662E">
        <w:rPr>
          <w:lang w:val="en-US"/>
        </w:rPr>
        <w:t xml:space="preserve">, the </w:t>
      </w:r>
      <w:r w:rsidR="008B3B60" w:rsidRPr="003D662E">
        <w:rPr>
          <w:rFonts w:ascii="Consolas" w:hAnsi="Consolas"/>
          <w:lang w:val="en-US"/>
        </w:rPr>
        <w:t>Serializer</w:t>
      </w:r>
      <w:r w:rsidR="008B3B60" w:rsidRPr="003D662E">
        <w:rPr>
          <w:lang w:val="en-US"/>
        </w:rPr>
        <w:t xml:space="preserve"> and the </w:t>
      </w:r>
      <w:r w:rsidR="008B3B60" w:rsidRPr="003D662E">
        <w:rPr>
          <w:rFonts w:ascii="Consolas" w:hAnsi="Consolas"/>
          <w:lang w:val="en-US"/>
        </w:rPr>
        <w:t>Protocol</w:t>
      </w:r>
      <w:r w:rsidR="009C4F94" w:rsidRPr="003D662E">
        <w:rPr>
          <w:lang w:val="en-US"/>
        </w:rPr>
        <w:t xml:space="preserve"> </w:t>
      </w:r>
      <w:r w:rsidR="008B3B60" w:rsidRPr="003D662E">
        <w:rPr>
          <w:rFonts w:ascii="Consolas" w:hAnsi="Consolas"/>
          <w:lang w:val="en-US"/>
        </w:rPr>
        <w:t>Binder</w:t>
      </w:r>
      <w:r w:rsidR="008B3B60" w:rsidRPr="003D662E">
        <w:rPr>
          <w:lang w:val="en-US"/>
        </w:rPr>
        <w:t xml:space="preserve"> </w:t>
      </w:r>
      <w:r w:rsidR="006E4EF1" w:rsidRPr="003D662E">
        <w:rPr>
          <w:lang w:val="en-US"/>
        </w:rPr>
        <w:t xml:space="preserve">back </w:t>
      </w:r>
      <w:r w:rsidR="008B3B60" w:rsidRPr="003D662E">
        <w:rPr>
          <w:lang w:val="en-US"/>
        </w:rPr>
        <w:t xml:space="preserve">to the </w:t>
      </w:r>
      <w:r w:rsidR="00242B18" w:rsidRPr="003D662E">
        <w:rPr>
          <w:rFonts w:ascii="Consolas" w:hAnsi="Consolas"/>
          <w:lang w:val="en-US"/>
        </w:rPr>
        <w:t>Source</w:t>
      </w:r>
      <w:r w:rsidR="006E4EF1" w:rsidRPr="003D662E">
        <w:rPr>
          <w:rFonts w:cstheme="minorHAnsi"/>
          <w:lang w:val="en-US"/>
        </w:rPr>
        <w:t xml:space="preserve"> acting </w:t>
      </w:r>
      <w:r w:rsidR="008B3B60" w:rsidRPr="003D662E">
        <w:rPr>
          <w:lang w:val="en-US"/>
        </w:rPr>
        <w:t xml:space="preserve">also as </w:t>
      </w:r>
      <w:r w:rsidR="008B3B60" w:rsidRPr="003D662E">
        <w:rPr>
          <w:rFonts w:ascii="Consolas" w:hAnsi="Consolas"/>
          <w:lang w:val="en-US"/>
        </w:rPr>
        <w:t>Receiver</w:t>
      </w:r>
      <w:r w:rsidR="00242B18" w:rsidRPr="003D662E">
        <w:rPr>
          <w:rFonts w:cstheme="minorHAnsi"/>
          <w:lang w:val="en-US"/>
        </w:rPr>
        <w:t xml:space="preserve">. </w:t>
      </w:r>
      <w:r w:rsidR="00492870" w:rsidRPr="003D662E">
        <w:rPr>
          <w:rFonts w:cstheme="minorHAnsi"/>
          <w:lang w:val="en-US"/>
        </w:rPr>
        <w:t xml:space="preserve">Combining </w:t>
      </w:r>
      <w:r w:rsidR="00492870" w:rsidRPr="003D662E">
        <w:rPr>
          <w:rFonts w:ascii="Consolas" w:hAnsi="Consolas"/>
          <w:lang w:val="en-US"/>
        </w:rPr>
        <w:t>Source</w:t>
      </w:r>
      <w:r w:rsidR="00492870" w:rsidRPr="003D662E">
        <w:rPr>
          <w:rFonts w:cstheme="minorHAnsi"/>
          <w:lang w:val="en-US"/>
        </w:rPr>
        <w:t xml:space="preserve"> and </w:t>
      </w:r>
      <w:r w:rsidR="00492870" w:rsidRPr="003D662E">
        <w:rPr>
          <w:rFonts w:ascii="Consolas" w:hAnsi="Consolas"/>
          <w:lang w:val="en-US"/>
        </w:rPr>
        <w:t>Receiver</w:t>
      </w:r>
      <w:r w:rsidR="00492870" w:rsidRPr="003D662E">
        <w:rPr>
          <w:rFonts w:cstheme="minorHAnsi"/>
          <w:lang w:val="en-US"/>
        </w:rPr>
        <w:t xml:space="preserve"> is a relevant setup, as a machine/platform connector (to be discussed in Section </w:t>
      </w:r>
      <w:r w:rsidR="00160B5F" w:rsidRPr="003D662E">
        <w:rPr>
          <w:rFonts w:cstheme="minorHAnsi"/>
          <w:lang w:val="en-US"/>
        </w:rPr>
        <w:fldChar w:fldCharType="begin"/>
      </w:r>
      <w:r w:rsidR="00160B5F" w:rsidRPr="003D662E">
        <w:rPr>
          <w:rFonts w:cstheme="minorHAnsi"/>
          <w:lang w:val="en-US"/>
        </w:rPr>
        <w:instrText xml:space="preserve"> REF _Ref71221719 \r \h </w:instrText>
      </w:r>
      <w:r w:rsidR="003D662E">
        <w:rPr>
          <w:rFonts w:cstheme="minorHAnsi"/>
          <w:lang w:val="en-US"/>
        </w:rPr>
        <w:instrText xml:space="preserve"> \* MERGEFORMAT </w:instrText>
      </w:r>
      <w:r w:rsidR="00160B5F" w:rsidRPr="003D662E">
        <w:rPr>
          <w:rFonts w:cstheme="minorHAnsi"/>
          <w:lang w:val="en-US"/>
        </w:rPr>
      </w:r>
      <w:r w:rsidR="00160B5F" w:rsidRPr="003D662E">
        <w:rPr>
          <w:rFonts w:cstheme="minorHAnsi"/>
          <w:lang w:val="en-US"/>
        </w:rPr>
        <w:fldChar w:fldCharType="separate"/>
      </w:r>
      <w:r w:rsidR="00C62E87">
        <w:rPr>
          <w:rFonts w:cstheme="minorHAnsi"/>
          <w:lang w:val="en-US"/>
        </w:rPr>
        <w:t>3.4.2</w:t>
      </w:r>
      <w:r w:rsidR="00160B5F" w:rsidRPr="003D662E">
        <w:rPr>
          <w:rFonts w:cstheme="minorHAnsi"/>
          <w:lang w:val="en-US"/>
        </w:rPr>
        <w:fldChar w:fldCharType="end"/>
      </w:r>
      <w:r w:rsidR="00492870" w:rsidRPr="003D662E">
        <w:rPr>
          <w:rFonts w:cstheme="minorHAnsi"/>
          <w:lang w:val="en-US"/>
        </w:rPr>
        <w:t>) also ingests data and may receive information, e.g., to reconfigure an edge device or a machine</w:t>
      </w:r>
      <w:r w:rsidR="008B3B60" w:rsidRPr="003D662E">
        <w:rPr>
          <w:rFonts w:cstheme="minorHAnsi"/>
          <w:lang w:val="en-US"/>
        </w:rPr>
        <w:t>.</w:t>
      </w:r>
      <w:r w:rsidR="00950A32" w:rsidRPr="003D662E">
        <w:rPr>
          <w:rFonts w:cstheme="minorHAnsi"/>
          <w:lang w:val="en-US"/>
        </w:rPr>
        <w:t xml:space="preserve"> </w:t>
      </w:r>
      <w:r w:rsidR="00950A32" w:rsidRPr="003D662E">
        <w:rPr>
          <w:lang w:val="en-US"/>
        </w:rPr>
        <w:t xml:space="preserve">The regression test has access to the </w:t>
      </w:r>
      <w:r w:rsidR="00492870" w:rsidRPr="003D662E">
        <w:rPr>
          <w:lang w:val="en-US"/>
        </w:rPr>
        <w:t>sent/</w:t>
      </w:r>
      <w:r w:rsidR="00950A32" w:rsidRPr="003D662E">
        <w:rPr>
          <w:lang w:val="en-US"/>
        </w:rPr>
        <w:t>received information and</w:t>
      </w:r>
      <w:r w:rsidR="00141D5E" w:rsidRPr="003D662E">
        <w:rPr>
          <w:lang w:val="en-US"/>
        </w:rPr>
        <w:t>, thus,</w:t>
      </w:r>
      <w:r w:rsidR="00950A32" w:rsidRPr="003D662E">
        <w:rPr>
          <w:lang w:val="en-US"/>
        </w:rPr>
        <w:t xml:space="preserve"> can validate the </w:t>
      </w:r>
      <w:r w:rsidR="00141D5E" w:rsidRPr="003D662E">
        <w:rPr>
          <w:lang w:val="en-US"/>
        </w:rPr>
        <w:t xml:space="preserve">entire </w:t>
      </w:r>
      <w:r w:rsidR="00950A32" w:rsidRPr="003D662E">
        <w:rPr>
          <w:lang w:val="en-US"/>
        </w:rPr>
        <w:t>flow.</w:t>
      </w:r>
    </w:p>
    <w:p w14:paraId="61BDC687" w14:textId="7EE3E432" w:rsidR="0090144B" w:rsidRPr="003D662E" w:rsidRDefault="00EA6659" w:rsidP="0040713B">
      <w:pPr>
        <w:jc w:val="both"/>
        <w:rPr>
          <w:lang w:val="en-US"/>
        </w:rPr>
      </w:pPr>
      <w:r w:rsidRPr="003D662E">
        <w:rPr>
          <w:lang w:val="en-US"/>
        </w:rPr>
        <w:t xml:space="preserve"> </w:t>
      </w:r>
      <w:r w:rsidRPr="003D662E">
        <w:rPr>
          <w:noProof/>
          <w:lang w:val="en-US"/>
        </w:rPr>
        <w:drawing>
          <wp:inline distT="0" distB="0" distL="0" distR="0" wp14:anchorId="0765168A" wp14:editId="656A4B47">
            <wp:extent cx="5760720" cy="85897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60720" cy="858973"/>
                    </a:xfrm>
                    <a:prstGeom prst="rect">
                      <a:avLst/>
                    </a:prstGeom>
                    <a:noFill/>
                    <a:ln>
                      <a:noFill/>
                    </a:ln>
                  </pic:spPr>
                </pic:pic>
              </a:graphicData>
            </a:graphic>
          </wp:inline>
        </w:drawing>
      </w:r>
    </w:p>
    <w:p w14:paraId="65C9A269" w14:textId="65EE699E" w:rsidR="007D792A" w:rsidRPr="003D662E" w:rsidRDefault="0090144B" w:rsidP="0090144B">
      <w:pPr>
        <w:pStyle w:val="Caption"/>
        <w:jc w:val="center"/>
        <w:rPr>
          <w:lang w:val="en-US"/>
        </w:rPr>
      </w:pPr>
      <w:bookmarkStart w:id="94" w:name="_Ref57281300"/>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C62E87">
        <w:rPr>
          <w:noProof/>
          <w:lang w:val="en-US"/>
        </w:rPr>
        <w:t>13</w:t>
      </w:r>
      <w:r w:rsidRPr="003D662E">
        <w:fldChar w:fldCharType="end"/>
      </w:r>
      <w:bookmarkEnd w:id="94"/>
      <w:r w:rsidRPr="003D662E">
        <w:rPr>
          <w:lang w:val="en-US"/>
        </w:rPr>
        <w:t>: Regression testing</w:t>
      </w:r>
      <w:r w:rsidR="008F1213" w:rsidRPr="003D662E">
        <w:rPr>
          <w:lang w:val="en-US"/>
        </w:rPr>
        <w:t xml:space="preserve"> data</w:t>
      </w:r>
      <w:r w:rsidRPr="003D662E">
        <w:rPr>
          <w:lang w:val="en-US"/>
        </w:rPr>
        <w:t xml:space="preserve"> flow for the Transport </w:t>
      </w:r>
      <w:r w:rsidR="00481BA3" w:rsidRPr="003D662E">
        <w:rPr>
          <w:lang w:val="en-US"/>
        </w:rPr>
        <w:t>Component</w:t>
      </w:r>
      <w:r w:rsidR="008F1213" w:rsidRPr="003D662E">
        <w:rPr>
          <w:lang w:val="en-US"/>
        </w:rPr>
        <w:t>.</w:t>
      </w:r>
    </w:p>
    <w:p w14:paraId="40999E21" w14:textId="228D57C1" w:rsidR="004077F4" w:rsidRPr="003D662E" w:rsidRDefault="00DB689A" w:rsidP="0040713B">
      <w:pPr>
        <w:jc w:val="both"/>
        <w:rPr>
          <w:lang w:val="en-US"/>
        </w:rPr>
      </w:pPr>
      <w:r w:rsidRPr="003D662E">
        <w:rPr>
          <w:lang w:val="en-US"/>
        </w:rPr>
        <w:t>In addition</w:t>
      </w:r>
      <w:r w:rsidR="00773C5A" w:rsidRPr="003D662E">
        <w:rPr>
          <w:lang w:val="en-US"/>
        </w:rPr>
        <w:t xml:space="preserve">, it is also important to understand the (early) fulfillment of </w:t>
      </w:r>
      <w:r w:rsidR="00773C5A" w:rsidRPr="00D3643C">
        <w:rPr>
          <w:bCs/>
          <w:lang w:val="en-US"/>
        </w:rPr>
        <w:t>quality requirements</w:t>
      </w:r>
      <w:r w:rsidR="00773C5A" w:rsidRPr="003D662E">
        <w:rPr>
          <w:lang w:val="en-US"/>
        </w:rPr>
        <w:t xml:space="preserve">. We </w:t>
      </w:r>
      <w:r w:rsidR="007666E6" w:rsidRPr="003D662E">
        <w:rPr>
          <w:lang w:val="en-US"/>
        </w:rPr>
        <w:t xml:space="preserve">determine </w:t>
      </w:r>
      <w:r w:rsidR="00773C5A" w:rsidRPr="003D662E">
        <w:rPr>
          <w:lang w:val="en-US"/>
        </w:rPr>
        <w:t xml:space="preserve">the respective properties in terms of a </w:t>
      </w:r>
      <w:r w:rsidR="00773C5A" w:rsidRPr="00D3643C">
        <w:rPr>
          <w:bCs/>
          <w:lang w:val="en-US"/>
        </w:rPr>
        <w:t>performance experiment</w:t>
      </w:r>
      <w:r w:rsidR="00773C5A" w:rsidRPr="003D662E">
        <w:rPr>
          <w:lang w:val="en-US"/>
        </w:rPr>
        <w:t xml:space="preserve">. </w:t>
      </w:r>
      <w:r w:rsidR="00341EA2" w:rsidRPr="003D662E">
        <w:rPr>
          <w:lang w:val="en-US"/>
        </w:rPr>
        <w:fldChar w:fldCharType="begin"/>
      </w:r>
      <w:r w:rsidR="00341EA2" w:rsidRPr="003D662E">
        <w:rPr>
          <w:lang w:val="en-US"/>
        </w:rPr>
        <w:instrText xml:space="preserve"> REF _Ref57284011 \h  \* MERGEFORMAT </w:instrText>
      </w:r>
      <w:r w:rsidR="00341EA2" w:rsidRPr="003D662E">
        <w:rPr>
          <w:lang w:val="en-US"/>
        </w:rPr>
      </w:r>
      <w:r w:rsidR="00341EA2" w:rsidRPr="003D662E">
        <w:rPr>
          <w:lang w:val="en-US"/>
        </w:rPr>
        <w:fldChar w:fldCharType="separate"/>
      </w:r>
      <w:r w:rsidR="00C62E87" w:rsidRPr="003D662E">
        <w:rPr>
          <w:lang w:val="en-US"/>
        </w:rPr>
        <w:t xml:space="preserve">Figure </w:t>
      </w:r>
      <w:r w:rsidR="00C62E87">
        <w:rPr>
          <w:noProof/>
          <w:lang w:val="en-US"/>
        </w:rPr>
        <w:t>14</w:t>
      </w:r>
      <w:r w:rsidR="00341EA2" w:rsidRPr="003D662E">
        <w:rPr>
          <w:lang w:val="en-US"/>
        </w:rPr>
        <w:fldChar w:fldCharType="end"/>
      </w:r>
      <w:r w:rsidR="00C32FD0" w:rsidRPr="003D662E">
        <w:rPr>
          <w:lang w:val="en-US"/>
        </w:rPr>
        <w:t xml:space="preserve"> details the setup</w:t>
      </w:r>
      <w:r w:rsidR="003E3D15" w:rsidRPr="003D662E">
        <w:rPr>
          <w:lang w:val="en-US"/>
        </w:rPr>
        <w:t xml:space="preserve"> of this experiment</w:t>
      </w:r>
      <w:r w:rsidR="001A6AF8" w:rsidRPr="003D662E">
        <w:rPr>
          <w:lang w:val="en-US"/>
        </w:rPr>
        <w:t>, which in fact is a variant of the regression test setup</w:t>
      </w:r>
      <w:r w:rsidR="00341EA2" w:rsidRPr="003D662E">
        <w:rPr>
          <w:lang w:val="en-US"/>
        </w:rPr>
        <w:t xml:space="preserve">. </w:t>
      </w:r>
      <w:r w:rsidR="00234930" w:rsidRPr="003D662E">
        <w:rPr>
          <w:lang w:val="en-US"/>
        </w:rPr>
        <w:t>Here, t</w:t>
      </w:r>
      <w:r w:rsidR="00E976B4" w:rsidRPr="003D662E">
        <w:rPr>
          <w:lang w:val="en-US"/>
        </w:rPr>
        <w:t>he</w:t>
      </w:r>
      <w:r w:rsidR="003E3D15" w:rsidRPr="003D662E">
        <w:rPr>
          <w:lang w:val="en-US"/>
        </w:rPr>
        <w:t xml:space="preserve"> </w:t>
      </w:r>
      <w:r w:rsidR="003E3D15" w:rsidRPr="003D662E">
        <w:rPr>
          <w:rFonts w:ascii="Consolas" w:hAnsi="Consolas"/>
          <w:lang w:val="en-US"/>
        </w:rPr>
        <w:t>Source</w:t>
      </w:r>
      <w:r w:rsidR="003E3D15" w:rsidRPr="003D662E">
        <w:rPr>
          <w:lang w:val="en-US"/>
        </w:rPr>
        <w:t xml:space="preserve"> produces a stream </w:t>
      </w:r>
      <w:r w:rsidR="008907B6" w:rsidRPr="003D662E">
        <w:rPr>
          <w:lang w:val="en-US"/>
        </w:rPr>
        <w:t xml:space="preserve">of data items </w:t>
      </w:r>
      <w:r w:rsidR="00480702" w:rsidRPr="003D662E">
        <w:rPr>
          <w:lang w:val="en-US"/>
        </w:rPr>
        <w:t>at</w:t>
      </w:r>
      <w:r w:rsidR="003E3D15" w:rsidRPr="003D662E">
        <w:rPr>
          <w:lang w:val="en-US"/>
        </w:rPr>
        <w:t xml:space="preserve"> </w:t>
      </w:r>
      <w:r w:rsidR="008907B6" w:rsidRPr="003D662E">
        <w:rPr>
          <w:lang w:val="en-US"/>
        </w:rPr>
        <w:t xml:space="preserve">a certain </w:t>
      </w:r>
      <w:r w:rsidR="00480702" w:rsidRPr="003D662E">
        <w:rPr>
          <w:lang w:val="en-US"/>
        </w:rPr>
        <w:t>ingestion frequency</w:t>
      </w:r>
      <w:r w:rsidR="003E3D15" w:rsidRPr="003D662E">
        <w:rPr>
          <w:lang w:val="en-US"/>
        </w:rPr>
        <w:t xml:space="preserve">. </w:t>
      </w:r>
      <w:r w:rsidR="008907B6" w:rsidRPr="003D662E">
        <w:rPr>
          <w:lang w:val="en-US"/>
        </w:rPr>
        <w:t xml:space="preserve">Each data item consists of at least 50 values </w:t>
      </w:r>
      <w:r w:rsidR="00802E2F" w:rsidRPr="003D662E">
        <w:rPr>
          <w:lang w:val="en-US"/>
        </w:rPr>
        <w:t xml:space="preserve">with repeatable characteristics </w:t>
      </w:r>
      <w:r w:rsidR="008907B6" w:rsidRPr="003D662E">
        <w:rPr>
          <w:lang w:val="en-US"/>
        </w:rPr>
        <w:t xml:space="preserve">(R19a). </w:t>
      </w:r>
      <w:r w:rsidR="005E732B" w:rsidRPr="003D662E">
        <w:rPr>
          <w:noProof/>
          <w:lang w:val="en-US"/>
        </w:rPr>
        <w:t xml:space="preserve">We concentrate on the payload and scope out meta-information (R79) for now. </w:t>
      </w:r>
      <w:r w:rsidR="003E3D15" w:rsidRPr="003D662E">
        <w:rPr>
          <w:lang w:val="en-US"/>
        </w:rPr>
        <w:t xml:space="preserve">A simple </w:t>
      </w:r>
      <w:r w:rsidR="008907B6" w:rsidRPr="003D662E">
        <w:rPr>
          <w:rFonts w:ascii="Consolas" w:hAnsi="Consolas"/>
          <w:lang w:val="en-US"/>
        </w:rPr>
        <w:t>Anonymizer</w:t>
      </w:r>
      <w:r w:rsidR="008907B6" w:rsidRPr="003D662E">
        <w:rPr>
          <w:lang w:val="en-US"/>
        </w:rPr>
        <w:t xml:space="preserve"> </w:t>
      </w:r>
      <w:r w:rsidR="003E3D15" w:rsidRPr="003D662E">
        <w:rPr>
          <w:lang w:val="en-US"/>
        </w:rPr>
        <w:t xml:space="preserve">takes a produced </w:t>
      </w:r>
      <w:r w:rsidR="008907B6" w:rsidRPr="003D662E">
        <w:rPr>
          <w:lang w:val="en-US"/>
        </w:rPr>
        <w:t>data item</w:t>
      </w:r>
      <w:r w:rsidR="003E3D15" w:rsidRPr="003D662E">
        <w:rPr>
          <w:lang w:val="en-US"/>
        </w:rPr>
        <w:t xml:space="preserve"> and turns </w:t>
      </w:r>
      <w:r w:rsidR="00C351E0" w:rsidRPr="003D662E">
        <w:rPr>
          <w:lang w:val="en-US"/>
        </w:rPr>
        <w:t xml:space="preserve">one </w:t>
      </w:r>
      <w:r w:rsidR="008907B6" w:rsidRPr="003D662E">
        <w:rPr>
          <w:lang w:val="en-US"/>
        </w:rPr>
        <w:t>propert</w:t>
      </w:r>
      <w:r w:rsidR="00C351E0" w:rsidRPr="003D662E">
        <w:rPr>
          <w:lang w:val="en-US"/>
        </w:rPr>
        <w:t>y</w:t>
      </w:r>
      <w:r w:rsidR="008907B6" w:rsidRPr="003D662E">
        <w:rPr>
          <w:lang w:val="en-US"/>
        </w:rPr>
        <w:t xml:space="preserve"> (a </w:t>
      </w:r>
      <w:r w:rsidR="003E3D15" w:rsidRPr="003D662E">
        <w:rPr>
          <w:lang w:val="en-US"/>
        </w:rPr>
        <w:t>name</w:t>
      </w:r>
      <w:r w:rsidR="008907B6" w:rsidRPr="003D662E">
        <w:rPr>
          <w:lang w:val="en-US"/>
        </w:rPr>
        <w:t xml:space="preserve"> String)</w:t>
      </w:r>
      <w:r w:rsidR="003E3D15" w:rsidRPr="003D662E">
        <w:rPr>
          <w:lang w:val="en-US"/>
        </w:rPr>
        <w:t xml:space="preserve"> into simple pseudonyms. </w:t>
      </w:r>
      <w:r w:rsidR="00951DE7" w:rsidRPr="003D662E">
        <w:rPr>
          <w:lang w:val="en-US"/>
        </w:rPr>
        <w:t>An “</w:t>
      </w:r>
      <w:r w:rsidR="00951DE7" w:rsidRPr="003D662E">
        <w:rPr>
          <w:rFonts w:ascii="Consolas" w:hAnsi="Consolas"/>
          <w:lang w:val="en-US"/>
        </w:rPr>
        <w:t>AI</w:t>
      </w:r>
      <w:r w:rsidR="00951DE7" w:rsidRPr="003D662E">
        <w:rPr>
          <w:lang w:val="en-US"/>
        </w:rPr>
        <w:t>-</w:t>
      </w:r>
      <w:r w:rsidR="00951DE7" w:rsidRPr="003D662E">
        <w:rPr>
          <w:rFonts w:ascii="Consolas" w:hAnsi="Consolas"/>
          <w:lang w:val="en-US"/>
        </w:rPr>
        <w:t>Service</w:t>
      </w:r>
      <w:r w:rsidR="003A4AA5" w:rsidRPr="003D662E">
        <w:rPr>
          <w:lang w:val="en-US"/>
        </w:rPr>
        <w:t>“</w:t>
      </w:r>
      <w:r w:rsidR="00951DE7" w:rsidRPr="003D662E">
        <w:rPr>
          <w:lang w:val="en-US"/>
        </w:rPr>
        <w:t xml:space="preserve"> inspects the data and</w:t>
      </w:r>
      <w:r w:rsidR="00AF23D2" w:rsidRPr="003D662E">
        <w:rPr>
          <w:lang w:val="en-US"/>
        </w:rPr>
        <w:t xml:space="preserve"> </w:t>
      </w:r>
      <w:r w:rsidR="00951DE7" w:rsidRPr="003D662E">
        <w:rPr>
          <w:lang w:val="en-US"/>
        </w:rPr>
        <w:t xml:space="preserve">sends </w:t>
      </w:r>
      <w:r w:rsidR="00AF23D2" w:rsidRPr="003D662E">
        <w:rPr>
          <w:lang w:val="en-US"/>
        </w:rPr>
        <w:t xml:space="preserve">for </w:t>
      </w:r>
      <w:r w:rsidR="00653B59" w:rsidRPr="003D662E">
        <w:rPr>
          <w:lang w:val="en-US"/>
        </w:rPr>
        <w:t>5</w:t>
      </w:r>
      <w:r w:rsidR="00AF23D2" w:rsidRPr="003D662E">
        <w:rPr>
          <w:lang w:val="en-US"/>
        </w:rPr>
        <w:t xml:space="preserve"> received data items one </w:t>
      </w:r>
      <w:r w:rsidR="00951DE7" w:rsidRPr="003D662E">
        <w:rPr>
          <w:lang w:val="en-US"/>
        </w:rPr>
        <w:t xml:space="preserve">“command” back to the </w:t>
      </w:r>
      <w:r w:rsidR="00D87CE7" w:rsidRPr="003D662E">
        <w:rPr>
          <w:rFonts w:ascii="Consolas" w:hAnsi="Consolas"/>
          <w:lang w:val="en-US"/>
        </w:rPr>
        <w:t>Source</w:t>
      </w:r>
      <w:r w:rsidR="00951DE7" w:rsidRPr="003D662E">
        <w:rPr>
          <w:lang w:val="en-US"/>
        </w:rPr>
        <w:t xml:space="preserve">. </w:t>
      </w:r>
      <w:r w:rsidR="00A71653" w:rsidRPr="003D662E">
        <w:rPr>
          <w:lang w:val="en-US"/>
        </w:rPr>
        <w:t xml:space="preserve">Again, on the forward flow, the </w:t>
      </w:r>
      <w:r w:rsidR="0071345C" w:rsidRPr="003D662E">
        <w:rPr>
          <w:lang w:val="en-US"/>
        </w:rPr>
        <w:t>processors operate synchronously</w:t>
      </w:r>
      <w:r w:rsidR="00A71653" w:rsidRPr="003D662E">
        <w:rPr>
          <w:lang w:val="en-US"/>
        </w:rPr>
        <w:t>, while the backward “command” flow is ingested</w:t>
      </w:r>
      <w:r w:rsidR="00951DE7" w:rsidRPr="003D662E">
        <w:rPr>
          <w:lang w:val="en-US"/>
        </w:rPr>
        <w:t xml:space="preserve"> </w:t>
      </w:r>
      <w:r w:rsidR="0009063F" w:rsidRPr="003D662E">
        <w:rPr>
          <w:lang w:val="en-US"/>
        </w:rPr>
        <w:t>asynchronously</w:t>
      </w:r>
      <w:r w:rsidR="00A71653" w:rsidRPr="003D662E">
        <w:rPr>
          <w:lang w:val="en-US"/>
        </w:rPr>
        <w:t xml:space="preserve">. </w:t>
      </w:r>
      <w:r w:rsidR="00F75813" w:rsidRPr="003D662E">
        <w:rPr>
          <w:lang w:val="en-US"/>
        </w:rPr>
        <w:t xml:space="preserve">The number of </w:t>
      </w:r>
      <w:r w:rsidR="009258CF" w:rsidRPr="003D662E">
        <w:rPr>
          <w:lang w:val="en-US"/>
        </w:rPr>
        <w:t xml:space="preserve">received </w:t>
      </w:r>
      <w:r w:rsidR="00F75813" w:rsidRPr="003D662E">
        <w:rPr>
          <w:lang w:val="en-US"/>
        </w:rPr>
        <w:t xml:space="preserve">data items is </w:t>
      </w:r>
      <w:r w:rsidR="009258CF" w:rsidRPr="003D662E">
        <w:rPr>
          <w:lang w:val="en-US"/>
        </w:rPr>
        <w:t xml:space="preserve">recorded in all processors </w:t>
      </w:r>
      <w:r w:rsidR="00F75813" w:rsidRPr="003D662E">
        <w:rPr>
          <w:lang w:val="en-US"/>
        </w:rPr>
        <w:t xml:space="preserve">by </w:t>
      </w:r>
      <w:r w:rsidR="00F16DA1" w:rsidRPr="003D662E">
        <w:rPr>
          <w:lang w:val="en-US"/>
        </w:rPr>
        <w:t>simple</w:t>
      </w:r>
      <w:r w:rsidR="00F75813" w:rsidRPr="003D662E">
        <w:rPr>
          <w:lang w:val="en-US"/>
        </w:rPr>
        <w:t xml:space="preserve"> monitoring probes and written in parallel </w:t>
      </w:r>
      <w:r w:rsidR="009C4EDA" w:rsidRPr="003D662E">
        <w:rPr>
          <w:lang w:val="en-US"/>
        </w:rPr>
        <w:t xml:space="preserve">once per </w:t>
      </w:r>
      <w:r w:rsidR="00E040CE" w:rsidRPr="003D662E">
        <w:rPr>
          <w:lang w:val="en-US"/>
        </w:rPr>
        <w:t xml:space="preserve">second </w:t>
      </w:r>
      <w:r w:rsidR="00F75813" w:rsidRPr="003D662E">
        <w:rPr>
          <w:lang w:val="en-US"/>
        </w:rPr>
        <w:t>to a log file</w:t>
      </w:r>
      <w:r w:rsidR="00190396" w:rsidRPr="003D662E">
        <w:rPr>
          <w:lang w:val="en-US"/>
        </w:rPr>
        <w:t xml:space="preserve">. </w:t>
      </w:r>
      <w:r w:rsidR="00F75813" w:rsidRPr="003D662E">
        <w:rPr>
          <w:lang w:val="en-US"/>
        </w:rPr>
        <w:t xml:space="preserve">An additional stream is used to </w:t>
      </w:r>
      <w:r w:rsidR="003C05E9" w:rsidRPr="003D662E">
        <w:rPr>
          <w:lang w:val="en-US"/>
        </w:rPr>
        <w:t xml:space="preserve">asynchronously </w:t>
      </w:r>
      <w:r w:rsidR="00F75813" w:rsidRPr="003D662E">
        <w:rPr>
          <w:lang w:val="en-US"/>
        </w:rPr>
        <w:t xml:space="preserve">send experiment control commands to all involved processors, </w:t>
      </w:r>
      <w:r w:rsidR="00664C95" w:rsidRPr="003D662E">
        <w:rPr>
          <w:lang w:val="en-US"/>
        </w:rPr>
        <w:t xml:space="preserve">e.g., </w:t>
      </w:r>
      <w:r w:rsidR="00F75813" w:rsidRPr="003D662E">
        <w:rPr>
          <w:lang w:val="en-US"/>
        </w:rPr>
        <w:t>to terminate the experiment</w:t>
      </w:r>
      <w:r w:rsidR="000D3F53" w:rsidRPr="003D662E">
        <w:rPr>
          <w:lang w:val="en-US"/>
        </w:rPr>
        <w:t xml:space="preserve"> and to close the </w:t>
      </w:r>
      <w:r w:rsidR="00FC22AF" w:rsidRPr="003D662E">
        <w:rPr>
          <w:lang w:val="en-US"/>
        </w:rPr>
        <w:t>monitoring log</w:t>
      </w:r>
      <w:r w:rsidR="00F75813" w:rsidRPr="003D662E">
        <w:rPr>
          <w:lang w:val="en-US"/>
        </w:rPr>
        <w:t xml:space="preserve">. </w:t>
      </w:r>
      <w:r w:rsidR="004B3315" w:rsidRPr="003D662E">
        <w:rPr>
          <w:lang w:val="en-US"/>
        </w:rPr>
        <w:t xml:space="preserve">Items on the experiment control stream </w:t>
      </w:r>
      <w:r w:rsidR="00A02E60" w:rsidRPr="003D662E">
        <w:rPr>
          <w:lang w:val="en-US"/>
        </w:rPr>
        <w:t>are</w:t>
      </w:r>
      <w:r w:rsidR="004B3315" w:rsidRPr="003D662E">
        <w:rPr>
          <w:lang w:val="en-US"/>
        </w:rPr>
        <w:t xml:space="preserve"> not recorded by the probes.</w:t>
      </w:r>
    </w:p>
    <w:p w14:paraId="5BCAEC43" w14:textId="0C3688E8" w:rsidR="003D6D2D" w:rsidRPr="003D662E" w:rsidRDefault="004077F4" w:rsidP="0040713B">
      <w:pPr>
        <w:jc w:val="both"/>
        <w:rPr>
          <w:lang w:val="en-US"/>
        </w:rPr>
      </w:pPr>
      <w:r w:rsidRPr="003D662E">
        <w:rPr>
          <w:lang w:val="en-US"/>
        </w:rPr>
        <w:t xml:space="preserve">The processors </w:t>
      </w:r>
      <w:r w:rsidR="00B03E26" w:rsidRPr="003D662E">
        <w:rPr>
          <w:lang w:val="en-US"/>
        </w:rPr>
        <w:t xml:space="preserve">in </w:t>
      </w:r>
      <w:r w:rsidR="00B03E26" w:rsidRPr="003D662E">
        <w:rPr>
          <w:lang w:val="en-US"/>
        </w:rPr>
        <w:fldChar w:fldCharType="begin"/>
      </w:r>
      <w:r w:rsidR="00B03E26" w:rsidRPr="003D662E">
        <w:rPr>
          <w:lang w:val="en-US"/>
        </w:rPr>
        <w:instrText xml:space="preserve"> REF _Ref57284011 \h  \* MERGEFORMAT </w:instrText>
      </w:r>
      <w:r w:rsidR="00B03E26" w:rsidRPr="003D662E">
        <w:rPr>
          <w:lang w:val="en-US"/>
        </w:rPr>
      </w:r>
      <w:r w:rsidR="00B03E26" w:rsidRPr="003D662E">
        <w:rPr>
          <w:lang w:val="en-US"/>
        </w:rPr>
        <w:fldChar w:fldCharType="separate"/>
      </w:r>
      <w:r w:rsidR="00C62E87" w:rsidRPr="003D662E">
        <w:rPr>
          <w:lang w:val="en-US"/>
        </w:rPr>
        <w:t xml:space="preserve">Figure </w:t>
      </w:r>
      <w:r w:rsidR="00C62E87">
        <w:rPr>
          <w:noProof/>
          <w:lang w:val="en-US"/>
        </w:rPr>
        <w:t>14</w:t>
      </w:r>
      <w:r w:rsidR="00B03E26" w:rsidRPr="003D662E">
        <w:rPr>
          <w:lang w:val="en-US"/>
        </w:rPr>
        <w:fldChar w:fldCharType="end"/>
      </w:r>
      <w:r w:rsidR="00B03E26" w:rsidRPr="003D662E">
        <w:rPr>
          <w:lang w:val="en-US"/>
        </w:rPr>
        <w:t xml:space="preserve"> </w:t>
      </w:r>
      <w:r w:rsidRPr="003D662E">
        <w:rPr>
          <w:lang w:val="en-US"/>
        </w:rPr>
        <w:t xml:space="preserve">can be executed locally (in one process, in multiple processes) or </w:t>
      </w:r>
      <w:r w:rsidR="00612F0F" w:rsidRPr="003D662E">
        <w:rPr>
          <w:lang w:val="en-US"/>
        </w:rPr>
        <w:t xml:space="preserve">distributed </w:t>
      </w:r>
      <w:r w:rsidRPr="003D662E">
        <w:rPr>
          <w:lang w:val="en-US"/>
        </w:rPr>
        <w:t xml:space="preserve">on separated hosts as indicated in </w:t>
      </w:r>
      <w:r w:rsidRPr="003D662E">
        <w:rPr>
          <w:lang w:val="en-US"/>
        </w:rPr>
        <w:fldChar w:fldCharType="begin"/>
      </w:r>
      <w:r w:rsidRPr="003D662E">
        <w:rPr>
          <w:lang w:val="en-US"/>
        </w:rPr>
        <w:instrText xml:space="preserve"> REF _Ref57284011 \h  \* MERGEFORMAT </w:instrText>
      </w:r>
      <w:r w:rsidRPr="003D662E">
        <w:rPr>
          <w:lang w:val="en-US"/>
        </w:rPr>
      </w:r>
      <w:r w:rsidRPr="003D662E">
        <w:rPr>
          <w:lang w:val="en-US"/>
        </w:rPr>
        <w:fldChar w:fldCharType="separate"/>
      </w:r>
      <w:r w:rsidR="00C62E87" w:rsidRPr="003D662E">
        <w:rPr>
          <w:lang w:val="en-US"/>
        </w:rPr>
        <w:t xml:space="preserve">Figure </w:t>
      </w:r>
      <w:r w:rsidR="00C62E87">
        <w:rPr>
          <w:noProof/>
          <w:lang w:val="en-US"/>
        </w:rPr>
        <w:t>14</w:t>
      </w:r>
      <w:r w:rsidRPr="003D662E">
        <w:rPr>
          <w:lang w:val="en-US"/>
        </w:rPr>
        <w:fldChar w:fldCharType="end"/>
      </w:r>
      <w:r w:rsidRPr="003D662E">
        <w:rPr>
          <w:lang w:val="en-US"/>
        </w:rPr>
        <w:t xml:space="preserve">. </w:t>
      </w:r>
      <w:r w:rsidR="00612F0F" w:rsidRPr="003D662E">
        <w:rPr>
          <w:lang w:val="en-US"/>
        </w:rPr>
        <w:t xml:space="preserve">For the distributed execution, two brokers </w:t>
      </w:r>
      <w:r w:rsidR="00C52CF8" w:rsidRPr="003D662E">
        <w:rPr>
          <w:lang w:val="en-US"/>
        </w:rPr>
        <w:t xml:space="preserve">are </w:t>
      </w:r>
      <w:r w:rsidR="00612F0F" w:rsidRPr="003D662E">
        <w:rPr>
          <w:lang w:val="en-US"/>
        </w:rPr>
        <w:t xml:space="preserve">used, one in the local realm and a remote </w:t>
      </w:r>
      <w:r w:rsidR="005C2519" w:rsidRPr="003D662E">
        <w:rPr>
          <w:lang w:val="en-US"/>
        </w:rPr>
        <w:t xml:space="preserve">broker </w:t>
      </w:r>
      <w:r w:rsidR="00612F0F" w:rsidRPr="003D662E">
        <w:rPr>
          <w:lang w:val="en-US"/>
        </w:rPr>
        <w:t>in the platform realm. In the local realm, we currently use the same transport protocol/mechanism as in the platform realm</w:t>
      </w:r>
      <w:r w:rsidR="005D57C2" w:rsidRPr="003D662E">
        <w:rPr>
          <w:lang w:val="en-US"/>
        </w:rPr>
        <w:t xml:space="preserve">, </w:t>
      </w:r>
      <w:r w:rsidR="00ED63A6" w:rsidRPr="003D662E">
        <w:rPr>
          <w:lang w:val="en-US"/>
        </w:rPr>
        <w:t xml:space="preserve">i.e., </w:t>
      </w:r>
      <w:r w:rsidR="005D57C2" w:rsidRPr="003D662E">
        <w:rPr>
          <w:lang w:val="en-US"/>
        </w:rPr>
        <w:t xml:space="preserve">we </w:t>
      </w:r>
      <w:r w:rsidR="00ED63A6" w:rsidRPr="003D662E">
        <w:rPr>
          <w:lang w:val="en-US"/>
        </w:rPr>
        <w:t xml:space="preserve">focus </w:t>
      </w:r>
      <w:r w:rsidR="005D57C2" w:rsidRPr="003D662E">
        <w:rPr>
          <w:lang w:val="en-US"/>
        </w:rPr>
        <w:t xml:space="preserve">at the moment </w:t>
      </w:r>
      <w:r w:rsidR="00ED63A6" w:rsidRPr="003D662E">
        <w:rPr>
          <w:lang w:val="en-US"/>
        </w:rPr>
        <w:t xml:space="preserve">on </w:t>
      </w:r>
      <w:r w:rsidR="002F4748" w:rsidRPr="003D662E">
        <w:rPr>
          <w:lang w:val="en-US"/>
        </w:rPr>
        <w:t xml:space="preserve">an </w:t>
      </w:r>
      <w:r w:rsidR="005D57C2" w:rsidRPr="003D662E">
        <w:rPr>
          <w:lang w:val="en-US"/>
        </w:rPr>
        <w:t>Inter-Process Communication (IPC) setup rather than a</w:t>
      </w:r>
      <w:r w:rsidR="00860ECA" w:rsidRPr="003D662E">
        <w:rPr>
          <w:lang w:val="en-US"/>
        </w:rPr>
        <w:t xml:space="preserve">n edge setup where at least one stream goes to </w:t>
      </w:r>
      <w:r w:rsidR="003326C3" w:rsidRPr="003D662E">
        <w:rPr>
          <w:lang w:val="en-US"/>
        </w:rPr>
        <w:t xml:space="preserve">a different resource or </w:t>
      </w:r>
      <w:r w:rsidR="00860ECA" w:rsidRPr="003D662E">
        <w:rPr>
          <w:lang w:val="en-US"/>
        </w:rPr>
        <w:t xml:space="preserve">the platform. </w:t>
      </w:r>
      <w:r w:rsidR="00612F0F" w:rsidRPr="003D662E">
        <w:rPr>
          <w:lang w:val="en-US"/>
        </w:rPr>
        <w:t>Replacing the transport protocol</w:t>
      </w:r>
      <w:r w:rsidR="005742D1" w:rsidRPr="003D662E">
        <w:rPr>
          <w:lang w:val="en-US"/>
        </w:rPr>
        <w:t xml:space="preserve">, using different brokers or exchanging the wire format for serialization may be subject to future experiments. In this experiment we focus on </w:t>
      </w:r>
      <w:r w:rsidR="007B46F7" w:rsidRPr="003D662E">
        <w:rPr>
          <w:lang w:val="en-US"/>
        </w:rPr>
        <w:t xml:space="preserve">the </w:t>
      </w:r>
      <w:r w:rsidR="006F1EE2" w:rsidRPr="003D662E">
        <w:rPr>
          <w:lang w:val="en-US"/>
        </w:rPr>
        <w:t xml:space="preserve">basic </w:t>
      </w:r>
      <w:r w:rsidR="007B46F7" w:rsidRPr="003D662E">
        <w:rPr>
          <w:lang w:val="en-US"/>
        </w:rPr>
        <w:t>transport characteristics</w:t>
      </w:r>
      <w:r w:rsidR="007406BB" w:rsidRPr="003D662E">
        <w:rPr>
          <w:lang w:val="en-US"/>
        </w:rPr>
        <w:t xml:space="preserve"> of the utilized approach</w:t>
      </w:r>
      <w:r w:rsidR="005742D1" w:rsidRPr="003D662E">
        <w:rPr>
          <w:lang w:val="en-US"/>
        </w:rPr>
        <w:t>.</w:t>
      </w:r>
    </w:p>
    <w:p w14:paraId="1AF18C4C" w14:textId="77354E36" w:rsidR="00BA4FD4" w:rsidRPr="003D662E" w:rsidRDefault="00C01ACF" w:rsidP="0040713B">
      <w:pPr>
        <w:jc w:val="both"/>
        <w:rPr>
          <w:lang w:val="en-US"/>
        </w:rPr>
      </w:pPr>
      <w:r w:rsidRPr="003D662E">
        <w:rPr>
          <w:lang w:val="en-US"/>
        </w:rPr>
        <w:lastRenderedPageBreak/>
        <w:t xml:space="preserve"> </w:t>
      </w:r>
      <w:r w:rsidRPr="003D662E">
        <w:rPr>
          <w:noProof/>
          <w:lang w:val="en-US"/>
        </w:rPr>
        <w:drawing>
          <wp:inline distT="0" distB="0" distL="0" distR="0" wp14:anchorId="41DAD3A1" wp14:editId="6F77094F">
            <wp:extent cx="5760720" cy="1043571"/>
            <wp:effectExtent l="0" t="0" r="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60720" cy="1043571"/>
                    </a:xfrm>
                    <a:prstGeom prst="rect">
                      <a:avLst/>
                    </a:prstGeom>
                    <a:noFill/>
                    <a:ln>
                      <a:noFill/>
                    </a:ln>
                  </pic:spPr>
                </pic:pic>
              </a:graphicData>
            </a:graphic>
          </wp:inline>
        </w:drawing>
      </w:r>
      <w:r w:rsidR="00F75813" w:rsidRPr="003D662E" w:rsidDel="00EA6659">
        <w:rPr>
          <w:lang w:val="en-US"/>
        </w:rPr>
        <w:t xml:space="preserve"> </w:t>
      </w:r>
      <w:r w:rsidR="00EA6659" w:rsidRPr="003D662E">
        <w:rPr>
          <w:lang w:val="en-US"/>
        </w:rPr>
        <w:t xml:space="preserve"> </w:t>
      </w:r>
    </w:p>
    <w:p w14:paraId="2DC29FA0" w14:textId="57F5581F" w:rsidR="00BA4FD4" w:rsidRPr="003D662E" w:rsidRDefault="00BA4FD4" w:rsidP="00BA4FD4">
      <w:pPr>
        <w:pStyle w:val="Caption"/>
        <w:jc w:val="center"/>
        <w:rPr>
          <w:lang w:val="en-US"/>
        </w:rPr>
      </w:pPr>
      <w:bookmarkStart w:id="95" w:name="_Ref57284011"/>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C62E87">
        <w:rPr>
          <w:noProof/>
          <w:lang w:val="en-US"/>
        </w:rPr>
        <w:t>14</w:t>
      </w:r>
      <w:r w:rsidRPr="003D662E">
        <w:fldChar w:fldCharType="end"/>
      </w:r>
      <w:bookmarkEnd w:id="95"/>
      <w:r w:rsidRPr="003D662E">
        <w:rPr>
          <w:lang w:val="en-US"/>
        </w:rPr>
        <w:t xml:space="preserve">: Performance testing data flow for the Transport </w:t>
      </w:r>
      <w:r w:rsidR="004F1423" w:rsidRPr="003D662E">
        <w:rPr>
          <w:lang w:val="en-US"/>
        </w:rPr>
        <w:t>Component</w:t>
      </w:r>
      <w:r w:rsidRPr="003D662E">
        <w:rPr>
          <w:lang w:val="en-US"/>
        </w:rPr>
        <w:t>.</w:t>
      </w:r>
    </w:p>
    <w:p w14:paraId="1619CCAD" w14:textId="4ABB27C0" w:rsidR="00BB6E7F" w:rsidRPr="003D662E" w:rsidRDefault="00BC5B10" w:rsidP="000F232E">
      <w:pPr>
        <w:jc w:val="both"/>
        <w:rPr>
          <w:lang w:val="en-US"/>
        </w:rPr>
      </w:pPr>
      <w:r w:rsidRPr="003D662E">
        <w:rPr>
          <w:lang w:val="en-US"/>
        </w:rPr>
        <w:t xml:space="preserve">For executing the </w:t>
      </w:r>
      <w:r w:rsidR="00505ADA" w:rsidRPr="003D662E">
        <w:rPr>
          <w:lang w:val="en-US"/>
        </w:rPr>
        <w:t xml:space="preserve">experiment, we use </w:t>
      </w:r>
      <w:r w:rsidR="005D470E" w:rsidRPr="003D662E">
        <w:rPr>
          <w:lang w:val="en-US"/>
        </w:rPr>
        <w:t xml:space="preserve">a selection of the </w:t>
      </w:r>
      <w:r w:rsidR="00B30735" w:rsidRPr="003D662E">
        <w:rPr>
          <w:lang w:val="en-US"/>
        </w:rPr>
        <w:t xml:space="preserve">binders </w:t>
      </w:r>
      <w:r w:rsidRPr="003D662E">
        <w:rPr>
          <w:lang w:val="en-US"/>
        </w:rPr>
        <w:t xml:space="preserve">available in the platform </w:t>
      </w:r>
      <w:r w:rsidR="005D470E" w:rsidRPr="003D662E">
        <w:rPr>
          <w:lang w:val="en-US"/>
        </w:rPr>
        <w:t xml:space="preserve">(HiveMq v3, v5 with QoS AT_LEAST_ONCE, AMQP) </w:t>
      </w:r>
      <w:r w:rsidR="00505ADA" w:rsidRPr="003D662E">
        <w:rPr>
          <w:lang w:val="en-US"/>
        </w:rPr>
        <w:t xml:space="preserve">with </w:t>
      </w:r>
      <w:r w:rsidR="00794688" w:rsidRPr="003D662E">
        <w:rPr>
          <w:lang w:val="en-US"/>
        </w:rPr>
        <w:t xml:space="preserve">the </w:t>
      </w:r>
      <w:r w:rsidR="00505ADA" w:rsidRPr="003D662E">
        <w:rPr>
          <w:lang w:val="en-US"/>
        </w:rPr>
        <w:t xml:space="preserve">setup as shown in </w:t>
      </w:r>
      <w:r w:rsidR="00505ADA" w:rsidRPr="003D662E">
        <w:rPr>
          <w:lang w:val="en-US"/>
        </w:rPr>
        <w:fldChar w:fldCharType="begin"/>
      </w:r>
      <w:r w:rsidR="00505ADA" w:rsidRPr="003D662E">
        <w:rPr>
          <w:lang w:val="en-US"/>
        </w:rPr>
        <w:instrText xml:space="preserve"> REF _Ref57284011 \h </w:instrText>
      </w:r>
      <w:r w:rsidR="000F232E" w:rsidRPr="003D662E">
        <w:rPr>
          <w:lang w:val="en-US"/>
        </w:rPr>
        <w:instrText xml:space="preserve"> \* MERGEFORMAT </w:instrText>
      </w:r>
      <w:r w:rsidR="00505ADA" w:rsidRPr="003D662E">
        <w:rPr>
          <w:lang w:val="en-US"/>
        </w:rPr>
      </w:r>
      <w:r w:rsidR="00505ADA" w:rsidRPr="003D662E">
        <w:rPr>
          <w:lang w:val="en-US"/>
        </w:rPr>
        <w:fldChar w:fldCharType="separate"/>
      </w:r>
      <w:r w:rsidR="00C62E87" w:rsidRPr="003D662E">
        <w:rPr>
          <w:lang w:val="en-US"/>
        </w:rPr>
        <w:t xml:space="preserve">Figure </w:t>
      </w:r>
      <w:r w:rsidR="00C62E87">
        <w:rPr>
          <w:noProof/>
          <w:lang w:val="en-US"/>
        </w:rPr>
        <w:t>14</w:t>
      </w:r>
      <w:r w:rsidR="00505ADA" w:rsidRPr="003D662E">
        <w:rPr>
          <w:lang w:val="en-US"/>
        </w:rPr>
        <w:fldChar w:fldCharType="end"/>
      </w:r>
      <w:r w:rsidR="00D73B0C" w:rsidRPr="003D662E">
        <w:rPr>
          <w:lang w:val="en-US"/>
        </w:rPr>
        <w:t xml:space="preserve"> and a respective </w:t>
      </w:r>
      <w:r w:rsidR="009D0C66" w:rsidRPr="003D662E">
        <w:rPr>
          <w:lang w:val="en-US"/>
        </w:rPr>
        <w:t>(local</w:t>
      </w:r>
      <w:r w:rsidR="00132F6D" w:rsidRPr="003D662E">
        <w:rPr>
          <w:lang w:val="en-US"/>
        </w:rPr>
        <w:t>, embedded</w:t>
      </w:r>
      <w:r w:rsidR="009D0C66" w:rsidRPr="003D662E">
        <w:rPr>
          <w:lang w:val="en-US"/>
        </w:rPr>
        <w:t xml:space="preserve">) </w:t>
      </w:r>
      <w:r w:rsidR="005948A8" w:rsidRPr="003D662E">
        <w:rPr>
          <w:lang w:val="en-US"/>
        </w:rPr>
        <w:t>broker (Apache HiveMQ</w:t>
      </w:r>
      <w:r w:rsidR="00301AE9" w:rsidRPr="003D662E">
        <w:rPr>
          <w:lang w:val="en-US"/>
        </w:rPr>
        <w:t xml:space="preserve"> 2020.4</w:t>
      </w:r>
      <w:r w:rsidR="00794688" w:rsidRPr="003D662E">
        <w:rPr>
          <w:lang w:val="en-US"/>
        </w:rPr>
        <w:t>, Apache Qpid 8.0.2</w:t>
      </w:r>
      <w:r w:rsidR="005948A8" w:rsidRPr="003D662E">
        <w:rPr>
          <w:lang w:val="en-US"/>
        </w:rPr>
        <w:t>)</w:t>
      </w:r>
      <w:r w:rsidR="009D0C66" w:rsidRPr="003D662E">
        <w:rPr>
          <w:lang w:val="en-US"/>
        </w:rPr>
        <w:t xml:space="preserve">. </w:t>
      </w:r>
      <w:r w:rsidR="00C20E1D" w:rsidRPr="003D662E">
        <w:rPr>
          <w:lang w:val="en-US"/>
        </w:rPr>
        <w:t>As baseline, we realized a plain network communication binder/</w:t>
      </w:r>
      <w:r w:rsidR="00381B89" w:rsidRPr="003D662E">
        <w:rPr>
          <w:lang w:val="en-US"/>
        </w:rPr>
        <w:t>distributed broker</w:t>
      </w:r>
      <w:r w:rsidR="00C20E1D" w:rsidRPr="003D662E">
        <w:rPr>
          <w:lang w:val="en-US"/>
        </w:rPr>
        <w:t xml:space="preserve"> based on Netty</w:t>
      </w:r>
      <w:r w:rsidR="00A537D7" w:rsidRPr="003D662E">
        <w:rPr>
          <w:rStyle w:val="FootnoteReference"/>
          <w:lang w:val="en-US"/>
        </w:rPr>
        <w:footnoteReference w:id="51"/>
      </w:r>
      <w:r w:rsidR="00C20E1D" w:rsidRPr="003D662E">
        <w:rPr>
          <w:lang w:val="en-US"/>
        </w:rPr>
        <w:t xml:space="preserve">, an asynchronous networking library, and the network port management of the platform. </w:t>
      </w:r>
      <w:r w:rsidR="00C57C54" w:rsidRPr="003D662E">
        <w:rPr>
          <w:lang w:val="en-US"/>
        </w:rPr>
        <w:t xml:space="preserve">For the source, we </w:t>
      </w:r>
      <w:r w:rsidR="002531C4" w:rsidRPr="003D662E">
        <w:rPr>
          <w:lang w:val="en-US"/>
        </w:rPr>
        <w:t xml:space="preserve">use a </w:t>
      </w:r>
      <w:r w:rsidR="00C57C54" w:rsidRPr="003D662E">
        <w:rPr>
          <w:lang w:val="en-US"/>
        </w:rPr>
        <w:t xml:space="preserve">message ingestion </w:t>
      </w:r>
      <w:r w:rsidR="005D470E" w:rsidRPr="003D662E">
        <w:rPr>
          <w:lang w:val="en-US"/>
        </w:rPr>
        <w:t>rate</w:t>
      </w:r>
      <w:r w:rsidR="005D470E" w:rsidRPr="003D662E">
        <w:rPr>
          <w:rStyle w:val="FootnoteReference"/>
          <w:lang w:val="en-US"/>
        </w:rPr>
        <w:footnoteReference w:id="52"/>
      </w:r>
      <w:r w:rsidR="005D470E" w:rsidRPr="003D662E">
        <w:rPr>
          <w:lang w:val="en-US"/>
        </w:rPr>
        <w:t xml:space="preserve"> </w:t>
      </w:r>
      <w:r w:rsidR="002531C4" w:rsidRPr="003D662E">
        <w:rPr>
          <w:lang w:val="en-US"/>
        </w:rPr>
        <w:t xml:space="preserve">per experiment </w:t>
      </w:r>
      <w:r w:rsidR="00446C2E" w:rsidRPr="003D662E">
        <w:rPr>
          <w:lang w:val="en-US"/>
        </w:rPr>
        <w:t xml:space="preserve">and vary it from slow pace (R28) up to </w:t>
      </w:r>
      <w:r w:rsidR="007410F5" w:rsidRPr="003D662E">
        <w:rPr>
          <w:lang w:val="en-US"/>
        </w:rPr>
        <w:t>congestion</w:t>
      </w:r>
      <w:r w:rsidR="00E35E09" w:rsidRPr="003D662E">
        <w:rPr>
          <w:lang w:val="en-US"/>
        </w:rPr>
        <w:t xml:space="preserve">. As wire format, we use a simple JSON serialization (leading to 650 Bytes of payload). </w:t>
      </w:r>
      <w:r w:rsidR="00A61921" w:rsidRPr="003D662E">
        <w:rPr>
          <w:lang w:val="en-US"/>
        </w:rPr>
        <w:t xml:space="preserve">We run the experiment for </w:t>
      </w:r>
      <w:r w:rsidR="00BB6E7F" w:rsidRPr="003D662E">
        <w:rPr>
          <w:lang w:val="en-US"/>
        </w:rPr>
        <w:t>1</w:t>
      </w:r>
      <w:r w:rsidR="00A61921" w:rsidRPr="003D662E">
        <w:rPr>
          <w:lang w:val="en-US"/>
        </w:rPr>
        <w:t xml:space="preserve"> minute </w:t>
      </w:r>
      <w:r w:rsidR="00BB6E7F" w:rsidRPr="003D662E">
        <w:rPr>
          <w:lang w:val="en-US"/>
        </w:rPr>
        <w:t xml:space="preserve">and exclude by default the first three seconds as well as the last second where </w:t>
      </w:r>
      <w:r w:rsidR="00A61921" w:rsidRPr="003D662E">
        <w:rPr>
          <w:lang w:val="en-US"/>
        </w:rPr>
        <w:t>fluctuat</w:t>
      </w:r>
      <w:r w:rsidR="00BB6E7F" w:rsidRPr="003D662E">
        <w:rPr>
          <w:lang w:val="en-US"/>
        </w:rPr>
        <w:t>ion</w:t>
      </w:r>
      <w:r w:rsidR="00EE4F62" w:rsidRPr="003D662E">
        <w:rPr>
          <w:lang w:val="en-US"/>
        </w:rPr>
        <w:t>s</w:t>
      </w:r>
      <w:r w:rsidR="00BB6E7F" w:rsidRPr="003D662E">
        <w:rPr>
          <w:lang w:val="en-US"/>
        </w:rPr>
        <w:t xml:space="preserve"> </w:t>
      </w:r>
      <w:r w:rsidR="003936EC" w:rsidRPr="003D662E">
        <w:rPr>
          <w:lang w:val="en-US"/>
        </w:rPr>
        <w:t xml:space="preserve">due </w:t>
      </w:r>
      <w:r w:rsidR="002F4748" w:rsidRPr="003D662E">
        <w:rPr>
          <w:lang w:val="en-US"/>
        </w:rPr>
        <w:t xml:space="preserve">to </w:t>
      </w:r>
      <w:r w:rsidR="003936EC" w:rsidRPr="003D662E">
        <w:rPr>
          <w:lang w:val="en-US"/>
        </w:rPr>
        <w:t>network</w:t>
      </w:r>
      <w:r w:rsidR="00000C54" w:rsidRPr="003D662E">
        <w:rPr>
          <w:lang w:val="en-US"/>
        </w:rPr>
        <w:t>,</w:t>
      </w:r>
      <w:r w:rsidR="003936EC" w:rsidRPr="003D662E">
        <w:rPr>
          <w:lang w:val="en-US"/>
        </w:rPr>
        <w:t xml:space="preserve"> just-in-time compilation </w:t>
      </w:r>
      <w:r w:rsidR="00000C54" w:rsidRPr="003D662E">
        <w:rPr>
          <w:lang w:val="en-US"/>
        </w:rPr>
        <w:t xml:space="preserve">and broker startup </w:t>
      </w:r>
      <w:r w:rsidR="003936EC" w:rsidRPr="003D662E">
        <w:rPr>
          <w:lang w:val="en-US"/>
        </w:rPr>
        <w:t xml:space="preserve">activities </w:t>
      </w:r>
      <w:r w:rsidR="00BB6E7F" w:rsidRPr="003D662E">
        <w:rPr>
          <w:lang w:val="en-US"/>
        </w:rPr>
        <w:t xml:space="preserve">may occur. Further, </w:t>
      </w:r>
      <w:r w:rsidR="00221B70" w:rsidRPr="003D662E">
        <w:rPr>
          <w:lang w:val="en-US"/>
        </w:rPr>
        <w:t xml:space="preserve">some time may elapse </w:t>
      </w:r>
      <w:r w:rsidR="00BB6E7F" w:rsidRPr="003D662E">
        <w:rPr>
          <w:lang w:val="en-US"/>
        </w:rPr>
        <w:t>until the average throughput is established, which we consider in this experiment as part of the stable measurements</w:t>
      </w:r>
      <w:r w:rsidR="005A5079" w:rsidRPr="003D662E">
        <w:rPr>
          <w:lang w:val="en-US"/>
        </w:rPr>
        <w:t xml:space="preserve"> although </w:t>
      </w:r>
      <w:r w:rsidR="00E14802" w:rsidRPr="003D662E">
        <w:rPr>
          <w:lang w:val="en-US"/>
        </w:rPr>
        <w:t>it</w:t>
      </w:r>
      <w:r w:rsidR="005A5079" w:rsidRPr="003D662E">
        <w:rPr>
          <w:lang w:val="en-US"/>
        </w:rPr>
        <w:t xml:space="preserve"> may significantly </w:t>
      </w:r>
      <w:r w:rsidR="00E14802" w:rsidRPr="003D662E">
        <w:rPr>
          <w:lang w:val="en-US"/>
        </w:rPr>
        <w:t>cause</w:t>
      </w:r>
      <w:r w:rsidR="005A5079" w:rsidRPr="003D662E">
        <w:rPr>
          <w:lang w:val="en-US"/>
        </w:rPr>
        <w:t xml:space="preserve"> variations.</w:t>
      </w:r>
      <w:r w:rsidR="00BB6E7F" w:rsidRPr="003D662E">
        <w:rPr>
          <w:lang w:val="en-US"/>
        </w:rPr>
        <w:t xml:space="preserve"> </w:t>
      </w:r>
    </w:p>
    <w:p w14:paraId="54005308" w14:textId="7CCCE283" w:rsidR="007323A4" w:rsidRPr="003D662E" w:rsidRDefault="004754A0" w:rsidP="00966C4A">
      <w:pPr>
        <w:jc w:val="both"/>
        <w:rPr>
          <w:lang w:val="en-US"/>
        </w:rPr>
      </w:pPr>
      <w:r w:rsidRPr="003D662E">
        <w:rPr>
          <w:lang w:val="en-US"/>
        </w:rPr>
        <w:t xml:space="preserve">The measurements </w:t>
      </w:r>
      <w:r w:rsidR="007323A4" w:rsidRPr="003D662E">
        <w:rPr>
          <w:lang w:val="en-US"/>
        </w:rPr>
        <w:t xml:space="preserve">for this initial experiment </w:t>
      </w:r>
      <w:r w:rsidRPr="003D662E">
        <w:rPr>
          <w:lang w:val="en-US"/>
        </w:rPr>
        <w:t>have been taken on a</w:t>
      </w:r>
      <w:r w:rsidR="00B13C3C" w:rsidRPr="003D662E">
        <w:rPr>
          <w:lang w:val="en-US"/>
        </w:rPr>
        <w:t>n</w:t>
      </w:r>
      <w:r w:rsidRPr="003D662E">
        <w:rPr>
          <w:lang w:val="en-US"/>
        </w:rPr>
        <w:t xml:space="preserve"> Intel Core 7-8750U @ 1.90GHz with 32 G</w:t>
      </w:r>
      <w:r w:rsidR="00F41ECE" w:rsidRPr="003D662E">
        <w:rPr>
          <w:lang w:val="en-US"/>
        </w:rPr>
        <w:t>b</w:t>
      </w:r>
      <w:r w:rsidRPr="003D662E">
        <w:rPr>
          <w:lang w:val="en-US"/>
        </w:rPr>
        <w:t>yte running Windows 10 and OpenJDK 13+33</w:t>
      </w:r>
      <w:r w:rsidR="00BF5C3B" w:rsidRPr="003D662E">
        <w:rPr>
          <w:lang w:val="en-US"/>
        </w:rPr>
        <w:t xml:space="preserve">. As we aim at the moment </w:t>
      </w:r>
      <w:r w:rsidR="001D6B1F" w:rsidRPr="003D662E">
        <w:rPr>
          <w:lang w:val="en-US"/>
        </w:rPr>
        <w:t>for</w:t>
      </w:r>
      <w:r w:rsidR="00BF5C3B" w:rsidRPr="003D662E">
        <w:rPr>
          <w:lang w:val="en-US"/>
        </w:rPr>
        <w:t xml:space="preserve"> initial measures, we </w:t>
      </w:r>
      <w:r w:rsidR="009D4FCE" w:rsidRPr="003D662E">
        <w:rPr>
          <w:lang w:val="en-US"/>
        </w:rPr>
        <w:t>do</w:t>
      </w:r>
      <w:r w:rsidR="00BF5C3B" w:rsidRPr="003D662E">
        <w:rPr>
          <w:lang w:val="en-US"/>
        </w:rPr>
        <w:t xml:space="preserve"> not pay </w:t>
      </w:r>
      <w:r w:rsidR="00BA3260" w:rsidRPr="003D662E">
        <w:rPr>
          <w:lang w:val="en-US"/>
        </w:rPr>
        <w:t xml:space="preserve">specific </w:t>
      </w:r>
      <w:r w:rsidR="00BB6E7F" w:rsidRPr="003D662E">
        <w:rPr>
          <w:lang w:val="en-US"/>
        </w:rPr>
        <w:t xml:space="preserve">attention to </w:t>
      </w:r>
      <w:r w:rsidR="00BA3260" w:rsidRPr="003D662E">
        <w:rPr>
          <w:lang w:val="en-US"/>
        </w:rPr>
        <w:t>a clean setup, e.g., getting rid of potentially other process influences such as a virus scanner</w:t>
      </w:r>
      <w:r w:rsidR="00105906" w:rsidRPr="003D662E">
        <w:rPr>
          <w:lang w:val="en-US"/>
        </w:rPr>
        <w:t xml:space="preserve"> or</w:t>
      </w:r>
      <w:r w:rsidR="00AA6D3F" w:rsidRPr="003D662E">
        <w:rPr>
          <w:lang w:val="en-US"/>
        </w:rPr>
        <w:t xml:space="preserve"> </w:t>
      </w:r>
      <w:r w:rsidR="00434E76" w:rsidRPr="003D662E">
        <w:rPr>
          <w:lang w:val="en-US"/>
        </w:rPr>
        <w:t xml:space="preserve">system </w:t>
      </w:r>
      <w:r w:rsidR="00AA6D3F" w:rsidRPr="003D662E">
        <w:rPr>
          <w:lang w:val="en-US"/>
        </w:rPr>
        <w:t>update</w:t>
      </w:r>
      <w:r w:rsidR="00105906" w:rsidRPr="003D662E">
        <w:rPr>
          <w:lang w:val="en-US"/>
        </w:rPr>
        <w:t>s</w:t>
      </w:r>
      <w:r w:rsidRPr="003D662E">
        <w:rPr>
          <w:lang w:val="en-US"/>
        </w:rPr>
        <w:t>.</w:t>
      </w:r>
      <w:r w:rsidR="007323A4" w:rsidRPr="003D662E">
        <w:rPr>
          <w:lang w:val="en-US"/>
        </w:rPr>
        <w:t xml:space="preserve"> </w:t>
      </w:r>
    </w:p>
    <w:p w14:paraId="792B0AFA" w14:textId="313B3921" w:rsidR="00433DBB" w:rsidRPr="003D662E" w:rsidRDefault="00433DBB" w:rsidP="00433DBB">
      <w:pPr>
        <w:jc w:val="both"/>
        <w:rPr>
          <w:lang w:val="en-US"/>
        </w:rPr>
      </w:pPr>
      <w:r w:rsidRPr="003D662E">
        <w:rPr>
          <w:lang w:val="en-US"/>
        </w:rPr>
        <w:fldChar w:fldCharType="begin"/>
      </w:r>
      <w:r w:rsidRPr="003D662E">
        <w:rPr>
          <w:lang w:val="en-US"/>
        </w:rPr>
        <w:instrText xml:space="preserve"> REF _Ref65152603 \h  \* MERGEFORMAT </w:instrText>
      </w:r>
      <w:r w:rsidRPr="003D662E">
        <w:rPr>
          <w:lang w:val="en-US"/>
        </w:rPr>
      </w:r>
      <w:r w:rsidRPr="003D662E">
        <w:rPr>
          <w:lang w:val="en-US"/>
        </w:rPr>
        <w:fldChar w:fldCharType="separate"/>
      </w:r>
      <w:r w:rsidR="00C62E87" w:rsidRPr="003D662E">
        <w:rPr>
          <w:lang w:val="en-US"/>
        </w:rPr>
        <w:t xml:space="preserve">Figure </w:t>
      </w:r>
      <w:r w:rsidR="00C62E87">
        <w:rPr>
          <w:noProof/>
          <w:lang w:val="en-US"/>
        </w:rPr>
        <w:t>15</w:t>
      </w:r>
      <w:r w:rsidRPr="003D662E">
        <w:rPr>
          <w:lang w:val="en-US"/>
        </w:rPr>
        <w:fldChar w:fldCharType="end"/>
      </w:r>
      <w:r w:rsidRPr="003D662E">
        <w:rPr>
          <w:lang w:val="en-US"/>
        </w:rPr>
        <w:t xml:space="preserve"> illustrates the average ingestion rate at the source on the horizontal axis and the average arrival rate at the sink on the vertical axis. Until an ingestion rate of around 1000 messages per second, all binders scale similarly. Over 1000 messages per second, the behavior of the four binders differ significantly. The arrival rate of the MQTT v3 binder starts dissociating from the ingestion rate at around 1500 messages per second. For MQTT v5 this happens at around 2100 messages per second and for AMQP at a rate of roughly 2300 messages per second. While the MQTT v3 binder tries to cope with the ingestion rate until 6500 messages per second (dropping at the sink to 1400 messages per second), the MQTT v3 and the AMQP binders stop operating around 2700 messages per second. In contrast, the experimental </w:t>
      </w:r>
      <w:r w:rsidRPr="003D662E">
        <w:rPr>
          <w:rFonts w:ascii="Consolas" w:hAnsi="Consolas"/>
          <w:lang w:val="en-US"/>
        </w:rPr>
        <w:t>Netty</w:t>
      </w:r>
      <w:r w:rsidRPr="003D662E">
        <w:rPr>
          <w:lang w:val="en-US"/>
        </w:rPr>
        <w:t xml:space="preserve"> binder scales well until 7200 messages per second. Then the sink rate starts dissociating from the ingestion rate and above 9300 messages per second the simple experimental broker implementation stops operating as indicated by the trendline in </w:t>
      </w:r>
      <w:r w:rsidRPr="003D662E">
        <w:rPr>
          <w:lang w:val="en-US"/>
        </w:rPr>
        <w:fldChar w:fldCharType="begin"/>
      </w:r>
      <w:r w:rsidRPr="003D662E">
        <w:rPr>
          <w:lang w:val="en-US"/>
        </w:rPr>
        <w:instrText xml:space="preserve"> REF _Ref65152603 \h  \* MERGEFORMAT </w:instrText>
      </w:r>
      <w:r w:rsidRPr="003D662E">
        <w:rPr>
          <w:lang w:val="en-US"/>
        </w:rPr>
      </w:r>
      <w:r w:rsidRPr="003D662E">
        <w:rPr>
          <w:lang w:val="en-US"/>
        </w:rPr>
        <w:fldChar w:fldCharType="separate"/>
      </w:r>
      <w:r w:rsidR="00C62E87" w:rsidRPr="003D662E">
        <w:rPr>
          <w:lang w:val="en-US"/>
        </w:rPr>
        <w:t xml:space="preserve">Figure </w:t>
      </w:r>
      <w:r w:rsidR="00C62E87">
        <w:rPr>
          <w:noProof/>
          <w:lang w:val="en-US"/>
        </w:rPr>
        <w:t>15</w:t>
      </w:r>
      <w:r w:rsidRPr="003D662E">
        <w:rPr>
          <w:lang w:val="en-US"/>
        </w:rPr>
        <w:fldChar w:fldCharType="end"/>
      </w:r>
      <w:r w:rsidRPr="003D662E">
        <w:rPr>
          <w:lang w:val="en-US"/>
        </w:rPr>
        <w:t xml:space="preserve">. Moreover, there are noticeable differences in settling time for the average throughput (not shown in </w:t>
      </w:r>
      <w:r w:rsidRPr="003D662E">
        <w:rPr>
          <w:lang w:val="en-US"/>
        </w:rPr>
        <w:fldChar w:fldCharType="begin"/>
      </w:r>
      <w:r w:rsidRPr="003D662E">
        <w:rPr>
          <w:lang w:val="en-US"/>
        </w:rPr>
        <w:instrText xml:space="preserve"> REF _Ref65152603 \h  \* MERGEFORMAT </w:instrText>
      </w:r>
      <w:r w:rsidRPr="003D662E">
        <w:rPr>
          <w:lang w:val="en-US"/>
        </w:rPr>
      </w:r>
      <w:r w:rsidRPr="003D662E">
        <w:rPr>
          <w:lang w:val="en-US"/>
        </w:rPr>
        <w:fldChar w:fldCharType="separate"/>
      </w:r>
      <w:r w:rsidR="00C62E87" w:rsidRPr="003D662E">
        <w:rPr>
          <w:lang w:val="en-US"/>
        </w:rPr>
        <w:t xml:space="preserve">Figure </w:t>
      </w:r>
      <w:r w:rsidR="00C62E87">
        <w:rPr>
          <w:noProof/>
          <w:lang w:val="en-US"/>
        </w:rPr>
        <w:t>15</w:t>
      </w:r>
      <w:r w:rsidRPr="003D662E">
        <w:rPr>
          <w:lang w:val="en-US"/>
        </w:rPr>
        <w:fldChar w:fldCharType="end"/>
      </w:r>
      <w:r w:rsidRPr="003D662E">
        <w:rPr>
          <w:lang w:val="en-US"/>
        </w:rPr>
        <w:t xml:space="preserve">): All binders require more than 10 seconds to reach the respective average throughput, while </w:t>
      </w:r>
      <w:r w:rsidRPr="003D662E">
        <w:rPr>
          <w:rFonts w:ascii="Consolas" w:hAnsi="Consolas"/>
          <w:lang w:val="en-US"/>
        </w:rPr>
        <w:t>Netty</w:t>
      </w:r>
      <w:r w:rsidRPr="003D662E">
        <w:rPr>
          <w:lang w:val="en-US"/>
        </w:rPr>
        <w:t xml:space="preserve"> requires higher settling times for lower ingestion rates and AMQP leads faster to a stable throughput than both MQTT versions.</w:t>
      </w:r>
    </w:p>
    <w:p w14:paraId="3EABD67D" w14:textId="6F483DE4" w:rsidR="006F0B3A" w:rsidRPr="003D662E" w:rsidRDefault="007D22A1" w:rsidP="006F0B3A">
      <w:pPr>
        <w:jc w:val="both"/>
      </w:pPr>
      <w:r w:rsidRPr="003D662E">
        <w:rPr>
          <w:noProof/>
          <w:lang w:val="en-US"/>
        </w:rPr>
        <w:lastRenderedPageBreak/>
        <w:drawing>
          <wp:inline distT="0" distB="0" distL="0" distR="0" wp14:anchorId="0D926E15" wp14:editId="2ACEDF0B">
            <wp:extent cx="5760720" cy="2966903"/>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60720" cy="2966903"/>
                    </a:xfrm>
                    <a:prstGeom prst="rect">
                      <a:avLst/>
                    </a:prstGeom>
                    <a:noFill/>
                    <a:ln>
                      <a:noFill/>
                    </a:ln>
                  </pic:spPr>
                </pic:pic>
              </a:graphicData>
            </a:graphic>
          </wp:inline>
        </w:drawing>
      </w:r>
    </w:p>
    <w:p w14:paraId="15DF4EA2" w14:textId="02B03588" w:rsidR="006F0B3A" w:rsidRPr="003D662E" w:rsidRDefault="006F0B3A" w:rsidP="006F0B3A">
      <w:pPr>
        <w:pStyle w:val="Caption"/>
        <w:jc w:val="center"/>
        <w:rPr>
          <w:lang w:val="en-US"/>
        </w:rPr>
      </w:pPr>
      <w:bookmarkStart w:id="96" w:name="_Ref6515260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C62E87">
        <w:rPr>
          <w:noProof/>
          <w:lang w:val="en-US"/>
        </w:rPr>
        <w:t>15</w:t>
      </w:r>
      <w:r w:rsidRPr="003D662E">
        <w:fldChar w:fldCharType="end"/>
      </w:r>
      <w:bookmarkEnd w:id="96"/>
      <w:r w:rsidRPr="003D662E">
        <w:rPr>
          <w:lang w:val="en-US"/>
        </w:rPr>
        <w:t xml:space="preserve">: </w:t>
      </w:r>
      <w:r w:rsidR="00860DCC" w:rsidRPr="003D662E">
        <w:rPr>
          <w:lang w:val="en-US"/>
        </w:rPr>
        <w:t xml:space="preserve">Average </w:t>
      </w:r>
      <w:r w:rsidR="00DB1A7A" w:rsidRPr="003D662E">
        <w:rPr>
          <w:lang w:val="en-US"/>
        </w:rPr>
        <w:t xml:space="preserve">stream </w:t>
      </w:r>
      <w:r w:rsidR="00860DCC" w:rsidRPr="003D662E">
        <w:rPr>
          <w:lang w:val="en-US"/>
        </w:rPr>
        <w:t>t</w:t>
      </w:r>
      <w:r w:rsidRPr="003D662E">
        <w:rPr>
          <w:lang w:val="en-US"/>
        </w:rPr>
        <w:t>hroughput measures for the four utilized alternative binders</w:t>
      </w:r>
      <w:r w:rsidR="002B708D" w:rsidRPr="003D662E">
        <w:rPr>
          <w:lang w:val="en-US"/>
        </w:rPr>
        <w:t xml:space="preserve"> with </w:t>
      </w:r>
      <w:r w:rsidR="000449C9" w:rsidRPr="003D662E">
        <w:rPr>
          <w:lang w:val="en-US"/>
        </w:rPr>
        <w:t>trend lines</w:t>
      </w:r>
      <w:r w:rsidRPr="003D662E">
        <w:rPr>
          <w:lang w:val="en-US"/>
        </w:rPr>
        <w:t>.</w:t>
      </w:r>
    </w:p>
    <w:p w14:paraId="50E875D0" w14:textId="185852A4" w:rsidR="00914C23" w:rsidRPr="003D662E" w:rsidRDefault="00132F6D" w:rsidP="00BE473B">
      <w:pPr>
        <w:jc w:val="both"/>
        <w:rPr>
          <w:lang w:val="en-US"/>
        </w:rPr>
      </w:pPr>
      <w:r w:rsidRPr="003D662E">
        <w:rPr>
          <w:lang w:val="en-US"/>
        </w:rPr>
        <w:t xml:space="preserve">As </w:t>
      </w:r>
      <w:r w:rsidRPr="003D662E">
        <w:rPr>
          <w:lang w:val="en-US"/>
        </w:rPr>
        <w:fldChar w:fldCharType="begin"/>
      </w:r>
      <w:r w:rsidRPr="003D662E">
        <w:rPr>
          <w:lang w:val="en-US"/>
        </w:rPr>
        <w:instrText xml:space="preserve"> REF _Ref65152603 \h  \* MERGEFORMAT </w:instrText>
      </w:r>
      <w:r w:rsidRPr="003D662E">
        <w:rPr>
          <w:lang w:val="en-US"/>
        </w:rPr>
      </w:r>
      <w:r w:rsidRPr="003D662E">
        <w:rPr>
          <w:lang w:val="en-US"/>
        </w:rPr>
        <w:fldChar w:fldCharType="separate"/>
      </w:r>
      <w:r w:rsidR="00C62E87" w:rsidRPr="003D662E">
        <w:rPr>
          <w:lang w:val="en-US"/>
        </w:rPr>
        <w:t xml:space="preserve">Figure </w:t>
      </w:r>
      <w:r w:rsidR="00C62E87">
        <w:rPr>
          <w:noProof/>
          <w:lang w:val="en-US"/>
        </w:rPr>
        <w:t>15</w:t>
      </w:r>
      <w:r w:rsidRPr="003D662E">
        <w:rPr>
          <w:lang w:val="en-US"/>
        </w:rPr>
        <w:fldChar w:fldCharType="end"/>
      </w:r>
      <w:r w:rsidRPr="003D662E">
        <w:rPr>
          <w:lang w:val="en-US"/>
        </w:rPr>
        <w:t xml:space="preserve"> relates source and sink throughput rates, it does not reflect the total number of translated messages.</w:t>
      </w:r>
      <w:r w:rsidR="00877E7B" w:rsidRPr="003D662E">
        <w:rPr>
          <w:lang w:val="en-US"/>
        </w:rPr>
        <w:t xml:space="preserve"> Due to the streaming setup, the messages among </w:t>
      </w:r>
      <w:r w:rsidR="00A246D0" w:rsidRPr="003D662E">
        <w:rPr>
          <w:lang w:val="en-US"/>
        </w:rPr>
        <w:t xml:space="preserve">source, processors and sink </w:t>
      </w:r>
      <w:r w:rsidR="00877E7B" w:rsidRPr="003D662E">
        <w:rPr>
          <w:lang w:val="en-US"/>
        </w:rPr>
        <w:t xml:space="preserve">and also messages on the </w:t>
      </w:r>
      <w:r w:rsidR="00A246D0" w:rsidRPr="003D662E">
        <w:rPr>
          <w:lang w:val="en-US"/>
        </w:rPr>
        <w:t>“</w:t>
      </w:r>
      <w:r w:rsidR="00877E7B" w:rsidRPr="003D662E">
        <w:rPr>
          <w:lang w:val="en-US"/>
        </w:rPr>
        <w:t>command</w:t>
      </w:r>
      <w:r w:rsidR="00A246D0" w:rsidRPr="003D662E">
        <w:rPr>
          <w:lang w:val="en-US"/>
        </w:rPr>
        <w:t>”</w:t>
      </w:r>
      <w:r w:rsidR="00877E7B" w:rsidRPr="003D662E">
        <w:rPr>
          <w:lang w:val="en-US"/>
        </w:rPr>
        <w:t xml:space="preserve"> channel (one </w:t>
      </w:r>
      <w:r w:rsidR="00A246D0" w:rsidRPr="003D662E">
        <w:rPr>
          <w:lang w:val="en-US"/>
        </w:rPr>
        <w:t>item</w:t>
      </w:r>
      <w:r w:rsidR="00877E7B" w:rsidRPr="003D662E">
        <w:rPr>
          <w:lang w:val="en-US"/>
        </w:rPr>
        <w:t xml:space="preserve"> </w:t>
      </w:r>
      <w:r w:rsidR="00AC51E8" w:rsidRPr="003D662E">
        <w:rPr>
          <w:lang w:val="en-US"/>
        </w:rPr>
        <w:t xml:space="preserve">per </w:t>
      </w:r>
      <w:r w:rsidR="00877E7B" w:rsidRPr="003D662E">
        <w:rPr>
          <w:lang w:val="en-US"/>
        </w:rPr>
        <w:t xml:space="preserve">five input </w:t>
      </w:r>
      <w:r w:rsidR="00AC51E8" w:rsidRPr="003D662E">
        <w:rPr>
          <w:lang w:val="en-US"/>
        </w:rPr>
        <w:t xml:space="preserve">messages) </w:t>
      </w:r>
      <w:r w:rsidR="00877E7B" w:rsidRPr="003D662E">
        <w:rPr>
          <w:lang w:val="en-US"/>
        </w:rPr>
        <w:t xml:space="preserve">are communicated. Thus, the absolute number of </w:t>
      </w:r>
      <w:r w:rsidR="00702B60" w:rsidRPr="003D662E">
        <w:rPr>
          <w:lang w:val="en-US"/>
        </w:rPr>
        <w:t xml:space="preserve">transmitted </w:t>
      </w:r>
      <w:r w:rsidR="00877E7B" w:rsidRPr="003D662E">
        <w:rPr>
          <w:lang w:val="en-US"/>
        </w:rPr>
        <w:t xml:space="preserve">messages per second </w:t>
      </w:r>
      <w:r w:rsidR="00702B60" w:rsidRPr="003D662E">
        <w:rPr>
          <w:lang w:val="en-US"/>
        </w:rPr>
        <w:t xml:space="preserve">is </w:t>
      </w:r>
      <w:r w:rsidR="00877E7B" w:rsidRPr="003D662E">
        <w:rPr>
          <w:lang w:val="en-US"/>
        </w:rPr>
        <w:t>higher</w:t>
      </w:r>
      <w:r w:rsidR="008C7C8D" w:rsidRPr="003D662E">
        <w:rPr>
          <w:lang w:val="en-US"/>
        </w:rPr>
        <w:t xml:space="preserve"> (</w:t>
      </w:r>
      <w:r w:rsidR="00877E7B" w:rsidRPr="003D662E">
        <w:rPr>
          <w:lang w:val="en-US"/>
        </w:rPr>
        <w:t xml:space="preserve">least </w:t>
      </w:r>
      <w:r w:rsidR="00370E94" w:rsidRPr="003D662E">
        <w:rPr>
          <w:lang w:val="en-US"/>
        </w:rPr>
        <w:t>around</w:t>
      </w:r>
      <w:r w:rsidR="00877E7B" w:rsidRPr="003D662E">
        <w:rPr>
          <w:lang w:val="en-US"/>
        </w:rPr>
        <w:t xml:space="preserve"> factor 3.2</w:t>
      </w:r>
      <w:r w:rsidR="008C7C8D" w:rsidRPr="003D662E">
        <w:rPr>
          <w:lang w:val="en-US"/>
        </w:rPr>
        <w:t>)</w:t>
      </w:r>
      <w:r w:rsidR="00AC51E8" w:rsidRPr="003D662E">
        <w:rPr>
          <w:lang w:val="en-US"/>
        </w:rPr>
        <w:t>.</w:t>
      </w:r>
      <w:r w:rsidR="00453B38" w:rsidRPr="003D662E">
        <w:rPr>
          <w:lang w:val="en-US"/>
        </w:rPr>
        <w:t xml:space="preserve"> </w:t>
      </w:r>
      <w:r w:rsidR="00453B38" w:rsidRPr="003D662E">
        <w:rPr>
          <w:lang w:val="en-US"/>
        </w:rPr>
        <w:fldChar w:fldCharType="begin"/>
      </w:r>
      <w:r w:rsidR="00453B38" w:rsidRPr="003D662E">
        <w:rPr>
          <w:lang w:val="en-US"/>
        </w:rPr>
        <w:instrText xml:space="preserve"> REF _Ref65841694 \h </w:instrText>
      </w:r>
      <w:r w:rsidR="003D662E">
        <w:rPr>
          <w:lang w:val="en-US"/>
        </w:rPr>
        <w:instrText xml:space="preserve"> \* MERGEFORMAT </w:instrText>
      </w:r>
      <w:r w:rsidR="00453B38" w:rsidRPr="003D662E">
        <w:rPr>
          <w:lang w:val="en-US"/>
        </w:rPr>
      </w:r>
      <w:r w:rsidR="00453B38" w:rsidRPr="003D662E">
        <w:rPr>
          <w:lang w:val="en-US"/>
        </w:rPr>
        <w:fldChar w:fldCharType="separate"/>
      </w:r>
      <w:r w:rsidR="00C62E87" w:rsidRPr="003D662E">
        <w:rPr>
          <w:lang w:val="en-US"/>
        </w:rPr>
        <w:t xml:space="preserve">Table </w:t>
      </w:r>
      <w:r w:rsidR="00C62E87">
        <w:rPr>
          <w:noProof/>
          <w:lang w:val="en-US"/>
        </w:rPr>
        <w:t>5</w:t>
      </w:r>
      <w:r w:rsidR="00453B38" w:rsidRPr="003D662E">
        <w:rPr>
          <w:lang w:val="en-US"/>
        </w:rPr>
        <w:fldChar w:fldCharType="end"/>
      </w:r>
      <w:r w:rsidR="00453B38" w:rsidRPr="003D662E">
        <w:rPr>
          <w:lang w:val="en-US"/>
        </w:rPr>
        <w:t xml:space="preserve"> details these numbers for the measured protocol-client-server combinations.</w:t>
      </w:r>
      <w:r w:rsidR="00863DF2" w:rsidRPr="003D662E">
        <w:rPr>
          <w:lang w:val="en-US"/>
        </w:rPr>
        <w:t xml:space="preserve"> In particular, </w:t>
      </w:r>
      <w:r w:rsidR="00FB0BAC" w:rsidRPr="003D662E">
        <w:rPr>
          <w:lang w:val="en-US"/>
        </w:rPr>
        <w:t>our</w:t>
      </w:r>
      <w:r w:rsidR="00863DF2" w:rsidRPr="003D662E">
        <w:rPr>
          <w:lang w:val="en-US"/>
        </w:rPr>
        <w:t xml:space="preserve"> </w:t>
      </w:r>
      <w:r w:rsidR="00BB1BE0" w:rsidRPr="003D662E">
        <w:rPr>
          <w:lang w:val="en-US"/>
        </w:rPr>
        <w:t>HiveMq readings</w:t>
      </w:r>
      <w:r w:rsidR="00863DF2" w:rsidRPr="003D662E">
        <w:rPr>
          <w:lang w:val="en-US"/>
        </w:rPr>
        <w:t xml:space="preserve"> amount to </w:t>
      </w:r>
      <w:r w:rsidR="00AB529F" w:rsidRPr="003D662E">
        <w:rPr>
          <w:lang w:val="en-US"/>
        </w:rPr>
        <w:t xml:space="preserve">similar </w:t>
      </w:r>
      <w:r w:rsidR="00863DF2" w:rsidRPr="003D662E">
        <w:rPr>
          <w:lang w:val="en-US"/>
        </w:rPr>
        <w:t xml:space="preserve">ranges </w:t>
      </w:r>
      <w:r w:rsidR="00AB529F" w:rsidRPr="003D662E">
        <w:rPr>
          <w:lang w:val="en-US"/>
        </w:rPr>
        <w:t xml:space="preserve">as </w:t>
      </w:r>
      <w:r w:rsidR="00863DF2" w:rsidRPr="003D662E">
        <w:rPr>
          <w:lang w:val="en-US"/>
        </w:rPr>
        <w:t>reported in [</w:t>
      </w:r>
      <w:r w:rsidR="002816A2">
        <w:rPr>
          <w:lang w:val="en-US"/>
        </w:rPr>
        <w:t>KGR20</w:t>
      </w:r>
      <w:r w:rsidR="00863DF2" w:rsidRPr="003D662E">
        <w:rPr>
          <w:lang w:val="en-US"/>
        </w:rPr>
        <w:t xml:space="preserve">], </w:t>
      </w:r>
      <w:r w:rsidR="007D077F" w:rsidRPr="003D662E">
        <w:rPr>
          <w:lang w:val="en-US"/>
        </w:rPr>
        <w:t xml:space="preserve">where </w:t>
      </w:r>
      <w:r w:rsidR="00863DF2" w:rsidRPr="003D662E">
        <w:rPr>
          <w:lang w:val="en-US"/>
        </w:rPr>
        <w:t>two server machines with up to 16 CPU cores</w:t>
      </w:r>
      <w:r w:rsidR="00847483" w:rsidRPr="003D662E">
        <w:rPr>
          <w:lang w:val="en-US"/>
        </w:rPr>
        <w:t xml:space="preserve"> </w:t>
      </w:r>
      <w:r w:rsidR="00522E3C" w:rsidRPr="003D662E">
        <w:rPr>
          <w:lang w:val="en-US"/>
        </w:rPr>
        <w:t xml:space="preserve">but </w:t>
      </w:r>
      <w:r w:rsidR="00847483" w:rsidRPr="003D662E">
        <w:rPr>
          <w:lang w:val="en-US"/>
        </w:rPr>
        <w:t>no stream processing approach</w:t>
      </w:r>
      <w:r w:rsidR="00863DF2" w:rsidRPr="003D662E">
        <w:rPr>
          <w:lang w:val="en-US"/>
        </w:rPr>
        <w:t xml:space="preserve"> </w:t>
      </w:r>
      <w:r w:rsidR="007D077F" w:rsidRPr="003D662E">
        <w:rPr>
          <w:lang w:val="en-US"/>
        </w:rPr>
        <w:t>were used</w:t>
      </w:r>
      <w:r w:rsidR="00BB1BE0" w:rsidRPr="003D662E">
        <w:rPr>
          <w:lang w:val="en-US"/>
        </w:rPr>
        <w:t>.</w:t>
      </w:r>
    </w:p>
    <w:p w14:paraId="2BDCDA5B" w14:textId="5CB5C7A8" w:rsidR="0008448A" w:rsidRPr="003D662E" w:rsidRDefault="0008448A" w:rsidP="00847483">
      <w:pPr>
        <w:pStyle w:val="Caption"/>
        <w:jc w:val="center"/>
        <w:rPr>
          <w:lang w:val="en-US"/>
        </w:rPr>
      </w:pPr>
      <w:bookmarkStart w:id="97" w:name="_Ref65841694"/>
      <w:bookmarkStart w:id="98" w:name="_Ref65841690"/>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C62E87">
        <w:rPr>
          <w:noProof/>
          <w:lang w:val="en-US"/>
        </w:rPr>
        <w:t>5</w:t>
      </w:r>
      <w:r w:rsidRPr="003D662E">
        <w:fldChar w:fldCharType="end"/>
      </w:r>
      <w:bookmarkEnd w:id="97"/>
      <w:r w:rsidRPr="003D662E">
        <w:rPr>
          <w:lang w:val="en-US"/>
        </w:rPr>
        <w:t>: Total number of translated messages per second in best source/sink transmission situation.</w:t>
      </w:r>
      <w:bookmarkEnd w:id="98"/>
    </w:p>
    <w:tbl>
      <w:tblPr>
        <w:tblStyle w:val="GridTable1Light-Accent1"/>
        <w:tblW w:w="0" w:type="auto"/>
        <w:tblLook w:val="04A0" w:firstRow="1" w:lastRow="0" w:firstColumn="1" w:lastColumn="0" w:noHBand="0" w:noVBand="1"/>
      </w:tblPr>
      <w:tblGrid>
        <w:gridCol w:w="6516"/>
        <w:gridCol w:w="2546"/>
      </w:tblGrid>
      <w:tr w:rsidR="00132F6D" w:rsidRPr="006F77CB" w14:paraId="0AC74DF7" w14:textId="77777777" w:rsidTr="00AC792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gridSpan w:val="2"/>
            <w:tcBorders>
              <w:bottom w:val="single" w:sz="4" w:space="0" w:color="B8CCE4" w:themeColor="accent1" w:themeTint="66"/>
            </w:tcBorders>
            <w:shd w:val="clear" w:color="auto" w:fill="086171"/>
          </w:tcPr>
          <w:p w14:paraId="09C94E23" w14:textId="6B8FAE37" w:rsidR="00132F6D" w:rsidRPr="003D662E" w:rsidRDefault="00132F6D" w:rsidP="00A51021">
            <w:pPr>
              <w:rPr>
                <w:color w:val="FFFFFF" w:themeColor="background1"/>
                <w:lang w:val="en-US"/>
              </w:rPr>
            </w:pPr>
            <w:r w:rsidRPr="003D662E">
              <w:rPr>
                <w:color w:val="FFFFFF" w:themeColor="background1"/>
                <w:lang w:val="en-US"/>
              </w:rPr>
              <w:t>Total number of translated messages</w:t>
            </w:r>
            <w:r w:rsidR="0008448A" w:rsidRPr="003D662E">
              <w:rPr>
                <w:color w:val="FFFFFF" w:themeColor="background1"/>
                <w:lang w:val="en-US"/>
              </w:rPr>
              <w:t xml:space="preserve"> per second </w:t>
            </w:r>
          </w:p>
        </w:tc>
      </w:tr>
      <w:tr w:rsidR="0008448A" w:rsidRPr="003D662E" w14:paraId="24531330" w14:textId="77777777" w:rsidTr="0006519A">
        <w:tc>
          <w:tcPr>
            <w:cnfStyle w:val="001000000000" w:firstRow="0" w:lastRow="0" w:firstColumn="1" w:lastColumn="0" w:oddVBand="0" w:evenVBand="0" w:oddHBand="0" w:evenHBand="0" w:firstRowFirstColumn="0" w:firstRowLastColumn="0" w:lastRowFirstColumn="0" w:lastRowLastColumn="0"/>
            <w:tcW w:w="6516" w:type="dxa"/>
            <w:tcBorders>
              <w:left w:val="single" w:sz="4" w:space="0" w:color="B8CCE4" w:themeColor="accent1" w:themeTint="66"/>
              <w:bottom w:val="single" w:sz="4" w:space="0" w:color="238FB7"/>
            </w:tcBorders>
            <w:shd w:val="clear" w:color="auto" w:fill="92D3EA"/>
          </w:tcPr>
          <w:p w14:paraId="5A94AECC" w14:textId="2595F435" w:rsidR="0008448A" w:rsidRPr="003D662E" w:rsidRDefault="0008448A" w:rsidP="00A51021">
            <w:pPr>
              <w:rPr>
                <w:b w:val="0"/>
                <w:bCs w:val="0"/>
                <w:lang w:val="en-US"/>
              </w:rPr>
            </w:pPr>
            <w:r w:rsidRPr="003D662E">
              <w:rPr>
                <w:b w:val="0"/>
                <w:lang w:val="en-US"/>
              </w:rPr>
              <w:t xml:space="preserve">MQTT v3: </w:t>
            </w:r>
            <w:r w:rsidR="00BB1BE0" w:rsidRPr="003D662E">
              <w:rPr>
                <w:b w:val="0"/>
                <w:bCs w:val="0"/>
                <w:lang w:val="en-US"/>
              </w:rPr>
              <w:t>H</w:t>
            </w:r>
            <w:r w:rsidRPr="003D662E">
              <w:rPr>
                <w:b w:val="0"/>
                <w:lang w:val="en-US"/>
              </w:rPr>
              <w:t>iveMq, HiveMq embedded server</w:t>
            </w:r>
          </w:p>
        </w:tc>
        <w:tc>
          <w:tcPr>
            <w:tcW w:w="2546" w:type="dxa"/>
            <w:tcBorders>
              <w:top w:val="single" w:sz="4" w:space="0" w:color="238FB7"/>
              <w:bottom w:val="single" w:sz="4" w:space="0" w:color="238FB7"/>
            </w:tcBorders>
          </w:tcPr>
          <w:p w14:paraId="1502B7D5" w14:textId="373BD1C4" w:rsidR="0008448A" w:rsidRPr="003D662E" w:rsidRDefault="0008448A" w:rsidP="00A51021">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6172</w:t>
            </w:r>
          </w:p>
        </w:tc>
      </w:tr>
      <w:tr w:rsidR="00132F6D" w:rsidRPr="003D662E" w14:paraId="06CF0C2D" w14:textId="77777777" w:rsidTr="0006519A">
        <w:tc>
          <w:tcPr>
            <w:cnfStyle w:val="001000000000" w:firstRow="0" w:lastRow="0" w:firstColumn="1" w:lastColumn="0" w:oddVBand="0" w:evenVBand="0" w:oddHBand="0" w:evenHBand="0" w:firstRowFirstColumn="0" w:firstRowLastColumn="0" w:lastRowFirstColumn="0" w:lastRowLastColumn="0"/>
            <w:tcW w:w="6516" w:type="dxa"/>
            <w:tcBorders>
              <w:left w:val="single" w:sz="4" w:space="0" w:color="B8CCE4" w:themeColor="accent1" w:themeTint="66"/>
              <w:bottom w:val="single" w:sz="4" w:space="0" w:color="238FB7"/>
            </w:tcBorders>
            <w:shd w:val="clear" w:color="auto" w:fill="92D3EA"/>
          </w:tcPr>
          <w:p w14:paraId="1B06A784" w14:textId="1DCD5462" w:rsidR="00132F6D" w:rsidRPr="003D662E" w:rsidRDefault="0008448A" w:rsidP="00A51021">
            <w:pPr>
              <w:rPr>
                <w:b w:val="0"/>
                <w:bCs w:val="0"/>
                <w:lang w:val="en-US"/>
              </w:rPr>
            </w:pPr>
            <w:r w:rsidRPr="003D662E">
              <w:rPr>
                <w:b w:val="0"/>
                <w:lang w:val="en-US"/>
              </w:rPr>
              <w:t xml:space="preserve">MQTT v5: </w:t>
            </w:r>
            <w:r w:rsidR="00132F6D" w:rsidRPr="003D662E">
              <w:rPr>
                <w:b w:val="0"/>
                <w:lang w:val="en-US"/>
              </w:rPr>
              <w:t>HiveMq</w:t>
            </w:r>
            <w:r w:rsidRPr="003D662E">
              <w:rPr>
                <w:b w:val="0"/>
                <w:lang w:val="en-US"/>
              </w:rPr>
              <w:t>, HiveMq embedded server</w:t>
            </w:r>
          </w:p>
        </w:tc>
        <w:tc>
          <w:tcPr>
            <w:tcW w:w="2546" w:type="dxa"/>
            <w:tcBorders>
              <w:top w:val="single" w:sz="4" w:space="0" w:color="238FB7"/>
              <w:bottom w:val="single" w:sz="4" w:space="0" w:color="238FB7"/>
            </w:tcBorders>
          </w:tcPr>
          <w:p w14:paraId="695541ED" w14:textId="49170003" w:rsidR="00132F6D" w:rsidRPr="003D662E" w:rsidRDefault="0008448A" w:rsidP="00A51021">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8908</w:t>
            </w:r>
          </w:p>
        </w:tc>
      </w:tr>
      <w:tr w:rsidR="00132F6D" w:rsidRPr="003D662E" w14:paraId="36A3B0ED" w14:textId="77777777" w:rsidTr="0006519A">
        <w:tc>
          <w:tcPr>
            <w:cnfStyle w:val="001000000000" w:firstRow="0" w:lastRow="0" w:firstColumn="1" w:lastColumn="0" w:oddVBand="0" w:evenVBand="0" w:oddHBand="0" w:evenHBand="0" w:firstRowFirstColumn="0" w:firstRowLastColumn="0" w:lastRowFirstColumn="0" w:lastRowLastColumn="0"/>
            <w:tcW w:w="6516" w:type="dxa"/>
            <w:tcBorders>
              <w:top w:val="single" w:sz="4" w:space="0" w:color="238FB7"/>
              <w:bottom w:val="single" w:sz="4" w:space="0" w:color="238FB7"/>
            </w:tcBorders>
            <w:shd w:val="clear" w:color="auto" w:fill="92D3EA"/>
          </w:tcPr>
          <w:p w14:paraId="5012BD1D" w14:textId="601D1024" w:rsidR="00132F6D" w:rsidRPr="003D662E" w:rsidRDefault="0008448A" w:rsidP="00A51021">
            <w:pPr>
              <w:rPr>
                <w:rFonts w:ascii="Calibri" w:hAnsi="Calibri" w:cs="Calibri"/>
                <w:b w:val="0"/>
                <w:bCs w:val="0"/>
                <w:color w:val="000000"/>
                <w:lang w:val="en-US"/>
              </w:rPr>
            </w:pPr>
            <w:r w:rsidRPr="003D662E">
              <w:rPr>
                <w:rFonts w:ascii="Calibri" w:hAnsi="Calibri" w:cs="Calibri"/>
                <w:b w:val="0"/>
                <w:bCs w:val="0"/>
                <w:color w:val="000000"/>
                <w:lang w:val="en-US"/>
              </w:rPr>
              <w:t>AMQP: Rabbit MQ client, Qpid embedded server</w:t>
            </w:r>
          </w:p>
        </w:tc>
        <w:tc>
          <w:tcPr>
            <w:tcW w:w="2546" w:type="dxa"/>
            <w:tcBorders>
              <w:top w:val="single" w:sz="4" w:space="0" w:color="238FB7"/>
              <w:bottom w:val="single" w:sz="4" w:space="0" w:color="238FB7"/>
            </w:tcBorders>
          </w:tcPr>
          <w:p w14:paraId="79EDE629" w14:textId="2BA7FCB8" w:rsidR="00132F6D" w:rsidRPr="003D662E" w:rsidRDefault="0008448A" w:rsidP="00A51021">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9531</w:t>
            </w:r>
          </w:p>
        </w:tc>
      </w:tr>
      <w:tr w:rsidR="0008448A" w:rsidRPr="003D662E" w14:paraId="6F7DCFC8" w14:textId="77777777" w:rsidTr="0006519A">
        <w:tc>
          <w:tcPr>
            <w:cnfStyle w:val="001000000000" w:firstRow="0" w:lastRow="0" w:firstColumn="1" w:lastColumn="0" w:oddVBand="0" w:evenVBand="0" w:oddHBand="0" w:evenHBand="0" w:firstRowFirstColumn="0" w:firstRowLastColumn="0" w:lastRowFirstColumn="0" w:lastRowLastColumn="0"/>
            <w:tcW w:w="6516" w:type="dxa"/>
            <w:tcBorders>
              <w:top w:val="single" w:sz="4" w:space="0" w:color="238FB7"/>
              <w:bottom w:val="single" w:sz="4" w:space="0" w:color="238FB7"/>
            </w:tcBorders>
            <w:shd w:val="clear" w:color="auto" w:fill="92D3EA"/>
          </w:tcPr>
          <w:p w14:paraId="0036B465" w14:textId="1F8667A5" w:rsidR="0008448A" w:rsidRPr="003D662E" w:rsidRDefault="0008448A" w:rsidP="00A51021">
            <w:pPr>
              <w:rPr>
                <w:rFonts w:ascii="Calibri" w:hAnsi="Calibri" w:cs="Calibri"/>
                <w:b w:val="0"/>
                <w:bCs w:val="0"/>
                <w:color w:val="000000"/>
                <w:lang w:val="en-US"/>
              </w:rPr>
            </w:pPr>
            <w:r w:rsidRPr="003D662E">
              <w:rPr>
                <w:rFonts w:ascii="Calibri" w:hAnsi="Calibri" w:cs="Calibri"/>
                <w:b w:val="0"/>
                <w:bCs w:val="0"/>
                <w:color w:val="000000"/>
                <w:lang w:val="en-US"/>
              </w:rPr>
              <w:t>NETTY</w:t>
            </w:r>
          </w:p>
        </w:tc>
        <w:tc>
          <w:tcPr>
            <w:tcW w:w="2546" w:type="dxa"/>
            <w:tcBorders>
              <w:top w:val="single" w:sz="4" w:space="0" w:color="238FB7"/>
              <w:bottom w:val="single" w:sz="4" w:space="0" w:color="238FB7"/>
            </w:tcBorders>
          </w:tcPr>
          <w:p w14:paraId="4DB33825" w14:textId="17C15728" w:rsidR="0008448A" w:rsidRPr="003D662E" w:rsidRDefault="0008448A" w:rsidP="00A51021">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30298</w:t>
            </w:r>
          </w:p>
        </w:tc>
      </w:tr>
    </w:tbl>
    <w:p w14:paraId="1F19E295" w14:textId="77777777" w:rsidR="00132F6D" w:rsidRPr="003D662E" w:rsidRDefault="00132F6D" w:rsidP="006F0B3A">
      <w:pPr>
        <w:jc w:val="both"/>
        <w:rPr>
          <w:sz w:val="12"/>
          <w:szCs w:val="12"/>
          <w:lang w:val="en-US"/>
        </w:rPr>
      </w:pPr>
    </w:p>
    <w:p w14:paraId="2A491D45" w14:textId="39F8679B" w:rsidR="00F576E3" w:rsidRPr="003D662E" w:rsidRDefault="00F576E3" w:rsidP="006F0B3A">
      <w:pPr>
        <w:jc w:val="both"/>
        <w:rPr>
          <w:lang w:val="en-US"/>
        </w:rPr>
      </w:pPr>
      <w:r w:rsidRPr="003D662E">
        <w:rPr>
          <w:lang w:val="en-US"/>
        </w:rPr>
        <w:t xml:space="preserve">In summary, the </w:t>
      </w:r>
      <w:r w:rsidR="00B76A1C" w:rsidRPr="003D662E">
        <w:rPr>
          <w:lang w:val="en-US"/>
        </w:rPr>
        <w:t>required</w:t>
      </w:r>
      <w:r w:rsidRPr="003D662E">
        <w:rPr>
          <w:lang w:val="en-US"/>
        </w:rPr>
        <w:t xml:space="preserve"> rate of 125 messages at 8 ms machine pace (R28) is supported by all brokers and </w:t>
      </w:r>
      <w:r w:rsidR="001C0BCC" w:rsidRPr="003D662E">
        <w:rPr>
          <w:lang w:val="en-US"/>
        </w:rPr>
        <w:t xml:space="preserve">works </w:t>
      </w:r>
      <w:r w:rsidRPr="003D662E">
        <w:rPr>
          <w:lang w:val="en-US"/>
        </w:rPr>
        <w:t xml:space="preserve">in </w:t>
      </w:r>
      <w:r w:rsidR="00B17FFC" w:rsidRPr="003D662E">
        <w:rPr>
          <w:lang w:val="en-US"/>
        </w:rPr>
        <w:t>combination with</w:t>
      </w:r>
      <w:r w:rsidRPr="003D662E">
        <w:rPr>
          <w:lang w:val="en-US"/>
        </w:rPr>
        <w:t xml:space="preserve"> the </w:t>
      </w:r>
      <w:r w:rsidR="00CD6402" w:rsidRPr="003D662E">
        <w:rPr>
          <w:lang w:val="en-US"/>
        </w:rPr>
        <w:t xml:space="preserve">Spring Cloud </w:t>
      </w:r>
      <w:r w:rsidRPr="003D662E">
        <w:rPr>
          <w:lang w:val="en-US"/>
        </w:rPr>
        <w:t xml:space="preserve">streaming approach. </w:t>
      </w:r>
      <w:r w:rsidR="00CB2069" w:rsidRPr="003D662E">
        <w:rPr>
          <w:lang w:val="en-US"/>
        </w:rPr>
        <w:t>At</w:t>
      </w:r>
      <w:r w:rsidRPr="003D662E">
        <w:rPr>
          <w:lang w:val="en-US"/>
        </w:rPr>
        <w:t xml:space="preserve"> around 50 values per message (650 Bytes of payload in a JSON serialization), a stable ingestion of 1000 messages per second leads to (calculated) 2.1 G</w:t>
      </w:r>
      <w:r w:rsidR="00BE51D9" w:rsidRPr="003D662E">
        <w:rPr>
          <w:lang w:val="en-US"/>
        </w:rPr>
        <w:t>B</w:t>
      </w:r>
      <w:r w:rsidRPr="003D662E">
        <w:rPr>
          <w:lang w:val="en-US"/>
        </w:rPr>
        <w:t xml:space="preserve">yte of data </w:t>
      </w:r>
      <w:r w:rsidR="00E74001" w:rsidRPr="003D662E">
        <w:rPr>
          <w:lang w:val="en-US"/>
        </w:rPr>
        <w:t>transmission</w:t>
      </w:r>
      <w:r w:rsidRPr="003D662E">
        <w:rPr>
          <w:lang w:val="en-US"/>
        </w:rPr>
        <w:t xml:space="preserve"> per hour. </w:t>
      </w:r>
      <w:r w:rsidR="000B787C" w:rsidRPr="003D662E">
        <w:rPr>
          <w:lang w:val="en-US"/>
        </w:rPr>
        <w:t xml:space="preserve">Moreover, the </w:t>
      </w:r>
      <w:r w:rsidR="000B787C" w:rsidRPr="003D662E">
        <w:rPr>
          <w:rFonts w:ascii="Consolas" w:hAnsi="Consolas"/>
          <w:lang w:val="en-US"/>
        </w:rPr>
        <w:t>Netty</w:t>
      </w:r>
      <w:r w:rsidR="000B787C" w:rsidRPr="003D662E">
        <w:rPr>
          <w:lang w:val="en-US"/>
        </w:rPr>
        <w:t xml:space="preserve"> binder can cope with (calculated) 15.6 G</w:t>
      </w:r>
      <w:r w:rsidR="00E74001" w:rsidRPr="003D662E">
        <w:rPr>
          <w:lang w:val="en-US"/>
        </w:rPr>
        <w:t>B</w:t>
      </w:r>
      <w:r w:rsidR="000B787C" w:rsidRPr="003D662E">
        <w:rPr>
          <w:lang w:val="en-US"/>
        </w:rPr>
        <w:t xml:space="preserve">yte of data, which even qualifies for </w:t>
      </w:r>
      <w:r w:rsidR="000B787C" w:rsidRPr="003D662E">
        <w:rPr>
          <w:bCs/>
          <w:lang w:val="en-US"/>
        </w:rPr>
        <w:t>R91</w:t>
      </w:r>
      <w:r w:rsidR="00F77F72" w:rsidRPr="003D662E">
        <w:rPr>
          <w:rStyle w:val="FootnoteReference"/>
          <w:bCs/>
          <w:lang w:val="en-US"/>
        </w:rPr>
        <w:footnoteReference w:id="53"/>
      </w:r>
      <w:r w:rsidR="000B787C" w:rsidRPr="003D662E">
        <w:rPr>
          <w:bCs/>
          <w:lang w:val="en-US"/>
        </w:rPr>
        <w:t>. It is important to emphasize that</w:t>
      </w:r>
      <w:r w:rsidR="000B787C" w:rsidRPr="003D662E">
        <w:rPr>
          <w:b/>
          <w:bCs/>
          <w:lang w:val="en-US"/>
        </w:rPr>
        <w:t xml:space="preserve"> </w:t>
      </w:r>
      <w:r w:rsidR="000B787C" w:rsidRPr="003D662E">
        <w:rPr>
          <w:bCs/>
          <w:lang w:val="en-US"/>
        </w:rPr>
        <w:t xml:space="preserve">we focus </w:t>
      </w:r>
      <w:r w:rsidR="00FE5321" w:rsidRPr="003D662E">
        <w:rPr>
          <w:bCs/>
          <w:lang w:val="en-US"/>
        </w:rPr>
        <w:t xml:space="preserve">here </w:t>
      </w:r>
      <w:r w:rsidR="000B787C" w:rsidRPr="003D662E">
        <w:rPr>
          <w:bCs/>
          <w:lang w:val="en-US"/>
        </w:rPr>
        <w:t xml:space="preserve">on pure </w:t>
      </w:r>
      <w:r w:rsidR="00E60E84" w:rsidRPr="003D662E">
        <w:rPr>
          <w:bCs/>
          <w:lang w:val="en-US"/>
        </w:rPr>
        <w:t xml:space="preserve">IPC </w:t>
      </w:r>
      <w:r w:rsidR="000B787C" w:rsidRPr="003D662E">
        <w:rPr>
          <w:bCs/>
          <w:lang w:val="en-US"/>
        </w:rPr>
        <w:t xml:space="preserve">transport </w:t>
      </w:r>
      <w:r w:rsidR="00FE5321" w:rsidRPr="003D662E">
        <w:rPr>
          <w:bCs/>
          <w:lang w:val="en-US"/>
        </w:rPr>
        <w:t xml:space="preserve">characteristics </w:t>
      </w:r>
      <w:r w:rsidR="000B787C" w:rsidRPr="003D662E">
        <w:rPr>
          <w:bCs/>
          <w:lang w:val="en-US"/>
        </w:rPr>
        <w:t xml:space="preserve">without significant data processing </w:t>
      </w:r>
      <w:r w:rsidR="00FE5321" w:rsidRPr="003D662E">
        <w:rPr>
          <w:bCs/>
          <w:lang w:val="en-US"/>
        </w:rPr>
        <w:t>load</w:t>
      </w:r>
      <w:r w:rsidR="000B787C" w:rsidRPr="003D662E">
        <w:rPr>
          <w:bCs/>
          <w:lang w:val="en-US"/>
        </w:rPr>
        <w:t xml:space="preserve">. Moreover, we </w:t>
      </w:r>
      <w:r w:rsidR="001D5321" w:rsidRPr="003D662E">
        <w:rPr>
          <w:bCs/>
          <w:lang w:val="en-US"/>
        </w:rPr>
        <w:t xml:space="preserve">use </w:t>
      </w:r>
      <w:r w:rsidR="000B787C" w:rsidRPr="003D662E">
        <w:rPr>
          <w:bCs/>
          <w:lang w:val="en-US"/>
        </w:rPr>
        <w:t xml:space="preserve">a single stream, i.e., multiple (moderate) input streams from different </w:t>
      </w:r>
      <w:r w:rsidR="00DA3E6A" w:rsidRPr="003D662E">
        <w:rPr>
          <w:bCs/>
          <w:lang w:val="en-US"/>
        </w:rPr>
        <w:t>e</w:t>
      </w:r>
      <w:r w:rsidR="000B787C" w:rsidRPr="003D662E">
        <w:rPr>
          <w:bCs/>
          <w:lang w:val="en-US"/>
        </w:rPr>
        <w:t xml:space="preserve">dge devices may </w:t>
      </w:r>
      <w:r w:rsidR="00BD134A" w:rsidRPr="003D662E">
        <w:rPr>
          <w:bCs/>
          <w:lang w:val="en-US"/>
        </w:rPr>
        <w:t xml:space="preserve">easily </w:t>
      </w:r>
      <w:r w:rsidR="000B787C" w:rsidRPr="003D662E">
        <w:rPr>
          <w:bCs/>
          <w:lang w:val="en-US"/>
        </w:rPr>
        <w:t xml:space="preserve">aggregate </w:t>
      </w:r>
      <w:r w:rsidR="00BD134A" w:rsidRPr="003D662E">
        <w:rPr>
          <w:bCs/>
          <w:lang w:val="en-US"/>
        </w:rPr>
        <w:t>to even higher frequencies and volumes</w:t>
      </w:r>
      <w:r w:rsidR="000B787C" w:rsidRPr="003D662E">
        <w:rPr>
          <w:bCs/>
          <w:lang w:val="en-US"/>
        </w:rPr>
        <w:t xml:space="preserve">. </w:t>
      </w:r>
      <w:r w:rsidR="004B1FF4" w:rsidRPr="003D662E">
        <w:rPr>
          <w:bCs/>
          <w:lang w:val="en-US"/>
        </w:rPr>
        <w:t xml:space="preserve">In a realistic setting, we expect a multi-server setup </w:t>
      </w:r>
      <w:r w:rsidR="00C77EEE" w:rsidRPr="003D662E">
        <w:rPr>
          <w:bCs/>
          <w:lang w:val="en-US"/>
        </w:rPr>
        <w:t xml:space="preserve">as </w:t>
      </w:r>
      <w:r w:rsidR="004B1FF4" w:rsidRPr="003D662E">
        <w:rPr>
          <w:bCs/>
          <w:lang w:val="en-US"/>
        </w:rPr>
        <w:t xml:space="preserve">platform </w:t>
      </w:r>
      <w:r w:rsidR="00C77EEE" w:rsidRPr="003D662E">
        <w:rPr>
          <w:bCs/>
          <w:lang w:val="en-US"/>
        </w:rPr>
        <w:t xml:space="preserve">installation </w:t>
      </w:r>
      <w:r w:rsidR="004B1FF4" w:rsidRPr="003D662E">
        <w:rPr>
          <w:bCs/>
          <w:lang w:val="en-US"/>
        </w:rPr>
        <w:t xml:space="preserve">and potentially also a redundant cluster-based message handling for individual tasks, e.g., </w:t>
      </w:r>
      <w:r w:rsidR="008F6AA1" w:rsidRPr="003D662E">
        <w:rPr>
          <w:bCs/>
          <w:lang w:val="en-US"/>
        </w:rPr>
        <w:t xml:space="preserve">in </w:t>
      </w:r>
      <w:r w:rsidR="004B1FF4" w:rsidRPr="003D662E">
        <w:rPr>
          <w:bCs/>
          <w:lang w:val="en-US"/>
        </w:rPr>
        <w:t>the data integration</w:t>
      </w:r>
      <w:r w:rsidR="008F6AA1" w:rsidRPr="003D662E">
        <w:rPr>
          <w:bCs/>
          <w:lang w:val="en-US"/>
        </w:rPr>
        <w:t>,</w:t>
      </w:r>
      <w:r w:rsidR="007A75A1" w:rsidRPr="003D662E">
        <w:rPr>
          <w:bCs/>
          <w:lang w:val="en-US"/>
        </w:rPr>
        <w:t xml:space="preserve"> so that the envisioned approach qualif</w:t>
      </w:r>
      <w:r w:rsidR="000C25BF" w:rsidRPr="003D662E">
        <w:rPr>
          <w:bCs/>
          <w:lang w:val="en-US"/>
        </w:rPr>
        <w:t>ies</w:t>
      </w:r>
      <w:r w:rsidR="007A75A1" w:rsidRPr="003D662E">
        <w:rPr>
          <w:bCs/>
          <w:lang w:val="en-US"/>
        </w:rPr>
        <w:t xml:space="preserve"> for the given data (transport) quality requirements</w:t>
      </w:r>
      <w:r w:rsidR="00F41ECE" w:rsidRPr="003D662E">
        <w:rPr>
          <w:bCs/>
          <w:lang w:val="en-US"/>
        </w:rPr>
        <w:t xml:space="preserve">, </w:t>
      </w:r>
      <w:r w:rsidR="004D0383" w:rsidRPr="003D662E">
        <w:rPr>
          <w:bCs/>
          <w:lang w:val="en-US"/>
        </w:rPr>
        <w:t>in particular</w:t>
      </w:r>
      <w:r w:rsidR="00F41ECE" w:rsidRPr="003D662E">
        <w:rPr>
          <w:bCs/>
          <w:lang w:val="en-US"/>
        </w:rPr>
        <w:t xml:space="preserve"> frequency </w:t>
      </w:r>
      <w:r w:rsidR="004D0383" w:rsidRPr="003D662E">
        <w:rPr>
          <w:bCs/>
          <w:lang w:val="en-US"/>
        </w:rPr>
        <w:t xml:space="preserve">and </w:t>
      </w:r>
      <w:r w:rsidR="00F41ECE" w:rsidRPr="003D662E">
        <w:rPr>
          <w:bCs/>
          <w:lang w:val="en-US"/>
        </w:rPr>
        <w:t>volume</w:t>
      </w:r>
      <w:r w:rsidR="004B1FF4" w:rsidRPr="003D662E">
        <w:rPr>
          <w:bCs/>
          <w:lang w:val="en-US"/>
        </w:rPr>
        <w:t>.</w:t>
      </w:r>
    </w:p>
    <w:p w14:paraId="19C68BDD" w14:textId="5F325F93" w:rsidR="005E732B" w:rsidRPr="003D662E" w:rsidRDefault="002B36ED" w:rsidP="005E732B">
      <w:pPr>
        <w:jc w:val="both"/>
        <w:rPr>
          <w:lang w:val="en-US"/>
        </w:rPr>
      </w:pPr>
      <w:r w:rsidRPr="003D662E">
        <w:rPr>
          <w:lang w:val="en-US"/>
        </w:rPr>
        <w:t xml:space="preserve">Further experiments indicate that the discussed </w:t>
      </w:r>
      <w:r w:rsidR="00F576E3" w:rsidRPr="003D662E">
        <w:rPr>
          <w:lang w:val="en-US"/>
        </w:rPr>
        <w:t xml:space="preserve">behavior is similar </w:t>
      </w:r>
      <w:r w:rsidR="00597FA0" w:rsidRPr="003D662E">
        <w:rPr>
          <w:lang w:val="en-US"/>
        </w:rPr>
        <w:t xml:space="preserve">when </w:t>
      </w:r>
      <w:r w:rsidR="00F576E3" w:rsidRPr="003D662E">
        <w:rPr>
          <w:lang w:val="en-US"/>
        </w:rPr>
        <w:t xml:space="preserve">running the </w:t>
      </w:r>
      <w:r w:rsidR="00597FA0" w:rsidRPr="003D662E">
        <w:rPr>
          <w:lang w:val="en-US"/>
        </w:rPr>
        <w:t xml:space="preserve">data processing </w:t>
      </w:r>
      <w:r w:rsidR="00F576E3" w:rsidRPr="003D662E">
        <w:rPr>
          <w:lang w:val="en-US"/>
        </w:rPr>
        <w:t>within a single JVM</w:t>
      </w:r>
      <w:r w:rsidR="006D2841" w:rsidRPr="003D662E">
        <w:rPr>
          <w:lang w:val="en-US"/>
        </w:rPr>
        <w:t>, i.e., as threads,</w:t>
      </w:r>
      <w:r w:rsidR="00F576E3" w:rsidRPr="003D662E">
        <w:rPr>
          <w:lang w:val="en-US"/>
        </w:rPr>
        <w:t xml:space="preserve"> or in separate processes. </w:t>
      </w:r>
      <w:r w:rsidR="008641FA" w:rsidRPr="003D662E">
        <w:rPr>
          <w:lang w:val="en-US"/>
        </w:rPr>
        <w:t>M</w:t>
      </w:r>
      <w:r w:rsidR="00E22697" w:rsidRPr="003D662E">
        <w:rPr>
          <w:lang w:val="en-US"/>
        </w:rPr>
        <w:t xml:space="preserve">easurements on real </w:t>
      </w:r>
      <w:r w:rsidR="009D50BD" w:rsidRPr="003D662E">
        <w:rPr>
          <w:lang w:val="en-US"/>
        </w:rPr>
        <w:t>e</w:t>
      </w:r>
      <w:r w:rsidR="00E22697" w:rsidRPr="003D662E">
        <w:rPr>
          <w:lang w:val="en-US"/>
        </w:rPr>
        <w:t xml:space="preserve">dge devices with </w:t>
      </w:r>
      <w:r w:rsidR="008641FA" w:rsidRPr="003D662E">
        <w:rPr>
          <w:lang w:val="en-US"/>
        </w:rPr>
        <w:t>inter</w:t>
      </w:r>
      <w:r w:rsidR="00E22697" w:rsidRPr="003D662E">
        <w:rPr>
          <w:lang w:val="en-US"/>
        </w:rPr>
        <w:t>-device (cross-realm) network communications</w:t>
      </w:r>
      <w:r w:rsidR="008641FA" w:rsidRPr="003D662E">
        <w:rPr>
          <w:lang w:val="en-US"/>
        </w:rPr>
        <w:t xml:space="preserve"> are subject to future work</w:t>
      </w:r>
      <w:r w:rsidR="00F576E3" w:rsidRPr="003D662E">
        <w:rPr>
          <w:lang w:val="en-US"/>
        </w:rPr>
        <w:t>.</w:t>
      </w:r>
      <w:r w:rsidR="006A38CB" w:rsidRPr="003D662E">
        <w:rPr>
          <w:lang w:val="en-US"/>
        </w:rPr>
        <w:t xml:space="preserve"> </w:t>
      </w:r>
      <w:r w:rsidR="00812FEB" w:rsidRPr="003D662E">
        <w:rPr>
          <w:noProof/>
          <w:lang w:val="en-US"/>
        </w:rPr>
        <w:t>A</w:t>
      </w:r>
      <w:r w:rsidR="005E732B" w:rsidRPr="003D662E">
        <w:rPr>
          <w:noProof/>
          <w:lang w:val="en-US"/>
        </w:rPr>
        <w:t xml:space="preserve">s soon as </w:t>
      </w:r>
      <w:r w:rsidR="00E22697" w:rsidRPr="003D662E">
        <w:rPr>
          <w:noProof/>
          <w:lang w:val="en-US"/>
        </w:rPr>
        <w:t xml:space="preserve">further </w:t>
      </w:r>
      <w:r w:rsidR="00E22697" w:rsidRPr="003D662E">
        <w:rPr>
          <w:noProof/>
          <w:lang w:val="en-US"/>
        </w:rPr>
        <w:lastRenderedPageBreak/>
        <w:t>parts of the platform are available that potentially impact the data size or the performance (</w:t>
      </w:r>
      <w:r w:rsidR="005E732B" w:rsidRPr="003D662E">
        <w:rPr>
          <w:noProof/>
          <w:lang w:val="en-US"/>
        </w:rPr>
        <w:t>meta-information</w:t>
      </w:r>
      <w:r w:rsidR="00E22697" w:rsidRPr="003D662E">
        <w:rPr>
          <w:noProof/>
          <w:lang w:val="en-US"/>
        </w:rPr>
        <w:t>, security, etc.)</w:t>
      </w:r>
      <w:r w:rsidR="00CD2327" w:rsidRPr="003D662E">
        <w:rPr>
          <w:noProof/>
          <w:lang w:val="en-US"/>
        </w:rPr>
        <w:t xml:space="preserve">, </w:t>
      </w:r>
      <w:r w:rsidR="00781327" w:rsidRPr="003D662E">
        <w:rPr>
          <w:noProof/>
          <w:lang w:val="en-US"/>
        </w:rPr>
        <w:t>further</w:t>
      </w:r>
      <w:r w:rsidR="00CD2327" w:rsidRPr="003D662E">
        <w:rPr>
          <w:noProof/>
          <w:lang w:val="en-US"/>
        </w:rPr>
        <w:t xml:space="preserve"> </w:t>
      </w:r>
      <w:r w:rsidR="00E22697" w:rsidRPr="003D662E">
        <w:rPr>
          <w:noProof/>
          <w:lang w:val="en-US"/>
        </w:rPr>
        <w:t xml:space="preserve">experiments shall be </w:t>
      </w:r>
      <w:r w:rsidR="00CD2327" w:rsidRPr="003D662E">
        <w:rPr>
          <w:noProof/>
          <w:lang w:val="en-US"/>
        </w:rPr>
        <w:t>performed</w:t>
      </w:r>
      <w:r w:rsidR="005E732B" w:rsidRPr="003D662E">
        <w:rPr>
          <w:noProof/>
          <w:lang w:val="en-US"/>
        </w:rPr>
        <w:t>.</w:t>
      </w:r>
    </w:p>
    <w:p w14:paraId="20D0D79A" w14:textId="11B5B26E" w:rsidR="00644A50" w:rsidRPr="003D662E" w:rsidRDefault="00644A50" w:rsidP="00B374A4">
      <w:pPr>
        <w:pStyle w:val="Heading3"/>
        <w:rPr>
          <w:lang w:val="en-US"/>
        </w:rPr>
      </w:pPr>
      <w:bookmarkStart w:id="99" w:name="_Ref57287366"/>
      <w:bookmarkStart w:id="100" w:name="_Ref71221719"/>
      <w:bookmarkStart w:id="101" w:name="_Toc216439648"/>
      <w:r w:rsidRPr="003D662E">
        <w:rPr>
          <w:lang w:val="en-US"/>
        </w:rPr>
        <w:t>Connectors Component</w:t>
      </w:r>
      <w:bookmarkEnd w:id="99"/>
      <w:bookmarkEnd w:id="100"/>
      <w:bookmarkEnd w:id="101"/>
    </w:p>
    <w:p w14:paraId="7F301AD6" w14:textId="79F93DA6" w:rsidR="00AC735E" w:rsidRPr="00AC735E" w:rsidRDefault="0007499C" w:rsidP="00AC735E">
      <w:pPr>
        <w:jc w:val="both"/>
        <w:rPr>
          <w:lang w:val="en-US"/>
        </w:rPr>
      </w:pPr>
      <w:r w:rsidRPr="003D662E">
        <w:rPr>
          <w:lang w:val="en-US"/>
        </w:rPr>
        <w:t xml:space="preserve">The Connectors Component is responsible for the communication with </w:t>
      </w:r>
      <w:r w:rsidR="000F2BAD">
        <w:rPr>
          <w:lang w:val="en-US"/>
        </w:rPr>
        <w:t xml:space="preserve">external data sources and sinks, e.g., </w:t>
      </w:r>
      <w:r w:rsidR="000F2BAD" w:rsidRPr="003D662E">
        <w:rPr>
          <w:lang w:val="en-US"/>
        </w:rPr>
        <w:t>machines (potentially connected via some form of edge devices)</w:t>
      </w:r>
      <w:r w:rsidR="000F2BAD">
        <w:rPr>
          <w:lang w:val="en-US"/>
        </w:rPr>
        <w:t xml:space="preserve"> or </w:t>
      </w:r>
      <w:r w:rsidRPr="003D662E">
        <w:rPr>
          <w:lang w:val="en-US"/>
        </w:rPr>
        <w:t xml:space="preserve">already installed platforms </w:t>
      </w:r>
      <w:r w:rsidR="00AE28E8" w:rsidRPr="003D662E">
        <w:rPr>
          <w:lang w:val="en-US"/>
        </w:rPr>
        <w:t>(</w:t>
      </w:r>
      <w:r w:rsidR="00B41F7F" w:rsidRPr="003D662E">
        <w:rPr>
          <w:lang w:val="en-US"/>
        </w:rPr>
        <w:t xml:space="preserve">the </w:t>
      </w:r>
      <w:r w:rsidR="00AE28E8" w:rsidRPr="003D662E">
        <w:rPr>
          <w:lang w:val="en-US"/>
        </w:rPr>
        <w:t>virtual platform</w:t>
      </w:r>
      <w:r w:rsidR="00E9273B" w:rsidRPr="003D662E">
        <w:rPr>
          <w:lang w:val="en-US"/>
        </w:rPr>
        <w:t xml:space="preserve"> aspect</w:t>
      </w:r>
      <w:r w:rsidR="00AE28E8" w:rsidRPr="003D662E">
        <w:rPr>
          <w:lang w:val="en-US"/>
        </w:rPr>
        <w:t>)</w:t>
      </w:r>
      <w:r w:rsidR="006F74F0" w:rsidRPr="003D662E">
        <w:rPr>
          <w:lang w:val="en-US"/>
        </w:rPr>
        <w:t xml:space="preserve">. The aim here is </w:t>
      </w:r>
      <w:r w:rsidR="002C0B8E" w:rsidRPr="003D662E">
        <w:rPr>
          <w:lang w:val="en-US"/>
        </w:rPr>
        <w:t xml:space="preserve">to allow for a </w:t>
      </w:r>
      <w:r w:rsidRPr="003D662E">
        <w:rPr>
          <w:lang w:val="en-US"/>
        </w:rPr>
        <w:t>bi-directional</w:t>
      </w:r>
      <w:r w:rsidR="002C0B8E" w:rsidRPr="003D662E">
        <w:rPr>
          <w:lang w:val="en-US"/>
        </w:rPr>
        <w:t>, typed</w:t>
      </w:r>
      <w:r w:rsidRPr="003D662E">
        <w:rPr>
          <w:lang w:val="en-US"/>
        </w:rPr>
        <w:t xml:space="preserve"> communication. </w:t>
      </w:r>
    </w:p>
    <w:p w14:paraId="4AD241B8" w14:textId="7F4E2008" w:rsidR="00AC735E" w:rsidRDefault="00AC735E" w:rsidP="00D74DF8">
      <w:pPr>
        <w:jc w:val="both"/>
        <w:rPr>
          <w:lang w:val="en-US"/>
        </w:rPr>
      </w:pPr>
      <w:r w:rsidRPr="003D662E">
        <w:rPr>
          <w:lang w:val="en-US"/>
        </w:rPr>
        <w:t xml:space="preserve">Relying on the design of the Transport Component, it is desirable that the machine/platform connectors utilize type translators or serializers for the inbound communication, i.e., to translate received information (if feasible already filtered in application-specific manner) into application-specific datatypes that can further be processed in the platform. For the outbound direction, (AI-)services or humans may </w:t>
      </w:r>
      <w:r w:rsidR="00653490">
        <w:rPr>
          <w:lang w:val="en-US"/>
        </w:rPr>
        <w:t xml:space="preserve">send instruction or configuration changes to </w:t>
      </w:r>
      <w:r w:rsidR="00392420">
        <w:rPr>
          <w:lang w:val="en-US"/>
        </w:rPr>
        <w:t xml:space="preserve">the </w:t>
      </w:r>
      <w:r w:rsidRPr="003D662E">
        <w:rPr>
          <w:lang w:val="en-US"/>
        </w:rPr>
        <w:t xml:space="preserve">connected machines/platforms. These decisions are represented as information, e.g., commands, and are translated/sent through the connector to the machine or platform. Here, type translators turn the application-specific data types received from the platform side into information suitable for the external side. As stated in Section </w:t>
      </w:r>
      <w:r w:rsidRPr="003D662E">
        <w:rPr>
          <w:lang w:val="en-US"/>
        </w:rPr>
        <w:fldChar w:fldCharType="begin"/>
      </w:r>
      <w:r w:rsidRPr="003D662E">
        <w:rPr>
          <w:lang w:val="en-US"/>
        </w:rPr>
        <w:instrText xml:space="preserve"> REF _Ref57287354 \r \h </w:instrText>
      </w:r>
      <w:r>
        <w:rPr>
          <w:lang w:val="en-US"/>
        </w:rPr>
        <w:instrText xml:space="preserve"> \* MERGEFORMAT </w:instrText>
      </w:r>
      <w:r w:rsidRPr="003D662E">
        <w:rPr>
          <w:lang w:val="en-US"/>
        </w:rPr>
      </w:r>
      <w:r w:rsidRPr="003D662E">
        <w:rPr>
          <w:lang w:val="en-US"/>
        </w:rPr>
        <w:fldChar w:fldCharType="separate"/>
      </w:r>
      <w:r w:rsidR="00C62E87">
        <w:rPr>
          <w:lang w:val="en-US"/>
        </w:rPr>
        <w:t>3.4.1</w:t>
      </w:r>
      <w:r w:rsidRPr="003D662E">
        <w:rPr>
          <w:lang w:val="en-US"/>
        </w:rPr>
        <w:fldChar w:fldCharType="end"/>
      </w:r>
      <w:r w:rsidRPr="003D662E">
        <w:rPr>
          <w:lang w:val="en-US"/>
        </w:rPr>
        <w:t xml:space="preserve">, application-specific type translators </w:t>
      </w:r>
      <w:r w:rsidR="009B3671">
        <w:rPr>
          <w:lang w:val="en-US"/>
        </w:rPr>
        <w:t>are</w:t>
      </w:r>
      <w:r w:rsidRPr="003D662E">
        <w:rPr>
          <w:lang w:val="en-US"/>
        </w:rPr>
        <w:t xml:space="preserve"> realized by code generation to ease the development of applications.</w:t>
      </w:r>
    </w:p>
    <w:p w14:paraId="1D77622F" w14:textId="314694CE" w:rsidR="007453EE" w:rsidRDefault="00AC735E" w:rsidP="00D74DF8">
      <w:pPr>
        <w:jc w:val="both"/>
        <w:rPr>
          <w:lang w:val="en-US"/>
        </w:rPr>
      </w:pPr>
      <w:r>
        <w:rPr>
          <w:lang w:val="en-US"/>
        </w:rPr>
        <w:t>W</w:t>
      </w:r>
      <w:r w:rsidR="007453EE">
        <w:rPr>
          <w:lang w:val="en-US"/>
        </w:rPr>
        <w:t>e differentiate between:</w:t>
      </w:r>
    </w:p>
    <w:p w14:paraId="597458AE" w14:textId="75AB1C82" w:rsidR="007453EE" w:rsidRDefault="007453EE" w:rsidP="007245E8">
      <w:pPr>
        <w:pStyle w:val="ListParagraph"/>
        <w:numPr>
          <w:ilvl w:val="0"/>
          <w:numId w:val="55"/>
        </w:numPr>
        <w:jc w:val="both"/>
        <w:rPr>
          <w:lang w:val="en-US"/>
        </w:rPr>
      </w:pPr>
      <w:r w:rsidRPr="007453EE">
        <w:rPr>
          <w:b/>
          <w:lang w:val="en-US"/>
        </w:rPr>
        <w:t>Connector type:</w:t>
      </w:r>
      <w:r>
        <w:rPr>
          <w:lang w:val="en-US"/>
        </w:rPr>
        <w:t xml:space="preserve"> Generic implementation of </w:t>
      </w:r>
      <w:r w:rsidR="006D3FFA">
        <w:rPr>
          <w:lang w:val="en-US"/>
        </w:rPr>
        <w:t xml:space="preserve">the </w:t>
      </w:r>
      <w:r>
        <w:rPr>
          <w:lang w:val="en-US"/>
        </w:rPr>
        <w:t>platform connector interfaces for a certain protocol or information model, usually by wrapping an existing implementation</w:t>
      </w:r>
      <w:r w:rsidR="007F08B9">
        <w:rPr>
          <w:lang w:val="en-US"/>
        </w:rPr>
        <w:t xml:space="preserve"> (usually </w:t>
      </w:r>
      <w:r>
        <w:rPr>
          <w:lang w:val="en-US"/>
        </w:rPr>
        <w:t>a</w:t>
      </w:r>
      <w:r w:rsidR="007F08B9">
        <w:rPr>
          <w:lang w:val="en-US"/>
        </w:rPr>
        <w:t>n external</w:t>
      </w:r>
      <w:r>
        <w:rPr>
          <w:lang w:val="en-US"/>
        </w:rPr>
        <w:t xml:space="preserve"> library or a framework</w:t>
      </w:r>
      <w:r w:rsidR="007F08B9">
        <w:rPr>
          <w:lang w:val="en-US"/>
        </w:rPr>
        <w:t>)</w:t>
      </w:r>
      <w:r>
        <w:rPr>
          <w:lang w:val="en-US"/>
        </w:rPr>
        <w:t xml:space="preserve">. Connector types are implemented manually based on the connector component of the platform as an optional platform </w:t>
      </w:r>
      <w:r w:rsidR="00EE292B">
        <w:rPr>
          <w:lang w:val="en-US"/>
        </w:rPr>
        <w:t>plugin</w:t>
      </w:r>
      <w:r>
        <w:rPr>
          <w:lang w:val="en-US"/>
        </w:rPr>
        <w:t>.</w:t>
      </w:r>
    </w:p>
    <w:p w14:paraId="75649E25" w14:textId="32468D85" w:rsidR="00821353" w:rsidRDefault="007453EE" w:rsidP="007245E8">
      <w:pPr>
        <w:pStyle w:val="ListParagraph"/>
        <w:numPr>
          <w:ilvl w:val="0"/>
          <w:numId w:val="55"/>
        </w:numPr>
        <w:jc w:val="both"/>
        <w:rPr>
          <w:lang w:val="en-US"/>
        </w:rPr>
      </w:pPr>
      <w:r w:rsidRPr="007453EE">
        <w:rPr>
          <w:b/>
          <w:lang w:val="en-US"/>
        </w:rPr>
        <w:t>Conn</w:t>
      </w:r>
      <w:r>
        <w:rPr>
          <w:b/>
          <w:lang w:val="en-US"/>
        </w:rPr>
        <w:t>e</w:t>
      </w:r>
      <w:r w:rsidRPr="007453EE">
        <w:rPr>
          <w:b/>
          <w:lang w:val="en-US"/>
        </w:rPr>
        <w:t>ctor instance:</w:t>
      </w:r>
      <w:r>
        <w:rPr>
          <w:lang w:val="en-US"/>
        </w:rPr>
        <w:t xml:space="preserve"> A connector type is </w:t>
      </w:r>
      <w:r w:rsidR="00605348">
        <w:rPr>
          <w:lang w:val="en-US"/>
        </w:rPr>
        <w:t xml:space="preserve">created at runtime by </w:t>
      </w:r>
      <w:r>
        <w:rPr>
          <w:lang w:val="en-US"/>
        </w:rPr>
        <w:t xml:space="preserve">an application </w:t>
      </w:r>
      <w:r w:rsidR="00605348">
        <w:rPr>
          <w:lang w:val="en-US"/>
        </w:rPr>
        <w:t xml:space="preserve">after it was </w:t>
      </w:r>
      <w:r>
        <w:rPr>
          <w:lang w:val="en-US"/>
        </w:rPr>
        <w:t xml:space="preserve">adapted for the specific </w:t>
      </w:r>
      <w:r w:rsidR="00605348">
        <w:rPr>
          <w:lang w:val="en-US"/>
        </w:rPr>
        <w:t xml:space="preserve">application </w:t>
      </w:r>
      <w:r>
        <w:rPr>
          <w:lang w:val="en-US"/>
        </w:rPr>
        <w:t xml:space="preserve">context, e.g., by adding type transformers for data types used in the application. These adaptations </w:t>
      </w:r>
      <w:r w:rsidR="001F7B53">
        <w:rPr>
          <w:lang w:val="en-US"/>
        </w:rPr>
        <w:t xml:space="preserve">are realized through </w:t>
      </w:r>
      <w:r>
        <w:rPr>
          <w:lang w:val="en-US"/>
        </w:rPr>
        <w:t>code generation</w:t>
      </w:r>
      <w:r w:rsidR="00300DAC">
        <w:rPr>
          <w:lang w:val="en-US"/>
        </w:rPr>
        <w:t xml:space="preserve">, while some specific </w:t>
      </w:r>
      <w:r w:rsidR="00607127">
        <w:rPr>
          <w:lang w:val="en-US"/>
        </w:rPr>
        <w:t>adaptations</w:t>
      </w:r>
      <w:r w:rsidR="00300DAC">
        <w:rPr>
          <w:lang w:val="en-US"/>
        </w:rPr>
        <w:t xml:space="preserve"> may be hooked in manually</w:t>
      </w:r>
      <w:r>
        <w:rPr>
          <w:lang w:val="en-US"/>
        </w:rPr>
        <w:t xml:space="preserve">. To be considered, new connector types must be added appropriately to the configuration </w:t>
      </w:r>
      <w:r w:rsidR="00A227E6">
        <w:rPr>
          <w:lang w:val="en-US"/>
        </w:rPr>
        <w:t>meta-</w:t>
      </w:r>
      <w:r>
        <w:rPr>
          <w:lang w:val="en-US"/>
        </w:rPr>
        <w:t>model.</w:t>
      </w:r>
      <w:r w:rsidR="00AC735E" w:rsidRPr="003D662E">
        <w:rPr>
          <w:lang w:val="en-US"/>
        </w:rPr>
        <w:t xml:space="preserve"> </w:t>
      </w:r>
    </w:p>
    <w:p w14:paraId="2B46B5B7" w14:textId="6C1E7392" w:rsidR="00AC735E" w:rsidRDefault="00AC735E" w:rsidP="00AC735E">
      <w:pPr>
        <w:jc w:val="both"/>
        <w:rPr>
          <w:lang w:val="en-US"/>
        </w:rPr>
      </w:pPr>
      <w:r>
        <w:rPr>
          <w:lang w:val="en-US"/>
        </w:rPr>
        <w:t>Usually, when we talk about an implementation of a connector, we implicitly refer to the respective connector type. Similarly, when we talk about the use of a connector in an application or it’s generation, we man a respective connector instance.</w:t>
      </w:r>
    </w:p>
    <w:p w14:paraId="089E15D9" w14:textId="6C87145F" w:rsidR="00D1296E" w:rsidRPr="00AC735E" w:rsidRDefault="00D1296E" w:rsidP="00AC735E">
      <w:pPr>
        <w:jc w:val="both"/>
        <w:rPr>
          <w:lang w:val="en-US"/>
        </w:rPr>
      </w:pPr>
      <w:r>
        <w:rPr>
          <w:lang w:val="en-US"/>
        </w:rPr>
        <w:t>Regarding related approaches, please refer to one of the previous versions of this handbook.</w:t>
      </w:r>
    </w:p>
    <w:p w14:paraId="59D7CBF8" w14:textId="7571144E" w:rsidR="00B70C6E" w:rsidRPr="003D662E" w:rsidRDefault="00B70C6E" w:rsidP="00B70C6E">
      <w:pPr>
        <w:pStyle w:val="Heading4"/>
        <w:rPr>
          <w:lang w:val="en-US"/>
        </w:rPr>
      </w:pPr>
      <w:r w:rsidRPr="003D662E">
        <w:rPr>
          <w:lang w:val="en-US"/>
        </w:rPr>
        <w:t>Design</w:t>
      </w:r>
    </w:p>
    <w:p w14:paraId="70FE4E01" w14:textId="5ED5AA9F" w:rsidR="009F321C" w:rsidRPr="003D662E" w:rsidRDefault="00532E89" w:rsidP="00544C3F">
      <w:pPr>
        <w:jc w:val="both"/>
        <w:rPr>
          <w:lang w:val="en-US"/>
        </w:rPr>
      </w:pPr>
      <w:r w:rsidRPr="003D662E">
        <w:rPr>
          <w:lang w:val="en-US"/>
        </w:rPr>
        <w:t>For the design of this component, i</w:t>
      </w:r>
      <w:r w:rsidR="009F321C" w:rsidRPr="003D662E">
        <w:rPr>
          <w:lang w:val="en-US"/>
        </w:rPr>
        <w:t>t is important to recall that in contrast to the Transport Component, the Connectors Component already deals with processing and translating application</w:t>
      </w:r>
      <w:r w:rsidR="006153C7" w:rsidRPr="003D662E">
        <w:rPr>
          <w:lang w:val="en-US"/>
        </w:rPr>
        <w:t>-</w:t>
      </w:r>
      <w:r w:rsidR="009F321C" w:rsidRPr="003D662E">
        <w:rPr>
          <w:lang w:val="en-US"/>
        </w:rPr>
        <w:t>specific data. For example, it is not performant to just ingest</w:t>
      </w:r>
      <w:r w:rsidR="00805051" w:rsidRPr="003D662E">
        <w:rPr>
          <w:lang w:val="en-US"/>
        </w:rPr>
        <w:t>, e.g.,</w:t>
      </w:r>
      <w:r w:rsidR="009F321C" w:rsidRPr="003D662E">
        <w:rPr>
          <w:lang w:val="en-US"/>
        </w:rPr>
        <w:t xml:space="preserve"> an entire OPC UA namespace upon each </w:t>
      </w:r>
      <w:r w:rsidR="009C4D05" w:rsidRPr="003D662E">
        <w:rPr>
          <w:lang w:val="en-US"/>
        </w:rPr>
        <w:t>data modification</w:t>
      </w:r>
      <w:r w:rsidR="00BB4781" w:rsidRPr="003D662E">
        <w:rPr>
          <w:lang w:val="en-US"/>
        </w:rPr>
        <w:t xml:space="preserve"> or, if polling/sampling shall be applied, in each poll cycle</w:t>
      </w:r>
      <w:r w:rsidR="0099213B" w:rsidRPr="003D662E">
        <w:rPr>
          <w:lang w:val="en-US"/>
        </w:rPr>
        <w:t xml:space="preserve">. It is more important to select the required data in an application-specific manner and to focus on the information </w:t>
      </w:r>
      <w:r w:rsidR="003F371D" w:rsidRPr="003D662E">
        <w:rPr>
          <w:lang w:val="en-US"/>
        </w:rPr>
        <w:t>that is r</w:t>
      </w:r>
      <w:r w:rsidR="0042178D" w:rsidRPr="003D662E">
        <w:rPr>
          <w:lang w:val="en-US"/>
        </w:rPr>
        <w:t>e</w:t>
      </w:r>
      <w:r w:rsidR="003F371D" w:rsidRPr="003D662E">
        <w:rPr>
          <w:lang w:val="en-US"/>
        </w:rPr>
        <w:t xml:space="preserve">quired </w:t>
      </w:r>
      <w:r w:rsidR="0099213B" w:rsidRPr="003D662E">
        <w:rPr>
          <w:lang w:val="en-US"/>
        </w:rPr>
        <w:t>by an application</w:t>
      </w:r>
      <w:r w:rsidR="006939AD" w:rsidRPr="003D662E">
        <w:rPr>
          <w:lang w:val="en-US"/>
        </w:rPr>
        <w:t xml:space="preserve"> running on the platform</w:t>
      </w:r>
      <w:r w:rsidR="009F321C" w:rsidRPr="003D662E">
        <w:rPr>
          <w:lang w:val="en-US"/>
        </w:rPr>
        <w:t xml:space="preserve">. </w:t>
      </w:r>
      <w:r w:rsidR="003E59F1" w:rsidRPr="003D662E">
        <w:rPr>
          <w:lang w:val="en-US"/>
        </w:rPr>
        <w:t xml:space="preserve">We call the step of translating an outbound protocol into an internal protocol (and back) “protocol adaptation”, i.e., a </w:t>
      </w:r>
      <w:r w:rsidR="00035EE9" w:rsidRPr="003D662E">
        <w:rPr>
          <w:lang w:val="en-US"/>
        </w:rPr>
        <w:t xml:space="preserve">(generated) </w:t>
      </w:r>
      <w:r w:rsidR="003E59F1" w:rsidRPr="003D662E">
        <w:rPr>
          <w:lang w:val="en-US"/>
        </w:rPr>
        <w:t xml:space="preserve">plug-in </w:t>
      </w:r>
      <w:r w:rsidR="003E59F1" w:rsidRPr="003D662E">
        <w:rPr>
          <w:rFonts w:ascii="Consolas" w:hAnsi="Consolas"/>
          <w:lang w:val="en-US"/>
        </w:rPr>
        <w:t>ProtocolAdapter</w:t>
      </w:r>
      <w:r w:rsidR="003E59F1" w:rsidRPr="003D662E">
        <w:rPr>
          <w:lang w:val="en-US"/>
        </w:rPr>
        <w:t xml:space="preserve"> will be responsible for this task.</w:t>
      </w:r>
      <w:r w:rsidR="00EB3450" w:rsidRPr="003D662E">
        <w:rPr>
          <w:lang w:val="en-US"/>
        </w:rPr>
        <w:t xml:space="preserve"> One form of implementing the protocol adaptation is in terms of </w:t>
      </w:r>
      <w:r w:rsidR="00362550" w:rsidRPr="003D662E">
        <w:rPr>
          <w:lang w:val="en-US"/>
        </w:rPr>
        <w:t xml:space="preserve">existing </w:t>
      </w:r>
      <w:r w:rsidR="00EB3450" w:rsidRPr="003D662E">
        <w:rPr>
          <w:rFonts w:ascii="Consolas" w:hAnsi="Consolas"/>
          <w:lang w:val="en-US"/>
        </w:rPr>
        <w:t>TypeTranslator</w:t>
      </w:r>
      <w:r w:rsidR="00EB3450" w:rsidRPr="003D662E">
        <w:rPr>
          <w:lang w:val="en-US"/>
        </w:rPr>
        <w:t xml:space="preserve"> and </w:t>
      </w:r>
      <w:r w:rsidR="00EB3450" w:rsidRPr="003D662E">
        <w:rPr>
          <w:rFonts w:ascii="Consolas" w:hAnsi="Consolas"/>
          <w:lang w:val="en-US"/>
        </w:rPr>
        <w:t>Serializer</w:t>
      </w:r>
      <w:r w:rsidR="00EB3450" w:rsidRPr="003D662E">
        <w:rPr>
          <w:lang w:val="en-US"/>
        </w:rPr>
        <w:t xml:space="preserve"> </w:t>
      </w:r>
      <w:r w:rsidR="00362550" w:rsidRPr="003D662E">
        <w:rPr>
          <w:lang w:val="en-US"/>
        </w:rPr>
        <w:t>instances from</w:t>
      </w:r>
      <w:r w:rsidR="00EB3450" w:rsidRPr="003D662E">
        <w:rPr>
          <w:lang w:val="en-US"/>
        </w:rPr>
        <w:t xml:space="preserve"> the Transport Component, either as the realizations are </w:t>
      </w:r>
      <w:r w:rsidR="00957583" w:rsidRPr="003D662E">
        <w:rPr>
          <w:lang w:val="en-US"/>
        </w:rPr>
        <w:t xml:space="preserve">part of the platform </w:t>
      </w:r>
      <w:r w:rsidR="00EB3450" w:rsidRPr="003D662E">
        <w:rPr>
          <w:lang w:val="en-US"/>
        </w:rPr>
        <w:t>and can be re-used or because the</w:t>
      </w:r>
      <w:r w:rsidR="00957583" w:rsidRPr="003D662E">
        <w:rPr>
          <w:lang w:val="en-US"/>
        </w:rPr>
        <w:t>y are defined as part of the</w:t>
      </w:r>
      <w:r w:rsidR="00EB3450" w:rsidRPr="003D662E">
        <w:rPr>
          <w:lang w:val="en-US"/>
        </w:rPr>
        <w:t xml:space="preserve"> </w:t>
      </w:r>
      <w:r w:rsidR="009F321C" w:rsidRPr="003D662E">
        <w:rPr>
          <w:lang w:val="en-US"/>
        </w:rPr>
        <w:t>application</w:t>
      </w:r>
      <w:r w:rsidR="00EB3450" w:rsidRPr="003D662E">
        <w:rPr>
          <w:lang w:val="en-US"/>
        </w:rPr>
        <w:t xml:space="preserve"> </w:t>
      </w:r>
      <w:r w:rsidR="00957583" w:rsidRPr="003D662E">
        <w:rPr>
          <w:lang w:val="en-US"/>
        </w:rPr>
        <w:t>and can be generated or are provided as hand-crafted components</w:t>
      </w:r>
      <w:r w:rsidR="003E59F1" w:rsidRPr="003D662E">
        <w:rPr>
          <w:lang w:val="en-US"/>
        </w:rPr>
        <w:t xml:space="preserve">. </w:t>
      </w:r>
      <w:r w:rsidR="00EB3450" w:rsidRPr="003D662E">
        <w:rPr>
          <w:lang w:val="en-US"/>
        </w:rPr>
        <w:t xml:space="preserve">However, </w:t>
      </w:r>
      <w:r w:rsidR="003E59F1" w:rsidRPr="003D662E">
        <w:rPr>
          <w:lang w:val="en-US"/>
        </w:rPr>
        <w:t>also other forms of type translation may occur</w:t>
      </w:r>
      <w:r w:rsidR="00EB3450" w:rsidRPr="003D662E">
        <w:rPr>
          <w:lang w:val="en-US"/>
        </w:rPr>
        <w:t xml:space="preserve">. </w:t>
      </w:r>
      <w:r w:rsidR="00D425AD" w:rsidRPr="003D662E">
        <w:rPr>
          <w:lang w:val="en-US"/>
        </w:rPr>
        <w:t xml:space="preserve">This applies to connectors </w:t>
      </w:r>
      <w:r w:rsidR="00AC7316" w:rsidRPr="003D662E">
        <w:rPr>
          <w:lang w:val="en-US"/>
        </w:rPr>
        <w:t xml:space="preserve">that </w:t>
      </w:r>
      <w:r w:rsidR="00D425AD" w:rsidRPr="003D662E">
        <w:rPr>
          <w:lang w:val="en-US"/>
        </w:rPr>
        <w:t>handl</w:t>
      </w:r>
      <w:r w:rsidR="00AC7316" w:rsidRPr="003D662E">
        <w:rPr>
          <w:lang w:val="en-US"/>
        </w:rPr>
        <w:t>e</w:t>
      </w:r>
      <w:r w:rsidR="00D425AD" w:rsidRPr="003D662E">
        <w:rPr>
          <w:lang w:val="en-US"/>
        </w:rPr>
        <w:t xml:space="preserve"> generic payload (where the payload format must be translated to </w:t>
      </w:r>
      <w:r w:rsidR="000F6B30" w:rsidRPr="003D662E">
        <w:rPr>
          <w:lang w:val="en-US"/>
        </w:rPr>
        <w:t xml:space="preserve">application-specific </w:t>
      </w:r>
      <w:r w:rsidR="00AC7316" w:rsidRPr="003D662E">
        <w:rPr>
          <w:lang w:val="en-US"/>
        </w:rPr>
        <w:t xml:space="preserve">instances </w:t>
      </w:r>
      <w:r w:rsidR="00D425AD" w:rsidRPr="003D662E">
        <w:rPr>
          <w:lang w:val="en-US"/>
        </w:rPr>
        <w:t xml:space="preserve">and </w:t>
      </w:r>
      <w:r w:rsidR="000F6B30" w:rsidRPr="003D662E">
        <w:rPr>
          <w:lang w:val="en-US"/>
        </w:rPr>
        <w:t xml:space="preserve">can optionally be </w:t>
      </w:r>
      <w:r w:rsidR="00625B18" w:rsidRPr="003D662E">
        <w:rPr>
          <w:lang w:val="en-US"/>
        </w:rPr>
        <w:t>filtered</w:t>
      </w:r>
      <w:r w:rsidR="000F6B30" w:rsidRPr="003D662E">
        <w:rPr>
          <w:lang w:val="en-US"/>
        </w:rPr>
        <w:t>/translated</w:t>
      </w:r>
      <w:r w:rsidR="00D425AD" w:rsidRPr="003D662E">
        <w:rPr>
          <w:lang w:val="en-US"/>
        </w:rPr>
        <w:t>)</w:t>
      </w:r>
      <w:r w:rsidR="002C2B09" w:rsidRPr="003D662E">
        <w:rPr>
          <w:lang w:val="en-US"/>
        </w:rPr>
        <w:t xml:space="preserve">. Further, it applies </w:t>
      </w:r>
      <w:r w:rsidR="00D425AD" w:rsidRPr="003D662E">
        <w:rPr>
          <w:lang w:val="en-US"/>
        </w:rPr>
        <w:t xml:space="preserve">to connectors </w:t>
      </w:r>
      <w:r w:rsidR="002C2B09" w:rsidRPr="003D662E">
        <w:rPr>
          <w:lang w:val="en-US"/>
        </w:rPr>
        <w:t xml:space="preserve">that are </w:t>
      </w:r>
      <w:r w:rsidR="00D425AD" w:rsidRPr="003D662E">
        <w:rPr>
          <w:lang w:val="en-US"/>
        </w:rPr>
        <w:t xml:space="preserve">based on a specific information model, </w:t>
      </w:r>
      <w:r w:rsidR="00D425AD" w:rsidRPr="003D662E">
        <w:rPr>
          <w:lang w:val="en-US"/>
        </w:rPr>
        <w:lastRenderedPageBreak/>
        <w:t>such as OPC UA</w:t>
      </w:r>
      <w:r w:rsidR="00850A25" w:rsidRPr="003D662E">
        <w:rPr>
          <w:lang w:val="en-US"/>
        </w:rPr>
        <w:t xml:space="preserve"> or AAS</w:t>
      </w:r>
      <w:r w:rsidR="00D425AD" w:rsidRPr="003D662E">
        <w:rPr>
          <w:lang w:val="en-US"/>
        </w:rPr>
        <w:t>.</w:t>
      </w:r>
      <w:r w:rsidR="00544C3F" w:rsidRPr="003D662E">
        <w:rPr>
          <w:lang w:val="en-US"/>
        </w:rPr>
        <w:t xml:space="preserve"> In the latter case, </w:t>
      </w:r>
      <w:r w:rsidR="00CB7ED7" w:rsidRPr="003D662E">
        <w:rPr>
          <w:lang w:val="en-US"/>
        </w:rPr>
        <w:t xml:space="preserve">we aim for </w:t>
      </w:r>
      <w:r w:rsidR="00544C3F" w:rsidRPr="003D662E">
        <w:rPr>
          <w:lang w:val="en-US"/>
        </w:rPr>
        <w:t xml:space="preserve">specific </w:t>
      </w:r>
      <w:r w:rsidR="00544C3F" w:rsidRPr="003D662E">
        <w:rPr>
          <w:rFonts w:ascii="Consolas" w:hAnsi="Consolas"/>
          <w:lang w:val="en-US"/>
        </w:rPr>
        <w:t>TypeTranslator</w:t>
      </w:r>
      <w:r w:rsidR="00544C3F" w:rsidRPr="003D662E">
        <w:rPr>
          <w:lang w:val="en-US"/>
        </w:rPr>
        <w:t xml:space="preserve"> </w:t>
      </w:r>
      <w:r w:rsidR="00F52CEC" w:rsidRPr="003D662E">
        <w:rPr>
          <w:lang w:val="en-US"/>
        </w:rPr>
        <w:t>instances that are</w:t>
      </w:r>
      <w:r w:rsidR="00544C3F" w:rsidRPr="003D662E">
        <w:rPr>
          <w:lang w:val="en-US"/>
        </w:rPr>
        <w:t xml:space="preserve"> </w:t>
      </w:r>
      <w:r w:rsidR="001216BB" w:rsidRPr="003D662E">
        <w:rPr>
          <w:lang w:val="en-US"/>
        </w:rPr>
        <w:t xml:space="preserve">linked to </w:t>
      </w:r>
      <w:r w:rsidR="00850A25" w:rsidRPr="003D662E">
        <w:rPr>
          <w:lang w:val="en-US"/>
        </w:rPr>
        <w:t xml:space="preserve">a generic model interface </w:t>
      </w:r>
      <w:r w:rsidR="00846FE7" w:rsidRPr="003D662E">
        <w:rPr>
          <w:lang w:val="en-US"/>
        </w:rPr>
        <w:t xml:space="preserve">abstracting over </w:t>
      </w:r>
      <w:r w:rsidR="00850A25" w:rsidRPr="003D662E">
        <w:rPr>
          <w:lang w:val="en-US"/>
        </w:rPr>
        <w:t xml:space="preserve">the underlying </w:t>
      </w:r>
      <w:r w:rsidR="00F52CEC" w:rsidRPr="003D662E">
        <w:rPr>
          <w:lang w:val="en-US"/>
        </w:rPr>
        <w:t>information model</w:t>
      </w:r>
      <w:r w:rsidR="00544C3F" w:rsidRPr="003D662E">
        <w:rPr>
          <w:lang w:val="en-US"/>
        </w:rPr>
        <w:t xml:space="preserve">. </w:t>
      </w:r>
      <w:r w:rsidR="00850A25" w:rsidRPr="003D662E">
        <w:rPr>
          <w:lang w:val="en-US"/>
        </w:rPr>
        <w:t xml:space="preserve">However, not all approaches support the same range of </w:t>
      </w:r>
      <w:r w:rsidR="00E13A30" w:rsidRPr="003D662E">
        <w:rPr>
          <w:lang w:val="en-US"/>
        </w:rPr>
        <w:t>concepts and types</w:t>
      </w:r>
      <w:r w:rsidR="00850A25" w:rsidRPr="003D662E">
        <w:rPr>
          <w:lang w:val="en-US"/>
        </w:rPr>
        <w:t>, e.g., OPC UA allows different kinds of custom datatypes while AAS does not</w:t>
      </w:r>
      <w:r w:rsidR="00846FE7" w:rsidRPr="003D662E">
        <w:rPr>
          <w:lang w:val="en-US"/>
        </w:rPr>
        <w:t xml:space="preserve">. Thus, connectors will differ in the offered </w:t>
      </w:r>
      <w:r w:rsidR="001B2B57" w:rsidRPr="003D662E">
        <w:rPr>
          <w:lang w:val="en-US"/>
        </w:rPr>
        <w:t xml:space="preserve">functionality of such an interface and it may be helpful to </w:t>
      </w:r>
      <w:r w:rsidR="00F40DC7" w:rsidRPr="003D662E">
        <w:rPr>
          <w:lang w:val="en-US"/>
        </w:rPr>
        <w:t>provide</w:t>
      </w:r>
      <w:r w:rsidR="001B2B57" w:rsidRPr="003D662E">
        <w:rPr>
          <w:lang w:val="en-US"/>
        </w:rPr>
        <w:t xml:space="preserve"> meta</w:t>
      </w:r>
      <w:r w:rsidR="003F09E0" w:rsidRPr="003D662E">
        <w:rPr>
          <w:lang w:val="en-US"/>
        </w:rPr>
        <w:t>-</w:t>
      </w:r>
      <w:r w:rsidR="001B2B57" w:rsidRPr="003D662E">
        <w:rPr>
          <w:lang w:val="en-US"/>
        </w:rPr>
        <w:t xml:space="preserve">information </w:t>
      </w:r>
      <w:r w:rsidR="00F40DC7" w:rsidRPr="003D662E">
        <w:rPr>
          <w:lang w:val="en-US"/>
        </w:rPr>
        <w:t xml:space="preserve">stating </w:t>
      </w:r>
      <w:r w:rsidR="001B2B57" w:rsidRPr="003D662E">
        <w:rPr>
          <w:lang w:val="en-US"/>
        </w:rPr>
        <w:t xml:space="preserve">the connector capabilities </w:t>
      </w:r>
      <w:r w:rsidR="00F40DC7" w:rsidRPr="003D662E">
        <w:rPr>
          <w:lang w:val="en-US"/>
        </w:rPr>
        <w:t xml:space="preserve">in order </w:t>
      </w:r>
      <w:r w:rsidR="001B2B57" w:rsidRPr="003D662E">
        <w:rPr>
          <w:lang w:val="en-US"/>
        </w:rPr>
        <w:t>to dynamically guideline the code generation for a certain connector.</w:t>
      </w:r>
    </w:p>
    <w:p w14:paraId="3E0E96D7" w14:textId="7B31E9D1" w:rsidR="00B03C78" w:rsidRPr="003D662E" w:rsidRDefault="00250C76" w:rsidP="00B03C78">
      <w:pPr>
        <w:jc w:val="center"/>
        <w:rPr>
          <w:lang w:val="en-US"/>
        </w:rPr>
      </w:pPr>
      <w:r w:rsidRPr="00250C76">
        <w:rPr>
          <w:noProof/>
        </w:rPr>
        <w:drawing>
          <wp:inline distT="0" distB="0" distL="0" distR="0" wp14:anchorId="320AD245" wp14:editId="3D190A87">
            <wp:extent cx="5760720" cy="138874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60720" cy="1388745"/>
                    </a:xfrm>
                    <a:prstGeom prst="rect">
                      <a:avLst/>
                    </a:prstGeom>
                    <a:noFill/>
                    <a:ln>
                      <a:noFill/>
                    </a:ln>
                  </pic:spPr>
                </pic:pic>
              </a:graphicData>
            </a:graphic>
          </wp:inline>
        </w:drawing>
      </w:r>
    </w:p>
    <w:p w14:paraId="02A2E8D9" w14:textId="4A8996B7" w:rsidR="00B03C78" w:rsidRPr="003D662E" w:rsidRDefault="00B03C78" w:rsidP="00B03C78">
      <w:pPr>
        <w:pStyle w:val="Caption"/>
        <w:jc w:val="center"/>
        <w:rPr>
          <w:lang w:val="en-US"/>
        </w:rPr>
      </w:pPr>
      <w:bookmarkStart w:id="102" w:name="_Ref5791039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C62E87">
        <w:rPr>
          <w:noProof/>
          <w:lang w:val="en-US"/>
        </w:rPr>
        <w:t>16</w:t>
      </w:r>
      <w:r w:rsidRPr="003D662E">
        <w:fldChar w:fldCharType="end"/>
      </w:r>
      <w:bookmarkEnd w:id="102"/>
      <w:r w:rsidRPr="003D662E">
        <w:rPr>
          <w:lang w:val="en-US"/>
        </w:rPr>
        <w:t>: Event-based connector and push-based protocol-adaptation.</w:t>
      </w:r>
    </w:p>
    <w:p w14:paraId="4BCFBBE3" w14:textId="5A819538" w:rsidR="00DE44AA" w:rsidRPr="003D662E" w:rsidRDefault="00544C3F" w:rsidP="009C48BF">
      <w:pPr>
        <w:jc w:val="both"/>
        <w:rPr>
          <w:lang w:val="en-US"/>
        </w:rPr>
      </w:pPr>
      <w:r w:rsidRPr="003D662E">
        <w:rPr>
          <w:lang w:val="en-US"/>
        </w:rPr>
        <w:t xml:space="preserve">Moreover, connectors may differ in their data provisioning style. </w:t>
      </w:r>
      <w:r w:rsidR="002F226C" w:rsidRPr="003D662E">
        <w:rPr>
          <w:lang w:val="en-US"/>
        </w:rPr>
        <w:t>For performance re</w:t>
      </w:r>
      <w:r w:rsidR="00C32A84" w:rsidRPr="003D662E">
        <w:rPr>
          <w:lang w:val="en-US"/>
        </w:rPr>
        <w:t xml:space="preserve">asons it is desirable to </w:t>
      </w:r>
      <w:r w:rsidR="000407ED" w:rsidRPr="003D662E">
        <w:rPr>
          <w:lang w:val="en-US"/>
        </w:rPr>
        <w:t>utilize</w:t>
      </w:r>
      <w:r w:rsidR="002F226C" w:rsidRPr="003D662E">
        <w:rPr>
          <w:lang w:val="en-US"/>
        </w:rPr>
        <w:t xml:space="preserve"> </w:t>
      </w:r>
      <w:r w:rsidR="000407ED" w:rsidRPr="003D662E">
        <w:rPr>
          <w:b/>
          <w:lang w:val="en-US"/>
        </w:rPr>
        <w:t>event-based ingestion</w:t>
      </w:r>
      <w:r w:rsidR="009D302D" w:rsidRPr="003D662E">
        <w:rPr>
          <w:lang w:val="en-US"/>
        </w:rPr>
        <w:t>, i.e., the underlying protocol or information model informs the connector about new or changed data</w:t>
      </w:r>
      <w:r w:rsidR="002F226C" w:rsidRPr="003D662E">
        <w:rPr>
          <w:lang w:val="en-US"/>
        </w:rPr>
        <w:t xml:space="preserve">. </w:t>
      </w:r>
      <w:r w:rsidR="003466D3" w:rsidRPr="003D662E">
        <w:rPr>
          <w:lang w:val="en-US"/>
        </w:rPr>
        <w:t xml:space="preserve">Message passing approaches like MQTT or information-model based approaches like OPC UA provide such events. </w:t>
      </w:r>
      <w:r w:rsidR="00C24EEC" w:rsidRPr="003D662E">
        <w:rPr>
          <w:lang w:val="en-US"/>
        </w:rPr>
        <w:t>In this case, a</w:t>
      </w:r>
      <w:r w:rsidR="006A569A" w:rsidRPr="003D662E">
        <w:rPr>
          <w:lang w:val="en-US"/>
        </w:rPr>
        <w:t xml:space="preserve">s illustrated in </w:t>
      </w:r>
      <w:r w:rsidR="006A569A" w:rsidRPr="003D662E">
        <w:rPr>
          <w:lang w:val="en-US"/>
        </w:rPr>
        <w:fldChar w:fldCharType="begin"/>
      </w:r>
      <w:r w:rsidR="006A569A" w:rsidRPr="003D662E">
        <w:rPr>
          <w:lang w:val="en-US"/>
        </w:rPr>
        <w:instrText xml:space="preserve"> REF _Ref57910393 \h </w:instrText>
      </w:r>
      <w:r w:rsidR="003D662E">
        <w:rPr>
          <w:lang w:val="en-US"/>
        </w:rPr>
        <w:instrText xml:space="preserve"> \* MERGEFORMAT </w:instrText>
      </w:r>
      <w:r w:rsidR="006A569A" w:rsidRPr="003D662E">
        <w:rPr>
          <w:lang w:val="en-US"/>
        </w:rPr>
      </w:r>
      <w:r w:rsidR="006A569A" w:rsidRPr="003D662E">
        <w:rPr>
          <w:lang w:val="en-US"/>
        </w:rPr>
        <w:fldChar w:fldCharType="separate"/>
      </w:r>
      <w:r w:rsidR="00C62E87" w:rsidRPr="003D662E">
        <w:rPr>
          <w:lang w:val="en-US"/>
        </w:rPr>
        <w:t xml:space="preserve">Figure </w:t>
      </w:r>
      <w:r w:rsidR="00C62E87">
        <w:rPr>
          <w:noProof/>
          <w:lang w:val="en-US"/>
        </w:rPr>
        <w:t>16</w:t>
      </w:r>
      <w:r w:rsidR="006A569A" w:rsidRPr="003D662E">
        <w:rPr>
          <w:lang w:val="en-US"/>
        </w:rPr>
        <w:fldChar w:fldCharType="end"/>
      </w:r>
      <w:r w:rsidR="006A569A" w:rsidRPr="003D662E">
        <w:rPr>
          <w:lang w:val="en-US"/>
        </w:rPr>
        <w:t>, the “</w:t>
      </w:r>
      <w:r w:rsidR="006A569A" w:rsidRPr="003D662E">
        <w:rPr>
          <w:rFonts w:ascii="Consolas" w:hAnsi="Consolas"/>
          <w:lang w:val="en-US"/>
        </w:rPr>
        <w:t>Protocol</w:t>
      </w:r>
      <w:r w:rsidR="006A569A" w:rsidRPr="003D662E">
        <w:rPr>
          <w:lang w:val="en-US"/>
        </w:rPr>
        <w:t xml:space="preserve">” notifies the </w:t>
      </w:r>
      <w:r w:rsidR="006A569A" w:rsidRPr="003D662E">
        <w:rPr>
          <w:rFonts w:ascii="Consolas" w:hAnsi="Consolas"/>
          <w:lang w:val="en-US"/>
        </w:rPr>
        <w:t>Connector</w:t>
      </w:r>
      <w:r w:rsidR="006A569A" w:rsidRPr="003D662E">
        <w:rPr>
          <w:lang w:val="en-US"/>
        </w:rPr>
        <w:t xml:space="preserve"> about new data. </w:t>
      </w:r>
      <w:r w:rsidR="00687112" w:rsidRPr="003D662E">
        <w:rPr>
          <w:lang w:val="en-US"/>
        </w:rPr>
        <w:t>In turn, t</w:t>
      </w:r>
      <w:r w:rsidR="006A569A" w:rsidRPr="003D662E">
        <w:rPr>
          <w:lang w:val="en-US"/>
        </w:rPr>
        <w:t xml:space="preserve">he </w:t>
      </w:r>
      <w:r w:rsidR="006A569A" w:rsidRPr="003D662E">
        <w:rPr>
          <w:rFonts w:ascii="Consolas" w:hAnsi="Consolas"/>
          <w:lang w:val="en-US"/>
        </w:rPr>
        <w:t>Connector</w:t>
      </w:r>
      <w:r w:rsidR="006A569A" w:rsidRPr="003D662E">
        <w:rPr>
          <w:lang w:val="en-US"/>
        </w:rPr>
        <w:t xml:space="preserve"> consults the </w:t>
      </w:r>
      <w:r w:rsidR="006A569A" w:rsidRPr="003D662E">
        <w:rPr>
          <w:rFonts w:ascii="Consolas" w:hAnsi="Consolas"/>
          <w:lang w:val="en-US"/>
        </w:rPr>
        <w:t>ProtocolAdapter</w:t>
      </w:r>
      <w:r w:rsidR="006A569A" w:rsidRPr="003D662E">
        <w:rPr>
          <w:lang w:val="en-US"/>
        </w:rPr>
        <w:t xml:space="preserve"> to </w:t>
      </w:r>
      <w:r w:rsidR="001C60BB" w:rsidRPr="003D662E">
        <w:rPr>
          <w:lang w:val="en-US"/>
        </w:rPr>
        <w:t>translate</w:t>
      </w:r>
      <w:r w:rsidR="006A569A" w:rsidRPr="003D662E">
        <w:rPr>
          <w:lang w:val="en-US"/>
        </w:rPr>
        <w:t xml:space="preserve"> the external data into an application-specific type, which</w:t>
      </w:r>
      <w:r w:rsidR="00C87E69" w:rsidRPr="003D662E">
        <w:rPr>
          <w:lang w:val="en-US"/>
        </w:rPr>
        <w:t>, dependent on the “</w:t>
      </w:r>
      <w:r w:rsidR="00C87E69" w:rsidRPr="003D662E">
        <w:rPr>
          <w:rFonts w:ascii="Consolas" w:hAnsi="Consolas"/>
          <w:lang w:val="en-US"/>
        </w:rPr>
        <w:t>Protocol</w:t>
      </w:r>
      <w:r w:rsidR="00C87E69" w:rsidRPr="003D662E">
        <w:rPr>
          <w:lang w:val="en-US"/>
        </w:rPr>
        <w:t>” capabilities,</w:t>
      </w:r>
      <w:r w:rsidR="006A569A" w:rsidRPr="003D662E">
        <w:rPr>
          <w:lang w:val="en-US"/>
        </w:rPr>
        <w:t xml:space="preserve"> </w:t>
      </w:r>
      <w:r w:rsidR="00C87E69" w:rsidRPr="003D662E">
        <w:rPr>
          <w:lang w:val="en-US"/>
        </w:rPr>
        <w:t xml:space="preserve">can be done in terms of payload translation or by querying the abstracted model of </w:t>
      </w:r>
      <w:r w:rsidR="00E24921" w:rsidRPr="003D662E">
        <w:rPr>
          <w:lang w:val="en-US"/>
        </w:rPr>
        <w:t>the “</w:t>
      </w:r>
      <w:r w:rsidR="00E24921" w:rsidRPr="003D662E">
        <w:rPr>
          <w:rFonts w:ascii="Consolas" w:hAnsi="Consolas"/>
          <w:lang w:val="en-US"/>
        </w:rPr>
        <w:t>Protocol</w:t>
      </w:r>
      <w:r w:rsidR="00E24921" w:rsidRPr="003D662E">
        <w:rPr>
          <w:lang w:val="en-US"/>
        </w:rPr>
        <w:t xml:space="preserve">” (not shown in </w:t>
      </w:r>
      <w:r w:rsidR="00E24921" w:rsidRPr="003D662E">
        <w:rPr>
          <w:lang w:val="en-US"/>
        </w:rPr>
        <w:fldChar w:fldCharType="begin"/>
      </w:r>
      <w:r w:rsidR="00E24921" w:rsidRPr="003D662E">
        <w:rPr>
          <w:lang w:val="en-US"/>
        </w:rPr>
        <w:instrText xml:space="preserve"> REF _Ref57910393 \h </w:instrText>
      </w:r>
      <w:r w:rsidR="003D662E">
        <w:rPr>
          <w:lang w:val="en-US"/>
        </w:rPr>
        <w:instrText xml:space="preserve"> \* MERGEFORMAT </w:instrText>
      </w:r>
      <w:r w:rsidR="00E24921" w:rsidRPr="003D662E">
        <w:rPr>
          <w:lang w:val="en-US"/>
        </w:rPr>
      </w:r>
      <w:r w:rsidR="00E24921" w:rsidRPr="003D662E">
        <w:rPr>
          <w:lang w:val="en-US"/>
        </w:rPr>
        <w:fldChar w:fldCharType="separate"/>
      </w:r>
      <w:r w:rsidR="00C62E87" w:rsidRPr="003D662E">
        <w:rPr>
          <w:lang w:val="en-US"/>
        </w:rPr>
        <w:t xml:space="preserve">Figure </w:t>
      </w:r>
      <w:r w:rsidR="00C62E87">
        <w:rPr>
          <w:noProof/>
          <w:lang w:val="en-US"/>
        </w:rPr>
        <w:t>16</w:t>
      </w:r>
      <w:r w:rsidR="00E24921" w:rsidRPr="003D662E">
        <w:rPr>
          <w:lang w:val="en-US"/>
        </w:rPr>
        <w:fldChar w:fldCharType="end"/>
      </w:r>
      <w:r w:rsidR="00E24921" w:rsidRPr="003D662E">
        <w:rPr>
          <w:lang w:val="en-US"/>
        </w:rPr>
        <w:t>).</w:t>
      </w:r>
      <w:r w:rsidR="006E0A50" w:rsidRPr="003D662E">
        <w:rPr>
          <w:lang w:val="en-US"/>
        </w:rPr>
        <w:t xml:space="preserve"> When the data is translated, the respective instance </w:t>
      </w:r>
      <w:r w:rsidR="006A569A" w:rsidRPr="003D662E">
        <w:rPr>
          <w:lang w:val="en-US"/>
        </w:rPr>
        <w:t xml:space="preserve">is passed on to a registered streaming </w:t>
      </w:r>
      <w:r w:rsidR="00250C76">
        <w:rPr>
          <w:rFonts w:ascii="Consolas" w:hAnsi="Consolas"/>
          <w:lang w:val="en-US"/>
        </w:rPr>
        <w:t>Service</w:t>
      </w:r>
      <w:r w:rsidR="006A569A" w:rsidRPr="003D662E">
        <w:rPr>
          <w:lang w:val="en-US"/>
        </w:rPr>
        <w:t xml:space="preserve"> </w:t>
      </w:r>
      <w:r w:rsidR="009358D9" w:rsidRPr="003D662E">
        <w:rPr>
          <w:lang w:val="en-US"/>
        </w:rPr>
        <w:t>in asynchronous manner</w:t>
      </w:r>
      <w:r w:rsidR="006A569A" w:rsidRPr="003D662E">
        <w:rPr>
          <w:lang w:val="en-US"/>
        </w:rPr>
        <w:t xml:space="preserve">. </w:t>
      </w:r>
      <w:r w:rsidR="00A15C3C" w:rsidRPr="003D662E">
        <w:rPr>
          <w:lang w:val="en-US"/>
        </w:rPr>
        <w:t xml:space="preserve">For the outbound direction (not shown in </w:t>
      </w:r>
      <w:r w:rsidR="00A15C3C" w:rsidRPr="003D662E">
        <w:rPr>
          <w:lang w:val="en-US"/>
        </w:rPr>
        <w:fldChar w:fldCharType="begin"/>
      </w:r>
      <w:r w:rsidR="00A15C3C" w:rsidRPr="003D662E">
        <w:rPr>
          <w:lang w:val="en-US"/>
        </w:rPr>
        <w:instrText xml:space="preserve"> REF _Ref57910393 \h </w:instrText>
      </w:r>
      <w:r w:rsidR="003D662E">
        <w:rPr>
          <w:lang w:val="en-US"/>
        </w:rPr>
        <w:instrText xml:space="preserve"> \* MERGEFORMAT </w:instrText>
      </w:r>
      <w:r w:rsidR="00A15C3C" w:rsidRPr="003D662E">
        <w:rPr>
          <w:lang w:val="en-US"/>
        </w:rPr>
      </w:r>
      <w:r w:rsidR="00A15C3C" w:rsidRPr="003D662E">
        <w:rPr>
          <w:lang w:val="en-US"/>
        </w:rPr>
        <w:fldChar w:fldCharType="separate"/>
      </w:r>
      <w:r w:rsidR="00C62E87" w:rsidRPr="003D662E">
        <w:rPr>
          <w:lang w:val="en-US"/>
        </w:rPr>
        <w:t xml:space="preserve">Figure </w:t>
      </w:r>
      <w:r w:rsidR="00C62E87">
        <w:rPr>
          <w:noProof/>
          <w:lang w:val="en-US"/>
        </w:rPr>
        <w:t>16</w:t>
      </w:r>
      <w:r w:rsidR="00A15C3C" w:rsidRPr="003D662E">
        <w:rPr>
          <w:lang w:val="en-US"/>
        </w:rPr>
        <w:fldChar w:fldCharType="end"/>
      </w:r>
      <w:r w:rsidR="00A15C3C" w:rsidRPr="003D662E">
        <w:rPr>
          <w:lang w:val="en-US"/>
        </w:rPr>
        <w:t xml:space="preserve">), the </w:t>
      </w:r>
      <w:r w:rsidR="00250C76">
        <w:rPr>
          <w:rFonts w:ascii="Consolas" w:hAnsi="Consolas"/>
          <w:lang w:val="en-US"/>
        </w:rPr>
        <w:t>Service</w:t>
      </w:r>
      <w:r w:rsidR="00A15C3C" w:rsidRPr="003D662E">
        <w:rPr>
          <w:lang w:val="en-US"/>
        </w:rPr>
        <w:t xml:space="preserve"> ultimately receives the data as a stream and </w:t>
      </w:r>
      <w:r w:rsidR="00250C76">
        <w:rPr>
          <w:lang w:val="en-US"/>
        </w:rPr>
        <w:t xml:space="preserve">passes that on to the </w:t>
      </w:r>
      <w:r w:rsidR="00A15C3C" w:rsidRPr="003D662E">
        <w:rPr>
          <w:rFonts w:ascii="Consolas" w:hAnsi="Consolas"/>
          <w:lang w:val="en-US"/>
        </w:rPr>
        <w:t>Connector</w:t>
      </w:r>
      <w:r w:rsidR="00220981" w:rsidRPr="003D662E">
        <w:rPr>
          <w:lang w:val="en-US"/>
        </w:rPr>
        <w:t xml:space="preserve"> upon a received data item</w:t>
      </w:r>
      <w:r w:rsidR="00A15C3C" w:rsidRPr="003D662E">
        <w:rPr>
          <w:lang w:val="en-US"/>
        </w:rPr>
        <w:t xml:space="preserve">, which </w:t>
      </w:r>
      <w:r w:rsidR="00220981" w:rsidRPr="003D662E">
        <w:rPr>
          <w:lang w:val="en-US"/>
        </w:rPr>
        <w:t xml:space="preserve">then </w:t>
      </w:r>
      <w:r w:rsidR="00A15C3C" w:rsidRPr="003D662E">
        <w:rPr>
          <w:lang w:val="en-US"/>
        </w:rPr>
        <w:t xml:space="preserve">consults the </w:t>
      </w:r>
      <w:r w:rsidR="00A15C3C" w:rsidRPr="003D662E">
        <w:rPr>
          <w:rFonts w:ascii="Consolas" w:hAnsi="Consolas"/>
          <w:lang w:val="en-US"/>
        </w:rPr>
        <w:t>ProtocolAdapter</w:t>
      </w:r>
      <w:r w:rsidR="00A15C3C" w:rsidRPr="003D662E">
        <w:rPr>
          <w:lang w:val="en-US"/>
        </w:rPr>
        <w:t xml:space="preserve"> in the backward direction ultimately leading to a send/write command on </w:t>
      </w:r>
      <w:r w:rsidR="007612A8" w:rsidRPr="003D662E">
        <w:rPr>
          <w:rFonts w:ascii="Consolas" w:hAnsi="Consolas"/>
          <w:lang w:val="en-US"/>
        </w:rPr>
        <w:t>P</w:t>
      </w:r>
      <w:r w:rsidR="00A15C3C" w:rsidRPr="003D662E">
        <w:rPr>
          <w:rFonts w:ascii="Consolas" w:hAnsi="Consolas"/>
          <w:lang w:val="en-US"/>
        </w:rPr>
        <w:t>rotocol</w:t>
      </w:r>
      <w:r w:rsidR="00A15C3C" w:rsidRPr="003D662E">
        <w:rPr>
          <w:lang w:val="en-US"/>
        </w:rPr>
        <w:t>.</w:t>
      </w:r>
    </w:p>
    <w:p w14:paraId="6BB7C94C" w14:textId="44FFAAC4" w:rsidR="008E766E" w:rsidRPr="003D662E" w:rsidRDefault="00250C76" w:rsidP="00544C3F">
      <w:pPr>
        <w:jc w:val="both"/>
        <w:rPr>
          <w:lang w:val="en-US"/>
        </w:rPr>
      </w:pPr>
      <w:r w:rsidRPr="00250C76">
        <w:rPr>
          <w:noProof/>
        </w:rPr>
        <w:drawing>
          <wp:inline distT="0" distB="0" distL="0" distR="0" wp14:anchorId="7CDAC90C" wp14:editId="212025CE">
            <wp:extent cx="5760720" cy="137604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60720" cy="1376045"/>
                    </a:xfrm>
                    <a:prstGeom prst="rect">
                      <a:avLst/>
                    </a:prstGeom>
                    <a:noFill/>
                    <a:ln>
                      <a:noFill/>
                    </a:ln>
                  </pic:spPr>
                </pic:pic>
              </a:graphicData>
            </a:graphic>
          </wp:inline>
        </w:drawing>
      </w:r>
    </w:p>
    <w:p w14:paraId="1D19E9CE" w14:textId="4113A23F" w:rsidR="008E3499" w:rsidRDefault="008E766E" w:rsidP="008E766E">
      <w:pPr>
        <w:pStyle w:val="Caption"/>
        <w:jc w:val="center"/>
        <w:rPr>
          <w:lang w:val="en-US"/>
        </w:rPr>
      </w:pPr>
      <w:bookmarkStart w:id="103" w:name="_Ref57910594"/>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C62E87">
        <w:rPr>
          <w:noProof/>
          <w:lang w:val="en-US"/>
        </w:rPr>
        <w:t>17</w:t>
      </w:r>
      <w:r w:rsidRPr="003D662E">
        <w:fldChar w:fldCharType="end"/>
      </w:r>
      <w:bookmarkEnd w:id="103"/>
      <w:r w:rsidRPr="003D662E">
        <w:rPr>
          <w:lang w:val="en-US"/>
        </w:rPr>
        <w:t>: Poll-based connector and subsequent protocol adaptation.</w:t>
      </w:r>
    </w:p>
    <w:p w14:paraId="12EFBE09" w14:textId="4A55AFCF" w:rsidR="00A81269" w:rsidRDefault="00A81269" w:rsidP="00A81269">
      <w:pPr>
        <w:jc w:val="both"/>
        <w:rPr>
          <w:lang w:val="en-US"/>
        </w:rPr>
      </w:pPr>
      <w:r w:rsidRPr="003D662E">
        <w:rPr>
          <w:lang w:val="en-US"/>
        </w:rPr>
        <w:t xml:space="preserve">Protocol implementations not offering such notifications are subject to </w:t>
      </w:r>
      <w:r w:rsidRPr="003D662E">
        <w:rPr>
          <w:b/>
          <w:lang w:val="en-US"/>
        </w:rPr>
        <w:t>polling</w:t>
      </w:r>
      <w:r w:rsidRPr="003D662E">
        <w:rPr>
          <w:lang w:val="en-US"/>
        </w:rPr>
        <w:t xml:space="preserve">. One example here is the current </w:t>
      </w:r>
      <w:r>
        <w:rPr>
          <w:lang w:val="en-US"/>
        </w:rPr>
        <w:t xml:space="preserve">OPC UA </w:t>
      </w:r>
      <w:r w:rsidRPr="003D662E">
        <w:rPr>
          <w:lang w:val="en-US"/>
        </w:rPr>
        <w:t xml:space="preserve">implementation </w:t>
      </w:r>
      <w:r>
        <w:rPr>
          <w:lang w:val="en-US"/>
        </w:rPr>
        <w:t>that we use, were OPC change events just indicate a change of the model but not of which element</w:t>
      </w:r>
      <w:r w:rsidRPr="003D662E">
        <w:rPr>
          <w:lang w:val="en-US"/>
        </w:rPr>
        <w:t xml:space="preserve">. In its basic form, polling repeatedly obtains information from a source and ingests the information regardless whether the information changed in the meantime. This may be intended, e.g., to realize equidistant input. However, if not desired, it can also unnecessarily allocate transport resources. To avoid this, a caching mode can be defined for a connector instance. The mode indicates whether there shall be </w:t>
      </w:r>
      <w:r w:rsidRPr="003D662E">
        <w:rPr>
          <w:b/>
          <w:lang w:val="en-US"/>
        </w:rPr>
        <w:t>no</w:t>
      </w:r>
      <w:r w:rsidRPr="003D662E">
        <w:rPr>
          <w:lang w:val="en-US"/>
        </w:rPr>
        <w:t xml:space="preserve"> caching, i.e., ingestion of all received data, ingestion only if </w:t>
      </w:r>
      <w:r w:rsidRPr="003D662E">
        <w:rPr>
          <w:b/>
          <w:lang w:val="en-US"/>
        </w:rPr>
        <w:t>hash</w:t>
      </w:r>
      <w:r w:rsidRPr="003D662E">
        <w:rPr>
          <w:lang w:val="en-US"/>
        </w:rPr>
        <w:t xml:space="preserve"> codes are different or ingestion if the contents of the data is not </w:t>
      </w:r>
      <w:r w:rsidRPr="003D662E">
        <w:rPr>
          <w:b/>
          <w:lang w:val="en-US"/>
        </w:rPr>
        <w:t>equal</w:t>
      </w:r>
      <w:r w:rsidRPr="003D662E">
        <w:rPr>
          <w:lang w:val="en-US"/>
        </w:rPr>
        <w:t>. While a comparison based on hash codes is typically faster than a comparison for equality, it may also fail if hash codes accidentally are the same for equal data items (hashing collision).</w:t>
      </w:r>
    </w:p>
    <w:p w14:paraId="25A474EA" w14:textId="4058D263" w:rsidR="00756D45" w:rsidRPr="003D662E" w:rsidRDefault="00756D45" w:rsidP="00756D45">
      <w:pPr>
        <w:jc w:val="both"/>
        <w:rPr>
          <w:lang w:val="en-US"/>
        </w:rPr>
      </w:pPr>
      <w:r w:rsidRPr="003D662E">
        <w:rPr>
          <w:lang w:val="en-US"/>
        </w:rPr>
        <w:lastRenderedPageBreak/>
        <w:t>As illustrated in</w:t>
      </w:r>
      <w:r w:rsidRPr="003D662E">
        <w:rPr>
          <w:b/>
          <w:lang w:val="en-US"/>
        </w:rPr>
        <w:t xml:space="preserve"> </w:t>
      </w:r>
      <w:r w:rsidRPr="003D662E">
        <w:rPr>
          <w:b/>
          <w:lang w:val="en-US"/>
        </w:rPr>
        <w:fldChar w:fldCharType="begin"/>
      </w:r>
      <w:r w:rsidRPr="003D662E">
        <w:rPr>
          <w:b/>
          <w:lang w:val="en-US"/>
        </w:rPr>
        <w:instrText xml:space="preserve"> REF _Ref57910594 \h </w:instrText>
      </w:r>
      <w:r>
        <w:rPr>
          <w:b/>
          <w:lang w:val="en-US"/>
        </w:rPr>
        <w:instrText xml:space="preserve"> \* MERGEFORMAT </w:instrText>
      </w:r>
      <w:r w:rsidRPr="003D662E">
        <w:rPr>
          <w:b/>
          <w:lang w:val="en-US"/>
        </w:rPr>
      </w:r>
      <w:r w:rsidRPr="003D662E">
        <w:rPr>
          <w:b/>
          <w:lang w:val="en-US"/>
        </w:rPr>
        <w:fldChar w:fldCharType="separate"/>
      </w:r>
      <w:r w:rsidR="00C62E87" w:rsidRPr="003D662E">
        <w:rPr>
          <w:lang w:val="en-US"/>
        </w:rPr>
        <w:t xml:space="preserve">Figure </w:t>
      </w:r>
      <w:r w:rsidR="00C62E87">
        <w:rPr>
          <w:noProof/>
          <w:lang w:val="en-US"/>
        </w:rPr>
        <w:t>17</w:t>
      </w:r>
      <w:r w:rsidRPr="003D662E">
        <w:rPr>
          <w:b/>
          <w:lang w:val="en-US"/>
        </w:rPr>
        <w:fldChar w:fldCharType="end"/>
      </w:r>
      <w:r w:rsidRPr="003D662E">
        <w:rPr>
          <w:lang w:val="en-US"/>
        </w:rPr>
        <w:t xml:space="preserve">, the </w:t>
      </w:r>
      <w:r w:rsidRPr="003D662E">
        <w:rPr>
          <w:rFonts w:ascii="Consolas" w:hAnsi="Consolas"/>
          <w:lang w:val="en-US"/>
        </w:rPr>
        <w:t>Connector</w:t>
      </w:r>
      <w:r w:rsidRPr="003D662E">
        <w:rPr>
          <w:lang w:val="en-US"/>
        </w:rPr>
        <w:t xml:space="preserve"> then actively (based on connector settings) polls information from the “</w:t>
      </w:r>
      <w:r w:rsidRPr="003D662E">
        <w:rPr>
          <w:rFonts w:ascii="Consolas" w:hAnsi="Consolas"/>
          <w:lang w:val="en-US"/>
        </w:rPr>
        <w:t>Protocol</w:t>
      </w:r>
      <w:r w:rsidRPr="003D662E">
        <w:rPr>
          <w:lang w:val="en-US"/>
        </w:rPr>
        <w:t xml:space="preserve">”. As before, the </w:t>
      </w:r>
      <w:r w:rsidRPr="003D662E">
        <w:rPr>
          <w:rFonts w:ascii="Consolas" w:hAnsi="Consolas"/>
          <w:lang w:val="en-US"/>
        </w:rPr>
        <w:t>Connector</w:t>
      </w:r>
      <w:r w:rsidRPr="003D662E">
        <w:rPr>
          <w:lang w:val="en-US"/>
        </w:rPr>
        <w:t xml:space="preserve"> consults the </w:t>
      </w:r>
      <w:r w:rsidRPr="003D662E">
        <w:rPr>
          <w:rFonts w:ascii="Consolas" w:hAnsi="Consolas"/>
          <w:lang w:val="en-US"/>
        </w:rPr>
        <w:t>ProtocolAdapter</w:t>
      </w:r>
      <w:r w:rsidRPr="003D662E">
        <w:rPr>
          <w:lang w:val="en-US"/>
        </w:rPr>
        <w:t xml:space="preserve"> and notifies the registered </w:t>
      </w:r>
      <w:r>
        <w:rPr>
          <w:rFonts w:ascii="Consolas" w:hAnsi="Consolas"/>
          <w:lang w:val="en-US"/>
        </w:rPr>
        <w:t>Service</w:t>
      </w:r>
      <w:r w:rsidRPr="003D662E">
        <w:rPr>
          <w:lang w:val="en-US"/>
        </w:rPr>
        <w:t xml:space="preserve"> about the data to be ingested. The outbound direction works as discussed for event-based ingestion. Realizing the polling cycle in the </w:t>
      </w:r>
      <w:r w:rsidRPr="003D662E">
        <w:rPr>
          <w:rFonts w:ascii="Consolas" w:hAnsi="Consolas"/>
          <w:lang w:val="en-US"/>
        </w:rPr>
        <w:t>Connector</w:t>
      </w:r>
      <w:r w:rsidRPr="003D662E">
        <w:rPr>
          <w:lang w:val="en-US"/>
        </w:rPr>
        <w:t xml:space="preserve"> rather than the </w:t>
      </w:r>
      <w:r>
        <w:rPr>
          <w:rFonts w:ascii="Consolas" w:hAnsi="Consolas"/>
          <w:lang w:val="en-US"/>
        </w:rPr>
        <w:t>Service</w:t>
      </w:r>
      <w:r w:rsidRPr="003D662E">
        <w:rPr>
          <w:lang w:val="en-US"/>
        </w:rPr>
        <w:t xml:space="preserve"> allows for connector-specific polling strategies as well as for a uniform interface towards the stream-based data processing in the platform. </w:t>
      </w:r>
    </w:p>
    <w:p w14:paraId="5921335C" w14:textId="6C355EA6" w:rsidR="007165CB" w:rsidRPr="003D662E" w:rsidRDefault="005C5308" w:rsidP="0060455F">
      <w:pPr>
        <w:jc w:val="both"/>
        <w:rPr>
          <w:lang w:val="en-US"/>
        </w:rPr>
      </w:pPr>
      <w:r w:rsidRPr="005C5308">
        <w:rPr>
          <w:noProof/>
        </w:rPr>
        <w:drawing>
          <wp:inline distT="0" distB="0" distL="0" distR="0" wp14:anchorId="54B900C1" wp14:editId="65422D74">
            <wp:extent cx="5760720" cy="362521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60720" cy="3625215"/>
                    </a:xfrm>
                    <a:prstGeom prst="rect">
                      <a:avLst/>
                    </a:prstGeom>
                    <a:noFill/>
                    <a:ln>
                      <a:noFill/>
                    </a:ln>
                  </pic:spPr>
                </pic:pic>
              </a:graphicData>
            </a:graphic>
          </wp:inline>
        </w:drawing>
      </w:r>
    </w:p>
    <w:p w14:paraId="4E89F3FC" w14:textId="155CEC42" w:rsidR="00CE6398" w:rsidRPr="003D662E" w:rsidRDefault="00C760BC" w:rsidP="00E94E0D">
      <w:pPr>
        <w:pStyle w:val="Caption"/>
        <w:jc w:val="center"/>
        <w:rPr>
          <w:lang w:val="en-US"/>
        </w:rPr>
      </w:pPr>
      <w:bookmarkStart w:id="104" w:name="_Ref57911811"/>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C62E87">
        <w:rPr>
          <w:noProof/>
          <w:lang w:val="en-US"/>
        </w:rPr>
        <w:t>18</w:t>
      </w:r>
      <w:r w:rsidRPr="003D662E">
        <w:fldChar w:fldCharType="end"/>
      </w:r>
      <w:bookmarkEnd w:id="104"/>
      <w:r w:rsidRPr="003D662E">
        <w:rPr>
          <w:lang w:val="en-US"/>
        </w:rPr>
        <w:t>: Overview of the Connectors Component.</w:t>
      </w:r>
    </w:p>
    <w:p w14:paraId="35A78E5A" w14:textId="5F14386D" w:rsidR="007823B9" w:rsidRPr="003D662E" w:rsidRDefault="004725E3" w:rsidP="00832AF0">
      <w:pPr>
        <w:jc w:val="both"/>
        <w:rPr>
          <w:lang w:val="en-US"/>
        </w:rPr>
      </w:pPr>
      <w:r w:rsidRPr="003D662E">
        <w:rPr>
          <w:lang w:val="en-US"/>
        </w:rPr>
        <w:t xml:space="preserve">While event-based injection and polling may appear to be an alternative choice, a </w:t>
      </w:r>
      <w:r w:rsidRPr="003D662E">
        <w:rPr>
          <w:rFonts w:ascii="Consolas" w:hAnsi="Consolas"/>
          <w:lang w:val="en-US"/>
        </w:rPr>
        <w:t>Connector</w:t>
      </w:r>
      <w:r w:rsidRPr="003D662E">
        <w:rPr>
          <w:lang w:val="en-US"/>
        </w:rPr>
        <w:t xml:space="preserve"> may, if feasible, implement both alternatives and let the user (via the setup/platform configuration) decide about the desired approach. In particular, connectors for protocols based on information models may support both forms (such as OPC UA). </w:t>
      </w:r>
      <w:r w:rsidR="007823B9" w:rsidRPr="003D662E">
        <w:rPr>
          <w:lang w:val="en-US"/>
        </w:rPr>
        <w:fldChar w:fldCharType="begin"/>
      </w:r>
      <w:r w:rsidR="007823B9" w:rsidRPr="003D662E">
        <w:rPr>
          <w:lang w:val="en-US"/>
        </w:rPr>
        <w:instrText xml:space="preserve"> REF _Ref57911811 \h  \* MERGEFORMAT </w:instrText>
      </w:r>
      <w:r w:rsidR="007823B9" w:rsidRPr="003D662E">
        <w:rPr>
          <w:lang w:val="en-US"/>
        </w:rPr>
      </w:r>
      <w:r w:rsidR="007823B9" w:rsidRPr="003D662E">
        <w:rPr>
          <w:lang w:val="en-US"/>
        </w:rPr>
        <w:fldChar w:fldCharType="separate"/>
      </w:r>
      <w:r w:rsidR="00C62E87" w:rsidRPr="003D662E">
        <w:rPr>
          <w:lang w:val="en-US"/>
        </w:rPr>
        <w:t xml:space="preserve">Figure </w:t>
      </w:r>
      <w:r w:rsidR="00C62E87">
        <w:rPr>
          <w:noProof/>
          <w:lang w:val="en-US"/>
        </w:rPr>
        <w:t>18</w:t>
      </w:r>
      <w:r w:rsidR="007823B9" w:rsidRPr="003D662E">
        <w:rPr>
          <w:lang w:val="en-US"/>
        </w:rPr>
        <w:fldChar w:fldCharType="end"/>
      </w:r>
      <w:r w:rsidR="007823B9" w:rsidRPr="003D662E">
        <w:rPr>
          <w:lang w:val="en-US"/>
        </w:rPr>
        <w:t xml:space="preserve"> presents an overview of the main classes in the Connectors Component of the platform. The component consists of:</w:t>
      </w:r>
    </w:p>
    <w:p w14:paraId="6F08BBB9" w14:textId="79D59CAF" w:rsidR="00FE6FD2" w:rsidRDefault="007823B9" w:rsidP="007245E8">
      <w:pPr>
        <w:pStyle w:val="ListParagraph"/>
        <w:numPr>
          <w:ilvl w:val="0"/>
          <w:numId w:val="10"/>
        </w:numPr>
        <w:jc w:val="both"/>
        <w:rPr>
          <w:lang w:val="en-US"/>
        </w:rPr>
      </w:pPr>
      <w:r w:rsidRPr="003D662E">
        <w:rPr>
          <w:lang w:val="en-US"/>
        </w:rPr>
        <w:t xml:space="preserve">The </w:t>
      </w:r>
      <w:r w:rsidRPr="003D662E">
        <w:rPr>
          <w:rFonts w:ascii="Consolas" w:hAnsi="Consolas"/>
          <w:lang w:val="en-US"/>
        </w:rPr>
        <w:t>Connector</w:t>
      </w:r>
      <w:r w:rsidRPr="003D662E">
        <w:rPr>
          <w:lang w:val="en-US"/>
        </w:rPr>
        <w:t xml:space="preserve"> interface represent</w:t>
      </w:r>
      <w:r w:rsidR="00283C29">
        <w:rPr>
          <w:lang w:val="en-US"/>
        </w:rPr>
        <w:t>s</w:t>
      </w:r>
      <w:r w:rsidRPr="003D662E">
        <w:rPr>
          <w:lang w:val="en-US"/>
        </w:rPr>
        <w:t xml:space="preserve"> a</w:t>
      </w:r>
      <w:r w:rsidR="00283C29">
        <w:rPr>
          <w:lang w:val="en-US"/>
        </w:rPr>
        <w:t>n external data source/sink</w:t>
      </w:r>
      <w:r w:rsidRPr="003D662E">
        <w:rPr>
          <w:lang w:val="en-US"/>
        </w:rPr>
        <w:t xml:space="preserve">. Connectors based on an information model shall exhibit a </w:t>
      </w:r>
      <w:r w:rsidRPr="003D662E">
        <w:rPr>
          <w:rFonts w:ascii="Consolas" w:hAnsi="Consolas"/>
          <w:lang w:val="en-US"/>
        </w:rPr>
        <w:t>ModelAccess</w:t>
      </w:r>
      <w:r w:rsidRPr="003D662E">
        <w:rPr>
          <w:lang w:val="en-US"/>
        </w:rPr>
        <w:t xml:space="preserve"> instance to interact with the information model</w:t>
      </w:r>
      <w:r w:rsidR="00283C29">
        <w:rPr>
          <w:lang w:val="en-US"/>
        </w:rPr>
        <w:t xml:space="preserve"> rather than the payload</w:t>
      </w:r>
      <w:r w:rsidRPr="003D662E">
        <w:rPr>
          <w:lang w:val="en-US"/>
        </w:rPr>
        <w:t xml:space="preserve">. The </w:t>
      </w:r>
      <w:r w:rsidRPr="003D662E">
        <w:rPr>
          <w:rFonts w:ascii="Consolas" w:hAnsi="Consolas"/>
          <w:lang w:val="en-US"/>
        </w:rPr>
        <w:t>Connector</w:t>
      </w:r>
      <w:r w:rsidRPr="003D662E">
        <w:rPr>
          <w:lang w:val="en-US"/>
        </w:rPr>
        <w:t xml:space="preserve"> interface defines four template parameters, consisting of the data types accessible from the platform, i.e., </w:t>
      </w:r>
      <w:r w:rsidRPr="003D662E">
        <w:rPr>
          <w:rFonts w:ascii="Consolas" w:hAnsi="Consolas"/>
          <w:lang w:val="en-US"/>
        </w:rPr>
        <w:t>CI</w:t>
      </w:r>
      <w:r w:rsidRPr="003D662E">
        <w:rPr>
          <w:lang w:val="en-US"/>
        </w:rPr>
        <w:t xml:space="preserve"> for input into the connector and </w:t>
      </w:r>
      <w:r w:rsidRPr="003D662E">
        <w:rPr>
          <w:rFonts w:ascii="Consolas" w:hAnsi="Consolas"/>
          <w:lang w:val="en-US"/>
        </w:rPr>
        <w:t>CO</w:t>
      </w:r>
      <w:r w:rsidRPr="003D662E">
        <w:rPr>
          <w:lang w:val="en-US"/>
        </w:rPr>
        <w:t xml:space="preserve"> for output produced by the connector, and the data types for the handshake with the underlying protocol implementation, i.e., </w:t>
      </w:r>
      <w:r w:rsidRPr="003D662E">
        <w:rPr>
          <w:rFonts w:ascii="Consolas" w:hAnsi="Consolas"/>
          <w:lang w:val="en-US"/>
        </w:rPr>
        <w:t>I</w:t>
      </w:r>
      <w:r w:rsidRPr="003D662E">
        <w:rPr>
          <w:lang w:val="en-US"/>
        </w:rPr>
        <w:t xml:space="preserve"> for input into the </w:t>
      </w:r>
      <w:r w:rsidR="005E6FEA">
        <w:rPr>
          <w:lang w:val="en-US"/>
        </w:rPr>
        <w:t>data sink</w:t>
      </w:r>
      <w:r w:rsidRPr="003D662E">
        <w:rPr>
          <w:lang w:val="en-US"/>
        </w:rPr>
        <w:t xml:space="preserve"> and </w:t>
      </w:r>
      <w:r w:rsidRPr="003D662E">
        <w:rPr>
          <w:rFonts w:ascii="Consolas" w:hAnsi="Consolas"/>
          <w:lang w:val="en-US"/>
        </w:rPr>
        <w:t>O</w:t>
      </w:r>
      <w:r w:rsidRPr="003D662E">
        <w:rPr>
          <w:lang w:val="en-US"/>
        </w:rPr>
        <w:t xml:space="preserve"> for output issued by the </w:t>
      </w:r>
      <w:r w:rsidR="005E6FEA">
        <w:rPr>
          <w:lang w:val="en-US"/>
        </w:rPr>
        <w:t>data source</w:t>
      </w:r>
      <w:r w:rsidRPr="003D662E">
        <w:rPr>
          <w:lang w:val="en-US"/>
        </w:rPr>
        <w:t xml:space="preserve">. A </w:t>
      </w:r>
      <w:r w:rsidRPr="003D662E">
        <w:rPr>
          <w:rFonts w:ascii="Consolas" w:hAnsi="Consolas"/>
          <w:lang w:val="en-US"/>
        </w:rPr>
        <w:t>Connector</w:t>
      </w:r>
      <w:r w:rsidRPr="003D662E">
        <w:rPr>
          <w:lang w:val="en-US"/>
        </w:rPr>
        <w:t xml:space="preserve"> can be </w:t>
      </w:r>
      <w:r w:rsidR="00624945" w:rsidRPr="003D662E">
        <w:rPr>
          <w:lang w:val="en-US"/>
        </w:rPr>
        <w:t xml:space="preserve">connected </w:t>
      </w:r>
      <w:r w:rsidR="00624945">
        <w:rPr>
          <w:lang w:val="en-US"/>
        </w:rPr>
        <w:t xml:space="preserve">to the data source/sink </w:t>
      </w:r>
      <w:r w:rsidRPr="003D662E">
        <w:rPr>
          <w:lang w:val="en-US"/>
        </w:rPr>
        <w:t xml:space="preserve">as specified in the </w:t>
      </w:r>
      <w:r w:rsidRPr="003D662E">
        <w:rPr>
          <w:rFonts w:ascii="Consolas" w:hAnsi="Consolas"/>
          <w:lang w:val="en-US"/>
        </w:rPr>
        <w:t>ConnectorParameters</w:t>
      </w:r>
      <w:r w:rsidRPr="003D662E">
        <w:rPr>
          <w:lang w:val="en-US"/>
        </w:rPr>
        <w:t xml:space="preserve"> and security settings like </w:t>
      </w:r>
      <w:r w:rsidRPr="003D662E">
        <w:rPr>
          <w:rFonts w:ascii="Consolas" w:hAnsi="Consolas"/>
          <w:lang w:val="en-US"/>
        </w:rPr>
        <w:t>IdentityToken</w:t>
      </w:r>
      <w:r w:rsidRPr="003D662E">
        <w:rPr>
          <w:lang w:val="en-US"/>
        </w:rPr>
        <w:t xml:space="preserve"> or certificates. When connected, received data of type </w:t>
      </w:r>
      <w:r w:rsidRPr="003D662E">
        <w:rPr>
          <w:rFonts w:ascii="Consolas" w:hAnsi="Consolas"/>
          <w:lang w:val="en-US"/>
        </w:rPr>
        <w:t>O</w:t>
      </w:r>
      <w:r w:rsidRPr="003D662E">
        <w:rPr>
          <w:lang w:val="en-US"/>
        </w:rPr>
        <w:t xml:space="preserve"> is passed through a </w:t>
      </w:r>
      <w:r w:rsidRPr="003D662E">
        <w:rPr>
          <w:rFonts w:ascii="Consolas" w:hAnsi="Consolas"/>
          <w:lang w:val="en-US"/>
        </w:rPr>
        <w:t>ProtocolAdapter</w:t>
      </w:r>
      <w:r w:rsidRPr="003D662E">
        <w:rPr>
          <w:lang w:val="en-US"/>
        </w:rPr>
        <w:t xml:space="preserve"> and an interested party is informed through a </w:t>
      </w:r>
      <w:r w:rsidRPr="003D662E">
        <w:rPr>
          <w:rFonts w:ascii="Consolas" w:hAnsi="Consolas"/>
          <w:lang w:val="en-US"/>
        </w:rPr>
        <w:t>ReceptionCallback</w:t>
      </w:r>
      <w:r w:rsidRPr="003D662E">
        <w:rPr>
          <w:lang w:val="en-US"/>
        </w:rPr>
        <w:t xml:space="preserve"> (from the Transport Component) in terms of a data object of type </w:t>
      </w:r>
      <w:r w:rsidRPr="003D662E">
        <w:rPr>
          <w:rFonts w:ascii="Consolas" w:hAnsi="Consolas"/>
          <w:lang w:val="en-US"/>
        </w:rPr>
        <w:t>CO</w:t>
      </w:r>
      <w:r w:rsidRPr="003D662E">
        <w:rPr>
          <w:lang w:val="en-US"/>
        </w:rPr>
        <w:t xml:space="preserve">. Via the </w:t>
      </w:r>
      <w:r w:rsidRPr="003D662E">
        <w:rPr>
          <w:rFonts w:ascii="Consolas" w:hAnsi="Consolas"/>
          <w:lang w:val="en-US"/>
        </w:rPr>
        <w:t>write</w:t>
      </w:r>
      <w:r w:rsidRPr="003D662E">
        <w:rPr>
          <w:lang w:val="en-US"/>
        </w:rPr>
        <w:t xml:space="preserve"> </w:t>
      </w:r>
      <w:r w:rsidRPr="003D662E">
        <w:rPr>
          <w:rFonts w:ascii="Consolas" w:hAnsi="Consolas"/>
          <w:lang w:val="en-US"/>
        </w:rPr>
        <w:t>method</w:t>
      </w:r>
      <w:r w:rsidRPr="003D662E">
        <w:rPr>
          <w:lang w:val="en-US"/>
        </w:rPr>
        <w:t xml:space="preserve">, data of type </w:t>
      </w:r>
      <w:r w:rsidRPr="003D662E">
        <w:rPr>
          <w:rFonts w:ascii="Consolas" w:hAnsi="Consolas"/>
          <w:lang w:val="en-US"/>
        </w:rPr>
        <w:t>CI</w:t>
      </w:r>
      <w:r w:rsidRPr="003D662E">
        <w:rPr>
          <w:lang w:val="en-US"/>
        </w:rPr>
        <w:t xml:space="preserve"> can be passed in, is translated by the </w:t>
      </w:r>
      <w:r w:rsidRPr="003D662E">
        <w:rPr>
          <w:rFonts w:ascii="Consolas" w:hAnsi="Consolas"/>
          <w:lang w:val="en-US"/>
        </w:rPr>
        <w:t>ProtocolAdapter</w:t>
      </w:r>
      <w:r w:rsidRPr="003D662E">
        <w:rPr>
          <w:lang w:val="en-US"/>
        </w:rPr>
        <w:t xml:space="preserve"> and handed as an instance of </w:t>
      </w:r>
      <w:r w:rsidRPr="003D662E">
        <w:rPr>
          <w:rFonts w:ascii="Consolas" w:hAnsi="Consolas"/>
          <w:lang w:val="en-US"/>
        </w:rPr>
        <w:t>I</w:t>
      </w:r>
      <w:r w:rsidRPr="003D662E">
        <w:rPr>
          <w:lang w:val="en-US"/>
        </w:rPr>
        <w:t xml:space="preserve"> to the underlying protocol. Finally, a </w:t>
      </w:r>
      <w:r w:rsidRPr="003D662E">
        <w:rPr>
          <w:rFonts w:ascii="Consolas" w:hAnsi="Consolas"/>
          <w:lang w:val="en-US"/>
        </w:rPr>
        <w:t>Connector</w:t>
      </w:r>
      <w:r w:rsidRPr="003D662E">
        <w:rPr>
          <w:lang w:val="en-US"/>
        </w:rPr>
        <w:t xml:space="preserve"> can be </w:t>
      </w:r>
      <w:r w:rsidRPr="003D662E">
        <w:rPr>
          <w:rFonts w:ascii="Consolas" w:hAnsi="Consolas"/>
          <w:lang w:val="en-US"/>
        </w:rPr>
        <w:t>disconnected</w:t>
      </w:r>
      <w:r w:rsidRPr="003D662E">
        <w:rPr>
          <w:lang w:val="en-US"/>
        </w:rPr>
        <w:t xml:space="preserve"> or, ultimately, </w:t>
      </w:r>
      <w:r w:rsidRPr="003D662E">
        <w:rPr>
          <w:rFonts w:ascii="Consolas" w:hAnsi="Consolas"/>
          <w:lang w:val="en-US"/>
        </w:rPr>
        <w:t>disposed</w:t>
      </w:r>
      <w:r w:rsidRPr="003D662E">
        <w:rPr>
          <w:lang w:val="en-US"/>
        </w:rPr>
        <w:t xml:space="preserve">. </w:t>
      </w:r>
    </w:p>
    <w:p w14:paraId="645CEBB8" w14:textId="1167EBC4" w:rsidR="007823B9" w:rsidRPr="003D662E" w:rsidRDefault="00FE6FD2" w:rsidP="00FE6FD2">
      <w:pPr>
        <w:pStyle w:val="ListParagraph"/>
        <w:jc w:val="both"/>
        <w:rPr>
          <w:lang w:val="en-US"/>
        </w:rPr>
      </w:pPr>
      <w:r>
        <w:rPr>
          <w:lang w:val="en-US"/>
        </w:rPr>
        <w:t xml:space="preserve">All types used in </w:t>
      </w:r>
      <w:r w:rsidRPr="003D662E">
        <w:rPr>
          <w:rFonts w:ascii="Consolas" w:hAnsi="Consolas"/>
          <w:lang w:val="en-US"/>
        </w:rPr>
        <w:t>CI</w:t>
      </w:r>
      <w:r>
        <w:rPr>
          <w:rFonts w:ascii="Consolas" w:hAnsi="Consolas"/>
          <w:lang w:val="en-US"/>
        </w:rPr>
        <w:t xml:space="preserve">, </w:t>
      </w:r>
      <w:r w:rsidRPr="003D662E">
        <w:rPr>
          <w:rFonts w:ascii="Consolas" w:hAnsi="Consolas"/>
          <w:lang w:val="en-US"/>
        </w:rPr>
        <w:t>CO</w:t>
      </w:r>
      <w:r w:rsidRPr="00FE6FD2">
        <w:rPr>
          <w:rFonts w:cstheme="minorHAnsi"/>
          <w:lang w:val="en-US"/>
        </w:rPr>
        <w:t xml:space="preserve"> must be </w:t>
      </w:r>
      <w:r>
        <w:rPr>
          <w:rFonts w:cstheme="minorHAnsi"/>
          <w:lang w:val="en-US"/>
        </w:rPr>
        <w:t xml:space="preserve">types used for data transfer among the services, preferably their interfaces. These types are generated by oktoflow based on the application model. </w:t>
      </w:r>
      <w:r w:rsidRPr="003D662E">
        <w:rPr>
          <w:rFonts w:ascii="Consolas" w:hAnsi="Consolas"/>
          <w:lang w:val="en-US"/>
        </w:rPr>
        <w:t>CI</w:t>
      </w:r>
      <w:r>
        <w:rPr>
          <w:rFonts w:ascii="Consolas" w:hAnsi="Consolas"/>
          <w:lang w:val="en-US"/>
        </w:rPr>
        <w:t xml:space="preserve">, </w:t>
      </w:r>
      <w:r w:rsidRPr="003D662E">
        <w:rPr>
          <w:rFonts w:ascii="Consolas" w:hAnsi="Consolas"/>
          <w:lang w:val="en-US"/>
        </w:rPr>
        <w:lastRenderedPageBreak/>
        <w:t>CO</w:t>
      </w:r>
      <w:r w:rsidRPr="00FE6FD2">
        <w:rPr>
          <w:rFonts w:cstheme="minorHAnsi"/>
          <w:lang w:val="en-US"/>
        </w:rPr>
        <w:t xml:space="preserve"> </w:t>
      </w:r>
      <w:r>
        <w:rPr>
          <w:rFonts w:cstheme="minorHAnsi"/>
          <w:lang w:val="en-US"/>
        </w:rPr>
        <w:t>must not be any internal types used by the conne</w:t>
      </w:r>
      <w:r w:rsidR="00D848CF">
        <w:rPr>
          <w:rFonts w:cstheme="minorHAnsi"/>
          <w:lang w:val="en-US"/>
        </w:rPr>
        <w:t>c</w:t>
      </w:r>
      <w:r>
        <w:rPr>
          <w:rFonts w:cstheme="minorHAnsi"/>
          <w:lang w:val="en-US"/>
        </w:rPr>
        <w:t>tor</w:t>
      </w:r>
      <w:r w:rsidR="00D848CF">
        <w:rPr>
          <w:rFonts w:cstheme="minorHAnsi"/>
          <w:lang w:val="en-US"/>
        </w:rPr>
        <w:t xml:space="preserve"> implementations</w:t>
      </w:r>
      <w:r>
        <w:rPr>
          <w:rFonts w:cstheme="minorHAnsi"/>
          <w:lang w:val="en-US"/>
        </w:rPr>
        <w:t>.</w:t>
      </w:r>
      <w:r w:rsidR="003121E2">
        <w:rPr>
          <w:rFonts w:cstheme="minorHAnsi"/>
          <w:lang w:val="en-US"/>
        </w:rPr>
        <w:t xml:space="preserve"> In contrast, </w:t>
      </w:r>
      <w:r w:rsidR="003121E2" w:rsidRPr="003D662E">
        <w:rPr>
          <w:rFonts w:ascii="Consolas" w:hAnsi="Consolas"/>
          <w:lang w:val="en-US"/>
        </w:rPr>
        <w:t>I</w:t>
      </w:r>
      <w:r w:rsidR="003121E2">
        <w:rPr>
          <w:rFonts w:ascii="Consolas" w:hAnsi="Consolas"/>
          <w:lang w:val="en-US"/>
        </w:rPr>
        <w:t xml:space="preserve">, </w:t>
      </w:r>
      <w:r w:rsidR="003121E2" w:rsidRPr="003D662E">
        <w:rPr>
          <w:rFonts w:ascii="Consolas" w:hAnsi="Consolas"/>
          <w:lang w:val="en-US"/>
        </w:rPr>
        <w:t>O</w:t>
      </w:r>
      <w:r w:rsidR="003121E2" w:rsidRPr="003121E2">
        <w:rPr>
          <w:rFonts w:cstheme="minorHAnsi"/>
          <w:lang w:val="en-US"/>
        </w:rPr>
        <w:t xml:space="preserve"> may be connector-specific types as they just represent the external/machine side and are not used </w:t>
      </w:r>
      <w:r w:rsidR="00D848CF">
        <w:rPr>
          <w:rFonts w:cstheme="minorHAnsi"/>
          <w:lang w:val="en-US"/>
        </w:rPr>
        <w:t xml:space="preserve">further in the </w:t>
      </w:r>
      <w:r w:rsidR="00A8510C">
        <w:rPr>
          <w:rFonts w:cstheme="minorHAnsi"/>
          <w:lang w:val="en-US"/>
        </w:rPr>
        <w:t xml:space="preserve">hosting </w:t>
      </w:r>
      <w:r w:rsidR="00D848CF">
        <w:rPr>
          <w:rFonts w:cstheme="minorHAnsi"/>
          <w:lang w:val="en-US"/>
        </w:rPr>
        <w:t>application</w:t>
      </w:r>
      <w:r w:rsidR="003121E2" w:rsidRPr="003121E2">
        <w:rPr>
          <w:rFonts w:cstheme="minorHAnsi"/>
          <w:lang w:val="en-US"/>
        </w:rPr>
        <w:t>.</w:t>
      </w:r>
    </w:p>
    <w:p w14:paraId="026D516C" w14:textId="7CFB20C9" w:rsidR="00711B86" w:rsidRPr="003D662E" w:rsidRDefault="00711B86" w:rsidP="007245E8">
      <w:pPr>
        <w:pStyle w:val="ListParagraph"/>
        <w:numPr>
          <w:ilvl w:val="0"/>
          <w:numId w:val="10"/>
        </w:numPr>
        <w:jc w:val="both"/>
        <w:rPr>
          <w:lang w:val="en-US"/>
        </w:rPr>
      </w:pPr>
      <w:r w:rsidRPr="003D662E">
        <w:rPr>
          <w:lang w:val="en-US"/>
        </w:rPr>
        <w:t xml:space="preserve">The </w:t>
      </w:r>
      <w:r w:rsidRPr="003D662E">
        <w:rPr>
          <w:rFonts w:ascii="Consolas" w:hAnsi="Consolas"/>
          <w:lang w:val="en-US"/>
        </w:rPr>
        <w:t>TranslatingProtocolAdapter</w:t>
      </w:r>
      <w:r w:rsidRPr="003D662E">
        <w:rPr>
          <w:lang w:val="en-US"/>
        </w:rPr>
        <w:t xml:space="preserve"> is a default implementation of the </w:t>
      </w:r>
      <w:r w:rsidRPr="003D662E">
        <w:rPr>
          <w:rFonts w:ascii="Consolas" w:hAnsi="Consolas"/>
          <w:lang w:val="en-US"/>
        </w:rPr>
        <w:t>ProtocolAdapter</w:t>
      </w:r>
      <w:r w:rsidRPr="003D662E">
        <w:rPr>
          <w:lang w:val="en-US"/>
        </w:rPr>
        <w:t xml:space="preserve"> </w:t>
      </w:r>
      <w:r w:rsidR="0066019F" w:rsidRPr="003D662E">
        <w:rPr>
          <w:lang w:val="en-US"/>
        </w:rPr>
        <w:t>and</w:t>
      </w:r>
      <w:r w:rsidRPr="003D662E">
        <w:rPr>
          <w:lang w:val="en-US"/>
        </w:rPr>
        <w:t xml:space="preserve"> rel</w:t>
      </w:r>
      <w:r w:rsidR="0066019F" w:rsidRPr="003D662E">
        <w:rPr>
          <w:lang w:val="en-US"/>
        </w:rPr>
        <w:t>ies</w:t>
      </w:r>
      <w:r w:rsidRPr="003D662E">
        <w:rPr>
          <w:lang w:val="en-US"/>
        </w:rPr>
        <w:t xml:space="preserve"> on type translators</w:t>
      </w:r>
      <w:r w:rsidR="0066019F" w:rsidRPr="003D662E">
        <w:rPr>
          <w:lang w:val="en-US"/>
        </w:rPr>
        <w:t>, i.e.</w:t>
      </w:r>
      <w:r w:rsidR="006242DF">
        <w:rPr>
          <w:lang w:val="en-US"/>
        </w:rPr>
        <w:t>,</w:t>
      </w:r>
      <w:r w:rsidRPr="003D662E">
        <w:rPr>
          <w:lang w:val="en-US"/>
        </w:rPr>
        <w:t xml:space="preserve"> </w:t>
      </w:r>
      <w:r w:rsidRPr="003D662E">
        <w:rPr>
          <w:rFonts w:ascii="Consolas" w:hAnsi="Consolas"/>
          <w:lang w:val="en-US"/>
        </w:rPr>
        <w:t>InputTypeTranslator</w:t>
      </w:r>
      <w:r w:rsidRPr="003D662E">
        <w:rPr>
          <w:lang w:val="en-US"/>
        </w:rPr>
        <w:t xml:space="preserve"> and </w:t>
      </w:r>
      <w:r w:rsidRPr="003D662E">
        <w:rPr>
          <w:rFonts w:ascii="Consolas" w:hAnsi="Consolas"/>
          <w:lang w:val="en-US"/>
        </w:rPr>
        <w:t>OutputTypeTranslator</w:t>
      </w:r>
      <w:r w:rsidRPr="003D662E">
        <w:rPr>
          <w:lang w:val="en-US"/>
        </w:rPr>
        <w:t xml:space="preserve"> defined </w:t>
      </w:r>
      <w:r w:rsidR="006242DF">
        <w:rPr>
          <w:lang w:val="en-US"/>
        </w:rPr>
        <w:t>in</w:t>
      </w:r>
      <w:r w:rsidRPr="003D662E">
        <w:rPr>
          <w:lang w:val="en-US"/>
        </w:rPr>
        <w:t xml:space="preserve"> the Transport Component.</w:t>
      </w:r>
      <w:r w:rsidR="006F6168" w:rsidRPr="003D662E">
        <w:rPr>
          <w:lang w:val="en-US"/>
        </w:rPr>
        <w:t xml:space="preserve"> The </w:t>
      </w:r>
      <w:r w:rsidR="006F6168" w:rsidRPr="003D662E">
        <w:rPr>
          <w:rFonts w:ascii="Consolas" w:hAnsi="Consolas"/>
          <w:lang w:val="en-US"/>
        </w:rPr>
        <w:t>ProtocolAdapter</w:t>
      </w:r>
      <w:r w:rsidR="006F6168" w:rsidRPr="003D662E">
        <w:rPr>
          <w:lang w:val="en-US"/>
        </w:rPr>
        <w:t xml:space="preserve"> and its related classes will be detailed below.</w:t>
      </w:r>
      <w:r w:rsidR="000C55E3" w:rsidRPr="003D662E">
        <w:rPr>
          <w:lang w:val="en-US"/>
        </w:rPr>
        <w:t xml:space="preserve"> </w:t>
      </w:r>
      <w:r w:rsidR="0066019F" w:rsidRPr="003D662E">
        <w:rPr>
          <w:lang w:val="en-US"/>
        </w:rPr>
        <w:t xml:space="preserve">In particular </w:t>
      </w:r>
      <w:r w:rsidR="000C55E3" w:rsidRPr="003D662E">
        <w:rPr>
          <w:lang w:val="en-US"/>
        </w:rPr>
        <w:t xml:space="preserve">protocol adapters </w:t>
      </w:r>
      <w:r w:rsidR="0066019F" w:rsidRPr="003D662E">
        <w:rPr>
          <w:lang w:val="en-US"/>
        </w:rPr>
        <w:t xml:space="preserve">to information models </w:t>
      </w:r>
      <w:r w:rsidR="000C55E3" w:rsidRPr="003D662E">
        <w:rPr>
          <w:lang w:val="en-US"/>
        </w:rPr>
        <w:t xml:space="preserve">have a relation to </w:t>
      </w:r>
      <w:r w:rsidR="0066019F" w:rsidRPr="003D662E">
        <w:rPr>
          <w:lang w:val="en-US"/>
        </w:rPr>
        <w:t>a</w:t>
      </w:r>
      <w:r w:rsidR="000C55E3" w:rsidRPr="003D662E">
        <w:rPr>
          <w:lang w:val="en-US"/>
        </w:rPr>
        <w:t xml:space="preserve"> </w:t>
      </w:r>
      <w:r w:rsidR="000C55E3" w:rsidRPr="003D662E">
        <w:rPr>
          <w:rFonts w:ascii="Consolas" w:hAnsi="Consolas"/>
          <w:lang w:val="en-US"/>
        </w:rPr>
        <w:t>ModelAccess</w:t>
      </w:r>
      <w:r w:rsidR="0066019F" w:rsidRPr="003D662E">
        <w:rPr>
          <w:rFonts w:cstheme="minorHAnsi"/>
          <w:lang w:val="en-US"/>
        </w:rPr>
        <w:t xml:space="preserve"> instance</w:t>
      </w:r>
      <w:r w:rsidR="000C55E3" w:rsidRPr="003D662E">
        <w:rPr>
          <w:lang w:val="en-US"/>
        </w:rPr>
        <w:t xml:space="preserve">, which </w:t>
      </w:r>
      <w:r w:rsidR="0066019F" w:rsidRPr="003D662E">
        <w:rPr>
          <w:lang w:val="en-US"/>
        </w:rPr>
        <w:t xml:space="preserve">allows the </w:t>
      </w:r>
      <w:r w:rsidR="000C55E3" w:rsidRPr="003D662E">
        <w:rPr>
          <w:lang w:val="en-US"/>
        </w:rPr>
        <w:t xml:space="preserve">type translation </w:t>
      </w:r>
      <w:r w:rsidR="0066019F" w:rsidRPr="003D662E">
        <w:rPr>
          <w:lang w:val="en-US"/>
        </w:rPr>
        <w:t>to</w:t>
      </w:r>
      <w:r w:rsidR="000C55E3" w:rsidRPr="003D662E">
        <w:rPr>
          <w:lang w:val="en-US"/>
        </w:rPr>
        <w:t xml:space="preserve"> interact with the </w:t>
      </w:r>
      <w:r w:rsidR="008B093D">
        <w:rPr>
          <w:lang w:val="en-US"/>
        </w:rPr>
        <w:t xml:space="preserve">underlying data </w:t>
      </w:r>
      <w:r w:rsidR="000C55E3" w:rsidRPr="003D662E">
        <w:rPr>
          <w:lang w:val="en-US"/>
        </w:rPr>
        <w:t>model.</w:t>
      </w:r>
      <w:r w:rsidR="00545B30">
        <w:rPr>
          <w:lang w:val="en-US"/>
        </w:rPr>
        <w:t xml:space="preserve"> The input type translator is responsible for turning generic values or data transport types to connector internal types, e.g., needed for implementing certain protocols and vice versa the output type translator is reposnible for the oppsite direction. In most cases, generic type translators for objects can be used</w:t>
      </w:r>
      <w:r w:rsidR="00545B30">
        <w:rPr>
          <w:rStyle w:val="FootnoteReference"/>
          <w:lang w:val="en-US"/>
        </w:rPr>
        <w:footnoteReference w:id="54"/>
      </w:r>
      <w:r w:rsidR="00545B30">
        <w:rPr>
          <w:lang w:val="en-US"/>
        </w:rPr>
        <w:t>.</w:t>
      </w:r>
    </w:p>
    <w:p w14:paraId="6BF44158" w14:textId="112F7820" w:rsidR="008C76E8" w:rsidRPr="003D662E" w:rsidRDefault="00A342B4" w:rsidP="007245E8">
      <w:pPr>
        <w:pStyle w:val="ListParagraph"/>
        <w:numPr>
          <w:ilvl w:val="0"/>
          <w:numId w:val="10"/>
        </w:numPr>
        <w:jc w:val="both"/>
        <w:rPr>
          <w:lang w:val="en-US"/>
        </w:rPr>
      </w:pPr>
      <w:r w:rsidRPr="003D662E">
        <w:rPr>
          <w:lang w:val="en-US"/>
        </w:rPr>
        <w:t xml:space="preserve">The </w:t>
      </w:r>
      <w:r w:rsidRPr="003D662E">
        <w:rPr>
          <w:rFonts w:ascii="Consolas" w:hAnsi="Consolas"/>
          <w:lang w:val="en-US"/>
        </w:rPr>
        <w:t>AbstractConnector</w:t>
      </w:r>
      <w:r w:rsidRPr="003D662E">
        <w:rPr>
          <w:lang w:val="en-US"/>
        </w:rPr>
        <w:t xml:space="preserve"> provides a basic implementation, e.g., for handling the </w:t>
      </w:r>
      <w:r w:rsidRPr="003D662E">
        <w:rPr>
          <w:rFonts w:ascii="Consolas" w:hAnsi="Consolas"/>
          <w:lang w:val="en-US"/>
        </w:rPr>
        <w:t>ReceptionCallback</w:t>
      </w:r>
      <w:r w:rsidRPr="003D662E">
        <w:rPr>
          <w:lang w:val="en-US"/>
        </w:rPr>
        <w:t xml:space="preserve">, for utilizing the </w:t>
      </w:r>
      <w:r w:rsidRPr="003D662E">
        <w:rPr>
          <w:rFonts w:ascii="Consolas" w:hAnsi="Consolas"/>
          <w:lang w:val="en-US"/>
        </w:rPr>
        <w:t>ProtocolAdapter</w:t>
      </w:r>
      <w:r w:rsidRPr="003D662E">
        <w:rPr>
          <w:lang w:val="en-US"/>
        </w:rPr>
        <w:t>, etc. leaving just methods open that are protocol specific.</w:t>
      </w:r>
      <w:r w:rsidR="008C76E8" w:rsidRPr="003D662E">
        <w:rPr>
          <w:lang w:val="en-US"/>
        </w:rPr>
        <w:t xml:space="preserve"> The </w:t>
      </w:r>
      <w:r w:rsidR="008C76E8" w:rsidRPr="003D662E">
        <w:rPr>
          <w:rFonts w:ascii="Consolas" w:hAnsi="Consolas"/>
          <w:lang w:val="en-US"/>
        </w:rPr>
        <w:t>AbstractChannelConnector</w:t>
      </w:r>
      <w:r w:rsidR="008C76E8" w:rsidRPr="003D662E">
        <w:rPr>
          <w:lang w:val="en-US"/>
        </w:rPr>
        <w:t xml:space="preserve"> specializes the </w:t>
      </w:r>
      <w:r w:rsidR="008C76E8" w:rsidRPr="003D662E">
        <w:rPr>
          <w:rFonts w:ascii="Consolas" w:hAnsi="Consolas"/>
          <w:lang w:val="en-US"/>
        </w:rPr>
        <w:t>AbstractConnector</w:t>
      </w:r>
      <w:r w:rsidR="008C76E8" w:rsidRPr="003D662E">
        <w:rPr>
          <w:lang w:val="en-US"/>
        </w:rPr>
        <w:t xml:space="preserve"> for channel-based protocols such as MQTT and, in turn, requires a specialized protocol adapter (as we will detail below).</w:t>
      </w:r>
    </w:p>
    <w:p w14:paraId="0536D735" w14:textId="2D11BF8D" w:rsidR="008E3499" w:rsidRDefault="00141844" w:rsidP="007245E8">
      <w:pPr>
        <w:pStyle w:val="ListParagraph"/>
        <w:numPr>
          <w:ilvl w:val="0"/>
          <w:numId w:val="10"/>
        </w:numPr>
        <w:jc w:val="both"/>
        <w:rPr>
          <w:lang w:val="en-US"/>
        </w:rPr>
      </w:pPr>
      <w:r w:rsidRPr="003D662E">
        <w:rPr>
          <w:lang w:val="en-US"/>
        </w:rPr>
        <w:t xml:space="preserve">The </w:t>
      </w:r>
      <w:r w:rsidRPr="003D662E">
        <w:rPr>
          <w:rFonts w:ascii="Consolas" w:hAnsi="Consolas"/>
          <w:lang w:val="en-US"/>
        </w:rPr>
        <w:t>ConnectorRegistry</w:t>
      </w:r>
      <w:r w:rsidRPr="003D662E">
        <w:rPr>
          <w:lang w:val="en-US"/>
        </w:rPr>
        <w:t xml:space="preserve"> </w:t>
      </w:r>
      <w:r w:rsidR="00A75EE7" w:rsidRPr="003D662E">
        <w:rPr>
          <w:lang w:val="en-US"/>
        </w:rPr>
        <w:t xml:space="preserve">collects information about installed and used connectors. Installed connectors are registered through an instance of </w:t>
      </w:r>
      <w:r w:rsidR="00A75EE7" w:rsidRPr="003D662E">
        <w:rPr>
          <w:rFonts w:ascii="Consolas" w:hAnsi="Consolas"/>
          <w:lang w:val="en-US"/>
        </w:rPr>
        <w:t>ConnectorDescriptor</w:t>
      </w:r>
      <w:r w:rsidR="00A75EE7" w:rsidRPr="003D662E">
        <w:rPr>
          <w:lang w:val="en-US"/>
        </w:rPr>
        <w:t xml:space="preserve"> upon infrastructure startup (in Java through </w:t>
      </w:r>
      <w:r w:rsidR="00720C1D" w:rsidRPr="003D662E">
        <w:rPr>
          <w:lang w:val="en-US"/>
        </w:rPr>
        <w:t>JSL</w:t>
      </w:r>
      <w:r w:rsidR="00A75EE7" w:rsidRPr="003D662E">
        <w:rPr>
          <w:lang w:val="en-US"/>
        </w:rPr>
        <w:t xml:space="preserve">) with the </w:t>
      </w:r>
      <w:r w:rsidR="00A75EE7" w:rsidRPr="003D662E">
        <w:rPr>
          <w:rFonts w:ascii="Consolas" w:hAnsi="Consolas"/>
          <w:lang w:val="en-US"/>
        </w:rPr>
        <w:t>ConnectorRegistry</w:t>
      </w:r>
      <w:r w:rsidR="00A75EE7" w:rsidRPr="003D662E">
        <w:rPr>
          <w:lang w:val="en-US"/>
        </w:rPr>
        <w:t xml:space="preserve">. </w:t>
      </w:r>
    </w:p>
    <w:p w14:paraId="021286C2" w14:textId="2D24C28A" w:rsidR="009772A1" w:rsidRPr="003D662E" w:rsidRDefault="009772A1" w:rsidP="007245E8">
      <w:pPr>
        <w:pStyle w:val="ListParagraph"/>
        <w:numPr>
          <w:ilvl w:val="0"/>
          <w:numId w:val="10"/>
        </w:numPr>
        <w:jc w:val="both"/>
        <w:rPr>
          <w:lang w:val="en-US"/>
        </w:rPr>
      </w:pPr>
      <w:r w:rsidRPr="003D662E">
        <w:rPr>
          <w:lang w:val="en-US"/>
        </w:rPr>
        <w:t xml:space="preserve">The information provided by the </w:t>
      </w:r>
      <w:r w:rsidRPr="003D662E">
        <w:rPr>
          <w:rFonts w:ascii="Consolas" w:hAnsi="Consolas"/>
          <w:lang w:val="en-US"/>
        </w:rPr>
        <w:t>ConnectorRegistry</w:t>
      </w:r>
      <w:r w:rsidRPr="003D662E">
        <w:rPr>
          <w:lang w:val="en-US"/>
        </w:rPr>
        <w:t xml:space="preserve"> is also the basic information to be presented in the AAS of the Connectors Component. Further, selected capabilities of the connectors are made available through the </w:t>
      </w:r>
      <w:r w:rsidRPr="003D662E">
        <w:rPr>
          <w:rFonts w:ascii="Consolas" w:hAnsi="Consolas"/>
          <w:lang w:val="en-US"/>
        </w:rPr>
        <w:t>installedConnectors</w:t>
      </w:r>
      <w:r w:rsidRPr="003D662E">
        <w:rPr>
          <w:lang w:val="en-US"/>
        </w:rPr>
        <w:t xml:space="preserve"> sub-model of the platform AAS. Created connector instances register themselves upon connect/disconnect with the </w:t>
      </w:r>
      <w:r w:rsidRPr="003D662E">
        <w:rPr>
          <w:rFonts w:ascii="Consolas" w:hAnsi="Consolas"/>
          <w:lang w:val="en-US"/>
        </w:rPr>
        <w:t>ConnectorRegistry</w:t>
      </w:r>
      <w:r w:rsidRPr="003D662E">
        <w:rPr>
          <w:lang w:val="en-US"/>
        </w:rPr>
        <w:t xml:space="preserve">, which in turn leads to an update of the </w:t>
      </w:r>
      <w:r w:rsidRPr="003D662E">
        <w:rPr>
          <w:rFonts w:ascii="Consolas" w:hAnsi="Consolas"/>
          <w:lang w:val="en-US"/>
        </w:rPr>
        <w:t>activeConnectors</w:t>
      </w:r>
      <w:r w:rsidRPr="003D662E">
        <w:rPr>
          <w:lang w:val="en-US"/>
        </w:rPr>
        <w:t xml:space="preserve"> sub-model, i.e., connected connectors appear as sub-model elements and disconnected connectors are flagged as inactive. Further, connector instances provide access to their input/output data types. Ultimately, connector instances link to their descriptors in the </w:t>
      </w:r>
      <w:r w:rsidRPr="003D662E">
        <w:rPr>
          <w:rFonts w:ascii="Consolas" w:hAnsi="Consolas"/>
          <w:lang w:val="en-US"/>
        </w:rPr>
        <w:t>installedConnectors</w:t>
      </w:r>
      <w:r w:rsidRPr="003D662E">
        <w:rPr>
          <w:lang w:val="en-US"/>
        </w:rPr>
        <w:t xml:space="preserve"> sub-model to indicate their origin and capabilities.</w:t>
      </w:r>
    </w:p>
    <w:p w14:paraId="4F46B8C3" w14:textId="6CDE3157" w:rsidR="007B1034" w:rsidRDefault="007B1034" w:rsidP="007245E8">
      <w:pPr>
        <w:pStyle w:val="ListParagraph"/>
        <w:numPr>
          <w:ilvl w:val="0"/>
          <w:numId w:val="10"/>
        </w:numPr>
        <w:jc w:val="both"/>
        <w:rPr>
          <w:lang w:val="en-US"/>
        </w:rPr>
      </w:pPr>
      <w:r w:rsidRPr="003D662E">
        <w:rPr>
          <w:lang w:val="en-US"/>
        </w:rPr>
        <w:t xml:space="preserve">The </w:t>
      </w:r>
      <w:r w:rsidRPr="003D662E">
        <w:rPr>
          <w:rFonts w:ascii="Consolas" w:hAnsi="Consolas"/>
          <w:lang w:val="en-US"/>
        </w:rPr>
        <w:t>ConnectorFactory</w:t>
      </w:r>
      <w:r w:rsidRPr="003D662E">
        <w:rPr>
          <w:lang w:val="en-US"/>
        </w:rPr>
        <w:t xml:space="preserve"> is a proxy to dynamically create the most appropriate connector instance if there are alternatives, e.g., MQTT v3 and MQTT v5. Such a </w:t>
      </w:r>
      <w:r w:rsidRPr="003D662E">
        <w:rPr>
          <w:rFonts w:ascii="Consolas" w:hAnsi="Consolas"/>
          <w:lang w:val="en-US"/>
        </w:rPr>
        <w:t>ConnectorFactory</w:t>
      </w:r>
      <w:r w:rsidRPr="003D662E">
        <w:rPr>
          <w:lang w:val="en-US"/>
        </w:rPr>
        <w:t xml:space="preserve"> takes the </w:t>
      </w:r>
      <w:r w:rsidRPr="003D662E">
        <w:rPr>
          <w:rFonts w:ascii="Consolas" w:hAnsi="Consolas"/>
          <w:lang w:val="en-US"/>
        </w:rPr>
        <w:t>ConnectorParameters</w:t>
      </w:r>
      <w:r w:rsidRPr="003D662E">
        <w:rPr>
          <w:lang w:val="en-US"/>
        </w:rPr>
        <w:t xml:space="preserve"> and may decide on the supplied device service information (if present) on the actual connector type. An implementing connector may rely on existing connector implementations (as we do for MQTT).</w:t>
      </w:r>
    </w:p>
    <w:p w14:paraId="4518503D" w14:textId="354E15B2" w:rsidR="00D848CF" w:rsidRPr="00D848CF" w:rsidRDefault="00D848CF" w:rsidP="00D848CF">
      <w:pPr>
        <w:jc w:val="both"/>
        <w:rPr>
          <w:lang w:val="en-US"/>
        </w:rPr>
      </w:pPr>
      <w:r>
        <w:rPr>
          <w:lang w:val="en-US"/>
        </w:rPr>
        <w:t xml:space="preserve">As we will see in the next section, a connector instance can be wrapped into a service to be executed by the service management of the platform. Thereby, multiple connector instances of the same connector type (handling different types of input/output, specified in the configuration model as quadruples of CI, CO, I and O), can be wrapped into a single service so that the four template parameters of a connector type are actually no limitation for data flow modeling. If, e.g., for resource consumption reasons, underlying instances of the implementation shall be shared, a connector can create a </w:t>
      </w:r>
      <w:r w:rsidRPr="00D848CF">
        <w:rPr>
          <w:rFonts w:ascii="Consolas" w:hAnsi="Consolas"/>
          <w:lang w:val="en-US"/>
        </w:rPr>
        <w:t>SharedSpace</w:t>
      </w:r>
      <w:r>
        <w:rPr>
          <w:lang w:val="en-US"/>
        </w:rPr>
        <w:t xml:space="preserve"> which is passed among the connector instances in the same wrapping service</w:t>
      </w:r>
      <w:r w:rsidRPr="003D662E">
        <w:rPr>
          <w:lang w:val="en-US"/>
        </w:rPr>
        <w:t>.</w:t>
      </w:r>
    </w:p>
    <w:p w14:paraId="62174AB5" w14:textId="75EAE353" w:rsidR="00004157" w:rsidRDefault="009772A1" w:rsidP="009772A1">
      <w:pPr>
        <w:jc w:val="both"/>
        <w:rPr>
          <w:lang w:val="en-US"/>
        </w:rPr>
      </w:pPr>
      <w:r w:rsidRPr="003D662E">
        <w:rPr>
          <w:lang w:val="en-US"/>
        </w:rPr>
        <w:t xml:space="preserve">Currently, </w:t>
      </w:r>
      <w:r w:rsidR="00920FEE">
        <w:rPr>
          <w:lang w:val="en-US"/>
        </w:rPr>
        <w:t>nine</w:t>
      </w:r>
      <w:r w:rsidRPr="003D662E">
        <w:rPr>
          <w:lang w:val="en-US"/>
        </w:rPr>
        <w:t xml:space="preserve"> specific connector</w:t>
      </w:r>
      <w:r w:rsidR="009A2DAD">
        <w:rPr>
          <w:lang w:val="en-US"/>
        </w:rPr>
        <w:t xml:space="preserve"> types</w:t>
      </w:r>
      <w:r w:rsidRPr="003D662E">
        <w:rPr>
          <w:lang w:val="en-US"/>
        </w:rPr>
        <w:t xml:space="preserve"> are realized in terms of individual </w:t>
      </w:r>
      <w:r w:rsidR="00744A8D">
        <w:rPr>
          <w:lang w:val="en-US"/>
        </w:rPr>
        <w:t>oktoflow plugins</w:t>
      </w:r>
      <w:r w:rsidRPr="003D662E">
        <w:rPr>
          <w:lang w:val="en-US"/>
        </w:rPr>
        <w:t xml:space="preserve">. These are the </w:t>
      </w:r>
    </w:p>
    <w:p w14:paraId="3A0CF83E" w14:textId="24CCDBF2" w:rsidR="00004157" w:rsidRDefault="009772A1" w:rsidP="007245E8">
      <w:pPr>
        <w:pStyle w:val="ListParagraph"/>
        <w:numPr>
          <w:ilvl w:val="0"/>
          <w:numId w:val="56"/>
        </w:numPr>
        <w:jc w:val="both"/>
        <w:rPr>
          <w:lang w:val="en-US"/>
        </w:rPr>
      </w:pPr>
      <w:r w:rsidRPr="00004157">
        <w:rPr>
          <w:lang w:val="en-US"/>
        </w:rPr>
        <w:t xml:space="preserve">generic </w:t>
      </w:r>
      <w:r w:rsidRPr="00705460">
        <w:rPr>
          <w:rFonts w:ascii="Consolas" w:hAnsi="Consolas"/>
          <w:b/>
          <w:lang w:val="en-US"/>
        </w:rPr>
        <w:t>AasConnector</w:t>
      </w:r>
      <w:r w:rsidRPr="00004157">
        <w:rPr>
          <w:lang w:val="en-US"/>
        </w:rPr>
        <w:t xml:space="preserve"> for integrating external AAS into the platform (based on the </w:t>
      </w:r>
      <w:r w:rsidRPr="00004157">
        <w:rPr>
          <w:rFonts w:ascii="Consolas" w:hAnsi="Consolas"/>
          <w:lang w:val="en-US"/>
        </w:rPr>
        <w:t>AasFactory</w:t>
      </w:r>
      <w:r w:rsidRPr="00004157">
        <w:rPr>
          <w:lang w:val="en-US"/>
        </w:rPr>
        <w:t xml:space="preserve"> from the Support Layer), </w:t>
      </w:r>
    </w:p>
    <w:p w14:paraId="0C58B0B9" w14:textId="77777777" w:rsidR="00705460" w:rsidRDefault="009772A1" w:rsidP="007245E8">
      <w:pPr>
        <w:pStyle w:val="ListParagraph"/>
        <w:numPr>
          <w:ilvl w:val="0"/>
          <w:numId w:val="56"/>
        </w:numPr>
        <w:jc w:val="both"/>
        <w:rPr>
          <w:lang w:val="en-US"/>
        </w:rPr>
      </w:pPr>
      <w:r w:rsidRPr="00705460">
        <w:rPr>
          <w:rFonts w:ascii="Consolas" w:hAnsi="Consolas"/>
          <w:b/>
          <w:lang w:val="en-US"/>
        </w:rPr>
        <w:lastRenderedPageBreak/>
        <w:t>OpcUaConnector</w:t>
      </w:r>
      <w:r w:rsidRPr="00004157">
        <w:rPr>
          <w:lang w:val="en-US"/>
        </w:rPr>
        <w:t xml:space="preserve"> for OPC UA 1.04 (based on Eclipse Milo) </w:t>
      </w:r>
    </w:p>
    <w:p w14:paraId="69D54F39" w14:textId="02EF1163" w:rsidR="00004157" w:rsidRDefault="00705460" w:rsidP="007245E8">
      <w:pPr>
        <w:pStyle w:val="ListParagraph"/>
        <w:numPr>
          <w:ilvl w:val="0"/>
          <w:numId w:val="56"/>
        </w:numPr>
        <w:jc w:val="both"/>
        <w:rPr>
          <w:lang w:val="en-US"/>
        </w:rPr>
      </w:pPr>
      <w:r w:rsidRPr="00705460">
        <w:rPr>
          <w:lang w:val="en-US"/>
        </w:rPr>
        <w:t xml:space="preserve">protocol-specific </w:t>
      </w:r>
      <w:r w:rsidR="009772A1" w:rsidRPr="00705460">
        <w:rPr>
          <w:b/>
          <w:lang w:val="en-US"/>
        </w:rPr>
        <w:t>MQTT connectors</w:t>
      </w:r>
      <w:r w:rsidR="009772A1" w:rsidRPr="00004157">
        <w:rPr>
          <w:lang w:val="en-US"/>
        </w:rPr>
        <w:t>, one for MQTT v3 and one for MQTT v5, also based on Eclipse Paho akin to the Transport Component</w:t>
      </w:r>
      <w:r>
        <w:rPr>
          <w:lang w:val="en-US"/>
        </w:rPr>
        <w:t>.</w:t>
      </w:r>
    </w:p>
    <w:p w14:paraId="287AA6C8" w14:textId="5C590972" w:rsidR="00705460" w:rsidRDefault="00705460" w:rsidP="007245E8">
      <w:pPr>
        <w:pStyle w:val="ListParagraph"/>
        <w:numPr>
          <w:ilvl w:val="0"/>
          <w:numId w:val="56"/>
        </w:numPr>
        <w:jc w:val="both"/>
        <w:rPr>
          <w:lang w:val="en-US"/>
        </w:rPr>
      </w:pPr>
      <w:r w:rsidRPr="00705460">
        <w:rPr>
          <w:b/>
          <w:lang w:val="en-US"/>
        </w:rPr>
        <w:t>generic MQTT connector</w:t>
      </w:r>
      <w:r>
        <w:rPr>
          <w:lang w:val="en-US"/>
        </w:rPr>
        <w:t xml:space="preserve"> which selects dynamically from the MQTT v3/v5 connectors based on device information.</w:t>
      </w:r>
    </w:p>
    <w:p w14:paraId="34733ED8" w14:textId="516FD577" w:rsidR="009E34AF" w:rsidRDefault="001E2F2D" w:rsidP="007245E8">
      <w:pPr>
        <w:pStyle w:val="ListParagraph"/>
        <w:numPr>
          <w:ilvl w:val="0"/>
          <w:numId w:val="56"/>
        </w:numPr>
        <w:jc w:val="both"/>
        <w:rPr>
          <w:lang w:val="en-US"/>
        </w:rPr>
      </w:pPr>
      <w:r w:rsidRPr="00705460">
        <w:rPr>
          <w:b/>
          <w:lang w:val="en-US"/>
        </w:rPr>
        <w:t xml:space="preserve">serial </w:t>
      </w:r>
      <w:r w:rsidRPr="00560611">
        <w:rPr>
          <w:lang w:val="en-US"/>
        </w:rPr>
        <w:t>connector</w:t>
      </w:r>
      <w:r w:rsidR="00A27B8A">
        <w:rPr>
          <w:lang w:val="en-US"/>
        </w:rPr>
        <w:t>, e.g., for connecting to EAN or QR code scanners</w:t>
      </w:r>
      <w:r w:rsidR="009772A1" w:rsidRPr="00004157">
        <w:rPr>
          <w:lang w:val="en-US"/>
        </w:rPr>
        <w:t>.</w:t>
      </w:r>
      <w:r w:rsidR="00560611">
        <w:rPr>
          <w:lang w:val="en-US"/>
        </w:rPr>
        <w:t xml:space="preserve"> The actual format is provided through serializers</w:t>
      </w:r>
      <w:r w:rsidR="00595223">
        <w:rPr>
          <w:lang w:val="en-US"/>
        </w:rPr>
        <w:t xml:space="preserve">, </w:t>
      </w:r>
      <w:r w:rsidR="00560611">
        <w:rPr>
          <w:lang w:val="en-US"/>
        </w:rPr>
        <w:t>may</w:t>
      </w:r>
      <w:r w:rsidR="00595223">
        <w:rPr>
          <w:lang w:val="en-US"/>
        </w:rPr>
        <w:t xml:space="preserve"> </w:t>
      </w:r>
      <w:r w:rsidR="00560611">
        <w:rPr>
          <w:lang w:val="en-US"/>
        </w:rPr>
        <w:t xml:space="preserve">be based on </w:t>
      </w:r>
      <w:r w:rsidR="004E4FAD">
        <w:rPr>
          <w:lang w:val="en-US"/>
        </w:rPr>
        <w:t xml:space="preserve">predefined </w:t>
      </w:r>
      <w:r w:rsidR="00560611" w:rsidRPr="00EF4B84">
        <w:rPr>
          <w:rFonts w:ascii="Consolas" w:hAnsi="Consolas"/>
          <w:lang w:val="en-US"/>
        </w:rPr>
        <w:t>InputParser</w:t>
      </w:r>
      <w:r w:rsidR="00560611">
        <w:rPr>
          <w:lang w:val="en-US"/>
        </w:rPr>
        <w:t xml:space="preserve"> and </w:t>
      </w:r>
      <w:r w:rsidR="00560611" w:rsidRPr="00EF4B84">
        <w:rPr>
          <w:rFonts w:ascii="Consolas" w:hAnsi="Consolas"/>
          <w:lang w:val="en-US"/>
        </w:rPr>
        <w:t>OutputFormatter</w:t>
      </w:r>
      <w:r w:rsidR="00560611">
        <w:rPr>
          <w:lang w:val="en-US"/>
        </w:rPr>
        <w:t xml:space="preserve"> classes.</w:t>
      </w:r>
    </w:p>
    <w:p w14:paraId="6DCF6F24" w14:textId="636385EE" w:rsidR="009E34AF" w:rsidRDefault="009E34AF" w:rsidP="007245E8">
      <w:pPr>
        <w:pStyle w:val="ListParagraph"/>
        <w:numPr>
          <w:ilvl w:val="0"/>
          <w:numId w:val="56"/>
        </w:numPr>
        <w:jc w:val="both"/>
        <w:rPr>
          <w:lang w:val="en-US"/>
        </w:rPr>
      </w:pPr>
      <w:r w:rsidRPr="00705460">
        <w:rPr>
          <w:b/>
          <w:lang w:val="en-US"/>
        </w:rPr>
        <w:t>MODBUS/TCP</w:t>
      </w:r>
      <w:r>
        <w:rPr>
          <w:lang w:val="en-US"/>
        </w:rPr>
        <w:t xml:space="preserve"> connector for connecting, e.g., to energy meters.</w:t>
      </w:r>
      <w:r w:rsidR="0060731B">
        <w:rPr>
          <w:lang w:val="en-US"/>
        </w:rPr>
        <w:t xml:space="preserve"> Supports reading/writing to MODBUS/TCP devices, translates usual 1-4 byte types and allows for configuring the device id as well as the vendor-defined byte order (little/big endian).</w:t>
      </w:r>
    </w:p>
    <w:p w14:paraId="7EE2EB84" w14:textId="7016BC54" w:rsidR="00EF4B84" w:rsidRDefault="00EF4B84" w:rsidP="007245E8">
      <w:pPr>
        <w:pStyle w:val="ListParagraph"/>
        <w:numPr>
          <w:ilvl w:val="0"/>
          <w:numId w:val="56"/>
        </w:numPr>
        <w:jc w:val="both"/>
        <w:rPr>
          <w:lang w:val="en-US"/>
        </w:rPr>
      </w:pPr>
      <w:r w:rsidRPr="00560611">
        <w:rPr>
          <w:b/>
          <w:lang w:val="en-US"/>
        </w:rPr>
        <w:t>REST</w:t>
      </w:r>
      <w:r>
        <w:rPr>
          <w:lang w:val="en-US"/>
        </w:rPr>
        <w:t xml:space="preserve"> connector for reading from and writing to REST resources. The rest connector implementation is abstract and must be completmented with implementation-specific class representations of the data to be handled. These class representations are created by the oktoflow code generation when the connector is used in an app.</w:t>
      </w:r>
    </w:p>
    <w:p w14:paraId="28D9EA7E" w14:textId="3343C965" w:rsidR="00004157" w:rsidRDefault="009E34AF" w:rsidP="007245E8">
      <w:pPr>
        <w:pStyle w:val="ListParagraph"/>
        <w:numPr>
          <w:ilvl w:val="0"/>
          <w:numId w:val="56"/>
        </w:numPr>
        <w:jc w:val="both"/>
        <w:rPr>
          <w:lang w:val="en-US"/>
        </w:rPr>
      </w:pPr>
      <w:r w:rsidRPr="00920FEE">
        <w:rPr>
          <w:b/>
          <w:lang w:val="en-US"/>
        </w:rPr>
        <w:t>InfluxDB</w:t>
      </w:r>
      <w:r w:rsidR="009772A1" w:rsidRPr="00004157">
        <w:rPr>
          <w:lang w:val="en-US"/>
        </w:rPr>
        <w:t xml:space="preserve"> </w:t>
      </w:r>
      <w:r>
        <w:rPr>
          <w:lang w:val="en-US"/>
        </w:rPr>
        <w:t xml:space="preserve">connector for </w:t>
      </w:r>
      <w:bookmarkStart w:id="105" w:name="_Hlk170381755"/>
      <w:r>
        <w:rPr>
          <w:lang w:val="en-US"/>
        </w:rPr>
        <w:t>writing to and streaming from Influx databases wit</w:t>
      </w:r>
      <w:r w:rsidR="00CF5099">
        <w:rPr>
          <w:lang w:val="en-US"/>
        </w:rPr>
        <w:t>h</w:t>
      </w:r>
      <w:r>
        <w:rPr>
          <w:lang w:val="en-US"/>
        </w:rPr>
        <w:t xml:space="preserve"> Influx v2 authentication support via issued tokens and Influx v1 support for username/password authentication. Result streams are requested by </w:t>
      </w:r>
      <w:r w:rsidR="008977A8">
        <w:rPr>
          <w:lang w:val="en-US"/>
        </w:rPr>
        <w:t>simple timeseries or string queries (both requiring monotonic ascending timestamps), multiple entries per datapoint are joined into the data transport format of the platform (optional fields may be helpful) and ingested based on the timestaps of the data points in the database or, if given, overridden by a fixed data point delay given by the query.</w:t>
      </w:r>
    </w:p>
    <w:p w14:paraId="7B40511F" w14:textId="1BE4D009" w:rsidR="00EF4B84" w:rsidRDefault="00EF4B84" w:rsidP="007245E8">
      <w:pPr>
        <w:pStyle w:val="ListParagraph"/>
        <w:numPr>
          <w:ilvl w:val="0"/>
          <w:numId w:val="56"/>
        </w:numPr>
        <w:jc w:val="both"/>
        <w:rPr>
          <w:lang w:val="en-US"/>
        </w:rPr>
      </w:pPr>
      <w:r w:rsidRPr="00920FEE">
        <w:rPr>
          <w:b/>
          <w:lang w:val="en-US"/>
        </w:rPr>
        <w:t>file</w:t>
      </w:r>
      <w:r>
        <w:rPr>
          <w:lang w:val="en-US"/>
        </w:rPr>
        <w:t xml:space="preserve">-based connector for streaming from/writing to files in given formats. Multiple files can be read in sequence, a single file can be written. Files can be stored in the file system or may be app resources. </w:t>
      </w:r>
      <w:r w:rsidRPr="00EF4B84">
        <w:rPr>
          <w:sz w:val="20"/>
          <w:lang w:val="en-US"/>
        </w:rPr>
        <w:t>The</w:t>
      </w:r>
      <w:r>
        <w:rPr>
          <w:lang w:val="en-US"/>
        </w:rPr>
        <w:t xml:space="preserve"> format is defined by the serializers to be attached, which may, in case of generated app integrations, be based on the </w:t>
      </w:r>
      <w:r w:rsidRPr="00EF4B84">
        <w:rPr>
          <w:rFonts w:ascii="Consolas" w:hAnsi="Consolas"/>
          <w:lang w:val="en-US"/>
        </w:rPr>
        <w:t>InputParser</w:t>
      </w:r>
      <w:r>
        <w:rPr>
          <w:lang w:val="en-US"/>
        </w:rPr>
        <w:t xml:space="preserve"> and </w:t>
      </w:r>
      <w:r w:rsidRPr="00EF4B84">
        <w:rPr>
          <w:rFonts w:ascii="Consolas" w:hAnsi="Consolas"/>
          <w:lang w:val="en-US"/>
        </w:rPr>
        <w:t>OutputFormatter</w:t>
      </w:r>
      <w:r>
        <w:rPr>
          <w:lang w:val="en-US"/>
        </w:rPr>
        <w:t xml:space="preserve"> classes of the Connectors component, i.e., a file-based connector could be used to stream CSV data while writing back JSON data.</w:t>
      </w:r>
      <w:r w:rsidR="00EE286E">
        <w:rPr>
          <w:lang w:val="en-US"/>
        </w:rPr>
        <w:t xml:space="preserve"> Akin to the InfluxDB connector, data read from files is streamed into apps either based on a) polling using a fixed data time difference or, through a </w:t>
      </w:r>
      <w:r w:rsidR="00DA606C">
        <w:rPr>
          <w:rFonts w:ascii="Consolas" w:hAnsi="Consolas"/>
          <w:lang w:val="en-US"/>
        </w:rPr>
        <w:t>ConnectorInputHandler</w:t>
      </w:r>
      <w:r w:rsidR="00EE286E">
        <w:rPr>
          <w:lang w:val="en-US"/>
        </w:rPr>
        <w:t xml:space="preserve"> </w:t>
      </w:r>
      <w:r w:rsidR="00153442">
        <w:rPr>
          <w:lang w:val="en-US"/>
        </w:rPr>
        <w:t xml:space="preserve">or a </w:t>
      </w:r>
      <w:r w:rsidR="00153442" w:rsidRPr="00153442">
        <w:rPr>
          <w:rFonts w:ascii="Consolas" w:hAnsi="Consolas"/>
          <w:lang w:val="en-US"/>
        </w:rPr>
        <w:t>DataTimeDiffProvider</w:t>
      </w:r>
      <w:r w:rsidR="00153442">
        <w:rPr>
          <w:lang w:val="en-US"/>
        </w:rPr>
        <w:t xml:space="preserve"> </w:t>
      </w:r>
      <w:r w:rsidR="00EE286E">
        <w:rPr>
          <w:lang w:val="en-US"/>
        </w:rPr>
        <w:t>plugin b) triggering using arbitrary connector trigger queries.</w:t>
      </w:r>
    </w:p>
    <w:bookmarkEnd w:id="105"/>
    <w:p w14:paraId="5EA6D786" w14:textId="77777777" w:rsidR="00EC5CF2" w:rsidRDefault="00EC5CF2" w:rsidP="00C11E27">
      <w:pPr>
        <w:jc w:val="both"/>
        <w:rPr>
          <w:lang w:val="en-US"/>
        </w:rPr>
      </w:pPr>
      <w:r>
        <w:rPr>
          <w:lang w:val="en-US"/>
        </w:rPr>
        <w:t xml:space="preserve">The internal behavior of the connector types as well as the used interfaces differ depending on whether the connector is based on a typed (often hierarchical) information model or on payload transport, where usually the structure of the payload is not known to the transport protocol. This affects the role of </w:t>
      </w:r>
      <w:r w:rsidR="00B1673B" w:rsidRPr="003D662E">
        <w:rPr>
          <w:lang w:val="en-US"/>
        </w:rPr>
        <w:t xml:space="preserve">the </w:t>
      </w:r>
      <w:r w:rsidR="00B1673B" w:rsidRPr="003D662E">
        <w:rPr>
          <w:rFonts w:ascii="Consolas" w:hAnsi="Consolas"/>
          <w:lang w:val="en-US"/>
        </w:rPr>
        <w:t>ModelAccess</w:t>
      </w:r>
      <w:r>
        <w:rPr>
          <w:rFonts w:ascii="Consolas" w:hAnsi="Consolas"/>
          <w:lang w:val="en-US"/>
        </w:rPr>
        <w:t>,</w:t>
      </w:r>
      <w:r w:rsidR="00B1673B" w:rsidRPr="003D662E">
        <w:rPr>
          <w:lang w:val="en-US"/>
        </w:rPr>
        <w:t xml:space="preserve"> </w:t>
      </w:r>
      <w:r>
        <w:rPr>
          <w:lang w:val="en-US"/>
        </w:rPr>
        <w:t xml:space="preserve">the (payload) formatter/parser and, in turn, </w:t>
      </w:r>
      <w:r w:rsidR="00B1673B" w:rsidRPr="003D662E">
        <w:rPr>
          <w:lang w:val="en-US"/>
        </w:rPr>
        <w:t xml:space="preserve">the </w:t>
      </w:r>
      <w:r w:rsidR="00B1673B" w:rsidRPr="003D662E">
        <w:rPr>
          <w:rFonts w:ascii="Consolas" w:hAnsi="Consolas"/>
          <w:lang w:val="en-US"/>
        </w:rPr>
        <w:t>ProtocolAdapter</w:t>
      </w:r>
      <w:r w:rsidR="00B1673B" w:rsidRPr="003D662E">
        <w:rPr>
          <w:lang w:val="en-US"/>
        </w:rPr>
        <w:t xml:space="preserve">. </w:t>
      </w:r>
    </w:p>
    <w:p w14:paraId="59E3E477" w14:textId="065E77FE" w:rsidR="00B1673B" w:rsidRPr="00CA47FB" w:rsidRDefault="00B1673B" w:rsidP="00CA47FB">
      <w:pPr>
        <w:pStyle w:val="ListParagraph"/>
        <w:numPr>
          <w:ilvl w:val="0"/>
          <w:numId w:val="58"/>
        </w:numPr>
        <w:jc w:val="both"/>
        <w:rPr>
          <w:lang w:val="en-US"/>
        </w:rPr>
      </w:pPr>
      <w:r w:rsidRPr="00CA47FB">
        <w:rPr>
          <w:lang w:val="en-US"/>
        </w:rPr>
        <w:t xml:space="preserve">Some </w:t>
      </w:r>
      <w:r w:rsidR="00E127D2" w:rsidRPr="00CA47FB">
        <w:rPr>
          <w:lang w:val="en-US"/>
        </w:rPr>
        <w:t>protocol implementation libraries</w:t>
      </w:r>
      <w:r w:rsidRPr="00CA47FB">
        <w:rPr>
          <w:lang w:val="en-US"/>
        </w:rPr>
        <w:t xml:space="preserve"> like OPC </w:t>
      </w:r>
      <w:r w:rsidR="00AD0F39" w:rsidRPr="00CA47FB">
        <w:rPr>
          <w:lang w:val="en-US"/>
        </w:rPr>
        <w:t xml:space="preserve">UA </w:t>
      </w:r>
      <w:r w:rsidRPr="00CA47FB">
        <w:rPr>
          <w:lang w:val="en-US"/>
        </w:rPr>
        <w:t>or Asset Administration Shells (AAS) are based on a</w:t>
      </w:r>
      <w:r w:rsidR="009307B7" w:rsidRPr="00CA47FB">
        <w:rPr>
          <w:lang w:val="en-US"/>
        </w:rPr>
        <w:t xml:space="preserve"> </w:t>
      </w:r>
      <w:r w:rsidR="009307B7" w:rsidRPr="008B0E7C">
        <w:rPr>
          <w:b/>
          <w:bCs/>
          <w:lang w:val="en-US"/>
        </w:rPr>
        <w:t>structured</w:t>
      </w:r>
      <w:r w:rsidRPr="008B0E7C">
        <w:rPr>
          <w:b/>
          <w:bCs/>
          <w:lang w:val="en-US"/>
        </w:rPr>
        <w:t xml:space="preserve"> information model</w:t>
      </w:r>
      <w:r w:rsidRPr="00CA47FB">
        <w:rPr>
          <w:lang w:val="en-US"/>
        </w:rPr>
        <w:t xml:space="preserve">. Accessing this model in a uniform manner is key for </w:t>
      </w:r>
      <w:r w:rsidR="00FF4B5B" w:rsidRPr="00CA47FB">
        <w:rPr>
          <w:lang w:val="en-US"/>
        </w:rPr>
        <w:t xml:space="preserve">the </w:t>
      </w:r>
      <w:r w:rsidR="009307B7" w:rsidRPr="00CA47FB">
        <w:rPr>
          <w:lang w:val="en-US"/>
        </w:rPr>
        <w:t xml:space="preserve">uniform </w:t>
      </w:r>
      <w:r w:rsidR="00FF4B5B" w:rsidRPr="00CA47FB">
        <w:rPr>
          <w:lang w:val="en-US"/>
        </w:rPr>
        <w:t xml:space="preserve">generation of </w:t>
      </w:r>
      <w:r w:rsidRPr="00CA47FB">
        <w:rPr>
          <w:lang w:val="en-US"/>
        </w:rPr>
        <w:t xml:space="preserve">application-specific </w:t>
      </w:r>
      <w:r w:rsidR="009307B7" w:rsidRPr="00CA47FB">
        <w:rPr>
          <w:lang w:val="en-US"/>
        </w:rPr>
        <w:t xml:space="preserve">connector </w:t>
      </w:r>
      <w:r w:rsidRPr="00CA47FB">
        <w:rPr>
          <w:lang w:val="en-US"/>
        </w:rPr>
        <w:t xml:space="preserve">code. </w:t>
      </w:r>
      <w:r w:rsidR="009307B7" w:rsidRPr="00CA47FB">
        <w:rPr>
          <w:lang w:val="en-US"/>
        </w:rPr>
        <w:t xml:space="preserve">We represent the access to the information </w:t>
      </w:r>
      <w:r w:rsidRPr="00CA47FB">
        <w:rPr>
          <w:lang w:val="en-US"/>
        </w:rPr>
        <w:t xml:space="preserve">by the </w:t>
      </w:r>
      <w:r w:rsidRPr="00CA47FB">
        <w:rPr>
          <w:rFonts w:ascii="Consolas" w:hAnsi="Consolas"/>
          <w:lang w:val="en-US"/>
        </w:rPr>
        <w:t>ModelAccess</w:t>
      </w:r>
      <w:r w:rsidRPr="00CA47FB">
        <w:rPr>
          <w:lang w:val="en-US"/>
        </w:rPr>
        <w:t xml:space="preserve"> interface, which allows to read/write properties (based on a hierarchical naming scheme to be interpreted in the context of the underlying protocol), to call operations, and to register (the implementation counterpart of) custom types. </w:t>
      </w:r>
      <w:r w:rsidR="00F97728" w:rsidRPr="00CA47FB">
        <w:rPr>
          <w:lang w:val="en-US"/>
        </w:rPr>
        <w:t xml:space="preserve">Typically, the </w:t>
      </w:r>
      <w:r w:rsidR="003A7DBC" w:rsidRPr="00CA47FB">
        <w:rPr>
          <w:lang w:val="en-US"/>
        </w:rPr>
        <w:t xml:space="preserve">generated </w:t>
      </w:r>
      <w:r w:rsidR="00F97728" w:rsidRPr="00CA47FB">
        <w:rPr>
          <w:lang w:val="en-US"/>
        </w:rPr>
        <w:t xml:space="preserve">connector </w:t>
      </w:r>
      <w:r w:rsidR="003A7DBC" w:rsidRPr="00CA47FB">
        <w:rPr>
          <w:lang w:val="en-US"/>
        </w:rPr>
        <w:t xml:space="preserve">code </w:t>
      </w:r>
      <w:r w:rsidR="00F97728" w:rsidRPr="00CA47FB">
        <w:rPr>
          <w:lang w:val="en-US"/>
        </w:rPr>
        <w:t xml:space="preserve">passes an initial path name to the </w:t>
      </w:r>
      <w:r w:rsidR="00F97728" w:rsidRPr="00CA47FB">
        <w:rPr>
          <w:rFonts w:ascii="Consolas" w:hAnsi="Consolas"/>
          <w:lang w:val="en-US"/>
        </w:rPr>
        <w:t>ModelAccess</w:t>
      </w:r>
      <w:r w:rsidR="00F97728" w:rsidRPr="00CA47FB">
        <w:rPr>
          <w:lang w:val="en-US"/>
        </w:rPr>
        <w:t xml:space="preserve"> instance and then, due to performance reasons, incrementally, indicates substructures to be </w:t>
      </w:r>
      <w:r w:rsidR="000D2674" w:rsidRPr="00CA47FB">
        <w:rPr>
          <w:lang w:val="en-US"/>
        </w:rPr>
        <w:t>accessed</w:t>
      </w:r>
      <w:r w:rsidR="00F97728" w:rsidRPr="00CA47FB">
        <w:rPr>
          <w:lang w:val="en-US"/>
        </w:rPr>
        <w:t xml:space="preserve"> (</w:t>
      </w:r>
      <w:r w:rsidR="00F97728" w:rsidRPr="00CA47FB">
        <w:rPr>
          <w:rFonts w:ascii="Consolas" w:hAnsi="Consolas"/>
          <w:lang w:val="en-US"/>
        </w:rPr>
        <w:t>stepIn</w:t>
      </w:r>
      <w:r w:rsidR="00F97728" w:rsidRPr="00CA47FB">
        <w:rPr>
          <w:lang w:val="en-US"/>
        </w:rPr>
        <w:t>/</w:t>
      </w:r>
      <w:r w:rsidR="00F97728" w:rsidRPr="00CA47FB">
        <w:rPr>
          <w:rFonts w:ascii="Consolas" w:hAnsi="Consolas"/>
          <w:lang w:val="en-US"/>
        </w:rPr>
        <w:t>stepOut</w:t>
      </w:r>
      <w:r w:rsidR="00F97728" w:rsidRPr="00CA47FB">
        <w:rPr>
          <w:lang w:val="en-US"/>
        </w:rPr>
        <w:t xml:space="preserve"> operations of </w:t>
      </w:r>
      <w:r w:rsidR="00F97728" w:rsidRPr="00CA47FB">
        <w:rPr>
          <w:rFonts w:ascii="Consolas" w:hAnsi="Consolas"/>
          <w:lang w:val="en-US"/>
        </w:rPr>
        <w:t>ModelAccess</w:t>
      </w:r>
      <w:r w:rsidR="00F97728" w:rsidRPr="00CA47FB">
        <w:rPr>
          <w:lang w:val="en-US"/>
        </w:rPr>
        <w:t xml:space="preserve">) forming an incremental context within the underlying </w:t>
      </w:r>
      <w:r w:rsidR="00282333" w:rsidRPr="00CA47FB">
        <w:rPr>
          <w:lang w:val="en-US"/>
        </w:rPr>
        <w:t xml:space="preserve">information </w:t>
      </w:r>
      <w:r w:rsidR="00F97728" w:rsidRPr="00CA47FB">
        <w:rPr>
          <w:lang w:val="en-US"/>
        </w:rPr>
        <w:t xml:space="preserve">model. For accessing a property or for calling an operation, the connector </w:t>
      </w:r>
      <w:r w:rsidR="003A7DBC" w:rsidRPr="00CA47FB">
        <w:rPr>
          <w:lang w:val="en-US"/>
        </w:rPr>
        <w:t xml:space="preserve">code </w:t>
      </w:r>
      <w:r w:rsidR="00F97728" w:rsidRPr="00CA47FB">
        <w:rPr>
          <w:lang w:val="en-US"/>
        </w:rPr>
        <w:t>pass</w:t>
      </w:r>
      <w:r w:rsidR="00DC192C" w:rsidRPr="00CA47FB">
        <w:rPr>
          <w:lang w:val="en-US"/>
        </w:rPr>
        <w:t>es</w:t>
      </w:r>
      <w:r w:rsidR="00F97728" w:rsidRPr="00CA47FB">
        <w:rPr>
          <w:lang w:val="en-US"/>
        </w:rPr>
        <w:t xml:space="preserve"> a qualified name or, usually, a relative name within the actual context</w:t>
      </w:r>
      <w:r w:rsidR="00DC192C" w:rsidRPr="00CA47FB">
        <w:rPr>
          <w:lang w:val="en-US"/>
        </w:rPr>
        <w:t xml:space="preserve"> and requests the value of a property, writes the value of a property or calls an operation </w:t>
      </w:r>
      <w:r w:rsidR="00DC192C" w:rsidRPr="00CA47FB">
        <w:rPr>
          <w:lang w:val="en-US"/>
        </w:rPr>
        <w:lastRenderedPageBreak/>
        <w:t>defined on the model with respective parameters</w:t>
      </w:r>
      <w:r w:rsidR="00F97728" w:rsidRPr="00CA47FB">
        <w:rPr>
          <w:lang w:val="en-US"/>
        </w:rPr>
        <w:t xml:space="preserve">. </w:t>
      </w:r>
      <w:r w:rsidR="00345545" w:rsidRPr="00CA47FB">
        <w:rPr>
          <w:lang w:val="en-US"/>
        </w:rPr>
        <w:t>T</w:t>
      </w:r>
      <w:r w:rsidRPr="00CA47FB">
        <w:rPr>
          <w:lang w:val="en-US"/>
        </w:rPr>
        <w:t xml:space="preserve">he specific </w:t>
      </w:r>
      <w:r w:rsidRPr="00CA47FB">
        <w:rPr>
          <w:rFonts w:ascii="Consolas" w:hAnsi="Consolas"/>
          <w:lang w:val="en-US"/>
        </w:rPr>
        <w:t>ModelAccess</w:t>
      </w:r>
      <w:r w:rsidRPr="00CA47FB">
        <w:rPr>
          <w:lang w:val="en-US"/>
        </w:rPr>
        <w:t xml:space="preserve"> instance of a </w:t>
      </w:r>
      <w:r w:rsidRPr="00CA47FB">
        <w:rPr>
          <w:rFonts w:ascii="Consolas" w:hAnsi="Consolas"/>
          <w:lang w:val="en-US"/>
        </w:rPr>
        <w:t>Connector</w:t>
      </w:r>
      <w:r w:rsidRPr="00CA47FB">
        <w:rPr>
          <w:lang w:val="en-US"/>
        </w:rPr>
        <w:t xml:space="preserve"> </w:t>
      </w:r>
      <w:r w:rsidR="00345545" w:rsidRPr="00CA47FB">
        <w:rPr>
          <w:lang w:val="en-US"/>
        </w:rPr>
        <w:t xml:space="preserve">can perform </w:t>
      </w:r>
      <w:r w:rsidRPr="00CA47FB">
        <w:rPr>
          <w:lang w:val="en-US"/>
        </w:rPr>
        <w:t>translation</w:t>
      </w:r>
      <w:r w:rsidR="00345545" w:rsidRPr="00CA47FB">
        <w:rPr>
          <w:lang w:val="en-US"/>
        </w:rPr>
        <w:t>s</w:t>
      </w:r>
      <w:r w:rsidRPr="00CA47FB">
        <w:rPr>
          <w:lang w:val="en-US"/>
        </w:rPr>
        <w:t xml:space="preserve"> between value instances of the </w:t>
      </w:r>
      <w:r w:rsidR="0054073A" w:rsidRPr="00CA47FB">
        <w:rPr>
          <w:lang w:val="en-US"/>
        </w:rPr>
        <w:t xml:space="preserve">model </w:t>
      </w:r>
      <w:r w:rsidRPr="00CA47FB">
        <w:rPr>
          <w:lang w:val="en-US"/>
        </w:rPr>
        <w:t xml:space="preserve">and the </w:t>
      </w:r>
      <w:r w:rsidR="003A7DBC" w:rsidRPr="00CA47FB">
        <w:rPr>
          <w:lang w:val="en-US"/>
        </w:rPr>
        <w:t xml:space="preserve">(generated) types </w:t>
      </w:r>
      <w:r w:rsidRPr="00CA47FB">
        <w:rPr>
          <w:lang w:val="en-US"/>
        </w:rPr>
        <w:t xml:space="preserve">used </w:t>
      </w:r>
      <w:r w:rsidR="0054073A" w:rsidRPr="00CA47FB">
        <w:rPr>
          <w:lang w:val="en-US"/>
        </w:rPr>
        <w:t>in the platform/application</w:t>
      </w:r>
      <w:r w:rsidRPr="00CA47FB">
        <w:rPr>
          <w:lang w:val="en-US"/>
        </w:rPr>
        <w:t xml:space="preserve">. </w:t>
      </w:r>
      <w:r w:rsidRPr="00CA47FB">
        <w:rPr>
          <w:rFonts w:ascii="Consolas" w:hAnsi="Consolas"/>
          <w:lang w:val="en-US"/>
        </w:rPr>
        <w:t>ModelAccess</w:t>
      </w:r>
      <w:r w:rsidRPr="00CA47FB">
        <w:rPr>
          <w:lang w:val="en-US"/>
        </w:rPr>
        <w:t xml:space="preserve"> provides also opportunities to establish monitors on the underlying information model, i.e., to be notified on specific changes, as well as to register programming language counterparts of custom types defined in the model. For payload-based protocols such as MQTT, implementing the </w:t>
      </w:r>
      <w:r w:rsidRPr="00CA47FB">
        <w:rPr>
          <w:rFonts w:ascii="Consolas" w:hAnsi="Consolas"/>
          <w:lang w:val="en-US"/>
        </w:rPr>
        <w:t>ModelAccess</w:t>
      </w:r>
      <w:r w:rsidRPr="00CA47FB">
        <w:rPr>
          <w:lang w:val="en-US"/>
        </w:rPr>
        <w:t xml:space="preserve"> interface is not </w:t>
      </w:r>
      <w:r w:rsidR="00495052" w:rsidRPr="00CA47FB">
        <w:rPr>
          <w:lang w:val="en-US"/>
        </w:rPr>
        <w:t>needed</w:t>
      </w:r>
      <w:r w:rsidRPr="00CA47FB">
        <w:rPr>
          <w:lang w:val="en-US"/>
        </w:rPr>
        <w:t>.</w:t>
      </w:r>
    </w:p>
    <w:p w14:paraId="22000985" w14:textId="77777777" w:rsidR="00FB7D1A" w:rsidRDefault="00CA47FB" w:rsidP="00C23995">
      <w:pPr>
        <w:pStyle w:val="ListParagraph"/>
        <w:numPr>
          <w:ilvl w:val="0"/>
          <w:numId w:val="58"/>
        </w:numPr>
        <w:jc w:val="both"/>
        <w:rPr>
          <w:lang w:val="en-US"/>
        </w:rPr>
      </w:pPr>
      <w:r>
        <w:rPr>
          <w:lang w:val="en-US"/>
        </w:rPr>
        <w:t xml:space="preserve">For </w:t>
      </w:r>
      <w:r w:rsidRPr="008B0E7C">
        <w:rPr>
          <w:b/>
          <w:bCs/>
          <w:lang w:val="en-US"/>
        </w:rPr>
        <w:t>payload-based transport protocols</w:t>
      </w:r>
      <w:r>
        <w:rPr>
          <w:lang w:val="en-US"/>
        </w:rPr>
        <w:t xml:space="preserve">, the payload is often binary, i.e., the structure of the (wire) format is not defined by the transport protocol. </w:t>
      </w:r>
      <w:r w:rsidRPr="00CA47FB">
        <w:rPr>
          <w:lang w:val="en-US"/>
        </w:rPr>
        <w:t>T</w:t>
      </w:r>
      <w:r w:rsidR="00EC5CF2" w:rsidRPr="00CA47FB">
        <w:rPr>
          <w:lang w:val="en-US"/>
        </w:rPr>
        <w:t xml:space="preserve">o handle binary input or output of channel connectors in a generic and open manner, </w:t>
      </w:r>
      <w:r>
        <w:rPr>
          <w:lang w:val="en-US"/>
        </w:rPr>
        <w:t xml:space="preserve">introduce (payload) </w:t>
      </w:r>
      <w:r w:rsidRPr="00CA47FB">
        <w:rPr>
          <w:rFonts w:ascii="Consolas" w:hAnsi="Consolas"/>
          <w:lang w:val="en-US"/>
        </w:rPr>
        <w:t>parser</w:t>
      </w:r>
      <w:r w:rsidRPr="00CA47FB">
        <w:rPr>
          <w:lang w:val="en-US"/>
        </w:rPr>
        <w:t xml:space="preserve"> and </w:t>
      </w:r>
      <w:r w:rsidRPr="00CA47FB">
        <w:rPr>
          <w:rFonts w:ascii="Consolas" w:hAnsi="Consolas"/>
          <w:lang w:val="en-US"/>
        </w:rPr>
        <w:t>formatter</w:t>
      </w:r>
      <w:r w:rsidR="00633864" w:rsidRPr="00633864">
        <w:rPr>
          <w:rFonts w:cstheme="minorHAnsi"/>
          <w:lang w:val="en-US"/>
        </w:rPr>
        <w:t>, for which wire-format specific implementations are provided</w:t>
      </w:r>
      <w:r>
        <w:rPr>
          <w:lang w:val="en-US"/>
        </w:rPr>
        <w:t>. A parser allows generic access to a binary payload.</w:t>
      </w:r>
      <w:r w:rsidR="00633864">
        <w:rPr>
          <w:lang w:val="en-US"/>
        </w:rPr>
        <w:t xml:space="preserve"> In opposite direction, the formatter emits a given data type instance for a specific wire format.</w:t>
      </w:r>
      <w:r>
        <w:rPr>
          <w:lang w:val="en-US"/>
        </w:rPr>
        <w:t xml:space="preserve"> </w:t>
      </w:r>
      <w:r w:rsidR="00633864">
        <w:rPr>
          <w:lang w:val="en-US"/>
        </w:rPr>
        <w:t>C</w:t>
      </w:r>
      <w:r w:rsidR="00EC5CF2" w:rsidRPr="00CA47FB">
        <w:rPr>
          <w:lang w:val="en-US"/>
        </w:rPr>
        <w:t>urrently</w:t>
      </w:r>
      <w:r w:rsidR="00633864">
        <w:rPr>
          <w:lang w:val="en-US"/>
        </w:rPr>
        <w:t xml:space="preserve">, oktoflow provides formatters and parsers for </w:t>
      </w:r>
      <w:r w:rsidR="00EC5CF2" w:rsidRPr="00CA47FB">
        <w:rPr>
          <w:lang w:val="en-US"/>
        </w:rPr>
        <w:t xml:space="preserve">JSON and </w:t>
      </w:r>
      <w:r w:rsidR="00633864">
        <w:rPr>
          <w:lang w:val="en-US"/>
        </w:rPr>
        <w:t>separator-</w:t>
      </w:r>
      <w:r w:rsidR="00EC5CF2" w:rsidRPr="00CA47FB">
        <w:rPr>
          <w:lang w:val="en-US"/>
        </w:rPr>
        <w:t xml:space="preserve">formatted </w:t>
      </w:r>
      <w:r w:rsidR="00633864">
        <w:rPr>
          <w:lang w:val="en-US"/>
        </w:rPr>
        <w:t>data</w:t>
      </w:r>
      <w:r w:rsidR="00EC5CF2" w:rsidRPr="00CA47FB">
        <w:rPr>
          <w:lang w:val="en-US"/>
        </w:rPr>
        <w:t xml:space="preserve">, e.g., </w:t>
      </w:r>
      <w:r w:rsidR="00633864">
        <w:rPr>
          <w:lang w:val="en-US"/>
        </w:rPr>
        <w:t xml:space="preserve">by </w:t>
      </w:r>
      <w:r w:rsidR="00EC5CF2" w:rsidRPr="00CA47FB">
        <w:rPr>
          <w:lang w:val="en-US"/>
        </w:rPr>
        <w:t xml:space="preserve">tabulators or commas as we found in some application cases. Parsed data is supposed to be mapped to types defined by the user in the </w:t>
      </w:r>
      <w:r w:rsidR="00B7135C">
        <w:rPr>
          <w:lang w:val="en-US"/>
        </w:rPr>
        <w:t xml:space="preserve">respective app </w:t>
      </w:r>
      <w:r w:rsidR="00EC5CF2" w:rsidRPr="00CA47FB">
        <w:rPr>
          <w:lang w:val="en-US"/>
        </w:rPr>
        <w:t xml:space="preserve">configuration. After parsing, data is either accessible </w:t>
      </w:r>
      <w:r w:rsidR="00633864">
        <w:rPr>
          <w:lang w:val="en-US"/>
        </w:rPr>
        <w:t>via</w:t>
      </w:r>
      <w:r w:rsidR="00EC5CF2" w:rsidRPr="00CA47FB">
        <w:rPr>
          <w:lang w:val="en-US"/>
        </w:rPr>
        <w:t xml:space="preserve"> </w:t>
      </w:r>
      <w:r w:rsidR="00633864">
        <w:rPr>
          <w:lang w:val="en-US"/>
        </w:rPr>
        <w:t>(</w:t>
      </w:r>
      <w:r w:rsidR="00EC5CF2" w:rsidRPr="00CA47FB">
        <w:rPr>
          <w:lang w:val="en-US"/>
        </w:rPr>
        <w:t>hierarchical</w:t>
      </w:r>
      <w:r w:rsidR="00633864">
        <w:rPr>
          <w:lang w:val="en-US"/>
        </w:rPr>
        <w:t>)</w:t>
      </w:r>
      <w:r w:rsidR="00EC5CF2" w:rsidRPr="00CA47FB">
        <w:rPr>
          <w:lang w:val="en-US"/>
        </w:rPr>
        <w:t xml:space="preserve"> names, i.e., in terms of nested data types, or in positional manner along a </w:t>
      </w:r>
      <w:r w:rsidR="00633864">
        <w:rPr>
          <w:lang w:val="en-US"/>
        </w:rPr>
        <w:t>depth-first</w:t>
      </w:r>
      <w:r w:rsidR="00EC5CF2" w:rsidRPr="00CA47FB">
        <w:rPr>
          <w:lang w:val="en-US"/>
        </w:rPr>
        <w:t xml:space="preserve"> traversal of the defining data type. In the opposite direction, data is handed in </w:t>
      </w:r>
      <w:r w:rsidR="00633864">
        <w:rPr>
          <w:lang w:val="en-US"/>
        </w:rPr>
        <w:t>depth-first</w:t>
      </w:r>
      <w:r w:rsidR="00EC5CF2" w:rsidRPr="00CA47FB">
        <w:rPr>
          <w:lang w:val="en-US"/>
        </w:rPr>
        <w:t xml:space="preserve"> traversal sequence to the data formatter, which produces the respective format in terms of binary data to be passed to a channel connector. Individual data values can be read in typed fash</w:t>
      </w:r>
      <w:r w:rsidR="00633864">
        <w:rPr>
          <w:lang w:val="en-US"/>
        </w:rPr>
        <w:t>i</w:t>
      </w:r>
      <w:r w:rsidR="00EC5CF2" w:rsidRPr="00CA47FB">
        <w:rPr>
          <w:lang w:val="en-US"/>
        </w:rPr>
        <w:t>on from an input parser via an associated input converter. In the opposite direction, the output converter takes typed data and converts it into the output format.</w:t>
      </w:r>
    </w:p>
    <w:p w14:paraId="35B82B09" w14:textId="640BB3C5" w:rsidR="004B0FFF" w:rsidRPr="00FB7D1A" w:rsidRDefault="00C11E27" w:rsidP="00C23995">
      <w:pPr>
        <w:pStyle w:val="ListParagraph"/>
        <w:numPr>
          <w:ilvl w:val="0"/>
          <w:numId w:val="58"/>
        </w:numPr>
        <w:jc w:val="both"/>
        <w:rPr>
          <w:lang w:val="en-US"/>
        </w:rPr>
      </w:pPr>
      <w:r w:rsidRPr="00FB7D1A">
        <w:rPr>
          <w:lang w:val="en-US"/>
        </w:rPr>
        <w:t>T</w:t>
      </w:r>
      <w:r w:rsidR="00602931" w:rsidRPr="00FB7D1A">
        <w:rPr>
          <w:lang w:val="en-US"/>
        </w:rPr>
        <w:t xml:space="preserve">he role of the </w:t>
      </w:r>
      <w:r w:rsidR="00602931" w:rsidRPr="00FB7D1A">
        <w:rPr>
          <w:rFonts w:ascii="Consolas" w:hAnsi="Consolas"/>
          <w:lang w:val="en-US"/>
        </w:rPr>
        <w:t>ProtocolAdapter</w:t>
      </w:r>
      <w:r w:rsidR="00602931" w:rsidRPr="00FB7D1A">
        <w:rPr>
          <w:lang w:val="en-US"/>
        </w:rPr>
        <w:t xml:space="preserve"> and the involved type translators </w:t>
      </w:r>
      <w:r w:rsidR="000647E5">
        <w:rPr>
          <w:lang w:val="en-US"/>
        </w:rPr>
        <w:t>varies depending on whether the</w:t>
      </w:r>
      <w:r w:rsidR="00602931" w:rsidRPr="00FB7D1A">
        <w:rPr>
          <w:lang w:val="en-US"/>
        </w:rPr>
        <w:t xml:space="preserve"> underlying protocol is </w:t>
      </w:r>
      <w:r w:rsidR="000647E5">
        <w:rPr>
          <w:lang w:val="en-US"/>
        </w:rPr>
        <w:t>payload-</w:t>
      </w:r>
      <w:r w:rsidR="00602931" w:rsidRPr="00FB7D1A">
        <w:rPr>
          <w:lang w:val="en-US"/>
        </w:rPr>
        <w:t xml:space="preserve">based </w:t>
      </w:r>
      <w:r w:rsidR="004A446C" w:rsidRPr="00FB7D1A">
        <w:rPr>
          <w:lang w:val="en-US"/>
        </w:rPr>
        <w:t xml:space="preserve">or </w:t>
      </w:r>
      <w:r w:rsidR="000647E5">
        <w:rPr>
          <w:lang w:val="en-US"/>
        </w:rPr>
        <w:t xml:space="preserve">based </w:t>
      </w:r>
      <w:r w:rsidR="00602931" w:rsidRPr="00FB7D1A">
        <w:rPr>
          <w:lang w:val="en-US"/>
        </w:rPr>
        <w:t>on</w:t>
      </w:r>
      <w:r w:rsidR="00A44A9F" w:rsidRPr="00FB7D1A">
        <w:rPr>
          <w:lang w:val="en-US"/>
        </w:rPr>
        <w:t xml:space="preserve"> an </w:t>
      </w:r>
      <w:r w:rsidR="000647E5">
        <w:rPr>
          <w:lang w:val="en-US"/>
        </w:rPr>
        <w:t xml:space="preserve">underlying </w:t>
      </w:r>
      <w:r w:rsidR="00A44A9F" w:rsidRPr="00FB7D1A">
        <w:rPr>
          <w:lang w:val="en-US"/>
        </w:rPr>
        <w:t>information model</w:t>
      </w:r>
      <w:r w:rsidR="00602931" w:rsidRPr="00FB7D1A">
        <w:rPr>
          <w:lang w:val="en-US"/>
        </w:rPr>
        <w:t>.</w:t>
      </w:r>
      <w:r w:rsidR="00ED0EBF" w:rsidRPr="00FB7D1A">
        <w:rPr>
          <w:lang w:val="en-US"/>
        </w:rPr>
        <w:t xml:space="preserve"> For payload transport, the </w:t>
      </w:r>
      <w:r w:rsidR="00E41192" w:rsidRPr="00FB7D1A">
        <w:rPr>
          <w:lang w:val="en-US"/>
        </w:rPr>
        <w:t xml:space="preserve">used </w:t>
      </w:r>
      <w:r w:rsidR="00ED0EBF" w:rsidRPr="00FB7D1A">
        <w:rPr>
          <w:lang w:val="en-US"/>
        </w:rPr>
        <w:t xml:space="preserve">communication channels </w:t>
      </w:r>
      <w:r w:rsidR="00E44E3F">
        <w:rPr>
          <w:lang w:val="en-US"/>
        </w:rPr>
        <w:t xml:space="preserve">may be relevant to the data parser-based type translation. This is </w:t>
      </w:r>
      <w:r w:rsidR="00E41192" w:rsidRPr="00FB7D1A">
        <w:rPr>
          <w:lang w:val="en-US"/>
        </w:rPr>
        <w:t xml:space="preserve">taken into account </w:t>
      </w:r>
      <w:r w:rsidR="00ED0EBF" w:rsidRPr="00FB7D1A">
        <w:rPr>
          <w:lang w:val="en-US"/>
        </w:rPr>
        <w:t xml:space="preserve">by the </w:t>
      </w:r>
      <w:r w:rsidR="00ED0EBF" w:rsidRPr="00FB7D1A">
        <w:rPr>
          <w:rFonts w:ascii="Consolas" w:hAnsi="Consolas"/>
          <w:lang w:val="en-US"/>
        </w:rPr>
        <w:t>ChannelProtocolAdapter</w:t>
      </w:r>
      <w:r w:rsidR="00ED0EBF" w:rsidRPr="00FB7D1A">
        <w:rPr>
          <w:lang w:val="en-US"/>
        </w:rPr>
        <w:t xml:space="preserve"> and its default implementation, an extension of the </w:t>
      </w:r>
      <w:r w:rsidR="00ED0EBF" w:rsidRPr="00FB7D1A">
        <w:rPr>
          <w:rFonts w:ascii="Consolas" w:hAnsi="Consolas"/>
          <w:lang w:val="en-US"/>
        </w:rPr>
        <w:t>TranslatingProtocolAdapter</w:t>
      </w:r>
      <w:r w:rsidR="00ED0EBF" w:rsidRPr="00FB7D1A">
        <w:rPr>
          <w:lang w:val="en-US"/>
        </w:rPr>
        <w:t xml:space="preserve">. </w:t>
      </w:r>
      <w:r w:rsidR="00106A24">
        <w:rPr>
          <w:lang w:val="en-US"/>
        </w:rPr>
        <w:t>F</w:t>
      </w:r>
      <w:r w:rsidR="00ED0EBF" w:rsidRPr="00FB7D1A">
        <w:rPr>
          <w:lang w:val="en-US"/>
        </w:rPr>
        <w:t xml:space="preserve">or an information </w:t>
      </w:r>
      <w:r w:rsidR="001A2367" w:rsidRPr="00FB7D1A">
        <w:rPr>
          <w:lang w:val="en-US"/>
        </w:rPr>
        <w:t>model-</w:t>
      </w:r>
      <w:r w:rsidR="00ED0EBF" w:rsidRPr="00FB7D1A">
        <w:rPr>
          <w:lang w:val="en-US"/>
        </w:rPr>
        <w:t xml:space="preserve">based protocol, the </w:t>
      </w:r>
      <w:r w:rsidR="00ED0EBF" w:rsidRPr="00FB7D1A">
        <w:rPr>
          <w:rFonts w:ascii="Consolas" w:hAnsi="Consolas"/>
          <w:lang w:val="en-US"/>
        </w:rPr>
        <w:t>ModelAccess</w:t>
      </w:r>
      <w:r w:rsidR="00ED0EBF" w:rsidRPr="00FB7D1A">
        <w:rPr>
          <w:lang w:val="en-US"/>
        </w:rPr>
        <w:t xml:space="preserve"> instance must be made available to the type translators as well as further initialization such as </w:t>
      </w:r>
      <w:r w:rsidR="00B73597" w:rsidRPr="00FB7D1A">
        <w:rPr>
          <w:lang w:val="en-US"/>
        </w:rPr>
        <w:t>defining</w:t>
      </w:r>
      <w:r w:rsidR="00ED0EBF" w:rsidRPr="00FB7D1A">
        <w:rPr>
          <w:lang w:val="en-US"/>
        </w:rPr>
        <w:t xml:space="preserve"> </w:t>
      </w:r>
      <w:r w:rsidR="00B73597" w:rsidRPr="00FB7D1A">
        <w:rPr>
          <w:lang w:val="en-US"/>
        </w:rPr>
        <w:t>the</w:t>
      </w:r>
      <w:r w:rsidR="00ED0EBF" w:rsidRPr="00FB7D1A">
        <w:rPr>
          <w:lang w:val="en-US"/>
        </w:rPr>
        <w:t xml:space="preserve"> polling mode must be </w:t>
      </w:r>
      <w:r w:rsidR="004D1F2E">
        <w:rPr>
          <w:lang w:val="en-US"/>
        </w:rPr>
        <w:t>carried out</w:t>
      </w:r>
      <w:r w:rsidR="00ED0EBF" w:rsidRPr="00FB7D1A">
        <w:rPr>
          <w:lang w:val="en-US"/>
        </w:rPr>
        <w:t xml:space="preserve">. </w:t>
      </w:r>
      <w:r w:rsidR="000032D8" w:rsidRPr="00FB7D1A">
        <w:rPr>
          <w:lang w:val="en-US"/>
        </w:rPr>
        <w:t xml:space="preserve">This is </w:t>
      </w:r>
      <w:r w:rsidR="001B2A09">
        <w:rPr>
          <w:lang w:val="en-US"/>
        </w:rPr>
        <w:t>enabled</w:t>
      </w:r>
      <w:r w:rsidR="000032D8" w:rsidRPr="00FB7D1A">
        <w:rPr>
          <w:lang w:val="en-US"/>
        </w:rPr>
        <w:t xml:space="preserve"> by two </w:t>
      </w:r>
      <w:r w:rsidR="001B2A09">
        <w:rPr>
          <w:lang w:val="en-US"/>
        </w:rPr>
        <w:t>refined</w:t>
      </w:r>
      <w:r w:rsidR="000032D8" w:rsidRPr="00FB7D1A">
        <w:rPr>
          <w:lang w:val="en-US"/>
        </w:rPr>
        <w:t xml:space="preserve"> type translator interfaces, </w:t>
      </w:r>
      <w:r w:rsidR="004B2F83" w:rsidRPr="00FB7D1A">
        <w:rPr>
          <w:lang w:val="en-US"/>
        </w:rPr>
        <w:t xml:space="preserve">namely </w:t>
      </w:r>
      <w:r w:rsidR="000032D8" w:rsidRPr="00FB7D1A">
        <w:rPr>
          <w:rFonts w:ascii="Consolas" w:hAnsi="Consolas"/>
          <w:lang w:val="en-US"/>
        </w:rPr>
        <w:t>ConnectorInputTypeTranslator</w:t>
      </w:r>
      <w:r w:rsidR="000032D8" w:rsidRPr="00FB7D1A">
        <w:rPr>
          <w:lang w:val="en-US"/>
        </w:rPr>
        <w:t xml:space="preserve"> an</w:t>
      </w:r>
      <w:r w:rsidR="006F30C6" w:rsidRPr="00FB7D1A">
        <w:rPr>
          <w:lang w:val="en-US"/>
        </w:rPr>
        <w:t xml:space="preserve">d </w:t>
      </w:r>
      <w:r w:rsidR="006F30C6" w:rsidRPr="00FB7D1A">
        <w:rPr>
          <w:rFonts w:ascii="Consolas" w:hAnsi="Consolas"/>
          <w:lang w:val="en-US"/>
        </w:rPr>
        <w:t>ConnectorOutputTypeTranslator</w:t>
      </w:r>
      <w:r w:rsidR="006F30C6" w:rsidRPr="00FB7D1A">
        <w:rPr>
          <w:lang w:val="en-US"/>
        </w:rPr>
        <w:t>, both with a corresponding basic implementation</w:t>
      </w:r>
      <w:r w:rsidR="00A13041" w:rsidRPr="00FB7D1A">
        <w:rPr>
          <w:lang w:val="en-US"/>
        </w:rPr>
        <w:t>.</w:t>
      </w:r>
    </w:p>
    <w:p w14:paraId="78A6377B" w14:textId="736E3497" w:rsidR="00B70C6E" w:rsidRPr="003D662E" w:rsidRDefault="00B70C6E" w:rsidP="00B70C6E">
      <w:pPr>
        <w:pStyle w:val="Heading4"/>
        <w:rPr>
          <w:lang w:val="en-US"/>
        </w:rPr>
      </w:pPr>
      <w:bookmarkStart w:id="106" w:name="_Ref63932450"/>
      <w:r w:rsidRPr="003D662E">
        <w:rPr>
          <w:lang w:val="en-US"/>
        </w:rPr>
        <w:t>Validation</w:t>
      </w:r>
      <w:bookmarkEnd w:id="106"/>
    </w:p>
    <w:p w14:paraId="19BE5D91" w14:textId="25E9A55C" w:rsidR="005F096B" w:rsidRPr="003D662E" w:rsidRDefault="003425AD" w:rsidP="00DC428B">
      <w:pPr>
        <w:jc w:val="both"/>
        <w:rPr>
          <w:lang w:val="en-US"/>
        </w:rPr>
      </w:pPr>
      <w:r w:rsidRPr="003D662E">
        <w:rPr>
          <w:lang w:val="en-US"/>
        </w:rPr>
        <w:t>The functional validation of the Connectors Component and the specific connector</w:t>
      </w:r>
      <w:r w:rsidR="00E011D5">
        <w:rPr>
          <w:lang w:val="en-US"/>
        </w:rPr>
        <w:t xml:space="preserve"> types</w:t>
      </w:r>
      <w:r w:rsidRPr="003D662E">
        <w:rPr>
          <w:lang w:val="en-US"/>
        </w:rPr>
        <w:t xml:space="preserve"> happens through regression test</w:t>
      </w:r>
      <w:r w:rsidR="006A23CD" w:rsidRPr="003D662E">
        <w:rPr>
          <w:lang w:val="en-US"/>
        </w:rPr>
        <w:t>s</w:t>
      </w:r>
      <w:r w:rsidRPr="003D662E">
        <w:rPr>
          <w:lang w:val="en-US"/>
        </w:rPr>
        <w:t xml:space="preserve">. </w:t>
      </w:r>
      <w:r w:rsidR="006A23CD" w:rsidRPr="003D662E">
        <w:rPr>
          <w:lang w:val="en-US"/>
        </w:rPr>
        <w:t xml:space="preserve">Therefore, we follow the same basic idea as explained for the Transport Component in Section </w:t>
      </w:r>
      <w:r w:rsidR="006A23CD" w:rsidRPr="003D662E">
        <w:rPr>
          <w:lang w:val="en-US"/>
        </w:rPr>
        <w:fldChar w:fldCharType="begin"/>
      </w:r>
      <w:r w:rsidR="006A23CD" w:rsidRPr="003D662E">
        <w:rPr>
          <w:lang w:val="en-US"/>
        </w:rPr>
        <w:instrText xml:space="preserve"> REF _Ref57918572 \r \h </w:instrText>
      </w:r>
      <w:r w:rsidR="00DC428B" w:rsidRPr="003D662E">
        <w:rPr>
          <w:lang w:val="en-US"/>
        </w:rPr>
        <w:instrText xml:space="preserve"> \* MERGEFORMAT </w:instrText>
      </w:r>
      <w:r w:rsidR="006A23CD" w:rsidRPr="003D662E">
        <w:rPr>
          <w:lang w:val="en-US"/>
        </w:rPr>
      </w:r>
      <w:r w:rsidR="006A23CD" w:rsidRPr="003D662E">
        <w:rPr>
          <w:lang w:val="en-US"/>
        </w:rPr>
        <w:fldChar w:fldCharType="separate"/>
      </w:r>
      <w:r w:rsidR="00C62E87">
        <w:rPr>
          <w:lang w:val="en-US"/>
        </w:rPr>
        <w:t>3.4.1.2</w:t>
      </w:r>
      <w:r w:rsidR="006A23CD" w:rsidRPr="003D662E">
        <w:rPr>
          <w:lang w:val="en-US"/>
        </w:rPr>
        <w:fldChar w:fldCharType="end"/>
      </w:r>
      <w:r w:rsidR="000B5741" w:rsidRPr="003D662E">
        <w:rPr>
          <w:lang w:val="en-US"/>
        </w:rPr>
        <w:t xml:space="preserve">, i.e., we set up a corresponding protocol server/broker </w:t>
      </w:r>
      <w:r w:rsidR="006D490B">
        <w:rPr>
          <w:lang w:val="en-US"/>
        </w:rPr>
        <w:t>in a way that data sent to the server is (potentially after modification) echoed back to the connector</w:t>
      </w:r>
      <w:r w:rsidR="000B5741" w:rsidRPr="003D662E">
        <w:rPr>
          <w:lang w:val="en-US"/>
        </w:rPr>
        <w:t xml:space="preserve">. </w:t>
      </w:r>
      <w:r w:rsidR="00654680" w:rsidRPr="003D662E">
        <w:rPr>
          <w:lang w:val="en-US"/>
        </w:rPr>
        <w:t xml:space="preserve">The test code produces protocol </w:t>
      </w:r>
      <w:r w:rsidR="000B5741" w:rsidRPr="003D662E">
        <w:rPr>
          <w:lang w:val="en-US"/>
        </w:rPr>
        <w:t xml:space="preserve">output data (of type </w:t>
      </w:r>
      <w:r w:rsidR="000B5741" w:rsidRPr="003D662E">
        <w:rPr>
          <w:rFonts w:ascii="Consolas" w:hAnsi="Consolas"/>
          <w:lang w:val="en-US"/>
        </w:rPr>
        <w:t>O</w:t>
      </w:r>
      <w:r w:rsidR="000B5741" w:rsidRPr="003D662E">
        <w:rPr>
          <w:lang w:val="en-US"/>
        </w:rPr>
        <w:t xml:space="preserve">) either by modifying </w:t>
      </w:r>
      <w:r w:rsidR="008A6D3C" w:rsidRPr="003D662E">
        <w:rPr>
          <w:lang w:val="en-US"/>
        </w:rPr>
        <w:t xml:space="preserve">the underlying information model </w:t>
      </w:r>
      <w:r w:rsidR="000B5741" w:rsidRPr="003D662E">
        <w:rPr>
          <w:lang w:val="en-US"/>
        </w:rPr>
        <w:t>(event-based ingestion</w:t>
      </w:r>
      <w:r w:rsidR="007A52D3" w:rsidRPr="003D662E">
        <w:rPr>
          <w:lang w:val="en-US"/>
        </w:rPr>
        <w:t>, polling</w:t>
      </w:r>
      <w:r w:rsidR="000B5741" w:rsidRPr="003D662E">
        <w:rPr>
          <w:lang w:val="en-US"/>
        </w:rPr>
        <w:t xml:space="preserve">) </w:t>
      </w:r>
      <w:r w:rsidR="003F2A04" w:rsidRPr="003D662E">
        <w:rPr>
          <w:lang w:val="en-US"/>
        </w:rPr>
        <w:t xml:space="preserve">or </w:t>
      </w:r>
      <w:r w:rsidR="007A52D3" w:rsidRPr="003D662E">
        <w:rPr>
          <w:lang w:val="en-US"/>
        </w:rPr>
        <w:t xml:space="preserve">by sending respective payload. </w:t>
      </w:r>
      <w:r w:rsidR="0024524A" w:rsidRPr="003D662E">
        <w:rPr>
          <w:lang w:val="en-US"/>
        </w:rPr>
        <w:t xml:space="preserve">The connector under test translates the data and issues an instance of type </w:t>
      </w:r>
      <w:r w:rsidR="0024524A" w:rsidRPr="003D662E">
        <w:rPr>
          <w:rFonts w:ascii="Consolas" w:hAnsi="Consolas"/>
          <w:lang w:val="en-US"/>
        </w:rPr>
        <w:t>CO</w:t>
      </w:r>
      <w:r w:rsidR="0024524A" w:rsidRPr="003D662E">
        <w:rPr>
          <w:lang w:val="en-US"/>
        </w:rPr>
        <w:t xml:space="preserve"> to a </w:t>
      </w:r>
      <w:r w:rsidR="0024524A" w:rsidRPr="003D662E">
        <w:rPr>
          <w:rFonts w:ascii="Consolas" w:hAnsi="Consolas"/>
          <w:lang w:val="en-US"/>
        </w:rPr>
        <w:t>ReceptionCallback</w:t>
      </w:r>
      <w:r w:rsidR="0024524A" w:rsidRPr="003D662E">
        <w:rPr>
          <w:lang w:val="en-US"/>
        </w:rPr>
        <w:t xml:space="preserve"> in the test code, which turns the information into an instance of </w:t>
      </w:r>
      <w:r w:rsidR="0024524A" w:rsidRPr="003D662E">
        <w:rPr>
          <w:rFonts w:ascii="Consolas" w:hAnsi="Consolas"/>
          <w:lang w:val="en-US"/>
        </w:rPr>
        <w:t>CI</w:t>
      </w:r>
      <w:r w:rsidR="0024524A" w:rsidRPr="003D662E">
        <w:rPr>
          <w:lang w:val="en-US"/>
        </w:rPr>
        <w:t xml:space="preserve"> and writes it back into the connector. </w:t>
      </w:r>
      <w:r w:rsidR="00F304B5" w:rsidRPr="003D662E">
        <w:rPr>
          <w:lang w:val="en-US"/>
        </w:rPr>
        <w:t xml:space="preserve">The respective information </w:t>
      </w:r>
      <w:r w:rsidR="0024524A" w:rsidRPr="003D662E">
        <w:rPr>
          <w:lang w:val="en-US"/>
        </w:rPr>
        <w:t xml:space="preserve">must occur on the protocol side and can be </w:t>
      </w:r>
      <w:r w:rsidR="00454D7D" w:rsidRPr="003D662E">
        <w:rPr>
          <w:lang w:val="en-US"/>
        </w:rPr>
        <w:t>analyzed and asserted</w:t>
      </w:r>
      <w:r w:rsidR="0024524A" w:rsidRPr="003D662E">
        <w:rPr>
          <w:lang w:val="en-US"/>
        </w:rPr>
        <w:t xml:space="preserve"> by the test code.</w:t>
      </w:r>
      <w:r w:rsidR="00DC428B" w:rsidRPr="003D662E">
        <w:rPr>
          <w:lang w:val="en-US"/>
        </w:rPr>
        <w:t xml:space="preserve"> </w:t>
      </w:r>
    </w:p>
    <w:p w14:paraId="47B4869A" w14:textId="462860CA" w:rsidR="00BF240B" w:rsidRDefault="005F096B" w:rsidP="00BF240B">
      <w:pPr>
        <w:jc w:val="both"/>
        <w:rPr>
          <w:lang w:val="en-US"/>
        </w:rPr>
      </w:pPr>
      <w:r w:rsidRPr="003D662E">
        <w:rPr>
          <w:lang w:val="en-US"/>
        </w:rPr>
        <w:t>Further functional tests have been performed, e.g., in the context of VDW</w:t>
      </w:r>
      <w:r w:rsidR="008A7B20">
        <w:rPr>
          <w:lang w:val="en-US"/>
        </w:rPr>
        <w:t>/UMATI based on externally implemented OPC UA structures</w:t>
      </w:r>
      <w:r w:rsidRPr="003D662E">
        <w:rPr>
          <w:lang w:val="en-US"/>
        </w:rPr>
        <w:t xml:space="preserve">. In these validations, </w:t>
      </w:r>
      <w:r w:rsidR="00FC3DE3">
        <w:rPr>
          <w:lang w:val="en-US"/>
        </w:rPr>
        <w:t xml:space="preserve">typically first a manually instantiated connector based on </w:t>
      </w:r>
      <w:r w:rsidRPr="003D662E">
        <w:rPr>
          <w:lang w:val="en-US"/>
        </w:rPr>
        <w:t xml:space="preserve">handcrafted serialization or type translation </w:t>
      </w:r>
      <w:r w:rsidR="00FC3DE3">
        <w:rPr>
          <w:lang w:val="en-US"/>
        </w:rPr>
        <w:t xml:space="preserve">is created </w:t>
      </w:r>
      <w:r w:rsidRPr="003D662E">
        <w:rPr>
          <w:lang w:val="en-US"/>
        </w:rPr>
        <w:t>to test the expected intake of specific formats (e.g., OPC UA or JSON via MQTT).</w:t>
      </w:r>
      <w:r w:rsidR="0053428D" w:rsidRPr="003D662E">
        <w:rPr>
          <w:lang w:val="en-US"/>
        </w:rPr>
        <w:t xml:space="preserve"> </w:t>
      </w:r>
      <w:r w:rsidR="00FC3DE3">
        <w:rPr>
          <w:lang w:val="en-US"/>
        </w:rPr>
        <w:t xml:space="preserve">In addition, connectors generated via the </w:t>
      </w:r>
      <w:r w:rsidRPr="003D662E">
        <w:rPr>
          <w:lang w:val="en-US"/>
        </w:rPr>
        <w:t xml:space="preserve">configuration model and the platform instantiation </w:t>
      </w:r>
      <w:r w:rsidR="00FC3DE3">
        <w:rPr>
          <w:lang w:val="en-US"/>
        </w:rPr>
        <w:t xml:space="preserve">are employed </w:t>
      </w:r>
      <w:r w:rsidRPr="003D662E">
        <w:rPr>
          <w:lang w:val="en-US"/>
        </w:rPr>
        <w:t xml:space="preserve">(cf. Section </w:t>
      </w:r>
      <w:r w:rsidRPr="003D662E">
        <w:rPr>
          <w:lang w:val="en-US"/>
        </w:rPr>
        <w:fldChar w:fldCharType="begin"/>
      </w:r>
      <w:r w:rsidRPr="003D662E">
        <w:rPr>
          <w:lang w:val="en-US"/>
        </w:rPr>
        <w:instrText xml:space="preserve"> REF _Ref77163195 \r \h  \* MERGEFORMAT </w:instrText>
      </w:r>
      <w:r w:rsidRPr="003D662E">
        <w:rPr>
          <w:lang w:val="en-US"/>
        </w:rPr>
      </w:r>
      <w:r w:rsidRPr="003D662E">
        <w:rPr>
          <w:lang w:val="en-US"/>
        </w:rPr>
        <w:fldChar w:fldCharType="separate"/>
      </w:r>
      <w:r w:rsidR="00C62E87">
        <w:rPr>
          <w:lang w:val="en-US"/>
        </w:rPr>
        <w:t>6</w:t>
      </w:r>
      <w:r w:rsidRPr="003D662E">
        <w:rPr>
          <w:lang w:val="en-US"/>
        </w:rPr>
        <w:fldChar w:fldCharType="end"/>
      </w:r>
      <w:r w:rsidRPr="003D662E">
        <w:rPr>
          <w:lang w:val="en-US"/>
        </w:rPr>
        <w:t xml:space="preserve">). </w:t>
      </w:r>
      <w:r w:rsidR="00FC3DE3">
        <w:rPr>
          <w:lang w:val="en-US"/>
        </w:rPr>
        <w:t>Further, we</w:t>
      </w:r>
      <w:r w:rsidR="00363788" w:rsidRPr="003D662E">
        <w:rPr>
          <w:lang w:val="en-US"/>
        </w:rPr>
        <w:t xml:space="preserve"> conducted </w:t>
      </w:r>
      <w:r w:rsidR="00BF240B" w:rsidRPr="003D662E">
        <w:rPr>
          <w:lang w:val="en-US"/>
        </w:rPr>
        <w:t>performance analys</w:t>
      </w:r>
      <w:r w:rsidR="00A42CA5">
        <w:rPr>
          <w:lang w:val="en-US"/>
        </w:rPr>
        <w:t>es</w:t>
      </w:r>
      <w:r w:rsidR="00363788" w:rsidRPr="003D662E">
        <w:rPr>
          <w:lang w:val="en-US"/>
        </w:rPr>
        <w:t xml:space="preserve"> o</w:t>
      </w:r>
      <w:r w:rsidR="00A42CA5">
        <w:rPr>
          <w:lang w:val="en-US"/>
        </w:rPr>
        <w:t>f</w:t>
      </w:r>
      <w:r w:rsidR="00363788" w:rsidRPr="003D662E">
        <w:rPr>
          <w:lang w:val="en-US"/>
        </w:rPr>
        <w:t xml:space="preserve"> the serialization mechanisms and the generated connectors</w:t>
      </w:r>
      <w:r w:rsidR="00A42CA5">
        <w:rPr>
          <w:lang w:val="en-US"/>
        </w:rPr>
        <w:t xml:space="preserve"> [EW25, NE25]</w:t>
      </w:r>
      <w:r w:rsidR="00BF240B" w:rsidRPr="003D662E">
        <w:rPr>
          <w:lang w:val="en-US"/>
        </w:rPr>
        <w:t xml:space="preserve">. </w:t>
      </w:r>
      <w:r w:rsidR="00363788" w:rsidRPr="003D662E">
        <w:rPr>
          <w:lang w:val="en-US"/>
        </w:rPr>
        <w:t xml:space="preserve">The comparison </w:t>
      </w:r>
      <w:r w:rsidR="00363788" w:rsidRPr="003D662E">
        <w:rPr>
          <w:lang w:val="en-US"/>
        </w:rPr>
        <w:lastRenderedPageBreak/>
        <w:t xml:space="preserve">of </w:t>
      </w:r>
      <w:r w:rsidR="007F1347" w:rsidRPr="003D662E">
        <w:rPr>
          <w:lang w:val="en-US"/>
        </w:rPr>
        <w:t>serialization mechanisms</w:t>
      </w:r>
      <w:r w:rsidR="00363788" w:rsidRPr="003D662E">
        <w:rPr>
          <w:lang w:val="en-US"/>
        </w:rPr>
        <w:t xml:space="preserve"> indicated performance peaks up to factor 10 for </w:t>
      </w:r>
      <w:r w:rsidR="007F1347" w:rsidRPr="003D662E">
        <w:rPr>
          <w:lang w:val="en-US"/>
        </w:rPr>
        <w:t xml:space="preserve">different JSON libraries in the context of the use case studies. </w:t>
      </w:r>
      <w:r w:rsidR="00363788" w:rsidRPr="003D662E">
        <w:rPr>
          <w:lang w:val="en-US"/>
        </w:rPr>
        <w:t xml:space="preserve">The generated connectors are (nearly) as fast as the handcrafted ones, sometimes sacrificing a bit time for </w:t>
      </w:r>
      <w:r w:rsidR="002A51B6">
        <w:rPr>
          <w:lang w:val="en-US"/>
        </w:rPr>
        <w:t>the</w:t>
      </w:r>
      <w:r w:rsidR="00363788" w:rsidRPr="003D662E">
        <w:rPr>
          <w:lang w:val="en-US"/>
        </w:rPr>
        <w:t xml:space="preserve"> generic, open </w:t>
      </w:r>
      <w:r w:rsidR="002A51B6">
        <w:rPr>
          <w:lang w:val="en-US"/>
        </w:rPr>
        <w:t xml:space="preserve">approach </w:t>
      </w:r>
      <w:r w:rsidR="00363788" w:rsidRPr="003D662E">
        <w:rPr>
          <w:lang w:val="en-US"/>
        </w:rPr>
        <w:t xml:space="preserve">as well as a more </w:t>
      </w:r>
      <w:r w:rsidR="008A76DC">
        <w:rPr>
          <w:lang w:val="en-US"/>
        </w:rPr>
        <w:t xml:space="preserve">generated </w:t>
      </w:r>
      <w:r w:rsidR="00363788" w:rsidRPr="003D662E">
        <w:rPr>
          <w:lang w:val="en-US"/>
        </w:rPr>
        <w:t>schematic model-based integration</w:t>
      </w:r>
      <w:r w:rsidR="00BF240B" w:rsidRPr="003D662E">
        <w:rPr>
          <w:lang w:val="en-US"/>
        </w:rPr>
        <w:t>.</w:t>
      </w:r>
    </w:p>
    <w:p w14:paraId="56ECBEF6" w14:textId="70FC1A45" w:rsidR="00ED7BE1" w:rsidRPr="003D662E" w:rsidRDefault="00127325" w:rsidP="00127325">
      <w:pPr>
        <w:pStyle w:val="Heading2"/>
        <w:rPr>
          <w:lang w:val="en-US"/>
        </w:rPr>
      </w:pPr>
      <w:bookmarkStart w:id="107" w:name="_Ref57198482"/>
      <w:bookmarkStart w:id="108" w:name="_Toc216439649"/>
      <w:r w:rsidRPr="003D662E">
        <w:rPr>
          <w:lang w:val="en-US"/>
        </w:rPr>
        <w:t>Services Layer</w:t>
      </w:r>
      <w:bookmarkEnd w:id="107"/>
      <w:bookmarkEnd w:id="108"/>
    </w:p>
    <w:p w14:paraId="3D9F2D78" w14:textId="62D097B1" w:rsidR="00092FBF" w:rsidRPr="003D662E" w:rsidRDefault="0014191B" w:rsidP="00092FBF">
      <w:pPr>
        <w:jc w:val="both"/>
        <w:rPr>
          <w:lang w:val="en-US"/>
        </w:rPr>
      </w:pPr>
      <w:r w:rsidRPr="003D662E">
        <w:rPr>
          <w:lang w:val="en-US"/>
        </w:rPr>
        <w:t xml:space="preserve">The Services Layer </w:t>
      </w:r>
      <w:r w:rsidR="00F96435" w:rsidRPr="003D662E">
        <w:rPr>
          <w:lang w:val="en-US"/>
        </w:rPr>
        <w:t xml:space="preserve">introduces </w:t>
      </w:r>
      <w:r w:rsidR="00A21DC9" w:rsidRPr="003D662E">
        <w:rPr>
          <w:lang w:val="en-US"/>
        </w:rPr>
        <w:t xml:space="preserve">the basis for deployable services, i.e., their interfaces, </w:t>
      </w:r>
      <w:r w:rsidR="0086110E" w:rsidRPr="003D662E">
        <w:rPr>
          <w:lang w:val="en-US"/>
        </w:rPr>
        <w:t>data flow</w:t>
      </w:r>
      <w:r w:rsidR="00F841BD" w:rsidRPr="003D662E">
        <w:rPr>
          <w:lang w:val="en-US"/>
        </w:rPr>
        <w:t>s</w:t>
      </w:r>
      <w:r w:rsidR="00F94A90" w:rsidRPr="003D662E">
        <w:rPr>
          <w:lang w:val="en-US"/>
        </w:rPr>
        <w:t>,</w:t>
      </w:r>
      <w:r w:rsidR="00A5632F" w:rsidRPr="003D662E">
        <w:rPr>
          <w:lang w:val="en-US"/>
        </w:rPr>
        <w:t xml:space="preserve"> </w:t>
      </w:r>
      <w:r w:rsidR="00F94A90" w:rsidRPr="003D662E">
        <w:rPr>
          <w:lang w:val="en-US"/>
        </w:rPr>
        <w:t>monitoring support</w:t>
      </w:r>
      <w:r w:rsidR="0086110E" w:rsidRPr="003D662E">
        <w:rPr>
          <w:lang w:val="en-US"/>
        </w:rPr>
        <w:t>,</w:t>
      </w:r>
      <w:r w:rsidR="00F94A90" w:rsidRPr="003D662E">
        <w:rPr>
          <w:lang w:val="en-US"/>
        </w:rPr>
        <w:t xml:space="preserve"> </w:t>
      </w:r>
      <w:r w:rsidR="00A5632F" w:rsidRPr="003D662E">
        <w:rPr>
          <w:lang w:val="en-US"/>
        </w:rPr>
        <w:t>management</w:t>
      </w:r>
      <w:r w:rsidR="0086110E" w:rsidRPr="003D662E">
        <w:rPr>
          <w:lang w:val="en-US"/>
        </w:rPr>
        <w:t xml:space="preserve"> and AAS representation</w:t>
      </w:r>
      <w:r w:rsidR="00A21DC9" w:rsidRPr="003D662E">
        <w:rPr>
          <w:lang w:val="en-US"/>
        </w:rPr>
        <w:t>.</w:t>
      </w:r>
      <w:r w:rsidR="00995A90" w:rsidRPr="003D662E">
        <w:rPr>
          <w:lang w:val="en-US"/>
        </w:rPr>
        <w:t xml:space="preserve"> </w:t>
      </w:r>
      <w:r w:rsidR="00F841BD" w:rsidRPr="003D662E">
        <w:rPr>
          <w:lang w:val="en-US"/>
        </w:rPr>
        <w:t xml:space="preserve"> We separate this layer into two major components, one component to control</w:t>
      </w:r>
      <w:r w:rsidR="006C7D22" w:rsidRPr="003D662E">
        <w:rPr>
          <w:lang w:val="en-US"/>
        </w:rPr>
        <w:t>/</w:t>
      </w:r>
      <w:r w:rsidR="00F841BD" w:rsidRPr="003D662E">
        <w:rPr>
          <w:lang w:val="en-US"/>
        </w:rPr>
        <w:t xml:space="preserve">manage </w:t>
      </w:r>
      <w:r w:rsidR="006C7D22" w:rsidRPr="003D662E">
        <w:rPr>
          <w:lang w:val="en-US"/>
        </w:rPr>
        <w:t>service instances</w:t>
      </w:r>
      <w:r w:rsidR="00F841BD" w:rsidRPr="003D662E">
        <w:rPr>
          <w:lang w:val="en-US"/>
        </w:rPr>
        <w:t xml:space="preserve"> and a second </w:t>
      </w:r>
      <w:r w:rsidR="006C7D22" w:rsidRPr="003D662E">
        <w:rPr>
          <w:lang w:val="en-US"/>
        </w:rPr>
        <w:t xml:space="preserve">providing a unified </w:t>
      </w:r>
      <w:r w:rsidR="00F841BD" w:rsidRPr="003D662E">
        <w:rPr>
          <w:lang w:val="en-US"/>
        </w:rPr>
        <w:t xml:space="preserve">execution environment for services. </w:t>
      </w:r>
      <w:r w:rsidR="00092FBF" w:rsidRPr="003D662E">
        <w:rPr>
          <w:lang w:val="en-US"/>
        </w:rPr>
        <w:t xml:space="preserve">We start with a discussion of the terminology and background in Section </w:t>
      </w:r>
      <w:r w:rsidR="00092FBF" w:rsidRPr="003D662E">
        <w:rPr>
          <w:lang w:val="en-US"/>
        </w:rPr>
        <w:fldChar w:fldCharType="begin"/>
      </w:r>
      <w:r w:rsidR="00092FBF" w:rsidRPr="003D662E">
        <w:rPr>
          <w:lang w:val="en-US"/>
        </w:rPr>
        <w:instrText xml:space="preserve"> REF _Ref78195124 \r \h </w:instrText>
      </w:r>
      <w:r w:rsidR="00092FBF">
        <w:rPr>
          <w:lang w:val="en-US"/>
        </w:rPr>
        <w:instrText xml:space="preserve"> \* MERGEFORMAT </w:instrText>
      </w:r>
      <w:r w:rsidR="00092FBF" w:rsidRPr="003D662E">
        <w:rPr>
          <w:lang w:val="en-US"/>
        </w:rPr>
      </w:r>
      <w:r w:rsidR="00092FBF" w:rsidRPr="003D662E">
        <w:rPr>
          <w:lang w:val="en-US"/>
        </w:rPr>
        <w:fldChar w:fldCharType="separate"/>
      </w:r>
      <w:r w:rsidR="00C62E87">
        <w:rPr>
          <w:lang w:val="en-US"/>
        </w:rPr>
        <w:t>3.5.1</w:t>
      </w:r>
      <w:r w:rsidR="00092FBF" w:rsidRPr="003D662E">
        <w:rPr>
          <w:lang w:val="en-US"/>
        </w:rPr>
        <w:fldChar w:fldCharType="end"/>
      </w:r>
      <w:r w:rsidR="00092FBF" w:rsidRPr="003D662E">
        <w:rPr>
          <w:lang w:val="en-US"/>
        </w:rPr>
        <w:t>. In two further sub-sections, we turn then to the two major components of this layer.</w:t>
      </w:r>
    </w:p>
    <w:p w14:paraId="5CD95C91" w14:textId="0FEFD999" w:rsidR="00172427" w:rsidRDefault="00172427" w:rsidP="002C7CCB">
      <w:pPr>
        <w:jc w:val="both"/>
        <w:rPr>
          <w:lang w:val="en-US"/>
        </w:rPr>
      </w:pPr>
      <w:r>
        <w:rPr>
          <w:lang w:val="en-US"/>
        </w:rPr>
        <w:t>While t</w:t>
      </w:r>
      <w:r w:rsidRPr="003D662E">
        <w:rPr>
          <w:lang w:val="en-US"/>
        </w:rPr>
        <w:t>he service management component is generic and can be realized in the same way for all services</w:t>
      </w:r>
      <w:r>
        <w:rPr>
          <w:lang w:val="en-US"/>
        </w:rPr>
        <w:t>, service environments are typically specific for the programming language used for realizing individual services</w:t>
      </w:r>
      <w:r w:rsidRPr="003D662E">
        <w:rPr>
          <w:lang w:val="en-US"/>
        </w:rPr>
        <w:t xml:space="preserve">. We support this in terms of a language-specific </w:t>
      </w:r>
      <w:r>
        <w:rPr>
          <w:lang w:val="en-US"/>
        </w:rPr>
        <w:t>service</w:t>
      </w:r>
      <w:r w:rsidRPr="003D662E">
        <w:rPr>
          <w:lang w:val="en-US"/>
        </w:rPr>
        <w:t xml:space="preserve"> </w:t>
      </w:r>
      <w:r w:rsidR="00092FBF">
        <w:rPr>
          <w:lang w:val="en-US"/>
        </w:rPr>
        <w:t xml:space="preserve">executin </w:t>
      </w:r>
      <w:r w:rsidRPr="003D662E">
        <w:rPr>
          <w:lang w:val="en-US"/>
        </w:rPr>
        <w:t>environment</w:t>
      </w:r>
      <w:r>
        <w:rPr>
          <w:lang w:val="en-US"/>
        </w:rPr>
        <w:t xml:space="preserve">s (due to </w:t>
      </w:r>
      <w:r w:rsidRPr="003D662E">
        <w:rPr>
          <w:lang w:val="en-US"/>
        </w:rPr>
        <w:t>R113</w:t>
      </w:r>
      <w:r>
        <w:rPr>
          <w:lang w:val="en-US"/>
        </w:rPr>
        <w:t xml:space="preserve">, at least for </w:t>
      </w:r>
      <w:r w:rsidRPr="003D662E">
        <w:rPr>
          <w:lang w:val="en-US"/>
        </w:rPr>
        <w:t>Python and Java) supporting a unified integration and easing the development of services.</w:t>
      </w:r>
      <w:r w:rsidR="00092FBF">
        <w:rPr>
          <w:lang w:val="en-US"/>
        </w:rPr>
        <w:t xml:space="preserve"> </w:t>
      </w:r>
      <w:r w:rsidRPr="003D662E">
        <w:rPr>
          <w:lang w:val="en-US"/>
        </w:rPr>
        <w:t xml:space="preserve">In Section </w:t>
      </w:r>
      <w:r w:rsidRPr="003D662E">
        <w:rPr>
          <w:lang w:val="en-US"/>
        </w:rPr>
        <w:fldChar w:fldCharType="begin"/>
      </w:r>
      <w:r w:rsidRPr="003D662E">
        <w:rPr>
          <w:lang w:val="en-US"/>
        </w:rPr>
        <w:instrText xml:space="preserve"> REF _Ref76729822 \r \h </w:instrText>
      </w:r>
      <w:r>
        <w:rPr>
          <w:lang w:val="en-US"/>
        </w:rPr>
        <w:instrText xml:space="preserve"> \* MERGEFORMAT </w:instrText>
      </w:r>
      <w:r w:rsidRPr="003D662E">
        <w:rPr>
          <w:lang w:val="en-US"/>
        </w:rPr>
      </w:r>
      <w:r w:rsidRPr="003D662E">
        <w:rPr>
          <w:lang w:val="en-US"/>
        </w:rPr>
        <w:fldChar w:fldCharType="separate"/>
      </w:r>
      <w:r w:rsidR="00C62E87">
        <w:rPr>
          <w:lang w:val="en-US"/>
        </w:rPr>
        <w:t>3.5.2</w:t>
      </w:r>
      <w:r w:rsidRPr="003D662E">
        <w:rPr>
          <w:lang w:val="en-US"/>
        </w:rPr>
        <w:fldChar w:fldCharType="end"/>
      </w:r>
      <w:r w:rsidRPr="003D662E">
        <w:rPr>
          <w:lang w:val="en-US"/>
        </w:rPr>
        <w:t>, we discuss the Service Execution Environment</w:t>
      </w:r>
      <w:r w:rsidR="00092FBF">
        <w:rPr>
          <w:lang w:val="en-US"/>
        </w:rPr>
        <w:t>s</w:t>
      </w:r>
      <w:r w:rsidRPr="003D662E">
        <w:rPr>
          <w:lang w:val="en-US"/>
        </w:rPr>
        <w:t>.</w:t>
      </w:r>
    </w:p>
    <w:p w14:paraId="543C2C04" w14:textId="3DCBF65D" w:rsidR="00335424" w:rsidRPr="003D662E" w:rsidRDefault="00335424" w:rsidP="002C7CCB">
      <w:pPr>
        <w:jc w:val="both"/>
        <w:rPr>
          <w:lang w:val="en-US"/>
        </w:rPr>
      </w:pPr>
      <w:r w:rsidRPr="003D662E">
        <w:rPr>
          <w:lang w:val="en-US"/>
        </w:rPr>
        <w:t xml:space="preserve">The </w:t>
      </w:r>
      <w:r w:rsidR="00DC5311" w:rsidRPr="003D662E">
        <w:rPr>
          <w:lang w:val="en-US"/>
        </w:rPr>
        <w:t>C</w:t>
      </w:r>
      <w:r w:rsidR="00350508" w:rsidRPr="003D662E">
        <w:rPr>
          <w:lang w:val="en-US"/>
        </w:rPr>
        <w:t xml:space="preserve">ontrol and </w:t>
      </w:r>
      <w:r w:rsidR="00DC5311" w:rsidRPr="003D662E">
        <w:rPr>
          <w:lang w:val="en-US"/>
        </w:rPr>
        <w:t>M</w:t>
      </w:r>
      <w:r w:rsidRPr="003D662E">
        <w:rPr>
          <w:lang w:val="en-US"/>
        </w:rPr>
        <w:t>anagement component (Section</w:t>
      </w:r>
      <w:r w:rsidR="00765741" w:rsidRPr="003D662E">
        <w:rPr>
          <w:lang w:val="en-US"/>
        </w:rPr>
        <w:t xml:space="preserve"> </w:t>
      </w:r>
      <w:r w:rsidR="00765741" w:rsidRPr="003D662E">
        <w:rPr>
          <w:lang w:val="en-US"/>
        </w:rPr>
        <w:fldChar w:fldCharType="begin"/>
      </w:r>
      <w:r w:rsidR="00765741" w:rsidRPr="003D662E">
        <w:rPr>
          <w:lang w:val="en-US"/>
        </w:rPr>
        <w:instrText xml:space="preserve"> REF _Ref78190504 \r \h </w:instrText>
      </w:r>
      <w:r w:rsidR="003D662E">
        <w:rPr>
          <w:lang w:val="en-US"/>
        </w:rPr>
        <w:instrText xml:space="preserve"> \* MERGEFORMAT </w:instrText>
      </w:r>
      <w:r w:rsidR="00765741" w:rsidRPr="003D662E">
        <w:rPr>
          <w:lang w:val="en-US"/>
        </w:rPr>
      </w:r>
      <w:r w:rsidR="00765741" w:rsidRPr="003D662E">
        <w:rPr>
          <w:lang w:val="en-US"/>
        </w:rPr>
        <w:fldChar w:fldCharType="separate"/>
      </w:r>
      <w:r w:rsidR="00C62E87">
        <w:rPr>
          <w:lang w:val="en-US"/>
        </w:rPr>
        <w:t>3.5.3</w:t>
      </w:r>
      <w:r w:rsidR="00765741" w:rsidRPr="003D662E">
        <w:rPr>
          <w:lang w:val="en-US"/>
        </w:rPr>
        <w:fldChar w:fldCharType="end"/>
      </w:r>
      <w:r w:rsidRPr="003D662E">
        <w:rPr>
          <w:lang w:val="en-US"/>
        </w:rPr>
        <w:t xml:space="preserve">) is </w:t>
      </w:r>
      <w:r w:rsidR="006C7D22" w:rsidRPr="003D662E">
        <w:rPr>
          <w:lang w:val="en-US"/>
        </w:rPr>
        <w:t xml:space="preserve">closely related to </w:t>
      </w:r>
      <w:r w:rsidR="00805399">
        <w:rPr>
          <w:lang w:val="en-US"/>
        </w:rPr>
        <w:t>the “</w:t>
      </w:r>
      <w:r w:rsidRPr="003D662E">
        <w:rPr>
          <w:lang w:val="en-US"/>
        </w:rPr>
        <w:t>ECS runtime</w:t>
      </w:r>
      <w:r w:rsidR="00805399">
        <w:rPr>
          <w:lang w:val="en-US"/>
        </w:rPr>
        <w:t>”</w:t>
      </w:r>
      <w:r w:rsidRPr="003D662E">
        <w:rPr>
          <w:lang w:val="en-US"/>
        </w:rPr>
        <w:t xml:space="preserve"> and acts as </w:t>
      </w:r>
      <w:r w:rsidR="00805399">
        <w:rPr>
          <w:lang w:val="en-US"/>
        </w:rPr>
        <w:t xml:space="preserve">a mechanism </w:t>
      </w:r>
      <w:r w:rsidRPr="003D662E">
        <w:rPr>
          <w:lang w:val="en-US"/>
        </w:rPr>
        <w:t xml:space="preserve">to take </w:t>
      </w:r>
      <w:r w:rsidR="00805399">
        <w:rPr>
          <w:lang w:val="en-US"/>
        </w:rPr>
        <w:t>control</w:t>
      </w:r>
      <w:r w:rsidRPr="003D662E">
        <w:rPr>
          <w:lang w:val="en-US"/>
        </w:rPr>
        <w:t xml:space="preserve"> over services running on </w:t>
      </w:r>
      <w:r w:rsidR="00805399">
        <w:rPr>
          <w:lang w:val="en-US"/>
        </w:rPr>
        <w:t>distributed</w:t>
      </w:r>
      <w:r w:rsidRPr="003D662E">
        <w:rPr>
          <w:lang w:val="en-US"/>
        </w:rPr>
        <w:t xml:space="preserve"> devices. Control operations are, e.g., starting, stopping, reconfiguring or updating services. These operations are offered through an AAS, which also provides access to runtime monitoring information for individual services. </w:t>
      </w:r>
      <w:r w:rsidR="006C7D22" w:rsidRPr="003D662E">
        <w:rPr>
          <w:lang w:val="en-US"/>
        </w:rPr>
        <w:t>S</w:t>
      </w:r>
      <w:r w:rsidR="008B47E3" w:rsidRPr="003D662E">
        <w:rPr>
          <w:lang w:val="en-US"/>
        </w:rPr>
        <w:t>pecific operation</w:t>
      </w:r>
      <w:r w:rsidR="006C7D22" w:rsidRPr="003D662E">
        <w:rPr>
          <w:lang w:val="en-US"/>
        </w:rPr>
        <w:t>s involve multiple services</w:t>
      </w:r>
      <w:r w:rsidR="008B47E3" w:rsidRPr="003D662E">
        <w:rPr>
          <w:lang w:val="en-US"/>
        </w:rPr>
        <w:t xml:space="preserve">, such as switching </w:t>
      </w:r>
      <w:r w:rsidR="006C7D22" w:rsidRPr="003D662E">
        <w:rPr>
          <w:lang w:val="en-US"/>
        </w:rPr>
        <w:t xml:space="preserve">among </w:t>
      </w:r>
      <w:r w:rsidR="008B47E3" w:rsidRPr="003D662E">
        <w:rPr>
          <w:lang w:val="en-US"/>
        </w:rPr>
        <w:t>equivalent services or migrating services among resources</w:t>
      </w:r>
      <w:r w:rsidR="004F7782" w:rsidRPr="003D662E">
        <w:rPr>
          <w:lang w:val="en-US"/>
        </w:rPr>
        <w:t>, where the</w:t>
      </w:r>
      <w:r w:rsidR="006C7D22" w:rsidRPr="003D662E">
        <w:rPr>
          <w:lang w:val="en-US"/>
        </w:rPr>
        <w:t xml:space="preserve"> control and management component </w:t>
      </w:r>
      <w:r w:rsidR="004F7782" w:rsidRPr="003D662E">
        <w:rPr>
          <w:lang w:val="en-US"/>
        </w:rPr>
        <w:t xml:space="preserve">is responsible for the orchestration of </w:t>
      </w:r>
      <w:r w:rsidR="006C7D22" w:rsidRPr="003D662E">
        <w:rPr>
          <w:lang w:val="en-US"/>
        </w:rPr>
        <w:t>such operations</w:t>
      </w:r>
      <w:r w:rsidR="008B47E3" w:rsidRPr="003D662E">
        <w:rPr>
          <w:lang w:val="en-US"/>
        </w:rPr>
        <w:t>.</w:t>
      </w:r>
    </w:p>
    <w:p w14:paraId="1E2AA2B6" w14:textId="3653C157" w:rsidR="00021045" w:rsidRPr="003D662E" w:rsidRDefault="00021045" w:rsidP="00021045">
      <w:pPr>
        <w:pStyle w:val="Heading3"/>
        <w:rPr>
          <w:lang w:val="en-US"/>
        </w:rPr>
      </w:pPr>
      <w:bookmarkStart w:id="109" w:name="_Ref78195124"/>
      <w:bookmarkStart w:id="110" w:name="_Toc216439650"/>
      <w:r w:rsidRPr="003D662E">
        <w:rPr>
          <w:lang w:val="en-US"/>
        </w:rPr>
        <w:t>Terminology and Background</w:t>
      </w:r>
      <w:bookmarkEnd w:id="109"/>
      <w:bookmarkEnd w:id="110"/>
    </w:p>
    <w:p w14:paraId="505379D7" w14:textId="3E954287" w:rsidR="00D92F07" w:rsidRPr="003D662E" w:rsidRDefault="00D92F07" w:rsidP="00175570">
      <w:pPr>
        <w:jc w:val="both"/>
        <w:rPr>
          <w:lang w:val="en-US"/>
        </w:rPr>
      </w:pPr>
      <w:r w:rsidRPr="003D662E">
        <w:rPr>
          <w:lang w:val="en-US"/>
        </w:rPr>
        <w:t>In this section, we briefly introduce our notion of the term service and discuss the bigger picture.</w:t>
      </w:r>
    </w:p>
    <w:p w14:paraId="68B82A8F" w14:textId="11837648" w:rsidR="00175570" w:rsidRPr="003D662E" w:rsidRDefault="00175570" w:rsidP="00175570">
      <w:pPr>
        <w:jc w:val="both"/>
        <w:rPr>
          <w:lang w:val="en-US"/>
        </w:rPr>
      </w:pPr>
      <w:r w:rsidRPr="003D662E">
        <w:rPr>
          <w:lang w:val="en-US"/>
        </w:rPr>
        <w:t xml:space="preserve">Several notions for services are used, ranging from web services to microservices. </w:t>
      </w:r>
      <w:r w:rsidR="008662E3" w:rsidRPr="003D662E">
        <w:rPr>
          <w:lang w:val="en-US"/>
        </w:rPr>
        <w:t xml:space="preserve">In </w:t>
      </w:r>
      <w:r w:rsidR="005371DF">
        <w:rPr>
          <w:lang w:val="en-US"/>
        </w:rPr>
        <w:t>oktoflow</w:t>
      </w:r>
      <w:r w:rsidR="008662E3" w:rsidRPr="003D662E">
        <w:rPr>
          <w:lang w:val="en-US"/>
        </w:rPr>
        <w:t>,</w:t>
      </w:r>
      <w:r w:rsidRPr="003D662E">
        <w:rPr>
          <w:lang w:val="en-US"/>
        </w:rPr>
        <w:t xml:space="preserve"> </w:t>
      </w:r>
      <w:r w:rsidR="00157518">
        <w:rPr>
          <w:lang w:val="en-US"/>
        </w:rPr>
        <w:t>a</w:t>
      </w:r>
      <w:r w:rsidRPr="003D662E">
        <w:rPr>
          <w:lang w:val="en-US"/>
        </w:rPr>
        <w:t xml:space="preserve"> </w:t>
      </w:r>
      <w:r w:rsidRPr="00157518">
        <w:rPr>
          <w:b/>
          <w:bCs/>
          <w:lang w:val="en-US"/>
        </w:rPr>
        <w:t>service</w:t>
      </w:r>
      <w:r w:rsidRPr="003D662E">
        <w:rPr>
          <w:lang w:val="en-US"/>
        </w:rPr>
        <w:t xml:space="preserve"> </w:t>
      </w:r>
      <w:r w:rsidR="00FE4D41">
        <w:rPr>
          <w:lang w:val="en-US"/>
        </w:rPr>
        <w:t xml:space="preserve">may </w:t>
      </w:r>
      <w:r w:rsidRPr="003D662E">
        <w:rPr>
          <w:lang w:val="en-US"/>
        </w:rPr>
        <w:t xml:space="preserve">receive </w:t>
      </w:r>
      <w:r w:rsidR="00FE4D41">
        <w:rPr>
          <w:lang w:val="en-US"/>
        </w:rPr>
        <w:t xml:space="preserve">input </w:t>
      </w:r>
      <w:r w:rsidRPr="003D662E">
        <w:rPr>
          <w:lang w:val="en-US"/>
        </w:rPr>
        <w:t>data</w:t>
      </w:r>
      <w:r w:rsidR="00FE4D41">
        <w:rPr>
          <w:lang w:val="en-US"/>
        </w:rPr>
        <w:t>, transform data,</w:t>
      </w:r>
      <w:r w:rsidRPr="003D662E">
        <w:rPr>
          <w:lang w:val="en-US"/>
        </w:rPr>
        <w:t xml:space="preserve"> </w:t>
      </w:r>
      <w:r w:rsidR="00FE4D41">
        <w:rPr>
          <w:lang w:val="en-US"/>
        </w:rPr>
        <w:t xml:space="preserve">or </w:t>
      </w:r>
      <w:r w:rsidRPr="003D662E">
        <w:rPr>
          <w:lang w:val="en-US"/>
        </w:rPr>
        <w:t>produce</w:t>
      </w:r>
      <w:r w:rsidR="00FE4D41">
        <w:rPr>
          <w:lang w:val="en-US"/>
        </w:rPr>
        <w:t xml:space="preserve"> output</w:t>
      </w:r>
      <w:r w:rsidRPr="003D662E">
        <w:rPr>
          <w:lang w:val="en-US"/>
        </w:rPr>
        <w:t xml:space="preserve"> data</w:t>
      </w:r>
      <w:r w:rsidR="00C21CE7" w:rsidRPr="003D662E">
        <w:rPr>
          <w:lang w:val="en-US"/>
        </w:rPr>
        <w:t xml:space="preserve"> in continuous </w:t>
      </w:r>
      <w:r w:rsidR="00B24076" w:rsidRPr="003D662E">
        <w:rPr>
          <w:lang w:val="en-US"/>
        </w:rPr>
        <w:t xml:space="preserve">stream-based </w:t>
      </w:r>
      <w:r w:rsidR="00C21CE7" w:rsidRPr="003D662E">
        <w:rPr>
          <w:lang w:val="en-US"/>
        </w:rPr>
        <w:t>manner</w:t>
      </w:r>
      <w:r w:rsidR="00C459C2">
        <w:rPr>
          <w:lang w:val="en-US"/>
        </w:rPr>
        <w:t>.</w:t>
      </w:r>
      <w:r w:rsidR="00775050">
        <w:rPr>
          <w:lang w:val="en-US"/>
        </w:rPr>
        <w:t xml:space="preserve"> </w:t>
      </w:r>
      <w:r w:rsidR="00C459C2">
        <w:rPr>
          <w:lang w:val="en-US"/>
        </w:rPr>
        <w:t>T</w:t>
      </w:r>
      <w:r w:rsidR="00775050">
        <w:rPr>
          <w:lang w:val="en-US"/>
        </w:rPr>
        <w:t>ypically</w:t>
      </w:r>
      <w:r w:rsidR="00B57471">
        <w:rPr>
          <w:lang w:val="en-US"/>
        </w:rPr>
        <w:t>,</w:t>
      </w:r>
      <w:r w:rsidR="00775050">
        <w:rPr>
          <w:lang w:val="en-US"/>
        </w:rPr>
        <w:t xml:space="preserve"> source services produce data, </w:t>
      </w:r>
      <w:r w:rsidR="00C459C2">
        <w:rPr>
          <w:lang w:val="en-US"/>
        </w:rPr>
        <w:t>transformer services</w:t>
      </w:r>
      <w:r w:rsidR="00775050">
        <w:rPr>
          <w:lang w:val="en-US"/>
        </w:rPr>
        <w:t xml:space="preserve"> </w:t>
      </w:r>
      <w:r w:rsidR="00C459C2">
        <w:rPr>
          <w:lang w:val="en-US"/>
        </w:rPr>
        <w:t xml:space="preserve">receive data and </w:t>
      </w:r>
      <w:r w:rsidR="00775050">
        <w:rPr>
          <w:lang w:val="en-US"/>
        </w:rPr>
        <w:t>emit modified data, and sink</w:t>
      </w:r>
      <w:r w:rsidR="00C459C2">
        <w:rPr>
          <w:lang w:val="en-US"/>
        </w:rPr>
        <w:t xml:space="preserve"> services</w:t>
      </w:r>
      <w:r w:rsidR="00775050">
        <w:rPr>
          <w:lang w:val="en-US"/>
        </w:rPr>
        <w:t xml:space="preserve"> receive data</w:t>
      </w:r>
      <w:r w:rsidR="003F3317" w:rsidRPr="003D662E">
        <w:rPr>
          <w:lang w:val="en-US"/>
        </w:rPr>
        <w:t xml:space="preserve">. </w:t>
      </w:r>
      <w:r w:rsidR="00157518">
        <w:rPr>
          <w:lang w:val="en-US"/>
        </w:rPr>
        <w:t xml:space="preserve">Technically, </w:t>
      </w:r>
      <w:r w:rsidR="00157518" w:rsidRPr="003D662E">
        <w:rPr>
          <w:lang w:val="en-US"/>
        </w:rPr>
        <w:t xml:space="preserve">a </w:t>
      </w:r>
      <w:r w:rsidR="00157518" w:rsidRPr="00157518">
        <w:rPr>
          <w:bCs/>
          <w:lang w:val="en-US"/>
        </w:rPr>
        <w:t>service</w:t>
      </w:r>
      <w:r w:rsidR="00157518" w:rsidRPr="003D662E">
        <w:rPr>
          <w:b/>
          <w:lang w:val="en-US"/>
        </w:rPr>
        <w:t xml:space="preserve"> </w:t>
      </w:r>
      <w:r w:rsidR="00157518" w:rsidRPr="003D662E">
        <w:rPr>
          <w:lang w:val="en-US"/>
        </w:rPr>
        <w:t>is (a thread in) a process implemented in any programming language</w:t>
      </w:r>
      <w:r w:rsidR="00157518">
        <w:rPr>
          <w:lang w:val="en-US"/>
        </w:rPr>
        <w:t xml:space="preserve">, while oktoflow starts/stops/manages these threads/processes, i.e., </w:t>
      </w:r>
      <w:r w:rsidR="00C21CE7" w:rsidRPr="003D662E">
        <w:rPr>
          <w:lang w:val="en-US"/>
        </w:rPr>
        <w:t xml:space="preserve">keeps </w:t>
      </w:r>
      <w:r w:rsidR="00157518">
        <w:rPr>
          <w:lang w:val="en-US"/>
        </w:rPr>
        <w:t xml:space="preserve">them </w:t>
      </w:r>
      <w:r w:rsidR="00697912" w:rsidRPr="003D662E">
        <w:rPr>
          <w:lang w:val="en-US"/>
        </w:rPr>
        <w:t>alive</w:t>
      </w:r>
      <w:r w:rsidR="003F3317" w:rsidRPr="003D662E">
        <w:rPr>
          <w:lang w:val="en-US"/>
        </w:rPr>
        <w:t xml:space="preserve"> and runs </w:t>
      </w:r>
      <w:r w:rsidR="00157518">
        <w:rPr>
          <w:lang w:val="en-US"/>
        </w:rPr>
        <w:t>them</w:t>
      </w:r>
      <w:r w:rsidR="003F3317" w:rsidRPr="003D662E">
        <w:rPr>
          <w:lang w:val="en-US"/>
        </w:rPr>
        <w:t xml:space="preserve"> </w:t>
      </w:r>
      <w:r w:rsidR="00697912" w:rsidRPr="003D662E">
        <w:rPr>
          <w:lang w:val="en-US"/>
        </w:rPr>
        <w:t>continuously</w:t>
      </w:r>
      <w:r w:rsidRPr="003D662E">
        <w:rPr>
          <w:lang w:val="en-US"/>
        </w:rPr>
        <w:t xml:space="preserve">. Input and out data are defined </w:t>
      </w:r>
      <w:r w:rsidR="00B31BF4">
        <w:rPr>
          <w:lang w:val="en-US"/>
        </w:rPr>
        <w:t xml:space="preserve">in terms of types </w:t>
      </w:r>
      <w:r w:rsidRPr="003D662E">
        <w:rPr>
          <w:lang w:val="en-US"/>
        </w:rPr>
        <w:t xml:space="preserve">and their correct composition </w:t>
      </w:r>
      <w:r w:rsidR="00B31BF4">
        <w:rPr>
          <w:lang w:val="en-US"/>
        </w:rPr>
        <w:t xml:space="preserve">is </w:t>
      </w:r>
      <w:r w:rsidRPr="003D662E">
        <w:rPr>
          <w:lang w:val="en-US"/>
        </w:rPr>
        <w:t xml:space="preserve">controlled </w:t>
      </w:r>
      <w:r w:rsidR="00B31BF4">
        <w:rPr>
          <w:lang w:val="en-US"/>
        </w:rPr>
        <w:t xml:space="preserve">by </w:t>
      </w:r>
      <w:r w:rsidRPr="003D662E">
        <w:rPr>
          <w:lang w:val="en-US"/>
        </w:rPr>
        <w:t xml:space="preserve">the configuration model (cf. Section </w:t>
      </w:r>
      <w:r w:rsidRPr="003D662E">
        <w:rPr>
          <w:lang w:val="en-US"/>
        </w:rPr>
        <w:fldChar w:fldCharType="begin"/>
      </w:r>
      <w:r w:rsidRPr="003D662E">
        <w:rPr>
          <w:lang w:val="en-US"/>
        </w:rPr>
        <w:instrText xml:space="preserve"> REF _Ref69735914 \r \h </w:instrText>
      </w:r>
      <w:r w:rsidR="003D662E">
        <w:rPr>
          <w:lang w:val="en-US"/>
        </w:rPr>
        <w:instrText xml:space="preserve"> \* MERGEFORMAT </w:instrText>
      </w:r>
      <w:r w:rsidRPr="003D662E">
        <w:rPr>
          <w:lang w:val="en-US"/>
        </w:rPr>
      </w:r>
      <w:r w:rsidRPr="003D662E">
        <w:rPr>
          <w:lang w:val="en-US"/>
        </w:rPr>
        <w:fldChar w:fldCharType="separate"/>
      </w:r>
      <w:r w:rsidR="00C62E87">
        <w:rPr>
          <w:lang w:val="en-US"/>
        </w:rPr>
        <w:t>6</w:t>
      </w:r>
      <w:r w:rsidRPr="003D662E">
        <w:rPr>
          <w:lang w:val="en-US"/>
        </w:rPr>
        <w:fldChar w:fldCharType="end"/>
      </w:r>
      <w:r w:rsidRPr="003D662E">
        <w:rPr>
          <w:lang w:val="en-US"/>
        </w:rPr>
        <w:t xml:space="preserve">). </w:t>
      </w:r>
      <w:r w:rsidR="00B31BF4">
        <w:rPr>
          <w:lang w:val="en-US"/>
        </w:rPr>
        <w:t>In a service, d</w:t>
      </w:r>
      <w:r w:rsidRPr="003D662E">
        <w:rPr>
          <w:lang w:val="en-US"/>
        </w:rPr>
        <w:t xml:space="preserve">ata </w:t>
      </w:r>
      <w:r w:rsidR="00B31BF4">
        <w:rPr>
          <w:lang w:val="en-US"/>
        </w:rPr>
        <w:t xml:space="preserve">processing </w:t>
      </w:r>
      <w:r w:rsidRPr="003D662E">
        <w:rPr>
          <w:lang w:val="en-US"/>
        </w:rPr>
        <w:t xml:space="preserve">can happen synchronously, i.e., an input </w:t>
      </w:r>
      <w:r w:rsidR="00B31BF4">
        <w:rPr>
          <w:lang w:val="en-US"/>
        </w:rPr>
        <w:t xml:space="preserve">data </w:t>
      </w:r>
      <w:r w:rsidRPr="003D662E">
        <w:rPr>
          <w:lang w:val="en-US"/>
        </w:rPr>
        <w:t xml:space="preserve">item is turned directly into zero or multiple output items, or asynchronously, i.e., the service receives data and produces </w:t>
      </w:r>
      <w:r w:rsidR="00B31BF4">
        <w:rPr>
          <w:lang w:val="en-US"/>
        </w:rPr>
        <w:t xml:space="preserve">output </w:t>
      </w:r>
      <w:r w:rsidRPr="003D662E">
        <w:rPr>
          <w:lang w:val="en-US"/>
        </w:rPr>
        <w:t xml:space="preserve">data at any time later if at all. A service indicates its state (R4c), meta-information (R4b), name, identification, version, kind/category </w:t>
      </w:r>
      <w:r w:rsidR="00105957">
        <w:rPr>
          <w:lang w:val="en-US"/>
        </w:rPr>
        <w:t xml:space="preserve">(source, transformer, sink) </w:t>
      </w:r>
      <w:r w:rsidRPr="003D662E">
        <w:rPr>
          <w:lang w:val="en-US"/>
        </w:rPr>
        <w:t xml:space="preserve">as well as the typed input- and output </w:t>
      </w:r>
      <w:r w:rsidR="00034FF4">
        <w:rPr>
          <w:lang w:val="en-US"/>
        </w:rPr>
        <w:t>relations</w:t>
      </w:r>
      <w:r w:rsidR="009F5439">
        <w:rPr>
          <w:lang w:val="en-US"/>
        </w:rPr>
        <w:t>/data paths</w:t>
      </w:r>
      <w:r w:rsidR="00034FF4">
        <w:rPr>
          <w:lang w:val="en-US"/>
        </w:rPr>
        <w:t xml:space="preserve"> </w:t>
      </w:r>
      <w:r w:rsidRPr="003D662E">
        <w:rPr>
          <w:lang w:val="en-US"/>
        </w:rPr>
        <w:t>(R4a</w:t>
      </w:r>
      <w:r w:rsidR="009F5439">
        <w:rPr>
          <w:lang w:val="en-US"/>
        </w:rPr>
        <w:t>, [</w:t>
      </w:r>
      <w:r w:rsidR="009F5439">
        <w:rPr>
          <w:lang w:val="en-GB"/>
        </w:rPr>
        <w:t>SSE21]</w:t>
      </w:r>
      <w:r w:rsidRPr="003D662E">
        <w:rPr>
          <w:lang w:val="en-US"/>
        </w:rPr>
        <w:t xml:space="preserve">). Moreover, it allows for certain runtime operations such as passivation, migration, runtime switch to an equivalent service, reconfiguration or (re-)activation. </w:t>
      </w:r>
    </w:p>
    <w:p w14:paraId="021ADF3B" w14:textId="5D9459DA" w:rsidR="00D86967" w:rsidRPr="003D662E" w:rsidRDefault="001B172D" w:rsidP="00175570">
      <w:pPr>
        <w:jc w:val="both"/>
        <w:rPr>
          <w:b/>
          <w:lang w:val="en-US"/>
        </w:rPr>
      </w:pPr>
      <w:r>
        <w:rPr>
          <w:lang w:val="en-US"/>
        </w:rPr>
        <w:t xml:space="preserve">We distinguish between </w:t>
      </w:r>
      <w:r w:rsidR="00D86967" w:rsidRPr="003D662E">
        <w:rPr>
          <w:b/>
          <w:lang w:val="en-US"/>
        </w:rPr>
        <w:t xml:space="preserve">platform-provided services </w:t>
      </w:r>
      <w:r w:rsidR="00D86967" w:rsidRPr="003D662E">
        <w:rPr>
          <w:lang w:val="en-US"/>
        </w:rPr>
        <w:t>and</w:t>
      </w:r>
      <w:r w:rsidR="00D86967" w:rsidRPr="003D662E">
        <w:rPr>
          <w:b/>
          <w:lang w:val="en-US"/>
        </w:rPr>
        <w:t xml:space="preserve"> application-specific services. </w:t>
      </w:r>
      <w:r w:rsidR="00961556" w:rsidRPr="00961556">
        <w:rPr>
          <w:bCs/>
          <w:lang w:val="en-US"/>
        </w:rPr>
        <w:t xml:space="preserve">Application-specific services are designed and implemented for a specific application at hands. </w:t>
      </w:r>
      <w:r w:rsidR="00961556">
        <w:rPr>
          <w:lang w:val="en-US"/>
        </w:rPr>
        <w:t>The application configuration determines the input/output types as well as relevant service properties and the platform/application instantiation generates interface, integration and template code for that service. The user implements the template code and, finally, the application instantiation assembles a complete application automatically integrating the user-supplied application-specific services. In contrast, a</w:t>
      </w:r>
      <w:r w:rsidR="00D86967" w:rsidRPr="003D662E">
        <w:rPr>
          <w:lang w:val="en-US"/>
        </w:rPr>
        <w:t xml:space="preserve"> platform-provided service (for short platform service) is shipped with the platform</w:t>
      </w:r>
      <w:r w:rsidR="00961556">
        <w:rPr>
          <w:lang w:val="en-US"/>
        </w:rPr>
        <w:t xml:space="preserve"> and, thus, shall be applicable for more than one specific application, i.e., it shall be </w:t>
      </w:r>
      <w:r w:rsidR="00D86967" w:rsidRPr="003D662E">
        <w:rPr>
          <w:lang w:val="en-US"/>
        </w:rPr>
        <w:t xml:space="preserve">generic and parameterizable. </w:t>
      </w:r>
      <w:r w:rsidR="00961556">
        <w:rPr>
          <w:lang w:val="en-US"/>
        </w:rPr>
        <w:t xml:space="preserve">Often, the service implementation is even more generic, e.g., an executable tool that </w:t>
      </w:r>
      <w:r w:rsidR="00961556">
        <w:rPr>
          <w:lang w:val="en-US"/>
        </w:rPr>
        <w:lastRenderedPageBreak/>
        <w:t xml:space="preserve">shall be integrated as oktoflow service. Such services are customized into an application, i.e., the application instantiation generates a specific service stub for the application including sufficient glue code to turn the reusable generic service into an application-specific service, e.g., by using specific </w:t>
      </w:r>
      <w:r w:rsidR="00D86967" w:rsidRPr="003D662E">
        <w:rPr>
          <w:lang w:val="en-US"/>
        </w:rPr>
        <w:t xml:space="preserve">input/output </w:t>
      </w:r>
      <w:r w:rsidR="00961556">
        <w:rPr>
          <w:lang w:val="en-US"/>
        </w:rPr>
        <w:t xml:space="preserve">types or by nailing down data transport from/to the underlying service implementation as well as </w:t>
      </w:r>
      <w:r w:rsidR="00D86967" w:rsidRPr="003D662E">
        <w:rPr>
          <w:lang w:val="en-US"/>
        </w:rPr>
        <w:t>the passing of parameters.</w:t>
      </w:r>
      <w:r w:rsidR="00FF0E25" w:rsidRPr="003D662E">
        <w:rPr>
          <w:lang w:val="en-US"/>
        </w:rPr>
        <w:t xml:space="preserve"> Moreover, </w:t>
      </w:r>
      <w:r w:rsidR="00FF0E25" w:rsidRPr="003D662E">
        <w:rPr>
          <w:b/>
          <w:lang w:val="en-US"/>
        </w:rPr>
        <w:t>hybrid services</w:t>
      </w:r>
      <w:r w:rsidR="00FF0E25" w:rsidRPr="003D662E">
        <w:rPr>
          <w:lang w:val="en-US"/>
        </w:rPr>
        <w:t xml:space="preserve"> may occur, typically generic platform services that can operate without application specific code, but which can </w:t>
      </w:r>
      <w:r w:rsidR="001012F4" w:rsidRPr="003D662E">
        <w:rPr>
          <w:lang w:val="en-US"/>
        </w:rPr>
        <w:t xml:space="preserve">be </w:t>
      </w:r>
      <w:r w:rsidR="00FF0E25" w:rsidRPr="003D662E">
        <w:rPr>
          <w:lang w:val="en-US"/>
        </w:rPr>
        <w:t>customized through add-ons or plugins</w:t>
      </w:r>
      <w:r w:rsidR="000578AD">
        <w:rPr>
          <w:lang w:val="en-US"/>
        </w:rPr>
        <w:t xml:space="preserve"> that</w:t>
      </w:r>
      <w:r w:rsidR="009B4489" w:rsidRPr="003D662E">
        <w:rPr>
          <w:lang w:val="en-US"/>
        </w:rPr>
        <w:t xml:space="preserve"> turn an instance of the hybrid service into an application-specific service. </w:t>
      </w:r>
      <w:r w:rsidR="0023316C" w:rsidRPr="003D662E">
        <w:rPr>
          <w:lang w:val="en-US"/>
        </w:rPr>
        <w:t>Thus, hybrid services can ease the realization of application-specific services and still act as platform-provided services.</w:t>
      </w:r>
    </w:p>
    <w:p w14:paraId="08642ED8" w14:textId="7C5E2FC1" w:rsidR="00335424" w:rsidRPr="003D662E" w:rsidRDefault="008662E3" w:rsidP="002C7CCB">
      <w:pPr>
        <w:jc w:val="both"/>
        <w:rPr>
          <w:lang w:val="en-US"/>
        </w:rPr>
      </w:pPr>
      <w:r w:rsidRPr="003D662E">
        <w:rPr>
          <w:lang w:val="en-US"/>
        </w:rPr>
        <w:t xml:space="preserve">Further, </w:t>
      </w:r>
      <w:r w:rsidR="00D92F07" w:rsidRPr="003D662E">
        <w:rPr>
          <w:lang w:val="en-US"/>
        </w:rPr>
        <w:t>it is important to answer the question “</w:t>
      </w:r>
      <w:r w:rsidR="00D92F07" w:rsidRPr="003D662E">
        <w:rPr>
          <w:b/>
          <w:lang w:val="en-US"/>
        </w:rPr>
        <w:t>Where do services come from?</w:t>
      </w:r>
      <w:r w:rsidR="00D92F07" w:rsidRPr="003D662E">
        <w:rPr>
          <w:lang w:val="en-US"/>
        </w:rPr>
        <w:t xml:space="preserve">”. Details of the mechanisms </w:t>
      </w:r>
      <w:r w:rsidR="00575DDB" w:rsidRPr="003D662E">
        <w:rPr>
          <w:lang w:val="en-US"/>
        </w:rPr>
        <w:t>will be</w:t>
      </w:r>
      <w:r w:rsidR="00D92F07" w:rsidRPr="003D662E">
        <w:rPr>
          <w:lang w:val="en-US"/>
        </w:rPr>
        <w:t xml:space="preserve"> introduced later, in particular in Section</w:t>
      </w:r>
      <w:r w:rsidR="0020444C" w:rsidRPr="003D662E">
        <w:rPr>
          <w:lang w:val="en-US"/>
        </w:rPr>
        <w:t>s</w:t>
      </w:r>
      <w:r w:rsidR="00D92F07" w:rsidRPr="003D662E">
        <w:rPr>
          <w:lang w:val="en-US"/>
        </w:rPr>
        <w:t xml:space="preserve"> </w:t>
      </w:r>
      <w:r w:rsidR="00D92F07" w:rsidRPr="003D662E">
        <w:rPr>
          <w:lang w:val="en-US"/>
        </w:rPr>
        <w:fldChar w:fldCharType="begin"/>
      </w:r>
      <w:r w:rsidR="00D92F07" w:rsidRPr="003D662E">
        <w:rPr>
          <w:lang w:val="en-US"/>
        </w:rPr>
        <w:instrText xml:space="preserve"> REF _Ref63848266 \r \h </w:instrText>
      </w:r>
      <w:r w:rsidR="00B34387" w:rsidRPr="003D662E">
        <w:rPr>
          <w:lang w:val="en-US"/>
        </w:rPr>
        <w:instrText xml:space="preserve"> \* MERGEFORMAT </w:instrText>
      </w:r>
      <w:r w:rsidR="00D92F07" w:rsidRPr="003D662E">
        <w:rPr>
          <w:lang w:val="en-US"/>
        </w:rPr>
      </w:r>
      <w:r w:rsidR="00D92F07" w:rsidRPr="003D662E">
        <w:rPr>
          <w:lang w:val="en-US"/>
        </w:rPr>
        <w:fldChar w:fldCharType="separate"/>
      </w:r>
      <w:r w:rsidR="00C62E87">
        <w:rPr>
          <w:lang w:val="en-US"/>
        </w:rPr>
        <w:t>3.9</w:t>
      </w:r>
      <w:r w:rsidR="00D92F07" w:rsidRPr="003D662E">
        <w:rPr>
          <w:lang w:val="en-US"/>
        </w:rPr>
        <w:fldChar w:fldCharType="end"/>
      </w:r>
      <w:r w:rsidR="00D92F07" w:rsidRPr="003D662E">
        <w:rPr>
          <w:lang w:val="en-US"/>
        </w:rPr>
        <w:t xml:space="preserve"> and </w:t>
      </w:r>
      <w:r w:rsidR="00D92F07" w:rsidRPr="003D662E">
        <w:rPr>
          <w:lang w:val="en-US"/>
        </w:rPr>
        <w:fldChar w:fldCharType="begin"/>
      </w:r>
      <w:r w:rsidR="00D92F07" w:rsidRPr="003D662E">
        <w:rPr>
          <w:lang w:val="en-US"/>
        </w:rPr>
        <w:instrText xml:space="preserve"> REF _Ref77163195 \r \h </w:instrText>
      </w:r>
      <w:r w:rsidR="00B34387" w:rsidRPr="003D662E">
        <w:rPr>
          <w:lang w:val="en-US"/>
        </w:rPr>
        <w:instrText xml:space="preserve"> \* MERGEFORMAT </w:instrText>
      </w:r>
      <w:r w:rsidR="00D92F07" w:rsidRPr="003D662E">
        <w:rPr>
          <w:lang w:val="en-US"/>
        </w:rPr>
      </w:r>
      <w:r w:rsidR="00D92F07" w:rsidRPr="003D662E">
        <w:rPr>
          <w:lang w:val="en-US"/>
        </w:rPr>
        <w:fldChar w:fldCharType="separate"/>
      </w:r>
      <w:r w:rsidR="00C62E87">
        <w:rPr>
          <w:lang w:val="en-US"/>
        </w:rPr>
        <w:t>6</w:t>
      </w:r>
      <w:r w:rsidR="00D92F07" w:rsidRPr="003D662E">
        <w:rPr>
          <w:lang w:val="en-US"/>
        </w:rPr>
        <w:fldChar w:fldCharType="end"/>
      </w:r>
      <w:r w:rsidR="00D92F07" w:rsidRPr="003D662E">
        <w:rPr>
          <w:lang w:val="en-US"/>
        </w:rPr>
        <w:t>.</w:t>
      </w:r>
      <w:r w:rsidR="003C5B61" w:rsidRPr="003D662E">
        <w:rPr>
          <w:lang w:val="en-US"/>
        </w:rPr>
        <w:t xml:space="preserve"> However, a coarse picture may already be helpful here.</w:t>
      </w:r>
      <w:r w:rsidR="00D92F07" w:rsidRPr="003D662E">
        <w:rPr>
          <w:lang w:val="en-US"/>
        </w:rPr>
        <w:t xml:space="preserve"> Service</w:t>
      </w:r>
      <w:r w:rsidR="00535AFE">
        <w:rPr>
          <w:lang w:val="en-US"/>
        </w:rPr>
        <w:t xml:space="preserve">s </w:t>
      </w:r>
      <w:r w:rsidR="00D92F07" w:rsidRPr="003D662E">
        <w:rPr>
          <w:lang w:val="en-US"/>
        </w:rPr>
        <w:t xml:space="preserve">are specified in the </w:t>
      </w:r>
      <w:r w:rsidR="00535AFE">
        <w:rPr>
          <w:lang w:val="en-US"/>
        </w:rPr>
        <w:t>app/</w:t>
      </w:r>
      <w:r w:rsidR="00D92F07" w:rsidRPr="003D662E">
        <w:rPr>
          <w:lang w:val="en-US"/>
        </w:rPr>
        <w:t xml:space="preserve">platform configuration, in particular through their </w:t>
      </w:r>
      <w:r w:rsidR="00BD7568" w:rsidRPr="003D662E">
        <w:rPr>
          <w:lang w:val="en-US"/>
        </w:rPr>
        <w:t xml:space="preserve">technical information, their </w:t>
      </w:r>
      <w:r w:rsidR="00D92F07" w:rsidRPr="003D662E">
        <w:rPr>
          <w:lang w:val="en-US"/>
        </w:rPr>
        <w:t xml:space="preserve">meta-information and the input/output datatypes. </w:t>
      </w:r>
      <w:r w:rsidR="00780B0D" w:rsidRPr="003D662E">
        <w:rPr>
          <w:lang w:val="en-US"/>
        </w:rPr>
        <w:t>Also,</w:t>
      </w:r>
      <w:r w:rsidR="00D92F07" w:rsidRPr="003D662E">
        <w:rPr>
          <w:lang w:val="en-US"/>
        </w:rPr>
        <w:t xml:space="preserve"> the relations among the services in terms of application-specific service meshes are defined in the </w:t>
      </w:r>
      <w:r w:rsidR="00535AFE">
        <w:rPr>
          <w:lang w:val="en-US"/>
        </w:rPr>
        <w:t xml:space="preserve">app </w:t>
      </w:r>
      <w:r w:rsidR="00D92F07" w:rsidRPr="003D662E">
        <w:rPr>
          <w:lang w:val="en-US"/>
        </w:rPr>
        <w:t xml:space="preserve">configuration. The </w:t>
      </w:r>
      <w:r w:rsidR="00BA4D05" w:rsidRPr="003D662E">
        <w:rPr>
          <w:lang w:val="en-US"/>
        </w:rPr>
        <w:t>platform instantiation/</w:t>
      </w:r>
      <w:r w:rsidR="00D92F07" w:rsidRPr="003D662E">
        <w:rPr>
          <w:lang w:val="en-US"/>
        </w:rPr>
        <w:t xml:space="preserve">code generation </w:t>
      </w:r>
      <w:r w:rsidR="00EB380F" w:rsidRPr="003D662E">
        <w:rPr>
          <w:lang w:val="en-US"/>
        </w:rPr>
        <w:t xml:space="preserve">either integrates platform-provided services into the realization of such a mesh or, in case of application-specific services, </w:t>
      </w:r>
      <w:r w:rsidR="00D92F07" w:rsidRPr="003D662E">
        <w:rPr>
          <w:lang w:val="en-US"/>
        </w:rPr>
        <w:t>turns this information into service interfaces</w:t>
      </w:r>
      <w:r w:rsidR="00A20957">
        <w:rPr>
          <w:lang w:val="en-US"/>
        </w:rPr>
        <w:t xml:space="preserve"> </w:t>
      </w:r>
      <w:r w:rsidR="006659D8">
        <w:rPr>
          <w:lang w:val="en-US"/>
        </w:rPr>
        <w:t xml:space="preserve">contained </w:t>
      </w:r>
      <w:r w:rsidR="00A20957">
        <w:rPr>
          <w:lang w:val="en-US"/>
        </w:rPr>
        <w:t>in application code templates to be edited by the user</w:t>
      </w:r>
      <w:r w:rsidR="00FE2EF8" w:rsidRPr="003D662E">
        <w:rPr>
          <w:lang w:val="en-US"/>
        </w:rPr>
        <w:t xml:space="preserve">. Moreover, the code generation creates support artifacts such as </w:t>
      </w:r>
      <w:r w:rsidR="00D92F07" w:rsidRPr="003D662E">
        <w:rPr>
          <w:lang w:val="en-US"/>
        </w:rPr>
        <w:t>data classes</w:t>
      </w:r>
      <w:r w:rsidR="00FE2EF8" w:rsidRPr="003D662E">
        <w:rPr>
          <w:lang w:val="en-US"/>
        </w:rPr>
        <w:t>,</w:t>
      </w:r>
      <w:r w:rsidR="00D92F07" w:rsidRPr="003D662E">
        <w:rPr>
          <w:lang w:val="en-US"/>
        </w:rPr>
        <w:t xml:space="preserve"> data serializers</w:t>
      </w:r>
      <w:r w:rsidR="00FE2EF8" w:rsidRPr="003D662E">
        <w:rPr>
          <w:lang w:val="en-US"/>
        </w:rPr>
        <w:t xml:space="preserve"> or basic service implementations (for </w:t>
      </w:r>
      <w:r w:rsidR="00106BFF">
        <w:rPr>
          <w:lang w:val="en-US"/>
        </w:rPr>
        <w:t>all</w:t>
      </w:r>
      <w:r w:rsidR="00FE2EF8" w:rsidRPr="003D662E">
        <w:rPr>
          <w:lang w:val="en-US"/>
        </w:rPr>
        <w:t xml:space="preserve"> relevant programming language</w:t>
      </w:r>
      <w:r w:rsidR="00106BFF">
        <w:rPr>
          <w:lang w:val="en-US"/>
        </w:rPr>
        <w:t>s</w:t>
      </w:r>
      <w:r w:rsidR="00FE2EF8" w:rsidRPr="003D662E">
        <w:rPr>
          <w:lang w:val="en-US"/>
        </w:rPr>
        <w:t>, e.g</w:t>
      </w:r>
      <w:r w:rsidR="00790C96" w:rsidRPr="003D662E">
        <w:rPr>
          <w:lang w:val="en-US"/>
        </w:rPr>
        <w:t>.</w:t>
      </w:r>
      <w:r w:rsidR="00FE2EF8" w:rsidRPr="003D662E">
        <w:rPr>
          <w:lang w:val="en-US"/>
        </w:rPr>
        <w:t>, Java or Python)</w:t>
      </w:r>
      <w:r w:rsidR="00D92F07" w:rsidRPr="003D662E">
        <w:rPr>
          <w:lang w:val="en-US"/>
        </w:rPr>
        <w:t xml:space="preserve">. Further, </w:t>
      </w:r>
      <w:r w:rsidR="0062770F" w:rsidRPr="003D662E">
        <w:rPr>
          <w:lang w:val="en-US"/>
        </w:rPr>
        <w:t>the instantiation process</w:t>
      </w:r>
      <w:r w:rsidR="00D92F07" w:rsidRPr="003D662E">
        <w:rPr>
          <w:lang w:val="en-US"/>
        </w:rPr>
        <w:t xml:space="preserve"> binds the service </w:t>
      </w:r>
      <w:r w:rsidR="000276C0" w:rsidRPr="003D662E">
        <w:rPr>
          <w:lang w:val="en-US"/>
        </w:rPr>
        <w:t>(</w:t>
      </w:r>
      <w:r w:rsidR="00D92F07" w:rsidRPr="003D662E">
        <w:rPr>
          <w:lang w:val="en-US"/>
        </w:rPr>
        <w:t>interfaces</w:t>
      </w:r>
      <w:r w:rsidR="000276C0" w:rsidRPr="003D662E">
        <w:rPr>
          <w:lang w:val="en-US"/>
        </w:rPr>
        <w:t>)</w:t>
      </w:r>
      <w:r w:rsidR="00D92F07" w:rsidRPr="003D662E">
        <w:rPr>
          <w:lang w:val="en-US"/>
        </w:rPr>
        <w:t xml:space="preserve"> </w:t>
      </w:r>
      <w:r w:rsidR="00F2011B" w:rsidRPr="003D662E">
        <w:rPr>
          <w:lang w:val="en-US"/>
        </w:rPr>
        <w:t>with</w:t>
      </w:r>
      <w:r w:rsidR="00D92F07" w:rsidRPr="003D662E">
        <w:rPr>
          <w:lang w:val="en-US"/>
        </w:rPr>
        <w:t xml:space="preserve"> service/glue code </w:t>
      </w:r>
      <w:r w:rsidR="00F2011B" w:rsidRPr="003D662E">
        <w:rPr>
          <w:lang w:val="en-US"/>
        </w:rPr>
        <w:t xml:space="preserve">to </w:t>
      </w:r>
      <w:r w:rsidR="00D92F07" w:rsidRPr="003D662E">
        <w:rPr>
          <w:lang w:val="en-US"/>
        </w:rPr>
        <w:t xml:space="preserve">the selected </w:t>
      </w:r>
      <w:r w:rsidR="000A575B">
        <w:rPr>
          <w:lang w:val="en-US"/>
        </w:rPr>
        <w:t>service execution/</w:t>
      </w:r>
      <w:r w:rsidR="00D92F07" w:rsidRPr="003D662E">
        <w:rPr>
          <w:lang w:val="en-US"/>
        </w:rPr>
        <w:t xml:space="preserve">streaming engine. </w:t>
      </w:r>
      <w:r w:rsidR="00395311">
        <w:rPr>
          <w:lang w:val="en-US"/>
        </w:rPr>
        <w:t>T</w:t>
      </w:r>
      <w:r w:rsidR="00F9738D" w:rsidRPr="003D662E">
        <w:rPr>
          <w:lang w:val="en-US"/>
        </w:rPr>
        <w:t>he binding happen</w:t>
      </w:r>
      <w:r w:rsidR="001D0F6C" w:rsidRPr="003D662E">
        <w:rPr>
          <w:lang w:val="en-US"/>
        </w:rPr>
        <w:t xml:space="preserve">s </w:t>
      </w:r>
      <w:r w:rsidR="00F9738D" w:rsidRPr="003D662E">
        <w:rPr>
          <w:lang w:val="en-US"/>
        </w:rPr>
        <w:t xml:space="preserve">through dynamic class loading. </w:t>
      </w:r>
      <w:r w:rsidR="00D92F07" w:rsidRPr="003D662E">
        <w:rPr>
          <w:lang w:val="en-US"/>
        </w:rPr>
        <w:t xml:space="preserve">Dependent on the service configuration, data may be handled synchronously or asynchronously. As part of the </w:t>
      </w:r>
      <w:r w:rsidR="00C758C0">
        <w:rPr>
          <w:lang w:val="en-US"/>
        </w:rPr>
        <w:t xml:space="preserve">code </w:t>
      </w:r>
      <w:r w:rsidR="00D92F07" w:rsidRPr="003D662E">
        <w:rPr>
          <w:lang w:val="en-US"/>
        </w:rPr>
        <w:t>generation, also service descriptors required by the Service Control and Management component are created.</w:t>
      </w:r>
      <w:r w:rsidR="00D2057B" w:rsidRPr="003D662E">
        <w:rPr>
          <w:lang w:val="en-US"/>
        </w:rPr>
        <w:t xml:space="preserve"> </w:t>
      </w:r>
      <w:r w:rsidR="00AA1B40">
        <w:rPr>
          <w:lang w:val="en-US"/>
        </w:rPr>
        <w:t xml:space="preserve">Further, </w:t>
      </w:r>
      <w:r w:rsidR="00D2057B" w:rsidRPr="003D662E">
        <w:rPr>
          <w:lang w:val="en-US"/>
        </w:rPr>
        <w:t>information for AAS nameplates is taken from the configuration and turned into respective implementation artifacts to build up the related AAS and submodels, e.g., one vendor AAS per service type known to the platform.</w:t>
      </w:r>
    </w:p>
    <w:p w14:paraId="68DFECF0" w14:textId="618E21AB" w:rsidR="0099423B" w:rsidRPr="003D662E" w:rsidRDefault="00F045DD" w:rsidP="002C7CCB">
      <w:pPr>
        <w:jc w:val="both"/>
        <w:rPr>
          <w:lang w:val="en-US"/>
        </w:rPr>
      </w:pPr>
      <w:r w:rsidRPr="003D662E">
        <w:rPr>
          <w:lang w:val="en-US"/>
        </w:rPr>
        <w:t xml:space="preserve">The notion of </w:t>
      </w:r>
      <w:r w:rsidR="003F59A9" w:rsidRPr="003D662E">
        <w:rPr>
          <w:lang w:val="en-US"/>
        </w:rPr>
        <w:t xml:space="preserve">a </w:t>
      </w:r>
      <w:r w:rsidRPr="003D662E">
        <w:rPr>
          <w:lang w:val="en-US"/>
        </w:rPr>
        <w:t xml:space="preserve">service is cross-cutting, </w:t>
      </w:r>
      <w:r w:rsidR="00761F82" w:rsidRPr="003D662E">
        <w:rPr>
          <w:lang w:val="en-US"/>
        </w:rPr>
        <w:t xml:space="preserve">i.e., it </w:t>
      </w:r>
      <w:r w:rsidRPr="003D662E">
        <w:rPr>
          <w:lang w:val="en-US"/>
        </w:rPr>
        <w:t xml:space="preserve">occurs in many topic areas </w:t>
      </w:r>
      <w:r w:rsidR="00755D92" w:rsidRPr="003D662E">
        <w:rPr>
          <w:lang w:val="en-US"/>
        </w:rPr>
        <w:t>in</w:t>
      </w:r>
      <w:r w:rsidRPr="003D662E">
        <w:rPr>
          <w:lang w:val="en-US"/>
        </w:rPr>
        <w:t xml:space="preserve"> [</w:t>
      </w:r>
      <w:r w:rsidR="00287A00">
        <w:rPr>
          <w:lang w:val="en-GB"/>
        </w:rPr>
        <w:t>ESA+21</w:t>
      </w:r>
      <w:r w:rsidRPr="003D662E">
        <w:rPr>
          <w:lang w:val="en-US"/>
        </w:rPr>
        <w:t xml:space="preserve">] and, thus, a </w:t>
      </w:r>
      <w:r w:rsidR="00793E44" w:rsidRPr="003D662E">
        <w:rPr>
          <w:lang w:val="en-US"/>
        </w:rPr>
        <w:t xml:space="preserve">summary </w:t>
      </w:r>
      <w:r w:rsidRPr="003D662E">
        <w:rPr>
          <w:lang w:val="en-US"/>
        </w:rPr>
        <w:t xml:space="preserve">of all </w:t>
      </w:r>
      <w:r w:rsidR="00793E44" w:rsidRPr="003D662E">
        <w:rPr>
          <w:lang w:val="en-US"/>
        </w:rPr>
        <w:t xml:space="preserve">relevant </w:t>
      </w:r>
      <w:r w:rsidRPr="003D662E">
        <w:rPr>
          <w:lang w:val="en-US"/>
        </w:rPr>
        <w:t xml:space="preserve">requirements is important </w:t>
      </w:r>
      <w:r w:rsidR="00827420" w:rsidRPr="003D662E">
        <w:rPr>
          <w:lang w:val="en-US"/>
        </w:rPr>
        <w:t>for the design and realization</w:t>
      </w:r>
      <w:r w:rsidR="00501D9E" w:rsidRPr="003D662E">
        <w:rPr>
          <w:lang w:val="en-US"/>
        </w:rPr>
        <w:t>.</w:t>
      </w:r>
      <w:r w:rsidR="00827420" w:rsidRPr="003D662E">
        <w:rPr>
          <w:lang w:val="en-US"/>
        </w:rPr>
        <w:t xml:space="preserve"> </w:t>
      </w:r>
      <w:r w:rsidR="00297254" w:rsidRPr="003D662E">
        <w:rPr>
          <w:lang w:val="en-US"/>
        </w:rPr>
        <w:t xml:space="preserve">Besides these functional requirements, we must </w:t>
      </w:r>
      <w:r w:rsidR="00D72A99" w:rsidRPr="003D662E">
        <w:rPr>
          <w:lang w:val="en-US"/>
        </w:rPr>
        <w:t xml:space="preserve">also </w:t>
      </w:r>
      <w:r w:rsidR="00575DDB" w:rsidRPr="003D662E">
        <w:rPr>
          <w:lang w:val="en-US"/>
        </w:rPr>
        <w:t>consider</w:t>
      </w:r>
      <w:r w:rsidR="00D72A99" w:rsidRPr="003D662E">
        <w:rPr>
          <w:lang w:val="en-US"/>
        </w:rPr>
        <w:t xml:space="preserve"> </w:t>
      </w:r>
      <w:r w:rsidR="00297254" w:rsidRPr="003D662E">
        <w:rPr>
          <w:lang w:val="en-US"/>
        </w:rPr>
        <w:t xml:space="preserve">the decisions made so far, i.e., that services may offer a two-folded </w:t>
      </w:r>
      <w:r w:rsidR="00D73BD7" w:rsidRPr="003D662E">
        <w:rPr>
          <w:lang w:val="en-US"/>
        </w:rPr>
        <w:t>communication: 1) communication at lower pace for commands, status and quality properties via AAS and 2) soft-realtime communication via streams whereby the stream-integration shall be generated and flexible to allow for an exchange of the streaming approach.</w:t>
      </w:r>
      <w:r w:rsidR="007E21E4" w:rsidRPr="003D662E">
        <w:rPr>
          <w:lang w:val="en-US"/>
        </w:rPr>
        <w:t xml:space="preserve"> </w:t>
      </w:r>
      <w:r w:rsidR="00F94A90" w:rsidRPr="003D662E">
        <w:rPr>
          <w:lang w:val="en-US"/>
        </w:rPr>
        <w:t xml:space="preserve">This is in particular important for monitoring </w:t>
      </w:r>
      <w:r w:rsidRPr="003D662E">
        <w:rPr>
          <w:lang w:val="en-US"/>
        </w:rPr>
        <w:t>(</w:t>
      </w:r>
      <w:r w:rsidR="005915A9" w:rsidRPr="003D662E">
        <w:rPr>
          <w:lang w:val="en-US"/>
        </w:rPr>
        <w:t xml:space="preserve">R4b, R4c, R4e, R4f, </w:t>
      </w:r>
      <w:r w:rsidRPr="003D662E">
        <w:rPr>
          <w:lang w:val="en-US"/>
        </w:rPr>
        <w:t xml:space="preserve">R133) </w:t>
      </w:r>
      <w:r w:rsidR="00F94A90" w:rsidRPr="003D662E">
        <w:rPr>
          <w:lang w:val="en-US"/>
        </w:rPr>
        <w:t>of runtime properties and the runtime stream management, in particular to start</w:t>
      </w:r>
      <w:r w:rsidRPr="003D662E">
        <w:rPr>
          <w:lang w:val="en-US"/>
        </w:rPr>
        <w:t>,</w:t>
      </w:r>
      <w:r w:rsidR="00F94A90" w:rsidRPr="003D662E">
        <w:rPr>
          <w:lang w:val="en-US"/>
        </w:rPr>
        <w:t xml:space="preserve"> stop</w:t>
      </w:r>
      <w:r w:rsidRPr="003D662E">
        <w:rPr>
          <w:lang w:val="en-US"/>
        </w:rPr>
        <w:t xml:space="preserve">, </w:t>
      </w:r>
      <w:r w:rsidR="001A66CA" w:rsidRPr="003D662E">
        <w:rPr>
          <w:lang w:val="en-US"/>
        </w:rPr>
        <w:t xml:space="preserve">connect (R20), </w:t>
      </w:r>
      <w:r w:rsidRPr="003D662E">
        <w:rPr>
          <w:lang w:val="en-US"/>
        </w:rPr>
        <w:t>update (R13</w:t>
      </w:r>
      <w:r w:rsidR="00501D9E" w:rsidRPr="003D662E">
        <w:rPr>
          <w:lang w:val="en-US"/>
        </w:rPr>
        <w:t>5</w:t>
      </w:r>
      <w:r w:rsidRPr="003D662E">
        <w:rPr>
          <w:lang w:val="en-US"/>
        </w:rPr>
        <w:t>)</w:t>
      </w:r>
      <w:r w:rsidR="00D6371F" w:rsidRPr="003D662E">
        <w:rPr>
          <w:lang w:val="en-US"/>
        </w:rPr>
        <w:t xml:space="preserve">, </w:t>
      </w:r>
      <w:r w:rsidR="00FE2435" w:rsidRPr="003D662E">
        <w:rPr>
          <w:lang w:val="en-US"/>
        </w:rPr>
        <w:t>configure</w:t>
      </w:r>
      <w:r w:rsidR="00D6371F" w:rsidRPr="003D662E">
        <w:rPr>
          <w:lang w:val="en-US"/>
        </w:rPr>
        <w:t xml:space="preserve"> (R32)</w:t>
      </w:r>
      <w:r w:rsidR="00425E23" w:rsidRPr="003D662E">
        <w:rPr>
          <w:lang w:val="en-US"/>
        </w:rPr>
        <w:t xml:space="preserve">, </w:t>
      </w:r>
      <w:r w:rsidR="00FE2435" w:rsidRPr="003D662E">
        <w:rPr>
          <w:lang w:val="en-US"/>
        </w:rPr>
        <w:t>adapt</w:t>
      </w:r>
      <w:r w:rsidR="00425E23" w:rsidRPr="003D662E">
        <w:rPr>
          <w:lang w:val="en-US"/>
        </w:rPr>
        <w:t xml:space="preserve"> (</w:t>
      </w:r>
      <w:r w:rsidR="001A66CA" w:rsidRPr="003D662E">
        <w:rPr>
          <w:lang w:val="en-US"/>
        </w:rPr>
        <w:t xml:space="preserve">R69 and </w:t>
      </w:r>
      <w:r w:rsidR="00425E23" w:rsidRPr="003D662E">
        <w:rPr>
          <w:lang w:val="en-US"/>
        </w:rPr>
        <w:t>R31c</w:t>
      </w:r>
      <w:r w:rsidR="00975DF0" w:rsidRPr="003D662E">
        <w:rPr>
          <w:lang w:val="en-US"/>
        </w:rPr>
        <w:t>, see also dynamic service selection in [</w:t>
      </w:r>
      <w:r w:rsidR="00287A00">
        <w:rPr>
          <w:lang w:val="en-GB"/>
        </w:rPr>
        <w:t>ESA+21</w:t>
      </w:r>
      <w:r w:rsidR="00975DF0" w:rsidRPr="003D662E">
        <w:rPr>
          <w:lang w:val="en-US"/>
        </w:rPr>
        <w:t>]</w:t>
      </w:r>
      <w:r w:rsidR="00425E23" w:rsidRPr="003D662E">
        <w:rPr>
          <w:lang w:val="en-US"/>
        </w:rPr>
        <w:t>)</w:t>
      </w:r>
      <w:r w:rsidRPr="003D662E">
        <w:rPr>
          <w:lang w:val="en-US"/>
        </w:rPr>
        <w:t xml:space="preserve"> or dispose (R134c)</w:t>
      </w:r>
      <w:r w:rsidR="00F94A90" w:rsidRPr="003D662E">
        <w:rPr>
          <w:lang w:val="en-US"/>
        </w:rPr>
        <w:t xml:space="preserve"> services on demand. To be integrated in a flexible manner, monitoring and </w:t>
      </w:r>
      <w:r w:rsidR="002B162D" w:rsidRPr="003D662E">
        <w:rPr>
          <w:lang w:val="en-US"/>
        </w:rPr>
        <w:t xml:space="preserve">service </w:t>
      </w:r>
      <w:r w:rsidR="00F94A90" w:rsidRPr="003D662E">
        <w:rPr>
          <w:lang w:val="en-US"/>
        </w:rPr>
        <w:t xml:space="preserve">management must be realized </w:t>
      </w:r>
      <w:r w:rsidR="002005F6" w:rsidRPr="003D662E">
        <w:rPr>
          <w:lang w:val="en-US"/>
        </w:rPr>
        <w:t>based on</w:t>
      </w:r>
      <w:r w:rsidR="00F94A90" w:rsidRPr="003D662E">
        <w:rPr>
          <w:lang w:val="en-US"/>
        </w:rPr>
        <w:t xml:space="preserve"> explicit interfaces</w:t>
      </w:r>
      <w:r w:rsidR="009F1529">
        <w:rPr>
          <w:lang w:val="en-US"/>
        </w:rPr>
        <w:t xml:space="preserve"> and the oktoflow plugin approach</w:t>
      </w:r>
      <w:r w:rsidR="00F94A90" w:rsidRPr="003D662E">
        <w:rPr>
          <w:lang w:val="en-US"/>
        </w:rPr>
        <w:t xml:space="preserve">, so that an exchange of the implementations becomes possible. If feasible, existing interfaces shall be </w:t>
      </w:r>
      <w:r w:rsidR="0096190F" w:rsidRPr="003D662E">
        <w:rPr>
          <w:lang w:val="en-US"/>
        </w:rPr>
        <w:t>utilized</w:t>
      </w:r>
      <w:r w:rsidR="00F94A90" w:rsidRPr="003D662E">
        <w:rPr>
          <w:lang w:val="en-US"/>
        </w:rPr>
        <w:t>.</w:t>
      </w:r>
      <w:r w:rsidRPr="003D662E">
        <w:rPr>
          <w:lang w:val="en-US"/>
        </w:rPr>
        <w:t xml:space="preserve"> </w:t>
      </w:r>
    </w:p>
    <w:p w14:paraId="2680DACA" w14:textId="6CA811B9" w:rsidR="00A3234E" w:rsidRPr="003D662E" w:rsidRDefault="00F045DD" w:rsidP="002C7CCB">
      <w:pPr>
        <w:jc w:val="both"/>
        <w:rPr>
          <w:lang w:val="en-US"/>
        </w:rPr>
      </w:pPr>
      <w:r w:rsidRPr="003D662E">
        <w:rPr>
          <w:lang w:val="en-US"/>
        </w:rPr>
        <w:t xml:space="preserve">Moreover, </w:t>
      </w:r>
      <w:r w:rsidR="000C4008" w:rsidRPr="003D662E">
        <w:rPr>
          <w:lang w:val="en-US"/>
        </w:rPr>
        <w:t>the Service Layer must set the scenes for the management of heterogeneous service implementations</w:t>
      </w:r>
      <w:r w:rsidR="00D6371F" w:rsidRPr="003D662E">
        <w:rPr>
          <w:lang w:val="en-US"/>
        </w:rPr>
        <w:t xml:space="preserve"> (R113)</w:t>
      </w:r>
      <w:r w:rsidR="000C4008" w:rsidRPr="003D662E">
        <w:rPr>
          <w:lang w:val="en-US"/>
        </w:rPr>
        <w:t>, including platform services that are more likely to be realized</w:t>
      </w:r>
      <w:r w:rsidR="006B3B14" w:rsidRPr="003D662E">
        <w:rPr>
          <w:lang w:val="en-US"/>
        </w:rPr>
        <w:t xml:space="preserve"> in Java or as Java interfaces to service implementations</w:t>
      </w:r>
      <w:r w:rsidR="001D688C" w:rsidRPr="003D662E">
        <w:rPr>
          <w:lang w:val="en-US"/>
        </w:rPr>
        <w:t xml:space="preserve"> of underlying frameworks or platforms</w:t>
      </w:r>
      <w:r w:rsidR="006B3B14" w:rsidRPr="003D662E">
        <w:rPr>
          <w:lang w:val="en-US"/>
        </w:rPr>
        <w:t>.</w:t>
      </w:r>
    </w:p>
    <w:p w14:paraId="1D256E20" w14:textId="77777777" w:rsidR="008A4B2E" w:rsidRPr="003D662E" w:rsidRDefault="008A4B2E" w:rsidP="00DB5132">
      <w:pPr>
        <w:pStyle w:val="Heading3"/>
        <w:spacing w:before="240"/>
        <w:rPr>
          <w:lang w:val="en-US"/>
        </w:rPr>
      </w:pPr>
      <w:bookmarkStart w:id="111" w:name="_Ref76729822"/>
      <w:bookmarkStart w:id="112" w:name="_Ref76743606"/>
      <w:bookmarkStart w:id="113" w:name="_Toc216439651"/>
      <w:bookmarkStart w:id="114" w:name="_Ref76731136"/>
      <w:r w:rsidRPr="003D662E">
        <w:rPr>
          <w:lang w:val="en-US"/>
        </w:rPr>
        <w:t>Service Environment</w:t>
      </w:r>
      <w:bookmarkEnd w:id="111"/>
      <w:r w:rsidRPr="003D662E">
        <w:rPr>
          <w:lang w:val="en-US"/>
        </w:rPr>
        <w:t>s</w:t>
      </w:r>
      <w:bookmarkEnd w:id="112"/>
      <w:bookmarkEnd w:id="113"/>
    </w:p>
    <w:p w14:paraId="3FFE721B" w14:textId="0EBB3FF1" w:rsidR="008A4B2E" w:rsidRPr="003D662E" w:rsidRDefault="008A4B2E" w:rsidP="008A4B2E">
      <w:pPr>
        <w:jc w:val="both"/>
        <w:rPr>
          <w:lang w:val="en-US"/>
        </w:rPr>
      </w:pPr>
      <w:r w:rsidRPr="003D662E">
        <w:rPr>
          <w:lang w:val="en-US"/>
        </w:rPr>
        <w:t xml:space="preserve">In </w:t>
      </w:r>
      <w:r w:rsidR="00A91A4C">
        <w:rPr>
          <w:lang w:val="en-US"/>
        </w:rPr>
        <w:t>oktoflow</w:t>
      </w:r>
      <w:r w:rsidRPr="003D662E">
        <w:rPr>
          <w:lang w:val="en-US"/>
        </w:rPr>
        <w:t>, the service environments provide implementation and execution support for services realized in different programming languages. Java services and non-Java services are integrated differently into (a Java-based</w:t>
      </w:r>
      <w:r w:rsidR="00902D0B" w:rsidRPr="003D662E">
        <w:rPr>
          <w:lang w:val="en-US"/>
        </w:rPr>
        <w:t xml:space="preserve"> stream-based</w:t>
      </w:r>
      <w:r w:rsidRPr="003D662E">
        <w:rPr>
          <w:lang w:val="en-US"/>
        </w:rPr>
        <w:t xml:space="preserve">) service </w:t>
      </w:r>
      <w:r w:rsidR="00902D0B" w:rsidRPr="003D662E">
        <w:rPr>
          <w:lang w:val="en-US"/>
        </w:rPr>
        <w:t xml:space="preserve">execution </w:t>
      </w:r>
      <w:r w:rsidRPr="003D662E">
        <w:rPr>
          <w:lang w:val="en-US"/>
        </w:rPr>
        <w:t xml:space="preserve">engine. While Java services can be directly called, non-Java services </w:t>
      </w:r>
      <w:r w:rsidR="00C70113" w:rsidRPr="003D662E">
        <w:rPr>
          <w:lang w:val="en-US"/>
        </w:rPr>
        <w:t xml:space="preserve">are executed as processes and </w:t>
      </w:r>
      <w:r w:rsidRPr="003D662E">
        <w:rPr>
          <w:lang w:val="en-US"/>
        </w:rPr>
        <w:t xml:space="preserve">receive their control </w:t>
      </w:r>
      <w:r w:rsidR="00575F3B" w:rsidRPr="003D662E">
        <w:rPr>
          <w:lang w:val="en-US"/>
        </w:rPr>
        <w:t xml:space="preserve">commands </w:t>
      </w:r>
      <w:r w:rsidRPr="003D662E">
        <w:rPr>
          <w:lang w:val="en-US"/>
        </w:rPr>
        <w:t xml:space="preserve">and data via </w:t>
      </w:r>
      <w:r w:rsidR="00C70113" w:rsidRPr="003D662E">
        <w:rPr>
          <w:lang w:val="en-US"/>
        </w:rPr>
        <w:t>inter-process communication/</w:t>
      </w:r>
      <w:r w:rsidRPr="003D662E">
        <w:rPr>
          <w:lang w:val="en-US"/>
        </w:rPr>
        <w:t xml:space="preserve">network. </w:t>
      </w:r>
    </w:p>
    <w:p w14:paraId="1A234D00" w14:textId="48297445" w:rsidR="008A4B2E" w:rsidRPr="003D662E" w:rsidRDefault="0009753A" w:rsidP="007A6799">
      <w:pPr>
        <w:jc w:val="center"/>
        <w:rPr>
          <w:lang w:val="en-US"/>
        </w:rPr>
      </w:pPr>
      <w:r w:rsidRPr="0009753A">
        <w:lastRenderedPageBreak/>
        <w:drawing>
          <wp:inline distT="0" distB="0" distL="0" distR="0" wp14:anchorId="392E5541" wp14:editId="1A887802">
            <wp:extent cx="5760720" cy="3485515"/>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60720" cy="3485515"/>
                    </a:xfrm>
                    <a:prstGeom prst="rect">
                      <a:avLst/>
                    </a:prstGeom>
                    <a:noFill/>
                    <a:ln>
                      <a:noFill/>
                    </a:ln>
                  </pic:spPr>
                </pic:pic>
              </a:graphicData>
            </a:graphic>
          </wp:inline>
        </w:drawing>
      </w:r>
    </w:p>
    <w:p w14:paraId="574DB82A" w14:textId="54A94998" w:rsidR="008A4B2E" w:rsidRPr="003D662E" w:rsidRDefault="008A4B2E" w:rsidP="008A4B2E">
      <w:pPr>
        <w:pStyle w:val="Caption"/>
        <w:jc w:val="center"/>
        <w:rPr>
          <w:lang w:val="en-US"/>
        </w:rPr>
      </w:pPr>
      <w:bookmarkStart w:id="115" w:name="_Ref7673688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C62E87">
        <w:rPr>
          <w:noProof/>
          <w:lang w:val="en-US"/>
        </w:rPr>
        <w:t>19</w:t>
      </w:r>
      <w:r w:rsidRPr="003D662E">
        <w:fldChar w:fldCharType="end"/>
      </w:r>
      <w:bookmarkEnd w:id="115"/>
      <w:r w:rsidRPr="003D662E">
        <w:rPr>
          <w:lang w:val="en-US"/>
        </w:rPr>
        <w:t xml:space="preserve">: Design of the Service </w:t>
      </w:r>
      <w:r w:rsidR="00A91A4C">
        <w:rPr>
          <w:lang w:val="en-US"/>
        </w:rPr>
        <w:t>E</w:t>
      </w:r>
      <w:r w:rsidRPr="003D662E">
        <w:rPr>
          <w:lang w:val="en-US"/>
        </w:rPr>
        <w:t>nvironments.</w:t>
      </w:r>
    </w:p>
    <w:p w14:paraId="1D4BF5FE" w14:textId="3F8AE547" w:rsidR="002D321C" w:rsidRDefault="002D321C" w:rsidP="00B305BD">
      <w:pPr>
        <w:jc w:val="both"/>
        <w:rPr>
          <w:lang w:val="en-US"/>
        </w:rPr>
      </w:pPr>
      <w:r>
        <w:rPr>
          <w:lang w:val="en-US"/>
        </w:rPr>
        <w:t xml:space="preserve">The service environments provide the basic types for service implementation. The Java service environment also contains a variety of base classes to ease the integration of native services or services realized in different programming languages such as Python. </w:t>
      </w:r>
      <w:r w:rsidR="001B6EA3">
        <w:rPr>
          <w:lang w:val="en-US"/>
        </w:rPr>
        <w:t>We will first detail the Java service environment, then the related Python service environment.</w:t>
      </w:r>
    </w:p>
    <w:p w14:paraId="33694747" w14:textId="760F48F1" w:rsidR="00705598" w:rsidRPr="003D662E" w:rsidRDefault="00705598" w:rsidP="00705598">
      <w:pPr>
        <w:pStyle w:val="Heading4"/>
        <w:rPr>
          <w:lang w:val="en-US"/>
        </w:rPr>
      </w:pPr>
      <w:bookmarkStart w:id="116" w:name="_Ref101351661"/>
      <w:r w:rsidRPr="003D662E">
        <w:rPr>
          <w:lang w:val="en-US"/>
        </w:rPr>
        <w:t>The Java Service Environment</w:t>
      </w:r>
      <w:bookmarkEnd w:id="116"/>
    </w:p>
    <w:p w14:paraId="199C9B6A" w14:textId="1451F74E" w:rsidR="009F479C" w:rsidRPr="003D662E" w:rsidRDefault="008A4B2E" w:rsidP="008A4B2E">
      <w:pPr>
        <w:jc w:val="both"/>
        <w:rPr>
          <w:lang w:val="en-US"/>
        </w:rPr>
      </w:pPr>
      <w:r w:rsidRPr="003D662E">
        <w:rPr>
          <w:lang w:val="en-US"/>
        </w:rPr>
        <w:fldChar w:fldCharType="begin"/>
      </w:r>
      <w:r w:rsidRPr="003D662E">
        <w:rPr>
          <w:lang w:val="en-US"/>
        </w:rPr>
        <w:instrText xml:space="preserve"> REF _Ref76736886 \h </w:instrText>
      </w:r>
      <w:r w:rsidR="003D662E">
        <w:rPr>
          <w:lang w:val="en-US"/>
        </w:rPr>
        <w:instrText xml:space="preserve"> \* MERGEFORMAT </w:instrText>
      </w:r>
      <w:r w:rsidRPr="003D662E">
        <w:rPr>
          <w:lang w:val="en-US"/>
        </w:rPr>
      </w:r>
      <w:r w:rsidRPr="003D662E">
        <w:rPr>
          <w:lang w:val="en-US"/>
        </w:rPr>
        <w:fldChar w:fldCharType="separate"/>
      </w:r>
      <w:r w:rsidR="00C62E87" w:rsidRPr="003D662E">
        <w:rPr>
          <w:lang w:val="en-US"/>
        </w:rPr>
        <w:t xml:space="preserve">Figure </w:t>
      </w:r>
      <w:r w:rsidR="00C62E87">
        <w:rPr>
          <w:noProof/>
          <w:lang w:val="en-US"/>
        </w:rPr>
        <w:t>19</w:t>
      </w:r>
      <w:r w:rsidRPr="003D662E">
        <w:rPr>
          <w:lang w:val="en-US"/>
        </w:rPr>
        <w:fldChar w:fldCharType="end"/>
      </w:r>
      <w:r w:rsidRPr="003D662E">
        <w:rPr>
          <w:lang w:val="en-US"/>
        </w:rPr>
        <w:t xml:space="preserve"> illustrates the concepts and relations of the service environments</w:t>
      </w:r>
      <w:r w:rsidR="00E9454C" w:rsidRPr="003D662E">
        <w:rPr>
          <w:lang w:val="en-US"/>
        </w:rPr>
        <w:t xml:space="preserve">, in particular the </w:t>
      </w:r>
      <w:r w:rsidR="00E9454C" w:rsidRPr="003D662E">
        <w:rPr>
          <w:b/>
          <w:lang w:val="en-US"/>
        </w:rPr>
        <w:t>Java Service environment</w:t>
      </w:r>
      <w:r w:rsidRPr="003D662E">
        <w:rPr>
          <w:lang w:val="en-US"/>
        </w:rPr>
        <w:t xml:space="preserve">. </w:t>
      </w:r>
      <w:r w:rsidR="004F269D">
        <w:rPr>
          <w:lang w:val="en-US"/>
        </w:rPr>
        <w:t>From the Java point of view, t</w:t>
      </w:r>
      <w:r w:rsidRPr="003D662E">
        <w:rPr>
          <w:lang w:val="en-US"/>
        </w:rPr>
        <w:t>he central package (</w:t>
      </w:r>
      <w:r w:rsidRPr="003D662E">
        <w:rPr>
          <w:rFonts w:ascii="Consolas" w:hAnsi="Consolas"/>
          <w:lang w:val="en-US"/>
        </w:rPr>
        <w:t>environment</w:t>
      </w:r>
      <w:r w:rsidRPr="003D662E">
        <w:rPr>
          <w:lang w:val="en-US"/>
        </w:rPr>
        <w:t xml:space="preserve">) represents both, the basic service environment for Java and Python. This package (on the left side of </w:t>
      </w:r>
      <w:r w:rsidRPr="003D662E">
        <w:rPr>
          <w:lang w:val="en-US"/>
        </w:rPr>
        <w:fldChar w:fldCharType="begin"/>
      </w:r>
      <w:r w:rsidRPr="003D662E">
        <w:rPr>
          <w:lang w:val="en-US"/>
        </w:rPr>
        <w:instrText xml:space="preserve"> REF _Ref76736886 \h </w:instrText>
      </w:r>
      <w:r w:rsidR="003D662E">
        <w:rPr>
          <w:lang w:val="en-US"/>
        </w:rPr>
        <w:instrText xml:space="preserve"> \* MERGEFORMAT </w:instrText>
      </w:r>
      <w:r w:rsidRPr="003D662E">
        <w:rPr>
          <w:lang w:val="en-US"/>
        </w:rPr>
      </w:r>
      <w:r w:rsidRPr="003D662E">
        <w:rPr>
          <w:lang w:val="en-US"/>
        </w:rPr>
        <w:fldChar w:fldCharType="separate"/>
      </w:r>
      <w:r w:rsidR="00C62E87" w:rsidRPr="003D662E">
        <w:rPr>
          <w:lang w:val="en-US"/>
        </w:rPr>
        <w:t xml:space="preserve">Figure </w:t>
      </w:r>
      <w:r w:rsidR="00C62E87">
        <w:rPr>
          <w:noProof/>
          <w:lang w:val="en-US"/>
        </w:rPr>
        <w:t>19</w:t>
      </w:r>
      <w:r w:rsidRPr="003D662E">
        <w:rPr>
          <w:lang w:val="en-US"/>
        </w:rPr>
        <w:fldChar w:fldCharType="end"/>
      </w:r>
      <w:r w:rsidRPr="003D662E">
        <w:rPr>
          <w:lang w:val="en-US"/>
        </w:rPr>
        <w:t xml:space="preserve">) defines the </w:t>
      </w:r>
      <w:r w:rsidRPr="003D662E">
        <w:rPr>
          <w:rFonts w:ascii="Consolas" w:hAnsi="Consolas"/>
          <w:lang w:val="en-US"/>
        </w:rPr>
        <w:t>Service</w:t>
      </w:r>
      <w:r w:rsidRPr="003D662E">
        <w:rPr>
          <w:lang w:val="en-US"/>
        </w:rPr>
        <w:t xml:space="preserve"> interface with all operations discussed for a</w:t>
      </w:r>
      <w:r w:rsidR="00CA1597">
        <w:rPr>
          <w:lang w:val="en-US"/>
        </w:rPr>
        <w:t xml:space="preserve"> </w:t>
      </w:r>
      <w:r w:rsidRPr="003D662E">
        <w:rPr>
          <w:lang w:val="en-US"/>
        </w:rPr>
        <w:t xml:space="preserve">Service in Section </w:t>
      </w:r>
      <w:r w:rsidRPr="003D662E">
        <w:rPr>
          <w:lang w:val="en-US"/>
        </w:rPr>
        <w:fldChar w:fldCharType="begin"/>
      </w:r>
      <w:r w:rsidRPr="003D662E">
        <w:rPr>
          <w:lang w:val="en-US"/>
        </w:rPr>
        <w:instrText xml:space="preserve"> REF _Ref76731136 \r \h </w:instrText>
      </w:r>
      <w:r w:rsidR="003D662E">
        <w:rPr>
          <w:lang w:val="en-US"/>
        </w:rPr>
        <w:instrText xml:space="preserve"> \* MERGEFORMAT </w:instrText>
      </w:r>
      <w:r w:rsidRPr="003D662E">
        <w:rPr>
          <w:lang w:val="en-US"/>
        </w:rPr>
      </w:r>
      <w:r w:rsidRPr="003D662E">
        <w:rPr>
          <w:lang w:val="en-US"/>
        </w:rPr>
        <w:fldChar w:fldCharType="separate"/>
      </w:r>
      <w:r w:rsidR="00C62E87">
        <w:rPr>
          <w:lang w:val="en-US"/>
        </w:rPr>
        <w:t>3.5.2</w:t>
      </w:r>
      <w:r w:rsidRPr="003D662E">
        <w:rPr>
          <w:lang w:val="en-US"/>
        </w:rPr>
        <w:fldChar w:fldCharType="end"/>
      </w:r>
      <w:r w:rsidR="003D30F0">
        <w:rPr>
          <w:lang w:val="en-US"/>
        </w:rPr>
        <w:t xml:space="preserve">, the </w:t>
      </w:r>
      <w:r w:rsidRPr="003D662E">
        <w:rPr>
          <w:rFonts w:ascii="Consolas" w:hAnsi="Consolas"/>
          <w:lang w:val="en-US"/>
        </w:rPr>
        <w:t>ServiceState</w:t>
      </w:r>
      <w:r w:rsidRPr="003D662E">
        <w:rPr>
          <w:lang w:val="en-US"/>
        </w:rPr>
        <w:t xml:space="preserve"> enumeration</w:t>
      </w:r>
      <w:r w:rsidR="003D30F0">
        <w:rPr>
          <w:lang w:val="en-US"/>
        </w:rPr>
        <w:t xml:space="preserve"> and</w:t>
      </w:r>
      <w:r w:rsidRPr="003D662E">
        <w:rPr>
          <w:lang w:val="en-US"/>
        </w:rPr>
        <w:t xml:space="preserve"> the main </w:t>
      </w:r>
      <w:r w:rsidR="003D30F0">
        <w:rPr>
          <w:lang w:val="en-US"/>
        </w:rPr>
        <w:t xml:space="preserve">service </w:t>
      </w:r>
      <w:r w:rsidRPr="003D662E">
        <w:rPr>
          <w:lang w:val="en-US"/>
        </w:rPr>
        <w:t xml:space="preserve">kinds </w:t>
      </w:r>
      <w:r w:rsidR="003D30F0">
        <w:rPr>
          <w:lang w:val="en-US"/>
        </w:rPr>
        <w:t xml:space="preserve">(source, transformer, sink) </w:t>
      </w:r>
      <w:r w:rsidRPr="003D662E">
        <w:rPr>
          <w:lang w:val="en-US"/>
        </w:rPr>
        <w:t xml:space="preserve">in terms of the </w:t>
      </w:r>
      <w:r w:rsidRPr="003D662E">
        <w:rPr>
          <w:rFonts w:ascii="Consolas" w:hAnsi="Consolas"/>
          <w:lang w:val="en-US"/>
        </w:rPr>
        <w:t>ServiceKind</w:t>
      </w:r>
      <w:r w:rsidRPr="003D662E">
        <w:rPr>
          <w:lang w:val="en-US"/>
        </w:rPr>
        <w:t xml:space="preserve"> enumeration. </w:t>
      </w:r>
      <w:r w:rsidR="00821F8B" w:rsidRPr="003D662E">
        <w:rPr>
          <w:lang w:val="en-US"/>
        </w:rPr>
        <w:t>The service environment also provides support for service parameters, i.e., the customization of generic services through values that are determined upon service start or may be changed at runtime.</w:t>
      </w:r>
    </w:p>
    <w:p w14:paraId="1FD478FB" w14:textId="2F19320D" w:rsidR="003D73A6" w:rsidRDefault="00896984" w:rsidP="008A4B2E">
      <w:pPr>
        <w:jc w:val="both"/>
        <w:rPr>
          <w:lang w:val="en-US"/>
        </w:rPr>
      </w:pPr>
      <w:r>
        <w:rPr>
          <w:lang w:val="en-US"/>
        </w:rPr>
        <w:t>Several</w:t>
      </w:r>
      <w:r w:rsidR="00D869A7" w:rsidRPr="003D662E">
        <w:rPr>
          <w:lang w:val="en-US"/>
        </w:rPr>
        <w:t xml:space="preserve"> </w:t>
      </w:r>
      <w:r w:rsidR="00FC07E2" w:rsidRPr="003D662E">
        <w:rPr>
          <w:lang w:val="en-US"/>
        </w:rPr>
        <w:t>abstract classes provide basic mechanisms for realizing services</w:t>
      </w:r>
      <w:r w:rsidR="009F45E0" w:rsidRPr="003D662E">
        <w:rPr>
          <w:lang w:val="en-US"/>
        </w:rPr>
        <w:t>, e.g., through operating system processes or using the REST protocol (on device-local networks). We just mention some examples</w:t>
      </w:r>
      <w:r w:rsidR="00FD3A6E" w:rsidRPr="003D662E">
        <w:rPr>
          <w:lang w:val="en-US"/>
        </w:rPr>
        <w:t xml:space="preserve"> here</w:t>
      </w:r>
      <w:r w:rsidR="00FC07E2" w:rsidRPr="003D662E">
        <w:rPr>
          <w:lang w:val="en-US"/>
        </w:rPr>
        <w:t xml:space="preserve">. </w:t>
      </w:r>
      <w:bookmarkStart w:id="117" w:name="_Hlk89265794"/>
      <w:r w:rsidR="00957F15" w:rsidRPr="003D662E">
        <w:rPr>
          <w:rFonts w:ascii="Consolas" w:hAnsi="Consolas"/>
          <w:lang w:val="en-US"/>
        </w:rPr>
        <w:t>AbstractProcessService</w:t>
      </w:r>
      <w:r w:rsidR="00957F15" w:rsidRPr="003D662E">
        <w:rPr>
          <w:lang w:val="en-US"/>
        </w:rPr>
        <w:t xml:space="preserve"> provides </w:t>
      </w:r>
      <w:bookmarkEnd w:id="117"/>
      <w:r w:rsidR="00957F15" w:rsidRPr="003D662E">
        <w:rPr>
          <w:lang w:val="en-US"/>
        </w:rPr>
        <w:t>the abilities to create a</w:t>
      </w:r>
      <w:r w:rsidR="00BD531A" w:rsidRPr="003D662E">
        <w:rPr>
          <w:lang w:val="en-US"/>
        </w:rPr>
        <w:t>n operating system</w:t>
      </w:r>
      <w:r w:rsidR="00957F15" w:rsidRPr="003D662E">
        <w:rPr>
          <w:lang w:val="en-US"/>
        </w:rPr>
        <w:t xml:space="preserve"> process through a standardized naming scheme, to manage the process instance via the service status, including activation and passivation, and to customize the console input/output streams. </w:t>
      </w:r>
      <w:r w:rsidR="00A1563E" w:rsidRPr="003D662E">
        <w:rPr>
          <w:lang w:val="en-US"/>
        </w:rPr>
        <w:t xml:space="preserve">The </w:t>
      </w:r>
      <w:r w:rsidR="00A1563E" w:rsidRPr="003D662E">
        <w:rPr>
          <w:rFonts w:ascii="Consolas" w:hAnsi="Consolas"/>
          <w:lang w:val="en-US"/>
        </w:rPr>
        <w:t>AbstractProcessService</w:t>
      </w:r>
      <w:r w:rsidR="00A1563E" w:rsidRPr="003D662E">
        <w:rPr>
          <w:lang w:val="en-US"/>
        </w:rPr>
        <w:t xml:space="preserve"> defines four template parameters, namely the received input data type (</w:t>
      </w:r>
      <w:r w:rsidR="00A1563E" w:rsidRPr="003D662E">
        <w:rPr>
          <w:rFonts w:ascii="Consolas" w:hAnsi="Consolas"/>
          <w:lang w:val="en-US"/>
        </w:rPr>
        <w:t>I</w:t>
      </w:r>
      <w:r w:rsidR="00A1563E" w:rsidRPr="003D662E">
        <w:rPr>
          <w:lang w:val="en-US"/>
        </w:rPr>
        <w:t>) from the perspective of the platform/application, the input data type (</w:t>
      </w:r>
      <w:r w:rsidR="00A1563E" w:rsidRPr="003D662E">
        <w:rPr>
          <w:rFonts w:ascii="Consolas" w:hAnsi="Consolas"/>
          <w:lang w:val="en-US"/>
        </w:rPr>
        <w:t>SI</w:t>
      </w:r>
      <w:r w:rsidR="00A1563E" w:rsidRPr="003D662E">
        <w:rPr>
          <w:lang w:val="en-US"/>
        </w:rPr>
        <w:t>) of the implementing process, the output data type (</w:t>
      </w:r>
      <w:r w:rsidR="00A1563E" w:rsidRPr="003D662E">
        <w:rPr>
          <w:rFonts w:ascii="Consolas" w:hAnsi="Consolas"/>
          <w:lang w:val="en-US"/>
        </w:rPr>
        <w:t>SO</w:t>
      </w:r>
      <w:r w:rsidR="00A1563E" w:rsidRPr="003D662E">
        <w:rPr>
          <w:lang w:val="en-US"/>
        </w:rPr>
        <w:t>) of the implementing process and the output data type of the service (</w:t>
      </w:r>
      <w:r w:rsidR="00A1563E" w:rsidRPr="003D662E">
        <w:rPr>
          <w:rFonts w:ascii="Consolas" w:hAnsi="Consolas"/>
          <w:lang w:val="en-US"/>
        </w:rPr>
        <w:t>O</w:t>
      </w:r>
      <w:r w:rsidR="00A1563E" w:rsidRPr="003D662E">
        <w:rPr>
          <w:lang w:val="en-US"/>
        </w:rPr>
        <w:t xml:space="preserve">) from the perspective of the platform/application. </w:t>
      </w:r>
      <w:r w:rsidR="00957F15" w:rsidRPr="003D662E">
        <w:rPr>
          <w:lang w:val="en-US"/>
        </w:rPr>
        <w:t xml:space="preserve">An </w:t>
      </w:r>
      <w:r w:rsidR="00957F15" w:rsidRPr="003D662E">
        <w:rPr>
          <w:rFonts w:ascii="Consolas" w:hAnsi="Consolas"/>
          <w:lang w:val="en-US"/>
        </w:rPr>
        <w:t>AbstractProcessService</w:t>
      </w:r>
      <w:r w:rsidR="00957F15" w:rsidRPr="003D662E">
        <w:rPr>
          <w:lang w:val="en-US"/>
        </w:rPr>
        <w:t xml:space="preserve"> requires two </w:t>
      </w:r>
      <w:r w:rsidR="00957F15" w:rsidRPr="003D662E">
        <w:rPr>
          <w:rFonts w:ascii="Consolas" w:hAnsi="Consolas"/>
          <w:lang w:val="en-US"/>
        </w:rPr>
        <w:t>TypeTranslator</w:t>
      </w:r>
      <w:r w:rsidR="00957F15" w:rsidRPr="003D662E">
        <w:rPr>
          <w:lang w:val="en-US"/>
        </w:rPr>
        <w:t xml:space="preserve"> instances, so that incoming data can be translated into a format that can be handled by the implementing process and, further, that the output of the implementing process can be re-ingested into the platform data streams. </w:t>
      </w:r>
      <w:r w:rsidR="00C8261F" w:rsidRPr="003D662E">
        <w:rPr>
          <w:lang w:val="en-US"/>
        </w:rPr>
        <w:t>Here, w</w:t>
      </w:r>
      <w:r w:rsidR="00957F15" w:rsidRPr="003D662E">
        <w:rPr>
          <w:lang w:val="en-US"/>
        </w:rPr>
        <w:t xml:space="preserve">e rely on the </w:t>
      </w:r>
      <w:r w:rsidR="00957F15" w:rsidRPr="003D662E">
        <w:rPr>
          <w:rFonts w:ascii="Consolas" w:hAnsi="Consolas"/>
          <w:lang w:val="en-US"/>
        </w:rPr>
        <w:t>TypeTranslator</w:t>
      </w:r>
      <w:r w:rsidR="00957F15" w:rsidRPr="003D662E">
        <w:rPr>
          <w:lang w:val="en-US"/>
        </w:rPr>
        <w:t xml:space="preserve"> interface from the Transport </w:t>
      </w:r>
      <w:r w:rsidR="000A7CC1">
        <w:rPr>
          <w:lang w:val="en-US"/>
        </w:rPr>
        <w:t>C</w:t>
      </w:r>
      <w:r w:rsidR="00957F15" w:rsidRPr="003D662E">
        <w:rPr>
          <w:lang w:val="en-US"/>
        </w:rPr>
        <w:t xml:space="preserve">omponent (cf. Section </w:t>
      </w:r>
      <w:r w:rsidR="00C50447" w:rsidRPr="003D662E">
        <w:rPr>
          <w:lang w:val="en-US"/>
        </w:rPr>
        <w:fldChar w:fldCharType="begin"/>
      </w:r>
      <w:r w:rsidR="00C50447" w:rsidRPr="003D662E">
        <w:rPr>
          <w:lang w:val="en-US"/>
        </w:rPr>
        <w:instrText xml:space="preserve"> REF _Ref57287354 \r \h </w:instrText>
      </w:r>
      <w:r w:rsidR="00A1563E" w:rsidRPr="003D662E">
        <w:rPr>
          <w:lang w:val="en-US"/>
        </w:rPr>
        <w:instrText xml:space="preserve"> \* MERGEFORMAT </w:instrText>
      </w:r>
      <w:r w:rsidR="00C50447" w:rsidRPr="003D662E">
        <w:rPr>
          <w:lang w:val="en-US"/>
        </w:rPr>
      </w:r>
      <w:r w:rsidR="00C50447" w:rsidRPr="003D662E">
        <w:rPr>
          <w:lang w:val="en-US"/>
        </w:rPr>
        <w:fldChar w:fldCharType="separate"/>
      </w:r>
      <w:r w:rsidR="00C62E87">
        <w:rPr>
          <w:lang w:val="en-US"/>
        </w:rPr>
        <w:t>3.4.1</w:t>
      </w:r>
      <w:r w:rsidR="00C50447" w:rsidRPr="003D662E">
        <w:rPr>
          <w:lang w:val="en-US"/>
        </w:rPr>
        <w:fldChar w:fldCharType="end"/>
      </w:r>
      <w:r w:rsidR="00957F15" w:rsidRPr="003D662E">
        <w:rPr>
          <w:lang w:val="en-US"/>
        </w:rPr>
        <w:t xml:space="preserve">). </w:t>
      </w:r>
      <w:r w:rsidR="00C50447" w:rsidRPr="003D662E">
        <w:rPr>
          <w:lang w:val="en-US"/>
        </w:rPr>
        <w:t xml:space="preserve">Moreover, the </w:t>
      </w:r>
      <w:r w:rsidR="00C50447" w:rsidRPr="003D662E">
        <w:rPr>
          <w:rFonts w:ascii="Consolas" w:hAnsi="Consolas"/>
          <w:lang w:val="en-US"/>
        </w:rPr>
        <w:t>AbstractProcessService</w:t>
      </w:r>
      <w:r w:rsidR="00C50447" w:rsidRPr="003D662E">
        <w:rPr>
          <w:lang w:val="en-US"/>
        </w:rPr>
        <w:t xml:space="preserve"> requires a </w:t>
      </w:r>
      <w:r w:rsidR="00C50447" w:rsidRPr="003D662E">
        <w:rPr>
          <w:rFonts w:ascii="Consolas" w:hAnsi="Consolas"/>
          <w:lang w:val="en-US"/>
        </w:rPr>
        <w:lastRenderedPageBreak/>
        <w:t>ReceptionCallback</w:t>
      </w:r>
      <w:r w:rsidR="00C50447" w:rsidRPr="003D662E">
        <w:rPr>
          <w:lang w:val="en-US"/>
        </w:rPr>
        <w:t xml:space="preserve"> (the interface from the Connectors </w:t>
      </w:r>
      <w:r w:rsidR="000E21BF">
        <w:rPr>
          <w:lang w:val="en-US"/>
        </w:rPr>
        <w:t>C</w:t>
      </w:r>
      <w:r w:rsidR="00C50447" w:rsidRPr="003D662E">
        <w:rPr>
          <w:lang w:val="en-US"/>
        </w:rPr>
        <w:t xml:space="preserve">omponent in Section </w:t>
      </w:r>
      <w:r w:rsidR="00C50447" w:rsidRPr="003D662E">
        <w:rPr>
          <w:lang w:val="en-US"/>
        </w:rPr>
        <w:fldChar w:fldCharType="begin"/>
      </w:r>
      <w:r w:rsidR="00C50447" w:rsidRPr="003D662E">
        <w:rPr>
          <w:lang w:val="en-US"/>
        </w:rPr>
        <w:instrText xml:space="preserve"> REF _Ref57287366 \r \h </w:instrText>
      </w:r>
      <w:r w:rsidR="00A1563E" w:rsidRPr="003D662E">
        <w:rPr>
          <w:lang w:val="en-US"/>
        </w:rPr>
        <w:instrText xml:space="preserve"> \* MERGEFORMAT </w:instrText>
      </w:r>
      <w:r w:rsidR="00C50447" w:rsidRPr="003D662E">
        <w:rPr>
          <w:lang w:val="en-US"/>
        </w:rPr>
      </w:r>
      <w:r w:rsidR="00C50447" w:rsidRPr="003D662E">
        <w:rPr>
          <w:lang w:val="en-US"/>
        </w:rPr>
        <w:fldChar w:fldCharType="separate"/>
      </w:r>
      <w:r w:rsidR="00C62E87">
        <w:rPr>
          <w:lang w:val="en-US"/>
        </w:rPr>
        <w:t>3.4.2</w:t>
      </w:r>
      <w:r w:rsidR="00C50447" w:rsidRPr="003D662E">
        <w:rPr>
          <w:lang w:val="en-US"/>
        </w:rPr>
        <w:fldChar w:fldCharType="end"/>
      </w:r>
      <w:r w:rsidR="00C50447" w:rsidRPr="003D662E">
        <w:rPr>
          <w:lang w:val="en-US"/>
        </w:rPr>
        <w:t xml:space="preserve">), so that data can be processed asynchronously. </w:t>
      </w:r>
    </w:p>
    <w:p w14:paraId="55211277" w14:textId="38F1246C" w:rsidR="003D73A6" w:rsidRDefault="00FE4CE2" w:rsidP="008A4B2E">
      <w:pPr>
        <w:jc w:val="both"/>
        <w:rPr>
          <w:lang w:val="en-US"/>
        </w:rPr>
      </w:pPr>
      <w:r w:rsidRPr="003D662E">
        <w:rPr>
          <w:lang w:val="en-US"/>
        </w:rPr>
        <w:t xml:space="preserve">As </w:t>
      </w:r>
      <w:r w:rsidR="003D73A6">
        <w:rPr>
          <w:lang w:val="en-US"/>
        </w:rPr>
        <w:t xml:space="preserve">one path of </w:t>
      </w:r>
      <w:r w:rsidRPr="003D662E">
        <w:rPr>
          <w:lang w:val="en-US"/>
        </w:rPr>
        <w:t>refinement</w:t>
      </w:r>
      <w:r w:rsidR="003D73A6">
        <w:rPr>
          <w:lang w:val="en-US"/>
        </w:rPr>
        <w:t>s</w:t>
      </w:r>
      <w:r w:rsidRPr="003D662E">
        <w:rPr>
          <w:lang w:val="en-US"/>
        </w:rPr>
        <w:t xml:space="preserve">, the </w:t>
      </w:r>
      <w:r w:rsidRPr="003D662E">
        <w:rPr>
          <w:rFonts w:ascii="Consolas" w:hAnsi="Consolas"/>
          <w:lang w:val="en-US"/>
        </w:rPr>
        <w:t>AbstractStringProcessService</w:t>
      </w:r>
      <w:r w:rsidRPr="003D662E">
        <w:rPr>
          <w:lang w:val="en-US"/>
        </w:rPr>
        <w:t xml:space="preserve"> forms the basis for process-based services that communicate through a string format </w:t>
      </w:r>
      <w:r w:rsidR="00A1563E" w:rsidRPr="003D662E">
        <w:rPr>
          <w:lang w:val="en-US"/>
        </w:rPr>
        <w:t xml:space="preserve">via console streams </w:t>
      </w:r>
      <w:r w:rsidRPr="003D662E">
        <w:rPr>
          <w:lang w:val="en-US"/>
        </w:rPr>
        <w:t>with the implementing process</w:t>
      </w:r>
      <w:r w:rsidR="00A1563E" w:rsidRPr="003D662E">
        <w:rPr>
          <w:lang w:val="en-US"/>
        </w:rPr>
        <w:t>, e.g., JSON</w:t>
      </w:r>
      <w:r w:rsidRPr="003D662E">
        <w:rPr>
          <w:lang w:val="en-US"/>
        </w:rPr>
        <w:t xml:space="preserve">. This </w:t>
      </w:r>
      <w:r w:rsidR="00A1563E" w:rsidRPr="003D662E">
        <w:rPr>
          <w:lang w:val="en-US"/>
        </w:rPr>
        <w:t xml:space="preserve">fixes two template parameters, namely </w:t>
      </w:r>
      <w:r w:rsidR="00A1563E" w:rsidRPr="003D662E">
        <w:rPr>
          <w:rFonts w:ascii="Consolas" w:hAnsi="Consolas"/>
          <w:lang w:val="en-US"/>
        </w:rPr>
        <w:t>SI</w:t>
      </w:r>
      <w:r w:rsidR="00A1563E" w:rsidRPr="003D662E">
        <w:rPr>
          <w:lang w:val="en-US"/>
        </w:rPr>
        <w:t xml:space="preserve"> and </w:t>
      </w:r>
      <w:r w:rsidR="00A1563E" w:rsidRPr="003D662E">
        <w:rPr>
          <w:rFonts w:ascii="Consolas" w:hAnsi="Consolas"/>
          <w:lang w:val="en-US"/>
        </w:rPr>
        <w:t>SO</w:t>
      </w:r>
      <w:r w:rsidR="00A1563E" w:rsidRPr="003D662E">
        <w:rPr>
          <w:lang w:val="en-US"/>
        </w:rPr>
        <w:t xml:space="preserve"> to </w:t>
      </w:r>
      <w:r w:rsidR="00A1563E" w:rsidRPr="003D662E">
        <w:rPr>
          <w:rFonts w:ascii="Consolas" w:hAnsi="Consolas"/>
          <w:lang w:val="en-US"/>
        </w:rPr>
        <w:t>String</w:t>
      </w:r>
      <w:r w:rsidR="00A1563E" w:rsidRPr="000E21BF">
        <w:rPr>
          <w:rFonts w:cstheme="minorHAnsi"/>
          <w:lang w:val="en-US"/>
        </w:rPr>
        <w:t xml:space="preserve">, also allowing to provide </w:t>
      </w:r>
      <w:r w:rsidR="00A1563E" w:rsidRPr="003D662E">
        <w:rPr>
          <w:lang w:val="en-US"/>
        </w:rPr>
        <w:t xml:space="preserve">a basic realization of some inherited </w:t>
      </w:r>
      <w:r w:rsidRPr="003D662E">
        <w:rPr>
          <w:lang w:val="en-US"/>
        </w:rPr>
        <w:t>abstract methods</w:t>
      </w:r>
      <w:r w:rsidR="00A1563E" w:rsidRPr="003D662E">
        <w:rPr>
          <w:lang w:val="en-US"/>
        </w:rPr>
        <w:t>, e.g., how to receive data from the implementing process.</w:t>
      </w:r>
      <w:r w:rsidR="00B45731" w:rsidRPr="003D662E">
        <w:rPr>
          <w:lang w:val="en-US"/>
        </w:rPr>
        <w:t xml:space="preserve"> </w:t>
      </w:r>
      <w:r w:rsidR="000E21BF">
        <w:rPr>
          <w:lang w:val="en-US"/>
        </w:rPr>
        <w:t>T</w:t>
      </w:r>
      <w:r w:rsidR="000E21BF" w:rsidRPr="003D662E">
        <w:rPr>
          <w:lang w:val="en-US"/>
        </w:rPr>
        <w:t xml:space="preserve">he </w:t>
      </w:r>
      <w:r w:rsidR="000E21BF" w:rsidRPr="003D662E">
        <w:rPr>
          <w:rFonts w:ascii="Consolas" w:hAnsi="Consolas"/>
          <w:lang w:val="en-US"/>
        </w:rPr>
        <w:t>Abstract</w:t>
      </w:r>
      <w:r w:rsidR="000E21BF">
        <w:rPr>
          <w:rFonts w:ascii="Consolas" w:hAnsi="Consolas"/>
          <w:lang w:val="en-US"/>
        </w:rPr>
        <w:t>Rest</w:t>
      </w:r>
      <w:r w:rsidR="000E21BF" w:rsidRPr="003D662E">
        <w:rPr>
          <w:rFonts w:ascii="Consolas" w:hAnsi="Consolas"/>
          <w:lang w:val="en-US"/>
        </w:rPr>
        <w:t>ProcessService</w:t>
      </w:r>
      <w:r w:rsidR="000E21BF" w:rsidRPr="000E21BF">
        <w:rPr>
          <w:rFonts w:cstheme="minorHAnsi"/>
          <w:lang w:val="en-US"/>
        </w:rPr>
        <w:t xml:space="preserve"> is a further refinement which expects REST based communication represented as </w:t>
      </w:r>
      <w:r w:rsidR="000E21BF">
        <w:rPr>
          <w:rFonts w:ascii="Consolas" w:hAnsi="Consolas"/>
          <w:lang w:val="en-US"/>
        </w:rPr>
        <w:t>String</w:t>
      </w:r>
      <w:r w:rsidR="000E21BF" w:rsidRPr="000E21BF">
        <w:rPr>
          <w:rFonts w:cstheme="minorHAnsi"/>
          <w:lang w:val="en-US"/>
        </w:rPr>
        <w:t>.</w:t>
      </w:r>
      <w:r w:rsidR="000E21BF">
        <w:rPr>
          <w:lang w:val="en-US"/>
        </w:rPr>
        <w:t xml:space="preserve"> </w:t>
      </w:r>
    </w:p>
    <w:p w14:paraId="59435CF5" w14:textId="6BA046CC" w:rsidR="003D73A6" w:rsidRDefault="003D73A6" w:rsidP="008A4B2E">
      <w:pPr>
        <w:jc w:val="both"/>
        <w:rPr>
          <w:lang w:val="en-US"/>
        </w:rPr>
      </w:pPr>
      <w:r>
        <w:rPr>
          <w:lang w:val="en-US"/>
        </w:rPr>
        <w:t xml:space="preserve">Another path of refinements targets Python services, i.e., specialize the </w:t>
      </w:r>
      <w:r w:rsidRPr="003D662E">
        <w:rPr>
          <w:rFonts w:ascii="Consolas" w:hAnsi="Consolas"/>
          <w:lang w:val="en-US"/>
        </w:rPr>
        <w:t>AbstractProcessService</w:t>
      </w:r>
      <w:r>
        <w:rPr>
          <w:rFonts w:ascii="Consolas" w:hAnsi="Consolas"/>
          <w:lang w:val="en-US"/>
        </w:rPr>
        <w:t xml:space="preserve"> </w:t>
      </w:r>
      <w:r w:rsidRPr="003D73A6">
        <w:rPr>
          <w:rFonts w:cstheme="minorHAnsi"/>
          <w:lang w:val="en-US"/>
        </w:rPr>
        <w:t>for executing Python and the Python Service Environment. This includes synchronous processing</w:t>
      </w:r>
      <w:r>
        <w:rPr>
          <w:rFonts w:cstheme="minorHAnsi"/>
          <w:lang w:val="en-US"/>
        </w:rPr>
        <w:t xml:space="preserve"> via command line streams (</w:t>
      </w:r>
      <w:r w:rsidRPr="003D73A6">
        <w:rPr>
          <w:rFonts w:ascii="Consolas" w:hAnsi="Consolas" w:cstheme="minorHAnsi"/>
          <w:lang w:val="en-US"/>
        </w:rPr>
        <w:t>PythonSyncProcessService</w:t>
      </w:r>
      <w:r>
        <w:rPr>
          <w:rFonts w:cstheme="minorHAnsi"/>
          <w:lang w:val="en-US"/>
        </w:rPr>
        <w:t>), asynchronous processing via command line streams (</w:t>
      </w:r>
      <w:r w:rsidRPr="003D73A6">
        <w:rPr>
          <w:rFonts w:ascii="Consolas" w:hAnsi="Consolas" w:cstheme="minorHAnsi"/>
          <w:lang w:val="en-US"/>
        </w:rPr>
        <w:t>PythonAsyncProcessService</w:t>
      </w:r>
      <w:r>
        <w:rPr>
          <w:rFonts w:cstheme="minorHAnsi"/>
          <w:lang w:val="en-US"/>
        </w:rPr>
        <w:t>) and asynchronous processing via websockets as alternative forms of integration.</w:t>
      </w:r>
    </w:p>
    <w:p w14:paraId="5B899DD3" w14:textId="0672BB2C" w:rsidR="000A163B" w:rsidRPr="001B7522" w:rsidRDefault="000A163B" w:rsidP="008A4B2E">
      <w:pPr>
        <w:jc w:val="both"/>
        <w:rPr>
          <w:lang w:val="en-US"/>
        </w:rPr>
      </w:pPr>
      <w:r w:rsidRPr="001B7522">
        <w:rPr>
          <w:lang w:val="en-US"/>
        </w:rPr>
        <w:t xml:space="preserve">Further, the </w:t>
      </w:r>
      <w:r w:rsidRPr="001B7522">
        <w:rPr>
          <w:rFonts w:ascii="Consolas" w:hAnsi="Consolas"/>
          <w:lang w:val="en-US"/>
        </w:rPr>
        <w:t>DefaultServiceImpl</w:t>
      </w:r>
      <w:r w:rsidRPr="001B7522">
        <w:rPr>
          <w:lang w:val="en-US"/>
        </w:rPr>
        <w:t xml:space="preserve"> </w:t>
      </w:r>
      <w:r w:rsidR="001B7522" w:rsidRPr="001B7522">
        <w:rPr>
          <w:lang w:val="en-US"/>
        </w:rPr>
        <w:t xml:space="preserve">is a base class that implements </w:t>
      </w:r>
      <w:r w:rsidR="001B7522">
        <w:rPr>
          <w:lang w:val="en-US"/>
        </w:rPr>
        <w:t xml:space="preserve">all methods not implemented so far empty. As “adapter” classes in Java, this class shall ease defining own services without the need of providing empty methods that are technically required but not </w:t>
      </w:r>
      <w:r w:rsidR="008C08E9">
        <w:rPr>
          <w:lang w:val="en-US"/>
        </w:rPr>
        <w:t xml:space="preserve">seem to be </w:t>
      </w:r>
      <w:r w:rsidR="001B7522">
        <w:rPr>
          <w:lang w:val="en-US"/>
        </w:rPr>
        <w:t xml:space="preserve">needed by the </w:t>
      </w:r>
      <w:r w:rsidR="008C08E9">
        <w:rPr>
          <w:lang w:val="en-US"/>
        </w:rPr>
        <w:t>service</w:t>
      </w:r>
      <w:r w:rsidR="001B7522">
        <w:rPr>
          <w:lang w:val="en-US"/>
        </w:rPr>
        <w:t>.</w:t>
      </w:r>
    </w:p>
    <w:p w14:paraId="4A28CD2E" w14:textId="573B7F2F" w:rsidR="000A163B" w:rsidRPr="000A163B" w:rsidRDefault="000A163B" w:rsidP="000A163B">
      <w:pPr>
        <w:jc w:val="both"/>
        <w:rPr>
          <w:lang w:val="en-DE"/>
        </w:rPr>
      </w:pPr>
      <w:r>
        <w:rPr>
          <w:lang w:val="en-GB"/>
        </w:rPr>
        <w:t xml:space="preserve">All service basis classes discussed so far, partially like connectors due to type parameters, handle exactly one input and one output type. All </w:t>
      </w:r>
      <w:r w:rsidR="005F643A">
        <w:rPr>
          <w:lang w:val="en-GB"/>
        </w:rPr>
        <w:t>“</w:t>
      </w:r>
      <w:r>
        <w:rPr>
          <w:lang w:val="en-GB"/>
        </w:rPr>
        <w:t>Multi</w:t>
      </w:r>
      <w:r w:rsidR="005F643A">
        <w:rPr>
          <w:lang w:val="en-GB"/>
        </w:rPr>
        <w:t xml:space="preserve">” </w:t>
      </w:r>
      <w:r>
        <w:rPr>
          <w:lang w:val="en-GB"/>
        </w:rPr>
        <w:t xml:space="preserve">classes wrap such instances in a way that the resulting service can handle arbitrary types. For services, this is the </w:t>
      </w:r>
      <w:r w:rsidRPr="000A163B">
        <w:rPr>
          <w:rFonts w:ascii="Consolas" w:hAnsi="Consolas"/>
          <w:lang w:val="en-GB"/>
        </w:rPr>
        <w:t>GenericMultiTypeService</w:t>
      </w:r>
      <w:r>
        <w:rPr>
          <w:lang w:val="en-GB"/>
        </w:rPr>
        <w:t xml:space="preserve">, for Connectors, which can be wrapped into a service in uniform manner, the </w:t>
      </w:r>
      <w:r w:rsidRPr="000A163B">
        <w:rPr>
          <w:lang w:val="en-GB"/>
        </w:rPr>
        <w:t>MultiConnectorServiceWrapper</w:t>
      </w:r>
      <w:r>
        <w:rPr>
          <w:lang w:val="en-GB"/>
        </w:rPr>
        <w:t xml:space="preserve">, and for testing apps, the </w:t>
      </w:r>
      <w:r w:rsidRPr="000A163B">
        <w:rPr>
          <w:rFonts w:ascii="Consolas" w:hAnsi="Consolas"/>
          <w:lang w:val="en-GB"/>
        </w:rPr>
        <w:t>MockingMultiConnectorServiceWrapper</w:t>
      </w:r>
      <w:r>
        <w:rPr>
          <w:lang w:val="en-GB"/>
        </w:rPr>
        <w:t>, which injects testing data provided in resource files.</w:t>
      </w:r>
    </w:p>
    <w:p w14:paraId="08415E01" w14:textId="24DE567B" w:rsidR="001B7522" w:rsidRDefault="001B7522" w:rsidP="008A4B2E">
      <w:pPr>
        <w:jc w:val="both"/>
        <w:rPr>
          <w:lang w:val="en-DE"/>
        </w:rPr>
      </w:pPr>
      <w:r>
        <w:rPr>
          <w:lang w:val="en-DE"/>
        </w:rPr>
        <w:t>Besides the basic</w:t>
      </w:r>
      <w:r w:rsidR="00B00DB2">
        <w:rPr>
          <w:lang w:val="en-DE"/>
        </w:rPr>
        <w:t xml:space="preserve"> classes, the Java service environment offers the following</w:t>
      </w:r>
      <w:r w:rsidR="00280AEB">
        <w:rPr>
          <w:lang w:val="en-DE"/>
        </w:rPr>
        <w:t>:</w:t>
      </w:r>
    </w:p>
    <w:p w14:paraId="5DC64006" w14:textId="381D6DB5" w:rsidR="00C10617" w:rsidRDefault="00C10617" w:rsidP="00280AEB">
      <w:pPr>
        <w:pStyle w:val="ListParagraph"/>
        <w:numPr>
          <w:ilvl w:val="0"/>
          <w:numId w:val="59"/>
        </w:numPr>
        <w:jc w:val="both"/>
        <w:rPr>
          <w:lang w:val="en-US"/>
        </w:rPr>
      </w:pPr>
      <w:r>
        <w:rPr>
          <w:lang w:val="en-US"/>
        </w:rPr>
        <w:t>T</w:t>
      </w:r>
      <w:r w:rsidRPr="00280AEB">
        <w:rPr>
          <w:lang w:val="en-US"/>
        </w:rPr>
        <w:t xml:space="preserve">he </w:t>
      </w:r>
      <w:r w:rsidRPr="00280AEB">
        <w:rPr>
          <w:rFonts w:ascii="Consolas" w:hAnsi="Consolas"/>
          <w:lang w:val="en-US"/>
        </w:rPr>
        <w:t>Starter</w:t>
      </w:r>
      <w:r w:rsidRPr="00280AEB">
        <w:rPr>
          <w:lang w:val="en-US"/>
        </w:rPr>
        <w:t xml:space="preserve"> </w:t>
      </w:r>
      <w:r w:rsidR="00C55B5C">
        <w:rPr>
          <w:lang w:val="en-US"/>
        </w:rPr>
        <w:t>registers</w:t>
      </w:r>
      <w:r w:rsidRPr="00280AEB">
        <w:rPr>
          <w:lang w:val="en-US"/>
        </w:rPr>
        <w:t xml:space="preserve"> all services given in a YAML service descriptor and </w:t>
      </w:r>
      <w:r w:rsidR="008C3FCC">
        <w:rPr>
          <w:lang w:val="en-US"/>
        </w:rPr>
        <w:t>starts</w:t>
      </w:r>
      <w:r w:rsidRPr="00280AEB">
        <w:rPr>
          <w:lang w:val="en-US"/>
        </w:rPr>
        <w:t xml:space="preserve"> the </w:t>
      </w:r>
      <w:r w:rsidR="008C3FCC">
        <w:rPr>
          <w:lang w:val="en-US"/>
        </w:rPr>
        <w:t xml:space="preserve">application </w:t>
      </w:r>
      <w:r w:rsidRPr="00280AEB">
        <w:rPr>
          <w:lang w:val="en-US"/>
        </w:rPr>
        <w:t xml:space="preserve">AAS command server on a given port. </w:t>
      </w:r>
    </w:p>
    <w:p w14:paraId="68BB66A2" w14:textId="63DABB6A" w:rsidR="00280AEB" w:rsidRPr="00280AEB" w:rsidRDefault="00280AEB" w:rsidP="00280AEB">
      <w:pPr>
        <w:pStyle w:val="ListParagraph"/>
        <w:numPr>
          <w:ilvl w:val="0"/>
          <w:numId w:val="59"/>
        </w:numPr>
        <w:jc w:val="both"/>
        <w:rPr>
          <w:lang w:val="en-US"/>
        </w:rPr>
      </w:pPr>
      <w:r w:rsidRPr="00280AEB">
        <w:rPr>
          <w:lang w:val="en-US"/>
        </w:rPr>
        <w:t xml:space="preserve">The </w:t>
      </w:r>
      <w:r w:rsidRPr="00280AEB">
        <w:rPr>
          <w:rFonts w:ascii="Consolas" w:hAnsi="Consolas"/>
          <w:lang w:val="en-US"/>
        </w:rPr>
        <w:t>ServiceMapper</w:t>
      </w:r>
      <w:r w:rsidRPr="00280AEB">
        <w:rPr>
          <w:lang w:val="en-US"/>
        </w:rPr>
        <w:t>, a helper class that binds a service against a given AAS command server</w:t>
      </w:r>
      <w:r w:rsidR="00DC563C">
        <w:rPr>
          <w:lang w:val="en-US"/>
        </w:rPr>
        <w:t xml:space="preserve">, usually the one created by the </w:t>
      </w:r>
      <w:r w:rsidR="00DC563C" w:rsidRPr="00DC563C">
        <w:rPr>
          <w:rFonts w:ascii="Consolas" w:hAnsi="Consolas"/>
          <w:lang w:val="en-US"/>
        </w:rPr>
        <w:t>Starter</w:t>
      </w:r>
      <w:r w:rsidRPr="00280AEB">
        <w:rPr>
          <w:lang w:val="en-US"/>
        </w:rPr>
        <w:t xml:space="preserve">. </w:t>
      </w:r>
      <w:r w:rsidR="007975D9">
        <w:rPr>
          <w:lang w:val="en-US"/>
        </w:rPr>
        <w:t>Further</w:t>
      </w:r>
      <w:r w:rsidRPr="00280AEB">
        <w:rPr>
          <w:lang w:val="en-US"/>
        </w:rPr>
        <w:t xml:space="preserve">, the </w:t>
      </w:r>
      <w:r w:rsidRPr="00280AEB">
        <w:rPr>
          <w:rFonts w:ascii="Consolas" w:hAnsi="Consolas"/>
          <w:lang w:val="en-US"/>
        </w:rPr>
        <w:t>ServiceMapper</w:t>
      </w:r>
      <w:r w:rsidRPr="00280AEB">
        <w:rPr>
          <w:lang w:val="en-US"/>
        </w:rPr>
        <w:t xml:space="preserve"> registers the available metrics (see below) in the AAS command server. </w:t>
      </w:r>
    </w:p>
    <w:p w14:paraId="09D5E9C8" w14:textId="7E82531C" w:rsidR="00287B6E" w:rsidRDefault="00287B6E" w:rsidP="00287B6E">
      <w:pPr>
        <w:pStyle w:val="ListParagraph"/>
        <w:numPr>
          <w:ilvl w:val="0"/>
          <w:numId w:val="59"/>
        </w:numPr>
        <w:jc w:val="both"/>
        <w:rPr>
          <w:lang w:val="en-DE"/>
        </w:rPr>
      </w:pPr>
      <w:r>
        <w:rPr>
          <w:lang w:val="en-DE"/>
        </w:rPr>
        <w:t xml:space="preserve">Generic </w:t>
      </w:r>
      <w:r w:rsidRPr="00287B6E">
        <w:rPr>
          <w:rFonts w:ascii="Consolas" w:hAnsi="Consolas"/>
          <w:lang w:val="en-DE"/>
        </w:rPr>
        <w:t>s</w:t>
      </w:r>
      <w:r w:rsidR="001B7522" w:rsidRPr="00287B6E">
        <w:rPr>
          <w:rFonts w:ascii="Consolas" w:hAnsi="Consolas"/>
          <w:lang w:val="en-DE"/>
        </w:rPr>
        <w:t>ervices</w:t>
      </w:r>
      <w:r>
        <w:rPr>
          <w:lang w:val="en-DE"/>
        </w:rPr>
        <w:t xml:space="preserve">: </w:t>
      </w:r>
      <w:r w:rsidRPr="003D662E">
        <w:rPr>
          <w:lang w:val="en-US"/>
        </w:rPr>
        <w:t xml:space="preserve">One generic service that is provided by the Java Service environment is the </w:t>
      </w:r>
      <w:r w:rsidRPr="003D662E">
        <w:rPr>
          <w:rFonts w:ascii="Consolas" w:hAnsi="Consolas"/>
          <w:lang w:val="en-US"/>
        </w:rPr>
        <w:t>TraceToAasService</w:t>
      </w:r>
      <w:r w:rsidRPr="003D662E">
        <w:rPr>
          <w:lang w:val="en-US"/>
        </w:rPr>
        <w:t xml:space="preserve">. This (sink) service provides/contributes to an AAS used as application endpoint. </w:t>
      </w:r>
      <w:r w:rsidR="00147E9E">
        <w:rPr>
          <w:lang w:val="en-US"/>
        </w:rPr>
        <w:t>The main purpose is to provide access to trace message</w:t>
      </w:r>
      <w:r w:rsidR="009B25F9">
        <w:rPr>
          <w:lang w:val="en-US"/>
        </w:rPr>
        <w:t>s</w:t>
      </w:r>
      <w:r w:rsidR="00147E9E">
        <w:rPr>
          <w:lang w:val="en-US"/>
        </w:rPr>
        <w:t xml:space="preserve"> </w:t>
      </w:r>
      <w:r w:rsidR="009B25F9">
        <w:rPr>
          <w:lang w:val="en-US"/>
        </w:rPr>
        <w:t xml:space="preserve">explicitly </w:t>
      </w:r>
      <w:r w:rsidR="004E052F">
        <w:rPr>
          <w:lang w:val="en-US"/>
        </w:rPr>
        <w:t xml:space="preserve">emitted by </w:t>
      </w:r>
      <w:r w:rsidR="00147E9E">
        <w:rPr>
          <w:lang w:val="en-US"/>
        </w:rPr>
        <w:t xml:space="preserve">the services </w:t>
      </w:r>
      <w:r w:rsidR="00C818DB">
        <w:rPr>
          <w:lang w:val="en-US"/>
        </w:rPr>
        <w:t>of</w:t>
      </w:r>
      <w:r w:rsidR="00147E9E">
        <w:rPr>
          <w:lang w:val="en-US"/>
        </w:rPr>
        <w:t xml:space="preserve"> an application </w:t>
      </w:r>
      <w:r w:rsidR="004E052F">
        <w:rPr>
          <w:lang w:val="en-US"/>
        </w:rPr>
        <w:t>as well as</w:t>
      </w:r>
      <w:r w:rsidR="00F961B5">
        <w:rPr>
          <w:lang w:val="en-US"/>
        </w:rPr>
        <w:t xml:space="preserve"> </w:t>
      </w:r>
      <w:r w:rsidR="00147E9E">
        <w:rPr>
          <w:lang w:val="en-US"/>
        </w:rPr>
        <w:t xml:space="preserve">to act as </w:t>
      </w:r>
      <w:r w:rsidR="000754E9">
        <w:rPr>
          <w:lang w:val="en-US"/>
        </w:rPr>
        <w:t>a</w:t>
      </w:r>
      <w:r w:rsidR="00147E9E">
        <w:rPr>
          <w:lang w:val="en-US"/>
        </w:rPr>
        <w:t xml:space="preserve"> </w:t>
      </w:r>
      <w:r w:rsidR="00F961B5">
        <w:rPr>
          <w:lang w:val="en-US"/>
        </w:rPr>
        <w:t xml:space="preserve">uniform </w:t>
      </w:r>
      <w:r w:rsidR="00147E9E">
        <w:rPr>
          <w:lang w:val="en-US"/>
        </w:rPr>
        <w:t xml:space="preserve">frame for </w:t>
      </w:r>
      <w:r w:rsidR="00F961B5">
        <w:rPr>
          <w:lang w:val="en-US"/>
        </w:rPr>
        <w:t xml:space="preserve">operations that steer or reconfigure </w:t>
      </w:r>
      <w:r w:rsidR="00147E9E">
        <w:rPr>
          <w:lang w:val="en-US"/>
        </w:rPr>
        <w:t xml:space="preserve">the </w:t>
      </w:r>
      <w:r w:rsidR="00F961B5">
        <w:rPr>
          <w:lang w:val="en-US"/>
        </w:rPr>
        <w:t>respective</w:t>
      </w:r>
      <w:r w:rsidR="00147E9E">
        <w:rPr>
          <w:lang w:val="en-US"/>
        </w:rPr>
        <w:t xml:space="preserve"> application</w:t>
      </w:r>
      <w:r w:rsidR="00F961B5">
        <w:rPr>
          <w:lang w:val="en-US"/>
        </w:rPr>
        <w:t xml:space="preserve">, e.g., </w:t>
      </w:r>
      <w:r w:rsidR="00147E9E">
        <w:rPr>
          <w:lang w:val="en-US"/>
        </w:rPr>
        <w:t>through backward data flows.</w:t>
      </w:r>
      <w:r w:rsidR="00FB401B">
        <w:rPr>
          <w:lang w:val="en-US"/>
        </w:rPr>
        <w:t xml:space="preserve"> </w:t>
      </w:r>
      <w:r w:rsidRPr="003D662E">
        <w:rPr>
          <w:lang w:val="en-US"/>
        </w:rPr>
        <w:t xml:space="preserve">However, </w:t>
      </w:r>
      <w:r w:rsidR="00147E9E">
        <w:rPr>
          <w:lang w:val="en-US"/>
        </w:rPr>
        <w:t xml:space="preserve">although potentially desirable, the </w:t>
      </w:r>
      <w:r w:rsidR="009B25F9">
        <w:rPr>
          <w:lang w:val="en-US"/>
        </w:rPr>
        <w:t xml:space="preserve">service currently does </w:t>
      </w:r>
      <w:r w:rsidRPr="003D662E">
        <w:rPr>
          <w:lang w:val="en-US"/>
        </w:rPr>
        <w:t xml:space="preserve">not </w:t>
      </w:r>
      <w:r w:rsidR="009B25F9">
        <w:rPr>
          <w:lang w:val="en-US"/>
        </w:rPr>
        <w:t xml:space="preserve">turn </w:t>
      </w:r>
      <w:r w:rsidRPr="003D662E">
        <w:rPr>
          <w:lang w:val="en-US"/>
        </w:rPr>
        <w:t>received data rather than optional trace messages sent by the individual services in an application. Trace messages can be enabled for debugging or for demonstration. These messages carry their origin, the action as well as an action-specific payload, e.g., the received data. The service collects all trace messages and displays them for a given time frame in its trace submodel</w:t>
      </w:r>
      <w:r>
        <w:rPr>
          <w:rStyle w:val="FootnoteReference"/>
          <w:lang w:val="en-US"/>
        </w:rPr>
        <w:footnoteReference w:id="55"/>
      </w:r>
      <w:r>
        <w:rPr>
          <w:lang w:val="en-US"/>
        </w:rPr>
        <w:t xml:space="preserve">  or in a channel of the websocket status server of the platform</w:t>
      </w:r>
      <w:r w:rsidR="00A846F5">
        <w:rPr>
          <w:lang w:val="en-US"/>
        </w:rPr>
        <w:t xml:space="preserve"> so that they can easily be taken up by the management UI</w:t>
      </w:r>
      <w:r w:rsidRPr="003D662E">
        <w:rPr>
          <w:lang w:val="en-US"/>
        </w:rPr>
        <w:t xml:space="preserve">. </w:t>
      </w:r>
      <w:r>
        <w:rPr>
          <w:lang w:val="en-US"/>
        </w:rPr>
        <w:t xml:space="preserve">As some data tends to be rather large, e.g., the drive oscilloscope or the magnetic identification data of the EMO’23 demonstrator, the underlying </w:t>
      </w:r>
      <w:r w:rsidRPr="00C817EA">
        <w:rPr>
          <w:rFonts w:ascii="Consolas" w:hAnsi="Consolas"/>
          <w:lang w:val="en-US"/>
        </w:rPr>
        <w:t>TransportConverter</w:t>
      </w:r>
      <w:r>
        <w:rPr>
          <w:lang w:val="en-US"/>
        </w:rPr>
        <w:t xml:space="preserve"> can be set up to filter or modify/clean certain payload types.</w:t>
      </w:r>
      <w:r w:rsidRPr="003D662E">
        <w:rPr>
          <w:lang w:val="en-US"/>
        </w:rPr>
        <w:t xml:space="preserve"> </w:t>
      </w:r>
      <w:r w:rsidR="001C66BD">
        <w:rPr>
          <w:lang w:val="en-US"/>
        </w:rPr>
        <w:t>Further, t</w:t>
      </w:r>
      <w:r w:rsidRPr="003D662E">
        <w:rPr>
          <w:lang w:val="en-US"/>
        </w:rPr>
        <w:t xml:space="preserve">he </w:t>
      </w:r>
      <w:r w:rsidRPr="003D662E">
        <w:rPr>
          <w:rFonts w:ascii="Consolas" w:hAnsi="Consolas"/>
          <w:lang w:val="en-US"/>
        </w:rPr>
        <w:t>TraceToAasService</w:t>
      </w:r>
      <w:r w:rsidRPr="003D662E">
        <w:rPr>
          <w:lang w:val="en-US"/>
        </w:rPr>
        <w:t xml:space="preserve"> is intended to act as a hybrid service, i.e., it can be used as basis to </w:t>
      </w:r>
      <w:r w:rsidRPr="003D662E">
        <w:rPr>
          <w:lang w:val="en-US"/>
        </w:rPr>
        <w:lastRenderedPageBreak/>
        <w:t>implement an application-specific service, which then may display processed data in an application manner or which may provide operations to be called by a device connected to the endpoint AAS.</w:t>
      </w:r>
      <w:r>
        <w:rPr>
          <w:lang w:val="en-US"/>
        </w:rPr>
        <w:t xml:space="preserve"> The </w:t>
      </w:r>
      <w:r w:rsidRPr="003D662E">
        <w:rPr>
          <w:rFonts w:ascii="Consolas" w:hAnsi="Consolas"/>
          <w:lang w:val="en-US"/>
        </w:rPr>
        <w:t>TraceToAasService</w:t>
      </w:r>
      <w:r>
        <w:rPr>
          <w:lang w:val="en-US"/>
        </w:rPr>
        <w:t xml:space="preserve"> (as well as mocking connectors) include a generic </w:t>
      </w:r>
      <w:r w:rsidR="000D0846" w:rsidRPr="000D0846">
        <w:rPr>
          <w:rFonts w:ascii="Consolas" w:hAnsi="Consolas"/>
          <w:lang w:val="en-US"/>
        </w:rPr>
        <w:t>D</w:t>
      </w:r>
      <w:r w:rsidRPr="000D0846">
        <w:rPr>
          <w:rFonts w:ascii="Consolas" w:hAnsi="Consolas"/>
          <w:lang w:val="en-US"/>
        </w:rPr>
        <w:t>ata</w:t>
      </w:r>
      <w:r w:rsidR="000D0846" w:rsidRPr="000D0846">
        <w:rPr>
          <w:rFonts w:ascii="Consolas" w:hAnsi="Consolas"/>
          <w:lang w:val="en-US"/>
        </w:rPr>
        <w:t>R</w:t>
      </w:r>
      <w:r w:rsidRPr="000D0846">
        <w:rPr>
          <w:rFonts w:ascii="Consolas" w:hAnsi="Consolas"/>
          <w:lang w:val="en-US"/>
        </w:rPr>
        <w:t>ecorder</w:t>
      </w:r>
      <w:r>
        <w:rPr>
          <w:lang w:val="en-US"/>
        </w:rPr>
        <w:t>, which is only active in application testing mode (</w:t>
      </w:r>
      <w:r w:rsidRPr="00820187">
        <w:rPr>
          <w:rFonts w:ascii="Consolas" w:hAnsi="Consolas"/>
          <w:lang w:val="en-US"/>
        </w:rPr>
        <w:t>--Diip.test=true</w:t>
      </w:r>
      <w:r>
        <w:rPr>
          <w:lang w:val="en-US"/>
        </w:rPr>
        <w:t xml:space="preserve">). </w:t>
      </w:r>
      <w:r w:rsidR="00110055">
        <w:rPr>
          <w:lang w:val="en-US"/>
        </w:rPr>
        <w:t>The</w:t>
      </w:r>
      <w:r>
        <w:rPr>
          <w:lang w:val="en-US"/>
        </w:rPr>
        <w:t xml:space="preserve"> recorder stores all received data in terms of JSON in order to ease the realization of concrete services, e.g., to pass mocked data sent out or received at a certain service as example input for data analysts or AI developers.</w:t>
      </w:r>
    </w:p>
    <w:p w14:paraId="753A1809" w14:textId="54CC53D0" w:rsidR="00287B6E" w:rsidRDefault="00287B6E" w:rsidP="00287B6E">
      <w:pPr>
        <w:pStyle w:val="ListParagraph"/>
        <w:numPr>
          <w:ilvl w:val="0"/>
          <w:numId w:val="59"/>
        </w:numPr>
        <w:jc w:val="both"/>
        <w:rPr>
          <w:lang w:val="en-DE"/>
        </w:rPr>
      </w:pPr>
      <w:r>
        <w:rPr>
          <w:lang w:val="en-DE"/>
        </w:rPr>
        <w:t>Runtime service switching (</w:t>
      </w:r>
      <w:r w:rsidRPr="00287B6E">
        <w:rPr>
          <w:rFonts w:ascii="Consolas" w:hAnsi="Consolas"/>
          <w:lang w:val="en-DE"/>
        </w:rPr>
        <w:t>switching</w:t>
      </w:r>
      <w:r>
        <w:rPr>
          <w:lang w:val="en-DE"/>
        </w:rPr>
        <w:t>):</w:t>
      </w:r>
      <w:r w:rsidR="00192C41">
        <w:rPr>
          <w:lang w:val="en-DE"/>
        </w:rPr>
        <w:t xml:space="preserve"> Additional mechanisms and base classes to enable a runtime switch-over between compatible, alternative services. The application configuration represents the alternative services in terms of a service family.</w:t>
      </w:r>
    </w:p>
    <w:p w14:paraId="3AB29C9F" w14:textId="7B0DD282" w:rsidR="00580579" w:rsidRPr="004B5E58" w:rsidRDefault="00287B6E" w:rsidP="00580579">
      <w:pPr>
        <w:pStyle w:val="ListParagraph"/>
        <w:numPr>
          <w:ilvl w:val="0"/>
          <w:numId w:val="59"/>
        </w:numPr>
        <w:jc w:val="both"/>
        <w:rPr>
          <w:lang w:val="en-DE"/>
        </w:rPr>
      </w:pPr>
      <w:r>
        <w:rPr>
          <w:lang w:val="en-DE"/>
        </w:rPr>
        <w:t>Runtime monitoring (</w:t>
      </w:r>
      <w:r w:rsidRPr="00287B6E">
        <w:rPr>
          <w:rFonts w:ascii="Consolas" w:hAnsi="Consolas"/>
          <w:lang w:val="en-DE"/>
        </w:rPr>
        <w:t>metricsProvider</w:t>
      </w:r>
      <w:r>
        <w:rPr>
          <w:lang w:val="en-DE"/>
        </w:rPr>
        <w:t>):</w:t>
      </w:r>
      <w:r w:rsidR="00A231B1">
        <w:rPr>
          <w:lang w:val="en-DE"/>
        </w:rPr>
        <w:t xml:space="preserve"> Customized mechanisms to ease applying oktoflows metrics plugin to services</w:t>
      </w:r>
      <w:r w:rsidR="00F4087A">
        <w:rPr>
          <w:lang w:val="en-DE"/>
        </w:rPr>
        <w:t xml:space="preserve"> </w:t>
      </w:r>
      <w:r w:rsidR="00F4087A" w:rsidRPr="00F4087A">
        <w:rPr>
          <w:lang w:val="en-US"/>
        </w:rPr>
        <w:t>based on the work of Miguel Gómez Casado [Cas21</w:t>
      </w:r>
      <w:r w:rsidR="004B5E58">
        <w:rPr>
          <w:lang w:val="en-US"/>
        </w:rPr>
        <w:t>, CE21</w:t>
      </w:r>
      <w:r w:rsidR="00F4087A" w:rsidRPr="00F4087A">
        <w:rPr>
          <w:lang w:val="en-US"/>
        </w:rPr>
        <w:t xml:space="preserve">]. All information to be monitored is represented in terms of gauges, counters or timers as defined in </w:t>
      </w:r>
      <w:r w:rsidR="00F4087A">
        <w:rPr>
          <w:lang w:val="en-US"/>
        </w:rPr>
        <w:t xml:space="preserve">oktoflow’s </w:t>
      </w:r>
      <w:r w:rsidR="00F4087A" w:rsidRPr="00F4087A">
        <w:rPr>
          <w:lang w:val="en-US"/>
        </w:rPr>
        <w:t xml:space="preserve">monitoring </w:t>
      </w:r>
      <w:r w:rsidR="00F4087A">
        <w:rPr>
          <w:lang w:val="en-US"/>
        </w:rPr>
        <w:t xml:space="preserve">plugin </w:t>
      </w:r>
      <w:r w:rsidR="00F4087A" w:rsidRPr="00F4087A">
        <w:rPr>
          <w:lang w:val="en-US"/>
        </w:rPr>
        <w:t xml:space="preserve">interface. </w:t>
      </w:r>
      <w:r w:rsidR="004B5E58">
        <w:rPr>
          <w:lang w:val="en-US"/>
        </w:rPr>
        <w:t xml:space="preserve">This customization also allows to represent and query distributed meters in a uniform manner, in particular to map them into AAS (R7, R14). </w:t>
      </w:r>
      <w:r w:rsidR="004B5E58" w:rsidRPr="004B5E58">
        <w:rPr>
          <w:lang w:val="en-US"/>
        </w:rPr>
        <w:t>T</w:t>
      </w:r>
      <w:r w:rsidR="00580579" w:rsidRPr="004B5E58">
        <w:rPr>
          <w:lang w:val="en-US"/>
        </w:rPr>
        <w:t xml:space="preserve">he </w:t>
      </w:r>
      <w:r w:rsidR="00580579" w:rsidRPr="004B5E58">
        <w:rPr>
          <w:rFonts w:ascii="Consolas" w:hAnsi="Consolas"/>
          <w:lang w:val="en-US"/>
        </w:rPr>
        <w:t>MetricsProvider</w:t>
      </w:r>
      <w:r w:rsidR="00580579" w:rsidRPr="004B5E58">
        <w:rPr>
          <w:lang w:val="en-US"/>
        </w:rPr>
        <w:t xml:space="preserve"> defines the unified access to predefined micrometer elements such as the system memory, but also custom meters, e.g., to measure the stream throughput. Services can be explicitly marked as </w:t>
      </w:r>
      <w:r w:rsidR="00580579" w:rsidRPr="004B5E58">
        <w:rPr>
          <w:rFonts w:ascii="Consolas" w:hAnsi="Consolas"/>
          <w:lang w:val="en-US"/>
        </w:rPr>
        <w:t>MonitoredService</w:t>
      </w:r>
      <w:r w:rsidR="00580579" w:rsidRPr="004B5E58">
        <w:rPr>
          <w:lang w:val="en-US"/>
        </w:rPr>
        <w:t xml:space="preserve"> to receive an instance of the metrics provider in order to define and measure application-specific metrics. For example, the </w:t>
      </w:r>
      <w:r w:rsidR="00580579" w:rsidRPr="004B5E58">
        <w:rPr>
          <w:rFonts w:ascii="Consolas" w:hAnsi="Consolas"/>
          <w:lang w:val="en-US"/>
        </w:rPr>
        <w:t>AbstractProcessService</w:t>
      </w:r>
      <w:r w:rsidR="00580579" w:rsidRPr="004B5E58">
        <w:rPr>
          <w:lang w:val="en-US"/>
        </w:rPr>
        <w:t xml:space="preserve"> discussed above is a </w:t>
      </w:r>
      <w:r w:rsidR="00580579" w:rsidRPr="004B5E58">
        <w:rPr>
          <w:rFonts w:ascii="Consolas" w:hAnsi="Consolas"/>
          <w:lang w:val="en-US"/>
        </w:rPr>
        <w:t>MonitoredService</w:t>
      </w:r>
      <w:r w:rsidR="00580579" w:rsidRPr="004B5E58">
        <w:rPr>
          <w:lang w:val="en-US"/>
        </w:rPr>
        <w:t xml:space="preserve"> to provide access to the runtime metrices of the underlying process through </w:t>
      </w:r>
      <w:r w:rsidR="004B5E58" w:rsidRPr="004B5E58">
        <w:rPr>
          <w:lang w:val="en-US"/>
        </w:rPr>
        <w:t>oktoflow’s process monitoring plugin interface</w:t>
      </w:r>
      <w:r w:rsidR="00580579" w:rsidRPr="004B5E58">
        <w:rPr>
          <w:lang w:val="en-US"/>
        </w:rPr>
        <w:t xml:space="preserve">. Moreover, services can be marked as </w:t>
      </w:r>
      <w:r w:rsidR="00580579" w:rsidRPr="004B5E58">
        <w:rPr>
          <w:rFonts w:ascii="Consolas" w:hAnsi="Consolas"/>
          <w:lang w:val="en-US"/>
        </w:rPr>
        <w:t>UpdatingMonitoredService</w:t>
      </w:r>
      <w:r w:rsidR="00580579" w:rsidRPr="004B5E58">
        <w:rPr>
          <w:lang w:val="en-US"/>
        </w:rPr>
        <w:t xml:space="preserve"> if regular updates of the measurements are needed. </w:t>
      </w:r>
    </w:p>
    <w:p w14:paraId="7FA98ABD" w14:textId="7DAB4E73" w:rsidR="00287B6E" w:rsidRDefault="00287B6E" w:rsidP="00287B6E">
      <w:pPr>
        <w:pStyle w:val="ListParagraph"/>
        <w:numPr>
          <w:ilvl w:val="0"/>
          <w:numId w:val="59"/>
        </w:numPr>
        <w:jc w:val="both"/>
        <w:rPr>
          <w:lang w:val="en-DE"/>
        </w:rPr>
      </w:pPr>
      <w:r>
        <w:rPr>
          <w:lang w:val="en-DE"/>
        </w:rPr>
        <w:t>Test support (</w:t>
      </w:r>
      <w:r w:rsidRPr="00287B6E">
        <w:rPr>
          <w:rFonts w:ascii="Consolas" w:hAnsi="Consolas"/>
          <w:lang w:val="en-DE"/>
        </w:rPr>
        <w:t>t</w:t>
      </w:r>
      <w:r w:rsidR="001B7522" w:rsidRPr="00287B6E">
        <w:rPr>
          <w:rFonts w:ascii="Consolas" w:hAnsi="Consolas"/>
          <w:lang w:val="en-DE"/>
        </w:rPr>
        <w:t>esting</w:t>
      </w:r>
      <w:r>
        <w:rPr>
          <w:lang w:val="en-DE"/>
        </w:rPr>
        <w:t>):</w:t>
      </w:r>
      <w:r w:rsidR="00A231B1">
        <w:rPr>
          <w:lang w:val="en-DE"/>
        </w:rPr>
        <w:t xml:space="preserve"> Additional support classes for testing services in their environment, in particular the </w:t>
      </w:r>
      <w:r w:rsidR="00A231B1" w:rsidRPr="00A231B1">
        <w:rPr>
          <w:rFonts w:ascii="Consolas" w:hAnsi="Consolas"/>
          <w:lang w:val="en-DE"/>
        </w:rPr>
        <w:t>DataRecorder</w:t>
      </w:r>
      <w:r w:rsidR="00A231B1">
        <w:rPr>
          <w:lang w:val="en-DE"/>
        </w:rPr>
        <w:t>.</w:t>
      </w:r>
    </w:p>
    <w:p w14:paraId="78CAC3B1" w14:textId="033AD279" w:rsidR="00514369" w:rsidRPr="003D662E" w:rsidRDefault="00514369" w:rsidP="00514369">
      <w:pPr>
        <w:jc w:val="both"/>
        <w:rPr>
          <w:lang w:val="en-US"/>
        </w:rPr>
      </w:pPr>
      <w:r w:rsidRPr="003D662E">
        <w:rPr>
          <w:lang w:val="en-US"/>
        </w:rPr>
        <w:t xml:space="preserve">A service realization is free to fill the service meta-information as desired, e.g., through code generation or by reading the information from a file. As the </w:t>
      </w:r>
      <w:r w:rsidR="00950A9A">
        <w:rPr>
          <w:lang w:val="en-US"/>
        </w:rPr>
        <w:t xml:space="preserve">default </w:t>
      </w:r>
      <w:r w:rsidRPr="003D662E">
        <w:rPr>
          <w:lang w:val="en-US"/>
        </w:rPr>
        <w:t xml:space="preserve">Service Management and Control component relies on service deployment descriptors, one obvious approach is </w:t>
      </w:r>
      <w:r>
        <w:rPr>
          <w:lang w:val="en-US"/>
        </w:rPr>
        <w:t xml:space="preserve">to represent </w:t>
      </w:r>
      <w:r w:rsidRPr="003D662E">
        <w:rPr>
          <w:lang w:val="en-US"/>
        </w:rPr>
        <w:t xml:space="preserve">the relevant information </w:t>
      </w:r>
      <w:r>
        <w:rPr>
          <w:lang w:val="en-US"/>
        </w:rPr>
        <w:t xml:space="preserve">in terms of that (extended) </w:t>
      </w:r>
      <w:r w:rsidRPr="003D662E">
        <w:rPr>
          <w:lang w:val="en-US"/>
        </w:rPr>
        <w:t xml:space="preserve">descriptor. As these descriptors are given in YAML format, the classes </w:t>
      </w:r>
      <w:r w:rsidRPr="003D662E">
        <w:rPr>
          <w:rFonts w:ascii="Consolas" w:hAnsi="Consolas"/>
          <w:lang w:val="en-US"/>
        </w:rPr>
        <w:t>YamlArtifact</w:t>
      </w:r>
      <w:r>
        <w:rPr>
          <w:lang w:val="en-US"/>
        </w:rPr>
        <w:t>,</w:t>
      </w:r>
      <w:r w:rsidRPr="003D662E">
        <w:rPr>
          <w:lang w:val="en-US"/>
        </w:rPr>
        <w:t xml:space="preserve"> </w:t>
      </w:r>
      <w:r w:rsidRPr="003D662E">
        <w:rPr>
          <w:rFonts w:ascii="Consolas" w:hAnsi="Consolas"/>
          <w:lang w:val="en-US"/>
        </w:rPr>
        <w:t>YamlService</w:t>
      </w:r>
      <w:r>
        <w:rPr>
          <w:lang w:val="en-US"/>
        </w:rPr>
        <w:t>,</w:t>
      </w:r>
      <w:r w:rsidRPr="003D662E">
        <w:rPr>
          <w:lang w:val="en-US"/>
        </w:rPr>
        <w:t xml:space="preserve"> </w:t>
      </w:r>
      <w:r w:rsidRPr="003D662E">
        <w:rPr>
          <w:rFonts w:ascii="Consolas" w:hAnsi="Consolas"/>
          <w:lang w:val="en-US"/>
        </w:rPr>
        <w:t>Yaml</w:t>
      </w:r>
      <w:r>
        <w:rPr>
          <w:rFonts w:ascii="Consolas" w:hAnsi="Consolas"/>
          <w:lang w:val="en-US"/>
        </w:rPr>
        <w:t>Process</w:t>
      </w:r>
      <w:r w:rsidRPr="002C59A2">
        <w:rPr>
          <w:rFonts w:cstheme="minorHAnsi"/>
          <w:lang w:val="en-US"/>
        </w:rPr>
        <w:t xml:space="preserve"> and </w:t>
      </w:r>
      <w:r w:rsidRPr="003D662E">
        <w:rPr>
          <w:rFonts w:ascii="Consolas" w:hAnsi="Consolas"/>
          <w:lang w:val="en-US"/>
        </w:rPr>
        <w:t>YamlServ</w:t>
      </w:r>
      <w:r>
        <w:rPr>
          <w:rFonts w:ascii="Consolas" w:hAnsi="Consolas"/>
          <w:lang w:val="en-US"/>
        </w:rPr>
        <w:t>er</w:t>
      </w:r>
      <w:r w:rsidRPr="003D662E">
        <w:rPr>
          <w:lang w:val="en-US"/>
        </w:rPr>
        <w:t xml:space="preserve"> are part of the service environment </w:t>
      </w:r>
      <w:r>
        <w:rPr>
          <w:lang w:val="en-US"/>
        </w:rPr>
        <w:t xml:space="preserve">to </w:t>
      </w:r>
      <w:r w:rsidRPr="003D662E">
        <w:rPr>
          <w:lang w:val="en-US"/>
        </w:rPr>
        <w:t xml:space="preserve">represent that information. It is important to recall that we need here only a part of the </w:t>
      </w:r>
      <w:r>
        <w:rPr>
          <w:lang w:val="en-US"/>
        </w:rPr>
        <w:t xml:space="preserve">potential </w:t>
      </w:r>
      <w:r w:rsidRPr="003D662E">
        <w:rPr>
          <w:lang w:val="en-US"/>
        </w:rPr>
        <w:t xml:space="preserve">information in the deployment descriptor, e.g., the technical information on how to transfer network ports or how to start a Python process </w:t>
      </w:r>
      <w:r>
        <w:rPr>
          <w:lang w:val="en-US"/>
        </w:rPr>
        <w:t>is</w:t>
      </w:r>
      <w:r w:rsidRPr="003D662E">
        <w:rPr>
          <w:lang w:val="en-US"/>
        </w:rPr>
        <w:t xml:space="preserve"> not required. </w:t>
      </w:r>
      <w:r>
        <w:rPr>
          <w:lang w:val="en-US"/>
        </w:rPr>
        <w:t>Further</w:t>
      </w:r>
      <w:r w:rsidRPr="003D662E">
        <w:rPr>
          <w:lang w:val="en-US"/>
        </w:rPr>
        <w:t xml:space="preserve">, </w:t>
      </w:r>
      <w:r>
        <w:rPr>
          <w:lang w:val="en-US"/>
        </w:rPr>
        <w:t xml:space="preserve">these </w:t>
      </w:r>
      <w:r w:rsidRPr="003D662E">
        <w:rPr>
          <w:lang w:val="en-US"/>
        </w:rPr>
        <w:t xml:space="preserve">classes can be used as a basis to realize the parsing of the deployment descriptor of the service management and control operations in Section </w:t>
      </w:r>
      <w:r w:rsidRPr="003D662E">
        <w:rPr>
          <w:lang w:val="en-US"/>
        </w:rPr>
        <w:fldChar w:fldCharType="begin"/>
      </w:r>
      <w:r w:rsidRPr="003D662E">
        <w:rPr>
          <w:lang w:val="en-US"/>
        </w:rPr>
        <w:instrText xml:space="preserve"> REF _Ref76731136 \r \h </w:instrText>
      </w:r>
      <w:r>
        <w:rPr>
          <w:lang w:val="en-US"/>
        </w:rPr>
        <w:instrText xml:space="preserve"> \* MERGEFORMAT </w:instrText>
      </w:r>
      <w:r w:rsidRPr="003D662E">
        <w:rPr>
          <w:lang w:val="en-US"/>
        </w:rPr>
      </w:r>
      <w:r w:rsidRPr="003D662E">
        <w:rPr>
          <w:lang w:val="en-US"/>
        </w:rPr>
        <w:fldChar w:fldCharType="separate"/>
      </w:r>
      <w:r w:rsidR="00C62E87">
        <w:rPr>
          <w:lang w:val="en-US"/>
        </w:rPr>
        <w:t>3.5.2</w:t>
      </w:r>
      <w:r w:rsidRPr="003D662E">
        <w:rPr>
          <w:lang w:val="en-US"/>
        </w:rPr>
        <w:fldChar w:fldCharType="end"/>
      </w:r>
      <w:r w:rsidRPr="003D662E">
        <w:rPr>
          <w:lang w:val="en-US"/>
        </w:rPr>
        <w:t xml:space="preserve">. For this purpose, parts of the (Java) service environment are imported into the Service Management and Control component and used there. </w:t>
      </w:r>
    </w:p>
    <w:p w14:paraId="22931868" w14:textId="329FAD40" w:rsidR="008A4B2E" w:rsidRPr="003D662E" w:rsidRDefault="003B294B" w:rsidP="008A4B2E">
      <w:pPr>
        <w:jc w:val="both"/>
        <w:rPr>
          <w:lang w:val="en-US"/>
        </w:rPr>
      </w:pPr>
      <w:r>
        <w:rPr>
          <w:lang w:val="en-US"/>
        </w:rPr>
        <w:t>Besides the generic Java service environment, there is also a one for the current default stream processing approach (</w:t>
      </w:r>
      <w:r w:rsidRPr="003D662E">
        <w:rPr>
          <w:lang w:val="en-US"/>
        </w:rPr>
        <w:t>Spring Cloud Stream)</w:t>
      </w:r>
      <w:r>
        <w:rPr>
          <w:lang w:val="en-US"/>
        </w:rPr>
        <w:t xml:space="preserve">, the </w:t>
      </w:r>
      <w:r w:rsidRPr="003B294B">
        <w:rPr>
          <w:rFonts w:ascii="Consolas" w:hAnsi="Consolas"/>
          <w:lang w:val="en-US"/>
        </w:rPr>
        <w:t>environment.spring</w:t>
      </w:r>
      <w:r>
        <w:rPr>
          <w:lang w:val="en-US"/>
        </w:rPr>
        <w:t xml:space="preserve"> in </w:t>
      </w:r>
      <w:r w:rsidRPr="003D662E">
        <w:rPr>
          <w:lang w:val="en-US"/>
        </w:rPr>
        <w:fldChar w:fldCharType="begin"/>
      </w:r>
      <w:r w:rsidRPr="003D662E">
        <w:rPr>
          <w:lang w:val="en-US"/>
        </w:rPr>
        <w:instrText xml:space="preserve"> REF _Ref76736886 \h </w:instrText>
      </w:r>
      <w:r>
        <w:rPr>
          <w:lang w:val="en-US"/>
        </w:rPr>
        <w:instrText xml:space="preserve"> \* MERGEFORMAT </w:instrText>
      </w:r>
      <w:r w:rsidRPr="003D662E">
        <w:rPr>
          <w:lang w:val="en-US"/>
        </w:rPr>
      </w:r>
      <w:r w:rsidRPr="003D662E">
        <w:rPr>
          <w:lang w:val="en-US"/>
        </w:rPr>
        <w:fldChar w:fldCharType="separate"/>
      </w:r>
      <w:r w:rsidR="00C62E87" w:rsidRPr="003D662E">
        <w:rPr>
          <w:lang w:val="en-US"/>
        </w:rPr>
        <w:t xml:space="preserve">Figure </w:t>
      </w:r>
      <w:r w:rsidR="00C62E87">
        <w:rPr>
          <w:noProof/>
          <w:lang w:val="en-US"/>
        </w:rPr>
        <w:t>19</w:t>
      </w:r>
      <w:r w:rsidRPr="003D662E">
        <w:rPr>
          <w:lang w:val="en-US"/>
        </w:rPr>
        <w:fldChar w:fldCharType="end"/>
      </w:r>
      <w:r>
        <w:rPr>
          <w:lang w:val="en-US"/>
        </w:rPr>
        <w:t xml:space="preserve">. To provide a better integration with the logging of a Spring environment and also to reuse the already customized metering probes, the Spring service environment integrates the default logging and meter plugin implementations of oktoflow as direct dependencies and replaces the underlying libraries with the libraries that are used in the actual Spring version (also running the plugin test suites to ensure functionality and compliance). Further, the Spring service environment handles Spring-specific integration topics, e.g., </w:t>
      </w:r>
      <w:r w:rsidR="008A4B2E" w:rsidRPr="003D662E">
        <w:rPr>
          <w:lang w:val="en-US"/>
        </w:rPr>
        <w:t>the startup code in</w:t>
      </w:r>
      <w:r>
        <w:rPr>
          <w:lang w:val="en-US"/>
        </w:rPr>
        <w:t xml:space="preserve"> the refined</w:t>
      </w:r>
      <w:r w:rsidR="008A4B2E" w:rsidRPr="003D662E">
        <w:rPr>
          <w:lang w:val="en-US"/>
        </w:rPr>
        <w:t xml:space="preserve"> </w:t>
      </w:r>
      <w:r w:rsidR="008A4B2E" w:rsidRPr="003D662E">
        <w:rPr>
          <w:rFonts w:ascii="Consolas" w:hAnsi="Consolas"/>
          <w:lang w:val="en-US"/>
        </w:rPr>
        <w:t>Starter</w:t>
      </w:r>
      <w:r w:rsidR="008A4B2E" w:rsidRPr="003D662E">
        <w:rPr>
          <w:lang w:val="en-US"/>
        </w:rPr>
        <w:t xml:space="preserve"> </w:t>
      </w:r>
      <w:r>
        <w:rPr>
          <w:lang w:val="en-US"/>
        </w:rPr>
        <w:t xml:space="preserve">class </w:t>
      </w:r>
      <w:r w:rsidR="008A4B2E" w:rsidRPr="003D662E">
        <w:rPr>
          <w:lang w:val="en-US"/>
        </w:rPr>
        <w:t xml:space="preserve">hooks into the Spring startup process, i.e., it </w:t>
      </w:r>
      <w:r>
        <w:rPr>
          <w:lang w:val="en-US"/>
        </w:rPr>
        <w:t>re-configures</w:t>
      </w:r>
      <w:r w:rsidR="008A4B2E" w:rsidRPr="003D662E">
        <w:rPr>
          <w:lang w:val="en-US"/>
        </w:rPr>
        <w:t xml:space="preserve"> the Spring Rest server port</w:t>
      </w:r>
      <w:r>
        <w:rPr>
          <w:lang w:val="en-US"/>
        </w:rPr>
        <w:t xml:space="preserve"> and </w:t>
      </w:r>
      <w:r w:rsidR="008A4B2E" w:rsidRPr="003D662E">
        <w:rPr>
          <w:lang w:val="en-US"/>
        </w:rPr>
        <w:t xml:space="preserve">attaches </w:t>
      </w:r>
      <w:r>
        <w:rPr>
          <w:lang w:val="en-US"/>
        </w:rPr>
        <w:t>that</w:t>
      </w:r>
      <w:r w:rsidR="008A4B2E" w:rsidRPr="003D662E">
        <w:rPr>
          <w:lang w:val="en-US"/>
        </w:rPr>
        <w:t xml:space="preserve"> port to the </w:t>
      </w:r>
      <w:r w:rsidR="008A4B2E" w:rsidRPr="003D662E">
        <w:rPr>
          <w:rFonts w:ascii="Consolas" w:hAnsi="Consolas"/>
          <w:lang w:val="en-US"/>
        </w:rPr>
        <w:t>MetricsExtractorRestClient</w:t>
      </w:r>
      <w:r w:rsidR="008A4B2E" w:rsidRPr="003D662E">
        <w:rPr>
          <w:lang w:val="en-US"/>
        </w:rPr>
        <w:t xml:space="preserve"> used by the upcoming services</w:t>
      </w:r>
      <w:r>
        <w:rPr>
          <w:lang w:val="en-US"/>
        </w:rPr>
        <w:t xml:space="preserve">. Further, this </w:t>
      </w:r>
      <w:r w:rsidRPr="003B294B">
        <w:rPr>
          <w:rFonts w:ascii="Consolas" w:hAnsi="Consolas"/>
          <w:lang w:val="en-US"/>
        </w:rPr>
        <w:t>Starter</w:t>
      </w:r>
      <w:r>
        <w:rPr>
          <w:lang w:val="en-US"/>
        </w:rPr>
        <w:t xml:space="preserve"> version</w:t>
      </w:r>
      <w:r w:rsidR="008A4B2E" w:rsidRPr="003D662E">
        <w:rPr>
          <w:lang w:val="en-US"/>
        </w:rPr>
        <w:t xml:space="preserve"> </w:t>
      </w:r>
      <w:r>
        <w:rPr>
          <w:lang w:val="en-US"/>
        </w:rPr>
        <w:t>fires up</w:t>
      </w:r>
      <w:r w:rsidR="008A4B2E" w:rsidRPr="003D662E">
        <w:rPr>
          <w:lang w:val="en-US"/>
        </w:rPr>
        <w:t xml:space="preserve"> the AAS command server of the parent class at a point in time when this is permissible for Spring. The </w:t>
      </w:r>
      <w:r w:rsidR="008A4B2E" w:rsidRPr="003D662E">
        <w:rPr>
          <w:rFonts w:ascii="Consolas" w:hAnsi="Consolas"/>
          <w:lang w:val="en-US"/>
        </w:rPr>
        <w:t>Starter</w:t>
      </w:r>
      <w:r w:rsidR="008A4B2E" w:rsidRPr="003D662E">
        <w:rPr>
          <w:lang w:val="en-US"/>
        </w:rPr>
        <w:t xml:space="preserve"> class is then </w:t>
      </w:r>
      <w:r>
        <w:rPr>
          <w:lang w:val="en-US"/>
        </w:rPr>
        <w:t>executed by a specialized Spring loader (</w:t>
      </w:r>
      <w:r w:rsidR="00B86A5A">
        <w:rPr>
          <w:lang w:val="en-US"/>
        </w:rPr>
        <w:t>cf.</w:t>
      </w:r>
      <w:r>
        <w:rPr>
          <w:lang w:val="en-US"/>
        </w:rPr>
        <w:t xml:space="preserve"> </w:t>
      </w:r>
      <w:r w:rsidR="00FB21BD">
        <w:rPr>
          <w:lang w:val="en-US"/>
        </w:rPr>
        <w:t xml:space="preserve">Section </w:t>
      </w:r>
      <w:r w:rsidR="00FB21BD">
        <w:rPr>
          <w:lang w:val="en-US"/>
        </w:rPr>
        <w:fldChar w:fldCharType="begin"/>
      </w:r>
      <w:r w:rsidR="00FB21BD">
        <w:rPr>
          <w:lang w:val="en-US"/>
        </w:rPr>
        <w:instrText xml:space="preserve"> REF _Ref78190504 \r \h </w:instrText>
      </w:r>
      <w:r w:rsidR="00FB21BD">
        <w:rPr>
          <w:lang w:val="en-US"/>
        </w:rPr>
      </w:r>
      <w:r w:rsidR="00FB21BD">
        <w:rPr>
          <w:lang w:val="en-US"/>
        </w:rPr>
        <w:fldChar w:fldCharType="separate"/>
      </w:r>
      <w:r w:rsidR="00C62E87">
        <w:rPr>
          <w:lang w:val="en-US"/>
        </w:rPr>
        <w:t>3.5.3</w:t>
      </w:r>
      <w:r w:rsidR="00FB21BD">
        <w:rPr>
          <w:lang w:val="en-US"/>
        </w:rPr>
        <w:fldChar w:fldCharType="end"/>
      </w:r>
      <w:r>
        <w:rPr>
          <w:lang w:val="en-US"/>
        </w:rPr>
        <w:t>)</w:t>
      </w:r>
      <w:r w:rsidR="008A4B2E" w:rsidRPr="003D662E">
        <w:rPr>
          <w:lang w:val="en-US"/>
        </w:rPr>
        <w:t>.</w:t>
      </w:r>
    </w:p>
    <w:p w14:paraId="1BE96BAB" w14:textId="2ADBC55A" w:rsidR="00705598" w:rsidRPr="003D662E" w:rsidRDefault="00705598" w:rsidP="00705598">
      <w:pPr>
        <w:pStyle w:val="Heading4"/>
        <w:rPr>
          <w:lang w:val="en-US"/>
        </w:rPr>
      </w:pPr>
      <w:bookmarkStart w:id="118" w:name="_Ref145617617"/>
      <w:r w:rsidRPr="003D662E">
        <w:rPr>
          <w:lang w:val="en-US"/>
        </w:rPr>
        <w:lastRenderedPageBreak/>
        <w:t>The Python Service Environment</w:t>
      </w:r>
      <w:bookmarkEnd w:id="118"/>
    </w:p>
    <w:p w14:paraId="4FC867D9" w14:textId="34749408" w:rsidR="00E400F6" w:rsidRPr="003D662E" w:rsidRDefault="00E400F6" w:rsidP="00E400F6">
      <w:pPr>
        <w:jc w:val="both"/>
        <w:rPr>
          <w:lang w:val="en-US"/>
        </w:rPr>
      </w:pPr>
      <w:r w:rsidRPr="003D662E">
        <w:rPr>
          <w:lang w:val="en-US"/>
        </w:rPr>
        <w:t xml:space="preserve">So far, we exclusively discussed the Java side of the service environment. Except for the </w:t>
      </w:r>
      <w:r w:rsidR="0029391B">
        <w:rPr>
          <w:lang w:val="en-US"/>
        </w:rPr>
        <w:t xml:space="preserve">generic service classes, the helper/support classes, the </w:t>
      </w:r>
      <w:r w:rsidRPr="003D662E">
        <w:rPr>
          <w:lang w:val="en-US"/>
        </w:rPr>
        <w:t xml:space="preserve">monitoring and the Spring-specific implementation, the </w:t>
      </w:r>
      <w:r w:rsidRPr="003D662E">
        <w:rPr>
          <w:b/>
          <w:lang w:val="en-US"/>
        </w:rPr>
        <w:t>Python service environment</w:t>
      </w:r>
      <w:r w:rsidRPr="003D662E">
        <w:rPr>
          <w:lang w:val="en-US"/>
        </w:rPr>
        <w:t xml:space="preserve"> is a mirror of the Java service environment. Differences are:</w:t>
      </w:r>
    </w:p>
    <w:p w14:paraId="5644DFC6" w14:textId="10658DB0" w:rsidR="00E400F6" w:rsidRPr="003D662E" w:rsidRDefault="00E400F6" w:rsidP="007245E8">
      <w:pPr>
        <w:pStyle w:val="ListParagraph"/>
        <w:numPr>
          <w:ilvl w:val="0"/>
          <w:numId w:val="16"/>
        </w:numPr>
        <w:jc w:val="both"/>
        <w:rPr>
          <w:lang w:val="en-US"/>
        </w:rPr>
      </w:pPr>
      <w:r w:rsidRPr="003D662E">
        <w:rPr>
          <w:lang w:val="en-US"/>
        </w:rPr>
        <w:t xml:space="preserve">The Python environment is accessed through the Java representation of </w:t>
      </w:r>
      <w:r w:rsidR="006A6E1D">
        <w:rPr>
          <w:lang w:val="en-US"/>
        </w:rPr>
        <w:t xml:space="preserve">Python </w:t>
      </w:r>
      <w:r w:rsidRPr="003D662E">
        <w:rPr>
          <w:lang w:val="en-US"/>
        </w:rPr>
        <w:t xml:space="preserve">services in the streaming engine, i.e., the Python environment realizes </w:t>
      </w:r>
      <w:r w:rsidR="008B72E9" w:rsidRPr="003D662E">
        <w:rPr>
          <w:lang w:val="en-US"/>
        </w:rPr>
        <w:t xml:space="preserve">some form of </w:t>
      </w:r>
      <w:r w:rsidRPr="003D662E">
        <w:rPr>
          <w:lang w:val="en-US"/>
        </w:rPr>
        <w:t xml:space="preserve">command server as well as the </w:t>
      </w:r>
      <w:r w:rsidR="00AB33FA">
        <w:rPr>
          <w:lang w:val="en-US"/>
        </w:rPr>
        <w:t xml:space="preserve">intra-device </w:t>
      </w:r>
      <w:r w:rsidRPr="003D662E">
        <w:rPr>
          <w:lang w:val="en-US"/>
        </w:rPr>
        <w:t>soft-realtime data transport</w:t>
      </w:r>
      <w:r w:rsidR="00363E7B">
        <w:rPr>
          <w:lang w:val="en-US"/>
        </w:rPr>
        <w:t xml:space="preserve">, </w:t>
      </w:r>
      <w:r w:rsidR="0054520E">
        <w:rPr>
          <w:lang w:val="en-US"/>
        </w:rPr>
        <w:t xml:space="preserve">possibly </w:t>
      </w:r>
      <w:r w:rsidR="00363E7B">
        <w:rPr>
          <w:lang w:val="en-US"/>
        </w:rPr>
        <w:t xml:space="preserve">with a </w:t>
      </w:r>
      <w:r w:rsidR="001245E5">
        <w:rPr>
          <w:lang w:val="en-US"/>
        </w:rPr>
        <w:t xml:space="preserve">fixed </w:t>
      </w:r>
      <w:r w:rsidR="0054520E">
        <w:rPr>
          <w:lang w:val="en-US"/>
        </w:rPr>
        <w:t xml:space="preserve">(local) </w:t>
      </w:r>
      <w:r w:rsidR="001245E5">
        <w:rPr>
          <w:lang w:val="en-US"/>
        </w:rPr>
        <w:t>wire format</w:t>
      </w:r>
      <w:r w:rsidR="00682A42" w:rsidRPr="003D662E">
        <w:rPr>
          <w:lang w:val="en-US"/>
        </w:rPr>
        <w:t>.</w:t>
      </w:r>
      <w:r w:rsidRPr="003D662E">
        <w:rPr>
          <w:lang w:val="en-US"/>
        </w:rPr>
        <w:t xml:space="preserve"> </w:t>
      </w:r>
    </w:p>
    <w:p w14:paraId="2B499702" w14:textId="40FFD858" w:rsidR="00E400F6" w:rsidRPr="00B93190" w:rsidRDefault="00B93941" w:rsidP="007245E8">
      <w:pPr>
        <w:pStyle w:val="ListParagraph"/>
        <w:numPr>
          <w:ilvl w:val="0"/>
          <w:numId w:val="16"/>
        </w:numPr>
        <w:jc w:val="both"/>
        <w:rPr>
          <w:lang w:val="en-US"/>
        </w:rPr>
      </w:pPr>
      <w:r w:rsidRPr="00B93190">
        <w:rPr>
          <w:lang w:val="en-US"/>
        </w:rPr>
        <w:t>W</w:t>
      </w:r>
      <w:r w:rsidR="00E400F6" w:rsidRPr="00B93190">
        <w:rPr>
          <w:lang w:val="en-US"/>
        </w:rPr>
        <w:t xml:space="preserve">e </w:t>
      </w:r>
      <w:r w:rsidR="00146F44" w:rsidRPr="00B93190">
        <w:rPr>
          <w:lang w:val="en-US"/>
        </w:rPr>
        <w:t xml:space="preserve">apply a reduced monitoring to </w:t>
      </w:r>
      <w:r w:rsidR="00E400F6" w:rsidRPr="00B93190">
        <w:rPr>
          <w:lang w:val="en-US"/>
        </w:rPr>
        <w:t xml:space="preserve">the non-Java </w:t>
      </w:r>
      <w:r w:rsidR="00146F44" w:rsidRPr="00B93190">
        <w:rPr>
          <w:lang w:val="en-US"/>
        </w:rPr>
        <w:t xml:space="preserve">service </w:t>
      </w:r>
      <w:r w:rsidR="00E400F6" w:rsidRPr="00B93190">
        <w:rPr>
          <w:lang w:val="en-US"/>
        </w:rPr>
        <w:t>environments, because stream measures can be taken on the Java side</w:t>
      </w:r>
      <w:r w:rsidR="00146F44" w:rsidRPr="00B93190">
        <w:rPr>
          <w:lang w:val="en-US"/>
        </w:rPr>
        <w:t>. In contrast, r</w:t>
      </w:r>
      <w:r w:rsidR="00E400F6" w:rsidRPr="00B93190">
        <w:rPr>
          <w:lang w:val="en-US"/>
        </w:rPr>
        <w:t xml:space="preserve">esource measures such as </w:t>
      </w:r>
      <w:r w:rsidR="00146F44" w:rsidRPr="00B93190">
        <w:rPr>
          <w:lang w:val="en-US"/>
        </w:rPr>
        <w:t xml:space="preserve">execution time or </w:t>
      </w:r>
      <w:r w:rsidR="00E400F6" w:rsidRPr="00B93190">
        <w:rPr>
          <w:lang w:val="en-US"/>
        </w:rPr>
        <w:t xml:space="preserve">memory consumption can be combined with the related Java process, </w:t>
      </w:r>
      <w:r w:rsidR="00146F44" w:rsidRPr="00B93190">
        <w:rPr>
          <w:lang w:val="en-US"/>
        </w:rPr>
        <w:t>i.e., the non-Java service environment delives the information for the own process, which is then combined to a unified measurement on the Java side</w:t>
      </w:r>
      <w:r w:rsidR="000D5A5E" w:rsidRPr="00B93190">
        <w:rPr>
          <w:lang w:val="en-US"/>
        </w:rPr>
        <w:t>.</w:t>
      </w:r>
    </w:p>
    <w:p w14:paraId="1023D63D" w14:textId="7B31E942" w:rsidR="009F479C" w:rsidRPr="003D662E" w:rsidRDefault="00D07919" w:rsidP="008A4B2E">
      <w:pPr>
        <w:jc w:val="both"/>
        <w:rPr>
          <w:lang w:val="en-US"/>
        </w:rPr>
      </w:pPr>
      <w:r w:rsidRPr="003D662E">
        <w:rPr>
          <w:lang w:val="en-US"/>
        </w:rPr>
        <w:t xml:space="preserve">As illustrated at the bottom of </w:t>
      </w:r>
      <w:r w:rsidRPr="003D662E">
        <w:rPr>
          <w:lang w:val="en-US"/>
        </w:rPr>
        <w:fldChar w:fldCharType="begin"/>
      </w:r>
      <w:r w:rsidRPr="003D662E">
        <w:rPr>
          <w:lang w:val="en-US"/>
        </w:rPr>
        <w:instrText xml:space="preserve"> REF _Ref76736886 \h  \* MERGEFORMAT </w:instrText>
      </w:r>
      <w:r w:rsidRPr="003D662E">
        <w:rPr>
          <w:lang w:val="en-US"/>
        </w:rPr>
      </w:r>
      <w:r w:rsidRPr="003D662E">
        <w:rPr>
          <w:lang w:val="en-US"/>
        </w:rPr>
        <w:fldChar w:fldCharType="separate"/>
      </w:r>
      <w:r w:rsidR="00C62E87" w:rsidRPr="003D662E">
        <w:rPr>
          <w:lang w:val="en-US"/>
        </w:rPr>
        <w:t xml:space="preserve">Figure </w:t>
      </w:r>
      <w:r w:rsidR="00C62E87">
        <w:rPr>
          <w:noProof/>
          <w:lang w:val="en-US"/>
        </w:rPr>
        <w:t>19</w:t>
      </w:r>
      <w:r w:rsidRPr="003D662E">
        <w:rPr>
          <w:lang w:val="en-US"/>
        </w:rPr>
        <w:fldChar w:fldCharType="end"/>
      </w:r>
      <w:r w:rsidRPr="003D662E">
        <w:rPr>
          <w:lang w:val="en-US"/>
        </w:rPr>
        <w:t>, the Python service environment implements s</w:t>
      </w:r>
      <w:r w:rsidR="009F479C" w:rsidRPr="003D662E">
        <w:rPr>
          <w:lang w:val="en-US"/>
        </w:rPr>
        <w:t>imilar</w:t>
      </w:r>
      <w:r w:rsidR="00F352EB">
        <w:rPr>
          <w:lang w:val="en-US"/>
        </w:rPr>
        <w:t xml:space="preserve"> service</w:t>
      </w:r>
      <w:r w:rsidR="009F479C" w:rsidRPr="003D662E">
        <w:rPr>
          <w:lang w:val="en-US"/>
        </w:rPr>
        <w:t xml:space="preserve"> concepts as </w:t>
      </w:r>
      <w:r w:rsidRPr="003D662E">
        <w:rPr>
          <w:lang w:val="en-US"/>
        </w:rPr>
        <w:t xml:space="preserve">the </w:t>
      </w:r>
      <w:r w:rsidR="009F479C" w:rsidRPr="003D662E">
        <w:rPr>
          <w:lang w:val="en-US"/>
        </w:rPr>
        <w:t xml:space="preserve">Java </w:t>
      </w:r>
      <w:r w:rsidRPr="003D662E">
        <w:rPr>
          <w:lang w:val="en-US"/>
        </w:rPr>
        <w:t>environment</w:t>
      </w:r>
      <w:r w:rsidR="009F479C" w:rsidRPr="003D662E">
        <w:rPr>
          <w:lang w:val="en-US"/>
        </w:rPr>
        <w:t xml:space="preserve">. However, the Python service environment does not need to </w:t>
      </w:r>
      <w:r w:rsidR="002F6F8A" w:rsidRPr="003D662E">
        <w:rPr>
          <w:lang w:val="en-US"/>
        </w:rPr>
        <w:t xml:space="preserve">be a complete mirror as only </w:t>
      </w:r>
      <w:r w:rsidR="004F0461" w:rsidRPr="003D662E">
        <w:rPr>
          <w:lang w:val="en-US"/>
        </w:rPr>
        <w:t xml:space="preserve">the </w:t>
      </w:r>
      <w:r w:rsidR="002F6F8A" w:rsidRPr="003D662E">
        <w:rPr>
          <w:lang w:val="en-US"/>
        </w:rPr>
        <w:t xml:space="preserve">parts </w:t>
      </w:r>
      <w:r w:rsidR="009E2EDA" w:rsidRPr="003D662E">
        <w:rPr>
          <w:lang w:val="en-US"/>
        </w:rPr>
        <w:t xml:space="preserve">to execute </w:t>
      </w:r>
      <w:r w:rsidR="009F479C" w:rsidRPr="003D662E">
        <w:rPr>
          <w:lang w:val="en-US"/>
        </w:rPr>
        <w:t>service</w:t>
      </w:r>
      <w:r w:rsidR="002F6F8A" w:rsidRPr="003D662E">
        <w:rPr>
          <w:lang w:val="en-US"/>
        </w:rPr>
        <w:t>s</w:t>
      </w:r>
      <w:r w:rsidR="009F479C" w:rsidRPr="003D662E">
        <w:rPr>
          <w:lang w:val="en-US"/>
        </w:rPr>
        <w:t xml:space="preserve"> </w:t>
      </w:r>
      <w:r w:rsidR="009E2EDA" w:rsidRPr="003D662E">
        <w:rPr>
          <w:lang w:val="en-US"/>
        </w:rPr>
        <w:t xml:space="preserve">and to enable the </w:t>
      </w:r>
      <w:r w:rsidR="009F479C" w:rsidRPr="003D662E">
        <w:rPr>
          <w:lang w:val="en-US"/>
        </w:rPr>
        <w:t xml:space="preserve">communication between the </w:t>
      </w:r>
      <w:r w:rsidR="009E2EDA" w:rsidRPr="003D662E">
        <w:rPr>
          <w:lang w:val="en-US"/>
        </w:rPr>
        <w:t xml:space="preserve">Java side and the Python </w:t>
      </w:r>
      <w:r w:rsidR="009F479C" w:rsidRPr="003D662E">
        <w:rPr>
          <w:lang w:val="en-US"/>
        </w:rPr>
        <w:t>service implementation</w:t>
      </w:r>
      <w:r w:rsidR="009E2EDA" w:rsidRPr="003D662E">
        <w:rPr>
          <w:lang w:val="en-US"/>
        </w:rPr>
        <w:t xml:space="preserve"> </w:t>
      </w:r>
      <w:r w:rsidR="004F0461" w:rsidRPr="003D662E">
        <w:rPr>
          <w:lang w:val="en-US"/>
        </w:rPr>
        <w:t>are</w:t>
      </w:r>
      <w:r w:rsidR="009E2EDA" w:rsidRPr="003D662E">
        <w:rPr>
          <w:lang w:val="en-US"/>
        </w:rPr>
        <w:t xml:space="preserve"> required</w:t>
      </w:r>
      <w:r w:rsidR="009F479C" w:rsidRPr="003D662E">
        <w:rPr>
          <w:lang w:val="en-US"/>
        </w:rPr>
        <w:t xml:space="preserve">. Therefore, the Python service environment provides the </w:t>
      </w:r>
      <w:r w:rsidR="009F479C" w:rsidRPr="003D662E">
        <w:rPr>
          <w:rFonts w:ascii="Consolas" w:hAnsi="Consolas"/>
          <w:lang w:val="en-US"/>
        </w:rPr>
        <w:t>ServiceEnvironment</w:t>
      </w:r>
      <w:r w:rsidR="009F479C" w:rsidRPr="003D662E">
        <w:rPr>
          <w:lang w:val="en-US"/>
        </w:rPr>
        <w:t xml:space="preserve"> </w:t>
      </w:r>
      <w:r w:rsidR="00B334AC" w:rsidRPr="003D662E">
        <w:rPr>
          <w:lang w:val="en-US"/>
        </w:rPr>
        <w:t xml:space="preserve">class, </w:t>
      </w:r>
      <w:r w:rsidR="009F479C" w:rsidRPr="003D662E">
        <w:rPr>
          <w:lang w:val="en-US"/>
        </w:rPr>
        <w:t xml:space="preserve">which imports service implementations dynamically from four </w:t>
      </w:r>
      <w:r w:rsidR="006F4508">
        <w:rPr>
          <w:lang w:val="en-US"/>
        </w:rPr>
        <w:t>modules</w:t>
      </w:r>
      <w:r w:rsidR="009F479C" w:rsidRPr="003D662E">
        <w:rPr>
          <w:lang w:val="en-US"/>
        </w:rPr>
        <w:t xml:space="preserve"> named </w:t>
      </w:r>
      <w:r w:rsidR="009F479C" w:rsidRPr="003D662E">
        <w:rPr>
          <w:rFonts w:ascii="Consolas" w:hAnsi="Consolas"/>
          <w:lang w:val="en-US"/>
        </w:rPr>
        <w:t>datatypes</w:t>
      </w:r>
      <w:r w:rsidR="009F479C" w:rsidRPr="003D662E">
        <w:rPr>
          <w:lang w:val="en-US"/>
        </w:rPr>
        <w:t xml:space="preserve">, </w:t>
      </w:r>
      <w:r w:rsidR="009F479C" w:rsidRPr="003D662E">
        <w:rPr>
          <w:rFonts w:ascii="Consolas" w:hAnsi="Consolas"/>
          <w:lang w:val="en-US"/>
        </w:rPr>
        <w:t>serializers</w:t>
      </w:r>
      <w:r w:rsidR="009F479C" w:rsidRPr="003D662E">
        <w:rPr>
          <w:lang w:val="en-US"/>
        </w:rPr>
        <w:t xml:space="preserve">, </w:t>
      </w:r>
      <w:r w:rsidR="009F479C" w:rsidRPr="003D662E">
        <w:rPr>
          <w:rFonts w:ascii="Consolas" w:hAnsi="Consolas"/>
          <w:lang w:val="en-US"/>
        </w:rPr>
        <w:t>interfaces</w:t>
      </w:r>
      <w:r w:rsidR="009F479C" w:rsidRPr="003D662E">
        <w:rPr>
          <w:lang w:val="en-US"/>
        </w:rPr>
        <w:t xml:space="preserve"> and </w:t>
      </w:r>
      <w:r w:rsidR="009F479C" w:rsidRPr="003D662E">
        <w:rPr>
          <w:rFonts w:ascii="Consolas" w:hAnsi="Consolas"/>
          <w:lang w:val="en-US"/>
        </w:rPr>
        <w:t>services</w:t>
      </w:r>
      <w:r w:rsidR="009F479C" w:rsidRPr="003D662E">
        <w:rPr>
          <w:lang w:val="en-US"/>
        </w:rPr>
        <w:t xml:space="preserve">. The first three </w:t>
      </w:r>
      <w:r w:rsidR="006F4508">
        <w:rPr>
          <w:lang w:val="en-US"/>
        </w:rPr>
        <w:t>modules</w:t>
      </w:r>
      <w:r w:rsidR="009C0A4A" w:rsidRPr="003D662E">
        <w:rPr>
          <w:lang w:val="en-US"/>
        </w:rPr>
        <w:t xml:space="preserve"> </w:t>
      </w:r>
      <w:r w:rsidR="009F479C" w:rsidRPr="003D662E">
        <w:rPr>
          <w:lang w:val="en-US"/>
        </w:rPr>
        <w:t xml:space="preserve">are generated from the configuration model and provide datatype implementations, related serializer/type translator implementations and service interfaces </w:t>
      </w:r>
      <w:r w:rsidR="00BD5EBB" w:rsidRPr="003D662E">
        <w:rPr>
          <w:lang w:val="en-US"/>
        </w:rPr>
        <w:t xml:space="preserve">specified in the configuration model (implemented </w:t>
      </w:r>
      <w:r w:rsidR="009F479C" w:rsidRPr="003D662E">
        <w:rPr>
          <w:lang w:val="en-US"/>
        </w:rPr>
        <w:t xml:space="preserve">based on </w:t>
      </w:r>
      <w:r w:rsidR="009F479C" w:rsidRPr="003D662E">
        <w:rPr>
          <w:rFonts w:ascii="Consolas" w:hAnsi="Consolas"/>
          <w:lang w:val="en-US"/>
        </w:rPr>
        <w:t>Service</w:t>
      </w:r>
      <w:r w:rsidR="009F479C" w:rsidRPr="003D662E">
        <w:rPr>
          <w:lang w:val="en-US"/>
        </w:rPr>
        <w:t>/</w:t>
      </w:r>
      <w:r w:rsidR="009F479C" w:rsidRPr="003D662E">
        <w:rPr>
          <w:rFonts w:ascii="Consolas" w:hAnsi="Consolas"/>
          <w:lang w:val="en-US"/>
        </w:rPr>
        <w:t>AbstractService</w:t>
      </w:r>
      <w:r w:rsidR="009F479C" w:rsidRPr="003D662E">
        <w:rPr>
          <w:lang w:val="en-US"/>
        </w:rPr>
        <w:t xml:space="preserve"> from the </w:t>
      </w:r>
      <w:r w:rsidR="003E177E">
        <w:rPr>
          <w:lang w:val="en-US"/>
        </w:rPr>
        <w:t xml:space="preserve">Python </w:t>
      </w:r>
      <w:r w:rsidR="009F479C" w:rsidRPr="003D662E">
        <w:rPr>
          <w:lang w:val="en-US"/>
        </w:rPr>
        <w:t>service environment</w:t>
      </w:r>
      <w:r w:rsidR="00BD5EBB" w:rsidRPr="003D662E">
        <w:rPr>
          <w:lang w:val="en-US"/>
        </w:rPr>
        <w:t>)</w:t>
      </w:r>
      <w:r w:rsidR="009F479C" w:rsidRPr="003D662E">
        <w:rPr>
          <w:lang w:val="en-US"/>
        </w:rPr>
        <w:t xml:space="preserve">. The </w:t>
      </w:r>
      <w:r w:rsidR="009F479C" w:rsidRPr="003D662E">
        <w:rPr>
          <w:rFonts w:ascii="Consolas" w:hAnsi="Consolas"/>
          <w:lang w:val="en-US"/>
        </w:rPr>
        <w:t>services</w:t>
      </w:r>
      <w:r w:rsidR="009F479C" w:rsidRPr="003D662E">
        <w:rPr>
          <w:lang w:val="en-US"/>
        </w:rPr>
        <w:t xml:space="preserve"> </w:t>
      </w:r>
      <w:r w:rsidR="003E177E">
        <w:rPr>
          <w:lang w:val="en-US"/>
        </w:rPr>
        <w:t>module</w:t>
      </w:r>
      <w:r w:rsidR="009F479C" w:rsidRPr="003D662E">
        <w:rPr>
          <w:lang w:val="en-US"/>
        </w:rPr>
        <w:t xml:space="preserve"> contains </w:t>
      </w:r>
      <w:r w:rsidR="00215C0C" w:rsidRPr="003D662E">
        <w:rPr>
          <w:lang w:val="en-US"/>
        </w:rPr>
        <w:t xml:space="preserve">the </w:t>
      </w:r>
      <w:r w:rsidR="00C12582">
        <w:rPr>
          <w:lang w:val="en-US"/>
        </w:rPr>
        <w:t>(</w:t>
      </w:r>
      <w:r w:rsidR="00215C0C" w:rsidRPr="003D662E">
        <w:rPr>
          <w:lang w:val="en-US"/>
        </w:rPr>
        <w:t>manual</w:t>
      </w:r>
      <w:r w:rsidR="00C12582">
        <w:rPr>
          <w:lang w:val="en-US"/>
        </w:rPr>
        <w:t>)</w:t>
      </w:r>
      <w:r w:rsidR="00215C0C" w:rsidRPr="003D662E">
        <w:rPr>
          <w:lang w:val="en-US"/>
        </w:rPr>
        <w:t xml:space="preserve"> implementations of the services.</w:t>
      </w:r>
      <w:r w:rsidR="008343B7" w:rsidRPr="003D662E">
        <w:rPr>
          <w:lang w:val="en-US"/>
        </w:rPr>
        <w:t xml:space="preserve"> </w:t>
      </w:r>
    </w:p>
    <w:p w14:paraId="7B275015" w14:textId="7A59F2C9" w:rsidR="0063090F" w:rsidRPr="003D662E" w:rsidRDefault="0063090F" w:rsidP="008A4B2E">
      <w:pPr>
        <w:jc w:val="both"/>
        <w:rPr>
          <w:lang w:val="en-US"/>
        </w:rPr>
      </w:pPr>
      <w:r w:rsidRPr="003D662E">
        <w:rPr>
          <w:lang w:val="en-US"/>
        </w:rPr>
        <w:t>For the data transport between the Java side and a service environment in Python, we can imagine the following alternatives:</w:t>
      </w:r>
    </w:p>
    <w:p w14:paraId="1C5B8AC7" w14:textId="1BB814BA" w:rsidR="0063090F" w:rsidRPr="003D662E" w:rsidRDefault="0063090F" w:rsidP="007245E8">
      <w:pPr>
        <w:pStyle w:val="ListParagraph"/>
        <w:numPr>
          <w:ilvl w:val="0"/>
          <w:numId w:val="24"/>
        </w:numPr>
        <w:jc w:val="both"/>
        <w:rPr>
          <w:lang w:val="en-US"/>
        </w:rPr>
      </w:pPr>
      <w:r w:rsidRPr="003D662E">
        <w:rPr>
          <w:lang w:val="en-US"/>
        </w:rPr>
        <w:t>Use of the platform Transport Component</w:t>
      </w:r>
      <w:r w:rsidR="008343B7" w:rsidRPr="003D662E">
        <w:rPr>
          <w:lang w:val="en-US"/>
        </w:rPr>
        <w:t xml:space="preserve"> using a </w:t>
      </w:r>
      <w:r w:rsidRPr="003D662E">
        <w:rPr>
          <w:lang w:val="en-US"/>
        </w:rPr>
        <w:t>local transport server/broker. However, as the Transport Component is open regarding the transport protocol and the serialization, this would imply that all service environments (except for the Java service environment) must implement all transport protocol variants and all serialization mechanisms. If there is not just “the Python environment”</w:t>
      </w:r>
      <w:r w:rsidR="008343B7" w:rsidRPr="003D662E">
        <w:rPr>
          <w:lang w:val="en-US"/>
        </w:rPr>
        <w:t xml:space="preserve"> </w:t>
      </w:r>
      <w:r w:rsidR="004F0461" w:rsidRPr="003D662E">
        <w:rPr>
          <w:lang w:val="en-US"/>
        </w:rPr>
        <w:t xml:space="preserve">but </w:t>
      </w:r>
      <w:r w:rsidR="008343B7" w:rsidRPr="003D662E">
        <w:rPr>
          <w:lang w:val="en-US"/>
        </w:rPr>
        <w:t>further language-specific environments</w:t>
      </w:r>
      <w:r w:rsidRPr="003D662E">
        <w:rPr>
          <w:lang w:val="en-US"/>
        </w:rPr>
        <w:t xml:space="preserve">, this leads to a </w:t>
      </w:r>
      <w:r w:rsidR="00116BBD" w:rsidRPr="003D662E">
        <w:rPr>
          <w:lang w:val="en-US"/>
        </w:rPr>
        <w:t>plethora</w:t>
      </w:r>
      <w:r w:rsidRPr="003D662E">
        <w:rPr>
          <w:lang w:val="en-US"/>
        </w:rPr>
        <w:t xml:space="preserve"> of required protocols</w:t>
      </w:r>
      <w:r w:rsidR="00B909E7" w:rsidRPr="003D662E">
        <w:rPr>
          <w:lang w:val="en-US"/>
        </w:rPr>
        <w:t>.</w:t>
      </w:r>
      <w:r w:rsidRPr="003D662E">
        <w:rPr>
          <w:lang w:val="en-US"/>
        </w:rPr>
        <w:t xml:space="preserve"> </w:t>
      </w:r>
      <w:r w:rsidR="00B909E7" w:rsidRPr="003D662E">
        <w:rPr>
          <w:lang w:val="en-US"/>
        </w:rPr>
        <w:t>I</w:t>
      </w:r>
      <w:r w:rsidRPr="003D662E">
        <w:rPr>
          <w:lang w:val="en-US"/>
        </w:rPr>
        <w:t>n particular</w:t>
      </w:r>
      <w:r w:rsidR="00B909E7" w:rsidRPr="003D662E">
        <w:rPr>
          <w:lang w:val="en-US"/>
        </w:rPr>
        <w:t>,</w:t>
      </w:r>
      <w:r w:rsidRPr="003D662E">
        <w:rPr>
          <w:lang w:val="en-US"/>
        </w:rPr>
        <w:t xml:space="preserve"> if the user organization decides to implement own protocols, the</w:t>
      </w:r>
      <w:r w:rsidR="008343B7" w:rsidRPr="003D662E">
        <w:rPr>
          <w:lang w:val="en-US"/>
        </w:rPr>
        <w:t>se protocols</w:t>
      </w:r>
      <w:r w:rsidRPr="003D662E">
        <w:rPr>
          <w:lang w:val="en-US"/>
        </w:rPr>
        <w:t xml:space="preserve"> must be mirrored </w:t>
      </w:r>
      <w:r w:rsidR="000420AE" w:rsidRPr="003D662E">
        <w:rPr>
          <w:lang w:val="en-US"/>
        </w:rPr>
        <w:t xml:space="preserve">into each </w:t>
      </w:r>
      <w:r w:rsidRPr="003D662E">
        <w:rPr>
          <w:lang w:val="en-US"/>
        </w:rPr>
        <w:t xml:space="preserve">environment. We do not think that this is a feasible </w:t>
      </w:r>
      <w:r w:rsidR="00E9791A" w:rsidRPr="003D662E">
        <w:rPr>
          <w:lang w:val="en-US"/>
        </w:rPr>
        <w:t xml:space="preserve">solution </w:t>
      </w:r>
      <w:r w:rsidRPr="003D662E">
        <w:rPr>
          <w:lang w:val="en-US"/>
        </w:rPr>
        <w:t>and opt</w:t>
      </w:r>
      <w:r w:rsidR="00E9791A" w:rsidRPr="003D662E">
        <w:rPr>
          <w:lang w:val="en-US"/>
        </w:rPr>
        <w:t>ed</w:t>
      </w:r>
      <w:r w:rsidRPr="003D662E">
        <w:rPr>
          <w:lang w:val="en-US"/>
        </w:rPr>
        <w:t xml:space="preserve"> for </w:t>
      </w:r>
      <w:r w:rsidR="008343B7" w:rsidRPr="003D662E">
        <w:rPr>
          <w:lang w:val="en-US"/>
        </w:rPr>
        <w:t>restricting</w:t>
      </w:r>
      <w:r w:rsidRPr="003D662E">
        <w:rPr>
          <w:lang w:val="en-US"/>
        </w:rPr>
        <w:t xml:space="preserve"> the transport </w:t>
      </w:r>
      <w:r w:rsidR="008E2A85" w:rsidRPr="003D662E">
        <w:rPr>
          <w:lang w:val="en-US"/>
        </w:rPr>
        <w:t>layer</w:t>
      </w:r>
      <w:r w:rsidRPr="003D662E">
        <w:rPr>
          <w:lang w:val="en-US"/>
        </w:rPr>
        <w:t xml:space="preserve"> </w:t>
      </w:r>
      <w:r w:rsidR="008343B7" w:rsidRPr="003D662E">
        <w:rPr>
          <w:lang w:val="en-US"/>
        </w:rPr>
        <w:t xml:space="preserve">to </w:t>
      </w:r>
      <w:r w:rsidRPr="003D662E">
        <w:rPr>
          <w:lang w:val="en-US"/>
        </w:rPr>
        <w:t xml:space="preserve">Java code. </w:t>
      </w:r>
      <w:r w:rsidR="000F1F05" w:rsidRPr="003D662E">
        <w:rPr>
          <w:lang w:val="en-US"/>
        </w:rPr>
        <w:t xml:space="preserve">Thus, the communication with Python may be based on </w:t>
      </w:r>
      <w:r w:rsidR="008343B7" w:rsidRPr="003D662E">
        <w:rPr>
          <w:lang w:val="en-US"/>
        </w:rPr>
        <w:t xml:space="preserve">a </w:t>
      </w:r>
      <w:r w:rsidRPr="003D662E">
        <w:rPr>
          <w:lang w:val="en-US"/>
        </w:rPr>
        <w:t>(local) protocol here, e.g., HTTP/REST</w:t>
      </w:r>
      <w:r w:rsidR="00F628E5">
        <w:rPr>
          <w:lang w:val="en-US"/>
        </w:rPr>
        <w:t xml:space="preserve"> </w:t>
      </w:r>
      <w:r w:rsidR="007C1BE8">
        <w:rPr>
          <w:lang w:val="en-US"/>
        </w:rPr>
        <w:t xml:space="preserve">as </w:t>
      </w:r>
      <w:r w:rsidRPr="003D662E">
        <w:rPr>
          <w:lang w:val="en-US"/>
        </w:rPr>
        <w:t>well as the serialization mechanism</w:t>
      </w:r>
      <w:r w:rsidR="000F5CD2" w:rsidRPr="003D662E">
        <w:rPr>
          <w:lang w:val="en-US"/>
        </w:rPr>
        <w:t xml:space="preserve"> may even be fixed</w:t>
      </w:r>
      <w:r w:rsidR="00F628E5">
        <w:rPr>
          <w:lang w:val="en-US"/>
        </w:rPr>
        <w:t xml:space="preserve"> (we decided for </w:t>
      </w:r>
      <w:r w:rsidRPr="003D662E">
        <w:rPr>
          <w:lang w:val="en-US"/>
        </w:rPr>
        <w:t>JSON</w:t>
      </w:r>
      <w:r w:rsidR="00F628E5">
        <w:rPr>
          <w:lang w:val="en-US"/>
        </w:rPr>
        <w:t>)</w:t>
      </w:r>
      <w:r w:rsidRPr="003D662E">
        <w:rPr>
          <w:lang w:val="en-US"/>
        </w:rPr>
        <w:t xml:space="preserve">. While this </w:t>
      </w:r>
      <w:r w:rsidR="00F16D0B" w:rsidRPr="003D662E">
        <w:rPr>
          <w:lang w:val="en-US"/>
        </w:rPr>
        <w:t xml:space="preserve">approach </w:t>
      </w:r>
      <w:r w:rsidRPr="003D662E">
        <w:rPr>
          <w:lang w:val="en-US"/>
        </w:rPr>
        <w:t xml:space="preserve">is feasible </w:t>
      </w:r>
      <w:r w:rsidR="00F16D0B" w:rsidRPr="003D662E">
        <w:rPr>
          <w:lang w:val="en-US"/>
        </w:rPr>
        <w:t>as only a few variants are needed</w:t>
      </w:r>
      <w:r w:rsidRPr="003D662E">
        <w:rPr>
          <w:lang w:val="en-US"/>
        </w:rPr>
        <w:t xml:space="preserve">, it requires server processes </w:t>
      </w:r>
      <w:r w:rsidR="007F6AAB" w:rsidRPr="003D662E">
        <w:rPr>
          <w:lang w:val="en-US"/>
        </w:rPr>
        <w:t xml:space="preserve">for the communication </w:t>
      </w:r>
      <w:r w:rsidRPr="003D662E">
        <w:rPr>
          <w:lang w:val="en-US"/>
        </w:rPr>
        <w:t xml:space="preserve">on Java and </w:t>
      </w:r>
      <w:r w:rsidR="008343B7" w:rsidRPr="003D662E">
        <w:rPr>
          <w:lang w:val="en-US"/>
        </w:rPr>
        <w:t>P</w:t>
      </w:r>
      <w:r w:rsidRPr="003D662E">
        <w:rPr>
          <w:lang w:val="en-US"/>
        </w:rPr>
        <w:t>ython side.</w:t>
      </w:r>
    </w:p>
    <w:p w14:paraId="255F2A24" w14:textId="27C2577D" w:rsidR="0063090F" w:rsidRPr="003D662E" w:rsidRDefault="0063090F" w:rsidP="007245E8">
      <w:pPr>
        <w:pStyle w:val="ListParagraph"/>
        <w:numPr>
          <w:ilvl w:val="0"/>
          <w:numId w:val="24"/>
        </w:numPr>
        <w:jc w:val="both"/>
        <w:rPr>
          <w:lang w:val="en-US"/>
        </w:rPr>
      </w:pPr>
      <w:r w:rsidRPr="003D662E">
        <w:rPr>
          <w:lang w:val="en-US"/>
        </w:rPr>
        <w:t xml:space="preserve">Extend the </w:t>
      </w:r>
      <w:r w:rsidR="0008646E">
        <w:rPr>
          <w:lang w:val="en-US"/>
        </w:rPr>
        <w:t>AAS communication</w:t>
      </w:r>
      <w:r w:rsidRPr="003D662E">
        <w:rPr>
          <w:lang w:val="en-US"/>
        </w:rPr>
        <w:t xml:space="preserve"> protocol to transfer data</w:t>
      </w:r>
      <w:r w:rsidR="00A14D19">
        <w:rPr>
          <w:lang w:val="en-US"/>
        </w:rPr>
        <w:t xml:space="preserve"> (in BaSyx1 VAB, in BaSyx2 HTTP/REST)</w:t>
      </w:r>
      <w:r w:rsidRPr="003D662E">
        <w:rPr>
          <w:lang w:val="en-US"/>
        </w:rPr>
        <w:t xml:space="preserve">. This is a specific decision of fixing protocol and serialization as mentioned in alternative 1. </w:t>
      </w:r>
      <w:r w:rsidR="00291970" w:rsidRPr="003D662E">
        <w:rPr>
          <w:lang w:val="en-US"/>
        </w:rPr>
        <w:t>Also here, the back</w:t>
      </w:r>
      <w:r w:rsidR="00F5645E">
        <w:rPr>
          <w:lang w:val="en-US"/>
        </w:rPr>
        <w:t>wards</w:t>
      </w:r>
      <w:r w:rsidR="00291970" w:rsidRPr="003D662E">
        <w:rPr>
          <w:lang w:val="en-US"/>
        </w:rPr>
        <w:t xml:space="preserve"> channel would require further server processes on the Java side</w:t>
      </w:r>
      <w:r w:rsidR="00F5645E">
        <w:rPr>
          <w:lang w:val="en-US"/>
        </w:rPr>
        <w:t xml:space="preserve"> as well as compliance with potentially changing BaSyx protocols</w:t>
      </w:r>
      <w:r w:rsidR="00291970" w:rsidRPr="003D662E">
        <w:rPr>
          <w:lang w:val="en-US"/>
        </w:rPr>
        <w:t xml:space="preserve">. </w:t>
      </w:r>
      <w:r w:rsidR="009805C4" w:rsidRPr="003D662E">
        <w:rPr>
          <w:lang w:val="en-US"/>
        </w:rPr>
        <w:t>However, extending an external protocol also imposes compatibility and sustainability risks if decisions for the underlying implementation are made, that conflict with our decisions.</w:t>
      </w:r>
    </w:p>
    <w:p w14:paraId="29BC9B25" w14:textId="6C5732FA" w:rsidR="009805C4" w:rsidRDefault="009805C4" w:rsidP="007245E8">
      <w:pPr>
        <w:pStyle w:val="ListParagraph"/>
        <w:numPr>
          <w:ilvl w:val="0"/>
          <w:numId w:val="24"/>
        </w:numPr>
        <w:jc w:val="both"/>
        <w:rPr>
          <w:lang w:val="en-US"/>
        </w:rPr>
      </w:pPr>
      <w:r w:rsidRPr="003D662E">
        <w:rPr>
          <w:lang w:val="en-US"/>
        </w:rPr>
        <w:t xml:space="preserve">As the </w:t>
      </w:r>
      <w:r w:rsidR="008343B7" w:rsidRPr="003D662E">
        <w:rPr>
          <w:lang w:val="en-US"/>
        </w:rPr>
        <w:t xml:space="preserve">non-Java </w:t>
      </w:r>
      <w:r w:rsidRPr="003D662E">
        <w:rPr>
          <w:lang w:val="en-US"/>
        </w:rPr>
        <w:t>service</w:t>
      </w:r>
      <w:r w:rsidR="008343B7" w:rsidRPr="003D662E">
        <w:rPr>
          <w:lang w:val="en-US"/>
        </w:rPr>
        <w:t xml:space="preserve"> implementations</w:t>
      </w:r>
      <w:r w:rsidRPr="003D662E">
        <w:rPr>
          <w:lang w:val="en-US"/>
        </w:rPr>
        <w:t xml:space="preserve"> are executed as local </w:t>
      </w:r>
      <w:r w:rsidR="008343B7" w:rsidRPr="003D662E">
        <w:rPr>
          <w:lang w:val="en-US"/>
        </w:rPr>
        <w:t>processes</w:t>
      </w:r>
      <w:r w:rsidRPr="003D662E">
        <w:rPr>
          <w:lang w:val="en-US"/>
        </w:rPr>
        <w:t xml:space="preserve">, also command line input- and output streams </w:t>
      </w:r>
      <w:r w:rsidR="00BE2726" w:rsidRPr="003D662E">
        <w:rPr>
          <w:lang w:val="en-US"/>
        </w:rPr>
        <w:t xml:space="preserve">provided by the operating system </w:t>
      </w:r>
      <w:r w:rsidRPr="003D662E">
        <w:rPr>
          <w:lang w:val="en-US"/>
        </w:rPr>
        <w:t xml:space="preserve">may </w:t>
      </w:r>
      <w:r w:rsidR="00291970" w:rsidRPr="003D662E">
        <w:rPr>
          <w:lang w:val="en-US"/>
        </w:rPr>
        <w:t xml:space="preserve">be a low-risk option (as some service candidates and many Unix command line programs do). Here, in particular the Java side must carefully parse the output of the executed services/service environment not to </w:t>
      </w:r>
      <w:r w:rsidR="00291970" w:rsidRPr="003D662E">
        <w:rPr>
          <w:lang w:val="en-US"/>
        </w:rPr>
        <w:lastRenderedPageBreak/>
        <w:t>confuse “normal”</w:t>
      </w:r>
      <w:r w:rsidR="00611D95">
        <w:rPr>
          <w:lang w:val="en-US"/>
        </w:rPr>
        <w:t xml:space="preserve"> or logging</w:t>
      </w:r>
      <w:r w:rsidR="00291970" w:rsidRPr="003D662E">
        <w:rPr>
          <w:lang w:val="en-US"/>
        </w:rPr>
        <w:t xml:space="preserve"> output with data output.</w:t>
      </w:r>
      <w:r w:rsidR="004E4113" w:rsidRPr="003D662E">
        <w:rPr>
          <w:lang w:val="en-US"/>
        </w:rPr>
        <w:t xml:space="preserve"> However, command line streams are said to be a performance issue on Windows-based systems</w:t>
      </w:r>
      <w:r w:rsidR="00523C04" w:rsidRPr="003D662E">
        <w:rPr>
          <w:lang w:val="en-US"/>
        </w:rPr>
        <w:t>.</w:t>
      </w:r>
    </w:p>
    <w:p w14:paraId="3694242E" w14:textId="2284CD29" w:rsidR="00146F44" w:rsidRPr="003D662E" w:rsidRDefault="00146F44" w:rsidP="007245E8">
      <w:pPr>
        <w:pStyle w:val="ListParagraph"/>
        <w:numPr>
          <w:ilvl w:val="0"/>
          <w:numId w:val="24"/>
        </w:numPr>
        <w:jc w:val="both"/>
        <w:rPr>
          <w:lang w:val="en-US"/>
        </w:rPr>
      </w:pPr>
      <w:r>
        <w:rPr>
          <w:lang w:val="en-US"/>
        </w:rPr>
        <w:t>Apply a local inter-process communication approach as alternative to the command line integration suggested in the last alternative. An obvious option that also shares synergies with other platform-provided service integrations is REST</w:t>
      </w:r>
      <w:r>
        <w:rPr>
          <w:rStyle w:val="FootnoteReference"/>
          <w:lang w:val="en-US"/>
        </w:rPr>
        <w:footnoteReference w:id="56"/>
      </w:r>
      <w:r>
        <w:rPr>
          <w:lang w:val="en-US"/>
        </w:rPr>
        <w:t xml:space="preserve"> (representational state transfer). However, REST is designed for synchronous communication and does not allow for asynchronous service execution. While this may be adequate for service implementations that offer a REST API, it is an unnecessary limitation for the Python service environment. As a full-duplex enabled alternative that allows for synchronous and asynchronous service execution, we apply WebSockets</w:t>
      </w:r>
      <w:r>
        <w:rPr>
          <w:rStyle w:val="FootnoteReference"/>
          <w:lang w:val="en-US"/>
        </w:rPr>
        <w:footnoteReference w:id="57"/>
      </w:r>
      <w:r>
        <w:rPr>
          <w:lang w:val="en-US"/>
        </w:rPr>
        <w:t xml:space="preserve"> for local communication between Java and Python. Anoter alternative that could be integrated similarly is some form of RPC</w:t>
      </w:r>
      <w:r w:rsidR="00FA78D0">
        <w:rPr>
          <w:rStyle w:val="FootnoteReference"/>
          <w:lang w:val="en-US"/>
        </w:rPr>
        <w:footnoteReference w:id="58"/>
      </w:r>
      <w:r>
        <w:rPr>
          <w:lang w:val="en-US"/>
        </w:rPr>
        <w:t xml:space="preserve"> (Remote Procedure Call), e.g., gRPC</w:t>
      </w:r>
      <w:r w:rsidR="00FA78D0">
        <w:rPr>
          <w:rStyle w:val="FootnoteReference"/>
          <w:lang w:val="en-US"/>
        </w:rPr>
        <w:footnoteReference w:id="59"/>
      </w:r>
      <w:r>
        <w:rPr>
          <w:lang w:val="en-US"/>
        </w:rPr>
        <w:t xml:space="preserve"> with Protobuf.</w:t>
      </w:r>
    </w:p>
    <w:p w14:paraId="471A231E" w14:textId="09B21E60" w:rsidR="008343B7" w:rsidRDefault="008343B7" w:rsidP="008343B7">
      <w:pPr>
        <w:jc w:val="both"/>
        <w:rPr>
          <w:lang w:val="en-US"/>
        </w:rPr>
      </w:pPr>
      <w:r w:rsidRPr="003D662E">
        <w:rPr>
          <w:lang w:val="en-US"/>
        </w:rPr>
        <w:t xml:space="preserve">Currently, the Python </w:t>
      </w:r>
      <w:r w:rsidRPr="003D662E">
        <w:rPr>
          <w:rFonts w:ascii="Consolas" w:hAnsi="Consolas"/>
          <w:lang w:val="en-US"/>
        </w:rPr>
        <w:t>ServiceEnvironment</w:t>
      </w:r>
      <w:r w:rsidRPr="003D662E">
        <w:rPr>
          <w:lang w:val="en-US"/>
        </w:rPr>
        <w:t xml:space="preserve"> implements </w:t>
      </w:r>
      <w:r w:rsidR="009D4A2F">
        <w:rPr>
          <w:lang w:val="en-US"/>
        </w:rPr>
        <w:t xml:space="preserve">both, </w:t>
      </w:r>
      <w:r w:rsidRPr="003D662E">
        <w:rPr>
          <w:lang w:val="en-US"/>
        </w:rPr>
        <w:t xml:space="preserve">the third </w:t>
      </w:r>
      <w:r w:rsidR="009D4A2F">
        <w:rPr>
          <w:lang w:val="en-US"/>
        </w:rPr>
        <w:t xml:space="preserve">(command line streams) and, as alternative, the fourth </w:t>
      </w:r>
      <w:r w:rsidRPr="003D662E">
        <w:rPr>
          <w:lang w:val="en-US"/>
        </w:rPr>
        <w:t xml:space="preserve">alternative </w:t>
      </w:r>
      <w:r w:rsidR="009D4A2F">
        <w:rPr>
          <w:lang w:val="en-US"/>
        </w:rPr>
        <w:t xml:space="preserve">(WebSockets) </w:t>
      </w:r>
      <w:r w:rsidRPr="003D662E">
        <w:rPr>
          <w:lang w:val="en-US"/>
        </w:rPr>
        <w:t xml:space="preserve">using </w:t>
      </w:r>
      <w:r w:rsidR="00583329" w:rsidRPr="003D662E">
        <w:rPr>
          <w:lang w:val="en-US"/>
        </w:rPr>
        <w:t xml:space="preserve">generated </w:t>
      </w:r>
      <w:r w:rsidRPr="003D662E">
        <w:rPr>
          <w:lang w:val="en-US"/>
        </w:rPr>
        <w:t>object-to-string serializers with JSON as default wire format.</w:t>
      </w:r>
      <w:r w:rsidR="00531877" w:rsidRPr="003D662E">
        <w:rPr>
          <w:lang w:val="en-US"/>
        </w:rPr>
        <w:t xml:space="preserve"> We also use the command line streams for the command protocol. On the Java side, specific classes are bound against the Python </w:t>
      </w:r>
      <w:r w:rsidR="00523C04" w:rsidRPr="003D662E">
        <w:rPr>
          <w:lang w:val="en-US"/>
        </w:rPr>
        <w:t>s</w:t>
      </w:r>
      <w:r w:rsidR="00531877" w:rsidRPr="003D662E">
        <w:rPr>
          <w:lang w:val="en-US"/>
        </w:rPr>
        <w:t>ervice</w:t>
      </w:r>
      <w:r w:rsidR="00523C04" w:rsidRPr="003D662E">
        <w:rPr>
          <w:lang w:val="en-US"/>
        </w:rPr>
        <w:t xml:space="preserve"> e</w:t>
      </w:r>
      <w:r w:rsidR="00531877" w:rsidRPr="003D662E">
        <w:rPr>
          <w:lang w:val="en-US"/>
        </w:rPr>
        <w:t xml:space="preserve">nvironment and the service deployment descriptor specifies the required service-specific </w:t>
      </w:r>
      <w:r w:rsidR="00523C04" w:rsidRPr="003D662E">
        <w:rPr>
          <w:lang w:val="en-US"/>
        </w:rPr>
        <w:t>P</w:t>
      </w:r>
      <w:r w:rsidR="00531877" w:rsidRPr="003D662E">
        <w:rPr>
          <w:lang w:val="en-US"/>
        </w:rPr>
        <w:t xml:space="preserve">ython artifacts as well as the </w:t>
      </w:r>
      <w:r w:rsidR="005B774F">
        <w:rPr>
          <w:lang w:val="en-US"/>
        </w:rPr>
        <w:t xml:space="preserve">Python </w:t>
      </w:r>
      <w:r w:rsidR="00531877" w:rsidRPr="003D662E">
        <w:rPr>
          <w:lang w:val="en-US"/>
        </w:rPr>
        <w:t>command line parameters. More specifically,</w:t>
      </w:r>
      <w:r w:rsidR="00523C04" w:rsidRPr="003D662E">
        <w:rPr>
          <w:lang w:val="en-US"/>
        </w:rPr>
        <w:t xml:space="preserve"> as already indicated above,</w:t>
      </w:r>
      <w:r w:rsidR="00531877" w:rsidRPr="003D662E">
        <w:rPr>
          <w:lang w:val="en-US"/>
        </w:rPr>
        <w:t xml:space="preserve"> </w:t>
      </w:r>
      <w:r w:rsidR="00531877" w:rsidRPr="003D662E">
        <w:rPr>
          <w:rFonts w:ascii="Consolas" w:hAnsi="Consolas"/>
          <w:lang w:val="en-US"/>
        </w:rPr>
        <w:t>PythonAsyncProcessService</w:t>
      </w:r>
      <w:r w:rsidR="00531877" w:rsidRPr="003D662E">
        <w:rPr>
          <w:lang w:val="en-US"/>
        </w:rPr>
        <w:t xml:space="preserve"> </w:t>
      </w:r>
      <w:r w:rsidR="000A5C8C">
        <w:rPr>
          <w:lang w:val="en-US"/>
        </w:rPr>
        <w:t xml:space="preserve">(command line streams) and </w:t>
      </w:r>
      <w:r w:rsidR="000A5C8C" w:rsidRPr="003D662E">
        <w:rPr>
          <w:rFonts w:ascii="Consolas" w:hAnsi="Consolas"/>
          <w:lang w:val="en-US"/>
        </w:rPr>
        <w:t>PythonAsync</w:t>
      </w:r>
      <w:r w:rsidR="000A5C8C">
        <w:rPr>
          <w:rFonts w:ascii="Consolas" w:hAnsi="Consolas"/>
          <w:lang w:val="en-US"/>
        </w:rPr>
        <w:t>Was</w:t>
      </w:r>
      <w:r w:rsidR="000A5C8C" w:rsidRPr="003D662E">
        <w:rPr>
          <w:rFonts w:ascii="Consolas" w:hAnsi="Consolas"/>
          <w:lang w:val="en-US"/>
        </w:rPr>
        <w:t>ProcessService</w:t>
      </w:r>
      <w:r w:rsidR="000A5C8C" w:rsidRPr="003D662E">
        <w:rPr>
          <w:lang w:val="en-US"/>
        </w:rPr>
        <w:t xml:space="preserve"> </w:t>
      </w:r>
      <w:r w:rsidR="000A5C8C">
        <w:rPr>
          <w:lang w:val="en-US"/>
        </w:rPr>
        <w:t>(WebSockets) are</w:t>
      </w:r>
      <w:r w:rsidR="00531877" w:rsidRPr="003D662E">
        <w:rPr>
          <w:lang w:val="en-US"/>
        </w:rPr>
        <w:t xml:space="preserve"> responsible for continuously running the Python </w:t>
      </w:r>
      <w:r w:rsidR="00531877" w:rsidRPr="003D662E">
        <w:rPr>
          <w:rFonts w:ascii="Consolas" w:hAnsi="Consolas"/>
          <w:lang w:val="en-US"/>
        </w:rPr>
        <w:t>ServiceEnvironment</w:t>
      </w:r>
      <w:r w:rsidR="00531877" w:rsidRPr="003D662E">
        <w:rPr>
          <w:lang w:val="en-US"/>
        </w:rPr>
        <w:t xml:space="preserve"> and the </w:t>
      </w:r>
      <w:r w:rsidR="00531877" w:rsidRPr="003D662E">
        <w:rPr>
          <w:rFonts w:ascii="Consolas" w:hAnsi="Consolas"/>
          <w:lang w:val="en-US"/>
        </w:rPr>
        <w:t>PythonSyncProcessService</w:t>
      </w:r>
      <w:r w:rsidR="00531877" w:rsidRPr="003D662E">
        <w:rPr>
          <w:lang w:val="en-US"/>
        </w:rPr>
        <w:t xml:space="preserve"> is an experimental call-and-return implementation of a Python service integration. While the </w:t>
      </w:r>
      <w:r w:rsidR="00B21889">
        <w:rPr>
          <w:lang w:val="en-US"/>
        </w:rPr>
        <w:t>two continuous classes communicate</w:t>
      </w:r>
      <w:r w:rsidR="00531877" w:rsidRPr="003D662E">
        <w:rPr>
          <w:lang w:val="en-US"/>
        </w:rPr>
        <w:t xml:space="preserve"> data and commands </w:t>
      </w:r>
      <w:r w:rsidR="00B21889">
        <w:rPr>
          <w:lang w:val="en-US"/>
        </w:rPr>
        <w:t>with</w:t>
      </w:r>
      <w:r w:rsidR="00531877" w:rsidRPr="003D662E">
        <w:rPr>
          <w:lang w:val="en-US"/>
        </w:rPr>
        <w:t xml:space="preserve"> the </w:t>
      </w:r>
      <w:r w:rsidR="00531877" w:rsidRPr="003D662E">
        <w:rPr>
          <w:rFonts w:ascii="Consolas" w:hAnsi="Consolas"/>
          <w:lang w:val="en-US"/>
        </w:rPr>
        <w:t>ServiceEnvironment</w:t>
      </w:r>
      <w:r w:rsidR="00531877" w:rsidRPr="003D662E">
        <w:rPr>
          <w:lang w:val="en-US"/>
        </w:rPr>
        <w:t xml:space="preserve">, the </w:t>
      </w:r>
      <w:r w:rsidR="00531877" w:rsidRPr="003D662E">
        <w:rPr>
          <w:rFonts w:ascii="Consolas" w:hAnsi="Consolas"/>
          <w:lang w:val="en-US"/>
        </w:rPr>
        <w:t>PythonSyncProcessService</w:t>
      </w:r>
      <w:r w:rsidR="00531877" w:rsidRPr="003D662E">
        <w:rPr>
          <w:lang w:val="en-US"/>
        </w:rPr>
        <w:t xml:space="preserve"> transfers only data items and calls Python upon each data item. </w:t>
      </w:r>
      <w:r w:rsidR="001C13DE">
        <w:rPr>
          <w:lang w:val="en-US"/>
        </w:rPr>
        <w:t>Besides the different communication styles, all Python</w:t>
      </w:r>
      <w:r w:rsidR="00531877" w:rsidRPr="003D662E">
        <w:rPr>
          <w:lang w:val="en-US"/>
        </w:rPr>
        <w:t xml:space="preserve"> integration classes support synchronous and asynchronous </w:t>
      </w:r>
      <w:r w:rsidR="00E43081">
        <w:rPr>
          <w:lang w:val="en-US"/>
        </w:rPr>
        <w:t xml:space="preserve">services and their </w:t>
      </w:r>
      <w:r w:rsidR="001C13DE">
        <w:rPr>
          <w:lang w:val="en-US"/>
        </w:rPr>
        <w:t>call styles</w:t>
      </w:r>
      <w:r w:rsidR="00531877" w:rsidRPr="003D662E">
        <w:rPr>
          <w:lang w:val="en-US"/>
        </w:rPr>
        <w:t>.</w:t>
      </w:r>
      <w:r w:rsidR="000A4AD7" w:rsidRPr="003D662E">
        <w:rPr>
          <w:lang w:val="en-US"/>
        </w:rPr>
        <w:t xml:space="preserve"> </w:t>
      </w:r>
    </w:p>
    <w:p w14:paraId="6F5DA957" w14:textId="046990DB" w:rsidR="00882486" w:rsidRPr="00B34440" w:rsidRDefault="00882486" w:rsidP="008343B7">
      <w:pPr>
        <w:jc w:val="both"/>
        <w:rPr>
          <w:lang w:val="en-US"/>
        </w:rPr>
      </w:pPr>
      <w:r w:rsidRPr="00B34440">
        <w:rPr>
          <w:lang w:val="en-US"/>
        </w:rPr>
        <w:t xml:space="preserve">As Python is a system-level program, it is relevant to understand how the platform determines which Python </w:t>
      </w:r>
      <w:r w:rsidR="00B93190" w:rsidRPr="00B34440">
        <w:rPr>
          <w:lang w:val="en-US"/>
        </w:rPr>
        <w:t xml:space="preserve">version/installation </w:t>
      </w:r>
      <w:r w:rsidRPr="00B34440">
        <w:rPr>
          <w:lang w:val="en-US"/>
        </w:rPr>
        <w:t>to use. This is of particular interest, as operating system</w:t>
      </w:r>
      <w:r w:rsidR="00BA5341" w:rsidRPr="00B34440">
        <w:rPr>
          <w:lang w:val="en-US"/>
        </w:rPr>
        <w:t>s</w:t>
      </w:r>
      <w:r w:rsidRPr="00B34440">
        <w:rPr>
          <w:lang w:val="en-US"/>
        </w:rPr>
        <w:t xml:space="preserve"> tend to </w:t>
      </w:r>
      <w:r w:rsidR="00BA5341" w:rsidRPr="00B34440">
        <w:rPr>
          <w:lang w:val="en-US"/>
        </w:rPr>
        <w:t>provide</w:t>
      </w:r>
      <w:r w:rsidRPr="00B34440">
        <w:rPr>
          <w:lang w:val="en-US"/>
        </w:rPr>
        <w:t xml:space="preserve"> a more recent</w:t>
      </w:r>
      <w:r w:rsidR="00BA5341" w:rsidRPr="00B34440">
        <w:rPr>
          <w:lang w:val="en-US"/>
        </w:rPr>
        <w:t xml:space="preserve"> version,</w:t>
      </w:r>
      <w:r w:rsidRPr="00B34440">
        <w:rPr>
          <w:lang w:val="en-US"/>
        </w:rPr>
        <w:t xml:space="preserve"> but </w:t>
      </w:r>
      <w:r w:rsidR="00BA5341" w:rsidRPr="00B34440">
        <w:rPr>
          <w:lang w:val="en-US"/>
        </w:rPr>
        <w:t>sometimes</w:t>
      </w:r>
      <w:r w:rsidRPr="00B34440">
        <w:rPr>
          <w:lang w:val="en-US"/>
        </w:rPr>
        <w:t xml:space="preserve"> the most recent version </w:t>
      </w:r>
      <w:r w:rsidR="00BA5341" w:rsidRPr="00B34440">
        <w:rPr>
          <w:lang w:val="en-US"/>
        </w:rPr>
        <w:t xml:space="preserve">may not be compatible with your requirements. </w:t>
      </w:r>
      <w:r w:rsidR="00456248">
        <w:rPr>
          <w:lang w:val="en-US"/>
        </w:rPr>
        <w:t>Moreover, certain installations may have multiple Python versions installed, so it is important to provide a mechanism, which Python to execute actually per service.</w:t>
      </w:r>
    </w:p>
    <w:p w14:paraId="07028466" w14:textId="424EFD03" w:rsidR="009E1394" w:rsidRPr="00B34440" w:rsidRDefault="00882486" w:rsidP="007245E8">
      <w:pPr>
        <w:pStyle w:val="ListParagraph"/>
        <w:numPr>
          <w:ilvl w:val="0"/>
          <w:numId w:val="50"/>
        </w:numPr>
        <w:jc w:val="both"/>
        <w:rPr>
          <w:lang w:val="en-US"/>
        </w:rPr>
      </w:pPr>
      <w:r w:rsidRPr="00B34440">
        <w:rPr>
          <w:lang w:val="en-US"/>
        </w:rPr>
        <w:t xml:space="preserve">For a </w:t>
      </w:r>
      <w:r w:rsidR="001364FF" w:rsidRPr="00B34440">
        <w:rPr>
          <w:lang w:val="en-US"/>
        </w:rPr>
        <w:t>(</w:t>
      </w:r>
      <w:r w:rsidRPr="00B34440">
        <w:rPr>
          <w:lang w:val="en-US"/>
        </w:rPr>
        <w:t>containerized</w:t>
      </w:r>
      <w:r w:rsidR="001364FF" w:rsidRPr="00B34440">
        <w:rPr>
          <w:lang w:val="en-US"/>
        </w:rPr>
        <w:t>)</w:t>
      </w:r>
      <w:r w:rsidRPr="00B34440">
        <w:rPr>
          <w:lang w:val="en-US"/>
        </w:rPr>
        <w:t xml:space="preserve"> application, the platform </w:t>
      </w:r>
      <w:r w:rsidR="001364FF" w:rsidRPr="00B34440">
        <w:rPr>
          <w:lang w:val="en-US"/>
        </w:rPr>
        <w:t xml:space="preserve">and the platform supplied (generic) services </w:t>
      </w:r>
      <w:r w:rsidRPr="00B34440">
        <w:rPr>
          <w:lang w:val="en-US"/>
        </w:rPr>
        <w:t xml:space="preserve">take the information </w:t>
      </w:r>
      <w:r w:rsidR="0087440A" w:rsidRPr="00B34440">
        <w:rPr>
          <w:lang w:val="en-US"/>
        </w:rPr>
        <w:t>on</w:t>
      </w:r>
      <w:r w:rsidRPr="00B34440">
        <w:rPr>
          <w:lang w:val="en-US"/>
        </w:rPr>
        <w:t xml:space="preserve"> installed dependencies into account</w:t>
      </w:r>
      <w:r w:rsidR="0087440A" w:rsidRPr="00B34440">
        <w:rPr>
          <w:lang w:val="en-US"/>
        </w:rPr>
        <w:t xml:space="preserve"> (cf. Section </w:t>
      </w:r>
      <w:r w:rsidR="0087440A" w:rsidRPr="00B34440">
        <w:rPr>
          <w:lang w:val="en-US"/>
        </w:rPr>
        <w:fldChar w:fldCharType="begin"/>
      </w:r>
      <w:r w:rsidR="0087440A" w:rsidRPr="00B34440">
        <w:rPr>
          <w:lang w:val="en-US"/>
        </w:rPr>
        <w:instrText xml:space="preserve"> REF _Ref144459349 \r \h </w:instrText>
      </w:r>
      <w:r w:rsidR="00213474" w:rsidRPr="00B34440">
        <w:rPr>
          <w:lang w:val="en-US"/>
        </w:rPr>
        <w:instrText xml:space="preserve"> \* MERGEFORMAT </w:instrText>
      </w:r>
      <w:r w:rsidR="0087440A" w:rsidRPr="00B34440">
        <w:rPr>
          <w:lang w:val="en-US"/>
        </w:rPr>
      </w:r>
      <w:r w:rsidR="0087440A" w:rsidRPr="00B34440">
        <w:rPr>
          <w:lang w:val="en-US"/>
        </w:rPr>
        <w:fldChar w:fldCharType="separate"/>
      </w:r>
      <w:r w:rsidR="00C62E87">
        <w:rPr>
          <w:lang w:val="en-US"/>
        </w:rPr>
        <w:t>3.3.3.1</w:t>
      </w:r>
      <w:r w:rsidR="0087440A" w:rsidRPr="00B34440">
        <w:rPr>
          <w:lang w:val="en-US"/>
        </w:rPr>
        <w:fldChar w:fldCharType="end"/>
      </w:r>
      <w:r w:rsidR="0087440A" w:rsidRPr="00B34440">
        <w:rPr>
          <w:lang w:val="en-US"/>
        </w:rPr>
        <w:t>).</w:t>
      </w:r>
    </w:p>
    <w:p w14:paraId="38432E23" w14:textId="5ABB0A34" w:rsidR="00882486" w:rsidRPr="00B34440" w:rsidRDefault="009E1394" w:rsidP="007245E8">
      <w:pPr>
        <w:pStyle w:val="ListParagraph"/>
        <w:numPr>
          <w:ilvl w:val="0"/>
          <w:numId w:val="50"/>
        </w:numPr>
        <w:jc w:val="both"/>
        <w:rPr>
          <w:lang w:val="en-US"/>
        </w:rPr>
      </w:pPr>
      <w:r w:rsidRPr="00B34440">
        <w:rPr>
          <w:lang w:val="en-US"/>
        </w:rPr>
        <w:t xml:space="preserve">For direct execution of Python, e.g., in tests or in the build process, the platform </w:t>
      </w:r>
      <w:r w:rsidR="00D40D5A">
        <w:rPr>
          <w:lang w:val="en-US"/>
        </w:rPr>
        <w:t xml:space="preserve">(and the build processes) </w:t>
      </w:r>
      <w:r w:rsidRPr="00B34440">
        <w:rPr>
          <w:lang w:val="en-US"/>
        </w:rPr>
        <w:t xml:space="preserve">considers the system environment variable </w:t>
      </w:r>
      <w:r w:rsidRPr="00B34440">
        <w:rPr>
          <w:rFonts w:ascii="Consolas" w:hAnsi="Consolas"/>
          <w:lang w:val="en-US"/>
        </w:rPr>
        <w:t>IIP_PYTHON</w:t>
      </w:r>
      <w:r w:rsidRPr="00B34440">
        <w:rPr>
          <w:lang w:val="en-US"/>
        </w:rPr>
        <w:t xml:space="preserve"> as location of the python binary.</w:t>
      </w:r>
      <w:r w:rsidR="005E33CF" w:rsidRPr="00B34440">
        <w:rPr>
          <w:lang w:val="en-US"/>
        </w:rPr>
        <w:t xml:space="preserve"> </w:t>
      </w:r>
      <w:r w:rsidRPr="00B34440">
        <w:rPr>
          <w:lang w:val="en-US"/>
        </w:rPr>
        <w:t xml:space="preserve">If </w:t>
      </w:r>
      <w:r w:rsidR="00612E69" w:rsidRPr="00B34440">
        <w:rPr>
          <w:rFonts w:ascii="Consolas" w:hAnsi="Consolas"/>
          <w:lang w:val="en-US"/>
        </w:rPr>
        <w:t>IIP_PYTHON</w:t>
      </w:r>
      <w:r w:rsidRPr="00B34440">
        <w:rPr>
          <w:lang w:val="en-US"/>
        </w:rPr>
        <w:t xml:space="preserve"> is not set, </w:t>
      </w:r>
      <w:r w:rsidR="00612E69" w:rsidRPr="00B34440">
        <w:rPr>
          <w:lang w:val="en-US"/>
        </w:rPr>
        <w:t>the platform</w:t>
      </w:r>
      <w:r w:rsidRPr="00B34440">
        <w:rPr>
          <w:lang w:val="en-US"/>
        </w:rPr>
        <w:t xml:space="preserve"> tries to utilize</w:t>
      </w:r>
      <w:r w:rsidR="00A64872">
        <w:rPr>
          <w:lang w:val="en-US"/>
        </w:rPr>
        <w:t xml:space="preserve"> the first Python in the </w:t>
      </w:r>
      <w:r w:rsidR="003C797A">
        <w:rPr>
          <w:lang w:val="en-US"/>
        </w:rPr>
        <w:t xml:space="preserve">system </w:t>
      </w:r>
      <w:r w:rsidR="00A64872">
        <w:rPr>
          <w:lang w:val="en-US"/>
        </w:rPr>
        <w:t>path, as fallbacks</w:t>
      </w:r>
      <w:r w:rsidRPr="00B34440">
        <w:rPr>
          <w:lang w:val="en-US"/>
        </w:rPr>
        <w:t xml:space="preserve"> </w:t>
      </w:r>
      <w:r w:rsidRPr="00B34440">
        <w:rPr>
          <w:rFonts w:ascii="Consolas" w:hAnsi="Consolas"/>
          <w:lang w:val="en-US"/>
        </w:rPr>
        <w:t>/usr/bin/python3</w:t>
      </w:r>
      <w:r w:rsidRPr="00B34440">
        <w:rPr>
          <w:lang w:val="en-US"/>
        </w:rPr>
        <w:t xml:space="preserve"> or, </w:t>
      </w:r>
      <w:r w:rsidR="00A64872">
        <w:rPr>
          <w:lang w:val="en-US"/>
        </w:rPr>
        <w:t>ultimately,</w:t>
      </w:r>
      <w:r w:rsidRPr="00B34440">
        <w:rPr>
          <w:lang w:val="en-US"/>
        </w:rPr>
        <w:t xml:space="preserve"> </w:t>
      </w:r>
      <w:r w:rsidRPr="00B34440">
        <w:rPr>
          <w:rFonts w:ascii="Consolas" w:hAnsi="Consolas"/>
          <w:lang w:val="en-US"/>
        </w:rPr>
        <w:t>python</w:t>
      </w:r>
      <w:r w:rsidRPr="00B34440">
        <w:rPr>
          <w:lang w:val="en-US"/>
        </w:rPr>
        <w:t>.</w:t>
      </w:r>
    </w:p>
    <w:p w14:paraId="3C673C1C" w14:textId="32BA4A73" w:rsidR="00705598" w:rsidRPr="003D662E" w:rsidRDefault="00705598" w:rsidP="00705598">
      <w:pPr>
        <w:pStyle w:val="Heading4"/>
        <w:rPr>
          <w:lang w:val="en-US"/>
        </w:rPr>
      </w:pPr>
      <w:r w:rsidRPr="003D662E">
        <w:rPr>
          <w:lang w:val="en-US"/>
        </w:rPr>
        <w:t>Validation</w:t>
      </w:r>
    </w:p>
    <w:p w14:paraId="7532D0F4" w14:textId="131938D1" w:rsidR="008A4B2E" w:rsidRPr="003D662E" w:rsidRDefault="008A4B2E" w:rsidP="008A4B2E">
      <w:pPr>
        <w:jc w:val="both"/>
        <w:rPr>
          <w:lang w:val="en-US"/>
        </w:rPr>
      </w:pPr>
      <w:r w:rsidRPr="003D662E">
        <w:rPr>
          <w:lang w:val="en-US"/>
        </w:rPr>
        <w:t>The service environment is subject to automated regression and integration testing. In particular the monitoring classes are tested extensively [</w:t>
      </w:r>
      <w:r w:rsidR="00255D95">
        <w:rPr>
          <w:lang w:val="en-US"/>
        </w:rPr>
        <w:t>Cas21</w:t>
      </w:r>
      <w:r w:rsidRPr="003D662E">
        <w:rPr>
          <w:lang w:val="en-US"/>
        </w:rPr>
        <w:t>]. Also</w:t>
      </w:r>
      <w:r w:rsidR="00820D8A" w:rsidRPr="003D662E">
        <w:rPr>
          <w:lang w:val="en-US"/>
        </w:rPr>
        <w:t>,</w:t>
      </w:r>
      <w:r w:rsidRPr="003D662E">
        <w:rPr>
          <w:lang w:val="en-US"/>
        </w:rPr>
        <w:t xml:space="preserve"> the remaining classes of the Java/Python </w:t>
      </w:r>
      <w:r w:rsidR="005F1C1C" w:rsidRPr="003D662E">
        <w:rPr>
          <w:lang w:val="en-US"/>
        </w:rPr>
        <w:t>service environment</w:t>
      </w:r>
      <w:r w:rsidR="009E34DA" w:rsidRPr="003D662E">
        <w:rPr>
          <w:lang w:val="en-US"/>
        </w:rPr>
        <w:t>s</w:t>
      </w:r>
      <w:r w:rsidR="005F1C1C" w:rsidRPr="003D662E">
        <w:rPr>
          <w:lang w:val="en-US"/>
        </w:rPr>
        <w:t xml:space="preserve"> </w:t>
      </w:r>
      <w:r w:rsidRPr="003D662E">
        <w:rPr>
          <w:lang w:val="en-US"/>
        </w:rPr>
        <w:t xml:space="preserve">are executed in regression tests, i.e., the Java based build environment also executes Python unit tests. However, many methods are intended to be used by a stream-based application. As done with the components before, a manual implementation of a test application and execution in particular of the Spring service environment might be helpful here, but may fall short for </w:t>
      </w:r>
      <w:r w:rsidRPr="003D662E">
        <w:rPr>
          <w:lang w:val="en-US"/>
        </w:rPr>
        <w:lastRenderedPageBreak/>
        <w:t xml:space="preserve">the plain Java environment (test metrics are currently accounted per Java project rather than across projects). While currently the test coverage of the service environment could be increased, the classes defined there are tested in terms of integration tests, e.g., through test artifact for the Spring Service Management and Control implementation. </w:t>
      </w:r>
    </w:p>
    <w:p w14:paraId="39872976" w14:textId="08FE80F6" w:rsidR="008A4B2E" w:rsidRPr="003D662E" w:rsidRDefault="008A4B2E" w:rsidP="008A4B2E">
      <w:pPr>
        <w:jc w:val="both"/>
        <w:rPr>
          <w:lang w:val="en-US"/>
        </w:rPr>
      </w:pPr>
      <w:r w:rsidRPr="003D662E">
        <w:rPr>
          <w:lang w:val="en-US"/>
        </w:rPr>
        <w:t xml:space="preserve">So far, no performance evaluations of the generated code and the underlying service environment have been conducted. Therefore, the manually implemented service chains from the experiments discussed in Section </w:t>
      </w:r>
      <w:r w:rsidRPr="003D662E">
        <w:rPr>
          <w:lang w:val="en-US"/>
        </w:rPr>
        <w:fldChar w:fldCharType="begin"/>
      </w:r>
      <w:r w:rsidRPr="003D662E">
        <w:rPr>
          <w:lang w:val="en-US"/>
        </w:rPr>
        <w:instrText xml:space="preserve"> REF _Ref63932450 \r \h </w:instrText>
      </w:r>
      <w:r w:rsidR="003D662E">
        <w:rPr>
          <w:lang w:val="en-US"/>
        </w:rPr>
        <w:instrText xml:space="preserve"> \* MERGEFORMAT </w:instrText>
      </w:r>
      <w:r w:rsidRPr="003D662E">
        <w:rPr>
          <w:lang w:val="en-US"/>
        </w:rPr>
      </w:r>
      <w:r w:rsidRPr="003D662E">
        <w:rPr>
          <w:lang w:val="en-US"/>
        </w:rPr>
        <w:fldChar w:fldCharType="separate"/>
      </w:r>
      <w:r w:rsidR="00C62E87">
        <w:rPr>
          <w:lang w:val="en-US"/>
        </w:rPr>
        <w:t>3.4.2.2</w:t>
      </w:r>
      <w:r w:rsidRPr="003D662E">
        <w:rPr>
          <w:lang w:val="en-US"/>
        </w:rPr>
        <w:fldChar w:fldCharType="end"/>
      </w:r>
      <w:r w:rsidRPr="003D662E">
        <w:rPr>
          <w:lang w:val="en-US"/>
        </w:rPr>
        <w:t xml:space="preserve"> could be used as baseline. </w:t>
      </w:r>
    </w:p>
    <w:p w14:paraId="2C3C906B" w14:textId="2D30D0BB" w:rsidR="00C2562F" w:rsidRPr="003D662E" w:rsidRDefault="008A4B2E" w:rsidP="00C2562F">
      <w:pPr>
        <w:jc w:val="both"/>
        <w:rPr>
          <w:lang w:val="en-US"/>
        </w:rPr>
      </w:pPr>
      <w:r w:rsidRPr="003D662E">
        <w:rPr>
          <w:lang w:val="en-US"/>
        </w:rPr>
        <w:t xml:space="preserve">Besides service-level tests, performance experiments </w:t>
      </w:r>
      <w:r w:rsidR="008478F0" w:rsidRPr="003D662E">
        <w:rPr>
          <w:lang w:val="en-US"/>
        </w:rPr>
        <w:t xml:space="preserve">for </w:t>
      </w:r>
      <w:r w:rsidR="000B4266">
        <w:rPr>
          <w:lang w:val="en-US"/>
        </w:rPr>
        <w:t xml:space="preserve">BaSyx1 </w:t>
      </w:r>
      <w:r w:rsidR="008478F0" w:rsidRPr="003D662E">
        <w:rPr>
          <w:lang w:val="en-US"/>
        </w:rPr>
        <w:t>ha</w:t>
      </w:r>
      <w:r w:rsidR="000041F1" w:rsidRPr="003D662E">
        <w:rPr>
          <w:lang w:val="en-US"/>
        </w:rPr>
        <w:t>ve</w:t>
      </w:r>
      <w:r w:rsidRPr="003D662E">
        <w:rPr>
          <w:lang w:val="en-US"/>
        </w:rPr>
        <w:t xml:space="preserve"> been performed in [</w:t>
      </w:r>
      <w:r w:rsidR="00255D95">
        <w:rPr>
          <w:lang w:val="en-US"/>
        </w:rPr>
        <w:t>Cas21</w:t>
      </w:r>
      <w:r w:rsidRPr="003D662E">
        <w:rPr>
          <w:lang w:val="en-US"/>
        </w:rPr>
        <w:t xml:space="preserve">]. Retrieving a meter via an AAS on a Lenovo Z50-70 laptop requires 4-5 ms after a settling </w:t>
      </w:r>
      <w:r w:rsidR="000B4266">
        <w:rPr>
          <w:lang w:val="en-US"/>
        </w:rPr>
        <w:t>period</w:t>
      </w:r>
      <w:r w:rsidRPr="003D662E">
        <w:rPr>
          <w:lang w:val="en-US"/>
        </w:rPr>
        <w:t xml:space="preserve"> of 200 repetitions, whereby most of the time is attributed to the AAS communication. In contrast, initial requests are comparatively slow (8-10 ms), probably </w:t>
      </w:r>
      <w:r w:rsidR="003174A4" w:rsidRPr="003D662E">
        <w:rPr>
          <w:lang w:val="en-US"/>
        </w:rPr>
        <w:t xml:space="preserve">an </w:t>
      </w:r>
      <w:r w:rsidRPr="003D662E">
        <w:rPr>
          <w:lang w:val="en-US"/>
        </w:rPr>
        <w:t xml:space="preserve">effect of JVM settling periods. Moreover, some meters can schedule own update operations, which doubles the round-trip time. In the current implementation, the </w:t>
      </w:r>
      <w:r w:rsidRPr="003D662E">
        <w:rPr>
          <w:rFonts w:ascii="Consolas" w:hAnsi="Consolas"/>
          <w:lang w:val="en-US"/>
        </w:rPr>
        <w:t>MetricsProvider</w:t>
      </w:r>
      <w:r w:rsidRPr="003D662E">
        <w:rPr>
          <w:lang w:val="en-US"/>
        </w:rPr>
        <w:t xml:space="preserve"> performs such updates only on request, thus, saving roughly factor 2 response time in average. The internal operation of the meters, in particular parsing the JSON information requires at maximum 70 </w:t>
      </w:r>
      <w:r w:rsidRPr="003D662E">
        <w:rPr>
          <w:rFonts w:cstheme="minorHAnsi"/>
          <w:lang w:val="en-US"/>
        </w:rPr>
        <w:t>µ</w:t>
      </w:r>
      <w:r w:rsidRPr="003D662E">
        <w:rPr>
          <w:lang w:val="en-US"/>
        </w:rPr>
        <w:t>s, i.e., most of the response time can be attributed to communication and AAS operations.</w:t>
      </w:r>
      <w:r w:rsidR="00215870" w:rsidRPr="003D662E">
        <w:rPr>
          <w:lang w:val="en-US"/>
        </w:rPr>
        <w:t xml:space="preserve"> </w:t>
      </w:r>
      <w:r w:rsidR="00D97228" w:rsidRPr="003D662E">
        <w:rPr>
          <w:lang w:val="en-US"/>
        </w:rPr>
        <w:t>A more extensive performance experiment is presented in [</w:t>
      </w:r>
      <w:r w:rsidR="00597F48">
        <w:rPr>
          <w:lang w:val="en-US"/>
        </w:rPr>
        <w:t>CE21</w:t>
      </w:r>
      <w:r w:rsidR="00D97228" w:rsidRPr="003D662E">
        <w:rPr>
          <w:lang w:val="en-US"/>
        </w:rPr>
        <w:t>], showing that a</w:t>
      </w:r>
      <w:r w:rsidR="00F23DF9" w:rsidRPr="003D662E">
        <w:rPr>
          <w:lang w:val="en-US"/>
        </w:rPr>
        <w:t>n</w:t>
      </w:r>
      <w:r w:rsidR="00D97228" w:rsidRPr="003D662E">
        <w:rPr>
          <w:lang w:val="en-US"/>
        </w:rPr>
        <w:t xml:space="preserve"> integration of the transport layer with a monitoring values cache attached to a remote AAS can be as fast as a local AAS on the monitored device. In other words, the AAS that is updated in parallel is not impacting the data paths to other components, which are informed via the transport layer (</w:t>
      </w:r>
      <w:r w:rsidR="00C2562F">
        <w:rPr>
          <w:lang w:val="en-US"/>
        </w:rPr>
        <w:t>i</w:t>
      </w:r>
      <w:r w:rsidR="00D97228" w:rsidRPr="003D662E">
        <w:rPr>
          <w:lang w:val="en-US"/>
        </w:rPr>
        <w:t>.</w:t>
      </w:r>
      <w:r w:rsidR="00C2562F">
        <w:rPr>
          <w:lang w:val="en-US"/>
        </w:rPr>
        <w:t>e</w:t>
      </w:r>
      <w:r w:rsidR="00D97228" w:rsidRPr="003D662E">
        <w:rPr>
          <w:lang w:val="en-US"/>
        </w:rPr>
        <w:t>., pub-sub</w:t>
      </w:r>
      <w:r w:rsidR="00C2562F">
        <w:rPr>
          <w:lang w:val="en-US"/>
        </w:rPr>
        <w:t xml:space="preserve"> with fixed JSON wire format</w:t>
      </w:r>
      <w:r w:rsidR="00D97228" w:rsidRPr="003D662E">
        <w:rPr>
          <w:lang w:val="en-US"/>
        </w:rPr>
        <w:t>).</w:t>
      </w:r>
      <w:r w:rsidR="000B4266">
        <w:rPr>
          <w:lang w:val="en-US"/>
        </w:rPr>
        <w:t xml:space="preserve"> </w:t>
      </w:r>
      <w:r w:rsidR="00C2562F">
        <w:rPr>
          <w:lang w:val="en-US"/>
        </w:rPr>
        <w:t xml:space="preserve">However, AAS properties realized through Java functions are only (partially) supported in BaSyx1; for BaSyx2 we currently write the metrics values directly into the AAS at higher overhead. In particular, the pub-sub approach </w:t>
      </w:r>
      <w:r w:rsidR="00C2562F" w:rsidRPr="003D662E">
        <w:rPr>
          <w:lang w:val="en-US"/>
        </w:rPr>
        <w:t xml:space="preserve">decouples the startup of the AAS implementation server as only the platform transport broker/server is used, which </w:t>
      </w:r>
      <w:r w:rsidR="00C2562F">
        <w:rPr>
          <w:lang w:val="en-US"/>
        </w:rPr>
        <w:t xml:space="preserve">is </w:t>
      </w:r>
      <w:r w:rsidR="00C2562F" w:rsidRPr="003D662E">
        <w:rPr>
          <w:lang w:val="en-US"/>
        </w:rPr>
        <w:t xml:space="preserve">started </w:t>
      </w:r>
      <w:r w:rsidR="00C2562F">
        <w:rPr>
          <w:lang w:val="en-US"/>
        </w:rPr>
        <w:t xml:space="preserve">as part of </w:t>
      </w:r>
      <w:r w:rsidR="00C2562F" w:rsidRPr="003D662E">
        <w:rPr>
          <w:lang w:val="en-US"/>
        </w:rPr>
        <w:t xml:space="preserve">the platform. </w:t>
      </w:r>
    </w:p>
    <w:p w14:paraId="760C222D" w14:textId="77777777" w:rsidR="00C04698" w:rsidRPr="003D662E" w:rsidRDefault="00C04698" w:rsidP="00C04698">
      <w:pPr>
        <w:pStyle w:val="Heading3"/>
        <w:rPr>
          <w:lang w:val="en-US"/>
        </w:rPr>
      </w:pPr>
      <w:bookmarkStart w:id="119" w:name="_Ref78190504"/>
      <w:bookmarkStart w:id="120" w:name="_Toc216439652"/>
      <w:r w:rsidRPr="003D662E">
        <w:rPr>
          <w:lang w:val="en-US"/>
        </w:rPr>
        <w:t>Service Control and Management</w:t>
      </w:r>
      <w:bookmarkEnd w:id="114"/>
      <w:bookmarkEnd w:id="119"/>
      <w:bookmarkEnd w:id="120"/>
    </w:p>
    <w:p w14:paraId="06D7DA36" w14:textId="26D34152" w:rsidR="00297254" w:rsidRDefault="00963CAD" w:rsidP="00497006">
      <w:pPr>
        <w:jc w:val="both"/>
        <w:rPr>
          <w:lang w:val="en-US"/>
        </w:rPr>
      </w:pPr>
      <w:r w:rsidRPr="003D662E">
        <w:rPr>
          <w:lang w:val="en-US"/>
        </w:rPr>
        <w:t>T</w:t>
      </w:r>
      <w:r w:rsidR="003377BE" w:rsidRPr="003D662E">
        <w:rPr>
          <w:lang w:val="en-US"/>
        </w:rPr>
        <w:t xml:space="preserve">he </w:t>
      </w:r>
      <w:r w:rsidR="00B825D9" w:rsidRPr="003D662E">
        <w:rPr>
          <w:lang w:val="en-US"/>
        </w:rPr>
        <w:t>S</w:t>
      </w:r>
      <w:r w:rsidR="003377BE" w:rsidRPr="003D662E">
        <w:rPr>
          <w:lang w:val="en-US"/>
        </w:rPr>
        <w:t xml:space="preserve">ervice </w:t>
      </w:r>
      <w:r w:rsidR="00B825D9" w:rsidRPr="003D662E">
        <w:rPr>
          <w:lang w:val="en-US"/>
        </w:rPr>
        <w:t>C</w:t>
      </w:r>
      <w:r w:rsidR="003377BE" w:rsidRPr="003D662E">
        <w:rPr>
          <w:lang w:val="en-US"/>
        </w:rPr>
        <w:t xml:space="preserve">ontrol and </w:t>
      </w:r>
      <w:r w:rsidR="00B825D9" w:rsidRPr="003D662E">
        <w:rPr>
          <w:lang w:val="en-US"/>
        </w:rPr>
        <w:t>M</w:t>
      </w:r>
      <w:r w:rsidR="003377BE" w:rsidRPr="003D662E">
        <w:rPr>
          <w:lang w:val="en-US"/>
        </w:rPr>
        <w:t xml:space="preserve">anagement component </w:t>
      </w:r>
      <w:r w:rsidR="006D5848" w:rsidRPr="003D662E">
        <w:rPr>
          <w:lang w:val="en-US"/>
        </w:rPr>
        <w:t xml:space="preserve">defines the </w:t>
      </w:r>
      <w:r w:rsidR="009D4A14" w:rsidRPr="003D662E">
        <w:rPr>
          <w:lang w:val="en-US"/>
        </w:rPr>
        <w:t>service-</w:t>
      </w:r>
      <w:r w:rsidR="003377BE" w:rsidRPr="003D662E">
        <w:rPr>
          <w:lang w:val="en-US"/>
        </w:rPr>
        <w:t xml:space="preserve">interface of a (compute) resource towards the platform. It must provide means to </w:t>
      </w:r>
      <w:r w:rsidR="009D4A14" w:rsidRPr="003D662E">
        <w:rPr>
          <w:lang w:val="en-US"/>
        </w:rPr>
        <w:t>load a</w:t>
      </w:r>
      <w:r w:rsidR="003377BE" w:rsidRPr="003D662E">
        <w:rPr>
          <w:lang w:val="en-US"/>
        </w:rPr>
        <w:t xml:space="preserve"> service implementation</w:t>
      </w:r>
      <w:r w:rsidR="00491A10" w:rsidRPr="003D662E">
        <w:rPr>
          <w:lang w:val="en-US"/>
        </w:rPr>
        <w:t xml:space="preserve"> </w:t>
      </w:r>
      <w:r w:rsidR="009D4A14" w:rsidRPr="003D662E">
        <w:rPr>
          <w:lang w:val="en-US"/>
        </w:rPr>
        <w:t xml:space="preserve">onto the resource </w:t>
      </w:r>
      <w:r w:rsidR="00491A10" w:rsidRPr="003D662E">
        <w:rPr>
          <w:lang w:val="en-US"/>
        </w:rPr>
        <w:t xml:space="preserve">(in terms of </w:t>
      </w:r>
      <w:r w:rsidR="00FB6437">
        <w:rPr>
          <w:lang w:val="en-US"/>
        </w:rPr>
        <w:t xml:space="preserve">service </w:t>
      </w:r>
      <w:r w:rsidR="00491A10" w:rsidRPr="003D662E">
        <w:rPr>
          <w:lang w:val="en-US"/>
        </w:rPr>
        <w:t>artifacts, e.g., from a central platform server)</w:t>
      </w:r>
      <w:r w:rsidR="003377BE" w:rsidRPr="003D662E">
        <w:rPr>
          <w:lang w:val="en-US"/>
        </w:rPr>
        <w:t xml:space="preserve">, to identify the descriptive information about services (id, name, description, version, service kind) and </w:t>
      </w:r>
      <w:r w:rsidR="009D4A14" w:rsidRPr="003D662E">
        <w:rPr>
          <w:lang w:val="en-US"/>
        </w:rPr>
        <w:t xml:space="preserve">to </w:t>
      </w:r>
      <w:r w:rsidR="003377BE" w:rsidRPr="003D662E">
        <w:rPr>
          <w:lang w:val="en-US"/>
        </w:rPr>
        <w:t>provide access to runtime capabilities, e.g., the state of the service, reconfiguration capabilities</w:t>
      </w:r>
      <w:r w:rsidR="009D4A14" w:rsidRPr="003D662E">
        <w:rPr>
          <w:lang w:val="en-US"/>
        </w:rPr>
        <w:t xml:space="preserve">, or </w:t>
      </w:r>
      <w:r w:rsidR="003377BE" w:rsidRPr="003D662E">
        <w:rPr>
          <w:lang w:val="en-US"/>
        </w:rPr>
        <w:t xml:space="preserve">runtime </w:t>
      </w:r>
      <w:r w:rsidR="009D4A14" w:rsidRPr="003D662E">
        <w:rPr>
          <w:lang w:val="en-US"/>
        </w:rPr>
        <w:t>monitoring values</w:t>
      </w:r>
      <w:r w:rsidR="003377BE" w:rsidRPr="003D662E">
        <w:rPr>
          <w:lang w:val="en-US"/>
        </w:rPr>
        <w:t>.</w:t>
      </w:r>
      <w:r w:rsidR="00497006" w:rsidRPr="003D662E">
        <w:rPr>
          <w:lang w:val="en-US"/>
        </w:rPr>
        <w:t xml:space="preserve"> As the execution of the services happens within their (programing-language) specific environment, the control and management component can be realized in generic manner.</w:t>
      </w:r>
    </w:p>
    <w:p w14:paraId="6E245577" w14:textId="71B54CC7" w:rsidR="00C2562F" w:rsidRDefault="00DC561D" w:rsidP="00497006">
      <w:pPr>
        <w:jc w:val="both"/>
        <w:rPr>
          <w:lang w:val="en-US"/>
        </w:rPr>
      </w:pPr>
      <w:r w:rsidRPr="00DC561D">
        <w:rPr>
          <w:noProof/>
        </w:rPr>
        <w:drawing>
          <wp:inline distT="0" distB="0" distL="0" distR="0" wp14:anchorId="44241B34" wp14:editId="3C2A915F">
            <wp:extent cx="5760720" cy="182943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60720" cy="1829435"/>
                    </a:xfrm>
                    <a:prstGeom prst="rect">
                      <a:avLst/>
                    </a:prstGeom>
                    <a:noFill/>
                    <a:ln>
                      <a:noFill/>
                    </a:ln>
                  </pic:spPr>
                </pic:pic>
              </a:graphicData>
            </a:graphic>
          </wp:inline>
        </w:drawing>
      </w:r>
    </w:p>
    <w:p w14:paraId="19771896" w14:textId="29DB9576" w:rsidR="00C2562F" w:rsidRPr="003D662E" w:rsidRDefault="00C2562F" w:rsidP="00C2562F">
      <w:pPr>
        <w:pStyle w:val="Caption"/>
        <w:jc w:val="center"/>
        <w:rPr>
          <w:lang w:val="en-US"/>
        </w:rPr>
      </w:pPr>
      <w:bookmarkStart w:id="121" w:name="_Ref76737079"/>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C62E87">
        <w:rPr>
          <w:noProof/>
          <w:lang w:val="en-US"/>
        </w:rPr>
        <w:t>20</w:t>
      </w:r>
      <w:r w:rsidRPr="003D662E">
        <w:fldChar w:fldCharType="end"/>
      </w:r>
      <w:bookmarkEnd w:id="121"/>
      <w:r w:rsidRPr="003D662E">
        <w:rPr>
          <w:lang w:val="en-US"/>
        </w:rPr>
        <w:t>: Service states</w:t>
      </w:r>
      <w:r>
        <w:rPr>
          <w:lang w:val="en-US"/>
        </w:rPr>
        <w:t>.</w:t>
      </w:r>
    </w:p>
    <w:p w14:paraId="5A7E0030" w14:textId="226B7514" w:rsidR="003A68D4" w:rsidRDefault="003A68D4" w:rsidP="003A68D4">
      <w:pPr>
        <w:jc w:val="both"/>
        <w:rPr>
          <w:lang w:val="en-US"/>
        </w:rPr>
      </w:pPr>
      <w:r w:rsidRPr="003D662E">
        <w:rPr>
          <w:lang w:val="en-US"/>
        </w:rPr>
        <w:t xml:space="preserve">Individual services must comply </w:t>
      </w:r>
      <w:r w:rsidR="00BF3B12" w:rsidRPr="003D662E">
        <w:rPr>
          <w:lang w:val="en-US"/>
        </w:rPr>
        <w:t>with</w:t>
      </w:r>
      <w:r w:rsidRPr="003D662E">
        <w:rPr>
          <w:lang w:val="en-US"/>
        </w:rPr>
        <w:t xml:space="preserve"> a lifecycle that can be queried and influenced by the platform. The underlying lifecycle state machine is depicted in</w:t>
      </w:r>
      <w:r w:rsidR="008D2743" w:rsidRPr="003D662E">
        <w:rPr>
          <w:lang w:val="en-US"/>
        </w:rPr>
        <w:t xml:space="preserve"> </w:t>
      </w:r>
      <w:r w:rsidR="008D2743" w:rsidRPr="003D662E">
        <w:rPr>
          <w:lang w:val="en-US"/>
        </w:rPr>
        <w:fldChar w:fldCharType="begin"/>
      </w:r>
      <w:r w:rsidR="008D2743" w:rsidRPr="003D662E">
        <w:rPr>
          <w:lang w:val="en-US"/>
        </w:rPr>
        <w:instrText xml:space="preserve"> REF _Ref76737079 \h </w:instrText>
      </w:r>
      <w:r w:rsidR="003D662E">
        <w:rPr>
          <w:lang w:val="en-US"/>
        </w:rPr>
        <w:instrText xml:space="preserve"> \* MERGEFORMAT </w:instrText>
      </w:r>
      <w:r w:rsidR="008D2743" w:rsidRPr="003D662E">
        <w:rPr>
          <w:lang w:val="en-US"/>
        </w:rPr>
      </w:r>
      <w:r w:rsidR="008D2743" w:rsidRPr="003D662E">
        <w:rPr>
          <w:lang w:val="en-US"/>
        </w:rPr>
        <w:fldChar w:fldCharType="separate"/>
      </w:r>
      <w:r w:rsidR="00C62E87" w:rsidRPr="003D662E">
        <w:rPr>
          <w:lang w:val="en-US"/>
        </w:rPr>
        <w:t xml:space="preserve">Figure </w:t>
      </w:r>
      <w:r w:rsidR="00C62E87">
        <w:rPr>
          <w:noProof/>
          <w:lang w:val="en-US"/>
        </w:rPr>
        <w:t>20</w:t>
      </w:r>
      <w:r w:rsidR="008D2743" w:rsidRPr="003D662E">
        <w:rPr>
          <w:lang w:val="en-US"/>
        </w:rPr>
        <w:fldChar w:fldCharType="end"/>
      </w:r>
      <w:r w:rsidRPr="003D662E">
        <w:rPr>
          <w:lang w:val="en-US"/>
        </w:rPr>
        <w:t xml:space="preserve">. Services </w:t>
      </w:r>
      <w:r w:rsidR="004F0E19">
        <w:rPr>
          <w:lang w:val="en-US"/>
        </w:rPr>
        <w:t xml:space="preserve">(in their artifacts) </w:t>
      </w:r>
      <w:r w:rsidRPr="003D662E">
        <w:rPr>
          <w:lang w:val="en-US"/>
        </w:rPr>
        <w:t xml:space="preserve">can be downloaded and </w:t>
      </w:r>
      <w:r w:rsidR="00F72138">
        <w:rPr>
          <w:lang w:val="en-US"/>
        </w:rPr>
        <w:t xml:space="preserve">transitions via </w:t>
      </w:r>
      <w:r w:rsidR="00F72138" w:rsidRPr="00F72138">
        <w:rPr>
          <w:rFonts w:ascii="Consolas" w:hAnsi="Consolas"/>
          <w:lang w:val="en-US"/>
        </w:rPr>
        <w:t>UNKOWN</w:t>
      </w:r>
      <w:r w:rsidRPr="003D662E">
        <w:rPr>
          <w:lang w:val="en-US"/>
        </w:rPr>
        <w:t xml:space="preserve"> </w:t>
      </w:r>
      <w:r w:rsidR="00F72138">
        <w:rPr>
          <w:lang w:val="en-US"/>
        </w:rPr>
        <w:t xml:space="preserve">to </w:t>
      </w:r>
      <w:r w:rsidR="00F72138">
        <w:rPr>
          <w:rFonts w:ascii="Consolas" w:hAnsi="Consolas"/>
          <w:lang w:val="en-US"/>
        </w:rPr>
        <w:t>AVAILABLE</w:t>
      </w:r>
      <w:r w:rsidRPr="003D662E">
        <w:rPr>
          <w:rFonts w:cstheme="minorHAnsi"/>
          <w:lang w:val="en-US"/>
        </w:rPr>
        <w:t xml:space="preserve"> on </w:t>
      </w:r>
      <w:r w:rsidR="00A620C3" w:rsidRPr="003D662E">
        <w:rPr>
          <w:rFonts w:cstheme="minorHAnsi"/>
          <w:lang w:val="en-US"/>
        </w:rPr>
        <w:t>the</w:t>
      </w:r>
      <w:r w:rsidRPr="003D662E">
        <w:rPr>
          <w:rFonts w:cstheme="minorHAnsi"/>
          <w:lang w:val="en-US"/>
        </w:rPr>
        <w:t xml:space="preserve"> hosting resource</w:t>
      </w:r>
      <w:r w:rsidRPr="003D662E">
        <w:rPr>
          <w:lang w:val="en-US"/>
        </w:rPr>
        <w:t xml:space="preserve">. When triggered </w:t>
      </w:r>
      <w:r w:rsidRPr="003D662E">
        <w:rPr>
          <w:lang w:val="en-US"/>
        </w:rPr>
        <w:lastRenderedPageBreak/>
        <w:t xml:space="preserve">through the </w:t>
      </w:r>
      <w:r w:rsidRPr="003D662E">
        <w:rPr>
          <w:rFonts w:ascii="Consolas" w:hAnsi="Consolas"/>
          <w:lang w:val="en-US"/>
        </w:rPr>
        <w:t>ServiceManager</w:t>
      </w:r>
      <w:r w:rsidRPr="003D662E">
        <w:rPr>
          <w:lang w:val="en-US"/>
        </w:rPr>
        <w:t>, a service is deployed (</w:t>
      </w:r>
      <w:r w:rsidR="00F72138">
        <w:rPr>
          <w:rFonts w:ascii="Consolas" w:hAnsi="Consolas"/>
          <w:lang w:val="en-US"/>
        </w:rPr>
        <w:t>DEPLOYING</w:t>
      </w:r>
      <w:r w:rsidRPr="003D662E">
        <w:rPr>
          <w:lang w:val="en-US"/>
        </w:rPr>
        <w:t xml:space="preserve">) and gradually turns into the </w:t>
      </w:r>
      <w:r w:rsidR="00F72138">
        <w:rPr>
          <w:rFonts w:ascii="Consolas" w:hAnsi="Consolas"/>
          <w:lang w:val="en-US"/>
        </w:rPr>
        <w:t>RUNNING</w:t>
      </w:r>
      <w:r w:rsidRPr="003D662E">
        <w:rPr>
          <w:lang w:val="en-US"/>
        </w:rPr>
        <w:t xml:space="preserve"> state. If nothing bad happens at runtime, a service is stopped through the </w:t>
      </w:r>
      <w:r w:rsidRPr="003D662E">
        <w:rPr>
          <w:rFonts w:ascii="Consolas" w:hAnsi="Consolas"/>
          <w:lang w:val="en-US"/>
        </w:rPr>
        <w:t>ServiceManager</w:t>
      </w:r>
      <w:r w:rsidRPr="003D662E">
        <w:rPr>
          <w:lang w:val="en-US"/>
        </w:rPr>
        <w:t xml:space="preserve"> (turns to </w:t>
      </w:r>
      <w:r w:rsidR="00F72138">
        <w:rPr>
          <w:rFonts w:ascii="Consolas" w:hAnsi="Consolas"/>
          <w:lang w:val="en-US"/>
        </w:rPr>
        <w:t>STOPPING</w:t>
      </w:r>
      <w:r w:rsidRPr="003D662E">
        <w:rPr>
          <w:lang w:val="en-US"/>
        </w:rPr>
        <w:t xml:space="preserve"> and </w:t>
      </w:r>
      <w:r w:rsidR="00F72138">
        <w:rPr>
          <w:rFonts w:ascii="Consolas" w:hAnsi="Consolas"/>
          <w:lang w:val="en-US"/>
        </w:rPr>
        <w:t>STOPPED</w:t>
      </w:r>
      <w:r w:rsidRPr="003D662E">
        <w:rPr>
          <w:lang w:val="en-US"/>
        </w:rPr>
        <w:t xml:space="preserve">) and if requested, may be </w:t>
      </w:r>
      <w:r w:rsidR="00F72138">
        <w:rPr>
          <w:lang w:val="en-US"/>
        </w:rPr>
        <w:t xml:space="preserve">started again or </w:t>
      </w:r>
      <w:r w:rsidRPr="003D662E">
        <w:rPr>
          <w:lang w:val="en-US"/>
        </w:rPr>
        <w:t>removed from the resource (</w:t>
      </w:r>
      <w:r w:rsidR="00F72138">
        <w:rPr>
          <w:rFonts w:ascii="Consolas" w:hAnsi="Consolas"/>
          <w:lang w:val="en-US"/>
        </w:rPr>
        <w:t>UNDEPLOYING</w:t>
      </w:r>
      <w:r w:rsidRPr="003D662E">
        <w:rPr>
          <w:rFonts w:cstheme="minorHAnsi"/>
          <w:lang w:val="en-US"/>
        </w:rPr>
        <w:t xml:space="preserve">, afterwards </w:t>
      </w:r>
      <w:r w:rsidR="00F72138">
        <w:rPr>
          <w:rFonts w:cstheme="minorHAnsi"/>
          <w:lang w:val="en-US"/>
        </w:rPr>
        <w:t>UNKNOWN and potentially again AVAILABLE</w:t>
      </w:r>
      <w:r w:rsidRPr="003D662E">
        <w:rPr>
          <w:lang w:val="en-US"/>
        </w:rPr>
        <w:t>). At runtime, a service may be reconfigured, adapted or migrated (which may need passivation and activation). Further, a service may fail, which can lead to a recovery procedure (in the lower sub</w:t>
      </w:r>
      <w:r w:rsidR="0073528C">
        <w:rPr>
          <w:lang w:val="en-US"/>
        </w:rPr>
        <w:t>-</w:t>
      </w:r>
      <w:r w:rsidRPr="003D662E">
        <w:rPr>
          <w:lang w:val="en-US"/>
        </w:rPr>
        <w:t>state machine</w:t>
      </w:r>
      <w:r w:rsidR="00743B0E" w:rsidRPr="003D662E">
        <w:rPr>
          <w:lang w:val="en-US"/>
        </w:rPr>
        <w:t xml:space="preserve"> in </w:t>
      </w:r>
      <w:r w:rsidR="00743B0E" w:rsidRPr="003D662E">
        <w:rPr>
          <w:lang w:val="en-US"/>
        </w:rPr>
        <w:fldChar w:fldCharType="begin"/>
      </w:r>
      <w:r w:rsidR="00743B0E" w:rsidRPr="003D662E">
        <w:rPr>
          <w:lang w:val="en-US"/>
        </w:rPr>
        <w:instrText xml:space="preserve"> REF _Ref76737079 \h </w:instrText>
      </w:r>
      <w:r w:rsidR="003D662E">
        <w:rPr>
          <w:lang w:val="en-US"/>
        </w:rPr>
        <w:instrText xml:space="preserve"> \* MERGEFORMAT </w:instrText>
      </w:r>
      <w:r w:rsidR="00743B0E" w:rsidRPr="003D662E">
        <w:rPr>
          <w:lang w:val="en-US"/>
        </w:rPr>
      </w:r>
      <w:r w:rsidR="00743B0E" w:rsidRPr="003D662E">
        <w:rPr>
          <w:lang w:val="en-US"/>
        </w:rPr>
        <w:fldChar w:fldCharType="separate"/>
      </w:r>
      <w:r w:rsidR="00C62E87" w:rsidRPr="003D662E">
        <w:rPr>
          <w:lang w:val="en-US"/>
        </w:rPr>
        <w:t xml:space="preserve">Figure </w:t>
      </w:r>
      <w:r w:rsidR="00C62E87">
        <w:rPr>
          <w:noProof/>
          <w:lang w:val="en-US"/>
        </w:rPr>
        <w:t>20</w:t>
      </w:r>
      <w:r w:rsidR="00743B0E" w:rsidRPr="003D662E">
        <w:rPr>
          <w:lang w:val="en-US"/>
        </w:rPr>
        <w:fldChar w:fldCharType="end"/>
      </w:r>
      <w:r w:rsidRPr="003D662E">
        <w:rPr>
          <w:lang w:val="en-US"/>
        </w:rPr>
        <w:t xml:space="preserve">). If the service becomes operational again, it </w:t>
      </w:r>
      <w:r w:rsidR="0073528C">
        <w:rPr>
          <w:lang w:val="en-US"/>
        </w:rPr>
        <w:t xml:space="preserve">continues in </w:t>
      </w:r>
      <w:r w:rsidRPr="003D662E">
        <w:rPr>
          <w:lang w:val="en-US"/>
        </w:rPr>
        <w:t>the upper sub</w:t>
      </w:r>
      <w:r w:rsidR="0073528C">
        <w:rPr>
          <w:lang w:val="en-US"/>
        </w:rPr>
        <w:t>-</w:t>
      </w:r>
      <w:r w:rsidRPr="003D662E">
        <w:rPr>
          <w:lang w:val="en-US"/>
        </w:rPr>
        <w:t xml:space="preserve">state machine and there into the last “normal operation” state (via the UML </w:t>
      </w:r>
      <w:r w:rsidRPr="003D662E">
        <w:rPr>
          <w:rFonts w:ascii="Consolas" w:hAnsi="Consolas"/>
          <w:lang w:val="en-US"/>
        </w:rPr>
        <w:t>H*</w:t>
      </w:r>
      <w:r w:rsidRPr="003D662E">
        <w:rPr>
          <w:lang w:val="en-US"/>
        </w:rPr>
        <w:t xml:space="preserve"> deep history state).</w:t>
      </w:r>
      <w:r w:rsidR="00D43735" w:rsidRPr="003D662E">
        <w:rPr>
          <w:lang w:val="en-US"/>
        </w:rPr>
        <w:t xml:space="preserve"> </w:t>
      </w:r>
    </w:p>
    <w:p w14:paraId="53696C4A" w14:textId="03116ED9" w:rsidR="00C176B1" w:rsidRPr="003D662E" w:rsidRDefault="00C176B1" w:rsidP="00C176B1">
      <w:pPr>
        <w:pStyle w:val="Heading3"/>
        <w:rPr>
          <w:lang w:val="en-US"/>
        </w:rPr>
      </w:pPr>
      <w:r>
        <w:rPr>
          <w:lang w:val="en-US"/>
        </w:rPr>
        <w:t>Design and (Plugin-)Interfaces</w:t>
      </w:r>
    </w:p>
    <w:p w14:paraId="1851EB33" w14:textId="0B3A97AC" w:rsidR="002E3401" w:rsidRDefault="00AD1C46" w:rsidP="007D6D20">
      <w:pPr>
        <w:jc w:val="both"/>
        <w:rPr>
          <w:lang w:val="en-US"/>
        </w:rPr>
      </w:pPr>
      <w:r w:rsidRPr="003D662E">
        <w:rPr>
          <w:lang w:val="en-US"/>
        </w:rPr>
        <w:fldChar w:fldCharType="begin"/>
      </w:r>
      <w:r w:rsidRPr="003D662E">
        <w:rPr>
          <w:lang w:val="en-US"/>
        </w:rPr>
        <w:instrText xml:space="preserve"> REF _Ref66442686 \h </w:instrText>
      </w:r>
      <w:r w:rsidR="003D662E">
        <w:rPr>
          <w:lang w:val="en-US"/>
        </w:rPr>
        <w:instrText xml:space="preserve"> \* MERGEFORMAT </w:instrText>
      </w:r>
      <w:r w:rsidRPr="003D662E">
        <w:rPr>
          <w:lang w:val="en-US"/>
        </w:rPr>
      </w:r>
      <w:r w:rsidRPr="003D662E">
        <w:rPr>
          <w:lang w:val="en-US"/>
        </w:rPr>
        <w:fldChar w:fldCharType="separate"/>
      </w:r>
      <w:r w:rsidR="00C62E87" w:rsidRPr="003D662E">
        <w:rPr>
          <w:lang w:val="en-US"/>
        </w:rPr>
        <w:t xml:space="preserve">Figure </w:t>
      </w:r>
      <w:r w:rsidR="00C62E87">
        <w:rPr>
          <w:noProof/>
          <w:lang w:val="en-US"/>
        </w:rPr>
        <w:t>21</w:t>
      </w:r>
      <w:r w:rsidRPr="003D662E">
        <w:rPr>
          <w:lang w:val="en-US"/>
        </w:rPr>
        <w:fldChar w:fldCharType="end"/>
      </w:r>
      <w:r w:rsidRPr="003D662E">
        <w:rPr>
          <w:lang w:val="en-US"/>
        </w:rPr>
        <w:t xml:space="preserve"> illustrates the design of the Service Control and Management component</w:t>
      </w:r>
      <w:r w:rsidR="00CA79BC">
        <w:rPr>
          <w:lang w:val="en-US"/>
        </w:rPr>
        <w:t xml:space="preserve"> (</w:t>
      </w:r>
      <w:r w:rsidR="00CA79BC" w:rsidRPr="00CA79BC">
        <w:rPr>
          <w:rFonts w:ascii="Consolas" w:hAnsi="Consolas"/>
          <w:lang w:val="en-US"/>
        </w:rPr>
        <w:t>services</w:t>
      </w:r>
      <w:r w:rsidR="00CA79BC">
        <w:rPr>
          <w:lang w:val="en-US"/>
        </w:rPr>
        <w:t xml:space="preserve"> as plugin interface for concrete implementations)</w:t>
      </w:r>
      <w:r w:rsidRPr="003D662E">
        <w:rPr>
          <w:lang w:val="en-US"/>
        </w:rPr>
        <w:t xml:space="preserve">. At the core of this layer is the </w:t>
      </w:r>
      <w:r w:rsidRPr="003D662E">
        <w:rPr>
          <w:rFonts w:ascii="Consolas" w:hAnsi="Consolas"/>
          <w:lang w:val="en-US"/>
        </w:rPr>
        <w:t>ServiceManager</w:t>
      </w:r>
      <w:r w:rsidRPr="003D662E">
        <w:rPr>
          <w:lang w:val="en-US"/>
        </w:rPr>
        <w:t xml:space="preserve">, which performs operations such as starting and stopping individual services. </w:t>
      </w:r>
      <w:r w:rsidR="00D43735" w:rsidRPr="003D662E">
        <w:rPr>
          <w:lang w:val="en-US"/>
        </w:rPr>
        <w:t xml:space="preserve">While the transitions displayed in </w:t>
      </w:r>
      <w:r w:rsidR="00DC561D">
        <w:rPr>
          <w:lang w:val="en-US"/>
        </w:rPr>
        <w:t>dark green</w:t>
      </w:r>
      <w:r w:rsidR="00D43735" w:rsidRPr="003D662E">
        <w:rPr>
          <w:lang w:val="en-US"/>
        </w:rPr>
        <w:t xml:space="preserve"> in </w:t>
      </w:r>
      <w:r w:rsidR="00D43735" w:rsidRPr="003D662E">
        <w:rPr>
          <w:lang w:val="en-US"/>
        </w:rPr>
        <w:fldChar w:fldCharType="begin"/>
      </w:r>
      <w:r w:rsidR="00D43735" w:rsidRPr="003D662E">
        <w:rPr>
          <w:lang w:val="en-US"/>
        </w:rPr>
        <w:instrText xml:space="preserve"> REF _Ref76737079 \h  \* MERGEFORMAT </w:instrText>
      </w:r>
      <w:r w:rsidR="00D43735" w:rsidRPr="003D662E">
        <w:rPr>
          <w:lang w:val="en-US"/>
        </w:rPr>
      </w:r>
      <w:r w:rsidR="00D43735" w:rsidRPr="003D662E">
        <w:rPr>
          <w:lang w:val="en-US"/>
        </w:rPr>
        <w:fldChar w:fldCharType="separate"/>
      </w:r>
      <w:r w:rsidR="00C62E87" w:rsidRPr="003D662E">
        <w:rPr>
          <w:lang w:val="en-US"/>
        </w:rPr>
        <w:t xml:space="preserve">Figure </w:t>
      </w:r>
      <w:r w:rsidR="00C62E87">
        <w:rPr>
          <w:noProof/>
          <w:lang w:val="en-US"/>
        </w:rPr>
        <w:t>20</w:t>
      </w:r>
      <w:r w:rsidR="00D43735" w:rsidRPr="003D662E">
        <w:rPr>
          <w:lang w:val="en-US"/>
        </w:rPr>
        <w:fldChar w:fldCharType="end"/>
      </w:r>
      <w:r w:rsidR="00D43735" w:rsidRPr="003D662E">
        <w:rPr>
          <w:lang w:val="en-US"/>
        </w:rPr>
        <w:t xml:space="preserve"> are controlled by the </w:t>
      </w:r>
      <w:r w:rsidR="00D43735" w:rsidRPr="003D662E">
        <w:rPr>
          <w:rFonts w:ascii="Consolas" w:hAnsi="Consolas"/>
          <w:lang w:val="en-US"/>
        </w:rPr>
        <w:t>ServiceManager</w:t>
      </w:r>
      <w:r w:rsidR="00D43735" w:rsidRPr="003D662E">
        <w:rPr>
          <w:lang w:val="en-US"/>
        </w:rPr>
        <w:t xml:space="preserve">, the transitions in red are performed by the service and monitored (via AAS property value </w:t>
      </w:r>
      <w:r w:rsidR="006B6337">
        <w:rPr>
          <w:lang w:val="en-US"/>
        </w:rPr>
        <w:t>polling</w:t>
      </w:r>
      <w:r w:rsidR="00D43735" w:rsidRPr="003D662E">
        <w:rPr>
          <w:lang w:val="en-US"/>
        </w:rPr>
        <w:t xml:space="preserve">) by the </w:t>
      </w:r>
      <w:r w:rsidR="00D43735" w:rsidRPr="003D662E">
        <w:rPr>
          <w:rFonts w:ascii="Consolas" w:hAnsi="Consolas"/>
          <w:lang w:val="en-US"/>
        </w:rPr>
        <w:t>ServiceManager</w:t>
      </w:r>
      <w:r w:rsidR="00D43735" w:rsidRPr="003D662E">
        <w:rPr>
          <w:lang w:val="en-US"/>
        </w:rPr>
        <w:t>.</w:t>
      </w:r>
    </w:p>
    <w:p w14:paraId="3BC25575" w14:textId="120BEB49" w:rsidR="00C22CAF" w:rsidRDefault="00C22CAF" w:rsidP="000122F4">
      <w:pPr>
        <w:rPr>
          <w:lang w:val="en-US"/>
        </w:rPr>
      </w:pPr>
      <w:bookmarkStart w:id="122" w:name="_Ref57798695"/>
      <w:r w:rsidRPr="00C22CAF">
        <w:rPr>
          <w:noProof/>
        </w:rPr>
        <w:drawing>
          <wp:inline distT="0" distB="0" distL="0" distR="0" wp14:anchorId="43622DA4" wp14:editId="2C8E58BF">
            <wp:extent cx="5760720" cy="2508885"/>
            <wp:effectExtent l="0" t="0" r="0" b="571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60720" cy="2508885"/>
                    </a:xfrm>
                    <a:prstGeom prst="rect">
                      <a:avLst/>
                    </a:prstGeom>
                    <a:noFill/>
                    <a:ln>
                      <a:noFill/>
                    </a:ln>
                  </pic:spPr>
                </pic:pic>
              </a:graphicData>
            </a:graphic>
          </wp:inline>
        </w:drawing>
      </w:r>
    </w:p>
    <w:p w14:paraId="6A92BA6A" w14:textId="722C5F16" w:rsidR="006729E1" w:rsidRPr="003D662E" w:rsidRDefault="002302D6" w:rsidP="00A21DC9">
      <w:pPr>
        <w:pStyle w:val="Caption"/>
        <w:jc w:val="center"/>
        <w:rPr>
          <w:lang w:val="en-US"/>
        </w:rPr>
      </w:pPr>
      <w:bookmarkStart w:id="123" w:name="_Ref6644268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C62E87">
        <w:rPr>
          <w:noProof/>
          <w:lang w:val="en-US"/>
        </w:rPr>
        <w:t>21</w:t>
      </w:r>
      <w:r w:rsidRPr="003D662E">
        <w:fldChar w:fldCharType="end"/>
      </w:r>
      <w:bookmarkEnd w:id="122"/>
      <w:bookmarkEnd w:id="123"/>
      <w:r w:rsidRPr="003D662E">
        <w:rPr>
          <w:lang w:val="en-US"/>
        </w:rPr>
        <w:t>: Service interfaces</w:t>
      </w:r>
      <w:r w:rsidR="00BB00BA" w:rsidRPr="003D662E">
        <w:rPr>
          <w:lang w:val="en-US"/>
        </w:rPr>
        <w:t xml:space="preserve"> and management</w:t>
      </w:r>
    </w:p>
    <w:p w14:paraId="6B2CFBE4" w14:textId="139842A1" w:rsidR="001B7B93" w:rsidRDefault="001B7B93" w:rsidP="001B7B93">
      <w:pPr>
        <w:jc w:val="both"/>
        <w:rPr>
          <w:lang w:val="en-US"/>
        </w:rPr>
      </w:pPr>
      <w:r w:rsidRPr="003D662E">
        <w:rPr>
          <w:lang w:val="en-US"/>
        </w:rPr>
        <w:t xml:space="preserve">Services are packaged and transported in terms of artifacts, i.e., an artifact may contain multiple services realized in different programming languages. Instead of the actual instances that may be located in a different container, the </w:t>
      </w:r>
      <w:r w:rsidRPr="0081135E">
        <w:rPr>
          <w:rFonts w:ascii="Consolas" w:hAnsi="Consolas"/>
          <w:lang w:val="en-US"/>
        </w:rPr>
        <w:t>ServiceManager</w:t>
      </w:r>
      <w:r w:rsidRPr="003D662E">
        <w:rPr>
          <w:lang w:val="en-US"/>
        </w:rPr>
        <w:t xml:space="preserve"> primarily operates on descriptors, such as the </w:t>
      </w:r>
      <w:r w:rsidRPr="0081135E">
        <w:rPr>
          <w:rFonts w:ascii="Consolas" w:hAnsi="Consolas"/>
          <w:lang w:val="en-US"/>
        </w:rPr>
        <w:t>ArtifactDescriptor</w:t>
      </w:r>
      <w:r w:rsidRPr="003D662E">
        <w:rPr>
          <w:lang w:val="en-US"/>
        </w:rPr>
        <w:t xml:space="preserve"> detailing structural information on contained services. Access to artifacts and services happens through identifiers, whereby several operations and information accesses are delegated by the service manager to the descriptors or through the respective AAS to the</w:t>
      </w:r>
      <w:r w:rsidR="0081135E">
        <w:rPr>
          <w:lang w:val="en-US"/>
        </w:rPr>
        <w:t xml:space="preserve"> (device-local distributed) application</w:t>
      </w:r>
      <w:r w:rsidRPr="003D662E">
        <w:rPr>
          <w:lang w:val="en-US"/>
        </w:rPr>
        <w:t xml:space="preserve"> AAS implementation server directly approaching the service instance.</w:t>
      </w:r>
    </w:p>
    <w:p w14:paraId="0DCEDCAB" w14:textId="0D68B3FC" w:rsidR="00C176B1" w:rsidRPr="003D662E" w:rsidRDefault="00C176B1" w:rsidP="00C176B1">
      <w:pPr>
        <w:jc w:val="both"/>
        <w:rPr>
          <w:lang w:val="en-US"/>
        </w:rPr>
      </w:pPr>
      <w:r w:rsidRPr="003D662E">
        <w:rPr>
          <w:lang w:val="en-US"/>
        </w:rPr>
        <w:t>Typically</w:t>
      </w:r>
      <w:r w:rsidRPr="00BF334E">
        <w:rPr>
          <w:b/>
          <w:bCs/>
          <w:lang w:val="en-US"/>
        </w:rPr>
        <w:t>, services can operate as a single process</w:t>
      </w:r>
      <w:r w:rsidRPr="003D662E">
        <w:rPr>
          <w:lang w:val="en-US"/>
        </w:rPr>
        <w:t xml:space="preserve"> and do not require further resources, e.g., a central server process to communicate with. However, there are services with this requirement, e.g., the anonymizer and pseudonymizer KODEX (cf. Section </w:t>
      </w:r>
      <w:r w:rsidRPr="003D662E">
        <w:rPr>
          <w:lang w:val="en-US"/>
        </w:rPr>
        <w:fldChar w:fldCharType="begin"/>
      </w:r>
      <w:r w:rsidRPr="003D662E">
        <w:rPr>
          <w:lang w:val="en-US"/>
        </w:rPr>
        <w:instrText xml:space="preserve"> REF _Ref100871151 \r \h  \* MERGEFORMAT </w:instrText>
      </w:r>
      <w:r w:rsidRPr="003D662E">
        <w:rPr>
          <w:lang w:val="en-US"/>
        </w:rPr>
      </w:r>
      <w:r w:rsidRPr="003D662E">
        <w:rPr>
          <w:lang w:val="en-US"/>
        </w:rPr>
        <w:fldChar w:fldCharType="separate"/>
      </w:r>
      <w:r w:rsidR="00C62E87">
        <w:rPr>
          <w:lang w:val="en-US"/>
        </w:rPr>
        <w:t>3.7.1</w:t>
      </w:r>
      <w:r w:rsidRPr="003D662E">
        <w:rPr>
          <w:lang w:val="en-US"/>
        </w:rPr>
        <w:fldChar w:fldCharType="end"/>
      </w:r>
      <w:r w:rsidRPr="003D662E">
        <w:rPr>
          <w:lang w:val="en-US"/>
        </w:rPr>
        <w:t xml:space="preserve">), which optionally may cooperate with a server instance, or a federated learning approach, which usually requires a central model management and exchange server. There are settings, where such server processes may be installed and controlled by the user, but we </w:t>
      </w:r>
      <w:r>
        <w:rPr>
          <w:lang w:val="en-US"/>
        </w:rPr>
        <w:t xml:space="preserve">support </w:t>
      </w:r>
      <w:r w:rsidRPr="003D662E">
        <w:rPr>
          <w:lang w:val="en-US"/>
        </w:rPr>
        <w:t xml:space="preserve">also application-specific server processes, which </w:t>
      </w:r>
      <w:r>
        <w:rPr>
          <w:lang w:val="en-US"/>
        </w:rPr>
        <w:t xml:space="preserve">are </w:t>
      </w:r>
      <w:r w:rsidRPr="003D662E">
        <w:rPr>
          <w:lang w:val="en-US"/>
        </w:rPr>
        <w:t xml:space="preserve">integrated into the lifecycle of an application, and, thus, </w:t>
      </w:r>
      <w:r>
        <w:rPr>
          <w:lang w:val="en-US"/>
        </w:rPr>
        <w:t xml:space="preserve">are </w:t>
      </w:r>
      <w:r w:rsidRPr="003D662E">
        <w:rPr>
          <w:lang w:val="en-US"/>
        </w:rPr>
        <w:t>started and stopped along with the application by the platform. Moreover, certain applications may require some form of interaction with the server, e.g., to re-configure KODEX at runtime or to request the replay of a model snapshot of a federated learning server. It is desirable that such interactions happen in a uniform manner so that application components can rely</w:t>
      </w:r>
      <w:r>
        <w:rPr>
          <w:lang w:val="en-US"/>
        </w:rPr>
        <w:t xml:space="preserve"> on and reuse</w:t>
      </w:r>
      <w:r w:rsidRPr="003D662E">
        <w:rPr>
          <w:lang w:val="en-US"/>
        </w:rPr>
        <w:t xml:space="preserve"> the approach. For the platform, it would, thus, be desirable to </w:t>
      </w:r>
      <w:r w:rsidRPr="003D662E">
        <w:rPr>
          <w:lang w:val="en-US"/>
        </w:rPr>
        <w:lastRenderedPageBreak/>
        <w:t xml:space="preserve">represent such server processes within the platform AAS and to allow, e.g., for runtime re-configuration of service parameters (which may also trigger a model exchange). Furthermore, it would be desirable that the resource which hosts the server process can, as for services, be decided freely within the available resources of a platform instance. Moreover, a uniform, standard-compliant communication between client and server would be desirable, most preferably via the Transport Component (cf. Section </w:t>
      </w:r>
      <w:r w:rsidRPr="003D662E">
        <w:rPr>
          <w:lang w:val="en-US"/>
        </w:rPr>
        <w:fldChar w:fldCharType="begin"/>
      </w:r>
      <w:r w:rsidRPr="003D662E">
        <w:rPr>
          <w:lang w:val="en-US"/>
        </w:rPr>
        <w:instrText xml:space="preserve"> REF _Ref57287354 \r \h  \* MERGEFORMAT </w:instrText>
      </w:r>
      <w:r w:rsidRPr="003D662E">
        <w:rPr>
          <w:lang w:val="en-US"/>
        </w:rPr>
      </w:r>
      <w:r w:rsidRPr="003D662E">
        <w:rPr>
          <w:lang w:val="en-US"/>
        </w:rPr>
        <w:fldChar w:fldCharType="separate"/>
      </w:r>
      <w:r w:rsidR="00C62E87">
        <w:rPr>
          <w:lang w:val="en-US"/>
        </w:rPr>
        <w:t>3.4.1</w:t>
      </w:r>
      <w:r w:rsidRPr="003D662E">
        <w:rPr>
          <w:lang w:val="en-US"/>
        </w:rPr>
        <w:fldChar w:fldCharType="end"/>
      </w:r>
      <w:r w:rsidRPr="003D662E">
        <w:rPr>
          <w:lang w:val="en-US"/>
        </w:rPr>
        <w:t>) of the platform to also exploit the flexible exchange of protocols. However, directing an externally determined communication via the Transport Component may require changes to the server/service to be integrated, which may not be possible in all cases, for which we prioritize this requirement as optional, i.e., to be decided based on the server/service at hands.</w:t>
      </w:r>
    </w:p>
    <w:p w14:paraId="53F4478A" w14:textId="130658D1" w:rsidR="00C176B1" w:rsidRPr="003D662E" w:rsidRDefault="00C176B1" w:rsidP="00C176B1">
      <w:pPr>
        <w:jc w:val="both"/>
        <w:rPr>
          <w:lang w:val="en-US"/>
        </w:rPr>
      </w:pPr>
      <w:r w:rsidRPr="003D662E">
        <w:rPr>
          <w:lang w:val="en-US"/>
        </w:rPr>
        <w:t xml:space="preserve">While we believe that in most cases the open service concept of </w:t>
      </w:r>
      <w:r>
        <w:rPr>
          <w:lang w:val="en-US"/>
        </w:rPr>
        <w:t>oktoflow</w:t>
      </w:r>
      <w:r w:rsidRPr="003D662E">
        <w:rPr>
          <w:lang w:val="en-US"/>
        </w:rPr>
        <w:t xml:space="preserve"> is also applicable to services in a server/service setup, the server side requires specialized capabilities. In general, we consider a server as a realization of an (internal) service, which does not exchange data via the service input/output interfaces. This allows for utilizing AAS publishing, distribution, re-configuration and execution mechanisms of usual services, in particular the service environments for Java and Python, while not requiring an input/output modeling for the internal service/server communication in the configuration model (cf. Section </w:t>
      </w:r>
      <w:r w:rsidRPr="003D662E">
        <w:rPr>
          <w:lang w:val="en-US"/>
        </w:rPr>
        <w:fldChar w:fldCharType="begin"/>
      </w:r>
      <w:r w:rsidRPr="003D662E">
        <w:rPr>
          <w:lang w:val="en-US"/>
        </w:rPr>
        <w:instrText xml:space="preserve"> REF _Ref77163195 \r \h  \* MERGEFORMAT </w:instrText>
      </w:r>
      <w:r w:rsidRPr="003D662E">
        <w:rPr>
          <w:lang w:val="en-US"/>
        </w:rPr>
      </w:r>
      <w:r w:rsidRPr="003D662E">
        <w:rPr>
          <w:lang w:val="en-US"/>
        </w:rPr>
        <w:fldChar w:fldCharType="separate"/>
      </w:r>
      <w:r w:rsidR="00C62E87">
        <w:rPr>
          <w:lang w:val="en-US"/>
        </w:rPr>
        <w:t>6</w:t>
      </w:r>
      <w:r w:rsidRPr="003D662E">
        <w:rPr>
          <w:lang w:val="en-US"/>
        </w:rPr>
        <w:fldChar w:fldCharType="end"/>
      </w:r>
      <w:r w:rsidRPr="003D662E">
        <w:rPr>
          <w:lang w:val="en-US"/>
        </w:rPr>
        <w:t xml:space="preserve">). For this purpose, some server-specific capabilities had to be added to the service environments, e.g., that services know the (optional) service/server communication channel they are relying on. It further requires specialized capabilities such as assigning server processes to an application in the configuration model, registering and announcing the actual server network information via the platform network management (cf. Section </w:t>
      </w:r>
      <w:r w:rsidRPr="003D662E">
        <w:rPr>
          <w:lang w:val="en-US"/>
        </w:rPr>
        <w:fldChar w:fldCharType="begin"/>
      </w:r>
      <w:r w:rsidRPr="003D662E">
        <w:rPr>
          <w:lang w:val="en-US"/>
        </w:rPr>
        <w:instrText xml:space="preserve"> REF _Ref77076330 \r \h  \* MERGEFORMAT </w:instrText>
      </w:r>
      <w:r w:rsidRPr="003D662E">
        <w:rPr>
          <w:lang w:val="en-US"/>
        </w:rPr>
      </w:r>
      <w:r w:rsidRPr="003D662E">
        <w:rPr>
          <w:lang w:val="en-US"/>
        </w:rPr>
        <w:fldChar w:fldCharType="separate"/>
      </w:r>
      <w:r w:rsidR="00C62E87">
        <w:rPr>
          <w:lang w:val="en-US"/>
        </w:rPr>
        <w:t>3.3.4.2</w:t>
      </w:r>
      <w:r w:rsidRPr="003D662E">
        <w:rPr>
          <w:lang w:val="en-US"/>
        </w:rPr>
        <w:fldChar w:fldCharType="end"/>
      </w:r>
      <w:r w:rsidRPr="003D662E">
        <w:rPr>
          <w:lang w:val="en-US"/>
        </w:rPr>
        <w:t xml:space="preserve">), starting/stopping server processes along with applications (while maintaining the number of service instances using </w:t>
      </w:r>
      <w:r>
        <w:rPr>
          <w:lang w:val="en-US"/>
        </w:rPr>
        <w:t xml:space="preserve">the ports </w:t>
      </w:r>
      <w:r w:rsidRPr="003D662E">
        <w:rPr>
          <w:lang w:val="en-US"/>
        </w:rPr>
        <w:t>in the platform network management) or provisioning of specialized transport streams for (private) service/server communication. The required capabilities are partially realized in the service manager and partially in the service environment as generic or specific functionality of basic service</w:t>
      </w:r>
      <w:r>
        <w:rPr>
          <w:lang w:val="en-US"/>
        </w:rPr>
        <w:t>s</w:t>
      </w:r>
      <w:r w:rsidRPr="003D662E">
        <w:rPr>
          <w:lang w:val="en-US"/>
        </w:rPr>
        <w:t>.</w:t>
      </w:r>
    </w:p>
    <w:p w14:paraId="77E7B121" w14:textId="4C352E49" w:rsidR="00C176B1" w:rsidRPr="003D662E" w:rsidRDefault="00C176B1" w:rsidP="00C176B1">
      <w:pPr>
        <w:jc w:val="both"/>
        <w:rPr>
          <w:lang w:val="en-US"/>
        </w:rPr>
      </w:pPr>
      <w:r w:rsidRPr="003D662E">
        <w:rPr>
          <w:lang w:val="en-US"/>
        </w:rPr>
        <w:t xml:space="preserve">The </w:t>
      </w:r>
      <w:r w:rsidRPr="00BF334E">
        <w:rPr>
          <w:b/>
          <w:bCs/>
          <w:lang w:val="en-US"/>
        </w:rPr>
        <w:t>AAS for the Service Layer</w:t>
      </w:r>
      <w:r w:rsidRPr="003D662E">
        <w:rPr>
          <w:lang w:val="en-US"/>
        </w:rPr>
        <w:t xml:space="preserve"> consists of a services sub-model indicating as sub-model element collections the (locally) installed artifacts and the contained services, the installed services and their properties as well as the data paths/relations among services. When a service is started, its state changes and for each data path a relation instance is created, i.e., a relation represents the instantiated data path between two service instances and points to the actual start and end service. Start and end service occur in the AAS as soon as the respective service is created. In turn, this information is used by the service manager to determine available services, e.g., during startup of dependent services in service chains. Most operations provided by the </w:t>
      </w:r>
      <w:r w:rsidRPr="003D662E">
        <w:rPr>
          <w:rFonts w:ascii="Consolas" w:hAnsi="Consolas"/>
          <w:lang w:val="en-US"/>
        </w:rPr>
        <w:t>ServiceManager</w:t>
      </w:r>
      <w:r w:rsidRPr="003D662E">
        <w:rPr>
          <w:lang w:val="en-US"/>
        </w:rPr>
        <w:t xml:space="preserve"> (also via AAS) are parameterized by an artifact or service identifier. However, internally the operations are bound to the resource the respective artifact/service is installed on, so these operations do not occur at the services in the services collection rather than for the resource in the resource collection. We will detail the resources in Section </w:t>
      </w:r>
      <w:r w:rsidRPr="003D662E">
        <w:rPr>
          <w:lang w:val="en-US"/>
        </w:rPr>
        <w:fldChar w:fldCharType="begin"/>
      </w:r>
      <w:r w:rsidRPr="003D662E">
        <w:rPr>
          <w:lang w:val="en-US"/>
        </w:rPr>
        <w:instrText xml:space="preserve"> REF _Ref69826081 \r \h </w:instrText>
      </w:r>
      <w:r>
        <w:rPr>
          <w:lang w:val="en-US"/>
        </w:rPr>
        <w:instrText xml:space="preserve"> \* MERGEFORMAT </w:instrText>
      </w:r>
      <w:r w:rsidRPr="003D662E">
        <w:rPr>
          <w:lang w:val="en-US"/>
        </w:rPr>
      </w:r>
      <w:r w:rsidRPr="003D662E">
        <w:rPr>
          <w:lang w:val="en-US"/>
        </w:rPr>
        <w:fldChar w:fldCharType="separate"/>
      </w:r>
      <w:r w:rsidR="00C62E87">
        <w:rPr>
          <w:lang w:val="en-US"/>
        </w:rPr>
        <w:t>3.6.1</w:t>
      </w:r>
      <w:r w:rsidRPr="003D662E">
        <w:rPr>
          <w:lang w:val="en-US"/>
        </w:rPr>
        <w:fldChar w:fldCharType="end"/>
      </w:r>
      <w:r w:rsidRPr="003D662E">
        <w:rPr>
          <w:lang w:val="en-US"/>
        </w:rPr>
        <w:t xml:space="preserve"> as part of the design of the ECS runtime. As all those operations may fail, the implementation must not only return a result but also carry information about thrown exceptions when calling an AAS operations. </w:t>
      </w:r>
    </w:p>
    <w:p w14:paraId="0E833321" w14:textId="49499F1B" w:rsidR="00C176B1" w:rsidRDefault="00C176B1" w:rsidP="00C176B1">
      <w:pPr>
        <w:jc w:val="both"/>
        <w:rPr>
          <w:lang w:val="en-US"/>
        </w:rPr>
      </w:pPr>
      <w:r w:rsidRPr="003D662E">
        <w:rPr>
          <w:lang w:val="en-US"/>
        </w:rPr>
        <w:t xml:space="preserve">The service manager AAS is primarily intended as service-level control and monitoring interface. Services are supposed to register themselves with the respective local AAS command server (see also </w:t>
      </w:r>
      <w:r w:rsidRPr="003D662E">
        <w:rPr>
          <w:lang w:val="en-US"/>
        </w:rPr>
        <w:fldChar w:fldCharType="begin"/>
      </w:r>
      <w:r w:rsidRPr="003D662E">
        <w:rPr>
          <w:lang w:val="en-US"/>
        </w:rPr>
        <w:instrText xml:space="preserve"> REF _Ref76733838 \h </w:instrText>
      </w:r>
      <w:r>
        <w:rPr>
          <w:lang w:val="en-US"/>
        </w:rPr>
        <w:instrText xml:space="preserve"> \* MERGEFORMAT </w:instrText>
      </w:r>
      <w:r w:rsidRPr="003D662E">
        <w:rPr>
          <w:lang w:val="en-US"/>
        </w:rPr>
      </w:r>
      <w:r w:rsidRPr="003D662E">
        <w:rPr>
          <w:lang w:val="en-US"/>
        </w:rPr>
        <w:fldChar w:fldCharType="separate"/>
      </w:r>
      <w:r w:rsidR="00C62E87" w:rsidRPr="003D662E">
        <w:rPr>
          <w:lang w:val="en-US"/>
        </w:rPr>
        <w:t xml:space="preserve">Figure </w:t>
      </w:r>
      <w:r w:rsidR="00C62E87">
        <w:rPr>
          <w:noProof/>
          <w:lang w:val="en-US"/>
        </w:rPr>
        <w:t>4</w:t>
      </w:r>
      <w:r w:rsidRPr="003D662E">
        <w:rPr>
          <w:lang w:val="en-US"/>
        </w:rPr>
        <w:fldChar w:fldCharType="end"/>
      </w:r>
      <w:r w:rsidRPr="003D662E">
        <w:rPr>
          <w:lang w:val="en-US"/>
        </w:rPr>
        <w:t xml:space="preserve"> in Section </w:t>
      </w:r>
      <w:r w:rsidRPr="003D662E">
        <w:rPr>
          <w:lang w:val="en-US"/>
        </w:rPr>
        <w:fldChar w:fldCharType="begin"/>
      </w:r>
      <w:r w:rsidRPr="003D662E">
        <w:rPr>
          <w:lang w:val="en-US"/>
        </w:rPr>
        <w:instrText xml:space="preserve"> REF _Ref57112208 \r \h </w:instrText>
      </w:r>
      <w:r>
        <w:rPr>
          <w:lang w:val="en-US"/>
        </w:rPr>
        <w:instrText xml:space="preserve"> \* MERGEFORMAT </w:instrText>
      </w:r>
      <w:r w:rsidRPr="003D662E">
        <w:rPr>
          <w:lang w:val="en-US"/>
        </w:rPr>
      </w:r>
      <w:r w:rsidRPr="003D662E">
        <w:rPr>
          <w:lang w:val="en-US"/>
        </w:rPr>
        <w:fldChar w:fldCharType="separate"/>
      </w:r>
      <w:r w:rsidR="00C62E87">
        <w:rPr>
          <w:lang w:val="en-US"/>
        </w:rPr>
        <w:t>3.1</w:t>
      </w:r>
      <w:r w:rsidRPr="003D662E">
        <w:rPr>
          <w:lang w:val="en-US"/>
        </w:rPr>
        <w:fldChar w:fldCharType="end"/>
      </w:r>
      <w:r w:rsidRPr="003D662E">
        <w:rPr>
          <w:lang w:val="en-US"/>
        </w:rPr>
        <w:t>) to react on command requests. Similarly, when monitoring information is requested, the (central or locally deployed) AAS communicates with the respective AAS command server. In case of services not implemented in Java, the respective service environment must provide an AAS command server and pass the information on to the service instances.</w:t>
      </w:r>
      <w:r>
        <w:rPr>
          <w:lang w:val="en-US"/>
        </w:rPr>
        <w:t xml:space="preserve"> </w:t>
      </w:r>
    </w:p>
    <w:p w14:paraId="3D316B9A" w14:textId="77777777" w:rsidR="00BF334E" w:rsidRDefault="00BF334E" w:rsidP="00BF334E">
      <w:pPr>
        <w:jc w:val="both"/>
        <w:rPr>
          <w:rFonts w:cstheme="minorHAnsi"/>
          <w:lang w:val="en-US"/>
        </w:rPr>
      </w:pPr>
      <w:r w:rsidRPr="003D662E">
        <w:rPr>
          <w:lang w:val="en-US"/>
        </w:rPr>
        <w:t xml:space="preserve">The </w:t>
      </w:r>
      <w:bookmarkStart w:id="124" w:name="_Hlk77583024"/>
      <w:r w:rsidRPr="003D662E">
        <w:rPr>
          <w:rFonts w:ascii="Consolas" w:hAnsi="Consolas"/>
          <w:lang w:val="en-US"/>
        </w:rPr>
        <w:t>ServicesAasClient</w:t>
      </w:r>
      <w:r w:rsidRPr="003D662E">
        <w:rPr>
          <w:lang w:val="en-US"/>
        </w:rPr>
        <w:t xml:space="preserve"> </w:t>
      </w:r>
      <w:bookmarkEnd w:id="124"/>
      <w:r w:rsidRPr="003D662E">
        <w:rPr>
          <w:lang w:val="en-US"/>
        </w:rPr>
        <w:t xml:space="preserve">provides access to the properties and operations of the AAS of the service layer. </w:t>
      </w:r>
      <w:r w:rsidRPr="003D662E">
        <w:rPr>
          <w:rFonts w:cstheme="minorHAnsi"/>
          <w:lang w:val="en-US"/>
        </w:rPr>
        <w:t xml:space="preserve">Actually, both implement the same interface called </w:t>
      </w:r>
      <w:r w:rsidRPr="003D662E">
        <w:rPr>
          <w:rFonts w:ascii="Consolas" w:hAnsi="Consolas"/>
          <w:lang w:val="en-US"/>
        </w:rPr>
        <w:t>ServiceOperations</w:t>
      </w:r>
      <w:r w:rsidRPr="003D662E">
        <w:rPr>
          <w:rFonts w:cstheme="minorHAnsi"/>
          <w:lang w:val="en-US"/>
        </w:rPr>
        <w:t xml:space="preserve">, which </w:t>
      </w:r>
      <w:r>
        <w:rPr>
          <w:rFonts w:cstheme="minorHAnsi"/>
          <w:lang w:val="en-US"/>
        </w:rPr>
        <w:t>defines</w:t>
      </w:r>
      <w:r w:rsidRPr="003D662E">
        <w:rPr>
          <w:rFonts w:cstheme="minorHAnsi"/>
          <w:lang w:val="en-US"/>
        </w:rPr>
        <w:t xml:space="preserve"> the basic operations of </w:t>
      </w:r>
      <w:r w:rsidRPr="003D662E">
        <w:rPr>
          <w:rFonts w:ascii="Consolas" w:hAnsi="Consolas"/>
          <w:lang w:val="en-US"/>
        </w:rPr>
        <w:t>ServiceManager</w:t>
      </w:r>
      <w:r w:rsidRPr="003D662E">
        <w:rPr>
          <w:rFonts w:cstheme="minorHAnsi"/>
          <w:lang w:val="en-US"/>
        </w:rPr>
        <w:t xml:space="preserve"> not requiring the (repeated, potentially inconsistent </w:t>
      </w:r>
      <w:r w:rsidRPr="003D662E">
        <w:rPr>
          <w:rFonts w:cstheme="minorHAnsi"/>
          <w:lang w:val="en-US"/>
        </w:rPr>
        <w:lastRenderedPageBreak/>
        <w:t xml:space="preserve">instantiation of) service descriptors. The </w:t>
      </w:r>
      <w:r w:rsidRPr="003D662E">
        <w:rPr>
          <w:rFonts w:ascii="Consolas" w:hAnsi="Consolas"/>
          <w:lang w:val="en-US"/>
        </w:rPr>
        <w:t>ServicesAasClient</w:t>
      </w:r>
      <w:r w:rsidRPr="003D662E">
        <w:rPr>
          <w:rFonts w:cstheme="minorHAnsi"/>
          <w:lang w:val="en-US"/>
        </w:rPr>
        <w:t xml:space="preserve"> can be used by upstream layers to conveniently access the services AAS.</w:t>
      </w:r>
    </w:p>
    <w:p w14:paraId="5A4D4171" w14:textId="77777777" w:rsidR="00C176B1" w:rsidRPr="003D662E" w:rsidRDefault="00C176B1" w:rsidP="00C176B1">
      <w:pPr>
        <w:jc w:val="both"/>
        <w:rPr>
          <w:lang w:val="en-US"/>
        </w:rPr>
      </w:pPr>
      <w:r>
        <w:rPr>
          <w:lang w:val="en-US"/>
        </w:rPr>
        <w:t xml:space="preserve">Applications consisting of service meshes can conveniently be managed through </w:t>
      </w:r>
      <w:r w:rsidRPr="00BF334E">
        <w:rPr>
          <w:b/>
          <w:bCs/>
          <w:lang w:val="en-US"/>
        </w:rPr>
        <w:t>deployment plans</w:t>
      </w:r>
      <w:r>
        <w:rPr>
          <w:lang w:val="en-US"/>
        </w:rPr>
        <w:t xml:space="preserve"> as opposed to manually starting and stopping individual services. One application can have multiple deployment plans, i.e., different deployments. Moreover, a deployment plan may be enabled to be started multiple times. Upon each start, a new application instance with individual data paths/streams and individual service instances is created. During startup, a deployment plan can directly re-defined service parameters so that application instances may, e.g., target different devices. We utilized this capability in one of our public demonstrators, where the same application in two distinct instances with different service parameter settings was used to execute a federated learning setting between two individual cobots. Starting multiple instances and re-configuring them at startup prevents specifying the same application multiple times in the configuration, which may easily lead to inconsistencies. Similar to startup, application instances can individually be shut down using their application instance id (more conveniently on the platform management user interface where you just select the application instance to be stopped instead of recording the instance id).</w:t>
      </w:r>
    </w:p>
    <w:p w14:paraId="60D47EB0" w14:textId="77777777" w:rsidR="00C176B1" w:rsidRPr="003D662E" w:rsidRDefault="00C176B1" w:rsidP="00C176B1">
      <w:pPr>
        <w:jc w:val="both"/>
        <w:rPr>
          <w:lang w:val="en-US"/>
        </w:rPr>
      </w:pPr>
      <w:r w:rsidRPr="003D662E">
        <w:rPr>
          <w:lang w:val="en-US"/>
        </w:rPr>
        <w:t>As discussed above, soft-realtime data streams shall not be transmitted through AAS rather than through the streaming engine (for our default engine using one of the protocols of the transport layer). If the service implementation is done in Java, the streaming engine will directly communicate with the service (potentially involving glue code generated from the platform configuration). If non-Java service implementations are used, the service representation in the streaming engine must route the data to the respective service environment, which shields the services from the actual communication and passes the data in adequate form to the respective service instances.</w:t>
      </w:r>
    </w:p>
    <w:p w14:paraId="530D22B1" w14:textId="77F37FEC" w:rsidR="00C176B1" w:rsidRPr="003D662E" w:rsidRDefault="00C176B1" w:rsidP="00C176B1">
      <w:pPr>
        <w:jc w:val="both"/>
        <w:rPr>
          <w:bCs/>
          <w:lang w:val="en-US"/>
        </w:rPr>
      </w:pPr>
      <w:r w:rsidRPr="003D662E">
        <w:rPr>
          <w:lang w:val="en-US"/>
        </w:rPr>
        <w:t>The requirements in [</w:t>
      </w:r>
      <w:r>
        <w:rPr>
          <w:lang w:val="en-GB"/>
        </w:rPr>
        <w:t>ESA+21</w:t>
      </w:r>
      <w:r w:rsidRPr="003D662E">
        <w:rPr>
          <w:lang w:val="en-US"/>
        </w:rPr>
        <w:t xml:space="preserve">] do not explicitly define the properties that shall be monitored for services. </w:t>
      </w:r>
      <w:r w:rsidRPr="003D662E">
        <w:rPr>
          <w:bCs/>
          <w:lang w:val="en-US"/>
        </w:rPr>
        <w:t>R29a, R70,</w:t>
      </w:r>
      <w:r w:rsidRPr="003D662E">
        <w:rPr>
          <w:b/>
          <w:bCs/>
          <w:lang w:val="en-US"/>
        </w:rPr>
        <w:t xml:space="preserve"> </w:t>
      </w:r>
      <w:r w:rsidRPr="003D662E">
        <w:rPr>
          <w:bCs/>
          <w:lang w:val="en-US"/>
        </w:rPr>
        <w:t xml:space="preserve">R122f just indicate that services may have quality properties, e.g., to support adaptive service selection. Monitoring probes may be generic or bound to the services and, thus, are realized in the service environment (in particular the default one for Java, cf. Section </w:t>
      </w:r>
      <w:r w:rsidRPr="003D662E">
        <w:rPr>
          <w:bCs/>
          <w:lang w:val="en-US"/>
        </w:rPr>
        <w:fldChar w:fldCharType="begin"/>
      </w:r>
      <w:r w:rsidRPr="003D662E">
        <w:rPr>
          <w:bCs/>
          <w:lang w:val="en-US"/>
        </w:rPr>
        <w:instrText xml:space="preserve"> REF _Ref76729822 \r \h </w:instrText>
      </w:r>
      <w:r>
        <w:rPr>
          <w:bCs/>
          <w:lang w:val="en-US"/>
        </w:rPr>
        <w:instrText xml:space="preserve"> \* MERGEFORMAT </w:instrText>
      </w:r>
      <w:r w:rsidRPr="003D662E">
        <w:rPr>
          <w:bCs/>
          <w:lang w:val="en-US"/>
        </w:rPr>
      </w:r>
      <w:r w:rsidRPr="003D662E">
        <w:rPr>
          <w:bCs/>
          <w:lang w:val="en-US"/>
        </w:rPr>
        <w:fldChar w:fldCharType="separate"/>
      </w:r>
      <w:r w:rsidR="00C62E87">
        <w:rPr>
          <w:bCs/>
          <w:lang w:val="en-US"/>
        </w:rPr>
        <w:t>3.5.2</w:t>
      </w:r>
      <w:r w:rsidRPr="003D662E">
        <w:rPr>
          <w:bCs/>
          <w:lang w:val="en-US"/>
        </w:rPr>
        <w:fldChar w:fldCharType="end"/>
      </w:r>
      <w:r w:rsidRPr="003D662E">
        <w:rPr>
          <w:bCs/>
          <w:lang w:val="en-US"/>
        </w:rPr>
        <w:t>). Similarly, the creation of related parts of the AAS are realized there. Further, probe services may be inserted to perform application-specific monitoring. However, probe services are currently not realized.</w:t>
      </w:r>
    </w:p>
    <w:p w14:paraId="043C33AD" w14:textId="09BE8D62" w:rsidR="00C176B1" w:rsidRDefault="00C176B1" w:rsidP="00C176B1">
      <w:pPr>
        <w:pStyle w:val="Heading3"/>
        <w:rPr>
          <w:lang w:val="en-US"/>
        </w:rPr>
      </w:pPr>
      <w:r>
        <w:rPr>
          <w:lang w:val="en-US"/>
        </w:rPr>
        <w:t>Spring-based Service Control and Management</w:t>
      </w:r>
    </w:p>
    <w:p w14:paraId="249A6487" w14:textId="63B2EE8B" w:rsidR="00934F25" w:rsidRPr="00934F25" w:rsidRDefault="00934F25" w:rsidP="00934F25">
      <w:pPr>
        <w:jc w:val="both"/>
        <w:rPr>
          <w:lang w:val="en-US"/>
        </w:rPr>
      </w:pPr>
      <w:r w:rsidRPr="00934F25">
        <w:rPr>
          <w:lang w:val="en-US"/>
        </w:rPr>
        <w:t>Different technologies</w:t>
      </w:r>
      <w:r w:rsidRPr="003D662E">
        <w:rPr>
          <w:lang w:val="en-US"/>
        </w:rPr>
        <w:t xml:space="preserve"> can be used to realize and execute service </w:t>
      </w:r>
      <w:r>
        <w:rPr>
          <w:lang w:val="en-US"/>
        </w:rPr>
        <w:t>meshes</w:t>
      </w:r>
      <w:r w:rsidRPr="003D662E">
        <w:rPr>
          <w:lang w:val="en-US"/>
        </w:rPr>
        <w:t xml:space="preserve">, i.e., to efficiently pass data along pre-defined data paths between the services, to transform data where needed etc. As part of such a service chain, data is turned into some form that can be transported by the utilized protocols. This serialization as well as the transformation of data to fit the input/output requirements of a service is part of the mechanisms of the Transport Layer. As discussed in Section </w:t>
      </w:r>
      <w:r w:rsidRPr="003D662E">
        <w:rPr>
          <w:lang w:val="en-US"/>
        </w:rPr>
        <w:fldChar w:fldCharType="begin"/>
      </w:r>
      <w:r w:rsidRPr="003D662E">
        <w:rPr>
          <w:lang w:val="en-US"/>
        </w:rPr>
        <w:instrText xml:space="preserve"> REF _Ref57287354 \r \h </w:instrText>
      </w:r>
      <w:r>
        <w:rPr>
          <w:lang w:val="en-US"/>
        </w:rPr>
        <w:instrText xml:space="preserve"> \* MERGEFORMAT </w:instrText>
      </w:r>
      <w:r w:rsidRPr="003D662E">
        <w:rPr>
          <w:lang w:val="en-US"/>
        </w:rPr>
      </w:r>
      <w:r w:rsidRPr="003D662E">
        <w:rPr>
          <w:lang w:val="en-US"/>
        </w:rPr>
        <w:fldChar w:fldCharType="separate"/>
      </w:r>
      <w:r w:rsidR="00C62E87">
        <w:rPr>
          <w:lang w:val="en-US"/>
        </w:rPr>
        <w:t>3.4.1</w:t>
      </w:r>
      <w:r w:rsidRPr="003D662E">
        <w:rPr>
          <w:lang w:val="en-US"/>
        </w:rPr>
        <w:fldChar w:fldCharType="end"/>
      </w:r>
      <w:r w:rsidRPr="003D662E">
        <w:rPr>
          <w:lang w:val="en-US"/>
        </w:rPr>
        <w:t xml:space="preserve">, we rely on Spring Cloud Stream as default (stream-based) service execution engine. An integration of the transport level protocols and serialization mechanisms for Spring Cloud Stream was introduced in Section </w:t>
      </w:r>
      <w:r w:rsidRPr="003D662E">
        <w:rPr>
          <w:lang w:val="en-US"/>
        </w:rPr>
        <w:fldChar w:fldCharType="begin"/>
      </w:r>
      <w:r w:rsidRPr="003D662E">
        <w:rPr>
          <w:lang w:val="en-US"/>
        </w:rPr>
        <w:instrText xml:space="preserve"> REF _Ref57287354 \r \h </w:instrText>
      </w:r>
      <w:r>
        <w:rPr>
          <w:lang w:val="en-US"/>
        </w:rPr>
        <w:instrText xml:space="preserve"> \* MERGEFORMAT </w:instrText>
      </w:r>
      <w:r w:rsidRPr="003D662E">
        <w:rPr>
          <w:lang w:val="en-US"/>
        </w:rPr>
      </w:r>
      <w:r w:rsidRPr="003D662E">
        <w:rPr>
          <w:lang w:val="en-US"/>
        </w:rPr>
        <w:fldChar w:fldCharType="separate"/>
      </w:r>
      <w:r w:rsidR="00C62E87">
        <w:rPr>
          <w:lang w:val="en-US"/>
        </w:rPr>
        <w:t>3.4.1</w:t>
      </w:r>
      <w:r w:rsidRPr="003D662E">
        <w:rPr>
          <w:lang w:val="en-US"/>
        </w:rPr>
        <w:fldChar w:fldCharType="end"/>
      </w:r>
      <w:r w:rsidRPr="003D662E">
        <w:rPr>
          <w:lang w:val="en-US"/>
        </w:rPr>
        <w:t xml:space="preserve">. As also stated there, we foresee that the platform shall support also other service engines in a flexible manner. Thus, the design of the Service Control and Management Component must allow for the execution of the management binding against alternative service execution technologies. For this purpose, the </w:t>
      </w:r>
      <w:r w:rsidRPr="003D662E">
        <w:rPr>
          <w:rFonts w:ascii="Consolas" w:hAnsi="Consolas"/>
          <w:lang w:val="en-US"/>
        </w:rPr>
        <w:t>ServiceManager</w:t>
      </w:r>
      <w:r w:rsidRPr="003D662E">
        <w:rPr>
          <w:lang w:val="en-US"/>
        </w:rPr>
        <w:t xml:space="preserve"> as well as the related descriptors are defined in </w:t>
      </w:r>
      <w:r w:rsidRPr="003D662E">
        <w:rPr>
          <w:lang w:val="en-US"/>
        </w:rPr>
        <w:fldChar w:fldCharType="begin"/>
      </w:r>
      <w:r w:rsidRPr="003D662E">
        <w:rPr>
          <w:lang w:val="en-US"/>
        </w:rPr>
        <w:instrText xml:space="preserve"> REF _Ref66442686 \h </w:instrText>
      </w:r>
      <w:r>
        <w:rPr>
          <w:lang w:val="en-US"/>
        </w:rPr>
        <w:instrText xml:space="preserve"> \* MERGEFORMAT </w:instrText>
      </w:r>
      <w:r w:rsidRPr="003D662E">
        <w:rPr>
          <w:lang w:val="en-US"/>
        </w:rPr>
      </w:r>
      <w:r w:rsidRPr="003D662E">
        <w:rPr>
          <w:lang w:val="en-US"/>
        </w:rPr>
        <w:fldChar w:fldCharType="separate"/>
      </w:r>
      <w:r w:rsidR="00C62E87" w:rsidRPr="003D662E">
        <w:rPr>
          <w:lang w:val="en-US"/>
        </w:rPr>
        <w:t xml:space="preserve">Figure </w:t>
      </w:r>
      <w:r w:rsidR="00C62E87">
        <w:rPr>
          <w:noProof/>
          <w:lang w:val="en-US"/>
        </w:rPr>
        <w:t>21</w:t>
      </w:r>
      <w:r w:rsidRPr="003D662E">
        <w:rPr>
          <w:lang w:val="en-US"/>
        </w:rPr>
        <w:fldChar w:fldCharType="end"/>
      </w:r>
      <w:r w:rsidRPr="003D662E">
        <w:rPr>
          <w:lang w:val="en-US"/>
        </w:rPr>
        <w:t xml:space="preserve"> as interfaces (in the package </w:t>
      </w:r>
      <w:r w:rsidRPr="003D662E">
        <w:rPr>
          <w:rFonts w:ascii="Consolas" w:hAnsi="Consolas"/>
          <w:lang w:val="en-US"/>
        </w:rPr>
        <w:t>services</w:t>
      </w:r>
      <w:r w:rsidRPr="003D662E">
        <w:rPr>
          <w:lang w:val="en-US"/>
        </w:rPr>
        <w:t xml:space="preserve">), while the actual implementation is realized </w:t>
      </w:r>
      <w:r>
        <w:rPr>
          <w:lang w:val="en-US"/>
        </w:rPr>
        <w:t>as an</w:t>
      </w:r>
      <w:r w:rsidRPr="003D662E">
        <w:rPr>
          <w:lang w:val="en-US"/>
        </w:rPr>
        <w:t xml:space="preserve"> </w:t>
      </w:r>
      <w:r>
        <w:rPr>
          <w:lang w:val="en-US"/>
        </w:rPr>
        <w:t>oktoflow plugin</w:t>
      </w:r>
      <w:r w:rsidRPr="003D662E">
        <w:rPr>
          <w:lang w:val="en-US"/>
        </w:rPr>
        <w:t>.</w:t>
      </w:r>
    </w:p>
    <w:p w14:paraId="060F9E05" w14:textId="2473A462" w:rsidR="00C176B1" w:rsidRPr="003D662E" w:rsidRDefault="00C176B1" w:rsidP="00C176B1">
      <w:pPr>
        <w:jc w:val="both"/>
        <w:rPr>
          <w:lang w:val="en-US"/>
        </w:rPr>
      </w:pPr>
      <w:r w:rsidRPr="003D662E">
        <w:rPr>
          <w:lang w:val="en-US"/>
        </w:rPr>
        <w:t xml:space="preserve">The default implementation of the </w:t>
      </w:r>
      <w:r w:rsidRPr="003D662E">
        <w:rPr>
          <w:rFonts w:ascii="Consolas" w:hAnsi="Consolas"/>
          <w:lang w:val="en-US"/>
        </w:rPr>
        <w:t>ServiceManager</w:t>
      </w:r>
      <w:r w:rsidRPr="003D662E">
        <w:rPr>
          <w:lang w:val="en-US"/>
        </w:rPr>
        <w:t xml:space="preserve"> in </w:t>
      </w:r>
      <w:r w:rsidRPr="003D662E">
        <w:rPr>
          <w:rFonts w:ascii="Consolas" w:hAnsi="Consolas"/>
          <w:lang w:val="en-US"/>
        </w:rPr>
        <w:t>services.spring</w:t>
      </w:r>
      <w:r w:rsidRPr="003D662E">
        <w:rPr>
          <w:lang w:val="en-US"/>
        </w:rPr>
        <w:t xml:space="preserve"> relies on Spring Cloud Stream, the Spring deployer mechanism and, in turn, on the Spring Boot framework. For Spring-based services, the packaging happens in terms of specifically packed JAR files (</w:t>
      </w:r>
      <w:r>
        <w:rPr>
          <w:lang w:val="en-US"/>
        </w:rPr>
        <w:t>as discussed below</w:t>
      </w:r>
      <w:r w:rsidRPr="003D662E">
        <w:rPr>
          <w:lang w:val="en-US"/>
        </w:rPr>
        <w:t xml:space="preserve">). The Spring-based </w:t>
      </w:r>
      <w:r w:rsidRPr="003D662E">
        <w:rPr>
          <w:rFonts w:ascii="Consolas" w:hAnsi="Consolas"/>
          <w:lang w:val="en-US"/>
        </w:rPr>
        <w:t>ServiceManager</w:t>
      </w:r>
      <w:r w:rsidRPr="003D662E">
        <w:rPr>
          <w:lang w:val="en-US"/>
        </w:rPr>
        <w:t xml:space="preserve"> </w:t>
      </w:r>
      <w:r>
        <w:rPr>
          <w:lang w:val="en-US"/>
        </w:rPr>
        <w:t xml:space="preserve">refines the descriptor classes so that the information can be loaded directly from the Spring application description. Further, it </w:t>
      </w:r>
      <w:r w:rsidRPr="003D662E">
        <w:rPr>
          <w:lang w:val="en-US"/>
        </w:rPr>
        <w:t xml:space="preserve">utilizes the Spring deployer mechanism, i.e., the local Spring deployer. The deployment specification also allows defining external service </w:t>
      </w:r>
      <w:r w:rsidRPr="003D662E">
        <w:rPr>
          <w:lang w:val="en-US"/>
        </w:rPr>
        <w:lastRenderedPageBreak/>
        <w:t xml:space="preserve">implementation processes, e.g., for Python, so that the data communication is managed by Spring-services while the actual implementation of the service operates in an own process. By default, services are executed in their own processes so that services can be restarted in case of failures (R9) without accidentally shutting down healthy services. However, such a single-process deployment may not be desired in some cases so that the deployment descriptor allows for specifying “ensemble” services, i.e., Spring-services that must be executed within the same process. </w:t>
      </w:r>
    </w:p>
    <w:p w14:paraId="55274378" w14:textId="23133422" w:rsidR="007F6E8E" w:rsidRPr="003D662E" w:rsidRDefault="00DC690F" w:rsidP="002E3401">
      <w:pPr>
        <w:jc w:val="both"/>
        <w:rPr>
          <w:lang w:val="en-US"/>
        </w:rPr>
      </w:pPr>
      <w:r w:rsidRPr="003D662E">
        <w:rPr>
          <w:lang w:val="en-US"/>
        </w:rPr>
        <w:fldChar w:fldCharType="begin"/>
      </w:r>
      <w:r w:rsidRPr="003D662E">
        <w:rPr>
          <w:lang w:val="en-US"/>
        </w:rPr>
        <w:instrText xml:space="preserve"> REF _Ref95213985 \h </w:instrText>
      </w:r>
      <w:r w:rsidR="0019145D" w:rsidRPr="003D662E">
        <w:rPr>
          <w:lang w:val="en-US"/>
        </w:rPr>
        <w:instrText xml:space="preserve"> \* MERGEFORMAT </w:instrText>
      </w:r>
      <w:r w:rsidRPr="003D662E">
        <w:rPr>
          <w:lang w:val="en-US"/>
        </w:rPr>
      </w:r>
      <w:r w:rsidRPr="003D662E">
        <w:rPr>
          <w:lang w:val="en-US"/>
        </w:rPr>
        <w:fldChar w:fldCharType="separate"/>
      </w:r>
      <w:r w:rsidR="00C62E87" w:rsidRPr="003D662E">
        <w:rPr>
          <w:lang w:val="en-GB"/>
        </w:rPr>
        <w:t xml:space="preserve">Figure </w:t>
      </w:r>
      <w:r w:rsidR="00C62E87">
        <w:rPr>
          <w:noProof/>
          <w:lang w:val="en-GB"/>
        </w:rPr>
        <w:t>22</w:t>
      </w:r>
      <w:r w:rsidRPr="003D662E">
        <w:rPr>
          <w:lang w:val="en-US"/>
        </w:rPr>
        <w:fldChar w:fldCharType="end"/>
      </w:r>
      <w:r w:rsidRPr="003D662E">
        <w:rPr>
          <w:lang w:val="en-US"/>
        </w:rPr>
        <w:t xml:space="preserve"> illustrates the structure of a generated application artifact for execution with Spring Cloud Stream.</w:t>
      </w:r>
      <w:r w:rsidR="00830415" w:rsidRPr="003D662E">
        <w:rPr>
          <w:lang w:val="en-US"/>
        </w:rPr>
        <w:t xml:space="preserve"> Here, an artifact consists of combined binaries provided by the service execution framework (the startup code) and binaries that make up the application (below </w:t>
      </w:r>
      <w:r w:rsidR="00830415" w:rsidRPr="003D662E">
        <w:rPr>
          <w:rFonts w:ascii="Consolas" w:hAnsi="Consolas"/>
          <w:lang w:val="en-US"/>
        </w:rPr>
        <w:t>BOOT-INF</w:t>
      </w:r>
      <w:r w:rsidR="00CB4F85" w:rsidRPr="003D662E">
        <w:rPr>
          <w:rFonts w:cstheme="minorHAnsi"/>
          <w:lang w:val="en-US"/>
        </w:rPr>
        <w:t xml:space="preserve">, requiring a specialized </w:t>
      </w:r>
      <w:r w:rsidR="00CB4F85" w:rsidRPr="003D662E">
        <w:rPr>
          <w:rFonts w:ascii="Consolas" w:hAnsi="Consolas"/>
          <w:lang w:val="en-US"/>
        </w:rPr>
        <w:t>ResourceResolver</w:t>
      </w:r>
      <w:r w:rsidR="00CB4F85" w:rsidRPr="003D662E">
        <w:rPr>
          <w:rFonts w:cstheme="minorHAnsi"/>
          <w:lang w:val="en-US"/>
        </w:rPr>
        <w:t xml:space="preserve">, cf. Section </w:t>
      </w:r>
      <w:r w:rsidR="00CB4F85" w:rsidRPr="003D662E">
        <w:rPr>
          <w:rFonts w:cstheme="minorHAnsi"/>
          <w:lang w:val="en-US"/>
        </w:rPr>
        <w:fldChar w:fldCharType="begin"/>
      </w:r>
      <w:r w:rsidR="00CB4F85" w:rsidRPr="003D662E">
        <w:rPr>
          <w:rFonts w:cstheme="minorHAnsi"/>
          <w:lang w:val="en-US"/>
        </w:rPr>
        <w:instrText xml:space="preserve"> REF _Ref108000040 \r \h  \* MERGEFORMAT </w:instrText>
      </w:r>
      <w:r w:rsidR="00CB4F85" w:rsidRPr="003D662E">
        <w:rPr>
          <w:rFonts w:cstheme="minorHAnsi"/>
          <w:lang w:val="en-US"/>
        </w:rPr>
      </w:r>
      <w:r w:rsidR="00CB4F85" w:rsidRPr="003D662E">
        <w:rPr>
          <w:rFonts w:cstheme="minorHAnsi"/>
          <w:lang w:val="en-US"/>
        </w:rPr>
        <w:fldChar w:fldCharType="separate"/>
      </w:r>
      <w:r w:rsidR="00C62E87">
        <w:rPr>
          <w:rFonts w:cstheme="minorHAnsi"/>
          <w:lang w:val="en-US"/>
        </w:rPr>
        <w:t>3.3.2.2</w:t>
      </w:r>
      <w:r w:rsidR="00CB4F85" w:rsidRPr="003D662E">
        <w:rPr>
          <w:rFonts w:cstheme="minorHAnsi"/>
          <w:lang w:val="en-US"/>
        </w:rPr>
        <w:fldChar w:fldCharType="end"/>
      </w:r>
      <w:r w:rsidR="00830415" w:rsidRPr="003D662E">
        <w:rPr>
          <w:lang w:val="en-US"/>
        </w:rPr>
        <w:t xml:space="preserve">). Within the application parts, such an artifact contains all application dependencies (in </w:t>
      </w:r>
      <w:r w:rsidR="00830415" w:rsidRPr="003D662E">
        <w:rPr>
          <w:rFonts w:ascii="Consolas" w:hAnsi="Consolas"/>
          <w:lang w:val="en-US"/>
        </w:rPr>
        <w:t>lib</w:t>
      </w:r>
      <w:r w:rsidR="00830415" w:rsidRPr="003D662E">
        <w:rPr>
          <w:lang w:val="en-US"/>
        </w:rPr>
        <w:t xml:space="preserve">) including, e.g., the service manager of the platform and its transitive dependencies, but also generated parts such as the application interfaces (folder </w:t>
      </w:r>
      <w:r w:rsidR="00830415" w:rsidRPr="003D662E">
        <w:rPr>
          <w:rFonts w:ascii="Consolas" w:hAnsi="Consolas"/>
          <w:lang w:val="en-US"/>
        </w:rPr>
        <w:t>iip</w:t>
      </w:r>
      <w:r w:rsidR="00830415" w:rsidRPr="003D662E">
        <w:rPr>
          <w:rFonts w:cstheme="minorHAnsi"/>
          <w:lang w:val="en-US"/>
        </w:rPr>
        <w:t xml:space="preserve">, also containing the startup class for the Java service environment </w:t>
      </w:r>
      <w:r w:rsidR="00830415" w:rsidRPr="003D662E">
        <w:rPr>
          <w:rFonts w:ascii="Consolas" w:hAnsi="Consolas"/>
          <w:lang w:val="en-US"/>
        </w:rPr>
        <w:t>Starter.class</w:t>
      </w:r>
      <w:r w:rsidR="00830415" w:rsidRPr="003D662E">
        <w:rPr>
          <w:lang w:val="en-US"/>
        </w:rPr>
        <w:t>), the Spring Cloud Stream application specification (</w:t>
      </w:r>
      <w:r w:rsidR="00830415" w:rsidRPr="003D662E">
        <w:rPr>
          <w:rFonts w:ascii="Consolas" w:hAnsi="Consolas"/>
          <w:lang w:val="en-US"/>
        </w:rPr>
        <w:t>application.yml</w:t>
      </w:r>
      <w:r w:rsidR="00830415" w:rsidRPr="003D662E">
        <w:rPr>
          <w:lang w:val="en-US"/>
        </w:rPr>
        <w:t>), the service deployment descriptor (</w:t>
      </w:r>
      <w:r w:rsidR="00830415" w:rsidRPr="003D662E">
        <w:rPr>
          <w:rFonts w:ascii="Consolas" w:hAnsi="Consolas"/>
          <w:lang w:val="en-US"/>
        </w:rPr>
        <w:t>deployment.yml</w:t>
      </w:r>
      <w:r w:rsidR="00830415" w:rsidRPr="003D662E">
        <w:rPr>
          <w:lang w:val="en-US"/>
        </w:rPr>
        <w:t>) and the logging configuration (</w:t>
      </w:r>
      <w:r w:rsidR="00830415" w:rsidRPr="003D662E">
        <w:rPr>
          <w:rFonts w:ascii="Consolas" w:hAnsi="Consolas"/>
          <w:lang w:val="en-US"/>
        </w:rPr>
        <w:t>logback.xml</w:t>
      </w:r>
      <w:r w:rsidR="00830415" w:rsidRPr="003D662E">
        <w:rPr>
          <w:lang w:val="en-US"/>
        </w:rPr>
        <w:t xml:space="preserve">). Depending on the integrated services, more artifacts may be included, e.g., reusable service binaries (here </w:t>
      </w:r>
      <w:r w:rsidR="00830415" w:rsidRPr="003D662E">
        <w:rPr>
          <w:rFonts w:ascii="Consolas" w:hAnsi="Consolas"/>
          <w:lang w:val="en-US"/>
        </w:rPr>
        <w:t>kodex.zip</w:t>
      </w:r>
      <w:r w:rsidR="00830415" w:rsidRPr="003D662E">
        <w:rPr>
          <w:lang w:val="en-US"/>
        </w:rPr>
        <w:t xml:space="preserve">), customized </w:t>
      </w:r>
      <w:r w:rsidR="00B81538" w:rsidRPr="003D662E">
        <w:rPr>
          <w:lang w:val="en-US"/>
        </w:rPr>
        <w:t>service</w:t>
      </w:r>
      <w:r w:rsidR="00830415" w:rsidRPr="003D662E">
        <w:rPr>
          <w:lang w:val="en-US"/>
        </w:rPr>
        <w:t xml:space="preserve"> artifacts (</w:t>
      </w:r>
      <w:r w:rsidR="00830415" w:rsidRPr="003D662E">
        <w:rPr>
          <w:rFonts w:ascii="Consolas" w:hAnsi="Consolas"/>
          <w:lang w:val="en-US"/>
        </w:rPr>
        <w:t>kodex_pseudonymizer.zip</w:t>
      </w:r>
      <w:r w:rsidR="00830415" w:rsidRPr="003D662E">
        <w:rPr>
          <w:lang w:val="en-US"/>
        </w:rPr>
        <w:t xml:space="preserve">) or the Python code for executing a </w:t>
      </w:r>
      <w:r w:rsidR="006D1C64" w:rsidRPr="003D662E">
        <w:rPr>
          <w:lang w:val="en-US"/>
        </w:rPr>
        <w:t>P</w:t>
      </w:r>
      <w:r w:rsidR="00830415" w:rsidRPr="003D662E">
        <w:rPr>
          <w:lang w:val="en-US"/>
        </w:rPr>
        <w:t xml:space="preserve">ython service </w:t>
      </w:r>
      <w:r w:rsidR="006D1C64" w:rsidRPr="003D662E">
        <w:rPr>
          <w:lang w:val="en-US"/>
        </w:rPr>
        <w:t xml:space="preserve">in the Python service environment </w:t>
      </w:r>
      <w:r w:rsidR="00830415" w:rsidRPr="003D662E">
        <w:rPr>
          <w:lang w:val="en-US"/>
        </w:rPr>
        <w:t>(</w:t>
      </w:r>
      <w:r w:rsidR="00830415" w:rsidRPr="003D662E">
        <w:rPr>
          <w:rFonts w:ascii="Consolas" w:hAnsi="Consolas"/>
          <w:lang w:val="en-US"/>
        </w:rPr>
        <w:t>python_kodexPythonService.zip</w:t>
      </w:r>
      <w:r w:rsidR="00830415" w:rsidRPr="003D662E">
        <w:rPr>
          <w:lang w:val="en-US"/>
        </w:rPr>
        <w:t>). Such specific binaries are referenced in the deployment descriptor and unpacked by the service manager upon start.</w:t>
      </w:r>
      <w:r w:rsidR="007F6E8E">
        <w:rPr>
          <w:lang w:val="en-US"/>
        </w:rPr>
        <w:t xml:space="preserve"> However, this structure does not serve for isolated loading using oktoflow plugins. For this purpose, the contents of </w:t>
      </w:r>
      <w:r w:rsidR="007F6E8E" w:rsidRPr="007F6E8E">
        <w:rPr>
          <w:rFonts w:ascii="Consolas" w:hAnsi="Consolas"/>
          <w:lang w:val="en-US"/>
        </w:rPr>
        <w:t>classes</w:t>
      </w:r>
      <w:r w:rsidR="007F6E8E">
        <w:rPr>
          <w:lang w:val="en-US"/>
        </w:rPr>
        <w:t xml:space="preserve">, </w:t>
      </w:r>
      <w:r w:rsidR="007F6E8E" w:rsidRPr="007F6E8E">
        <w:rPr>
          <w:rFonts w:ascii="Consolas" w:hAnsi="Consolas"/>
          <w:lang w:val="en-US"/>
        </w:rPr>
        <w:t>libraries</w:t>
      </w:r>
      <w:r w:rsidR="007F6E8E">
        <w:rPr>
          <w:lang w:val="en-US"/>
        </w:rPr>
        <w:t xml:space="preserve"> and the </w:t>
      </w:r>
      <w:r w:rsidR="007F6E8E" w:rsidRPr="007F6E8E">
        <w:rPr>
          <w:rFonts w:ascii="Consolas" w:hAnsi="Consolas"/>
          <w:lang w:val="en-US"/>
        </w:rPr>
        <w:t>classpath.idx</w:t>
      </w:r>
      <w:r w:rsidR="007F6E8E">
        <w:rPr>
          <w:lang w:val="en-US"/>
        </w:rPr>
        <w:t xml:space="preserve"> file (serving for the root classloader then) is separated into application-related files for isolated loading, named with suffix -app, i.e., </w:t>
      </w:r>
      <w:r w:rsidR="007F6E8E" w:rsidRPr="007F6E8E">
        <w:rPr>
          <w:rFonts w:ascii="Consolas" w:hAnsi="Consolas"/>
          <w:lang w:val="en-US"/>
        </w:rPr>
        <w:t>lib-app</w:t>
      </w:r>
      <w:r w:rsidR="007F6E8E">
        <w:rPr>
          <w:lang w:val="en-US"/>
        </w:rPr>
        <w:t xml:space="preserve">, </w:t>
      </w:r>
      <w:r w:rsidR="007F6E8E" w:rsidRPr="007F6E8E">
        <w:rPr>
          <w:rFonts w:ascii="Consolas" w:hAnsi="Consolas"/>
          <w:lang w:val="en-US"/>
        </w:rPr>
        <w:t>classes-app</w:t>
      </w:r>
      <w:r w:rsidR="007F6E8E">
        <w:rPr>
          <w:lang w:val="en-US"/>
        </w:rPr>
        <w:t xml:space="preserve"> and </w:t>
      </w:r>
      <w:r w:rsidR="007F6E8E" w:rsidRPr="007F6E8E">
        <w:rPr>
          <w:rFonts w:ascii="Consolas" w:hAnsi="Consolas"/>
          <w:lang w:val="en-US"/>
        </w:rPr>
        <w:t>classpath-app.idx</w:t>
      </w:r>
      <w:r w:rsidR="007F6E8E">
        <w:rPr>
          <w:lang w:val="en-US"/>
        </w:rPr>
        <w:t xml:space="preserve">. As the original Spring loader shown in </w:t>
      </w:r>
      <w:r w:rsidR="007F6E8E" w:rsidRPr="003D662E">
        <w:rPr>
          <w:lang w:val="en-US"/>
        </w:rPr>
        <w:fldChar w:fldCharType="begin"/>
      </w:r>
      <w:r w:rsidR="007F6E8E" w:rsidRPr="003D662E">
        <w:rPr>
          <w:lang w:val="en-US"/>
        </w:rPr>
        <w:instrText xml:space="preserve"> REF _Ref95213985 \h  \* MERGEFORMAT </w:instrText>
      </w:r>
      <w:r w:rsidR="007F6E8E" w:rsidRPr="003D662E">
        <w:rPr>
          <w:lang w:val="en-US"/>
        </w:rPr>
      </w:r>
      <w:r w:rsidR="007F6E8E" w:rsidRPr="003D662E">
        <w:rPr>
          <w:lang w:val="en-US"/>
        </w:rPr>
        <w:fldChar w:fldCharType="separate"/>
      </w:r>
      <w:r w:rsidR="00C62E87" w:rsidRPr="003D662E">
        <w:rPr>
          <w:lang w:val="en-GB"/>
        </w:rPr>
        <w:t xml:space="preserve">Figure </w:t>
      </w:r>
      <w:r w:rsidR="00C62E87">
        <w:rPr>
          <w:noProof/>
          <w:lang w:val="en-GB"/>
        </w:rPr>
        <w:t>22</w:t>
      </w:r>
      <w:r w:rsidR="007F6E8E" w:rsidRPr="003D662E">
        <w:rPr>
          <w:lang w:val="en-US"/>
        </w:rPr>
        <w:fldChar w:fldCharType="end"/>
      </w:r>
      <w:r w:rsidR="007F6E8E">
        <w:rPr>
          <w:lang w:val="en-US"/>
        </w:rPr>
        <w:t xml:space="preserve"> is not able to cope with this separation, we realized the component </w:t>
      </w:r>
      <w:r w:rsidR="007F6E8E" w:rsidRPr="007F6E8E">
        <w:rPr>
          <w:rFonts w:ascii="Consolas" w:hAnsi="Consolas"/>
          <w:lang w:val="en-US"/>
        </w:rPr>
        <w:t>services.spring.loader</w:t>
      </w:r>
      <w:r w:rsidR="007F6E8E">
        <w:rPr>
          <w:lang w:val="en-US"/>
        </w:rPr>
        <w:t>, which can handle both isolated and non-isolated app loading depending on the actual structure of the artifact replaces the Spring loader. Unfortunately, the base classes of Spring are not designed for reusability so that several classes have to be duplicated.</w:t>
      </w:r>
    </w:p>
    <w:p w14:paraId="36D26A3B" w14:textId="74493B68" w:rsidR="00DC690F" w:rsidRPr="003D662E" w:rsidRDefault="00DC690F" w:rsidP="007D6D20">
      <w:pPr>
        <w:jc w:val="center"/>
        <w:rPr>
          <w:lang w:val="en-US"/>
        </w:rPr>
      </w:pPr>
      <w:r w:rsidRPr="003D662E">
        <w:rPr>
          <w:noProof/>
          <w:lang w:val="en-US"/>
        </w:rPr>
        <w:drawing>
          <wp:inline distT="0" distB="0" distL="0" distR="0" wp14:anchorId="63408705" wp14:editId="11D67771">
            <wp:extent cx="5732243" cy="3591498"/>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94742" cy="3630656"/>
                    </a:xfrm>
                    <a:prstGeom prst="rect">
                      <a:avLst/>
                    </a:prstGeom>
                    <a:noFill/>
                    <a:ln>
                      <a:noFill/>
                    </a:ln>
                  </pic:spPr>
                </pic:pic>
              </a:graphicData>
            </a:graphic>
          </wp:inline>
        </w:drawing>
      </w:r>
    </w:p>
    <w:p w14:paraId="7611AF62" w14:textId="3ECFEB1B" w:rsidR="00DC690F" w:rsidRPr="003D662E" w:rsidRDefault="00DC690F" w:rsidP="00DC690F">
      <w:pPr>
        <w:pStyle w:val="Caption"/>
        <w:jc w:val="center"/>
        <w:rPr>
          <w:lang w:val="en-GB"/>
        </w:rPr>
      </w:pPr>
      <w:bookmarkStart w:id="125" w:name="_Ref95213985"/>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C62E87">
        <w:rPr>
          <w:noProof/>
          <w:lang w:val="en-GB"/>
        </w:rPr>
        <w:t>22</w:t>
      </w:r>
      <w:r w:rsidRPr="003D662E">
        <w:fldChar w:fldCharType="end"/>
      </w:r>
      <w:bookmarkEnd w:id="125"/>
      <w:r w:rsidRPr="003D662E">
        <w:rPr>
          <w:lang w:val="en-GB"/>
        </w:rPr>
        <w:t>: Structure of a</w:t>
      </w:r>
      <w:r w:rsidR="007623AF" w:rsidRPr="003D662E">
        <w:rPr>
          <w:lang w:val="en-GB"/>
        </w:rPr>
        <w:t xml:space="preserve"> JAR</w:t>
      </w:r>
      <w:r w:rsidRPr="003D662E">
        <w:rPr>
          <w:lang w:val="en-GB"/>
        </w:rPr>
        <w:t xml:space="preserve"> application artefact for the Spring Cloud Stream engine</w:t>
      </w:r>
      <w:r w:rsidR="007F6E8E">
        <w:rPr>
          <w:lang w:val="en-GB"/>
        </w:rPr>
        <w:t xml:space="preserve"> (non-isolated loading)</w:t>
      </w:r>
      <w:r w:rsidR="007623AF" w:rsidRPr="003D662E">
        <w:rPr>
          <w:lang w:val="en-GB"/>
        </w:rPr>
        <w:t>.</w:t>
      </w:r>
    </w:p>
    <w:p w14:paraId="5057D3B7" w14:textId="1F3BF088" w:rsidR="007629FE" w:rsidRDefault="00A63576" w:rsidP="007629FE">
      <w:pPr>
        <w:jc w:val="both"/>
        <w:rPr>
          <w:lang w:val="en-US"/>
        </w:rPr>
      </w:pPr>
      <w:r w:rsidRPr="003D662E">
        <w:rPr>
          <w:lang w:val="en-US"/>
        </w:rPr>
        <w:lastRenderedPageBreak/>
        <w:t xml:space="preserve">The packaging shown in </w:t>
      </w:r>
      <w:r w:rsidRPr="003D662E">
        <w:rPr>
          <w:lang w:val="en-US"/>
        </w:rPr>
        <w:fldChar w:fldCharType="begin"/>
      </w:r>
      <w:r w:rsidRPr="003D662E">
        <w:rPr>
          <w:lang w:val="en-US"/>
        </w:rPr>
        <w:instrText xml:space="preserve"> REF _Ref95213985 \h  \* MERGEFORMAT </w:instrText>
      </w:r>
      <w:r w:rsidRPr="003D662E">
        <w:rPr>
          <w:lang w:val="en-US"/>
        </w:rPr>
      </w:r>
      <w:r w:rsidRPr="003D662E">
        <w:rPr>
          <w:lang w:val="en-US"/>
        </w:rPr>
        <w:fldChar w:fldCharType="separate"/>
      </w:r>
      <w:r w:rsidR="00C62E87" w:rsidRPr="003D662E">
        <w:rPr>
          <w:lang w:val="en-GB"/>
        </w:rPr>
        <w:t xml:space="preserve">Figure </w:t>
      </w:r>
      <w:r w:rsidR="00C62E87">
        <w:rPr>
          <w:noProof/>
          <w:lang w:val="en-GB"/>
        </w:rPr>
        <w:t>22</w:t>
      </w:r>
      <w:r w:rsidRPr="003D662E">
        <w:rPr>
          <w:lang w:val="en-US"/>
        </w:rPr>
        <w:fldChar w:fldCharType="end"/>
      </w:r>
      <w:r w:rsidRPr="003D662E">
        <w:rPr>
          <w:lang w:val="en-US"/>
        </w:rPr>
        <w:t xml:space="preserve"> represents an executable Java ARchive (JAR) and may even be executed without the platform</w:t>
      </w:r>
      <w:r w:rsidR="002E1288" w:rsidRPr="003D662E">
        <w:rPr>
          <w:lang w:val="en-US"/>
        </w:rPr>
        <w:t xml:space="preserve"> (provided that a respective setup, e.g., communication ports are given)</w:t>
      </w:r>
      <w:r w:rsidRPr="003D662E">
        <w:rPr>
          <w:lang w:val="en-US"/>
        </w:rPr>
        <w:t xml:space="preserve">. In principle, this is also one major functionality of the service management - besides passing environment settings such as (dynamic) ports to the services stored in the service artifact. However, as an executable JAR, the packaged Spring application prevents shared libraries, i.e., </w:t>
      </w:r>
      <w:r w:rsidR="00494EAB">
        <w:rPr>
          <w:lang w:val="en-US"/>
        </w:rPr>
        <w:t xml:space="preserve">besides plugins, </w:t>
      </w:r>
      <w:r w:rsidRPr="003D662E">
        <w:rPr>
          <w:lang w:val="en-US"/>
        </w:rPr>
        <w:t>libraries that must not be packaged into the artifact to reduce the foot</w:t>
      </w:r>
      <w:r w:rsidR="00DA6DEA" w:rsidRPr="003D662E">
        <w:rPr>
          <w:lang w:val="en-US"/>
        </w:rPr>
        <w:t>print</w:t>
      </w:r>
      <w:r w:rsidRPr="003D662E">
        <w:rPr>
          <w:lang w:val="en-US"/>
        </w:rPr>
        <w:t xml:space="preserve"> of the artifact. To allow for shared artifacts, the service management supports a secondary format, which is independent of </w:t>
      </w:r>
      <w:r w:rsidR="00494EAB">
        <w:rPr>
          <w:lang w:val="en-US"/>
        </w:rPr>
        <w:t xml:space="preserve">the </w:t>
      </w:r>
      <w:r w:rsidRPr="003D662E">
        <w:rPr>
          <w:lang w:val="en-US"/>
        </w:rPr>
        <w:t>Spring</w:t>
      </w:r>
      <w:r w:rsidR="00494EAB">
        <w:rPr>
          <w:lang w:val="en-US"/>
        </w:rPr>
        <w:t xml:space="preserve"> packaging approach (although based on </w:t>
      </w:r>
      <w:r w:rsidR="00494EAB" w:rsidRPr="00494EAB">
        <w:rPr>
          <w:rFonts w:ascii="Consolas" w:hAnsi="Consolas"/>
          <w:lang w:val="en-US"/>
        </w:rPr>
        <w:t>services.spring.loader</w:t>
      </w:r>
      <w:r w:rsidR="00494EAB">
        <w:rPr>
          <w:lang w:val="en-US"/>
        </w:rPr>
        <w:t>)</w:t>
      </w:r>
      <w:r w:rsidRPr="003D662E">
        <w:rPr>
          <w:lang w:val="en-US"/>
        </w:rPr>
        <w:t xml:space="preserve">. This packaging structure is shown in </w:t>
      </w:r>
      <w:r w:rsidR="005B527D" w:rsidRPr="003D662E">
        <w:rPr>
          <w:lang w:val="en-US"/>
        </w:rPr>
        <w:fldChar w:fldCharType="begin"/>
      </w:r>
      <w:r w:rsidR="005B527D" w:rsidRPr="003D662E">
        <w:rPr>
          <w:lang w:val="en-US"/>
        </w:rPr>
        <w:instrText xml:space="preserve"> REF _Ref96418238 \h  \* MERGEFORMAT </w:instrText>
      </w:r>
      <w:r w:rsidR="005B527D" w:rsidRPr="003D662E">
        <w:rPr>
          <w:lang w:val="en-US"/>
        </w:rPr>
      </w:r>
      <w:r w:rsidR="005B527D" w:rsidRPr="003D662E">
        <w:rPr>
          <w:lang w:val="en-US"/>
        </w:rPr>
        <w:fldChar w:fldCharType="separate"/>
      </w:r>
      <w:r w:rsidR="00C62E87" w:rsidRPr="003D662E">
        <w:rPr>
          <w:lang w:val="en-GB"/>
        </w:rPr>
        <w:t xml:space="preserve">Figure </w:t>
      </w:r>
      <w:r w:rsidR="00C62E87">
        <w:rPr>
          <w:noProof/>
          <w:lang w:val="en-GB"/>
        </w:rPr>
        <w:t>23</w:t>
      </w:r>
      <w:r w:rsidR="005B527D" w:rsidRPr="003D662E">
        <w:rPr>
          <w:lang w:val="en-US"/>
        </w:rPr>
        <w:fldChar w:fldCharType="end"/>
      </w:r>
      <w:r w:rsidR="005B527D" w:rsidRPr="003D662E">
        <w:rPr>
          <w:lang w:val="en-US"/>
        </w:rPr>
        <w:t>.</w:t>
      </w:r>
    </w:p>
    <w:p w14:paraId="1A655A9A" w14:textId="17972363" w:rsidR="007629FE" w:rsidRPr="003D662E" w:rsidRDefault="007629FE" w:rsidP="007629FE">
      <w:pPr>
        <w:jc w:val="both"/>
        <w:rPr>
          <w:lang w:val="en-US"/>
        </w:rPr>
      </w:pPr>
      <w:r w:rsidRPr="003D662E">
        <w:rPr>
          <w:lang w:val="en-GB"/>
        </w:rPr>
        <w:t xml:space="preserve">In contrast to </w:t>
      </w:r>
      <w:r w:rsidRPr="003D662E">
        <w:rPr>
          <w:lang w:val="en-US"/>
        </w:rPr>
        <w:fldChar w:fldCharType="begin"/>
      </w:r>
      <w:r w:rsidRPr="003D662E">
        <w:rPr>
          <w:lang w:val="en-US"/>
        </w:rPr>
        <w:instrText xml:space="preserve"> REF _Ref95213985 \h  \* MERGEFORMAT </w:instrText>
      </w:r>
      <w:r w:rsidRPr="003D662E">
        <w:rPr>
          <w:lang w:val="en-US"/>
        </w:rPr>
      </w:r>
      <w:r w:rsidRPr="003D662E">
        <w:rPr>
          <w:lang w:val="en-US"/>
        </w:rPr>
        <w:fldChar w:fldCharType="separate"/>
      </w:r>
      <w:r w:rsidR="00C62E87" w:rsidRPr="003D662E">
        <w:rPr>
          <w:lang w:val="en-GB"/>
        </w:rPr>
        <w:t xml:space="preserve">Figure </w:t>
      </w:r>
      <w:r w:rsidR="00C62E87">
        <w:rPr>
          <w:noProof/>
          <w:lang w:val="en-GB"/>
        </w:rPr>
        <w:t>22</w:t>
      </w:r>
      <w:r w:rsidRPr="003D662E">
        <w:rPr>
          <w:lang w:val="en-US"/>
        </w:rPr>
        <w:fldChar w:fldCharType="end"/>
      </w:r>
      <w:r w:rsidRPr="003D662E">
        <w:rPr>
          <w:lang w:val="en-US"/>
        </w:rPr>
        <w:t xml:space="preserve">, the ZIP-based artifact is not an executable JAR and contains packaged rather than unpacked JARs. The application JAR including the generated class </w:t>
      </w:r>
      <w:r w:rsidRPr="003D662E">
        <w:rPr>
          <w:rFonts w:ascii="Consolas" w:hAnsi="Consolas"/>
          <w:lang w:val="en-US"/>
        </w:rPr>
        <w:t>iip.Starter</w:t>
      </w:r>
      <w:r w:rsidRPr="003D662E">
        <w:rPr>
          <w:lang w:val="en-US"/>
        </w:rPr>
        <w:t xml:space="preserve"> must be in the top-level directory of the ZIP. There must also be the service deployment descriptor (</w:t>
      </w:r>
      <w:r w:rsidRPr="003D662E">
        <w:rPr>
          <w:rFonts w:ascii="Consolas" w:hAnsi="Consolas"/>
          <w:lang w:val="en-US"/>
        </w:rPr>
        <w:t>deployment.yml</w:t>
      </w:r>
      <w:r w:rsidRPr="003D662E">
        <w:rPr>
          <w:lang w:val="en-US"/>
        </w:rPr>
        <w:t>) so that the service manager can read the information about the contained services. Moreover, also the “binary” artifacts, e.g., for KODEX or python must be on top-level, so that the service manager can extract the artifacts for executing them in terms of operating system processes. In contrast, the Spring application definition (</w:t>
      </w:r>
      <w:r w:rsidRPr="003D662E">
        <w:rPr>
          <w:rFonts w:ascii="Consolas" w:hAnsi="Consolas"/>
          <w:lang w:val="en-US"/>
        </w:rPr>
        <w:t>application.yml</w:t>
      </w:r>
      <w:r w:rsidRPr="003D662E">
        <w:rPr>
          <w:lang w:val="en-US"/>
        </w:rPr>
        <w:t xml:space="preserve">) and the logging configuration shall reside in the generated application artifacts as they will be loaded by the respective Java libraries on demand via class loading. The dependencies of the application are located in the </w:t>
      </w:r>
      <w:r w:rsidRPr="003D662E">
        <w:rPr>
          <w:rFonts w:ascii="Consolas" w:hAnsi="Consolas"/>
          <w:lang w:val="en-US"/>
        </w:rPr>
        <w:t xml:space="preserve">jars </w:t>
      </w:r>
      <w:r w:rsidRPr="003D662E">
        <w:rPr>
          <w:lang w:val="en-US"/>
        </w:rPr>
        <w:t xml:space="preserve">folder (or optionally on top-level). Here the difference to </w:t>
      </w:r>
      <w:r w:rsidRPr="003D662E">
        <w:rPr>
          <w:lang w:val="en-US"/>
        </w:rPr>
        <w:fldChar w:fldCharType="begin"/>
      </w:r>
      <w:r w:rsidRPr="003D662E">
        <w:rPr>
          <w:lang w:val="en-US"/>
        </w:rPr>
        <w:instrText xml:space="preserve"> REF _Ref95213985 \h  \* MERGEFORMAT </w:instrText>
      </w:r>
      <w:r w:rsidRPr="003D662E">
        <w:rPr>
          <w:lang w:val="en-US"/>
        </w:rPr>
      </w:r>
      <w:r w:rsidRPr="003D662E">
        <w:rPr>
          <w:lang w:val="en-US"/>
        </w:rPr>
        <w:fldChar w:fldCharType="separate"/>
      </w:r>
      <w:r w:rsidR="00C62E87" w:rsidRPr="003D662E">
        <w:rPr>
          <w:lang w:val="en-GB"/>
        </w:rPr>
        <w:t xml:space="preserve">Figure </w:t>
      </w:r>
      <w:r w:rsidR="00C62E87">
        <w:rPr>
          <w:noProof/>
          <w:lang w:val="en-GB"/>
        </w:rPr>
        <w:t>22</w:t>
      </w:r>
      <w:r w:rsidRPr="003D662E">
        <w:rPr>
          <w:lang w:val="en-US"/>
        </w:rPr>
        <w:fldChar w:fldCharType="end"/>
      </w:r>
      <w:r w:rsidRPr="003D662E">
        <w:rPr>
          <w:lang w:val="en-US"/>
        </w:rPr>
        <w:t xml:space="preserve"> is that any shared jar can easily be removed from that folder (during the packaging process or manually for experiments) and provided through a shared libraries folder</w:t>
      </w:r>
      <w:r w:rsidRPr="003D662E">
        <w:rPr>
          <w:rStyle w:val="FootnoteReference"/>
          <w:lang w:val="en-US"/>
        </w:rPr>
        <w:footnoteReference w:id="60"/>
      </w:r>
      <w:r w:rsidRPr="003D662E">
        <w:rPr>
          <w:lang w:val="en-US"/>
        </w:rPr>
        <w:t xml:space="preserve"> known to the service manager. </w:t>
      </w:r>
      <w:r>
        <w:rPr>
          <w:lang w:val="en-US"/>
        </w:rPr>
        <w:t>T</w:t>
      </w:r>
      <w:r w:rsidRPr="003D662E">
        <w:rPr>
          <w:lang w:val="en-US"/>
        </w:rPr>
        <w:t xml:space="preserve">he </w:t>
      </w:r>
      <w:r>
        <w:rPr>
          <w:lang w:val="en-US"/>
        </w:rPr>
        <w:t>ZIP</w:t>
      </w:r>
      <w:r w:rsidRPr="003D662E">
        <w:rPr>
          <w:lang w:val="en-US"/>
        </w:rPr>
        <w:t xml:space="preserve"> </w:t>
      </w:r>
      <w:r>
        <w:rPr>
          <w:lang w:val="en-US"/>
        </w:rPr>
        <w:t xml:space="preserve">shall </w:t>
      </w:r>
      <w:r w:rsidRPr="003D662E">
        <w:rPr>
          <w:lang w:val="en-US"/>
        </w:rPr>
        <w:t xml:space="preserve">may contain in the file </w:t>
      </w:r>
      <w:r w:rsidRPr="003D662E">
        <w:rPr>
          <w:rFonts w:ascii="Consolas" w:hAnsi="Consolas"/>
          <w:lang w:val="en-US"/>
        </w:rPr>
        <w:t>classpath</w:t>
      </w:r>
      <w:r w:rsidRPr="003D662E">
        <w:rPr>
          <w:lang w:val="en-US"/>
        </w:rPr>
        <w:t xml:space="preserve"> a listing</w:t>
      </w:r>
      <w:r w:rsidRPr="003D662E">
        <w:rPr>
          <w:rStyle w:val="FootnoteReference"/>
          <w:lang w:val="en-US"/>
        </w:rPr>
        <w:footnoteReference w:id="61"/>
      </w:r>
      <w:r w:rsidRPr="003D662E">
        <w:rPr>
          <w:lang w:val="en-US"/>
        </w:rPr>
        <w:t xml:space="preserve"> of Java libraries in their intended </w:t>
      </w:r>
      <w:r>
        <w:rPr>
          <w:lang w:val="en-US"/>
        </w:rPr>
        <w:t xml:space="preserve">class loading </w:t>
      </w:r>
      <w:r w:rsidRPr="003D662E">
        <w:rPr>
          <w:lang w:val="en-US"/>
        </w:rPr>
        <w:t xml:space="preserve">sequence. </w:t>
      </w:r>
      <w:r>
        <w:rPr>
          <w:lang w:val="en-US"/>
        </w:rPr>
        <w:t xml:space="preserve">For isolated loading, we also employ the file </w:t>
      </w:r>
      <w:r w:rsidRPr="007377C7">
        <w:rPr>
          <w:rFonts w:ascii="Consolas" w:hAnsi="Consolas"/>
          <w:lang w:val="en-US"/>
        </w:rPr>
        <w:t>classpath-app</w:t>
      </w:r>
      <w:r>
        <w:rPr>
          <w:lang w:val="en-US"/>
        </w:rPr>
        <w:t xml:space="preserve">, i.e., as for Spring classes and libraries for the root classloader are named in </w:t>
      </w:r>
      <w:r w:rsidRPr="007377C7">
        <w:rPr>
          <w:rFonts w:ascii="Consolas" w:hAnsi="Consolas"/>
          <w:lang w:val="en-US"/>
        </w:rPr>
        <w:t>classpath</w:t>
      </w:r>
      <w:r>
        <w:rPr>
          <w:lang w:val="en-US"/>
        </w:rPr>
        <w:t xml:space="preserve"> and for isolated app class loading in </w:t>
      </w:r>
      <w:r w:rsidRPr="007377C7">
        <w:rPr>
          <w:rFonts w:ascii="Consolas" w:hAnsi="Consolas"/>
          <w:lang w:val="en-US"/>
        </w:rPr>
        <w:t>classpath-app</w:t>
      </w:r>
      <w:r>
        <w:rPr>
          <w:lang w:val="en-US"/>
        </w:rPr>
        <w:t>.</w:t>
      </w:r>
    </w:p>
    <w:p w14:paraId="316D7BDD" w14:textId="3E71A4A4" w:rsidR="00A63576" w:rsidRPr="003D662E" w:rsidRDefault="005736E5" w:rsidP="007D6D20">
      <w:pPr>
        <w:jc w:val="center"/>
        <w:rPr>
          <w:lang w:val="en-US"/>
        </w:rPr>
      </w:pPr>
      <w:r w:rsidRPr="003D662E">
        <w:rPr>
          <w:noProof/>
          <w:lang w:val="en-US"/>
        </w:rPr>
        <w:drawing>
          <wp:inline distT="0" distB="0" distL="0" distR="0" wp14:anchorId="2A9FBE63" wp14:editId="310A7373">
            <wp:extent cx="5759493" cy="2043629"/>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852031" cy="2076464"/>
                    </a:xfrm>
                    <a:prstGeom prst="rect">
                      <a:avLst/>
                    </a:prstGeom>
                    <a:noFill/>
                    <a:ln>
                      <a:noFill/>
                    </a:ln>
                  </pic:spPr>
                </pic:pic>
              </a:graphicData>
            </a:graphic>
          </wp:inline>
        </w:drawing>
      </w:r>
    </w:p>
    <w:p w14:paraId="0373178A" w14:textId="1AA1E863" w:rsidR="007623AF" w:rsidRPr="003D662E" w:rsidRDefault="007623AF" w:rsidP="007623AF">
      <w:pPr>
        <w:pStyle w:val="Caption"/>
        <w:jc w:val="center"/>
        <w:rPr>
          <w:lang w:val="en-GB"/>
        </w:rPr>
      </w:pPr>
      <w:bookmarkStart w:id="126" w:name="_Ref96418238"/>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C62E87">
        <w:rPr>
          <w:noProof/>
          <w:lang w:val="en-GB"/>
        </w:rPr>
        <w:t>23</w:t>
      </w:r>
      <w:r w:rsidRPr="003D662E">
        <w:fldChar w:fldCharType="end"/>
      </w:r>
      <w:bookmarkEnd w:id="126"/>
      <w:r w:rsidRPr="003D662E">
        <w:rPr>
          <w:lang w:val="en-GB"/>
        </w:rPr>
        <w:t xml:space="preserve">: Structure of a ZIP application artefact allowing for shared libraries (as variant of </w:t>
      </w:r>
      <w:r w:rsidRPr="003D662E">
        <w:rPr>
          <w:lang w:val="en-US"/>
        </w:rPr>
        <w:fldChar w:fldCharType="begin"/>
      </w:r>
      <w:r w:rsidRPr="003D662E">
        <w:rPr>
          <w:lang w:val="en-US"/>
        </w:rPr>
        <w:instrText xml:space="preserve"> REF _Ref95213985 \h  \* MERGEFORMAT </w:instrText>
      </w:r>
      <w:r w:rsidRPr="003D662E">
        <w:rPr>
          <w:lang w:val="en-US"/>
        </w:rPr>
      </w:r>
      <w:r w:rsidRPr="003D662E">
        <w:rPr>
          <w:lang w:val="en-US"/>
        </w:rPr>
        <w:fldChar w:fldCharType="separate"/>
      </w:r>
      <w:r w:rsidR="00C62E87" w:rsidRPr="003D662E">
        <w:rPr>
          <w:lang w:val="en-GB"/>
        </w:rPr>
        <w:t xml:space="preserve">Figure </w:t>
      </w:r>
      <w:r w:rsidR="00C62E87">
        <w:rPr>
          <w:noProof/>
          <w:lang w:val="en-GB"/>
        </w:rPr>
        <w:t>22</w:t>
      </w:r>
      <w:r w:rsidRPr="003D662E">
        <w:rPr>
          <w:lang w:val="en-US"/>
        </w:rPr>
        <w:fldChar w:fldCharType="end"/>
      </w:r>
      <w:r w:rsidRPr="003D662E">
        <w:rPr>
          <w:lang w:val="en-US"/>
        </w:rPr>
        <w:t>)</w:t>
      </w:r>
      <w:r w:rsidRPr="003D662E">
        <w:rPr>
          <w:lang w:val="en-GB"/>
        </w:rPr>
        <w:t>.</w:t>
      </w:r>
    </w:p>
    <w:p w14:paraId="4ED3465D" w14:textId="1BA35E7A" w:rsidR="005877EA" w:rsidRDefault="005877EA" w:rsidP="005877EA">
      <w:pPr>
        <w:pStyle w:val="Heading3"/>
        <w:rPr>
          <w:lang w:val="en-US"/>
        </w:rPr>
      </w:pPr>
      <w:r>
        <w:rPr>
          <w:lang w:val="en-US"/>
        </w:rPr>
        <w:t>Validation</w:t>
      </w:r>
    </w:p>
    <w:p w14:paraId="652848E1" w14:textId="34B99865" w:rsidR="00CD3241" w:rsidRPr="003D662E" w:rsidRDefault="00CD3241" w:rsidP="00F35D08">
      <w:pPr>
        <w:jc w:val="both"/>
        <w:rPr>
          <w:bCs/>
          <w:lang w:val="en-US"/>
        </w:rPr>
      </w:pPr>
      <w:r w:rsidRPr="003D662E">
        <w:rPr>
          <w:bCs/>
          <w:lang w:val="en-US"/>
        </w:rPr>
        <w:t xml:space="preserve">The </w:t>
      </w:r>
      <w:r w:rsidRPr="003D662E">
        <w:rPr>
          <w:rFonts w:ascii="Consolas" w:hAnsi="Consolas"/>
          <w:bCs/>
          <w:lang w:val="en-US"/>
        </w:rPr>
        <w:t>ServiceManager</w:t>
      </w:r>
      <w:r w:rsidRPr="003D662E">
        <w:rPr>
          <w:bCs/>
          <w:lang w:val="en-US"/>
        </w:rPr>
        <w:t xml:space="preserve"> and its AAS are validated </w:t>
      </w:r>
      <w:r w:rsidR="00D83878" w:rsidRPr="003D662E">
        <w:rPr>
          <w:bCs/>
          <w:lang w:val="en-US"/>
        </w:rPr>
        <w:t>in terms of</w:t>
      </w:r>
      <w:r w:rsidR="00ED6B0D" w:rsidRPr="003D662E">
        <w:rPr>
          <w:bCs/>
          <w:lang w:val="en-US"/>
        </w:rPr>
        <w:t xml:space="preserve"> regression </w:t>
      </w:r>
      <w:r w:rsidRPr="003D662E">
        <w:rPr>
          <w:bCs/>
          <w:lang w:val="en-US"/>
        </w:rPr>
        <w:t xml:space="preserve">tests. As the </w:t>
      </w:r>
      <w:r w:rsidR="00152AD0" w:rsidRPr="003D662E">
        <w:rPr>
          <w:rFonts w:ascii="Consolas" w:hAnsi="Consolas"/>
          <w:bCs/>
          <w:lang w:val="en-US"/>
        </w:rPr>
        <w:t>ServiceManager</w:t>
      </w:r>
      <w:r w:rsidR="00152AD0" w:rsidRPr="003D662E">
        <w:rPr>
          <w:bCs/>
          <w:lang w:val="en-US"/>
        </w:rPr>
        <w:t xml:space="preserve"> </w:t>
      </w:r>
      <w:r w:rsidRPr="003D662E">
        <w:rPr>
          <w:bCs/>
          <w:lang w:val="en-US"/>
        </w:rPr>
        <w:t xml:space="preserve">and the descriptors are interfaces/abstract classes, the validation must set up a pseudo implementation </w:t>
      </w:r>
      <w:r w:rsidR="00A719CA" w:rsidRPr="003D662E">
        <w:rPr>
          <w:bCs/>
          <w:lang w:val="en-US"/>
        </w:rPr>
        <w:t xml:space="preserve">for basic testing. The </w:t>
      </w:r>
      <w:r w:rsidR="00C80F9A" w:rsidRPr="003D662E">
        <w:rPr>
          <w:bCs/>
          <w:lang w:val="en-US"/>
        </w:rPr>
        <w:t xml:space="preserve">Spring Cloud Specific functionality is tested through a </w:t>
      </w:r>
      <w:r w:rsidR="00D46A08" w:rsidRPr="003D662E">
        <w:rPr>
          <w:bCs/>
          <w:lang w:val="en-US"/>
        </w:rPr>
        <w:lastRenderedPageBreak/>
        <w:t xml:space="preserve">handcrafted </w:t>
      </w:r>
      <w:r w:rsidR="00C80F9A" w:rsidRPr="003D662E">
        <w:rPr>
          <w:bCs/>
          <w:lang w:val="en-US"/>
        </w:rPr>
        <w:t xml:space="preserve">service artifact with simple contained services and multiple deployment descriptor targeting different artifacts, e.g., with or without process ensembles. </w:t>
      </w:r>
      <w:r w:rsidR="003A605D" w:rsidRPr="003D662E">
        <w:rPr>
          <w:bCs/>
          <w:lang w:val="en-US"/>
        </w:rPr>
        <w:t>This artifact</w:t>
      </w:r>
      <w:r w:rsidR="005877EA">
        <w:rPr>
          <w:bCs/>
          <w:lang w:val="en-US"/>
        </w:rPr>
        <w:t xml:space="preserve"> (</w:t>
      </w:r>
      <w:r w:rsidR="005877EA" w:rsidRPr="005877EA">
        <w:rPr>
          <w:rFonts w:ascii="Consolas" w:hAnsi="Consolas"/>
          <w:bCs/>
          <w:lang w:val="en-US"/>
        </w:rPr>
        <w:t>test.simpleStream.spring</w:t>
      </w:r>
      <w:r w:rsidR="005877EA">
        <w:rPr>
          <w:bCs/>
          <w:lang w:val="en-US"/>
        </w:rPr>
        <w:t>)</w:t>
      </w:r>
      <w:r w:rsidR="00903CB6" w:rsidRPr="003D662E">
        <w:rPr>
          <w:bCs/>
          <w:lang w:val="en-US"/>
        </w:rPr>
        <w:t xml:space="preserve"> is</w:t>
      </w:r>
      <w:r w:rsidR="003A605D" w:rsidRPr="003D662E">
        <w:rPr>
          <w:bCs/>
          <w:lang w:val="en-US"/>
        </w:rPr>
        <w:t xml:space="preserve"> based on the </w:t>
      </w:r>
      <w:r w:rsidR="005877EA">
        <w:rPr>
          <w:bCs/>
          <w:lang w:val="en-US"/>
        </w:rPr>
        <w:t xml:space="preserve">(Spring) </w:t>
      </w:r>
      <w:r w:rsidR="003A605D" w:rsidRPr="003D662E">
        <w:rPr>
          <w:bCs/>
          <w:lang w:val="en-US"/>
        </w:rPr>
        <w:t xml:space="preserve">Java service environment (cf. Section </w:t>
      </w:r>
      <w:r w:rsidR="003A605D" w:rsidRPr="003D662E">
        <w:rPr>
          <w:bCs/>
          <w:lang w:val="en-US"/>
        </w:rPr>
        <w:fldChar w:fldCharType="begin"/>
      </w:r>
      <w:r w:rsidR="003A605D" w:rsidRPr="003D662E">
        <w:rPr>
          <w:bCs/>
          <w:lang w:val="en-US"/>
        </w:rPr>
        <w:instrText xml:space="preserve"> REF _Ref76743606 \r \h </w:instrText>
      </w:r>
      <w:r w:rsidR="003D662E">
        <w:rPr>
          <w:bCs/>
          <w:lang w:val="en-US"/>
        </w:rPr>
        <w:instrText xml:space="preserve"> \* MERGEFORMAT </w:instrText>
      </w:r>
      <w:r w:rsidR="003A605D" w:rsidRPr="003D662E">
        <w:rPr>
          <w:bCs/>
          <w:lang w:val="en-US"/>
        </w:rPr>
      </w:r>
      <w:r w:rsidR="003A605D" w:rsidRPr="003D662E">
        <w:rPr>
          <w:bCs/>
          <w:lang w:val="en-US"/>
        </w:rPr>
        <w:fldChar w:fldCharType="separate"/>
      </w:r>
      <w:r w:rsidR="00C62E87">
        <w:rPr>
          <w:bCs/>
          <w:lang w:val="en-US"/>
        </w:rPr>
        <w:t>3.5.2</w:t>
      </w:r>
      <w:r w:rsidR="003A605D" w:rsidRPr="003D662E">
        <w:rPr>
          <w:bCs/>
          <w:lang w:val="en-US"/>
        </w:rPr>
        <w:fldChar w:fldCharType="end"/>
      </w:r>
      <w:r w:rsidR="003A605D" w:rsidRPr="003D662E">
        <w:rPr>
          <w:bCs/>
          <w:lang w:val="en-US"/>
        </w:rPr>
        <w:t xml:space="preserve">). </w:t>
      </w:r>
      <w:r w:rsidR="00700CC4">
        <w:rPr>
          <w:bCs/>
          <w:lang w:val="en-US"/>
        </w:rPr>
        <w:t xml:space="preserve">However, just running the tests may not be possible as in particular at the service control and execution varying, potentially conflicting dependencies may be needed, e.g., the Spring service execution together with the Spring-based BaSyx2. </w:t>
      </w:r>
      <w:r w:rsidR="00871258">
        <w:rPr>
          <w:bCs/>
          <w:lang w:val="en-US"/>
        </w:rPr>
        <w:t>In other words, we must set up a dependency-free environment for the tests (</w:t>
      </w:r>
      <w:r w:rsidR="00871258" w:rsidRPr="00871258">
        <w:rPr>
          <w:rFonts w:ascii="Consolas" w:hAnsi="Consolas"/>
          <w:bCs/>
          <w:lang w:val="en-US"/>
        </w:rPr>
        <w:t>services.spring.plugintests</w:t>
      </w:r>
      <w:r w:rsidR="00871258">
        <w:rPr>
          <w:bCs/>
          <w:lang w:val="en-US"/>
        </w:rPr>
        <w:t xml:space="preserve">), load the spring-based service execution as one of multiple plugins and, through the service manager interfaces, execute the tests that are defined in </w:t>
      </w:r>
      <w:r w:rsidR="00871258" w:rsidRPr="00871258">
        <w:rPr>
          <w:rFonts w:ascii="Consolas" w:hAnsi="Consolas"/>
          <w:bCs/>
          <w:lang w:val="en-US"/>
        </w:rPr>
        <w:t>services.spring</w:t>
      </w:r>
      <w:r w:rsidR="00871258">
        <w:rPr>
          <w:bCs/>
          <w:lang w:val="en-US"/>
        </w:rPr>
        <w:t>, which, in turn, stat the processes of the test application (</w:t>
      </w:r>
      <w:r w:rsidR="00871258" w:rsidRPr="005877EA">
        <w:rPr>
          <w:rFonts w:ascii="Consolas" w:hAnsi="Consolas"/>
          <w:bCs/>
          <w:lang w:val="en-US"/>
        </w:rPr>
        <w:t>test.simpleStream.spring</w:t>
      </w:r>
      <w:r w:rsidR="00871258">
        <w:rPr>
          <w:bCs/>
          <w:lang w:val="en-US"/>
        </w:rPr>
        <w:t xml:space="preserve">). </w:t>
      </w:r>
      <w:r w:rsidR="00B76973" w:rsidRPr="003D662E">
        <w:rPr>
          <w:bCs/>
          <w:lang w:val="en-US"/>
        </w:rPr>
        <w:t>In these tests</w:t>
      </w:r>
      <w:r w:rsidR="00AF50C2" w:rsidRPr="003D662E">
        <w:rPr>
          <w:bCs/>
          <w:lang w:val="en-US"/>
        </w:rPr>
        <w:t xml:space="preserve">, the setup of the </w:t>
      </w:r>
      <w:r w:rsidR="00152AD0" w:rsidRPr="003D662E">
        <w:rPr>
          <w:rFonts w:ascii="Consolas" w:hAnsi="Consolas"/>
          <w:bCs/>
          <w:lang w:val="en-US"/>
        </w:rPr>
        <w:t>ServiceManager</w:t>
      </w:r>
      <w:r w:rsidR="00152AD0" w:rsidRPr="003D662E">
        <w:rPr>
          <w:bCs/>
          <w:lang w:val="en-US"/>
        </w:rPr>
        <w:t xml:space="preserve"> </w:t>
      </w:r>
      <w:r w:rsidR="00AF50C2" w:rsidRPr="003D662E">
        <w:rPr>
          <w:bCs/>
          <w:lang w:val="en-US"/>
        </w:rPr>
        <w:t>provides a broker</w:t>
      </w:r>
      <w:r w:rsidR="008343E7" w:rsidRPr="003D662E">
        <w:rPr>
          <w:bCs/>
          <w:lang w:val="en-US"/>
        </w:rPr>
        <w:t xml:space="preserve">, </w:t>
      </w:r>
      <w:r w:rsidR="00AF50C2" w:rsidRPr="003D662E">
        <w:rPr>
          <w:bCs/>
          <w:lang w:val="en-US"/>
        </w:rPr>
        <w:t xml:space="preserve">dynamic </w:t>
      </w:r>
      <w:r w:rsidR="007974C9" w:rsidRPr="003D662E">
        <w:rPr>
          <w:bCs/>
          <w:lang w:val="en-US"/>
        </w:rPr>
        <w:t xml:space="preserve">network </w:t>
      </w:r>
      <w:r w:rsidR="00AF50C2" w:rsidRPr="003D662E">
        <w:rPr>
          <w:bCs/>
          <w:lang w:val="en-US"/>
        </w:rPr>
        <w:t xml:space="preserve">settings </w:t>
      </w:r>
      <w:r w:rsidR="008343E7" w:rsidRPr="003D662E">
        <w:rPr>
          <w:bCs/>
          <w:lang w:val="en-US"/>
        </w:rPr>
        <w:t xml:space="preserve">are handled by </w:t>
      </w:r>
      <w:r w:rsidR="00AF50C2" w:rsidRPr="003D662E">
        <w:rPr>
          <w:bCs/>
          <w:lang w:val="en-US"/>
        </w:rPr>
        <w:t xml:space="preserve">a local </w:t>
      </w:r>
      <w:r w:rsidR="00AF50C2" w:rsidRPr="003D662E">
        <w:rPr>
          <w:rFonts w:ascii="Consolas" w:hAnsi="Consolas"/>
          <w:bCs/>
          <w:lang w:val="en-US"/>
        </w:rPr>
        <w:t>NetworkManager</w:t>
      </w:r>
      <w:r w:rsidR="008343E7" w:rsidRPr="003D662E">
        <w:rPr>
          <w:rFonts w:cstheme="minorHAnsi"/>
          <w:bCs/>
          <w:lang w:val="en-US"/>
        </w:rPr>
        <w:t xml:space="preserve"> and </w:t>
      </w:r>
      <w:r w:rsidR="00E06583" w:rsidRPr="003D662E">
        <w:rPr>
          <w:rFonts w:cstheme="minorHAnsi"/>
          <w:bCs/>
          <w:lang w:val="en-US"/>
        </w:rPr>
        <w:t xml:space="preserve">the service manager is utilized for </w:t>
      </w:r>
      <w:r w:rsidR="00AF50C2" w:rsidRPr="003D662E">
        <w:rPr>
          <w:bCs/>
          <w:lang w:val="en-US"/>
        </w:rPr>
        <w:t>starting and stopping services. The running services are validated</w:t>
      </w:r>
      <w:r w:rsidR="006E01FC" w:rsidRPr="003D662E">
        <w:rPr>
          <w:bCs/>
          <w:lang w:val="en-US"/>
        </w:rPr>
        <w:t xml:space="preserve"> in terms of their data throughput</w:t>
      </w:r>
      <w:r w:rsidR="00C75688" w:rsidRPr="003D662E">
        <w:rPr>
          <w:bCs/>
          <w:lang w:val="en-US"/>
        </w:rPr>
        <w:t xml:space="preserve"> and the </w:t>
      </w:r>
      <w:r w:rsidR="006039BC" w:rsidRPr="003D662E">
        <w:rPr>
          <w:bCs/>
          <w:lang w:val="en-US"/>
        </w:rPr>
        <w:t xml:space="preserve">actual </w:t>
      </w:r>
      <w:r w:rsidR="00C75688" w:rsidRPr="003D662E">
        <w:rPr>
          <w:bCs/>
          <w:lang w:val="en-US"/>
        </w:rPr>
        <w:t>metric</w:t>
      </w:r>
      <w:r w:rsidR="006039BC" w:rsidRPr="003D662E">
        <w:rPr>
          <w:bCs/>
          <w:lang w:val="en-US"/>
        </w:rPr>
        <w:t xml:space="preserve"> values</w:t>
      </w:r>
      <w:r w:rsidR="00C75688" w:rsidRPr="003D662E">
        <w:rPr>
          <w:bCs/>
          <w:lang w:val="en-US"/>
        </w:rPr>
        <w:t xml:space="preserve"> that the services provide</w:t>
      </w:r>
      <w:r w:rsidR="006039BC" w:rsidRPr="003D662E">
        <w:rPr>
          <w:bCs/>
          <w:lang w:val="en-US"/>
        </w:rPr>
        <w:t xml:space="preserve">, i.e., that the metrics defined in the service environment (cf. Section </w:t>
      </w:r>
      <w:r w:rsidR="006039BC" w:rsidRPr="003D662E">
        <w:rPr>
          <w:bCs/>
          <w:lang w:val="en-US"/>
        </w:rPr>
        <w:fldChar w:fldCharType="begin"/>
      </w:r>
      <w:r w:rsidR="006039BC" w:rsidRPr="003D662E">
        <w:rPr>
          <w:bCs/>
          <w:lang w:val="en-US"/>
        </w:rPr>
        <w:instrText xml:space="preserve"> REF _Ref76743606 \r \h </w:instrText>
      </w:r>
      <w:r w:rsidR="003D662E">
        <w:rPr>
          <w:bCs/>
          <w:lang w:val="en-US"/>
        </w:rPr>
        <w:instrText xml:space="preserve"> \* MERGEFORMAT </w:instrText>
      </w:r>
      <w:r w:rsidR="006039BC" w:rsidRPr="003D662E">
        <w:rPr>
          <w:bCs/>
          <w:lang w:val="en-US"/>
        </w:rPr>
      </w:r>
      <w:r w:rsidR="006039BC" w:rsidRPr="003D662E">
        <w:rPr>
          <w:bCs/>
          <w:lang w:val="en-US"/>
        </w:rPr>
        <w:fldChar w:fldCharType="separate"/>
      </w:r>
      <w:r w:rsidR="00C62E87">
        <w:rPr>
          <w:bCs/>
          <w:lang w:val="en-US"/>
        </w:rPr>
        <w:t>3.5.2</w:t>
      </w:r>
      <w:r w:rsidR="006039BC" w:rsidRPr="003D662E">
        <w:rPr>
          <w:bCs/>
          <w:lang w:val="en-US"/>
        </w:rPr>
        <w:fldChar w:fldCharType="end"/>
      </w:r>
      <w:r w:rsidR="006039BC" w:rsidRPr="003D662E">
        <w:rPr>
          <w:bCs/>
          <w:lang w:val="en-US"/>
        </w:rPr>
        <w:t>) become part of the AAS of the service management</w:t>
      </w:r>
      <w:r w:rsidR="00A60DA0" w:rsidRPr="003D662E">
        <w:rPr>
          <w:bCs/>
          <w:lang w:val="en-US"/>
        </w:rPr>
        <w:t xml:space="preserve">. </w:t>
      </w:r>
      <w:r w:rsidR="00C07AC2" w:rsidRPr="003D662E">
        <w:rPr>
          <w:bCs/>
          <w:lang w:val="en-US"/>
        </w:rPr>
        <w:t>Moreover, a</w:t>
      </w:r>
      <w:r w:rsidR="00A60DA0" w:rsidRPr="003D662E">
        <w:rPr>
          <w:bCs/>
          <w:lang w:val="en-US"/>
        </w:rPr>
        <w:t xml:space="preserve">lso </w:t>
      </w:r>
      <w:r w:rsidR="00AF50C2" w:rsidRPr="003D662E">
        <w:rPr>
          <w:bCs/>
          <w:lang w:val="en-US"/>
        </w:rPr>
        <w:t>the dynamic aspects of the AAS</w:t>
      </w:r>
      <w:r w:rsidR="00A60DA0" w:rsidRPr="003D662E">
        <w:rPr>
          <w:bCs/>
          <w:lang w:val="en-US"/>
        </w:rPr>
        <w:t xml:space="preserve"> are validated</w:t>
      </w:r>
      <w:r w:rsidR="00AF50C2" w:rsidRPr="003D662E">
        <w:rPr>
          <w:bCs/>
          <w:lang w:val="en-US"/>
        </w:rPr>
        <w:t xml:space="preserve">, in particular </w:t>
      </w:r>
      <w:r w:rsidR="00A60DA0" w:rsidRPr="003D662E">
        <w:rPr>
          <w:bCs/>
          <w:lang w:val="en-US"/>
        </w:rPr>
        <w:t xml:space="preserve">during startup in order to figure </w:t>
      </w:r>
      <w:r w:rsidR="00AF50C2" w:rsidRPr="003D662E">
        <w:rPr>
          <w:bCs/>
          <w:lang w:val="en-US"/>
        </w:rPr>
        <w:t>out whether a service is already running.</w:t>
      </w:r>
      <w:r w:rsidR="00F611F4" w:rsidRPr="003D662E">
        <w:rPr>
          <w:bCs/>
          <w:lang w:val="en-US"/>
        </w:rPr>
        <w:t xml:space="preserve"> </w:t>
      </w:r>
    </w:p>
    <w:p w14:paraId="3F0BBC6A" w14:textId="023C921D" w:rsidR="00906533" w:rsidRPr="003D662E" w:rsidRDefault="00906533" w:rsidP="00906533">
      <w:pPr>
        <w:jc w:val="both"/>
        <w:rPr>
          <w:lang w:val="en-US"/>
        </w:rPr>
      </w:pPr>
      <w:r w:rsidRPr="003D662E">
        <w:rPr>
          <w:lang w:val="en-US"/>
        </w:rPr>
        <w:t>Furthermore, the Spring Cloud based Service Manager was validated in a Linux VM-based server setting as well as on a Phoenix Contact AXC 3152</w:t>
      </w:r>
      <w:r w:rsidRPr="003D662E">
        <w:rPr>
          <w:rStyle w:val="FootnoteReference"/>
          <w:lang w:val="en-US"/>
        </w:rPr>
        <w:footnoteReference w:id="62"/>
      </w:r>
      <w:r w:rsidRPr="003D662E">
        <w:rPr>
          <w:lang w:val="en-US"/>
        </w:rPr>
        <w:t xml:space="preserve"> PLC-Edge with 2 GByte RAM and 8 GByte memory card providing additional hard disk space. On the Linux server, the Service Manager was executed directly on the operating system as well as in a Docker Container, on the AXC we focused only </w:t>
      </w:r>
      <w:r w:rsidR="00580B45" w:rsidRPr="003D662E">
        <w:rPr>
          <w:lang w:val="en-US"/>
        </w:rPr>
        <w:t xml:space="preserve">on </w:t>
      </w:r>
      <w:r w:rsidRPr="003D662E">
        <w:rPr>
          <w:lang w:val="en-US"/>
        </w:rPr>
        <w:t xml:space="preserve">the Docker setup. In both cases, we were able to manage a simple demonstration application (adding the artifact, starting, stopping, removing the artifact) and to verify that the expected input/output behavior of the services can be observed. As starting and stopping individual services involves powering up a JVM, the service manager takes a certain operation timeout (with </w:t>
      </w:r>
      <w:r w:rsidR="00F97555" w:rsidRPr="003D662E">
        <w:rPr>
          <w:lang w:val="en-US"/>
        </w:rPr>
        <w:t xml:space="preserve">a </w:t>
      </w:r>
      <w:r w:rsidRPr="003D662E">
        <w:rPr>
          <w:lang w:val="en-US"/>
        </w:rPr>
        <w:t xml:space="preserve">default </w:t>
      </w:r>
      <w:r w:rsidR="00F97555" w:rsidRPr="003D662E">
        <w:rPr>
          <w:lang w:val="en-US"/>
        </w:rPr>
        <w:t xml:space="preserve">length of </w:t>
      </w:r>
      <w:r w:rsidRPr="003D662E">
        <w:rPr>
          <w:lang w:val="en-US"/>
        </w:rPr>
        <w:t>30 seconds) into account. This is sufficient for the Linux server (and the regression tests mentioned above), but does not work on the AXC 3152, where a longer timeout is needed.</w:t>
      </w:r>
    </w:p>
    <w:p w14:paraId="4991AB5A" w14:textId="71672B49" w:rsidR="00C017CF" w:rsidRPr="003D662E" w:rsidRDefault="00730B93" w:rsidP="00C017CF">
      <w:pPr>
        <w:pStyle w:val="Heading2"/>
        <w:rPr>
          <w:lang w:val="en-US"/>
        </w:rPr>
      </w:pPr>
      <w:bookmarkStart w:id="127" w:name="_Ref57282138"/>
      <w:bookmarkStart w:id="128" w:name="_Ref78453699"/>
      <w:bookmarkStart w:id="129" w:name="_Toc216439653"/>
      <w:r w:rsidRPr="003D662E">
        <w:rPr>
          <w:lang w:val="en-US"/>
        </w:rPr>
        <w:t xml:space="preserve">Resources </w:t>
      </w:r>
      <w:r w:rsidR="00C017CF" w:rsidRPr="003D662E">
        <w:rPr>
          <w:lang w:val="en-US"/>
        </w:rPr>
        <w:t>and Monitoring Layer</w:t>
      </w:r>
      <w:bookmarkEnd w:id="127"/>
      <w:bookmarkEnd w:id="128"/>
      <w:bookmarkEnd w:id="129"/>
    </w:p>
    <w:p w14:paraId="252C034E" w14:textId="27ED4035" w:rsidR="00D53A7F" w:rsidRPr="003D662E" w:rsidRDefault="00840FC2" w:rsidP="0015213A">
      <w:pPr>
        <w:jc w:val="both"/>
        <w:rPr>
          <w:lang w:val="en-US"/>
        </w:rPr>
      </w:pPr>
      <w:r w:rsidRPr="003D662E">
        <w:rPr>
          <w:lang w:val="en-US"/>
        </w:rPr>
        <w:t xml:space="preserve">The </w:t>
      </w:r>
      <w:r w:rsidR="00730B93" w:rsidRPr="003D662E">
        <w:rPr>
          <w:lang w:val="en-US"/>
        </w:rPr>
        <w:t xml:space="preserve">Resources </w:t>
      </w:r>
      <w:r w:rsidRPr="003D662E">
        <w:rPr>
          <w:lang w:val="en-US"/>
        </w:rPr>
        <w:t xml:space="preserve">and Monitoring layer enables the deployment </w:t>
      </w:r>
      <w:r w:rsidR="009B1F98" w:rsidRPr="003D662E">
        <w:rPr>
          <w:lang w:val="en-US"/>
        </w:rPr>
        <w:t>of services</w:t>
      </w:r>
      <w:r w:rsidR="007F5424">
        <w:rPr>
          <w:lang w:val="en-US"/>
        </w:rPr>
        <w:t>/connectors</w:t>
      </w:r>
      <w:r w:rsidR="009B1F98" w:rsidRPr="003D662E">
        <w:rPr>
          <w:lang w:val="en-US"/>
        </w:rPr>
        <w:t xml:space="preserve"> </w:t>
      </w:r>
      <w:r w:rsidRPr="003D662E">
        <w:rPr>
          <w:lang w:val="en-US"/>
        </w:rPr>
        <w:t>to (edge, server, cloud) devices</w:t>
      </w:r>
      <w:r w:rsidR="004A3397" w:rsidRPr="003D662E">
        <w:rPr>
          <w:lang w:val="en-US"/>
        </w:rPr>
        <w:t>, allows for overarching management of the devices and provides aggregated monitoring information about running resources and services</w:t>
      </w:r>
      <w:r w:rsidRPr="003D662E">
        <w:rPr>
          <w:lang w:val="en-US"/>
        </w:rPr>
        <w:t>.</w:t>
      </w:r>
      <w:r w:rsidR="00EC6F39" w:rsidRPr="003D662E">
        <w:rPr>
          <w:lang w:val="en-US"/>
        </w:rPr>
        <w:t xml:space="preserve"> </w:t>
      </w:r>
      <w:r w:rsidR="005166CC" w:rsidRPr="003D662E">
        <w:rPr>
          <w:lang w:val="en-US"/>
        </w:rPr>
        <w:t xml:space="preserve">Moreover, the platform components for the overall management of resources, namely the device management and the platform monitoring are located in this layer. </w:t>
      </w:r>
      <w:r w:rsidR="007433E4" w:rsidRPr="003D662E">
        <w:rPr>
          <w:lang w:val="en-US"/>
        </w:rPr>
        <w:t xml:space="preserve">We will discuss the ECS runtime in Section </w:t>
      </w:r>
      <w:r w:rsidR="007433E4" w:rsidRPr="003D662E">
        <w:rPr>
          <w:lang w:val="en-US"/>
        </w:rPr>
        <w:fldChar w:fldCharType="begin"/>
      </w:r>
      <w:r w:rsidR="007433E4" w:rsidRPr="003D662E">
        <w:rPr>
          <w:lang w:val="en-US"/>
        </w:rPr>
        <w:instrText xml:space="preserve"> REF _Ref69826081 \r \h </w:instrText>
      </w:r>
      <w:r w:rsidR="003D662E">
        <w:rPr>
          <w:lang w:val="en-US"/>
        </w:rPr>
        <w:instrText xml:space="preserve"> \* MERGEFORMAT </w:instrText>
      </w:r>
      <w:r w:rsidR="007433E4" w:rsidRPr="003D662E">
        <w:rPr>
          <w:lang w:val="en-US"/>
        </w:rPr>
      </w:r>
      <w:r w:rsidR="007433E4" w:rsidRPr="003D662E">
        <w:rPr>
          <w:lang w:val="en-US"/>
        </w:rPr>
        <w:fldChar w:fldCharType="separate"/>
      </w:r>
      <w:r w:rsidR="00C62E87">
        <w:rPr>
          <w:lang w:val="en-US"/>
        </w:rPr>
        <w:t>3.6.1</w:t>
      </w:r>
      <w:r w:rsidR="007433E4" w:rsidRPr="003D662E">
        <w:rPr>
          <w:lang w:val="en-US"/>
        </w:rPr>
        <w:fldChar w:fldCharType="end"/>
      </w:r>
      <w:r w:rsidR="007433E4" w:rsidRPr="003D662E">
        <w:rPr>
          <w:lang w:val="en-US"/>
        </w:rPr>
        <w:t xml:space="preserve">, the device management in Section </w:t>
      </w:r>
      <w:r w:rsidR="007433E4" w:rsidRPr="003D662E">
        <w:rPr>
          <w:lang w:val="en-US"/>
        </w:rPr>
        <w:fldChar w:fldCharType="begin"/>
      </w:r>
      <w:r w:rsidR="007433E4" w:rsidRPr="003D662E">
        <w:rPr>
          <w:lang w:val="en-US"/>
        </w:rPr>
        <w:instrText xml:space="preserve"> REF _Ref69826083 \r \h </w:instrText>
      </w:r>
      <w:r w:rsidR="003D662E">
        <w:rPr>
          <w:lang w:val="en-US"/>
        </w:rPr>
        <w:instrText xml:space="preserve"> \* MERGEFORMAT </w:instrText>
      </w:r>
      <w:r w:rsidR="007433E4" w:rsidRPr="003D662E">
        <w:rPr>
          <w:lang w:val="en-US"/>
        </w:rPr>
      </w:r>
      <w:r w:rsidR="007433E4" w:rsidRPr="003D662E">
        <w:rPr>
          <w:lang w:val="en-US"/>
        </w:rPr>
        <w:fldChar w:fldCharType="separate"/>
      </w:r>
      <w:r w:rsidR="00C62E87">
        <w:rPr>
          <w:lang w:val="en-US"/>
        </w:rPr>
        <w:t>3.6.2</w:t>
      </w:r>
      <w:r w:rsidR="007433E4" w:rsidRPr="003D662E">
        <w:rPr>
          <w:lang w:val="en-US"/>
        </w:rPr>
        <w:fldChar w:fldCharType="end"/>
      </w:r>
      <w:r w:rsidR="007433E4" w:rsidRPr="003D662E">
        <w:rPr>
          <w:lang w:val="en-US"/>
        </w:rPr>
        <w:t xml:space="preserve"> and the </w:t>
      </w:r>
      <w:r w:rsidR="005166CC" w:rsidRPr="003D662E">
        <w:rPr>
          <w:lang w:val="en-US"/>
        </w:rPr>
        <w:t>m</w:t>
      </w:r>
      <w:r w:rsidR="007433E4" w:rsidRPr="003D662E">
        <w:rPr>
          <w:lang w:val="en-US"/>
        </w:rPr>
        <w:t xml:space="preserve">onitoring in Section </w:t>
      </w:r>
      <w:r w:rsidR="007433E4" w:rsidRPr="003D662E">
        <w:rPr>
          <w:lang w:val="en-US"/>
        </w:rPr>
        <w:fldChar w:fldCharType="begin"/>
      </w:r>
      <w:r w:rsidR="007433E4" w:rsidRPr="003D662E">
        <w:rPr>
          <w:lang w:val="en-US"/>
        </w:rPr>
        <w:instrText xml:space="preserve"> REF _Ref69826085 \r \h </w:instrText>
      </w:r>
      <w:r w:rsidR="003D662E">
        <w:rPr>
          <w:lang w:val="en-US"/>
        </w:rPr>
        <w:instrText xml:space="preserve"> \* MERGEFORMAT </w:instrText>
      </w:r>
      <w:r w:rsidR="007433E4" w:rsidRPr="003D662E">
        <w:rPr>
          <w:lang w:val="en-US"/>
        </w:rPr>
      </w:r>
      <w:r w:rsidR="007433E4" w:rsidRPr="003D662E">
        <w:rPr>
          <w:lang w:val="en-US"/>
        </w:rPr>
        <w:fldChar w:fldCharType="separate"/>
      </w:r>
      <w:r w:rsidR="00C62E87">
        <w:rPr>
          <w:lang w:val="en-US"/>
        </w:rPr>
        <w:t>3.6.3</w:t>
      </w:r>
      <w:r w:rsidR="007433E4" w:rsidRPr="003D662E">
        <w:rPr>
          <w:lang w:val="en-US"/>
        </w:rPr>
        <w:fldChar w:fldCharType="end"/>
      </w:r>
      <w:r w:rsidR="007433E4" w:rsidRPr="003D662E">
        <w:rPr>
          <w:lang w:val="en-US"/>
        </w:rPr>
        <w:t>.</w:t>
      </w:r>
    </w:p>
    <w:p w14:paraId="784AD40F" w14:textId="0AAA1042" w:rsidR="00FF39E7" w:rsidRPr="003D662E" w:rsidRDefault="004A3397" w:rsidP="004A3397">
      <w:pPr>
        <w:pStyle w:val="Heading3"/>
        <w:rPr>
          <w:lang w:val="en-US"/>
        </w:rPr>
      </w:pPr>
      <w:bookmarkStart w:id="130" w:name="_Ref69826081"/>
      <w:bookmarkStart w:id="131" w:name="_Toc216439654"/>
      <w:r w:rsidRPr="003D662E">
        <w:rPr>
          <w:lang w:val="en-US"/>
        </w:rPr>
        <w:t>ECS runtime</w:t>
      </w:r>
      <w:bookmarkEnd w:id="130"/>
      <w:bookmarkEnd w:id="131"/>
    </w:p>
    <w:p w14:paraId="0BFE18EA" w14:textId="4720F228" w:rsidR="000A18D5" w:rsidRPr="003D662E" w:rsidRDefault="000A18D5" w:rsidP="000A18D5">
      <w:pPr>
        <w:jc w:val="both"/>
        <w:rPr>
          <w:lang w:val="en-US"/>
        </w:rPr>
      </w:pPr>
      <w:r w:rsidRPr="003D662E">
        <w:rPr>
          <w:lang w:val="en-US"/>
        </w:rPr>
        <w:t xml:space="preserve">Flexible and heterogeneous deployment to edge, server and cloud devices is a central capability of </w:t>
      </w:r>
      <w:r w:rsidR="00561A11">
        <w:rPr>
          <w:lang w:val="en-US"/>
        </w:rPr>
        <w:t>oktoflow</w:t>
      </w:r>
      <w:r w:rsidRPr="003D662E">
        <w:rPr>
          <w:lang w:val="en-US"/>
        </w:rPr>
        <w:t xml:space="preserve">. </w:t>
      </w:r>
      <w:r w:rsidR="00E32E36" w:rsidRPr="003D662E">
        <w:rPr>
          <w:lang w:val="en-US"/>
        </w:rPr>
        <w:t>[</w:t>
      </w:r>
      <w:r w:rsidR="00287A00">
        <w:rPr>
          <w:lang w:val="en-GB"/>
        </w:rPr>
        <w:t>ESA+21</w:t>
      </w:r>
      <w:r w:rsidR="00E32E36" w:rsidRPr="003D662E">
        <w:rPr>
          <w:lang w:val="en-US"/>
        </w:rPr>
        <w:t xml:space="preserve">] </w:t>
      </w:r>
      <w:r w:rsidR="00B04594" w:rsidRPr="003D662E">
        <w:rPr>
          <w:lang w:val="en-US"/>
        </w:rPr>
        <w:t xml:space="preserve">defines several requirements for the envisioned deployment approach. </w:t>
      </w:r>
      <w:r w:rsidR="00DE00B5" w:rsidRPr="003D662E">
        <w:rPr>
          <w:lang w:val="en-US"/>
        </w:rPr>
        <w:t xml:space="preserve">R25c and R25d target the (central) management of resources and, thus, are addressed by the device management in Section </w:t>
      </w:r>
      <w:r w:rsidR="00DE00B5" w:rsidRPr="003D662E">
        <w:rPr>
          <w:lang w:val="en-US"/>
        </w:rPr>
        <w:fldChar w:fldCharType="begin"/>
      </w:r>
      <w:r w:rsidR="00DE00B5" w:rsidRPr="003D662E">
        <w:rPr>
          <w:lang w:val="en-US"/>
        </w:rPr>
        <w:instrText xml:space="preserve"> REF _Ref69826083 \r \h </w:instrText>
      </w:r>
      <w:r w:rsidR="003D662E">
        <w:rPr>
          <w:lang w:val="en-US"/>
        </w:rPr>
        <w:instrText xml:space="preserve"> \* MERGEFORMAT </w:instrText>
      </w:r>
      <w:r w:rsidR="00DE00B5" w:rsidRPr="003D662E">
        <w:rPr>
          <w:lang w:val="en-US"/>
        </w:rPr>
      </w:r>
      <w:r w:rsidR="00DE00B5" w:rsidRPr="003D662E">
        <w:rPr>
          <w:lang w:val="en-US"/>
        </w:rPr>
        <w:fldChar w:fldCharType="separate"/>
      </w:r>
      <w:r w:rsidR="00C62E87">
        <w:rPr>
          <w:lang w:val="en-US"/>
        </w:rPr>
        <w:t>3.6.2</w:t>
      </w:r>
      <w:r w:rsidR="00DE00B5" w:rsidRPr="003D662E">
        <w:rPr>
          <w:lang w:val="en-US"/>
        </w:rPr>
        <w:fldChar w:fldCharType="end"/>
      </w:r>
      <w:r w:rsidR="00DE00B5" w:rsidRPr="003D662E">
        <w:rPr>
          <w:lang w:val="en-US"/>
        </w:rPr>
        <w:t>.</w:t>
      </w:r>
    </w:p>
    <w:p w14:paraId="775C2419" w14:textId="0F4EA0EB" w:rsidR="004B1501" w:rsidRDefault="0074190C" w:rsidP="00044AD0">
      <w:pPr>
        <w:jc w:val="both"/>
        <w:rPr>
          <w:lang w:val="en-US"/>
        </w:rPr>
      </w:pPr>
      <w:r w:rsidRPr="003D662E">
        <w:rPr>
          <w:lang w:val="en-US"/>
        </w:rPr>
        <w:t>A</w:t>
      </w:r>
      <w:r w:rsidR="00762938" w:rsidRPr="003D662E">
        <w:rPr>
          <w:lang w:val="en-US"/>
        </w:rPr>
        <w:t>s described in [</w:t>
      </w:r>
      <w:r w:rsidR="00821E85">
        <w:rPr>
          <w:lang w:val="en-GB"/>
        </w:rPr>
        <w:t>SSE21</w:t>
      </w:r>
      <w:r w:rsidR="00762938" w:rsidRPr="003D662E">
        <w:rPr>
          <w:lang w:val="en-US"/>
        </w:rPr>
        <w:t xml:space="preserve">], each device shall execute a basic runtime </w:t>
      </w:r>
      <w:r w:rsidR="00803596" w:rsidRPr="003D662E">
        <w:rPr>
          <w:lang w:val="en-US"/>
        </w:rPr>
        <w:t>component</w:t>
      </w:r>
      <w:r w:rsidR="00762938" w:rsidRPr="003D662E">
        <w:rPr>
          <w:lang w:val="en-US"/>
        </w:rPr>
        <w:t xml:space="preserve"> (</w:t>
      </w:r>
      <w:r w:rsidR="00762938" w:rsidRPr="003D662E">
        <w:rPr>
          <w:rFonts w:ascii="Consolas" w:hAnsi="Consolas"/>
          <w:lang w:val="en-US"/>
        </w:rPr>
        <w:t>ECSRuntime</w:t>
      </w:r>
      <w:r w:rsidR="00762938" w:rsidRPr="003D662E">
        <w:rPr>
          <w:lang w:val="en-US"/>
        </w:rPr>
        <w:t>) providing the AAS of the device</w:t>
      </w:r>
      <w:r w:rsidR="00803596" w:rsidRPr="003D662E">
        <w:rPr>
          <w:lang w:val="en-US"/>
        </w:rPr>
        <w:t xml:space="preserve"> and managing the containers in which individual services are executed. </w:t>
      </w:r>
      <w:r w:rsidR="00803596" w:rsidRPr="003D662E">
        <w:rPr>
          <w:i/>
          <w:iCs/>
          <w:color w:val="1F497D" w:themeColor="text2"/>
          <w:sz w:val="18"/>
          <w:szCs w:val="18"/>
          <w:lang w:val="en-US"/>
        </w:rPr>
        <w:fldChar w:fldCharType="begin"/>
      </w:r>
      <w:r w:rsidR="00803596" w:rsidRPr="003D662E">
        <w:rPr>
          <w:lang w:val="en-US"/>
        </w:rPr>
        <w:instrText xml:space="preserve"> REF _Ref71888598 \h </w:instrText>
      </w:r>
      <w:r w:rsidR="003D662E">
        <w:rPr>
          <w:lang w:val="en-US"/>
        </w:rPr>
        <w:instrText xml:space="preserve"> \* MERGEFORMAT </w:instrText>
      </w:r>
      <w:r w:rsidR="00803596" w:rsidRPr="003D662E">
        <w:rPr>
          <w:i/>
          <w:iCs/>
          <w:color w:val="1F497D" w:themeColor="text2"/>
          <w:sz w:val="18"/>
          <w:szCs w:val="18"/>
          <w:lang w:val="en-US"/>
        </w:rPr>
      </w:r>
      <w:r w:rsidR="00803596" w:rsidRPr="003D662E">
        <w:rPr>
          <w:i/>
          <w:iCs/>
          <w:color w:val="1F497D" w:themeColor="text2"/>
          <w:sz w:val="18"/>
          <w:szCs w:val="18"/>
          <w:lang w:val="en-US"/>
        </w:rPr>
        <w:fldChar w:fldCharType="separate"/>
      </w:r>
      <w:r w:rsidR="00C62E87" w:rsidRPr="003D662E">
        <w:rPr>
          <w:lang w:val="en-US"/>
        </w:rPr>
        <w:t xml:space="preserve">Figure </w:t>
      </w:r>
      <w:r w:rsidR="00C62E87">
        <w:rPr>
          <w:noProof/>
          <w:lang w:val="en-US"/>
        </w:rPr>
        <w:t>24</w:t>
      </w:r>
      <w:r w:rsidR="00803596" w:rsidRPr="003D662E">
        <w:rPr>
          <w:lang w:val="en-US"/>
        </w:rPr>
        <w:fldChar w:fldCharType="end"/>
      </w:r>
      <w:r w:rsidR="00803596" w:rsidRPr="003D662E">
        <w:rPr>
          <w:lang w:val="en-US"/>
        </w:rPr>
        <w:t xml:space="preserve"> illustrates the design</w:t>
      </w:r>
      <w:r w:rsidR="00215886">
        <w:rPr>
          <w:lang w:val="en-US"/>
        </w:rPr>
        <w:t xml:space="preserve"> of the ECS runtime including the device management</w:t>
      </w:r>
      <w:r w:rsidR="000D2FFF">
        <w:rPr>
          <w:lang w:val="en-US"/>
        </w:rPr>
        <w:t xml:space="preserve">, which is represented by the </w:t>
      </w:r>
      <w:r w:rsidR="000D2FFF" w:rsidRPr="000D2FFF">
        <w:rPr>
          <w:rFonts w:ascii="Consolas" w:hAnsi="Consolas"/>
          <w:lang w:val="en-US"/>
        </w:rPr>
        <w:t>EcsAas</w:t>
      </w:r>
      <w:r w:rsidR="000D2FFF">
        <w:rPr>
          <w:lang w:val="en-US"/>
        </w:rPr>
        <w:t xml:space="preserve">. In turn, the </w:t>
      </w:r>
      <w:r w:rsidR="000D2FFF" w:rsidRPr="000D2FFF">
        <w:rPr>
          <w:rFonts w:ascii="Consolas" w:hAnsi="Consolas"/>
          <w:lang w:val="en-US"/>
        </w:rPr>
        <w:t>EcsAas</w:t>
      </w:r>
      <w:r w:rsidR="000D2FFF">
        <w:rPr>
          <w:lang w:val="en-US"/>
        </w:rPr>
        <w:t xml:space="preserve"> creates the device AAS (via the </w:t>
      </w:r>
      <w:r w:rsidR="000D2FFF" w:rsidRPr="000D2FFF">
        <w:rPr>
          <w:rFonts w:ascii="Consolas" w:hAnsi="Consolas"/>
          <w:lang w:val="en-US"/>
        </w:rPr>
        <w:t>DeviceAasProvider</w:t>
      </w:r>
      <w:r w:rsidR="000D2FFF">
        <w:rPr>
          <w:lang w:val="en-US"/>
        </w:rPr>
        <w:t xml:space="preserve">), the device management operations (via </w:t>
      </w:r>
      <w:r w:rsidR="000D2FFF" w:rsidRPr="000D2FFF">
        <w:rPr>
          <w:rFonts w:ascii="Consolas" w:hAnsi="Consolas"/>
          <w:lang w:val="en-US"/>
        </w:rPr>
        <w:t>DeviceManagementOperations</w:t>
      </w:r>
      <w:r w:rsidR="000D2FFF">
        <w:rPr>
          <w:lang w:val="en-US"/>
        </w:rPr>
        <w:t xml:space="preserve">), the representations of the managed/running containers via the </w:t>
      </w:r>
      <w:r w:rsidR="000D2FFF" w:rsidRPr="000D2FFF">
        <w:rPr>
          <w:rFonts w:ascii="Consolas" w:hAnsi="Consolas"/>
          <w:lang w:val="en-US"/>
        </w:rPr>
        <w:t>ContainerDescriptor</w:t>
      </w:r>
      <w:r w:rsidR="000D2FFF">
        <w:rPr>
          <w:lang w:val="en-US"/>
        </w:rPr>
        <w:t xml:space="preserve"> and the respresentations of the </w:t>
      </w:r>
      <w:r w:rsidR="000D2FFF" w:rsidRPr="000D2FFF">
        <w:rPr>
          <w:rFonts w:ascii="Consolas" w:hAnsi="Consolas"/>
          <w:lang w:val="en-US"/>
        </w:rPr>
        <w:lastRenderedPageBreak/>
        <w:t>ContainerOperations</w:t>
      </w:r>
      <w:r w:rsidR="00803596" w:rsidRPr="003D662E">
        <w:rPr>
          <w:lang w:val="en-US"/>
        </w:rPr>
        <w:t xml:space="preserve">. </w:t>
      </w:r>
      <w:r w:rsidR="001810D4" w:rsidRPr="003D662E">
        <w:rPr>
          <w:rFonts w:cstheme="minorHAnsi"/>
          <w:lang w:val="en-US"/>
        </w:rPr>
        <w:t xml:space="preserve">The Service Management and Control component from Section </w:t>
      </w:r>
      <w:r w:rsidR="001810D4" w:rsidRPr="003D662E">
        <w:rPr>
          <w:rFonts w:cstheme="minorHAnsi"/>
          <w:lang w:val="en-US"/>
        </w:rPr>
        <w:fldChar w:fldCharType="begin"/>
      </w:r>
      <w:r w:rsidR="001810D4" w:rsidRPr="003D662E">
        <w:rPr>
          <w:rFonts w:cstheme="minorHAnsi"/>
          <w:lang w:val="en-US"/>
        </w:rPr>
        <w:instrText xml:space="preserve"> REF _Ref76731136 \r \h </w:instrText>
      </w:r>
      <w:r w:rsidR="003D662E">
        <w:rPr>
          <w:rFonts w:cstheme="minorHAnsi"/>
          <w:lang w:val="en-US"/>
        </w:rPr>
        <w:instrText xml:space="preserve"> \* MERGEFORMAT </w:instrText>
      </w:r>
      <w:r w:rsidR="001810D4" w:rsidRPr="003D662E">
        <w:rPr>
          <w:rFonts w:cstheme="minorHAnsi"/>
          <w:lang w:val="en-US"/>
        </w:rPr>
      </w:r>
      <w:r w:rsidR="001810D4" w:rsidRPr="003D662E">
        <w:rPr>
          <w:rFonts w:cstheme="minorHAnsi"/>
          <w:lang w:val="en-US"/>
        </w:rPr>
        <w:fldChar w:fldCharType="separate"/>
      </w:r>
      <w:r w:rsidR="00C62E87">
        <w:rPr>
          <w:rFonts w:cstheme="minorHAnsi"/>
          <w:lang w:val="en-US"/>
        </w:rPr>
        <w:t>3.5.2</w:t>
      </w:r>
      <w:r w:rsidR="001810D4" w:rsidRPr="003D662E">
        <w:rPr>
          <w:rFonts w:cstheme="minorHAnsi"/>
          <w:lang w:val="en-US"/>
        </w:rPr>
        <w:fldChar w:fldCharType="end"/>
      </w:r>
      <w:r w:rsidR="001810D4" w:rsidRPr="003D662E">
        <w:rPr>
          <w:rFonts w:cstheme="minorHAnsi"/>
          <w:lang w:val="en-US"/>
        </w:rPr>
        <w:t xml:space="preserve"> contributes information to the </w:t>
      </w:r>
      <w:r w:rsidR="000D2FFF">
        <w:rPr>
          <w:rFonts w:ascii="Consolas" w:hAnsi="Consolas"/>
          <w:lang w:val="en-US"/>
        </w:rPr>
        <w:t>EcsAas</w:t>
      </w:r>
      <w:r w:rsidR="001810D4" w:rsidRPr="003D662E">
        <w:rPr>
          <w:rFonts w:cstheme="minorHAnsi"/>
          <w:lang w:val="en-US"/>
        </w:rPr>
        <w:t xml:space="preserve">, e.g., the running services and their instantiated relations. </w:t>
      </w:r>
      <w:r w:rsidR="00555C48" w:rsidRPr="003D662E">
        <w:rPr>
          <w:lang w:val="en-US"/>
        </w:rPr>
        <w:t>Through the ECS runtime, the device can receive and execute commands from the platform, such as download</w:t>
      </w:r>
      <w:r w:rsidR="00D93832" w:rsidRPr="003D662E">
        <w:rPr>
          <w:lang w:val="en-US"/>
        </w:rPr>
        <w:t>ing</w:t>
      </w:r>
      <w:r w:rsidR="00555C48" w:rsidRPr="003D662E">
        <w:rPr>
          <w:lang w:val="en-US"/>
        </w:rPr>
        <w:t xml:space="preserve"> or start</w:t>
      </w:r>
      <w:r w:rsidR="00D93832" w:rsidRPr="003D662E">
        <w:rPr>
          <w:lang w:val="en-US"/>
        </w:rPr>
        <w:t>ing</w:t>
      </w:r>
      <w:r w:rsidR="00555C48" w:rsidRPr="003D662E">
        <w:rPr>
          <w:lang w:val="en-US"/>
        </w:rPr>
        <w:t xml:space="preserve"> a container</w:t>
      </w:r>
      <w:r w:rsidR="000D2FFF">
        <w:rPr>
          <w:lang w:val="en-US"/>
        </w:rPr>
        <w:t xml:space="preserve"> or opening a remote access channel (via the </w:t>
      </w:r>
      <w:r w:rsidR="000D2FFF" w:rsidRPr="000D2FFF">
        <w:rPr>
          <w:rFonts w:ascii="Consolas" w:hAnsi="Consolas"/>
          <w:lang w:val="en-US"/>
        </w:rPr>
        <w:t>DeviceManagementOperations</w:t>
      </w:r>
      <w:r w:rsidR="000D2FFF">
        <w:rPr>
          <w:lang w:val="en-US"/>
        </w:rPr>
        <w:t xml:space="preserve"> and the </w:t>
      </w:r>
      <w:r w:rsidR="000D2FFF" w:rsidRPr="000D2FFF">
        <w:rPr>
          <w:rFonts w:ascii="Consolas" w:hAnsi="Consolas"/>
          <w:lang w:val="en-US"/>
        </w:rPr>
        <w:t>RemoteAccessServerFactory</w:t>
      </w:r>
      <w:r w:rsidR="000D2FFF">
        <w:rPr>
          <w:lang w:val="en-US"/>
        </w:rPr>
        <w:t>)</w:t>
      </w:r>
      <w:r w:rsidR="00555C48" w:rsidRPr="003D662E">
        <w:rPr>
          <w:lang w:val="en-US"/>
        </w:rPr>
        <w:t xml:space="preserve">. </w:t>
      </w:r>
    </w:p>
    <w:p w14:paraId="5DD2193B" w14:textId="51AB86C5" w:rsidR="00215886" w:rsidRDefault="000D2FFF" w:rsidP="00044AD0">
      <w:pPr>
        <w:jc w:val="both"/>
        <w:rPr>
          <w:lang w:val="en-US"/>
        </w:rPr>
      </w:pPr>
      <w:r w:rsidRPr="000D2FFF">
        <w:drawing>
          <wp:inline distT="0" distB="0" distL="0" distR="0" wp14:anchorId="74AD9FA8" wp14:editId="0CCACA15">
            <wp:extent cx="5760720" cy="272415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60720" cy="2724150"/>
                    </a:xfrm>
                    <a:prstGeom prst="rect">
                      <a:avLst/>
                    </a:prstGeom>
                    <a:noFill/>
                    <a:ln>
                      <a:noFill/>
                    </a:ln>
                  </pic:spPr>
                </pic:pic>
              </a:graphicData>
            </a:graphic>
          </wp:inline>
        </w:drawing>
      </w:r>
    </w:p>
    <w:p w14:paraId="08D72E35" w14:textId="5A63F5BD" w:rsidR="00215886" w:rsidRPr="003D662E" w:rsidRDefault="00215886" w:rsidP="00215886">
      <w:pPr>
        <w:pStyle w:val="Caption"/>
        <w:jc w:val="center"/>
        <w:rPr>
          <w:lang w:val="en-US"/>
        </w:rPr>
      </w:pPr>
      <w:bookmarkStart w:id="132" w:name="_Ref71888598"/>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C62E87">
        <w:rPr>
          <w:noProof/>
          <w:lang w:val="en-US"/>
        </w:rPr>
        <w:t>24</w:t>
      </w:r>
      <w:r w:rsidRPr="003D662E">
        <w:fldChar w:fldCharType="end"/>
      </w:r>
      <w:bookmarkEnd w:id="132"/>
      <w:r w:rsidRPr="003D662E">
        <w:rPr>
          <w:lang w:val="en-US"/>
        </w:rPr>
        <w:t>: ECS runtime for Service Deployment</w:t>
      </w:r>
    </w:p>
    <w:p w14:paraId="19F2CC7F" w14:textId="7F93CEFB" w:rsidR="00F401FD" w:rsidRDefault="00906533" w:rsidP="00906533">
      <w:pPr>
        <w:jc w:val="both"/>
        <w:rPr>
          <w:lang w:val="en-US"/>
        </w:rPr>
      </w:pPr>
      <w:r w:rsidRPr="003D662E">
        <w:rPr>
          <w:lang w:val="en-US"/>
        </w:rPr>
        <w:t>Different ways to install such an ECS runtime are possible depending on the capabilities of the underlying device.</w:t>
      </w:r>
      <w:r w:rsidR="00AE2A3A">
        <w:rPr>
          <w:lang w:val="en-US"/>
        </w:rPr>
        <w:t xml:space="preserve"> </w:t>
      </w:r>
      <w:r w:rsidR="00AE2A3A" w:rsidRPr="003D662E">
        <w:rPr>
          <w:lang w:val="en-US"/>
        </w:rPr>
        <w:fldChar w:fldCharType="begin"/>
      </w:r>
      <w:r w:rsidR="00AE2A3A" w:rsidRPr="003D662E">
        <w:rPr>
          <w:lang w:val="en-US"/>
        </w:rPr>
        <w:instrText xml:space="preserve"> REF _Ref69386674 \h  \* MERGEFORMAT </w:instrText>
      </w:r>
      <w:r w:rsidR="00AE2A3A" w:rsidRPr="003D662E">
        <w:rPr>
          <w:lang w:val="en-US"/>
        </w:rPr>
      </w:r>
      <w:r w:rsidR="00AE2A3A" w:rsidRPr="003D662E">
        <w:rPr>
          <w:lang w:val="en-US"/>
        </w:rPr>
        <w:fldChar w:fldCharType="separate"/>
      </w:r>
      <w:r w:rsidR="00C62E87" w:rsidRPr="003D662E">
        <w:rPr>
          <w:lang w:val="en-US"/>
        </w:rPr>
        <w:t xml:space="preserve">Figure </w:t>
      </w:r>
      <w:r w:rsidR="00C62E87">
        <w:rPr>
          <w:noProof/>
          <w:lang w:val="en-US"/>
        </w:rPr>
        <w:t>2</w:t>
      </w:r>
      <w:r w:rsidR="00AE2A3A" w:rsidRPr="003D662E">
        <w:rPr>
          <w:lang w:val="en-US"/>
        </w:rPr>
        <w:fldChar w:fldCharType="end"/>
      </w:r>
      <w:r w:rsidR="00AE2A3A" w:rsidRPr="003D662E">
        <w:rPr>
          <w:lang w:val="en-US"/>
        </w:rPr>
        <w:t xml:space="preserve"> in Chapter </w:t>
      </w:r>
      <w:r w:rsidR="00AE2A3A" w:rsidRPr="003D662E">
        <w:rPr>
          <w:lang w:val="en-US"/>
        </w:rPr>
        <w:fldChar w:fldCharType="begin"/>
      </w:r>
      <w:r w:rsidR="00AE2A3A" w:rsidRPr="003D662E">
        <w:rPr>
          <w:lang w:val="en-US"/>
        </w:rPr>
        <w:instrText xml:space="preserve"> REF _Ref57109414 \r \h  \* MERGEFORMAT </w:instrText>
      </w:r>
      <w:r w:rsidR="00AE2A3A" w:rsidRPr="003D662E">
        <w:rPr>
          <w:lang w:val="en-US"/>
        </w:rPr>
      </w:r>
      <w:r w:rsidR="00AE2A3A" w:rsidRPr="003D662E">
        <w:rPr>
          <w:lang w:val="en-US"/>
        </w:rPr>
        <w:fldChar w:fldCharType="separate"/>
      </w:r>
      <w:r w:rsidR="00C62E87">
        <w:rPr>
          <w:lang w:val="en-US"/>
        </w:rPr>
        <w:t>3</w:t>
      </w:r>
      <w:r w:rsidR="00AE2A3A" w:rsidRPr="003D662E">
        <w:rPr>
          <w:lang w:val="en-US"/>
        </w:rPr>
        <w:fldChar w:fldCharType="end"/>
      </w:r>
      <w:r w:rsidR="00AE2A3A" w:rsidRPr="003D662E">
        <w:rPr>
          <w:lang w:val="en-US"/>
        </w:rPr>
        <w:t xml:space="preserve"> already discussed  the context/stack for this component, i.e., on top of the AAS support, network management, transport and connectors and (optionally) service layer, the ECS runtime is supposed to provide a resource abstraction to manage the containers containing services to be executed on a resource. </w:t>
      </w:r>
      <w:r w:rsidRPr="003D662E">
        <w:rPr>
          <w:lang w:val="en-US"/>
        </w:rPr>
        <w:t xml:space="preserve"> </w:t>
      </w:r>
    </w:p>
    <w:p w14:paraId="4FD9F526" w14:textId="77777777" w:rsidR="00F401FD" w:rsidRDefault="00F401FD" w:rsidP="00F401FD">
      <w:pPr>
        <w:pStyle w:val="ListParagraph"/>
        <w:numPr>
          <w:ilvl w:val="0"/>
          <w:numId w:val="60"/>
        </w:numPr>
        <w:jc w:val="both"/>
        <w:rPr>
          <w:lang w:val="en-US"/>
        </w:rPr>
      </w:pPr>
      <w:r>
        <w:rPr>
          <w:lang w:val="en-US"/>
        </w:rPr>
        <w:t xml:space="preserve">One </w:t>
      </w:r>
      <w:r w:rsidR="00906533" w:rsidRPr="00F401FD">
        <w:rPr>
          <w:lang w:val="en-US"/>
        </w:rPr>
        <w:t xml:space="preserve">approach is to provide an automatically created container with the instantiated ECS runtime as well as one or multiple (dynamic) containers for the services. </w:t>
      </w:r>
    </w:p>
    <w:p w14:paraId="19B719E8" w14:textId="77777777" w:rsidR="00F401FD" w:rsidRDefault="00906533" w:rsidP="00F401FD">
      <w:pPr>
        <w:pStyle w:val="ListParagraph"/>
        <w:numPr>
          <w:ilvl w:val="0"/>
          <w:numId w:val="60"/>
        </w:numPr>
        <w:jc w:val="both"/>
        <w:rPr>
          <w:lang w:val="en-US"/>
        </w:rPr>
      </w:pPr>
      <w:r w:rsidRPr="00F401FD">
        <w:rPr>
          <w:lang w:val="en-US"/>
        </w:rPr>
        <w:t xml:space="preserve">Depending on the capabilities of the device, e.g., whether a suitable version of Java is available, the ECS runtime could also directly be installed on a device. </w:t>
      </w:r>
    </w:p>
    <w:p w14:paraId="3AF9AF97" w14:textId="049A7283" w:rsidR="003317B4" w:rsidRDefault="00F401FD" w:rsidP="00F401FD">
      <w:pPr>
        <w:pStyle w:val="ListParagraph"/>
        <w:numPr>
          <w:ilvl w:val="0"/>
          <w:numId w:val="60"/>
        </w:numPr>
        <w:jc w:val="both"/>
        <w:rPr>
          <w:lang w:val="en-US"/>
        </w:rPr>
      </w:pPr>
      <w:r>
        <w:rPr>
          <w:lang w:val="en-US"/>
        </w:rPr>
        <w:t xml:space="preserve">A </w:t>
      </w:r>
      <w:r w:rsidRPr="00F401FD">
        <w:rPr>
          <w:lang w:val="en-US"/>
        </w:rPr>
        <w:t>device coul</w:t>
      </w:r>
      <w:r>
        <w:rPr>
          <w:lang w:val="en-US"/>
        </w:rPr>
        <w:t xml:space="preserve">d also ship with its own AAS and as part of that the required interfaces for a specifically implemented and installed </w:t>
      </w:r>
      <w:r w:rsidR="00906533" w:rsidRPr="00F401FD">
        <w:rPr>
          <w:lang w:val="en-US"/>
        </w:rPr>
        <w:t>ECS runtime is standardized</w:t>
      </w:r>
      <w:r>
        <w:rPr>
          <w:lang w:val="en-US"/>
        </w:rPr>
        <w:t>, which also may be available from the app store of a device vendor</w:t>
      </w:r>
      <w:r w:rsidR="00906533" w:rsidRPr="00F401FD">
        <w:rPr>
          <w:lang w:val="en-US"/>
        </w:rPr>
        <w:t xml:space="preserve">. </w:t>
      </w:r>
    </w:p>
    <w:p w14:paraId="5FE66A48" w14:textId="7B9C1289" w:rsidR="00906533" w:rsidRPr="001E0867" w:rsidRDefault="00906533" w:rsidP="001E0867">
      <w:pPr>
        <w:jc w:val="both"/>
        <w:rPr>
          <w:lang w:val="en-US"/>
        </w:rPr>
      </w:pPr>
      <w:r w:rsidRPr="003317B4">
        <w:rPr>
          <w:lang w:val="en-US"/>
        </w:rPr>
        <w:t xml:space="preserve">Measures to install, manage and update such installations are subject to the device management (Section </w:t>
      </w:r>
      <w:r w:rsidRPr="003317B4">
        <w:rPr>
          <w:lang w:val="en-US"/>
        </w:rPr>
        <w:fldChar w:fldCharType="begin"/>
      </w:r>
      <w:r w:rsidRPr="003317B4">
        <w:rPr>
          <w:lang w:val="en-US"/>
        </w:rPr>
        <w:instrText xml:space="preserve"> REF _Ref69826083 \r \h </w:instrText>
      </w:r>
      <w:r w:rsidR="003D662E" w:rsidRPr="003317B4">
        <w:rPr>
          <w:lang w:val="en-US"/>
        </w:rPr>
        <w:instrText xml:space="preserve"> \* MERGEFORMAT </w:instrText>
      </w:r>
      <w:r w:rsidRPr="003D662E">
        <w:rPr>
          <w:lang w:val="en-US"/>
        </w:rPr>
      </w:r>
      <w:r w:rsidRPr="003317B4">
        <w:rPr>
          <w:lang w:val="en-US"/>
        </w:rPr>
        <w:fldChar w:fldCharType="separate"/>
      </w:r>
      <w:r w:rsidR="00C62E87">
        <w:rPr>
          <w:lang w:val="en-US"/>
        </w:rPr>
        <w:t>3.6.2</w:t>
      </w:r>
      <w:r w:rsidRPr="003317B4">
        <w:rPr>
          <w:lang w:val="en-US"/>
        </w:rPr>
        <w:fldChar w:fldCharType="end"/>
      </w:r>
      <w:r w:rsidRPr="003317B4">
        <w:rPr>
          <w:lang w:val="en-US"/>
        </w:rPr>
        <w:t>).</w:t>
      </w:r>
      <w:r w:rsidR="001E0867">
        <w:rPr>
          <w:lang w:val="en-US"/>
        </w:rPr>
        <w:t xml:space="preserve"> </w:t>
      </w:r>
      <w:r w:rsidR="001E0867" w:rsidRPr="003D662E">
        <w:rPr>
          <w:lang w:val="en-US"/>
        </w:rPr>
        <w:t>Moreover, different container technologies must be considered and addressed in a uniform manner through the ECS runtime</w:t>
      </w:r>
      <w:r w:rsidR="001E0867">
        <w:rPr>
          <w:lang w:val="en-US"/>
        </w:rPr>
        <w:t>, two are indicated as oktoflow plugins in</w:t>
      </w:r>
      <w:r w:rsidR="001E0867" w:rsidRPr="003D662E">
        <w:rPr>
          <w:lang w:val="en-US"/>
        </w:rPr>
        <w:t xml:space="preserve"> </w:t>
      </w:r>
      <w:r w:rsidR="001E0867" w:rsidRPr="003D662E">
        <w:rPr>
          <w:noProof/>
          <w:lang w:val="en-US"/>
        </w:rPr>
        <w:t>Figure</w:t>
      </w:r>
      <w:r w:rsidR="001E0867" w:rsidRPr="003D662E">
        <w:rPr>
          <w:lang w:val="en-US"/>
        </w:rPr>
        <w:t xml:space="preserve"> </w:t>
      </w:r>
      <w:r w:rsidR="001E0867">
        <w:rPr>
          <w:noProof/>
          <w:lang w:val="en-US"/>
        </w:rPr>
        <w:t>24, i.e., for Docker and LXC</w:t>
      </w:r>
      <w:r w:rsidR="00DE6198">
        <w:rPr>
          <w:noProof/>
          <w:lang w:val="en-US"/>
        </w:rPr>
        <w:t xml:space="preserve"> (then implementing specific </w:t>
      </w:r>
      <w:r w:rsidR="00DE6198" w:rsidRPr="00DE6198">
        <w:rPr>
          <w:rFonts w:ascii="Consolas" w:hAnsi="Consolas"/>
          <w:noProof/>
          <w:lang w:val="en-US"/>
        </w:rPr>
        <w:t>ContainerManagement</w:t>
      </w:r>
      <w:r w:rsidR="00DE6198">
        <w:rPr>
          <w:noProof/>
          <w:lang w:val="en-US"/>
        </w:rPr>
        <w:t xml:space="preserve"> and </w:t>
      </w:r>
      <w:r w:rsidR="00DE6198" w:rsidRPr="00DE6198">
        <w:rPr>
          <w:rFonts w:ascii="Consolas" w:hAnsi="Consolas"/>
          <w:noProof/>
          <w:lang w:val="en-US"/>
        </w:rPr>
        <w:t>ContainerDescriptor</w:t>
      </w:r>
      <w:r w:rsidR="00DE6198">
        <w:rPr>
          <w:noProof/>
          <w:lang w:val="en-US"/>
        </w:rPr>
        <w:t xml:space="preserve"> classes)</w:t>
      </w:r>
      <w:r w:rsidR="001E0867">
        <w:rPr>
          <w:noProof/>
          <w:lang w:val="en-US"/>
        </w:rPr>
        <w:t xml:space="preserve">. </w:t>
      </w:r>
      <w:r w:rsidR="001E0867">
        <w:rPr>
          <w:lang w:val="en-US"/>
        </w:rPr>
        <w:t>A further alternative could be an integration with a container orchestrator like Kubernetes</w:t>
      </w:r>
      <w:r w:rsidR="001E0867" w:rsidRPr="003D662E">
        <w:rPr>
          <w:rStyle w:val="FootnoteReference"/>
          <w:lang w:val="en-US"/>
        </w:rPr>
        <w:footnoteReference w:id="63"/>
      </w:r>
      <w:r w:rsidR="001E0867">
        <w:rPr>
          <w:lang w:val="en-US"/>
        </w:rPr>
        <w:t xml:space="preserve">. Due to the </w:t>
      </w:r>
      <w:r w:rsidRPr="003D662E">
        <w:rPr>
          <w:lang w:val="en-US"/>
        </w:rPr>
        <w:t xml:space="preserve">general requirement R7 that all interfaces in the platform shall be based on AAS </w:t>
      </w:r>
      <w:r w:rsidR="001E0867">
        <w:rPr>
          <w:lang w:val="en-US"/>
        </w:rPr>
        <w:t xml:space="preserve">enabling </w:t>
      </w:r>
      <w:r w:rsidRPr="003D662E">
        <w:rPr>
          <w:lang w:val="en-US"/>
        </w:rPr>
        <w:t>an interoperable integration of heterogeneous devices</w:t>
      </w:r>
      <w:r w:rsidR="001E0867">
        <w:rPr>
          <w:lang w:val="en-US"/>
        </w:rPr>
        <w:t>, we view container technologies as a technology to be integrated and used to realized oktoflow management operations rather than the other way round.</w:t>
      </w:r>
      <w:r w:rsidRPr="003D662E">
        <w:rPr>
          <w:lang w:val="en-US"/>
        </w:rPr>
        <w:t xml:space="preserve"> </w:t>
      </w:r>
      <w:r w:rsidR="001E0867">
        <w:rPr>
          <w:lang w:val="en-US"/>
        </w:rPr>
        <w:t>Ultimately, the platform configuration decides, which of the available technologies shall be installed</w:t>
      </w:r>
      <w:r w:rsidR="00671238" w:rsidRPr="003D662E">
        <w:rPr>
          <w:lang w:val="en-GB"/>
        </w:rPr>
        <w:t>.</w:t>
      </w:r>
    </w:p>
    <w:p w14:paraId="7482AED8" w14:textId="68B5967A" w:rsidR="005B7EF7" w:rsidRPr="003D662E" w:rsidRDefault="00AE2A3A" w:rsidP="005B7EF7">
      <w:pPr>
        <w:jc w:val="center"/>
        <w:rPr>
          <w:lang w:val="en-US"/>
        </w:rPr>
      </w:pPr>
      <w:r w:rsidRPr="00AE2A3A">
        <w:lastRenderedPageBreak/>
        <w:drawing>
          <wp:inline distT="0" distB="0" distL="0" distR="0" wp14:anchorId="2244925E" wp14:editId="7B73237D">
            <wp:extent cx="5760720" cy="1590675"/>
            <wp:effectExtent l="0" t="0" r="0" b="952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60720" cy="1590675"/>
                    </a:xfrm>
                    <a:prstGeom prst="rect">
                      <a:avLst/>
                    </a:prstGeom>
                    <a:noFill/>
                    <a:ln>
                      <a:noFill/>
                    </a:ln>
                  </pic:spPr>
                </pic:pic>
              </a:graphicData>
            </a:graphic>
          </wp:inline>
        </w:drawing>
      </w:r>
    </w:p>
    <w:p w14:paraId="4F828C67" w14:textId="1C1E69E4" w:rsidR="00AE2A3A" w:rsidRDefault="005B7EF7" w:rsidP="00AE2A3A">
      <w:pPr>
        <w:pStyle w:val="Caption"/>
        <w:jc w:val="center"/>
      </w:pPr>
      <w:bookmarkStart w:id="133" w:name="_Ref107503847"/>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C62E87">
        <w:rPr>
          <w:noProof/>
          <w:lang w:val="en-US"/>
        </w:rPr>
        <w:t>25</w:t>
      </w:r>
      <w:r w:rsidRPr="003D662E">
        <w:fldChar w:fldCharType="end"/>
      </w:r>
      <w:bookmarkEnd w:id="133"/>
      <w:r w:rsidRPr="003D662E">
        <w:rPr>
          <w:lang w:val="en-US"/>
        </w:rPr>
        <w:t xml:space="preserve">: </w:t>
      </w:r>
      <w:r w:rsidR="003458AD" w:rsidRPr="003D662E">
        <w:rPr>
          <w:lang w:val="en-US"/>
        </w:rPr>
        <w:t>Container states</w:t>
      </w:r>
    </w:p>
    <w:p w14:paraId="6539402A" w14:textId="151AB112" w:rsidR="005B7EF7" w:rsidRPr="003D662E" w:rsidRDefault="004D7C38" w:rsidP="00044AD0">
      <w:pPr>
        <w:jc w:val="both"/>
        <w:rPr>
          <w:lang w:val="en-US"/>
        </w:rPr>
      </w:pPr>
      <w:r w:rsidRPr="003D662E">
        <w:rPr>
          <w:lang w:val="en-US"/>
        </w:rPr>
        <w:t xml:space="preserve">Akin to the service manager, the container manager provides AAS operations, e.g., to download, start or stop a container. The respective container states are depicted in </w:t>
      </w:r>
      <w:r w:rsidRPr="003D662E">
        <w:rPr>
          <w:lang w:val="en-US"/>
        </w:rPr>
        <w:fldChar w:fldCharType="begin"/>
      </w:r>
      <w:r w:rsidRPr="003D662E">
        <w:rPr>
          <w:lang w:val="en-US"/>
        </w:rPr>
        <w:instrText xml:space="preserve"> REF _Ref107503847 \h  \* MERGEFORMAT </w:instrText>
      </w:r>
      <w:r w:rsidRPr="003D662E">
        <w:rPr>
          <w:lang w:val="en-US"/>
        </w:rPr>
      </w:r>
      <w:r w:rsidRPr="003D662E">
        <w:rPr>
          <w:lang w:val="en-US"/>
        </w:rPr>
        <w:fldChar w:fldCharType="separate"/>
      </w:r>
      <w:r w:rsidR="00C62E87" w:rsidRPr="003D662E">
        <w:rPr>
          <w:lang w:val="en-US"/>
        </w:rPr>
        <w:t xml:space="preserve">Figure </w:t>
      </w:r>
      <w:r w:rsidR="00C62E87">
        <w:rPr>
          <w:noProof/>
          <w:lang w:val="en-US"/>
        </w:rPr>
        <w:t>25</w:t>
      </w:r>
      <w:r w:rsidRPr="003D662E">
        <w:rPr>
          <w:lang w:val="en-US"/>
        </w:rPr>
        <w:fldChar w:fldCharType="end"/>
      </w:r>
      <w:r w:rsidRPr="003D662E">
        <w:rPr>
          <w:lang w:val="en-US"/>
        </w:rPr>
        <w:t xml:space="preserve">. </w:t>
      </w:r>
    </w:p>
    <w:p w14:paraId="58121F6B" w14:textId="20D07E21" w:rsidR="0027527A" w:rsidRPr="00C82A5D" w:rsidRDefault="00BA5DF3" w:rsidP="008D2E29">
      <w:pPr>
        <w:jc w:val="both"/>
        <w:rPr>
          <w:lang w:val="en-US"/>
        </w:rPr>
      </w:pPr>
      <w:r w:rsidRPr="003D662E">
        <w:rPr>
          <w:lang w:val="en-US"/>
        </w:rPr>
        <w:t xml:space="preserve">Partially, device-specific functionality </w:t>
      </w:r>
      <w:r w:rsidR="003745E0" w:rsidRPr="003D662E">
        <w:rPr>
          <w:lang w:val="en-US"/>
        </w:rPr>
        <w:t xml:space="preserve">is supposed to be </w:t>
      </w:r>
      <w:r w:rsidR="00773B85" w:rsidRPr="003D662E">
        <w:rPr>
          <w:lang w:val="en-US"/>
        </w:rPr>
        <w:t xml:space="preserve">realized via other plugins, e.g., </w:t>
      </w:r>
      <w:r w:rsidRPr="003D662E">
        <w:rPr>
          <w:lang w:val="en-US"/>
        </w:rPr>
        <w:t xml:space="preserve">target-system specific implementation of the </w:t>
      </w:r>
      <w:r w:rsidR="00773B85" w:rsidRPr="003D662E">
        <w:rPr>
          <w:rFonts w:ascii="Consolas" w:hAnsi="Consolas"/>
          <w:lang w:val="en-US"/>
        </w:rPr>
        <w:t>SystemMetrics</w:t>
      </w:r>
      <w:r w:rsidR="00773B85" w:rsidRPr="003D662E">
        <w:rPr>
          <w:lang w:val="en-US"/>
        </w:rPr>
        <w:t xml:space="preserve"> </w:t>
      </w:r>
      <w:r w:rsidRPr="003D662E">
        <w:rPr>
          <w:lang w:val="en-US"/>
        </w:rPr>
        <w:t>(cf. Section 3.5.4)</w:t>
      </w:r>
      <w:r w:rsidR="009D2FC9" w:rsidRPr="003D662E">
        <w:rPr>
          <w:lang w:val="en-US"/>
        </w:rPr>
        <w:t xml:space="preserve"> or how to provide and access </w:t>
      </w:r>
      <w:r w:rsidR="0027527A" w:rsidRPr="003D662E">
        <w:rPr>
          <w:lang w:val="en-US"/>
        </w:rPr>
        <w:t>to the</w:t>
      </w:r>
      <w:r w:rsidR="009D2FC9" w:rsidRPr="003D662E">
        <w:rPr>
          <w:lang w:val="en-US"/>
        </w:rPr>
        <w:t xml:space="preserve"> device AAS</w:t>
      </w:r>
      <w:r w:rsidR="000D0273">
        <w:rPr>
          <w:lang w:val="en-US"/>
        </w:rPr>
        <w:t xml:space="preserve"> (</w:t>
      </w:r>
      <w:r w:rsidR="000D0273" w:rsidRPr="000D0273">
        <w:rPr>
          <w:rFonts w:ascii="Consolas" w:hAnsi="Consolas"/>
          <w:lang w:val="en-US"/>
        </w:rPr>
        <w:t>DeviceAasProvider</w:t>
      </w:r>
      <w:r w:rsidR="000D0273">
        <w:rPr>
          <w:lang w:val="en-US"/>
        </w:rPr>
        <w:t>)</w:t>
      </w:r>
      <w:r w:rsidRPr="003D662E">
        <w:rPr>
          <w:lang w:val="en-US"/>
        </w:rPr>
        <w:t>.</w:t>
      </w:r>
      <w:r w:rsidR="0027527A" w:rsidRPr="003D662E">
        <w:rPr>
          <w:lang w:val="en-US"/>
        </w:rPr>
        <w:t xml:space="preserve"> It may be that the device is already older and does not provide an AAS. For this p</w:t>
      </w:r>
      <w:r w:rsidR="004008DB" w:rsidRPr="003D662E">
        <w:rPr>
          <w:lang w:val="en-US"/>
        </w:rPr>
        <w:t>u</w:t>
      </w:r>
      <w:r w:rsidR="0027527A" w:rsidRPr="003D662E">
        <w:rPr>
          <w:lang w:val="en-US"/>
        </w:rPr>
        <w:t xml:space="preserve">rpose, the ECS runtime allows to customize the AAS origin via the </w:t>
      </w:r>
      <w:r w:rsidR="0027527A" w:rsidRPr="003D662E">
        <w:rPr>
          <w:rFonts w:ascii="Consolas" w:hAnsi="Consolas"/>
          <w:lang w:val="en-US"/>
        </w:rPr>
        <w:t>DeviceAasProviderDescriptor</w:t>
      </w:r>
      <w:r w:rsidR="0027527A" w:rsidRPr="003D662E">
        <w:rPr>
          <w:lang w:val="en-US"/>
        </w:rPr>
        <w:t>, which determines the component that returns the address of the respective device AAS (the component may also create the AAS if needed).</w:t>
      </w:r>
      <w:r w:rsidR="00351A94" w:rsidRPr="003D662E">
        <w:rPr>
          <w:lang w:val="en-US"/>
        </w:rPr>
        <w:t xml:space="preserve"> Currently, </w:t>
      </w:r>
      <w:r w:rsidR="00DC35A0" w:rsidRPr="003D662E">
        <w:rPr>
          <w:lang w:val="en-US"/>
        </w:rPr>
        <w:t>three</w:t>
      </w:r>
      <w:r w:rsidR="00351A94" w:rsidRPr="003D662E">
        <w:rPr>
          <w:lang w:val="en-US"/>
        </w:rPr>
        <w:t xml:space="preserve"> implementations of the related </w:t>
      </w:r>
      <w:r w:rsidR="00351A94" w:rsidRPr="003D662E">
        <w:rPr>
          <w:rFonts w:ascii="Consolas" w:hAnsi="Consolas"/>
          <w:lang w:val="en-US"/>
        </w:rPr>
        <w:t>DeviceAasProvider</w:t>
      </w:r>
      <w:r w:rsidR="00351A94" w:rsidRPr="003D662E">
        <w:rPr>
          <w:lang w:val="en-US"/>
        </w:rPr>
        <w:t xml:space="preserve"> are </w:t>
      </w:r>
      <w:r w:rsidR="00C65D11" w:rsidRPr="003D662E">
        <w:rPr>
          <w:lang w:val="en-US"/>
        </w:rPr>
        <w:t>shipped with the platform</w:t>
      </w:r>
      <w:r w:rsidR="00351A94" w:rsidRPr="003D662E">
        <w:rPr>
          <w:lang w:val="en-US"/>
        </w:rPr>
        <w:t xml:space="preserve">, a pragmatic one reading the AAS from a simple Yaml file </w:t>
      </w:r>
      <w:r w:rsidR="00C65D11" w:rsidRPr="003D662E">
        <w:rPr>
          <w:lang w:val="en-US"/>
        </w:rPr>
        <w:t>(reading manufacturer/product images from the same location)</w:t>
      </w:r>
      <w:r w:rsidR="00DC35A0" w:rsidRPr="003D662E">
        <w:rPr>
          <w:lang w:val="en-US"/>
        </w:rPr>
        <w:t xml:space="preserve">, </w:t>
      </w:r>
      <w:r w:rsidR="00351A94" w:rsidRPr="003D662E">
        <w:rPr>
          <w:lang w:val="en-US"/>
        </w:rPr>
        <w:t>an implementation reading the AAS from an AASX package file</w:t>
      </w:r>
      <w:r w:rsidR="000D0273">
        <w:rPr>
          <w:lang w:val="en-US"/>
        </w:rPr>
        <w:t xml:space="preserve"> via the AAS abstraction/plugin of the platform</w:t>
      </w:r>
      <w:r w:rsidR="00DC35A0" w:rsidRPr="003D662E">
        <w:rPr>
          <w:lang w:val="en-US"/>
        </w:rPr>
        <w:t xml:space="preserve"> and a multi-provider that selects the first provider (by default Yaml or AASX) that returns an AAS address</w:t>
      </w:r>
      <w:r w:rsidR="00351A94" w:rsidRPr="003D662E">
        <w:rPr>
          <w:lang w:val="en-US"/>
        </w:rPr>
        <w:t xml:space="preserve">. </w:t>
      </w:r>
      <w:r w:rsidR="004A1C5F" w:rsidRPr="003D662E">
        <w:rPr>
          <w:lang w:val="en-US"/>
        </w:rPr>
        <w:t>For the Yaml/AASX providers</w:t>
      </w:r>
      <w:r w:rsidR="00351A94" w:rsidRPr="003D662E">
        <w:rPr>
          <w:lang w:val="en-US"/>
        </w:rPr>
        <w:t xml:space="preserve">, the underlying information is retrieved as classpath resource, either as </w:t>
      </w:r>
      <w:r w:rsidR="00351A94" w:rsidRPr="003D662E">
        <w:rPr>
          <w:rFonts w:ascii="Consolas" w:hAnsi="Consolas"/>
          <w:lang w:val="en-US"/>
        </w:rPr>
        <w:t>nameplate.yml</w:t>
      </w:r>
      <w:r w:rsidR="00351A94" w:rsidRPr="003D662E">
        <w:rPr>
          <w:lang w:val="en-US"/>
        </w:rPr>
        <w:t>/</w:t>
      </w:r>
      <w:r w:rsidR="00351A94" w:rsidRPr="003D662E">
        <w:rPr>
          <w:i/>
          <w:lang w:val="en-US"/>
        </w:rPr>
        <w:t>deviceId</w:t>
      </w:r>
      <w:r w:rsidR="00351A94" w:rsidRPr="003D662E">
        <w:rPr>
          <w:rFonts w:ascii="Consolas" w:hAnsi="Consolas"/>
          <w:lang w:val="en-US"/>
        </w:rPr>
        <w:t>.yml</w:t>
      </w:r>
      <w:r w:rsidR="00351A94" w:rsidRPr="003D662E">
        <w:rPr>
          <w:lang w:val="en-US"/>
        </w:rPr>
        <w:t xml:space="preserve"> or </w:t>
      </w:r>
      <w:r w:rsidR="00351A94" w:rsidRPr="003D662E">
        <w:rPr>
          <w:rFonts w:ascii="Consolas" w:hAnsi="Consolas"/>
          <w:lang w:val="en-US"/>
        </w:rPr>
        <w:t>device.aasx</w:t>
      </w:r>
      <w:r w:rsidR="00351A94" w:rsidRPr="003D662E">
        <w:rPr>
          <w:lang w:val="en-US"/>
        </w:rPr>
        <w:t>/</w:t>
      </w:r>
      <w:r w:rsidR="00351A94" w:rsidRPr="003D662E">
        <w:rPr>
          <w:i/>
          <w:lang w:val="en-US"/>
        </w:rPr>
        <w:t>deviceId</w:t>
      </w:r>
      <w:r w:rsidR="00351A94" w:rsidRPr="003D662E">
        <w:rPr>
          <w:rFonts w:ascii="Consolas" w:hAnsi="Consolas"/>
          <w:lang w:val="en-US"/>
        </w:rPr>
        <w:t>.aasx</w:t>
      </w:r>
      <w:r w:rsidR="00351A94" w:rsidRPr="003D662E">
        <w:rPr>
          <w:lang w:val="en-US"/>
        </w:rPr>
        <w:t>, respectively</w:t>
      </w:r>
      <w:r w:rsidR="000D0273">
        <w:rPr>
          <w:lang w:val="en-US"/>
        </w:rPr>
        <w:t>,</w:t>
      </w:r>
      <w:r w:rsidR="00351A94" w:rsidRPr="003D662E">
        <w:rPr>
          <w:lang w:val="en-US"/>
        </w:rPr>
        <w:t xml:space="preserve"> whereby </w:t>
      </w:r>
      <w:r w:rsidR="00351A94" w:rsidRPr="003D662E">
        <w:rPr>
          <w:i/>
          <w:lang w:val="en-US"/>
        </w:rPr>
        <w:t>deviceId</w:t>
      </w:r>
      <w:r w:rsidR="00351A94" w:rsidRPr="003D662E">
        <w:rPr>
          <w:lang w:val="en-US"/>
        </w:rPr>
        <w:t xml:space="preserve"> is </w:t>
      </w:r>
      <w:r w:rsidR="000D0273">
        <w:rPr>
          <w:lang w:val="en-US"/>
        </w:rPr>
        <w:t xml:space="preserve">determined by </w:t>
      </w:r>
      <w:r w:rsidR="00351A94" w:rsidRPr="003D662E">
        <w:rPr>
          <w:rFonts w:ascii="Consolas" w:hAnsi="Consolas"/>
          <w:lang w:val="en-US"/>
        </w:rPr>
        <w:t>IdProvider</w:t>
      </w:r>
      <w:r w:rsidR="00351A94" w:rsidRPr="003D662E">
        <w:rPr>
          <w:lang w:val="en-US"/>
        </w:rPr>
        <w:t xml:space="preserve"> of the support layer.</w:t>
      </w:r>
      <w:r w:rsidR="007B1034" w:rsidRPr="003D662E">
        <w:rPr>
          <w:lang w:val="en-US"/>
        </w:rPr>
        <w:t xml:space="preserve"> </w:t>
      </w:r>
      <w:r w:rsidR="000727B6">
        <w:rPr>
          <w:lang w:val="en-US"/>
        </w:rPr>
        <w:t xml:space="preserve">Besides nameplate information, the device AAS may also </w:t>
      </w:r>
      <w:r w:rsidR="007B1034" w:rsidRPr="003D662E">
        <w:rPr>
          <w:lang w:val="en-US"/>
        </w:rPr>
        <w:t>specify device-supplied services and their properties, e.g., port or protocol version</w:t>
      </w:r>
      <w:r w:rsidR="000727B6">
        <w:rPr>
          <w:lang w:val="en-US"/>
        </w:rPr>
        <w:t>, which, through an agreed key name, can be taken up, e.g., by connectors, overriding values specified in the application configurat</w:t>
      </w:r>
      <w:r w:rsidR="007B1034" w:rsidRPr="003D662E">
        <w:rPr>
          <w:lang w:val="en-US"/>
        </w:rPr>
        <w:t>.</w:t>
      </w:r>
    </w:p>
    <w:p w14:paraId="1D0E5ED2" w14:textId="30FB295A" w:rsidR="008D2E29" w:rsidRPr="003D662E" w:rsidRDefault="00D6025A" w:rsidP="008D2E29">
      <w:pPr>
        <w:jc w:val="both"/>
        <w:rPr>
          <w:lang w:val="en-US"/>
        </w:rPr>
      </w:pPr>
      <w:r>
        <w:rPr>
          <w:lang w:val="en-US"/>
        </w:rPr>
        <w:t>As stated above, t</w:t>
      </w:r>
      <w:r w:rsidR="003742C6" w:rsidRPr="003D662E">
        <w:rPr>
          <w:lang w:val="en-US"/>
        </w:rPr>
        <w:t xml:space="preserve">he platform </w:t>
      </w:r>
      <w:r w:rsidR="003530B3" w:rsidRPr="003D662E">
        <w:rPr>
          <w:lang w:val="en-US"/>
        </w:rPr>
        <w:t>provides a plain Docker</w:t>
      </w:r>
      <w:r w:rsidR="003530B3" w:rsidRPr="003D662E">
        <w:rPr>
          <w:rStyle w:val="FootnoteReference"/>
          <w:lang w:val="en-US"/>
        </w:rPr>
        <w:footnoteReference w:id="64"/>
      </w:r>
      <w:r w:rsidR="003530B3" w:rsidRPr="003D662E">
        <w:rPr>
          <w:lang w:val="en-US"/>
        </w:rPr>
        <w:t xml:space="preserve"> container manager</w:t>
      </w:r>
      <w:r w:rsidR="003E08FF" w:rsidRPr="003D662E">
        <w:rPr>
          <w:lang w:val="en-US"/>
        </w:rPr>
        <w:t xml:space="preserve">. As for the service descriptors, the </w:t>
      </w:r>
      <w:r w:rsidR="003E08FF" w:rsidRPr="003D662E">
        <w:rPr>
          <w:rFonts w:ascii="Consolas" w:hAnsi="Consolas"/>
          <w:lang w:val="en-US"/>
        </w:rPr>
        <w:t>ContainerDescriptor</w:t>
      </w:r>
      <w:r w:rsidR="003E08FF" w:rsidRPr="003D662E">
        <w:rPr>
          <w:lang w:val="en-US"/>
        </w:rPr>
        <w:t xml:space="preserve"> </w:t>
      </w:r>
      <w:r w:rsidR="00B038D2">
        <w:rPr>
          <w:lang w:val="en-US"/>
        </w:rPr>
        <w:t xml:space="preserve">of a specific container </w:t>
      </w:r>
      <w:r w:rsidR="003E08FF" w:rsidRPr="003D662E">
        <w:rPr>
          <w:lang w:val="en-US"/>
        </w:rPr>
        <w:t xml:space="preserve">is manifested in terms of a Yaml file, which, which </w:t>
      </w:r>
      <w:r w:rsidR="00B038D2">
        <w:rPr>
          <w:lang w:val="en-US"/>
        </w:rPr>
        <w:t xml:space="preserve">describes the properties of </w:t>
      </w:r>
      <w:r w:rsidR="003E08FF" w:rsidRPr="003D662E">
        <w:rPr>
          <w:lang w:val="en-US"/>
        </w:rPr>
        <w:t>the packaged container at the same location</w:t>
      </w:r>
      <w:r w:rsidR="00B038D2">
        <w:rPr>
          <w:lang w:val="en-US"/>
        </w:rPr>
        <w:t xml:space="preserve"> (accessible via an URI stated in the container AAS)</w:t>
      </w:r>
      <w:r w:rsidR="003E08FF" w:rsidRPr="003D662E">
        <w:rPr>
          <w:lang w:val="en-US"/>
        </w:rPr>
        <w:t xml:space="preserve">. We refrained from adding the descriptor to the packaged container as this may not be permissible for some container formats. </w:t>
      </w:r>
      <w:r w:rsidR="003742C6" w:rsidRPr="003D662E">
        <w:rPr>
          <w:lang w:val="en-US"/>
        </w:rPr>
        <w:t xml:space="preserve">In addition, the platform offers an LXC container manager. </w:t>
      </w:r>
      <w:r w:rsidR="00AE0CBC" w:rsidRPr="003D662E">
        <w:rPr>
          <w:lang w:val="en-US"/>
        </w:rPr>
        <w:t>We selected LXC [</w:t>
      </w:r>
      <w:r w:rsidR="00226B2B" w:rsidRPr="00226B2B">
        <w:rPr>
          <w:lang w:val="en-GB"/>
        </w:rPr>
        <w:t>Sch23</w:t>
      </w:r>
      <w:r w:rsidR="00AE0CBC" w:rsidRPr="003D662E">
        <w:rPr>
          <w:lang w:val="en-US"/>
        </w:rPr>
        <w:t xml:space="preserve">] </w:t>
      </w:r>
      <w:r w:rsidR="005F4E47" w:rsidRPr="003D662E">
        <w:rPr>
          <w:lang w:val="en-US"/>
        </w:rPr>
        <w:t>due to the use in other</w:t>
      </w:r>
      <w:r w:rsidR="00AE0CBC" w:rsidRPr="003D662E">
        <w:rPr>
          <w:lang w:val="en-US"/>
        </w:rPr>
        <w:t xml:space="preserve"> industrial platforms [</w:t>
      </w:r>
      <w:r w:rsidR="00226B2B" w:rsidRPr="00226B2B">
        <w:rPr>
          <w:rFonts w:ascii="Calibri" w:hAnsi="Calibri" w:cs="Calibri"/>
          <w:color w:val="222222"/>
          <w:lang w:val="en-GB"/>
        </w:rPr>
        <w:t>SEA+20</w:t>
      </w:r>
      <w:r w:rsidR="00AE0CBC" w:rsidRPr="003D662E">
        <w:rPr>
          <w:lang w:val="en-US"/>
        </w:rPr>
        <w:t xml:space="preserve">] and as Docker changes its (commercial) licensing. </w:t>
      </w:r>
      <w:r w:rsidR="0016020F" w:rsidRPr="003D662E">
        <w:rPr>
          <w:lang w:val="en-US"/>
        </w:rPr>
        <w:t xml:space="preserve">It is important to mention that LXC is licensed under GPL and, thus, must be an optional component of the platform due to </w:t>
      </w:r>
      <w:r w:rsidR="00134383" w:rsidRPr="003D662E">
        <w:rPr>
          <w:lang w:val="en-US"/>
        </w:rPr>
        <w:t xml:space="preserve">platform </w:t>
      </w:r>
      <w:r w:rsidR="0016020F" w:rsidRPr="003D662E">
        <w:rPr>
          <w:lang w:val="en-US"/>
        </w:rPr>
        <w:t>licensing rules. LXC is integrated via the Java LXD library JLXD</w:t>
      </w:r>
      <w:r w:rsidR="001E30B4" w:rsidRPr="003D662E">
        <w:rPr>
          <w:rStyle w:val="FootnoteReference"/>
          <w:lang w:val="en-US"/>
        </w:rPr>
        <w:footnoteReference w:id="65"/>
      </w:r>
      <w:r w:rsidR="009B0697" w:rsidRPr="003D662E">
        <w:rPr>
          <w:lang w:val="en-US"/>
        </w:rPr>
        <w:t xml:space="preserve"> and requires </w:t>
      </w:r>
      <w:r w:rsidR="00A36467" w:rsidRPr="003D662E">
        <w:rPr>
          <w:lang w:val="en-US"/>
        </w:rPr>
        <w:t xml:space="preserve">specific installation steps, which are detailed in </w:t>
      </w:r>
      <w:r w:rsidR="0016020F" w:rsidRPr="003D662E">
        <w:rPr>
          <w:lang w:val="en-US"/>
        </w:rPr>
        <w:t>[</w:t>
      </w:r>
      <w:r w:rsidR="00226B2B" w:rsidRPr="00226B2B">
        <w:rPr>
          <w:lang w:val="en-GB"/>
        </w:rPr>
        <w:t>Sch23</w:t>
      </w:r>
      <w:r w:rsidR="0016020F" w:rsidRPr="003D662E">
        <w:rPr>
          <w:lang w:val="en-US"/>
        </w:rPr>
        <w:t xml:space="preserve">]. </w:t>
      </w:r>
      <w:r w:rsidR="009B0697" w:rsidRPr="003D662E">
        <w:rPr>
          <w:lang w:val="en-US"/>
        </w:rPr>
        <w:t xml:space="preserve">In the current state, it is not supporting all container creation strategies and may be limited regarding a container registry. </w:t>
      </w:r>
    </w:p>
    <w:p w14:paraId="400DD6A5" w14:textId="2DBA7C26" w:rsidR="00AE387D" w:rsidRPr="003D662E" w:rsidRDefault="00AE387D" w:rsidP="00AE387D">
      <w:pPr>
        <w:jc w:val="both"/>
        <w:rPr>
          <w:lang w:val="en-US"/>
        </w:rPr>
      </w:pPr>
      <w:r w:rsidRPr="003D662E">
        <w:rPr>
          <w:lang w:val="en-US"/>
        </w:rPr>
        <w:t xml:space="preserve">The </w:t>
      </w:r>
      <w:r w:rsidRPr="003A147B">
        <w:rPr>
          <w:rFonts w:ascii="Consolas" w:hAnsi="Consolas"/>
          <w:lang w:val="en-US"/>
        </w:rPr>
        <w:t>EcsAasClient</w:t>
      </w:r>
      <w:r w:rsidRPr="003D662E">
        <w:rPr>
          <w:lang w:val="en-US"/>
        </w:rPr>
        <w:t xml:space="preserve"> provides access to the properties and operations of the AAS of the resources layer. </w:t>
      </w:r>
      <w:r w:rsidR="003A147B">
        <w:rPr>
          <w:lang w:val="en-US"/>
        </w:rPr>
        <w:t xml:space="preserve">The </w:t>
      </w:r>
      <w:r w:rsidR="003A147B" w:rsidRPr="003A147B">
        <w:rPr>
          <w:rFonts w:ascii="Consolas" w:hAnsi="Consolas"/>
          <w:lang w:val="en-US"/>
        </w:rPr>
        <w:t>EcsAasClient</w:t>
      </w:r>
      <w:r w:rsidR="003A147B" w:rsidRPr="003D662E">
        <w:rPr>
          <w:lang w:val="en-US"/>
        </w:rPr>
        <w:t xml:space="preserve"> </w:t>
      </w:r>
      <w:r w:rsidRPr="003D662E">
        <w:rPr>
          <w:lang w:val="en-US"/>
        </w:rPr>
        <w:t>implement</w:t>
      </w:r>
      <w:r w:rsidR="003A147B">
        <w:rPr>
          <w:lang w:val="en-US"/>
        </w:rPr>
        <w:t>s</w:t>
      </w:r>
      <w:r w:rsidRPr="003D662E">
        <w:rPr>
          <w:lang w:val="en-US"/>
        </w:rPr>
        <w:t xml:space="preserve"> the same interface </w:t>
      </w:r>
      <w:r w:rsidR="003A147B" w:rsidRPr="003A147B">
        <w:rPr>
          <w:rFonts w:ascii="Consolas" w:hAnsi="Consolas"/>
          <w:lang w:val="en-US"/>
        </w:rPr>
        <w:t>ContainerOperations</w:t>
      </w:r>
      <w:r w:rsidR="003A147B">
        <w:rPr>
          <w:lang w:val="en-US"/>
        </w:rPr>
        <w:t xml:space="preserve"> as the </w:t>
      </w:r>
      <w:r w:rsidR="003A147B" w:rsidRPr="003A147B">
        <w:rPr>
          <w:rFonts w:ascii="Consolas" w:hAnsi="Consolas"/>
          <w:lang w:val="en-US"/>
        </w:rPr>
        <w:lastRenderedPageBreak/>
        <w:t>ContainerManager</w:t>
      </w:r>
      <w:r w:rsidR="003A147B">
        <w:rPr>
          <w:lang w:val="en-US"/>
        </w:rPr>
        <w:t>. This interface defines</w:t>
      </w:r>
      <w:r w:rsidRPr="003D662E">
        <w:rPr>
          <w:lang w:val="en-US"/>
        </w:rPr>
        <w:t xml:space="preserve"> the basic </w:t>
      </w:r>
      <w:r w:rsidR="003A147B">
        <w:rPr>
          <w:lang w:val="en-US"/>
        </w:rPr>
        <w:t xml:space="preserve">container management </w:t>
      </w:r>
      <w:r w:rsidRPr="003D662E">
        <w:rPr>
          <w:lang w:val="en-US"/>
        </w:rPr>
        <w:t xml:space="preserve">operations. The </w:t>
      </w:r>
      <w:r w:rsidRPr="003A147B">
        <w:rPr>
          <w:rFonts w:ascii="Consolas" w:hAnsi="Consolas"/>
          <w:lang w:val="en-US"/>
        </w:rPr>
        <w:t>EcsAasClient</w:t>
      </w:r>
      <w:r w:rsidRPr="003D662E">
        <w:rPr>
          <w:lang w:val="en-US"/>
        </w:rPr>
        <w:t xml:space="preserve"> can be used by upstream layers to conveniently access the ECS runtime AAS.</w:t>
      </w:r>
    </w:p>
    <w:p w14:paraId="3DA04AC5" w14:textId="0E7411BE" w:rsidR="00815F3E" w:rsidRDefault="00AE387D" w:rsidP="00815F3E">
      <w:pPr>
        <w:jc w:val="both"/>
        <w:rPr>
          <w:lang w:val="en-US"/>
        </w:rPr>
      </w:pPr>
      <w:r w:rsidRPr="003D662E">
        <w:rPr>
          <w:lang w:val="en-US"/>
        </w:rPr>
        <w:t xml:space="preserve">At a glance, </w:t>
      </w:r>
      <w:r w:rsidR="00433B52">
        <w:rPr>
          <w:lang w:val="en-US"/>
        </w:rPr>
        <w:t>the diagrams do</w:t>
      </w:r>
      <w:r w:rsidRPr="003D662E">
        <w:rPr>
          <w:lang w:val="en-US"/>
        </w:rPr>
        <w:t xml:space="preserve"> not indicate much monitoring support for the ECS runtime. As the Java service environment (cf. Section </w:t>
      </w:r>
      <w:r w:rsidRPr="003D662E">
        <w:rPr>
          <w:lang w:val="en-US"/>
        </w:rPr>
        <w:fldChar w:fldCharType="begin"/>
      </w:r>
      <w:r w:rsidRPr="003D662E">
        <w:rPr>
          <w:lang w:val="en-US"/>
        </w:rPr>
        <w:instrText xml:space="preserve"> REF _Ref76743606 \r \h </w:instrText>
      </w:r>
      <w:r w:rsidR="003D662E">
        <w:rPr>
          <w:lang w:val="en-US"/>
        </w:rPr>
        <w:instrText xml:space="preserve"> \* MERGEFORMAT </w:instrText>
      </w:r>
      <w:r w:rsidRPr="003D662E">
        <w:rPr>
          <w:lang w:val="en-US"/>
        </w:rPr>
      </w:r>
      <w:r w:rsidRPr="003D662E">
        <w:rPr>
          <w:lang w:val="en-US"/>
        </w:rPr>
        <w:fldChar w:fldCharType="separate"/>
      </w:r>
      <w:r w:rsidR="00C62E87">
        <w:rPr>
          <w:lang w:val="en-US"/>
        </w:rPr>
        <w:t>3.5.2</w:t>
      </w:r>
      <w:r w:rsidRPr="003D662E">
        <w:rPr>
          <w:lang w:val="en-US"/>
        </w:rPr>
        <w:fldChar w:fldCharType="end"/>
      </w:r>
      <w:r w:rsidRPr="003D662E">
        <w:rPr>
          <w:lang w:val="en-US"/>
        </w:rPr>
        <w:t>) provides a generic and extensible monitoring approach, we re-use it here although the ECS runtime is not a “service”. Thus, the ECS runtime defines a</w:t>
      </w:r>
      <w:r w:rsidR="00654CD4">
        <w:rPr>
          <w:lang w:val="en-US"/>
        </w:rPr>
        <w:t>n internal</w:t>
      </w:r>
      <w:r w:rsidRPr="003D662E">
        <w:rPr>
          <w:lang w:val="en-US"/>
        </w:rPr>
        <w:t xml:space="preserve"> </w:t>
      </w:r>
      <w:r w:rsidRPr="00654CD4">
        <w:rPr>
          <w:rFonts w:ascii="Consolas" w:hAnsi="Consolas" w:cstheme="minorHAnsi"/>
          <w:lang w:val="en-US"/>
        </w:rPr>
        <w:t>MonitoringProvider</w:t>
      </w:r>
      <w:r w:rsidRPr="003D662E">
        <w:rPr>
          <w:lang w:val="en-US"/>
        </w:rPr>
        <w:t xml:space="preserve"> </w:t>
      </w:r>
      <w:r w:rsidR="00EC0002">
        <w:rPr>
          <w:lang w:val="en-US"/>
        </w:rPr>
        <w:t xml:space="preserve">as well as regularly monitoring publication cycle, which is </w:t>
      </w:r>
      <w:r w:rsidRPr="003D662E">
        <w:rPr>
          <w:lang w:val="en-US"/>
        </w:rPr>
        <w:t xml:space="preserve">started as part of the JSL lifecycle descriptor of the ECS runtime. </w:t>
      </w:r>
    </w:p>
    <w:p w14:paraId="778D36BB" w14:textId="49E28CBC" w:rsidR="00EE534C" w:rsidRPr="003D662E" w:rsidRDefault="00EE534C" w:rsidP="00EE534C">
      <w:pPr>
        <w:jc w:val="both"/>
        <w:rPr>
          <w:lang w:val="en-US"/>
        </w:rPr>
      </w:pPr>
      <w:r w:rsidRPr="003D662E">
        <w:rPr>
          <w:lang w:val="en-US"/>
        </w:rPr>
        <w:t xml:space="preserve">As for the generic </w:t>
      </w:r>
      <w:r w:rsidR="00CA1597">
        <w:rPr>
          <w:lang w:val="en-US"/>
        </w:rPr>
        <w:t xml:space="preserve">platform </w:t>
      </w:r>
      <w:r w:rsidRPr="003D662E">
        <w:rPr>
          <w:lang w:val="en-US"/>
        </w:rPr>
        <w:t xml:space="preserve">components, regression tests validate the basic operations of the ECS runtime, i.e., an artificial test container manager and its AAS. For the Docker-based container management, the regression tests utilize a small Open Source container image and exercise the implemented operations. Akin to services, currently advanced container operations such as update and migration are not implemented. </w:t>
      </w:r>
    </w:p>
    <w:p w14:paraId="1EA56FED" w14:textId="4C5FCB49" w:rsidR="00906533" w:rsidRPr="003D662E" w:rsidRDefault="00906533" w:rsidP="00906533">
      <w:pPr>
        <w:jc w:val="both"/>
        <w:rPr>
          <w:lang w:val="en-US"/>
        </w:rPr>
      </w:pPr>
      <w:r w:rsidRPr="003D662E">
        <w:rPr>
          <w:lang w:val="en-US"/>
        </w:rPr>
        <w:t xml:space="preserve">Experiments with containers and AAS indicate that properties and operations work as expected. Simple operations can be executed in at maximum 5 ms runtime (or significantly less for monitoring properties as discussed in Section </w:t>
      </w:r>
      <w:r w:rsidRPr="003D662E">
        <w:rPr>
          <w:lang w:val="en-US"/>
        </w:rPr>
        <w:fldChar w:fldCharType="begin"/>
      </w:r>
      <w:r w:rsidRPr="003D662E">
        <w:rPr>
          <w:lang w:val="en-US"/>
        </w:rPr>
        <w:instrText xml:space="preserve"> REF _Ref76743606 \r \h </w:instrText>
      </w:r>
      <w:r w:rsidR="003D662E">
        <w:rPr>
          <w:lang w:val="en-US"/>
        </w:rPr>
        <w:instrText xml:space="preserve"> \* MERGEFORMAT </w:instrText>
      </w:r>
      <w:r w:rsidRPr="003D662E">
        <w:rPr>
          <w:lang w:val="en-US"/>
        </w:rPr>
      </w:r>
      <w:r w:rsidRPr="003D662E">
        <w:rPr>
          <w:lang w:val="en-US"/>
        </w:rPr>
        <w:fldChar w:fldCharType="separate"/>
      </w:r>
      <w:r w:rsidR="00C62E87">
        <w:rPr>
          <w:lang w:val="en-US"/>
        </w:rPr>
        <w:t>3.5.2</w:t>
      </w:r>
      <w:r w:rsidRPr="003D662E">
        <w:rPr>
          <w:lang w:val="en-US"/>
        </w:rPr>
        <w:fldChar w:fldCharType="end"/>
      </w:r>
      <w:r w:rsidRPr="003D662E">
        <w:rPr>
          <w:lang w:val="en-US"/>
        </w:rPr>
        <w:t xml:space="preserve">). Complex operations, e.g., starting a container depend on the time that is required by underlying operation of the container implementation, e.g., Docker. Direct execution on a non-virtualized operating system was not necessarily better in this regard. However, this experience strongly depends on the AAS and protocol implementation and, thus, is not representative. </w:t>
      </w:r>
    </w:p>
    <w:p w14:paraId="4BC3A433" w14:textId="2DFF1F81" w:rsidR="00906533" w:rsidRPr="003D662E" w:rsidRDefault="00906533" w:rsidP="00906533">
      <w:pPr>
        <w:jc w:val="both"/>
        <w:rPr>
          <w:lang w:val="en-US"/>
        </w:rPr>
      </w:pPr>
      <w:r w:rsidRPr="003D662E">
        <w:rPr>
          <w:lang w:val="en-US"/>
        </w:rPr>
        <w:t>We also validated starting Docker containers via the ECS runtime and the container manager, running the ECS runtime directly on the underlying operating system as well as running the ECS runtime in a Docker container. For the latter, a Docker-out-of-Docker (DooD)</w:t>
      </w:r>
      <w:r w:rsidRPr="003D662E">
        <w:rPr>
          <w:rStyle w:val="FootnoteReference"/>
          <w:lang w:val="en-US"/>
        </w:rPr>
        <w:footnoteReference w:id="66"/>
      </w:r>
      <w:r w:rsidRPr="003D662E">
        <w:rPr>
          <w:lang w:val="en-US"/>
        </w:rPr>
        <w:t xml:space="preserve"> setup is required. Moreover, to achieve a certain genericity of the ECS runtime container, it is advisable to mount the containers via a folder of the host operating system into the ECS runtime container. The functions of the container management were validated on a Linux virtual machine running on a VMWare ESXi server as well as on </w:t>
      </w:r>
      <w:r w:rsidR="005C233F" w:rsidRPr="003D662E">
        <w:rPr>
          <w:lang w:val="en-US"/>
        </w:rPr>
        <w:t xml:space="preserve">the </w:t>
      </w:r>
      <w:r w:rsidRPr="003D662E">
        <w:rPr>
          <w:lang w:val="en-US"/>
        </w:rPr>
        <w:t xml:space="preserve">Phoenix Contact ACX 3152 </w:t>
      </w:r>
      <w:r w:rsidR="005C233F" w:rsidRPr="003D662E">
        <w:rPr>
          <w:lang w:val="en-US"/>
        </w:rPr>
        <w:t xml:space="preserve">mentioned in Section </w:t>
      </w:r>
      <w:r w:rsidR="005C233F" w:rsidRPr="003D662E">
        <w:rPr>
          <w:lang w:val="en-US"/>
        </w:rPr>
        <w:fldChar w:fldCharType="begin"/>
      </w:r>
      <w:r w:rsidR="005C233F" w:rsidRPr="003D662E">
        <w:rPr>
          <w:lang w:val="en-US"/>
        </w:rPr>
        <w:instrText xml:space="preserve"> REF _Ref57198482 \r \h  \* MERGEFORMAT </w:instrText>
      </w:r>
      <w:r w:rsidR="005C233F" w:rsidRPr="003D662E">
        <w:rPr>
          <w:lang w:val="en-US"/>
        </w:rPr>
      </w:r>
      <w:r w:rsidR="005C233F" w:rsidRPr="003D662E">
        <w:rPr>
          <w:lang w:val="en-US"/>
        </w:rPr>
        <w:fldChar w:fldCharType="separate"/>
      </w:r>
      <w:r w:rsidR="00C62E87">
        <w:rPr>
          <w:lang w:val="en-US"/>
        </w:rPr>
        <w:t>3.5</w:t>
      </w:r>
      <w:r w:rsidR="005C233F" w:rsidRPr="003D662E">
        <w:rPr>
          <w:lang w:val="en-US"/>
        </w:rPr>
        <w:fldChar w:fldCharType="end"/>
      </w:r>
      <w:r w:rsidRPr="003D662E">
        <w:rPr>
          <w:lang w:val="en-US"/>
        </w:rPr>
        <w:t xml:space="preserve">. As the container operations require a certain execution time, the minimum overhead created by an AAS-based management operation is not </w:t>
      </w:r>
      <w:r w:rsidR="00E53A8E" w:rsidRPr="003D662E">
        <w:rPr>
          <w:lang w:val="en-US"/>
        </w:rPr>
        <w:t>relevant</w:t>
      </w:r>
      <w:r w:rsidRPr="003D662E">
        <w:rPr>
          <w:lang w:val="en-US"/>
        </w:rPr>
        <w:t xml:space="preserve"> here.</w:t>
      </w:r>
      <w:r w:rsidR="00C2151E" w:rsidRPr="003D662E">
        <w:rPr>
          <w:lang w:val="en-US"/>
        </w:rPr>
        <w:t xml:space="preserve"> The service </w:t>
      </w:r>
      <w:r w:rsidR="003D1655" w:rsidRPr="003D662E">
        <w:rPr>
          <w:lang w:val="en-US"/>
        </w:rPr>
        <w:t>capabilities</w:t>
      </w:r>
      <w:r w:rsidR="00C2151E" w:rsidRPr="003D662E">
        <w:rPr>
          <w:lang w:val="en-US"/>
        </w:rPr>
        <w:t xml:space="preserve"> are validated in several examples, most under regression testing, as well as s</w:t>
      </w:r>
      <w:r w:rsidR="003D1655" w:rsidRPr="003D662E">
        <w:rPr>
          <w:lang w:val="en-US"/>
        </w:rPr>
        <w:t xml:space="preserve">ome public demonstrators (cf. Section </w:t>
      </w:r>
      <w:r w:rsidR="003D1655" w:rsidRPr="003D662E">
        <w:rPr>
          <w:lang w:val="en-US"/>
        </w:rPr>
        <w:fldChar w:fldCharType="begin"/>
      </w:r>
      <w:r w:rsidR="003D1655" w:rsidRPr="003D662E">
        <w:rPr>
          <w:lang w:val="en-US"/>
        </w:rPr>
        <w:instrText xml:space="preserve"> REF _Ref120789357 \r \h </w:instrText>
      </w:r>
      <w:r w:rsidR="001D3D6B" w:rsidRPr="003D662E">
        <w:rPr>
          <w:lang w:val="en-US"/>
        </w:rPr>
        <w:instrText xml:space="preserve"> \* MERGEFORMAT </w:instrText>
      </w:r>
      <w:r w:rsidR="003D1655" w:rsidRPr="003D662E">
        <w:rPr>
          <w:lang w:val="en-US"/>
        </w:rPr>
      </w:r>
      <w:r w:rsidR="003D1655" w:rsidRPr="003D662E">
        <w:rPr>
          <w:lang w:val="en-US"/>
        </w:rPr>
        <w:fldChar w:fldCharType="separate"/>
      </w:r>
      <w:r w:rsidR="00C62E87">
        <w:rPr>
          <w:lang w:val="en-US"/>
        </w:rPr>
        <w:t>6.7</w:t>
      </w:r>
      <w:r w:rsidR="003D1655" w:rsidRPr="003D662E">
        <w:rPr>
          <w:lang w:val="en-US"/>
        </w:rPr>
        <w:fldChar w:fldCharType="end"/>
      </w:r>
      <w:r w:rsidR="003D1655" w:rsidRPr="003D662E">
        <w:rPr>
          <w:lang w:val="en-US"/>
        </w:rPr>
        <w:t>). The service/server functionality is currently subject to regression testing</w:t>
      </w:r>
      <w:r w:rsidR="00530E2D" w:rsidRPr="003D662E">
        <w:rPr>
          <w:lang w:val="en-US"/>
        </w:rPr>
        <w:t xml:space="preserve"> as well as the preparation of </w:t>
      </w:r>
      <w:r w:rsidR="003D1655" w:rsidRPr="003D662E">
        <w:rPr>
          <w:lang w:val="en-US"/>
        </w:rPr>
        <w:t>upcoming public demonstrators.</w:t>
      </w:r>
    </w:p>
    <w:p w14:paraId="029AB56E" w14:textId="53ED62ED" w:rsidR="00906533" w:rsidRPr="003D662E" w:rsidRDefault="00906533" w:rsidP="00906533">
      <w:pPr>
        <w:jc w:val="both"/>
        <w:rPr>
          <w:lang w:val="en-US"/>
        </w:rPr>
      </w:pPr>
      <w:r w:rsidRPr="003D662E">
        <w:rPr>
          <w:lang w:val="en-US"/>
        </w:rPr>
        <w:t xml:space="preserve">It is important to mention, that the sizes of the Docker container depend on the </w:t>
      </w:r>
      <w:r w:rsidR="005C233F" w:rsidRPr="003D662E">
        <w:rPr>
          <w:lang w:val="en-US"/>
        </w:rPr>
        <w:t xml:space="preserve">platform and application services that are installed. An ECS runtime with a DooD setup requires a container of around 1.1 GByte size (packed image of 444 MBytes), a service manager demands 509 MBytes (336 MBytes packed image) and a combined installation of ECS runtime and service manager into one container 600 MBytes (286 MBytes packed image). All containers can be installed and executed successfully </w:t>
      </w:r>
      <w:r w:rsidR="00397B32" w:rsidRPr="003D662E">
        <w:rPr>
          <w:lang w:val="en-US"/>
        </w:rPr>
        <w:t xml:space="preserve">even </w:t>
      </w:r>
      <w:r w:rsidR="005C233F" w:rsidRPr="003D662E">
        <w:rPr>
          <w:lang w:val="en-US"/>
        </w:rPr>
        <w:t>on an AXC 3152, typically with the platform server and the central broker installed on a server, e.g., the Linux virtual machine mentioned above.</w:t>
      </w:r>
      <w:r w:rsidR="00A12BAF" w:rsidRPr="003D662E">
        <w:rPr>
          <w:lang w:val="en-US"/>
        </w:rPr>
        <w:t xml:space="preserve"> The running containers in idle mode allocate roughly 200 MBytes main memory (1.4 GBytes remain free on the AXC 3152), although at least 3 JVMs (ECS runtime, Service Manager and a local broker for the services)</w:t>
      </w:r>
      <w:r w:rsidR="00CE7AE5" w:rsidRPr="003D662E">
        <w:rPr>
          <w:lang w:val="en-US"/>
        </w:rPr>
        <w:t xml:space="preserve"> are running</w:t>
      </w:r>
      <w:r w:rsidR="00A12BAF" w:rsidRPr="003D662E">
        <w:rPr>
          <w:lang w:val="en-US"/>
        </w:rPr>
        <w:t xml:space="preserve">. If a simple service chain with 2 services is started, further 400 MBytes are allocated by one JVM per service, i.e., roughly 800 MBytes to 1 GByte memory remains free on the AXC 3152.  Here, dependent on the actual load and service demands, we </w:t>
      </w:r>
      <w:r w:rsidR="00C2151E" w:rsidRPr="003D662E">
        <w:rPr>
          <w:lang w:val="en-US"/>
        </w:rPr>
        <w:t xml:space="preserve">allow for </w:t>
      </w:r>
      <w:r w:rsidR="00A12BAF" w:rsidRPr="003D662E">
        <w:rPr>
          <w:lang w:val="en-US"/>
        </w:rPr>
        <w:t xml:space="preserve">some optimizations, e.g., to combine services with process backends, e.g., Python into the same JVM (ensemble services) or to limit the </w:t>
      </w:r>
      <w:r w:rsidR="000E298F" w:rsidRPr="003D662E">
        <w:rPr>
          <w:lang w:val="en-US"/>
        </w:rPr>
        <w:t xml:space="preserve">maximum memory allocation of the involved JVMs adequately. For the latter, the platform configuration model allows </w:t>
      </w:r>
      <w:r w:rsidR="000E298F" w:rsidRPr="003D662E">
        <w:rPr>
          <w:lang w:val="en-US"/>
        </w:rPr>
        <w:lastRenderedPageBreak/>
        <w:t>settings for the platform services as well as for individual application services</w:t>
      </w:r>
      <w:r w:rsidR="00EA474A" w:rsidRPr="003D662E">
        <w:rPr>
          <w:lang w:val="en-US"/>
        </w:rPr>
        <w:t>, which are turned into executable artifacts by code generation</w:t>
      </w:r>
      <w:r w:rsidR="00B77E50" w:rsidRPr="003D662E">
        <w:rPr>
          <w:lang w:val="en-US"/>
        </w:rPr>
        <w:t xml:space="preserve"> (cf. Section </w:t>
      </w:r>
      <w:r w:rsidR="00B77E50" w:rsidRPr="003D662E">
        <w:rPr>
          <w:lang w:val="en-US"/>
        </w:rPr>
        <w:fldChar w:fldCharType="begin"/>
      </w:r>
      <w:r w:rsidR="00B77E50" w:rsidRPr="003D662E">
        <w:rPr>
          <w:lang w:val="en-US"/>
        </w:rPr>
        <w:instrText xml:space="preserve"> REF _Ref77163195 \r \h  \* MERGEFORMAT </w:instrText>
      </w:r>
      <w:r w:rsidR="00B77E50" w:rsidRPr="003D662E">
        <w:rPr>
          <w:lang w:val="en-US"/>
        </w:rPr>
      </w:r>
      <w:r w:rsidR="00B77E50" w:rsidRPr="003D662E">
        <w:rPr>
          <w:lang w:val="en-US"/>
        </w:rPr>
        <w:fldChar w:fldCharType="separate"/>
      </w:r>
      <w:r w:rsidR="00C62E87">
        <w:rPr>
          <w:lang w:val="en-US"/>
        </w:rPr>
        <w:t>6</w:t>
      </w:r>
      <w:r w:rsidR="00B77E50" w:rsidRPr="003D662E">
        <w:rPr>
          <w:lang w:val="en-US"/>
        </w:rPr>
        <w:fldChar w:fldCharType="end"/>
      </w:r>
      <w:r w:rsidR="00B77E50" w:rsidRPr="003D662E">
        <w:rPr>
          <w:lang w:val="en-US"/>
        </w:rPr>
        <w:t>)</w:t>
      </w:r>
      <w:r w:rsidR="000E298F" w:rsidRPr="003D662E">
        <w:rPr>
          <w:lang w:val="en-US"/>
        </w:rPr>
        <w:t>.</w:t>
      </w:r>
    </w:p>
    <w:p w14:paraId="32A7B07F" w14:textId="4882835D" w:rsidR="004A3397" w:rsidRPr="003D662E" w:rsidRDefault="004A3397" w:rsidP="004A3397">
      <w:pPr>
        <w:pStyle w:val="Heading3"/>
        <w:rPr>
          <w:lang w:val="en-US"/>
        </w:rPr>
      </w:pPr>
      <w:bookmarkStart w:id="134" w:name="_Ref69826083"/>
      <w:bookmarkStart w:id="135" w:name="_Toc216439655"/>
      <w:r w:rsidRPr="003D662E">
        <w:rPr>
          <w:lang w:val="en-US"/>
        </w:rPr>
        <w:t>Device</w:t>
      </w:r>
      <w:r w:rsidR="003C165D" w:rsidRPr="003D662E">
        <w:rPr>
          <w:lang w:val="en-US"/>
        </w:rPr>
        <w:t>/Resource</w:t>
      </w:r>
      <w:r w:rsidRPr="003D662E">
        <w:rPr>
          <w:lang w:val="en-US"/>
        </w:rPr>
        <w:t xml:space="preserve"> Management</w:t>
      </w:r>
      <w:bookmarkEnd w:id="134"/>
      <w:bookmarkEnd w:id="135"/>
    </w:p>
    <w:p w14:paraId="03F6AED9" w14:textId="2F577495" w:rsidR="00F13D05" w:rsidRPr="003D662E" w:rsidRDefault="00F443A1" w:rsidP="00AF1AC7">
      <w:pPr>
        <w:jc w:val="both"/>
        <w:rPr>
          <w:lang w:val="en-US"/>
        </w:rPr>
      </w:pPr>
      <w:r w:rsidRPr="003D662E">
        <w:rPr>
          <w:lang w:val="en-US"/>
        </w:rPr>
        <w:t xml:space="preserve">The device management </w:t>
      </w:r>
      <w:r w:rsidR="001B7065" w:rsidRPr="003D662E">
        <w:rPr>
          <w:lang w:val="en-US"/>
        </w:rPr>
        <w:t xml:space="preserve">shall support and ease the administration of devices, i.e., compute resources. As stated above, e.g. along with the ECS runtime in Section </w:t>
      </w:r>
      <w:r w:rsidR="001B7065" w:rsidRPr="003D662E">
        <w:rPr>
          <w:lang w:val="en-US"/>
        </w:rPr>
        <w:fldChar w:fldCharType="begin"/>
      </w:r>
      <w:r w:rsidR="001B7065" w:rsidRPr="003D662E">
        <w:rPr>
          <w:lang w:val="en-US"/>
        </w:rPr>
        <w:instrText xml:space="preserve"> REF _Ref69826081 \r \h </w:instrText>
      </w:r>
      <w:r w:rsidR="00AF1AC7" w:rsidRPr="003D662E">
        <w:rPr>
          <w:lang w:val="en-US"/>
        </w:rPr>
        <w:instrText xml:space="preserve"> \* MERGEFORMAT </w:instrText>
      </w:r>
      <w:r w:rsidR="001B7065" w:rsidRPr="003D662E">
        <w:rPr>
          <w:lang w:val="en-US"/>
        </w:rPr>
      </w:r>
      <w:r w:rsidR="001B7065" w:rsidRPr="003D662E">
        <w:rPr>
          <w:lang w:val="en-US"/>
        </w:rPr>
        <w:fldChar w:fldCharType="separate"/>
      </w:r>
      <w:r w:rsidR="00C62E87">
        <w:rPr>
          <w:lang w:val="en-US"/>
        </w:rPr>
        <w:t>3.6.1</w:t>
      </w:r>
      <w:r w:rsidR="001B7065" w:rsidRPr="003D662E">
        <w:rPr>
          <w:lang w:val="en-US"/>
        </w:rPr>
        <w:fldChar w:fldCharType="end"/>
      </w:r>
      <w:r w:rsidR="001B7065" w:rsidRPr="003D662E">
        <w:rPr>
          <w:lang w:val="en-US"/>
        </w:rPr>
        <w:t xml:space="preserve">, the notion of devices in </w:t>
      </w:r>
      <w:r w:rsidR="00CA1597">
        <w:rPr>
          <w:lang w:val="en-US"/>
        </w:rPr>
        <w:t>oktoflow</w:t>
      </w:r>
      <w:r w:rsidR="001B7065" w:rsidRPr="003D662E">
        <w:rPr>
          <w:lang w:val="en-US"/>
        </w:rPr>
        <w:t xml:space="preserve"> is</w:t>
      </w:r>
      <w:r w:rsidR="00C972BC" w:rsidRPr="003D662E">
        <w:rPr>
          <w:lang w:val="en-US"/>
        </w:rPr>
        <w:t xml:space="preserve"> rather broad as it involves edge, cloud and (on-premise) server devices.</w:t>
      </w:r>
      <w:r w:rsidR="00132053" w:rsidRPr="003D662E">
        <w:rPr>
          <w:lang w:val="en-US"/>
        </w:rPr>
        <w:t xml:space="preserve"> </w:t>
      </w:r>
      <w:r w:rsidR="00EC017B" w:rsidRPr="003D662E">
        <w:rPr>
          <w:lang w:val="en-US"/>
        </w:rPr>
        <w:t>From a practical point of view, the scope includes all devices that potentially can run an ECS runtime</w:t>
      </w:r>
      <w:r w:rsidR="00147E12" w:rsidRPr="003D662E">
        <w:rPr>
          <w:lang w:val="en-US"/>
        </w:rPr>
        <w:t xml:space="preserve"> (including the IT infrastructure from [</w:t>
      </w:r>
      <w:r w:rsidR="00821E85">
        <w:rPr>
          <w:lang w:val="en-GB"/>
        </w:rPr>
        <w:t>SSE21</w:t>
      </w:r>
      <w:r w:rsidR="00147E12" w:rsidRPr="003D662E">
        <w:rPr>
          <w:lang w:val="en-US"/>
        </w:rPr>
        <w:t>])</w:t>
      </w:r>
      <w:r w:rsidR="00856119" w:rsidRPr="003D662E">
        <w:rPr>
          <w:lang w:val="en-US"/>
        </w:rPr>
        <w:t xml:space="preserve"> and/or a Service Manager</w:t>
      </w:r>
      <w:r w:rsidR="00EC017B" w:rsidRPr="003D662E">
        <w:rPr>
          <w:lang w:val="en-US"/>
        </w:rPr>
        <w:t xml:space="preserve">. </w:t>
      </w:r>
      <w:r w:rsidR="00856119" w:rsidRPr="003D662E">
        <w:rPr>
          <w:lang w:val="en-US"/>
        </w:rPr>
        <w:t>Also,</w:t>
      </w:r>
      <w:r w:rsidR="00373B70" w:rsidRPr="003D662E">
        <w:rPr>
          <w:lang w:val="en-US"/>
        </w:rPr>
        <w:t xml:space="preserve"> different </w:t>
      </w:r>
      <w:r w:rsidR="008B7867" w:rsidRPr="003D662E">
        <w:rPr>
          <w:lang w:val="en-US"/>
        </w:rPr>
        <w:t xml:space="preserve">forms of </w:t>
      </w:r>
      <w:r w:rsidR="00373B70" w:rsidRPr="003D662E">
        <w:rPr>
          <w:lang w:val="en-US"/>
        </w:rPr>
        <w:t xml:space="preserve">installation for an ECS runtime as discussed in Section </w:t>
      </w:r>
      <w:r w:rsidR="00373B70" w:rsidRPr="003D662E">
        <w:rPr>
          <w:lang w:val="en-US"/>
        </w:rPr>
        <w:fldChar w:fldCharType="begin"/>
      </w:r>
      <w:r w:rsidR="00373B70" w:rsidRPr="003D662E">
        <w:rPr>
          <w:lang w:val="en-US"/>
        </w:rPr>
        <w:instrText xml:space="preserve"> REF _Ref69826081 \r \h </w:instrText>
      </w:r>
      <w:r w:rsidR="0069012E" w:rsidRPr="003D662E">
        <w:rPr>
          <w:lang w:val="en-US"/>
        </w:rPr>
        <w:instrText xml:space="preserve"> \* MERGEFORMAT </w:instrText>
      </w:r>
      <w:r w:rsidR="00373B70" w:rsidRPr="003D662E">
        <w:rPr>
          <w:lang w:val="en-US"/>
        </w:rPr>
      </w:r>
      <w:r w:rsidR="00373B70" w:rsidRPr="003D662E">
        <w:rPr>
          <w:lang w:val="en-US"/>
        </w:rPr>
        <w:fldChar w:fldCharType="separate"/>
      </w:r>
      <w:r w:rsidR="00C62E87">
        <w:rPr>
          <w:lang w:val="en-US"/>
        </w:rPr>
        <w:t>3.6.1</w:t>
      </w:r>
      <w:r w:rsidR="00373B70" w:rsidRPr="003D662E">
        <w:rPr>
          <w:lang w:val="en-US"/>
        </w:rPr>
        <w:fldChar w:fldCharType="end"/>
      </w:r>
      <w:r w:rsidR="00373B70" w:rsidRPr="003D662E">
        <w:rPr>
          <w:lang w:val="en-US"/>
        </w:rPr>
        <w:t xml:space="preserve"> are subject to the device management. </w:t>
      </w:r>
      <w:r w:rsidR="00D36AAB" w:rsidRPr="003D662E">
        <w:rPr>
          <w:lang w:val="en-US"/>
        </w:rPr>
        <w:t xml:space="preserve">It is important to recall that </w:t>
      </w:r>
      <w:r w:rsidR="008B7867" w:rsidRPr="003D662E">
        <w:rPr>
          <w:lang w:val="en-US"/>
        </w:rPr>
        <w:t xml:space="preserve">following </w:t>
      </w:r>
      <w:r w:rsidR="00132053" w:rsidRPr="003D662E">
        <w:rPr>
          <w:lang w:val="en-US"/>
        </w:rPr>
        <w:t>[</w:t>
      </w:r>
      <w:r w:rsidR="00821E85">
        <w:rPr>
          <w:lang w:val="en-GB"/>
        </w:rPr>
        <w:t>SSE21</w:t>
      </w:r>
      <w:r w:rsidR="00132053" w:rsidRPr="003D662E">
        <w:rPr>
          <w:lang w:val="en-US"/>
        </w:rPr>
        <w:t>], Industry 4.0 field devices such as machines are out of scope</w:t>
      </w:r>
      <w:r w:rsidR="00480700" w:rsidRPr="003D662E">
        <w:rPr>
          <w:lang w:val="en-US"/>
        </w:rPr>
        <w:t xml:space="preserve"> for the platform.</w:t>
      </w:r>
    </w:p>
    <w:p w14:paraId="11582AEF" w14:textId="7624554E" w:rsidR="00867128" w:rsidRPr="003D662E" w:rsidRDefault="00E44E02" w:rsidP="00BD01B2">
      <w:pPr>
        <w:jc w:val="both"/>
        <w:rPr>
          <w:lang w:val="en-US"/>
        </w:rPr>
      </w:pPr>
      <w:r w:rsidRPr="003D662E">
        <w:rPr>
          <w:lang w:val="en-US"/>
        </w:rPr>
        <w:t>From [</w:t>
      </w:r>
      <w:r w:rsidR="00287A00">
        <w:rPr>
          <w:lang w:val="en-GB"/>
        </w:rPr>
        <w:t>ESA+21</w:t>
      </w:r>
      <w:r w:rsidRPr="003D662E">
        <w:rPr>
          <w:lang w:val="en-US"/>
        </w:rPr>
        <w:t xml:space="preserve">] we know that the main requirements for the device management refer in particular to the "Device Description Store", the "Device Configuration Tool" and the "ECS runtime" </w:t>
      </w:r>
      <w:r w:rsidR="00A354DF" w:rsidRPr="003D662E">
        <w:rPr>
          <w:lang w:val="en-US"/>
        </w:rPr>
        <w:t xml:space="preserve">introduced </w:t>
      </w:r>
      <w:r w:rsidRPr="003D662E">
        <w:rPr>
          <w:lang w:val="en-US"/>
        </w:rPr>
        <w:t>in [</w:t>
      </w:r>
      <w:r w:rsidR="00821E85">
        <w:rPr>
          <w:lang w:val="en-GB"/>
        </w:rPr>
        <w:t>SSE21</w:t>
      </w:r>
      <w:r w:rsidRPr="003D662E">
        <w:rPr>
          <w:lang w:val="en-US"/>
        </w:rPr>
        <w:t>]</w:t>
      </w:r>
      <w:r w:rsidR="001700DA" w:rsidRPr="003D662E">
        <w:rPr>
          <w:lang w:val="en-US"/>
        </w:rPr>
        <w:t xml:space="preserve">. This includes </w:t>
      </w:r>
      <w:r w:rsidRPr="003D662E">
        <w:rPr>
          <w:lang w:val="en-US"/>
        </w:rPr>
        <w:t>the abstraction of vendor dependencies (R25.a)</w:t>
      </w:r>
      <w:r w:rsidR="005E21B4" w:rsidRPr="003D662E">
        <w:rPr>
          <w:lang w:val="en-US"/>
        </w:rPr>
        <w:t>,</w:t>
      </w:r>
      <w:r w:rsidRPr="003D662E">
        <w:rPr>
          <w:lang w:val="en-US"/>
        </w:rPr>
        <w:t xml:space="preserve"> on/offboarding (R25a) </w:t>
      </w:r>
      <w:r w:rsidR="001700DA" w:rsidRPr="003D662E">
        <w:rPr>
          <w:lang w:val="en-US"/>
        </w:rPr>
        <w:t>and</w:t>
      </w:r>
      <w:r w:rsidRPr="003D662E">
        <w:rPr>
          <w:lang w:val="en-US"/>
        </w:rPr>
        <w:t xml:space="preserve"> device management (R25b). Common management functions </w:t>
      </w:r>
      <w:r w:rsidR="0057373B" w:rsidRPr="003D662E">
        <w:rPr>
          <w:lang w:val="en-US"/>
        </w:rPr>
        <w:t xml:space="preserve">which </w:t>
      </w:r>
      <w:r w:rsidRPr="003D662E">
        <w:rPr>
          <w:lang w:val="en-US"/>
        </w:rPr>
        <w:t xml:space="preserve">are </w:t>
      </w:r>
      <w:r w:rsidR="00217670" w:rsidRPr="003D662E">
        <w:rPr>
          <w:lang w:val="en-US"/>
        </w:rPr>
        <w:t>neither listed in [</w:t>
      </w:r>
      <w:r w:rsidR="00287A00">
        <w:rPr>
          <w:lang w:val="en-GB"/>
        </w:rPr>
        <w:t>ESA+21</w:t>
      </w:r>
      <w:r w:rsidR="00217670" w:rsidRPr="003D662E">
        <w:rPr>
          <w:lang w:val="en-US"/>
        </w:rPr>
        <w:t>] nor [</w:t>
      </w:r>
      <w:r w:rsidR="00821E85">
        <w:rPr>
          <w:lang w:val="en-GB"/>
        </w:rPr>
        <w:t>SSE21</w:t>
      </w:r>
      <w:r w:rsidR="00217670" w:rsidRPr="003D662E">
        <w:rPr>
          <w:lang w:val="en-US"/>
        </w:rPr>
        <w:t>]</w:t>
      </w:r>
      <w:r w:rsidRPr="003D662E">
        <w:rPr>
          <w:lang w:val="en-US"/>
        </w:rPr>
        <w:t xml:space="preserve">, </w:t>
      </w:r>
      <w:r w:rsidR="00217670" w:rsidRPr="003D662E">
        <w:rPr>
          <w:lang w:val="en-US"/>
        </w:rPr>
        <w:t>e.g.</w:t>
      </w:r>
      <w:r w:rsidRPr="003D662E">
        <w:rPr>
          <w:lang w:val="en-US"/>
        </w:rPr>
        <w:t xml:space="preserve">, </w:t>
      </w:r>
      <w:r w:rsidR="00217670" w:rsidRPr="003D662E">
        <w:rPr>
          <w:lang w:val="en-US"/>
        </w:rPr>
        <w:t xml:space="preserve">mechanisms for </w:t>
      </w:r>
      <w:r w:rsidRPr="003D662E">
        <w:rPr>
          <w:lang w:val="en-US"/>
        </w:rPr>
        <w:t>human interactions (acknowledgements), management techniques such as device templates or import functions for "asset data providers" [</w:t>
      </w:r>
      <w:r w:rsidR="00821E85">
        <w:rPr>
          <w:lang w:val="en-GB"/>
        </w:rPr>
        <w:t>SSE21</w:t>
      </w:r>
      <w:r w:rsidRPr="003D662E">
        <w:rPr>
          <w:lang w:val="en-US"/>
        </w:rPr>
        <w:t>] are desirable, but also well covered by existing platforms [</w:t>
      </w:r>
      <w:r w:rsidR="00226B2B" w:rsidRPr="00226B2B">
        <w:rPr>
          <w:rFonts w:ascii="Calibri" w:hAnsi="Calibri" w:cs="Calibri"/>
          <w:color w:val="222222"/>
          <w:lang w:val="en-GB"/>
        </w:rPr>
        <w:t>SEA+20</w:t>
      </w:r>
      <w:r w:rsidRPr="003D662E">
        <w:rPr>
          <w:lang w:val="en-US"/>
        </w:rPr>
        <w:t>].</w:t>
      </w:r>
      <w:r w:rsidR="00867128" w:rsidRPr="003D662E">
        <w:rPr>
          <w:lang w:val="en-US"/>
        </w:rPr>
        <w:t xml:space="preserve"> Thus, in [</w:t>
      </w:r>
      <w:r w:rsidR="00287A00">
        <w:rPr>
          <w:lang w:val="en-GB"/>
        </w:rPr>
        <w:t>ESA+21</w:t>
      </w:r>
      <w:r w:rsidR="00867128" w:rsidRPr="003D662E">
        <w:rPr>
          <w:lang w:val="en-US"/>
        </w:rPr>
        <w:t xml:space="preserve">, </w:t>
      </w:r>
      <w:r w:rsidR="00821E85">
        <w:rPr>
          <w:lang w:val="en-GB"/>
        </w:rPr>
        <w:t>SSE21</w:t>
      </w:r>
      <w:r w:rsidR="00867128" w:rsidRPr="003D662E">
        <w:rPr>
          <w:lang w:val="en-US"/>
        </w:rPr>
        <w:t xml:space="preserve">] it </w:t>
      </w:r>
      <w:r w:rsidR="0069012E" w:rsidRPr="003D662E">
        <w:rPr>
          <w:lang w:val="en-US"/>
        </w:rPr>
        <w:t>wa</w:t>
      </w:r>
      <w:r w:rsidR="00867128" w:rsidRPr="003D662E">
        <w:rPr>
          <w:lang w:val="en-US"/>
        </w:rPr>
        <w:t xml:space="preserve">s intentionally left open, whether the </w:t>
      </w:r>
      <w:r w:rsidR="00CA1597">
        <w:rPr>
          <w:lang w:val="en-US"/>
        </w:rPr>
        <w:t>platform</w:t>
      </w:r>
      <w:r w:rsidR="00867128" w:rsidRPr="003D662E">
        <w:rPr>
          <w:lang w:val="en-US"/>
        </w:rPr>
        <w:t xml:space="preserve"> just focuses on the essential capabilities mentioned in [</w:t>
      </w:r>
      <w:r w:rsidR="00287A00">
        <w:rPr>
          <w:lang w:val="en-GB"/>
        </w:rPr>
        <w:t>ESA+21</w:t>
      </w:r>
      <w:r w:rsidR="00867128" w:rsidRPr="003D662E">
        <w:rPr>
          <w:lang w:val="en-US"/>
        </w:rPr>
        <w:t xml:space="preserve">, </w:t>
      </w:r>
      <w:r w:rsidR="00821E85">
        <w:rPr>
          <w:lang w:val="en-GB"/>
        </w:rPr>
        <w:t>SSE21</w:t>
      </w:r>
      <w:r w:rsidR="00867128" w:rsidRPr="003D662E">
        <w:rPr>
          <w:lang w:val="en-US"/>
        </w:rPr>
        <w:t xml:space="preserve">] or provides also additional useful capabilities. </w:t>
      </w:r>
      <w:r w:rsidR="0069012E" w:rsidRPr="003D662E">
        <w:rPr>
          <w:lang w:val="en-US"/>
        </w:rPr>
        <w:t xml:space="preserve"> Please note that quality requirements regarding data processing time limits, e.g., soft realtime, do not apply to management operations of the device management.</w:t>
      </w:r>
    </w:p>
    <w:p w14:paraId="4CEAB467" w14:textId="57DE7900" w:rsidR="0076722A" w:rsidRPr="003D662E" w:rsidRDefault="0076722A" w:rsidP="00BD01B2">
      <w:pPr>
        <w:jc w:val="both"/>
        <w:rPr>
          <w:lang w:val="en-US"/>
        </w:rPr>
      </w:pPr>
      <w:r w:rsidRPr="003D662E">
        <w:rPr>
          <w:lang w:val="en-US"/>
        </w:rPr>
        <w:t xml:space="preserve">Besides this freedom, there are requirements that also prescribe the </w:t>
      </w:r>
      <w:r w:rsidR="00B41F1D" w:rsidRPr="003D662E">
        <w:rPr>
          <w:lang w:val="en-US"/>
        </w:rPr>
        <w:t xml:space="preserve">design of the device management. One important requirement is R7 which requires the use of AAS for the interfaces of all layers/components in the platform. </w:t>
      </w:r>
      <w:r w:rsidR="00F5285C" w:rsidRPr="003D662E">
        <w:rPr>
          <w:lang w:val="en-US"/>
        </w:rPr>
        <w:t>On the one side</w:t>
      </w:r>
      <w:r w:rsidR="00B41F1D" w:rsidRPr="003D662E">
        <w:rPr>
          <w:lang w:val="en-US"/>
        </w:rPr>
        <w:t>, the device management must take the information in the platform AAS on available resources into account and use the operations provided there to manage resources</w:t>
      </w:r>
      <w:r w:rsidR="00F5285C" w:rsidRPr="003D662E">
        <w:rPr>
          <w:lang w:val="en-US"/>
        </w:rPr>
        <w:t xml:space="preserve">, i.e., this component can require its own operations in the resources sub-model elements collections described in Section </w:t>
      </w:r>
      <w:r w:rsidR="00F5285C" w:rsidRPr="003D662E">
        <w:rPr>
          <w:lang w:val="en-US"/>
        </w:rPr>
        <w:fldChar w:fldCharType="begin"/>
      </w:r>
      <w:r w:rsidR="00F5285C" w:rsidRPr="003D662E">
        <w:rPr>
          <w:lang w:val="en-US"/>
        </w:rPr>
        <w:instrText xml:space="preserve"> REF _Ref69826081 \r \h  \* MERGEFORMAT </w:instrText>
      </w:r>
      <w:r w:rsidR="00F5285C" w:rsidRPr="003D662E">
        <w:rPr>
          <w:lang w:val="en-US"/>
        </w:rPr>
      </w:r>
      <w:r w:rsidR="00F5285C" w:rsidRPr="003D662E">
        <w:rPr>
          <w:lang w:val="en-US"/>
        </w:rPr>
        <w:fldChar w:fldCharType="separate"/>
      </w:r>
      <w:r w:rsidR="00C62E87">
        <w:rPr>
          <w:lang w:val="en-US"/>
        </w:rPr>
        <w:t>3.6.1</w:t>
      </w:r>
      <w:r w:rsidR="00F5285C" w:rsidRPr="003D662E">
        <w:rPr>
          <w:lang w:val="en-US"/>
        </w:rPr>
        <w:fldChar w:fldCharType="end"/>
      </w:r>
      <w:r w:rsidR="00F5285C" w:rsidRPr="003D662E">
        <w:rPr>
          <w:lang w:val="en-US"/>
        </w:rPr>
        <w:t xml:space="preserve">. </w:t>
      </w:r>
      <w:r w:rsidR="000E54F5" w:rsidRPr="003D662E">
        <w:rPr>
          <w:lang w:val="en-US"/>
        </w:rPr>
        <w:t xml:space="preserve">On the other side, the device management shall provide relevant own additional operations (such as onboarding, selection of device templates) </w:t>
      </w:r>
      <w:r w:rsidR="00520681" w:rsidRPr="003D662E">
        <w:rPr>
          <w:lang w:val="en-US"/>
        </w:rPr>
        <w:t>to</w:t>
      </w:r>
      <w:r w:rsidR="000E54F5" w:rsidRPr="003D662E">
        <w:rPr>
          <w:lang w:val="en-US"/>
        </w:rPr>
        <w:t xml:space="preserve"> upper layers such as the user interface of the platform. </w:t>
      </w:r>
      <w:r w:rsidR="00ED2CAE" w:rsidRPr="003D662E">
        <w:rPr>
          <w:lang w:val="en-US"/>
        </w:rPr>
        <w:t>Where adequate, t</w:t>
      </w:r>
      <w:r w:rsidR="000E54F5" w:rsidRPr="003D662E">
        <w:rPr>
          <w:lang w:val="en-US"/>
        </w:rPr>
        <w:t xml:space="preserve">hese operations shall be parameterized with the resource </w:t>
      </w:r>
      <w:r w:rsidR="00ED2CAE" w:rsidRPr="003D662E">
        <w:rPr>
          <w:lang w:val="en-US"/>
        </w:rPr>
        <w:t>identifier from the resources sub-model</w:t>
      </w:r>
      <w:r w:rsidR="00C83764" w:rsidRPr="003D662E">
        <w:rPr>
          <w:lang w:val="en-US"/>
        </w:rPr>
        <w:t xml:space="preserve"> (cf. Section </w:t>
      </w:r>
      <w:r w:rsidR="00C83764" w:rsidRPr="003D662E">
        <w:rPr>
          <w:lang w:val="en-US"/>
        </w:rPr>
        <w:fldChar w:fldCharType="begin"/>
      </w:r>
      <w:r w:rsidR="00C83764" w:rsidRPr="003D662E">
        <w:rPr>
          <w:lang w:val="en-US"/>
        </w:rPr>
        <w:instrText xml:space="preserve"> REF _Ref69826081 \r \h  \* MERGEFORMAT </w:instrText>
      </w:r>
      <w:r w:rsidR="00C83764" w:rsidRPr="003D662E">
        <w:rPr>
          <w:lang w:val="en-US"/>
        </w:rPr>
      </w:r>
      <w:r w:rsidR="00C83764" w:rsidRPr="003D662E">
        <w:rPr>
          <w:lang w:val="en-US"/>
        </w:rPr>
        <w:fldChar w:fldCharType="separate"/>
      </w:r>
      <w:r w:rsidR="00C62E87">
        <w:rPr>
          <w:lang w:val="en-US"/>
        </w:rPr>
        <w:t>3.6.1</w:t>
      </w:r>
      <w:r w:rsidR="00C83764" w:rsidRPr="003D662E">
        <w:rPr>
          <w:lang w:val="en-US"/>
        </w:rPr>
        <w:fldChar w:fldCharType="end"/>
      </w:r>
      <w:r w:rsidR="00C83764" w:rsidRPr="003D662E">
        <w:rPr>
          <w:lang w:val="en-US"/>
        </w:rPr>
        <w:t>)</w:t>
      </w:r>
      <w:r w:rsidR="00ED2CAE" w:rsidRPr="003D662E">
        <w:rPr>
          <w:lang w:val="en-US"/>
        </w:rPr>
        <w:t>.</w:t>
      </w:r>
      <w:r w:rsidR="003C165D" w:rsidRPr="003D662E">
        <w:rPr>
          <w:lang w:val="en-US"/>
        </w:rPr>
        <w:t xml:space="preserve"> </w:t>
      </w:r>
      <w:r w:rsidR="00A92923" w:rsidRPr="003D662E">
        <w:rPr>
          <w:lang w:val="en-US"/>
        </w:rPr>
        <w:t xml:space="preserve">The functionality </w:t>
      </w:r>
      <w:r w:rsidR="003C165D" w:rsidRPr="003D662E">
        <w:rPr>
          <w:lang w:val="en-US"/>
        </w:rPr>
        <w:t xml:space="preserve">of the device management </w:t>
      </w:r>
      <w:r w:rsidR="001E5C4B" w:rsidRPr="003D662E">
        <w:rPr>
          <w:lang w:val="en-US"/>
        </w:rPr>
        <w:t>is</w:t>
      </w:r>
      <w:r w:rsidR="004E3E00" w:rsidRPr="003D662E">
        <w:rPr>
          <w:lang w:val="en-US"/>
        </w:rPr>
        <w:t xml:space="preserve"> influenced by given information </w:t>
      </w:r>
      <w:r w:rsidR="00310DF2" w:rsidRPr="003D662E">
        <w:rPr>
          <w:lang w:val="en-US"/>
        </w:rPr>
        <w:t xml:space="preserve">(through </w:t>
      </w:r>
      <w:r w:rsidR="00A92923" w:rsidRPr="003D662E">
        <w:rPr>
          <w:lang w:val="en-US"/>
        </w:rPr>
        <w:t xml:space="preserve">AAS </w:t>
      </w:r>
      <w:r w:rsidR="00310DF2" w:rsidRPr="003D662E">
        <w:rPr>
          <w:lang w:val="en-US"/>
        </w:rPr>
        <w:t>events</w:t>
      </w:r>
      <w:bookmarkStart w:id="136" w:name="_Ref69892341"/>
      <w:r w:rsidR="008E088C" w:rsidRPr="003D662E">
        <w:rPr>
          <w:rStyle w:val="FootnoteReference"/>
          <w:lang w:val="en-US"/>
        </w:rPr>
        <w:footnoteReference w:id="67"/>
      </w:r>
      <w:bookmarkEnd w:id="136"/>
      <w:r w:rsidR="00310DF2" w:rsidRPr="003D662E">
        <w:rPr>
          <w:lang w:val="en-US"/>
        </w:rPr>
        <w:t xml:space="preserve"> and polling</w:t>
      </w:r>
      <w:r w:rsidR="00485A6E" w:rsidRPr="003D662E">
        <w:rPr>
          <w:lang w:val="en-US"/>
        </w:rPr>
        <w:t>, R11</w:t>
      </w:r>
      <w:r w:rsidR="00310DF2" w:rsidRPr="003D662E">
        <w:rPr>
          <w:lang w:val="en-US"/>
        </w:rPr>
        <w:t>)</w:t>
      </w:r>
      <w:r w:rsidR="004E3E00" w:rsidRPr="003D662E">
        <w:rPr>
          <w:lang w:val="en-US"/>
        </w:rPr>
        <w:t xml:space="preserve">, but may also directly influence </w:t>
      </w:r>
      <w:r w:rsidR="00796A68" w:rsidRPr="003D662E">
        <w:rPr>
          <w:lang w:val="en-US"/>
        </w:rPr>
        <w:t>the resource sub-model elements collection, e.g., adding/removing devices</w:t>
      </w:r>
      <w:r w:rsidR="00DF1821" w:rsidRPr="003D662E">
        <w:rPr>
          <w:lang w:val="en-US"/>
        </w:rPr>
        <w:t xml:space="preserve"> (potentially requiring subsequent operations, e.g., shutdown</w:t>
      </w:r>
      <w:r w:rsidR="003F04B0" w:rsidRPr="003D662E">
        <w:rPr>
          <w:lang w:val="en-US"/>
        </w:rPr>
        <w:t>/migration</w:t>
      </w:r>
      <w:r w:rsidR="00DF1821" w:rsidRPr="003D662E">
        <w:rPr>
          <w:lang w:val="en-US"/>
        </w:rPr>
        <w:t xml:space="preserve"> of containers or services)</w:t>
      </w:r>
      <w:r w:rsidR="00796A68" w:rsidRPr="003D662E">
        <w:rPr>
          <w:lang w:val="en-US"/>
        </w:rPr>
        <w:t>.</w:t>
      </w:r>
    </w:p>
    <w:p w14:paraId="34DB9976" w14:textId="5C716FDE" w:rsidR="00E13F38" w:rsidRPr="003D662E" w:rsidRDefault="00E13F38" w:rsidP="00BD01B2">
      <w:pPr>
        <w:jc w:val="both"/>
        <w:rPr>
          <w:lang w:val="en-US"/>
        </w:rPr>
      </w:pPr>
      <w:r w:rsidRPr="003D662E">
        <w:rPr>
          <w:lang w:val="en-US"/>
        </w:rPr>
        <w:t xml:space="preserve">Moreover, the </w:t>
      </w:r>
      <w:r w:rsidR="00DD4B08" w:rsidRPr="003D662E">
        <w:rPr>
          <w:lang w:val="en-US"/>
        </w:rPr>
        <w:t xml:space="preserve">device management must take the virtual character of the platform into account (cf. Section </w:t>
      </w:r>
      <w:r w:rsidR="00DD4B08" w:rsidRPr="003D662E">
        <w:rPr>
          <w:lang w:val="en-US"/>
        </w:rPr>
        <w:fldChar w:fldCharType="begin"/>
      </w:r>
      <w:r w:rsidR="00DD4B08" w:rsidRPr="003D662E">
        <w:rPr>
          <w:lang w:val="en-US"/>
        </w:rPr>
        <w:instrText xml:space="preserve"> REF _Ref57112208 \r \h </w:instrText>
      </w:r>
      <w:r w:rsidR="0069012E" w:rsidRPr="003D662E">
        <w:rPr>
          <w:lang w:val="en-US"/>
        </w:rPr>
        <w:instrText xml:space="preserve"> \* MERGEFORMAT </w:instrText>
      </w:r>
      <w:r w:rsidR="00DD4B08" w:rsidRPr="003D662E">
        <w:rPr>
          <w:lang w:val="en-US"/>
        </w:rPr>
      </w:r>
      <w:r w:rsidR="00DD4B08" w:rsidRPr="003D662E">
        <w:rPr>
          <w:lang w:val="en-US"/>
        </w:rPr>
        <w:fldChar w:fldCharType="separate"/>
      </w:r>
      <w:r w:rsidR="00C62E87">
        <w:rPr>
          <w:lang w:val="en-US"/>
        </w:rPr>
        <w:t>3.1</w:t>
      </w:r>
      <w:r w:rsidR="00DD4B08" w:rsidRPr="003D662E">
        <w:rPr>
          <w:lang w:val="en-US"/>
        </w:rPr>
        <w:fldChar w:fldCharType="end"/>
      </w:r>
      <w:r w:rsidR="00DD4B08" w:rsidRPr="003D662E">
        <w:rPr>
          <w:lang w:val="en-US"/>
        </w:rPr>
        <w:t xml:space="preserve">). </w:t>
      </w:r>
      <w:r w:rsidR="00E54019" w:rsidRPr="003D662E">
        <w:rPr>
          <w:lang w:val="en-US"/>
        </w:rPr>
        <w:t xml:space="preserve">Therefore, it is mandatory that the device management </w:t>
      </w:r>
      <w:r w:rsidR="00F61609" w:rsidRPr="003D662E">
        <w:rPr>
          <w:lang w:val="en-US"/>
        </w:rPr>
        <w:t xml:space="preserve">is able to </w:t>
      </w:r>
      <w:r w:rsidR="00E54019" w:rsidRPr="003D662E">
        <w:rPr>
          <w:lang w:val="en-US"/>
        </w:rPr>
        <w:t xml:space="preserve">operate on multiple AAS of the structure described in this document rather than on “just” </w:t>
      </w:r>
      <w:r w:rsidR="00105A94" w:rsidRPr="003D662E">
        <w:rPr>
          <w:lang w:val="en-US"/>
        </w:rPr>
        <w:t>a</w:t>
      </w:r>
      <w:r w:rsidR="00E54019" w:rsidRPr="003D662E">
        <w:rPr>
          <w:lang w:val="en-US"/>
        </w:rPr>
        <w:t xml:space="preserve"> singleton AAS of the platform. This allows taking other platform instances as well as underlying mapped-in platform instances into account. </w:t>
      </w:r>
      <w:r w:rsidR="007D6086" w:rsidRPr="003D662E">
        <w:rPr>
          <w:lang w:val="en-US"/>
        </w:rPr>
        <w:t xml:space="preserve">However, it is important to understand that access to these further AAS may be restricted, </w:t>
      </w:r>
      <w:r w:rsidR="007D6086" w:rsidRPr="003D662E">
        <w:rPr>
          <w:lang w:val="en-US"/>
        </w:rPr>
        <w:lastRenderedPageBreak/>
        <w:t xml:space="preserve">e.g., management operations are not allowed to be executed. </w:t>
      </w:r>
      <w:r w:rsidR="008E221C" w:rsidRPr="003D662E">
        <w:rPr>
          <w:lang w:val="en-US"/>
        </w:rPr>
        <w:t>This may be represented in terms of missing operations or AAS access limitations</w:t>
      </w:r>
      <w:bookmarkStart w:id="137" w:name="_Ref69892369"/>
      <w:r w:rsidR="006603D6" w:rsidRPr="003D662E">
        <w:rPr>
          <w:rStyle w:val="FootnoteReference"/>
          <w:lang w:val="en-US"/>
        </w:rPr>
        <w:footnoteReference w:id="68"/>
      </w:r>
      <w:bookmarkEnd w:id="137"/>
      <w:r w:rsidR="008E221C" w:rsidRPr="003D662E">
        <w:rPr>
          <w:lang w:val="en-US"/>
        </w:rPr>
        <w:t>.</w:t>
      </w:r>
    </w:p>
    <w:p w14:paraId="3FC095F0" w14:textId="04A06918" w:rsidR="00734979" w:rsidRPr="003D662E" w:rsidRDefault="00734979" w:rsidP="00A332BC">
      <w:pPr>
        <w:jc w:val="both"/>
        <w:rPr>
          <w:lang w:val="en-US"/>
        </w:rPr>
      </w:pPr>
      <w:r w:rsidRPr="003D662E">
        <w:rPr>
          <w:lang w:val="en-US"/>
        </w:rPr>
        <w:t>Primarily, for the device management Java 1.8 compatible libraries shall be used, although this constraint may be relaxed for this component as it will be utilized in the central IT installation.</w:t>
      </w:r>
      <w:r w:rsidR="0043603A" w:rsidRPr="003D662E">
        <w:rPr>
          <w:lang w:val="en-US"/>
        </w:rPr>
        <w:t xml:space="preserve"> Regarding security (R38-R44) or data privacy (R45-R68)</w:t>
      </w:r>
      <w:r w:rsidR="00FE35D1" w:rsidRPr="003D662E">
        <w:rPr>
          <w:lang w:val="en-US"/>
        </w:rPr>
        <w:t>,</w:t>
      </w:r>
      <w:r w:rsidR="00584625" w:rsidRPr="003D662E">
        <w:rPr>
          <w:lang w:val="en-US"/>
        </w:rPr>
        <w:t xml:space="preserve"> </w:t>
      </w:r>
      <w:r w:rsidR="00FE35D1" w:rsidRPr="003D662E">
        <w:rPr>
          <w:lang w:val="en-US"/>
        </w:rPr>
        <w:t>t</w:t>
      </w:r>
      <w:r w:rsidR="00584625" w:rsidRPr="003D662E">
        <w:rPr>
          <w:lang w:val="en-US"/>
        </w:rPr>
        <w:t>his may include the exchange/installation of encryption keys or certificates during onboarding.</w:t>
      </w:r>
    </w:p>
    <w:p w14:paraId="50DE7873" w14:textId="7D1A8040" w:rsidR="008120A0" w:rsidRPr="003D662E" w:rsidRDefault="0062111A" w:rsidP="00351BC5">
      <w:pPr>
        <w:jc w:val="both"/>
        <w:rPr>
          <w:lang w:val="en-US"/>
        </w:rPr>
      </w:pPr>
      <w:r w:rsidRPr="003D662E">
        <w:rPr>
          <w:lang w:val="en-US"/>
        </w:rPr>
        <w:t xml:space="preserve">For the device management, </w:t>
      </w:r>
      <w:r w:rsidR="00BC3641" w:rsidRPr="003D662E">
        <w:rPr>
          <w:lang w:val="en-US"/>
        </w:rPr>
        <w:t xml:space="preserve">further existing </w:t>
      </w:r>
      <w:r w:rsidRPr="003D662E">
        <w:rPr>
          <w:lang w:val="en-US"/>
        </w:rPr>
        <w:t xml:space="preserve">components could be </w:t>
      </w:r>
      <w:r w:rsidR="0052639C" w:rsidRPr="003D662E">
        <w:rPr>
          <w:lang w:val="en-US"/>
        </w:rPr>
        <w:t>helpful</w:t>
      </w:r>
      <w:r w:rsidRPr="003D662E">
        <w:rPr>
          <w:lang w:val="en-US"/>
        </w:rPr>
        <w:t xml:space="preserve">, e.g., an IoT device management approach (to be frontended by AAS), a secure console (R37) or a storage for binary images (R36a, R36b, R136a). </w:t>
      </w:r>
      <w:r w:rsidR="001312A0" w:rsidRPr="003D662E">
        <w:rPr>
          <w:lang w:val="en-US"/>
        </w:rPr>
        <w:t>A discussion of potential components in the scope of the requirements for the resource management is provided by Pidun in [</w:t>
      </w:r>
      <w:r w:rsidR="00D93F15" w:rsidRPr="00D93F15">
        <w:rPr>
          <w:lang w:val="en-GB"/>
        </w:rPr>
        <w:t>Pid21</w:t>
      </w:r>
      <w:r w:rsidR="001312A0" w:rsidRPr="003D662E">
        <w:rPr>
          <w:lang w:val="en-US"/>
        </w:rPr>
        <w:t>].</w:t>
      </w:r>
      <w:r w:rsidR="002B29BC" w:rsidRPr="003D662E">
        <w:rPr>
          <w:lang w:val="en-US"/>
        </w:rPr>
        <w:t xml:space="preserve"> There, for the IoT device management, two components are discussed, namely DeviceHive</w:t>
      </w:r>
      <w:r w:rsidR="00A67094" w:rsidRPr="003D662E">
        <w:rPr>
          <w:rStyle w:val="FootnoteReference"/>
          <w:lang w:val="en-US"/>
        </w:rPr>
        <w:footnoteReference w:id="69"/>
      </w:r>
      <w:r w:rsidR="002B29BC" w:rsidRPr="003D662E">
        <w:rPr>
          <w:lang w:val="en-US"/>
        </w:rPr>
        <w:t xml:space="preserve"> and ThingsBoard</w:t>
      </w:r>
      <w:r w:rsidR="00A67094" w:rsidRPr="003D662E">
        <w:rPr>
          <w:rStyle w:val="FootnoteReference"/>
          <w:lang w:val="en-US"/>
        </w:rPr>
        <w:footnoteReference w:id="70"/>
      </w:r>
      <w:r w:rsidR="002B29BC" w:rsidRPr="003D662E">
        <w:rPr>
          <w:lang w:val="en-US"/>
        </w:rPr>
        <w:t xml:space="preserve">. The specific capabilities of ThingsBoard, such as software-over-the-air, firmware-over-the-air, the broad range of supported protocols, an Angular user interface that could help realizing an optional user interface for the platform as well as a higher development activity in the </w:t>
      </w:r>
      <w:r w:rsidR="000843CF" w:rsidRPr="003D662E">
        <w:rPr>
          <w:lang w:val="en-US"/>
        </w:rPr>
        <w:t>recent</w:t>
      </w:r>
      <w:r w:rsidR="002B29BC" w:rsidRPr="003D662E">
        <w:rPr>
          <w:lang w:val="en-US"/>
        </w:rPr>
        <w:t xml:space="preserve"> time led to the suggestion of integrating ThingsBoard as one alternative technology into </w:t>
      </w:r>
      <w:r w:rsidR="00CA1597">
        <w:rPr>
          <w:lang w:val="en-US"/>
        </w:rPr>
        <w:t>the platform</w:t>
      </w:r>
      <w:r w:rsidR="002B29BC" w:rsidRPr="003D662E">
        <w:rPr>
          <w:lang w:val="en-US"/>
        </w:rPr>
        <w:t>. For the binary storage, MinIO</w:t>
      </w:r>
      <w:r w:rsidR="00E44BA9" w:rsidRPr="003D662E">
        <w:rPr>
          <w:rStyle w:val="FootnoteReference"/>
          <w:lang w:val="en-US"/>
        </w:rPr>
        <w:footnoteReference w:id="71"/>
      </w:r>
      <w:r w:rsidR="002B29BC" w:rsidRPr="003D662E">
        <w:rPr>
          <w:lang w:val="en-US"/>
        </w:rPr>
        <w:t xml:space="preserve"> and OpenStack Object Store Swift</w:t>
      </w:r>
      <w:r w:rsidR="00E44BA9" w:rsidRPr="003D662E">
        <w:rPr>
          <w:rStyle w:val="FootnoteReference"/>
          <w:lang w:val="en-US"/>
        </w:rPr>
        <w:footnoteReference w:id="72"/>
      </w:r>
      <w:r w:rsidR="002B29BC" w:rsidRPr="003D662E">
        <w:rPr>
          <w:lang w:val="en-US"/>
        </w:rPr>
        <w:t xml:space="preserve"> were compared. Here the support for the de facto standard S3</w:t>
      </w:r>
      <w:r w:rsidR="00EF75AE" w:rsidRPr="003D662E">
        <w:rPr>
          <w:lang w:val="en-US"/>
        </w:rPr>
        <w:t xml:space="preserve"> made the difference and MinIO was suggested in [</w:t>
      </w:r>
      <w:r w:rsidR="00D93F15" w:rsidRPr="00D93F15">
        <w:rPr>
          <w:lang w:val="en-GB"/>
        </w:rPr>
        <w:t>Pid21</w:t>
      </w:r>
      <w:r w:rsidR="00EF75AE" w:rsidRPr="003D662E">
        <w:rPr>
          <w:lang w:val="en-US"/>
        </w:rPr>
        <w:t xml:space="preserve">]. </w:t>
      </w:r>
    </w:p>
    <w:p w14:paraId="178A84AA" w14:textId="7738586D" w:rsidR="00F8248A" w:rsidRPr="003D662E" w:rsidRDefault="00F8248A" w:rsidP="00F8248A">
      <w:pPr>
        <w:jc w:val="both"/>
        <w:rPr>
          <w:lang w:val="en-US"/>
        </w:rPr>
      </w:pPr>
      <w:r w:rsidRPr="003D662E">
        <w:rPr>
          <w:lang w:val="en-US"/>
        </w:rPr>
        <w:t>The architecture of this component follows the architectural suggestions in [</w:t>
      </w:r>
      <w:r w:rsidR="00D93F15" w:rsidRPr="00D93F15">
        <w:rPr>
          <w:lang w:val="en-GB"/>
        </w:rPr>
        <w:t>Pid21</w:t>
      </w:r>
      <w:r w:rsidRPr="003D662E">
        <w:rPr>
          <w:lang w:val="en-US"/>
        </w:rPr>
        <w:t xml:space="preserve">]. An overview is depicted in </w:t>
      </w:r>
      <w:r w:rsidRPr="003D662E">
        <w:rPr>
          <w:lang w:val="en-US"/>
        </w:rPr>
        <w:fldChar w:fldCharType="begin"/>
      </w:r>
      <w:r w:rsidRPr="003D662E">
        <w:rPr>
          <w:lang w:val="en-US"/>
        </w:rPr>
        <w:instrText xml:space="preserve"> REF _Ref87018477 \h  \* MERGEFORMAT </w:instrText>
      </w:r>
      <w:r w:rsidRPr="003D662E">
        <w:rPr>
          <w:lang w:val="en-US"/>
        </w:rPr>
      </w:r>
      <w:r w:rsidRPr="003D662E">
        <w:rPr>
          <w:lang w:val="en-US"/>
        </w:rPr>
        <w:fldChar w:fldCharType="separate"/>
      </w:r>
      <w:r w:rsidR="00C62E87" w:rsidRPr="003D662E">
        <w:rPr>
          <w:lang w:val="en-US"/>
        </w:rPr>
        <w:t xml:space="preserve">Figure </w:t>
      </w:r>
      <w:r w:rsidR="00C62E87">
        <w:rPr>
          <w:noProof/>
          <w:lang w:val="en-US"/>
        </w:rPr>
        <w:t>26</w:t>
      </w:r>
      <w:r w:rsidRPr="003D662E">
        <w:rPr>
          <w:lang w:val="en-US"/>
        </w:rPr>
        <w:fldChar w:fldCharType="end"/>
      </w:r>
      <w:r w:rsidRPr="003D662E">
        <w:rPr>
          <w:lang w:val="en-US"/>
        </w:rPr>
        <w:t xml:space="preserve">. The component offers two AAS interfaces, a southbound interface in </w:t>
      </w:r>
      <w:r w:rsidRPr="003D662E">
        <w:rPr>
          <w:rFonts w:ascii="Consolas" w:hAnsi="Consolas"/>
          <w:lang w:val="en-US"/>
        </w:rPr>
        <w:t>DeviceRegistryAas</w:t>
      </w:r>
      <w:r w:rsidRPr="003D662E">
        <w:rPr>
          <w:lang w:val="en-US"/>
        </w:rPr>
        <w:t xml:space="preserve">, and a northbound interface in </w:t>
      </w:r>
      <w:r w:rsidRPr="003D662E">
        <w:rPr>
          <w:rFonts w:ascii="Consolas" w:hAnsi="Consolas"/>
          <w:lang w:val="en-US"/>
        </w:rPr>
        <w:t>DeviceManagementAas</w:t>
      </w:r>
      <w:r w:rsidRPr="003D662E">
        <w:rPr>
          <w:lang w:val="en-US"/>
        </w:rPr>
        <w:t xml:space="preserve">. The southbound interface is intended to enable a self-registration of devices and to notify the platform that they are available (heartbeat). This involves so-called </w:t>
      </w:r>
      <w:r w:rsidRPr="003D662E">
        <w:rPr>
          <w:rFonts w:ascii="Consolas" w:hAnsi="Consolas"/>
          <w:lang w:val="en-US"/>
        </w:rPr>
        <w:t>ManagedDevice</w:t>
      </w:r>
      <w:r w:rsidRPr="003D662E">
        <w:rPr>
          <w:lang w:val="en-US"/>
        </w:rPr>
        <w:t xml:space="preserve"> instances, which bridge between the </w:t>
      </w:r>
      <w:r w:rsidRPr="003D662E">
        <w:rPr>
          <w:rFonts w:ascii="Consolas" w:hAnsi="Consolas"/>
          <w:lang w:val="en-US"/>
        </w:rPr>
        <w:t>ResourceUnit</w:t>
      </w:r>
      <w:r w:rsidRPr="003D662E">
        <w:rPr>
          <w:lang w:val="en-US"/>
        </w:rPr>
        <w:t xml:space="preserve"> from Section </w:t>
      </w:r>
      <w:r w:rsidRPr="003D662E">
        <w:rPr>
          <w:lang w:val="en-US"/>
        </w:rPr>
        <w:fldChar w:fldCharType="begin"/>
      </w:r>
      <w:r w:rsidRPr="003D662E">
        <w:rPr>
          <w:lang w:val="en-US"/>
        </w:rPr>
        <w:instrText xml:space="preserve"> REF _Ref69826081 \r \h  \* MERGEFORMAT </w:instrText>
      </w:r>
      <w:r w:rsidRPr="003D662E">
        <w:rPr>
          <w:lang w:val="en-US"/>
        </w:rPr>
      </w:r>
      <w:r w:rsidRPr="003D662E">
        <w:rPr>
          <w:lang w:val="en-US"/>
        </w:rPr>
        <w:fldChar w:fldCharType="separate"/>
      </w:r>
      <w:r w:rsidR="00C62E87">
        <w:rPr>
          <w:lang w:val="en-US"/>
        </w:rPr>
        <w:t>3.6.1</w:t>
      </w:r>
      <w:r w:rsidRPr="003D662E">
        <w:rPr>
          <w:lang w:val="en-US"/>
        </w:rPr>
        <w:fldChar w:fldCharType="end"/>
      </w:r>
      <w:r w:rsidRPr="003D662E">
        <w:rPr>
          <w:lang w:val="en-US"/>
        </w:rPr>
        <w:t xml:space="preserve"> and specific information required by the underlying management approach, e.g., a different secondary device id. The northbound interface provides device information to higher-level components in the platform.</w:t>
      </w:r>
    </w:p>
    <w:p w14:paraId="4D234E56" w14:textId="75C11C1D" w:rsidR="008A5DDF" w:rsidRDefault="008A5DDF">
      <w:pPr>
        <w:rPr>
          <w:lang w:val="en-US"/>
        </w:rPr>
      </w:pPr>
      <w:r>
        <w:rPr>
          <w:lang w:val="en-US"/>
        </w:rPr>
        <w:br w:type="page"/>
      </w:r>
    </w:p>
    <w:p w14:paraId="2B570922" w14:textId="450638EA" w:rsidR="00772CB5" w:rsidRPr="003D662E" w:rsidRDefault="00772CB5" w:rsidP="00783B0C">
      <w:pPr>
        <w:rPr>
          <w:lang w:val="en-US"/>
        </w:rPr>
      </w:pPr>
    </w:p>
    <w:p w14:paraId="7D577FA1" w14:textId="56011CC9" w:rsidR="00772CB5" w:rsidRPr="003D662E" w:rsidRDefault="00772CB5" w:rsidP="00783B0C">
      <w:pPr>
        <w:rPr>
          <w:lang w:val="en-US"/>
        </w:rPr>
      </w:pPr>
    </w:p>
    <w:p w14:paraId="3C2A8272" w14:textId="03AC38E7" w:rsidR="00772CB5" w:rsidRPr="003D662E" w:rsidRDefault="00772CB5" w:rsidP="00783B0C">
      <w:pPr>
        <w:rPr>
          <w:lang w:val="en-US"/>
        </w:rPr>
      </w:pPr>
    </w:p>
    <w:p w14:paraId="056B4189" w14:textId="4E82E438" w:rsidR="00772CB5" w:rsidRPr="003D662E" w:rsidRDefault="00772CB5" w:rsidP="00783B0C">
      <w:pPr>
        <w:rPr>
          <w:lang w:val="en-US"/>
        </w:rPr>
      </w:pPr>
    </w:p>
    <w:p w14:paraId="0E7A04A0" w14:textId="7A101E27" w:rsidR="005B7EF7" w:rsidRPr="003D662E" w:rsidRDefault="005B7EF7" w:rsidP="00783B0C">
      <w:pPr>
        <w:rPr>
          <w:lang w:val="en-US"/>
        </w:rPr>
      </w:pPr>
    </w:p>
    <w:p w14:paraId="5761A891" w14:textId="588C99D1" w:rsidR="005B7EF7" w:rsidRPr="003D662E" w:rsidRDefault="005B7EF7" w:rsidP="00783B0C">
      <w:pPr>
        <w:rPr>
          <w:lang w:val="en-US"/>
        </w:rPr>
      </w:pPr>
    </w:p>
    <w:p w14:paraId="24F5CA48" w14:textId="5F69B7E8" w:rsidR="005B7EF7" w:rsidRPr="003D662E" w:rsidRDefault="008A5DDF" w:rsidP="00783B0C">
      <w:pPr>
        <w:rPr>
          <w:lang w:val="en-US"/>
        </w:rPr>
      </w:pPr>
      <w:r w:rsidRPr="003D662E">
        <w:rPr>
          <w:noProof/>
          <w:lang w:val="en-US"/>
        </w:rPr>
        <w:drawing>
          <wp:anchor distT="0" distB="0" distL="114300" distR="114300" simplePos="0" relativeHeight="251746304" behindDoc="0" locked="0" layoutInCell="1" allowOverlap="1" wp14:anchorId="33189417" wp14:editId="584471D7">
            <wp:simplePos x="0" y="0"/>
            <wp:positionH relativeFrom="column">
              <wp:posOffset>-1539240</wp:posOffset>
            </wp:positionH>
            <wp:positionV relativeFrom="paragraph">
              <wp:posOffset>255270</wp:posOffset>
            </wp:positionV>
            <wp:extent cx="8539430" cy="4302433"/>
            <wp:effectExtent l="3810" t="0" r="0" b="0"/>
            <wp:wrapNone/>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13576" t="9931"/>
                    <a:stretch/>
                  </pic:blipFill>
                  <pic:spPr bwMode="auto">
                    <a:xfrm rot="16200000">
                      <a:off x="0" y="0"/>
                      <a:ext cx="8539430" cy="4302433"/>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54422E1" w14:textId="6AC820DB" w:rsidR="005B7EF7" w:rsidRPr="003D662E" w:rsidRDefault="005B7EF7" w:rsidP="00783B0C">
      <w:pPr>
        <w:rPr>
          <w:lang w:val="en-US"/>
        </w:rPr>
      </w:pPr>
    </w:p>
    <w:p w14:paraId="51D06293" w14:textId="01117D3B" w:rsidR="005B7EF7" w:rsidRPr="003D662E" w:rsidRDefault="005B7EF7" w:rsidP="00783B0C">
      <w:pPr>
        <w:rPr>
          <w:lang w:val="en-US"/>
        </w:rPr>
      </w:pPr>
    </w:p>
    <w:p w14:paraId="59916F00" w14:textId="3CA6BE2E" w:rsidR="005B7EF7" w:rsidRDefault="005B7EF7" w:rsidP="00783B0C">
      <w:pPr>
        <w:rPr>
          <w:lang w:val="en-US"/>
        </w:rPr>
      </w:pPr>
    </w:p>
    <w:p w14:paraId="63DACA18" w14:textId="5B87DD53" w:rsidR="008A5DDF" w:rsidRDefault="008A5DDF" w:rsidP="00783B0C">
      <w:pPr>
        <w:rPr>
          <w:lang w:val="en-US"/>
        </w:rPr>
      </w:pPr>
    </w:p>
    <w:p w14:paraId="0642947E" w14:textId="4347695C" w:rsidR="008A5DDF" w:rsidRDefault="008A5DDF" w:rsidP="00783B0C">
      <w:pPr>
        <w:rPr>
          <w:lang w:val="en-US"/>
        </w:rPr>
      </w:pPr>
    </w:p>
    <w:p w14:paraId="25A1C21E" w14:textId="49A0CE9E" w:rsidR="008A5DDF" w:rsidRDefault="008A5DDF" w:rsidP="00783B0C">
      <w:pPr>
        <w:rPr>
          <w:lang w:val="en-US"/>
        </w:rPr>
      </w:pPr>
    </w:p>
    <w:p w14:paraId="39235572" w14:textId="1B91CC49" w:rsidR="008A5DDF" w:rsidRDefault="008A5DDF" w:rsidP="00783B0C">
      <w:pPr>
        <w:rPr>
          <w:lang w:val="en-US"/>
        </w:rPr>
      </w:pPr>
    </w:p>
    <w:p w14:paraId="4356C624" w14:textId="72FC20B3" w:rsidR="008A5DDF" w:rsidRDefault="008A5DDF" w:rsidP="00783B0C">
      <w:pPr>
        <w:rPr>
          <w:lang w:val="en-US"/>
        </w:rPr>
      </w:pPr>
    </w:p>
    <w:p w14:paraId="4D7F7A1F" w14:textId="2E7CE449" w:rsidR="008A5DDF" w:rsidRDefault="008A5DDF" w:rsidP="00783B0C">
      <w:pPr>
        <w:rPr>
          <w:lang w:val="en-US"/>
        </w:rPr>
      </w:pPr>
    </w:p>
    <w:p w14:paraId="084E8303" w14:textId="4704D04C" w:rsidR="008A5DDF" w:rsidRDefault="008A5DDF" w:rsidP="00783B0C">
      <w:pPr>
        <w:rPr>
          <w:lang w:val="en-US"/>
        </w:rPr>
      </w:pPr>
    </w:p>
    <w:p w14:paraId="1EB7D505" w14:textId="0D73D964" w:rsidR="008A5DDF" w:rsidRDefault="008A5DDF" w:rsidP="00783B0C">
      <w:pPr>
        <w:rPr>
          <w:lang w:val="en-US"/>
        </w:rPr>
      </w:pPr>
    </w:p>
    <w:p w14:paraId="756146DA" w14:textId="77777777" w:rsidR="008A5DDF" w:rsidRPr="003D662E" w:rsidRDefault="008A5DDF" w:rsidP="00783B0C">
      <w:pPr>
        <w:rPr>
          <w:lang w:val="en-US"/>
        </w:rPr>
      </w:pPr>
    </w:p>
    <w:p w14:paraId="5D786003" w14:textId="47801E42" w:rsidR="005B7EF7" w:rsidRPr="003D662E" w:rsidRDefault="005B7EF7" w:rsidP="00783B0C">
      <w:pPr>
        <w:rPr>
          <w:lang w:val="en-US"/>
        </w:rPr>
      </w:pPr>
    </w:p>
    <w:p w14:paraId="4E428F02" w14:textId="0FC8B369" w:rsidR="005B7EF7" w:rsidRPr="003D662E" w:rsidRDefault="005B7EF7" w:rsidP="00783B0C">
      <w:pPr>
        <w:rPr>
          <w:lang w:val="en-US"/>
        </w:rPr>
      </w:pPr>
    </w:p>
    <w:p w14:paraId="2865ACBB" w14:textId="5FA04657" w:rsidR="005B7EF7" w:rsidRPr="003D662E" w:rsidRDefault="005B7EF7" w:rsidP="00783B0C">
      <w:pPr>
        <w:rPr>
          <w:lang w:val="en-US"/>
        </w:rPr>
      </w:pPr>
    </w:p>
    <w:p w14:paraId="22B77197" w14:textId="728D7C9A" w:rsidR="005B7EF7" w:rsidRPr="003D662E" w:rsidRDefault="005B7EF7" w:rsidP="00783B0C">
      <w:pPr>
        <w:rPr>
          <w:lang w:val="en-US"/>
        </w:rPr>
      </w:pPr>
    </w:p>
    <w:p w14:paraId="38F21C7A" w14:textId="3B3B49F7" w:rsidR="005B7EF7" w:rsidRPr="003D662E" w:rsidRDefault="005B7EF7" w:rsidP="00783B0C">
      <w:pPr>
        <w:rPr>
          <w:lang w:val="en-US"/>
        </w:rPr>
      </w:pPr>
    </w:p>
    <w:p w14:paraId="6C9153CE" w14:textId="1E490631" w:rsidR="005B7EF7" w:rsidRPr="003D662E" w:rsidRDefault="005B7EF7" w:rsidP="00783B0C">
      <w:pPr>
        <w:rPr>
          <w:lang w:val="en-US"/>
        </w:rPr>
      </w:pPr>
    </w:p>
    <w:p w14:paraId="727F3F1E" w14:textId="5658A833" w:rsidR="005B7EF7" w:rsidRPr="003D662E" w:rsidRDefault="005B7EF7" w:rsidP="00783B0C">
      <w:pPr>
        <w:rPr>
          <w:lang w:val="en-US"/>
        </w:rPr>
      </w:pPr>
    </w:p>
    <w:p w14:paraId="616F3417" w14:textId="022E41CF" w:rsidR="005B7EF7" w:rsidRPr="003D662E" w:rsidRDefault="005B7EF7" w:rsidP="00783B0C">
      <w:pPr>
        <w:rPr>
          <w:lang w:val="en-US"/>
        </w:rPr>
      </w:pPr>
    </w:p>
    <w:p w14:paraId="0EFEF33C" w14:textId="22932B2F" w:rsidR="005B7EF7" w:rsidRPr="003D662E" w:rsidRDefault="005B7EF7" w:rsidP="00783B0C">
      <w:pPr>
        <w:rPr>
          <w:lang w:val="en-US"/>
        </w:rPr>
      </w:pPr>
    </w:p>
    <w:p w14:paraId="02EC7E39" w14:textId="77777777" w:rsidR="00751FB8" w:rsidRPr="003D662E" w:rsidRDefault="00751FB8" w:rsidP="00783B0C">
      <w:pPr>
        <w:rPr>
          <w:lang w:val="en-US"/>
        </w:rPr>
      </w:pPr>
    </w:p>
    <w:p w14:paraId="3D20E1B8" w14:textId="175DD1D1" w:rsidR="00783B0C" w:rsidRPr="003D662E" w:rsidRDefault="00783B0C" w:rsidP="00783B0C">
      <w:pPr>
        <w:jc w:val="center"/>
        <w:rPr>
          <w:lang w:val="en-US"/>
        </w:rPr>
      </w:pPr>
    </w:p>
    <w:p w14:paraId="31801980" w14:textId="7C897BB0" w:rsidR="00772CB5" w:rsidRPr="003D662E" w:rsidRDefault="00783B0C" w:rsidP="00783B0C">
      <w:pPr>
        <w:pStyle w:val="Caption"/>
        <w:jc w:val="center"/>
        <w:rPr>
          <w:lang w:val="en-US"/>
        </w:rPr>
      </w:pPr>
      <w:bookmarkStart w:id="138" w:name="_Ref87018477"/>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C62E87">
        <w:rPr>
          <w:noProof/>
          <w:lang w:val="en-US"/>
        </w:rPr>
        <w:t>26</w:t>
      </w:r>
      <w:r w:rsidRPr="003D662E">
        <w:fldChar w:fldCharType="end"/>
      </w:r>
      <w:bookmarkEnd w:id="138"/>
      <w:r w:rsidRPr="003D662E">
        <w:rPr>
          <w:lang w:val="en-US"/>
        </w:rPr>
        <w:t>: Device management (comments cropped)</w:t>
      </w:r>
    </w:p>
    <w:p w14:paraId="1147B7CE" w14:textId="2FE80205" w:rsidR="00751FB8" w:rsidRPr="003D662E" w:rsidRDefault="00751FB8" w:rsidP="00F8248A">
      <w:pPr>
        <w:rPr>
          <w:lang w:val="en-US"/>
        </w:rPr>
      </w:pPr>
    </w:p>
    <w:p w14:paraId="6F5EF243" w14:textId="73D798AA" w:rsidR="00751FB8" w:rsidRPr="003D662E" w:rsidRDefault="00751FB8" w:rsidP="00751FB8">
      <w:pPr>
        <w:jc w:val="both"/>
        <w:rPr>
          <w:lang w:val="en-US"/>
        </w:rPr>
      </w:pPr>
      <w:r w:rsidRPr="003D662E">
        <w:rPr>
          <w:lang w:val="en-US"/>
        </w:rPr>
        <w:lastRenderedPageBreak/>
        <w:t xml:space="preserve">At the core is the DeviceManagement interface, which is composed of operation interfaces covering different aspects indicated by the requirements, such as resource configuration, remote management or firmware operations. The separation into different interfaces allows for a unified handling of implementation, AAS (client) and testing. The DeviceManagementImpl class unifies these interfaces (by delegation) and implements a default remote management approach via Secure Shell (SSH) based on temporary sessions created by request on trusted, registered devices. To rely on an existing, mature implementation, the communication is performed here via SSH streams rather than AAS (due to performance issues) or the transport layer (a pair of channels might be used for this purpose), although SSH may impose issues to Windows devices. Further parts of this component are the device registry abstraction and the storage abstraction. For both parts, the implementation is left open here and can be realized by alternative components, e.g., ThingsBoard, MinIO etc. As usual in </w:t>
      </w:r>
      <w:r w:rsidR="00CA1597">
        <w:rPr>
          <w:lang w:val="en-US"/>
        </w:rPr>
        <w:t>oktoflow</w:t>
      </w:r>
      <w:r w:rsidRPr="003D662E">
        <w:rPr>
          <w:lang w:val="en-US"/>
        </w:rPr>
        <w:t>, these parts define specific interfaces to the abstracted functionality, a JLS descriptor to create a concrete instance for the interface as well as supporting classes like AAS client implementations. A specific AAS client class (EcsAasClient) offers access to an extension of the ECS runtime from Section 3.8.1 to create a remote SSH endpoint on demand.</w:t>
      </w:r>
    </w:p>
    <w:p w14:paraId="562BF135" w14:textId="004F0BCF" w:rsidR="00E44BA9" w:rsidRPr="003D662E" w:rsidRDefault="00E44BA9" w:rsidP="00F8248A">
      <w:pPr>
        <w:rPr>
          <w:lang w:val="en-US"/>
        </w:rPr>
      </w:pPr>
      <w:r w:rsidRPr="003D662E">
        <w:rPr>
          <w:lang w:val="en-US"/>
        </w:rPr>
        <w:t xml:space="preserve">As indicated in </w:t>
      </w:r>
      <w:r w:rsidRPr="003D662E">
        <w:rPr>
          <w:lang w:val="en-US"/>
        </w:rPr>
        <w:fldChar w:fldCharType="begin"/>
      </w:r>
      <w:r w:rsidRPr="003D662E">
        <w:rPr>
          <w:lang w:val="en-US"/>
        </w:rPr>
        <w:instrText xml:space="preserve"> REF _Ref87018477 \h  \* MERGEFORMAT </w:instrText>
      </w:r>
      <w:r w:rsidRPr="003D662E">
        <w:rPr>
          <w:lang w:val="en-US"/>
        </w:rPr>
      </w:r>
      <w:r w:rsidRPr="003D662E">
        <w:rPr>
          <w:lang w:val="en-US"/>
        </w:rPr>
        <w:fldChar w:fldCharType="separate"/>
      </w:r>
      <w:r w:rsidR="00C62E87" w:rsidRPr="003D662E">
        <w:rPr>
          <w:lang w:val="en-US"/>
        </w:rPr>
        <w:t xml:space="preserve">Figure </w:t>
      </w:r>
      <w:r w:rsidR="00C62E87">
        <w:rPr>
          <w:noProof/>
          <w:lang w:val="en-US"/>
        </w:rPr>
        <w:t>26</w:t>
      </w:r>
      <w:r w:rsidRPr="003D662E">
        <w:rPr>
          <w:lang w:val="en-US"/>
        </w:rPr>
        <w:fldChar w:fldCharType="end"/>
      </w:r>
      <w:r w:rsidRPr="003D662E">
        <w:rPr>
          <w:lang w:val="en-US"/>
        </w:rPr>
        <w:t>, for a specific setup, the device manage</w:t>
      </w:r>
      <w:r w:rsidR="00601777" w:rsidRPr="003D662E">
        <w:rPr>
          <w:lang w:val="en-US"/>
        </w:rPr>
        <w:t>me</w:t>
      </w:r>
      <w:r w:rsidRPr="003D662E">
        <w:rPr>
          <w:lang w:val="en-US"/>
        </w:rPr>
        <w:t>nt offers the following alternatives:</w:t>
      </w:r>
    </w:p>
    <w:p w14:paraId="271160C0" w14:textId="0EF8F5C5" w:rsidR="00E44BA9" w:rsidRPr="003D662E" w:rsidRDefault="00E44BA9" w:rsidP="007245E8">
      <w:pPr>
        <w:pStyle w:val="ListParagraph"/>
        <w:numPr>
          <w:ilvl w:val="0"/>
          <w:numId w:val="25"/>
        </w:numPr>
        <w:jc w:val="both"/>
        <w:rPr>
          <w:lang w:val="en-US"/>
        </w:rPr>
      </w:pPr>
      <w:r w:rsidRPr="003D662E">
        <w:rPr>
          <w:b/>
          <w:lang w:val="en-US"/>
        </w:rPr>
        <w:t>ThingsBoard</w:t>
      </w:r>
      <w:r w:rsidRPr="003D662E">
        <w:rPr>
          <w:lang w:val="en-US"/>
        </w:rPr>
        <w:t xml:space="preserve"> as central management component. ThingsBoard ships with load balancing </w:t>
      </w:r>
      <w:r w:rsidR="00682FAC" w:rsidRPr="003D662E">
        <w:rPr>
          <w:lang w:val="en-US"/>
        </w:rPr>
        <w:t>mechanisms,</w:t>
      </w:r>
      <w:r w:rsidRPr="003D662E">
        <w:rPr>
          <w:lang w:val="en-US"/>
        </w:rPr>
        <w:t xml:space="preserve"> an own selection of internal protocol</w:t>
      </w:r>
      <w:r w:rsidR="00682FAC" w:rsidRPr="003D662E">
        <w:rPr>
          <w:lang w:val="en-US"/>
        </w:rPr>
        <w:t xml:space="preserve"> and frequently is setup via Docker containers. It must be installed separately in addition to server components.</w:t>
      </w:r>
    </w:p>
    <w:p w14:paraId="7FF943EE" w14:textId="7FA49722" w:rsidR="00B24022" w:rsidRPr="003D662E" w:rsidRDefault="00B24022" w:rsidP="007245E8">
      <w:pPr>
        <w:pStyle w:val="ListParagraph"/>
        <w:numPr>
          <w:ilvl w:val="0"/>
          <w:numId w:val="25"/>
        </w:numPr>
        <w:jc w:val="both"/>
        <w:rPr>
          <w:lang w:val="en-US"/>
        </w:rPr>
      </w:pPr>
      <w:r w:rsidRPr="003D662E">
        <w:rPr>
          <w:b/>
          <w:lang w:val="en-US"/>
        </w:rPr>
        <w:t xml:space="preserve">basicRegistry </w:t>
      </w:r>
      <w:r w:rsidRPr="003D662E">
        <w:rPr>
          <w:lang w:val="en-US"/>
        </w:rPr>
        <w:t>as a simple, in-memory implementation of the device registry interface. Can be used instead of ThingsBoard, but does not provide a user interface or persistency mechanisms, i.e., can be used for test setups.</w:t>
      </w:r>
    </w:p>
    <w:p w14:paraId="29EAEB0C" w14:textId="3108B795" w:rsidR="00E44BA9" w:rsidRPr="003D662E" w:rsidRDefault="00E44BA9" w:rsidP="007245E8">
      <w:pPr>
        <w:pStyle w:val="ListParagraph"/>
        <w:numPr>
          <w:ilvl w:val="0"/>
          <w:numId w:val="25"/>
        </w:numPr>
        <w:jc w:val="both"/>
        <w:rPr>
          <w:lang w:val="en-US"/>
        </w:rPr>
      </w:pPr>
      <w:r w:rsidRPr="003D662E">
        <w:rPr>
          <w:b/>
          <w:lang w:val="en-US"/>
        </w:rPr>
        <w:t>MinIO</w:t>
      </w:r>
      <w:r w:rsidR="00682FAC" w:rsidRPr="003D662E">
        <w:rPr>
          <w:lang w:val="en-US"/>
        </w:rPr>
        <w:t xml:space="preserve"> calls itself as the worl</w:t>
      </w:r>
      <w:r w:rsidR="00906CDD" w:rsidRPr="003D662E">
        <w:rPr>
          <w:lang w:val="en-US"/>
        </w:rPr>
        <w:t>d</w:t>
      </w:r>
      <w:r w:rsidR="00682FAC" w:rsidRPr="003D662E">
        <w:rPr>
          <w:lang w:val="en-US"/>
        </w:rPr>
        <w:t xml:space="preserve">’s </w:t>
      </w:r>
      <w:r w:rsidR="0028651C" w:rsidRPr="003D662E">
        <w:rPr>
          <w:lang w:val="en-US"/>
        </w:rPr>
        <w:t>fastest</w:t>
      </w:r>
      <w:r w:rsidR="00682FAC" w:rsidRPr="003D662E">
        <w:rPr>
          <w:lang w:val="en-US"/>
        </w:rPr>
        <w:t xml:space="preserve"> object storage server. MinIo requires adequate setup on </w:t>
      </w:r>
      <w:r w:rsidR="006C4716" w:rsidRPr="003D662E">
        <w:rPr>
          <w:lang w:val="en-US"/>
        </w:rPr>
        <w:t xml:space="preserve">the </w:t>
      </w:r>
      <w:r w:rsidR="00682FAC" w:rsidRPr="003D662E">
        <w:rPr>
          <w:lang w:val="en-US"/>
        </w:rPr>
        <w:t>server side.</w:t>
      </w:r>
      <w:r w:rsidRPr="003D662E">
        <w:rPr>
          <w:lang w:val="en-US"/>
        </w:rPr>
        <w:t xml:space="preserve"> However, MinIO is licensed since April 2021 under AGPL, i.e., only an optional integration is permissible</w:t>
      </w:r>
      <w:r w:rsidR="00682FAC" w:rsidRPr="003D662E">
        <w:rPr>
          <w:lang w:val="en-US"/>
        </w:rPr>
        <w:t xml:space="preserve"> and it might not be the primary choice for installations</w:t>
      </w:r>
      <w:r w:rsidRPr="003D662E">
        <w:rPr>
          <w:lang w:val="en-US"/>
        </w:rPr>
        <w:t>.</w:t>
      </w:r>
    </w:p>
    <w:p w14:paraId="11CC01F5" w14:textId="697F4B9D" w:rsidR="00E44BA9" w:rsidRPr="003D662E" w:rsidRDefault="00E44BA9" w:rsidP="007245E8">
      <w:pPr>
        <w:pStyle w:val="ListParagraph"/>
        <w:numPr>
          <w:ilvl w:val="0"/>
          <w:numId w:val="25"/>
        </w:numPr>
        <w:jc w:val="both"/>
        <w:rPr>
          <w:lang w:val="en-US"/>
        </w:rPr>
      </w:pPr>
      <w:r w:rsidRPr="003D662E">
        <w:rPr>
          <w:b/>
          <w:lang w:val="en-US"/>
        </w:rPr>
        <w:t>S3Mock</w:t>
      </w:r>
      <w:r w:rsidR="00682FAC" w:rsidRPr="003D662E">
        <w:rPr>
          <w:lang w:val="en-US"/>
        </w:rPr>
        <w:t xml:space="preserve"> is a Java/Scala-based object storage server</w:t>
      </w:r>
      <w:r w:rsidR="00B24022" w:rsidRPr="003D662E">
        <w:rPr>
          <w:lang w:val="en-US"/>
        </w:rPr>
        <w:t xml:space="preserve"> for testing S3 implementations</w:t>
      </w:r>
      <w:r w:rsidR="00682FAC" w:rsidRPr="003D662E">
        <w:rPr>
          <w:lang w:val="en-US"/>
        </w:rPr>
        <w:t>. In contrast to MinIO, it can be used without license limitations (MIT license)</w:t>
      </w:r>
      <w:r w:rsidR="00BC5F62" w:rsidRPr="003D662E">
        <w:rPr>
          <w:lang w:val="en-US"/>
        </w:rPr>
        <w:t>, provides access via the Amazon S3 interface</w:t>
      </w:r>
      <w:r w:rsidR="00B24022" w:rsidRPr="003D662E">
        <w:rPr>
          <w:lang w:val="en-US"/>
        </w:rPr>
        <w:t xml:space="preserve">, but accepts any authentication, i.e., can be used for test setups. In contrast to MinIO, the S3Mock </w:t>
      </w:r>
      <w:r w:rsidR="00EE54D0" w:rsidRPr="003D662E">
        <w:rPr>
          <w:lang w:val="en-US"/>
        </w:rPr>
        <w:t xml:space="preserve">integration </w:t>
      </w:r>
      <w:r w:rsidR="00B24022" w:rsidRPr="003D662E">
        <w:rPr>
          <w:lang w:val="en-US"/>
        </w:rPr>
        <w:t>contains a</w:t>
      </w:r>
      <w:r w:rsidR="00CA1597">
        <w:rPr>
          <w:lang w:val="en-US"/>
        </w:rPr>
        <w:t xml:space="preserve"> </w:t>
      </w:r>
      <w:r w:rsidR="00B24022" w:rsidRPr="003D662E">
        <w:rPr>
          <w:lang w:val="en-US"/>
        </w:rPr>
        <w:t xml:space="preserve">lifecycle descriptor and, if the setup includes a storage server section, starts also a local storage installation (on </w:t>
      </w:r>
      <w:r w:rsidR="00F10ACC" w:rsidRPr="003D662E">
        <w:rPr>
          <w:lang w:val="en-US"/>
        </w:rPr>
        <w:t xml:space="preserve">the </w:t>
      </w:r>
      <w:r w:rsidR="00B24022" w:rsidRPr="003D662E">
        <w:rPr>
          <w:lang w:val="en-US"/>
        </w:rPr>
        <w:t>central IT side).</w:t>
      </w:r>
    </w:p>
    <w:p w14:paraId="75A806E1" w14:textId="7FEFA486" w:rsidR="00E44BA9" w:rsidRPr="003D662E" w:rsidRDefault="00BC5F62" w:rsidP="000267EA">
      <w:pPr>
        <w:jc w:val="both"/>
        <w:rPr>
          <w:lang w:val="en-US"/>
        </w:rPr>
      </w:pPr>
      <w:r w:rsidRPr="003D662E">
        <w:rPr>
          <w:lang w:val="en-US"/>
        </w:rPr>
        <w:t xml:space="preserve">It shall be noted that due to usage of the well-known S3 protocol/interface for the object storage (although the individual technical interfaces of S3Mock and MinIO differ), the object storage </w:t>
      </w:r>
      <w:r w:rsidR="003A2031" w:rsidRPr="003D662E">
        <w:rPr>
          <w:lang w:val="en-US"/>
        </w:rPr>
        <w:t xml:space="preserve">integrations </w:t>
      </w:r>
      <w:r w:rsidR="00D437B9" w:rsidRPr="003D662E">
        <w:rPr>
          <w:lang w:val="en-US"/>
        </w:rPr>
        <w:t xml:space="preserve">can </w:t>
      </w:r>
      <w:r w:rsidR="003A2031" w:rsidRPr="003D662E">
        <w:rPr>
          <w:lang w:val="en-US"/>
        </w:rPr>
        <w:t xml:space="preserve">act as storage connectors to storages </w:t>
      </w:r>
      <w:r w:rsidRPr="003D662E">
        <w:rPr>
          <w:lang w:val="en-US"/>
        </w:rPr>
        <w:t>located in a cloud</w:t>
      </w:r>
      <w:r w:rsidR="00027CA9" w:rsidRPr="003D662E">
        <w:rPr>
          <w:lang w:val="en-US"/>
        </w:rPr>
        <w:t xml:space="preserve"> and accesses can be directed </w:t>
      </w:r>
      <w:r w:rsidR="00AA4585" w:rsidRPr="003D662E">
        <w:rPr>
          <w:lang w:val="en-US"/>
        </w:rPr>
        <w:t xml:space="preserve">to a cloud </w:t>
      </w:r>
      <w:r w:rsidR="00027CA9" w:rsidRPr="003D662E">
        <w:rPr>
          <w:lang w:val="en-US"/>
        </w:rPr>
        <w:t>if stated in the component setup</w:t>
      </w:r>
      <w:r w:rsidRPr="003D662E">
        <w:rPr>
          <w:lang w:val="en-US"/>
        </w:rPr>
        <w:t>.</w:t>
      </w:r>
    </w:p>
    <w:p w14:paraId="55DA1558" w14:textId="2F9870C8" w:rsidR="00E91DC7" w:rsidRPr="003D662E" w:rsidRDefault="00E91DC7" w:rsidP="000267EA">
      <w:pPr>
        <w:jc w:val="both"/>
        <w:rPr>
          <w:i/>
          <w:lang w:val="en-US"/>
        </w:rPr>
      </w:pPr>
      <w:r w:rsidRPr="003D662E">
        <w:rPr>
          <w:lang w:val="en-US"/>
        </w:rPr>
        <w:t>The device management component supports a simple on/offboarding process</w:t>
      </w:r>
      <w:r w:rsidR="00EA3794" w:rsidRPr="003D662E">
        <w:rPr>
          <w:lang w:val="en-US"/>
        </w:rPr>
        <w:t xml:space="preserve">, </w:t>
      </w:r>
      <w:r w:rsidR="00EA3794" w:rsidRPr="003D662E">
        <w:rPr>
          <w:i/>
          <w:lang w:val="en-US"/>
        </w:rPr>
        <w:t>currently without manual approval of the operations</w:t>
      </w:r>
      <w:r w:rsidRPr="003D662E">
        <w:rPr>
          <w:lang w:val="en-US"/>
        </w:rPr>
        <w:t xml:space="preserve">. </w:t>
      </w:r>
      <w:r w:rsidR="002C7BD8" w:rsidRPr="003D662E">
        <w:rPr>
          <w:lang w:val="en-US"/>
        </w:rPr>
        <w:t>If explicit on/offboarding is enabled (by default, this is currently not the case to ease development), a device must be explicit</w:t>
      </w:r>
      <w:r w:rsidR="00BF2330" w:rsidRPr="003D662E">
        <w:rPr>
          <w:lang w:val="en-US"/>
        </w:rPr>
        <w:t>l</w:t>
      </w:r>
      <w:r w:rsidR="002C7BD8" w:rsidRPr="003D662E">
        <w:rPr>
          <w:lang w:val="en-US"/>
        </w:rPr>
        <w:t xml:space="preserve">y on-boarded or off-boarded. This may lead to the exchange/removal of security certificates or encryption keys. On devices, that were not on-boarded, the platform may not execute operations. </w:t>
      </w:r>
      <w:r w:rsidR="002C7BD8" w:rsidRPr="003D662E">
        <w:rPr>
          <w:i/>
          <w:lang w:val="en-US"/>
        </w:rPr>
        <w:t>Neither exchange of security information nor denial of operations are currently implemented.</w:t>
      </w:r>
    </w:p>
    <w:p w14:paraId="61FE476E" w14:textId="48DFD183" w:rsidR="002C7BD8" w:rsidRPr="003D662E" w:rsidRDefault="002C7BD8" w:rsidP="000267EA">
      <w:pPr>
        <w:jc w:val="both"/>
        <w:rPr>
          <w:lang w:val="en-US"/>
        </w:rPr>
      </w:pPr>
      <w:r w:rsidRPr="003D662E">
        <w:rPr>
          <w:lang w:val="en-US"/>
        </w:rPr>
        <w:t>The functionality of the device management has bee</w:t>
      </w:r>
      <w:r w:rsidR="00AA11F8" w:rsidRPr="003D662E">
        <w:rPr>
          <w:lang w:val="en-US"/>
        </w:rPr>
        <w:t>n</w:t>
      </w:r>
      <w:r w:rsidRPr="003D662E">
        <w:rPr>
          <w:lang w:val="en-US"/>
        </w:rPr>
        <w:t xml:space="preserve"> validated through many fine-grained test cases, see also [</w:t>
      </w:r>
      <w:r w:rsidR="00D93F15" w:rsidRPr="00D93F15">
        <w:rPr>
          <w:lang w:val="en-GB"/>
        </w:rPr>
        <w:t>Pid21</w:t>
      </w:r>
      <w:r w:rsidRPr="003D662E">
        <w:rPr>
          <w:lang w:val="en-US"/>
        </w:rPr>
        <w:t xml:space="preserve">]. </w:t>
      </w:r>
      <w:r w:rsidR="00E950B2" w:rsidRPr="003D662E">
        <w:rPr>
          <w:lang w:val="en-US"/>
        </w:rPr>
        <w:t>There, t</w:t>
      </w:r>
      <w:r w:rsidRPr="003D662E">
        <w:rPr>
          <w:lang w:val="en-US"/>
        </w:rPr>
        <w:t xml:space="preserve">he performance of the direct execution of individual device management operations using the ThingsBoard device registry and the MinIO S3 connector have been measured </w:t>
      </w:r>
      <w:r w:rsidR="00CE57A7" w:rsidRPr="003D662E">
        <w:rPr>
          <w:lang w:val="en-US"/>
        </w:rPr>
        <w:t xml:space="preserve">and take </w:t>
      </w:r>
      <w:r w:rsidRPr="003D662E">
        <w:rPr>
          <w:lang w:val="en-US"/>
        </w:rPr>
        <w:t xml:space="preserve">in average 8-170 ms. If the operations are executed via the device management AAS sub-models, the </w:t>
      </w:r>
      <w:r w:rsidR="0069012E" w:rsidRPr="003D662E">
        <w:rPr>
          <w:lang w:val="en-US"/>
        </w:rPr>
        <w:t>operations take in average 11-204 ms.</w:t>
      </w:r>
    </w:p>
    <w:p w14:paraId="4D8A7186" w14:textId="57CC65D2" w:rsidR="004A3397" w:rsidRPr="003D662E" w:rsidRDefault="004A3397" w:rsidP="004A3397">
      <w:pPr>
        <w:pStyle w:val="Heading3"/>
        <w:rPr>
          <w:lang w:val="en-US"/>
        </w:rPr>
      </w:pPr>
      <w:bookmarkStart w:id="139" w:name="_Ref69826085"/>
      <w:bookmarkStart w:id="140" w:name="_Toc216439656"/>
      <w:r w:rsidRPr="003D662E">
        <w:rPr>
          <w:lang w:val="en-US"/>
        </w:rPr>
        <w:lastRenderedPageBreak/>
        <w:t>Monitoring</w:t>
      </w:r>
      <w:bookmarkEnd w:id="139"/>
      <w:bookmarkEnd w:id="140"/>
    </w:p>
    <w:p w14:paraId="5849E7F4" w14:textId="470B4810" w:rsidR="00310983" w:rsidRPr="003D662E" w:rsidRDefault="009D7829" w:rsidP="009D7829">
      <w:pPr>
        <w:jc w:val="both"/>
        <w:rPr>
          <w:lang w:val="en-US"/>
        </w:rPr>
      </w:pPr>
      <w:r w:rsidRPr="003D662E">
        <w:rPr>
          <w:lang w:val="en-US"/>
        </w:rPr>
        <w:t xml:space="preserve">Service execution shall be monitored, in terms of resources but also in terms of </w:t>
      </w:r>
      <w:r w:rsidR="009B70F4" w:rsidRPr="003D662E">
        <w:rPr>
          <w:lang w:val="en-US"/>
        </w:rPr>
        <w:t>functionality, e.g., through application specific probes and alerts</w:t>
      </w:r>
      <w:r w:rsidRPr="003D662E">
        <w:rPr>
          <w:lang w:val="en-US"/>
        </w:rPr>
        <w:t>. Therefore, the platform foresees a set of generic built-in monitoring probes (</w:t>
      </w:r>
      <w:r w:rsidR="00873485" w:rsidRPr="003D662E">
        <w:rPr>
          <w:lang w:val="en-US"/>
        </w:rPr>
        <w:t xml:space="preserve">cf. Section </w:t>
      </w:r>
      <w:r w:rsidR="00873485" w:rsidRPr="003D662E">
        <w:rPr>
          <w:lang w:val="en-US"/>
        </w:rPr>
        <w:fldChar w:fldCharType="begin"/>
      </w:r>
      <w:r w:rsidR="00873485" w:rsidRPr="003D662E">
        <w:rPr>
          <w:lang w:val="en-US"/>
        </w:rPr>
        <w:instrText xml:space="preserve"> REF _Ref57198482 \r \h </w:instrText>
      </w:r>
      <w:r w:rsidR="003D662E">
        <w:rPr>
          <w:lang w:val="en-US"/>
        </w:rPr>
        <w:instrText xml:space="preserve"> \* MERGEFORMAT </w:instrText>
      </w:r>
      <w:r w:rsidR="00873485" w:rsidRPr="003D662E">
        <w:rPr>
          <w:lang w:val="en-US"/>
        </w:rPr>
      </w:r>
      <w:r w:rsidR="00873485" w:rsidRPr="003D662E">
        <w:rPr>
          <w:lang w:val="en-US"/>
        </w:rPr>
        <w:fldChar w:fldCharType="separate"/>
      </w:r>
      <w:r w:rsidR="00C62E87">
        <w:rPr>
          <w:lang w:val="en-US"/>
        </w:rPr>
        <w:t>3.5</w:t>
      </w:r>
      <w:r w:rsidR="00873485" w:rsidRPr="003D662E">
        <w:rPr>
          <w:lang w:val="en-US"/>
        </w:rPr>
        <w:fldChar w:fldCharType="end"/>
      </w:r>
      <w:r w:rsidRPr="003D662E">
        <w:rPr>
          <w:lang w:val="en-US"/>
        </w:rPr>
        <w:t>) as well as application-specific probe extensions that communicate their information via topic streams to one or multiple monitoring information aggregators</w:t>
      </w:r>
      <w:r w:rsidR="00873485" w:rsidRPr="003D662E">
        <w:rPr>
          <w:lang w:val="en-US"/>
        </w:rPr>
        <w:t xml:space="preserve">. In turn, aggregators </w:t>
      </w:r>
      <w:r w:rsidRPr="003D662E">
        <w:rPr>
          <w:lang w:val="en-US"/>
        </w:rPr>
        <w:t>provide their state to upper level layers. Also (application-specific) alarming via specific streams shall be supported.</w:t>
      </w:r>
      <w:r w:rsidR="00310983" w:rsidRPr="003D662E">
        <w:rPr>
          <w:lang w:val="en-US"/>
        </w:rPr>
        <w:t xml:space="preserve"> In addition to the service monitoring, the platform shall also monitor resources via the installed ECS runtimes and also the execution of the ECS runtime.</w:t>
      </w:r>
    </w:p>
    <w:p w14:paraId="73D19A77" w14:textId="3528CBAB" w:rsidR="00310983" w:rsidRPr="003D662E" w:rsidRDefault="00310983" w:rsidP="009D7829">
      <w:pPr>
        <w:jc w:val="both"/>
        <w:rPr>
          <w:lang w:val="en-US"/>
        </w:rPr>
      </w:pPr>
      <w:r w:rsidRPr="003D662E">
        <w:rPr>
          <w:lang w:val="en-US"/>
        </w:rPr>
        <w:t xml:space="preserve">While the </w:t>
      </w:r>
      <w:r w:rsidR="0064372F" w:rsidRPr="003D662E">
        <w:rPr>
          <w:lang w:val="en-US"/>
        </w:rPr>
        <w:t xml:space="preserve">probing </w:t>
      </w:r>
      <w:r w:rsidRPr="003D662E">
        <w:rPr>
          <w:lang w:val="en-US"/>
        </w:rPr>
        <w:t xml:space="preserve">of the individual services or ECS runtimes/resources happens on the devices (and thus belongs to Section </w:t>
      </w:r>
      <w:r w:rsidR="00A2567E" w:rsidRPr="003D662E">
        <w:rPr>
          <w:lang w:val="en-US"/>
        </w:rPr>
        <w:fldChar w:fldCharType="begin"/>
      </w:r>
      <w:r w:rsidR="00A2567E" w:rsidRPr="003D662E">
        <w:rPr>
          <w:lang w:val="en-US"/>
        </w:rPr>
        <w:instrText xml:space="preserve"> REF _Ref57198482 \r \h </w:instrText>
      </w:r>
      <w:r w:rsidR="003D662E">
        <w:rPr>
          <w:lang w:val="en-US"/>
        </w:rPr>
        <w:instrText xml:space="preserve"> \* MERGEFORMAT </w:instrText>
      </w:r>
      <w:r w:rsidR="00A2567E" w:rsidRPr="003D662E">
        <w:rPr>
          <w:lang w:val="en-US"/>
        </w:rPr>
      </w:r>
      <w:r w:rsidR="00A2567E" w:rsidRPr="003D662E">
        <w:rPr>
          <w:lang w:val="en-US"/>
        </w:rPr>
        <w:fldChar w:fldCharType="separate"/>
      </w:r>
      <w:r w:rsidR="00C62E87">
        <w:rPr>
          <w:lang w:val="en-US"/>
        </w:rPr>
        <w:t>3.5</w:t>
      </w:r>
      <w:r w:rsidR="00A2567E" w:rsidRPr="003D662E">
        <w:rPr>
          <w:lang w:val="en-US"/>
        </w:rPr>
        <w:fldChar w:fldCharType="end"/>
      </w:r>
      <w:r w:rsidR="00A2567E" w:rsidRPr="003D662E">
        <w:rPr>
          <w:lang w:val="en-US"/>
        </w:rPr>
        <w:t xml:space="preserve"> </w:t>
      </w:r>
      <w:r w:rsidRPr="003D662E">
        <w:rPr>
          <w:lang w:val="en-US"/>
        </w:rPr>
        <w:t>or Section</w:t>
      </w:r>
      <w:r w:rsidR="00A2567E" w:rsidRPr="003D662E">
        <w:rPr>
          <w:lang w:val="en-US"/>
        </w:rPr>
        <w:t xml:space="preserve"> </w:t>
      </w:r>
      <w:r w:rsidR="00A2567E" w:rsidRPr="003D662E">
        <w:rPr>
          <w:lang w:val="en-US"/>
        </w:rPr>
        <w:fldChar w:fldCharType="begin"/>
      </w:r>
      <w:r w:rsidR="00A2567E" w:rsidRPr="003D662E">
        <w:rPr>
          <w:lang w:val="en-US"/>
        </w:rPr>
        <w:instrText xml:space="preserve"> REF _Ref69826081 \r \h </w:instrText>
      </w:r>
      <w:r w:rsidR="003D662E">
        <w:rPr>
          <w:lang w:val="en-US"/>
        </w:rPr>
        <w:instrText xml:space="preserve"> \* MERGEFORMAT </w:instrText>
      </w:r>
      <w:r w:rsidR="00A2567E" w:rsidRPr="003D662E">
        <w:rPr>
          <w:lang w:val="en-US"/>
        </w:rPr>
      </w:r>
      <w:r w:rsidR="00A2567E" w:rsidRPr="003D662E">
        <w:rPr>
          <w:lang w:val="en-US"/>
        </w:rPr>
        <w:fldChar w:fldCharType="separate"/>
      </w:r>
      <w:r w:rsidR="00C62E87">
        <w:rPr>
          <w:lang w:val="en-US"/>
        </w:rPr>
        <w:t>3.6.1</w:t>
      </w:r>
      <w:r w:rsidR="00A2567E" w:rsidRPr="003D662E">
        <w:rPr>
          <w:lang w:val="en-US"/>
        </w:rPr>
        <w:fldChar w:fldCharType="end"/>
      </w:r>
      <w:r w:rsidRPr="003D662E">
        <w:rPr>
          <w:lang w:val="en-US"/>
        </w:rPr>
        <w:t>, respectively), the main task of this component is to aggregate the information on IT infrastructure level (see also [</w:t>
      </w:r>
      <w:r w:rsidR="00821E85">
        <w:rPr>
          <w:lang w:val="en-GB"/>
        </w:rPr>
        <w:t>SSE21</w:t>
      </w:r>
      <w:r w:rsidRPr="003D662E">
        <w:rPr>
          <w:lang w:val="en-US"/>
        </w:rPr>
        <w:t>]).</w:t>
      </w:r>
      <w:r w:rsidR="00021019" w:rsidRPr="003D662E">
        <w:rPr>
          <w:lang w:val="en-US"/>
        </w:rPr>
        <w:t xml:space="preserve"> The aggregation of the received values shall follow existing guidelines, approaches, relevant standards or norms in </w:t>
      </w:r>
      <w:r w:rsidR="007C544F" w:rsidRPr="003D662E">
        <w:rPr>
          <w:lang w:val="en-US"/>
        </w:rPr>
        <w:t>I</w:t>
      </w:r>
      <w:r w:rsidR="00752FAA" w:rsidRPr="003D662E">
        <w:rPr>
          <w:lang w:val="en-US"/>
        </w:rPr>
        <w:t xml:space="preserve">ndustry </w:t>
      </w:r>
      <w:r w:rsidR="00021019" w:rsidRPr="003D662E">
        <w:rPr>
          <w:lang w:val="en-US"/>
        </w:rPr>
        <w:t>4.0.</w:t>
      </w:r>
      <w:r w:rsidR="00F14118" w:rsidRPr="003D662E">
        <w:rPr>
          <w:lang w:val="en-US"/>
        </w:rPr>
        <w:t xml:space="preserve"> As the platform shall operate across a plethora of resources (and connected or underlying platforms and their resources, if available), the monitoring component shall foresee (optional) hierarchical aggregation to distribute the input load and to increase the efficiency.</w:t>
      </w:r>
    </w:p>
    <w:p w14:paraId="27A80FD5" w14:textId="14824EB6" w:rsidR="00467FD5" w:rsidRPr="003D662E" w:rsidRDefault="007C077A" w:rsidP="00467FD5">
      <w:pPr>
        <w:jc w:val="both"/>
        <w:rPr>
          <w:lang w:val="en-US"/>
        </w:rPr>
      </w:pPr>
      <w:r>
        <w:rPr>
          <w:lang w:val="en-US"/>
        </w:rPr>
        <w:t>T</w:t>
      </w:r>
      <w:r w:rsidR="006140A9" w:rsidRPr="003D662E">
        <w:rPr>
          <w:lang w:val="en-US"/>
        </w:rPr>
        <w:t xml:space="preserve">he basic requirements for the monitoring component </w:t>
      </w:r>
      <w:r>
        <w:rPr>
          <w:lang w:val="en-US"/>
        </w:rPr>
        <w:t>in</w:t>
      </w:r>
      <w:r w:rsidR="006140A9" w:rsidRPr="003D662E">
        <w:rPr>
          <w:lang w:val="en-US"/>
        </w:rPr>
        <w:t xml:space="preserve"> [</w:t>
      </w:r>
      <w:r w:rsidR="00287A00">
        <w:rPr>
          <w:lang w:val="en-GB"/>
        </w:rPr>
        <w:t>ESA+21</w:t>
      </w:r>
      <w:r w:rsidR="006140A9" w:rsidRPr="003D662E">
        <w:rPr>
          <w:lang w:val="en-US"/>
        </w:rPr>
        <w:t>]</w:t>
      </w:r>
      <w:r>
        <w:rPr>
          <w:lang w:val="en-US"/>
        </w:rPr>
        <w:t xml:space="preserve"> </w:t>
      </w:r>
      <w:r w:rsidR="002568B4" w:rsidRPr="003D662E">
        <w:rPr>
          <w:lang w:val="en-US"/>
        </w:rPr>
        <w:t>focus on devices/resources, services and alarming/alerts</w:t>
      </w:r>
      <w:r w:rsidR="003C2802" w:rsidRPr="003D662E">
        <w:rPr>
          <w:lang w:val="en-US"/>
        </w:rPr>
        <w:t>, in generic or application-specific fashion (e.g., through specific monitoring services hooked into the data processing chain)</w:t>
      </w:r>
      <w:r w:rsidR="002568B4" w:rsidRPr="003D662E">
        <w:rPr>
          <w:lang w:val="en-US"/>
        </w:rPr>
        <w:t>.</w:t>
      </w:r>
      <w:r w:rsidR="00363C9C" w:rsidRPr="003D662E">
        <w:rPr>
          <w:lang w:val="en-US"/>
        </w:rPr>
        <w:t xml:space="preserve"> </w:t>
      </w:r>
      <w:r w:rsidR="005302EB" w:rsidRPr="003D662E">
        <w:rPr>
          <w:lang w:val="en-US"/>
        </w:rPr>
        <w:t xml:space="preserve">Akin for the </w:t>
      </w:r>
      <w:r w:rsidR="00467FD5" w:rsidRPr="003D662E">
        <w:rPr>
          <w:lang w:val="en-US"/>
        </w:rPr>
        <w:t>device management</w:t>
      </w:r>
      <w:r w:rsidR="005302EB" w:rsidRPr="003D662E">
        <w:rPr>
          <w:lang w:val="en-US"/>
        </w:rPr>
        <w:t>, o</w:t>
      </w:r>
      <w:r w:rsidR="00467FD5" w:rsidRPr="003D662E">
        <w:rPr>
          <w:lang w:val="en-US"/>
        </w:rPr>
        <w:t xml:space="preserve">ne important </w:t>
      </w:r>
      <w:r w:rsidR="005302EB" w:rsidRPr="003D662E">
        <w:rPr>
          <w:lang w:val="en-US"/>
        </w:rPr>
        <w:t xml:space="preserve">general </w:t>
      </w:r>
      <w:r w:rsidR="00467FD5" w:rsidRPr="003D662E">
        <w:rPr>
          <w:lang w:val="en-US"/>
        </w:rPr>
        <w:t xml:space="preserve">requirement is R7 which </w:t>
      </w:r>
      <w:r w:rsidR="003A67A8" w:rsidRPr="003D662E">
        <w:rPr>
          <w:lang w:val="en-US"/>
        </w:rPr>
        <w:t>requests</w:t>
      </w:r>
      <w:r w:rsidR="00467FD5" w:rsidRPr="003D662E">
        <w:rPr>
          <w:lang w:val="en-US"/>
        </w:rPr>
        <w:t xml:space="preserve"> the use of AAS for the interfaces of all layers/components in the platform. On the one side, the </w:t>
      </w:r>
      <w:r w:rsidR="001B3B93" w:rsidRPr="003D662E">
        <w:rPr>
          <w:lang w:val="en-US"/>
        </w:rPr>
        <w:t>monitoring</w:t>
      </w:r>
      <w:r w:rsidR="00467FD5" w:rsidRPr="003D662E">
        <w:rPr>
          <w:lang w:val="en-US"/>
        </w:rPr>
        <w:t xml:space="preserve"> must take the information in the platform AAS on available resources into account and use the </w:t>
      </w:r>
      <w:r w:rsidR="00C41C60" w:rsidRPr="003D662E">
        <w:rPr>
          <w:lang w:val="en-US"/>
        </w:rPr>
        <w:t xml:space="preserve">information </w:t>
      </w:r>
      <w:r w:rsidR="00467FD5" w:rsidRPr="003D662E">
        <w:rPr>
          <w:lang w:val="en-US"/>
        </w:rPr>
        <w:t xml:space="preserve">provided </w:t>
      </w:r>
      <w:r w:rsidR="00C41C60" w:rsidRPr="003D662E">
        <w:rPr>
          <w:lang w:val="en-US"/>
        </w:rPr>
        <w:t xml:space="preserve">by services and resources </w:t>
      </w:r>
      <w:r w:rsidR="005A10F3" w:rsidRPr="003D662E">
        <w:rPr>
          <w:lang w:val="en-US"/>
        </w:rPr>
        <w:t xml:space="preserve">through their local monitoring. This </w:t>
      </w:r>
      <w:r w:rsidR="00467FD5" w:rsidRPr="003D662E">
        <w:rPr>
          <w:lang w:val="en-US"/>
        </w:rPr>
        <w:t xml:space="preserve">component </w:t>
      </w:r>
      <w:r w:rsidR="00C41C60" w:rsidRPr="003D662E">
        <w:rPr>
          <w:lang w:val="en-US"/>
        </w:rPr>
        <w:t>may</w:t>
      </w:r>
      <w:r w:rsidR="00467FD5" w:rsidRPr="003D662E">
        <w:rPr>
          <w:lang w:val="en-US"/>
        </w:rPr>
        <w:t xml:space="preserve"> require </w:t>
      </w:r>
      <w:r w:rsidR="00C41C60" w:rsidRPr="003D662E">
        <w:rPr>
          <w:lang w:val="en-US"/>
        </w:rPr>
        <w:t xml:space="preserve">further properties </w:t>
      </w:r>
      <w:r w:rsidR="00D90A07" w:rsidRPr="003D662E">
        <w:rPr>
          <w:lang w:val="en-US"/>
        </w:rPr>
        <w:t>than</w:t>
      </w:r>
      <w:r w:rsidR="00C41C60" w:rsidRPr="003D662E">
        <w:rPr>
          <w:lang w:val="en-US"/>
        </w:rPr>
        <w:t xml:space="preserve"> those</w:t>
      </w:r>
      <w:r w:rsidR="00162EEE" w:rsidRPr="003D662E">
        <w:rPr>
          <w:lang w:val="en-US"/>
        </w:rPr>
        <w:t>,</w:t>
      </w:r>
      <w:r w:rsidR="00C41C60" w:rsidRPr="003D662E">
        <w:rPr>
          <w:lang w:val="en-US"/>
        </w:rPr>
        <w:t xml:space="preserve"> e.g., </w:t>
      </w:r>
      <w:r w:rsidR="00467FD5" w:rsidRPr="003D662E">
        <w:rPr>
          <w:lang w:val="en-US"/>
        </w:rPr>
        <w:t xml:space="preserve">described in Section </w:t>
      </w:r>
      <w:r w:rsidR="00467FD5" w:rsidRPr="003D662E">
        <w:rPr>
          <w:lang w:val="en-US"/>
        </w:rPr>
        <w:fldChar w:fldCharType="begin"/>
      </w:r>
      <w:r w:rsidR="00467FD5" w:rsidRPr="003D662E">
        <w:rPr>
          <w:lang w:val="en-US"/>
        </w:rPr>
        <w:instrText xml:space="preserve"> REF _Ref69826081 \r \h  \* MERGEFORMAT </w:instrText>
      </w:r>
      <w:r w:rsidR="00467FD5" w:rsidRPr="003D662E">
        <w:rPr>
          <w:lang w:val="en-US"/>
        </w:rPr>
      </w:r>
      <w:r w:rsidR="00467FD5" w:rsidRPr="003D662E">
        <w:rPr>
          <w:lang w:val="en-US"/>
        </w:rPr>
        <w:fldChar w:fldCharType="separate"/>
      </w:r>
      <w:r w:rsidR="00C62E87">
        <w:rPr>
          <w:lang w:val="en-US"/>
        </w:rPr>
        <w:t>3.6.1</w:t>
      </w:r>
      <w:r w:rsidR="00467FD5" w:rsidRPr="003D662E">
        <w:rPr>
          <w:lang w:val="en-US"/>
        </w:rPr>
        <w:fldChar w:fldCharType="end"/>
      </w:r>
      <w:r w:rsidR="00467FD5" w:rsidRPr="003D662E">
        <w:rPr>
          <w:lang w:val="en-US"/>
        </w:rPr>
        <w:t xml:space="preserve">. On the other side, the device management shall provide relevant </w:t>
      </w:r>
      <w:r w:rsidR="002A30D5" w:rsidRPr="003D662E">
        <w:rPr>
          <w:lang w:val="en-US"/>
        </w:rPr>
        <w:t xml:space="preserve">(aggregated) </w:t>
      </w:r>
      <w:r w:rsidR="00847E20" w:rsidRPr="003D662E">
        <w:rPr>
          <w:lang w:val="en-US"/>
        </w:rPr>
        <w:t xml:space="preserve">information and </w:t>
      </w:r>
      <w:r w:rsidR="00CB0B28" w:rsidRPr="003D662E">
        <w:rPr>
          <w:lang w:val="en-US"/>
        </w:rPr>
        <w:t xml:space="preserve">own </w:t>
      </w:r>
      <w:r w:rsidR="00847E20" w:rsidRPr="003D662E">
        <w:rPr>
          <w:lang w:val="en-US"/>
        </w:rPr>
        <w:t>operations</w:t>
      </w:r>
      <w:r w:rsidR="00467FD5" w:rsidRPr="003D662E">
        <w:rPr>
          <w:lang w:val="en-US"/>
        </w:rPr>
        <w:t xml:space="preserve"> </w:t>
      </w:r>
      <w:r w:rsidR="002A30D5" w:rsidRPr="003D662E">
        <w:rPr>
          <w:lang w:val="en-US"/>
        </w:rPr>
        <w:t>to</w:t>
      </w:r>
      <w:r w:rsidR="00467FD5" w:rsidRPr="003D662E">
        <w:rPr>
          <w:lang w:val="en-US"/>
        </w:rPr>
        <w:t xml:space="preserve"> upper layers such as the user interface of the platform. </w:t>
      </w:r>
      <w:r w:rsidR="00A92923" w:rsidRPr="003D662E">
        <w:rPr>
          <w:lang w:val="en-US"/>
        </w:rPr>
        <w:t>The functionality</w:t>
      </w:r>
      <w:r w:rsidR="00467FD5" w:rsidRPr="003D662E">
        <w:rPr>
          <w:lang w:val="en-US"/>
        </w:rPr>
        <w:t xml:space="preserve"> of the </w:t>
      </w:r>
      <w:r w:rsidR="005E77E4" w:rsidRPr="003D662E">
        <w:rPr>
          <w:lang w:val="en-US"/>
        </w:rPr>
        <w:t xml:space="preserve">monitoring component </w:t>
      </w:r>
      <w:r w:rsidR="00124832" w:rsidRPr="003D662E">
        <w:rPr>
          <w:lang w:val="en-US"/>
        </w:rPr>
        <w:t xml:space="preserve">shall </w:t>
      </w:r>
      <w:r w:rsidR="00A92923" w:rsidRPr="003D662E">
        <w:rPr>
          <w:lang w:val="en-US"/>
        </w:rPr>
        <w:t>rel</w:t>
      </w:r>
      <w:r w:rsidR="00124832" w:rsidRPr="003D662E">
        <w:rPr>
          <w:lang w:val="en-US"/>
        </w:rPr>
        <w:t>y</w:t>
      </w:r>
      <w:r w:rsidR="00A92923" w:rsidRPr="003D662E">
        <w:rPr>
          <w:lang w:val="en-US"/>
        </w:rPr>
        <w:t xml:space="preserve"> on underlying information </w:t>
      </w:r>
      <w:r w:rsidR="00467FD5" w:rsidRPr="003D662E">
        <w:rPr>
          <w:lang w:val="en-US"/>
        </w:rPr>
        <w:t xml:space="preserve">(through </w:t>
      </w:r>
      <w:r w:rsidR="00A92923" w:rsidRPr="003D662E">
        <w:rPr>
          <w:lang w:val="en-US"/>
        </w:rPr>
        <w:t xml:space="preserve">AAS </w:t>
      </w:r>
      <w:r w:rsidR="00467FD5" w:rsidRPr="003D662E">
        <w:rPr>
          <w:lang w:val="en-US"/>
        </w:rPr>
        <w:t>events</w:t>
      </w:r>
      <w:r w:rsidR="00523E0C" w:rsidRPr="003D662E">
        <w:rPr>
          <w:vertAlign w:val="superscript"/>
          <w:lang w:val="en-US"/>
        </w:rPr>
        <w:fldChar w:fldCharType="begin"/>
      </w:r>
      <w:r w:rsidR="00523E0C" w:rsidRPr="003D662E">
        <w:rPr>
          <w:vertAlign w:val="superscript"/>
          <w:lang w:val="en-US"/>
        </w:rPr>
        <w:instrText xml:space="preserve"> NOTEREF _Ref69892341 \h  \* MERGEFORMAT </w:instrText>
      </w:r>
      <w:r w:rsidR="00523E0C" w:rsidRPr="003D662E">
        <w:rPr>
          <w:vertAlign w:val="superscript"/>
          <w:lang w:val="en-US"/>
        </w:rPr>
      </w:r>
      <w:r w:rsidR="00523E0C" w:rsidRPr="003D662E">
        <w:rPr>
          <w:vertAlign w:val="superscript"/>
          <w:lang w:val="en-US"/>
        </w:rPr>
        <w:fldChar w:fldCharType="separate"/>
      </w:r>
      <w:r w:rsidR="00C62E87">
        <w:rPr>
          <w:vertAlign w:val="superscript"/>
          <w:lang w:val="en-US"/>
        </w:rPr>
        <w:t>67</w:t>
      </w:r>
      <w:r w:rsidR="00523E0C" w:rsidRPr="003D662E">
        <w:rPr>
          <w:vertAlign w:val="superscript"/>
          <w:lang w:val="en-US"/>
        </w:rPr>
        <w:fldChar w:fldCharType="end"/>
      </w:r>
      <w:r w:rsidR="00467FD5" w:rsidRPr="003D662E">
        <w:rPr>
          <w:lang w:val="en-US"/>
        </w:rPr>
        <w:t xml:space="preserve"> and polling, R11) </w:t>
      </w:r>
      <w:r w:rsidR="00A92923" w:rsidRPr="003D662E">
        <w:rPr>
          <w:lang w:val="en-US"/>
        </w:rPr>
        <w:t xml:space="preserve">in </w:t>
      </w:r>
      <w:r w:rsidR="00467FD5" w:rsidRPr="003D662E">
        <w:rPr>
          <w:lang w:val="en-US"/>
        </w:rPr>
        <w:t xml:space="preserve">the </w:t>
      </w:r>
      <w:r w:rsidR="00A92923" w:rsidRPr="003D662E">
        <w:rPr>
          <w:lang w:val="en-US"/>
        </w:rPr>
        <w:t>services/</w:t>
      </w:r>
      <w:r w:rsidR="00467FD5" w:rsidRPr="003D662E">
        <w:rPr>
          <w:lang w:val="en-US"/>
        </w:rPr>
        <w:t>resource sub-model elements collection</w:t>
      </w:r>
      <w:r w:rsidR="00A92923" w:rsidRPr="003D662E">
        <w:rPr>
          <w:lang w:val="en-US"/>
        </w:rPr>
        <w:t>s</w:t>
      </w:r>
      <w:r w:rsidR="00467FD5" w:rsidRPr="003D662E">
        <w:rPr>
          <w:lang w:val="en-US"/>
        </w:rPr>
        <w:t>.</w:t>
      </w:r>
      <w:r w:rsidR="00A92923" w:rsidRPr="003D662E">
        <w:rPr>
          <w:lang w:val="en-US"/>
        </w:rPr>
        <w:t xml:space="preserve"> However, due to potential </w:t>
      </w:r>
      <w:r w:rsidR="00E56F2D" w:rsidRPr="003D662E">
        <w:rPr>
          <w:lang w:val="en-US"/>
        </w:rPr>
        <w:t xml:space="preserve">performance issues of the AAS approach, for urgent alarms/alerts also a second path via the Transport component </w:t>
      </w:r>
      <w:r w:rsidR="00124832" w:rsidRPr="003D662E">
        <w:rPr>
          <w:lang w:val="en-US"/>
        </w:rPr>
        <w:t xml:space="preserve">is more </w:t>
      </w:r>
      <w:r w:rsidR="00E56F2D" w:rsidRPr="003D662E">
        <w:rPr>
          <w:lang w:val="en-US"/>
        </w:rPr>
        <w:t>adequate.</w:t>
      </w:r>
    </w:p>
    <w:p w14:paraId="75741A52" w14:textId="3B0DBE4F" w:rsidR="00467FD5" w:rsidRPr="003D662E" w:rsidRDefault="00E23A8D" w:rsidP="00467FD5">
      <w:pPr>
        <w:jc w:val="both"/>
        <w:rPr>
          <w:lang w:val="en-US"/>
        </w:rPr>
      </w:pPr>
      <w:r w:rsidRPr="003D662E">
        <w:rPr>
          <w:lang w:val="en-US"/>
        </w:rPr>
        <w:t>As described for the device management</w:t>
      </w:r>
      <w:r w:rsidR="00467FD5" w:rsidRPr="003D662E">
        <w:rPr>
          <w:lang w:val="en-US"/>
        </w:rPr>
        <w:t xml:space="preserve">, the </w:t>
      </w:r>
      <w:r w:rsidR="00155C44" w:rsidRPr="003D662E">
        <w:rPr>
          <w:lang w:val="en-US"/>
        </w:rPr>
        <w:t>monitoring component</w:t>
      </w:r>
      <w:r w:rsidR="00467FD5" w:rsidRPr="003D662E">
        <w:rPr>
          <w:lang w:val="en-US"/>
        </w:rPr>
        <w:t xml:space="preserve"> must take the virtual character of the platform into account (cf. Section </w:t>
      </w:r>
      <w:r w:rsidR="00467FD5" w:rsidRPr="003D662E">
        <w:rPr>
          <w:lang w:val="en-US"/>
        </w:rPr>
        <w:fldChar w:fldCharType="begin"/>
      </w:r>
      <w:r w:rsidR="00467FD5" w:rsidRPr="003D662E">
        <w:rPr>
          <w:lang w:val="en-US"/>
        </w:rPr>
        <w:instrText xml:space="preserve"> REF _Ref57112208 \r \h </w:instrText>
      </w:r>
      <w:r w:rsidR="003D662E">
        <w:rPr>
          <w:lang w:val="en-US"/>
        </w:rPr>
        <w:instrText xml:space="preserve"> \* MERGEFORMAT </w:instrText>
      </w:r>
      <w:r w:rsidR="00467FD5" w:rsidRPr="003D662E">
        <w:rPr>
          <w:lang w:val="en-US"/>
        </w:rPr>
      </w:r>
      <w:r w:rsidR="00467FD5" w:rsidRPr="003D662E">
        <w:rPr>
          <w:lang w:val="en-US"/>
        </w:rPr>
        <w:fldChar w:fldCharType="separate"/>
      </w:r>
      <w:r w:rsidR="00C62E87">
        <w:rPr>
          <w:lang w:val="en-US"/>
        </w:rPr>
        <w:t>3.1</w:t>
      </w:r>
      <w:r w:rsidR="00467FD5" w:rsidRPr="003D662E">
        <w:rPr>
          <w:lang w:val="en-US"/>
        </w:rPr>
        <w:fldChar w:fldCharType="end"/>
      </w:r>
      <w:r w:rsidR="00467FD5" w:rsidRPr="003D662E">
        <w:rPr>
          <w:lang w:val="en-US"/>
        </w:rPr>
        <w:t xml:space="preserve">). Therefore, it is mandatory that the </w:t>
      </w:r>
      <w:r w:rsidR="00E82A67" w:rsidRPr="003D662E">
        <w:rPr>
          <w:lang w:val="en-US"/>
        </w:rPr>
        <w:t xml:space="preserve">monitoring is able to </w:t>
      </w:r>
      <w:r w:rsidR="00467FD5" w:rsidRPr="003D662E">
        <w:rPr>
          <w:lang w:val="en-US"/>
        </w:rPr>
        <w:t xml:space="preserve">operate on multiple AAS of the structure described in this document rather than on “just” the singleton AAS of the platform. This allows taking other platform instances as well as underlying mapped-in platform instances into account. However, it is important to understand that access to these further AAS may be restricted, e.g., </w:t>
      </w:r>
      <w:r w:rsidR="00512AE2" w:rsidRPr="003D662E">
        <w:rPr>
          <w:lang w:val="en-US"/>
        </w:rPr>
        <w:t>access to information is limited</w:t>
      </w:r>
      <w:r w:rsidR="00467FD5" w:rsidRPr="003D662E">
        <w:rPr>
          <w:lang w:val="en-US"/>
        </w:rPr>
        <w:t xml:space="preserve">. This may be represented in terms of missing </w:t>
      </w:r>
      <w:r w:rsidR="00512AE2" w:rsidRPr="003D662E">
        <w:rPr>
          <w:lang w:val="en-US"/>
        </w:rPr>
        <w:t>properties</w:t>
      </w:r>
      <w:r w:rsidR="00467FD5" w:rsidRPr="003D662E">
        <w:rPr>
          <w:lang w:val="en-US"/>
        </w:rPr>
        <w:t xml:space="preserve"> or AAS access limitations</w:t>
      </w:r>
      <w:r w:rsidR="001622BE" w:rsidRPr="003D662E">
        <w:rPr>
          <w:lang w:val="en-US"/>
        </w:rPr>
        <w:fldChar w:fldCharType="begin"/>
      </w:r>
      <w:r w:rsidR="001622BE" w:rsidRPr="003D662E">
        <w:rPr>
          <w:lang w:val="en-US"/>
        </w:rPr>
        <w:instrText xml:space="preserve"> NOTEREF _Ref69892369 \f \h </w:instrText>
      </w:r>
      <w:r w:rsidR="003D662E">
        <w:rPr>
          <w:lang w:val="en-US"/>
        </w:rPr>
        <w:instrText xml:space="preserve"> \* MERGEFORMAT </w:instrText>
      </w:r>
      <w:r w:rsidR="001622BE" w:rsidRPr="003D662E">
        <w:rPr>
          <w:lang w:val="en-US"/>
        </w:rPr>
      </w:r>
      <w:r w:rsidR="001622BE" w:rsidRPr="003D662E">
        <w:rPr>
          <w:lang w:val="en-US"/>
        </w:rPr>
        <w:fldChar w:fldCharType="separate"/>
      </w:r>
      <w:r w:rsidR="00C62E87" w:rsidRPr="00C62E87">
        <w:rPr>
          <w:rStyle w:val="FootnoteReference"/>
          <w:lang w:val="en-US"/>
        </w:rPr>
        <w:t>68</w:t>
      </w:r>
      <w:r w:rsidR="001622BE" w:rsidRPr="003D662E">
        <w:rPr>
          <w:lang w:val="en-US"/>
        </w:rPr>
        <w:fldChar w:fldCharType="end"/>
      </w:r>
      <w:r w:rsidR="00467FD5" w:rsidRPr="003D662E">
        <w:rPr>
          <w:lang w:val="en-US"/>
        </w:rPr>
        <w:t>.</w:t>
      </w:r>
    </w:p>
    <w:p w14:paraId="7E1840C6" w14:textId="15513FE5" w:rsidR="000D513A" w:rsidRPr="003D662E" w:rsidRDefault="00E34FD3" w:rsidP="00A32B80">
      <w:pPr>
        <w:jc w:val="both"/>
        <w:rPr>
          <w:lang w:val="en-US"/>
        </w:rPr>
      </w:pPr>
      <w:r w:rsidRPr="003D662E">
        <w:rPr>
          <w:lang w:val="en-US"/>
        </w:rPr>
        <w:t xml:space="preserve">Primarily, for the monitoring component Java 1.8 compatible libraries shall be used, </w:t>
      </w:r>
      <w:r w:rsidR="00A32B80" w:rsidRPr="003D662E">
        <w:rPr>
          <w:lang w:val="en-US"/>
        </w:rPr>
        <w:t xml:space="preserve">this constraint can be relaxed for the central monitoring components. As first (alternative) monitoring component we decided for an integration of the Prometheus service </w:t>
      </w:r>
      <w:r w:rsidR="00EF490C" w:rsidRPr="003D662E">
        <w:rPr>
          <w:lang w:val="en-US"/>
        </w:rPr>
        <w:t xml:space="preserve">and resource </w:t>
      </w:r>
      <w:r w:rsidR="00A32B80" w:rsidRPr="003D662E">
        <w:rPr>
          <w:lang w:val="en-US"/>
        </w:rPr>
        <w:t>monitoring approach</w:t>
      </w:r>
      <w:r w:rsidR="001B3D8F" w:rsidRPr="003D662E">
        <w:rPr>
          <w:lang w:val="en-US"/>
        </w:rPr>
        <w:t xml:space="preserve"> (open source, Apache License)</w:t>
      </w:r>
      <w:r w:rsidR="00A32B80" w:rsidRPr="003D662E">
        <w:rPr>
          <w:lang w:val="en-US"/>
        </w:rPr>
        <w:t>.</w:t>
      </w:r>
      <w:r w:rsidR="009048C5" w:rsidRPr="003D662E">
        <w:rPr>
          <w:lang w:val="en-US"/>
        </w:rPr>
        <w:t xml:space="preserve"> Prometheus is based on gathering data from HTTP</w:t>
      </w:r>
      <w:r w:rsidR="001D6637" w:rsidRPr="003D662E">
        <w:rPr>
          <w:lang w:val="en-US"/>
        </w:rPr>
        <w:t>/REST</w:t>
      </w:r>
      <w:r w:rsidR="009048C5" w:rsidRPr="003D662E">
        <w:rPr>
          <w:lang w:val="en-US"/>
        </w:rPr>
        <w:t xml:space="preserve"> servers exposing monitoring endpoints, allows for configuring evaluation rules on the gathered data, stores the data in a time series data base and exposes the aggregated information</w:t>
      </w:r>
      <w:r w:rsidR="001D6637" w:rsidRPr="003D662E">
        <w:rPr>
          <w:lang w:val="en-US"/>
        </w:rPr>
        <w:t xml:space="preserve"> again as HTTP/REST service endpoints (including an alert manager). </w:t>
      </w:r>
      <w:r w:rsidR="000D513A" w:rsidRPr="003D662E">
        <w:rPr>
          <w:lang w:val="en-US"/>
        </w:rPr>
        <w:t>However, direct HTTP access across all resources in a production system may not be permitted, i.e., some intermediary representation might be required.</w:t>
      </w:r>
    </w:p>
    <w:p w14:paraId="41AECD65" w14:textId="5F7DDE01" w:rsidR="000D513A" w:rsidRPr="003D662E" w:rsidRDefault="000D513A" w:rsidP="00A32B80">
      <w:pPr>
        <w:jc w:val="both"/>
        <w:rPr>
          <w:lang w:val="en-US"/>
        </w:rPr>
      </w:pPr>
      <w:r w:rsidRPr="003D662E">
        <w:rPr>
          <w:lang w:val="en-US"/>
        </w:rPr>
        <w:t xml:space="preserve">One approach could rely on directly reading out the platform AAS, the devices and services AAS or submodels. Initial experiments using BaSyx as backend for a web-based UI (cf. Section </w:t>
      </w:r>
      <w:r w:rsidRPr="003D662E">
        <w:rPr>
          <w:lang w:val="en-US"/>
        </w:rPr>
        <w:fldChar w:fldCharType="begin"/>
      </w:r>
      <w:r w:rsidRPr="003D662E">
        <w:rPr>
          <w:lang w:val="en-US"/>
        </w:rPr>
        <w:instrText xml:space="preserve"> REF _Ref101352799 \r \h </w:instrText>
      </w:r>
      <w:r w:rsidR="00FB20A4" w:rsidRPr="003D662E">
        <w:rPr>
          <w:lang w:val="en-US"/>
        </w:rPr>
        <w:instrText xml:space="preserve"> \* MERGEFORMAT </w:instrText>
      </w:r>
      <w:r w:rsidRPr="003D662E">
        <w:rPr>
          <w:lang w:val="en-US"/>
        </w:rPr>
      </w:r>
      <w:r w:rsidRPr="003D662E">
        <w:rPr>
          <w:lang w:val="en-US"/>
        </w:rPr>
        <w:fldChar w:fldCharType="separate"/>
      </w:r>
      <w:r w:rsidR="00C62E87">
        <w:rPr>
          <w:lang w:val="en-US"/>
        </w:rPr>
        <w:t>3.12</w:t>
      </w:r>
      <w:r w:rsidRPr="003D662E">
        <w:rPr>
          <w:lang w:val="en-US"/>
        </w:rPr>
        <w:fldChar w:fldCharType="end"/>
      </w:r>
      <w:r w:rsidRPr="003D662E">
        <w:rPr>
          <w:lang w:val="en-US"/>
        </w:rPr>
        <w:t xml:space="preserve">) are promising. Here, standardized submodels (as started by the IDTA for a resources submodel) could lead </w:t>
      </w:r>
      <w:r w:rsidRPr="003D662E">
        <w:rPr>
          <w:lang w:val="en-US"/>
        </w:rPr>
        <w:lastRenderedPageBreak/>
        <w:t>in the future to existing, reusable components for AAS based scraping of monitoring information, and, thus, could ease the effort of integrating such monitoring systems.</w:t>
      </w:r>
    </w:p>
    <w:p w14:paraId="382CC138" w14:textId="66EC2838" w:rsidR="000D513A" w:rsidRPr="003D662E" w:rsidRDefault="000D513A" w:rsidP="00A32B80">
      <w:pPr>
        <w:jc w:val="both"/>
        <w:rPr>
          <w:lang w:val="en-US"/>
        </w:rPr>
      </w:pPr>
      <w:r w:rsidRPr="003D662E">
        <w:rPr>
          <w:lang w:val="en-US"/>
        </w:rPr>
        <w:t>An alternative approach</w:t>
      </w:r>
      <w:r w:rsidR="00D41F35" w:rsidRPr="003D662E">
        <w:rPr>
          <w:lang w:val="en-US"/>
        </w:rPr>
        <w:t>,</w:t>
      </w:r>
      <w:r w:rsidRPr="003D662E">
        <w:rPr>
          <w:lang w:val="en-US"/>
        </w:rPr>
        <w:t xml:space="preserve"> </w:t>
      </w:r>
      <w:r w:rsidR="006A2A47" w:rsidRPr="003D662E">
        <w:rPr>
          <w:lang w:val="en-US"/>
        </w:rPr>
        <w:t xml:space="preserve">as illustrated in </w:t>
      </w:r>
      <w:r w:rsidR="006A2A47" w:rsidRPr="003D662E">
        <w:rPr>
          <w:lang w:val="en-US"/>
        </w:rPr>
        <w:fldChar w:fldCharType="begin"/>
      </w:r>
      <w:r w:rsidR="006A2A47" w:rsidRPr="003D662E">
        <w:rPr>
          <w:lang w:val="en-US"/>
        </w:rPr>
        <w:instrText xml:space="preserve"> REF _Ref57799390 \h  \* MERGEFORMAT </w:instrText>
      </w:r>
      <w:r w:rsidR="006A2A47" w:rsidRPr="003D662E">
        <w:rPr>
          <w:lang w:val="en-US"/>
        </w:rPr>
      </w:r>
      <w:r w:rsidR="006A2A47" w:rsidRPr="003D662E">
        <w:rPr>
          <w:lang w:val="en-US"/>
        </w:rPr>
        <w:fldChar w:fldCharType="separate"/>
      </w:r>
      <w:r w:rsidR="00C62E87" w:rsidRPr="003D662E">
        <w:rPr>
          <w:lang w:val="en-US"/>
        </w:rPr>
        <w:t xml:space="preserve">Figure </w:t>
      </w:r>
      <w:r w:rsidR="00C62E87">
        <w:rPr>
          <w:noProof/>
          <w:lang w:val="en-US"/>
        </w:rPr>
        <w:t>27</w:t>
      </w:r>
      <w:r w:rsidR="006A2A47" w:rsidRPr="003D662E">
        <w:rPr>
          <w:lang w:val="en-US"/>
        </w:rPr>
        <w:fldChar w:fldCharType="end"/>
      </w:r>
      <w:r w:rsidR="00423CFE" w:rsidRPr="003D662E">
        <w:rPr>
          <w:lang w:val="en-US"/>
        </w:rPr>
        <w:t>,</w:t>
      </w:r>
      <w:r w:rsidR="006A2A47" w:rsidRPr="003D662E">
        <w:rPr>
          <w:lang w:val="en-US"/>
        </w:rPr>
        <w:t xml:space="preserve"> </w:t>
      </w:r>
      <w:r w:rsidRPr="003D662E">
        <w:rPr>
          <w:lang w:val="en-US"/>
        </w:rPr>
        <w:t>is to provide the monitoring information through the transport layer as envisioned in [</w:t>
      </w:r>
      <w:r w:rsidR="00597F48">
        <w:rPr>
          <w:lang w:val="en-US"/>
        </w:rPr>
        <w:t>CE21</w:t>
      </w:r>
      <w:r w:rsidRPr="003D662E">
        <w:rPr>
          <w:lang w:val="en-US"/>
        </w:rPr>
        <w:t xml:space="preserve">]. For Prometheus, this is then similar to </w:t>
      </w:r>
      <w:r w:rsidR="001B3D8F" w:rsidRPr="003D662E">
        <w:rPr>
          <w:lang w:val="en-US"/>
        </w:rPr>
        <w:t>approach</w:t>
      </w:r>
      <w:r w:rsidRPr="003D662E">
        <w:rPr>
          <w:lang w:val="en-US"/>
        </w:rPr>
        <w:t xml:space="preserve">es allowing Prometheus to monitor resources over </w:t>
      </w:r>
      <w:r w:rsidR="001B3D8F" w:rsidRPr="003D662E">
        <w:rPr>
          <w:lang w:val="en-US"/>
        </w:rPr>
        <w:t xml:space="preserve">network borders, </w:t>
      </w:r>
      <w:r w:rsidRPr="003D662E">
        <w:rPr>
          <w:lang w:val="en-US"/>
        </w:rPr>
        <w:t xml:space="preserve">where </w:t>
      </w:r>
      <w:r w:rsidR="001B3D8F" w:rsidRPr="003D662E">
        <w:rPr>
          <w:lang w:val="en-US"/>
        </w:rPr>
        <w:t>a firewall or a gateway</w:t>
      </w:r>
      <w:r w:rsidRPr="003D662E">
        <w:rPr>
          <w:lang w:val="en-US"/>
        </w:rPr>
        <w:t xml:space="preserve"> provides a proxying </w:t>
      </w:r>
      <w:r w:rsidR="001B3D8F" w:rsidRPr="003D662E">
        <w:rPr>
          <w:lang w:val="en-US"/>
        </w:rPr>
        <w:t>service</w:t>
      </w:r>
      <w:r w:rsidR="00D44FA6" w:rsidRPr="003D662E">
        <w:rPr>
          <w:rStyle w:val="FootnoteReference"/>
          <w:lang w:val="en-US"/>
        </w:rPr>
        <w:footnoteReference w:id="73"/>
      </w:r>
      <w:r w:rsidRPr="003D662E">
        <w:rPr>
          <w:lang w:val="en-US"/>
        </w:rPr>
        <w:t xml:space="preserve">, which </w:t>
      </w:r>
      <w:r w:rsidR="001B3D8F" w:rsidRPr="003D662E">
        <w:rPr>
          <w:lang w:val="en-US"/>
        </w:rPr>
        <w:t xml:space="preserve">collects all </w:t>
      </w:r>
      <w:r w:rsidRPr="003D662E">
        <w:rPr>
          <w:lang w:val="en-US"/>
        </w:rPr>
        <w:t xml:space="preserve">relevant </w:t>
      </w:r>
      <w:r w:rsidR="001B3D8F" w:rsidRPr="003D662E">
        <w:rPr>
          <w:lang w:val="en-US"/>
        </w:rPr>
        <w:t xml:space="preserve">information in the subnet </w:t>
      </w:r>
      <w:r w:rsidRPr="003D662E">
        <w:rPr>
          <w:lang w:val="en-US"/>
        </w:rPr>
        <w:t xml:space="preserve">on behalf of Prometheus </w:t>
      </w:r>
      <w:r w:rsidR="001B3D8F" w:rsidRPr="003D662E">
        <w:rPr>
          <w:lang w:val="en-US"/>
        </w:rPr>
        <w:t xml:space="preserve">and offers </w:t>
      </w:r>
      <w:r w:rsidRPr="003D662E">
        <w:rPr>
          <w:lang w:val="en-US"/>
        </w:rPr>
        <w:t xml:space="preserve">the collected </w:t>
      </w:r>
      <w:r w:rsidR="001B3D8F" w:rsidRPr="003D662E">
        <w:rPr>
          <w:lang w:val="en-US"/>
        </w:rPr>
        <w:t xml:space="preserve">information on individual endpoints to the scraping process of Prometheus. </w:t>
      </w:r>
      <w:r w:rsidRPr="003D662E">
        <w:rPr>
          <w:lang w:val="en-US"/>
        </w:rPr>
        <w:t>Although this requires an additional server process in the Prometheus case, it also allows for the flexible integration of other monitoring systems, as the data is provided independently and just must be translated into a format that can be understood by the respective monitoring system, e.g., a transport-to-MQTT translation that feeds information into the monitoring component.</w:t>
      </w:r>
    </w:p>
    <w:p w14:paraId="78C5A81A" w14:textId="2D5CB828" w:rsidR="00A32B80" w:rsidRPr="003D662E" w:rsidRDefault="001B3D8F" w:rsidP="00A32B80">
      <w:pPr>
        <w:jc w:val="both"/>
        <w:rPr>
          <w:lang w:val="en-US"/>
        </w:rPr>
      </w:pPr>
      <w:r w:rsidRPr="003D662E">
        <w:rPr>
          <w:lang w:val="en-US"/>
        </w:rPr>
        <w:t>In our</w:t>
      </w:r>
      <w:r w:rsidR="00110FE6" w:rsidRPr="003D662E">
        <w:rPr>
          <w:lang w:val="en-US"/>
        </w:rPr>
        <w:t xml:space="preserve"> case, the integration </w:t>
      </w:r>
      <w:r w:rsidR="00E00BF6" w:rsidRPr="003D662E">
        <w:rPr>
          <w:lang w:val="en-US"/>
        </w:rPr>
        <w:t xml:space="preserve">of Prometheus into the platform </w:t>
      </w:r>
      <w:r w:rsidR="00110FE6" w:rsidRPr="003D662E">
        <w:rPr>
          <w:lang w:val="en-US"/>
        </w:rPr>
        <w:t xml:space="preserve">receives the monitoring data of individual resources via transport communication, exposes this information in an own (local) web server and adjusts the Prometheus configuration so that new devices are considered for scraping via the (local) web server. </w:t>
      </w:r>
      <w:r w:rsidR="00D330C7" w:rsidRPr="003D662E">
        <w:rPr>
          <w:lang w:val="en-US"/>
        </w:rPr>
        <w:t xml:space="preserve">The implementation of such a metrics exporter is prepared in the generic monitoring component, while the Prometheus-specific integration is done in the alternative Prometheus integration component. </w:t>
      </w:r>
      <w:r w:rsidR="009C661D" w:rsidRPr="003D662E">
        <w:rPr>
          <w:lang w:val="en-US"/>
        </w:rPr>
        <w:t xml:space="preserve">The Prometheus integration component also contains the Prometheus binaries for Windows and Linux as well as an own lifecycle descriptor that starts and shuts down Prometheus. </w:t>
      </w:r>
      <w:r w:rsidR="000B70EF" w:rsidRPr="003D662E">
        <w:rPr>
          <w:lang w:val="en-US"/>
        </w:rPr>
        <w:t>Within</w:t>
      </w:r>
      <w:r w:rsidR="00451509" w:rsidRPr="003D662E">
        <w:rPr>
          <w:lang w:val="en-US"/>
        </w:rPr>
        <w:t xml:space="preserve"> this lifecycle, a bridging metrics exporter as well as an alert monitor are started. We use the Prometheus alertmonitor</w:t>
      </w:r>
      <w:r w:rsidR="00451509" w:rsidRPr="003D662E">
        <w:rPr>
          <w:rStyle w:val="FootnoteReference"/>
          <w:lang w:val="en-US"/>
        </w:rPr>
        <w:footnoteReference w:id="74"/>
      </w:r>
      <w:r w:rsidR="00451509" w:rsidRPr="003D662E">
        <w:rPr>
          <w:lang w:val="en-US"/>
        </w:rPr>
        <w:t xml:space="preserve"> (Apache License) as the Prometheus client library does not provide support for alerts. The alertmonitor scrapes the alert manager HTTP API of Prometheus </w:t>
      </w:r>
      <w:r w:rsidR="004B7708" w:rsidRPr="003D662E">
        <w:rPr>
          <w:lang w:val="en-US"/>
        </w:rPr>
        <w:t xml:space="preserve">in regular fashion </w:t>
      </w:r>
      <w:r w:rsidR="00451509" w:rsidRPr="003D662E">
        <w:rPr>
          <w:lang w:val="en-US"/>
        </w:rPr>
        <w:t xml:space="preserve">and turns alerts into alert instances of the transport layer (alert stream, see </w:t>
      </w:r>
      <w:r w:rsidR="00451509" w:rsidRPr="003D662E">
        <w:rPr>
          <w:lang w:val="en-US"/>
        </w:rPr>
        <w:fldChar w:fldCharType="begin"/>
      </w:r>
      <w:r w:rsidR="00451509" w:rsidRPr="003D662E">
        <w:rPr>
          <w:lang w:val="en-US"/>
        </w:rPr>
        <w:instrText xml:space="preserve"> REF _Ref78457598 \h  \* MERGEFORMAT </w:instrText>
      </w:r>
      <w:r w:rsidR="00451509" w:rsidRPr="003D662E">
        <w:rPr>
          <w:lang w:val="en-US"/>
        </w:rPr>
        <w:fldChar w:fldCharType="separate"/>
      </w:r>
      <w:r w:rsidR="00C62E87">
        <w:rPr>
          <w:b/>
          <w:bCs/>
          <w:lang w:val="en-US"/>
        </w:rPr>
        <w:t>Error! Reference source not found.</w:t>
      </w:r>
      <w:r w:rsidR="00451509" w:rsidRPr="003D662E">
        <w:rPr>
          <w:lang w:val="en-US"/>
        </w:rPr>
        <w:fldChar w:fldCharType="end"/>
      </w:r>
      <w:r w:rsidR="00451509" w:rsidRPr="003D662E">
        <w:rPr>
          <w:lang w:val="en-US"/>
        </w:rPr>
        <w:t xml:space="preserve"> in Section </w:t>
      </w:r>
      <w:r w:rsidR="00451509" w:rsidRPr="003D662E">
        <w:rPr>
          <w:lang w:val="en-US"/>
        </w:rPr>
        <w:fldChar w:fldCharType="begin"/>
      </w:r>
      <w:r w:rsidR="00451509" w:rsidRPr="003D662E">
        <w:rPr>
          <w:lang w:val="en-US"/>
        </w:rPr>
        <w:instrText xml:space="preserve"> REF _Ref58848073 \r \h </w:instrText>
      </w:r>
      <w:r w:rsidR="004B7708" w:rsidRPr="003D662E">
        <w:rPr>
          <w:lang w:val="en-US"/>
        </w:rPr>
        <w:instrText xml:space="preserve"> \* MERGEFORMAT </w:instrText>
      </w:r>
      <w:r w:rsidR="00451509" w:rsidRPr="003D662E">
        <w:rPr>
          <w:lang w:val="en-US"/>
        </w:rPr>
      </w:r>
      <w:r w:rsidR="00451509" w:rsidRPr="003D662E">
        <w:rPr>
          <w:lang w:val="en-US"/>
        </w:rPr>
        <w:fldChar w:fldCharType="separate"/>
      </w:r>
      <w:r w:rsidR="00C62E87">
        <w:rPr>
          <w:lang w:val="en-US"/>
        </w:rPr>
        <w:t>7.1</w:t>
      </w:r>
      <w:r w:rsidR="00451509" w:rsidRPr="003D662E">
        <w:rPr>
          <w:lang w:val="en-US"/>
        </w:rPr>
        <w:fldChar w:fldCharType="end"/>
      </w:r>
      <w:r w:rsidR="00451509" w:rsidRPr="003D662E">
        <w:rPr>
          <w:lang w:val="en-US"/>
        </w:rPr>
        <w:t xml:space="preserve">). </w:t>
      </w:r>
      <w:r w:rsidR="00163B84" w:rsidRPr="003D662E">
        <w:rPr>
          <w:lang w:val="en-US"/>
        </w:rPr>
        <w:t xml:space="preserve">The setup of Prometheus is </w:t>
      </w:r>
      <w:r w:rsidR="00907E73" w:rsidRPr="003D662E">
        <w:rPr>
          <w:lang w:val="en-US"/>
        </w:rPr>
        <w:t>defined in the configuration model and the setup information is generated during the platform instantiation process.</w:t>
      </w:r>
      <w:r w:rsidR="009E56FE" w:rsidRPr="003D662E">
        <w:rPr>
          <w:lang w:val="en-US"/>
        </w:rPr>
        <w:t xml:space="preserve"> Part of this setup is also the information, whether we rely on an installed Prometheus server or w</w:t>
      </w:r>
      <w:r w:rsidR="00BC0A20" w:rsidRPr="003D662E">
        <w:rPr>
          <w:lang w:val="en-US"/>
        </w:rPr>
        <w:t>h</w:t>
      </w:r>
      <w:r w:rsidR="009E56FE" w:rsidRPr="003D662E">
        <w:rPr>
          <w:lang w:val="en-US"/>
        </w:rPr>
        <w:t>ether we have to start the included binaries.</w:t>
      </w:r>
    </w:p>
    <w:p w14:paraId="17A955DB" w14:textId="42C3BBF8" w:rsidR="00776043" w:rsidRPr="003D662E" w:rsidRDefault="00906BFE" w:rsidP="00A32B80">
      <w:pPr>
        <w:jc w:val="both"/>
        <w:rPr>
          <w:lang w:val="en-US"/>
        </w:rPr>
      </w:pPr>
      <w:r w:rsidRPr="003D662E">
        <w:rPr>
          <w:lang w:val="en-US"/>
        </w:rPr>
        <w:t>T</w:t>
      </w:r>
      <w:r w:rsidR="00776043" w:rsidRPr="003D662E">
        <w:rPr>
          <w:lang w:val="en-US"/>
        </w:rPr>
        <w:t xml:space="preserve">he monitoring component </w:t>
      </w:r>
      <w:r w:rsidRPr="003D662E">
        <w:rPr>
          <w:lang w:val="en-US"/>
        </w:rPr>
        <w:t xml:space="preserve">defines an own </w:t>
      </w:r>
      <w:r w:rsidR="00776043" w:rsidRPr="003D662E">
        <w:rPr>
          <w:lang w:val="en-US"/>
        </w:rPr>
        <w:t>AAS</w:t>
      </w:r>
      <w:r w:rsidRPr="003D662E">
        <w:rPr>
          <w:lang w:val="en-US"/>
        </w:rPr>
        <w:t xml:space="preserve"> su</w:t>
      </w:r>
      <w:r w:rsidR="00FD785E" w:rsidRPr="003D662E">
        <w:rPr>
          <w:lang w:val="en-US"/>
        </w:rPr>
        <w:t>b</w:t>
      </w:r>
      <w:r w:rsidRPr="003D662E">
        <w:rPr>
          <w:lang w:val="en-US"/>
        </w:rPr>
        <w:t>model</w:t>
      </w:r>
      <w:r w:rsidR="00776043" w:rsidRPr="003D662E">
        <w:rPr>
          <w:lang w:val="en-US"/>
        </w:rPr>
        <w:t xml:space="preserve">, which </w:t>
      </w:r>
      <w:r w:rsidRPr="003D662E">
        <w:rPr>
          <w:lang w:val="en-US"/>
        </w:rPr>
        <w:t xml:space="preserve">currently </w:t>
      </w:r>
      <w:r w:rsidR="00776043" w:rsidRPr="003D662E">
        <w:rPr>
          <w:lang w:val="en-US"/>
        </w:rPr>
        <w:t>consist</w:t>
      </w:r>
      <w:r w:rsidRPr="003D662E">
        <w:rPr>
          <w:lang w:val="en-US"/>
        </w:rPr>
        <w:t>s</w:t>
      </w:r>
      <w:r w:rsidR="00776043" w:rsidRPr="003D662E">
        <w:rPr>
          <w:lang w:val="en-US"/>
        </w:rPr>
        <w:t xml:space="preserve"> of a list of recent alerts</w:t>
      </w:r>
      <w:r w:rsidRPr="003D662E">
        <w:rPr>
          <w:lang w:val="en-US"/>
        </w:rPr>
        <w:t>. I</w:t>
      </w:r>
      <w:r w:rsidR="00776043" w:rsidRPr="003D662E">
        <w:rPr>
          <w:lang w:val="en-US"/>
        </w:rPr>
        <w:t>ndividual, aggregated monitoring values</w:t>
      </w:r>
      <w:r w:rsidRPr="003D662E">
        <w:rPr>
          <w:lang w:val="en-US"/>
        </w:rPr>
        <w:t xml:space="preserve"> as well as changes of monitoring rules will be subject of the next releases</w:t>
      </w:r>
      <w:r w:rsidR="00776043" w:rsidRPr="003D662E">
        <w:rPr>
          <w:lang w:val="en-US"/>
        </w:rPr>
        <w:t>.</w:t>
      </w:r>
    </w:p>
    <w:p w14:paraId="159A3A82" w14:textId="0F4855BF" w:rsidR="008867EC" w:rsidRPr="003D662E" w:rsidRDefault="00776043" w:rsidP="00E33595">
      <w:pPr>
        <w:jc w:val="both"/>
        <w:rPr>
          <w:lang w:val="en-US"/>
        </w:rPr>
      </w:pPr>
      <w:r w:rsidRPr="003D662E">
        <w:rPr>
          <w:lang w:val="en-US"/>
        </w:rPr>
        <w:t>Ultimately, t</w:t>
      </w:r>
      <w:r w:rsidR="00BA474B" w:rsidRPr="003D662E">
        <w:rPr>
          <w:lang w:val="en-US"/>
        </w:rPr>
        <w:t>he Prometheus monitoring component is configured and integrated through the configuration model and the platform instantiation.</w:t>
      </w:r>
      <w:r w:rsidR="00E33595" w:rsidRPr="003D662E">
        <w:rPr>
          <w:lang w:val="en-US"/>
        </w:rPr>
        <w:t xml:space="preserve"> However, </w:t>
      </w:r>
      <w:r w:rsidR="00C025F4" w:rsidRPr="003D662E">
        <w:rPr>
          <w:lang w:val="en-US"/>
        </w:rPr>
        <w:t xml:space="preserve">realizing the bridging approach requires careful handling of the embedded Tomcat webserver, as otherwise in particular our default test broker </w:t>
      </w:r>
      <w:r w:rsidR="00816592" w:rsidRPr="003D662E">
        <w:rPr>
          <w:lang w:val="en-US"/>
        </w:rPr>
        <w:t xml:space="preserve">Apache Qpid </w:t>
      </w:r>
      <w:r w:rsidR="00C025F4" w:rsidRPr="003D662E">
        <w:rPr>
          <w:lang w:val="en-US"/>
        </w:rPr>
        <w:t xml:space="preserve">may </w:t>
      </w:r>
      <w:r w:rsidR="00816592" w:rsidRPr="003D662E">
        <w:rPr>
          <w:lang w:val="en-US"/>
        </w:rPr>
        <w:t xml:space="preserve">throw </w:t>
      </w:r>
      <w:r w:rsidR="00816592" w:rsidRPr="003D662E">
        <w:rPr>
          <w:rFonts w:ascii="Consolas" w:hAnsi="Consolas"/>
          <w:lang w:val="en-US"/>
        </w:rPr>
        <w:t>NullPointerExceptions</w:t>
      </w:r>
      <w:r w:rsidR="00816592" w:rsidRPr="003D662E">
        <w:rPr>
          <w:lang w:val="en-US"/>
        </w:rPr>
        <w:t xml:space="preserve"> when </w:t>
      </w:r>
      <w:r w:rsidR="00C025F4" w:rsidRPr="003D662E">
        <w:rPr>
          <w:lang w:val="en-US"/>
        </w:rPr>
        <w:t>the</w:t>
      </w:r>
      <w:r w:rsidR="00816592" w:rsidRPr="003D662E">
        <w:rPr>
          <w:lang w:val="en-US"/>
        </w:rPr>
        <w:t xml:space="preserve"> Tomcat instance create</w:t>
      </w:r>
      <w:r w:rsidR="00C025F4" w:rsidRPr="003D662E">
        <w:rPr>
          <w:lang w:val="en-US"/>
        </w:rPr>
        <w:t>s</w:t>
      </w:r>
      <w:r w:rsidR="00816592" w:rsidRPr="003D662E">
        <w:rPr>
          <w:lang w:val="en-US"/>
        </w:rPr>
        <w:t xml:space="preserve"> server contexts. </w:t>
      </w:r>
      <w:r w:rsidR="00FF6B84" w:rsidRPr="003D662E">
        <w:rPr>
          <w:lang w:val="en-US"/>
        </w:rPr>
        <w:t xml:space="preserve">This would significantly limit the flexibility of choosing transport protocols in the platform. </w:t>
      </w:r>
      <w:r w:rsidR="00AB0AC5" w:rsidRPr="003D662E">
        <w:rPr>
          <w:lang w:val="en-US"/>
        </w:rPr>
        <w:t>The current approach works with a single root context, into which a default metrics servlet and one servlet per device in an platform installation are added. The default metrics servlet is added statically when the server instance is created, the device servlets upon status messages of the platform</w:t>
      </w:r>
      <w:r w:rsidR="00816592" w:rsidRPr="003D662E">
        <w:rPr>
          <w:lang w:val="en-US"/>
        </w:rPr>
        <w:t xml:space="preserve">. </w:t>
      </w:r>
      <w:r w:rsidR="00E33595" w:rsidRPr="003D662E">
        <w:rPr>
          <w:lang w:val="en-US"/>
        </w:rPr>
        <w:t>Further evaluation also of the performance will be subject to further work / releases.</w:t>
      </w:r>
      <w:r w:rsidR="00D10BF8" w:rsidRPr="003D662E">
        <w:rPr>
          <w:lang w:val="en-US"/>
        </w:rPr>
        <w:t xml:space="preserve"> </w:t>
      </w:r>
    </w:p>
    <w:p w14:paraId="01C4E24A" w14:textId="798B6420" w:rsidR="00816592" w:rsidRPr="003D662E" w:rsidRDefault="00B522BD" w:rsidP="00E33595">
      <w:pPr>
        <w:jc w:val="both"/>
        <w:rPr>
          <w:lang w:val="en-US"/>
        </w:rPr>
      </w:pPr>
      <w:r w:rsidRPr="003D662E">
        <w:rPr>
          <w:lang w:val="en-US"/>
        </w:rPr>
        <w:t xml:space="preserve">Some components conflict regarding their dependency versions, e.g., in the past </w:t>
      </w:r>
      <w:r w:rsidR="00D10BF8" w:rsidRPr="003D662E">
        <w:rPr>
          <w:lang w:val="en-US"/>
        </w:rPr>
        <w:t>BaSyx</w:t>
      </w:r>
      <w:r w:rsidRPr="003D662E">
        <w:rPr>
          <w:lang w:val="en-US"/>
        </w:rPr>
        <w:t xml:space="preserve"> and</w:t>
      </w:r>
      <w:r w:rsidR="00D10BF8" w:rsidRPr="003D662E">
        <w:rPr>
          <w:lang w:val="en-US"/>
        </w:rPr>
        <w:t xml:space="preserve"> Spring </w:t>
      </w:r>
      <w:r w:rsidRPr="003D662E">
        <w:rPr>
          <w:lang w:val="en-US"/>
        </w:rPr>
        <w:t xml:space="preserve">regarding the required </w:t>
      </w:r>
      <w:r w:rsidR="008867EC" w:rsidRPr="003D662E">
        <w:rPr>
          <w:lang w:val="en-US"/>
        </w:rPr>
        <w:t>versions of the Servlet container Tomcat</w:t>
      </w:r>
      <w:r w:rsidRPr="003D662E">
        <w:rPr>
          <w:lang w:val="en-US"/>
        </w:rPr>
        <w:t xml:space="preserve">, partially running </w:t>
      </w:r>
      <w:r w:rsidR="008867EC" w:rsidRPr="003D662E">
        <w:rPr>
          <w:lang w:val="en-US"/>
        </w:rPr>
        <w:t xml:space="preserve">both in the same JVM </w:t>
      </w:r>
      <w:r w:rsidRPr="003D662E">
        <w:rPr>
          <w:lang w:val="en-US"/>
        </w:rPr>
        <w:t xml:space="preserve">was </w:t>
      </w:r>
      <w:r w:rsidR="008867EC" w:rsidRPr="003D662E">
        <w:rPr>
          <w:lang w:val="en-US"/>
        </w:rPr>
        <w:t xml:space="preserve">not possible. For this purpose, the </w:t>
      </w:r>
      <w:r w:rsidR="00AB0AC7" w:rsidRPr="003D662E">
        <w:rPr>
          <w:lang w:val="en-US"/>
        </w:rPr>
        <w:t>platform instantiation creates an own monitoring component that can be executed besides the platform services</w:t>
      </w:r>
      <w:r w:rsidR="00752FAA" w:rsidRPr="003D662E">
        <w:rPr>
          <w:lang w:val="en-US"/>
        </w:rPr>
        <w:t xml:space="preserve"> in an own process</w:t>
      </w:r>
      <w:r w:rsidR="00AB0AC7" w:rsidRPr="003D662E">
        <w:rPr>
          <w:lang w:val="en-US"/>
        </w:rPr>
        <w:t xml:space="preserve">. Moreover, the </w:t>
      </w:r>
      <w:r w:rsidR="00415FD9" w:rsidRPr="003D662E">
        <w:rPr>
          <w:lang w:val="en-US"/>
        </w:rPr>
        <w:t>P</w:t>
      </w:r>
      <w:r w:rsidR="00013FC1" w:rsidRPr="003D662E">
        <w:rPr>
          <w:lang w:val="en-US"/>
        </w:rPr>
        <w:t xml:space="preserve">rometheus monitoring component defines three lifecycle profiles, the complete Prometheus </w:t>
      </w:r>
      <w:r w:rsidR="00013FC1" w:rsidRPr="003D662E">
        <w:rPr>
          <w:lang w:val="en-US"/>
        </w:rPr>
        <w:lastRenderedPageBreak/>
        <w:t xml:space="preserve">integration, only Prometheus or only the integration. </w:t>
      </w:r>
      <w:r w:rsidR="00CC1938" w:rsidRPr="003D662E">
        <w:rPr>
          <w:lang w:val="en-US"/>
        </w:rPr>
        <w:t>In one of the next releases</w:t>
      </w:r>
      <w:r w:rsidR="00B73EA2" w:rsidRPr="003D662E">
        <w:rPr>
          <w:lang w:val="en-US"/>
        </w:rPr>
        <w:t xml:space="preserve">, </w:t>
      </w:r>
      <w:r w:rsidR="009011FD" w:rsidRPr="003D662E">
        <w:rPr>
          <w:lang w:val="en-US"/>
        </w:rPr>
        <w:t xml:space="preserve">we may abandon the creation </w:t>
      </w:r>
      <w:r w:rsidR="0028651C" w:rsidRPr="003D662E">
        <w:rPr>
          <w:lang w:val="en-US"/>
        </w:rPr>
        <w:t>of an own component and rely on</w:t>
      </w:r>
      <w:r w:rsidR="009011FD" w:rsidRPr="003D662E">
        <w:rPr>
          <w:lang w:val="en-US"/>
        </w:rPr>
        <w:t xml:space="preserve">ly on </w:t>
      </w:r>
      <w:r w:rsidR="00B73EA2" w:rsidRPr="003D662E">
        <w:rPr>
          <w:lang w:val="en-US"/>
        </w:rPr>
        <w:t>the lifecycle profiles</w:t>
      </w:r>
      <w:r w:rsidR="008867EC" w:rsidRPr="003D662E">
        <w:rPr>
          <w:lang w:val="en-US"/>
        </w:rPr>
        <w:t>.</w:t>
      </w:r>
    </w:p>
    <w:p w14:paraId="7837E16F" w14:textId="650E30CA" w:rsidR="00A76EDD" w:rsidRPr="003D662E" w:rsidRDefault="00A76EDD" w:rsidP="00E33595">
      <w:pPr>
        <w:jc w:val="both"/>
        <w:rPr>
          <w:lang w:val="en-US"/>
        </w:rPr>
      </w:pPr>
      <w:r w:rsidRPr="003D662E">
        <w:rPr>
          <w:lang w:val="en-US"/>
        </w:rPr>
        <w:t>The monitoring of system</w:t>
      </w:r>
      <w:r w:rsidR="00106C73" w:rsidRPr="003D662E">
        <w:rPr>
          <w:lang w:val="en-US"/>
        </w:rPr>
        <w:t>-</w:t>
      </w:r>
      <w:r w:rsidRPr="003D662E">
        <w:rPr>
          <w:lang w:val="en-US"/>
        </w:rPr>
        <w:t xml:space="preserve">level meters and application level meters (data items received/sent) has been validated through the Prometheus UI. </w:t>
      </w:r>
      <w:r w:rsidR="00972FC0" w:rsidRPr="003D662E">
        <w:rPr>
          <w:lang w:val="en-US"/>
        </w:rPr>
        <w:t xml:space="preserve">Added resources (ECS-Runtime/Service Manager) </w:t>
      </w:r>
      <w:r w:rsidR="001308CB" w:rsidRPr="003D662E">
        <w:rPr>
          <w:lang w:val="en-US"/>
        </w:rPr>
        <w:t xml:space="preserve">when they occur </w:t>
      </w:r>
      <w:r w:rsidR="00972FC0" w:rsidRPr="003D662E">
        <w:rPr>
          <w:lang w:val="en-US"/>
        </w:rPr>
        <w:t>are taken up, system- and application-level meters are categorized according to device id (and service id for application-level) and displayed individually. Aggregated values or rates can be calculated from this information on Prometheus level. Currently, the underlying approach based on micrometer automatically adds several technical system-leve</w:t>
      </w:r>
      <w:r w:rsidR="00EA44C7" w:rsidRPr="003D662E">
        <w:rPr>
          <w:lang w:val="en-US"/>
        </w:rPr>
        <w:t>l</w:t>
      </w:r>
      <w:r w:rsidR="00972FC0" w:rsidRPr="003D662E">
        <w:rPr>
          <w:lang w:val="en-US"/>
        </w:rPr>
        <w:t xml:space="preserve"> meters. Moreover, Spring also adds additional meters. Most of these meters are not relevant on platform level and could be filtered out. Also per monitoring diagram, currently all meter information is transmitted</w:t>
      </w:r>
      <w:r w:rsidR="00124E1E" w:rsidRPr="003D662E">
        <w:rPr>
          <w:lang w:val="en-US"/>
        </w:rPr>
        <w:t>,</w:t>
      </w:r>
      <w:r w:rsidR="00972FC0" w:rsidRPr="003D662E">
        <w:rPr>
          <w:lang w:val="en-US"/>
        </w:rPr>
        <w:t xml:space="preserve"> while updates could focus on changing values and omit already known static values like descriptions or monitoring units. Both improvements are out of scope for this release, but planned for the next release of the platform.</w:t>
      </w:r>
    </w:p>
    <w:p w14:paraId="53362754" w14:textId="2179048C" w:rsidR="009B1F98" w:rsidRPr="003D662E" w:rsidRDefault="003612C0" w:rsidP="00EC6F39">
      <w:pPr>
        <w:jc w:val="center"/>
        <w:rPr>
          <w:lang w:val="en-US"/>
        </w:rPr>
      </w:pPr>
      <w:r w:rsidRPr="003D662E">
        <w:rPr>
          <w:noProof/>
          <w:lang w:val="en-US"/>
        </w:rPr>
        <w:drawing>
          <wp:inline distT="0" distB="0" distL="0" distR="0" wp14:anchorId="560B828F" wp14:editId="1B3EEE30">
            <wp:extent cx="5797492" cy="278691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12636"/>
                    <a:stretch/>
                  </pic:blipFill>
                  <pic:spPr bwMode="auto">
                    <a:xfrm>
                      <a:off x="0" y="0"/>
                      <a:ext cx="5832081" cy="2803537"/>
                    </a:xfrm>
                    <a:prstGeom prst="rect">
                      <a:avLst/>
                    </a:prstGeom>
                    <a:noFill/>
                    <a:ln>
                      <a:noFill/>
                    </a:ln>
                    <a:extLst>
                      <a:ext uri="{53640926-AAD7-44D8-BBD7-CCE9431645EC}">
                        <a14:shadowObscured xmlns:a14="http://schemas.microsoft.com/office/drawing/2010/main"/>
                      </a:ext>
                    </a:extLst>
                  </pic:spPr>
                </pic:pic>
              </a:graphicData>
            </a:graphic>
          </wp:inline>
        </w:drawing>
      </w:r>
    </w:p>
    <w:p w14:paraId="1C372F4B" w14:textId="55EC16EE" w:rsidR="009B1F98" w:rsidRPr="003D662E" w:rsidRDefault="00EC6F39" w:rsidP="00EC6F39">
      <w:pPr>
        <w:pStyle w:val="Caption"/>
        <w:jc w:val="center"/>
        <w:rPr>
          <w:lang w:val="en-US"/>
        </w:rPr>
      </w:pPr>
      <w:bookmarkStart w:id="141" w:name="_Ref57799390"/>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C62E87">
        <w:rPr>
          <w:noProof/>
          <w:lang w:val="en-US"/>
        </w:rPr>
        <w:t>27</w:t>
      </w:r>
      <w:r w:rsidRPr="003D662E">
        <w:fldChar w:fldCharType="end"/>
      </w:r>
      <w:bookmarkEnd w:id="141"/>
      <w:r w:rsidRPr="003D662E">
        <w:rPr>
          <w:lang w:val="en-US"/>
        </w:rPr>
        <w:t>: Monitoring (comments cropped)</w:t>
      </w:r>
    </w:p>
    <w:p w14:paraId="459951EB" w14:textId="3650AB73" w:rsidR="00CE3F05" w:rsidRPr="003D662E" w:rsidRDefault="00CE3F05" w:rsidP="00CE3F05">
      <w:pPr>
        <w:rPr>
          <w:lang w:val="en-US"/>
        </w:rPr>
      </w:pPr>
    </w:p>
    <w:p w14:paraId="4FCE2F25" w14:textId="08D4AB84" w:rsidR="00CE3F05" w:rsidRPr="003D662E" w:rsidRDefault="00CE3F05" w:rsidP="00CE3F05">
      <w:pPr>
        <w:rPr>
          <w:lang w:val="en-US"/>
        </w:rPr>
      </w:pPr>
    </w:p>
    <w:p w14:paraId="4149D8DC" w14:textId="4AFE726F" w:rsidR="00C017CF" w:rsidRPr="003D662E" w:rsidRDefault="00CF33E5" w:rsidP="00C017CF">
      <w:pPr>
        <w:pStyle w:val="Heading2"/>
        <w:rPr>
          <w:lang w:val="en-US"/>
        </w:rPr>
      </w:pPr>
      <w:bookmarkStart w:id="142" w:name="_Ref77694539"/>
      <w:bookmarkStart w:id="143" w:name="_Toc216439657"/>
      <w:r w:rsidRPr="003D662E">
        <w:rPr>
          <w:lang w:val="en-US"/>
        </w:rPr>
        <w:t>Storage, S</w:t>
      </w:r>
      <w:r w:rsidR="00C017CF" w:rsidRPr="003D662E">
        <w:rPr>
          <w:lang w:val="en-US"/>
        </w:rPr>
        <w:t>ecurity and Data Protection Layer</w:t>
      </w:r>
      <w:bookmarkEnd w:id="142"/>
      <w:bookmarkEnd w:id="143"/>
    </w:p>
    <w:p w14:paraId="5E654149" w14:textId="71E551F3" w:rsidR="00984F2B" w:rsidRPr="003D662E" w:rsidRDefault="00C34074" w:rsidP="007624CE">
      <w:pPr>
        <w:jc w:val="both"/>
        <w:rPr>
          <w:lang w:val="en-US"/>
        </w:rPr>
      </w:pPr>
      <w:r w:rsidRPr="003D662E">
        <w:rPr>
          <w:lang w:val="en-US"/>
        </w:rPr>
        <w:t xml:space="preserve">The </w:t>
      </w:r>
      <w:r w:rsidR="00CF33E5" w:rsidRPr="003D662E">
        <w:rPr>
          <w:lang w:val="en-US"/>
        </w:rPr>
        <w:t xml:space="preserve">Storage, </w:t>
      </w:r>
      <w:r w:rsidRPr="003D662E">
        <w:rPr>
          <w:lang w:val="en-US"/>
        </w:rPr>
        <w:t>Security and Data Protection Layer is responsible for managing security aspects of the platform</w:t>
      </w:r>
      <w:r w:rsidR="003B68DA" w:rsidRPr="003D662E">
        <w:rPr>
          <w:lang w:val="en-US"/>
        </w:rPr>
        <w:t xml:space="preserve"> based on the platform configuration</w:t>
      </w:r>
      <w:r w:rsidRPr="003D662E">
        <w:rPr>
          <w:lang w:val="en-US"/>
        </w:rPr>
        <w:t>, for offering security-enhanc</w:t>
      </w:r>
      <w:r w:rsidR="003B68DA" w:rsidRPr="003D662E">
        <w:rPr>
          <w:lang w:val="en-US"/>
        </w:rPr>
        <w:t>ing</w:t>
      </w:r>
      <w:r w:rsidRPr="003D662E">
        <w:rPr>
          <w:lang w:val="en-US"/>
        </w:rPr>
        <w:t xml:space="preserve"> services (such as </w:t>
      </w:r>
      <w:r w:rsidR="005F07F0" w:rsidRPr="003D662E">
        <w:rPr>
          <w:lang w:val="en-US"/>
        </w:rPr>
        <w:t>a</w:t>
      </w:r>
      <w:r w:rsidRPr="003D662E">
        <w:rPr>
          <w:lang w:val="en-US"/>
        </w:rPr>
        <w:t xml:space="preserve">nonymization or </w:t>
      </w:r>
      <w:r w:rsidR="005F07F0" w:rsidRPr="003D662E">
        <w:rPr>
          <w:lang w:val="en-US"/>
        </w:rPr>
        <w:t>p</w:t>
      </w:r>
      <w:r w:rsidRPr="003D662E">
        <w:rPr>
          <w:lang w:val="en-US"/>
        </w:rPr>
        <w:t>seudonymization), but also for secure integration of (encrypted) data l</w:t>
      </w:r>
      <w:r w:rsidR="005856F4" w:rsidRPr="003D662E">
        <w:rPr>
          <w:lang w:val="en-US"/>
        </w:rPr>
        <w:t xml:space="preserve">akes </w:t>
      </w:r>
      <w:r w:rsidRPr="003D662E">
        <w:rPr>
          <w:lang w:val="en-US"/>
        </w:rPr>
        <w:t xml:space="preserve">or clouds. </w:t>
      </w:r>
      <w:r w:rsidR="003B68DA" w:rsidRPr="003D662E">
        <w:rPr>
          <w:lang w:val="en-US"/>
        </w:rPr>
        <w:t xml:space="preserve">As discussed in Section </w:t>
      </w:r>
      <w:r w:rsidR="003B68DA" w:rsidRPr="003D662E">
        <w:rPr>
          <w:lang w:val="en-US"/>
        </w:rPr>
        <w:fldChar w:fldCharType="begin"/>
      </w:r>
      <w:r w:rsidR="003B68DA" w:rsidRPr="003D662E">
        <w:rPr>
          <w:lang w:val="en-US"/>
        </w:rPr>
        <w:instrText xml:space="preserve"> REF _Ref57112208 \r \h </w:instrText>
      </w:r>
      <w:r w:rsidR="00355B9F" w:rsidRPr="003D662E">
        <w:rPr>
          <w:lang w:val="en-US"/>
        </w:rPr>
        <w:instrText xml:space="preserve"> \* MERGEFORMAT </w:instrText>
      </w:r>
      <w:r w:rsidR="003B68DA" w:rsidRPr="003D662E">
        <w:rPr>
          <w:lang w:val="en-US"/>
        </w:rPr>
      </w:r>
      <w:r w:rsidR="003B68DA" w:rsidRPr="003D662E">
        <w:rPr>
          <w:lang w:val="en-US"/>
        </w:rPr>
        <w:fldChar w:fldCharType="separate"/>
      </w:r>
      <w:r w:rsidR="00C62E87">
        <w:rPr>
          <w:lang w:val="en-US"/>
        </w:rPr>
        <w:t>3.1</w:t>
      </w:r>
      <w:r w:rsidR="003B68DA" w:rsidRPr="003D662E">
        <w:rPr>
          <w:lang w:val="en-US"/>
        </w:rPr>
        <w:fldChar w:fldCharType="end"/>
      </w:r>
      <w:r w:rsidR="003B68DA" w:rsidRPr="003D662E">
        <w:rPr>
          <w:lang w:val="en-US"/>
        </w:rPr>
        <w:t>, the purpose of this layer is not to realize typical cross-cutting security mechanisms</w:t>
      </w:r>
      <w:r w:rsidR="000C2421">
        <w:rPr>
          <w:lang w:val="en-US"/>
        </w:rPr>
        <w:t xml:space="preserve">. </w:t>
      </w:r>
      <w:r w:rsidR="00AE18E3" w:rsidRPr="003D662E">
        <w:rPr>
          <w:lang w:val="en-US"/>
        </w:rPr>
        <w:t>We do not focus on the configuration aspects (R40a, R40b, R41a, R42, R44</w:t>
      </w:r>
      <w:r w:rsidR="000D0AB8" w:rsidRPr="003D662E">
        <w:rPr>
          <w:lang w:val="en-US"/>
        </w:rPr>
        <w:t>, R64a, R65a</w:t>
      </w:r>
      <w:r w:rsidR="00B67357" w:rsidRPr="003D662E">
        <w:rPr>
          <w:lang w:val="en-US"/>
        </w:rPr>
        <w:t xml:space="preserve">) here, </w:t>
      </w:r>
      <w:r w:rsidR="00F17CD4" w:rsidRPr="003D662E">
        <w:rPr>
          <w:lang w:val="en-US"/>
        </w:rPr>
        <w:t xml:space="preserve">as we do so later </w:t>
      </w:r>
      <w:r w:rsidR="00B67357" w:rsidRPr="003D662E">
        <w:rPr>
          <w:lang w:val="en-US"/>
        </w:rPr>
        <w:t xml:space="preserve">in the discussion of the Configuration Layer in Section </w:t>
      </w:r>
      <w:r w:rsidR="00B67357" w:rsidRPr="003D662E">
        <w:rPr>
          <w:lang w:val="en-US"/>
        </w:rPr>
        <w:fldChar w:fldCharType="begin"/>
      </w:r>
      <w:r w:rsidR="00B67357" w:rsidRPr="003D662E">
        <w:rPr>
          <w:lang w:val="en-US"/>
        </w:rPr>
        <w:instrText xml:space="preserve"> REF _Ref63848266 \r \h </w:instrText>
      </w:r>
      <w:r w:rsidR="006F2F4C" w:rsidRPr="003D662E">
        <w:rPr>
          <w:lang w:val="en-US"/>
        </w:rPr>
        <w:instrText xml:space="preserve"> \* MERGEFORMAT </w:instrText>
      </w:r>
      <w:r w:rsidR="00B67357" w:rsidRPr="003D662E">
        <w:rPr>
          <w:lang w:val="en-US"/>
        </w:rPr>
      </w:r>
      <w:r w:rsidR="00B67357" w:rsidRPr="003D662E">
        <w:rPr>
          <w:lang w:val="en-US"/>
        </w:rPr>
        <w:fldChar w:fldCharType="separate"/>
      </w:r>
      <w:r w:rsidR="00C62E87">
        <w:rPr>
          <w:lang w:val="en-US"/>
        </w:rPr>
        <w:t>3.9</w:t>
      </w:r>
      <w:r w:rsidR="00B67357" w:rsidRPr="003D662E">
        <w:rPr>
          <w:lang w:val="en-US"/>
        </w:rPr>
        <w:fldChar w:fldCharType="end"/>
      </w:r>
      <w:r w:rsidR="00B67357" w:rsidRPr="003D662E">
        <w:rPr>
          <w:lang w:val="en-US"/>
        </w:rPr>
        <w:t>.</w:t>
      </w:r>
    </w:p>
    <w:p w14:paraId="1086452A" w14:textId="275B700B" w:rsidR="00B474BF" w:rsidRPr="003D662E" w:rsidRDefault="00B474BF" w:rsidP="00B474BF">
      <w:pPr>
        <w:pStyle w:val="Heading3"/>
        <w:rPr>
          <w:lang w:val="en-US"/>
        </w:rPr>
      </w:pPr>
      <w:bookmarkStart w:id="144" w:name="_Ref100871151"/>
      <w:bookmarkStart w:id="145" w:name="_Toc216439658"/>
      <w:r w:rsidRPr="003D662E">
        <w:rPr>
          <w:lang w:val="en-US"/>
        </w:rPr>
        <w:t>KODEX platform service</w:t>
      </w:r>
      <w:bookmarkEnd w:id="144"/>
      <w:bookmarkEnd w:id="145"/>
    </w:p>
    <w:p w14:paraId="309AD176" w14:textId="6A2812FE" w:rsidR="00CF33E5" w:rsidRPr="003D662E" w:rsidRDefault="003A64FA" w:rsidP="003B64EA">
      <w:pPr>
        <w:jc w:val="both"/>
        <w:rPr>
          <w:lang w:val="en-US"/>
        </w:rPr>
      </w:pPr>
      <w:r w:rsidRPr="003D662E">
        <w:rPr>
          <w:lang w:val="en-US"/>
        </w:rPr>
        <w:t>The privacy enhancing service in this layer integrates the KODEX privacy and security engineering toolkit</w:t>
      </w:r>
      <w:r w:rsidRPr="003D662E">
        <w:rPr>
          <w:rStyle w:val="FootnoteReference"/>
          <w:lang w:val="en-US"/>
        </w:rPr>
        <w:footnoteReference w:id="75"/>
      </w:r>
      <w:r w:rsidRPr="003D662E">
        <w:rPr>
          <w:lang w:val="en-US"/>
        </w:rPr>
        <w:t xml:space="preserve"> by KIPROTECT into the platform. Currently, we focus on </w:t>
      </w:r>
      <w:r w:rsidR="00003C47" w:rsidRPr="003D662E">
        <w:rPr>
          <w:lang w:val="en-US"/>
        </w:rPr>
        <w:t xml:space="preserve">two alternative integration forms, one </w:t>
      </w:r>
      <w:r w:rsidRPr="003D662E">
        <w:rPr>
          <w:lang w:val="en-US"/>
        </w:rPr>
        <w:t>via command line streams</w:t>
      </w:r>
      <w:r w:rsidR="001C3CA9" w:rsidRPr="003D662E">
        <w:rPr>
          <w:lang w:val="en-US"/>
        </w:rPr>
        <w:t xml:space="preserve"> (</w:t>
      </w:r>
      <w:r w:rsidR="00046055" w:rsidRPr="003D662E">
        <w:rPr>
          <w:rFonts w:ascii="Consolas" w:hAnsi="Consolas"/>
          <w:lang w:val="en-US"/>
        </w:rPr>
        <w:t>AbstractStringProcessService</w:t>
      </w:r>
      <w:r w:rsidR="00046055" w:rsidRPr="003D662E">
        <w:rPr>
          <w:lang w:val="en-US"/>
        </w:rPr>
        <w:t xml:space="preserve"> from the Java service environment</w:t>
      </w:r>
      <w:r w:rsidR="001C3CA9" w:rsidRPr="003D662E">
        <w:rPr>
          <w:lang w:val="en-US"/>
        </w:rPr>
        <w:t>) as well as a REST-based alternative</w:t>
      </w:r>
      <w:r w:rsidR="00046055" w:rsidRPr="003D662E">
        <w:rPr>
          <w:lang w:val="en-US"/>
        </w:rPr>
        <w:t xml:space="preserve">. </w:t>
      </w:r>
      <w:r w:rsidR="00CF33E5" w:rsidRPr="003D662E">
        <w:rPr>
          <w:lang w:val="en-US"/>
        </w:rPr>
        <w:t xml:space="preserve">It is important to mention that KODEX is a generic tool that requires some form of setup to operate on the incoming data in the intended manner. Thus, KODEX acts here </w:t>
      </w:r>
      <w:r w:rsidR="00CF33E5" w:rsidRPr="003D662E">
        <w:rPr>
          <w:lang w:val="en-US"/>
        </w:rPr>
        <w:lastRenderedPageBreak/>
        <w:t>as a blueprint for rather generic data services in the platform</w:t>
      </w:r>
      <w:r w:rsidR="00C622CD" w:rsidRPr="003D662E">
        <w:rPr>
          <w:lang w:val="en-US"/>
        </w:rPr>
        <w:t>.</w:t>
      </w:r>
      <w:r w:rsidR="004808C3" w:rsidRPr="003D662E">
        <w:rPr>
          <w:lang w:val="en-US"/>
        </w:rPr>
        <w:t xml:space="preserve"> It is interesting to mention that </w:t>
      </w:r>
      <w:r w:rsidR="00CF33E5" w:rsidRPr="003D662E">
        <w:rPr>
          <w:lang w:val="en-US"/>
        </w:rPr>
        <w:t xml:space="preserve">KODEX </w:t>
      </w:r>
      <w:r w:rsidR="004808C3" w:rsidRPr="003D662E">
        <w:rPr>
          <w:lang w:val="en-US"/>
        </w:rPr>
        <w:t xml:space="preserve">is realized </w:t>
      </w:r>
      <w:r w:rsidR="00CF33E5" w:rsidRPr="003D662E">
        <w:rPr>
          <w:lang w:val="en-US"/>
        </w:rPr>
        <w:t xml:space="preserve">in GO, i.e., not in Java, </w:t>
      </w:r>
      <w:r w:rsidR="00C622CD" w:rsidRPr="003D662E">
        <w:rPr>
          <w:lang w:val="en-US"/>
        </w:rPr>
        <w:t xml:space="preserve">and it was the first </w:t>
      </w:r>
      <w:r w:rsidR="00CF5380" w:rsidRPr="003D662E">
        <w:rPr>
          <w:lang w:val="en-US"/>
        </w:rPr>
        <w:t>externa</w:t>
      </w:r>
      <w:r w:rsidR="00234448" w:rsidRPr="003D662E">
        <w:rPr>
          <w:lang w:val="en-US"/>
        </w:rPr>
        <w:t>l</w:t>
      </w:r>
      <w:r w:rsidR="00C622CD" w:rsidRPr="003D662E">
        <w:rPr>
          <w:lang w:val="en-US"/>
        </w:rPr>
        <w:t xml:space="preserve"> data processing service integrated into the </w:t>
      </w:r>
      <w:r w:rsidR="00CF33E5" w:rsidRPr="003D662E">
        <w:rPr>
          <w:lang w:val="en-US"/>
        </w:rPr>
        <w:t>platform. To cope with the genericity of KODEX, some design decisions were made for KODEX that apply analogously to other external services:</w:t>
      </w:r>
    </w:p>
    <w:p w14:paraId="30D68099" w14:textId="29837081" w:rsidR="00CF33E5" w:rsidRPr="003D662E" w:rsidRDefault="00CF33E5" w:rsidP="007245E8">
      <w:pPr>
        <w:pStyle w:val="ListParagraph"/>
        <w:numPr>
          <w:ilvl w:val="0"/>
          <w:numId w:val="27"/>
        </w:numPr>
        <w:jc w:val="both"/>
        <w:rPr>
          <w:lang w:val="en-US"/>
        </w:rPr>
      </w:pPr>
      <w:r w:rsidRPr="003D662E">
        <w:rPr>
          <w:lang w:val="en-US"/>
        </w:rPr>
        <w:t xml:space="preserve">The </w:t>
      </w:r>
      <w:r w:rsidRPr="003D662E">
        <w:rPr>
          <w:rFonts w:ascii="Consolas" w:hAnsi="Consolas"/>
          <w:lang w:val="en-US"/>
        </w:rPr>
        <w:t>KodexService</w:t>
      </w:r>
      <w:r w:rsidR="00C5522B" w:rsidRPr="003D662E">
        <w:rPr>
          <w:lang w:val="en-US"/>
        </w:rPr>
        <w:t xml:space="preserve"> is parameterized over the incoming and outgoing data types. </w:t>
      </w:r>
      <w:r w:rsidR="00A15E91" w:rsidRPr="003D662E">
        <w:rPr>
          <w:lang w:val="en-US"/>
        </w:rPr>
        <w:t xml:space="preserve">To transfer data instances correctly to KODEX, respective type translators (the more generic form of a Serializer) </w:t>
      </w:r>
      <w:r w:rsidR="00357D5A" w:rsidRPr="003D662E">
        <w:rPr>
          <w:lang w:val="en-US"/>
        </w:rPr>
        <w:t>are</w:t>
      </w:r>
      <w:r w:rsidR="00A15E91" w:rsidRPr="003D662E">
        <w:rPr>
          <w:lang w:val="en-US"/>
        </w:rPr>
        <w:t xml:space="preserve"> required. These type translators shall be provided by the utilizing code, e.g., a Spring Cloud Service node generated from the configuration model, which collects the knowledge about incoming and outgoing types of all service chains of all applications on a certain </w:t>
      </w:r>
      <w:r w:rsidR="00CA1597">
        <w:rPr>
          <w:lang w:val="en-US"/>
        </w:rPr>
        <w:t xml:space="preserve">platform </w:t>
      </w:r>
      <w:r w:rsidR="00A15E91" w:rsidRPr="003D662E">
        <w:rPr>
          <w:lang w:val="en-US"/>
        </w:rPr>
        <w:t>instance.</w:t>
      </w:r>
    </w:p>
    <w:p w14:paraId="3E76842A" w14:textId="56BF9C40" w:rsidR="00A15E91" w:rsidRPr="003D662E" w:rsidRDefault="00A15E91" w:rsidP="007245E8">
      <w:pPr>
        <w:pStyle w:val="ListParagraph"/>
        <w:numPr>
          <w:ilvl w:val="0"/>
          <w:numId w:val="27"/>
        </w:numPr>
        <w:jc w:val="both"/>
        <w:rPr>
          <w:lang w:val="en-US"/>
        </w:rPr>
      </w:pPr>
      <w:r w:rsidRPr="003D662E">
        <w:rPr>
          <w:lang w:val="en-US"/>
        </w:rPr>
        <w:t xml:space="preserve">The customization of KODEX happens in terms of certain files that specify the data model. Akin to the type translators, the contents of these files </w:t>
      </w:r>
      <w:r w:rsidR="005C1126" w:rsidRPr="003D662E">
        <w:rPr>
          <w:lang w:val="en-US"/>
        </w:rPr>
        <w:t>are</w:t>
      </w:r>
      <w:r w:rsidRPr="003D662E">
        <w:rPr>
          <w:lang w:val="en-US"/>
        </w:rPr>
        <w:t xml:space="preserve"> determined upon integration into a service processing chain and shall be generated from the configuration model</w:t>
      </w:r>
      <w:r w:rsidR="00566D4B" w:rsidRPr="003D662E">
        <w:rPr>
          <w:lang w:val="en-US"/>
        </w:rPr>
        <w:t>.</w:t>
      </w:r>
      <w:r w:rsidR="0038690F" w:rsidRPr="003D662E">
        <w:rPr>
          <w:lang w:val="en-US"/>
        </w:rPr>
        <w:t xml:space="preserve"> These files shall be packaged into a ZIP archive (named according to the using node in the service chain)</w:t>
      </w:r>
      <w:r w:rsidR="00D303FC" w:rsidRPr="003D662E">
        <w:rPr>
          <w:lang w:val="en-US"/>
        </w:rPr>
        <w:t xml:space="preserve"> and</w:t>
      </w:r>
      <w:r w:rsidR="0038690F" w:rsidRPr="003D662E">
        <w:rPr>
          <w:lang w:val="en-US"/>
        </w:rPr>
        <w:t xml:space="preserve"> stored in the service implementation artifact</w:t>
      </w:r>
      <w:r w:rsidR="00354828" w:rsidRPr="003D662E">
        <w:rPr>
          <w:lang w:val="en-US"/>
        </w:rPr>
        <w:t xml:space="preserve"> as specified in the respective process part of the service deployment descriptor, which is also contained in the service implementation artifact. When starting the service node, the deployment descriptor is consulted, the artifacts </w:t>
      </w:r>
      <w:r w:rsidR="00AA1F61" w:rsidRPr="003D662E">
        <w:rPr>
          <w:lang w:val="en-US"/>
        </w:rPr>
        <w:t>are</w:t>
      </w:r>
      <w:r w:rsidR="00CC422B" w:rsidRPr="003D662E">
        <w:rPr>
          <w:lang w:val="en-US"/>
        </w:rPr>
        <w:t xml:space="preserve"> </w:t>
      </w:r>
      <w:r w:rsidR="00354828" w:rsidRPr="003D662E">
        <w:rPr>
          <w:lang w:val="en-US"/>
        </w:rPr>
        <w:t xml:space="preserve">extracted and the customization files </w:t>
      </w:r>
      <w:r w:rsidR="001776F6" w:rsidRPr="003D662E">
        <w:rPr>
          <w:lang w:val="en-US"/>
        </w:rPr>
        <w:t xml:space="preserve">are placed </w:t>
      </w:r>
      <w:r w:rsidR="00354828" w:rsidRPr="003D662E">
        <w:rPr>
          <w:lang w:val="en-US"/>
        </w:rPr>
        <w:t>into the home directory of the process implementing the service, here KODEX.</w:t>
      </w:r>
    </w:p>
    <w:p w14:paraId="1BEBE1D6" w14:textId="1B30CD3B" w:rsidR="002070FB" w:rsidRPr="003D662E" w:rsidRDefault="002070FB" w:rsidP="007245E8">
      <w:pPr>
        <w:pStyle w:val="ListParagraph"/>
        <w:numPr>
          <w:ilvl w:val="0"/>
          <w:numId w:val="27"/>
        </w:numPr>
        <w:jc w:val="both"/>
        <w:rPr>
          <w:lang w:val="en-US"/>
        </w:rPr>
      </w:pPr>
      <w:r w:rsidRPr="003D662E">
        <w:rPr>
          <w:lang w:val="en-US"/>
        </w:rPr>
        <w:t xml:space="preserve">In the </w:t>
      </w:r>
      <w:r w:rsidR="00482F94" w:rsidRPr="003D662E">
        <w:rPr>
          <w:lang w:val="en-US"/>
        </w:rPr>
        <w:t xml:space="preserve">(extracted) </w:t>
      </w:r>
      <w:r w:rsidRPr="003D662E">
        <w:rPr>
          <w:lang w:val="en-US"/>
        </w:rPr>
        <w:t xml:space="preserve">home directory of the process, also the service implementation must be located, </w:t>
      </w:r>
      <w:r w:rsidR="00482F94" w:rsidRPr="003D662E">
        <w:rPr>
          <w:lang w:val="en-US"/>
        </w:rPr>
        <w:t xml:space="preserve">i.e., </w:t>
      </w:r>
      <w:r w:rsidRPr="003D662E">
        <w:rPr>
          <w:lang w:val="en-US"/>
        </w:rPr>
        <w:t xml:space="preserve">in the KODEX case </w:t>
      </w:r>
      <w:r w:rsidR="00482F94" w:rsidRPr="003D662E">
        <w:rPr>
          <w:lang w:val="en-US"/>
        </w:rPr>
        <w:t xml:space="preserve">the </w:t>
      </w:r>
      <w:r w:rsidRPr="003D662E">
        <w:rPr>
          <w:lang w:val="en-US"/>
        </w:rPr>
        <w:t xml:space="preserve">operating-system specific binaries. Such implementation files shall be packaged into a </w:t>
      </w:r>
      <w:r w:rsidR="00A15E91" w:rsidRPr="003D662E">
        <w:rPr>
          <w:lang w:val="en-US"/>
        </w:rPr>
        <w:t xml:space="preserve">“binary” Maven </w:t>
      </w:r>
      <w:r w:rsidRPr="003D662E">
        <w:rPr>
          <w:lang w:val="en-US"/>
        </w:rPr>
        <w:t xml:space="preserve">ZIP </w:t>
      </w:r>
      <w:r w:rsidR="00A15E91" w:rsidRPr="003D662E">
        <w:rPr>
          <w:lang w:val="en-US"/>
        </w:rPr>
        <w:t>artifact</w:t>
      </w:r>
      <w:r w:rsidRPr="003D662E">
        <w:rPr>
          <w:lang w:val="en-US"/>
        </w:rPr>
        <w:t xml:space="preserve"> and deployed along with the service integration code, here </w:t>
      </w:r>
      <w:r w:rsidRPr="003D662E">
        <w:rPr>
          <w:rFonts w:ascii="Consolas" w:hAnsi="Consolas"/>
          <w:lang w:val="en-US"/>
        </w:rPr>
        <w:t>KodexService</w:t>
      </w:r>
      <w:r w:rsidR="00A15E91" w:rsidRPr="003D662E">
        <w:rPr>
          <w:lang w:val="en-US"/>
        </w:rPr>
        <w:t xml:space="preserve">. </w:t>
      </w:r>
      <w:r w:rsidRPr="003D662E">
        <w:rPr>
          <w:lang w:val="en-US"/>
        </w:rPr>
        <w:t xml:space="preserve">When integrating the generic service code into a service chain, the Maven identification of the service implementation, here KODEX, is known, </w:t>
      </w:r>
      <w:r w:rsidR="00FF4464" w:rsidRPr="003D662E">
        <w:rPr>
          <w:lang w:val="en-US"/>
        </w:rPr>
        <w:t>and</w:t>
      </w:r>
      <w:r w:rsidR="00F8621A" w:rsidRPr="003D662E">
        <w:rPr>
          <w:lang w:val="en-US"/>
        </w:rPr>
        <w:t xml:space="preserve"> so is </w:t>
      </w:r>
      <w:r w:rsidRPr="003D662E">
        <w:rPr>
          <w:lang w:val="en-US"/>
        </w:rPr>
        <w:t>the deployed implementation</w:t>
      </w:r>
      <w:r w:rsidR="004D565B" w:rsidRPr="003D662E">
        <w:rPr>
          <w:lang w:val="en-US"/>
        </w:rPr>
        <w:t xml:space="preserve"> (</w:t>
      </w:r>
      <w:r w:rsidR="009378EC" w:rsidRPr="003D662E">
        <w:rPr>
          <w:lang w:val="en-US"/>
        </w:rPr>
        <w:t>here</w:t>
      </w:r>
      <w:r w:rsidR="004D565B" w:rsidRPr="003D662E">
        <w:rPr>
          <w:lang w:val="en-US"/>
        </w:rPr>
        <w:t xml:space="preserve"> </w:t>
      </w:r>
      <w:r w:rsidR="00DB320B" w:rsidRPr="003D662E">
        <w:rPr>
          <w:lang w:val="en-US"/>
        </w:rPr>
        <w:t>binaries for</w:t>
      </w:r>
      <w:r w:rsidR="009378EC" w:rsidRPr="003D662E">
        <w:rPr>
          <w:lang w:val="en-US"/>
        </w:rPr>
        <w:t xml:space="preserve"> </w:t>
      </w:r>
      <w:r w:rsidR="004D565B" w:rsidRPr="003D662E">
        <w:rPr>
          <w:lang w:val="en-US"/>
        </w:rPr>
        <w:t>different operating systems</w:t>
      </w:r>
      <w:r w:rsidRPr="003D662E">
        <w:rPr>
          <w:lang w:val="en-US"/>
        </w:rPr>
        <w:t xml:space="preserve">). </w:t>
      </w:r>
      <w:r w:rsidR="00CD6BFE" w:rsidRPr="003D662E">
        <w:rPr>
          <w:lang w:val="en-US"/>
        </w:rPr>
        <w:t>During automated instantiation/integration, t</w:t>
      </w:r>
      <w:r w:rsidRPr="003D662E">
        <w:rPr>
          <w:lang w:val="en-US"/>
        </w:rPr>
        <w:t xml:space="preserve">he “binary” ZIP is </w:t>
      </w:r>
      <w:r w:rsidR="00CD6BFE" w:rsidRPr="003D662E">
        <w:rPr>
          <w:lang w:val="en-US"/>
        </w:rPr>
        <w:t xml:space="preserve">packaged into </w:t>
      </w:r>
      <w:r w:rsidRPr="003D662E">
        <w:rPr>
          <w:lang w:val="en-US"/>
        </w:rPr>
        <w:t xml:space="preserve">the service implementation artifact and named </w:t>
      </w:r>
      <w:r w:rsidR="00DB03B7" w:rsidRPr="003D662E">
        <w:rPr>
          <w:lang w:val="en-US"/>
        </w:rPr>
        <w:t>respectively so that it can</w:t>
      </w:r>
      <w:r w:rsidR="00CD32E6" w:rsidRPr="003D662E">
        <w:rPr>
          <w:lang w:val="en-US"/>
        </w:rPr>
        <w:t xml:space="preserve"> be extracted upon service start along with the customization files as described above.</w:t>
      </w:r>
    </w:p>
    <w:p w14:paraId="7E47F747" w14:textId="634D8C34" w:rsidR="004D72FC" w:rsidRPr="003D662E" w:rsidRDefault="004D72FC" w:rsidP="007245E8">
      <w:pPr>
        <w:pStyle w:val="ListParagraph"/>
        <w:numPr>
          <w:ilvl w:val="0"/>
          <w:numId w:val="27"/>
        </w:numPr>
        <w:jc w:val="both"/>
        <w:rPr>
          <w:lang w:val="en-US"/>
        </w:rPr>
      </w:pPr>
      <w:r w:rsidRPr="003D662E">
        <w:rPr>
          <w:lang w:val="en-US"/>
        </w:rPr>
        <w:t>Upon code generation of the Spring node</w:t>
      </w:r>
      <w:r w:rsidR="00F624B5" w:rsidRPr="003D662E">
        <w:rPr>
          <w:lang w:val="en-US"/>
        </w:rPr>
        <w:t>s</w:t>
      </w:r>
      <w:r w:rsidRPr="003D662E">
        <w:rPr>
          <w:lang w:val="en-US"/>
        </w:rPr>
        <w:t xml:space="preserve">, further customizations may happen, e.g., </w:t>
      </w:r>
      <w:r w:rsidR="00527D7A" w:rsidRPr="003D662E">
        <w:rPr>
          <w:lang w:val="en-US"/>
        </w:rPr>
        <w:t>service-</w:t>
      </w:r>
      <w:r w:rsidRPr="003D662E">
        <w:rPr>
          <w:lang w:val="en-US"/>
        </w:rPr>
        <w:t xml:space="preserve">specific customization files could be </w:t>
      </w:r>
      <w:r w:rsidR="00527D7A" w:rsidRPr="003D662E">
        <w:rPr>
          <w:lang w:val="en-US"/>
        </w:rPr>
        <w:t>created</w:t>
      </w:r>
      <w:r w:rsidRPr="003D662E">
        <w:rPr>
          <w:lang w:val="en-US"/>
        </w:rPr>
        <w:t xml:space="preserve">. </w:t>
      </w:r>
    </w:p>
    <w:p w14:paraId="4D6998A8" w14:textId="10467F52" w:rsidR="005C601E" w:rsidRPr="003D662E" w:rsidRDefault="00046055" w:rsidP="003B64EA">
      <w:pPr>
        <w:jc w:val="both"/>
        <w:rPr>
          <w:lang w:val="en-US"/>
        </w:rPr>
      </w:pPr>
      <w:r w:rsidRPr="003D662E">
        <w:rPr>
          <w:lang w:val="en-US"/>
        </w:rPr>
        <w:t xml:space="preserve">Further integrations, e.g., using the REST API of KODEX </w:t>
      </w:r>
      <w:r w:rsidR="00BD3566" w:rsidRPr="003D662E">
        <w:rPr>
          <w:lang w:val="en-US"/>
        </w:rPr>
        <w:t xml:space="preserve">as well as a performance comparison among different forms of </w:t>
      </w:r>
      <w:r w:rsidR="004B05E3" w:rsidRPr="003D662E">
        <w:rPr>
          <w:lang w:val="en-US"/>
        </w:rPr>
        <w:t xml:space="preserve">the </w:t>
      </w:r>
      <w:r w:rsidR="00BD3566" w:rsidRPr="003D662E">
        <w:rPr>
          <w:lang w:val="en-US"/>
        </w:rPr>
        <w:t xml:space="preserve">integration </w:t>
      </w:r>
      <w:r w:rsidRPr="003D662E">
        <w:rPr>
          <w:lang w:val="en-US"/>
        </w:rPr>
        <w:t xml:space="preserve">are </w:t>
      </w:r>
      <w:r w:rsidR="004B05E3" w:rsidRPr="003D662E">
        <w:rPr>
          <w:lang w:val="en-US"/>
        </w:rPr>
        <w:t>currently being conducted</w:t>
      </w:r>
      <w:r w:rsidRPr="003D662E">
        <w:rPr>
          <w:lang w:val="en-US"/>
        </w:rPr>
        <w:t>.</w:t>
      </w:r>
      <w:r w:rsidR="000D0AB8" w:rsidRPr="003D662E">
        <w:rPr>
          <w:lang w:val="en-US"/>
        </w:rPr>
        <w:t xml:space="preserve"> </w:t>
      </w:r>
      <w:r w:rsidR="00AC4DD3" w:rsidRPr="003D662E">
        <w:rPr>
          <w:lang w:val="en-US"/>
        </w:rPr>
        <w:t xml:space="preserve">Initial results confirm that REST outperforms command line streams on Windows. </w:t>
      </w:r>
      <w:r w:rsidR="005C1126" w:rsidRPr="003D662E">
        <w:rPr>
          <w:lang w:val="en-US"/>
        </w:rPr>
        <w:t>For example, processing a batch of 1000 tuples, windows with command line streams takes 15 ms per tuple in average, REST on Windows 0.22 ms, command line streams on Linux 1</w:t>
      </w:r>
      <w:r w:rsidR="00333C77" w:rsidRPr="003D662E">
        <w:rPr>
          <w:lang w:val="en-US"/>
        </w:rPr>
        <w:t>.</w:t>
      </w:r>
      <w:r w:rsidR="005C1126" w:rsidRPr="003D662E">
        <w:rPr>
          <w:lang w:val="en-US"/>
        </w:rPr>
        <w:t xml:space="preserve">4 ms and </w:t>
      </w:r>
      <w:r w:rsidR="00333C77" w:rsidRPr="003D662E">
        <w:rPr>
          <w:lang w:val="en-US"/>
        </w:rPr>
        <w:t xml:space="preserve">REST </w:t>
      </w:r>
      <w:r w:rsidR="005C1126" w:rsidRPr="003D662E">
        <w:rPr>
          <w:lang w:val="en-US"/>
        </w:rPr>
        <w:t>2 ms on Linux.</w:t>
      </w:r>
    </w:p>
    <w:p w14:paraId="52B3BCE4" w14:textId="5C8B2931" w:rsidR="003A64FA" w:rsidRDefault="00593DE3" w:rsidP="003B64EA">
      <w:pPr>
        <w:jc w:val="both"/>
        <w:rPr>
          <w:lang w:val="en-US"/>
        </w:rPr>
      </w:pPr>
      <w:r w:rsidRPr="003D662E">
        <w:rPr>
          <w:lang w:val="en-US"/>
        </w:rPr>
        <w:t xml:space="preserve">Regarding licenses, </w:t>
      </w:r>
      <w:r w:rsidR="00A96E24" w:rsidRPr="003D662E">
        <w:rPr>
          <w:lang w:val="en-US"/>
        </w:rPr>
        <w:t>i</w:t>
      </w:r>
      <w:r w:rsidR="000D0AB8" w:rsidRPr="003D662E">
        <w:rPr>
          <w:lang w:val="en-US"/>
        </w:rPr>
        <w:t xml:space="preserve">t is important to mention that at the point in time of writing this document, KODEX is licensed under AGPL. </w:t>
      </w:r>
      <w:r w:rsidR="002235EB" w:rsidRPr="003D662E">
        <w:rPr>
          <w:lang w:val="en-US"/>
        </w:rPr>
        <w:t xml:space="preserve">However, viral AGPL rules do apply to binary code, i.e., using the KODEX binaries with respective credits does not taint the license limitations of </w:t>
      </w:r>
      <w:r w:rsidR="00CA1597">
        <w:rPr>
          <w:lang w:val="en-US"/>
        </w:rPr>
        <w:t>oktoflow</w:t>
      </w:r>
      <w:r w:rsidR="002235EB" w:rsidRPr="003D662E">
        <w:rPr>
          <w:lang w:val="en-US"/>
        </w:rPr>
        <w:t xml:space="preserve">. </w:t>
      </w:r>
      <w:r w:rsidR="004E302D" w:rsidRPr="003D662E">
        <w:rPr>
          <w:lang w:val="en-US"/>
        </w:rPr>
        <w:t>Moreover</w:t>
      </w:r>
      <w:r w:rsidR="006365E0" w:rsidRPr="003D662E">
        <w:rPr>
          <w:lang w:val="en-US"/>
        </w:rPr>
        <w:t xml:space="preserve">, KODEX </w:t>
      </w:r>
      <w:r w:rsidR="007306A3" w:rsidRPr="003D662E">
        <w:rPr>
          <w:lang w:val="en-US"/>
        </w:rPr>
        <w:t xml:space="preserve">is only integrated, </w:t>
      </w:r>
      <w:r w:rsidR="006365E0" w:rsidRPr="003D662E">
        <w:rPr>
          <w:lang w:val="en-US"/>
        </w:rPr>
        <w:t xml:space="preserve">if it is explicitly used as a service in an application and </w:t>
      </w:r>
      <w:r w:rsidR="007306A3" w:rsidRPr="003D662E">
        <w:rPr>
          <w:lang w:val="en-US"/>
        </w:rPr>
        <w:t>only becomes active when the respective service chain is started.</w:t>
      </w:r>
    </w:p>
    <w:p w14:paraId="61B81FC8" w14:textId="58D009CF" w:rsidR="005C5F54" w:rsidRDefault="005C5F54" w:rsidP="005C5F54">
      <w:pPr>
        <w:pStyle w:val="Heading3"/>
        <w:rPr>
          <w:lang w:val="en-US"/>
        </w:rPr>
      </w:pPr>
      <w:bookmarkStart w:id="146" w:name="_Toc216439659"/>
      <w:r>
        <w:rPr>
          <w:lang w:val="en-US"/>
        </w:rPr>
        <w:t>Influx DB connector</w:t>
      </w:r>
      <w:bookmarkEnd w:id="146"/>
    </w:p>
    <w:p w14:paraId="40152B9B" w14:textId="7A5D9ECA" w:rsidR="005C5F54" w:rsidRDefault="005C5F54" w:rsidP="003B64EA">
      <w:pPr>
        <w:jc w:val="both"/>
        <w:rPr>
          <w:lang w:val="en-US"/>
        </w:rPr>
      </w:pPr>
      <w:r>
        <w:rPr>
          <w:lang w:val="en-US"/>
        </w:rPr>
        <w:t xml:space="preserve">Although technically belonging to the connectors layer (Section </w:t>
      </w:r>
      <w:r>
        <w:rPr>
          <w:lang w:val="en-US"/>
        </w:rPr>
        <w:fldChar w:fldCharType="begin"/>
      </w:r>
      <w:r>
        <w:rPr>
          <w:lang w:val="en-US"/>
        </w:rPr>
        <w:instrText xml:space="preserve"> REF _Ref57287366 \r \h </w:instrText>
      </w:r>
      <w:r>
        <w:rPr>
          <w:lang w:val="en-US"/>
        </w:rPr>
      </w:r>
      <w:r>
        <w:rPr>
          <w:lang w:val="en-US"/>
        </w:rPr>
        <w:fldChar w:fldCharType="separate"/>
      </w:r>
      <w:r w:rsidR="00C62E87">
        <w:rPr>
          <w:lang w:val="en-US"/>
        </w:rPr>
        <w:t>3.4.2</w:t>
      </w:r>
      <w:r>
        <w:rPr>
          <w:lang w:val="en-US"/>
        </w:rPr>
        <w:fldChar w:fldCharType="end"/>
      </w:r>
      <w:r>
        <w:rPr>
          <w:lang w:val="en-US"/>
        </w:rPr>
        <w:t>), the Influx DB connector is logically part of the data storage and protection layer.</w:t>
      </w:r>
      <w:r w:rsidR="006B0D68">
        <w:rPr>
          <w:lang w:val="en-US"/>
        </w:rPr>
        <w:t xml:space="preserve"> Basically, this connector is intended to write data points transported as part of oktoflow streams to an Influx DB. Therefore, incoming data tuples are split into individual Influx entries of the same measurement id and time point. Receving a data stream from an Influx DB, e.g., for AI training, requires a connector trigger query, in this case a </w:t>
      </w:r>
      <w:r w:rsidR="006B0D68" w:rsidRPr="006B0D68">
        <w:rPr>
          <w:lang w:val="en-US"/>
        </w:rPr>
        <w:t xml:space="preserve">simple timeseries </w:t>
      </w:r>
      <w:r w:rsidR="006B0D68">
        <w:rPr>
          <w:lang w:val="en-US"/>
        </w:rPr>
        <w:t xml:space="preserve">(start/end time without further filter conditions) </w:t>
      </w:r>
      <w:r w:rsidR="006B0D68" w:rsidRPr="006B0D68">
        <w:rPr>
          <w:lang w:val="en-US"/>
        </w:rPr>
        <w:t>or string queries</w:t>
      </w:r>
      <w:r w:rsidR="006B0D68">
        <w:rPr>
          <w:lang w:val="en-US"/>
        </w:rPr>
        <w:t xml:space="preserve"> (in flux query format). </w:t>
      </w:r>
      <w:r w:rsidR="006B0D68">
        <w:rPr>
          <w:lang w:val="en-US"/>
        </w:rPr>
        <w:lastRenderedPageBreak/>
        <w:t xml:space="preserve">While the simple timeseries query is turned into a stream of monotonic ascending timestamps, this must be explicitly ensured for the more open string-based queries. When receiving the individual data points, the connector joins them back to data tuples and uses the generated data transformers to ingest corresponding application-specific types </w:t>
      </w:r>
      <w:r w:rsidR="006B0D68" w:rsidRPr="006B0D68">
        <w:rPr>
          <w:lang w:val="en-US"/>
        </w:rPr>
        <w:t>(optional fields may be helpful</w:t>
      </w:r>
      <w:r w:rsidR="006B0D68">
        <w:rPr>
          <w:lang w:val="en-US"/>
        </w:rPr>
        <w:t xml:space="preserve"> if the data in Influx is partially incomplete</w:t>
      </w:r>
      <w:r w:rsidR="006B0D68" w:rsidRPr="006B0D68">
        <w:rPr>
          <w:lang w:val="en-US"/>
        </w:rPr>
        <w:t>)</w:t>
      </w:r>
      <w:r w:rsidR="006B0D68">
        <w:rPr>
          <w:lang w:val="en-US"/>
        </w:rPr>
        <w:t>. The periods between two successive datapoints is obeyed as far as possible, if not overridden by a fixed delay per tuple given by the trigger query.</w:t>
      </w:r>
      <w:r w:rsidR="00C86041">
        <w:rPr>
          <w:lang w:val="en-US"/>
        </w:rPr>
        <w:t xml:space="preserve"> The connector supports </w:t>
      </w:r>
      <w:r w:rsidR="006B0D68" w:rsidRPr="006B0D68">
        <w:rPr>
          <w:lang w:val="en-US"/>
        </w:rPr>
        <w:t xml:space="preserve">Influx v2 authentication support via issued tokens and Influx v1 support for username/password authentication. </w:t>
      </w:r>
    </w:p>
    <w:p w14:paraId="12CD61D0" w14:textId="67C36057" w:rsidR="00C86041" w:rsidRPr="003D662E" w:rsidRDefault="00C86041" w:rsidP="003B64EA">
      <w:pPr>
        <w:jc w:val="both"/>
        <w:rPr>
          <w:lang w:val="en-US"/>
        </w:rPr>
      </w:pPr>
      <w:r>
        <w:rPr>
          <w:lang w:val="en-US"/>
        </w:rPr>
        <w:t>The connector is subject to regression testing based on mocking the Influx client (the usual approach) and further was manually</w:t>
      </w:r>
      <w:r w:rsidR="00900166">
        <w:rPr>
          <w:lang w:val="en-US"/>
        </w:rPr>
        <w:t>/in internal examples</w:t>
      </w:r>
      <w:r>
        <w:rPr>
          <w:lang w:val="en-US"/>
        </w:rPr>
        <w:t xml:space="preserve"> tested with InfluxDb2 version 2.7.6.</w:t>
      </w:r>
    </w:p>
    <w:p w14:paraId="0165FF50" w14:textId="5ECEE517" w:rsidR="002427A1" w:rsidRPr="003D662E" w:rsidRDefault="00C017CF" w:rsidP="00C017CF">
      <w:pPr>
        <w:pStyle w:val="Heading2"/>
        <w:rPr>
          <w:lang w:val="en-US"/>
        </w:rPr>
      </w:pPr>
      <w:bookmarkStart w:id="147" w:name="_Toc216439660"/>
      <w:r w:rsidRPr="003D662E">
        <w:rPr>
          <w:lang w:val="en-US"/>
        </w:rPr>
        <w:t>Reusable Intelligent Services Layer</w:t>
      </w:r>
      <w:bookmarkEnd w:id="147"/>
    </w:p>
    <w:p w14:paraId="707EB75F" w14:textId="09FD8702" w:rsidR="00C017CF" w:rsidRPr="003D662E" w:rsidRDefault="00536D4D" w:rsidP="003B64EA">
      <w:pPr>
        <w:jc w:val="both"/>
        <w:rPr>
          <w:lang w:val="en-US"/>
        </w:rPr>
      </w:pPr>
      <w:r w:rsidRPr="003D662E">
        <w:rPr>
          <w:lang w:val="en-US"/>
        </w:rPr>
        <w:t xml:space="preserve">On top of the layers discussed before, the Reusable Intelligent Services </w:t>
      </w:r>
      <w:r w:rsidR="00D3741C" w:rsidRPr="003D662E">
        <w:rPr>
          <w:lang w:val="en-US"/>
        </w:rPr>
        <w:t xml:space="preserve">Layer </w:t>
      </w:r>
      <w:r w:rsidRPr="003D662E">
        <w:rPr>
          <w:lang w:val="en-US"/>
        </w:rPr>
        <w:t>provide</w:t>
      </w:r>
      <w:r w:rsidR="003B64EA" w:rsidRPr="003D662E">
        <w:rPr>
          <w:lang w:val="en-US"/>
        </w:rPr>
        <w:t>s</w:t>
      </w:r>
      <w:r w:rsidRPr="003D662E">
        <w:rPr>
          <w:lang w:val="en-US"/>
        </w:rPr>
        <w:t xml:space="preserve"> AI mechanisms in reusable and configurable manner</w:t>
      </w:r>
      <w:r w:rsidR="006B61E9" w:rsidRPr="003D662E">
        <w:rPr>
          <w:lang w:val="en-US"/>
        </w:rPr>
        <w:t xml:space="preserve"> </w:t>
      </w:r>
      <w:r w:rsidRPr="003D662E">
        <w:rPr>
          <w:lang w:val="en-US"/>
        </w:rPr>
        <w:t>and integrate</w:t>
      </w:r>
      <w:r w:rsidR="00210947" w:rsidRPr="003D662E">
        <w:rPr>
          <w:lang w:val="en-US"/>
        </w:rPr>
        <w:t>s</w:t>
      </w:r>
      <w:r w:rsidRPr="003D662E">
        <w:rPr>
          <w:lang w:val="en-US"/>
        </w:rPr>
        <w:t xml:space="preserve"> received/monitored data with additional information such as </w:t>
      </w:r>
      <w:r w:rsidR="00D11E17" w:rsidRPr="003D662E">
        <w:rPr>
          <w:lang w:val="en-US"/>
        </w:rPr>
        <w:t xml:space="preserve">product </w:t>
      </w:r>
      <w:r w:rsidRPr="003D662E">
        <w:rPr>
          <w:lang w:val="en-US"/>
        </w:rPr>
        <w:t>order information or floor plans to provide further valuable input to the AI.</w:t>
      </w:r>
      <w:r w:rsidR="003B64EA" w:rsidRPr="003D662E">
        <w:rPr>
          <w:lang w:val="en-US"/>
        </w:rPr>
        <w:t xml:space="preserve"> </w:t>
      </w:r>
      <w:r w:rsidR="0005304D" w:rsidRPr="003D662E">
        <w:rPr>
          <w:lang w:val="en-US"/>
        </w:rPr>
        <w:t xml:space="preserve">In this section, we briefly discuss the </w:t>
      </w:r>
      <w:r w:rsidR="00FC7656" w:rsidRPr="003D662E">
        <w:rPr>
          <w:lang w:val="en-US"/>
        </w:rPr>
        <w:t xml:space="preserve">specific requirements (Section </w:t>
      </w:r>
      <w:r w:rsidR="00FC7656" w:rsidRPr="003D662E">
        <w:rPr>
          <w:lang w:val="en-US"/>
        </w:rPr>
        <w:fldChar w:fldCharType="begin"/>
      </w:r>
      <w:r w:rsidR="00FC7656" w:rsidRPr="003D662E">
        <w:rPr>
          <w:lang w:val="en-US"/>
        </w:rPr>
        <w:instrText xml:space="preserve"> REF _Ref100840642 \r \h  \* MERGEFORMAT </w:instrText>
      </w:r>
      <w:r w:rsidR="00FC7656" w:rsidRPr="003D662E">
        <w:rPr>
          <w:lang w:val="en-US"/>
        </w:rPr>
      </w:r>
      <w:r w:rsidR="00FC7656" w:rsidRPr="003D662E">
        <w:rPr>
          <w:lang w:val="en-US"/>
        </w:rPr>
        <w:fldChar w:fldCharType="separate"/>
      </w:r>
      <w:r w:rsidR="00C62E87">
        <w:rPr>
          <w:lang w:val="en-US"/>
        </w:rPr>
        <w:t>0</w:t>
      </w:r>
      <w:r w:rsidR="00FC7656" w:rsidRPr="003D662E">
        <w:rPr>
          <w:lang w:val="en-US"/>
        </w:rPr>
        <w:fldChar w:fldCharType="end"/>
      </w:r>
      <w:r w:rsidR="00FC7656" w:rsidRPr="003D662E">
        <w:rPr>
          <w:lang w:val="en-US"/>
        </w:rPr>
        <w:t xml:space="preserve">), the </w:t>
      </w:r>
      <w:r w:rsidR="0005304D" w:rsidRPr="003D662E">
        <w:rPr>
          <w:lang w:val="en-US"/>
        </w:rPr>
        <w:t>integration of RapidMiner RTSA as AI platform service (</w:t>
      </w:r>
      <w:r w:rsidR="00FC7656" w:rsidRPr="003D662E">
        <w:rPr>
          <w:lang w:val="en-US"/>
        </w:rPr>
        <w:t>Section</w:t>
      </w:r>
      <w:r w:rsidR="00682A75">
        <w:rPr>
          <w:lang w:val="en-US"/>
        </w:rPr>
        <w:t xml:space="preserve"> </w:t>
      </w:r>
      <w:r w:rsidR="00682A75">
        <w:rPr>
          <w:lang w:val="en-US"/>
        </w:rPr>
        <w:fldChar w:fldCharType="begin"/>
      </w:r>
      <w:r w:rsidR="00682A75">
        <w:rPr>
          <w:lang w:val="en-US"/>
        </w:rPr>
        <w:instrText xml:space="preserve"> REF _Ref143411562 \r \h </w:instrText>
      </w:r>
      <w:r w:rsidR="00682A75">
        <w:rPr>
          <w:lang w:val="en-US"/>
        </w:rPr>
      </w:r>
      <w:r w:rsidR="00682A75">
        <w:rPr>
          <w:lang w:val="en-US"/>
        </w:rPr>
        <w:fldChar w:fldCharType="separate"/>
      </w:r>
      <w:r w:rsidR="00C62E87">
        <w:rPr>
          <w:lang w:val="en-US"/>
        </w:rPr>
        <w:t>3.8.2</w:t>
      </w:r>
      <w:r w:rsidR="00682A75">
        <w:rPr>
          <w:lang w:val="en-US"/>
        </w:rPr>
        <w:fldChar w:fldCharType="end"/>
      </w:r>
      <w:r w:rsidR="0005304D" w:rsidRPr="003D662E">
        <w:rPr>
          <w:lang w:val="en-US"/>
        </w:rPr>
        <w:t>), further service candidates ahead (Section</w:t>
      </w:r>
      <w:r w:rsidR="00AB38E5" w:rsidRPr="003D662E">
        <w:rPr>
          <w:lang w:val="en-US"/>
        </w:rPr>
        <w:t xml:space="preserve"> </w:t>
      </w:r>
      <w:r w:rsidR="00AB38E5" w:rsidRPr="003D662E">
        <w:rPr>
          <w:lang w:val="en-US"/>
        </w:rPr>
        <w:fldChar w:fldCharType="begin"/>
      </w:r>
      <w:r w:rsidR="00AB38E5" w:rsidRPr="003D662E">
        <w:rPr>
          <w:lang w:val="en-US"/>
        </w:rPr>
        <w:instrText xml:space="preserve"> REF _Ref100840643 \r \h  \* MERGEFORMAT </w:instrText>
      </w:r>
      <w:r w:rsidR="00AB38E5" w:rsidRPr="003D662E">
        <w:rPr>
          <w:lang w:val="en-US"/>
        </w:rPr>
      </w:r>
      <w:r w:rsidR="00AB38E5" w:rsidRPr="003D662E">
        <w:rPr>
          <w:lang w:val="en-US"/>
        </w:rPr>
        <w:fldChar w:fldCharType="separate"/>
      </w:r>
      <w:r w:rsidR="00C62E87">
        <w:rPr>
          <w:lang w:val="en-US"/>
        </w:rPr>
        <w:t>3.8.3</w:t>
      </w:r>
      <w:r w:rsidR="00AB38E5" w:rsidRPr="003D662E">
        <w:rPr>
          <w:lang w:val="en-US"/>
        </w:rPr>
        <w:fldChar w:fldCharType="end"/>
      </w:r>
      <w:r w:rsidR="0005304D" w:rsidRPr="003D662E">
        <w:rPr>
          <w:lang w:val="en-US"/>
        </w:rPr>
        <w:t xml:space="preserve">) </w:t>
      </w:r>
      <w:r w:rsidR="00AB38E5" w:rsidRPr="003D662E">
        <w:rPr>
          <w:lang w:val="en-US"/>
        </w:rPr>
        <w:t xml:space="preserve">as well as the </w:t>
      </w:r>
      <w:r w:rsidR="00682A75">
        <w:rPr>
          <w:lang w:val="en-US"/>
        </w:rPr>
        <w:t xml:space="preserve">deferred </w:t>
      </w:r>
      <w:r w:rsidR="003B64EA" w:rsidRPr="003D662E">
        <w:rPr>
          <w:lang w:val="en-US"/>
        </w:rPr>
        <w:t xml:space="preserve">AI </w:t>
      </w:r>
      <w:r w:rsidR="00682A75">
        <w:rPr>
          <w:lang w:val="en-US"/>
        </w:rPr>
        <w:t>service concept</w:t>
      </w:r>
      <w:r w:rsidR="003B64EA" w:rsidRPr="003D662E">
        <w:rPr>
          <w:lang w:val="en-US"/>
        </w:rPr>
        <w:t>.</w:t>
      </w:r>
    </w:p>
    <w:p w14:paraId="53F2D52F" w14:textId="5BCEF4B8" w:rsidR="00230D52" w:rsidRPr="003D662E" w:rsidRDefault="00451330" w:rsidP="005C1CA3">
      <w:pPr>
        <w:jc w:val="center"/>
        <w:rPr>
          <w:lang w:val="en-US"/>
        </w:rPr>
      </w:pPr>
      <w:bookmarkStart w:id="148" w:name="_Ref100840642"/>
      <w:bookmarkStart w:id="149" w:name="_Ref105511076"/>
      <w:r w:rsidRPr="003D662E">
        <w:rPr>
          <w:noProof/>
          <w:lang w:val="en-US"/>
        </w:rPr>
        <w:drawing>
          <wp:inline distT="0" distB="0" distL="0" distR="0" wp14:anchorId="50816D18" wp14:editId="27F4AC2C">
            <wp:extent cx="5895975" cy="3829864"/>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0">
                      <a:extLst>
                        <a:ext uri="{28A0092B-C50C-407E-A947-70E740481C1C}">
                          <a14:useLocalDpi xmlns:a14="http://schemas.microsoft.com/office/drawing/2010/main" val="0"/>
                        </a:ext>
                      </a:extLst>
                    </a:blip>
                    <a:srcRect l="41887"/>
                    <a:stretch/>
                  </pic:blipFill>
                  <pic:spPr bwMode="auto">
                    <a:xfrm>
                      <a:off x="0" y="0"/>
                      <a:ext cx="5912249" cy="3840435"/>
                    </a:xfrm>
                    <a:prstGeom prst="rect">
                      <a:avLst/>
                    </a:prstGeom>
                    <a:noFill/>
                    <a:ln>
                      <a:noFill/>
                    </a:ln>
                    <a:extLst>
                      <a:ext uri="{53640926-AAD7-44D8-BBD7-CCE9431645EC}">
                        <a14:shadowObscured xmlns:a14="http://schemas.microsoft.com/office/drawing/2010/main"/>
                      </a:ext>
                    </a:extLst>
                  </pic:spPr>
                </pic:pic>
              </a:graphicData>
            </a:graphic>
          </wp:inline>
        </w:drawing>
      </w:r>
    </w:p>
    <w:p w14:paraId="221C7F58" w14:textId="215DB1A0" w:rsidR="00155919" w:rsidRPr="003D662E" w:rsidRDefault="00155919" w:rsidP="00155919">
      <w:pPr>
        <w:pStyle w:val="Caption"/>
        <w:jc w:val="center"/>
        <w:rPr>
          <w:lang w:val="en-US"/>
        </w:rPr>
      </w:pPr>
      <w:bookmarkStart w:id="150" w:name="_Ref107502371"/>
      <w:r w:rsidRPr="003D662E">
        <w:rPr>
          <w:lang w:val="en-US"/>
        </w:rPr>
        <w:t xml:space="preserve">Figure </w:t>
      </w:r>
      <w:bookmarkEnd w:id="150"/>
      <w:r w:rsidR="005856F4" w:rsidRPr="003D662E">
        <w:fldChar w:fldCharType="begin"/>
      </w:r>
      <w:r w:rsidR="005856F4" w:rsidRPr="003D662E">
        <w:rPr>
          <w:lang w:val="en-US"/>
        </w:rPr>
        <w:instrText xml:space="preserve"> SEQ Figure \* ARABIC </w:instrText>
      </w:r>
      <w:r w:rsidR="005856F4" w:rsidRPr="003D662E">
        <w:fldChar w:fldCharType="separate"/>
      </w:r>
      <w:r w:rsidR="00C62E87">
        <w:rPr>
          <w:noProof/>
          <w:lang w:val="en-US"/>
        </w:rPr>
        <w:t>28</w:t>
      </w:r>
      <w:r w:rsidR="005856F4" w:rsidRPr="003D662E">
        <w:fldChar w:fldCharType="end"/>
      </w:r>
      <w:r w:rsidRPr="003D662E">
        <w:rPr>
          <w:lang w:val="en-US"/>
        </w:rPr>
        <w:t>: Reusable Intelligent Services and data processing function library</w:t>
      </w:r>
      <w:r w:rsidR="006545AC" w:rsidRPr="003D662E">
        <w:rPr>
          <w:lang w:val="en-US"/>
        </w:rPr>
        <w:t xml:space="preserve"> (cropped)</w:t>
      </w:r>
    </w:p>
    <w:p w14:paraId="2B8BF4E3" w14:textId="024C4E5E" w:rsidR="00230D52" w:rsidRPr="003D662E" w:rsidRDefault="00230D52" w:rsidP="00EF5733">
      <w:pPr>
        <w:pStyle w:val="Heading3"/>
        <w:rPr>
          <w:lang w:val="en-US"/>
        </w:rPr>
      </w:pPr>
      <w:bookmarkStart w:id="151" w:name="_Ref133225402"/>
      <w:bookmarkStart w:id="152" w:name="_Toc216439661"/>
      <w:r w:rsidRPr="003D662E">
        <w:rPr>
          <w:lang w:val="en-US"/>
        </w:rPr>
        <w:t>Data Processing Function Library</w:t>
      </w:r>
      <w:bookmarkEnd w:id="151"/>
      <w:bookmarkEnd w:id="152"/>
    </w:p>
    <w:p w14:paraId="44671DE7" w14:textId="1499614C" w:rsidR="00AC213D" w:rsidRPr="003D662E" w:rsidRDefault="00AC213D" w:rsidP="00AC213D">
      <w:pPr>
        <w:jc w:val="both"/>
        <w:rPr>
          <w:lang w:val="en-US"/>
        </w:rPr>
      </w:pPr>
      <w:r w:rsidRPr="003D662E">
        <w:rPr>
          <w:lang w:val="en-US"/>
        </w:rPr>
        <w:t>Application of AI methods encompasses more than just the AI methods</w:t>
      </w:r>
      <w:r w:rsidR="00CF13D5" w:rsidRPr="003D662E">
        <w:rPr>
          <w:lang w:val="en-US"/>
        </w:rPr>
        <w:t>. Usually, also functionalities for</w:t>
      </w:r>
      <w:r w:rsidR="00E2070C" w:rsidRPr="003D662E">
        <w:rPr>
          <w:lang w:val="en-US"/>
        </w:rPr>
        <w:t xml:space="preserve"> data </w:t>
      </w:r>
      <w:r w:rsidRPr="003D662E">
        <w:rPr>
          <w:lang w:val="en-US"/>
        </w:rPr>
        <w:t>pre-processing</w:t>
      </w:r>
      <w:r w:rsidR="00E2070C" w:rsidRPr="003D662E">
        <w:rPr>
          <w:lang w:val="en-US"/>
        </w:rPr>
        <w:t xml:space="preserve"> </w:t>
      </w:r>
      <w:r w:rsidRPr="003D662E">
        <w:rPr>
          <w:lang w:val="en-US"/>
        </w:rPr>
        <w:t>etc</w:t>
      </w:r>
      <w:r w:rsidR="00CF13D5" w:rsidRPr="003D662E">
        <w:rPr>
          <w:lang w:val="en-US"/>
        </w:rPr>
        <w:t>. are</w:t>
      </w:r>
      <w:r w:rsidR="00E2070C" w:rsidRPr="003D662E">
        <w:rPr>
          <w:lang w:val="en-US"/>
        </w:rPr>
        <w:t xml:space="preserve"> required</w:t>
      </w:r>
      <w:r w:rsidRPr="003D662E">
        <w:rPr>
          <w:lang w:val="en-US"/>
        </w:rPr>
        <w:t>. As a basis to meet the requirements regarding pre-processing and data transformation functions (in [</w:t>
      </w:r>
      <w:r w:rsidR="00821E85">
        <w:rPr>
          <w:lang w:val="en-GB"/>
        </w:rPr>
        <w:t>SSE21</w:t>
      </w:r>
      <w:r w:rsidRPr="003D662E">
        <w:rPr>
          <w:lang w:val="en-US"/>
        </w:rPr>
        <w:t xml:space="preserve">], e.g., frequency analysis), we equipped the platform with a library </w:t>
      </w:r>
      <w:r w:rsidR="002F1125" w:rsidRPr="003D662E">
        <w:rPr>
          <w:lang w:val="en-US"/>
        </w:rPr>
        <w:t xml:space="preserve">of functions </w:t>
      </w:r>
      <w:r w:rsidRPr="003D662E">
        <w:rPr>
          <w:lang w:val="en-US"/>
        </w:rPr>
        <w:t>for data processing. In this version of the platform, first functions were integrated, namely</w:t>
      </w:r>
    </w:p>
    <w:p w14:paraId="00C7C041" w14:textId="0450B9EC" w:rsidR="00AC213D" w:rsidRPr="003D662E" w:rsidRDefault="00AC213D" w:rsidP="007245E8">
      <w:pPr>
        <w:pStyle w:val="ListParagraph"/>
        <w:numPr>
          <w:ilvl w:val="0"/>
          <w:numId w:val="42"/>
        </w:numPr>
        <w:jc w:val="both"/>
        <w:rPr>
          <w:lang w:val="en-US"/>
        </w:rPr>
      </w:pPr>
      <w:r w:rsidRPr="003D662E">
        <w:rPr>
          <w:lang w:val="en-US"/>
        </w:rPr>
        <w:t>Image transcoding from/to base64 strings.</w:t>
      </w:r>
    </w:p>
    <w:p w14:paraId="27F95041" w14:textId="62B7708A" w:rsidR="00AC213D" w:rsidRPr="003D662E" w:rsidRDefault="00AC213D" w:rsidP="007245E8">
      <w:pPr>
        <w:pStyle w:val="ListParagraph"/>
        <w:numPr>
          <w:ilvl w:val="0"/>
          <w:numId w:val="42"/>
        </w:numPr>
        <w:jc w:val="both"/>
        <w:rPr>
          <w:lang w:val="en-US"/>
        </w:rPr>
      </w:pPr>
      <w:r w:rsidRPr="003D662E">
        <w:rPr>
          <w:lang w:val="en-US"/>
        </w:rPr>
        <w:t>Image processing such as grayscaling, rescaling or thresholding.</w:t>
      </w:r>
    </w:p>
    <w:p w14:paraId="32653A98" w14:textId="46D8809F" w:rsidR="00AC213D" w:rsidRDefault="00AC213D" w:rsidP="007245E8">
      <w:pPr>
        <w:pStyle w:val="ListParagraph"/>
        <w:numPr>
          <w:ilvl w:val="0"/>
          <w:numId w:val="42"/>
        </w:numPr>
        <w:jc w:val="both"/>
        <w:rPr>
          <w:lang w:val="en-US"/>
        </w:rPr>
      </w:pPr>
      <w:r w:rsidRPr="003D662E">
        <w:rPr>
          <w:lang w:val="en-US"/>
        </w:rPr>
        <w:lastRenderedPageBreak/>
        <w:t>Barcode/QR-code detection based on the Java library zxing</w:t>
      </w:r>
      <w:r w:rsidRPr="003D662E">
        <w:rPr>
          <w:rStyle w:val="FootnoteReference"/>
          <w:lang w:val="en-US"/>
        </w:rPr>
        <w:footnoteReference w:id="76"/>
      </w:r>
      <w:r w:rsidRPr="003D662E">
        <w:rPr>
          <w:lang w:val="en-US"/>
        </w:rPr>
        <w:t xml:space="preserve"> and, as optional fallback, the Python library pyzbar</w:t>
      </w:r>
      <w:r w:rsidRPr="003D662E">
        <w:rPr>
          <w:rStyle w:val="FootnoteReference"/>
          <w:lang w:val="en-US"/>
        </w:rPr>
        <w:footnoteReference w:id="77"/>
      </w:r>
      <w:r w:rsidRPr="003D662E">
        <w:rPr>
          <w:lang w:val="en-US"/>
        </w:rPr>
        <w:t>. For the Python fallback, respective packages must be installed.</w:t>
      </w:r>
    </w:p>
    <w:p w14:paraId="7ACB2E32" w14:textId="303A3CF7" w:rsidR="0093727F" w:rsidRPr="003D662E" w:rsidRDefault="00360F4B" w:rsidP="007245E8">
      <w:pPr>
        <w:pStyle w:val="ListParagraph"/>
        <w:numPr>
          <w:ilvl w:val="0"/>
          <w:numId w:val="42"/>
        </w:numPr>
        <w:jc w:val="both"/>
        <w:rPr>
          <w:lang w:val="en-US"/>
        </w:rPr>
      </w:pPr>
      <w:r>
        <w:rPr>
          <w:lang w:val="en-US"/>
        </w:rPr>
        <w:t>Generic c</w:t>
      </w:r>
      <w:r w:rsidR="0093727F">
        <w:rPr>
          <w:lang w:val="en-US"/>
        </w:rPr>
        <w:t>hannel-based time-series aggregation</w:t>
      </w:r>
      <w:r>
        <w:rPr>
          <w:lang w:val="en-US"/>
        </w:rPr>
        <w:t>. The need for this functionality arised during the realization of the EMO’23 demonstrator where a condition monitoring AI shall be fed with channeld data from a linear drive and, from a different sensor, related energy measurements. The energy measurements were delivered as individual telegrams representing a time-series, while the condition monitoring AI shall be fed with summarized data over different measurement channels for the time span the drive is operating. As two kinds of data, individual data points for all energy channels per point in time and one data point for all energy channels per point in time were available, we realized two generic</w:t>
      </w:r>
      <w:r w:rsidR="00B755C0">
        <w:rPr>
          <w:lang w:val="en-US"/>
        </w:rPr>
        <w:t>, re-usable</w:t>
      </w:r>
      <w:r>
        <w:rPr>
          <w:lang w:val="en-US"/>
        </w:rPr>
        <w:t xml:space="preserve"> aggregators, which were then instantiated in the respective aggregator service of the application.</w:t>
      </w:r>
    </w:p>
    <w:p w14:paraId="4FAA08EB" w14:textId="4CD1E6B1" w:rsidR="00EF5733" w:rsidRPr="003D662E" w:rsidRDefault="00EF5733" w:rsidP="00EF5733">
      <w:pPr>
        <w:pStyle w:val="Heading3"/>
        <w:rPr>
          <w:lang w:val="en-US"/>
        </w:rPr>
      </w:pPr>
      <w:bookmarkStart w:id="153" w:name="_Ref143411562"/>
      <w:bookmarkStart w:id="154" w:name="_Toc216439662"/>
      <w:r w:rsidRPr="003D662E">
        <w:rPr>
          <w:lang w:val="en-US"/>
        </w:rPr>
        <w:t>RapidMiner RTSA service</w:t>
      </w:r>
      <w:bookmarkEnd w:id="148"/>
      <w:bookmarkEnd w:id="149"/>
      <w:bookmarkEnd w:id="153"/>
      <w:bookmarkEnd w:id="154"/>
    </w:p>
    <w:p w14:paraId="6527E09C" w14:textId="48838581" w:rsidR="00DD616F" w:rsidRPr="003D662E" w:rsidRDefault="003F4D5C" w:rsidP="00A34F65">
      <w:pPr>
        <w:jc w:val="both"/>
        <w:rPr>
          <w:lang w:val="en-US"/>
        </w:rPr>
      </w:pPr>
      <w:r w:rsidRPr="003D662E">
        <w:rPr>
          <w:lang w:val="en-US"/>
        </w:rPr>
        <w:t xml:space="preserve">RapidMiner is a pioneering company in the fields of data analysis and AI. </w:t>
      </w:r>
      <w:r w:rsidR="00874A34" w:rsidRPr="003D662E">
        <w:rPr>
          <w:lang w:val="en-US"/>
        </w:rPr>
        <w:t xml:space="preserve">Their work on the RapidMiner Platform (in Java) and the RapidMiner Studio </w:t>
      </w:r>
      <w:r w:rsidR="00AD2F43" w:rsidRPr="003D662E">
        <w:rPr>
          <w:lang w:val="en-US"/>
        </w:rPr>
        <w:t>shows</w:t>
      </w:r>
      <w:r w:rsidR="00874A34" w:rsidRPr="003D662E">
        <w:rPr>
          <w:lang w:val="en-US"/>
        </w:rPr>
        <w:t xml:space="preserve"> that AI composable from building blocks is not only a vision.</w:t>
      </w:r>
      <w:r w:rsidR="00245FA1" w:rsidRPr="003D662E">
        <w:rPr>
          <w:lang w:val="en-US"/>
        </w:rPr>
        <w:t xml:space="preserve"> One fundamental component in the RapidMiner ecosystem is the Real Time Scoring Agent (RTSA), a REST-based execution environment for deployments created by RapidMiner Studio. </w:t>
      </w:r>
    </w:p>
    <w:p w14:paraId="3BB2BB0A" w14:textId="7E164085" w:rsidR="003F4D5C" w:rsidRPr="003D662E" w:rsidRDefault="00DD616F" w:rsidP="00A34F65">
      <w:pPr>
        <w:jc w:val="both"/>
        <w:rPr>
          <w:lang w:val="en-US"/>
        </w:rPr>
      </w:pPr>
      <w:r w:rsidRPr="003D662E">
        <w:rPr>
          <w:lang w:val="en-US"/>
        </w:rPr>
        <w:t>Following the ideas in [</w:t>
      </w:r>
      <w:r w:rsidR="00821E85">
        <w:rPr>
          <w:lang w:val="en-GB"/>
        </w:rPr>
        <w:t>SSE21</w:t>
      </w:r>
      <w:r w:rsidRPr="003D662E">
        <w:rPr>
          <w:lang w:val="en-US"/>
        </w:rPr>
        <w:t>], a separation of data science exploration and design processes from the actual execution/deployment is desirable. Thus, RapidMiner is an excellent example for such an approach integrated into the platform. While the DataAnalyst can first create a data science process for given data</w:t>
      </w:r>
      <w:r w:rsidR="00AD2F43" w:rsidRPr="003D662E">
        <w:rPr>
          <w:lang w:val="en-US"/>
        </w:rPr>
        <w:t xml:space="preserve"> in his/her own environment</w:t>
      </w:r>
      <w:r w:rsidRPr="003D662E">
        <w:rPr>
          <w:lang w:val="en-US"/>
        </w:rPr>
        <w:t>, the created process (as “deployment”) can later be deployed by the platform and executed under the control of the Service Manager on top of RTSA.</w:t>
      </w:r>
      <w:r w:rsidR="000862F0" w:rsidRPr="003D662E">
        <w:rPr>
          <w:lang w:val="en-US"/>
        </w:rPr>
        <w:t xml:space="preserve"> For the integration, mainly the data input/output formats must match, i.e., the data provided by the platform (output of a connector/service) becomes the input for the RTS</w:t>
      </w:r>
      <w:r w:rsidR="00AD2F43" w:rsidRPr="003D662E">
        <w:rPr>
          <w:lang w:val="en-US"/>
        </w:rPr>
        <w:t>A</w:t>
      </w:r>
      <w:r w:rsidR="000862F0" w:rsidRPr="003D662E">
        <w:rPr>
          <w:lang w:val="en-US"/>
        </w:rPr>
        <w:t xml:space="preserve"> deployment and the output of the RTSA deployment becomes an input for upstream services.</w:t>
      </w:r>
    </w:p>
    <w:p w14:paraId="064C6B74" w14:textId="119B1B80" w:rsidR="0005304D" w:rsidRPr="003D662E" w:rsidRDefault="0077369A" w:rsidP="00DC0385">
      <w:pPr>
        <w:jc w:val="both"/>
        <w:rPr>
          <w:lang w:val="en-US"/>
        </w:rPr>
      </w:pPr>
      <w:r w:rsidRPr="003D662E">
        <w:rPr>
          <w:lang w:val="en-US"/>
        </w:rPr>
        <w:t>Along these lines, the platform</w:t>
      </w:r>
      <w:r w:rsidR="00826DAF" w:rsidRPr="003D662E">
        <w:rPr>
          <w:lang w:val="en-US"/>
        </w:rPr>
        <w:t xml:space="preserve">-supplied </w:t>
      </w:r>
      <w:r w:rsidR="00826DAF" w:rsidRPr="003D662E">
        <w:rPr>
          <w:rFonts w:ascii="Consolas" w:hAnsi="Consolas"/>
          <w:lang w:val="en-US"/>
        </w:rPr>
        <w:t>RtsaRestS</w:t>
      </w:r>
      <w:r w:rsidRPr="003D662E">
        <w:rPr>
          <w:rFonts w:ascii="Consolas" w:hAnsi="Consolas"/>
          <w:lang w:val="en-US"/>
        </w:rPr>
        <w:t>ervice</w:t>
      </w:r>
      <w:r w:rsidRPr="003D662E">
        <w:rPr>
          <w:lang w:val="en-US"/>
        </w:rPr>
        <w:t xml:space="preserve"> </w:t>
      </w:r>
      <w:r w:rsidR="00826DAF" w:rsidRPr="003D662E">
        <w:rPr>
          <w:lang w:val="en-US"/>
        </w:rPr>
        <w:t xml:space="preserve">(see </w:t>
      </w:r>
      <w:r w:rsidR="00826DAF" w:rsidRPr="003D662E">
        <w:rPr>
          <w:lang w:val="en-US"/>
        </w:rPr>
        <w:fldChar w:fldCharType="begin"/>
      </w:r>
      <w:r w:rsidR="00826DAF" w:rsidRPr="003D662E">
        <w:rPr>
          <w:lang w:val="en-US"/>
        </w:rPr>
        <w:instrText xml:space="preserve"> REF _Ref107502371 \h </w:instrText>
      </w:r>
      <w:r w:rsidR="003D662E">
        <w:rPr>
          <w:lang w:val="en-US"/>
        </w:rPr>
        <w:instrText xml:space="preserve"> \* MERGEFORMAT </w:instrText>
      </w:r>
      <w:r w:rsidR="00826DAF" w:rsidRPr="003D662E">
        <w:rPr>
          <w:lang w:val="en-US"/>
        </w:rPr>
      </w:r>
      <w:r w:rsidR="00826DAF" w:rsidRPr="003D662E">
        <w:rPr>
          <w:lang w:val="en-US"/>
        </w:rPr>
        <w:fldChar w:fldCharType="separate"/>
      </w:r>
      <w:r w:rsidR="00C62E87" w:rsidRPr="003D662E">
        <w:rPr>
          <w:lang w:val="en-US"/>
        </w:rPr>
        <w:t xml:space="preserve">Figure </w:t>
      </w:r>
      <w:r w:rsidR="00826DAF" w:rsidRPr="003D662E">
        <w:rPr>
          <w:lang w:val="en-US"/>
        </w:rPr>
        <w:fldChar w:fldCharType="end"/>
      </w:r>
      <w:r w:rsidR="00826DAF" w:rsidRPr="003D662E">
        <w:rPr>
          <w:lang w:val="en-US"/>
        </w:rPr>
        <w:t xml:space="preserve">) </w:t>
      </w:r>
      <w:r w:rsidRPr="003D662E">
        <w:rPr>
          <w:lang w:val="en-US"/>
        </w:rPr>
        <w:t xml:space="preserve">integrates the RTSA and links the platform data streams to the input/output of the RTSA. </w:t>
      </w:r>
      <w:r w:rsidR="002E7568" w:rsidRPr="003D662E">
        <w:rPr>
          <w:lang w:val="en-US"/>
        </w:rPr>
        <w:t xml:space="preserve">The realization is similar to the REST-based integration of KODEX discussed in Section </w:t>
      </w:r>
      <w:r w:rsidR="002E7568" w:rsidRPr="003D662E">
        <w:rPr>
          <w:lang w:val="en-US"/>
        </w:rPr>
        <w:fldChar w:fldCharType="begin"/>
      </w:r>
      <w:r w:rsidR="002E7568" w:rsidRPr="003D662E">
        <w:rPr>
          <w:lang w:val="en-US"/>
        </w:rPr>
        <w:instrText xml:space="preserve"> REF _Ref100871151 \r \h </w:instrText>
      </w:r>
      <w:r w:rsidR="00EA06E1" w:rsidRPr="003D662E">
        <w:rPr>
          <w:lang w:val="en-US"/>
        </w:rPr>
        <w:instrText xml:space="preserve"> \* MERGEFORMAT </w:instrText>
      </w:r>
      <w:r w:rsidR="002E7568" w:rsidRPr="003D662E">
        <w:rPr>
          <w:lang w:val="en-US"/>
        </w:rPr>
      </w:r>
      <w:r w:rsidR="002E7568" w:rsidRPr="003D662E">
        <w:rPr>
          <w:lang w:val="en-US"/>
        </w:rPr>
        <w:fldChar w:fldCharType="separate"/>
      </w:r>
      <w:r w:rsidR="00C62E87">
        <w:rPr>
          <w:lang w:val="en-US"/>
        </w:rPr>
        <w:t>3.7.1</w:t>
      </w:r>
      <w:r w:rsidR="002E7568" w:rsidRPr="003D662E">
        <w:rPr>
          <w:lang w:val="en-US"/>
        </w:rPr>
        <w:fldChar w:fldCharType="end"/>
      </w:r>
      <w:r w:rsidR="002E7568" w:rsidRPr="003D662E">
        <w:rPr>
          <w:lang w:val="en-US"/>
        </w:rPr>
        <w:t xml:space="preserve">. </w:t>
      </w:r>
      <w:r w:rsidR="00FB7FDA" w:rsidRPr="003D662E">
        <w:rPr>
          <w:lang w:val="en-US"/>
        </w:rPr>
        <w:t xml:space="preserve">In the configuration, a deployment file for the RTSA is specified, which is packaged by the application/platform </w:t>
      </w:r>
      <w:r w:rsidR="00CD5596" w:rsidRPr="003D662E">
        <w:rPr>
          <w:lang w:val="en-US"/>
        </w:rPr>
        <w:t>instantiation</w:t>
      </w:r>
      <w:r w:rsidR="00FB7FDA" w:rsidRPr="003D662E">
        <w:rPr>
          <w:lang w:val="en-US"/>
        </w:rPr>
        <w:t xml:space="preserve"> along with the RTSA binary into the respective service artifact. Here it must be considered that RTSA is a commercial service, i.e., it requires a license file and cannot be distributed openly. For testing the service integration and the platform instantiation the </w:t>
      </w:r>
      <w:r w:rsidR="008667E7" w:rsidRPr="003D662E">
        <w:rPr>
          <w:lang w:val="en-US"/>
        </w:rPr>
        <w:t>test part of the component ships with an RTSA mockup (</w:t>
      </w:r>
      <w:r w:rsidR="008667E7" w:rsidRPr="003D662E">
        <w:rPr>
          <w:rFonts w:ascii="Consolas" w:hAnsi="Consolas"/>
          <w:lang w:val="en-US"/>
        </w:rPr>
        <w:t>FakeRtsa</w:t>
      </w:r>
      <w:r w:rsidR="008667E7" w:rsidRPr="003D662E">
        <w:rPr>
          <w:lang w:val="en-US"/>
        </w:rPr>
        <w:t>), which acts as a REST server pretending to be an RTSA instance with a deployment.</w:t>
      </w:r>
      <w:r w:rsidR="00DC0385" w:rsidRPr="003D662E">
        <w:rPr>
          <w:lang w:val="en-US"/>
        </w:rPr>
        <w:t xml:space="preserve"> </w:t>
      </w:r>
      <w:r w:rsidR="00E36FB1" w:rsidRPr="003D662E">
        <w:rPr>
          <w:lang w:val="en-US"/>
        </w:rPr>
        <w:t xml:space="preserve">This fake RTSA can be configured in limited form to transform the input data, e.g., by changing fields or adding fields having a random number value. While this is not needed for the plain RTSA testing, it can help testing data flows for an application if a real RTSA is not available. </w:t>
      </w:r>
      <w:r w:rsidR="00DC0385" w:rsidRPr="003D662E">
        <w:rPr>
          <w:lang w:val="en-US"/>
        </w:rPr>
        <w:t>For the platform instantiation, either the real or the mocking RTSA and its deployment are given in a specific folder according to the platform naming for binary files from which the instantiation process can take up the binaries.</w:t>
      </w:r>
    </w:p>
    <w:p w14:paraId="7C97A9C4" w14:textId="7F21BED8" w:rsidR="00E247F2" w:rsidRPr="003D662E" w:rsidRDefault="00E247F2" w:rsidP="0005304D">
      <w:pPr>
        <w:pStyle w:val="Heading3"/>
        <w:rPr>
          <w:lang w:val="en-US"/>
        </w:rPr>
      </w:pPr>
      <w:bookmarkStart w:id="155" w:name="_Ref143411559"/>
      <w:bookmarkStart w:id="156" w:name="_Toc216439663"/>
      <w:bookmarkStart w:id="157" w:name="_Ref100840643"/>
      <w:r w:rsidRPr="003D662E">
        <w:rPr>
          <w:lang w:val="en-US"/>
        </w:rPr>
        <w:t>Flower-based Federated Learning</w:t>
      </w:r>
      <w:bookmarkEnd w:id="155"/>
      <w:bookmarkEnd w:id="156"/>
    </w:p>
    <w:p w14:paraId="4CA37036" w14:textId="31B94CD6" w:rsidR="00015E89" w:rsidRPr="003D662E" w:rsidRDefault="00015E89" w:rsidP="0008528F">
      <w:pPr>
        <w:jc w:val="both"/>
        <w:rPr>
          <w:lang w:val="en-US"/>
        </w:rPr>
      </w:pPr>
      <w:r w:rsidRPr="003D662E">
        <w:rPr>
          <w:lang w:val="en-US"/>
        </w:rPr>
        <w:t xml:space="preserve">One AI method that is of </w:t>
      </w:r>
      <w:r w:rsidR="00093777" w:rsidRPr="003D662E">
        <w:rPr>
          <w:lang w:val="en-US"/>
        </w:rPr>
        <w:t>particular</w:t>
      </w:r>
      <w:r w:rsidRPr="003D662E">
        <w:rPr>
          <w:lang w:val="en-US"/>
        </w:rPr>
        <w:t xml:space="preserve"> interest for the industrial production and for the integration with</w:t>
      </w:r>
      <w:r w:rsidR="00B72FF1" w:rsidRPr="003D662E">
        <w:rPr>
          <w:lang w:val="en-US"/>
        </w:rPr>
        <w:t>in</w:t>
      </w:r>
      <w:r w:rsidRPr="003D662E">
        <w:rPr>
          <w:lang w:val="en-US"/>
        </w:rPr>
        <w:t xml:space="preserve"> the platform is federated learning.</w:t>
      </w:r>
      <w:r w:rsidR="003B623C" w:rsidRPr="003D662E">
        <w:rPr>
          <w:lang w:val="en-US"/>
        </w:rPr>
        <w:t xml:space="preserve"> F</w:t>
      </w:r>
      <w:r w:rsidR="006D0877" w:rsidRPr="003D662E">
        <w:rPr>
          <w:lang w:val="en-US"/>
        </w:rPr>
        <w:t>ederated learning services act as services as they consume data and produce predictions, but they also share information about their AI model with other federated learning services (usually of the same application) so that the</w:t>
      </w:r>
      <w:r w:rsidR="003B623C" w:rsidRPr="003D662E">
        <w:rPr>
          <w:lang w:val="en-US"/>
        </w:rPr>
        <w:t xml:space="preserve"> other services can learn</w:t>
      </w:r>
      <w:r w:rsidR="006D0877" w:rsidRPr="003D662E">
        <w:rPr>
          <w:lang w:val="en-US"/>
        </w:rPr>
        <w:t xml:space="preserve"> new knowledge</w:t>
      </w:r>
      <w:r w:rsidR="003B623C" w:rsidRPr="003D662E">
        <w:rPr>
          <w:lang w:val="en-US"/>
        </w:rPr>
        <w:t xml:space="preserve"> faster</w:t>
      </w:r>
      <w:r w:rsidR="006D0877" w:rsidRPr="003D662E">
        <w:rPr>
          <w:lang w:val="en-US"/>
        </w:rPr>
        <w:t>, e.g., acceptable anomalies.</w:t>
      </w:r>
      <w:r w:rsidR="00CE1547" w:rsidRPr="003D662E">
        <w:rPr>
          <w:lang w:val="en-US"/>
        </w:rPr>
        <w:t xml:space="preserve"> So far, also due to the client-server approach, federated learning is often viewed as a complex approach, which might be used more frequently in the industrial practice if </w:t>
      </w:r>
      <w:r w:rsidR="00CE1547" w:rsidRPr="003D662E">
        <w:rPr>
          <w:lang w:val="en-US"/>
        </w:rPr>
        <w:lastRenderedPageBreak/>
        <w:t>an easy-to-use for</w:t>
      </w:r>
      <w:r w:rsidR="003B623C" w:rsidRPr="003D662E">
        <w:rPr>
          <w:lang w:val="en-US"/>
        </w:rPr>
        <w:t>m of federated learning</w:t>
      </w:r>
      <w:r w:rsidR="00CE1547" w:rsidRPr="003D662E">
        <w:rPr>
          <w:lang w:val="en-US"/>
        </w:rPr>
        <w:t xml:space="preserve"> would be available. We aim at demonstrating one approach to easy-to-use federated learning in terms of the upcoming Hannover Messe 2023 IIP-Ecosphere demonstrator. Currently, the integration is still in development, but technically it is based on the service/server communication introduced in Section </w:t>
      </w:r>
      <w:r w:rsidR="00CE1547" w:rsidRPr="003D662E">
        <w:rPr>
          <w:lang w:val="en-US"/>
        </w:rPr>
        <w:fldChar w:fldCharType="begin"/>
      </w:r>
      <w:r w:rsidR="00CE1547" w:rsidRPr="003D662E">
        <w:rPr>
          <w:lang w:val="en-US"/>
        </w:rPr>
        <w:instrText xml:space="preserve"> REF _Ref78190504 \r \h </w:instrText>
      </w:r>
      <w:r w:rsidR="0008528F" w:rsidRPr="003D662E">
        <w:rPr>
          <w:lang w:val="en-US"/>
        </w:rPr>
        <w:instrText xml:space="preserve"> \* MERGEFORMAT </w:instrText>
      </w:r>
      <w:r w:rsidR="00CE1547" w:rsidRPr="003D662E">
        <w:rPr>
          <w:lang w:val="en-US"/>
        </w:rPr>
      </w:r>
      <w:r w:rsidR="00CE1547" w:rsidRPr="003D662E">
        <w:rPr>
          <w:lang w:val="en-US"/>
        </w:rPr>
        <w:fldChar w:fldCharType="separate"/>
      </w:r>
      <w:r w:rsidR="00C62E87">
        <w:rPr>
          <w:lang w:val="en-US"/>
        </w:rPr>
        <w:t>3.5.3</w:t>
      </w:r>
      <w:r w:rsidR="00CE1547" w:rsidRPr="003D662E">
        <w:rPr>
          <w:lang w:val="en-US"/>
        </w:rPr>
        <w:fldChar w:fldCharType="end"/>
      </w:r>
      <w:r w:rsidR="00CE1547" w:rsidRPr="003D662E">
        <w:rPr>
          <w:lang w:val="en-US"/>
        </w:rPr>
        <w:t>.</w:t>
      </w:r>
    </w:p>
    <w:p w14:paraId="77068BB8" w14:textId="2D405B39" w:rsidR="000F5F1B" w:rsidRPr="003D662E" w:rsidRDefault="00B04229" w:rsidP="0008528F">
      <w:pPr>
        <w:jc w:val="both"/>
        <w:rPr>
          <w:lang w:val="en-US"/>
        </w:rPr>
      </w:pPr>
      <w:r>
        <w:rPr>
          <w:lang w:val="en-US"/>
        </w:rPr>
        <w:t xml:space="preserve">In particular, we </w:t>
      </w:r>
      <w:r w:rsidR="00FA0AE6" w:rsidRPr="003D662E">
        <w:rPr>
          <w:lang w:val="en-US"/>
        </w:rPr>
        <w:t>integrat</w:t>
      </w:r>
      <w:r>
        <w:rPr>
          <w:lang w:val="en-US"/>
        </w:rPr>
        <w:t>ed</w:t>
      </w:r>
      <w:r w:rsidR="00DE5C88" w:rsidRPr="003D662E">
        <w:rPr>
          <w:lang w:val="en-US"/>
        </w:rPr>
        <w:t xml:space="preserve"> the Flower</w:t>
      </w:r>
      <w:r w:rsidR="00DE5C88" w:rsidRPr="003D662E">
        <w:rPr>
          <w:rStyle w:val="FootnoteReference"/>
          <w:lang w:val="en-US"/>
        </w:rPr>
        <w:footnoteReference w:id="78"/>
      </w:r>
      <w:r w:rsidR="00DE5C88" w:rsidRPr="003D662E">
        <w:rPr>
          <w:lang w:val="en-US"/>
        </w:rPr>
        <w:t xml:space="preserve"> framework</w:t>
      </w:r>
      <w:r w:rsidR="0038528E" w:rsidRPr="003D662E">
        <w:rPr>
          <w:lang w:val="en-US"/>
        </w:rPr>
        <w:t xml:space="preserve"> written in Python</w:t>
      </w:r>
      <w:r w:rsidR="00DE5C88" w:rsidRPr="003D662E">
        <w:rPr>
          <w:lang w:val="en-US"/>
        </w:rPr>
        <w:t>.</w:t>
      </w:r>
      <w:r w:rsidR="000F5F1B" w:rsidRPr="003D662E">
        <w:rPr>
          <w:lang w:val="en-US"/>
        </w:rPr>
        <w:t xml:space="preserve"> </w:t>
      </w:r>
      <w:r w:rsidR="003B623C" w:rsidRPr="003D662E">
        <w:rPr>
          <w:lang w:val="en-US"/>
        </w:rPr>
        <w:t xml:space="preserve">Services </w:t>
      </w:r>
      <w:r w:rsidR="000F5F1B" w:rsidRPr="003D662E">
        <w:rPr>
          <w:lang w:val="en-US"/>
        </w:rPr>
        <w:t xml:space="preserve">(Federated learning client) and the server (usually assigned to one or multiple applications) are specified in the configuration model. </w:t>
      </w:r>
      <w:r w:rsidR="0038528E" w:rsidRPr="003D662E">
        <w:rPr>
          <w:lang w:val="en-US"/>
        </w:rPr>
        <w:t xml:space="preserve">Both, client services and server service are </w:t>
      </w:r>
      <w:r w:rsidR="000478C1">
        <w:rPr>
          <w:lang w:val="en-US"/>
        </w:rPr>
        <w:t xml:space="preserve">generated into the Python part of the application </w:t>
      </w:r>
      <w:r w:rsidR="00A16F4F">
        <w:rPr>
          <w:lang w:val="en-US"/>
        </w:rPr>
        <w:t>code</w:t>
      </w:r>
      <w:r w:rsidR="000478C1">
        <w:rPr>
          <w:lang w:val="en-US"/>
        </w:rPr>
        <w:t xml:space="preserve"> templates based on the configurated settings</w:t>
      </w:r>
      <w:r w:rsidR="001F6548">
        <w:rPr>
          <w:lang w:val="en-US"/>
        </w:rPr>
        <w:t xml:space="preserve"> </w:t>
      </w:r>
      <w:r w:rsidR="001F6548" w:rsidRPr="003D662E">
        <w:rPr>
          <w:lang w:val="en-US"/>
        </w:rPr>
        <w:t>(including the basic technology code for, e.g., tensorflow and numpy)</w:t>
      </w:r>
      <w:r w:rsidR="000478C1">
        <w:rPr>
          <w:lang w:val="en-US"/>
        </w:rPr>
        <w:t xml:space="preserve">, must be completed during service realization and are </w:t>
      </w:r>
      <w:r w:rsidR="0038528E" w:rsidRPr="003D662E">
        <w:rPr>
          <w:lang w:val="en-US"/>
        </w:rPr>
        <w:t>executed through the Python Service Environment</w:t>
      </w:r>
      <w:r w:rsidR="00904FB2" w:rsidRPr="003D662E">
        <w:rPr>
          <w:lang w:val="en-US"/>
        </w:rPr>
        <w:t xml:space="preserve"> and the respective Java integration counterpart (</w:t>
      </w:r>
      <w:r w:rsidR="00904FB2" w:rsidRPr="003D662E">
        <w:rPr>
          <w:rFonts w:ascii="Consolas" w:hAnsi="Consolas"/>
          <w:lang w:val="en-US"/>
        </w:rPr>
        <w:t>PythonAsyncProcessService</w:t>
      </w:r>
      <w:r w:rsidR="00904FB2" w:rsidRPr="003D662E">
        <w:rPr>
          <w:lang w:val="en-US"/>
        </w:rPr>
        <w:t>)</w:t>
      </w:r>
      <w:r w:rsidR="0038528E" w:rsidRPr="003D662E">
        <w:rPr>
          <w:lang w:val="en-US"/>
        </w:rPr>
        <w:t xml:space="preserve">. </w:t>
      </w:r>
      <w:r w:rsidR="00075205" w:rsidRPr="003D662E">
        <w:rPr>
          <w:lang w:val="en-US"/>
        </w:rPr>
        <w:t xml:space="preserve">As explained in Section </w:t>
      </w:r>
      <w:r w:rsidR="00075205" w:rsidRPr="003D662E">
        <w:rPr>
          <w:lang w:val="en-US"/>
        </w:rPr>
        <w:fldChar w:fldCharType="begin"/>
      </w:r>
      <w:r w:rsidR="00075205" w:rsidRPr="003D662E">
        <w:rPr>
          <w:lang w:val="en-US"/>
        </w:rPr>
        <w:instrText xml:space="preserve"> REF _Ref78190504 \r \h </w:instrText>
      </w:r>
      <w:r w:rsidR="0008528F" w:rsidRPr="003D662E">
        <w:rPr>
          <w:lang w:val="en-US"/>
        </w:rPr>
        <w:instrText xml:space="preserve"> \* MERGEFORMAT </w:instrText>
      </w:r>
      <w:r w:rsidR="00075205" w:rsidRPr="003D662E">
        <w:rPr>
          <w:lang w:val="en-US"/>
        </w:rPr>
      </w:r>
      <w:r w:rsidR="00075205" w:rsidRPr="003D662E">
        <w:rPr>
          <w:lang w:val="en-US"/>
        </w:rPr>
        <w:fldChar w:fldCharType="separate"/>
      </w:r>
      <w:r w:rsidR="00C62E87">
        <w:rPr>
          <w:lang w:val="en-US"/>
        </w:rPr>
        <w:t>3.5.3</w:t>
      </w:r>
      <w:r w:rsidR="00075205" w:rsidRPr="003D662E">
        <w:rPr>
          <w:lang w:val="en-US"/>
        </w:rPr>
        <w:fldChar w:fldCharType="end"/>
      </w:r>
      <w:r w:rsidR="00075205" w:rsidRPr="003D662E">
        <w:rPr>
          <w:lang w:val="en-US"/>
        </w:rPr>
        <w:t>, in contrast to the client services, the server does not consume/produce regular service data streams</w:t>
      </w:r>
      <w:r w:rsidR="00904FB2" w:rsidRPr="003D662E">
        <w:rPr>
          <w:lang w:val="en-US"/>
        </w:rPr>
        <w:t xml:space="preserve">. To be manageable within the platform, the server needs a Java counterpart which is also a </w:t>
      </w:r>
      <w:r w:rsidR="00904FB2" w:rsidRPr="003D662E">
        <w:rPr>
          <w:rFonts w:ascii="Consolas" w:hAnsi="Consolas"/>
          <w:lang w:val="en-US"/>
        </w:rPr>
        <w:t>Server</w:t>
      </w:r>
      <w:r w:rsidR="00904FB2" w:rsidRPr="003D662E">
        <w:rPr>
          <w:lang w:val="en-US"/>
        </w:rPr>
        <w:t xml:space="preserve">, which manages the (hidden) service application lifecycle and relies in most of its functionality directly on </w:t>
      </w:r>
      <w:r w:rsidR="00904FB2" w:rsidRPr="003D662E">
        <w:rPr>
          <w:rFonts w:ascii="Consolas" w:hAnsi="Consolas"/>
          <w:lang w:val="en-US"/>
        </w:rPr>
        <w:t>PythonAsyncProcessService</w:t>
      </w:r>
      <w:r w:rsidR="00904FB2" w:rsidRPr="003D662E">
        <w:rPr>
          <w:lang w:val="en-US"/>
        </w:rPr>
        <w:t>.</w:t>
      </w:r>
      <w:r w:rsidR="002A1390" w:rsidRPr="003D662E">
        <w:rPr>
          <w:lang w:val="en-US"/>
        </w:rPr>
        <w:t xml:space="preserve"> </w:t>
      </w:r>
      <w:r w:rsidR="0091033E">
        <w:rPr>
          <w:lang w:val="en-US"/>
        </w:rPr>
        <w:t xml:space="preserve">Akin to the service and server code, respective test code for the Flower services is generated into the Python test part of the </w:t>
      </w:r>
      <w:r w:rsidR="00A16F4F">
        <w:rPr>
          <w:lang w:val="en-US"/>
        </w:rPr>
        <w:t xml:space="preserve">application code </w:t>
      </w:r>
      <w:r w:rsidR="0091033E">
        <w:rPr>
          <w:lang w:val="en-US"/>
        </w:rPr>
        <w:t>templates.</w:t>
      </w:r>
    </w:p>
    <w:p w14:paraId="7108EDAA" w14:textId="3483F82E" w:rsidR="00C017CF" w:rsidRPr="003D662E" w:rsidRDefault="00C017CF" w:rsidP="00C017CF">
      <w:pPr>
        <w:pStyle w:val="Heading2"/>
        <w:rPr>
          <w:lang w:val="en-US"/>
        </w:rPr>
      </w:pPr>
      <w:bookmarkStart w:id="158" w:name="_Ref63848266"/>
      <w:bookmarkStart w:id="159" w:name="_Toc216439664"/>
      <w:bookmarkEnd w:id="157"/>
      <w:r w:rsidRPr="003D662E">
        <w:rPr>
          <w:lang w:val="en-US"/>
        </w:rPr>
        <w:t>Configuration Layer</w:t>
      </w:r>
      <w:bookmarkEnd w:id="158"/>
      <w:bookmarkEnd w:id="159"/>
    </w:p>
    <w:p w14:paraId="0F3EEEE0" w14:textId="2B18A692" w:rsidR="00934791" w:rsidRPr="003D662E" w:rsidRDefault="00AA1504" w:rsidP="009A1F83">
      <w:pPr>
        <w:jc w:val="both"/>
        <w:rPr>
          <w:lang w:val="en-US"/>
        </w:rPr>
      </w:pPr>
      <w:r w:rsidRPr="003D662E">
        <w:rPr>
          <w:lang w:val="en-US"/>
        </w:rPr>
        <w:t xml:space="preserve">It is important to recall that all relevant static and runtime information shall be reflected in terms of IVML structures, relations and constraints, while the IVML validation reasoner validates the platform configuration before and at runtime by identifying problems and deviations from validation rules and expected information. </w:t>
      </w:r>
      <w:r w:rsidR="002E2E8C" w:rsidRPr="003D662E">
        <w:rPr>
          <w:lang w:val="en-US"/>
        </w:rPr>
        <w:t>The Configuration Layer provides functionality to define applications in terms of the platform IVML configuration on top of the (reusable) services, to dynamically and adaptively optimize the deployment of services and containers and to adapt the use of services at runtime.</w:t>
      </w:r>
    </w:p>
    <w:p w14:paraId="5C74A95C" w14:textId="344DC521" w:rsidR="00934791" w:rsidRPr="003D662E" w:rsidRDefault="00497406" w:rsidP="009A1F83">
      <w:pPr>
        <w:jc w:val="both"/>
        <w:rPr>
          <w:lang w:val="en-US"/>
        </w:rPr>
      </w:pPr>
      <w:r w:rsidRPr="003D662E">
        <w:rPr>
          <w:lang w:val="en-US"/>
        </w:rPr>
        <w:fldChar w:fldCharType="begin"/>
      </w:r>
      <w:r w:rsidRPr="003D662E">
        <w:rPr>
          <w:lang w:val="en-US"/>
        </w:rPr>
        <w:instrText xml:space="preserve"> REF _Ref57800980 \h  \* MERGEFORMAT </w:instrText>
      </w:r>
      <w:r w:rsidRPr="003D662E">
        <w:rPr>
          <w:lang w:val="en-US"/>
        </w:rPr>
      </w:r>
      <w:r w:rsidRPr="003D662E">
        <w:rPr>
          <w:lang w:val="en-US"/>
        </w:rPr>
        <w:fldChar w:fldCharType="separate"/>
      </w:r>
      <w:r w:rsidR="00C62E87" w:rsidRPr="003D662E">
        <w:rPr>
          <w:lang w:val="en-US"/>
        </w:rPr>
        <w:t xml:space="preserve">Figure </w:t>
      </w:r>
      <w:r w:rsidR="00C62E87">
        <w:rPr>
          <w:noProof/>
          <w:lang w:val="en-US"/>
        </w:rPr>
        <w:t>29</w:t>
      </w:r>
      <w:r w:rsidRPr="003D662E">
        <w:rPr>
          <w:lang w:val="en-US"/>
        </w:rPr>
        <w:fldChar w:fldCharType="end"/>
      </w:r>
      <w:r w:rsidR="00716E02" w:rsidRPr="003D662E">
        <w:rPr>
          <w:lang w:val="en-US"/>
        </w:rPr>
        <w:t xml:space="preserve"> illustrates the </w:t>
      </w:r>
      <w:r w:rsidR="00ED394A" w:rsidRPr="003D662E">
        <w:rPr>
          <w:lang w:val="en-US"/>
        </w:rPr>
        <w:t xml:space="preserve">design of the configuration component. </w:t>
      </w:r>
      <w:r w:rsidR="003E3777" w:rsidRPr="003D662E">
        <w:rPr>
          <w:lang w:val="en-US"/>
        </w:rPr>
        <w:t>While the diagram (and the implementation) may appear rather trivial, most of the complexity is in the configuration model, the instantiation process and the underlying framework EASy-Producer.</w:t>
      </w:r>
    </w:p>
    <w:p w14:paraId="3C43012C" w14:textId="2E5E9F65" w:rsidR="00497406" w:rsidRPr="003D662E" w:rsidRDefault="00FB3A00" w:rsidP="009A1F83">
      <w:pPr>
        <w:jc w:val="both"/>
        <w:rPr>
          <w:lang w:val="en-US"/>
        </w:rPr>
      </w:pPr>
      <w:r>
        <w:rPr>
          <w:lang w:val="en-US"/>
        </w:rPr>
        <w:t>T</w:t>
      </w:r>
      <w:r w:rsidR="00C5374B" w:rsidRPr="003D662E">
        <w:rPr>
          <w:lang w:val="en-US"/>
        </w:rPr>
        <w:t>he configuration model follows the layered architecture of the platform, i.e., each platform layer is represented by a configuration module.</w:t>
      </w:r>
      <w:r w:rsidR="007D1473" w:rsidRPr="003D662E">
        <w:rPr>
          <w:lang w:val="en-US"/>
        </w:rPr>
        <w:t xml:space="preserve"> </w:t>
      </w:r>
      <w:r w:rsidR="007D1473" w:rsidRPr="003D662E">
        <w:rPr>
          <w:lang w:val="en-US"/>
        </w:rPr>
        <w:fldChar w:fldCharType="begin"/>
      </w:r>
      <w:r w:rsidR="007D1473" w:rsidRPr="003D662E">
        <w:rPr>
          <w:lang w:val="en-US"/>
        </w:rPr>
        <w:instrText xml:space="preserve"> REF _Ref57800980 \h  \* MERGEFORMAT </w:instrText>
      </w:r>
      <w:r w:rsidR="007D1473" w:rsidRPr="003D662E">
        <w:rPr>
          <w:lang w:val="en-US"/>
        </w:rPr>
      </w:r>
      <w:r w:rsidR="007D1473" w:rsidRPr="003D662E">
        <w:rPr>
          <w:lang w:val="en-US"/>
        </w:rPr>
        <w:fldChar w:fldCharType="separate"/>
      </w:r>
      <w:r w:rsidR="00C62E87" w:rsidRPr="003D662E">
        <w:rPr>
          <w:lang w:val="en-US"/>
        </w:rPr>
        <w:t xml:space="preserve">Figure </w:t>
      </w:r>
      <w:r w:rsidR="00C62E87">
        <w:rPr>
          <w:noProof/>
          <w:lang w:val="en-US"/>
        </w:rPr>
        <w:t>29</w:t>
      </w:r>
      <w:r w:rsidR="007D1473" w:rsidRPr="003D662E">
        <w:rPr>
          <w:lang w:val="en-US"/>
        </w:rPr>
        <w:fldChar w:fldCharType="end"/>
      </w:r>
      <w:r w:rsidR="007D1473" w:rsidRPr="003D662E">
        <w:rPr>
          <w:lang w:val="en-US"/>
        </w:rPr>
        <w:t xml:space="preserve"> just indicates the topmost module, </w:t>
      </w:r>
      <w:r w:rsidR="00C160E4" w:rsidRPr="003D662E">
        <w:rPr>
          <w:lang w:val="en-US"/>
        </w:rPr>
        <w:t>named</w:t>
      </w:r>
      <w:r w:rsidR="007D1473" w:rsidRPr="003D662E">
        <w:rPr>
          <w:lang w:val="en-US"/>
        </w:rPr>
        <w:t xml:space="preserve"> </w:t>
      </w:r>
      <w:r w:rsidR="00C160E4" w:rsidRPr="003D662E">
        <w:rPr>
          <w:rFonts w:ascii="Consolas" w:hAnsi="Consolas"/>
          <w:lang w:val="en-US"/>
        </w:rPr>
        <w:t>IIPEcosphere</w:t>
      </w:r>
      <w:r w:rsidR="00C160E4" w:rsidRPr="003D662E">
        <w:rPr>
          <w:lang w:val="en-US"/>
        </w:rPr>
        <w:t xml:space="preserve">, </w:t>
      </w:r>
      <w:r w:rsidR="00806E10" w:rsidRPr="003D662E">
        <w:rPr>
          <w:lang w:val="en-US"/>
        </w:rPr>
        <w:t>representing the configuration meta-model, i.e., the configuration options, their structures as well as constraints permitting certain configurations or propagating values among configuration options</w:t>
      </w:r>
      <w:r w:rsidR="007D1473" w:rsidRPr="003D662E">
        <w:rPr>
          <w:lang w:val="en-US"/>
        </w:rPr>
        <w:t>.</w:t>
      </w:r>
      <w:r w:rsidR="0055050E" w:rsidRPr="003D662E">
        <w:rPr>
          <w:lang w:val="en-US"/>
        </w:rPr>
        <w:t xml:space="preserve"> We will </w:t>
      </w:r>
      <w:r w:rsidR="00FC6D5D" w:rsidRPr="003D662E">
        <w:rPr>
          <w:lang w:val="en-US"/>
        </w:rPr>
        <w:t xml:space="preserve">discuss </w:t>
      </w:r>
      <w:r w:rsidR="0055050E" w:rsidRPr="003D662E">
        <w:rPr>
          <w:lang w:val="en-US"/>
        </w:rPr>
        <w:t xml:space="preserve">the model in </w:t>
      </w:r>
      <w:r w:rsidR="00FC6D5D" w:rsidRPr="003D662E">
        <w:rPr>
          <w:lang w:val="en-US"/>
        </w:rPr>
        <w:t xml:space="preserve">more details </w:t>
      </w:r>
      <w:r w:rsidR="0066340F" w:rsidRPr="003D662E">
        <w:rPr>
          <w:lang w:val="en-US"/>
        </w:rPr>
        <w:t xml:space="preserve">in </w:t>
      </w:r>
      <w:r w:rsidR="0055050E" w:rsidRPr="003D662E">
        <w:rPr>
          <w:lang w:val="en-US"/>
        </w:rPr>
        <w:t xml:space="preserve">Section </w:t>
      </w:r>
      <w:r w:rsidR="0055050E" w:rsidRPr="003D662E">
        <w:rPr>
          <w:lang w:val="en-US"/>
        </w:rPr>
        <w:fldChar w:fldCharType="begin"/>
      </w:r>
      <w:r w:rsidR="0055050E" w:rsidRPr="003D662E">
        <w:rPr>
          <w:lang w:val="en-US"/>
        </w:rPr>
        <w:instrText xml:space="preserve"> REF _Ref77173224 \r \h </w:instrText>
      </w:r>
      <w:r w:rsidR="003D662E">
        <w:rPr>
          <w:lang w:val="en-US"/>
        </w:rPr>
        <w:instrText xml:space="preserve"> \* MERGEFORMAT </w:instrText>
      </w:r>
      <w:r w:rsidR="0055050E" w:rsidRPr="003D662E">
        <w:rPr>
          <w:lang w:val="en-US"/>
        </w:rPr>
      </w:r>
      <w:r w:rsidR="0055050E" w:rsidRPr="003D662E">
        <w:rPr>
          <w:lang w:val="en-US"/>
        </w:rPr>
        <w:fldChar w:fldCharType="separate"/>
      </w:r>
      <w:r w:rsidR="00C62E87">
        <w:rPr>
          <w:lang w:val="en-US"/>
        </w:rPr>
        <w:t>6</w:t>
      </w:r>
      <w:r w:rsidR="0055050E" w:rsidRPr="003D662E">
        <w:rPr>
          <w:lang w:val="en-US"/>
        </w:rPr>
        <w:fldChar w:fldCharType="end"/>
      </w:r>
      <w:r w:rsidR="0055050E" w:rsidRPr="003D662E">
        <w:rPr>
          <w:lang w:val="en-US"/>
        </w:rPr>
        <w:t xml:space="preserve">. </w:t>
      </w:r>
      <w:r w:rsidR="001F30A2" w:rsidRPr="003D662E">
        <w:rPr>
          <w:lang w:val="en-US"/>
        </w:rPr>
        <w:t>For each platform to be installed, a dedicated platform configuration is created which specifies the AAS settings, the platform data types, the platform services etc. Moreover, for each application a separated (imported) configuration module shall be created, which contains the application-specific data types, the application-specific services as well as the service meshes (directed data flow graphs relating connectors and services) constituting the application.</w:t>
      </w:r>
      <w:r w:rsidR="00806E10" w:rsidRPr="003D662E">
        <w:rPr>
          <w:lang w:val="en-US"/>
        </w:rPr>
        <w:t xml:space="preserve"> This combined platform configuration </w:t>
      </w:r>
      <w:r w:rsidR="005717A7" w:rsidRPr="003D662E">
        <w:rPr>
          <w:lang w:val="en-US"/>
        </w:rPr>
        <w:t xml:space="preserve">is one dedicated instance of </w:t>
      </w:r>
      <w:r w:rsidR="00C160E4" w:rsidRPr="003D662E">
        <w:rPr>
          <w:rFonts w:ascii="Consolas" w:hAnsi="Consolas"/>
          <w:lang w:val="en-US"/>
        </w:rPr>
        <w:t>IIPEcosphere</w:t>
      </w:r>
      <w:r w:rsidR="00E51BFD" w:rsidRPr="003D662E">
        <w:rPr>
          <w:lang w:val="en-US"/>
        </w:rPr>
        <w:t xml:space="preserve">, in </w:t>
      </w:r>
      <w:r w:rsidR="00E51BFD" w:rsidRPr="003D662E">
        <w:rPr>
          <w:lang w:val="en-US"/>
        </w:rPr>
        <w:fldChar w:fldCharType="begin"/>
      </w:r>
      <w:r w:rsidR="00E51BFD" w:rsidRPr="003D662E">
        <w:rPr>
          <w:lang w:val="en-US"/>
        </w:rPr>
        <w:instrText xml:space="preserve"> REF _Ref57800980 \h  \* MERGEFORMAT </w:instrText>
      </w:r>
      <w:r w:rsidR="00E51BFD" w:rsidRPr="003D662E">
        <w:rPr>
          <w:lang w:val="en-US"/>
        </w:rPr>
      </w:r>
      <w:r w:rsidR="00E51BFD" w:rsidRPr="003D662E">
        <w:rPr>
          <w:lang w:val="en-US"/>
        </w:rPr>
        <w:fldChar w:fldCharType="separate"/>
      </w:r>
      <w:r w:rsidR="00C62E87" w:rsidRPr="003D662E">
        <w:rPr>
          <w:lang w:val="en-US"/>
        </w:rPr>
        <w:t xml:space="preserve">Figure </w:t>
      </w:r>
      <w:r w:rsidR="00C62E87">
        <w:rPr>
          <w:noProof/>
          <w:lang w:val="en-US"/>
        </w:rPr>
        <w:t>29</w:t>
      </w:r>
      <w:r w:rsidR="00E51BFD" w:rsidRPr="003D662E">
        <w:rPr>
          <w:lang w:val="en-US"/>
        </w:rPr>
        <w:fldChar w:fldCharType="end"/>
      </w:r>
      <w:r w:rsidR="00E51BFD" w:rsidRPr="003D662E">
        <w:rPr>
          <w:lang w:val="en-US"/>
        </w:rPr>
        <w:t xml:space="preserve"> an application configuration taken as input from the Application Layer is illustrated.</w:t>
      </w:r>
    </w:p>
    <w:p w14:paraId="372A1FE2" w14:textId="7E7BE2EF" w:rsidR="005717A7" w:rsidRPr="003D662E" w:rsidRDefault="009A4C90" w:rsidP="009A1F83">
      <w:pPr>
        <w:jc w:val="both"/>
        <w:rPr>
          <w:lang w:val="en-US"/>
        </w:rPr>
      </w:pPr>
      <w:r w:rsidRPr="003D662E">
        <w:rPr>
          <w:lang w:val="en-US"/>
        </w:rPr>
        <w:t xml:space="preserve">The platform instantiation process is defined based on </w:t>
      </w:r>
      <w:r w:rsidR="00C160E4" w:rsidRPr="003D662E">
        <w:rPr>
          <w:rFonts w:ascii="Consolas" w:hAnsi="Consolas"/>
          <w:lang w:val="en-US"/>
        </w:rPr>
        <w:t>IIPEcosphere</w:t>
      </w:r>
      <w:r w:rsidR="00C160E4" w:rsidRPr="003D662E">
        <w:rPr>
          <w:lang w:val="en-US"/>
        </w:rPr>
        <w:t xml:space="preserve"> meta-model</w:t>
      </w:r>
      <w:r w:rsidRPr="003D662E">
        <w:rPr>
          <w:lang w:val="en-US"/>
        </w:rPr>
        <w:t xml:space="preserve">, i.e., an instance of </w:t>
      </w:r>
      <w:r w:rsidR="00C160E4" w:rsidRPr="003D662E">
        <w:rPr>
          <w:rFonts w:ascii="Consolas" w:hAnsi="Consolas"/>
          <w:lang w:val="en-US"/>
        </w:rPr>
        <w:t>IIPEcosphere</w:t>
      </w:r>
      <w:r w:rsidRPr="003D662E">
        <w:rPr>
          <w:lang w:val="en-US"/>
        </w:rPr>
        <w:t xml:space="preserve"> can be used as input that defines how the platform shall be instantiated. The platform instantiation process turns the configured information into source code artifacts, setup information, deployment descriptors and executable build scripts</w:t>
      </w:r>
      <w:r w:rsidR="000D0FB7" w:rsidRPr="003D662E">
        <w:rPr>
          <w:lang w:val="en-US"/>
        </w:rPr>
        <w:t xml:space="preserve">. </w:t>
      </w:r>
      <w:r w:rsidR="00B32345" w:rsidRPr="003D662E">
        <w:rPr>
          <w:lang w:val="en-US"/>
        </w:rPr>
        <w:t>This process also significantly contributes to the invisible complexity of this component.</w:t>
      </w:r>
      <w:r w:rsidR="007F640A" w:rsidRPr="003D662E">
        <w:rPr>
          <w:lang w:val="en-US"/>
        </w:rPr>
        <w:t xml:space="preserve"> We will discuss also the instantiation process in more details in Section </w:t>
      </w:r>
      <w:r w:rsidR="007F640A" w:rsidRPr="003D662E">
        <w:rPr>
          <w:lang w:val="en-US"/>
        </w:rPr>
        <w:fldChar w:fldCharType="begin"/>
      </w:r>
      <w:r w:rsidR="007F640A" w:rsidRPr="003D662E">
        <w:rPr>
          <w:lang w:val="en-US"/>
        </w:rPr>
        <w:instrText xml:space="preserve"> REF _Ref77173224 \r \h </w:instrText>
      </w:r>
      <w:r w:rsidR="003D662E">
        <w:rPr>
          <w:lang w:val="en-US"/>
        </w:rPr>
        <w:instrText xml:space="preserve"> \* MERGEFORMAT </w:instrText>
      </w:r>
      <w:r w:rsidR="007F640A" w:rsidRPr="003D662E">
        <w:rPr>
          <w:lang w:val="en-US"/>
        </w:rPr>
      </w:r>
      <w:r w:rsidR="007F640A" w:rsidRPr="003D662E">
        <w:rPr>
          <w:lang w:val="en-US"/>
        </w:rPr>
        <w:fldChar w:fldCharType="separate"/>
      </w:r>
      <w:r w:rsidR="00C62E87">
        <w:rPr>
          <w:lang w:val="en-US"/>
        </w:rPr>
        <w:t>6</w:t>
      </w:r>
      <w:r w:rsidR="007F640A" w:rsidRPr="003D662E">
        <w:rPr>
          <w:lang w:val="en-US"/>
        </w:rPr>
        <w:fldChar w:fldCharType="end"/>
      </w:r>
      <w:r w:rsidR="007F640A" w:rsidRPr="003D662E">
        <w:rPr>
          <w:lang w:val="en-US"/>
        </w:rPr>
        <w:t>.</w:t>
      </w:r>
    </w:p>
    <w:p w14:paraId="132EC9D2" w14:textId="3BEA658D" w:rsidR="00E51BFD" w:rsidRPr="003D662E" w:rsidRDefault="009E37FC" w:rsidP="00C160E4">
      <w:pPr>
        <w:jc w:val="center"/>
        <w:rPr>
          <w:lang w:val="en-US"/>
        </w:rPr>
      </w:pPr>
      <w:r w:rsidRPr="003D662E">
        <w:rPr>
          <w:noProof/>
          <w:lang w:val="en-US"/>
        </w:rPr>
        <w:lastRenderedPageBreak/>
        <w:drawing>
          <wp:inline distT="0" distB="0" distL="0" distR="0" wp14:anchorId="74197C58" wp14:editId="75E3EE70">
            <wp:extent cx="4295775" cy="2533650"/>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rotWithShape="1">
                    <a:blip r:embed="rId41">
                      <a:extLst>
                        <a:ext uri="{28A0092B-C50C-407E-A947-70E740481C1C}">
                          <a14:useLocalDpi xmlns:a14="http://schemas.microsoft.com/office/drawing/2010/main" val="0"/>
                        </a:ext>
                      </a:extLst>
                    </a:blip>
                    <a:srcRect l="25331" t="23783"/>
                    <a:stretch/>
                  </pic:blipFill>
                  <pic:spPr bwMode="auto">
                    <a:xfrm>
                      <a:off x="0" y="0"/>
                      <a:ext cx="4295775" cy="2533650"/>
                    </a:xfrm>
                    <a:prstGeom prst="rect">
                      <a:avLst/>
                    </a:prstGeom>
                    <a:noFill/>
                    <a:ln>
                      <a:noFill/>
                    </a:ln>
                    <a:extLst>
                      <a:ext uri="{53640926-AAD7-44D8-BBD7-CCE9431645EC}">
                        <a14:shadowObscured xmlns:a14="http://schemas.microsoft.com/office/drawing/2010/main"/>
                      </a:ext>
                    </a:extLst>
                  </pic:spPr>
                </pic:pic>
              </a:graphicData>
            </a:graphic>
          </wp:inline>
        </w:drawing>
      </w:r>
    </w:p>
    <w:p w14:paraId="29CE6235" w14:textId="36808498" w:rsidR="00E51BFD" w:rsidRPr="003D662E" w:rsidRDefault="00E51BFD" w:rsidP="00E51BFD">
      <w:pPr>
        <w:pStyle w:val="Caption"/>
        <w:jc w:val="center"/>
        <w:rPr>
          <w:lang w:val="en-US"/>
        </w:rPr>
      </w:pPr>
      <w:bookmarkStart w:id="160" w:name="_Ref57800980"/>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C62E87">
        <w:rPr>
          <w:noProof/>
          <w:lang w:val="en-US"/>
        </w:rPr>
        <w:t>29</w:t>
      </w:r>
      <w:r w:rsidRPr="003D662E">
        <w:fldChar w:fldCharType="end"/>
      </w:r>
      <w:bookmarkEnd w:id="160"/>
      <w:r w:rsidRPr="003D662E">
        <w:rPr>
          <w:lang w:val="en-US"/>
        </w:rPr>
        <w:t>: Configuration and instantiation of Definition of applications and orchestration of services</w:t>
      </w:r>
      <w:r w:rsidRPr="003D662E">
        <w:rPr>
          <w:noProof/>
          <w:lang w:val="en-US"/>
        </w:rPr>
        <w:t xml:space="preserve"> (comments cropped)</w:t>
      </w:r>
    </w:p>
    <w:p w14:paraId="038DE601" w14:textId="22922B61" w:rsidR="00AF4A67" w:rsidRDefault="00AF4A67" w:rsidP="009A1F83">
      <w:pPr>
        <w:jc w:val="both"/>
        <w:rPr>
          <w:lang w:val="en-US"/>
        </w:rPr>
      </w:pPr>
      <w:r w:rsidRPr="003D662E">
        <w:rPr>
          <w:lang w:val="en-US"/>
        </w:rPr>
        <w:t xml:space="preserve">On top of the models and the instantiation process, the Configuration component just orchestrates the relevant processes. </w:t>
      </w:r>
      <w:r w:rsidR="000E4674" w:rsidRPr="003D662E">
        <w:rPr>
          <w:lang w:val="en-US"/>
        </w:rPr>
        <w:t xml:space="preserve">The </w:t>
      </w:r>
      <w:r w:rsidR="000E4674" w:rsidRPr="003D662E">
        <w:rPr>
          <w:rFonts w:ascii="Consolas" w:hAnsi="Consolas"/>
          <w:lang w:val="en-US"/>
        </w:rPr>
        <w:t>ConfigurationSetup</w:t>
      </w:r>
      <w:r w:rsidR="000E4674" w:rsidRPr="003D662E">
        <w:rPr>
          <w:lang w:val="en-US"/>
        </w:rPr>
        <w:t xml:space="preserve"> (read from a Yaml setup file) defines the file system paths where the meta-model, its instance and the instantiation process are defined (meta-model and instantiation process are part of the respective release).</w:t>
      </w:r>
      <w:r w:rsidR="00A2479E" w:rsidRPr="003D662E">
        <w:rPr>
          <w:lang w:val="en-US"/>
        </w:rPr>
        <w:t xml:space="preserve"> The </w:t>
      </w:r>
      <w:r w:rsidR="00A2479E" w:rsidRPr="003D662E">
        <w:rPr>
          <w:rFonts w:ascii="Consolas" w:hAnsi="Consolas"/>
          <w:lang w:val="en-US"/>
        </w:rPr>
        <w:t>ConfigurationManager</w:t>
      </w:r>
      <w:r w:rsidR="00A2479E" w:rsidRPr="003D662E">
        <w:rPr>
          <w:lang w:val="en-US"/>
        </w:rPr>
        <w:t xml:space="preserve"> ensures the consistency of the operations, currently of loading, validating and instantiating the model. In future releases, also modifications to the actual instance of </w:t>
      </w:r>
      <w:r w:rsidR="00C160E4" w:rsidRPr="003D662E">
        <w:rPr>
          <w:rFonts w:ascii="Consolas" w:hAnsi="Consolas"/>
          <w:lang w:val="en-US"/>
        </w:rPr>
        <w:t>IIPEcosphere</w:t>
      </w:r>
      <w:r w:rsidR="00A2479E" w:rsidRPr="003D662E">
        <w:rPr>
          <w:lang w:val="en-US"/>
        </w:rPr>
        <w:t xml:space="preserve"> will be provided. </w:t>
      </w:r>
      <w:r w:rsidR="00C209D3" w:rsidRPr="003D662E">
        <w:rPr>
          <w:lang w:val="en-US"/>
        </w:rPr>
        <w:t xml:space="preserve">The configuration model, the actual settings and in particular the application data flows are reflected in the </w:t>
      </w:r>
      <w:r w:rsidR="00C209D3" w:rsidRPr="003D662E">
        <w:rPr>
          <w:rFonts w:ascii="Consolas" w:hAnsi="Consolas"/>
          <w:lang w:val="en-US"/>
        </w:rPr>
        <w:t>ConfigurationAas</w:t>
      </w:r>
      <w:r w:rsidR="00C209D3" w:rsidRPr="003D662E">
        <w:rPr>
          <w:lang w:val="en-US"/>
        </w:rPr>
        <w:t xml:space="preserve">. </w:t>
      </w:r>
      <w:r w:rsidR="0024636C" w:rsidRPr="003D662E">
        <w:rPr>
          <w:lang w:val="en-US"/>
        </w:rPr>
        <w:t xml:space="preserve">To ease UI integration, </w:t>
      </w:r>
      <w:r w:rsidR="00A2479E" w:rsidRPr="003D662E">
        <w:rPr>
          <w:lang w:val="en-US"/>
        </w:rPr>
        <w:t xml:space="preserve">the </w:t>
      </w:r>
      <w:r w:rsidR="00A2479E" w:rsidRPr="003D662E">
        <w:rPr>
          <w:rFonts w:ascii="Consolas" w:hAnsi="Consolas"/>
          <w:lang w:val="en-US"/>
        </w:rPr>
        <w:t>ConfigurationAas</w:t>
      </w:r>
      <w:r w:rsidR="00A2479E" w:rsidRPr="003D662E">
        <w:rPr>
          <w:lang w:val="en-US"/>
        </w:rPr>
        <w:t xml:space="preserve"> </w:t>
      </w:r>
      <w:r w:rsidR="00C209D3" w:rsidRPr="003D662E">
        <w:rPr>
          <w:lang w:val="en-US"/>
        </w:rPr>
        <w:t>offers operations to read out the data flow graphs in various formats</w:t>
      </w:r>
      <w:r w:rsidR="0024636C" w:rsidRPr="003D662E">
        <w:rPr>
          <w:lang w:val="en-US"/>
        </w:rPr>
        <w:t>, to write back/delete data flow graphs, to create and delete</w:t>
      </w:r>
      <w:r w:rsidR="00C209D3" w:rsidRPr="003D662E">
        <w:rPr>
          <w:lang w:val="en-US"/>
        </w:rPr>
        <w:t xml:space="preserve"> </w:t>
      </w:r>
      <w:r w:rsidR="0024636C" w:rsidRPr="003D662E">
        <w:rPr>
          <w:lang w:val="en-US"/>
        </w:rPr>
        <w:t xml:space="preserve">configuration variables, to change configuration variables and to initiate the </w:t>
      </w:r>
      <w:r w:rsidR="007A0FEC" w:rsidRPr="003D662E">
        <w:rPr>
          <w:lang w:val="en-US"/>
        </w:rPr>
        <w:t xml:space="preserve">application </w:t>
      </w:r>
      <w:r w:rsidR="0024636C" w:rsidRPr="003D662E">
        <w:rPr>
          <w:lang w:val="en-US"/>
        </w:rPr>
        <w:t>instantiation</w:t>
      </w:r>
      <w:r w:rsidR="007249E1" w:rsidRPr="003D662E">
        <w:rPr>
          <w:lang w:val="en-US"/>
        </w:rPr>
        <w:t xml:space="preserve">. </w:t>
      </w:r>
      <w:r w:rsidR="007A0FEC" w:rsidRPr="003D662E">
        <w:rPr>
          <w:lang w:val="en-US"/>
        </w:rPr>
        <w:t>For these operations, it is essential that no arbitrary modifications are permitted. The result must always be a valid configuration that can be instantiated. For this purpose, all operations perform a validation through the IVML reasoner and persist the configuration model only if the model is valid</w:t>
      </w:r>
      <w:r w:rsidR="00A2479E" w:rsidRPr="003D662E">
        <w:rPr>
          <w:lang w:val="en-US"/>
        </w:rPr>
        <w:t>.</w:t>
      </w:r>
      <w:r w:rsidR="002A095A" w:rsidRPr="003D662E">
        <w:rPr>
          <w:lang w:val="en-US"/>
        </w:rPr>
        <w:t xml:space="preserve"> </w:t>
      </w:r>
      <w:r w:rsidR="007249E1" w:rsidRPr="003D662E">
        <w:rPr>
          <w:lang w:val="en-US"/>
        </w:rPr>
        <w:t>Further</w:t>
      </w:r>
      <w:r w:rsidR="002A095A" w:rsidRPr="003D662E">
        <w:rPr>
          <w:lang w:val="en-US"/>
        </w:rPr>
        <w:t xml:space="preserve">, the </w:t>
      </w:r>
      <w:r w:rsidR="002A095A" w:rsidRPr="003D662E">
        <w:rPr>
          <w:rFonts w:ascii="Consolas" w:hAnsi="Consolas"/>
          <w:lang w:val="en-US"/>
        </w:rPr>
        <w:t>PlatformInstantiator</w:t>
      </w:r>
      <w:r w:rsidR="002A095A" w:rsidRPr="003D662E">
        <w:rPr>
          <w:lang w:val="en-US"/>
        </w:rPr>
        <w:t xml:space="preserve"> </w:t>
      </w:r>
      <w:r w:rsidR="00EC67C5" w:rsidRPr="003D662E">
        <w:rPr>
          <w:lang w:val="en-US"/>
        </w:rPr>
        <w:t>realizes a</w:t>
      </w:r>
      <w:r w:rsidR="002A095A" w:rsidRPr="003D662E">
        <w:rPr>
          <w:lang w:val="en-US"/>
        </w:rPr>
        <w:t xml:space="preserve"> </w:t>
      </w:r>
      <w:r w:rsidR="00EC67C5" w:rsidRPr="003D662E">
        <w:rPr>
          <w:lang w:val="en-US"/>
        </w:rPr>
        <w:t xml:space="preserve">command line tool to perform the basic operations of the </w:t>
      </w:r>
      <w:r w:rsidR="00EC67C5" w:rsidRPr="003D662E">
        <w:rPr>
          <w:rFonts w:ascii="Consolas" w:hAnsi="Consolas"/>
          <w:lang w:val="en-US"/>
        </w:rPr>
        <w:t>ConfigurationManager</w:t>
      </w:r>
      <w:r w:rsidR="00EC67C5" w:rsidRPr="003D662E">
        <w:rPr>
          <w:lang w:val="en-US"/>
        </w:rPr>
        <w:t xml:space="preserve">, i.e., to </w:t>
      </w:r>
      <w:bookmarkStart w:id="161" w:name="_Hlk101349620"/>
      <w:r w:rsidR="00EC67C5" w:rsidRPr="003D662E">
        <w:rPr>
          <w:lang w:val="en-US"/>
        </w:rPr>
        <w:t xml:space="preserve">allow </w:t>
      </w:r>
      <w:bookmarkEnd w:id="161"/>
      <w:r w:rsidR="00EC67C5" w:rsidRPr="003D662E">
        <w:rPr>
          <w:lang w:val="en-US"/>
        </w:rPr>
        <w:t>a user to instantiate the platform and the defined applications.</w:t>
      </w:r>
      <w:r w:rsidR="001725FE" w:rsidRPr="003D662E">
        <w:rPr>
          <w:lang w:val="en-US"/>
        </w:rPr>
        <w:t xml:space="preserve"> The </w:t>
      </w:r>
      <w:r w:rsidR="001725FE" w:rsidRPr="003D662E">
        <w:rPr>
          <w:rFonts w:ascii="Consolas" w:hAnsi="Consolas"/>
          <w:lang w:val="en-US"/>
        </w:rPr>
        <w:t>PlatformInstantiator</w:t>
      </w:r>
      <w:r w:rsidR="001725FE" w:rsidRPr="003D662E">
        <w:rPr>
          <w:lang w:val="en-US"/>
        </w:rPr>
        <w:t xml:space="preserve"> offers various modes, ranging </w:t>
      </w:r>
      <w:r w:rsidR="006C64CF" w:rsidRPr="003D662E">
        <w:rPr>
          <w:lang w:val="en-US"/>
        </w:rPr>
        <w:t>over</w:t>
      </w:r>
      <w:r w:rsidR="001725FE" w:rsidRPr="003D662E">
        <w:rPr>
          <w:lang w:val="en-US"/>
        </w:rPr>
        <w:t xml:space="preserve"> the instantiation of interfaces for applications, the full instantiation of applications, the instantiation of platform components, etc.</w:t>
      </w:r>
    </w:p>
    <w:p w14:paraId="693365E1" w14:textId="4CCE102F" w:rsidR="00274C88" w:rsidRDefault="00274C88" w:rsidP="009A1F83">
      <w:pPr>
        <w:jc w:val="both"/>
        <w:rPr>
          <w:lang w:val="en-US"/>
        </w:rPr>
      </w:pPr>
      <w:r>
        <w:rPr>
          <w:lang w:val="en-US"/>
        </w:rPr>
        <w:t xml:space="preserve">The classes of the Configuration component are separated into three projects, a) </w:t>
      </w:r>
      <w:r w:rsidRPr="00274C88">
        <w:rPr>
          <w:rFonts w:ascii="Consolas" w:hAnsi="Consolas"/>
          <w:lang w:val="en-US"/>
        </w:rPr>
        <w:t xml:space="preserve">configuration.interface </w:t>
      </w:r>
      <w:r>
        <w:rPr>
          <w:lang w:val="en-US"/>
        </w:rPr>
        <w:t xml:space="preserve">declaring the basic classes and the interfaces to realize configuration technology plugins, b)  </w:t>
      </w:r>
      <w:r w:rsidRPr="00274C88">
        <w:rPr>
          <w:rFonts w:ascii="Consolas" w:hAnsi="Consolas"/>
          <w:lang w:val="en-US"/>
        </w:rPr>
        <w:t>configuration.</w:t>
      </w:r>
      <w:r>
        <w:rPr>
          <w:rFonts w:ascii="Consolas" w:hAnsi="Consolas"/>
          <w:lang w:val="en-US"/>
        </w:rPr>
        <w:t>easy</w:t>
      </w:r>
      <w:r w:rsidRPr="00274C88">
        <w:rPr>
          <w:rFonts w:ascii="Consolas" w:hAnsi="Consolas"/>
          <w:lang w:val="en-US"/>
        </w:rPr>
        <w:t xml:space="preserve"> </w:t>
      </w:r>
      <w:r>
        <w:rPr>
          <w:lang w:val="en-US"/>
        </w:rPr>
        <w:t xml:space="preserve">realizing the interface in terms of the EASy-producer configuration technology (which itself ships with a complex, potentially conflicting tree of dependencies including Eclipse components, xText etc.) and c) </w:t>
      </w:r>
      <w:r w:rsidRPr="00274C88">
        <w:rPr>
          <w:rFonts w:ascii="Consolas" w:hAnsi="Consolas"/>
          <w:lang w:val="en-US"/>
        </w:rPr>
        <w:t>configuration.configuration</w:t>
      </w:r>
      <w:r>
        <w:rPr>
          <w:lang w:val="en-US"/>
        </w:rPr>
        <w:t xml:space="preserve">, the actual home of the configuration model, which shall be packaged and distributed using a technology-independent component name. Further configuration technologies may implement the configuration interface in terms of an own plugin and share their model in respective folders in </w:t>
      </w:r>
      <w:r w:rsidRPr="00274C88">
        <w:rPr>
          <w:rFonts w:ascii="Consolas" w:hAnsi="Consolas"/>
          <w:lang w:val="en-US"/>
        </w:rPr>
        <w:t>configuration.configuration</w:t>
      </w:r>
      <w:r>
        <w:rPr>
          <w:lang w:val="en-US"/>
        </w:rPr>
        <w:t xml:space="preserve">. </w:t>
      </w:r>
    </w:p>
    <w:p w14:paraId="5C96DFE9" w14:textId="1F4A4A8D" w:rsidR="00CA086B" w:rsidRPr="003D662E" w:rsidRDefault="00CA086B" w:rsidP="009A1F83">
      <w:pPr>
        <w:jc w:val="both"/>
        <w:rPr>
          <w:lang w:val="en-US"/>
        </w:rPr>
      </w:pPr>
      <w:r w:rsidRPr="001C7257">
        <w:rPr>
          <w:lang w:val="en-US"/>
        </w:rPr>
        <w:t xml:space="preserve">The configuration meta-model is extensible, i.e., it consists of a core model as well as extensions for devices, services and connectors. Already mentioned extensions </w:t>
      </w:r>
      <w:r w:rsidR="00911FEE" w:rsidRPr="001C7257">
        <w:rPr>
          <w:lang w:val="en-US"/>
        </w:rPr>
        <w:t>integrate</w:t>
      </w:r>
      <w:r w:rsidR="001A4D88" w:rsidRPr="001C7257">
        <w:rPr>
          <w:lang w:val="en-US"/>
        </w:rPr>
        <w:t>, e.g.,</w:t>
      </w:r>
      <w:r w:rsidR="00911FEE" w:rsidRPr="001C7257">
        <w:rPr>
          <w:lang w:val="en-US"/>
        </w:rPr>
        <w:t xml:space="preserve"> KODEX (Section </w:t>
      </w:r>
      <w:r w:rsidR="00911FEE" w:rsidRPr="001C7257">
        <w:rPr>
          <w:lang w:val="en-US"/>
        </w:rPr>
        <w:fldChar w:fldCharType="begin"/>
      </w:r>
      <w:r w:rsidR="00911FEE" w:rsidRPr="001C7257">
        <w:rPr>
          <w:lang w:val="en-US"/>
        </w:rPr>
        <w:instrText xml:space="preserve"> REF _Ref100871151 \r \h </w:instrText>
      </w:r>
      <w:r w:rsidR="001A4D88" w:rsidRPr="001C7257">
        <w:rPr>
          <w:lang w:val="en-US"/>
        </w:rPr>
        <w:instrText xml:space="preserve"> \* MERGEFORMAT </w:instrText>
      </w:r>
      <w:r w:rsidR="00911FEE" w:rsidRPr="001C7257">
        <w:rPr>
          <w:lang w:val="en-US"/>
        </w:rPr>
      </w:r>
      <w:r w:rsidR="00911FEE" w:rsidRPr="001C7257">
        <w:rPr>
          <w:lang w:val="en-US"/>
        </w:rPr>
        <w:fldChar w:fldCharType="separate"/>
      </w:r>
      <w:r w:rsidR="00C62E87">
        <w:rPr>
          <w:lang w:val="en-US"/>
        </w:rPr>
        <w:t>3.7.1</w:t>
      </w:r>
      <w:r w:rsidR="00911FEE" w:rsidRPr="001C7257">
        <w:rPr>
          <w:lang w:val="en-US"/>
        </w:rPr>
        <w:fldChar w:fldCharType="end"/>
      </w:r>
      <w:r w:rsidR="00911FEE" w:rsidRPr="001C7257">
        <w:rPr>
          <w:lang w:val="en-US"/>
        </w:rPr>
        <w:t xml:space="preserve">), Flower (Section </w:t>
      </w:r>
      <w:r w:rsidR="00911FEE" w:rsidRPr="001C7257">
        <w:rPr>
          <w:lang w:val="en-US"/>
        </w:rPr>
        <w:fldChar w:fldCharType="begin"/>
      </w:r>
      <w:r w:rsidR="00911FEE" w:rsidRPr="001C7257">
        <w:rPr>
          <w:lang w:val="en-US"/>
        </w:rPr>
        <w:instrText xml:space="preserve"> REF _Ref143411559 \r \h </w:instrText>
      </w:r>
      <w:r w:rsidR="001A4D88" w:rsidRPr="001C7257">
        <w:rPr>
          <w:lang w:val="en-US"/>
        </w:rPr>
        <w:instrText xml:space="preserve"> \* MERGEFORMAT </w:instrText>
      </w:r>
      <w:r w:rsidR="00911FEE" w:rsidRPr="001C7257">
        <w:rPr>
          <w:lang w:val="en-US"/>
        </w:rPr>
      </w:r>
      <w:r w:rsidR="00911FEE" w:rsidRPr="001C7257">
        <w:rPr>
          <w:lang w:val="en-US"/>
        </w:rPr>
        <w:fldChar w:fldCharType="separate"/>
      </w:r>
      <w:r w:rsidR="00C62E87">
        <w:rPr>
          <w:lang w:val="en-US"/>
        </w:rPr>
        <w:t>3.8.3</w:t>
      </w:r>
      <w:r w:rsidR="00911FEE" w:rsidRPr="001C7257">
        <w:rPr>
          <w:lang w:val="en-US"/>
        </w:rPr>
        <w:fldChar w:fldCharType="end"/>
      </w:r>
      <w:r w:rsidR="00911FEE" w:rsidRPr="001C7257">
        <w:rPr>
          <w:lang w:val="en-US"/>
        </w:rPr>
        <w:t xml:space="preserve">) or RapidMiner (Section </w:t>
      </w:r>
      <w:r w:rsidR="00911FEE" w:rsidRPr="001C7257">
        <w:rPr>
          <w:lang w:val="en-US"/>
        </w:rPr>
        <w:fldChar w:fldCharType="begin"/>
      </w:r>
      <w:r w:rsidR="00911FEE" w:rsidRPr="001C7257">
        <w:rPr>
          <w:lang w:val="en-US"/>
        </w:rPr>
        <w:instrText xml:space="preserve"> REF _Ref143411562 \r \h </w:instrText>
      </w:r>
      <w:r w:rsidR="001A4D88" w:rsidRPr="001C7257">
        <w:rPr>
          <w:lang w:val="en-US"/>
        </w:rPr>
        <w:instrText xml:space="preserve"> \* MERGEFORMAT </w:instrText>
      </w:r>
      <w:r w:rsidR="00911FEE" w:rsidRPr="001C7257">
        <w:rPr>
          <w:lang w:val="en-US"/>
        </w:rPr>
      </w:r>
      <w:r w:rsidR="00911FEE" w:rsidRPr="001C7257">
        <w:rPr>
          <w:lang w:val="en-US"/>
        </w:rPr>
        <w:fldChar w:fldCharType="separate"/>
      </w:r>
      <w:r w:rsidR="00C62E87">
        <w:rPr>
          <w:lang w:val="en-US"/>
        </w:rPr>
        <w:t>3.8.2</w:t>
      </w:r>
      <w:r w:rsidR="00911FEE" w:rsidRPr="001C7257">
        <w:rPr>
          <w:lang w:val="en-US"/>
        </w:rPr>
        <w:fldChar w:fldCharType="end"/>
      </w:r>
      <w:r w:rsidR="00911FEE" w:rsidRPr="001C7257">
        <w:rPr>
          <w:lang w:val="en-US"/>
        </w:rPr>
        <w:t>).</w:t>
      </w:r>
      <w:r w:rsidR="001A4D88" w:rsidRPr="001C7257">
        <w:rPr>
          <w:lang w:val="en-US"/>
        </w:rPr>
        <w:t xml:space="preserve"> </w:t>
      </w:r>
      <w:r w:rsidRPr="001C7257">
        <w:rPr>
          <w:lang w:val="en-US"/>
        </w:rPr>
        <w:t xml:space="preserve">One </w:t>
      </w:r>
      <w:r w:rsidR="001A4D88" w:rsidRPr="001C7257">
        <w:rPr>
          <w:lang w:val="en-US"/>
        </w:rPr>
        <w:t xml:space="preserve">further, </w:t>
      </w:r>
      <w:r w:rsidRPr="001C7257">
        <w:rPr>
          <w:lang w:val="en-US"/>
        </w:rPr>
        <w:t xml:space="preserve">particular extension </w:t>
      </w:r>
      <w:r w:rsidR="001A4D88" w:rsidRPr="001C7257">
        <w:rPr>
          <w:lang w:val="en-US"/>
        </w:rPr>
        <w:t>represents an integration of the MIP technology</w:t>
      </w:r>
      <w:r w:rsidR="001A4D88" w:rsidRPr="001C7257">
        <w:rPr>
          <w:rStyle w:val="FootnoteReference"/>
          <w:lang w:val="en-US"/>
        </w:rPr>
        <w:footnoteReference w:id="79"/>
      </w:r>
      <w:r w:rsidR="001A4D88" w:rsidRPr="001C7257">
        <w:rPr>
          <w:lang w:val="en-US"/>
        </w:rPr>
        <w:t xml:space="preserve"> magnetic identification sensor, one of the IIP-Ecosphere dynamic </w:t>
      </w:r>
      <w:r w:rsidR="001A4D88" w:rsidRPr="001C7257">
        <w:rPr>
          <w:lang w:val="en-US"/>
        </w:rPr>
        <w:lastRenderedPageBreak/>
        <w:t xml:space="preserve">demonstrators. The extension </w:t>
      </w:r>
      <w:r w:rsidRPr="001C7257">
        <w:rPr>
          <w:lang w:val="en-US"/>
        </w:rPr>
        <w:t xml:space="preserve">specializes the </w:t>
      </w:r>
      <w:r w:rsidR="001A4D88" w:rsidRPr="001C7257">
        <w:rPr>
          <w:lang w:val="en-US"/>
        </w:rPr>
        <w:t xml:space="preserve">platform-supplied </w:t>
      </w:r>
      <w:r w:rsidRPr="001C7257">
        <w:rPr>
          <w:lang w:val="en-US"/>
        </w:rPr>
        <w:t xml:space="preserve">MQTT </w:t>
      </w:r>
      <w:r w:rsidR="001A4D88" w:rsidRPr="001C7257">
        <w:rPr>
          <w:lang w:val="en-US"/>
        </w:rPr>
        <w:t xml:space="preserve">connector through specific data types for the MIP sensor technology and, thus, eases the use of this technology in user-defined applications. Besides a connector, also some code to control the sensor is helpful for application projects. This code is supplied by the </w:t>
      </w:r>
      <w:r w:rsidR="001A4D88" w:rsidRPr="001C7257">
        <w:rPr>
          <w:b/>
          <w:lang w:val="en-US"/>
        </w:rPr>
        <w:t>configuration default library</w:t>
      </w:r>
      <w:r w:rsidR="001A4D88" w:rsidRPr="001C7257">
        <w:rPr>
          <w:lang w:val="en-US"/>
        </w:rPr>
        <w:t>, a platform component based on data types defined by the MIP extension of the configuration model. Thus, the configuration default library showcases how to supply code and related dependencies with the configuration model and provides a blueprint for own extension libraries. For short, the build process of the default library just instantiates the interfaces of a minimal platform configuration without any IoT application, i.e., only defined types are generated. These Java and Python classes can then be used in code, which in turn, as Maven artifact, used in user-defined applications. It is important to mention that such libraries intentionally ship without the generated types, which are then generated as part of the respective IoT build process.</w:t>
      </w:r>
    </w:p>
    <w:p w14:paraId="2FC0014A" w14:textId="1D1634BC" w:rsidR="007F1347" w:rsidRPr="003D662E" w:rsidRDefault="007F1347" w:rsidP="009A1F83">
      <w:pPr>
        <w:jc w:val="both"/>
        <w:rPr>
          <w:lang w:val="en-US"/>
        </w:rPr>
      </w:pPr>
      <w:r w:rsidRPr="003D662E">
        <w:rPr>
          <w:lang w:val="en-US"/>
        </w:rPr>
        <w:t xml:space="preserve">The configuration </w:t>
      </w:r>
      <w:r w:rsidR="00CA086B">
        <w:rPr>
          <w:lang w:val="en-US"/>
        </w:rPr>
        <w:t>meta-</w:t>
      </w:r>
      <w:r w:rsidRPr="003D662E">
        <w:rPr>
          <w:lang w:val="en-US"/>
        </w:rPr>
        <w:t xml:space="preserve">model and the platform instantiation are subject to regression testing in the continuous integration. </w:t>
      </w:r>
      <w:r w:rsidR="00262E3E" w:rsidRPr="003D662E">
        <w:rPr>
          <w:lang w:val="en-US"/>
        </w:rPr>
        <w:t xml:space="preserve">While the validation within the configuration model is currently not as extensive as it could be, partial results of the platform instantiation have been validated for functionality, e.g., the instantiation of executable platform components, the creation of several stream-based IoT example applications as well as the automated low-code generation of connectors. In particular, the connectors were validated in the platform use case studies with partners (cf. Section </w:t>
      </w:r>
      <w:r w:rsidR="00262E3E" w:rsidRPr="003D662E">
        <w:rPr>
          <w:lang w:val="en-US"/>
        </w:rPr>
        <w:fldChar w:fldCharType="begin"/>
      </w:r>
      <w:r w:rsidR="00262E3E" w:rsidRPr="003D662E">
        <w:rPr>
          <w:lang w:val="en-US"/>
        </w:rPr>
        <w:instrText xml:space="preserve"> REF _Ref63932450 \r \h  \* MERGEFORMAT </w:instrText>
      </w:r>
      <w:r w:rsidR="00262E3E" w:rsidRPr="003D662E">
        <w:rPr>
          <w:lang w:val="en-US"/>
        </w:rPr>
      </w:r>
      <w:r w:rsidR="00262E3E" w:rsidRPr="003D662E">
        <w:rPr>
          <w:lang w:val="en-US"/>
        </w:rPr>
        <w:fldChar w:fldCharType="separate"/>
      </w:r>
      <w:r w:rsidR="00C62E87">
        <w:rPr>
          <w:lang w:val="en-US"/>
        </w:rPr>
        <w:t>3.4.2.2</w:t>
      </w:r>
      <w:r w:rsidR="00262E3E" w:rsidRPr="003D662E">
        <w:rPr>
          <w:lang w:val="en-US"/>
        </w:rPr>
        <w:fldChar w:fldCharType="end"/>
      </w:r>
      <w:r w:rsidR="00262E3E" w:rsidRPr="003D662E">
        <w:rPr>
          <w:lang w:val="en-US"/>
        </w:rPr>
        <w:t xml:space="preserve">), i.e., the respective input/output formats </w:t>
      </w:r>
      <w:r w:rsidRPr="003D662E">
        <w:rPr>
          <w:lang w:val="en-US"/>
        </w:rPr>
        <w:t>have been modeled in configuration, the connector service integrations have been generated and the intake has been validated</w:t>
      </w:r>
      <w:r w:rsidR="00262E3E" w:rsidRPr="003D662E">
        <w:rPr>
          <w:lang w:val="en-US"/>
        </w:rPr>
        <w:t>. To demonstrate the setup of the platform, the platform instantiation as well as the creation of example service artifacts is part of the Docker platform containers provided on Docker</w:t>
      </w:r>
      <w:r w:rsidR="0039063B" w:rsidRPr="003D662E">
        <w:rPr>
          <w:lang w:val="en-US"/>
        </w:rPr>
        <w:t>H</w:t>
      </w:r>
      <w:r w:rsidR="00262E3E" w:rsidRPr="003D662E">
        <w:rPr>
          <w:lang w:val="en-US"/>
        </w:rPr>
        <w:t>ub.</w:t>
      </w:r>
    </w:p>
    <w:p w14:paraId="620612D7" w14:textId="110B8405" w:rsidR="00C017CF" w:rsidRPr="003D662E" w:rsidRDefault="00C017CF" w:rsidP="00E234F9">
      <w:pPr>
        <w:pStyle w:val="Heading2"/>
        <w:jc w:val="both"/>
        <w:rPr>
          <w:lang w:val="en-US"/>
        </w:rPr>
      </w:pPr>
      <w:bookmarkStart w:id="162" w:name="_Toc216439665"/>
      <w:r w:rsidRPr="003D662E">
        <w:rPr>
          <w:lang w:val="en-US"/>
        </w:rPr>
        <w:t>Application Layer</w:t>
      </w:r>
      <w:bookmarkEnd w:id="162"/>
    </w:p>
    <w:p w14:paraId="00093C9C" w14:textId="27B7D30A" w:rsidR="00E446D6" w:rsidRPr="003D662E" w:rsidRDefault="00E43B24" w:rsidP="00E234F9">
      <w:pPr>
        <w:jc w:val="both"/>
        <w:rPr>
          <w:lang w:val="en-US"/>
        </w:rPr>
      </w:pPr>
      <w:r w:rsidRPr="003D662E">
        <w:rPr>
          <w:lang w:val="en-US"/>
        </w:rPr>
        <w:t xml:space="preserve">Ultimately, the Application Layer </w:t>
      </w:r>
      <w:r w:rsidR="00E51BFD" w:rsidRPr="003D662E">
        <w:rPr>
          <w:lang w:val="en-US"/>
        </w:rPr>
        <w:t xml:space="preserve">represents individual applications, i.e., </w:t>
      </w:r>
      <w:r w:rsidR="00E234F9" w:rsidRPr="003D662E">
        <w:rPr>
          <w:lang w:val="en-US"/>
        </w:rPr>
        <w:t xml:space="preserve">it is the actual home of the application configurations to be installed, the generated artifacts and </w:t>
      </w:r>
      <w:r w:rsidRPr="003D662E">
        <w:rPr>
          <w:lang w:val="en-US"/>
        </w:rPr>
        <w:t>additional application-specific (handcrafted) components and services</w:t>
      </w:r>
      <w:r w:rsidR="00E234F9" w:rsidRPr="003D662E">
        <w:rPr>
          <w:lang w:val="en-US"/>
        </w:rPr>
        <w:t xml:space="preserve">. The overall picture is </w:t>
      </w:r>
      <w:r w:rsidR="000D4843" w:rsidRPr="003D662E">
        <w:rPr>
          <w:lang w:val="en-US"/>
        </w:rPr>
        <w:t xml:space="preserve">depicted in </w:t>
      </w:r>
      <w:r w:rsidR="000D4843" w:rsidRPr="003D662E">
        <w:rPr>
          <w:lang w:val="en-US"/>
        </w:rPr>
        <w:fldChar w:fldCharType="begin"/>
      </w:r>
      <w:r w:rsidR="000D4843" w:rsidRPr="003D662E">
        <w:rPr>
          <w:lang w:val="en-US"/>
        </w:rPr>
        <w:instrText xml:space="preserve"> REF _Ref57801152 \h </w:instrText>
      </w:r>
      <w:r w:rsidR="00E234F9" w:rsidRPr="003D662E">
        <w:rPr>
          <w:lang w:val="en-US"/>
        </w:rPr>
        <w:instrText xml:space="preserve"> \* MERGEFORMAT </w:instrText>
      </w:r>
      <w:r w:rsidR="000D4843" w:rsidRPr="003D662E">
        <w:rPr>
          <w:lang w:val="en-US"/>
        </w:rPr>
      </w:r>
      <w:r w:rsidR="000D4843" w:rsidRPr="003D662E">
        <w:rPr>
          <w:lang w:val="en-US"/>
        </w:rPr>
        <w:fldChar w:fldCharType="separate"/>
      </w:r>
      <w:r w:rsidR="00C62E87" w:rsidRPr="003D662E">
        <w:rPr>
          <w:lang w:val="en-US"/>
        </w:rPr>
        <w:t xml:space="preserve">Figure </w:t>
      </w:r>
      <w:r w:rsidR="00C62E87">
        <w:rPr>
          <w:noProof/>
          <w:lang w:val="en-US"/>
        </w:rPr>
        <w:t>30</w:t>
      </w:r>
      <w:r w:rsidR="000D4843" w:rsidRPr="003D662E">
        <w:rPr>
          <w:lang w:val="en-US"/>
        </w:rPr>
        <w:fldChar w:fldCharType="end"/>
      </w:r>
      <w:r w:rsidR="00E234F9" w:rsidRPr="003D662E">
        <w:rPr>
          <w:lang w:val="en-US"/>
        </w:rPr>
        <w:t xml:space="preserve">. </w:t>
      </w:r>
    </w:p>
    <w:p w14:paraId="061B0B42" w14:textId="5F5EC7AE" w:rsidR="00E234F9" w:rsidRPr="003D662E" w:rsidRDefault="00E234F9" w:rsidP="00E234F9">
      <w:pPr>
        <w:jc w:val="both"/>
        <w:rPr>
          <w:lang w:val="en-US"/>
        </w:rPr>
      </w:pPr>
      <w:r w:rsidRPr="003D662E">
        <w:rPr>
          <w:lang w:val="en-US"/>
        </w:rPr>
        <w:t xml:space="preserve">Currently, this layer does not really exist as platform instance/application configurations are defined as part of the tests of the Configuration Layer or on the command line of the respective tooling. </w:t>
      </w:r>
      <w:r w:rsidR="0060764B" w:rsidRPr="003D662E">
        <w:rPr>
          <w:lang w:val="en-US"/>
        </w:rPr>
        <w:t>Thus</w:t>
      </w:r>
      <w:r w:rsidR="004D546C" w:rsidRPr="003D662E">
        <w:rPr>
          <w:lang w:val="en-US"/>
        </w:rPr>
        <w:t xml:space="preserve">, </w:t>
      </w:r>
      <w:r w:rsidR="0060764B" w:rsidRPr="003D662E">
        <w:rPr>
          <w:lang w:val="en-US"/>
        </w:rPr>
        <w:t xml:space="preserve">generated and packaged artifacts are currently </w:t>
      </w:r>
      <w:r w:rsidR="002A0EFB" w:rsidRPr="003D662E">
        <w:rPr>
          <w:lang w:val="en-US"/>
        </w:rPr>
        <w:t>belong</w:t>
      </w:r>
      <w:r w:rsidR="00CC7D38" w:rsidRPr="003D662E">
        <w:rPr>
          <w:lang w:val="en-US"/>
        </w:rPr>
        <w:t>ing</w:t>
      </w:r>
      <w:r w:rsidR="002A0EFB" w:rsidRPr="003D662E">
        <w:rPr>
          <w:lang w:val="en-US"/>
        </w:rPr>
        <w:t xml:space="preserve"> to </w:t>
      </w:r>
      <w:r w:rsidR="0060764B" w:rsidRPr="003D662E">
        <w:rPr>
          <w:lang w:val="en-US"/>
        </w:rPr>
        <w:t>the Configuration Component</w:t>
      </w:r>
      <w:r w:rsidR="008D7CD8" w:rsidRPr="003D662E">
        <w:rPr>
          <w:lang w:val="en-US"/>
        </w:rPr>
        <w:t xml:space="preserve"> (temporary, generated artifacts folder)</w:t>
      </w:r>
      <w:r w:rsidR="0060764B" w:rsidRPr="003D662E">
        <w:rPr>
          <w:lang w:val="en-US"/>
        </w:rPr>
        <w:t xml:space="preserve">. </w:t>
      </w:r>
      <w:r w:rsidR="00DD4C3E" w:rsidRPr="003D662E">
        <w:rPr>
          <w:lang w:val="en-US"/>
        </w:rPr>
        <w:t xml:space="preserve">The setup and the application layer </w:t>
      </w:r>
      <w:r w:rsidRPr="003D662E">
        <w:rPr>
          <w:lang w:val="en-US"/>
        </w:rPr>
        <w:t>will change in the next release</w:t>
      </w:r>
      <w:r w:rsidR="002A3B16" w:rsidRPr="003D662E">
        <w:rPr>
          <w:lang w:val="en-US"/>
        </w:rPr>
        <w:t>s</w:t>
      </w:r>
      <w:r w:rsidRPr="003D662E">
        <w:rPr>
          <w:lang w:val="en-US"/>
        </w:rPr>
        <w:t>.</w:t>
      </w:r>
    </w:p>
    <w:p w14:paraId="1E0DAF0E" w14:textId="28C47B14" w:rsidR="00C017CF" w:rsidRPr="003D662E" w:rsidRDefault="00E234F9" w:rsidP="00CE3F05">
      <w:pPr>
        <w:jc w:val="center"/>
        <w:rPr>
          <w:lang w:val="en-US"/>
        </w:rPr>
      </w:pPr>
      <w:r w:rsidRPr="003D662E">
        <w:rPr>
          <w:noProof/>
          <w:lang w:val="en-US"/>
        </w:rPr>
        <w:drawing>
          <wp:inline distT="0" distB="0" distL="0" distR="0" wp14:anchorId="01B1B097" wp14:editId="55D303A0">
            <wp:extent cx="5767330" cy="2910242"/>
            <wp:effectExtent l="0" t="0" r="508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24835" r="3312" b="14786"/>
                    <a:stretch/>
                  </pic:blipFill>
                  <pic:spPr bwMode="auto">
                    <a:xfrm>
                      <a:off x="0" y="0"/>
                      <a:ext cx="5849334" cy="2951622"/>
                    </a:xfrm>
                    <a:prstGeom prst="rect">
                      <a:avLst/>
                    </a:prstGeom>
                    <a:noFill/>
                    <a:ln>
                      <a:noFill/>
                    </a:ln>
                    <a:extLst>
                      <a:ext uri="{53640926-AAD7-44D8-BBD7-CCE9431645EC}">
                        <a14:shadowObscured xmlns:a14="http://schemas.microsoft.com/office/drawing/2010/main"/>
                      </a:ext>
                    </a:extLst>
                  </pic:spPr>
                </pic:pic>
              </a:graphicData>
            </a:graphic>
          </wp:inline>
        </w:drawing>
      </w:r>
    </w:p>
    <w:p w14:paraId="48D6566A" w14:textId="74E0319F" w:rsidR="00C017CF" w:rsidRPr="003D662E" w:rsidRDefault="009C5D54" w:rsidP="0017533B">
      <w:pPr>
        <w:pStyle w:val="Caption"/>
        <w:jc w:val="center"/>
        <w:rPr>
          <w:lang w:val="en-US"/>
        </w:rPr>
      </w:pPr>
      <w:bookmarkStart w:id="163" w:name="_Ref57801152"/>
      <w:r w:rsidRPr="003D662E">
        <w:rPr>
          <w:lang w:val="en-US"/>
        </w:rPr>
        <w:t xml:space="preserve">Figure </w:t>
      </w:r>
      <w:r w:rsidR="00DE1F1D" w:rsidRPr="003D662E">
        <w:fldChar w:fldCharType="begin"/>
      </w:r>
      <w:r w:rsidR="00DE1F1D" w:rsidRPr="003D662E">
        <w:rPr>
          <w:lang w:val="en-US"/>
        </w:rPr>
        <w:instrText xml:space="preserve"> SEQ Figure \* ARABIC </w:instrText>
      </w:r>
      <w:r w:rsidR="00DE1F1D" w:rsidRPr="003D662E">
        <w:fldChar w:fldCharType="separate"/>
      </w:r>
      <w:r w:rsidR="00C62E87">
        <w:rPr>
          <w:noProof/>
          <w:lang w:val="en-US"/>
        </w:rPr>
        <w:t>30</w:t>
      </w:r>
      <w:r w:rsidR="00DE1F1D" w:rsidRPr="003D662E">
        <w:rPr>
          <w:noProof/>
        </w:rPr>
        <w:fldChar w:fldCharType="end"/>
      </w:r>
      <w:bookmarkEnd w:id="163"/>
      <w:r w:rsidRPr="003D662E">
        <w:rPr>
          <w:lang w:val="en-US"/>
        </w:rPr>
        <w:t>: Application Layer</w:t>
      </w:r>
      <w:r w:rsidR="00E234F9" w:rsidRPr="003D662E">
        <w:rPr>
          <w:lang w:val="en-US"/>
        </w:rPr>
        <w:t xml:space="preserve"> (comments cropped)</w:t>
      </w:r>
    </w:p>
    <w:p w14:paraId="79EA2F86" w14:textId="65051208" w:rsidR="00AF1AC9" w:rsidRPr="003D662E" w:rsidRDefault="00AF1AC9" w:rsidP="0099179C">
      <w:pPr>
        <w:pStyle w:val="Heading2"/>
        <w:ind w:left="578" w:hanging="578"/>
        <w:jc w:val="both"/>
        <w:rPr>
          <w:lang w:val="en-US"/>
        </w:rPr>
      </w:pPr>
      <w:bookmarkStart w:id="164" w:name="_Ref77587007"/>
      <w:bookmarkStart w:id="165" w:name="_Toc216439666"/>
      <w:bookmarkStart w:id="166" w:name="_Ref57109531"/>
      <w:bookmarkStart w:id="167" w:name="_Ref46314763"/>
      <w:r w:rsidRPr="003D662E">
        <w:rPr>
          <w:lang w:val="en-US"/>
        </w:rPr>
        <w:lastRenderedPageBreak/>
        <w:t>Platform</w:t>
      </w:r>
      <w:r w:rsidR="00230892" w:rsidRPr="003D662E">
        <w:rPr>
          <w:lang w:val="en-US"/>
        </w:rPr>
        <w:t xml:space="preserve"> </w:t>
      </w:r>
      <w:r w:rsidR="00CB3E33" w:rsidRPr="003D662E">
        <w:rPr>
          <w:lang w:val="en-US"/>
        </w:rPr>
        <w:t>Server(s)</w:t>
      </w:r>
      <w:bookmarkEnd w:id="164"/>
      <w:bookmarkEnd w:id="165"/>
    </w:p>
    <w:p w14:paraId="2E42FFF5" w14:textId="348F087F" w:rsidR="009E37FC" w:rsidRPr="003D662E" w:rsidRDefault="00AF1AC9" w:rsidP="0050697B">
      <w:pPr>
        <w:jc w:val="both"/>
        <w:rPr>
          <w:lang w:val="en-US"/>
        </w:rPr>
      </w:pPr>
      <w:r w:rsidRPr="003D662E">
        <w:rPr>
          <w:lang w:val="en-US"/>
        </w:rPr>
        <w:t xml:space="preserve">As discussed above, </w:t>
      </w:r>
      <w:r w:rsidR="00230892" w:rsidRPr="003D662E">
        <w:rPr>
          <w:lang w:val="en-US"/>
        </w:rPr>
        <w:t xml:space="preserve">the platform consists of several layers and many components. </w:t>
      </w:r>
      <w:r w:rsidR="00CB3E33" w:rsidRPr="003D662E">
        <w:rPr>
          <w:lang w:val="en-US"/>
        </w:rPr>
        <w:t xml:space="preserve">However, so far there </w:t>
      </w:r>
      <w:r w:rsidR="0048645A" w:rsidRPr="003D662E">
        <w:rPr>
          <w:lang w:val="en-US"/>
        </w:rPr>
        <w:t xml:space="preserve">also </w:t>
      </w:r>
      <w:r w:rsidR="00CB3E33" w:rsidRPr="003D662E">
        <w:rPr>
          <w:lang w:val="en-US"/>
        </w:rPr>
        <w:t xml:space="preserve">is </w:t>
      </w:r>
      <w:r w:rsidR="0048645A" w:rsidRPr="003D662E">
        <w:rPr>
          <w:lang w:val="en-US"/>
        </w:rPr>
        <w:t xml:space="preserve">a </w:t>
      </w:r>
      <w:r w:rsidR="00CB3E33" w:rsidRPr="003D662E">
        <w:rPr>
          <w:lang w:val="en-US"/>
        </w:rPr>
        <w:t xml:space="preserve">component that provides the setup and lifecycle mechanisms for the </w:t>
      </w:r>
      <w:r w:rsidR="005F37B7" w:rsidRPr="003D662E">
        <w:rPr>
          <w:lang w:val="en-US"/>
        </w:rPr>
        <w:t xml:space="preserve">central </w:t>
      </w:r>
      <w:r w:rsidR="00CB3E33" w:rsidRPr="003D662E">
        <w:rPr>
          <w:lang w:val="en-US"/>
        </w:rPr>
        <w:t xml:space="preserve">IT-side of the platform, e.g., powering up the platform AAS service. </w:t>
      </w:r>
      <w:r w:rsidR="005F37B7" w:rsidRPr="003D662E">
        <w:rPr>
          <w:lang w:val="en-US"/>
        </w:rPr>
        <w:t>At a glance, this component does not provide new functionality or concepts and may not be worth mentioning. In fact, it is a vital part for later platform instantiation, as it defines how central services can be configured, instantiate and how these services are started. Moreover, it provides an initial simple command line interface to operate with the platform, e.g., to start containers or services.</w:t>
      </w:r>
    </w:p>
    <w:p w14:paraId="51AFBA3E" w14:textId="5D1919D4" w:rsidR="00A323CB" w:rsidRPr="003D662E" w:rsidRDefault="00FD14BF" w:rsidP="0050697B">
      <w:pPr>
        <w:jc w:val="both"/>
        <w:rPr>
          <w:lang w:val="en-US"/>
        </w:rPr>
      </w:pPr>
      <w:r w:rsidRPr="003D662E">
        <w:rPr>
          <w:lang w:val="en-US"/>
        </w:rPr>
        <w:fldChar w:fldCharType="begin"/>
      </w:r>
      <w:r w:rsidRPr="003D662E">
        <w:rPr>
          <w:lang w:val="en-US"/>
        </w:rPr>
        <w:instrText xml:space="preserve"> REF _Ref77586321 \h </w:instrText>
      </w:r>
      <w:r w:rsidR="003D662E">
        <w:rPr>
          <w:lang w:val="en-US"/>
        </w:rPr>
        <w:instrText xml:space="preserve"> \* MERGEFORMAT </w:instrText>
      </w:r>
      <w:r w:rsidRPr="003D662E">
        <w:rPr>
          <w:lang w:val="en-US"/>
        </w:rPr>
      </w:r>
      <w:r w:rsidRPr="003D662E">
        <w:rPr>
          <w:lang w:val="en-US"/>
        </w:rPr>
        <w:fldChar w:fldCharType="separate"/>
      </w:r>
      <w:r w:rsidR="00C62E87" w:rsidRPr="003D662E">
        <w:rPr>
          <w:lang w:val="en-US"/>
        </w:rPr>
        <w:t xml:space="preserve">Figure </w:t>
      </w:r>
      <w:r w:rsidR="00C62E87">
        <w:rPr>
          <w:noProof/>
          <w:lang w:val="en-US"/>
        </w:rPr>
        <w:t>31</w:t>
      </w:r>
      <w:r w:rsidRPr="003D662E">
        <w:rPr>
          <w:lang w:val="en-US"/>
        </w:rPr>
        <w:fldChar w:fldCharType="end"/>
      </w:r>
      <w:r w:rsidRPr="003D662E">
        <w:rPr>
          <w:lang w:val="en-US"/>
        </w:rPr>
        <w:t xml:space="preserve"> depicts the structural design of the </w:t>
      </w:r>
      <w:r w:rsidRPr="003D662E">
        <w:rPr>
          <w:rFonts w:ascii="Consolas" w:hAnsi="Consolas"/>
          <w:lang w:val="en-US"/>
        </w:rPr>
        <w:t>platform</w:t>
      </w:r>
      <w:r w:rsidRPr="003D662E">
        <w:rPr>
          <w:lang w:val="en-US"/>
        </w:rPr>
        <w:t xml:space="preserve"> component through using the server implementations and server-related parts defined in all layers and components discussed before.</w:t>
      </w:r>
      <w:r w:rsidR="00000EFE" w:rsidRPr="003D662E">
        <w:rPr>
          <w:lang w:val="en-US"/>
        </w:rPr>
        <w:t xml:space="preserve"> As stated above in this chapter, this component serves for </w:t>
      </w:r>
      <w:r w:rsidR="001B450B" w:rsidRPr="00DA7436">
        <w:rPr>
          <w:lang w:val="en-US"/>
        </w:rPr>
        <w:t>three</w:t>
      </w:r>
      <w:r w:rsidR="00000EFE" w:rsidRPr="003D662E">
        <w:rPr>
          <w:lang w:val="en-US"/>
        </w:rPr>
        <w:t xml:space="preserve"> purposes:</w:t>
      </w:r>
    </w:p>
    <w:p w14:paraId="11018529" w14:textId="4DC58472" w:rsidR="00000EFE" w:rsidRPr="00B701BC" w:rsidRDefault="00000EFE" w:rsidP="007245E8">
      <w:pPr>
        <w:pStyle w:val="ListParagraph"/>
        <w:numPr>
          <w:ilvl w:val="0"/>
          <w:numId w:val="17"/>
        </w:numPr>
        <w:jc w:val="both"/>
        <w:rPr>
          <w:lang w:val="en-US"/>
        </w:rPr>
      </w:pPr>
      <w:r w:rsidRPr="003D662E">
        <w:rPr>
          <w:lang w:val="en-US"/>
        </w:rPr>
        <w:t xml:space="preserve">Powering up the servers to run the platform. </w:t>
      </w:r>
      <w:r w:rsidR="0085763E" w:rsidRPr="003D662E">
        <w:rPr>
          <w:lang w:val="en-US"/>
        </w:rPr>
        <w:t>Therefor</w:t>
      </w:r>
      <w:r w:rsidR="006C72AD" w:rsidRPr="003D662E">
        <w:rPr>
          <w:lang w:val="en-US"/>
        </w:rPr>
        <w:t>e</w:t>
      </w:r>
      <w:r w:rsidR="0085763E" w:rsidRPr="003D662E">
        <w:rPr>
          <w:lang w:val="en-US"/>
        </w:rPr>
        <w:t>, the component defines a lifecycle descriptor</w:t>
      </w:r>
      <w:r w:rsidR="005D31CC" w:rsidRPr="003D662E">
        <w:rPr>
          <w:lang w:val="en-US"/>
        </w:rPr>
        <w:t xml:space="preserve"> (</w:t>
      </w:r>
      <w:r w:rsidR="005D31CC" w:rsidRPr="003D662E">
        <w:rPr>
          <w:rFonts w:ascii="Consolas" w:hAnsi="Consolas"/>
          <w:lang w:val="en-US"/>
        </w:rPr>
        <w:t>PlatformLifecycleDescriptor</w:t>
      </w:r>
      <w:r w:rsidR="005D31CC" w:rsidRPr="003D662E">
        <w:rPr>
          <w:lang w:val="en-US"/>
        </w:rPr>
        <w:t>)</w:t>
      </w:r>
      <w:r w:rsidR="0085763E" w:rsidRPr="003D662E">
        <w:rPr>
          <w:lang w:val="en-US"/>
        </w:rPr>
        <w:t xml:space="preserve">, which reads information from the </w:t>
      </w:r>
      <w:r w:rsidR="0085763E" w:rsidRPr="003D662E">
        <w:rPr>
          <w:rFonts w:ascii="Consolas" w:hAnsi="Consolas"/>
          <w:lang w:val="en-US"/>
        </w:rPr>
        <w:t>Platform</w:t>
      </w:r>
      <w:r w:rsidR="009E0408" w:rsidRPr="003D662E">
        <w:rPr>
          <w:rFonts w:ascii="Consolas" w:hAnsi="Consolas"/>
          <w:lang w:val="en-US"/>
        </w:rPr>
        <w:t>Setup</w:t>
      </w:r>
      <w:r w:rsidR="0085763E" w:rsidRPr="003D662E">
        <w:rPr>
          <w:lang w:val="en-US"/>
        </w:rPr>
        <w:t xml:space="preserve"> representing the YAML setup file.</w:t>
      </w:r>
      <w:r w:rsidR="005D31CC" w:rsidRPr="003D662E">
        <w:rPr>
          <w:lang w:val="en-US"/>
        </w:rPr>
        <w:t xml:space="preserve"> The lifecycle descriptor is loaded via JSL into the </w:t>
      </w:r>
      <w:r w:rsidR="005D31CC" w:rsidRPr="003D662E">
        <w:rPr>
          <w:rFonts w:ascii="Consolas" w:hAnsi="Consolas"/>
          <w:lang w:val="en-US"/>
        </w:rPr>
        <w:t>LifecycleHandler</w:t>
      </w:r>
      <w:r w:rsidR="005D31CC" w:rsidRPr="003D662E">
        <w:rPr>
          <w:lang w:val="en-US"/>
        </w:rPr>
        <w:t xml:space="preserve">, which, in turn, is called by the </w:t>
      </w:r>
      <w:r w:rsidR="005D31CC" w:rsidRPr="003D662E">
        <w:rPr>
          <w:rFonts w:ascii="Consolas" w:hAnsi="Consolas"/>
          <w:lang w:val="en-US"/>
        </w:rPr>
        <w:t>platform</w:t>
      </w:r>
      <w:r w:rsidR="005D31CC" w:rsidRPr="003D662E">
        <w:rPr>
          <w:lang w:val="en-US"/>
        </w:rPr>
        <w:t xml:space="preserve"> component during its main program.</w:t>
      </w:r>
      <w:r w:rsidR="00374609" w:rsidRPr="003D662E">
        <w:rPr>
          <w:lang w:val="en-US"/>
        </w:rPr>
        <w:t xml:space="preserve"> During this startup process, all “installed” lifecycle descriptors </w:t>
      </w:r>
      <w:r w:rsidR="000F0081" w:rsidRPr="003D662E">
        <w:rPr>
          <w:lang w:val="en-US"/>
        </w:rPr>
        <w:t>(e.g., the descriptor for the network manager</w:t>
      </w:r>
      <w:r w:rsidR="00FE5DB1" w:rsidRPr="003D662E">
        <w:rPr>
          <w:lang w:val="en-US"/>
        </w:rPr>
        <w:t>;</w:t>
      </w:r>
      <w:r w:rsidR="000F0081" w:rsidRPr="003D662E">
        <w:rPr>
          <w:lang w:val="en-US"/>
        </w:rPr>
        <w:t xml:space="preserve"> the platform instantiation is responsible for this) </w:t>
      </w:r>
      <w:r w:rsidR="00374609" w:rsidRPr="003D662E">
        <w:rPr>
          <w:lang w:val="en-US"/>
        </w:rPr>
        <w:t>are also started up</w:t>
      </w:r>
      <w:r w:rsidR="000F0081" w:rsidRPr="003D662E">
        <w:rPr>
          <w:lang w:val="en-US"/>
        </w:rPr>
        <w:t>.</w:t>
      </w:r>
      <w:r w:rsidR="00C62380" w:rsidRPr="003D662E">
        <w:rPr>
          <w:lang w:val="en-US"/>
        </w:rPr>
        <w:t xml:space="preserve"> As part of the startup also the platform AAS is constructed, which contains the platform “nameplate” </w:t>
      </w:r>
      <w:r w:rsidR="001725FE" w:rsidRPr="003D662E">
        <w:rPr>
          <w:lang w:val="en-US"/>
        </w:rPr>
        <w:t>(</w:t>
      </w:r>
      <w:r w:rsidR="001725FE" w:rsidRPr="003D662E">
        <w:rPr>
          <w:rFonts w:ascii="Consolas" w:hAnsi="Consolas"/>
          <w:lang w:val="en-US"/>
        </w:rPr>
        <w:t>TechnicalInformation</w:t>
      </w:r>
      <w:r w:rsidR="001725FE" w:rsidRPr="003D662E">
        <w:rPr>
          <w:lang w:val="en-US"/>
        </w:rPr>
        <w:t xml:space="preserve"> sub-model)</w:t>
      </w:r>
      <w:r w:rsidR="0043305A" w:rsidRPr="003D662E">
        <w:rPr>
          <w:lang w:val="en-US"/>
        </w:rPr>
        <w:t xml:space="preserve">, further software-specific information </w:t>
      </w:r>
      <w:r w:rsidR="00C62380" w:rsidRPr="003D662E">
        <w:rPr>
          <w:lang w:val="en-US"/>
        </w:rPr>
        <w:t>(</w:t>
      </w:r>
      <w:r w:rsidR="00C62380" w:rsidRPr="003D662E">
        <w:rPr>
          <w:rFonts w:ascii="Consolas" w:hAnsi="Consolas"/>
          <w:lang w:val="en-US"/>
        </w:rPr>
        <w:t>Platform</w:t>
      </w:r>
      <w:r w:rsidR="00C62380" w:rsidRPr="003D662E">
        <w:rPr>
          <w:lang w:val="en-US"/>
        </w:rPr>
        <w:t xml:space="preserve"> sub-model)</w:t>
      </w:r>
      <w:r w:rsidR="0043305A" w:rsidRPr="003D662E">
        <w:rPr>
          <w:lang w:val="en-US"/>
        </w:rPr>
        <w:t xml:space="preserve"> as well as a listing of all available application </w:t>
      </w:r>
      <w:r w:rsidR="0043305A" w:rsidRPr="003D662E">
        <w:rPr>
          <w:rFonts w:ascii="Consolas" w:hAnsi="Consolas"/>
          <w:lang w:val="en-US"/>
        </w:rPr>
        <w:t>Artifacts</w:t>
      </w:r>
      <w:r w:rsidR="0043305A" w:rsidRPr="003D662E">
        <w:rPr>
          <w:lang w:val="en-US"/>
        </w:rPr>
        <w:t xml:space="preserve"> </w:t>
      </w:r>
      <w:r w:rsidR="0043305A" w:rsidRPr="00B701BC">
        <w:rPr>
          <w:lang w:val="en-US"/>
        </w:rPr>
        <w:t>(service artifacts, containers, deployment plans)</w:t>
      </w:r>
      <w:r w:rsidR="00C62380" w:rsidRPr="00B701BC">
        <w:rPr>
          <w:lang w:val="en-US"/>
        </w:rPr>
        <w:t>.</w:t>
      </w:r>
    </w:p>
    <w:p w14:paraId="63E37682" w14:textId="42663F87" w:rsidR="001B450B" w:rsidRPr="00B701BC" w:rsidRDefault="001B450B" w:rsidP="007245E8">
      <w:pPr>
        <w:pStyle w:val="ListParagraph"/>
        <w:numPr>
          <w:ilvl w:val="0"/>
          <w:numId w:val="17"/>
        </w:numPr>
        <w:jc w:val="both"/>
        <w:rPr>
          <w:lang w:val="en-US"/>
        </w:rPr>
      </w:pPr>
      <w:r w:rsidRPr="00B701BC">
        <w:rPr>
          <w:lang w:val="en-US"/>
        </w:rPr>
        <w:t>Observing a heartbeat of the distributed components via their regular monitoring messages, in particular ECS-runtimes and service managers</w:t>
      </w:r>
      <w:r w:rsidR="00921AB7" w:rsidRPr="00B701BC">
        <w:rPr>
          <w:lang w:val="en-US"/>
        </w:rPr>
        <w:t>,</w:t>
      </w:r>
      <w:r w:rsidRPr="00B701BC">
        <w:rPr>
          <w:lang w:val="en-US"/>
        </w:rPr>
        <w:t xml:space="preserve"> to detect whether a component </w:t>
      </w:r>
      <w:r w:rsidR="00921AB7" w:rsidRPr="00B701BC">
        <w:rPr>
          <w:lang w:val="en-US"/>
        </w:rPr>
        <w:t xml:space="preserve">instance </w:t>
      </w:r>
      <w:r w:rsidRPr="00B701BC">
        <w:rPr>
          <w:lang w:val="en-US"/>
        </w:rPr>
        <w:t xml:space="preserve">dropped out accidentally and whether the respective AAS submodel still exists and shall be removed. </w:t>
      </w:r>
    </w:p>
    <w:p w14:paraId="5332CDD1" w14:textId="4E2F6080" w:rsidR="00C62380" w:rsidRPr="003D662E" w:rsidRDefault="00C62380" w:rsidP="007245E8">
      <w:pPr>
        <w:pStyle w:val="ListParagraph"/>
        <w:numPr>
          <w:ilvl w:val="0"/>
          <w:numId w:val="17"/>
        </w:numPr>
        <w:jc w:val="both"/>
        <w:rPr>
          <w:lang w:val="en-US"/>
        </w:rPr>
      </w:pPr>
      <w:r w:rsidRPr="003D662E">
        <w:rPr>
          <w:lang w:val="en-US"/>
        </w:rPr>
        <w:t xml:space="preserve">Providing a simple command line </w:t>
      </w:r>
      <w:r w:rsidR="00AA518C" w:rsidRPr="003D662E">
        <w:rPr>
          <w:lang w:val="en-US"/>
        </w:rPr>
        <w:t>interface</w:t>
      </w:r>
      <w:r w:rsidRPr="003D662E">
        <w:rPr>
          <w:lang w:val="en-US"/>
        </w:rPr>
        <w:t xml:space="preserve"> (</w:t>
      </w:r>
      <w:r w:rsidRPr="003D662E">
        <w:rPr>
          <w:rFonts w:ascii="Consolas" w:hAnsi="Consolas"/>
          <w:lang w:val="en-US"/>
        </w:rPr>
        <w:t>Cli</w:t>
      </w:r>
      <w:r w:rsidRPr="003D662E">
        <w:rPr>
          <w:lang w:val="en-US"/>
        </w:rPr>
        <w:t xml:space="preserve">) to experience the operations of the platform. </w:t>
      </w:r>
      <w:r w:rsidR="007C1D81" w:rsidRPr="003D662E">
        <w:rPr>
          <w:lang w:val="en-US"/>
        </w:rPr>
        <w:t xml:space="preserve">For the command line interface, simple means that we (currently) provide access to some, </w:t>
      </w:r>
      <w:r w:rsidR="00334BC6" w:rsidRPr="003D662E">
        <w:rPr>
          <w:lang w:val="en-US"/>
        </w:rPr>
        <w:t>particularly</w:t>
      </w:r>
      <w:r w:rsidR="007C1D81" w:rsidRPr="003D662E">
        <w:rPr>
          <w:lang w:val="en-US"/>
        </w:rPr>
        <w:t xml:space="preserve"> rather </w:t>
      </w:r>
      <w:r w:rsidR="003F4C51" w:rsidRPr="003D662E">
        <w:rPr>
          <w:lang w:val="en-US"/>
        </w:rPr>
        <w:t>low-level</w:t>
      </w:r>
      <w:r w:rsidR="007C1D81" w:rsidRPr="003D662E">
        <w:rPr>
          <w:lang w:val="en-US"/>
        </w:rPr>
        <w:t xml:space="preserve"> functionality of the platform, which incrementally shall be taken over </w:t>
      </w:r>
      <w:r w:rsidR="00604ACB" w:rsidRPr="003D662E">
        <w:rPr>
          <w:lang w:val="en-US"/>
        </w:rPr>
        <w:t xml:space="preserve">into </w:t>
      </w:r>
      <w:r w:rsidR="007C1D81" w:rsidRPr="003D662E">
        <w:rPr>
          <w:lang w:val="en-US"/>
        </w:rPr>
        <w:t>the platform, e.g., which service shall be deployed where shall be part of the deployment component in the configuration layer</w:t>
      </w:r>
      <w:r w:rsidR="00EB358D" w:rsidRPr="003D662E">
        <w:rPr>
          <w:lang w:val="en-US"/>
        </w:rPr>
        <w:t xml:space="preserve">. In addition, first </w:t>
      </w:r>
      <w:r w:rsidR="003F4C51" w:rsidRPr="003D662E">
        <w:rPr>
          <w:lang w:val="en-US"/>
        </w:rPr>
        <w:t>higher-level</w:t>
      </w:r>
      <w:r w:rsidR="00EB358D" w:rsidRPr="003D662E">
        <w:rPr>
          <w:lang w:val="en-US"/>
        </w:rPr>
        <w:t xml:space="preserve"> commands such as executing a deployment/undeployment plan are provided, which </w:t>
      </w:r>
      <w:r w:rsidR="002A2ABB" w:rsidRPr="003D662E">
        <w:rPr>
          <w:lang w:val="en-US"/>
        </w:rPr>
        <w:t xml:space="preserve">adds/removes services implementation artifacts and </w:t>
      </w:r>
      <w:r w:rsidR="00EB358D" w:rsidRPr="003D662E">
        <w:rPr>
          <w:lang w:val="en-US"/>
        </w:rPr>
        <w:t xml:space="preserve">starts/stops </w:t>
      </w:r>
      <w:r w:rsidR="002A2ABB" w:rsidRPr="003D662E">
        <w:rPr>
          <w:lang w:val="en-US"/>
        </w:rPr>
        <w:t xml:space="preserve">contained </w:t>
      </w:r>
      <w:r w:rsidR="00EB358D" w:rsidRPr="003D662E">
        <w:rPr>
          <w:lang w:val="en-US"/>
        </w:rPr>
        <w:t xml:space="preserve">services that </w:t>
      </w:r>
      <w:r w:rsidR="00164F08" w:rsidRPr="003D662E">
        <w:rPr>
          <w:lang w:val="en-US"/>
        </w:rPr>
        <w:t xml:space="preserve">shall be </w:t>
      </w:r>
      <w:r w:rsidR="00EB358D" w:rsidRPr="003D662E">
        <w:rPr>
          <w:lang w:val="en-US"/>
        </w:rPr>
        <w:t>distributed across multiple devices</w:t>
      </w:r>
      <w:r w:rsidR="007C1D81" w:rsidRPr="003D662E">
        <w:rPr>
          <w:lang w:val="en-US"/>
        </w:rPr>
        <w:t xml:space="preserve">. </w:t>
      </w:r>
      <w:r w:rsidRPr="003D662E">
        <w:rPr>
          <w:lang w:val="en-US"/>
        </w:rPr>
        <w:t xml:space="preserve">The command line </w:t>
      </w:r>
      <w:r w:rsidR="00AA518C" w:rsidRPr="003D662E">
        <w:rPr>
          <w:lang w:val="en-US"/>
        </w:rPr>
        <w:t>interface</w:t>
      </w:r>
      <w:r w:rsidRPr="003D662E">
        <w:rPr>
          <w:lang w:val="en-US"/>
        </w:rPr>
        <w:t xml:space="preserve"> </w:t>
      </w:r>
      <w:r w:rsidR="00AA518C" w:rsidRPr="003D662E">
        <w:rPr>
          <w:lang w:val="en-US"/>
        </w:rPr>
        <w:t xml:space="preserve">does not rely on </w:t>
      </w:r>
      <w:r w:rsidRPr="003D662E">
        <w:rPr>
          <w:lang w:val="en-US"/>
        </w:rPr>
        <w:t xml:space="preserve">the lifecycle mechanism, but </w:t>
      </w:r>
      <w:r w:rsidR="00AA518C" w:rsidRPr="003D662E">
        <w:rPr>
          <w:lang w:val="en-US"/>
        </w:rPr>
        <w:t>on</w:t>
      </w:r>
      <w:r w:rsidRPr="003D662E">
        <w:rPr>
          <w:lang w:val="en-US"/>
        </w:rPr>
        <w:t xml:space="preserve"> the </w:t>
      </w:r>
      <w:r w:rsidR="00CD2298" w:rsidRPr="003D662E">
        <w:rPr>
          <w:rFonts w:ascii="Consolas" w:hAnsi="Consolas"/>
          <w:lang w:val="en-US"/>
        </w:rPr>
        <w:t>Platform</w:t>
      </w:r>
      <w:r w:rsidR="009E0408" w:rsidRPr="003D662E">
        <w:rPr>
          <w:rFonts w:ascii="Consolas" w:hAnsi="Consolas"/>
          <w:lang w:val="en-US"/>
        </w:rPr>
        <w:t>Setup</w:t>
      </w:r>
      <w:r w:rsidR="00CD2298" w:rsidRPr="003D662E">
        <w:rPr>
          <w:lang w:val="en-US"/>
        </w:rPr>
        <w:t xml:space="preserve"> and, in particular, </w:t>
      </w:r>
      <w:r w:rsidR="00C655CE" w:rsidRPr="003D662E">
        <w:rPr>
          <w:lang w:val="en-US"/>
        </w:rPr>
        <w:t>on</w:t>
      </w:r>
      <w:r w:rsidR="00CD2298" w:rsidRPr="003D662E">
        <w:rPr>
          <w:lang w:val="en-US"/>
        </w:rPr>
        <w:t xml:space="preserve"> the AAS clients of the service and the resources layer to ease executing the operations</w:t>
      </w:r>
      <w:r w:rsidR="004B621A" w:rsidRPr="003D662E">
        <w:rPr>
          <w:lang w:val="en-US"/>
        </w:rPr>
        <w:t xml:space="preserve"> defined there</w:t>
      </w:r>
      <w:r w:rsidR="00CD2298" w:rsidRPr="003D662E">
        <w:rPr>
          <w:lang w:val="en-US"/>
        </w:rPr>
        <w:t>.</w:t>
      </w:r>
      <w:r w:rsidR="00AA518C" w:rsidRPr="003D662E">
        <w:rPr>
          <w:lang w:val="en-US"/>
        </w:rPr>
        <w:t xml:space="preserve"> </w:t>
      </w:r>
      <w:r w:rsidR="00AA518C" w:rsidRPr="003D662E">
        <w:rPr>
          <w:lang w:val="en-US"/>
        </w:rPr>
        <w:fldChar w:fldCharType="begin"/>
      </w:r>
      <w:r w:rsidR="00AA518C" w:rsidRPr="003D662E">
        <w:rPr>
          <w:lang w:val="en-US"/>
        </w:rPr>
        <w:instrText xml:space="preserve"> REF _Ref77759843 \h </w:instrText>
      </w:r>
      <w:r w:rsidR="003D662E">
        <w:rPr>
          <w:lang w:val="en-US"/>
        </w:rPr>
        <w:instrText xml:space="preserve"> \* MERGEFORMAT </w:instrText>
      </w:r>
      <w:r w:rsidR="00AA518C" w:rsidRPr="003D662E">
        <w:rPr>
          <w:lang w:val="en-US"/>
        </w:rPr>
      </w:r>
      <w:r w:rsidR="00AA518C" w:rsidRPr="003D662E">
        <w:rPr>
          <w:lang w:val="en-US"/>
        </w:rPr>
        <w:fldChar w:fldCharType="separate"/>
      </w:r>
      <w:r w:rsidR="00C62E87" w:rsidRPr="003D662E">
        <w:rPr>
          <w:lang w:val="en-US"/>
        </w:rPr>
        <w:t xml:space="preserve">Figure </w:t>
      </w:r>
      <w:r w:rsidR="00C62E87">
        <w:rPr>
          <w:noProof/>
          <w:lang w:val="en-US"/>
        </w:rPr>
        <w:t>32</w:t>
      </w:r>
      <w:r w:rsidR="00AA518C" w:rsidRPr="003D662E">
        <w:rPr>
          <w:lang w:val="en-US"/>
        </w:rPr>
        <w:fldChar w:fldCharType="end"/>
      </w:r>
      <w:r w:rsidR="00AA518C" w:rsidRPr="003D662E">
        <w:rPr>
          <w:lang w:val="en-US"/>
        </w:rPr>
        <w:t xml:space="preserve"> illustrates an example interaction with the interactive mode of the command line interface, here turning into the resources </w:t>
      </w:r>
      <w:r w:rsidR="00AA518C" w:rsidRPr="003D662E">
        <w:rPr>
          <w:rFonts w:ascii="Consolas" w:hAnsi="Consolas"/>
          <w:lang w:val="en-US"/>
        </w:rPr>
        <w:t>commands</w:t>
      </w:r>
      <w:r w:rsidR="00AA518C" w:rsidRPr="003D662E">
        <w:rPr>
          <w:lang w:val="en-US"/>
        </w:rPr>
        <w:t>, showing the commands for resources (</w:t>
      </w:r>
      <w:r w:rsidR="00AA518C" w:rsidRPr="003D662E">
        <w:rPr>
          <w:rFonts w:ascii="Consolas" w:hAnsi="Consolas"/>
          <w:lang w:val="en-US"/>
        </w:rPr>
        <w:t>help</w:t>
      </w:r>
      <w:r w:rsidR="00AA518C" w:rsidRPr="003D662E">
        <w:rPr>
          <w:lang w:val="en-US"/>
        </w:rPr>
        <w:t xml:space="preserve">), listing the available resources and, finally, ending the client. </w:t>
      </w:r>
      <w:r w:rsidR="00CD2D09" w:rsidRPr="003D662E">
        <w:rPr>
          <w:lang w:val="en-US"/>
        </w:rPr>
        <w:t xml:space="preserve">For the single resource shown in </w:t>
      </w:r>
      <w:r w:rsidR="00CD2D09" w:rsidRPr="003D662E">
        <w:rPr>
          <w:lang w:val="en-US"/>
        </w:rPr>
        <w:fldChar w:fldCharType="begin"/>
      </w:r>
      <w:r w:rsidR="00CD2D09" w:rsidRPr="003D662E">
        <w:rPr>
          <w:lang w:val="en-US"/>
        </w:rPr>
        <w:instrText xml:space="preserve"> REF _Ref77759843 \h </w:instrText>
      </w:r>
      <w:r w:rsidR="003D662E">
        <w:rPr>
          <w:lang w:val="en-US"/>
        </w:rPr>
        <w:instrText xml:space="preserve"> \* MERGEFORMAT </w:instrText>
      </w:r>
      <w:r w:rsidR="00CD2D09" w:rsidRPr="003D662E">
        <w:rPr>
          <w:lang w:val="en-US"/>
        </w:rPr>
      </w:r>
      <w:r w:rsidR="00CD2D09" w:rsidRPr="003D662E">
        <w:rPr>
          <w:lang w:val="en-US"/>
        </w:rPr>
        <w:fldChar w:fldCharType="separate"/>
      </w:r>
      <w:r w:rsidR="00C62E87" w:rsidRPr="003D662E">
        <w:rPr>
          <w:lang w:val="en-US"/>
        </w:rPr>
        <w:t xml:space="preserve">Figure </w:t>
      </w:r>
      <w:r w:rsidR="00C62E87">
        <w:rPr>
          <w:noProof/>
          <w:lang w:val="en-US"/>
        </w:rPr>
        <w:t>32</w:t>
      </w:r>
      <w:r w:rsidR="00CD2D09" w:rsidRPr="003D662E">
        <w:rPr>
          <w:lang w:val="en-US"/>
        </w:rPr>
        <w:fldChar w:fldCharType="end"/>
      </w:r>
      <w:r w:rsidR="00CD2D09" w:rsidRPr="003D662E">
        <w:rPr>
          <w:lang w:val="en-US"/>
        </w:rPr>
        <w:t xml:space="preserve">, in particular the integrated container manager (for Docker) and various initial runtime measurements for disk and memory allocation are shown. </w:t>
      </w:r>
      <w:r w:rsidR="00AA518C" w:rsidRPr="003D662E">
        <w:rPr>
          <w:lang w:val="en-US"/>
        </w:rPr>
        <w:t xml:space="preserve">It is important to </w:t>
      </w:r>
      <w:r w:rsidR="008F4DA6" w:rsidRPr="003D662E">
        <w:rPr>
          <w:lang w:val="en-US"/>
        </w:rPr>
        <w:t>emphasize</w:t>
      </w:r>
      <w:r w:rsidR="00AA518C" w:rsidRPr="003D662E">
        <w:rPr>
          <w:lang w:val="en-US"/>
        </w:rPr>
        <w:t xml:space="preserve"> that the command line performs its operations via the platform AAS and the respective AAS clients for services and the ECS runtime.</w:t>
      </w:r>
    </w:p>
    <w:p w14:paraId="1803F98B" w14:textId="7F9DA2C9" w:rsidR="00611B9B" w:rsidRPr="003D662E" w:rsidRDefault="00611B9B" w:rsidP="00611B9B">
      <w:pPr>
        <w:pStyle w:val="Caption"/>
        <w:jc w:val="center"/>
        <w:rPr>
          <w:lang w:val="en-US"/>
        </w:rPr>
      </w:pPr>
      <w:bookmarkStart w:id="168" w:name="_Ref77586298"/>
      <w:r w:rsidRPr="003D662E">
        <w:rPr>
          <w:noProof/>
          <w:lang w:val="en-US"/>
        </w:rPr>
        <w:lastRenderedPageBreak/>
        <w:drawing>
          <wp:inline distT="0" distB="0" distL="0" distR="0" wp14:anchorId="5D7AE5E4" wp14:editId="4ED232D2">
            <wp:extent cx="5753100" cy="3009900"/>
            <wp:effectExtent l="0" t="0" r="0" b="0"/>
            <wp:docPr id="1654308166" name="Picture 1654308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53100" cy="3009900"/>
                    </a:xfrm>
                    <a:prstGeom prst="rect">
                      <a:avLst/>
                    </a:prstGeom>
                    <a:noFill/>
                    <a:ln>
                      <a:noFill/>
                    </a:ln>
                  </pic:spPr>
                </pic:pic>
              </a:graphicData>
            </a:graphic>
          </wp:inline>
        </w:drawing>
      </w:r>
    </w:p>
    <w:p w14:paraId="23AD58E9" w14:textId="6802507D" w:rsidR="00B04B18" w:rsidRPr="003D662E" w:rsidRDefault="00611B9B" w:rsidP="00B04B18">
      <w:pPr>
        <w:pStyle w:val="Caption"/>
        <w:jc w:val="center"/>
        <w:rPr>
          <w:lang w:val="en-US"/>
        </w:rPr>
      </w:pPr>
      <w:bookmarkStart w:id="169" w:name="_Ref77586321"/>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C62E87">
        <w:rPr>
          <w:noProof/>
          <w:lang w:val="en-US"/>
        </w:rPr>
        <w:t>31</w:t>
      </w:r>
      <w:r w:rsidRPr="003D662E">
        <w:fldChar w:fldCharType="end"/>
      </w:r>
      <w:bookmarkEnd w:id="168"/>
      <w:bookmarkEnd w:id="169"/>
      <w:r w:rsidRPr="003D662E">
        <w:rPr>
          <w:lang w:val="en-US"/>
        </w:rPr>
        <w:t>: Platform server(s) component</w:t>
      </w:r>
    </w:p>
    <w:p w14:paraId="258CEB00" w14:textId="77777777" w:rsidR="00AA518C" w:rsidRPr="003D662E" w:rsidRDefault="00AA518C" w:rsidP="00AA518C">
      <w:pPr>
        <w:rPr>
          <w:lang w:val="en-US"/>
        </w:rPr>
      </w:pPr>
    </w:p>
    <w:p w14:paraId="5C2EA265"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IIP-Ecosphere, interactive platform command line</w:t>
      </w:r>
    </w:p>
    <w:p w14:paraId="0418EFB6"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AAS server: http://127.0.0.1:9001</w:t>
      </w:r>
    </w:p>
    <w:p w14:paraId="4BB0C5A0"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AAS registry: http://127.0.0.1:9002/registry</w:t>
      </w:r>
    </w:p>
    <w:p w14:paraId="579A60EB"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Type "help" for help.</w:t>
      </w:r>
    </w:p>
    <w:p w14:paraId="5884F062"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&gt; </w:t>
      </w:r>
      <w:r w:rsidRPr="003D662E">
        <w:rPr>
          <w:rFonts w:ascii="Consolas" w:hAnsi="Consolas"/>
          <w:color w:val="92D050"/>
          <w:lang w:val="en-US"/>
        </w:rPr>
        <w:t>resources</w:t>
      </w:r>
    </w:p>
    <w:p w14:paraId="7F06D7B5"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resources&gt; </w:t>
      </w:r>
      <w:r w:rsidRPr="003D662E">
        <w:rPr>
          <w:rFonts w:ascii="Consolas" w:hAnsi="Consolas"/>
          <w:color w:val="92D050"/>
          <w:lang w:val="en-US"/>
        </w:rPr>
        <w:t>help</w:t>
      </w:r>
    </w:p>
    <w:p w14:paraId="448E417A"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list</w:t>
      </w:r>
    </w:p>
    <w:p w14:paraId="2072AF94"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help</w:t>
      </w:r>
    </w:p>
    <w:p w14:paraId="6AC67477"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back</w:t>
      </w:r>
    </w:p>
    <w:p w14:paraId="5A6EDFCE"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resources&gt; </w:t>
      </w:r>
      <w:r w:rsidRPr="003D662E">
        <w:rPr>
          <w:rFonts w:ascii="Consolas" w:hAnsi="Consolas"/>
          <w:color w:val="92D050"/>
          <w:lang w:val="en-US"/>
        </w:rPr>
        <w:t>list</w:t>
      </w:r>
    </w:p>
    <w:p w14:paraId="6A8CD54C"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Resource a005056C00008</w:t>
      </w:r>
    </w:p>
    <w:p w14:paraId="37DFC14A" w14:textId="145BE503"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s</w:t>
      </w:r>
      <w:r w:rsidRPr="003D662E">
        <w:rPr>
          <w:rFonts w:ascii="Consolas" w:hAnsi="Consolas"/>
          <w:lang w:val="en-US"/>
        </w:rPr>
        <w:t>ystemdisktotal</w:t>
      </w:r>
      <w:r w:rsidR="00DB71CA" w:rsidRPr="003D662E">
        <w:rPr>
          <w:rFonts w:ascii="Consolas" w:hAnsi="Consolas"/>
          <w:lang w:val="en-US"/>
        </w:rPr>
        <w:t>:</w:t>
      </w:r>
      <w:r w:rsidRPr="003D662E">
        <w:rPr>
          <w:rFonts w:ascii="Consolas" w:hAnsi="Consolas"/>
          <w:lang w:val="en-US"/>
        </w:rPr>
        <w:t xml:space="preserve"> </w:t>
      </w:r>
      <w:r w:rsidR="00636B2E" w:rsidRPr="003D662E">
        <w:rPr>
          <w:rFonts w:ascii="Consolas" w:hAnsi="Consolas" w:cs="Consolas"/>
          <w:color w:val="000000"/>
          <w:lang w:val="en-DE"/>
        </w:rPr>
        <w:t>1023887356</w:t>
      </w:r>
    </w:p>
    <w:p w14:paraId="1E071751" w14:textId="190E7BCE"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systemmemorytotal</w:t>
      </w:r>
      <w:r w:rsidR="00DB71CA" w:rsidRPr="003D662E">
        <w:rPr>
          <w:rFonts w:ascii="Consolas" w:hAnsi="Consolas"/>
          <w:lang w:val="en-US"/>
        </w:rPr>
        <w:t>:</w:t>
      </w:r>
      <w:r w:rsidRPr="003D662E">
        <w:rPr>
          <w:rFonts w:ascii="Consolas" w:hAnsi="Consolas"/>
          <w:lang w:val="en-US"/>
        </w:rPr>
        <w:t xml:space="preserve"> </w:t>
      </w:r>
      <w:r w:rsidR="00691C5F" w:rsidRPr="003D662E">
        <w:rPr>
          <w:rFonts w:ascii="Consolas" w:hAnsi="Consolas" w:cs="Consolas"/>
          <w:color w:val="000000"/>
          <w:lang w:val="en-DE"/>
        </w:rPr>
        <w:t>2147483647</w:t>
      </w:r>
    </w:p>
    <w:p w14:paraId="54D2D4D0" w14:textId="246D6701" w:rsidR="005E71A1" w:rsidRPr="003D662E" w:rsidRDefault="005E71A1"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00B04B18" w:rsidRPr="003D662E">
        <w:rPr>
          <w:rFonts w:ascii="Consolas" w:hAnsi="Consolas"/>
          <w:lang w:val="en-US"/>
        </w:rPr>
        <w:t>simplemeterlist</w:t>
      </w:r>
      <w:r w:rsidR="00DB71CA" w:rsidRPr="003D662E">
        <w:rPr>
          <w:rFonts w:ascii="Consolas" w:hAnsi="Consolas"/>
          <w:lang w:val="en-US"/>
        </w:rPr>
        <w:t>:</w:t>
      </w:r>
      <w:r w:rsidRPr="003D662E">
        <w:rPr>
          <w:rFonts w:ascii="Consolas" w:hAnsi="Consolas"/>
          <w:lang w:val="en-US"/>
        </w:rPr>
        <w:t xml:space="preserve"> </w:t>
      </w:r>
      <w:r w:rsidR="00B04B18" w:rsidRPr="003D662E">
        <w:rPr>
          <w:rFonts w:ascii="Consolas" w:hAnsi="Consolas"/>
          <w:lang w:val="en-US"/>
        </w:rPr>
        <w:t>["system.cpu.count","system.cpu.usage",</w:t>
      </w:r>
    </w:p>
    <w:p w14:paraId="1BBBDA23" w14:textId="6173D96D" w:rsidR="00B04B18" w:rsidRPr="003D662E" w:rsidRDefault="005E71A1" w:rsidP="005E71A1">
      <w:pPr>
        <w:spacing w:after="0" w:line="240" w:lineRule="auto"/>
        <w:rPr>
          <w:rFonts w:ascii="Consolas" w:hAnsi="Consolas"/>
          <w:lang w:val="en-US"/>
        </w:rPr>
      </w:pPr>
      <w:r w:rsidRPr="003D662E">
        <w:rPr>
          <w:rFonts w:ascii="Consolas" w:hAnsi="Consolas"/>
          <w:lang w:val="en-US"/>
        </w:rPr>
        <w:t xml:space="preserve">    </w:t>
      </w:r>
      <w:r w:rsidR="00B04B18" w:rsidRPr="003D662E">
        <w:rPr>
          <w:rFonts w:ascii="Consolas" w:hAnsi="Consolas"/>
          <w:lang w:val="en-US"/>
        </w:rPr>
        <w:t>"system.disk.free",</w:t>
      </w:r>
      <w:r w:rsidRPr="003D662E">
        <w:rPr>
          <w:rFonts w:ascii="Consolas" w:hAnsi="Consolas"/>
          <w:lang w:val="en-US"/>
        </w:rPr>
        <w:t xml:space="preserve"> </w:t>
      </w:r>
      <w:r w:rsidR="00B04B18" w:rsidRPr="003D662E">
        <w:rPr>
          <w:rFonts w:ascii="Consolas" w:hAnsi="Consolas"/>
          <w:lang w:val="en-US"/>
        </w:rPr>
        <w:t>"system.memory.free"…]</w:t>
      </w:r>
    </w:p>
    <w:p w14:paraId="36A7A0F7" w14:textId="14154CB6"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containerSystemName</w:t>
      </w:r>
      <w:r w:rsidR="00DB71CA" w:rsidRPr="003D662E">
        <w:rPr>
          <w:rFonts w:ascii="Consolas" w:hAnsi="Consolas"/>
          <w:lang w:val="en-US"/>
        </w:rPr>
        <w:t>:</w:t>
      </w:r>
      <w:r w:rsidRPr="003D662E">
        <w:rPr>
          <w:rFonts w:ascii="Consolas" w:hAnsi="Consolas"/>
          <w:lang w:val="en-US"/>
        </w:rPr>
        <w:t xml:space="preserve"> Docker</w:t>
      </w:r>
    </w:p>
    <w:p w14:paraId="0316DABE" w14:textId="102C9034"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systemmemoryfree</w:t>
      </w:r>
      <w:r w:rsidR="00DB71CA" w:rsidRPr="003D662E">
        <w:rPr>
          <w:rFonts w:ascii="Consolas" w:hAnsi="Consolas"/>
          <w:lang w:val="en-US"/>
        </w:rPr>
        <w:t>:</w:t>
      </w:r>
      <w:r w:rsidRPr="003D662E">
        <w:rPr>
          <w:rFonts w:ascii="Consolas" w:hAnsi="Consolas"/>
          <w:lang w:val="en-US"/>
        </w:rPr>
        <w:t xml:space="preserve"> </w:t>
      </w:r>
      <w:r w:rsidR="00C26D00" w:rsidRPr="003D662E">
        <w:rPr>
          <w:rFonts w:ascii="Consolas" w:hAnsi="Consolas" w:cs="Consolas"/>
          <w:color w:val="000000"/>
          <w:lang w:val="en-DE"/>
        </w:rPr>
        <w:t>2147483647</w:t>
      </w:r>
    </w:p>
    <w:p w14:paraId="084F1CDE" w14:textId="18A4C334"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systemdiskfree</w:t>
      </w:r>
      <w:r w:rsidR="00DB71CA" w:rsidRPr="003D662E">
        <w:rPr>
          <w:rFonts w:ascii="Consolas" w:hAnsi="Consolas"/>
          <w:lang w:val="en-US"/>
        </w:rPr>
        <w:t>:</w:t>
      </w:r>
      <w:r w:rsidRPr="003D662E">
        <w:rPr>
          <w:rFonts w:ascii="Consolas" w:hAnsi="Consolas"/>
          <w:lang w:val="en-US"/>
        </w:rPr>
        <w:t xml:space="preserve"> </w:t>
      </w:r>
      <w:r w:rsidR="00910775" w:rsidRPr="003D662E">
        <w:rPr>
          <w:rFonts w:ascii="Consolas" w:hAnsi="Consolas" w:cs="Consolas"/>
          <w:color w:val="000000"/>
          <w:lang w:val="en-DE"/>
        </w:rPr>
        <w:t>464061712</w:t>
      </w:r>
    </w:p>
    <w:p w14:paraId="5E131E81" w14:textId="03E17118"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systemmemoryused</w:t>
      </w:r>
      <w:r w:rsidR="00DB71CA" w:rsidRPr="003D662E">
        <w:rPr>
          <w:rFonts w:ascii="Consolas" w:hAnsi="Consolas"/>
          <w:lang w:val="en-US"/>
        </w:rPr>
        <w:t>:</w:t>
      </w:r>
      <w:r w:rsidRPr="003D662E">
        <w:rPr>
          <w:rFonts w:ascii="Consolas" w:hAnsi="Consolas"/>
          <w:lang w:val="en-US"/>
        </w:rPr>
        <w:t xml:space="preserve"> </w:t>
      </w:r>
      <w:r w:rsidR="00E42DBB" w:rsidRPr="003D662E">
        <w:rPr>
          <w:rFonts w:ascii="Consolas" w:hAnsi="Consolas" w:cs="Consolas"/>
          <w:color w:val="000000"/>
          <w:lang w:val="en-DE"/>
        </w:rPr>
        <w:t>2147483647</w:t>
      </w:r>
    </w:p>
    <w:p w14:paraId="1E861B00" w14:textId="7ABC58F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systemdiskusable</w:t>
      </w:r>
      <w:r w:rsidR="00DB71CA" w:rsidRPr="003D662E">
        <w:rPr>
          <w:rFonts w:ascii="Consolas" w:hAnsi="Consolas"/>
          <w:lang w:val="en-US"/>
        </w:rPr>
        <w:t>:</w:t>
      </w:r>
      <w:r w:rsidRPr="003D662E">
        <w:rPr>
          <w:rFonts w:ascii="Consolas" w:hAnsi="Consolas"/>
          <w:lang w:val="en-US"/>
        </w:rPr>
        <w:t xml:space="preserve"> </w:t>
      </w:r>
      <w:r w:rsidR="00520B55" w:rsidRPr="003D662E">
        <w:rPr>
          <w:rFonts w:ascii="Consolas" w:hAnsi="Consolas" w:cs="Consolas"/>
          <w:color w:val="000000"/>
          <w:lang w:val="en-DE"/>
        </w:rPr>
        <w:t>464061712</w:t>
      </w:r>
    </w:p>
    <w:p w14:paraId="19C68434" w14:textId="26AE053A"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systemmemoryusage</w:t>
      </w:r>
      <w:r w:rsidR="00DB71CA" w:rsidRPr="003D662E">
        <w:rPr>
          <w:rFonts w:ascii="Consolas" w:hAnsi="Consolas"/>
          <w:lang w:val="en-US"/>
        </w:rPr>
        <w:t>:</w:t>
      </w:r>
      <w:r w:rsidRPr="003D662E">
        <w:rPr>
          <w:rFonts w:ascii="Consolas" w:hAnsi="Consolas"/>
          <w:lang w:val="en-US"/>
        </w:rPr>
        <w:t xml:space="preserve"> </w:t>
      </w:r>
      <w:r w:rsidR="009B1F9F" w:rsidRPr="003D662E">
        <w:rPr>
          <w:rFonts w:ascii="Consolas" w:hAnsi="Consolas" w:cs="Consolas"/>
          <w:color w:val="000000"/>
          <w:lang w:val="en-DE"/>
        </w:rPr>
        <w:t>0.5555296172875698</w:t>
      </w:r>
    </w:p>
    <w:p w14:paraId="6FCA7104" w14:textId="7D0B4188"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systemdiskused</w:t>
      </w:r>
      <w:r w:rsidR="00DB71CA" w:rsidRPr="003D662E">
        <w:rPr>
          <w:rFonts w:ascii="Consolas" w:hAnsi="Consolas"/>
          <w:lang w:val="en-US"/>
        </w:rPr>
        <w:t>:</w:t>
      </w:r>
      <w:r w:rsidRPr="003D662E">
        <w:rPr>
          <w:rFonts w:ascii="Consolas" w:hAnsi="Consolas"/>
          <w:lang w:val="en-US"/>
        </w:rPr>
        <w:t xml:space="preserve"> </w:t>
      </w:r>
      <w:r w:rsidR="00007F52" w:rsidRPr="003D662E">
        <w:rPr>
          <w:rFonts w:ascii="Consolas" w:hAnsi="Consolas" w:cs="Consolas"/>
          <w:color w:val="000000"/>
          <w:lang w:val="en-DE"/>
        </w:rPr>
        <w:t>559825644</w:t>
      </w:r>
    </w:p>
    <w:p w14:paraId="445E9426"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resources&gt; </w:t>
      </w:r>
      <w:r w:rsidRPr="003D662E">
        <w:rPr>
          <w:rFonts w:ascii="Consolas" w:hAnsi="Consolas"/>
          <w:color w:val="92D050"/>
          <w:lang w:val="en-US"/>
        </w:rPr>
        <w:t>back</w:t>
      </w:r>
    </w:p>
    <w:p w14:paraId="6765FFDF" w14:textId="32222170" w:rsidR="00E1658A" w:rsidRPr="003D662E" w:rsidRDefault="00B04B18" w:rsidP="00B04B18">
      <w:pPr>
        <w:spacing w:after="0" w:line="240" w:lineRule="auto"/>
        <w:rPr>
          <w:rFonts w:ascii="Consolas" w:hAnsi="Consolas"/>
          <w:color w:val="92D050"/>
          <w:lang w:val="en-US"/>
        </w:rPr>
      </w:pPr>
      <w:r w:rsidRPr="003D662E">
        <w:rPr>
          <w:rFonts w:ascii="Consolas" w:hAnsi="Consolas"/>
          <w:lang w:val="en-US"/>
        </w:rPr>
        <w:t xml:space="preserve">&gt; </w:t>
      </w:r>
      <w:r w:rsidRPr="003D662E">
        <w:rPr>
          <w:rFonts w:ascii="Consolas" w:hAnsi="Consolas"/>
          <w:color w:val="92D050"/>
          <w:lang w:val="en-US"/>
        </w:rPr>
        <w:t>exit</w:t>
      </w:r>
    </w:p>
    <w:p w14:paraId="68153A97" w14:textId="41975880" w:rsidR="00AA518C" w:rsidRPr="003D662E" w:rsidRDefault="00AA518C" w:rsidP="00AA518C">
      <w:pPr>
        <w:pStyle w:val="Caption"/>
        <w:jc w:val="center"/>
        <w:rPr>
          <w:lang w:val="en-US"/>
        </w:rPr>
      </w:pPr>
      <w:bookmarkStart w:id="170" w:name="_Ref7775984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C62E87">
        <w:rPr>
          <w:noProof/>
          <w:lang w:val="en-US"/>
        </w:rPr>
        <w:t>32</w:t>
      </w:r>
      <w:r w:rsidRPr="003D662E">
        <w:fldChar w:fldCharType="end"/>
      </w:r>
      <w:bookmarkEnd w:id="170"/>
      <w:r w:rsidRPr="003D662E">
        <w:rPr>
          <w:lang w:val="en-US"/>
        </w:rPr>
        <w:t>: Interaction with the preliminary interactive platform command line interface.</w:t>
      </w:r>
    </w:p>
    <w:p w14:paraId="2D9F4B21" w14:textId="36BF6398" w:rsidR="005639DF" w:rsidRPr="003D662E" w:rsidRDefault="00E1658A" w:rsidP="00AF41CE">
      <w:pPr>
        <w:jc w:val="both"/>
        <w:rPr>
          <w:lang w:val="en-US"/>
        </w:rPr>
      </w:pPr>
      <w:r w:rsidRPr="003D662E">
        <w:rPr>
          <w:lang w:val="en-US"/>
        </w:rPr>
        <w:t xml:space="preserve">Using the platform command line interface, we validated the interaction among the components. Therefore, we started platform, ECS runtime and service manager component as individual programs. Through the command line interface, we validated the resource represented by the ECS runtime and started a simple generated application (cf. Section </w:t>
      </w:r>
      <w:r w:rsidRPr="003D662E">
        <w:rPr>
          <w:lang w:val="en-US"/>
        </w:rPr>
        <w:fldChar w:fldCharType="begin"/>
      </w:r>
      <w:r w:rsidRPr="003D662E">
        <w:rPr>
          <w:lang w:val="en-US"/>
        </w:rPr>
        <w:instrText xml:space="preserve"> REF _Ref77163195 \r \h </w:instrText>
      </w:r>
      <w:r w:rsidR="00AF41CE" w:rsidRPr="003D662E">
        <w:rPr>
          <w:lang w:val="en-US"/>
        </w:rPr>
        <w:instrText xml:space="preserve"> \* MERGEFORMAT </w:instrText>
      </w:r>
      <w:r w:rsidRPr="003D662E">
        <w:rPr>
          <w:lang w:val="en-US"/>
        </w:rPr>
      </w:r>
      <w:r w:rsidRPr="003D662E">
        <w:rPr>
          <w:lang w:val="en-US"/>
        </w:rPr>
        <w:fldChar w:fldCharType="separate"/>
      </w:r>
      <w:r w:rsidR="00C62E87">
        <w:rPr>
          <w:lang w:val="en-US"/>
        </w:rPr>
        <w:t>6</w:t>
      </w:r>
      <w:r w:rsidRPr="003D662E">
        <w:rPr>
          <w:lang w:val="en-US"/>
        </w:rPr>
        <w:fldChar w:fldCharType="end"/>
      </w:r>
      <w:r w:rsidRPr="003D662E">
        <w:rPr>
          <w:lang w:val="en-US"/>
        </w:rPr>
        <w:t>).</w:t>
      </w:r>
      <w:r w:rsidR="002A0A26" w:rsidRPr="003D662E">
        <w:rPr>
          <w:lang w:val="en-US"/>
        </w:rPr>
        <w:t xml:space="preserve"> </w:t>
      </w:r>
      <w:r w:rsidR="00203672" w:rsidRPr="003D662E">
        <w:rPr>
          <w:lang w:val="en-US"/>
        </w:rPr>
        <w:t xml:space="preserve">We identified here the </w:t>
      </w:r>
      <w:r w:rsidR="005639DF" w:rsidRPr="003D662E">
        <w:rPr>
          <w:lang w:val="en-US"/>
        </w:rPr>
        <w:t>following issues:</w:t>
      </w:r>
    </w:p>
    <w:p w14:paraId="2E45519F" w14:textId="002A435B" w:rsidR="005639DF" w:rsidRPr="003D662E" w:rsidRDefault="002F72AF" w:rsidP="007245E8">
      <w:pPr>
        <w:pStyle w:val="ListParagraph"/>
        <w:numPr>
          <w:ilvl w:val="0"/>
          <w:numId w:val="22"/>
        </w:numPr>
        <w:jc w:val="both"/>
        <w:rPr>
          <w:lang w:val="en-US"/>
        </w:rPr>
      </w:pPr>
      <w:r w:rsidRPr="003D662E">
        <w:rPr>
          <w:lang w:val="en-US"/>
        </w:rPr>
        <w:t>BaSyx issues exceptions when checking whether a</w:t>
      </w:r>
      <w:r w:rsidR="002E4CB1" w:rsidRPr="003D662E">
        <w:rPr>
          <w:lang w:val="en-US"/>
        </w:rPr>
        <w:t xml:space="preserve"> non-existing</w:t>
      </w:r>
      <w:r w:rsidRPr="003D662E">
        <w:rPr>
          <w:lang w:val="en-US"/>
        </w:rPr>
        <w:t xml:space="preserve"> AAS exists through </w:t>
      </w:r>
      <w:r w:rsidR="002E4CB1" w:rsidRPr="003D662E">
        <w:rPr>
          <w:lang w:val="en-US"/>
        </w:rPr>
        <w:t>trying to access</w:t>
      </w:r>
      <w:r w:rsidRPr="003D662E">
        <w:rPr>
          <w:lang w:val="en-US"/>
        </w:rPr>
        <w:t xml:space="preserve"> it. </w:t>
      </w:r>
    </w:p>
    <w:p w14:paraId="57560F06" w14:textId="4CBEAE1B" w:rsidR="005639DF" w:rsidRPr="003D662E" w:rsidRDefault="002A0A26" w:rsidP="007245E8">
      <w:pPr>
        <w:pStyle w:val="ListParagraph"/>
        <w:numPr>
          <w:ilvl w:val="0"/>
          <w:numId w:val="22"/>
        </w:numPr>
        <w:jc w:val="both"/>
        <w:rPr>
          <w:lang w:val="en-US"/>
        </w:rPr>
      </w:pPr>
      <w:r w:rsidRPr="003D662E">
        <w:rPr>
          <w:lang w:val="en-US"/>
        </w:rPr>
        <w:lastRenderedPageBreak/>
        <w:t>Long running commands such as starting services are currently rather quiet on the command line interface, i.e., they do not show intermediary steps while the logs on the respective device indicate the actual state.</w:t>
      </w:r>
      <w:r w:rsidR="00E1658A" w:rsidRPr="003D662E">
        <w:rPr>
          <w:lang w:val="en-US"/>
        </w:rPr>
        <w:t xml:space="preserve"> </w:t>
      </w:r>
      <w:r w:rsidRPr="003D662E">
        <w:rPr>
          <w:lang w:val="en-US"/>
        </w:rPr>
        <w:t>AAS do not support return stream</w:t>
      </w:r>
      <w:r w:rsidR="005639DF" w:rsidRPr="003D662E">
        <w:rPr>
          <w:lang w:val="en-US"/>
        </w:rPr>
        <w:t>s</w:t>
      </w:r>
      <w:r w:rsidRPr="003D662E">
        <w:rPr>
          <w:lang w:val="en-US"/>
        </w:rPr>
        <w:t xml:space="preserve">, so either polling from the caller or transmitting the results via the Transport Layer could be options for improvement. </w:t>
      </w:r>
    </w:p>
    <w:p w14:paraId="0824FBE8" w14:textId="1FCD2D6E" w:rsidR="00643A93" w:rsidRDefault="00643A93" w:rsidP="005639DF">
      <w:pPr>
        <w:jc w:val="both"/>
        <w:rPr>
          <w:lang w:val="en-US"/>
        </w:rPr>
      </w:pPr>
      <w:r>
        <w:rPr>
          <w:lang w:val="en-US"/>
        </w:rPr>
        <w:t>The platform server processes write a simple YAML file (</w:t>
      </w:r>
      <w:r w:rsidRPr="00643A93">
        <w:rPr>
          <w:rFonts w:ascii="Consolas" w:hAnsi="Consolas"/>
          <w:lang w:val="en-US"/>
        </w:rPr>
        <w:t>oktoflow.y</w:t>
      </w:r>
      <w:r w:rsidR="00F9505D">
        <w:rPr>
          <w:rFonts w:ascii="Consolas" w:hAnsi="Consolas"/>
          <w:lang w:val="en-US"/>
        </w:rPr>
        <w:t>a</w:t>
      </w:r>
      <w:r w:rsidRPr="00643A93">
        <w:rPr>
          <w:rFonts w:ascii="Consolas" w:hAnsi="Consolas"/>
          <w:lang w:val="en-US"/>
        </w:rPr>
        <w:t>ml</w:t>
      </w:r>
      <w:r>
        <w:rPr>
          <w:lang w:val="en-US"/>
        </w:rPr>
        <w:t xml:space="preserve">) with the actual URLs of AAS registry and AAS server into the same folder as the process identification files (PID). Since version 0.7.0, the platform can be configured to use ephemeral ports for AAS registry and server, in particular for testing purposes. This file can then be used to setup testing processes in the right manner. </w:t>
      </w:r>
    </w:p>
    <w:p w14:paraId="04E6C016" w14:textId="645C7EFA" w:rsidR="00E1658A" w:rsidRPr="003D662E" w:rsidRDefault="00765721" w:rsidP="005639DF">
      <w:pPr>
        <w:jc w:val="both"/>
        <w:rPr>
          <w:lang w:val="en-US"/>
        </w:rPr>
      </w:pPr>
      <w:r w:rsidRPr="003D662E">
        <w:rPr>
          <w:lang w:val="en-US"/>
        </w:rPr>
        <w:t xml:space="preserve">We also validated the execution of services in </w:t>
      </w:r>
      <w:r w:rsidR="00093DEC" w:rsidRPr="003D662E">
        <w:rPr>
          <w:lang w:val="en-US"/>
        </w:rPr>
        <w:t xml:space="preserve">a service manager </w:t>
      </w:r>
      <w:r w:rsidRPr="003D662E">
        <w:rPr>
          <w:lang w:val="en-US"/>
        </w:rPr>
        <w:t>container</w:t>
      </w:r>
      <w:r w:rsidR="00093DEC" w:rsidRPr="003D662E">
        <w:rPr>
          <w:lang w:val="en-US"/>
        </w:rPr>
        <w:t xml:space="preserve">, </w:t>
      </w:r>
      <w:r w:rsidR="00402914" w:rsidRPr="003D662E">
        <w:rPr>
          <w:lang w:val="en-US"/>
        </w:rPr>
        <w:t>starting and stopping of containers via the platform</w:t>
      </w:r>
      <w:r w:rsidRPr="003D662E">
        <w:rPr>
          <w:lang w:val="en-US"/>
        </w:rPr>
        <w:t xml:space="preserve"> and the ECS runtime </w:t>
      </w:r>
      <w:r w:rsidR="00402914" w:rsidRPr="003D662E">
        <w:rPr>
          <w:lang w:val="en-US"/>
        </w:rPr>
        <w:t xml:space="preserve">execution </w:t>
      </w:r>
      <w:r w:rsidRPr="003D662E">
        <w:rPr>
          <w:lang w:val="en-US"/>
        </w:rPr>
        <w:t xml:space="preserve">in terms of a </w:t>
      </w:r>
      <w:r w:rsidR="00402914" w:rsidRPr="003D662E">
        <w:rPr>
          <w:lang w:val="en-US"/>
        </w:rPr>
        <w:t xml:space="preserve">(Docker-out-of-Docker) </w:t>
      </w:r>
      <w:r w:rsidRPr="003D662E">
        <w:rPr>
          <w:lang w:val="en-US"/>
        </w:rPr>
        <w:t xml:space="preserve">container. Please refer to Section </w:t>
      </w:r>
      <w:r w:rsidRPr="003D662E">
        <w:rPr>
          <w:lang w:val="en-US"/>
        </w:rPr>
        <w:fldChar w:fldCharType="begin"/>
      </w:r>
      <w:r w:rsidRPr="003D662E">
        <w:rPr>
          <w:lang w:val="en-US"/>
        </w:rPr>
        <w:instrText xml:space="preserve"> REF _Ref57897652 \r \h </w:instrText>
      </w:r>
      <w:r w:rsidR="00AF41CE" w:rsidRPr="003D662E">
        <w:rPr>
          <w:lang w:val="en-US"/>
        </w:rPr>
        <w:instrText xml:space="preserve"> \* MERGEFORMAT </w:instrText>
      </w:r>
      <w:r w:rsidRPr="003D662E">
        <w:rPr>
          <w:lang w:val="en-US"/>
        </w:rPr>
      </w:r>
      <w:r w:rsidRPr="003D662E">
        <w:rPr>
          <w:lang w:val="en-US"/>
        </w:rPr>
        <w:fldChar w:fldCharType="separate"/>
      </w:r>
      <w:r w:rsidR="00C62E87">
        <w:rPr>
          <w:lang w:val="en-US"/>
        </w:rPr>
        <w:t>7.4</w:t>
      </w:r>
      <w:r w:rsidRPr="003D662E">
        <w:rPr>
          <w:lang w:val="en-US"/>
        </w:rPr>
        <w:fldChar w:fldCharType="end"/>
      </w:r>
      <w:r w:rsidRPr="003D662E">
        <w:rPr>
          <w:lang w:val="en-US"/>
        </w:rPr>
        <w:t xml:space="preserve"> on how to install, instantiate and containerize the platform</w:t>
      </w:r>
      <w:r w:rsidR="00AF41CE" w:rsidRPr="003D662E">
        <w:rPr>
          <w:lang w:val="en-US"/>
        </w:rPr>
        <w:t>, i.e., to perform the steps that we also executed for validating the command line interface and the instantiated platform components</w:t>
      </w:r>
      <w:r w:rsidRPr="003D662E">
        <w:rPr>
          <w:lang w:val="en-US"/>
        </w:rPr>
        <w:t>.</w:t>
      </w:r>
      <w:r w:rsidR="006E6C51" w:rsidRPr="003D662E">
        <w:rPr>
          <w:lang w:val="en-US"/>
        </w:rPr>
        <w:t xml:space="preserve"> The platform C</w:t>
      </w:r>
      <w:r w:rsidR="006C72AD" w:rsidRPr="003D662E">
        <w:rPr>
          <w:lang w:val="en-US"/>
        </w:rPr>
        <w:t>LI</w:t>
      </w:r>
      <w:r w:rsidR="006E6C51" w:rsidRPr="003D662E">
        <w:rPr>
          <w:lang w:val="en-US"/>
        </w:rPr>
        <w:t xml:space="preserve"> also supports creating s</w:t>
      </w:r>
      <w:r w:rsidR="006C72AD" w:rsidRPr="003D662E">
        <w:rPr>
          <w:lang w:val="en-US"/>
        </w:rPr>
        <w:t>n</w:t>
      </w:r>
      <w:r w:rsidR="006E6C51" w:rsidRPr="003D662E">
        <w:rPr>
          <w:lang w:val="en-US"/>
        </w:rPr>
        <w:t>apshots of the platform AAS</w:t>
      </w:r>
      <w:r w:rsidR="006E6C51" w:rsidRPr="003D662E">
        <w:rPr>
          <w:rStyle w:val="FootnoteReference"/>
          <w:lang w:val="en-US"/>
        </w:rPr>
        <w:footnoteReference w:id="80"/>
      </w:r>
      <w:r w:rsidR="006E6C51" w:rsidRPr="003D662E">
        <w:rPr>
          <w:lang w:val="en-US"/>
        </w:rPr>
        <w:t xml:space="preserve"> that can be explored with the AASX Package Explorer</w:t>
      </w:r>
      <w:r w:rsidR="006E6C51" w:rsidRPr="003D662E">
        <w:rPr>
          <w:rStyle w:val="FootnoteReference"/>
          <w:lang w:val="en-US"/>
        </w:rPr>
        <w:footnoteReference w:id="81"/>
      </w:r>
      <w:r w:rsidR="006E6C51" w:rsidRPr="003D662E">
        <w:rPr>
          <w:lang w:val="en-US"/>
        </w:rPr>
        <w:t>.</w:t>
      </w:r>
    </w:p>
    <w:p w14:paraId="793DF34C" w14:textId="0CC3F9A1" w:rsidR="00F90B4C" w:rsidRPr="003D662E" w:rsidRDefault="00F90B4C" w:rsidP="005639DF">
      <w:pPr>
        <w:jc w:val="both"/>
        <w:rPr>
          <w:lang w:val="en-US"/>
        </w:rPr>
      </w:pPr>
      <w:r w:rsidRPr="003D662E">
        <w:rPr>
          <w:lang w:val="en-US"/>
        </w:rPr>
        <w:t xml:space="preserve">As the platform layer shall also be used as basis for a Management User Interface (cf. Section </w:t>
      </w:r>
      <w:r w:rsidRPr="003D662E">
        <w:rPr>
          <w:lang w:val="en-US"/>
        </w:rPr>
        <w:fldChar w:fldCharType="begin"/>
      </w:r>
      <w:r w:rsidRPr="003D662E">
        <w:rPr>
          <w:lang w:val="en-US"/>
        </w:rPr>
        <w:instrText xml:space="preserve"> REF _Ref101352799 \r \h  \* MERGEFORMAT </w:instrText>
      </w:r>
      <w:r w:rsidRPr="003D662E">
        <w:rPr>
          <w:lang w:val="en-US"/>
        </w:rPr>
      </w:r>
      <w:r w:rsidRPr="003D662E">
        <w:rPr>
          <w:lang w:val="en-US"/>
        </w:rPr>
        <w:fldChar w:fldCharType="separate"/>
      </w:r>
      <w:r w:rsidR="00C62E87">
        <w:rPr>
          <w:lang w:val="en-US"/>
        </w:rPr>
        <w:t>3.12</w:t>
      </w:r>
      <w:r w:rsidRPr="003D662E">
        <w:rPr>
          <w:lang w:val="en-US"/>
        </w:rPr>
        <w:fldChar w:fldCharType="end"/>
      </w:r>
      <w:r w:rsidRPr="003D662E">
        <w:rPr>
          <w:lang w:val="en-US"/>
        </w:rPr>
        <w:t>), additional information that is usable on that layer may be required. For this purpose, we added a listing of available artifacts (containers, service artifacts, deployment plans) to the Platform AAS, so that they can be selected, inspected or executed on UI level. Akin, further information and interfaces regarding the configuration will be required.</w:t>
      </w:r>
    </w:p>
    <w:p w14:paraId="1DF54369" w14:textId="729551DC" w:rsidR="00ED66AA" w:rsidRPr="003D662E" w:rsidRDefault="00DF34F8" w:rsidP="00ED66AA">
      <w:pPr>
        <w:pStyle w:val="Heading2"/>
        <w:rPr>
          <w:lang w:val="en-US"/>
        </w:rPr>
      </w:pPr>
      <w:bookmarkStart w:id="171" w:name="_Ref101352799"/>
      <w:bookmarkStart w:id="172" w:name="_Toc216439667"/>
      <w:r>
        <w:rPr>
          <w:lang w:val="en-US"/>
        </w:rPr>
        <w:t xml:space="preserve">Platform </w:t>
      </w:r>
      <w:r w:rsidR="00ED66AA" w:rsidRPr="003D662E">
        <w:rPr>
          <w:lang w:val="en-US"/>
        </w:rPr>
        <w:t>Management User Interface</w:t>
      </w:r>
      <w:bookmarkEnd w:id="171"/>
      <w:bookmarkEnd w:id="172"/>
    </w:p>
    <w:p w14:paraId="0CB1BC39" w14:textId="6B6F93B3" w:rsidR="00FE2208" w:rsidRPr="003D662E" w:rsidRDefault="00ED66AA" w:rsidP="00FE2208">
      <w:pPr>
        <w:jc w:val="both"/>
        <w:rPr>
          <w:lang w:val="en-US"/>
        </w:rPr>
      </w:pPr>
      <w:r w:rsidRPr="003D662E">
        <w:rPr>
          <w:lang w:val="en-US"/>
        </w:rPr>
        <w:t>As already stated in [</w:t>
      </w:r>
      <w:r w:rsidR="00821E85">
        <w:rPr>
          <w:lang w:val="en-GB"/>
        </w:rPr>
        <w:t>SSE21</w:t>
      </w:r>
      <w:r w:rsidRPr="003D662E">
        <w:rPr>
          <w:lang w:val="en-US"/>
        </w:rPr>
        <w:t xml:space="preserve">, </w:t>
      </w:r>
      <w:r w:rsidR="00821E85">
        <w:rPr>
          <w:lang w:val="en-GB"/>
        </w:rPr>
        <w:t>ESA+21</w:t>
      </w:r>
      <w:r w:rsidRPr="003D662E">
        <w:rPr>
          <w:lang w:val="en-US"/>
        </w:rPr>
        <w:t xml:space="preserve">], no real user interface was scheduled for the platform in the grant agreement. However, </w:t>
      </w:r>
      <w:r w:rsidR="00232D5B" w:rsidRPr="003D662E">
        <w:rPr>
          <w:lang w:val="en-US"/>
        </w:rPr>
        <w:t xml:space="preserve">the value of an accessible and usable user interface for a platform (over a simple CLI as discussed in Section </w:t>
      </w:r>
      <w:r w:rsidR="00232D5B" w:rsidRPr="003D662E">
        <w:rPr>
          <w:lang w:val="en-US"/>
        </w:rPr>
        <w:fldChar w:fldCharType="begin"/>
      </w:r>
      <w:r w:rsidR="00232D5B" w:rsidRPr="003D662E">
        <w:rPr>
          <w:lang w:val="en-US"/>
        </w:rPr>
        <w:instrText xml:space="preserve"> REF _Ref77587007 \r \h </w:instrText>
      </w:r>
      <w:r w:rsidR="00FE2208" w:rsidRPr="003D662E">
        <w:rPr>
          <w:lang w:val="en-US"/>
        </w:rPr>
        <w:instrText xml:space="preserve"> \* MERGEFORMAT </w:instrText>
      </w:r>
      <w:r w:rsidR="00232D5B" w:rsidRPr="003D662E">
        <w:rPr>
          <w:lang w:val="en-US"/>
        </w:rPr>
      </w:r>
      <w:r w:rsidR="00232D5B" w:rsidRPr="003D662E">
        <w:rPr>
          <w:lang w:val="en-US"/>
        </w:rPr>
        <w:fldChar w:fldCharType="separate"/>
      </w:r>
      <w:r w:rsidR="00C62E87">
        <w:rPr>
          <w:lang w:val="en-US"/>
        </w:rPr>
        <w:t>3.11</w:t>
      </w:r>
      <w:r w:rsidR="00232D5B" w:rsidRPr="003D662E">
        <w:rPr>
          <w:lang w:val="en-US"/>
        </w:rPr>
        <w:fldChar w:fldCharType="end"/>
      </w:r>
      <w:r w:rsidR="00232D5B" w:rsidRPr="003D662E">
        <w:rPr>
          <w:lang w:val="en-US"/>
        </w:rPr>
        <w:t>) is evident.</w:t>
      </w:r>
      <w:r w:rsidR="00FE2208" w:rsidRPr="003D662E">
        <w:rPr>
          <w:lang w:val="en-US"/>
        </w:rPr>
        <w:t xml:space="preserve"> For this reason, the platform team aims at providing a management user interface, i.e., a web user interface that allows for managing the platform operations such as starting or composing an application.</w:t>
      </w:r>
    </w:p>
    <w:p w14:paraId="6882B0D6" w14:textId="0955B72C" w:rsidR="004D4F61" w:rsidRDefault="00FE2208" w:rsidP="00FE2208">
      <w:pPr>
        <w:jc w:val="both"/>
        <w:rPr>
          <w:lang w:val="en-US"/>
        </w:rPr>
      </w:pPr>
      <w:r w:rsidRPr="003D662E">
        <w:rPr>
          <w:lang w:val="en-US"/>
        </w:rPr>
        <w:t>Currently, the user interface focuses on displaying the information that is accessible through the CLI as well as basic management operations provided by the CLI</w:t>
      </w:r>
      <w:r w:rsidR="00FE5CCD">
        <w:rPr>
          <w:lang w:val="en-US"/>
        </w:rPr>
        <w:t xml:space="preserve"> </w:t>
      </w:r>
      <w:r w:rsidR="00FE5CCD" w:rsidRPr="00E07121">
        <w:rPr>
          <w:lang w:val="en-US"/>
        </w:rPr>
        <w:t>as well as on editing the configuration model / support service implementation</w:t>
      </w:r>
      <w:r w:rsidRPr="00E07121">
        <w:rPr>
          <w:lang w:val="en-US"/>
        </w:rPr>
        <w:t>.</w:t>
      </w:r>
      <w:r w:rsidRPr="003D662E">
        <w:rPr>
          <w:lang w:val="en-US"/>
        </w:rPr>
        <w:t xml:space="preserve"> </w:t>
      </w:r>
      <w:r w:rsidR="00D2144B" w:rsidRPr="003D662E">
        <w:rPr>
          <w:lang w:val="en-US"/>
        </w:rPr>
        <w:t xml:space="preserve">Here, the Platform AAS forms the information model the Management UI can </w:t>
      </w:r>
      <w:r w:rsidR="00803855" w:rsidRPr="003D662E">
        <w:rPr>
          <w:lang w:val="en-US"/>
        </w:rPr>
        <w:t>rely</w:t>
      </w:r>
      <w:r w:rsidR="00D2144B" w:rsidRPr="003D662E">
        <w:rPr>
          <w:lang w:val="en-US"/>
        </w:rPr>
        <w:t xml:space="preserve"> on and one interesting question is whether it is possible</w:t>
      </w:r>
      <w:r w:rsidR="00D131F8">
        <w:rPr>
          <w:lang w:val="en-US"/>
        </w:rPr>
        <w:t xml:space="preserve"> / to which degree it is possible</w:t>
      </w:r>
      <w:r w:rsidR="00D2144B" w:rsidRPr="003D662E">
        <w:rPr>
          <w:lang w:val="en-US"/>
        </w:rPr>
        <w:t xml:space="preserve"> to realize an efficient Management UI based on an AAS. </w:t>
      </w:r>
      <w:r w:rsidR="00F91EC8" w:rsidRPr="003D662E">
        <w:rPr>
          <w:lang w:val="en-US"/>
        </w:rPr>
        <w:t xml:space="preserve">Challenging tasks include reading the nested AAS REST structures or calling AAS operations, as BaSyx does </w:t>
      </w:r>
      <w:r w:rsidR="00CC1938" w:rsidRPr="003D662E">
        <w:rPr>
          <w:lang w:val="en-US"/>
        </w:rPr>
        <w:t xml:space="preserve">so far </w:t>
      </w:r>
      <w:r w:rsidR="00F91EC8" w:rsidRPr="003D662E">
        <w:rPr>
          <w:lang w:val="en-US"/>
        </w:rPr>
        <w:t xml:space="preserve">not provide TypeScript support. </w:t>
      </w:r>
      <w:r w:rsidR="007A1B69" w:rsidRPr="003D662E">
        <w:rPr>
          <w:lang w:val="en-US"/>
        </w:rPr>
        <w:t>While for some operations on a command line we can assume that the user can look them up, e.g., the URI to a service artifa</w:t>
      </w:r>
      <w:r w:rsidR="00803855" w:rsidRPr="003D662E">
        <w:rPr>
          <w:lang w:val="en-US"/>
        </w:rPr>
        <w:t>c</w:t>
      </w:r>
      <w:r w:rsidR="007A1B69" w:rsidRPr="003D662E">
        <w:rPr>
          <w:lang w:val="en-US"/>
        </w:rPr>
        <w:t xml:space="preserve">t, this may not be the right approach for a Web UI. Thus, as part of creating a management User Interface, we also have to provide additional information, e.g., </w:t>
      </w:r>
      <w:r w:rsidR="003D42DF" w:rsidRPr="003D662E">
        <w:rPr>
          <w:lang w:val="en-US"/>
        </w:rPr>
        <w:t xml:space="preserve">on </w:t>
      </w:r>
      <w:r w:rsidR="007A1B69" w:rsidRPr="003D662E">
        <w:rPr>
          <w:lang w:val="en-US"/>
        </w:rPr>
        <w:t>the available artifacts</w:t>
      </w:r>
      <w:r w:rsidR="002C4D6F" w:rsidRPr="003D662E">
        <w:rPr>
          <w:lang w:val="en-US"/>
        </w:rPr>
        <w:t>, containers or deployment plans</w:t>
      </w:r>
      <w:r w:rsidR="00B748FA" w:rsidRPr="003D662E">
        <w:rPr>
          <w:lang w:val="en-US"/>
        </w:rPr>
        <w:t xml:space="preserve"> and to make them “executable” via the UI</w:t>
      </w:r>
      <w:r w:rsidR="007A1B69" w:rsidRPr="003D662E">
        <w:rPr>
          <w:lang w:val="en-US"/>
        </w:rPr>
        <w:t xml:space="preserve">. </w:t>
      </w:r>
    </w:p>
    <w:p w14:paraId="0D5C2F01" w14:textId="4577A053" w:rsidR="00FE5CCD" w:rsidRPr="009625DE" w:rsidRDefault="00DE4ECC" w:rsidP="00FE2208">
      <w:pPr>
        <w:jc w:val="both"/>
        <w:rPr>
          <w:lang w:val="en-US"/>
        </w:rPr>
      </w:pPr>
      <w:r w:rsidRPr="009625DE">
        <w:rPr>
          <w:lang w:val="en-US"/>
        </w:rPr>
        <w:t xml:space="preserve">The </w:t>
      </w:r>
      <w:r w:rsidR="00DF34F8" w:rsidRPr="009625DE">
        <w:rPr>
          <w:lang w:val="en-US"/>
        </w:rPr>
        <w:t xml:space="preserve">management </w:t>
      </w:r>
      <w:r w:rsidRPr="009625DE">
        <w:rPr>
          <w:lang w:val="en-US"/>
        </w:rPr>
        <w:t>user interface is separated into three main parts</w:t>
      </w:r>
      <w:r w:rsidR="00493149" w:rsidRPr="009625DE">
        <w:rPr>
          <w:lang w:val="en-US"/>
        </w:rPr>
        <w:t xml:space="preserve"> / views</w:t>
      </w:r>
      <w:r w:rsidRPr="009625DE">
        <w:rPr>
          <w:lang w:val="en-US"/>
        </w:rPr>
        <w:t xml:space="preserve">, the available </w:t>
      </w:r>
      <w:r w:rsidR="00535C3A" w:rsidRPr="009625DE">
        <w:rPr>
          <w:lang w:val="en-US"/>
        </w:rPr>
        <w:t xml:space="preserve">and on-boarded </w:t>
      </w:r>
      <w:r w:rsidRPr="009625DE">
        <w:rPr>
          <w:lang w:val="en-US"/>
        </w:rPr>
        <w:t xml:space="preserve">resources (e.g., edge devices) known through their AAS, the platform and application configuration as well as runtime operations such as starting or stopping applications. </w:t>
      </w:r>
      <w:r w:rsidR="002A63E6" w:rsidRPr="009625DE">
        <w:rPr>
          <w:lang w:val="en-US"/>
        </w:rPr>
        <w:t xml:space="preserve">The configuration part is structured according to the logical flow of setting up a platform and specifying applications. </w:t>
      </w:r>
      <w:r w:rsidRPr="009625DE">
        <w:rPr>
          <w:lang w:val="en-US"/>
        </w:rPr>
        <w:t>Below we present some screenshots of the user interface.</w:t>
      </w:r>
    </w:p>
    <w:p w14:paraId="28CC4CA3" w14:textId="6F90AAC6" w:rsidR="00DA5CEB" w:rsidRDefault="00DA5CEB" w:rsidP="00FE2208">
      <w:pPr>
        <w:jc w:val="both"/>
        <w:rPr>
          <w:lang w:val="en-US"/>
        </w:rPr>
      </w:pPr>
      <w:r w:rsidRPr="00D966B0">
        <w:rPr>
          <w:lang w:val="en-US"/>
        </w:rPr>
        <w:fldChar w:fldCharType="begin"/>
      </w:r>
      <w:r w:rsidRPr="00D966B0">
        <w:rPr>
          <w:lang w:val="en-US"/>
        </w:rPr>
        <w:instrText xml:space="preserve"> REF _Ref143448279 \h </w:instrText>
      </w:r>
      <w:r w:rsidR="00493149" w:rsidRPr="00D966B0">
        <w:rPr>
          <w:lang w:val="en-US"/>
        </w:rPr>
        <w:instrText xml:space="preserve"> \* MERGEFORMAT </w:instrText>
      </w:r>
      <w:r w:rsidRPr="00D966B0">
        <w:rPr>
          <w:lang w:val="en-US"/>
        </w:rPr>
      </w:r>
      <w:r w:rsidRPr="00D966B0">
        <w:rPr>
          <w:lang w:val="en-US"/>
        </w:rPr>
        <w:fldChar w:fldCharType="separate"/>
      </w:r>
      <w:r w:rsidR="00C62E87" w:rsidRPr="003D662E">
        <w:rPr>
          <w:lang w:val="en-US"/>
        </w:rPr>
        <w:t xml:space="preserve">Figure </w:t>
      </w:r>
      <w:r w:rsidR="00C62E87">
        <w:rPr>
          <w:noProof/>
          <w:lang w:val="en-US"/>
        </w:rPr>
        <w:t>33</w:t>
      </w:r>
      <w:r w:rsidRPr="00D966B0">
        <w:rPr>
          <w:lang w:val="en-US"/>
        </w:rPr>
        <w:fldChar w:fldCharType="end"/>
      </w:r>
      <w:r w:rsidRPr="00D966B0">
        <w:rPr>
          <w:lang w:val="en-US"/>
        </w:rPr>
        <w:t xml:space="preserve"> illustrates the overview of the available resources allowing for more details from the respective AAS on demand.</w:t>
      </w:r>
      <w:r w:rsidR="00D966B0" w:rsidRPr="00D966B0">
        <w:rPr>
          <w:lang w:val="en-US"/>
        </w:rPr>
        <w:t xml:space="preserve"> Each on-boarded resource is displayed with information from its device </w:t>
      </w:r>
      <w:r w:rsidR="00D966B0" w:rsidRPr="00D966B0">
        <w:rPr>
          <w:lang w:val="en-US"/>
        </w:rPr>
        <w:lastRenderedPageBreak/>
        <w:t>AAS, e.g., the vendor and the product image. Pressing the button “resource details” leads to an overview of technical information, a combination of the static device AI and the runtime information contributed by the platform monitoring.</w:t>
      </w:r>
    </w:p>
    <w:p w14:paraId="2A69BBE9" w14:textId="224C38AD" w:rsidR="00DE4ECC" w:rsidRDefault="00225553" w:rsidP="00FE2208">
      <w:pPr>
        <w:jc w:val="both"/>
        <w:rPr>
          <w:lang w:val="en-US"/>
        </w:rPr>
      </w:pPr>
      <w:r>
        <w:rPr>
          <w:noProof/>
          <w:lang w:val="en-US"/>
        </w:rPr>
        <w:drawing>
          <wp:inline distT="0" distB="0" distL="0" distR="0" wp14:anchorId="3BDEAC0C" wp14:editId="346754C5">
            <wp:extent cx="5734050" cy="15875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4">
                      <a:extLst>
                        <a:ext uri="{28A0092B-C50C-407E-A947-70E740481C1C}">
                          <a14:useLocalDpi xmlns:a14="http://schemas.microsoft.com/office/drawing/2010/main" val="0"/>
                        </a:ext>
                      </a:extLst>
                    </a:blip>
                    <a:srcRect l="441" r="1" b="25373"/>
                    <a:stretch/>
                  </pic:blipFill>
                  <pic:spPr bwMode="auto">
                    <a:xfrm>
                      <a:off x="0" y="0"/>
                      <a:ext cx="5734050" cy="1587500"/>
                    </a:xfrm>
                    <a:prstGeom prst="rect">
                      <a:avLst/>
                    </a:prstGeom>
                    <a:noFill/>
                    <a:ln>
                      <a:noFill/>
                    </a:ln>
                    <a:extLst>
                      <a:ext uri="{53640926-AAD7-44D8-BBD7-CCE9431645EC}">
                        <a14:shadowObscured xmlns:a14="http://schemas.microsoft.com/office/drawing/2010/main"/>
                      </a:ext>
                    </a:extLst>
                  </pic:spPr>
                </pic:pic>
              </a:graphicData>
            </a:graphic>
          </wp:inline>
        </w:drawing>
      </w:r>
    </w:p>
    <w:p w14:paraId="2348A772" w14:textId="5F687FA7" w:rsidR="00DE4ECC" w:rsidRDefault="00DE4ECC" w:rsidP="00DE4ECC">
      <w:pPr>
        <w:pStyle w:val="Caption"/>
        <w:jc w:val="center"/>
        <w:rPr>
          <w:lang w:val="en-US"/>
        </w:rPr>
      </w:pPr>
      <w:bookmarkStart w:id="173" w:name="_Ref143448279"/>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C62E87">
        <w:rPr>
          <w:noProof/>
          <w:lang w:val="en-US"/>
        </w:rPr>
        <w:t>33</w:t>
      </w:r>
      <w:r w:rsidRPr="003D662E">
        <w:fldChar w:fldCharType="end"/>
      </w:r>
      <w:bookmarkEnd w:id="173"/>
      <w:r w:rsidRPr="003D662E">
        <w:rPr>
          <w:lang w:val="en-US"/>
        </w:rPr>
        <w:t xml:space="preserve">: </w:t>
      </w:r>
      <w:r>
        <w:rPr>
          <w:lang w:val="en-US"/>
        </w:rPr>
        <w:t>Management user interface, available resources</w:t>
      </w:r>
      <w:r w:rsidRPr="003D662E">
        <w:rPr>
          <w:lang w:val="en-US"/>
        </w:rPr>
        <w:t>.</w:t>
      </w:r>
    </w:p>
    <w:p w14:paraId="7F5B9B32" w14:textId="1E157237" w:rsidR="00DA5CEB" w:rsidRPr="00DA5CEB" w:rsidRDefault="00DA5CEB" w:rsidP="00493149">
      <w:pPr>
        <w:jc w:val="both"/>
        <w:rPr>
          <w:lang w:val="en-US"/>
        </w:rPr>
      </w:pPr>
      <w:r w:rsidRPr="00D966B0">
        <w:rPr>
          <w:lang w:val="en-US"/>
        </w:rPr>
        <w:t>The next screenshots illustrate the configuration part.</w:t>
      </w:r>
      <w:r w:rsidR="001E304F">
        <w:rPr>
          <w:lang w:val="en-US"/>
        </w:rPr>
        <w:t xml:space="preserve"> The sub-items of the configuration menu </w:t>
      </w:r>
      <w:r w:rsidR="001E304F" w:rsidRPr="001E304F">
        <w:rPr>
          <w:lang w:val="en-US"/>
        </w:rPr>
        <w:t>indicate the sequence of steps to define an application: Constants, types, software dependencies, AAS nameplates, servers, services, meshes, applications.</w:t>
      </w:r>
      <w:r w:rsidR="001E304F">
        <w:rPr>
          <w:lang w:val="en-US"/>
        </w:rPr>
        <w:t xml:space="preserve"> Most of these steps are displayed as lists with a dialog-based editor for creating or editing respective elements.</w:t>
      </w:r>
      <w:r w:rsidRPr="00D966B0">
        <w:rPr>
          <w:lang w:val="en-US"/>
        </w:rPr>
        <w:t xml:space="preserve"> </w:t>
      </w:r>
      <w:r w:rsidRPr="00D966B0">
        <w:rPr>
          <w:lang w:val="en-US"/>
        </w:rPr>
        <w:fldChar w:fldCharType="begin"/>
      </w:r>
      <w:r w:rsidRPr="00D966B0">
        <w:rPr>
          <w:lang w:val="en-US"/>
        </w:rPr>
        <w:instrText xml:space="preserve"> REF _Ref143448344 \h </w:instrText>
      </w:r>
      <w:r w:rsidR="00493149" w:rsidRPr="00D966B0">
        <w:rPr>
          <w:lang w:val="en-US"/>
        </w:rPr>
        <w:instrText xml:space="preserve"> \* MERGEFORMAT </w:instrText>
      </w:r>
      <w:r w:rsidRPr="00D966B0">
        <w:rPr>
          <w:lang w:val="en-US"/>
        </w:rPr>
      </w:r>
      <w:r w:rsidRPr="00D966B0">
        <w:rPr>
          <w:lang w:val="en-US"/>
        </w:rPr>
        <w:fldChar w:fldCharType="separate"/>
      </w:r>
      <w:r w:rsidR="00C62E87" w:rsidRPr="003D662E">
        <w:rPr>
          <w:lang w:val="en-US"/>
        </w:rPr>
        <w:t xml:space="preserve">Figure </w:t>
      </w:r>
      <w:r w:rsidR="00C62E87">
        <w:rPr>
          <w:noProof/>
          <w:lang w:val="en-US"/>
        </w:rPr>
        <w:t>34</w:t>
      </w:r>
      <w:r w:rsidRPr="00D966B0">
        <w:rPr>
          <w:lang w:val="en-US"/>
        </w:rPr>
        <w:fldChar w:fldCharType="end"/>
      </w:r>
      <w:r w:rsidRPr="00D966B0">
        <w:rPr>
          <w:lang w:val="en-US"/>
        </w:rPr>
        <w:t xml:space="preserve"> shows the configuration of AAS nameplates to be used in the configuration of individual services. </w:t>
      </w:r>
      <w:r w:rsidRPr="00D966B0">
        <w:rPr>
          <w:lang w:val="en-US"/>
        </w:rPr>
        <w:fldChar w:fldCharType="begin"/>
      </w:r>
      <w:r w:rsidRPr="00D966B0">
        <w:rPr>
          <w:lang w:val="en-US"/>
        </w:rPr>
        <w:instrText xml:space="preserve"> REF _Ref143448346 \h </w:instrText>
      </w:r>
      <w:r w:rsidR="00493149" w:rsidRPr="00D966B0">
        <w:rPr>
          <w:lang w:val="en-US"/>
        </w:rPr>
        <w:instrText xml:space="preserve"> \* MERGEFORMAT </w:instrText>
      </w:r>
      <w:r w:rsidRPr="00D966B0">
        <w:rPr>
          <w:lang w:val="en-US"/>
        </w:rPr>
      </w:r>
      <w:r w:rsidRPr="00D966B0">
        <w:rPr>
          <w:lang w:val="en-US"/>
        </w:rPr>
        <w:fldChar w:fldCharType="separate"/>
      </w:r>
      <w:r w:rsidR="00C62E87" w:rsidRPr="003D662E">
        <w:rPr>
          <w:lang w:val="en-US"/>
        </w:rPr>
        <w:t xml:space="preserve">Figure </w:t>
      </w:r>
      <w:r w:rsidR="00C62E87">
        <w:rPr>
          <w:noProof/>
          <w:lang w:val="en-US"/>
        </w:rPr>
        <w:t>35</w:t>
      </w:r>
      <w:r w:rsidRPr="00D966B0">
        <w:rPr>
          <w:lang w:val="en-US"/>
        </w:rPr>
        <w:fldChar w:fldCharType="end"/>
      </w:r>
      <w:r w:rsidRPr="00D966B0">
        <w:rPr>
          <w:lang w:val="en-US"/>
        </w:rPr>
        <w:t xml:space="preserve"> depicts the graphical viewer/editor for service meshes and </w:t>
      </w:r>
      <w:r w:rsidRPr="00D966B0">
        <w:rPr>
          <w:lang w:val="en-US"/>
        </w:rPr>
        <w:fldChar w:fldCharType="begin"/>
      </w:r>
      <w:r w:rsidRPr="00D966B0">
        <w:rPr>
          <w:lang w:val="en-US"/>
        </w:rPr>
        <w:instrText xml:space="preserve"> REF _Ref143448348 \h </w:instrText>
      </w:r>
      <w:r w:rsidR="00493149" w:rsidRPr="00D966B0">
        <w:rPr>
          <w:lang w:val="en-US"/>
        </w:rPr>
        <w:instrText xml:space="preserve"> \* MERGEFORMAT </w:instrText>
      </w:r>
      <w:r w:rsidRPr="00D966B0">
        <w:rPr>
          <w:lang w:val="en-US"/>
        </w:rPr>
      </w:r>
      <w:r w:rsidRPr="00D966B0">
        <w:rPr>
          <w:lang w:val="en-US"/>
        </w:rPr>
        <w:fldChar w:fldCharType="separate"/>
      </w:r>
      <w:r w:rsidR="00C62E87" w:rsidRPr="003D662E">
        <w:rPr>
          <w:lang w:val="en-US"/>
        </w:rPr>
        <w:t xml:space="preserve">Figure </w:t>
      </w:r>
      <w:r w:rsidR="00C62E87">
        <w:rPr>
          <w:noProof/>
          <w:lang w:val="en-US"/>
        </w:rPr>
        <w:t>36</w:t>
      </w:r>
      <w:r w:rsidRPr="00D966B0">
        <w:rPr>
          <w:lang w:val="en-US"/>
        </w:rPr>
        <w:fldChar w:fldCharType="end"/>
      </w:r>
      <w:r w:rsidRPr="00D966B0">
        <w:rPr>
          <w:lang w:val="en-US"/>
        </w:rPr>
        <w:t xml:space="preserve"> the configuration of applications, here with actions to obtain </w:t>
      </w:r>
      <w:r w:rsidR="006C733E">
        <w:rPr>
          <w:lang w:val="en-US"/>
        </w:rPr>
        <w:t xml:space="preserve">application code </w:t>
      </w:r>
      <w:r w:rsidRPr="00D966B0">
        <w:rPr>
          <w:lang w:val="en-US"/>
        </w:rPr>
        <w:t xml:space="preserve">templates and to integrate service implementations </w:t>
      </w:r>
      <w:r w:rsidR="00C82970">
        <w:rPr>
          <w:lang w:val="en-US"/>
        </w:rPr>
        <w:t>to</w:t>
      </w:r>
      <w:r w:rsidRPr="00D966B0">
        <w:rPr>
          <w:lang w:val="en-US"/>
        </w:rPr>
        <w:t xml:space="preserve"> an application.</w:t>
      </w:r>
      <w:r w:rsidRPr="00DA5CEB">
        <w:rPr>
          <w:lang w:val="en-US"/>
        </w:rPr>
        <w:t xml:space="preserve"> </w:t>
      </w:r>
    </w:p>
    <w:p w14:paraId="592A8AF7" w14:textId="3C97E1C6" w:rsidR="00DE4ECC" w:rsidRDefault="00225553" w:rsidP="00FE2208">
      <w:pPr>
        <w:jc w:val="both"/>
        <w:rPr>
          <w:lang w:val="en-US"/>
        </w:rPr>
      </w:pPr>
      <w:r>
        <w:rPr>
          <w:noProof/>
        </w:rPr>
        <w:drawing>
          <wp:inline distT="0" distB="0" distL="0" distR="0" wp14:anchorId="29BD3A14" wp14:editId="6C808B90">
            <wp:extent cx="5760720" cy="36385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3638550"/>
                    </a:xfrm>
                    <a:prstGeom prst="rect">
                      <a:avLst/>
                    </a:prstGeom>
                  </pic:spPr>
                </pic:pic>
              </a:graphicData>
            </a:graphic>
          </wp:inline>
        </w:drawing>
      </w:r>
    </w:p>
    <w:p w14:paraId="5AFF3B49" w14:textId="272617D6" w:rsidR="00DE4ECC" w:rsidRDefault="00DE4ECC" w:rsidP="00DE4ECC">
      <w:pPr>
        <w:pStyle w:val="Caption"/>
        <w:jc w:val="center"/>
        <w:rPr>
          <w:lang w:val="en-US"/>
        </w:rPr>
      </w:pPr>
      <w:bookmarkStart w:id="174" w:name="_Ref143448344"/>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C62E87">
        <w:rPr>
          <w:noProof/>
          <w:lang w:val="en-US"/>
        </w:rPr>
        <w:t>34</w:t>
      </w:r>
      <w:r w:rsidRPr="003D662E">
        <w:fldChar w:fldCharType="end"/>
      </w:r>
      <w:bookmarkEnd w:id="174"/>
      <w:r w:rsidRPr="003D662E">
        <w:rPr>
          <w:lang w:val="en-US"/>
        </w:rPr>
        <w:t xml:space="preserve">: </w:t>
      </w:r>
      <w:r>
        <w:rPr>
          <w:lang w:val="en-US"/>
        </w:rPr>
        <w:t>Management user interface, configuration of AAS nameplates for service vendors</w:t>
      </w:r>
      <w:r w:rsidRPr="003D662E">
        <w:rPr>
          <w:lang w:val="en-US"/>
        </w:rPr>
        <w:t>.</w:t>
      </w:r>
    </w:p>
    <w:p w14:paraId="5FAEAE06" w14:textId="5F7D6567" w:rsidR="00DE4ECC" w:rsidRDefault="00DE4ECC" w:rsidP="00DE4ECC">
      <w:pPr>
        <w:rPr>
          <w:lang w:val="en-US"/>
        </w:rPr>
      </w:pPr>
      <w:r w:rsidRPr="00DE4ECC">
        <w:rPr>
          <w:noProof/>
          <w:lang w:val="en-US"/>
        </w:rPr>
        <w:lastRenderedPageBreak/>
        <w:drawing>
          <wp:inline distT="0" distB="0" distL="0" distR="0" wp14:anchorId="75A1839D" wp14:editId="3E756237">
            <wp:extent cx="5760094" cy="2697480"/>
            <wp:effectExtent l="0" t="0" r="0" b="7620"/>
            <wp:docPr id="1654308189" name="Picture 1654308189" descr="C:\Users\EICHEL~2\AppData\Local\Temp\03_conf_mesh_edi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EICHEL~2\AppData\Local\Temp\03_conf_mesh_editor.png"/>
                    <pic:cNvPicPr>
                      <a:picLocks noChangeAspect="1" noChangeArrowheads="1"/>
                    </pic:cNvPicPr>
                  </pic:nvPicPr>
                  <pic:blipFill rotWithShape="1">
                    <a:blip r:embed="rId46">
                      <a:extLst>
                        <a:ext uri="{28A0092B-C50C-407E-A947-70E740481C1C}">
                          <a14:useLocalDpi xmlns:a14="http://schemas.microsoft.com/office/drawing/2010/main" val="0"/>
                        </a:ext>
                      </a:extLst>
                    </a:blip>
                    <a:srcRect t="13227" b="36154"/>
                    <a:stretch/>
                  </pic:blipFill>
                  <pic:spPr bwMode="auto">
                    <a:xfrm>
                      <a:off x="0" y="0"/>
                      <a:ext cx="5760720" cy="2697773"/>
                    </a:xfrm>
                    <a:prstGeom prst="rect">
                      <a:avLst/>
                    </a:prstGeom>
                    <a:noFill/>
                    <a:ln>
                      <a:noFill/>
                    </a:ln>
                    <a:extLst>
                      <a:ext uri="{53640926-AAD7-44D8-BBD7-CCE9431645EC}">
                        <a14:shadowObscured xmlns:a14="http://schemas.microsoft.com/office/drawing/2010/main"/>
                      </a:ext>
                    </a:extLst>
                  </pic:spPr>
                </pic:pic>
              </a:graphicData>
            </a:graphic>
          </wp:inline>
        </w:drawing>
      </w:r>
    </w:p>
    <w:p w14:paraId="23172955" w14:textId="3919F94A" w:rsidR="006C4A16" w:rsidRDefault="00DE4ECC" w:rsidP="00DE4ECC">
      <w:pPr>
        <w:pStyle w:val="Caption"/>
        <w:jc w:val="center"/>
        <w:rPr>
          <w:lang w:val="en-US"/>
        </w:rPr>
      </w:pPr>
      <w:bookmarkStart w:id="175" w:name="_Ref14344834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C62E87">
        <w:rPr>
          <w:noProof/>
          <w:lang w:val="en-US"/>
        </w:rPr>
        <w:t>35</w:t>
      </w:r>
      <w:r w:rsidRPr="003D662E">
        <w:fldChar w:fldCharType="end"/>
      </w:r>
      <w:bookmarkEnd w:id="175"/>
      <w:r w:rsidRPr="003D662E">
        <w:rPr>
          <w:lang w:val="en-US"/>
        </w:rPr>
        <w:t xml:space="preserve">: </w:t>
      </w:r>
      <w:r>
        <w:rPr>
          <w:lang w:val="en-US"/>
        </w:rPr>
        <w:t>Management user interface, configuration of service meshes</w:t>
      </w:r>
      <w:r w:rsidRPr="003D662E">
        <w:rPr>
          <w:lang w:val="en-US"/>
        </w:rPr>
        <w:t>.</w:t>
      </w:r>
    </w:p>
    <w:p w14:paraId="33432E8D" w14:textId="77777777" w:rsidR="006C4A16" w:rsidRDefault="006C4A16">
      <w:pPr>
        <w:rPr>
          <w:i/>
          <w:iCs/>
          <w:color w:val="76A1AF"/>
          <w:sz w:val="18"/>
          <w:szCs w:val="18"/>
          <w:lang w:val="en-US"/>
        </w:rPr>
      </w:pPr>
      <w:r>
        <w:rPr>
          <w:lang w:val="en-US"/>
        </w:rPr>
        <w:br w:type="page"/>
      </w:r>
    </w:p>
    <w:p w14:paraId="42A41DBB" w14:textId="4687B239" w:rsidR="00DE4ECC" w:rsidRDefault="006C4A16" w:rsidP="00FE2208">
      <w:pPr>
        <w:jc w:val="both"/>
        <w:rPr>
          <w:lang w:val="en-US"/>
        </w:rPr>
      </w:pPr>
      <w:r>
        <w:rPr>
          <w:noProof/>
        </w:rPr>
        <w:lastRenderedPageBreak/>
        <w:drawing>
          <wp:inline distT="0" distB="0" distL="0" distR="0" wp14:anchorId="5ECD1A15" wp14:editId="3634DBA6">
            <wp:extent cx="5760720" cy="183070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1830705"/>
                    </a:xfrm>
                    <a:prstGeom prst="rect">
                      <a:avLst/>
                    </a:prstGeom>
                  </pic:spPr>
                </pic:pic>
              </a:graphicData>
            </a:graphic>
          </wp:inline>
        </w:drawing>
      </w:r>
      <w:r w:rsidR="007F6C8E" w:rsidRPr="009B1FEC">
        <w:rPr>
          <w:noProof/>
          <w:lang w:val="en-GB"/>
        </w:rPr>
        <w:t xml:space="preserve"> </w:t>
      </w:r>
    </w:p>
    <w:p w14:paraId="7A657456" w14:textId="1457C89A" w:rsidR="00DE4ECC" w:rsidRDefault="00DE4ECC" w:rsidP="00DE4ECC">
      <w:pPr>
        <w:pStyle w:val="Caption"/>
        <w:jc w:val="center"/>
        <w:rPr>
          <w:lang w:val="en-US"/>
        </w:rPr>
      </w:pPr>
      <w:bookmarkStart w:id="176" w:name="_Ref143448348"/>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C62E87">
        <w:rPr>
          <w:noProof/>
          <w:lang w:val="en-US"/>
        </w:rPr>
        <w:t>36</w:t>
      </w:r>
      <w:r w:rsidRPr="003D662E">
        <w:fldChar w:fldCharType="end"/>
      </w:r>
      <w:bookmarkEnd w:id="176"/>
      <w:r w:rsidRPr="003D662E">
        <w:rPr>
          <w:lang w:val="en-US"/>
        </w:rPr>
        <w:t xml:space="preserve">: </w:t>
      </w:r>
      <w:r>
        <w:rPr>
          <w:lang w:val="en-US"/>
        </w:rPr>
        <w:t>Management user interface, application configuration allowing to obtain implementation templates and integrating implemented templates</w:t>
      </w:r>
      <w:r w:rsidRPr="003D662E">
        <w:rPr>
          <w:lang w:val="en-US"/>
        </w:rPr>
        <w:t>.</w:t>
      </w:r>
    </w:p>
    <w:p w14:paraId="0B63C585" w14:textId="1D026BD4" w:rsidR="001E304F" w:rsidRDefault="001E304F" w:rsidP="001E304F">
      <w:pPr>
        <w:jc w:val="both"/>
        <w:rPr>
          <w:lang w:val="en-US"/>
        </w:rPr>
      </w:pPr>
      <w:r w:rsidRPr="001E304F">
        <w:rPr>
          <w:lang w:val="en-US"/>
        </w:rPr>
        <w:t>In the last step</w:t>
      </w:r>
      <w:r>
        <w:rPr>
          <w:lang w:val="en-US"/>
        </w:rPr>
        <w:t xml:space="preserve"> illustrated in </w:t>
      </w:r>
      <w:r>
        <w:rPr>
          <w:lang w:val="en-US"/>
        </w:rPr>
        <w:fldChar w:fldCharType="begin"/>
      </w:r>
      <w:r>
        <w:rPr>
          <w:lang w:val="en-US"/>
        </w:rPr>
        <w:instrText xml:space="preserve"> REF _Ref143448348 \h </w:instrText>
      </w:r>
      <w:r>
        <w:rPr>
          <w:lang w:val="en-US"/>
        </w:rPr>
      </w:r>
      <w:r>
        <w:rPr>
          <w:lang w:val="en-US"/>
        </w:rPr>
        <w:fldChar w:fldCharType="separate"/>
      </w:r>
      <w:r w:rsidR="00C62E87" w:rsidRPr="003D662E">
        <w:rPr>
          <w:lang w:val="en-US"/>
        </w:rPr>
        <w:t xml:space="preserve">Figure </w:t>
      </w:r>
      <w:r w:rsidR="00C62E87">
        <w:rPr>
          <w:noProof/>
          <w:lang w:val="en-US"/>
        </w:rPr>
        <w:t>36</w:t>
      </w:r>
      <w:r>
        <w:rPr>
          <w:lang w:val="en-US"/>
        </w:rPr>
        <w:fldChar w:fldCharType="end"/>
      </w:r>
      <w:r w:rsidRPr="001E304F">
        <w:rPr>
          <w:lang w:val="en-US"/>
        </w:rPr>
        <w:t xml:space="preserve">, the </w:t>
      </w:r>
      <w:r>
        <w:rPr>
          <w:lang w:val="en-US"/>
        </w:rPr>
        <w:t xml:space="preserve">user </w:t>
      </w:r>
      <w:r w:rsidRPr="001E304F">
        <w:rPr>
          <w:lang w:val="en-US"/>
        </w:rPr>
        <w:t xml:space="preserve">can generate implementation templates </w:t>
      </w:r>
      <w:r>
        <w:rPr>
          <w:lang w:val="en-US"/>
        </w:rPr>
        <w:t xml:space="preserve">supporting the realization of </w:t>
      </w:r>
      <w:r w:rsidRPr="001E304F">
        <w:rPr>
          <w:lang w:val="en-US"/>
        </w:rPr>
        <w:t xml:space="preserve">services. When pressing the </w:t>
      </w:r>
      <w:r w:rsidR="007F6C8E">
        <w:rPr>
          <w:lang w:val="en-US"/>
        </w:rPr>
        <w:t xml:space="preserve">“generate template” or the “integrate application” </w:t>
      </w:r>
      <w:r w:rsidRPr="001E304F">
        <w:rPr>
          <w:lang w:val="en-US"/>
        </w:rPr>
        <w:t>button, a specialized form of the instatiation is executed</w:t>
      </w:r>
      <w:r w:rsidR="007F6C8E">
        <w:rPr>
          <w:lang w:val="en-US"/>
        </w:rPr>
        <w:t xml:space="preserve">. If successful, the result of “generate template” is a download offer for </w:t>
      </w:r>
      <w:r w:rsidRPr="001E304F">
        <w:rPr>
          <w:lang w:val="en-US"/>
        </w:rPr>
        <w:t xml:space="preserve">interface and template artifacts. </w:t>
      </w:r>
      <w:r>
        <w:rPr>
          <w:lang w:val="en-US"/>
        </w:rPr>
        <w:t>Without specific Maven repository, the interface artifact shall be unpacked and installed (</w:t>
      </w:r>
      <w:r w:rsidRPr="001E304F">
        <w:rPr>
          <w:rFonts w:ascii="Consolas" w:hAnsi="Consolas"/>
          <w:lang w:val="en-US"/>
        </w:rPr>
        <w:t>mvn install</w:t>
      </w:r>
      <w:r>
        <w:rPr>
          <w:lang w:val="en-US"/>
        </w:rPr>
        <w:t xml:space="preserve">), the implementation template shall be imported </w:t>
      </w:r>
      <w:r w:rsidRPr="001E304F">
        <w:rPr>
          <w:lang w:val="en-US"/>
        </w:rPr>
        <w:t xml:space="preserve">into Eclipse and </w:t>
      </w:r>
      <w:r>
        <w:rPr>
          <w:lang w:val="en-US"/>
        </w:rPr>
        <w:t xml:space="preserve">utilized </w:t>
      </w:r>
      <w:r w:rsidRPr="001E304F">
        <w:rPr>
          <w:lang w:val="en-US"/>
        </w:rPr>
        <w:t xml:space="preserve">as discussed in the Tutorial Videos. </w:t>
      </w:r>
      <w:r>
        <w:rPr>
          <w:lang w:val="en-US"/>
        </w:rPr>
        <w:t xml:space="preserve">Finally, the service implementation </w:t>
      </w:r>
      <w:r w:rsidR="007F6C8E">
        <w:rPr>
          <w:lang w:val="en-US"/>
        </w:rPr>
        <w:t xml:space="preserve">can be uploaded </w:t>
      </w:r>
      <w:r>
        <w:rPr>
          <w:lang w:val="en-US"/>
        </w:rPr>
        <w:t xml:space="preserve">and </w:t>
      </w:r>
      <w:r w:rsidR="007F6C8E">
        <w:rPr>
          <w:lang w:val="en-US"/>
        </w:rPr>
        <w:t xml:space="preserve">integrated using the </w:t>
      </w:r>
      <w:r>
        <w:rPr>
          <w:lang w:val="en-US"/>
        </w:rPr>
        <w:t xml:space="preserve">“integrate application“ button. </w:t>
      </w:r>
      <w:r w:rsidR="007F6C8E">
        <w:rPr>
          <w:lang w:val="en-US"/>
        </w:rPr>
        <w:t>If a maven repository is specified in the configuration (e.g., SCP or FTP upload to a maven repository, a Sonatype Nexus</w:t>
      </w:r>
      <w:r w:rsidR="007F6C8E">
        <w:rPr>
          <w:rStyle w:val="FootnoteReference"/>
          <w:lang w:val="en-US"/>
        </w:rPr>
        <w:footnoteReference w:id="82"/>
      </w:r>
      <w:r w:rsidR="007F6C8E">
        <w:rPr>
          <w:lang w:val="en-US"/>
        </w:rPr>
        <w:t xml:space="preserve"> or a JFrog Artifactory</w:t>
      </w:r>
      <w:r w:rsidR="007F6C8E">
        <w:rPr>
          <w:rStyle w:val="FootnoteReference"/>
          <w:lang w:val="en-US"/>
        </w:rPr>
        <w:footnoteReference w:id="83"/>
      </w:r>
      <w:r w:rsidR="007F6C8E">
        <w:rPr>
          <w:lang w:val="en-US"/>
        </w:rPr>
        <w:t xml:space="preserve"> server), all created application-specific build processes will try to use that for deployment</w:t>
      </w:r>
      <w:r w:rsidR="00760CC7">
        <w:rPr>
          <w:lang w:val="en-US"/>
        </w:rPr>
        <w:t xml:space="preserve"> so that except for the download of the implementation template, no further up/download is needed</w:t>
      </w:r>
      <w:r w:rsidR="007F6C8E">
        <w:rPr>
          <w:lang w:val="en-US"/>
        </w:rPr>
        <w:t xml:space="preserve">. </w:t>
      </w:r>
      <w:r>
        <w:rPr>
          <w:lang w:val="en-US"/>
        </w:rPr>
        <w:t xml:space="preserve">As stated above, </w:t>
      </w:r>
      <w:r w:rsidRPr="001E304F">
        <w:rPr>
          <w:lang w:val="en-US"/>
        </w:rPr>
        <w:t xml:space="preserve">we assume in the simplest form </w:t>
      </w:r>
      <w:r>
        <w:rPr>
          <w:lang w:val="en-US"/>
        </w:rPr>
        <w:t xml:space="preserve">we assume </w:t>
      </w:r>
      <w:r w:rsidRPr="001E304F">
        <w:rPr>
          <w:lang w:val="en-US"/>
        </w:rPr>
        <w:t xml:space="preserve">that you are developing/running Maven on the same computer as the platform. </w:t>
      </w:r>
      <w:r>
        <w:rPr>
          <w:lang w:val="en-US"/>
        </w:rPr>
        <w:t>In addition, t</w:t>
      </w:r>
      <w:r w:rsidRPr="001E304F">
        <w:rPr>
          <w:lang w:val="en-US"/>
        </w:rPr>
        <w:t xml:space="preserve">he platform </w:t>
      </w:r>
      <w:r>
        <w:rPr>
          <w:lang w:val="en-US"/>
        </w:rPr>
        <w:t xml:space="preserve">also </w:t>
      </w:r>
      <w:r w:rsidRPr="001E304F">
        <w:rPr>
          <w:lang w:val="en-US"/>
        </w:rPr>
        <w:t>allows for a setup with a (local) maven repository, where all deployment operations go to.</w:t>
      </w:r>
    </w:p>
    <w:p w14:paraId="40DAF822" w14:textId="325FE0FB" w:rsidR="00DA5CEB" w:rsidRPr="00DA5CEB" w:rsidRDefault="00DA5CEB" w:rsidP="00493149">
      <w:pPr>
        <w:jc w:val="both"/>
        <w:rPr>
          <w:lang w:val="en-US"/>
        </w:rPr>
      </w:pPr>
      <w:r w:rsidRPr="009710C3">
        <w:rPr>
          <w:lang w:val="en-US"/>
        </w:rPr>
        <w:t>In the runtime part, the user can access the available deployment plans (</w:t>
      </w:r>
      <w:r w:rsidRPr="009710C3">
        <w:rPr>
          <w:lang w:val="en-US"/>
        </w:rPr>
        <w:fldChar w:fldCharType="begin"/>
      </w:r>
      <w:r w:rsidRPr="009710C3">
        <w:rPr>
          <w:lang w:val="en-US"/>
        </w:rPr>
        <w:instrText xml:space="preserve"> REF _Ref143448350 \h </w:instrText>
      </w:r>
      <w:r w:rsidR="00493149" w:rsidRPr="009710C3">
        <w:rPr>
          <w:lang w:val="en-US"/>
        </w:rPr>
        <w:instrText xml:space="preserve"> \* MERGEFORMAT </w:instrText>
      </w:r>
      <w:r w:rsidRPr="009710C3">
        <w:rPr>
          <w:lang w:val="en-US"/>
        </w:rPr>
      </w:r>
      <w:r w:rsidRPr="009710C3">
        <w:rPr>
          <w:lang w:val="en-US"/>
        </w:rPr>
        <w:fldChar w:fldCharType="separate"/>
      </w:r>
      <w:r w:rsidR="00C62E87" w:rsidRPr="003D662E">
        <w:rPr>
          <w:lang w:val="en-US"/>
        </w:rPr>
        <w:t xml:space="preserve">Figure </w:t>
      </w:r>
      <w:r w:rsidR="00C62E87">
        <w:rPr>
          <w:noProof/>
          <w:lang w:val="en-US"/>
        </w:rPr>
        <w:t>37</w:t>
      </w:r>
      <w:r w:rsidRPr="009710C3">
        <w:rPr>
          <w:lang w:val="en-US"/>
        </w:rPr>
        <w:fldChar w:fldCharType="end"/>
      </w:r>
      <w:r w:rsidRPr="009710C3">
        <w:rPr>
          <w:lang w:val="en-US"/>
        </w:rPr>
        <w:t>)</w:t>
      </w:r>
      <w:r w:rsidR="00C110E1">
        <w:rPr>
          <w:lang w:val="en-US"/>
        </w:rPr>
        <w:t xml:space="preserve">, upload new deployment plans or </w:t>
      </w:r>
      <w:r w:rsidRPr="009710C3">
        <w:rPr>
          <w:lang w:val="en-US"/>
        </w:rPr>
        <w:t xml:space="preserve">start </w:t>
      </w:r>
      <w:r w:rsidR="00FC3FC0">
        <w:rPr>
          <w:lang w:val="en-US"/>
        </w:rPr>
        <w:t xml:space="preserve">enabled </w:t>
      </w:r>
      <w:r w:rsidRPr="009710C3">
        <w:rPr>
          <w:lang w:val="en-US"/>
        </w:rPr>
        <w:t>plans. Starting a plan multiple times may (if not prevented</w:t>
      </w:r>
      <w:r w:rsidR="00D928F2">
        <w:rPr>
          <w:lang w:val="en-US"/>
        </w:rPr>
        <w:t xml:space="preserve"> by the plan</w:t>
      </w:r>
      <w:r w:rsidRPr="009710C3">
        <w:rPr>
          <w:lang w:val="en-US"/>
        </w:rPr>
        <w:t xml:space="preserve">) lead to the execution of multiple instances of the same application. </w:t>
      </w:r>
      <w:r w:rsidR="009A6B70">
        <w:rPr>
          <w:lang w:val="en-US"/>
        </w:rPr>
        <w:t>In the instances view, all running application instances are listed and can be undeployed individually</w:t>
      </w:r>
      <w:r w:rsidR="00BE63C1">
        <w:rPr>
          <w:lang w:val="en-US"/>
        </w:rPr>
        <w:t>.</w:t>
      </w:r>
      <w:r w:rsidR="009A6B70">
        <w:rPr>
          <w:lang w:val="en-US"/>
        </w:rPr>
        <w:t xml:space="preserve"> </w:t>
      </w:r>
      <w:r w:rsidRPr="009710C3">
        <w:rPr>
          <w:lang w:val="en-US"/>
        </w:rPr>
        <w:fldChar w:fldCharType="begin"/>
      </w:r>
      <w:r w:rsidRPr="009710C3">
        <w:rPr>
          <w:lang w:val="en-US"/>
        </w:rPr>
        <w:instrText xml:space="preserve"> REF _Ref143448351 \h </w:instrText>
      </w:r>
      <w:r w:rsidR="00493149" w:rsidRPr="009710C3">
        <w:rPr>
          <w:lang w:val="en-US"/>
        </w:rPr>
        <w:instrText xml:space="preserve"> \* MERGEFORMAT </w:instrText>
      </w:r>
      <w:r w:rsidRPr="009710C3">
        <w:rPr>
          <w:lang w:val="en-US"/>
        </w:rPr>
      </w:r>
      <w:r w:rsidRPr="009710C3">
        <w:rPr>
          <w:lang w:val="en-US"/>
        </w:rPr>
        <w:fldChar w:fldCharType="separate"/>
      </w:r>
      <w:r w:rsidR="00C62E87" w:rsidRPr="003D662E">
        <w:rPr>
          <w:lang w:val="en-US"/>
        </w:rPr>
        <w:t xml:space="preserve">Figure </w:t>
      </w:r>
      <w:r w:rsidR="00C62E87">
        <w:rPr>
          <w:noProof/>
          <w:lang w:val="en-US"/>
        </w:rPr>
        <w:t>38</w:t>
      </w:r>
      <w:r w:rsidRPr="009710C3">
        <w:rPr>
          <w:lang w:val="en-US"/>
        </w:rPr>
        <w:fldChar w:fldCharType="end"/>
      </w:r>
      <w:r w:rsidRPr="009710C3">
        <w:rPr>
          <w:lang w:val="en-US"/>
        </w:rPr>
        <w:t xml:space="preserve"> illustrates the currently running services with interactive access to the service logs (</w:t>
      </w:r>
      <w:r w:rsidRPr="009710C3">
        <w:rPr>
          <w:lang w:val="en-US"/>
        </w:rPr>
        <w:fldChar w:fldCharType="begin"/>
      </w:r>
      <w:r w:rsidRPr="009710C3">
        <w:rPr>
          <w:lang w:val="en-US"/>
        </w:rPr>
        <w:instrText xml:space="preserve"> REF _Ref143448353 \h </w:instrText>
      </w:r>
      <w:r w:rsidR="00493149" w:rsidRPr="009710C3">
        <w:rPr>
          <w:lang w:val="en-US"/>
        </w:rPr>
        <w:instrText xml:space="preserve"> \* MERGEFORMAT </w:instrText>
      </w:r>
      <w:r w:rsidRPr="009710C3">
        <w:rPr>
          <w:lang w:val="en-US"/>
        </w:rPr>
      </w:r>
      <w:r w:rsidRPr="009710C3">
        <w:rPr>
          <w:lang w:val="en-US"/>
        </w:rPr>
        <w:fldChar w:fldCharType="separate"/>
      </w:r>
      <w:r w:rsidR="00C62E87" w:rsidRPr="003D662E">
        <w:rPr>
          <w:lang w:val="en-US"/>
        </w:rPr>
        <w:t xml:space="preserve">Figure </w:t>
      </w:r>
      <w:r w:rsidR="00C62E87">
        <w:rPr>
          <w:noProof/>
          <w:lang w:val="en-US"/>
        </w:rPr>
        <w:t>39</w:t>
      </w:r>
      <w:r w:rsidRPr="009710C3">
        <w:rPr>
          <w:lang w:val="en-US"/>
        </w:rPr>
        <w:fldChar w:fldCharType="end"/>
      </w:r>
      <w:r w:rsidRPr="009710C3">
        <w:rPr>
          <w:lang w:val="en-US"/>
        </w:rPr>
        <w:t>).</w:t>
      </w:r>
    </w:p>
    <w:p w14:paraId="661B7EFB" w14:textId="715A0029" w:rsidR="00FE5CCD" w:rsidRDefault="007F6C8E" w:rsidP="00FE2208">
      <w:pPr>
        <w:jc w:val="both"/>
        <w:rPr>
          <w:lang w:val="en-US"/>
        </w:rPr>
      </w:pPr>
      <w:r>
        <w:rPr>
          <w:noProof/>
        </w:rPr>
        <w:drawing>
          <wp:anchor distT="0" distB="0" distL="114300" distR="114300" simplePos="0" relativeHeight="251784192" behindDoc="0" locked="0" layoutInCell="1" allowOverlap="1" wp14:anchorId="10E658FE" wp14:editId="61906E70">
            <wp:simplePos x="0" y="0"/>
            <wp:positionH relativeFrom="margin">
              <wp:posOffset>1196289</wp:posOffset>
            </wp:positionH>
            <wp:positionV relativeFrom="paragraph">
              <wp:posOffset>1042670</wp:posOffset>
            </wp:positionV>
            <wp:extent cx="233045" cy="224082"/>
            <wp:effectExtent l="0" t="0" r="0" b="508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233045" cy="224082"/>
                    </a:xfrm>
                    <a:prstGeom prst="rect">
                      <a:avLst/>
                    </a:prstGeom>
                  </pic:spPr>
                </pic:pic>
              </a:graphicData>
            </a:graphic>
            <wp14:sizeRelH relativeFrom="margin">
              <wp14:pctWidth>0</wp14:pctWidth>
            </wp14:sizeRelH>
            <wp14:sizeRelV relativeFrom="margin">
              <wp14:pctHeight>0</wp14:pctHeight>
            </wp14:sizeRelV>
          </wp:anchor>
        </w:drawing>
      </w:r>
      <w:r w:rsidR="006C4A16">
        <w:rPr>
          <w:noProof/>
        </w:rPr>
        <w:drawing>
          <wp:inline distT="0" distB="0" distL="0" distR="0" wp14:anchorId="24C5288C" wp14:editId="0955C1B4">
            <wp:extent cx="5760720" cy="160528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1605280"/>
                    </a:xfrm>
                    <a:prstGeom prst="rect">
                      <a:avLst/>
                    </a:prstGeom>
                  </pic:spPr>
                </pic:pic>
              </a:graphicData>
            </a:graphic>
          </wp:inline>
        </w:drawing>
      </w:r>
    </w:p>
    <w:p w14:paraId="00643C07" w14:textId="72592D85" w:rsidR="007D08D5" w:rsidRDefault="007D08D5" w:rsidP="007D08D5">
      <w:pPr>
        <w:pStyle w:val="Caption"/>
        <w:jc w:val="center"/>
        <w:rPr>
          <w:lang w:val="en-US"/>
        </w:rPr>
      </w:pPr>
      <w:bookmarkStart w:id="177" w:name="_Ref143448350"/>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C62E87">
        <w:rPr>
          <w:noProof/>
          <w:lang w:val="en-US"/>
        </w:rPr>
        <w:t>37</w:t>
      </w:r>
      <w:r w:rsidRPr="003D662E">
        <w:fldChar w:fldCharType="end"/>
      </w:r>
      <w:bookmarkEnd w:id="177"/>
      <w:r w:rsidRPr="003D662E">
        <w:rPr>
          <w:lang w:val="en-US"/>
        </w:rPr>
        <w:t xml:space="preserve">: </w:t>
      </w:r>
      <w:r>
        <w:rPr>
          <w:lang w:val="en-US"/>
        </w:rPr>
        <w:t>Management user interface, overview of deployment plans and actions to start application instances</w:t>
      </w:r>
      <w:r w:rsidRPr="003D662E">
        <w:rPr>
          <w:lang w:val="en-US"/>
        </w:rPr>
        <w:t>.</w:t>
      </w:r>
    </w:p>
    <w:p w14:paraId="1EA938CE" w14:textId="3D5464C9" w:rsidR="007D08D5" w:rsidRDefault="006C4A16" w:rsidP="00FE2208">
      <w:pPr>
        <w:jc w:val="both"/>
        <w:rPr>
          <w:lang w:val="en-US"/>
        </w:rPr>
      </w:pPr>
      <w:r>
        <w:rPr>
          <w:noProof/>
        </w:rPr>
        <w:lastRenderedPageBreak/>
        <w:drawing>
          <wp:inline distT="0" distB="0" distL="0" distR="0" wp14:anchorId="69AB552C" wp14:editId="484B9AE0">
            <wp:extent cx="5760720" cy="3366770"/>
            <wp:effectExtent l="0" t="0" r="0"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720" cy="3366770"/>
                    </a:xfrm>
                    <a:prstGeom prst="rect">
                      <a:avLst/>
                    </a:prstGeom>
                  </pic:spPr>
                </pic:pic>
              </a:graphicData>
            </a:graphic>
          </wp:inline>
        </w:drawing>
      </w:r>
    </w:p>
    <w:p w14:paraId="16CA328C" w14:textId="420E2315" w:rsidR="008417C2" w:rsidRDefault="008417C2" w:rsidP="008417C2">
      <w:pPr>
        <w:pStyle w:val="Caption"/>
        <w:jc w:val="center"/>
        <w:rPr>
          <w:lang w:val="en-US"/>
        </w:rPr>
      </w:pPr>
      <w:bookmarkStart w:id="178" w:name="_Ref143448351"/>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C62E87">
        <w:rPr>
          <w:noProof/>
          <w:lang w:val="en-US"/>
        </w:rPr>
        <w:t>38</w:t>
      </w:r>
      <w:r w:rsidRPr="003D662E">
        <w:fldChar w:fldCharType="end"/>
      </w:r>
      <w:bookmarkEnd w:id="178"/>
      <w:r w:rsidRPr="003D662E">
        <w:rPr>
          <w:lang w:val="en-US"/>
        </w:rPr>
        <w:t xml:space="preserve">: </w:t>
      </w:r>
      <w:r>
        <w:rPr>
          <w:lang w:val="en-US"/>
        </w:rPr>
        <w:t>Management user interface, overview of running services actions to access the runtime service logs</w:t>
      </w:r>
      <w:r w:rsidRPr="003D662E">
        <w:rPr>
          <w:lang w:val="en-US"/>
        </w:rPr>
        <w:t>.</w:t>
      </w:r>
    </w:p>
    <w:p w14:paraId="3AF6E9CB" w14:textId="4FAAA414" w:rsidR="00313AEF" w:rsidRDefault="00313AEF" w:rsidP="001A2844">
      <w:pPr>
        <w:jc w:val="center"/>
        <w:rPr>
          <w:lang w:val="en-US"/>
        </w:rPr>
      </w:pPr>
      <w:r w:rsidRPr="00313AEF">
        <w:rPr>
          <w:noProof/>
          <w:lang w:val="en-US"/>
        </w:rPr>
        <w:drawing>
          <wp:inline distT="0" distB="0" distL="0" distR="0" wp14:anchorId="0AA126F3" wp14:editId="17489042">
            <wp:extent cx="4004945" cy="2616835"/>
            <wp:effectExtent l="0" t="0" r="0" b="0"/>
            <wp:docPr id="1654308193" name="Picture 1654308193" descr="C:\Users\EICHEL~2\AppData\Local\Temp\10_runtime_services_lo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EICHEL~2\AppData\Local\Temp\10_runtime_services_logs.png"/>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t="13805"/>
                    <a:stretch/>
                  </pic:blipFill>
                  <pic:spPr bwMode="auto">
                    <a:xfrm>
                      <a:off x="0" y="0"/>
                      <a:ext cx="4017072" cy="2624759"/>
                    </a:xfrm>
                    <a:prstGeom prst="rect">
                      <a:avLst/>
                    </a:prstGeom>
                    <a:noFill/>
                    <a:ln>
                      <a:noFill/>
                    </a:ln>
                    <a:extLst>
                      <a:ext uri="{53640926-AAD7-44D8-BBD7-CCE9431645EC}">
                        <a14:shadowObscured xmlns:a14="http://schemas.microsoft.com/office/drawing/2010/main"/>
                      </a:ext>
                    </a:extLst>
                  </pic:spPr>
                </pic:pic>
              </a:graphicData>
            </a:graphic>
          </wp:inline>
        </w:drawing>
      </w:r>
    </w:p>
    <w:p w14:paraId="60657139" w14:textId="3B7F9A7D" w:rsidR="00313AEF" w:rsidRPr="00313AEF" w:rsidRDefault="00313AEF" w:rsidP="00313AEF">
      <w:pPr>
        <w:pStyle w:val="Caption"/>
        <w:jc w:val="center"/>
        <w:rPr>
          <w:lang w:val="en-US"/>
        </w:rPr>
      </w:pPr>
      <w:bookmarkStart w:id="179" w:name="_Ref14344835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C62E87">
        <w:rPr>
          <w:noProof/>
          <w:lang w:val="en-US"/>
        </w:rPr>
        <w:t>39</w:t>
      </w:r>
      <w:r w:rsidRPr="003D662E">
        <w:fldChar w:fldCharType="end"/>
      </w:r>
      <w:bookmarkEnd w:id="179"/>
      <w:r w:rsidRPr="003D662E">
        <w:rPr>
          <w:lang w:val="en-US"/>
        </w:rPr>
        <w:t xml:space="preserve">: </w:t>
      </w:r>
      <w:r>
        <w:rPr>
          <w:lang w:val="en-US"/>
        </w:rPr>
        <w:t>Management user interface, active runtime service logs</w:t>
      </w:r>
      <w:r w:rsidRPr="003D662E">
        <w:rPr>
          <w:lang w:val="en-US"/>
        </w:rPr>
        <w:t>.</w:t>
      </w:r>
    </w:p>
    <w:p w14:paraId="41AC5537" w14:textId="77777777" w:rsidR="008417C2" w:rsidRPr="003D662E" w:rsidRDefault="008417C2" w:rsidP="00FE2208">
      <w:pPr>
        <w:jc w:val="both"/>
        <w:rPr>
          <w:lang w:val="en-US"/>
        </w:rPr>
      </w:pPr>
    </w:p>
    <w:p w14:paraId="7D0AEC4E" w14:textId="71F19141" w:rsidR="001C7257" w:rsidRDefault="001C7257" w:rsidP="00FE2208">
      <w:pPr>
        <w:jc w:val="both"/>
        <w:rPr>
          <w:lang w:val="en-US"/>
        </w:rPr>
      </w:pPr>
      <w:r>
        <w:rPr>
          <w:lang w:val="en-US"/>
        </w:rPr>
        <w:t>The platform management user interface is able to configure most aspects of an application including the service meshes, i.e., the data flow graphs. However, still aspects are known to be missing and will be added in future releases. On this level, configuring means adding new typed configuration variables (a whole mesh is represented as variable), editing or deleting existing ones.</w:t>
      </w:r>
      <w:r w:rsidR="00FF37A1">
        <w:rPr>
          <w:lang w:val="en-US"/>
        </w:rPr>
        <w:t xml:space="preserve"> Each operation requires a validation of the underlying configuration model so that consistency issues or problems can be identified before instantiating the results. Currently, also the platform and application instantiation functions of the management interface are </w:t>
      </w:r>
      <w:r w:rsidR="009307D7">
        <w:rPr>
          <w:lang w:val="en-US"/>
        </w:rPr>
        <w:t>not fully integrated.</w:t>
      </w:r>
    </w:p>
    <w:p w14:paraId="325DB551" w14:textId="77777777" w:rsidR="00186891" w:rsidRDefault="00825D88" w:rsidP="00FE2208">
      <w:pPr>
        <w:jc w:val="both"/>
        <w:rPr>
          <w:lang w:val="en-US"/>
        </w:rPr>
      </w:pPr>
      <w:r w:rsidRPr="003D662E">
        <w:rPr>
          <w:lang w:val="en-US"/>
        </w:rPr>
        <w:t>T</w:t>
      </w:r>
      <w:r w:rsidR="004D4F61" w:rsidRPr="003D662E">
        <w:rPr>
          <w:lang w:val="en-US"/>
        </w:rPr>
        <w:t xml:space="preserve">he user interface requires some form of setup, in particular knowledge about the </w:t>
      </w:r>
      <w:r w:rsidR="00FA38B9" w:rsidRPr="003D662E">
        <w:rPr>
          <w:lang w:val="en-US"/>
        </w:rPr>
        <w:t xml:space="preserve">installation location of the platform </w:t>
      </w:r>
      <w:r w:rsidR="004D4F61" w:rsidRPr="003D662E">
        <w:rPr>
          <w:lang w:val="en-US"/>
        </w:rPr>
        <w:t>AAS servers.</w:t>
      </w:r>
      <w:r w:rsidR="008268DE" w:rsidRPr="003D662E">
        <w:rPr>
          <w:lang w:val="en-US"/>
        </w:rPr>
        <w:t xml:space="preserve"> To resemble UI release versions and integration with the platform instantiation and installation approach, </w:t>
      </w:r>
      <w:r w:rsidR="00002168" w:rsidRPr="003D662E">
        <w:rPr>
          <w:lang w:val="en-US"/>
        </w:rPr>
        <w:t xml:space="preserve">the management UI allows for compiling the TypeScript code </w:t>
      </w:r>
      <w:r w:rsidR="00002168" w:rsidRPr="003D662E">
        <w:rPr>
          <w:lang w:val="en-US"/>
        </w:rPr>
        <w:lastRenderedPageBreak/>
        <w:t>for Angular while allowing for an external setup through a JSON file</w:t>
      </w:r>
      <w:r w:rsidR="00002168" w:rsidRPr="003D662E">
        <w:rPr>
          <w:rStyle w:val="FootnoteReference"/>
          <w:lang w:val="en-US"/>
        </w:rPr>
        <w:footnoteReference w:id="84"/>
      </w:r>
      <w:r w:rsidR="00002168" w:rsidRPr="003D662E">
        <w:rPr>
          <w:lang w:val="en-US"/>
        </w:rPr>
        <w:t>.</w:t>
      </w:r>
      <w:r w:rsidR="008F3D51" w:rsidRPr="003D662E">
        <w:rPr>
          <w:lang w:val="en-US"/>
        </w:rPr>
        <w:t xml:space="preserve"> The compilation happens as part of the Continuous Integration of the platform, the customization during the instantiation based on information in the configuration model.</w:t>
      </w:r>
      <w:r w:rsidR="003567A5" w:rsidRPr="003D662E">
        <w:rPr>
          <w:lang w:val="en-US"/>
        </w:rPr>
        <w:t xml:space="preserve"> The platform instantiation turns the compiled Management UI into an instantiated version, where in particular the settings in the Angular environment are adjusted or respective start scripts, e.g., for an Express webserver are generated.</w:t>
      </w:r>
      <w:r w:rsidR="00186891">
        <w:rPr>
          <w:lang w:val="en-US"/>
        </w:rPr>
        <w:t xml:space="preserve"> </w:t>
      </w:r>
    </w:p>
    <w:p w14:paraId="656C5A42" w14:textId="404E6D43" w:rsidR="003E666A" w:rsidRDefault="00186891" w:rsidP="00FE2208">
      <w:pPr>
        <w:jc w:val="both"/>
        <w:rPr>
          <w:lang w:val="en-US"/>
        </w:rPr>
      </w:pPr>
      <w:r>
        <w:rPr>
          <w:lang w:val="en-US"/>
        </w:rPr>
        <w:t>As the management UI is based on the platform AAS, which is typically running on a different network port and may even run on a different server, access may need to be granted, in particular in terms of Cross-Origin Resource Sharing (CORS)</w:t>
      </w:r>
      <w:r>
        <w:rPr>
          <w:rStyle w:val="FootnoteReference"/>
          <w:lang w:val="en-US"/>
        </w:rPr>
        <w:footnoteReference w:id="85"/>
      </w:r>
      <w:r>
        <w:rPr>
          <w:lang w:val="en-US"/>
        </w:rPr>
        <w:t>. By default, CORS is disabled</w:t>
      </w:r>
      <w:r w:rsidR="00491E4D">
        <w:rPr>
          <w:lang w:val="en-US"/>
        </w:rPr>
        <w:t xml:space="preserve"> in the configuration meta-model</w:t>
      </w:r>
      <w:r>
        <w:rPr>
          <w:lang w:val="en-US"/>
        </w:rPr>
        <w:t xml:space="preserve">, but </w:t>
      </w:r>
      <w:r w:rsidR="00491E4D">
        <w:rPr>
          <w:lang w:val="en-US"/>
        </w:rPr>
        <w:t xml:space="preserve">it is enabled for all accesses in the install package. CORS </w:t>
      </w:r>
      <w:r>
        <w:rPr>
          <w:lang w:val="en-US"/>
        </w:rPr>
        <w:t xml:space="preserve">can be </w:t>
      </w:r>
      <w:r w:rsidR="009C195B">
        <w:rPr>
          <w:lang w:val="en-US"/>
        </w:rPr>
        <w:t xml:space="preserve">set up </w:t>
      </w:r>
      <w:r>
        <w:rPr>
          <w:lang w:val="en-US"/>
        </w:rPr>
        <w:t xml:space="preserve">through the configuration variable </w:t>
      </w:r>
      <w:r w:rsidRPr="00180BFD">
        <w:rPr>
          <w:rFonts w:ascii="Consolas" w:hAnsi="Consolas"/>
          <w:lang w:val="en-US"/>
        </w:rPr>
        <w:t>aasAccessControlAllowOrigin</w:t>
      </w:r>
      <w:r>
        <w:rPr>
          <w:lang w:val="en-US"/>
        </w:rPr>
        <w:t xml:space="preserve">, e.g., by setting the value to </w:t>
      </w:r>
      <w:r w:rsidRPr="00180BFD">
        <w:rPr>
          <w:rFonts w:ascii="Consolas" w:hAnsi="Consolas"/>
          <w:lang w:val="en-US"/>
        </w:rPr>
        <w:t>"*"</w:t>
      </w:r>
      <w:r>
        <w:rPr>
          <w:lang w:val="en-US"/>
        </w:rPr>
        <w:t xml:space="preserve"> (typically in </w:t>
      </w:r>
      <w:r w:rsidRPr="00D37FEC">
        <w:rPr>
          <w:rFonts w:ascii="Consolas" w:hAnsi="Consolas"/>
          <w:lang w:val="en-US"/>
        </w:rPr>
        <w:t>TechnicalSettings.ivml</w:t>
      </w:r>
      <w:r>
        <w:rPr>
          <w:lang w:val="en-US"/>
        </w:rPr>
        <w:t xml:space="preserve">, requires freezing as stated in section </w:t>
      </w:r>
      <w:r>
        <w:rPr>
          <w:lang w:val="en-US"/>
        </w:rPr>
        <w:fldChar w:fldCharType="begin"/>
      </w:r>
      <w:r>
        <w:rPr>
          <w:lang w:val="en-US"/>
        </w:rPr>
        <w:instrText xml:space="preserve"> REF _Ref129187332 \r \h </w:instrText>
      </w:r>
      <w:r>
        <w:rPr>
          <w:lang w:val="en-US"/>
        </w:rPr>
        <w:fldChar w:fldCharType="separate"/>
      </w:r>
      <w:r w:rsidR="00C62E87">
        <w:rPr>
          <w:b/>
          <w:bCs/>
          <w:lang w:val="en-US"/>
        </w:rPr>
        <w:t>Error! Reference source not found.</w:t>
      </w:r>
      <w:r>
        <w:rPr>
          <w:lang w:val="en-US"/>
        </w:rPr>
        <w:fldChar w:fldCharType="end"/>
      </w:r>
      <w:r>
        <w:rPr>
          <w:lang w:val="en-US"/>
        </w:rPr>
        <w:t>). If CORS is not explicitly enabled, usually a browser plugin is required.</w:t>
      </w:r>
    </w:p>
    <w:p w14:paraId="3FC9207B" w14:textId="63DD8290" w:rsidR="005631CD" w:rsidRDefault="009B57DE" w:rsidP="00FE2208">
      <w:pPr>
        <w:jc w:val="both"/>
        <w:rPr>
          <w:lang w:val="en-US"/>
        </w:rPr>
      </w:pPr>
      <w:r>
        <w:rPr>
          <w:lang w:val="en-US"/>
        </w:rPr>
        <w:fldChar w:fldCharType="begin"/>
      </w:r>
      <w:r>
        <w:rPr>
          <w:lang w:val="en-US"/>
        </w:rPr>
        <w:instrText xml:space="preserve"> REF _Ref157092644 \h </w:instrText>
      </w:r>
      <w:r>
        <w:rPr>
          <w:lang w:val="en-US"/>
        </w:rPr>
      </w:r>
      <w:r>
        <w:rPr>
          <w:lang w:val="en-US"/>
        </w:rPr>
        <w:fldChar w:fldCharType="separate"/>
      </w:r>
      <w:r w:rsidR="00C62E87" w:rsidRPr="003D662E">
        <w:rPr>
          <w:lang w:val="en-US"/>
        </w:rPr>
        <w:t xml:space="preserve">Figure </w:t>
      </w:r>
      <w:r w:rsidR="00C62E87">
        <w:rPr>
          <w:noProof/>
          <w:lang w:val="en-US"/>
        </w:rPr>
        <w:t>40</w:t>
      </w:r>
      <w:r>
        <w:rPr>
          <w:lang w:val="en-US"/>
        </w:rPr>
        <w:fldChar w:fldCharType="end"/>
      </w:r>
      <w:r>
        <w:rPr>
          <w:lang w:val="en-US"/>
        </w:rPr>
        <w:t xml:space="preserve"> depicts the structure of the implementing TypeScript classes, mainly in terms of Angular components (UI elements of different granularity with code, display and style) and Angular Services (re-usable functionality).</w:t>
      </w:r>
      <w:r w:rsidR="00E75C51">
        <w:rPr>
          <w:lang w:val="en-US"/>
        </w:rPr>
        <w:t xml:space="preserve"> From top-to-bottom and left-to-right, the implementation consists of the top-level Application module and the Application component that bootstrap the functionality and the dependencies.</w:t>
      </w:r>
      <w:r w:rsidR="00A50A80">
        <w:rPr>
          <w:lang w:val="en-US"/>
        </w:rPr>
        <w:t xml:space="preserve"> The </w:t>
      </w:r>
      <w:r w:rsidR="00A50A80" w:rsidRPr="00A50A80">
        <w:rPr>
          <w:rFonts w:ascii="Consolas" w:hAnsi="Consolas"/>
          <w:lang w:val="en-US"/>
        </w:rPr>
        <w:t>FlowchartComponent</w:t>
      </w:r>
      <w:r w:rsidR="00A50A80">
        <w:rPr>
          <w:lang w:val="en-US"/>
        </w:rPr>
        <w:t xml:space="preserve"> and its subordinate feedback component integrate drawflow as flowchart editor and customize it for oktoflow service meshes. The </w:t>
      </w:r>
      <w:r w:rsidR="00A50A80" w:rsidRPr="002573B2">
        <w:rPr>
          <w:rFonts w:ascii="Consolas" w:hAnsi="Consolas"/>
          <w:lang w:val="en-US"/>
        </w:rPr>
        <w:t xml:space="preserve">ServicesComponent </w:t>
      </w:r>
      <w:r w:rsidR="00A50A80">
        <w:rPr>
          <w:lang w:val="en-US"/>
        </w:rPr>
        <w:t xml:space="preserve">displays running services and via its associated </w:t>
      </w:r>
      <w:r w:rsidR="00A50A80" w:rsidRPr="002573B2">
        <w:rPr>
          <w:rFonts w:ascii="Consolas" w:hAnsi="Consolas"/>
          <w:lang w:val="en-US"/>
        </w:rPr>
        <w:t>LogsComponent</w:t>
      </w:r>
      <w:r w:rsidR="00A50A80">
        <w:rPr>
          <w:lang w:val="en-US"/>
        </w:rPr>
        <w:t xml:space="preserve"> displays runtime logs of individual services in own windows. The </w:t>
      </w:r>
      <w:r w:rsidR="00A50A80" w:rsidRPr="002573B2">
        <w:rPr>
          <w:rFonts w:ascii="Consolas" w:hAnsi="Consolas"/>
          <w:lang w:val="en-US"/>
        </w:rPr>
        <w:t xml:space="preserve">DeploymentPlansComponent </w:t>
      </w:r>
      <w:r w:rsidR="00A50A80">
        <w:rPr>
          <w:lang w:val="en-US"/>
        </w:rPr>
        <w:t xml:space="preserve">displays the available deployment plans and allows executing them. Subordinate components allow for file uploads, status updates as the execution of a deployment may take some minutes and a subordinate </w:t>
      </w:r>
      <w:r w:rsidR="00A50A80" w:rsidRPr="002573B2">
        <w:rPr>
          <w:rFonts w:ascii="Consolas" w:hAnsi="Consolas"/>
          <w:lang w:val="en-US"/>
        </w:rPr>
        <w:t>StatusBoxDetailsComponent</w:t>
      </w:r>
      <w:r w:rsidR="00A50A80">
        <w:rPr>
          <w:lang w:val="en-US"/>
        </w:rPr>
        <w:t xml:space="preserve"> to display a sequence of related status messages.</w:t>
      </w:r>
      <w:r w:rsidR="002573B2">
        <w:rPr>
          <w:lang w:val="en-US"/>
        </w:rPr>
        <w:t xml:space="preserve"> The </w:t>
      </w:r>
      <w:r w:rsidR="002573B2" w:rsidRPr="00E407F6">
        <w:rPr>
          <w:rFonts w:ascii="Consolas" w:hAnsi="Consolas"/>
          <w:lang w:val="en-US"/>
        </w:rPr>
        <w:t>ListComponent</w:t>
      </w:r>
      <w:r w:rsidR="002573B2">
        <w:rPr>
          <w:lang w:val="en-US"/>
        </w:rPr>
        <w:t xml:space="preserve"> is rather generic and responsible for all configuration lists, e.g., for </w:t>
      </w:r>
      <w:r w:rsidR="00E407F6">
        <w:rPr>
          <w:lang w:val="en-US"/>
        </w:rPr>
        <w:t>c</w:t>
      </w:r>
      <w:r w:rsidR="002573B2">
        <w:rPr>
          <w:lang w:val="en-US"/>
        </w:rPr>
        <w:t>onstants, datatypes, nameplates, servers, services, or applications.</w:t>
      </w:r>
      <w:r w:rsidR="00E407F6">
        <w:rPr>
          <w:lang w:val="en-US"/>
        </w:rPr>
        <w:t xml:space="preserve"> The most complex component is the </w:t>
      </w:r>
      <w:r w:rsidR="00E407F6" w:rsidRPr="00E407F6">
        <w:rPr>
          <w:rFonts w:ascii="Consolas" w:hAnsi="Consolas"/>
          <w:lang w:val="en-US"/>
        </w:rPr>
        <w:t>EditorComponent</w:t>
      </w:r>
      <w:r w:rsidR="00E407F6">
        <w:rPr>
          <w:lang w:val="en-US"/>
        </w:rPr>
        <w:t xml:space="preserve">, which </w:t>
      </w:r>
      <w:r w:rsidR="00ED1803">
        <w:rPr>
          <w:lang w:val="en-US"/>
        </w:rPr>
        <w:t xml:space="preserve">represents an editor for complex configuration types that are selectable in the aforementioned configuration list. </w:t>
      </w:r>
    </w:p>
    <w:p w14:paraId="658377AC" w14:textId="21EFDA4A" w:rsidR="009B57DE" w:rsidRDefault="00ED1803" w:rsidP="00FE2208">
      <w:pPr>
        <w:jc w:val="both"/>
        <w:rPr>
          <w:lang w:val="en-US"/>
        </w:rPr>
      </w:pPr>
      <w:r>
        <w:rPr>
          <w:lang w:val="en-US"/>
        </w:rPr>
        <w:t xml:space="preserve">The </w:t>
      </w:r>
      <w:r w:rsidRPr="00E407F6">
        <w:rPr>
          <w:rFonts w:ascii="Consolas" w:hAnsi="Consolas"/>
          <w:lang w:val="en-US"/>
        </w:rPr>
        <w:t>EditorComponent</w:t>
      </w:r>
      <w:r>
        <w:rPr>
          <w:lang w:val="en-US"/>
        </w:rPr>
        <w:t xml:space="preserve"> </w:t>
      </w:r>
      <w:r w:rsidR="00E407F6">
        <w:rPr>
          <w:lang w:val="en-US"/>
        </w:rPr>
        <w:t xml:space="preserve">interprets the configuration AAS to </w:t>
      </w:r>
      <w:r>
        <w:rPr>
          <w:lang w:val="en-US"/>
        </w:rPr>
        <w:t xml:space="preserve">dynamically </w:t>
      </w:r>
      <w:r w:rsidR="00E407F6">
        <w:rPr>
          <w:lang w:val="en-US"/>
        </w:rPr>
        <w:t xml:space="preserve">derive editors for the </w:t>
      </w:r>
      <w:r w:rsidR="004A2090">
        <w:rPr>
          <w:lang w:val="en-US"/>
        </w:rPr>
        <w:t xml:space="preserve">complex configuration </w:t>
      </w:r>
      <w:r w:rsidR="00E407F6">
        <w:rPr>
          <w:lang w:val="en-US"/>
        </w:rPr>
        <w:t xml:space="preserve">types, including mandatory and initially hidden optional settings. The </w:t>
      </w:r>
      <w:r w:rsidR="00E407F6" w:rsidRPr="00E407F6">
        <w:rPr>
          <w:rFonts w:ascii="Consolas" w:hAnsi="Consolas"/>
          <w:lang w:val="en-US"/>
        </w:rPr>
        <w:t>EditorComponent</w:t>
      </w:r>
      <w:r w:rsidR="00E407F6">
        <w:rPr>
          <w:lang w:val="en-US"/>
        </w:rPr>
        <w:t xml:space="preserve"> further delegates to individual </w:t>
      </w:r>
      <w:r>
        <w:rPr>
          <w:lang w:val="en-US"/>
        </w:rPr>
        <w:t xml:space="preserve">editor components </w:t>
      </w:r>
      <w:r w:rsidR="00C74E90">
        <w:rPr>
          <w:lang w:val="en-US"/>
        </w:rPr>
        <w:t xml:space="preserve">representing individual configuration settings within a complex type, in particular for Boolean values, enumerations, AAS/OPC-UA language strings, references among configuration elements (e.g., applications link to meshes, services to servers) and representations of nested complex values (e.g., datatypes declaring service in/outputs), which, in turn, use a (filtering) instance of the </w:t>
      </w:r>
      <w:r w:rsidR="00C74E90" w:rsidRPr="00E407F6">
        <w:rPr>
          <w:rFonts w:ascii="Consolas" w:hAnsi="Consolas"/>
          <w:lang w:val="en-US"/>
        </w:rPr>
        <w:t>EditorComponent</w:t>
      </w:r>
      <w:r w:rsidR="00C74E90">
        <w:rPr>
          <w:lang w:val="en-US"/>
        </w:rPr>
        <w:t xml:space="preserve">. Similarly, when editing a refernce to another configuration element, the </w:t>
      </w:r>
      <w:r w:rsidR="00C74E90" w:rsidRPr="00E407F6">
        <w:rPr>
          <w:rFonts w:ascii="Consolas" w:hAnsi="Consolas"/>
          <w:lang w:val="en-US"/>
        </w:rPr>
        <w:t>EditorComponent</w:t>
      </w:r>
      <w:r w:rsidR="00C74E90">
        <w:rPr>
          <w:lang w:val="en-US"/>
        </w:rPr>
        <w:t xml:space="preserve"> for the </w:t>
      </w:r>
      <w:r w:rsidR="00853AB9">
        <w:rPr>
          <w:lang w:val="en-US"/>
        </w:rPr>
        <w:t>reference target is opened.</w:t>
      </w:r>
    </w:p>
    <w:p w14:paraId="099606ED" w14:textId="642AACDE" w:rsidR="005631CD" w:rsidRDefault="005631CD" w:rsidP="00FE2208">
      <w:pPr>
        <w:jc w:val="both"/>
        <w:rPr>
          <w:lang w:val="en-US"/>
        </w:rPr>
      </w:pPr>
      <w:r>
        <w:rPr>
          <w:lang w:val="en-US"/>
        </w:rPr>
        <w:t xml:space="preserve">Furthermore, </w:t>
      </w:r>
      <w:r w:rsidR="006209F0">
        <w:rPr>
          <w:lang w:val="en-US"/>
        </w:rPr>
        <w:t xml:space="preserve">the InstancesComponent displays the list of running application instances and allows terminating individual instances. Finally, </w:t>
      </w:r>
      <w:r>
        <w:rPr>
          <w:lang w:val="en-US"/>
        </w:rPr>
        <w:t xml:space="preserve">the </w:t>
      </w:r>
      <w:r w:rsidRPr="00434052">
        <w:rPr>
          <w:rFonts w:ascii="Consolas" w:hAnsi="Consolas"/>
          <w:lang w:val="en-US"/>
        </w:rPr>
        <w:t>ResourcesComponent</w:t>
      </w:r>
      <w:r>
        <w:rPr>
          <w:lang w:val="en-US"/>
        </w:rPr>
        <w:t xml:space="preserve"> displays the overview of the available resources, delegating a detailed view on a single component to the </w:t>
      </w:r>
      <w:r w:rsidRPr="00434052">
        <w:rPr>
          <w:rFonts w:ascii="Consolas" w:hAnsi="Consolas"/>
          <w:lang w:val="en-US"/>
        </w:rPr>
        <w:t>ResourceDetailsComponent</w:t>
      </w:r>
      <w:r>
        <w:rPr>
          <w:lang w:val="en-US"/>
        </w:rPr>
        <w:t xml:space="preserve">. </w:t>
      </w:r>
    </w:p>
    <w:p w14:paraId="445E7E00" w14:textId="7ABDD6CC" w:rsidR="009B57DE" w:rsidRDefault="009B57DE" w:rsidP="00FE2208">
      <w:pPr>
        <w:jc w:val="both"/>
        <w:rPr>
          <w:lang w:val="en-US"/>
        </w:rPr>
      </w:pPr>
    </w:p>
    <w:p w14:paraId="1F1ABB06" w14:textId="76EB7F91" w:rsidR="009B57DE" w:rsidRDefault="00546A10" w:rsidP="00FE2208">
      <w:pPr>
        <w:jc w:val="both"/>
        <w:rPr>
          <w:lang w:val="en-US"/>
        </w:rPr>
      </w:pPr>
      <w:r>
        <w:rPr>
          <w:noProof/>
          <w:lang w:val="en-US"/>
        </w:rPr>
        <w:lastRenderedPageBreak/>
        <w:drawing>
          <wp:inline distT="0" distB="0" distL="0" distR="0" wp14:anchorId="4B5A5FBD" wp14:editId="07739CAA">
            <wp:extent cx="8502374" cy="4862515"/>
            <wp:effectExtent l="0" t="8890" r="4445"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rot="16200000">
                      <a:off x="0" y="0"/>
                      <a:ext cx="8516626" cy="4870666"/>
                    </a:xfrm>
                    <a:prstGeom prst="rect">
                      <a:avLst/>
                    </a:prstGeom>
                    <a:noFill/>
                    <a:ln>
                      <a:noFill/>
                    </a:ln>
                  </pic:spPr>
                </pic:pic>
              </a:graphicData>
            </a:graphic>
          </wp:inline>
        </w:drawing>
      </w:r>
    </w:p>
    <w:p w14:paraId="213A224F" w14:textId="4E42F110" w:rsidR="009B57DE" w:rsidRDefault="009B57DE" w:rsidP="00FE2208">
      <w:pPr>
        <w:jc w:val="both"/>
        <w:rPr>
          <w:lang w:val="en-US"/>
        </w:rPr>
      </w:pPr>
    </w:p>
    <w:p w14:paraId="07C3C791" w14:textId="33003696" w:rsidR="009B57DE" w:rsidRPr="00313AEF" w:rsidRDefault="009B57DE" w:rsidP="009B57DE">
      <w:pPr>
        <w:pStyle w:val="Caption"/>
        <w:jc w:val="center"/>
        <w:rPr>
          <w:lang w:val="en-US"/>
        </w:rPr>
      </w:pPr>
      <w:bookmarkStart w:id="180" w:name="_Ref157092644"/>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C62E87">
        <w:rPr>
          <w:noProof/>
          <w:lang w:val="en-US"/>
        </w:rPr>
        <w:t>40</w:t>
      </w:r>
      <w:r w:rsidRPr="003D662E">
        <w:fldChar w:fldCharType="end"/>
      </w:r>
      <w:bookmarkEnd w:id="180"/>
      <w:r w:rsidRPr="003D662E">
        <w:rPr>
          <w:lang w:val="en-US"/>
        </w:rPr>
        <w:t xml:space="preserve">: </w:t>
      </w:r>
      <w:r>
        <w:rPr>
          <w:lang w:val="en-US"/>
        </w:rPr>
        <w:t>Management user interface, implementing components and services</w:t>
      </w:r>
      <w:r w:rsidRPr="003D662E">
        <w:rPr>
          <w:lang w:val="en-US"/>
        </w:rPr>
        <w:t>.</w:t>
      </w:r>
    </w:p>
    <w:p w14:paraId="7926CDC6" w14:textId="77777777" w:rsidR="009B57DE" w:rsidRDefault="009B57DE" w:rsidP="00FE2208">
      <w:pPr>
        <w:jc w:val="both"/>
        <w:rPr>
          <w:lang w:val="en-US"/>
        </w:rPr>
      </w:pPr>
    </w:p>
    <w:p w14:paraId="48F75BC7" w14:textId="34B30CE6" w:rsidR="009B57DE" w:rsidRDefault="00F56C1E" w:rsidP="00FE2208">
      <w:pPr>
        <w:jc w:val="both"/>
        <w:rPr>
          <w:lang w:val="en-US"/>
        </w:rPr>
      </w:pPr>
      <w:r>
        <w:rPr>
          <w:lang w:val="en-US"/>
        </w:rPr>
        <w:t xml:space="preserve">The briefly explained components utilize sharable services for realization. As services are made available through dependency injection, in principle every service can be used in any other service or component. However, in practice also the services form a usage hierarcy, for which we display in </w:t>
      </w:r>
      <w:r>
        <w:rPr>
          <w:lang w:val="en-US"/>
        </w:rPr>
        <w:fldChar w:fldCharType="begin"/>
      </w:r>
      <w:r>
        <w:rPr>
          <w:lang w:val="en-US"/>
        </w:rPr>
        <w:instrText xml:space="preserve"> REF _Ref157092644 \h </w:instrText>
      </w:r>
      <w:r>
        <w:rPr>
          <w:lang w:val="en-US"/>
        </w:rPr>
      </w:r>
      <w:r>
        <w:rPr>
          <w:lang w:val="en-US"/>
        </w:rPr>
        <w:fldChar w:fldCharType="separate"/>
      </w:r>
      <w:r w:rsidR="00C62E87" w:rsidRPr="003D662E">
        <w:rPr>
          <w:lang w:val="en-US"/>
        </w:rPr>
        <w:t xml:space="preserve">Figure </w:t>
      </w:r>
      <w:r w:rsidR="00C62E87">
        <w:rPr>
          <w:noProof/>
          <w:lang w:val="en-US"/>
        </w:rPr>
        <w:t>40</w:t>
      </w:r>
      <w:r>
        <w:rPr>
          <w:lang w:val="en-US"/>
        </w:rPr>
        <w:fldChar w:fldCharType="end"/>
      </w:r>
      <w:r>
        <w:rPr>
          <w:lang w:val="en-US"/>
        </w:rPr>
        <w:t xml:space="preserve"> the dependencies from the main using components, e.g., </w:t>
      </w:r>
      <w:r w:rsidRPr="00CF051E">
        <w:rPr>
          <w:rFonts w:ascii="Consolas" w:hAnsi="Consolas"/>
          <w:lang w:val="en-US"/>
        </w:rPr>
        <w:t>DeploymentPlansComponent</w:t>
      </w:r>
      <w:r>
        <w:rPr>
          <w:lang w:val="en-US"/>
        </w:rPr>
        <w:t xml:space="preserve"> </w:t>
      </w:r>
      <w:r w:rsidR="00CF051E">
        <w:rPr>
          <w:lang w:val="en-US"/>
        </w:rPr>
        <w:t xml:space="preserve">and </w:t>
      </w:r>
      <w:r w:rsidR="00CF051E" w:rsidRPr="00CF051E">
        <w:rPr>
          <w:rFonts w:ascii="Consolas" w:hAnsi="Consolas"/>
          <w:lang w:val="en-US"/>
        </w:rPr>
        <w:t>InstanceComponent</w:t>
      </w:r>
      <w:r w:rsidR="00CF051E">
        <w:rPr>
          <w:lang w:val="en-US"/>
        </w:rPr>
        <w:t xml:space="preserve"> </w:t>
      </w:r>
      <w:r>
        <w:rPr>
          <w:lang w:val="en-US"/>
        </w:rPr>
        <w:t>rel</w:t>
      </w:r>
      <w:r w:rsidR="00CF051E">
        <w:rPr>
          <w:lang w:val="en-US"/>
        </w:rPr>
        <w:t>y</w:t>
      </w:r>
      <w:r>
        <w:rPr>
          <w:lang w:val="en-US"/>
        </w:rPr>
        <w:t xml:space="preserve"> on the </w:t>
      </w:r>
      <w:r w:rsidRPr="00CF051E">
        <w:rPr>
          <w:rFonts w:ascii="Consolas" w:hAnsi="Consolas"/>
          <w:lang w:val="en-US"/>
        </w:rPr>
        <w:t>PlanDeployerService</w:t>
      </w:r>
      <w:r>
        <w:rPr>
          <w:lang w:val="en-US"/>
        </w:rPr>
        <w:t xml:space="preserve"> for executing</w:t>
      </w:r>
      <w:r w:rsidR="00CF051E">
        <w:rPr>
          <w:lang w:val="en-US"/>
        </w:rPr>
        <w:t>/stopping</w:t>
      </w:r>
      <w:r>
        <w:rPr>
          <w:lang w:val="en-US"/>
        </w:rPr>
        <w:t xml:space="preserve"> individual deployment plans, the </w:t>
      </w:r>
      <w:r w:rsidRPr="00CF051E">
        <w:rPr>
          <w:rFonts w:ascii="Consolas" w:hAnsi="Consolas"/>
          <w:lang w:val="en-US"/>
        </w:rPr>
        <w:t>ResourceDetailsComponent</w:t>
      </w:r>
      <w:r>
        <w:rPr>
          <w:lang w:val="en-US"/>
        </w:rPr>
        <w:t xml:space="preserve"> in particular on the </w:t>
      </w:r>
      <w:r w:rsidR="00CF051E" w:rsidRPr="00CF051E">
        <w:rPr>
          <w:rFonts w:ascii="Consolas" w:hAnsi="Consolas"/>
          <w:lang w:val="en-US"/>
        </w:rPr>
        <w:t>SemanticResolutionService</w:t>
      </w:r>
      <w:r w:rsidR="00CF051E">
        <w:rPr>
          <w:lang w:val="en-US"/>
        </w:rPr>
        <w:t xml:space="preserve"> for resolving AAS semantic IDs as well as on the </w:t>
      </w:r>
      <w:r w:rsidR="00CF051E" w:rsidRPr="00F040E4">
        <w:rPr>
          <w:rFonts w:ascii="Consolas" w:hAnsi="Consolas"/>
          <w:lang w:val="en-US"/>
        </w:rPr>
        <w:t>TechnicalDataRetrieverService</w:t>
      </w:r>
      <w:r w:rsidR="00CF051E">
        <w:rPr>
          <w:lang w:val="en-US"/>
        </w:rPr>
        <w:t xml:space="preserve"> for the actual technical data of an individual resource.</w:t>
      </w:r>
      <w:r w:rsidR="00F040E4">
        <w:rPr>
          <w:lang w:val="en-US"/>
        </w:rPr>
        <w:t xml:space="preserve"> Moreover, the EditorComponent utilizes the </w:t>
      </w:r>
      <w:r w:rsidR="00F040E4" w:rsidRPr="00F040E4">
        <w:rPr>
          <w:rFonts w:ascii="Consolas" w:hAnsi="Consolas"/>
          <w:lang w:val="en-US"/>
        </w:rPr>
        <w:t>IvmlFormatterService</w:t>
      </w:r>
      <w:r w:rsidR="00F040E4">
        <w:rPr>
          <w:lang w:val="en-US"/>
        </w:rPr>
        <w:t xml:space="preserve"> which, at </w:t>
      </w:r>
      <w:r w:rsidR="00E049B3">
        <w:rPr>
          <w:lang w:val="en-US"/>
        </w:rPr>
        <w:t>its</w:t>
      </w:r>
      <w:r w:rsidR="00F040E4">
        <w:rPr>
          <w:lang w:val="en-US"/>
        </w:rPr>
        <w:t xml:space="preserve"> core, turns user input into IVML values that can be handed over to the platform for modifying the configuration.</w:t>
      </w:r>
    </w:p>
    <w:p w14:paraId="1B0D9647" w14:textId="15115920" w:rsidR="00E049B3" w:rsidRDefault="00E049B3" w:rsidP="00FE2208">
      <w:pPr>
        <w:jc w:val="both"/>
        <w:rPr>
          <w:lang w:val="en-US"/>
        </w:rPr>
      </w:pPr>
      <w:r>
        <w:rPr>
          <w:lang w:val="en-US"/>
        </w:rPr>
        <w:t xml:space="preserve">In turn, these services depend on even more basic services, the </w:t>
      </w:r>
      <w:r w:rsidRPr="004520F2">
        <w:rPr>
          <w:rFonts w:ascii="Consolas" w:hAnsi="Consolas"/>
          <w:lang w:val="en-US"/>
        </w:rPr>
        <w:t>StatusCollectionService</w:t>
      </w:r>
      <w:r>
        <w:rPr>
          <w:lang w:val="en-US"/>
        </w:rPr>
        <w:t xml:space="preserve"> which receives status updates from the platform, the </w:t>
      </w:r>
      <w:r w:rsidRPr="004520F2">
        <w:rPr>
          <w:rFonts w:ascii="Consolas" w:hAnsi="Consolas"/>
          <w:lang w:val="en-US"/>
        </w:rPr>
        <w:t>ApiService</w:t>
      </w:r>
      <w:r>
        <w:rPr>
          <w:lang w:val="en-US"/>
        </w:rPr>
        <w:t xml:space="preserve"> which realizes communication primitives, in particular, to retrieve data structures from the configuration AAS or to call AAS operations there. The </w:t>
      </w:r>
      <w:r w:rsidRPr="004520F2">
        <w:rPr>
          <w:rFonts w:ascii="Consolas" w:hAnsi="Consolas"/>
          <w:lang w:val="en-US"/>
        </w:rPr>
        <w:t>ApiService</w:t>
      </w:r>
      <w:r>
        <w:rPr>
          <w:lang w:val="en-US"/>
        </w:rPr>
        <w:t xml:space="preserve"> is based on the environment configuration service (</w:t>
      </w:r>
      <w:r w:rsidRPr="004520F2">
        <w:rPr>
          <w:rFonts w:ascii="Consolas" w:hAnsi="Consolas"/>
          <w:lang w:val="en-US"/>
        </w:rPr>
        <w:t>EnvConfigService</w:t>
      </w:r>
      <w:r>
        <w:rPr>
          <w:lang w:val="en-US"/>
        </w:rPr>
        <w:t xml:space="preserve">), which reads a customizable JSON file written during the platform instantiation. Finally, the </w:t>
      </w:r>
      <w:r w:rsidRPr="004520F2">
        <w:rPr>
          <w:rFonts w:ascii="Consolas" w:hAnsi="Consolas"/>
          <w:lang w:val="en-US"/>
        </w:rPr>
        <w:t>UtilsService</w:t>
      </w:r>
      <w:r>
        <w:rPr>
          <w:lang w:val="en-US"/>
        </w:rPr>
        <w:t xml:space="preserve"> provides helpful utility functions, separated into those that are useful for components (they inherit from there) and static functions for data access and manipulation.</w:t>
      </w:r>
    </w:p>
    <w:p w14:paraId="48CD5DA7" w14:textId="22CB4034" w:rsidR="00C959D5" w:rsidRPr="003D662E" w:rsidRDefault="00C959D5" w:rsidP="00FE2208">
      <w:pPr>
        <w:jc w:val="both"/>
        <w:rPr>
          <w:lang w:val="en-US"/>
        </w:rPr>
      </w:pPr>
      <w:r>
        <w:rPr>
          <w:lang w:val="en-US"/>
        </w:rPr>
        <w:t>Since version 0.7.0, we are equipping the Management UI with regression tests</w:t>
      </w:r>
      <w:r w:rsidR="00FD641A">
        <w:rPr>
          <w:lang w:val="en-US"/>
        </w:rPr>
        <w:t xml:space="preserve"> (more than 100 tests)</w:t>
      </w:r>
      <w:r>
        <w:rPr>
          <w:lang w:val="en-US"/>
        </w:rPr>
        <w:t>. Although we might mock the platform services, in particular the AAS, we decided to test the Management UI against a real platform instance for better consistency. Therefore, the Maven plugins of the configuration component are used to instantiate a simple application including platform (AAS registry and server on ephemeral ports), start the platform and an ECS-Runtime-Servicemanager, if required also a simple application, run the Angular regression tests and shut down this temporary testing platform instance.</w:t>
      </w:r>
      <w:r w:rsidR="00FD641A">
        <w:rPr>
          <w:lang w:val="en-US"/>
        </w:rPr>
        <w:t xml:space="preserve"> </w:t>
      </w:r>
    </w:p>
    <w:p w14:paraId="08CF731E" w14:textId="7E8A83A3" w:rsidR="003E666A" w:rsidRPr="003D662E" w:rsidRDefault="003E666A" w:rsidP="003E666A">
      <w:pPr>
        <w:pStyle w:val="Heading2"/>
        <w:rPr>
          <w:lang w:val="en-US"/>
        </w:rPr>
      </w:pPr>
      <w:bookmarkStart w:id="181" w:name="_Ref108603464"/>
      <w:bookmarkStart w:id="182" w:name="_Toc216439668"/>
      <w:r w:rsidRPr="003D662E">
        <w:rPr>
          <w:lang w:val="en-US"/>
        </w:rPr>
        <w:t>Test support</w:t>
      </w:r>
      <w:bookmarkEnd w:id="181"/>
      <w:bookmarkEnd w:id="182"/>
    </w:p>
    <w:p w14:paraId="1C47A95F" w14:textId="019F430C" w:rsidR="007B2CBE" w:rsidRPr="003D662E" w:rsidRDefault="00C02362" w:rsidP="00FE2208">
      <w:pPr>
        <w:jc w:val="both"/>
        <w:rPr>
          <w:lang w:val="en-US"/>
        </w:rPr>
      </w:pPr>
      <w:r w:rsidRPr="003D662E">
        <w:rPr>
          <w:lang w:val="en-US"/>
        </w:rPr>
        <w:t xml:space="preserve">So far, we focused on the elements to construct the platform, the services as well as the applications. </w:t>
      </w:r>
      <w:r w:rsidR="00210D2E" w:rsidRPr="003D662E">
        <w:rPr>
          <w:lang w:val="en-US"/>
        </w:rPr>
        <w:t xml:space="preserve">In this section, we provide a cross-cutting overview on the testing support, in particular to answer the question, how the platform supports the user in testing </w:t>
      </w:r>
      <w:r w:rsidR="00176C07" w:rsidRPr="003D662E">
        <w:rPr>
          <w:lang w:val="en-US"/>
        </w:rPr>
        <w:t xml:space="preserve">his/her </w:t>
      </w:r>
      <w:r w:rsidR="00210D2E" w:rsidRPr="003D662E">
        <w:rPr>
          <w:lang w:val="en-US"/>
        </w:rPr>
        <w:t>own services and applications.</w:t>
      </w:r>
    </w:p>
    <w:p w14:paraId="2B881787" w14:textId="2B49ACB3" w:rsidR="00275C4E" w:rsidRPr="003D662E" w:rsidRDefault="007B2CBE" w:rsidP="00FE2208">
      <w:pPr>
        <w:jc w:val="both"/>
        <w:rPr>
          <w:lang w:val="en-US"/>
        </w:rPr>
      </w:pPr>
      <w:r w:rsidRPr="003D662E">
        <w:rPr>
          <w:lang w:val="en-US"/>
        </w:rPr>
        <w:t>Besides internal component and service testing, in particular of services supplied with the platform, it is essential to test user-</w:t>
      </w:r>
      <w:r w:rsidR="000B0DF7" w:rsidRPr="003D662E">
        <w:rPr>
          <w:lang w:val="en-US"/>
        </w:rPr>
        <w:t>developed</w:t>
      </w:r>
      <w:r w:rsidRPr="003D662E">
        <w:rPr>
          <w:lang w:val="en-US"/>
        </w:rPr>
        <w:t xml:space="preserve"> services as well as their interactions in an application. </w:t>
      </w:r>
      <w:r w:rsidR="00E41A2B" w:rsidRPr="003D662E">
        <w:rPr>
          <w:lang w:val="en-US"/>
        </w:rPr>
        <w:t xml:space="preserve">At a glance, the answer might be to construct a unit test and to test the supplied code. However, reality is not so trivial, as, e.g., connectors may be based on external devices or their server instances, e.g., MQTT broker or OPC UA server, and these devices may not be available in certain testing situations. </w:t>
      </w:r>
      <w:r w:rsidR="00275C4E" w:rsidRPr="003D662E">
        <w:rPr>
          <w:lang w:val="en-US"/>
        </w:rPr>
        <w:t xml:space="preserve">Moreover, setting up a test for a single spring-based service involving a Java or, in the more complex case, a Python service (with involved Java integration and Python service environment) requires much internal knowledge and may even lead to problems if the service layer is equipped with alternative service execution engines that are not considered by the test. </w:t>
      </w:r>
    </w:p>
    <w:p w14:paraId="1104F030" w14:textId="77777777" w:rsidR="00AF0A23" w:rsidRDefault="006943AA" w:rsidP="00FE2208">
      <w:pPr>
        <w:jc w:val="both"/>
        <w:rPr>
          <w:lang w:val="en-US"/>
        </w:rPr>
      </w:pPr>
      <w:r w:rsidRPr="003D662E">
        <w:rPr>
          <w:lang w:val="en-US"/>
        </w:rPr>
        <w:t xml:space="preserve">As a general advice, we recommend to apply testing to all levels of an application, ranging from tests of the code that you supply up to entire applications. </w:t>
      </w:r>
      <w:r w:rsidR="00CE7D11" w:rsidRPr="003D662E">
        <w:rPr>
          <w:lang w:val="en-US"/>
        </w:rPr>
        <w:t xml:space="preserve">In particular, testing of services before running the application </w:t>
      </w:r>
      <w:r w:rsidR="00B93EE8" w:rsidRPr="003D662E">
        <w:rPr>
          <w:lang w:val="en-US"/>
        </w:rPr>
        <w:t>instantiation</w:t>
      </w:r>
      <w:r w:rsidR="00CE7D11" w:rsidRPr="003D662E">
        <w:rPr>
          <w:lang w:val="en-US"/>
        </w:rPr>
        <w:t xml:space="preserve"> and packaging process can usually save much time, i.e., as usual, getting rid of failures in individual services shall be performed before integration tests of the application.</w:t>
      </w:r>
      <w:r w:rsidR="00AF0A23">
        <w:rPr>
          <w:lang w:val="en-US"/>
        </w:rPr>
        <w:t xml:space="preserve"> </w:t>
      </w:r>
    </w:p>
    <w:p w14:paraId="20244F44" w14:textId="02FCCD50" w:rsidR="006943AA" w:rsidRPr="003D662E" w:rsidRDefault="00AF0A23" w:rsidP="00FE2208">
      <w:pPr>
        <w:jc w:val="both"/>
        <w:rPr>
          <w:lang w:val="en-US"/>
        </w:rPr>
      </w:pPr>
      <w:r w:rsidRPr="00D7567C">
        <w:rPr>
          <w:lang w:val="en-US"/>
        </w:rPr>
        <w:t xml:space="preserve">Moreover, we recomment to base the implementation of individual services or applications on implementation templates generated by the application instantiation process (cf. Section </w:t>
      </w:r>
      <w:r w:rsidRPr="00D7567C">
        <w:rPr>
          <w:lang w:val="en-US"/>
        </w:rPr>
        <w:fldChar w:fldCharType="begin"/>
      </w:r>
      <w:r w:rsidRPr="00D7567C">
        <w:rPr>
          <w:lang w:val="en-US"/>
        </w:rPr>
        <w:instrText xml:space="preserve"> REF _Ref101369004 \r \h  \* MERGEFORMAT </w:instrText>
      </w:r>
      <w:r w:rsidRPr="00D7567C">
        <w:rPr>
          <w:lang w:val="en-US"/>
        </w:rPr>
      </w:r>
      <w:r w:rsidRPr="00D7567C">
        <w:rPr>
          <w:lang w:val="en-US"/>
        </w:rPr>
        <w:fldChar w:fldCharType="separate"/>
      </w:r>
      <w:r w:rsidR="00C62E87">
        <w:rPr>
          <w:lang w:val="en-US"/>
        </w:rPr>
        <w:t>6.8</w:t>
      </w:r>
      <w:r w:rsidRPr="00D7567C">
        <w:rPr>
          <w:lang w:val="en-US"/>
        </w:rPr>
        <w:fldChar w:fldCharType="end"/>
      </w:r>
      <w:r w:rsidRPr="00D7567C">
        <w:rPr>
          <w:lang w:val="en-US"/>
        </w:rPr>
        <w:t xml:space="preserve">). Such implementation templates provide a structure of implementation projects where only explicitly </w:t>
      </w:r>
      <w:r w:rsidRPr="00D7567C">
        <w:rPr>
          <w:lang w:val="en-US"/>
        </w:rPr>
        <w:lastRenderedPageBreak/>
        <w:t>marked parts must be filled with code, e.g., glue code to own classes added to or imported into that project. Such templates also contain a customized build process for Java and, if required by the application configuration, Python.</w:t>
      </w:r>
    </w:p>
    <w:p w14:paraId="76005DDD" w14:textId="77777777" w:rsidR="00554580" w:rsidRPr="003D662E" w:rsidRDefault="00275C4E" w:rsidP="00FE2208">
      <w:pPr>
        <w:jc w:val="both"/>
        <w:rPr>
          <w:lang w:val="en-US"/>
        </w:rPr>
      </w:pPr>
      <w:r w:rsidRPr="003D662E">
        <w:rPr>
          <w:lang w:val="en-US"/>
        </w:rPr>
        <w:t>Thus, the platform offers different forms of testing support that we will summarize here:</w:t>
      </w:r>
    </w:p>
    <w:p w14:paraId="2DA226A9" w14:textId="428F243E" w:rsidR="00CC4542" w:rsidRPr="00CC4542" w:rsidRDefault="00CC4542" w:rsidP="007245E8">
      <w:pPr>
        <w:pStyle w:val="ListParagraph"/>
        <w:numPr>
          <w:ilvl w:val="0"/>
          <w:numId w:val="37"/>
        </w:numPr>
        <w:jc w:val="both"/>
        <w:rPr>
          <w:lang w:val="en-US"/>
        </w:rPr>
      </w:pPr>
      <w:r w:rsidRPr="00B14477">
        <w:rPr>
          <w:b/>
          <w:lang w:val="en-US"/>
        </w:rPr>
        <w:t xml:space="preserve">Testing </w:t>
      </w:r>
      <w:r w:rsidR="002170CC">
        <w:rPr>
          <w:b/>
          <w:lang w:val="en-US"/>
        </w:rPr>
        <w:t xml:space="preserve">the connectivity of </w:t>
      </w:r>
      <w:r w:rsidRPr="00B14477">
        <w:rPr>
          <w:b/>
          <w:lang w:val="en-US"/>
        </w:rPr>
        <w:t>an individual connector:</w:t>
      </w:r>
      <w:r>
        <w:rPr>
          <w:b/>
          <w:lang w:val="en-US"/>
        </w:rPr>
        <w:t xml:space="preserve"> </w:t>
      </w:r>
      <w:r w:rsidRPr="00CC4542">
        <w:rPr>
          <w:lang w:val="en-US"/>
        </w:rPr>
        <w:t>To validate</w:t>
      </w:r>
      <w:r>
        <w:rPr>
          <w:lang w:val="en-US"/>
        </w:rPr>
        <w:t xml:space="preserve"> that a certain connector correctly connects to its counterpart, e.g., a device or a server, the platform generates per connector a simple (template) </w:t>
      </w:r>
      <w:r w:rsidR="002170CC">
        <w:rPr>
          <w:lang w:val="en-US"/>
        </w:rPr>
        <w:t xml:space="preserve">connectivity </w:t>
      </w:r>
      <w:r>
        <w:rPr>
          <w:lang w:val="en-US"/>
        </w:rPr>
        <w:t>test program that uses the specified connection information, creates a connector instance and requests data.</w:t>
      </w:r>
      <w:r w:rsidR="00F06364">
        <w:rPr>
          <w:lang w:val="en-US"/>
        </w:rPr>
        <w:t xml:space="preserve"> These template programs are meant to be starting points for own, connector/device-specific tests</w:t>
      </w:r>
      <w:r w:rsidR="00E17874">
        <w:rPr>
          <w:lang w:val="en-US"/>
        </w:rPr>
        <w:t xml:space="preserve"> and made available for execution through the generated (template) build process</w:t>
      </w:r>
      <w:r w:rsidR="00F06364">
        <w:rPr>
          <w:lang w:val="en-US"/>
        </w:rPr>
        <w:t>.</w:t>
      </w:r>
    </w:p>
    <w:p w14:paraId="3E8262CE" w14:textId="0E8C0B82" w:rsidR="000E2B39" w:rsidRPr="00D7567C" w:rsidRDefault="000E2B39" w:rsidP="007245E8">
      <w:pPr>
        <w:pStyle w:val="ListParagraph"/>
        <w:numPr>
          <w:ilvl w:val="0"/>
          <w:numId w:val="37"/>
        </w:numPr>
        <w:jc w:val="both"/>
        <w:rPr>
          <w:lang w:val="en-US"/>
        </w:rPr>
      </w:pPr>
      <w:r w:rsidRPr="00B14477">
        <w:rPr>
          <w:b/>
          <w:lang w:val="en-US"/>
        </w:rPr>
        <w:t xml:space="preserve">Testing </w:t>
      </w:r>
      <w:r w:rsidR="00004A5B" w:rsidRPr="00B14477">
        <w:rPr>
          <w:b/>
          <w:lang w:val="en-US"/>
        </w:rPr>
        <w:t xml:space="preserve">an </w:t>
      </w:r>
      <w:r w:rsidRPr="00B14477">
        <w:rPr>
          <w:b/>
          <w:lang w:val="en-US"/>
        </w:rPr>
        <w:t>individual connector</w:t>
      </w:r>
      <w:r w:rsidR="00CC4542">
        <w:rPr>
          <w:b/>
          <w:lang w:val="en-US"/>
        </w:rPr>
        <w:t xml:space="preserve"> as a service</w:t>
      </w:r>
      <w:r w:rsidR="00004A5B" w:rsidRPr="00B14477">
        <w:rPr>
          <w:b/>
          <w:lang w:val="en-US"/>
        </w:rPr>
        <w:t>:</w:t>
      </w:r>
      <w:r w:rsidR="00004A5B" w:rsidRPr="00B14477">
        <w:rPr>
          <w:lang w:val="en-US"/>
        </w:rPr>
        <w:t xml:space="preserve"> </w:t>
      </w:r>
      <w:r w:rsidR="00CC4542">
        <w:rPr>
          <w:lang w:val="en-US"/>
        </w:rPr>
        <w:t>T</w:t>
      </w:r>
      <w:r w:rsidR="00004A5B" w:rsidRPr="00B14477">
        <w:rPr>
          <w:lang w:val="en-US"/>
        </w:rPr>
        <w:t xml:space="preserve">ypically, a connector is a kind of platform-supported service. Thus, the connector itself, either a model-based or channel-based </w:t>
      </w:r>
      <w:r w:rsidR="00080756" w:rsidRPr="00B14477">
        <w:rPr>
          <w:lang w:val="en-US"/>
        </w:rPr>
        <w:t xml:space="preserve">connector </w:t>
      </w:r>
      <w:r w:rsidR="00004A5B" w:rsidRPr="00B14477">
        <w:rPr>
          <w:lang w:val="en-US"/>
        </w:rPr>
        <w:t xml:space="preserve">is already tested sufficiently by platform tests. The instantiation process wraps the connector into a service and adds generated input/output data translators </w:t>
      </w:r>
      <w:r w:rsidR="00B06C18" w:rsidRPr="00B14477">
        <w:rPr>
          <w:lang w:val="en-US"/>
        </w:rPr>
        <w:t xml:space="preserve">or user-supplied data translators or event handlers </w:t>
      </w:r>
      <w:r w:rsidR="00004A5B" w:rsidRPr="00B14477">
        <w:rPr>
          <w:lang w:val="en-US"/>
        </w:rPr>
        <w:t>based on the data specification of the configuration model to turn the generic connector type into an application-specific connector.</w:t>
      </w:r>
      <w:r w:rsidR="00B06C18" w:rsidRPr="00B14477">
        <w:rPr>
          <w:lang w:val="en-US"/>
        </w:rPr>
        <w:t xml:space="preserve"> </w:t>
      </w:r>
      <w:r w:rsidR="009A64CF" w:rsidRPr="00B14477">
        <w:rPr>
          <w:lang w:val="en-US"/>
        </w:rPr>
        <w:t xml:space="preserve">Although the user-supplied parts shall be tested individually, it always remains unclear whether they will work correctly in the interaction context of a connector. </w:t>
      </w:r>
      <w:r w:rsidR="00E22DC6" w:rsidRPr="00B14477">
        <w:rPr>
          <w:lang w:val="en-US"/>
        </w:rPr>
        <w:t>For this purpose, the generated</w:t>
      </w:r>
      <w:r w:rsidR="00EA02BE" w:rsidRPr="00B14477">
        <w:rPr>
          <w:lang w:val="en-US"/>
        </w:rPr>
        <w:t xml:space="preserve"> code</w:t>
      </w:r>
      <w:r w:rsidR="00E22DC6" w:rsidRPr="00B14477">
        <w:rPr>
          <w:lang w:val="en-US"/>
        </w:rPr>
        <w:t xml:space="preserve"> for the configured connector sets up an environment that the connector can be executed individually. By default, the connector runs against the configured device, e.g., the OPC UA connector against the OPC UA server of the configured device. </w:t>
      </w:r>
      <w:r w:rsidR="00E25847" w:rsidRPr="00B14477">
        <w:rPr>
          <w:lang w:val="en-US"/>
        </w:rPr>
        <w:t>As this requires the device at hands, the test may fail in a CI environment. Thus, it is possible to execute the test as a stand-alone program (for the target environment) and to mock the connector (</w:t>
      </w:r>
      <w:r w:rsidR="008D15FC" w:rsidRPr="00B14477">
        <w:rPr>
          <w:lang w:val="en-US"/>
        </w:rPr>
        <w:t xml:space="preserve">as set up in </w:t>
      </w:r>
      <w:r w:rsidR="00E25847" w:rsidRPr="00B14477">
        <w:rPr>
          <w:lang w:val="en-US"/>
        </w:rPr>
        <w:t xml:space="preserve">the configuration model). When the connector is mocked, the code generator wraps the connector </w:t>
      </w:r>
      <w:r w:rsidR="00E25847" w:rsidRPr="00D7567C">
        <w:rPr>
          <w:lang w:val="en-US"/>
        </w:rPr>
        <w:t xml:space="preserve">differently into a service, i.e., it creates a connector instance, but detangles it from the execution while </w:t>
      </w:r>
      <w:r w:rsidR="008B1A60" w:rsidRPr="00D7567C">
        <w:rPr>
          <w:lang w:val="en-US"/>
        </w:rPr>
        <w:t>pretending to feed the connector output with data from a JSON file</w:t>
      </w:r>
      <w:r w:rsidR="00B14477" w:rsidRPr="00D7567C">
        <w:rPr>
          <w:rStyle w:val="FootnoteReference"/>
          <w:lang w:val="en-US"/>
        </w:rPr>
        <w:footnoteReference w:id="86"/>
      </w:r>
      <w:r w:rsidR="008B1A60" w:rsidRPr="00D7567C">
        <w:rPr>
          <w:lang w:val="en-US"/>
        </w:rPr>
        <w:t xml:space="preserve"> (via </w:t>
      </w:r>
      <w:r w:rsidR="00D64F29" w:rsidRPr="00D7567C">
        <w:rPr>
          <w:lang w:val="en-US"/>
        </w:rPr>
        <w:t xml:space="preserve">functionality provided by </w:t>
      </w:r>
      <w:r w:rsidR="008B1A60" w:rsidRPr="00D7567C">
        <w:rPr>
          <w:lang w:val="en-US"/>
        </w:rPr>
        <w:t xml:space="preserve">the service environment). </w:t>
      </w:r>
      <w:r w:rsidR="00B14477" w:rsidRPr="00D7567C">
        <w:rPr>
          <w:lang w:val="en-US"/>
        </w:rPr>
        <w:t>Such mocking data files wrap the entire input for a single point in time into a JSON structure, indicating the type of data to be used (in case of multiple outputs), delays between data points as well as repetitions of data points. The field names are the same as defined in the configuration model irrespective, e.g., of Java naming conventions.</w:t>
      </w:r>
      <w:r w:rsidR="00AB0081" w:rsidRPr="00D7567C">
        <w:rPr>
          <w:lang w:val="en-US"/>
        </w:rPr>
        <w:t xml:space="preserve"> </w:t>
      </w:r>
      <w:r w:rsidR="00041638" w:rsidRPr="00D7567C">
        <w:rPr>
          <w:lang w:val="en-US"/>
        </w:rPr>
        <w:t>Such a mocked connector allows you to experiment with different data settings even in a CI environment.</w:t>
      </w:r>
    </w:p>
    <w:p w14:paraId="434FE1FD" w14:textId="26BF8D58" w:rsidR="000E2B39" w:rsidRPr="00D7567C" w:rsidRDefault="000E2B39" w:rsidP="007245E8">
      <w:pPr>
        <w:pStyle w:val="ListParagraph"/>
        <w:numPr>
          <w:ilvl w:val="0"/>
          <w:numId w:val="37"/>
        </w:numPr>
        <w:jc w:val="both"/>
        <w:rPr>
          <w:lang w:val="en-US"/>
        </w:rPr>
      </w:pPr>
      <w:r w:rsidRPr="00D7567C">
        <w:rPr>
          <w:b/>
          <w:lang w:val="en-US"/>
        </w:rPr>
        <w:t>Testing individual services</w:t>
      </w:r>
      <w:r w:rsidR="00B26D0B" w:rsidRPr="00D7567C">
        <w:rPr>
          <w:b/>
          <w:lang w:val="en-US"/>
        </w:rPr>
        <w:t>:</w:t>
      </w:r>
      <w:r w:rsidR="00B26D0B" w:rsidRPr="00D7567C">
        <w:rPr>
          <w:lang w:val="en-US"/>
        </w:rPr>
        <w:t xml:space="preserve"> For a service it is more likely to integrate self-supplied code. This code shall be tested individually. </w:t>
      </w:r>
      <w:r w:rsidR="00AF0A23" w:rsidRPr="00D7567C">
        <w:rPr>
          <w:lang w:val="en-US"/>
        </w:rPr>
        <w:t>However, writing tests against internals of a</w:t>
      </w:r>
      <w:r w:rsidR="005C5DE8" w:rsidRPr="00D7567C">
        <w:rPr>
          <w:lang w:val="en-US"/>
        </w:rPr>
        <w:t>n infrastructure like the platform is not trivial. Thus, the implementation templates mentioned above contain template classes for production and testing code for both, Java and Python, as demanded by the respective application configuration. The customized build process of the generated templates performs compilation (Java), syntax testing (Python) and testing of the generated test code (Java, Python). In particular, Python services are tested by default by reading a JSON data file, feeding the data points through the generated serializers and data classes into the service and asserting the output.</w:t>
      </w:r>
    </w:p>
    <w:p w14:paraId="46B8C5BC" w14:textId="769F25ED" w:rsidR="005C5DE8" w:rsidRPr="00D7567C" w:rsidRDefault="005C5DE8" w:rsidP="007245E8">
      <w:pPr>
        <w:pStyle w:val="ListParagraph"/>
        <w:numPr>
          <w:ilvl w:val="0"/>
          <w:numId w:val="37"/>
        </w:numPr>
        <w:jc w:val="both"/>
        <w:rPr>
          <w:lang w:val="en-US"/>
        </w:rPr>
      </w:pPr>
      <w:r w:rsidRPr="00D7567C">
        <w:rPr>
          <w:b/>
          <w:lang w:val="en-US"/>
        </w:rPr>
        <w:t xml:space="preserve">Testing services in the service environment: </w:t>
      </w:r>
      <w:r w:rsidRPr="00D7567C">
        <w:rPr>
          <w:lang w:val="en-US"/>
        </w:rPr>
        <w:t xml:space="preserve">As for a connector, testing a service in its real execution environment lacks without further preparation the service execution environment, e.g., </w:t>
      </w:r>
      <w:r w:rsidR="00E76D23" w:rsidRPr="00D7567C">
        <w:rPr>
          <w:lang w:val="en-US"/>
        </w:rPr>
        <w:t xml:space="preserve">unpacking Python and AI models in the right folter, executing </w:t>
      </w:r>
      <w:r w:rsidRPr="00D7567C">
        <w:rPr>
          <w:lang w:val="en-US"/>
        </w:rPr>
        <w:t>the surrounding Python environment or the service lifecycle</w:t>
      </w:r>
      <w:r w:rsidR="00E76D23" w:rsidRPr="00D7567C">
        <w:rPr>
          <w:lang w:val="en-US"/>
        </w:rPr>
        <w:t xml:space="preserve"> through spring cloud stream</w:t>
      </w:r>
      <w:r w:rsidRPr="00D7567C">
        <w:rPr>
          <w:lang w:val="en-US"/>
        </w:rPr>
        <w:t xml:space="preserve">. Here, further generated test </w:t>
      </w:r>
      <w:r w:rsidRPr="00D7567C">
        <w:rPr>
          <w:lang w:val="en-US"/>
        </w:rPr>
        <w:lastRenderedPageBreak/>
        <w:t xml:space="preserve">cases set up an environment that fits to the actual service execution environment, per default Spring Cloud stream. Akin to mocked connectors, a JSON file determines the input data (which may consist of multiple data type instances, and may define a timed ingestion behavior), which is fed through the </w:t>
      </w:r>
      <w:r w:rsidRPr="00D7567C">
        <w:rPr>
          <w:rFonts w:ascii="Consolas" w:hAnsi="Consolas"/>
          <w:lang w:val="en-US"/>
        </w:rPr>
        <w:t>DataWrapper</w:t>
      </w:r>
      <w:r w:rsidRPr="00D7567C">
        <w:rPr>
          <w:lang w:val="en-US"/>
        </w:rPr>
        <w:t xml:space="preserve"> into the service through the actual mechanisms of the service environment or the platform, e.g., the data transfer. Resulting data, synchronous or asynchronous, is received by the test and basically emitted. In the generated version, all data received from the service under testing are asserted as true as we do not employ a data correctness specification at the moment. Basically, the test only ensures that data shall come out of a test (assuming that data was fed into it). Statistics about received data types are collected by default and can be used for simple asserts. Further, you may extend the test to determine more complex assertion behavior and to turn it into a real regression test.</w:t>
      </w:r>
    </w:p>
    <w:p w14:paraId="524358BF" w14:textId="3961D791" w:rsidR="001677AE" w:rsidRPr="003D662E" w:rsidRDefault="000E2B39" w:rsidP="007245E8">
      <w:pPr>
        <w:pStyle w:val="ListParagraph"/>
        <w:numPr>
          <w:ilvl w:val="0"/>
          <w:numId w:val="37"/>
        </w:numPr>
        <w:jc w:val="both"/>
        <w:rPr>
          <w:lang w:val="en-US"/>
        </w:rPr>
      </w:pPr>
      <w:r w:rsidRPr="003D662E">
        <w:rPr>
          <w:b/>
          <w:lang w:val="en-US"/>
        </w:rPr>
        <w:t>Mocking of applications</w:t>
      </w:r>
      <w:r w:rsidR="006943AA" w:rsidRPr="003D662E">
        <w:rPr>
          <w:b/>
          <w:lang w:val="en-US"/>
        </w:rPr>
        <w:t>:</w:t>
      </w:r>
      <w:r w:rsidR="006943AA" w:rsidRPr="003D662E">
        <w:rPr>
          <w:lang w:val="en-US"/>
        </w:rPr>
        <w:t xml:space="preserve"> </w:t>
      </w:r>
      <w:r w:rsidR="00707B2B" w:rsidRPr="003D662E">
        <w:rPr>
          <w:lang w:val="en-US"/>
        </w:rPr>
        <w:t xml:space="preserve">Although components may be working after applying the test opportunities discussed above, there is no guarantee that the integrated application will be working. Here, again, mocking may be </w:t>
      </w:r>
      <w:r w:rsidR="00707B2B" w:rsidRPr="00D7567C">
        <w:rPr>
          <w:lang w:val="en-US"/>
        </w:rPr>
        <w:t>required as not all devices or even software environments are available, that you would need for mocking tests.</w:t>
      </w:r>
      <w:r w:rsidR="00B1430C" w:rsidRPr="00D7567C">
        <w:rPr>
          <w:lang w:val="en-US"/>
        </w:rPr>
        <w:t xml:space="preserve"> </w:t>
      </w:r>
      <w:r w:rsidR="00F10F01" w:rsidRPr="00D7567C">
        <w:rPr>
          <w:lang w:val="en-US"/>
        </w:rPr>
        <w:t>The basis here is that applications can be executed even without the service execution environment provided by an installed platform. For this purpose, the generated build process of an implementation template allows for starting an application through a mockup of the service environment, starting the services in an arbitrary ordes on the same machine (in contrast to distributed execution and controlled order as provided by the service manager of the platform). To support this, so far, as shown in the platform examples, we configure the applications with a Boolean switch, e.g., to change between local host addresses for testing and real internet addresses for production.</w:t>
      </w:r>
      <w:r w:rsidR="00F10F01">
        <w:rPr>
          <w:lang w:val="en-US"/>
        </w:rPr>
        <w:t xml:space="preserve"> </w:t>
      </w:r>
      <w:r w:rsidR="00B1430C" w:rsidRPr="003D662E">
        <w:rPr>
          <w:lang w:val="en-US"/>
        </w:rPr>
        <w:t xml:space="preserve">Connectors can be mocked as above, e.g., if certain devices </w:t>
      </w:r>
      <w:r w:rsidR="00AF0A23">
        <w:rPr>
          <w:lang w:val="en-US"/>
        </w:rPr>
        <w:t xml:space="preserve">or </w:t>
      </w:r>
      <w:r w:rsidR="00B1430C" w:rsidRPr="003D662E">
        <w:rPr>
          <w:lang w:val="en-US"/>
        </w:rPr>
        <w:t>their OPC UA servers are not available. Services can also be mocked, by replacing the service classes defined in the model</w:t>
      </w:r>
      <w:r w:rsidR="00940B9B" w:rsidRPr="003D662E">
        <w:rPr>
          <w:lang w:val="en-US"/>
        </w:rPr>
        <w:t>, e.g., by extensions</w:t>
      </w:r>
      <w:r w:rsidR="00B55DC4" w:rsidRPr="003D662E">
        <w:rPr>
          <w:lang w:val="en-US"/>
        </w:rPr>
        <w:t xml:space="preserve"> of the services that disable some functionality. </w:t>
      </w:r>
      <w:r w:rsidR="000A1AC2" w:rsidRPr="003D662E">
        <w:rPr>
          <w:lang w:val="en-US"/>
        </w:rPr>
        <w:t xml:space="preserve">One example is to replace a TensorFlow-based Python AI script (with one reason that you may not have required GPU capabilities at hands) by a simple mock script and to tell the generation to use the mock script instead of the original script. </w:t>
      </w:r>
    </w:p>
    <w:p w14:paraId="4354DF14" w14:textId="094F247F" w:rsidR="009B2AA7" w:rsidRPr="003D662E" w:rsidRDefault="009B2AA7" w:rsidP="007245E8">
      <w:pPr>
        <w:pStyle w:val="ListParagraph"/>
        <w:numPr>
          <w:ilvl w:val="0"/>
          <w:numId w:val="37"/>
        </w:numPr>
        <w:jc w:val="both"/>
        <w:rPr>
          <w:lang w:val="en-US"/>
        </w:rPr>
      </w:pPr>
      <w:r w:rsidRPr="003D662E">
        <w:rPr>
          <w:b/>
          <w:lang w:val="en-US"/>
        </w:rPr>
        <w:t>Testing the application:</w:t>
      </w:r>
      <w:r w:rsidRPr="003D662E">
        <w:rPr>
          <w:lang w:val="en-US"/>
        </w:rPr>
        <w:t xml:space="preserve"> Despite all tests, ultimately also the application with all services and all required devices in place must be tested</w:t>
      </w:r>
      <w:r w:rsidRPr="00D7567C">
        <w:rPr>
          <w:lang w:val="en-US"/>
        </w:rPr>
        <w:t>.</w:t>
      </w:r>
      <w:r w:rsidR="00AF0A23" w:rsidRPr="00D7567C">
        <w:rPr>
          <w:lang w:val="en-US"/>
        </w:rPr>
        <w:t xml:space="preserve"> </w:t>
      </w:r>
      <w:r w:rsidR="00D15942" w:rsidRPr="00D7567C">
        <w:rPr>
          <w:lang w:val="en-US"/>
        </w:rPr>
        <w:t xml:space="preserve">This is supported by the Platform Evaluation and Testing Environment (cf. Section </w:t>
      </w:r>
      <w:r w:rsidR="00D15942" w:rsidRPr="00D7567C">
        <w:rPr>
          <w:lang w:val="en-US"/>
        </w:rPr>
        <w:fldChar w:fldCharType="begin"/>
      </w:r>
      <w:r w:rsidR="00D15942" w:rsidRPr="00D7567C">
        <w:rPr>
          <w:lang w:val="en-US"/>
        </w:rPr>
        <w:instrText xml:space="preserve"> REF _Ref137117178 \r \h  \* MERGEFORMAT </w:instrText>
      </w:r>
      <w:r w:rsidR="00D15942" w:rsidRPr="00D7567C">
        <w:rPr>
          <w:lang w:val="en-US"/>
        </w:rPr>
      </w:r>
      <w:r w:rsidR="00D15942" w:rsidRPr="00D7567C">
        <w:rPr>
          <w:lang w:val="en-US"/>
        </w:rPr>
        <w:fldChar w:fldCharType="separate"/>
      </w:r>
      <w:r w:rsidR="00C62E87">
        <w:rPr>
          <w:lang w:val="en-US"/>
        </w:rPr>
        <w:t>7.5</w:t>
      </w:r>
      <w:r w:rsidR="00D15942" w:rsidRPr="00D7567C">
        <w:rPr>
          <w:lang w:val="en-US"/>
        </w:rPr>
        <w:fldChar w:fldCharType="end"/>
      </w:r>
      <w:r w:rsidR="00D15942" w:rsidRPr="00D7567C">
        <w:rPr>
          <w:lang w:val="en-US"/>
        </w:rPr>
        <w:t>).</w:t>
      </w:r>
    </w:p>
    <w:p w14:paraId="2DA28C08" w14:textId="4C0AC375" w:rsidR="00551998" w:rsidRPr="003D662E" w:rsidRDefault="00551998" w:rsidP="001677AE">
      <w:pPr>
        <w:jc w:val="both"/>
        <w:rPr>
          <w:sz w:val="20"/>
          <w:lang w:val="en-US"/>
        </w:rPr>
      </w:pPr>
      <w:r w:rsidRPr="003D662E">
        <w:rPr>
          <w:lang w:val="en-US"/>
        </w:rPr>
        <w:t xml:space="preserve">It is important to mention that only testing on application-level may include all resources and service implementations in the final form as it will be deployed. Thus, accidental </w:t>
      </w:r>
      <w:r w:rsidR="009F5EFA" w:rsidRPr="003D662E">
        <w:rPr>
          <w:lang w:val="en-US"/>
        </w:rPr>
        <w:t xml:space="preserve">overlaps of resources, e.g., </w:t>
      </w:r>
      <w:r w:rsidR="007474B1" w:rsidRPr="003D662E">
        <w:rPr>
          <w:lang w:val="en-US"/>
        </w:rPr>
        <w:t>identity</w:t>
      </w:r>
      <w:r w:rsidR="009F5EFA" w:rsidRPr="003D662E">
        <w:rPr>
          <w:lang w:val="en-US"/>
        </w:rPr>
        <w:t xml:space="preserve"> stores may only be detected when running an integrated application.</w:t>
      </w:r>
    </w:p>
    <w:p w14:paraId="066A0194" w14:textId="468923D4" w:rsidR="00E1658A" w:rsidRPr="003D662E" w:rsidRDefault="001677AE" w:rsidP="001677AE">
      <w:pPr>
        <w:jc w:val="both"/>
        <w:rPr>
          <w:lang w:val="en-US"/>
        </w:rPr>
      </w:pPr>
      <w:r w:rsidRPr="003D662E">
        <w:rPr>
          <w:lang w:val="en-US"/>
        </w:rPr>
        <w:t>The requirements documents [</w:t>
      </w:r>
      <w:r w:rsidR="00821E85">
        <w:rPr>
          <w:lang w:val="en-GB"/>
        </w:rPr>
        <w:t>SSE21</w:t>
      </w:r>
      <w:r w:rsidR="0074030D" w:rsidRPr="003D662E">
        <w:rPr>
          <w:lang w:val="en-US"/>
        </w:rPr>
        <w:t xml:space="preserve">, </w:t>
      </w:r>
      <w:r w:rsidR="00821E85">
        <w:rPr>
          <w:lang w:val="en-GB"/>
        </w:rPr>
        <w:t>ESA+21</w:t>
      </w:r>
      <w:r w:rsidRPr="003D662E">
        <w:rPr>
          <w:lang w:val="en-US"/>
        </w:rPr>
        <w:t>] even demand in-place pre-deployment tests. Currently, the platform does not offer functionality for these optional (but important) requirements.</w:t>
      </w:r>
      <w:r w:rsidR="00E1658A" w:rsidRPr="003D662E">
        <w:rPr>
          <w:lang w:val="en-US"/>
        </w:rPr>
        <w:br w:type="page"/>
      </w:r>
    </w:p>
    <w:p w14:paraId="511DDB84" w14:textId="56355156" w:rsidR="0075604D" w:rsidRPr="003D662E" w:rsidRDefault="0075604D" w:rsidP="00354F67">
      <w:pPr>
        <w:pStyle w:val="Heading1"/>
        <w:rPr>
          <w:lang w:val="en-US"/>
        </w:rPr>
      </w:pPr>
      <w:bookmarkStart w:id="183" w:name="_Ref69736036"/>
      <w:bookmarkStart w:id="184" w:name="_Toc216439669"/>
      <w:bookmarkStart w:id="185" w:name="_Ref57897849"/>
      <w:r w:rsidRPr="003D662E">
        <w:rPr>
          <w:lang w:val="en-US"/>
        </w:rPr>
        <w:lastRenderedPageBreak/>
        <w:t xml:space="preserve">Architectural </w:t>
      </w:r>
      <w:r w:rsidR="00A37166">
        <w:rPr>
          <w:lang w:val="en-US"/>
        </w:rPr>
        <w:t xml:space="preserve">Decisions and </w:t>
      </w:r>
      <w:r w:rsidRPr="003D662E">
        <w:rPr>
          <w:lang w:val="en-US"/>
        </w:rPr>
        <w:t>Constraints</w:t>
      </w:r>
      <w:bookmarkEnd w:id="183"/>
      <w:bookmarkEnd w:id="184"/>
    </w:p>
    <w:p w14:paraId="2D6EBBB0" w14:textId="1D9E218B" w:rsidR="00B22523" w:rsidRPr="003D662E" w:rsidRDefault="009A6DB5" w:rsidP="00A332BC">
      <w:pPr>
        <w:jc w:val="both"/>
        <w:rPr>
          <w:lang w:val="en-US"/>
        </w:rPr>
      </w:pPr>
      <w:r w:rsidRPr="003D662E">
        <w:rPr>
          <w:lang w:val="en-US"/>
        </w:rPr>
        <w:t xml:space="preserve">Besides structure and communication sequences, often an architecture explicitly or implicitly defines constraints that must be obeyed by an implementation. </w:t>
      </w:r>
      <w:r w:rsidR="00AC41E5" w:rsidRPr="003D662E">
        <w:rPr>
          <w:lang w:val="en-US"/>
        </w:rPr>
        <w:t>We summarize and explain the constraints for the platform here:</w:t>
      </w:r>
    </w:p>
    <w:p w14:paraId="2AF3D992" w14:textId="56798A4A" w:rsidR="003A71E5" w:rsidRPr="003D662E" w:rsidRDefault="00AC41E5" w:rsidP="007245E8">
      <w:pPr>
        <w:pStyle w:val="ListParagraph"/>
        <w:numPr>
          <w:ilvl w:val="0"/>
          <w:numId w:val="13"/>
        </w:numPr>
        <w:ind w:left="851" w:hanging="425"/>
        <w:jc w:val="both"/>
        <w:rPr>
          <w:lang w:val="en-US"/>
        </w:rPr>
      </w:pPr>
      <w:bookmarkStart w:id="186" w:name="_Ref69904920"/>
      <w:r w:rsidRPr="003D662E">
        <w:rPr>
          <w:lang w:val="en-US"/>
        </w:rPr>
        <w:t>Higher l</w:t>
      </w:r>
      <w:r w:rsidR="00B22523" w:rsidRPr="003D662E">
        <w:rPr>
          <w:lang w:val="en-US"/>
        </w:rPr>
        <w:t>ayers</w:t>
      </w:r>
      <w:r w:rsidRPr="003D662E">
        <w:rPr>
          <w:lang w:val="en-US"/>
        </w:rPr>
        <w:t xml:space="preserve"> and contained</w:t>
      </w:r>
      <w:r w:rsidR="00B22523" w:rsidRPr="003D662E">
        <w:rPr>
          <w:lang w:val="en-US"/>
        </w:rPr>
        <w:t xml:space="preserve"> </w:t>
      </w:r>
      <w:r w:rsidRPr="003D662E">
        <w:rPr>
          <w:lang w:val="en-US"/>
        </w:rPr>
        <w:t xml:space="preserve">components are allowed to have </w:t>
      </w:r>
      <w:r w:rsidRPr="003D662E">
        <w:rPr>
          <w:b/>
          <w:lang w:val="en-US"/>
        </w:rPr>
        <w:t>dependencies</w:t>
      </w:r>
      <w:r w:rsidRPr="003D662E">
        <w:rPr>
          <w:lang w:val="en-US"/>
        </w:rPr>
        <w:t xml:space="preserve"> only to downstream layers and components, </w:t>
      </w:r>
      <w:r w:rsidR="002423EE" w:rsidRPr="003D662E">
        <w:rPr>
          <w:lang w:val="en-US"/>
        </w:rPr>
        <w:t xml:space="preserve">if possible only to </w:t>
      </w:r>
      <w:r w:rsidR="003148AD" w:rsidRPr="003D662E">
        <w:rPr>
          <w:lang w:val="en-US"/>
        </w:rPr>
        <w:t xml:space="preserve">the directly adjacent </w:t>
      </w:r>
      <w:r w:rsidR="00F82D36" w:rsidRPr="003D662E">
        <w:rPr>
          <w:lang w:val="en-US"/>
        </w:rPr>
        <w:t xml:space="preserve">lower </w:t>
      </w:r>
      <w:r w:rsidR="002423EE" w:rsidRPr="003D662E">
        <w:rPr>
          <w:lang w:val="en-US"/>
        </w:rPr>
        <w:t>layer</w:t>
      </w:r>
      <w:r w:rsidRPr="003D662E">
        <w:rPr>
          <w:lang w:val="en-US"/>
        </w:rPr>
        <w:t>. This constraint is induced by the basic layered architecture style of the platform.</w:t>
      </w:r>
      <w:bookmarkEnd w:id="186"/>
      <w:r w:rsidR="003A71E5" w:rsidRPr="003D662E">
        <w:rPr>
          <w:lang w:val="en-US"/>
        </w:rPr>
        <w:t xml:space="preserve"> </w:t>
      </w:r>
    </w:p>
    <w:p w14:paraId="2D274BF6" w14:textId="74FAD4FF" w:rsidR="00071180" w:rsidRPr="003D662E" w:rsidRDefault="003A71E5" w:rsidP="007245E8">
      <w:pPr>
        <w:pStyle w:val="ListParagraph"/>
        <w:numPr>
          <w:ilvl w:val="0"/>
          <w:numId w:val="13"/>
        </w:numPr>
        <w:ind w:left="851" w:hanging="425"/>
        <w:jc w:val="both"/>
        <w:rPr>
          <w:lang w:val="en-US"/>
        </w:rPr>
      </w:pPr>
      <w:r w:rsidRPr="003D662E">
        <w:rPr>
          <w:lang w:val="en-US"/>
        </w:rPr>
        <w:t xml:space="preserve">As an exception from </w:t>
      </w:r>
      <w:r w:rsidR="00591A8F" w:rsidRPr="003D662E">
        <w:rPr>
          <w:lang w:val="en-US"/>
        </w:rPr>
        <w:fldChar w:fldCharType="begin"/>
      </w:r>
      <w:r w:rsidR="00591A8F" w:rsidRPr="003D662E">
        <w:rPr>
          <w:lang w:val="en-US"/>
        </w:rPr>
        <w:instrText xml:space="preserve"> REF _Ref69904920 \r \h </w:instrText>
      </w:r>
      <w:r w:rsidR="00067AA1" w:rsidRPr="003D662E">
        <w:rPr>
          <w:lang w:val="en-US"/>
        </w:rPr>
        <w:instrText xml:space="preserve"> \* MERGEFORMAT </w:instrText>
      </w:r>
      <w:r w:rsidR="00591A8F" w:rsidRPr="003D662E">
        <w:rPr>
          <w:lang w:val="en-US"/>
        </w:rPr>
      </w:r>
      <w:r w:rsidR="00591A8F" w:rsidRPr="003D662E">
        <w:rPr>
          <w:lang w:val="en-US"/>
        </w:rPr>
        <w:fldChar w:fldCharType="separate"/>
      </w:r>
      <w:r w:rsidR="00C62E87">
        <w:rPr>
          <w:lang w:val="en-US"/>
        </w:rPr>
        <w:t>C1</w:t>
      </w:r>
      <w:r w:rsidR="00591A8F" w:rsidRPr="003D662E">
        <w:rPr>
          <w:lang w:val="en-US"/>
        </w:rPr>
        <w:fldChar w:fldCharType="end"/>
      </w:r>
      <w:r w:rsidRPr="003D662E">
        <w:rPr>
          <w:lang w:val="en-US"/>
        </w:rPr>
        <w:t xml:space="preserve">, the </w:t>
      </w:r>
      <w:r w:rsidRPr="003D662E">
        <w:rPr>
          <w:b/>
          <w:lang w:val="en-US"/>
        </w:rPr>
        <w:t>ECS runtime</w:t>
      </w:r>
      <w:r w:rsidRPr="003D662E">
        <w:rPr>
          <w:lang w:val="en-US"/>
        </w:rPr>
        <w:t xml:space="preserve"> </w:t>
      </w:r>
      <w:r w:rsidRPr="003D662E">
        <w:rPr>
          <w:b/>
          <w:lang w:val="en-US"/>
        </w:rPr>
        <w:t>shall not depend on the Services Layer</w:t>
      </w:r>
      <w:r w:rsidRPr="003D662E">
        <w:rPr>
          <w:lang w:val="en-US"/>
        </w:rPr>
        <w:t xml:space="preserve"> so that the services layer can be installed separately (as explained in Section </w:t>
      </w:r>
      <w:r w:rsidR="00427DB9" w:rsidRPr="003D662E">
        <w:rPr>
          <w:lang w:val="en-US"/>
        </w:rPr>
        <w:fldChar w:fldCharType="begin"/>
      </w:r>
      <w:r w:rsidR="00427DB9" w:rsidRPr="003D662E">
        <w:rPr>
          <w:lang w:val="en-US"/>
        </w:rPr>
        <w:instrText xml:space="preserve"> REF _Ref69905018 \r \h </w:instrText>
      </w:r>
      <w:r w:rsidR="00067AA1" w:rsidRPr="003D662E">
        <w:rPr>
          <w:lang w:val="en-US"/>
        </w:rPr>
        <w:instrText xml:space="preserve"> \* MERGEFORMAT </w:instrText>
      </w:r>
      <w:r w:rsidR="00427DB9" w:rsidRPr="003D662E">
        <w:rPr>
          <w:lang w:val="en-US"/>
        </w:rPr>
      </w:r>
      <w:r w:rsidR="00427DB9" w:rsidRPr="003D662E">
        <w:rPr>
          <w:lang w:val="en-US"/>
        </w:rPr>
        <w:fldChar w:fldCharType="separate"/>
      </w:r>
      <w:r w:rsidR="00C62E87">
        <w:rPr>
          <w:lang w:val="en-US"/>
        </w:rPr>
        <w:t>3</w:t>
      </w:r>
      <w:r w:rsidR="00427DB9" w:rsidRPr="003D662E">
        <w:rPr>
          <w:lang w:val="en-US"/>
        </w:rPr>
        <w:fldChar w:fldCharType="end"/>
      </w:r>
      <w:r w:rsidRPr="003D662E">
        <w:rPr>
          <w:lang w:val="en-US"/>
        </w:rPr>
        <w:t>).</w:t>
      </w:r>
      <w:r w:rsidR="00FB3D92" w:rsidRPr="003D662E">
        <w:rPr>
          <w:lang w:val="en-US"/>
        </w:rPr>
        <w:t xml:space="preserve"> Both, Services Layer and ECS runtime may depend on certain classes of the services environment.</w:t>
      </w:r>
    </w:p>
    <w:p w14:paraId="16F7DD96" w14:textId="3AD1524F" w:rsidR="00B2784E" w:rsidRPr="00D7567C" w:rsidRDefault="00B2784E" w:rsidP="007245E8">
      <w:pPr>
        <w:pStyle w:val="ListParagraph"/>
        <w:numPr>
          <w:ilvl w:val="0"/>
          <w:numId w:val="13"/>
        </w:numPr>
        <w:ind w:left="851" w:hanging="425"/>
        <w:jc w:val="both"/>
        <w:rPr>
          <w:lang w:val="en-US"/>
        </w:rPr>
      </w:pPr>
      <w:bookmarkStart w:id="187" w:name="_Ref76744302"/>
      <w:r w:rsidRPr="00D7567C">
        <w:rPr>
          <w:b/>
          <w:lang w:val="en-US"/>
        </w:rPr>
        <w:t>Asset Administration Shells</w:t>
      </w:r>
      <w:r w:rsidRPr="00D7567C">
        <w:rPr>
          <w:lang w:val="en-US"/>
        </w:rPr>
        <w:t xml:space="preserve"> are the primary mechanism for the </w:t>
      </w:r>
      <w:r w:rsidRPr="00D7567C">
        <w:rPr>
          <w:b/>
          <w:lang w:val="en-US"/>
        </w:rPr>
        <w:t>communication among platform components</w:t>
      </w:r>
      <w:r w:rsidRPr="00D7567C">
        <w:rPr>
          <w:lang w:val="en-US"/>
        </w:rPr>
        <w:t>, in particular for remote method calls. AAS shall also be used as unified backend for the platform management user interface where ever possible. Notable exceptions are monitoring / tracing streams (via the transport protocol/component) [</w:t>
      </w:r>
      <w:r w:rsidR="00597F48">
        <w:rPr>
          <w:lang w:val="en-US"/>
        </w:rPr>
        <w:t>CE21</w:t>
      </w:r>
      <w:r w:rsidRPr="00D7567C">
        <w:rPr>
          <w:lang w:val="en-US"/>
        </w:rPr>
        <w:t>], soft-realtime transport streams (via the transport protocol/component) or operation status updates to be displayed on the management user interface (currently not possible due to performance and resource problems of the BaSyx AAS implementation).</w:t>
      </w:r>
    </w:p>
    <w:p w14:paraId="2D9D52D4" w14:textId="0DAF3E5B" w:rsidR="00B22523" w:rsidRPr="003D662E" w:rsidRDefault="00AC348B" w:rsidP="007245E8">
      <w:pPr>
        <w:pStyle w:val="ListParagraph"/>
        <w:numPr>
          <w:ilvl w:val="0"/>
          <w:numId w:val="13"/>
        </w:numPr>
        <w:ind w:left="851" w:hanging="425"/>
        <w:jc w:val="both"/>
        <w:rPr>
          <w:lang w:val="en-US"/>
        </w:rPr>
      </w:pPr>
      <w:r w:rsidRPr="003D662E">
        <w:rPr>
          <w:lang w:val="en-US"/>
        </w:rPr>
        <w:t>W</w:t>
      </w:r>
      <w:r w:rsidR="00071180" w:rsidRPr="003D662E">
        <w:rPr>
          <w:lang w:val="en-US"/>
        </w:rPr>
        <w:t xml:space="preserve">rapped </w:t>
      </w:r>
      <w:r w:rsidR="0003550B" w:rsidRPr="003D662E">
        <w:rPr>
          <w:b/>
          <w:lang w:val="en-US"/>
        </w:rPr>
        <w:t xml:space="preserve">singleton </w:t>
      </w:r>
      <w:r w:rsidR="00071180" w:rsidRPr="003D662E">
        <w:rPr>
          <w:b/>
          <w:lang w:val="en-US"/>
        </w:rPr>
        <w:t>components</w:t>
      </w:r>
      <w:r w:rsidR="00071180" w:rsidRPr="003D662E">
        <w:rPr>
          <w:lang w:val="en-US"/>
        </w:rPr>
        <w:t xml:space="preserve"> </w:t>
      </w:r>
      <w:r w:rsidR="00644C98" w:rsidRPr="003D662E">
        <w:rPr>
          <w:lang w:val="en-US"/>
        </w:rPr>
        <w:t>or</w:t>
      </w:r>
      <w:r w:rsidR="00071180" w:rsidRPr="003D662E">
        <w:rPr>
          <w:lang w:val="en-US"/>
        </w:rPr>
        <w:t xml:space="preserve"> libraries shall not be called by other components than the wrapper itself. </w:t>
      </w:r>
      <w:r w:rsidR="00F35C6F" w:rsidRPr="003D662E">
        <w:rPr>
          <w:lang w:val="en-US"/>
        </w:rPr>
        <w:t xml:space="preserve">Basically, this applies to transport and connector protocols, </w:t>
      </w:r>
      <w:r w:rsidR="001217B6" w:rsidRPr="003D662E">
        <w:rPr>
          <w:lang w:val="en-US"/>
        </w:rPr>
        <w:t>the AAS implementation (BaSy</w:t>
      </w:r>
      <w:r w:rsidR="00A253F4" w:rsidRPr="003D662E">
        <w:rPr>
          <w:lang w:val="en-US"/>
        </w:rPr>
        <w:t>x</w:t>
      </w:r>
      <w:r w:rsidR="001217B6" w:rsidRPr="003D662E">
        <w:rPr>
          <w:lang w:val="en-US"/>
        </w:rPr>
        <w:t xml:space="preserve">), </w:t>
      </w:r>
      <w:r w:rsidR="00F35C6F" w:rsidRPr="003D662E">
        <w:rPr>
          <w:lang w:val="en-US"/>
        </w:rPr>
        <w:t>but also for container management libraries such as Docker.</w:t>
      </w:r>
      <w:r w:rsidR="001217B6" w:rsidRPr="003D662E">
        <w:rPr>
          <w:lang w:val="en-US"/>
        </w:rPr>
        <w:t xml:space="preserve"> This constraint intentionally</w:t>
      </w:r>
      <w:r w:rsidR="009E6B11" w:rsidRPr="003D662E">
        <w:rPr>
          <w:lang w:val="en-US"/>
        </w:rPr>
        <w:t xml:space="preserve"> focuses on singleton </w:t>
      </w:r>
      <w:r w:rsidR="00B043F9" w:rsidRPr="003D662E">
        <w:rPr>
          <w:lang w:val="en-US"/>
        </w:rPr>
        <w:t>components/libraries</w:t>
      </w:r>
      <w:r w:rsidR="009E6B11" w:rsidRPr="003D662E">
        <w:rPr>
          <w:lang w:val="en-US"/>
        </w:rPr>
        <w:t xml:space="preserve">, as some libraries may occur in </w:t>
      </w:r>
      <w:r w:rsidR="00E064CD" w:rsidRPr="003D662E">
        <w:rPr>
          <w:lang w:val="en-US"/>
        </w:rPr>
        <w:t>multiple</w:t>
      </w:r>
      <w:r w:rsidR="009E6B11" w:rsidRPr="003D662E">
        <w:rPr>
          <w:lang w:val="en-US"/>
        </w:rPr>
        <w:t xml:space="preserve"> component</w:t>
      </w:r>
      <w:r w:rsidR="00E064CD" w:rsidRPr="003D662E">
        <w:rPr>
          <w:lang w:val="en-US"/>
        </w:rPr>
        <w:t xml:space="preserve"> dependencies</w:t>
      </w:r>
      <w:r w:rsidR="009E6B11" w:rsidRPr="003D662E">
        <w:rPr>
          <w:lang w:val="en-US"/>
        </w:rPr>
        <w:t xml:space="preserve">, e.g., the stream processing </w:t>
      </w:r>
      <w:r w:rsidR="00E064CD" w:rsidRPr="003D662E">
        <w:rPr>
          <w:lang w:val="en-US"/>
        </w:rPr>
        <w:t>framework</w:t>
      </w:r>
      <w:r w:rsidR="009E6B11" w:rsidRPr="003D662E">
        <w:rPr>
          <w:lang w:val="en-US"/>
        </w:rPr>
        <w:t xml:space="preserve"> due to</w:t>
      </w:r>
      <w:r w:rsidR="002055DE" w:rsidRPr="003D662E">
        <w:rPr>
          <w:lang w:val="en-US"/>
        </w:rPr>
        <w:t xml:space="preserve"> the need for different protocol/binder implementations. In turn, this also applies to some transport/connector protocol client implementations.</w:t>
      </w:r>
      <w:bookmarkEnd w:id="187"/>
      <w:r w:rsidR="00332A2B" w:rsidRPr="003D662E">
        <w:rPr>
          <w:lang w:val="en-US"/>
        </w:rPr>
        <w:t xml:space="preserve"> Another exception is </w:t>
      </w:r>
      <w:r w:rsidR="00332A2B" w:rsidRPr="003D662E">
        <w:rPr>
          <w:rFonts w:ascii="Consolas" w:hAnsi="Consolas"/>
          <w:lang w:val="en-US"/>
        </w:rPr>
        <w:t>support.aas.basyx.server</w:t>
      </w:r>
      <w:r w:rsidR="00332A2B" w:rsidRPr="003D662E">
        <w:rPr>
          <w:lang w:val="en-US"/>
        </w:rPr>
        <w:t xml:space="preserve">, which </w:t>
      </w:r>
      <w:r w:rsidR="005868AC" w:rsidRPr="003D662E">
        <w:rPr>
          <w:lang w:val="en-US"/>
        </w:rPr>
        <w:t>is allowed to</w:t>
      </w:r>
      <w:r w:rsidR="00332A2B" w:rsidRPr="003D662E">
        <w:rPr>
          <w:lang w:val="en-US"/>
        </w:rPr>
        <w:t xml:space="preserve"> </w:t>
      </w:r>
      <w:r w:rsidR="00152058" w:rsidRPr="003D662E">
        <w:rPr>
          <w:lang w:val="en-US"/>
        </w:rPr>
        <w:t xml:space="preserve">access (as </w:t>
      </w:r>
      <w:r w:rsidR="00F82D36" w:rsidRPr="003D662E">
        <w:rPr>
          <w:lang w:val="en-US"/>
        </w:rPr>
        <w:t xml:space="preserve">the </w:t>
      </w:r>
      <w:r w:rsidR="00152058" w:rsidRPr="003D662E">
        <w:rPr>
          <w:lang w:val="en-US"/>
        </w:rPr>
        <w:t xml:space="preserve">only component) </w:t>
      </w:r>
      <w:r w:rsidR="00332A2B" w:rsidRPr="003D662E">
        <w:rPr>
          <w:rFonts w:ascii="Consolas" w:hAnsi="Consolas"/>
          <w:lang w:val="en-US"/>
        </w:rPr>
        <w:t>support.aas.basyx</w:t>
      </w:r>
      <w:r w:rsidR="00332A2B" w:rsidRPr="003D662E">
        <w:rPr>
          <w:lang w:val="en-US"/>
        </w:rPr>
        <w:t xml:space="preserve"> as it represents the server component with full dependencies.</w:t>
      </w:r>
    </w:p>
    <w:p w14:paraId="4DE1E4EF" w14:textId="4643A9B0" w:rsidR="002645EA" w:rsidRPr="003D662E" w:rsidRDefault="002645EA" w:rsidP="007245E8">
      <w:pPr>
        <w:pStyle w:val="ListParagraph"/>
        <w:numPr>
          <w:ilvl w:val="0"/>
          <w:numId w:val="13"/>
        </w:numPr>
        <w:ind w:left="851" w:hanging="425"/>
        <w:jc w:val="both"/>
        <w:rPr>
          <w:lang w:val="en-US"/>
        </w:rPr>
      </w:pPr>
      <w:r w:rsidRPr="003D662E">
        <w:rPr>
          <w:b/>
          <w:lang w:val="en-US"/>
        </w:rPr>
        <w:t>Support components</w:t>
      </w:r>
      <w:r w:rsidRPr="003D662E">
        <w:rPr>
          <w:lang w:val="en-US"/>
        </w:rPr>
        <w:t xml:space="preserve"> for </w:t>
      </w:r>
      <w:r w:rsidRPr="003D662E">
        <w:rPr>
          <w:lang w:val="en-US"/>
        </w:rPr>
        <w:fldChar w:fldCharType="begin"/>
      </w:r>
      <w:r w:rsidRPr="003D662E">
        <w:rPr>
          <w:lang w:val="en-US"/>
        </w:rPr>
        <w:instrText xml:space="preserve"> REF _Ref76744302 \r \h </w:instrText>
      </w:r>
      <w:r w:rsidR="003D662E">
        <w:rPr>
          <w:lang w:val="en-US"/>
        </w:rPr>
        <w:instrText xml:space="preserve"> \* MERGEFORMAT </w:instrText>
      </w:r>
      <w:r w:rsidRPr="003D662E">
        <w:rPr>
          <w:lang w:val="en-US"/>
        </w:rPr>
      </w:r>
      <w:r w:rsidRPr="003D662E">
        <w:rPr>
          <w:lang w:val="en-US"/>
        </w:rPr>
        <w:fldChar w:fldCharType="separate"/>
      </w:r>
      <w:r w:rsidR="00C62E87">
        <w:rPr>
          <w:lang w:val="en-US"/>
        </w:rPr>
        <w:t>C3</w:t>
      </w:r>
      <w:r w:rsidRPr="003D662E">
        <w:rPr>
          <w:lang w:val="en-US"/>
        </w:rPr>
        <w:fldChar w:fldCharType="end"/>
      </w:r>
      <w:r w:rsidRPr="003D662E">
        <w:rPr>
          <w:lang w:val="en-US"/>
        </w:rPr>
        <w:t xml:space="preserve"> shall be realized as </w:t>
      </w:r>
      <w:r w:rsidRPr="003D662E">
        <w:rPr>
          <w:b/>
          <w:lang w:val="en-US"/>
        </w:rPr>
        <w:t>optional components</w:t>
      </w:r>
      <w:r w:rsidRPr="003D662E">
        <w:rPr>
          <w:lang w:val="en-US"/>
        </w:rPr>
        <w:t xml:space="preserve">, e.g., the Spring service environment refining the generic Java environment. </w:t>
      </w:r>
      <w:r w:rsidR="008C5CA3" w:rsidRPr="003D662E">
        <w:rPr>
          <w:lang w:val="en-US"/>
        </w:rPr>
        <w:t>There shall be no references into such components except for refining components.</w:t>
      </w:r>
      <w:r w:rsidR="00517986" w:rsidRPr="003D662E">
        <w:rPr>
          <w:lang w:val="en-US"/>
        </w:rPr>
        <w:t xml:space="preserve"> In particular, generic components shall not reference their specialized components. For providing access to the specialized implementation, descriptors, factories or facades </w:t>
      </w:r>
      <w:r w:rsidR="00F82D36" w:rsidRPr="003D662E">
        <w:rPr>
          <w:lang w:val="en-US"/>
        </w:rPr>
        <w:t xml:space="preserve">are to be used </w:t>
      </w:r>
      <w:r w:rsidR="00517986" w:rsidRPr="003D662E">
        <w:rPr>
          <w:lang w:val="en-US"/>
        </w:rPr>
        <w:t>where the implementation is provided by JSL.</w:t>
      </w:r>
    </w:p>
    <w:p w14:paraId="4E990E57" w14:textId="5CF4D4CC" w:rsidR="00A37166" w:rsidRPr="00D7567C" w:rsidRDefault="00A37166" w:rsidP="007245E8">
      <w:pPr>
        <w:pStyle w:val="ListParagraph"/>
        <w:numPr>
          <w:ilvl w:val="0"/>
          <w:numId w:val="13"/>
        </w:numPr>
        <w:ind w:left="851" w:hanging="425"/>
        <w:jc w:val="both"/>
        <w:rPr>
          <w:lang w:val="en-US"/>
        </w:rPr>
      </w:pPr>
      <w:bookmarkStart w:id="188" w:name="_Ref101367534"/>
      <w:r w:rsidRPr="00D7567C">
        <w:rPr>
          <w:b/>
          <w:lang w:val="en-US"/>
        </w:rPr>
        <w:t>Protocol brokers/servers</w:t>
      </w:r>
      <w:r w:rsidRPr="00D7567C">
        <w:rPr>
          <w:lang w:val="en-US"/>
        </w:rPr>
        <w:t xml:space="preserve"> are internal and shall not be used for communication with external components. On the one side, these broker/server instances host the internal data traffic, i.e., additional channels (accidentally) using the same names may disturb platform operations or even overload transport capacities. On the other side, the internal protocol/broker/server may change due to some configuration decision, also as part of system evolution, and, thus, may break assumed communication with external components. With the advent of new security mechanisms, e.g., an internal transparent overlay network provided by KIPROTECT Hyper</w:t>
      </w:r>
      <w:r w:rsidRPr="00D7567C">
        <w:rPr>
          <w:rStyle w:val="FootnoteReference"/>
          <w:lang w:val="en-US"/>
        </w:rPr>
        <w:footnoteReference w:id="87"/>
      </w:r>
      <w:r w:rsidRPr="00D7567C">
        <w:rPr>
          <w:lang w:val="en-US"/>
        </w:rPr>
        <w:t>, the communication may be internally authenticated and encrypted and, thus, not also be available for external communications.</w:t>
      </w:r>
    </w:p>
    <w:p w14:paraId="4552BDA7" w14:textId="17D4C520" w:rsidR="00DA2743" w:rsidRPr="003D662E" w:rsidRDefault="00DA2743" w:rsidP="007245E8">
      <w:pPr>
        <w:pStyle w:val="ListParagraph"/>
        <w:numPr>
          <w:ilvl w:val="0"/>
          <w:numId w:val="13"/>
        </w:numPr>
        <w:ind w:left="851" w:hanging="425"/>
        <w:jc w:val="both"/>
        <w:rPr>
          <w:lang w:val="en-US"/>
        </w:rPr>
      </w:pPr>
      <w:r w:rsidRPr="003D662E">
        <w:rPr>
          <w:b/>
          <w:lang w:val="en-US"/>
        </w:rPr>
        <w:t xml:space="preserve">Protocol </w:t>
      </w:r>
      <w:r w:rsidR="00A37166">
        <w:rPr>
          <w:b/>
          <w:lang w:val="en-US"/>
        </w:rPr>
        <w:t>brokers/</w:t>
      </w:r>
      <w:r w:rsidRPr="003D662E">
        <w:rPr>
          <w:b/>
          <w:lang w:val="en-US"/>
        </w:rPr>
        <w:t>servers</w:t>
      </w:r>
      <w:r w:rsidRPr="003D662E">
        <w:rPr>
          <w:lang w:val="en-US"/>
        </w:rPr>
        <w:t xml:space="preserve"> </w:t>
      </w:r>
      <w:r w:rsidRPr="00A37166">
        <w:rPr>
          <w:b/>
          <w:lang w:val="en-US"/>
        </w:rPr>
        <w:t>for testing</w:t>
      </w:r>
      <w:r w:rsidRPr="003D662E">
        <w:rPr>
          <w:lang w:val="en-US"/>
        </w:rPr>
        <w:t xml:space="preserve"> </w:t>
      </w:r>
      <w:r w:rsidR="00B14D97" w:rsidRPr="003D662E">
        <w:rPr>
          <w:lang w:val="en-US"/>
        </w:rPr>
        <w:t xml:space="preserve">such as Apache Qpid, HiveMq or Moquette </w:t>
      </w:r>
      <w:r w:rsidRPr="003D662E">
        <w:rPr>
          <w:lang w:val="en-US"/>
        </w:rPr>
        <w:t>shall be in testing components and no other component shall directly use classes from them (although Maven requires explicitly naming also those transitive dependencies).</w:t>
      </w:r>
      <w:r w:rsidR="001153AE" w:rsidRPr="003D662E">
        <w:rPr>
          <w:lang w:val="en-US"/>
        </w:rPr>
        <w:t xml:space="preserve"> These testing servers may be used during platform instantiation to provide a broker/server for a selected protocol.</w:t>
      </w:r>
      <w:bookmarkEnd w:id="188"/>
    </w:p>
    <w:p w14:paraId="5D28AC4A" w14:textId="1F214100" w:rsidR="002057AD" w:rsidRPr="003D662E" w:rsidRDefault="002057AD" w:rsidP="007245E8">
      <w:pPr>
        <w:pStyle w:val="ListParagraph"/>
        <w:numPr>
          <w:ilvl w:val="0"/>
          <w:numId w:val="13"/>
        </w:numPr>
        <w:ind w:left="851" w:hanging="425"/>
        <w:jc w:val="both"/>
        <w:rPr>
          <w:lang w:val="en-US"/>
        </w:rPr>
      </w:pPr>
      <w:bookmarkStart w:id="189" w:name="_Ref101367536"/>
      <w:r w:rsidRPr="003D662E">
        <w:rPr>
          <w:lang w:val="en-US"/>
        </w:rPr>
        <w:lastRenderedPageBreak/>
        <w:t xml:space="preserve">Production code must </w:t>
      </w:r>
      <w:r w:rsidRPr="003D662E">
        <w:rPr>
          <w:b/>
          <w:lang w:val="en-US"/>
        </w:rPr>
        <w:t>not have dependencies to alternative or optional components</w:t>
      </w:r>
      <w:r w:rsidRPr="003D662E">
        <w:rPr>
          <w:lang w:val="en-US"/>
        </w:rPr>
        <w:t xml:space="preserve">. As a rule of thumb, generic components without </w:t>
      </w:r>
      <w:r w:rsidR="009B40CC" w:rsidRPr="003D662E">
        <w:rPr>
          <w:lang w:val="en-US"/>
        </w:rPr>
        <w:t>“</w:t>
      </w:r>
      <w:r w:rsidRPr="003D662E">
        <w:rPr>
          <w:lang w:val="en-US"/>
        </w:rPr>
        <w:t>suffix</w:t>
      </w:r>
      <w:r w:rsidR="009B40CC" w:rsidRPr="003D662E">
        <w:rPr>
          <w:lang w:val="en-US"/>
        </w:rPr>
        <w:t>”</w:t>
      </w:r>
      <w:r w:rsidRPr="003D662E">
        <w:rPr>
          <w:lang w:val="en-US"/>
        </w:rPr>
        <w:t xml:space="preserve"> names </w:t>
      </w:r>
      <w:r w:rsidR="009B40CC" w:rsidRPr="003D662E">
        <w:rPr>
          <w:lang w:val="en-US"/>
        </w:rPr>
        <w:t xml:space="preserve">(representing the generic part of a component) </w:t>
      </w:r>
      <w:r w:rsidRPr="003D662E">
        <w:rPr>
          <w:lang w:val="en-US"/>
        </w:rPr>
        <w:t xml:space="preserve">shall not directly access </w:t>
      </w:r>
      <w:r w:rsidR="009B40CC" w:rsidRPr="003D662E">
        <w:rPr>
          <w:lang w:val="en-US"/>
        </w:rPr>
        <w:t xml:space="preserve">related </w:t>
      </w:r>
      <w:r w:rsidRPr="003D662E">
        <w:rPr>
          <w:lang w:val="en-US"/>
        </w:rPr>
        <w:t xml:space="preserve">optional/alternative components </w:t>
      </w:r>
      <w:r w:rsidR="009B40CC" w:rsidRPr="003D662E">
        <w:rPr>
          <w:lang w:val="en-US"/>
        </w:rPr>
        <w:t>indicated by “</w:t>
      </w:r>
      <w:r w:rsidRPr="003D662E">
        <w:rPr>
          <w:lang w:val="en-US"/>
        </w:rPr>
        <w:t>suffix</w:t>
      </w:r>
      <w:r w:rsidR="009B40CC" w:rsidRPr="003D662E">
        <w:rPr>
          <w:lang w:val="en-US"/>
        </w:rPr>
        <w:t>”</w:t>
      </w:r>
      <w:r w:rsidRPr="003D662E">
        <w:rPr>
          <w:lang w:val="en-US"/>
        </w:rPr>
        <w:t xml:space="preserve"> names, e.g., </w:t>
      </w:r>
      <w:r w:rsidRPr="003D662E">
        <w:rPr>
          <w:rFonts w:ascii="Consolas" w:hAnsi="Consolas"/>
          <w:lang w:val="en-US"/>
        </w:rPr>
        <w:t>transport</w:t>
      </w:r>
      <w:r w:rsidRPr="003D662E">
        <w:rPr>
          <w:lang w:val="en-US"/>
        </w:rPr>
        <w:t xml:space="preserve"> is the generic transport layer while </w:t>
      </w:r>
      <w:r w:rsidRPr="003D662E">
        <w:rPr>
          <w:rFonts w:ascii="Consolas" w:hAnsi="Consolas"/>
          <w:lang w:val="en-US"/>
        </w:rPr>
        <w:t>transport.amp</w:t>
      </w:r>
      <w:r w:rsidRPr="003D662E">
        <w:rPr>
          <w:lang w:val="en-US"/>
        </w:rPr>
        <w:t xml:space="preserve"> the alternative for the AMPQ protocol. This applies to the support layer (no access to BaSyx/Server), the transport binders (e.g., </w:t>
      </w:r>
      <w:r w:rsidRPr="003D662E">
        <w:rPr>
          <w:rFonts w:ascii="Consolas" w:hAnsi="Consolas"/>
          <w:lang w:val="en-US"/>
        </w:rPr>
        <w:t>transport.spring</w:t>
      </w:r>
      <w:r w:rsidRPr="003D662E">
        <w:rPr>
          <w:lang w:val="en-US"/>
        </w:rPr>
        <w:t xml:space="preserve"> vs. </w:t>
      </w:r>
      <w:r w:rsidRPr="003D662E">
        <w:rPr>
          <w:rFonts w:ascii="Consolas" w:hAnsi="Consolas"/>
          <w:lang w:val="en-US"/>
        </w:rPr>
        <w:t>transport.spring.amqp</w:t>
      </w:r>
      <w:r w:rsidRPr="003D662E">
        <w:rPr>
          <w:lang w:val="en-US"/>
        </w:rPr>
        <w:t>), the connectors, the service environment (</w:t>
      </w:r>
      <w:r w:rsidRPr="003D662E">
        <w:rPr>
          <w:rFonts w:ascii="Consolas" w:hAnsi="Consolas"/>
          <w:lang w:val="en-US"/>
        </w:rPr>
        <w:t>services.environment</w:t>
      </w:r>
      <w:r w:rsidRPr="003D662E">
        <w:rPr>
          <w:lang w:val="en-US"/>
        </w:rPr>
        <w:t xml:space="preserve"> vs. </w:t>
      </w:r>
      <w:r w:rsidRPr="003D662E">
        <w:rPr>
          <w:rFonts w:ascii="Consolas" w:hAnsi="Consolas"/>
          <w:lang w:val="en-US"/>
        </w:rPr>
        <w:t>services.environment.spring</w:t>
      </w:r>
      <w:r w:rsidRPr="003D662E">
        <w:rPr>
          <w:lang w:val="en-US"/>
        </w:rPr>
        <w:t xml:space="preserve">), the services (service manager </w:t>
      </w:r>
      <w:r w:rsidRPr="003D662E">
        <w:rPr>
          <w:rFonts w:ascii="Consolas" w:hAnsi="Consolas"/>
          <w:lang w:val="en-US"/>
        </w:rPr>
        <w:t>services</w:t>
      </w:r>
      <w:r w:rsidRPr="003D662E">
        <w:rPr>
          <w:lang w:val="en-US"/>
        </w:rPr>
        <w:t xml:space="preserve"> vs. </w:t>
      </w:r>
      <w:r w:rsidRPr="003D662E">
        <w:rPr>
          <w:rFonts w:ascii="Consolas" w:hAnsi="Consolas"/>
          <w:lang w:val="en-US"/>
        </w:rPr>
        <w:t>services.spring</w:t>
      </w:r>
      <w:r w:rsidRPr="003D662E">
        <w:rPr>
          <w:lang w:val="en-US"/>
        </w:rPr>
        <w:t xml:space="preserve">) the ECS-Runtime (e.g., </w:t>
      </w:r>
      <w:r w:rsidRPr="003D662E">
        <w:rPr>
          <w:rFonts w:ascii="Consolas" w:hAnsi="Consolas"/>
          <w:lang w:val="en-US"/>
        </w:rPr>
        <w:t>ecsRuntime</w:t>
      </w:r>
      <w:r w:rsidRPr="003D662E">
        <w:rPr>
          <w:lang w:val="en-US"/>
        </w:rPr>
        <w:t xml:space="preserve"> vs. </w:t>
      </w:r>
      <w:r w:rsidRPr="003D662E">
        <w:rPr>
          <w:rFonts w:ascii="Consolas" w:hAnsi="Consolas"/>
          <w:lang w:val="en-US"/>
        </w:rPr>
        <w:t>ecsRuntime.docker</w:t>
      </w:r>
      <w:r w:rsidRPr="003D662E">
        <w:rPr>
          <w:lang w:val="en-US"/>
        </w:rPr>
        <w:t>) etc. In contrast to production code, test code (Maven scope “test”) may declare dependencies to specific alternatives to allow for functional testing, e.g., to rely explicitly on the AMPQ transport protocol. Although alternatives shall be tested equally on their level, it is also clear that component testing with specific alternatives just shows the functionality for the assumed/selected alternatives.</w:t>
      </w:r>
      <w:bookmarkEnd w:id="189"/>
    </w:p>
    <w:p w14:paraId="4C80C72F" w14:textId="508DA347" w:rsidR="002057AD" w:rsidRPr="003D662E" w:rsidRDefault="002057AD" w:rsidP="007245E8">
      <w:pPr>
        <w:pStyle w:val="ListParagraph"/>
        <w:numPr>
          <w:ilvl w:val="0"/>
          <w:numId w:val="13"/>
        </w:numPr>
        <w:ind w:left="851" w:hanging="425"/>
        <w:jc w:val="both"/>
        <w:rPr>
          <w:lang w:val="en-US"/>
        </w:rPr>
      </w:pPr>
      <w:bookmarkStart w:id="190" w:name="_Ref101366301"/>
      <w:r w:rsidRPr="003D662E">
        <w:rPr>
          <w:b/>
          <w:lang w:val="en-US"/>
        </w:rPr>
        <w:t xml:space="preserve">Generated </w:t>
      </w:r>
      <w:r w:rsidR="001153AE" w:rsidRPr="003D662E">
        <w:rPr>
          <w:b/>
          <w:lang w:val="en-US"/>
        </w:rPr>
        <w:t>artifacts</w:t>
      </w:r>
      <w:r w:rsidRPr="003D662E">
        <w:rPr>
          <w:lang w:val="en-US"/>
        </w:rPr>
        <w:t xml:space="preserve"> shall be separated from</w:t>
      </w:r>
      <w:r w:rsidR="001153AE" w:rsidRPr="003D662E">
        <w:rPr>
          <w:lang w:val="en-US"/>
        </w:rPr>
        <w:t xml:space="preserve"> manual code (usually an own top-level folder such as </w:t>
      </w:r>
      <w:r w:rsidR="001153AE" w:rsidRPr="003D662E">
        <w:rPr>
          <w:rFonts w:ascii="Consolas" w:hAnsi="Consolas"/>
          <w:lang w:val="en-US"/>
        </w:rPr>
        <w:t>gen</w:t>
      </w:r>
      <w:r w:rsidR="001153AE" w:rsidRPr="003D662E">
        <w:rPr>
          <w:lang w:val="en-US"/>
        </w:rPr>
        <w:t>) and generated artifacts shall not be modified as they may/will be re-generated upon request.</w:t>
      </w:r>
      <w:bookmarkEnd w:id="190"/>
    </w:p>
    <w:p w14:paraId="64BDC830" w14:textId="5519D94C" w:rsidR="001153AE" w:rsidRPr="003D662E" w:rsidRDefault="001153AE" w:rsidP="007245E8">
      <w:pPr>
        <w:pStyle w:val="ListParagraph"/>
        <w:numPr>
          <w:ilvl w:val="0"/>
          <w:numId w:val="13"/>
        </w:numPr>
        <w:ind w:left="851" w:hanging="425"/>
        <w:jc w:val="both"/>
        <w:rPr>
          <w:lang w:val="en-US"/>
        </w:rPr>
      </w:pPr>
      <w:r w:rsidRPr="003D662E">
        <w:rPr>
          <w:b/>
          <w:lang w:val="en-US"/>
        </w:rPr>
        <w:t xml:space="preserve">Implementation of services </w:t>
      </w:r>
      <w:r w:rsidRPr="003D662E">
        <w:rPr>
          <w:lang w:val="en-US"/>
        </w:rPr>
        <w:t>shall be separated per service, so that services can be composed/integrated free of other dependencies.</w:t>
      </w:r>
      <w:r w:rsidR="009B40CC" w:rsidRPr="003D662E">
        <w:rPr>
          <w:lang w:val="en-US"/>
        </w:rPr>
        <w:t xml:space="preserve"> For convenience, in testing code, we may intentionally </w:t>
      </w:r>
      <w:r w:rsidR="002A31D7">
        <w:rPr>
          <w:lang w:val="en-US"/>
        </w:rPr>
        <w:t>in</w:t>
      </w:r>
      <w:r w:rsidR="009B40CC" w:rsidRPr="003D662E">
        <w:rPr>
          <w:lang w:val="en-US"/>
        </w:rPr>
        <w:t xml:space="preserve">validate this rule, e.g., </w:t>
      </w:r>
      <w:r w:rsidR="009B40CC" w:rsidRPr="003D662E">
        <w:rPr>
          <w:rFonts w:ascii="Consolas" w:hAnsi="Consolas"/>
          <w:lang w:val="en-US"/>
        </w:rPr>
        <w:t>test.configuration.configuration</w:t>
      </w:r>
      <w:r w:rsidR="009B40CC" w:rsidRPr="003D662E">
        <w:rPr>
          <w:lang w:val="en-US"/>
        </w:rPr>
        <w:t xml:space="preserve"> implements all service artifacts for all tests in </w:t>
      </w:r>
      <w:r w:rsidR="009B40CC" w:rsidRPr="003D662E">
        <w:rPr>
          <w:rFonts w:ascii="Consolas" w:hAnsi="Consolas"/>
          <w:lang w:val="en-US"/>
        </w:rPr>
        <w:t>configuration.</w:t>
      </w:r>
      <w:r w:rsidR="00595123">
        <w:rPr>
          <w:rFonts w:ascii="Consolas" w:hAnsi="Consolas"/>
          <w:lang w:val="en-US"/>
        </w:rPr>
        <w:t>easy</w:t>
      </w:r>
      <w:r w:rsidR="009B40CC" w:rsidRPr="003D662E">
        <w:rPr>
          <w:lang w:val="en-US"/>
        </w:rPr>
        <w:t>.</w:t>
      </w:r>
    </w:p>
    <w:p w14:paraId="1ED85C74" w14:textId="112A5AA2" w:rsidR="00901995" w:rsidRPr="003D662E" w:rsidRDefault="00901995" w:rsidP="007245E8">
      <w:pPr>
        <w:pStyle w:val="ListParagraph"/>
        <w:numPr>
          <w:ilvl w:val="0"/>
          <w:numId w:val="13"/>
        </w:numPr>
        <w:ind w:left="851" w:hanging="425"/>
        <w:jc w:val="both"/>
        <w:rPr>
          <w:lang w:val="en-US"/>
        </w:rPr>
      </w:pPr>
      <w:bookmarkStart w:id="191" w:name="_Ref102807282"/>
      <w:r w:rsidRPr="003D662E">
        <w:rPr>
          <w:b/>
          <w:lang w:val="en-US"/>
        </w:rPr>
        <w:t>Exception handling</w:t>
      </w:r>
      <w:r w:rsidRPr="003D662E">
        <w:rPr>
          <w:lang w:val="en-US"/>
        </w:rPr>
        <w:t xml:space="preserve"> is </w:t>
      </w:r>
      <w:r w:rsidR="00B94E88" w:rsidRPr="003D662E">
        <w:rPr>
          <w:lang w:val="en-US"/>
        </w:rPr>
        <w:t xml:space="preserve">often not considered a </w:t>
      </w:r>
      <w:r w:rsidRPr="003D662E">
        <w:rPr>
          <w:lang w:val="en-US"/>
        </w:rPr>
        <w:t>topic for architectural constraints</w:t>
      </w:r>
      <w:r w:rsidR="00B94E88" w:rsidRPr="003D662E">
        <w:rPr>
          <w:lang w:val="en-US"/>
        </w:rPr>
        <w:t xml:space="preserve">. However, the basic decisions on how and where to use/handle exceptions are important as they enforce certain responsibilities. Moreover, </w:t>
      </w:r>
      <w:r w:rsidRPr="003D662E">
        <w:rPr>
          <w:lang w:val="en-US"/>
        </w:rPr>
        <w:t xml:space="preserve">some architecture modeling languages </w:t>
      </w:r>
      <w:r w:rsidR="00B94E88" w:rsidRPr="003D662E">
        <w:rPr>
          <w:lang w:val="en-US"/>
        </w:rPr>
        <w:t xml:space="preserve">like UML </w:t>
      </w:r>
      <w:r w:rsidRPr="003D662E">
        <w:rPr>
          <w:lang w:val="en-US"/>
        </w:rPr>
        <w:t xml:space="preserve">allow for the specification of exceptions. Exceptions indicate abnormal situations in the program execution that shall not be handled by normal program code rather than by stopping the execution at the point of occurrence </w:t>
      </w:r>
      <w:r w:rsidR="0096254C" w:rsidRPr="003D662E">
        <w:rPr>
          <w:lang w:val="en-US"/>
        </w:rPr>
        <w:t xml:space="preserve">and tracing back the method calls until the exception at hands is handled (or on top-level it terminates the program or the actual thread). </w:t>
      </w:r>
      <w:r w:rsidR="00621B72" w:rsidRPr="003D662E">
        <w:rPr>
          <w:lang w:val="en-US"/>
        </w:rPr>
        <w:t xml:space="preserve">While often programmers try to handle an exception at the point where it obviously occurs (in Java, where a checked exception could be thrown that must be handled), we believe that in most cases the caller, i.e., the cause of executing the code that throws the exception shall be informed, which does not mean that each exception must be transported and handled in top-level code. For example, consider some complex data format processing code, e.g., reading an AASX file for an asset administration shell. If we handle an Input-Output exception in that code, the caller does not know that and why the format processing fails. Let us now assume, that reading the AASX file was triggered by the ECS runtime when building the AAS of the ECS runtime, e.g., to link device vendor and ECS AAS. Here, the lifecycle handler of the ECS runtime (more or less top-level code) that starts the creation of the ECS AAS is not interested in why an AASX file processing fails. However, the code creating the AAS trying to establish the AAS link is better suited to handle the exception, e.g., to insert an empty link or to log the problem. Thereby, logging </w:t>
      </w:r>
      <w:r w:rsidR="006F321C" w:rsidRPr="003D662E">
        <w:rPr>
          <w:lang w:val="en-US"/>
        </w:rPr>
        <w:t xml:space="preserve">(cf. Sections </w:t>
      </w:r>
      <w:r w:rsidR="006F321C" w:rsidRPr="003D662E">
        <w:rPr>
          <w:lang w:val="en-US"/>
        </w:rPr>
        <w:fldChar w:fldCharType="begin"/>
      </w:r>
      <w:r w:rsidR="006F321C" w:rsidRPr="003D662E">
        <w:rPr>
          <w:lang w:val="en-US"/>
        </w:rPr>
        <w:instrText xml:space="preserve"> REF _Ref78294766 \r \h </w:instrText>
      </w:r>
      <w:r w:rsidR="000F4F51" w:rsidRPr="003D662E">
        <w:rPr>
          <w:lang w:val="en-US"/>
        </w:rPr>
        <w:instrText xml:space="preserve"> \* MERGEFORMAT </w:instrText>
      </w:r>
      <w:r w:rsidR="006F321C" w:rsidRPr="003D662E">
        <w:rPr>
          <w:lang w:val="en-US"/>
        </w:rPr>
      </w:r>
      <w:r w:rsidR="006F321C" w:rsidRPr="003D662E">
        <w:rPr>
          <w:lang w:val="en-US"/>
        </w:rPr>
        <w:fldChar w:fldCharType="separate"/>
      </w:r>
      <w:r w:rsidR="00C62E87">
        <w:rPr>
          <w:lang w:val="en-US"/>
        </w:rPr>
        <w:t>2</w:t>
      </w:r>
      <w:r w:rsidR="006F321C" w:rsidRPr="003D662E">
        <w:rPr>
          <w:lang w:val="en-US"/>
        </w:rPr>
        <w:fldChar w:fldCharType="end"/>
      </w:r>
      <w:r w:rsidR="006F321C" w:rsidRPr="003D662E">
        <w:rPr>
          <w:lang w:val="en-US"/>
        </w:rPr>
        <w:t xml:space="preserve"> and </w:t>
      </w:r>
      <w:r w:rsidR="006F321C" w:rsidRPr="003D662E">
        <w:rPr>
          <w:lang w:val="en-US"/>
        </w:rPr>
        <w:fldChar w:fldCharType="begin"/>
      </w:r>
      <w:r w:rsidR="006F321C" w:rsidRPr="003D662E">
        <w:rPr>
          <w:lang w:val="en-US"/>
        </w:rPr>
        <w:instrText xml:space="preserve"> REF _Ref58848073 \r \h </w:instrText>
      </w:r>
      <w:r w:rsidR="000F4F51" w:rsidRPr="003D662E">
        <w:rPr>
          <w:lang w:val="en-US"/>
        </w:rPr>
        <w:instrText xml:space="preserve"> \* MERGEFORMAT </w:instrText>
      </w:r>
      <w:r w:rsidR="006F321C" w:rsidRPr="003D662E">
        <w:rPr>
          <w:lang w:val="en-US"/>
        </w:rPr>
      </w:r>
      <w:r w:rsidR="006F321C" w:rsidRPr="003D662E">
        <w:rPr>
          <w:lang w:val="en-US"/>
        </w:rPr>
        <w:fldChar w:fldCharType="separate"/>
      </w:r>
      <w:r w:rsidR="00C62E87">
        <w:rPr>
          <w:lang w:val="en-US"/>
        </w:rPr>
        <w:t>7.1</w:t>
      </w:r>
      <w:r w:rsidR="006F321C" w:rsidRPr="003D662E">
        <w:rPr>
          <w:lang w:val="en-US"/>
        </w:rPr>
        <w:fldChar w:fldCharType="end"/>
      </w:r>
      <w:r w:rsidR="006F321C" w:rsidRPr="003D662E">
        <w:rPr>
          <w:lang w:val="en-US"/>
        </w:rPr>
        <w:t xml:space="preserve">) </w:t>
      </w:r>
      <w:r w:rsidR="00621B72" w:rsidRPr="003D662E">
        <w:rPr>
          <w:lang w:val="en-US"/>
        </w:rPr>
        <w:t xml:space="preserve">is </w:t>
      </w:r>
      <w:r w:rsidR="006F321C" w:rsidRPr="003D662E">
        <w:rPr>
          <w:lang w:val="en-US"/>
        </w:rPr>
        <w:t xml:space="preserve">often </w:t>
      </w:r>
      <w:r w:rsidR="00621B72" w:rsidRPr="003D662E">
        <w:rPr>
          <w:lang w:val="en-US"/>
        </w:rPr>
        <w:t xml:space="preserve">not the </w:t>
      </w:r>
      <w:r w:rsidR="006F321C" w:rsidRPr="003D662E">
        <w:rPr>
          <w:lang w:val="en-US"/>
        </w:rPr>
        <w:t xml:space="preserve">right </w:t>
      </w:r>
      <w:r w:rsidR="00621B72" w:rsidRPr="003D662E">
        <w:rPr>
          <w:lang w:val="en-US"/>
        </w:rPr>
        <w:t>answer to an exception, in particular not emitting an exception stack trace to the console</w:t>
      </w:r>
      <w:r w:rsidR="006F321C" w:rsidRPr="003D662E">
        <w:rPr>
          <w:lang w:val="en-US"/>
        </w:rPr>
        <w:t xml:space="preserve"> (which may not be logged properly). In contrast, the programmer shall think about handling the exception in a manner that processing can succeed, e.g., inserting an empty link into the AAS rather than no AAS property at all, which may cause failures in other parts of the system relying on the assumption that such a property exists. </w:t>
      </w:r>
      <w:r w:rsidR="00B94E88" w:rsidRPr="003D662E">
        <w:rPr>
          <w:lang w:val="en-US"/>
        </w:rPr>
        <w:t xml:space="preserve">In particular the type of the used exceptions shall be selected carefully (cf. Sections </w:t>
      </w:r>
      <w:r w:rsidR="00B94E88" w:rsidRPr="003D662E">
        <w:rPr>
          <w:lang w:val="en-US"/>
        </w:rPr>
        <w:fldChar w:fldCharType="begin"/>
      </w:r>
      <w:r w:rsidR="00B94E88" w:rsidRPr="003D662E">
        <w:rPr>
          <w:lang w:val="en-US"/>
        </w:rPr>
        <w:instrText xml:space="preserve"> REF _Ref58848073 \r \h </w:instrText>
      </w:r>
      <w:r w:rsidR="000F4F51" w:rsidRPr="003D662E">
        <w:rPr>
          <w:lang w:val="en-US"/>
        </w:rPr>
        <w:instrText xml:space="preserve"> \* MERGEFORMAT </w:instrText>
      </w:r>
      <w:r w:rsidR="00B94E88" w:rsidRPr="003D662E">
        <w:rPr>
          <w:lang w:val="en-US"/>
        </w:rPr>
      </w:r>
      <w:r w:rsidR="00B94E88" w:rsidRPr="003D662E">
        <w:rPr>
          <w:lang w:val="en-US"/>
        </w:rPr>
        <w:fldChar w:fldCharType="separate"/>
      </w:r>
      <w:r w:rsidR="00C62E87">
        <w:rPr>
          <w:lang w:val="en-US"/>
        </w:rPr>
        <w:t>7.1</w:t>
      </w:r>
      <w:r w:rsidR="00B94E88" w:rsidRPr="003D662E">
        <w:rPr>
          <w:lang w:val="en-US"/>
        </w:rPr>
        <w:fldChar w:fldCharType="end"/>
      </w:r>
      <w:r w:rsidR="00B94E88" w:rsidRPr="003D662E">
        <w:rPr>
          <w:lang w:val="en-US"/>
        </w:rPr>
        <w:t>).</w:t>
      </w:r>
      <w:bookmarkEnd w:id="191"/>
    </w:p>
    <w:p w14:paraId="2C4B9376" w14:textId="4C4EF8CE" w:rsidR="00854457" w:rsidRPr="003D662E" w:rsidRDefault="00854457" w:rsidP="007245E8">
      <w:pPr>
        <w:pStyle w:val="ListParagraph"/>
        <w:numPr>
          <w:ilvl w:val="0"/>
          <w:numId w:val="13"/>
        </w:numPr>
        <w:ind w:left="851" w:hanging="425"/>
        <w:jc w:val="both"/>
        <w:rPr>
          <w:lang w:val="en-US"/>
        </w:rPr>
      </w:pPr>
      <w:r w:rsidRPr="003D662E">
        <w:rPr>
          <w:lang w:val="en-US"/>
        </w:rPr>
        <w:t xml:space="preserve">Apply </w:t>
      </w:r>
      <w:r w:rsidRPr="003D662E">
        <w:rPr>
          <w:b/>
          <w:lang w:val="en-US"/>
        </w:rPr>
        <w:t>defensive logging</w:t>
      </w:r>
      <w:r w:rsidRPr="003D662E">
        <w:rPr>
          <w:lang w:val="en-US"/>
        </w:rPr>
        <w:t xml:space="preserve">, i.e., carefully think about what is an “error”, a “warning”, an “information”. </w:t>
      </w:r>
      <w:r w:rsidR="00C06594" w:rsidRPr="003D662E">
        <w:rPr>
          <w:lang w:val="en-US"/>
        </w:rPr>
        <w:t xml:space="preserve">Errors shall only be emitted if a component will fail to operate. If the </w:t>
      </w:r>
      <w:r w:rsidR="00C06594" w:rsidRPr="003D662E">
        <w:rPr>
          <w:lang w:val="en-US"/>
        </w:rPr>
        <w:lastRenderedPageBreak/>
        <w:t>component can compensate this, e.g., by falling back to some strategy or default plugin, then a warning is more adequate.</w:t>
      </w:r>
      <w:r w:rsidR="00870A32" w:rsidRPr="003D662E">
        <w:rPr>
          <w:lang w:val="en-US"/>
        </w:rPr>
        <w:t xml:space="preserve"> </w:t>
      </w:r>
    </w:p>
    <w:p w14:paraId="39FC96C3" w14:textId="701CFC27" w:rsidR="006E0629" w:rsidRDefault="006E0629" w:rsidP="007245E8">
      <w:pPr>
        <w:pStyle w:val="ListParagraph"/>
        <w:numPr>
          <w:ilvl w:val="0"/>
          <w:numId w:val="13"/>
        </w:numPr>
        <w:ind w:left="851" w:hanging="425"/>
        <w:jc w:val="both"/>
        <w:rPr>
          <w:lang w:val="en-US"/>
        </w:rPr>
      </w:pPr>
      <w:r w:rsidRPr="003D662E">
        <w:rPr>
          <w:b/>
          <w:lang w:val="en-US"/>
        </w:rPr>
        <w:t xml:space="preserve">Logging </w:t>
      </w:r>
      <w:r w:rsidR="00D46614" w:rsidRPr="003D662E">
        <w:rPr>
          <w:b/>
          <w:lang w:val="en-US"/>
        </w:rPr>
        <w:t>setup</w:t>
      </w:r>
      <w:r w:rsidR="00995658" w:rsidRPr="003D662E">
        <w:rPr>
          <w:b/>
          <w:lang w:val="en-US"/>
        </w:rPr>
        <w:t>/filtering</w:t>
      </w:r>
      <w:r w:rsidR="00D46614" w:rsidRPr="003D662E">
        <w:rPr>
          <w:b/>
          <w:lang w:val="en-US"/>
        </w:rPr>
        <w:t xml:space="preserve"> </w:t>
      </w:r>
      <w:r w:rsidRPr="003D662E">
        <w:rPr>
          <w:b/>
          <w:lang w:val="en-US"/>
        </w:rPr>
        <w:t xml:space="preserve">is decided </w:t>
      </w:r>
      <w:r w:rsidR="00315441" w:rsidRPr="003D662E">
        <w:rPr>
          <w:b/>
          <w:lang w:val="en-US"/>
        </w:rPr>
        <w:t>during integration</w:t>
      </w:r>
      <w:r w:rsidRPr="003D662E">
        <w:rPr>
          <w:b/>
          <w:lang w:val="en-US"/>
        </w:rPr>
        <w:t>, not before.</w:t>
      </w:r>
      <w:r w:rsidRPr="003D662E">
        <w:rPr>
          <w:lang w:val="en-US"/>
        </w:rPr>
        <w:t xml:space="preserve"> As some “bigger” components like BaSyx, Spring or even Apache QPID-J ship with their own ideas how to set up and configure logging, </w:t>
      </w:r>
      <w:r w:rsidR="00894DB6">
        <w:rPr>
          <w:lang w:val="en-US"/>
        </w:rPr>
        <w:t xml:space="preserve">hiding the actual platform logging through the logging support interface and implementing plugins as well as </w:t>
      </w:r>
      <w:r w:rsidRPr="003D662E">
        <w:rPr>
          <w:lang w:val="en-US"/>
        </w:rPr>
        <w:t xml:space="preserve">deferring the logging decision (SLF4J, LogBack, Apache, etc.) and the setup what to log as long as possible. Thus, all components must </w:t>
      </w:r>
      <w:r w:rsidR="00894DB6">
        <w:rPr>
          <w:lang w:val="en-US"/>
        </w:rPr>
        <w:t xml:space="preserve">use the platform logging support and </w:t>
      </w:r>
      <w:r w:rsidRPr="003D662E">
        <w:rPr>
          <w:lang w:val="en-US"/>
        </w:rPr>
        <w:t>not define a concrete logging implementation in their production code dependencies, only in their test dependencies</w:t>
      </w:r>
      <w:r w:rsidR="00894DB6">
        <w:rPr>
          <w:lang w:val="en-US"/>
        </w:rPr>
        <w:t>, preferably using the platform logging implementation plugin</w:t>
      </w:r>
      <w:r w:rsidRPr="003D662E">
        <w:rPr>
          <w:lang w:val="en-US"/>
        </w:rPr>
        <w:t xml:space="preserve">. Ultimately, the code generation that is </w:t>
      </w:r>
      <w:r w:rsidR="007474B1" w:rsidRPr="003D662E">
        <w:rPr>
          <w:lang w:val="en-US"/>
        </w:rPr>
        <w:t>performing</w:t>
      </w:r>
      <w:r w:rsidRPr="003D662E">
        <w:rPr>
          <w:lang w:val="en-US"/>
        </w:rPr>
        <w:t xml:space="preserve"> the integration automatically must know whether further dependencies are needed, existing </w:t>
      </w:r>
      <w:r w:rsidR="00A41093" w:rsidRPr="003D662E">
        <w:rPr>
          <w:lang w:val="en-US"/>
        </w:rPr>
        <w:t xml:space="preserve">dependencies </w:t>
      </w:r>
      <w:r w:rsidRPr="003D662E">
        <w:rPr>
          <w:lang w:val="en-US"/>
        </w:rPr>
        <w:t>can be used and how the logging of the component</w:t>
      </w:r>
      <w:r w:rsidR="00BB3B16" w:rsidRPr="003D662E">
        <w:rPr>
          <w:lang w:val="en-US"/>
        </w:rPr>
        <w:t>s</w:t>
      </w:r>
      <w:r w:rsidRPr="003D662E">
        <w:rPr>
          <w:lang w:val="en-US"/>
        </w:rPr>
        <w:t xml:space="preserve"> at hands </w:t>
      </w:r>
      <w:r w:rsidR="00BB3B16" w:rsidRPr="003D662E">
        <w:rPr>
          <w:lang w:val="en-US"/>
        </w:rPr>
        <w:t xml:space="preserve">shall </w:t>
      </w:r>
      <w:r w:rsidRPr="003D662E">
        <w:rPr>
          <w:lang w:val="en-US"/>
        </w:rPr>
        <w:t>be set up.</w:t>
      </w:r>
    </w:p>
    <w:p w14:paraId="67BA0618" w14:textId="0CF00678" w:rsidR="00873E9C" w:rsidRPr="00873E9C" w:rsidRDefault="00873E9C" w:rsidP="007245E8">
      <w:pPr>
        <w:pStyle w:val="ListParagraph"/>
        <w:numPr>
          <w:ilvl w:val="0"/>
          <w:numId w:val="13"/>
        </w:numPr>
        <w:ind w:left="851" w:hanging="425"/>
        <w:jc w:val="both"/>
        <w:rPr>
          <w:lang w:val="en-US"/>
        </w:rPr>
      </w:pPr>
      <w:r>
        <w:rPr>
          <w:lang w:val="en-US"/>
        </w:rPr>
        <w:t xml:space="preserve">Basic libraries like </w:t>
      </w:r>
      <w:r w:rsidRPr="00873E9C">
        <w:rPr>
          <w:b/>
          <w:lang w:val="en-US"/>
        </w:rPr>
        <w:t>YAML and JSON shall not be used directly</w:t>
      </w:r>
      <w:r>
        <w:rPr>
          <w:lang w:val="en-US"/>
        </w:rPr>
        <w:t>, only via the platform support interfaces, akin to logging.</w:t>
      </w:r>
    </w:p>
    <w:p w14:paraId="12E8AAE5" w14:textId="31320A18" w:rsidR="0057339F" w:rsidRDefault="0057339F" w:rsidP="007245E8">
      <w:pPr>
        <w:pStyle w:val="ListParagraph"/>
        <w:numPr>
          <w:ilvl w:val="0"/>
          <w:numId w:val="13"/>
        </w:numPr>
        <w:ind w:left="851" w:hanging="425"/>
        <w:jc w:val="both"/>
        <w:rPr>
          <w:lang w:val="en-US"/>
        </w:rPr>
      </w:pPr>
      <w:r>
        <w:rPr>
          <w:b/>
          <w:lang w:val="en-US"/>
        </w:rPr>
        <w:t>Interfaces, signatures and behaviors</w:t>
      </w:r>
      <w:r>
        <w:rPr>
          <w:lang w:val="en-US"/>
        </w:rPr>
        <w:t xml:space="preserve">, in particular of services and connectors, </w:t>
      </w:r>
      <w:r w:rsidRPr="0057339F">
        <w:rPr>
          <w:lang w:val="en-US"/>
        </w:rPr>
        <w:t xml:space="preserve">must </w:t>
      </w:r>
      <w:r>
        <w:rPr>
          <w:lang w:val="en-US"/>
        </w:rPr>
        <w:t>comply with the design of the respective components so that the code generation can properly take them up. In many cases, arbitrary changes or customizations cannot be easily realized as they must conform with all existing components and may require changes to the code generation. E.g., constructor signatures shall declare the same parameters in the same sequence as the (abstract) superclasses. Likewise, template must comply with the given template parameters. However, in individual cases, template parameters of connectors may be extended (new parameters added to the end) or an abstract connector class can be instantiated by generating additional, required methods. However, typically constructor calls cannot easily be modified, if at all, also by adding parameters, for which the values must be obtainable from the platform configuration model.</w:t>
      </w:r>
      <w:r w:rsidR="00AB5886">
        <w:rPr>
          <w:lang w:val="en-US"/>
        </w:rPr>
        <w:t xml:space="preserve"> Akin, the behavior of new connectors and services must comply with the expected behavior of implanting or overriding methods</w:t>
      </w:r>
      <w:r w:rsidR="00E82745">
        <w:rPr>
          <w:lang w:val="en-US"/>
        </w:rPr>
        <w:t xml:space="preserve"> as documented, e.g., in code</w:t>
      </w:r>
      <w:r w:rsidR="00AB5886">
        <w:rPr>
          <w:lang w:val="en-US"/>
        </w:rPr>
        <w:t>.</w:t>
      </w:r>
    </w:p>
    <w:p w14:paraId="56DD12FC" w14:textId="4864D03C" w:rsidR="002D1256" w:rsidRDefault="002D1256" w:rsidP="007245E8">
      <w:pPr>
        <w:pStyle w:val="ListParagraph"/>
        <w:numPr>
          <w:ilvl w:val="0"/>
          <w:numId w:val="13"/>
        </w:numPr>
        <w:ind w:left="851" w:hanging="425"/>
        <w:jc w:val="both"/>
        <w:rPr>
          <w:lang w:val="en-US"/>
        </w:rPr>
      </w:pPr>
      <w:bookmarkStart w:id="192" w:name="_Ref213421456"/>
      <w:r>
        <w:rPr>
          <w:b/>
          <w:lang w:val="en-US"/>
        </w:rPr>
        <w:t>Dependencies</w:t>
      </w:r>
      <w:r w:rsidRPr="002D1256">
        <w:rPr>
          <w:lang w:val="en-US"/>
        </w:rPr>
        <w:t xml:space="preserve"> </w:t>
      </w:r>
      <w:r>
        <w:rPr>
          <w:lang w:val="en-US"/>
        </w:rPr>
        <w:t xml:space="preserve">of all kind including Java, Python or artifacts like AI models or resources </w:t>
      </w:r>
      <w:r w:rsidRPr="002D1256">
        <w:rPr>
          <w:lang w:val="en-US"/>
        </w:rPr>
        <w:t xml:space="preserve">are </w:t>
      </w:r>
      <w:r>
        <w:rPr>
          <w:lang w:val="en-US"/>
        </w:rPr>
        <w:t>managed through Maven and, thus, must either be available through official or own/local/private Maven repositories or packaged during the platform/application build processes into Maven artifacts, e.g., using Maven assembly descriptors. Application templates include generated maven build processes with respective assembly descriptors, e.g., for Python services or specified (AI) artifacts.</w:t>
      </w:r>
      <w:r w:rsidR="008B565B">
        <w:rPr>
          <w:lang w:val="en-US"/>
        </w:rPr>
        <w:t xml:space="preserve"> Due to the plugin concept and the isolated class loading introduced in version 0.8.0, managed Maven dependencies are not allowed anymore as they pollute the effective dependencies</w:t>
      </w:r>
      <w:r w:rsidR="008E1FB7">
        <w:rPr>
          <w:lang w:val="en-US"/>
        </w:rPr>
        <w:t xml:space="preserve"> (thus, the basic parent POM </w:t>
      </w:r>
      <w:r w:rsidR="008E1FB7" w:rsidRPr="00214933">
        <w:rPr>
          <w:rFonts w:ascii="Consolas" w:hAnsi="Consolas"/>
          <w:lang w:val="en-US"/>
        </w:rPr>
        <w:t>platformDependencies</w:t>
      </w:r>
      <w:r w:rsidR="008E1FB7" w:rsidRPr="008E1FB7">
        <w:rPr>
          <w:rFonts w:cstheme="minorHAnsi"/>
          <w:lang w:val="en-US"/>
        </w:rPr>
        <w:t xml:space="preserve"> does not contain any dependencies</w:t>
      </w:r>
      <w:r w:rsidR="008E1FB7">
        <w:rPr>
          <w:lang w:val="en-US"/>
        </w:rPr>
        <w:t>)</w:t>
      </w:r>
      <w:r w:rsidR="008B565B">
        <w:rPr>
          <w:lang w:val="en-US"/>
        </w:rPr>
        <w:t xml:space="preserve">. </w:t>
      </w:r>
      <w:r w:rsidR="008E1FB7">
        <w:rPr>
          <w:lang w:val="en-US"/>
        </w:rPr>
        <w:t>Thus</w:t>
      </w:r>
      <w:r w:rsidR="008B565B">
        <w:rPr>
          <w:lang w:val="en-US"/>
        </w:rPr>
        <w:t xml:space="preserve">, platform core layer </w:t>
      </w:r>
      <w:r w:rsidR="008E1FB7">
        <w:rPr>
          <w:lang w:val="en-US"/>
        </w:rPr>
        <w:t xml:space="preserve">components like </w:t>
      </w:r>
      <w:r w:rsidR="008E1FB7" w:rsidRPr="008E1FB7">
        <w:rPr>
          <w:rFonts w:cstheme="minorHAnsi"/>
          <w:lang w:val="en-US"/>
        </w:rPr>
        <w:t>support</w:t>
      </w:r>
      <w:r w:rsidR="008E1FB7">
        <w:rPr>
          <w:lang w:val="en-US"/>
        </w:rPr>
        <w:t xml:space="preserve"> or </w:t>
      </w:r>
      <w:r w:rsidR="008E1FB7" w:rsidRPr="008E1FB7">
        <w:rPr>
          <w:rFonts w:ascii="Consolas" w:hAnsi="Consolas"/>
          <w:lang w:val="en-US"/>
        </w:rPr>
        <w:t>transport</w:t>
      </w:r>
      <w:r w:rsidR="008E1FB7">
        <w:rPr>
          <w:lang w:val="en-US"/>
        </w:rPr>
        <w:t xml:space="preserve"> </w:t>
      </w:r>
      <w:r w:rsidR="008B565B">
        <w:rPr>
          <w:lang w:val="en-US"/>
        </w:rPr>
        <w:t>are not allowed to declare any external dependency</w:t>
      </w:r>
      <w:r w:rsidR="008E1FB7">
        <w:rPr>
          <w:lang w:val="en-US"/>
        </w:rPr>
        <w:t xml:space="preserve">. All </w:t>
      </w:r>
      <w:r w:rsidR="008B565B">
        <w:rPr>
          <w:lang w:val="en-US"/>
        </w:rPr>
        <w:t>implementing components</w:t>
      </w:r>
      <w:r w:rsidR="008E1FB7">
        <w:rPr>
          <w:lang w:val="en-US"/>
        </w:rPr>
        <w:t>/plugins</w:t>
      </w:r>
      <w:r w:rsidR="008B565B">
        <w:rPr>
          <w:lang w:val="en-US"/>
        </w:rPr>
        <w:t xml:space="preserve"> </w:t>
      </w:r>
      <w:r w:rsidR="008E1FB7">
        <w:rPr>
          <w:lang w:val="en-US"/>
        </w:rPr>
        <w:t xml:space="preserve">(e.g., </w:t>
      </w:r>
      <w:r w:rsidR="008E1FB7" w:rsidRPr="008E1FB7">
        <w:rPr>
          <w:rFonts w:ascii="Consolas" w:hAnsi="Consolas"/>
          <w:lang w:val="en-US"/>
        </w:rPr>
        <w:t>support.aas.basyx</w:t>
      </w:r>
      <w:r w:rsidR="008E1FB7">
        <w:rPr>
          <w:lang w:val="en-US"/>
        </w:rPr>
        <w:t xml:space="preserve"> or </w:t>
      </w:r>
      <w:r w:rsidR="008E1FB7" w:rsidRPr="008E1FB7">
        <w:rPr>
          <w:rFonts w:ascii="Consolas" w:hAnsi="Consolas"/>
          <w:lang w:val="en-US"/>
        </w:rPr>
        <w:t>transport.amqp</w:t>
      </w:r>
      <w:r w:rsidR="008E1FB7">
        <w:rPr>
          <w:lang w:val="en-US"/>
        </w:rPr>
        <w:t xml:space="preserve">) may declare </w:t>
      </w:r>
      <w:r w:rsidR="008B565B">
        <w:rPr>
          <w:lang w:val="en-US"/>
        </w:rPr>
        <w:t>dependencies locally</w:t>
      </w:r>
      <w:r w:rsidR="008E1FB7">
        <w:rPr>
          <w:lang w:val="en-US"/>
        </w:rPr>
        <w:t>, but are encouraged to rely on the managed dependencies of the platform’s bill-of-material POM (</w:t>
      </w:r>
      <w:r w:rsidR="008E1FB7" w:rsidRPr="00214933">
        <w:rPr>
          <w:rFonts w:ascii="Consolas" w:hAnsi="Consolas"/>
          <w:lang w:val="en-US"/>
        </w:rPr>
        <w:t>platformDependencies</w:t>
      </w:r>
      <w:r w:rsidR="008E1FB7">
        <w:rPr>
          <w:rFonts w:ascii="Consolas" w:hAnsi="Consolas"/>
          <w:lang w:val="en-US"/>
        </w:rPr>
        <w:t>BOM</w:t>
      </w:r>
      <w:r w:rsidR="008E1FB7">
        <w:rPr>
          <w:lang w:val="en-US"/>
        </w:rPr>
        <w:t>)</w:t>
      </w:r>
      <w:r w:rsidR="008B565B">
        <w:rPr>
          <w:lang w:val="en-US"/>
        </w:rPr>
        <w:t xml:space="preserve">. </w:t>
      </w:r>
      <w:r w:rsidR="008E1FB7">
        <w:rPr>
          <w:lang w:val="en-US"/>
        </w:rPr>
        <w:t xml:space="preserve">In particular, </w:t>
      </w:r>
      <w:r w:rsidR="008E1FB7" w:rsidRPr="00214933">
        <w:rPr>
          <w:rFonts w:ascii="Consolas" w:hAnsi="Consolas"/>
          <w:lang w:val="en-US"/>
        </w:rPr>
        <w:t>platformDependencies</w:t>
      </w:r>
      <w:r w:rsidR="008E1FB7">
        <w:rPr>
          <w:rFonts w:ascii="Consolas" w:hAnsi="Consolas"/>
          <w:lang w:val="en-US"/>
        </w:rPr>
        <w:t>BOM</w:t>
      </w:r>
      <w:r w:rsidR="008E1FB7">
        <w:rPr>
          <w:lang w:val="en-US"/>
        </w:rPr>
        <w:t xml:space="preserve"> aims for </w:t>
      </w:r>
      <w:r w:rsidR="008B565B">
        <w:rPr>
          <w:lang w:val="en-US"/>
        </w:rPr>
        <w:t xml:space="preserve">commonly used versions </w:t>
      </w:r>
      <w:r w:rsidR="008E1FB7">
        <w:rPr>
          <w:lang w:val="en-US"/>
        </w:rPr>
        <w:t xml:space="preserve">of dependencies as well as for reducing </w:t>
      </w:r>
      <w:r w:rsidR="008B565B">
        <w:rPr>
          <w:lang w:val="en-US"/>
        </w:rPr>
        <w:t>the installation footprint.</w:t>
      </w:r>
      <w:bookmarkEnd w:id="192"/>
    </w:p>
    <w:p w14:paraId="78D8879E" w14:textId="18C3B07D" w:rsidR="008E1FB7" w:rsidRDefault="00214933" w:rsidP="007245E8">
      <w:pPr>
        <w:pStyle w:val="ListParagraph"/>
        <w:numPr>
          <w:ilvl w:val="0"/>
          <w:numId w:val="13"/>
        </w:numPr>
        <w:ind w:left="851" w:hanging="425"/>
        <w:jc w:val="both"/>
        <w:rPr>
          <w:lang w:val="en-US"/>
        </w:rPr>
      </w:pPr>
      <w:r>
        <w:rPr>
          <w:b/>
          <w:lang w:val="en-US"/>
        </w:rPr>
        <w:t>Spring dependencies</w:t>
      </w:r>
      <w:r w:rsidRPr="00214933">
        <w:rPr>
          <w:lang w:val="en-US"/>
        </w:rPr>
        <w:t xml:space="preserve"> are </w:t>
      </w:r>
      <w:r>
        <w:rPr>
          <w:lang w:val="en-US"/>
        </w:rPr>
        <w:t xml:space="preserve">considered optional so that implementation components can rely independently on individual spring versions (although this may require packaging such components as platform plugin, i.e., loading it into an own classloader). </w:t>
      </w:r>
      <w:r w:rsidR="008E1FB7">
        <w:rPr>
          <w:lang w:val="en-US"/>
        </w:rPr>
        <w:t xml:space="preserve">The common spring dependencies for platform implementation components/plugins are in </w:t>
      </w:r>
      <w:r w:rsidR="008E1FB7" w:rsidRPr="00214933">
        <w:rPr>
          <w:rFonts w:ascii="Consolas" w:hAnsi="Consolas" w:cs="Times New Roman"/>
          <w:lang w:val="en-US"/>
        </w:rPr>
        <w:t>platformDependenciesSpring</w:t>
      </w:r>
      <w:r w:rsidR="008E1FB7">
        <w:rPr>
          <w:lang w:val="en-US"/>
        </w:rPr>
        <w:t xml:space="preserve">, an extension of </w:t>
      </w:r>
      <w:r w:rsidR="008E1FB7" w:rsidRPr="00214933">
        <w:rPr>
          <w:rFonts w:ascii="Consolas" w:hAnsi="Consolas"/>
          <w:lang w:val="en-US"/>
        </w:rPr>
        <w:t>platformDependencies</w:t>
      </w:r>
      <w:r w:rsidR="008E1FB7">
        <w:rPr>
          <w:rFonts w:ascii="Consolas" w:hAnsi="Consolas"/>
          <w:lang w:val="en-US"/>
        </w:rPr>
        <w:t>BOM</w:t>
      </w:r>
      <w:r w:rsidR="008E1FB7">
        <w:rPr>
          <w:lang w:val="en-US"/>
        </w:rPr>
        <w:t>. However, plugins may rely on more specific/recent versions of Spring, e.g., BaSyx2, and, thus are allowed to declare own dependencies or to override managed dependencies.</w:t>
      </w:r>
    </w:p>
    <w:p w14:paraId="0F64412F" w14:textId="64216C10" w:rsidR="0075604D" w:rsidRPr="003D662E" w:rsidRDefault="000A63A5" w:rsidP="00A332BC">
      <w:pPr>
        <w:jc w:val="both"/>
        <w:rPr>
          <w:rFonts w:asciiTheme="majorHAnsi" w:eastAsiaTheme="majorEastAsia" w:hAnsiTheme="majorHAnsi" w:cstheme="majorBidi"/>
          <w:color w:val="238FB7"/>
          <w:sz w:val="32"/>
          <w:szCs w:val="32"/>
          <w:lang w:val="en-US"/>
        </w:rPr>
      </w:pPr>
      <w:r w:rsidRPr="003D662E">
        <w:rPr>
          <w:lang w:val="en-US"/>
        </w:rPr>
        <w:lastRenderedPageBreak/>
        <w:t xml:space="preserve">It would be desirable to check and enforce these dependencies. However, so far tools that we tried, e.g., in the continuous integration, failed for multiple components </w:t>
      </w:r>
      <w:r w:rsidR="00652569" w:rsidRPr="003D662E">
        <w:rPr>
          <w:lang w:val="en-US"/>
        </w:rPr>
        <w:t xml:space="preserve">using a </w:t>
      </w:r>
      <w:r w:rsidRPr="003D662E">
        <w:rPr>
          <w:lang w:val="en-US"/>
        </w:rPr>
        <w:t xml:space="preserve">central </w:t>
      </w:r>
      <w:r w:rsidR="00652569" w:rsidRPr="003D662E">
        <w:rPr>
          <w:lang w:val="en-US"/>
        </w:rPr>
        <w:t xml:space="preserve">or even adequately distributed </w:t>
      </w:r>
      <w:r w:rsidRPr="003D662E">
        <w:rPr>
          <w:lang w:val="en-US"/>
        </w:rPr>
        <w:t xml:space="preserve">rule set as they require an application </w:t>
      </w:r>
      <w:r w:rsidR="00B50F11" w:rsidRPr="003D662E">
        <w:rPr>
          <w:lang w:val="en-US"/>
        </w:rPr>
        <w:t xml:space="preserve">rather than a component </w:t>
      </w:r>
      <w:r w:rsidRPr="003D662E">
        <w:rPr>
          <w:lang w:val="en-US"/>
        </w:rPr>
        <w:t>to be checked. We will try to find and integrate a feasible tool as soon as possible.</w:t>
      </w:r>
      <w:r w:rsidR="0075604D" w:rsidRPr="003D662E">
        <w:rPr>
          <w:lang w:val="en-US"/>
        </w:rPr>
        <w:br w:type="page"/>
      </w:r>
    </w:p>
    <w:p w14:paraId="45108040" w14:textId="34B9A5E4" w:rsidR="00354F67" w:rsidRPr="003D662E" w:rsidRDefault="00354F67" w:rsidP="00354F67">
      <w:pPr>
        <w:pStyle w:val="Heading1"/>
        <w:rPr>
          <w:lang w:val="en-US"/>
        </w:rPr>
      </w:pPr>
      <w:bookmarkStart w:id="193" w:name="_Ref69735835"/>
      <w:bookmarkStart w:id="194" w:name="_Toc216439670"/>
      <w:r w:rsidRPr="003D662E">
        <w:rPr>
          <w:lang w:val="en-US"/>
        </w:rPr>
        <w:lastRenderedPageBreak/>
        <w:t>A</w:t>
      </w:r>
      <w:r w:rsidR="006320E7" w:rsidRPr="003D662E">
        <w:rPr>
          <w:lang w:val="en-US"/>
        </w:rPr>
        <w:t>sset Administration Shells</w:t>
      </w:r>
      <w:bookmarkEnd w:id="193"/>
      <w:bookmarkEnd w:id="194"/>
    </w:p>
    <w:p w14:paraId="2B461746" w14:textId="4F4EF01E" w:rsidR="005E022A" w:rsidRDefault="006831A0" w:rsidP="0006519A">
      <w:pPr>
        <w:jc w:val="both"/>
        <w:rPr>
          <w:lang w:val="en-US"/>
        </w:rPr>
      </w:pPr>
      <w:r w:rsidRPr="003D662E">
        <w:rPr>
          <w:lang w:val="en-US"/>
        </w:rPr>
        <w:t xml:space="preserve">As stated above, the </w:t>
      </w:r>
      <w:r w:rsidR="002F749C">
        <w:rPr>
          <w:lang w:val="en-US"/>
        </w:rPr>
        <w:t>oktoflow</w:t>
      </w:r>
      <w:r w:rsidRPr="003D662E">
        <w:rPr>
          <w:lang w:val="en-US"/>
        </w:rPr>
        <w:t xml:space="preserve"> platform heavily rel</w:t>
      </w:r>
      <w:r w:rsidR="001E1CC7" w:rsidRPr="003D662E">
        <w:rPr>
          <w:lang w:val="en-US"/>
        </w:rPr>
        <w:t>ies</w:t>
      </w:r>
      <w:r w:rsidRPr="003D662E">
        <w:rPr>
          <w:lang w:val="en-US"/>
        </w:rPr>
        <w:t xml:space="preserve"> on asset administration shells (AAS) to describe the capabilities</w:t>
      </w:r>
      <w:r w:rsidR="00EF28B3" w:rsidRPr="003D662E">
        <w:rPr>
          <w:lang w:val="en-US"/>
        </w:rPr>
        <w:t xml:space="preserve"> and interfaces</w:t>
      </w:r>
      <w:r w:rsidRPr="003D662E">
        <w:rPr>
          <w:lang w:val="en-US"/>
        </w:rPr>
        <w:t xml:space="preserve"> </w:t>
      </w:r>
      <w:r w:rsidR="00EF28B3" w:rsidRPr="003D662E">
        <w:rPr>
          <w:lang w:val="en-US"/>
        </w:rPr>
        <w:t>of its components</w:t>
      </w:r>
      <w:r w:rsidRPr="003D662E">
        <w:rPr>
          <w:lang w:val="en-US"/>
        </w:rPr>
        <w:t>.</w:t>
      </w:r>
      <w:r w:rsidR="00905D5C" w:rsidRPr="003D662E">
        <w:rPr>
          <w:lang w:val="en-US"/>
        </w:rPr>
        <w:t xml:space="preserve"> </w:t>
      </w:r>
      <w:r w:rsidR="00161882" w:rsidRPr="003D662E">
        <w:rPr>
          <w:lang w:val="en-US"/>
        </w:rPr>
        <w:t>C</w:t>
      </w:r>
      <w:r w:rsidR="00905D5C" w:rsidRPr="003D662E">
        <w:rPr>
          <w:lang w:val="en-US"/>
        </w:rPr>
        <w:t>urrently</w:t>
      </w:r>
      <w:r w:rsidR="00161882" w:rsidRPr="003D662E">
        <w:rPr>
          <w:lang w:val="en-US"/>
        </w:rPr>
        <w:t>,</w:t>
      </w:r>
      <w:r w:rsidR="00905D5C" w:rsidRPr="003D662E">
        <w:rPr>
          <w:lang w:val="en-US"/>
        </w:rPr>
        <w:t xml:space="preserve"> only few standard structures for AAS</w:t>
      </w:r>
      <w:r w:rsidR="00161882" w:rsidRPr="003D662E">
        <w:rPr>
          <w:lang w:val="en-US"/>
        </w:rPr>
        <w:t>/sub</w:t>
      </w:r>
      <w:r w:rsidR="00670216" w:rsidRPr="003D662E">
        <w:rPr>
          <w:lang w:val="en-US"/>
        </w:rPr>
        <w:t>-</w:t>
      </w:r>
      <w:r w:rsidR="00161882" w:rsidRPr="003D662E">
        <w:rPr>
          <w:lang w:val="en-US"/>
        </w:rPr>
        <w:t>models</w:t>
      </w:r>
      <w:r w:rsidR="00905D5C" w:rsidRPr="003D662E">
        <w:rPr>
          <w:lang w:val="en-US"/>
        </w:rPr>
        <w:t xml:space="preserve"> exist while many are still in development. </w:t>
      </w:r>
      <w:r w:rsidR="00161882" w:rsidRPr="003D662E">
        <w:rPr>
          <w:lang w:val="en-US"/>
        </w:rPr>
        <w:t>However, it is not feasible for the work on the platform to wait until such standards</w:t>
      </w:r>
      <w:r w:rsidR="00A1450A" w:rsidRPr="003D662E">
        <w:rPr>
          <w:lang w:val="en-US"/>
        </w:rPr>
        <w:t xml:space="preserve"> are defined</w:t>
      </w:r>
      <w:r w:rsidR="00161882" w:rsidRPr="003D662E">
        <w:rPr>
          <w:lang w:val="en-US"/>
        </w:rPr>
        <w:t xml:space="preserve">. </w:t>
      </w:r>
      <w:r w:rsidR="00CA1597">
        <w:rPr>
          <w:lang w:val="en-US"/>
        </w:rPr>
        <w:t>Primarly, we define pragmatic AAS submodels as need and adjust them to standardized formats as soon as possible and feasible</w:t>
      </w:r>
      <w:r w:rsidR="005E022A">
        <w:rPr>
          <w:lang w:val="en-US"/>
        </w:rPr>
        <w:t xml:space="preserve">, e.g., until version 0.7.0 we </w:t>
      </w:r>
      <w:r w:rsidR="00496A2A">
        <w:rPr>
          <w:lang w:val="en-US"/>
        </w:rPr>
        <w:t xml:space="preserve">integrated </w:t>
      </w:r>
      <w:r w:rsidR="005E022A">
        <w:rPr>
          <w:lang w:val="en-US"/>
        </w:rPr>
        <w:t>up</w:t>
      </w:r>
    </w:p>
    <w:p w14:paraId="093BDD6B" w14:textId="14C37BCD" w:rsidR="005E022A" w:rsidRDefault="00FF2B8F" w:rsidP="007245E8">
      <w:pPr>
        <w:pStyle w:val="ListParagraph"/>
        <w:numPr>
          <w:ilvl w:val="0"/>
          <w:numId w:val="54"/>
        </w:numPr>
        <w:jc w:val="both"/>
        <w:rPr>
          <w:lang w:val="en-US"/>
        </w:rPr>
      </w:pPr>
      <w:r>
        <w:rPr>
          <w:lang w:val="en-US"/>
        </w:rPr>
        <w:t xml:space="preserve">Generic Frame for </w:t>
      </w:r>
      <w:r w:rsidR="005E022A">
        <w:rPr>
          <w:lang w:val="en-US"/>
        </w:rPr>
        <w:t xml:space="preserve">Technical Data </w:t>
      </w:r>
      <w:r>
        <w:rPr>
          <w:lang w:val="en-US"/>
        </w:rPr>
        <w:t>for Industrial Equipmen</w:t>
      </w:r>
      <w:r w:rsidR="002642F2">
        <w:rPr>
          <w:lang w:val="en-US"/>
        </w:rPr>
        <w:t>t</w:t>
      </w:r>
      <w:r>
        <w:rPr>
          <w:lang w:val="en-US"/>
        </w:rPr>
        <w:t xml:space="preserve"> in Manufacturing </w:t>
      </w:r>
      <w:r w:rsidR="002642F2">
        <w:rPr>
          <w:lang w:val="en-US"/>
        </w:rPr>
        <w:t>[</w:t>
      </w:r>
      <w:r w:rsidR="00872649">
        <w:rPr>
          <w:lang w:val="en-US"/>
        </w:rPr>
        <w:t>IDTA 02003-1-2</w:t>
      </w:r>
      <w:r w:rsidR="002642F2">
        <w:rPr>
          <w:lang w:val="en-US"/>
        </w:rPr>
        <w:t>]</w:t>
      </w:r>
    </w:p>
    <w:p w14:paraId="6ECAA032" w14:textId="51F4B931" w:rsidR="005E022A" w:rsidRPr="005E022A" w:rsidRDefault="005E022A" w:rsidP="007245E8">
      <w:pPr>
        <w:pStyle w:val="ListParagraph"/>
        <w:numPr>
          <w:ilvl w:val="0"/>
          <w:numId w:val="54"/>
        </w:numPr>
        <w:jc w:val="both"/>
        <w:rPr>
          <w:lang w:val="en-US"/>
        </w:rPr>
      </w:pPr>
      <w:r w:rsidRPr="005E022A">
        <w:rPr>
          <w:lang w:val="en-US"/>
        </w:rPr>
        <w:t>Handover Documentation</w:t>
      </w:r>
      <w:r w:rsidR="002642F2">
        <w:rPr>
          <w:lang w:val="en-US"/>
        </w:rPr>
        <w:t xml:space="preserve"> [</w:t>
      </w:r>
      <w:r w:rsidR="00872649" w:rsidRPr="005E022A">
        <w:rPr>
          <w:lang w:val="en-US"/>
        </w:rPr>
        <w:t>IDTA 02004-1-2</w:t>
      </w:r>
      <w:r w:rsidR="002642F2">
        <w:rPr>
          <w:lang w:val="en-US"/>
        </w:rPr>
        <w:t>]</w:t>
      </w:r>
    </w:p>
    <w:p w14:paraId="6E7094D9" w14:textId="59CABE55" w:rsidR="005E022A" w:rsidRPr="005E022A" w:rsidRDefault="005E022A" w:rsidP="007245E8">
      <w:pPr>
        <w:pStyle w:val="ListParagraph"/>
        <w:numPr>
          <w:ilvl w:val="0"/>
          <w:numId w:val="54"/>
        </w:numPr>
        <w:jc w:val="both"/>
        <w:rPr>
          <w:lang w:val="en-US"/>
        </w:rPr>
      </w:pPr>
      <w:r w:rsidRPr="005E022A">
        <w:rPr>
          <w:lang w:val="en-US"/>
        </w:rPr>
        <w:t>Hierarchical Structures enabling Bills of Material</w:t>
      </w:r>
      <w:r w:rsidR="002642F2">
        <w:rPr>
          <w:lang w:val="en-US"/>
        </w:rPr>
        <w:t xml:space="preserve"> [</w:t>
      </w:r>
      <w:r w:rsidR="00872649" w:rsidRPr="005E022A">
        <w:rPr>
          <w:lang w:val="en-US"/>
        </w:rPr>
        <w:t>IDTA 02011-1-0</w:t>
      </w:r>
      <w:r w:rsidR="002642F2">
        <w:rPr>
          <w:lang w:val="en-US"/>
        </w:rPr>
        <w:t>]</w:t>
      </w:r>
    </w:p>
    <w:p w14:paraId="63F9E4BE" w14:textId="674BDC64" w:rsidR="00496A2A" w:rsidRPr="000133D3" w:rsidRDefault="00496A2A" w:rsidP="007245E8">
      <w:pPr>
        <w:pStyle w:val="ListParagraph"/>
        <w:numPr>
          <w:ilvl w:val="0"/>
          <w:numId w:val="54"/>
        </w:numPr>
        <w:jc w:val="both"/>
        <w:rPr>
          <w:lang w:val="en-GB"/>
        </w:rPr>
      </w:pPr>
      <w:r>
        <w:rPr>
          <w:lang w:val="en-GB"/>
        </w:rPr>
        <w:t xml:space="preserve">Product Carbon Footprint </w:t>
      </w:r>
      <w:r>
        <w:rPr>
          <w:lang w:val="en-US"/>
        </w:rPr>
        <w:t>[</w:t>
      </w:r>
      <w:r w:rsidR="00872649" w:rsidRPr="005E022A">
        <w:rPr>
          <w:lang w:val="en-US"/>
        </w:rPr>
        <w:t>IDTA 2023-01-24</w:t>
      </w:r>
      <w:r>
        <w:rPr>
          <w:lang w:val="en-US"/>
        </w:rPr>
        <w:t>]</w:t>
      </w:r>
    </w:p>
    <w:p w14:paraId="4ADDD9FB" w14:textId="7D740760" w:rsidR="005E022A" w:rsidRDefault="005E022A" w:rsidP="007245E8">
      <w:pPr>
        <w:pStyle w:val="ListParagraph"/>
        <w:numPr>
          <w:ilvl w:val="0"/>
          <w:numId w:val="54"/>
        </w:numPr>
        <w:jc w:val="both"/>
        <w:rPr>
          <w:lang w:val="en-US"/>
        </w:rPr>
      </w:pPr>
      <w:r w:rsidRPr="005E022A">
        <w:rPr>
          <w:lang w:val="en-US"/>
        </w:rPr>
        <w:t>Time Series Data</w:t>
      </w:r>
      <w:r w:rsidR="002642F2">
        <w:rPr>
          <w:lang w:val="en-US"/>
        </w:rPr>
        <w:t xml:space="preserve"> [</w:t>
      </w:r>
      <w:r w:rsidR="00872649" w:rsidRPr="005E022A">
        <w:rPr>
          <w:lang w:val="en-US"/>
        </w:rPr>
        <w:t>IDTA 02008-1-1</w:t>
      </w:r>
      <w:r w:rsidR="00667C9B">
        <w:rPr>
          <w:lang w:val="en-US"/>
        </w:rPr>
        <w:t>]</w:t>
      </w:r>
    </w:p>
    <w:p w14:paraId="15F4E7AF" w14:textId="6F7136F7" w:rsidR="000133D3" w:rsidRDefault="000133D3" w:rsidP="007245E8">
      <w:pPr>
        <w:pStyle w:val="ListParagraph"/>
        <w:numPr>
          <w:ilvl w:val="0"/>
          <w:numId w:val="54"/>
        </w:numPr>
        <w:jc w:val="both"/>
        <w:rPr>
          <w:lang w:val="en-GB"/>
        </w:rPr>
      </w:pPr>
      <w:r w:rsidRPr="000133D3">
        <w:rPr>
          <w:lang w:val="en-GB"/>
        </w:rPr>
        <w:t>Submodel for Contact Information</w:t>
      </w:r>
      <w:r>
        <w:rPr>
          <w:lang w:val="en-GB"/>
        </w:rPr>
        <w:t xml:space="preserve"> [</w:t>
      </w:r>
      <w:r w:rsidR="00872649" w:rsidRPr="000133D3">
        <w:rPr>
          <w:lang w:val="en-GB"/>
        </w:rPr>
        <w:t>IDTA 02002-1-0</w:t>
      </w:r>
      <w:r>
        <w:rPr>
          <w:lang w:val="en-GB"/>
        </w:rPr>
        <w:t>]</w:t>
      </w:r>
    </w:p>
    <w:p w14:paraId="1BAB4EA6" w14:textId="53344205" w:rsidR="000133D3" w:rsidRDefault="000133D3" w:rsidP="007245E8">
      <w:pPr>
        <w:pStyle w:val="ListParagraph"/>
        <w:numPr>
          <w:ilvl w:val="0"/>
          <w:numId w:val="54"/>
        </w:numPr>
        <w:jc w:val="both"/>
        <w:rPr>
          <w:lang w:val="en-GB"/>
        </w:rPr>
      </w:pPr>
      <w:r w:rsidRPr="000133D3">
        <w:rPr>
          <w:lang w:val="en-GB"/>
        </w:rPr>
        <w:t>Nameplate for Software in Manufactur</w:t>
      </w:r>
      <w:r>
        <w:rPr>
          <w:lang w:val="en-GB"/>
        </w:rPr>
        <w:t>ing</w:t>
      </w:r>
      <w:r w:rsidRPr="000133D3">
        <w:rPr>
          <w:lang w:val="en-GB"/>
        </w:rPr>
        <w:t xml:space="preserve"> [</w:t>
      </w:r>
      <w:r w:rsidR="00872649" w:rsidRPr="000133D3">
        <w:rPr>
          <w:lang w:val="en-GB"/>
        </w:rPr>
        <w:t>IDTA 02007-1-0</w:t>
      </w:r>
      <w:r w:rsidRPr="000133D3">
        <w:rPr>
          <w:lang w:val="en-GB"/>
        </w:rPr>
        <w:t>]</w:t>
      </w:r>
    </w:p>
    <w:p w14:paraId="117891EB" w14:textId="7BCE4767" w:rsidR="003E3691" w:rsidRPr="003D662E" w:rsidRDefault="001A0EF8" w:rsidP="0006519A">
      <w:pPr>
        <w:jc w:val="both"/>
        <w:rPr>
          <w:lang w:val="en-US"/>
        </w:rPr>
      </w:pPr>
      <w:r>
        <w:rPr>
          <w:lang w:val="en-US"/>
        </w:rPr>
        <w:t xml:space="preserve">through automated generation of an IVML specification per submodel format and subsequent code generation. Based on this approach, oktoflow can support out-of-the-box in total 26 IDTA submodel specifications and one specification draft. </w:t>
      </w:r>
      <w:r w:rsidR="005E022A">
        <w:rPr>
          <w:lang w:val="en-US"/>
        </w:rPr>
        <w:t xml:space="preserve">There </w:t>
      </w:r>
      <w:r>
        <w:rPr>
          <w:lang w:val="en-US"/>
        </w:rPr>
        <w:t>will be</w:t>
      </w:r>
      <w:r w:rsidR="005E022A">
        <w:rPr>
          <w:lang w:val="en-US"/>
        </w:rPr>
        <w:t xml:space="preserve">, for sure, further specifications oktoflow can benefit from. However, upgrading the device representation or the technical data submodel requires a synchronization among the work of several components, in particular also the management UI. </w:t>
      </w:r>
      <w:r w:rsidR="00DA338D" w:rsidRPr="003D662E">
        <w:rPr>
          <w:lang w:val="en-US"/>
        </w:rPr>
        <w:t xml:space="preserve">With this approach in mind, we designed and partially realized the prototypical </w:t>
      </w:r>
      <w:r w:rsidR="00CA1597">
        <w:rPr>
          <w:lang w:val="en-US"/>
        </w:rPr>
        <w:t xml:space="preserve">platform </w:t>
      </w:r>
      <w:r w:rsidR="00DA338D" w:rsidRPr="003D662E">
        <w:rPr>
          <w:lang w:val="en-US"/>
        </w:rPr>
        <w:t xml:space="preserve">AAS structure shown in </w:t>
      </w:r>
      <w:r w:rsidR="001D1083" w:rsidRPr="003D662E">
        <w:rPr>
          <w:lang w:val="en-US"/>
        </w:rPr>
        <w:fldChar w:fldCharType="begin"/>
      </w:r>
      <w:r w:rsidR="001D1083" w:rsidRPr="003D662E">
        <w:rPr>
          <w:lang w:val="en-US"/>
        </w:rPr>
        <w:instrText xml:space="preserve"> REF _Ref66095566 \h </w:instrText>
      </w:r>
      <w:r w:rsidR="00CE5E7B" w:rsidRPr="003D662E">
        <w:rPr>
          <w:lang w:val="en-US"/>
        </w:rPr>
        <w:instrText xml:space="preserve"> \* MERGEFORMAT </w:instrText>
      </w:r>
      <w:r w:rsidR="001D1083" w:rsidRPr="003D662E">
        <w:rPr>
          <w:lang w:val="en-US"/>
        </w:rPr>
      </w:r>
      <w:r w:rsidR="001D1083" w:rsidRPr="003D662E">
        <w:rPr>
          <w:lang w:val="en-US"/>
        </w:rPr>
        <w:fldChar w:fldCharType="separate"/>
      </w:r>
      <w:r w:rsidR="00C62E87" w:rsidRPr="003D662E">
        <w:rPr>
          <w:lang w:val="en-US"/>
        </w:rPr>
        <w:t xml:space="preserve">Figure </w:t>
      </w:r>
      <w:r w:rsidR="00C62E87">
        <w:rPr>
          <w:noProof/>
          <w:lang w:val="en-US"/>
        </w:rPr>
        <w:t>41</w:t>
      </w:r>
      <w:r w:rsidR="001D1083" w:rsidRPr="003D662E">
        <w:rPr>
          <w:lang w:val="en-US"/>
        </w:rPr>
        <w:fldChar w:fldCharType="end"/>
      </w:r>
      <w:r w:rsidR="001D1083" w:rsidRPr="003D662E">
        <w:rPr>
          <w:lang w:val="en-US"/>
        </w:rPr>
        <w:t xml:space="preserve">. </w:t>
      </w:r>
      <w:r w:rsidR="003E3691" w:rsidRPr="003D662E">
        <w:rPr>
          <w:lang w:val="en-US"/>
        </w:rPr>
        <w:t xml:space="preserve">As already explained in Section </w:t>
      </w:r>
      <w:r w:rsidR="003E3691" w:rsidRPr="003D662E">
        <w:rPr>
          <w:lang w:val="en-US"/>
        </w:rPr>
        <w:fldChar w:fldCharType="begin"/>
      </w:r>
      <w:r w:rsidR="003E3691" w:rsidRPr="003D662E">
        <w:rPr>
          <w:lang w:val="en-US"/>
        </w:rPr>
        <w:instrText xml:space="preserve"> REF _Ref77062309 \r \h </w:instrText>
      </w:r>
      <w:r w:rsidR="003D1F98" w:rsidRPr="003D662E">
        <w:rPr>
          <w:lang w:val="en-US"/>
        </w:rPr>
        <w:instrText xml:space="preserve"> \* MERGEFORMAT </w:instrText>
      </w:r>
      <w:r w:rsidR="003E3691" w:rsidRPr="003D662E">
        <w:rPr>
          <w:lang w:val="en-US"/>
        </w:rPr>
      </w:r>
      <w:r w:rsidR="003E3691" w:rsidRPr="003D662E">
        <w:rPr>
          <w:lang w:val="en-US"/>
        </w:rPr>
        <w:fldChar w:fldCharType="separate"/>
      </w:r>
      <w:r w:rsidR="00C62E87">
        <w:rPr>
          <w:lang w:val="en-US"/>
        </w:rPr>
        <w:t>3.1.2</w:t>
      </w:r>
      <w:r w:rsidR="003E3691" w:rsidRPr="003D662E">
        <w:rPr>
          <w:lang w:val="en-US"/>
        </w:rPr>
        <w:fldChar w:fldCharType="end"/>
      </w:r>
      <w:r w:rsidR="003E3691" w:rsidRPr="003D662E">
        <w:rPr>
          <w:lang w:val="en-US"/>
        </w:rPr>
        <w:t>, we separate between AAS describing an (external) artifact and internal information (usually in sub-models).</w:t>
      </w:r>
      <w:r w:rsidR="005478EE" w:rsidRPr="003D662E">
        <w:rPr>
          <w:lang w:val="en-US"/>
        </w:rPr>
        <w:t xml:space="preserve"> AAS do exist for</w:t>
      </w:r>
    </w:p>
    <w:p w14:paraId="2CE1851E" w14:textId="52B2EEBC" w:rsidR="005478EE" w:rsidRPr="003D662E" w:rsidRDefault="005478EE" w:rsidP="007245E8">
      <w:pPr>
        <w:pStyle w:val="ListParagraph"/>
        <w:numPr>
          <w:ilvl w:val="0"/>
          <w:numId w:val="32"/>
        </w:numPr>
        <w:jc w:val="both"/>
        <w:rPr>
          <w:lang w:val="en-US"/>
        </w:rPr>
      </w:pPr>
      <w:r w:rsidRPr="003D662E">
        <w:rPr>
          <w:lang w:val="en-US"/>
        </w:rPr>
        <w:t xml:space="preserve">The platform </w:t>
      </w:r>
      <w:r w:rsidR="003D1F98" w:rsidRPr="003D662E">
        <w:rPr>
          <w:lang w:val="en-US"/>
        </w:rPr>
        <w:t xml:space="preserve">AAS </w:t>
      </w:r>
      <w:r w:rsidRPr="003D662E">
        <w:rPr>
          <w:lang w:val="en-US"/>
        </w:rPr>
        <w:t xml:space="preserve">with its various sub-models like </w:t>
      </w:r>
      <w:r w:rsidR="00585D7F">
        <w:rPr>
          <w:lang w:val="en-US"/>
        </w:rPr>
        <w:t xml:space="preserve">(legacy) equipment </w:t>
      </w:r>
      <w:r w:rsidRPr="003D662E">
        <w:rPr>
          <w:lang w:val="en-US"/>
        </w:rPr>
        <w:t>nameplate</w:t>
      </w:r>
      <w:r w:rsidR="00585D7F">
        <w:rPr>
          <w:lang w:val="en-US"/>
        </w:rPr>
        <w:t>, software nameplate</w:t>
      </w:r>
      <w:r w:rsidRPr="003D662E">
        <w:rPr>
          <w:lang w:val="en-US"/>
        </w:rPr>
        <w:t>, dynamic network port assignment, transport setup, (S3) storage access, (available) artifacts such as containers or deployment plans, installed connector</w:t>
      </w:r>
      <w:r w:rsidR="003D1F98" w:rsidRPr="003D662E">
        <w:rPr>
          <w:lang w:val="en-US"/>
        </w:rPr>
        <w:t>/service</w:t>
      </w:r>
      <w:r w:rsidRPr="003D662E">
        <w:rPr>
          <w:lang w:val="en-US"/>
        </w:rPr>
        <w:t xml:space="preserve"> types</w:t>
      </w:r>
      <w:r w:rsidR="003D1F98" w:rsidRPr="003D662E">
        <w:rPr>
          <w:lang w:val="en-US"/>
        </w:rPr>
        <w:t xml:space="preserve"> and their</w:t>
      </w:r>
      <w:r w:rsidRPr="003D662E">
        <w:rPr>
          <w:lang w:val="en-US"/>
        </w:rPr>
        <w:t xml:space="preserve"> utilized data types, the device management and available devices (with installed/running containers, installed service artifacts, running services).</w:t>
      </w:r>
    </w:p>
    <w:p w14:paraId="0389602E" w14:textId="2270F8D3" w:rsidR="003E3691" w:rsidRPr="003D662E" w:rsidRDefault="003D1F98" w:rsidP="007245E8">
      <w:pPr>
        <w:pStyle w:val="ListParagraph"/>
        <w:numPr>
          <w:ilvl w:val="0"/>
          <w:numId w:val="32"/>
        </w:numPr>
        <w:jc w:val="both"/>
        <w:rPr>
          <w:lang w:val="en-US"/>
        </w:rPr>
      </w:pPr>
      <w:r w:rsidRPr="003D662E">
        <w:rPr>
          <w:lang w:val="en-US"/>
        </w:rPr>
        <w:t xml:space="preserve">Further assets represented in their own AAS like devices, service or composed applications (with vendor information). Device and service AAS are linked from the respective </w:t>
      </w:r>
      <w:r w:rsidR="00902ED8" w:rsidRPr="003D662E">
        <w:rPr>
          <w:lang w:val="en-US"/>
        </w:rPr>
        <w:t xml:space="preserve">platform submodels to make the information in the AAS available. For each application running on top of the platform, an AAS shall be provided (currently via the TraceToAasService discussed in Section </w:t>
      </w:r>
      <w:r w:rsidR="00902ED8" w:rsidRPr="003D662E">
        <w:rPr>
          <w:lang w:val="en-US"/>
        </w:rPr>
        <w:fldChar w:fldCharType="begin"/>
      </w:r>
      <w:r w:rsidR="00902ED8" w:rsidRPr="003D662E">
        <w:rPr>
          <w:lang w:val="en-US"/>
        </w:rPr>
        <w:instrText xml:space="preserve"> REF _Ref101351661 \r \h </w:instrText>
      </w:r>
      <w:r w:rsidR="000F4F51" w:rsidRPr="003D662E">
        <w:rPr>
          <w:lang w:val="en-US"/>
        </w:rPr>
        <w:instrText xml:space="preserve"> \* MERGEFORMAT </w:instrText>
      </w:r>
      <w:r w:rsidR="00902ED8" w:rsidRPr="003D662E">
        <w:rPr>
          <w:lang w:val="en-US"/>
        </w:rPr>
      </w:r>
      <w:r w:rsidR="00902ED8" w:rsidRPr="003D662E">
        <w:rPr>
          <w:lang w:val="en-US"/>
        </w:rPr>
        <w:fldChar w:fldCharType="separate"/>
      </w:r>
      <w:r w:rsidR="00C62E87">
        <w:rPr>
          <w:lang w:val="en-US"/>
        </w:rPr>
        <w:t>3.5.2.1</w:t>
      </w:r>
      <w:r w:rsidR="00902ED8" w:rsidRPr="003D662E">
        <w:rPr>
          <w:lang w:val="en-US"/>
        </w:rPr>
        <w:fldChar w:fldCharType="end"/>
      </w:r>
      <w:r w:rsidR="00902ED8" w:rsidRPr="003D662E">
        <w:rPr>
          <w:lang w:val="en-US"/>
        </w:rPr>
        <w:t>)</w:t>
      </w:r>
      <w:r w:rsidR="00962D89" w:rsidRPr="003D662E">
        <w:rPr>
          <w:lang w:val="en-US"/>
        </w:rPr>
        <w:t>, which states the creator of the App but lists also the utilized services and may provide application specific operations.</w:t>
      </w:r>
    </w:p>
    <w:p w14:paraId="48ACFE3D" w14:textId="547760D8" w:rsidR="00051831" w:rsidRPr="003D662E" w:rsidRDefault="001E0C1B" w:rsidP="0006519A">
      <w:pPr>
        <w:jc w:val="both"/>
        <w:rPr>
          <w:lang w:val="en-US"/>
        </w:rPr>
      </w:pPr>
      <w:r w:rsidRPr="003D662E">
        <w:rPr>
          <w:lang w:val="en-US"/>
        </w:rPr>
        <w:t>For the platform AAS and its sub-models, w</w:t>
      </w:r>
      <w:r w:rsidR="00BC0868" w:rsidRPr="003D662E">
        <w:rPr>
          <w:lang w:val="en-US"/>
        </w:rPr>
        <w:t xml:space="preserve">e distinguish between installed/available descriptors and their active instances at runtime, in particular as in many cases only the active instances provide the full information about in/outgoing types. </w:t>
      </w:r>
      <w:r w:rsidR="00C912E8" w:rsidRPr="003D662E">
        <w:rPr>
          <w:lang w:val="en-US"/>
        </w:rPr>
        <w:t xml:space="preserve">Examples are in particular the connectors, the services and their relations, the containers etc. </w:t>
      </w:r>
      <w:r w:rsidR="00BC0868" w:rsidRPr="003D662E">
        <w:rPr>
          <w:lang w:val="en-US"/>
        </w:rPr>
        <w:t>These structures are dynamic, i.e., they change due to installed components as well as due to instantiated/terminated instances. This is in particular the case for connectors and services, subsequently also for applications.</w:t>
      </w:r>
      <w:r w:rsidR="00B10293" w:rsidRPr="003D662E">
        <w:rPr>
          <w:lang w:val="en-US"/>
        </w:rPr>
        <w:t xml:space="preserve"> </w:t>
      </w:r>
      <w:r w:rsidR="00CA4481" w:rsidRPr="003D662E">
        <w:rPr>
          <w:lang w:val="en-US"/>
        </w:rPr>
        <w:t>Some sub</w:t>
      </w:r>
      <w:r w:rsidR="00B10293" w:rsidRPr="003D662E">
        <w:rPr>
          <w:lang w:val="en-US"/>
        </w:rPr>
        <w:t>-</w:t>
      </w:r>
      <w:r w:rsidR="00CA4481" w:rsidRPr="003D662E">
        <w:rPr>
          <w:lang w:val="en-US"/>
        </w:rPr>
        <w:t xml:space="preserve">models </w:t>
      </w:r>
      <w:r w:rsidR="003F72BA" w:rsidRPr="003D662E">
        <w:rPr>
          <w:lang w:val="en-US"/>
        </w:rPr>
        <w:t xml:space="preserve">are active, in particular those </w:t>
      </w:r>
      <w:r w:rsidR="00B10293" w:rsidRPr="003D662E">
        <w:rPr>
          <w:lang w:val="en-US"/>
        </w:rPr>
        <w:t>providing operations</w:t>
      </w:r>
      <w:r w:rsidR="003F72BA" w:rsidRPr="003D662E">
        <w:rPr>
          <w:lang w:val="en-US"/>
        </w:rPr>
        <w:t xml:space="preserve">. One </w:t>
      </w:r>
      <w:r w:rsidR="00C46FDC" w:rsidRPr="003D662E">
        <w:rPr>
          <w:lang w:val="en-US"/>
        </w:rPr>
        <w:t xml:space="preserve">example for an </w:t>
      </w:r>
      <w:r w:rsidR="00B14516" w:rsidRPr="003D662E">
        <w:rPr>
          <w:lang w:val="en-US"/>
        </w:rPr>
        <w:t xml:space="preserve">active AAS </w:t>
      </w:r>
      <w:r w:rsidR="003F72BA" w:rsidRPr="003D662E">
        <w:rPr>
          <w:lang w:val="en-US"/>
        </w:rPr>
        <w:t xml:space="preserve">is the optional </w:t>
      </w:r>
      <w:r w:rsidR="003F72BA" w:rsidRPr="003D662E">
        <w:rPr>
          <w:rFonts w:ascii="Consolas" w:hAnsi="Consolas"/>
          <w:lang w:val="en-US"/>
        </w:rPr>
        <w:t>netMgt</w:t>
      </w:r>
      <w:r w:rsidR="00051831" w:rsidRPr="003D662E">
        <w:rPr>
          <w:lang w:val="en-US"/>
        </w:rPr>
        <w:t xml:space="preserve"> </w:t>
      </w:r>
      <w:r w:rsidR="003F72BA" w:rsidRPr="003D662E">
        <w:rPr>
          <w:lang w:val="en-US"/>
        </w:rPr>
        <w:t xml:space="preserve">submodel, which provides access to the </w:t>
      </w:r>
      <w:r w:rsidR="007476C4" w:rsidRPr="003D662E">
        <w:rPr>
          <w:lang w:val="en-US"/>
        </w:rPr>
        <w:t>local/</w:t>
      </w:r>
      <w:r w:rsidR="003F72BA" w:rsidRPr="003D662E">
        <w:rPr>
          <w:lang w:val="en-US"/>
        </w:rPr>
        <w:t xml:space="preserve">global </w:t>
      </w:r>
      <w:r w:rsidR="003F72BA" w:rsidRPr="003D662E">
        <w:rPr>
          <w:rFonts w:ascii="Consolas" w:hAnsi="Consolas"/>
          <w:lang w:val="en-US"/>
        </w:rPr>
        <w:t>NetworkManagement</w:t>
      </w:r>
      <w:r w:rsidR="003F72BA" w:rsidRPr="003D662E">
        <w:rPr>
          <w:lang w:val="en-US"/>
        </w:rPr>
        <w:t xml:space="preserve"> </w:t>
      </w:r>
      <w:r w:rsidR="00C46FDC" w:rsidRPr="003D662E">
        <w:rPr>
          <w:lang w:val="en-US"/>
        </w:rPr>
        <w:t xml:space="preserve">defined in the </w:t>
      </w:r>
      <w:r w:rsidR="003F72BA" w:rsidRPr="003D662E">
        <w:rPr>
          <w:lang w:val="en-US"/>
        </w:rPr>
        <w:t xml:space="preserve">Support </w:t>
      </w:r>
      <w:r w:rsidR="005C7EEE" w:rsidRPr="003D662E">
        <w:rPr>
          <w:lang w:val="en-US"/>
        </w:rPr>
        <w:t>L</w:t>
      </w:r>
      <w:r w:rsidR="003F72BA" w:rsidRPr="003D662E">
        <w:rPr>
          <w:lang w:val="en-US"/>
        </w:rPr>
        <w:t>ayer</w:t>
      </w:r>
      <w:r w:rsidR="00051831" w:rsidRPr="003D662E">
        <w:rPr>
          <w:lang w:val="en-US"/>
        </w:rPr>
        <w:t>.</w:t>
      </w:r>
    </w:p>
    <w:p w14:paraId="6B1FB1BE" w14:textId="5D37406F" w:rsidR="005C7EEE" w:rsidRPr="003D662E" w:rsidRDefault="005C7EEE" w:rsidP="0006519A">
      <w:pPr>
        <w:jc w:val="both"/>
        <w:rPr>
          <w:lang w:val="en-US"/>
        </w:rPr>
      </w:pPr>
      <w:r w:rsidRPr="003D662E">
        <w:rPr>
          <w:lang w:val="en-US"/>
        </w:rPr>
        <w:t>It is important to emphasize that the structure shown here is not static. It is dynamic in its elements as explained above, but it is also dynamic in its overall structure and contributions</w:t>
      </w:r>
      <w:r w:rsidR="001C3069" w:rsidRPr="003D662E">
        <w:rPr>
          <w:lang w:val="en-US"/>
        </w:rPr>
        <w:t xml:space="preserve">, in particular if the AAS is centrally deployed and parts are added remotely. A specific example is the relation between resources and services. When an ECS runtime comes up, it contributes itself to the resources collection. When a service manager starts, it contributes further operations to the resource it is running on, i.e., </w:t>
      </w:r>
      <w:r w:rsidR="001C3069" w:rsidRPr="003D662E">
        <w:rPr>
          <w:lang w:val="en-US"/>
        </w:rPr>
        <w:lastRenderedPageBreak/>
        <w:t>both Layers contribute into the same AAS sub-model (elements collection), because in this case the components have information and operations that they only can share individually but that are part of the same topic, namely the runtime interface of a resource.</w:t>
      </w:r>
    </w:p>
    <w:p w14:paraId="6251CE90" w14:textId="31CDCC4B" w:rsidR="00DA338D" w:rsidRPr="003D662E" w:rsidRDefault="00585D7F" w:rsidP="00591EA6">
      <w:pPr>
        <w:jc w:val="center"/>
        <w:rPr>
          <w:lang w:val="en-US"/>
        </w:rPr>
      </w:pPr>
      <w:r w:rsidRPr="00585D7F">
        <w:rPr>
          <w:noProof/>
        </w:rPr>
        <w:drawing>
          <wp:inline distT="0" distB="0" distL="0" distR="0" wp14:anchorId="7F87A85C" wp14:editId="704C2229">
            <wp:extent cx="5760720" cy="410591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60720" cy="4105910"/>
                    </a:xfrm>
                    <a:prstGeom prst="rect">
                      <a:avLst/>
                    </a:prstGeom>
                    <a:noFill/>
                    <a:ln>
                      <a:noFill/>
                    </a:ln>
                  </pic:spPr>
                </pic:pic>
              </a:graphicData>
            </a:graphic>
          </wp:inline>
        </w:drawing>
      </w:r>
    </w:p>
    <w:p w14:paraId="31C83FE2" w14:textId="5C6229D9" w:rsidR="00DA338D" w:rsidRPr="003D662E" w:rsidRDefault="00DA338D" w:rsidP="0006519A">
      <w:pPr>
        <w:pStyle w:val="Caption"/>
        <w:ind w:left="766"/>
        <w:jc w:val="center"/>
        <w:rPr>
          <w:lang w:val="en-US"/>
        </w:rPr>
      </w:pPr>
      <w:bookmarkStart w:id="195" w:name="_Ref6609556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C62E87">
        <w:rPr>
          <w:noProof/>
          <w:lang w:val="en-US"/>
        </w:rPr>
        <w:t>41</w:t>
      </w:r>
      <w:r w:rsidRPr="003D662E">
        <w:rPr>
          <w:noProof/>
        </w:rPr>
        <w:fldChar w:fldCharType="end"/>
      </w:r>
      <w:bookmarkEnd w:id="195"/>
      <w:r w:rsidRPr="003D662E">
        <w:rPr>
          <w:lang w:val="en-US"/>
        </w:rPr>
        <w:t>: AAS structure of the platform</w:t>
      </w:r>
      <w:r w:rsidR="00E12D54" w:rsidRPr="003D662E">
        <w:rPr>
          <w:lang w:val="en-US"/>
        </w:rPr>
        <w:t xml:space="preserve"> (preliminary, incomplete)</w:t>
      </w:r>
    </w:p>
    <w:p w14:paraId="524E7C76" w14:textId="6778F34C" w:rsidR="00350053" w:rsidRPr="003D662E" w:rsidRDefault="00350053" w:rsidP="00350053">
      <w:pPr>
        <w:jc w:val="both"/>
        <w:rPr>
          <w:lang w:val="en-US"/>
        </w:rPr>
      </w:pPr>
      <w:r w:rsidRPr="003D662E">
        <w:rPr>
          <w:lang w:val="en-US"/>
        </w:rPr>
        <w:fldChar w:fldCharType="begin"/>
      </w:r>
      <w:r w:rsidRPr="003D662E">
        <w:rPr>
          <w:lang w:val="en-US"/>
        </w:rPr>
        <w:instrText xml:space="preserve"> REF _Ref88231276 \h  \* MERGEFORMAT </w:instrText>
      </w:r>
      <w:r w:rsidRPr="003D662E">
        <w:rPr>
          <w:lang w:val="en-US"/>
        </w:rPr>
      </w:r>
      <w:r w:rsidRPr="003D662E">
        <w:rPr>
          <w:lang w:val="en-US"/>
        </w:rPr>
        <w:fldChar w:fldCharType="separate"/>
      </w:r>
      <w:r w:rsidR="00C62E87" w:rsidRPr="003D662E">
        <w:rPr>
          <w:lang w:val="en-US"/>
        </w:rPr>
        <w:t xml:space="preserve">Figure </w:t>
      </w:r>
      <w:r w:rsidR="00C62E87">
        <w:rPr>
          <w:noProof/>
          <w:lang w:val="en-US"/>
        </w:rPr>
        <w:t>42</w:t>
      </w:r>
      <w:r w:rsidRPr="003D662E">
        <w:rPr>
          <w:lang w:val="en-US"/>
        </w:rPr>
        <w:fldChar w:fldCharType="end"/>
      </w:r>
      <w:r w:rsidRPr="003D662E">
        <w:rPr>
          <w:lang w:val="en-US"/>
        </w:rPr>
        <w:t xml:space="preserve"> depicts a screenshot illustrating a fragment of the platform AAS in the AASX Package Explorer, i.e., an excerpt of the full AAS shown in </w:t>
      </w:r>
      <w:r w:rsidRPr="003D662E">
        <w:rPr>
          <w:lang w:val="en-US"/>
        </w:rPr>
        <w:fldChar w:fldCharType="begin"/>
      </w:r>
      <w:r w:rsidRPr="003D662E">
        <w:rPr>
          <w:lang w:val="en-US"/>
        </w:rPr>
        <w:instrText xml:space="preserve"> REF _Ref66095566 \h  \* MERGEFORMAT </w:instrText>
      </w:r>
      <w:r w:rsidRPr="003D662E">
        <w:rPr>
          <w:lang w:val="en-US"/>
        </w:rPr>
      </w:r>
      <w:r w:rsidRPr="003D662E">
        <w:rPr>
          <w:lang w:val="en-US"/>
        </w:rPr>
        <w:fldChar w:fldCharType="separate"/>
      </w:r>
      <w:r w:rsidR="00C62E87" w:rsidRPr="003D662E">
        <w:rPr>
          <w:lang w:val="en-US"/>
        </w:rPr>
        <w:t xml:space="preserve">Figure </w:t>
      </w:r>
      <w:r w:rsidR="00C62E87">
        <w:rPr>
          <w:noProof/>
          <w:lang w:val="en-US"/>
        </w:rPr>
        <w:t>41</w:t>
      </w:r>
      <w:r w:rsidRPr="003D662E">
        <w:rPr>
          <w:lang w:val="en-US"/>
        </w:rPr>
        <w:fldChar w:fldCharType="end"/>
      </w:r>
      <w:r w:rsidRPr="003D662E">
        <w:rPr>
          <w:lang w:val="en-US"/>
        </w:rPr>
        <w:t xml:space="preserve">. </w:t>
      </w:r>
    </w:p>
    <w:p w14:paraId="5A7DF378" w14:textId="2CF238D5" w:rsidR="00350053" w:rsidRPr="003D662E" w:rsidRDefault="00350053" w:rsidP="00350053">
      <w:pPr>
        <w:rPr>
          <w:lang w:val="en-US"/>
        </w:rPr>
      </w:pPr>
    </w:p>
    <w:p w14:paraId="637B0EFB" w14:textId="77777777" w:rsidR="00350053" w:rsidRPr="003D662E" w:rsidRDefault="00350053" w:rsidP="00350053">
      <w:pPr>
        <w:rPr>
          <w:lang w:val="en-US"/>
        </w:rPr>
      </w:pPr>
    </w:p>
    <w:p w14:paraId="095828D5" w14:textId="7F6A479D" w:rsidR="00444BD8" w:rsidRPr="003D662E" w:rsidRDefault="00F853AC">
      <w:pPr>
        <w:rPr>
          <w:lang w:val="en-US"/>
        </w:rPr>
      </w:pPr>
      <w:r w:rsidRPr="003D662E">
        <w:rPr>
          <w:noProof/>
          <w:lang w:val="en-US"/>
        </w:rPr>
        <w:lastRenderedPageBreak/>
        <w:drawing>
          <wp:inline distT="0" distB="0" distL="0" distR="0" wp14:anchorId="2B4A3BE9" wp14:editId="494999BE">
            <wp:extent cx="5760720" cy="4493260"/>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720" cy="4493260"/>
                    </a:xfrm>
                    <a:prstGeom prst="rect">
                      <a:avLst/>
                    </a:prstGeom>
                  </pic:spPr>
                </pic:pic>
              </a:graphicData>
            </a:graphic>
          </wp:inline>
        </w:drawing>
      </w:r>
    </w:p>
    <w:p w14:paraId="2E836A0F" w14:textId="082781FE" w:rsidR="00444BD8" w:rsidRPr="003D662E" w:rsidRDefault="00444BD8" w:rsidP="00444BD8">
      <w:pPr>
        <w:pStyle w:val="Caption"/>
        <w:jc w:val="center"/>
        <w:rPr>
          <w:lang w:val="en-US"/>
        </w:rPr>
      </w:pPr>
      <w:bookmarkStart w:id="196" w:name="_Ref8823127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C62E87">
        <w:rPr>
          <w:noProof/>
          <w:lang w:val="en-US"/>
        </w:rPr>
        <w:t>42</w:t>
      </w:r>
      <w:r w:rsidRPr="003D662E">
        <w:fldChar w:fldCharType="end"/>
      </w:r>
      <w:bookmarkEnd w:id="196"/>
      <w:r w:rsidRPr="003D662E">
        <w:rPr>
          <w:lang w:val="en-US"/>
        </w:rPr>
        <w:t xml:space="preserve">: </w:t>
      </w:r>
      <w:r w:rsidR="00CA1597">
        <w:rPr>
          <w:lang w:val="en-US"/>
        </w:rPr>
        <w:t xml:space="preserve">oktoflow </w:t>
      </w:r>
      <w:r w:rsidRPr="003D662E">
        <w:rPr>
          <w:lang w:val="en-US"/>
        </w:rPr>
        <w:t>AAS in the AASX Package Explorer</w:t>
      </w:r>
      <w:r w:rsidR="00F853AC" w:rsidRPr="003D662E">
        <w:rPr>
          <w:lang w:val="en-US"/>
        </w:rPr>
        <w:t xml:space="preserve"> showing a running service (</w:t>
      </w:r>
      <w:r w:rsidR="00F853AC" w:rsidRPr="003D662E">
        <w:rPr>
          <w:rFonts w:ascii="Consolas" w:hAnsi="Consolas"/>
          <w:lang w:val="en-US"/>
        </w:rPr>
        <w:t>SimpleReceiver</w:t>
      </w:r>
      <w:r w:rsidR="00F853AC" w:rsidRPr="003D662E">
        <w:rPr>
          <w:lang w:val="en-US"/>
        </w:rPr>
        <w:t>)</w:t>
      </w:r>
      <w:r w:rsidRPr="003D662E">
        <w:rPr>
          <w:lang w:val="en-US"/>
        </w:rPr>
        <w:t>.</w:t>
      </w:r>
    </w:p>
    <w:p w14:paraId="09514917" w14:textId="0C9C18D4" w:rsidR="00162F89" w:rsidRPr="003D662E" w:rsidRDefault="00162F89" w:rsidP="00162F89">
      <w:pPr>
        <w:jc w:val="both"/>
        <w:rPr>
          <w:lang w:val="en-US"/>
        </w:rPr>
      </w:pPr>
      <w:r w:rsidRPr="003D662E">
        <w:rPr>
          <w:lang w:val="en-US"/>
        </w:rPr>
        <w:t xml:space="preserve">As the </w:t>
      </w:r>
      <w:r w:rsidR="00CA1597">
        <w:rPr>
          <w:lang w:val="en-US"/>
        </w:rPr>
        <w:t xml:space="preserve">platform </w:t>
      </w:r>
      <w:r w:rsidRPr="003D662E">
        <w:rPr>
          <w:lang w:val="en-US"/>
        </w:rPr>
        <w:t>AAS is rather dynamic, we can already draw some conclusions on lessons learned with BaSyx (based on the integrated version through the support layer):</w:t>
      </w:r>
    </w:p>
    <w:p w14:paraId="1A146750" w14:textId="02536B87" w:rsidR="00162F89" w:rsidRPr="003D662E" w:rsidRDefault="00162F89" w:rsidP="007245E8">
      <w:pPr>
        <w:pStyle w:val="ListParagraph"/>
        <w:numPr>
          <w:ilvl w:val="0"/>
          <w:numId w:val="21"/>
        </w:numPr>
        <w:ind w:left="708" w:hanging="348"/>
        <w:jc w:val="both"/>
        <w:rPr>
          <w:lang w:val="en-US"/>
        </w:rPr>
      </w:pPr>
      <w:r w:rsidRPr="003D662E">
        <w:rPr>
          <w:lang w:val="en-US"/>
        </w:rPr>
        <w:t>Remotely deployed AAS with operations and properties realized in terms of attached functors typically require uniquely serializable functor objects, i.e., they do not work with simple lambda functors or serializable lambda functors.</w:t>
      </w:r>
    </w:p>
    <w:p w14:paraId="61807334" w14:textId="4388071A" w:rsidR="001F0C46" w:rsidRPr="003D662E" w:rsidRDefault="00D73B83" w:rsidP="007245E8">
      <w:pPr>
        <w:pStyle w:val="ListParagraph"/>
        <w:numPr>
          <w:ilvl w:val="0"/>
          <w:numId w:val="21"/>
        </w:numPr>
        <w:ind w:left="708" w:hanging="348"/>
        <w:jc w:val="both"/>
        <w:rPr>
          <w:lang w:val="en-US"/>
        </w:rPr>
      </w:pPr>
      <w:r w:rsidRPr="003D662E">
        <w:rPr>
          <w:lang w:val="en-US"/>
        </w:rPr>
        <w:t>W</w:t>
      </w:r>
      <w:r w:rsidR="00162F89" w:rsidRPr="003D662E">
        <w:rPr>
          <w:lang w:val="en-US"/>
        </w:rPr>
        <w:t>hen obtaining a remotely deployed AAS</w:t>
      </w:r>
      <w:r w:rsidRPr="003D662E">
        <w:rPr>
          <w:lang w:val="en-US"/>
        </w:rPr>
        <w:t>, the AAS is turned into a serialized format</w:t>
      </w:r>
      <w:r w:rsidR="006B3A27" w:rsidRPr="003D662E">
        <w:rPr>
          <w:lang w:val="en-US"/>
        </w:rPr>
        <w:t xml:space="preserve"> as already briefly mentioned in Section </w:t>
      </w:r>
      <w:r w:rsidR="006B3A27" w:rsidRPr="003D662E">
        <w:rPr>
          <w:lang w:val="en-US"/>
        </w:rPr>
        <w:fldChar w:fldCharType="begin"/>
      </w:r>
      <w:r w:rsidR="006B3A27" w:rsidRPr="003D662E">
        <w:rPr>
          <w:lang w:val="en-US"/>
        </w:rPr>
        <w:instrText xml:space="preserve"> REF _Ref76743606 \r \h </w:instrText>
      </w:r>
      <w:r w:rsidR="003D662E">
        <w:rPr>
          <w:lang w:val="en-US"/>
        </w:rPr>
        <w:instrText xml:space="preserve"> \* MERGEFORMAT </w:instrText>
      </w:r>
      <w:r w:rsidR="006B3A27" w:rsidRPr="003D662E">
        <w:rPr>
          <w:lang w:val="en-US"/>
        </w:rPr>
      </w:r>
      <w:r w:rsidR="006B3A27" w:rsidRPr="003D662E">
        <w:rPr>
          <w:lang w:val="en-US"/>
        </w:rPr>
        <w:fldChar w:fldCharType="separate"/>
      </w:r>
      <w:r w:rsidR="00C62E87">
        <w:rPr>
          <w:lang w:val="en-US"/>
        </w:rPr>
        <w:t>3.5.2</w:t>
      </w:r>
      <w:r w:rsidR="006B3A27" w:rsidRPr="003D662E">
        <w:rPr>
          <w:lang w:val="en-US"/>
        </w:rPr>
        <w:fldChar w:fldCharType="end"/>
      </w:r>
      <w:r w:rsidR="00FB0DBA" w:rsidRPr="003D662E">
        <w:rPr>
          <w:lang w:val="en-US"/>
        </w:rPr>
        <w:t>, i.e., all functors such as getters, setters or operations are serialized, to obtain the values of the properties the getters are even executed</w:t>
      </w:r>
      <w:r w:rsidRPr="003D662E">
        <w:rPr>
          <w:lang w:val="en-US"/>
        </w:rPr>
        <w:t xml:space="preserve">. If getters are bound to an AAS implementation server, that server must be ready to serve connections </w:t>
      </w:r>
      <w:r w:rsidR="00176CEB" w:rsidRPr="003D662E">
        <w:rPr>
          <w:lang w:val="en-US"/>
        </w:rPr>
        <w:t xml:space="preserve">at the point in time when the remote AAS is requested (which may happen in parallel </w:t>
      </w:r>
      <w:r w:rsidR="007231AD" w:rsidRPr="003D662E">
        <w:rPr>
          <w:lang w:val="en-US"/>
        </w:rPr>
        <w:t>initiated by</w:t>
      </w:r>
      <w:r w:rsidR="00176CEB" w:rsidRPr="003D662E">
        <w:rPr>
          <w:lang w:val="en-US"/>
        </w:rPr>
        <w:t xml:space="preserve"> other components) </w:t>
      </w:r>
      <w:r w:rsidRPr="003D662E">
        <w:rPr>
          <w:lang w:val="en-US"/>
        </w:rPr>
        <w:t xml:space="preserve">and </w:t>
      </w:r>
      <w:r w:rsidR="00023C5F" w:rsidRPr="003D662E">
        <w:rPr>
          <w:lang w:val="en-US"/>
        </w:rPr>
        <w:t xml:space="preserve">currently </w:t>
      </w:r>
      <w:r w:rsidRPr="003D662E">
        <w:rPr>
          <w:lang w:val="en-US"/>
        </w:rPr>
        <w:t xml:space="preserve">for each property a network connection is created </w:t>
      </w:r>
      <w:r w:rsidR="00632AB6" w:rsidRPr="003D662E">
        <w:rPr>
          <w:lang w:val="en-US"/>
        </w:rPr>
        <w:t xml:space="preserve">by the respective BaSyx connector </w:t>
      </w:r>
      <w:r w:rsidRPr="003D662E">
        <w:rPr>
          <w:lang w:val="en-US"/>
        </w:rPr>
        <w:t xml:space="preserve">and the value is requested. </w:t>
      </w:r>
      <w:r w:rsidR="00DD147B" w:rsidRPr="003D662E">
        <w:rPr>
          <w:lang w:val="en-US"/>
        </w:rPr>
        <w:t xml:space="preserve">This seriously affects the performance of obtaining </w:t>
      </w:r>
      <w:r w:rsidR="005864C1" w:rsidRPr="003D662E">
        <w:rPr>
          <w:lang w:val="en-US"/>
        </w:rPr>
        <w:t xml:space="preserve">and using </w:t>
      </w:r>
      <w:r w:rsidR="00DD147B" w:rsidRPr="003D662E">
        <w:rPr>
          <w:lang w:val="en-US"/>
        </w:rPr>
        <w:t xml:space="preserve">a remote AAS. </w:t>
      </w:r>
      <w:r w:rsidRPr="003D662E">
        <w:rPr>
          <w:lang w:val="en-US"/>
        </w:rPr>
        <w:t xml:space="preserve">It happened to us that </w:t>
      </w:r>
      <w:r w:rsidR="00FD4D64" w:rsidRPr="003D662E">
        <w:rPr>
          <w:lang w:val="en-US"/>
        </w:rPr>
        <w:t xml:space="preserve">in such a situation </w:t>
      </w:r>
      <w:r w:rsidRPr="003D662E">
        <w:rPr>
          <w:lang w:val="en-US"/>
        </w:rPr>
        <w:t>a</w:t>
      </w:r>
      <w:r w:rsidR="00E06772" w:rsidRPr="003D662E">
        <w:rPr>
          <w:lang w:val="en-US"/>
        </w:rPr>
        <w:t xml:space="preserve"> potentially</w:t>
      </w:r>
      <w:r w:rsidRPr="003D662E">
        <w:rPr>
          <w:lang w:val="en-US"/>
        </w:rPr>
        <w:t xml:space="preserve"> endless loop occurred </w:t>
      </w:r>
      <w:r w:rsidR="00C57D03" w:rsidRPr="003D662E">
        <w:rPr>
          <w:lang w:val="en-US"/>
        </w:rPr>
        <w:t>forcing</w:t>
      </w:r>
      <w:r w:rsidRPr="003D662E">
        <w:rPr>
          <w:lang w:val="en-US"/>
        </w:rPr>
        <w:t xml:space="preserve"> us to re-think </w:t>
      </w:r>
      <w:r w:rsidR="00951335" w:rsidRPr="003D662E">
        <w:rPr>
          <w:lang w:val="en-US"/>
        </w:rPr>
        <w:t xml:space="preserve">a </w:t>
      </w:r>
      <w:r w:rsidRPr="003D662E">
        <w:rPr>
          <w:lang w:val="en-US"/>
        </w:rPr>
        <w:t>rather obvious implementation approach</w:t>
      </w:r>
      <w:r w:rsidR="00951335" w:rsidRPr="003D662E">
        <w:rPr>
          <w:lang w:val="en-US"/>
        </w:rPr>
        <w:t xml:space="preserve"> </w:t>
      </w:r>
      <w:r w:rsidR="00A1662B" w:rsidRPr="003D662E">
        <w:rPr>
          <w:lang w:val="en-US"/>
        </w:rPr>
        <w:t>in terms of getter functors</w:t>
      </w:r>
      <w:r w:rsidRPr="003D662E">
        <w:rPr>
          <w:lang w:val="en-US"/>
        </w:rPr>
        <w:t xml:space="preserve">. </w:t>
      </w:r>
      <w:r w:rsidR="00A1662B" w:rsidRPr="003D662E">
        <w:rPr>
          <w:lang w:val="en-US"/>
        </w:rPr>
        <w:t xml:space="preserve">As discussed in Section </w:t>
      </w:r>
      <w:r w:rsidR="00A1662B" w:rsidRPr="003D662E">
        <w:rPr>
          <w:lang w:val="en-US"/>
        </w:rPr>
        <w:fldChar w:fldCharType="begin"/>
      </w:r>
      <w:r w:rsidR="00A1662B" w:rsidRPr="003D662E">
        <w:rPr>
          <w:lang w:val="en-US"/>
        </w:rPr>
        <w:instrText xml:space="preserve"> REF _Ref76743606 \r \h </w:instrText>
      </w:r>
      <w:r w:rsidR="003D662E">
        <w:rPr>
          <w:lang w:val="en-US"/>
        </w:rPr>
        <w:instrText xml:space="preserve"> \* MERGEFORMAT </w:instrText>
      </w:r>
      <w:r w:rsidR="00A1662B" w:rsidRPr="003D662E">
        <w:rPr>
          <w:lang w:val="en-US"/>
        </w:rPr>
      </w:r>
      <w:r w:rsidR="00A1662B" w:rsidRPr="003D662E">
        <w:rPr>
          <w:lang w:val="en-US"/>
        </w:rPr>
        <w:fldChar w:fldCharType="separate"/>
      </w:r>
      <w:r w:rsidR="00C62E87">
        <w:rPr>
          <w:lang w:val="en-US"/>
        </w:rPr>
        <w:t>3.5.2</w:t>
      </w:r>
      <w:r w:rsidR="00A1662B" w:rsidRPr="003D662E">
        <w:rPr>
          <w:lang w:val="en-US"/>
        </w:rPr>
        <w:fldChar w:fldCharType="end"/>
      </w:r>
      <w:r w:rsidRPr="003D662E">
        <w:rPr>
          <w:lang w:val="en-US"/>
        </w:rPr>
        <w:t xml:space="preserve">, we </w:t>
      </w:r>
      <w:r w:rsidR="00EE1B98" w:rsidRPr="003D662E">
        <w:rPr>
          <w:lang w:val="en-US"/>
        </w:rPr>
        <w:t xml:space="preserve">suggest using </w:t>
      </w:r>
      <w:r w:rsidR="001F0C46" w:rsidRPr="003D662E">
        <w:rPr>
          <w:lang w:val="en-US"/>
        </w:rPr>
        <w:t xml:space="preserve">functors that map to local data rather than to remote data. </w:t>
      </w:r>
      <w:r w:rsidR="007C0F7B" w:rsidRPr="003D662E">
        <w:rPr>
          <w:lang w:val="en-US"/>
        </w:rPr>
        <w:t xml:space="preserve">The local data object may be updated in parallel through a different process, e.g., a Transport Layer connector. Dependent on the implementation, each serialized AAS then has its own remote data object, leading to a distributed setup of AAS that can be kept up to date via Transport Layer mechanisms. Directly writing values into an AAS might be an </w:t>
      </w:r>
      <w:r w:rsidR="00AC165F" w:rsidRPr="003D662E">
        <w:rPr>
          <w:lang w:val="en-US"/>
        </w:rPr>
        <w:t>alternative</w:t>
      </w:r>
      <w:r w:rsidR="007C0F7B" w:rsidRPr="003D662E">
        <w:rPr>
          <w:lang w:val="en-US"/>
        </w:rPr>
        <w:t xml:space="preserve">, but in the remote deployment case, the serialized AAS implicitly performs update requests on the original remote AAS, </w:t>
      </w:r>
      <w:r w:rsidR="00AF7B2D" w:rsidRPr="003D662E">
        <w:rPr>
          <w:lang w:val="en-US"/>
        </w:rPr>
        <w:t>i.e., probably leading to reduced performance.</w:t>
      </w:r>
    </w:p>
    <w:p w14:paraId="2A8EDBE2" w14:textId="66383587" w:rsidR="00D37AAF" w:rsidRPr="003D662E" w:rsidRDefault="00D37AAF" w:rsidP="007245E8">
      <w:pPr>
        <w:pStyle w:val="ListParagraph"/>
        <w:numPr>
          <w:ilvl w:val="0"/>
          <w:numId w:val="21"/>
        </w:numPr>
        <w:ind w:left="708" w:hanging="348"/>
        <w:jc w:val="both"/>
        <w:rPr>
          <w:lang w:val="en-US"/>
        </w:rPr>
      </w:pPr>
      <w:r w:rsidRPr="003D662E">
        <w:rPr>
          <w:lang w:val="en-US"/>
        </w:rPr>
        <w:lastRenderedPageBreak/>
        <w:t xml:space="preserve">When writing larger portions of structured data, in particular binary data, </w:t>
      </w:r>
      <w:r w:rsidR="001E0216" w:rsidRPr="003D662E">
        <w:rPr>
          <w:lang w:val="en-US"/>
        </w:rPr>
        <w:t xml:space="preserve">there is a conversion problem in the BaSyx version that we are using. Types like </w:t>
      </w:r>
      <w:r w:rsidR="00DD0BF9" w:rsidRPr="003D662E">
        <w:rPr>
          <w:rFonts w:ascii="Consolas" w:hAnsi="Consolas"/>
          <w:lang w:val="en-US"/>
        </w:rPr>
        <w:t>Base</w:t>
      </w:r>
      <w:r w:rsidR="001E0216" w:rsidRPr="003D662E">
        <w:rPr>
          <w:rFonts w:ascii="Consolas" w:hAnsi="Consolas"/>
          <w:lang w:val="en-US"/>
        </w:rPr>
        <w:t>64</w:t>
      </w:r>
      <w:r w:rsidR="00DD0BF9" w:rsidRPr="003D662E">
        <w:rPr>
          <w:rFonts w:ascii="Consolas" w:hAnsi="Consolas"/>
          <w:lang w:val="en-US"/>
        </w:rPr>
        <w:t>Binary</w:t>
      </w:r>
      <w:r w:rsidR="001E0216" w:rsidRPr="003D662E">
        <w:rPr>
          <w:lang w:val="en-US"/>
        </w:rPr>
        <w:t xml:space="preserve"> are not handled correctly. Currently, we encode such data through a Base64 String encoder</w:t>
      </w:r>
      <w:r w:rsidR="00696AA1" w:rsidRPr="003D662E">
        <w:rPr>
          <w:lang w:val="en-US"/>
        </w:rPr>
        <w:t xml:space="preserve"> (similar to the contents of File Data Elements)</w:t>
      </w:r>
      <w:r w:rsidR="001E0216" w:rsidRPr="003D662E">
        <w:rPr>
          <w:lang w:val="en-US"/>
        </w:rPr>
        <w:t>.</w:t>
      </w:r>
    </w:p>
    <w:p w14:paraId="6C59A30A" w14:textId="5196617F" w:rsidR="00162F89" w:rsidRPr="003D662E" w:rsidRDefault="00162F89" w:rsidP="007245E8">
      <w:pPr>
        <w:pStyle w:val="ListParagraph"/>
        <w:numPr>
          <w:ilvl w:val="0"/>
          <w:numId w:val="21"/>
        </w:numPr>
        <w:ind w:left="708" w:hanging="348"/>
        <w:jc w:val="both"/>
        <w:rPr>
          <w:lang w:val="en-US"/>
        </w:rPr>
      </w:pPr>
      <w:r w:rsidRPr="003D662E">
        <w:rPr>
          <w:lang w:val="en-US"/>
        </w:rPr>
        <w:t xml:space="preserve">The </w:t>
      </w:r>
      <w:r w:rsidR="00CA1597">
        <w:rPr>
          <w:lang w:val="en-US"/>
        </w:rPr>
        <w:t xml:space="preserve">platform </w:t>
      </w:r>
      <w:r w:rsidRPr="003D662E">
        <w:rPr>
          <w:lang w:val="en-US"/>
        </w:rPr>
        <w:t xml:space="preserve">abstraction </w:t>
      </w:r>
      <w:r w:rsidR="009E6D38" w:rsidRPr="003D662E">
        <w:rPr>
          <w:lang w:val="en-US"/>
        </w:rPr>
        <w:t xml:space="preserve">appears to be </w:t>
      </w:r>
      <w:r w:rsidRPr="003D662E">
        <w:rPr>
          <w:lang w:val="en-US"/>
        </w:rPr>
        <w:t>easier to use and requires less code than plain BaSyx [</w:t>
      </w:r>
      <w:r w:rsidR="00255D95">
        <w:rPr>
          <w:lang w:val="en-US"/>
        </w:rPr>
        <w:t>Cas21</w:t>
      </w:r>
      <w:r w:rsidRPr="003D662E">
        <w:rPr>
          <w:lang w:val="en-US"/>
        </w:rPr>
        <w:t>]</w:t>
      </w:r>
      <w:r w:rsidR="005954B1" w:rsidRPr="003D662E">
        <w:rPr>
          <w:lang w:val="en-US"/>
        </w:rPr>
        <w:t>, but this was a design goal.</w:t>
      </w:r>
      <w:r w:rsidR="007403C6" w:rsidRPr="003D662E">
        <w:rPr>
          <w:lang w:val="en-US"/>
        </w:rPr>
        <w:t xml:space="preserve"> Moreover, the AAS implementation can be replaced seamlessly, also by a non-AAS interface realization.</w:t>
      </w:r>
    </w:p>
    <w:p w14:paraId="0BE65C6C" w14:textId="501D3BD9" w:rsidR="009E71E3" w:rsidRPr="003D662E" w:rsidRDefault="009E71E3" w:rsidP="007245E8">
      <w:pPr>
        <w:pStyle w:val="ListParagraph"/>
        <w:numPr>
          <w:ilvl w:val="0"/>
          <w:numId w:val="21"/>
        </w:numPr>
        <w:ind w:left="708" w:hanging="348"/>
        <w:jc w:val="both"/>
        <w:rPr>
          <w:lang w:val="en-US"/>
        </w:rPr>
      </w:pPr>
      <w:r w:rsidRPr="003D662E">
        <w:rPr>
          <w:lang w:val="en-US"/>
        </w:rPr>
        <w:t xml:space="preserve">So far (as far as we know), BaSyx does not provide support for resolving references to the referenced element. While this may not be a serious problem when following such links is not crucial, it is an obstacle for platform submodels such as services where we need to reference to a related service, resolve that and access the actual state. This absent functionality drove some of the structure decisions for our sub-models. </w:t>
      </w:r>
      <w:r w:rsidR="00B82472" w:rsidRPr="003D662E">
        <w:rPr>
          <w:lang w:val="en-US"/>
        </w:rPr>
        <w:t>Similarly</w:t>
      </w:r>
      <w:r w:rsidRPr="003D662E">
        <w:rPr>
          <w:lang w:val="en-US"/>
        </w:rPr>
        <w:t>, we use URIs to link sub-models and external AAS</w:t>
      </w:r>
      <w:r w:rsidR="00B82472" w:rsidRPr="003D662E">
        <w:rPr>
          <w:lang w:val="en-US"/>
        </w:rPr>
        <w:t>, in particular that the CLI/Management UI can provide information stated in the AAS</w:t>
      </w:r>
      <w:r w:rsidRPr="003D662E">
        <w:rPr>
          <w:lang w:val="en-US"/>
        </w:rPr>
        <w:t>.</w:t>
      </w:r>
    </w:p>
    <w:p w14:paraId="7A664E22" w14:textId="289F4057" w:rsidR="00696AA1" w:rsidRPr="003D662E" w:rsidRDefault="00696AA1" w:rsidP="007245E8">
      <w:pPr>
        <w:pStyle w:val="ListParagraph"/>
        <w:numPr>
          <w:ilvl w:val="0"/>
          <w:numId w:val="21"/>
        </w:numPr>
        <w:ind w:left="708" w:hanging="348"/>
        <w:jc w:val="both"/>
        <w:rPr>
          <w:lang w:val="en-US"/>
        </w:rPr>
      </w:pPr>
      <w:r w:rsidRPr="003D662E">
        <w:rPr>
          <w:lang w:val="en-US"/>
        </w:rPr>
        <w:t xml:space="preserve">When deciding about the concept to realize, in particular AAS vs. sub-model, take the industrial production viewpoint where the AAS concept originates from and try to identify the asset that is described. If the modeling is about an asset (potentially provided by a </w:t>
      </w:r>
      <w:r w:rsidR="009E71E3" w:rsidRPr="003D662E">
        <w:rPr>
          <w:lang w:val="en-US"/>
        </w:rPr>
        <w:t>different organization</w:t>
      </w:r>
      <w:r w:rsidRPr="003D662E">
        <w:rPr>
          <w:lang w:val="en-US"/>
        </w:rPr>
        <w:t xml:space="preserve">), typically an AAS is required. When detailing </w:t>
      </w:r>
      <w:r w:rsidR="009E71E3" w:rsidRPr="003D662E">
        <w:rPr>
          <w:lang w:val="en-US"/>
        </w:rPr>
        <w:t xml:space="preserve">(own) </w:t>
      </w:r>
      <w:r w:rsidRPr="003D662E">
        <w:rPr>
          <w:lang w:val="en-US"/>
        </w:rPr>
        <w:t>information</w:t>
      </w:r>
      <w:r w:rsidR="009E71E3" w:rsidRPr="003D662E">
        <w:rPr>
          <w:lang w:val="en-US"/>
        </w:rPr>
        <w:t>, often</w:t>
      </w:r>
      <w:r w:rsidRPr="003D662E">
        <w:rPr>
          <w:lang w:val="en-US"/>
        </w:rPr>
        <w:t xml:space="preserve"> </w:t>
      </w:r>
      <w:r w:rsidR="009A662B" w:rsidRPr="003D662E">
        <w:rPr>
          <w:lang w:val="en-US"/>
        </w:rPr>
        <w:t xml:space="preserve">an own AAS </w:t>
      </w:r>
      <w:r w:rsidRPr="003D662E">
        <w:rPr>
          <w:lang w:val="en-US"/>
        </w:rPr>
        <w:t>is</w:t>
      </w:r>
      <w:r w:rsidR="009E71E3" w:rsidRPr="003D662E">
        <w:rPr>
          <w:lang w:val="en-US"/>
        </w:rPr>
        <w:t xml:space="preserve"> more adequate.</w:t>
      </w:r>
    </w:p>
    <w:p w14:paraId="73BE8EFF" w14:textId="355141AD" w:rsidR="00D9675E" w:rsidRPr="003D662E" w:rsidRDefault="00D9675E" w:rsidP="00162F89">
      <w:pPr>
        <w:jc w:val="both"/>
        <w:rPr>
          <w:lang w:val="en-US"/>
        </w:rPr>
      </w:pPr>
      <w:r w:rsidRPr="003D662E">
        <w:rPr>
          <w:lang w:val="en-US"/>
        </w:rPr>
        <w:br w:type="page"/>
      </w:r>
    </w:p>
    <w:p w14:paraId="545E64DE" w14:textId="1FFF3D38" w:rsidR="00356501" w:rsidRPr="003D662E" w:rsidRDefault="00514A0C" w:rsidP="00CA2F6B">
      <w:pPr>
        <w:pStyle w:val="Heading1"/>
        <w:rPr>
          <w:lang w:val="en-US"/>
        </w:rPr>
      </w:pPr>
      <w:bookmarkStart w:id="197" w:name="_Ref69735914"/>
      <w:bookmarkStart w:id="198" w:name="_Ref77163195"/>
      <w:bookmarkStart w:id="199" w:name="_Ref77173224"/>
      <w:bookmarkStart w:id="200" w:name="_Ref77216166"/>
      <w:bookmarkStart w:id="201" w:name="_Ref77593418"/>
      <w:bookmarkStart w:id="202" w:name="_Toc216439671"/>
      <w:r w:rsidRPr="003D662E">
        <w:rPr>
          <w:lang w:val="en-US"/>
        </w:rPr>
        <w:lastRenderedPageBreak/>
        <w:t>Platform Configuration</w:t>
      </w:r>
      <w:bookmarkEnd w:id="185"/>
      <w:bookmarkEnd w:id="197"/>
      <w:bookmarkEnd w:id="198"/>
      <w:bookmarkEnd w:id="199"/>
      <w:bookmarkEnd w:id="200"/>
      <w:bookmarkEnd w:id="201"/>
      <w:bookmarkEnd w:id="202"/>
    </w:p>
    <w:p w14:paraId="4F10AE1E" w14:textId="2CDB9CCC" w:rsidR="00112ED7" w:rsidRPr="003D662E" w:rsidRDefault="004F410D" w:rsidP="00A65A3C">
      <w:pPr>
        <w:jc w:val="both"/>
        <w:rPr>
          <w:lang w:val="en-US"/>
        </w:rPr>
      </w:pPr>
      <w:r w:rsidRPr="003D662E">
        <w:rPr>
          <w:lang w:val="en-US"/>
        </w:rPr>
        <w:t>This section provide</w:t>
      </w:r>
      <w:r w:rsidR="00FB6139" w:rsidRPr="003D662E">
        <w:rPr>
          <w:lang w:val="en-US"/>
        </w:rPr>
        <w:t>s</w:t>
      </w:r>
      <w:r w:rsidRPr="003D662E">
        <w:rPr>
          <w:lang w:val="en-US"/>
        </w:rPr>
        <w:t xml:space="preserve"> an </w:t>
      </w:r>
      <w:r w:rsidRPr="008E7CE1">
        <w:rPr>
          <w:lang w:val="en-US"/>
        </w:rPr>
        <w:t xml:space="preserve">overview on the </w:t>
      </w:r>
      <w:r w:rsidR="009B000E" w:rsidRPr="008E7CE1">
        <w:rPr>
          <w:lang w:val="en-US"/>
        </w:rPr>
        <w:t>platform</w:t>
      </w:r>
      <w:r w:rsidR="0050544C" w:rsidRPr="008E7CE1">
        <w:rPr>
          <w:lang w:val="en-US"/>
        </w:rPr>
        <w:t xml:space="preserve"> configuration model and the concepts</w:t>
      </w:r>
      <w:r w:rsidR="0050544C" w:rsidRPr="003D662E">
        <w:rPr>
          <w:lang w:val="en-US"/>
        </w:rPr>
        <w:t xml:space="preserve"> used </w:t>
      </w:r>
      <w:r w:rsidR="006F2A44" w:rsidRPr="003D662E">
        <w:rPr>
          <w:lang w:val="en-US"/>
        </w:rPr>
        <w:t xml:space="preserve">to model configuration options </w:t>
      </w:r>
      <w:r w:rsidR="0050544C" w:rsidRPr="003D662E">
        <w:rPr>
          <w:lang w:val="en-US"/>
        </w:rPr>
        <w:t xml:space="preserve">for the </w:t>
      </w:r>
      <w:r w:rsidR="002F749C">
        <w:rPr>
          <w:lang w:val="en-US"/>
        </w:rPr>
        <w:t>oktoflow</w:t>
      </w:r>
      <w:r w:rsidR="0050544C" w:rsidRPr="003D662E">
        <w:rPr>
          <w:lang w:val="en-US"/>
        </w:rPr>
        <w:t xml:space="preserve"> platform.</w:t>
      </w:r>
      <w:r w:rsidR="00C13E7C" w:rsidRPr="003D662E">
        <w:rPr>
          <w:lang w:val="en-US"/>
        </w:rPr>
        <w:t xml:space="preserve"> </w:t>
      </w:r>
      <w:r w:rsidR="00112ED7" w:rsidRPr="003D662E">
        <w:rPr>
          <w:lang w:val="en-US"/>
        </w:rPr>
        <w:t xml:space="preserve">We </w:t>
      </w:r>
      <w:r w:rsidR="00F41335" w:rsidRPr="003D662E">
        <w:rPr>
          <w:lang w:val="en-US"/>
        </w:rPr>
        <w:t xml:space="preserve">now </w:t>
      </w:r>
      <w:r w:rsidR="00112ED7" w:rsidRPr="003D662E">
        <w:rPr>
          <w:lang w:val="en-US"/>
        </w:rPr>
        <w:t xml:space="preserve">give an overview of the configuration model, then, from a more pragmatic point of view, an insight into a simple example configuration as this is required for running the platform. </w:t>
      </w:r>
      <w:r w:rsidR="00A82FE6" w:rsidRPr="003D662E">
        <w:rPr>
          <w:lang w:val="en-US"/>
        </w:rPr>
        <w:t xml:space="preserve">Section </w:t>
      </w:r>
      <w:r w:rsidR="00A82FE6" w:rsidRPr="003D662E">
        <w:rPr>
          <w:lang w:val="en-US"/>
        </w:rPr>
        <w:fldChar w:fldCharType="begin"/>
      </w:r>
      <w:r w:rsidR="00A82FE6" w:rsidRPr="003D662E">
        <w:rPr>
          <w:lang w:val="en-US"/>
        </w:rPr>
        <w:instrText xml:space="preserve"> REF _Ref88386145 \r \h  \* MERGEFORMAT </w:instrText>
      </w:r>
      <w:r w:rsidR="00A82FE6" w:rsidRPr="003D662E">
        <w:rPr>
          <w:lang w:val="en-US"/>
        </w:rPr>
      </w:r>
      <w:r w:rsidR="00A82FE6" w:rsidRPr="003D662E">
        <w:rPr>
          <w:lang w:val="en-US"/>
        </w:rPr>
        <w:fldChar w:fldCharType="separate"/>
      </w:r>
      <w:r w:rsidR="00C62E87">
        <w:rPr>
          <w:lang w:val="en-US"/>
        </w:rPr>
        <w:t>6.1</w:t>
      </w:r>
      <w:r w:rsidR="00A82FE6" w:rsidRPr="003D662E">
        <w:rPr>
          <w:lang w:val="en-US"/>
        </w:rPr>
        <w:fldChar w:fldCharType="end"/>
      </w:r>
      <w:r w:rsidR="00F767F7" w:rsidRPr="003D662E">
        <w:rPr>
          <w:lang w:val="en-US"/>
        </w:rPr>
        <w:t xml:space="preserve"> </w:t>
      </w:r>
      <w:r w:rsidR="00A82FE6" w:rsidRPr="003D662E">
        <w:rPr>
          <w:lang w:val="en-US"/>
        </w:rPr>
        <w:t>dives deeper into the configuration model</w:t>
      </w:r>
      <w:r w:rsidR="008E318B" w:rsidRPr="003D662E">
        <w:rPr>
          <w:lang w:val="en-US"/>
        </w:rPr>
        <w:t xml:space="preserve"> by discussing applied modeling patterns</w:t>
      </w:r>
      <w:r w:rsidR="00E5519D" w:rsidRPr="003D662E">
        <w:rPr>
          <w:lang w:val="en-US"/>
        </w:rPr>
        <w:t xml:space="preserve">, </w:t>
      </w:r>
      <w:r w:rsidR="008E318B" w:rsidRPr="003D662E">
        <w:rPr>
          <w:lang w:val="en-US"/>
        </w:rPr>
        <w:t xml:space="preserve">Section </w:t>
      </w:r>
      <w:r w:rsidR="008E318B" w:rsidRPr="003D662E">
        <w:rPr>
          <w:lang w:val="en-US"/>
        </w:rPr>
        <w:fldChar w:fldCharType="begin"/>
      </w:r>
      <w:r w:rsidR="008E318B" w:rsidRPr="003D662E">
        <w:rPr>
          <w:lang w:val="en-US"/>
        </w:rPr>
        <w:instrText xml:space="preserve"> REF _Ref116469092 \r \h </w:instrText>
      </w:r>
      <w:r w:rsidR="00F767F7" w:rsidRPr="003D662E">
        <w:rPr>
          <w:lang w:val="en-US"/>
        </w:rPr>
        <w:instrText xml:space="preserve"> \* MERGEFORMAT </w:instrText>
      </w:r>
      <w:r w:rsidR="008E318B" w:rsidRPr="003D662E">
        <w:rPr>
          <w:lang w:val="en-US"/>
        </w:rPr>
      </w:r>
      <w:r w:rsidR="008E318B" w:rsidRPr="003D662E">
        <w:rPr>
          <w:lang w:val="en-US"/>
        </w:rPr>
        <w:fldChar w:fldCharType="separate"/>
      </w:r>
      <w:r w:rsidR="00C62E87">
        <w:rPr>
          <w:lang w:val="en-US"/>
        </w:rPr>
        <w:t>6.2</w:t>
      </w:r>
      <w:r w:rsidR="008E318B" w:rsidRPr="003D662E">
        <w:rPr>
          <w:lang w:val="en-US"/>
        </w:rPr>
        <w:fldChar w:fldCharType="end"/>
      </w:r>
      <w:r w:rsidR="008E318B" w:rsidRPr="003D662E">
        <w:rPr>
          <w:lang w:val="en-US"/>
        </w:rPr>
        <w:t xml:space="preserve"> provides more details on the structure of the configuration meta</w:t>
      </w:r>
      <w:r w:rsidR="00A654E1" w:rsidRPr="003D662E">
        <w:rPr>
          <w:lang w:val="en-US"/>
        </w:rPr>
        <w:t>-</w:t>
      </w:r>
      <w:r w:rsidR="008E318B" w:rsidRPr="003D662E">
        <w:rPr>
          <w:lang w:val="en-US"/>
        </w:rPr>
        <w:t>model as well as on adjustments for a model managed by the plat</w:t>
      </w:r>
      <w:r w:rsidR="008E318B" w:rsidRPr="008E7CE1">
        <w:rPr>
          <w:lang w:val="en-US"/>
        </w:rPr>
        <w:t xml:space="preserve">form, </w:t>
      </w:r>
      <w:r w:rsidR="005C16F6" w:rsidRPr="008E7CE1">
        <w:rPr>
          <w:lang w:val="en-US"/>
        </w:rPr>
        <w:t xml:space="preserve">Section </w:t>
      </w:r>
      <w:r w:rsidR="005C16F6" w:rsidRPr="008E7CE1">
        <w:rPr>
          <w:lang w:val="en-US"/>
        </w:rPr>
        <w:fldChar w:fldCharType="begin"/>
      </w:r>
      <w:r w:rsidR="005C16F6" w:rsidRPr="008E7CE1">
        <w:rPr>
          <w:lang w:val="en-US"/>
        </w:rPr>
        <w:instrText xml:space="preserve"> REF _Ref116976276 \r \h  \* MERGEFORMAT </w:instrText>
      </w:r>
      <w:r w:rsidR="005C16F6" w:rsidRPr="008E7CE1">
        <w:rPr>
          <w:lang w:val="en-US"/>
        </w:rPr>
      </w:r>
      <w:r w:rsidR="005C16F6" w:rsidRPr="008E7CE1">
        <w:rPr>
          <w:lang w:val="en-US"/>
        </w:rPr>
        <w:fldChar w:fldCharType="separate"/>
      </w:r>
      <w:r w:rsidR="00C62E87">
        <w:rPr>
          <w:lang w:val="en-US"/>
        </w:rPr>
        <w:t>6.3</w:t>
      </w:r>
      <w:r w:rsidR="005C16F6" w:rsidRPr="008E7CE1">
        <w:rPr>
          <w:lang w:val="en-US"/>
        </w:rPr>
        <w:fldChar w:fldCharType="end"/>
      </w:r>
      <w:r w:rsidR="005C16F6" w:rsidRPr="008E7CE1">
        <w:rPr>
          <w:lang w:val="en-US"/>
        </w:rPr>
        <w:t xml:space="preserve"> discusses additional support for standardized protocols or connectors such as OPC UA</w:t>
      </w:r>
      <w:r w:rsidR="005C4AB3" w:rsidRPr="008E7CE1">
        <w:rPr>
          <w:lang w:val="en-US"/>
        </w:rPr>
        <w:t xml:space="preserve"> and Section </w:t>
      </w:r>
      <w:r w:rsidR="005C4AB3" w:rsidRPr="008E7CE1">
        <w:rPr>
          <w:lang w:val="en-US"/>
        </w:rPr>
        <w:fldChar w:fldCharType="begin"/>
      </w:r>
      <w:r w:rsidR="005C4AB3" w:rsidRPr="008E7CE1">
        <w:rPr>
          <w:lang w:val="en-US"/>
        </w:rPr>
        <w:instrText xml:space="preserve"> REF _Ref143412808 \r \h  \* MERGEFORMAT </w:instrText>
      </w:r>
      <w:r w:rsidR="005C4AB3" w:rsidRPr="008E7CE1">
        <w:rPr>
          <w:lang w:val="en-US"/>
        </w:rPr>
      </w:r>
      <w:r w:rsidR="005C4AB3" w:rsidRPr="008E7CE1">
        <w:rPr>
          <w:lang w:val="en-US"/>
        </w:rPr>
        <w:fldChar w:fldCharType="separate"/>
      </w:r>
      <w:r w:rsidR="00C62E87">
        <w:rPr>
          <w:lang w:val="en-US"/>
        </w:rPr>
        <w:t>6.4</w:t>
      </w:r>
      <w:r w:rsidR="005C4AB3" w:rsidRPr="008E7CE1">
        <w:rPr>
          <w:lang w:val="en-US"/>
        </w:rPr>
        <w:fldChar w:fldCharType="end"/>
      </w:r>
      <w:r w:rsidR="005C4AB3" w:rsidRPr="008E7CE1">
        <w:rPr>
          <w:lang w:val="en-US"/>
        </w:rPr>
        <w:t xml:space="preserve"> details selected configuration elements as reference for own models. Next, </w:t>
      </w:r>
      <w:r w:rsidR="00E5519D" w:rsidRPr="008E7CE1">
        <w:rPr>
          <w:lang w:val="en-US"/>
        </w:rPr>
        <w:t xml:space="preserve">Section </w:t>
      </w:r>
      <w:r w:rsidR="005C16F6" w:rsidRPr="008E7CE1">
        <w:rPr>
          <w:lang w:val="en-US"/>
        </w:rPr>
        <w:fldChar w:fldCharType="begin"/>
      </w:r>
      <w:r w:rsidR="005C16F6" w:rsidRPr="008E7CE1">
        <w:rPr>
          <w:lang w:val="en-US"/>
        </w:rPr>
        <w:instrText xml:space="preserve"> REF _Ref120789183 \r \h </w:instrText>
      </w:r>
      <w:r w:rsidR="00062314" w:rsidRPr="008E7CE1">
        <w:rPr>
          <w:lang w:val="en-US"/>
        </w:rPr>
        <w:instrText xml:space="preserve"> \* MERGEFORMAT </w:instrText>
      </w:r>
      <w:r w:rsidR="005C16F6" w:rsidRPr="008E7CE1">
        <w:rPr>
          <w:lang w:val="en-US"/>
        </w:rPr>
      </w:r>
      <w:r w:rsidR="005C16F6" w:rsidRPr="008E7CE1">
        <w:rPr>
          <w:lang w:val="en-US"/>
        </w:rPr>
        <w:fldChar w:fldCharType="separate"/>
      </w:r>
      <w:r w:rsidR="00C62E87">
        <w:rPr>
          <w:lang w:val="en-US"/>
        </w:rPr>
        <w:t>6.4</w:t>
      </w:r>
      <w:r w:rsidR="005C16F6" w:rsidRPr="008E7CE1">
        <w:rPr>
          <w:lang w:val="en-US"/>
        </w:rPr>
        <w:fldChar w:fldCharType="end"/>
      </w:r>
      <w:r w:rsidR="008E318B" w:rsidRPr="008E7CE1">
        <w:rPr>
          <w:lang w:val="en-US"/>
        </w:rPr>
        <w:t xml:space="preserve"> </w:t>
      </w:r>
      <w:r w:rsidR="00E5519D" w:rsidRPr="008E7CE1">
        <w:rPr>
          <w:lang w:val="en-US"/>
        </w:rPr>
        <w:t>details the instantiation process</w:t>
      </w:r>
      <w:r w:rsidR="00985346" w:rsidRPr="008E7CE1">
        <w:rPr>
          <w:lang w:val="en-US"/>
        </w:rPr>
        <w:t>.</w:t>
      </w:r>
      <w:r w:rsidR="005C16F6" w:rsidRPr="008E7CE1">
        <w:rPr>
          <w:lang w:val="en-US"/>
        </w:rPr>
        <w:t xml:space="preserve"> </w:t>
      </w:r>
      <w:r w:rsidR="00F41335" w:rsidRPr="008E7CE1">
        <w:rPr>
          <w:lang w:val="en-US"/>
        </w:rPr>
        <w:t xml:space="preserve">Section </w:t>
      </w:r>
      <w:r w:rsidR="005C16F6" w:rsidRPr="008E7CE1">
        <w:rPr>
          <w:lang w:val="en-US"/>
        </w:rPr>
        <w:fldChar w:fldCharType="begin"/>
      </w:r>
      <w:r w:rsidR="005C16F6" w:rsidRPr="008E7CE1">
        <w:rPr>
          <w:lang w:val="en-US"/>
        </w:rPr>
        <w:instrText xml:space="preserve"> REF _Ref120789406 \r \h </w:instrText>
      </w:r>
      <w:r w:rsidR="00062314" w:rsidRPr="008E7CE1">
        <w:rPr>
          <w:lang w:val="en-US"/>
        </w:rPr>
        <w:instrText xml:space="preserve"> \* MERGEFORMAT </w:instrText>
      </w:r>
      <w:r w:rsidR="005C16F6" w:rsidRPr="008E7CE1">
        <w:rPr>
          <w:lang w:val="en-US"/>
        </w:rPr>
      </w:r>
      <w:r w:rsidR="005C16F6" w:rsidRPr="008E7CE1">
        <w:rPr>
          <w:lang w:val="en-US"/>
        </w:rPr>
        <w:fldChar w:fldCharType="separate"/>
      </w:r>
      <w:r w:rsidR="00C62E87">
        <w:rPr>
          <w:lang w:val="en-US"/>
        </w:rPr>
        <w:t>6.6</w:t>
      </w:r>
      <w:r w:rsidR="005C16F6" w:rsidRPr="008E7CE1">
        <w:rPr>
          <w:lang w:val="en-US"/>
        </w:rPr>
        <w:fldChar w:fldCharType="end"/>
      </w:r>
      <w:r w:rsidR="005C16F6" w:rsidRPr="008E7CE1">
        <w:rPr>
          <w:lang w:val="en-US"/>
        </w:rPr>
        <w:t xml:space="preserve"> discusses the container instantiation. We then turn to the development of applications based on the configuration model. Section </w:t>
      </w:r>
      <w:r w:rsidR="005C16F6" w:rsidRPr="008E7CE1">
        <w:rPr>
          <w:lang w:val="en-US"/>
        </w:rPr>
        <w:fldChar w:fldCharType="begin"/>
      </w:r>
      <w:r w:rsidR="005C16F6" w:rsidRPr="008E7CE1">
        <w:rPr>
          <w:lang w:val="en-US"/>
        </w:rPr>
        <w:instrText xml:space="preserve"> REF _Ref120789357 \r \h </w:instrText>
      </w:r>
      <w:r w:rsidR="00062314" w:rsidRPr="008E7CE1">
        <w:rPr>
          <w:lang w:val="en-US"/>
        </w:rPr>
        <w:instrText xml:space="preserve"> \* MERGEFORMAT </w:instrText>
      </w:r>
      <w:r w:rsidR="005C16F6" w:rsidRPr="008E7CE1">
        <w:rPr>
          <w:lang w:val="en-US"/>
        </w:rPr>
      </w:r>
      <w:r w:rsidR="005C16F6" w:rsidRPr="008E7CE1">
        <w:rPr>
          <w:lang w:val="en-US"/>
        </w:rPr>
        <w:fldChar w:fldCharType="separate"/>
      </w:r>
      <w:r w:rsidR="00C62E87">
        <w:rPr>
          <w:lang w:val="en-US"/>
        </w:rPr>
        <w:t>6.7</w:t>
      </w:r>
      <w:r w:rsidR="005C16F6" w:rsidRPr="008E7CE1">
        <w:rPr>
          <w:lang w:val="en-US"/>
        </w:rPr>
        <w:fldChar w:fldCharType="end"/>
      </w:r>
      <w:r w:rsidR="005C16F6" w:rsidRPr="008E7CE1">
        <w:rPr>
          <w:lang w:val="en-US"/>
        </w:rPr>
        <w:t xml:space="preserve"> </w:t>
      </w:r>
      <w:r w:rsidR="00F41335" w:rsidRPr="008E7CE1">
        <w:rPr>
          <w:lang w:val="en-US"/>
        </w:rPr>
        <w:t>outlines some example applications shipped with the platform</w:t>
      </w:r>
      <w:r w:rsidR="00FD00DF" w:rsidRPr="008E7CE1">
        <w:rPr>
          <w:lang w:val="en-US"/>
        </w:rPr>
        <w:t>.</w:t>
      </w:r>
      <w:r w:rsidR="009702D3" w:rsidRPr="008E7CE1">
        <w:rPr>
          <w:lang w:val="en-US"/>
        </w:rPr>
        <w:t xml:space="preserve"> </w:t>
      </w:r>
      <w:r w:rsidR="00EA7AED" w:rsidRPr="008E7CE1">
        <w:rPr>
          <w:lang w:val="en-US"/>
        </w:rPr>
        <w:t xml:space="preserve">Then, </w:t>
      </w:r>
      <w:r w:rsidR="00FD00DF" w:rsidRPr="008E7CE1">
        <w:rPr>
          <w:lang w:val="en-US"/>
        </w:rPr>
        <w:t xml:space="preserve">Section </w:t>
      </w:r>
      <w:r w:rsidR="005C16F6" w:rsidRPr="008E7CE1">
        <w:rPr>
          <w:lang w:val="en-US"/>
        </w:rPr>
        <w:fldChar w:fldCharType="begin"/>
      </w:r>
      <w:r w:rsidR="005C16F6" w:rsidRPr="008E7CE1">
        <w:rPr>
          <w:lang w:val="en-US"/>
        </w:rPr>
        <w:instrText xml:space="preserve"> REF _Ref101369004 \r \h  \* MERGEFORMAT </w:instrText>
      </w:r>
      <w:r w:rsidR="005C16F6" w:rsidRPr="008E7CE1">
        <w:rPr>
          <w:lang w:val="en-US"/>
        </w:rPr>
      </w:r>
      <w:r w:rsidR="005C16F6" w:rsidRPr="008E7CE1">
        <w:rPr>
          <w:lang w:val="en-US"/>
        </w:rPr>
        <w:fldChar w:fldCharType="separate"/>
      </w:r>
      <w:r w:rsidR="00C62E87">
        <w:rPr>
          <w:lang w:val="en-US"/>
        </w:rPr>
        <w:t>6.8</w:t>
      </w:r>
      <w:r w:rsidR="005C16F6" w:rsidRPr="008E7CE1">
        <w:rPr>
          <w:lang w:val="en-US"/>
        </w:rPr>
        <w:fldChar w:fldCharType="end"/>
      </w:r>
      <w:r w:rsidR="00FD00DF" w:rsidRPr="008E7CE1">
        <w:rPr>
          <w:lang w:val="en-US"/>
        </w:rPr>
        <w:t xml:space="preserve"> disc</w:t>
      </w:r>
      <w:r w:rsidR="00FD00DF" w:rsidRPr="003D662E">
        <w:rPr>
          <w:lang w:val="en-US"/>
        </w:rPr>
        <w:t xml:space="preserve">usses the steps needed to create an application with the configuration and the instantiation process, </w:t>
      </w:r>
      <w:r w:rsidR="009702D3" w:rsidRPr="003D662E">
        <w:rPr>
          <w:lang w:val="en-US"/>
        </w:rPr>
        <w:t xml:space="preserve">Section </w:t>
      </w:r>
      <w:r w:rsidR="005C16F6" w:rsidRPr="003D662E">
        <w:rPr>
          <w:lang w:val="en-US"/>
        </w:rPr>
        <w:fldChar w:fldCharType="begin"/>
      </w:r>
      <w:r w:rsidR="005C16F6" w:rsidRPr="003D662E">
        <w:rPr>
          <w:lang w:val="en-US"/>
        </w:rPr>
        <w:instrText xml:space="preserve"> REF _Ref110940416 \r \h  \* MERGEFORMAT </w:instrText>
      </w:r>
      <w:r w:rsidR="005C16F6" w:rsidRPr="003D662E">
        <w:rPr>
          <w:lang w:val="en-US"/>
        </w:rPr>
      </w:r>
      <w:r w:rsidR="005C16F6" w:rsidRPr="003D662E">
        <w:rPr>
          <w:lang w:val="en-US"/>
        </w:rPr>
        <w:fldChar w:fldCharType="separate"/>
      </w:r>
      <w:r w:rsidR="00C62E87">
        <w:rPr>
          <w:lang w:val="en-US"/>
        </w:rPr>
        <w:t>6.9</w:t>
      </w:r>
      <w:r w:rsidR="005C16F6" w:rsidRPr="003D662E">
        <w:rPr>
          <w:lang w:val="en-US"/>
        </w:rPr>
        <w:fldChar w:fldCharType="end"/>
      </w:r>
      <w:r w:rsidR="009702D3" w:rsidRPr="003D662E">
        <w:rPr>
          <w:lang w:val="en-US"/>
        </w:rPr>
        <w:t xml:space="preserve"> </w:t>
      </w:r>
      <w:r w:rsidR="00FD00DF" w:rsidRPr="003D662E">
        <w:rPr>
          <w:lang w:val="en-US"/>
        </w:rPr>
        <w:t xml:space="preserve">illustrates typical </w:t>
      </w:r>
      <w:r w:rsidR="009702D3" w:rsidRPr="003D662E">
        <w:rPr>
          <w:lang w:val="en-US"/>
        </w:rPr>
        <w:t>implementation project structures</w:t>
      </w:r>
      <w:r w:rsidR="00FD00DF" w:rsidRPr="003D662E">
        <w:rPr>
          <w:lang w:val="en-US"/>
        </w:rPr>
        <w:t>,</w:t>
      </w:r>
      <w:r w:rsidR="00E5519D" w:rsidRPr="003D662E">
        <w:rPr>
          <w:lang w:val="en-US"/>
        </w:rPr>
        <w:t xml:space="preserve"> and Section</w:t>
      </w:r>
      <w:r w:rsidR="00FD00DF" w:rsidRPr="003D662E">
        <w:rPr>
          <w:lang w:val="en-US"/>
        </w:rPr>
        <w:t xml:space="preserve"> </w:t>
      </w:r>
      <w:r w:rsidR="005C16F6" w:rsidRPr="003D662E">
        <w:rPr>
          <w:lang w:val="en-US"/>
        </w:rPr>
        <w:fldChar w:fldCharType="begin"/>
      </w:r>
      <w:r w:rsidR="005C16F6" w:rsidRPr="003D662E">
        <w:rPr>
          <w:lang w:val="en-US"/>
        </w:rPr>
        <w:instrText xml:space="preserve"> REF _Ref111448857 \r \h  \* MERGEFORMAT </w:instrText>
      </w:r>
      <w:r w:rsidR="005C16F6" w:rsidRPr="003D662E">
        <w:rPr>
          <w:lang w:val="en-US"/>
        </w:rPr>
      </w:r>
      <w:r w:rsidR="005C16F6" w:rsidRPr="003D662E">
        <w:rPr>
          <w:lang w:val="en-US"/>
        </w:rPr>
        <w:fldChar w:fldCharType="separate"/>
      </w:r>
      <w:r w:rsidR="00C62E87">
        <w:rPr>
          <w:lang w:val="en-US"/>
        </w:rPr>
        <w:t>6.10</w:t>
      </w:r>
      <w:r w:rsidR="005C16F6" w:rsidRPr="003D662E">
        <w:rPr>
          <w:lang w:val="en-US"/>
        </w:rPr>
        <w:fldChar w:fldCharType="end"/>
      </w:r>
      <w:r w:rsidR="00FD00DF" w:rsidRPr="003D662E">
        <w:rPr>
          <w:lang w:val="en-US"/>
        </w:rPr>
        <w:t xml:space="preserve"> </w:t>
      </w:r>
      <w:r w:rsidR="00416872" w:rsidRPr="003D662E">
        <w:rPr>
          <w:lang w:val="en-US"/>
        </w:rPr>
        <w:t xml:space="preserve">illustrates </w:t>
      </w:r>
      <w:r w:rsidR="00FD00DF" w:rsidRPr="003D662E">
        <w:rPr>
          <w:lang w:val="en-US"/>
        </w:rPr>
        <w:t xml:space="preserve">default build sequences and their build commands. Finally, Section </w:t>
      </w:r>
      <w:r w:rsidR="005C16F6" w:rsidRPr="003D662E">
        <w:rPr>
          <w:lang w:val="en-US"/>
        </w:rPr>
        <w:fldChar w:fldCharType="begin"/>
      </w:r>
      <w:r w:rsidR="005C16F6" w:rsidRPr="003D662E">
        <w:rPr>
          <w:lang w:val="en-US"/>
        </w:rPr>
        <w:instrText xml:space="preserve"> REF _Ref111448859 \r \h  \* MERGEFORMAT </w:instrText>
      </w:r>
      <w:r w:rsidR="005C16F6" w:rsidRPr="003D662E">
        <w:rPr>
          <w:lang w:val="en-US"/>
        </w:rPr>
      </w:r>
      <w:r w:rsidR="005C16F6" w:rsidRPr="003D662E">
        <w:rPr>
          <w:lang w:val="en-US"/>
        </w:rPr>
        <w:fldChar w:fldCharType="separate"/>
      </w:r>
      <w:r w:rsidR="00C62E87">
        <w:rPr>
          <w:lang w:val="en-US"/>
        </w:rPr>
        <w:t>6.11</w:t>
      </w:r>
      <w:r w:rsidR="005C16F6" w:rsidRPr="003D662E">
        <w:rPr>
          <w:lang w:val="en-US"/>
        </w:rPr>
        <w:fldChar w:fldCharType="end"/>
      </w:r>
      <w:r w:rsidR="00FD00DF" w:rsidRPr="003D662E">
        <w:rPr>
          <w:lang w:val="en-US"/>
        </w:rPr>
        <w:t xml:space="preserve"> summarizes service implementation considerations</w:t>
      </w:r>
      <w:r w:rsidR="00A82FE6" w:rsidRPr="003D662E">
        <w:rPr>
          <w:lang w:val="en-US"/>
        </w:rPr>
        <w:t>.</w:t>
      </w:r>
    </w:p>
    <w:p w14:paraId="5FE31B8A" w14:textId="4FBEEBDE" w:rsidR="00393B46" w:rsidRPr="003D662E" w:rsidRDefault="00C13E7C" w:rsidP="00A65A3C">
      <w:pPr>
        <w:jc w:val="both"/>
        <w:rPr>
          <w:lang w:val="en-US"/>
        </w:rPr>
      </w:pPr>
      <w:r w:rsidRPr="003D662E">
        <w:rPr>
          <w:lang w:val="en-US"/>
        </w:rPr>
        <w:t xml:space="preserve">In essence, the configuration model mirrors the component hierarchy of </w:t>
      </w:r>
      <w:r w:rsidR="00CA1597">
        <w:rPr>
          <w:lang w:val="en-US"/>
        </w:rPr>
        <w:t>the platform</w:t>
      </w:r>
      <w:r w:rsidRPr="003D662E">
        <w:rPr>
          <w:lang w:val="en-US"/>
        </w:rPr>
        <w:t xml:space="preserve"> and describes per component the configurable elements, their dependencies and constraints. </w:t>
      </w:r>
      <w:r w:rsidR="00F05425" w:rsidRPr="003D662E">
        <w:rPr>
          <w:lang w:val="en-US"/>
        </w:rPr>
        <w:t>IVML is the Integrated Variability Modeling Language [</w:t>
      </w:r>
      <w:r w:rsidR="00E16354">
        <w:rPr>
          <w:lang w:val="en-US"/>
        </w:rPr>
        <w:t>IVML</w:t>
      </w:r>
      <w:r w:rsidR="00F05425" w:rsidRPr="003D662E">
        <w:rPr>
          <w:lang w:val="en-US"/>
        </w:rPr>
        <w:t>] as realized by the EASy-Producer toolset [</w:t>
      </w:r>
      <w:r w:rsidR="00226B2B">
        <w:rPr>
          <w:lang w:val="en-US"/>
        </w:rPr>
        <w:t>SE15</w:t>
      </w:r>
      <w:r w:rsidR="00F05425" w:rsidRPr="003D662E">
        <w:rPr>
          <w:lang w:val="en-US"/>
        </w:rPr>
        <w:t xml:space="preserve">]. </w:t>
      </w:r>
      <w:r w:rsidR="00393B46" w:rsidRPr="003D662E">
        <w:rPr>
          <w:lang w:val="en-US"/>
        </w:rPr>
        <w:t>The configuration model consists of three parts:</w:t>
      </w:r>
    </w:p>
    <w:p w14:paraId="0C136454" w14:textId="78E63749" w:rsidR="00393B46" w:rsidRPr="003D662E" w:rsidRDefault="00393B46" w:rsidP="007245E8">
      <w:pPr>
        <w:pStyle w:val="ListParagraph"/>
        <w:numPr>
          <w:ilvl w:val="0"/>
          <w:numId w:val="14"/>
        </w:numPr>
        <w:jc w:val="both"/>
        <w:rPr>
          <w:lang w:val="en-US"/>
        </w:rPr>
      </w:pPr>
      <w:r w:rsidRPr="003D662E">
        <w:rPr>
          <w:lang w:val="en-US"/>
        </w:rPr>
        <w:t xml:space="preserve">The </w:t>
      </w:r>
      <w:r w:rsidRPr="003D662E">
        <w:rPr>
          <w:b/>
          <w:lang w:val="en-US"/>
        </w:rPr>
        <w:t>configuration meta</w:t>
      </w:r>
      <w:r w:rsidR="00B61ED2" w:rsidRPr="003D662E">
        <w:rPr>
          <w:b/>
          <w:lang w:val="en-US"/>
        </w:rPr>
        <w:t>-</w:t>
      </w:r>
      <w:r w:rsidRPr="003D662E">
        <w:rPr>
          <w:b/>
          <w:lang w:val="en-US"/>
        </w:rPr>
        <w:t>model</w:t>
      </w:r>
      <w:r w:rsidRPr="003D662E">
        <w:rPr>
          <w:lang w:val="en-US"/>
        </w:rPr>
        <w:t xml:space="preserve"> introducing the configurable elements, their structure, relations, properties and where adequate also consistency constraints.</w:t>
      </w:r>
    </w:p>
    <w:p w14:paraId="28431F36" w14:textId="089E2316" w:rsidR="00393B46" w:rsidRPr="003D662E" w:rsidRDefault="00393B46" w:rsidP="007245E8">
      <w:pPr>
        <w:pStyle w:val="ListParagraph"/>
        <w:numPr>
          <w:ilvl w:val="0"/>
          <w:numId w:val="14"/>
        </w:numPr>
        <w:jc w:val="both"/>
        <w:rPr>
          <w:lang w:val="en-US"/>
        </w:rPr>
      </w:pPr>
      <w:r w:rsidRPr="003D662E">
        <w:rPr>
          <w:lang w:val="en-US"/>
        </w:rPr>
        <w:t xml:space="preserve">A </w:t>
      </w:r>
      <w:r w:rsidRPr="003D662E">
        <w:rPr>
          <w:b/>
          <w:lang w:val="en-US"/>
        </w:rPr>
        <w:t>platform configuration</w:t>
      </w:r>
      <w:r w:rsidRPr="003D662E">
        <w:rPr>
          <w:lang w:val="en-US"/>
        </w:rPr>
        <w:t xml:space="preserve"> based on the configuration model describing the configuration of a certain platform installation. Platform-specific structures (like services, service dependencies and service relations to form an application), but also the specific selection of alternative components, e.g., various transport protocols, service execution environments, container managers, </w:t>
      </w:r>
      <w:r w:rsidR="00481183" w:rsidRPr="003D662E">
        <w:rPr>
          <w:lang w:val="en-US"/>
        </w:rPr>
        <w:t>are</w:t>
      </w:r>
      <w:r w:rsidRPr="003D662E">
        <w:rPr>
          <w:lang w:val="en-US"/>
        </w:rPr>
        <w:t xml:space="preserve"> defined in the platform configuration. A platform configuration may introduce further, application/installation specific constraints.</w:t>
      </w:r>
    </w:p>
    <w:p w14:paraId="3B96D672" w14:textId="1858A5CD" w:rsidR="009270EB" w:rsidRPr="003D662E" w:rsidRDefault="009270EB" w:rsidP="007245E8">
      <w:pPr>
        <w:pStyle w:val="ListParagraph"/>
        <w:numPr>
          <w:ilvl w:val="0"/>
          <w:numId w:val="14"/>
        </w:numPr>
        <w:jc w:val="both"/>
        <w:rPr>
          <w:lang w:val="en-US"/>
        </w:rPr>
      </w:pPr>
      <w:r w:rsidRPr="003D662E">
        <w:rPr>
          <w:lang w:val="en-US"/>
        </w:rPr>
        <w:t xml:space="preserve">A </w:t>
      </w:r>
      <w:r w:rsidRPr="003D662E">
        <w:rPr>
          <w:b/>
          <w:lang w:val="en-US"/>
        </w:rPr>
        <w:t>valid platform configuration</w:t>
      </w:r>
      <w:r w:rsidRPr="003D662E">
        <w:rPr>
          <w:lang w:val="en-US"/>
        </w:rPr>
        <w:t xml:space="preserve"> complies with the configuration meta</w:t>
      </w:r>
      <w:r w:rsidR="00481183" w:rsidRPr="003D662E">
        <w:rPr>
          <w:lang w:val="en-US"/>
        </w:rPr>
        <w:t>-</w:t>
      </w:r>
      <w:r w:rsidRPr="003D662E">
        <w:rPr>
          <w:lang w:val="en-US"/>
        </w:rPr>
        <w:t>model and fulfills all constraints.</w:t>
      </w:r>
      <w:r w:rsidR="00F05425" w:rsidRPr="003D662E">
        <w:rPr>
          <w:lang w:val="en-US"/>
        </w:rPr>
        <w:t xml:space="preserve"> Such a valid platform configuration can be instantiated through an instantiation model, consisting of an instantiation process description</w:t>
      </w:r>
      <w:r w:rsidR="00CD32A0" w:rsidRPr="003D662E">
        <w:rPr>
          <w:lang w:val="en-US"/>
        </w:rPr>
        <w:t xml:space="preserve"> (VIL, variability implementation language) and, where adequate, artifact instantiation templates (VTL, variability template language) [</w:t>
      </w:r>
      <w:r w:rsidR="00E16354">
        <w:rPr>
          <w:lang w:val="en-US"/>
        </w:rPr>
        <w:t>VIL</w:t>
      </w:r>
      <w:r w:rsidR="00CD32A0" w:rsidRPr="003D662E">
        <w:rPr>
          <w:lang w:val="en-US"/>
        </w:rPr>
        <w:t xml:space="preserve">]. </w:t>
      </w:r>
      <w:r w:rsidR="004B6904" w:rsidRPr="003D662E">
        <w:rPr>
          <w:lang w:val="en-US"/>
        </w:rPr>
        <w:t xml:space="preserve">In </w:t>
      </w:r>
      <w:r w:rsidR="00CA1597">
        <w:rPr>
          <w:lang w:val="en-US"/>
        </w:rPr>
        <w:t>the platform</w:t>
      </w:r>
      <w:r w:rsidR="004B6904" w:rsidRPr="003D662E">
        <w:rPr>
          <w:lang w:val="en-US"/>
        </w:rPr>
        <w:t xml:space="preserve">, both languages are used to instantiate a platform configuration into code and build specification artifacts, to execute and to package the </w:t>
      </w:r>
      <w:r w:rsidR="000E2FA8" w:rsidRPr="003D662E">
        <w:rPr>
          <w:lang w:val="en-US"/>
        </w:rPr>
        <w:t xml:space="preserve">created </w:t>
      </w:r>
      <w:r w:rsidR="004B6904" w:rsidRPr="003D662E">
        <w:rPr>
          <w:lang w:val="en-US"/>
        </w:rPr>
        <w:t>artifacts.</w:t>
      </w:r>
    </w:p>
    <w:p w14:paraId="2EB20CC3" w14:textId="2D901A33" w:rsidR="004B6904" w:rsidRPr="003D662E" w:rsidRDefault="004B6904" w:rsidP="007245E8">
      <w:pPr>
        <w:pStyle w:val="ListParagraph"/>
        <w:numPr>
          <w:ilvl w:val="0"/>
          <w:numId w:val="14"/>
        </w:numPr>
        <w:jc w:val="both"/>
        <w:rPr>
          <w:lang w:val="en-US"/>
        </w:rPr>
      </w:pPr>
      <w:r w:rsidRPr="003D662E">
        <w:rPr>
          <w:lang w:val="en-US"/>
        </w:rPr>
        <w:t xml:space="preserve">VIL and VTL can be used at </w:t>
      </w:r>
      <w:r w:rsidRPr="003D662E">
        <w:rPr>
          <w:b/>
          <w:lang w:val="en-US"/>
        </w:rPr>
        <w:t>runtime to adapt the underlying system</w:t>
      </w:r>
      <w:r w:rsidR="00010021" w:rsidRPr="003D662E">
        <w:rPr>
          <w:lang w:val="en-US"/>
        </w:rPr>
        <w:t xml:space="preserve"> [</w:t>
      </w:r>
      <w:r w:rsidR="00287A00">
        <w:rPr>
          <w:lang w:val="en-US"/>
        </w:rPr>
        <w:t>Eic16</w:t>
      </w:r>
      <w:r w:rsidR="00010021" w:rsidRPr="003D662E">
        <w:rPr>
          <w:lang w:val="en-US"/>
        </w:rPr>
        <w:t>]</w:t>
      </w:r>
      <w:r w:rsidRPr="003D662E">
        <w:rPr>
          <w:lang w:val="en-US"/>
        </w:rPr>
        <w:t>.</w:t>
      </w:r>
      <w:r w:rsidR="00010021" w:rsidRPr="003D662E">
        <w:rPr>
          <w:lang w:val="en-US"/>
        </w:rPr>
        <w:t xml:space="preserve"> These capabilities will be used in the last project year to allow for self-adaptation of the platform.</w:t>
      </w:r>
    </w:p>
    <w:p w14:paraId="3C84D8D7" w14:textId="25878F99" w:rsidR="00BA692F" w:rsidRPr="003D662E" w:rsidRDefault="00C13E7C" w:rsidP="00A65A3C">
      <w:pPr>
        <w:jc w:val="both"/>
        <w:rPr>
          <w:lang w:val="en-US"/>
        </w:rPr>
      </w:pPr>
      <w:r w:rsidRPr="003D662E">
        <w:rPr>
          <w:lang w:val="en-US"/>
        </w:rPr>
        <w:t>The configuration model is taken up by the configuration component (Section</w:t>
      </w:r>
      <w:r w:rsidR="00253CB4" w:rsidRPr="003D662E">
        <w:rPr>
          <w:lang w:val="en-US"/>
        </w:rPr>
        <w:t xml:space="preserve"> </w:t>
      </w:r>
      <w:r w:rsidR="00253CB4" w:rsidRPr="003D662E">
        <w:rPr>
          <w:lang w:val="en-US"/>
        </w:rPr>
        <w:fldChar w:fldCharType="begin"/>
      </w:r>
      <w:r w:rsidR="00253CB4" w:rsidRPr="003D662E">
        <w:rPr>
          <w:lang w:val="en-US"/>
        </w:rPr>
        <w:instrText xml:space="preserve"> REF _Ref63848266 \r \h </w:instrText>
      </w:r>
      <w:r w:rsidR="003D662E">
        <w:rPr>
          <w:lang w:val="en-US"/>
        </w:rPr>
        <w:instrText xml:space="preserve"> \* MERGEFORMAT </w:instrText>
      </w:r>
      <w:r w:rsidR="00253CB4" w:rsidRPr="003D662E">
        <w:rPr>
          <w:lang w:val="en-US"/>
        </w:rPr>
      </w:r>
      <w:r w:rsidR="00253CB4" w:rsidRPr="003D662E">
        <w:rPr>
          <w:lang w:val="en-US"/>
        </w:rPr>
        <w:fldChar w:fldCharType="separate"/>
      </w:r>
      <w:r w:rsidR="00C62E87">
        <w:rPr>
          <w:lang w:val="en-US"/>
        </w:rPr>
        <w:t>3.9</w:t>
      </w:r>
      <w:r w:rsidR="00253CB4" w:rsidRPr="003D662E">
        <w:rPr>
          <w:lang w:val="en-US"/>
        </w:rPr>
        <w:fldChar w:fldCharType="end"/>
      </w:r>
      <w:r w:rsidRPr="003D662E">
        <w:rPr>
          <w:lang w:val="en-US"/>
        </w:rPr>
        <w:t>) and used for platform instantiation and runtime adaptation.</w:t>
      </w:r>
      <w:r w:rsidR="00426BA0" w:rsidRPr="003D662E">
        <w:rPr>
          <w:lang w:val="en-US"/>
        </w:rPr>
        <w:t xml:space="preserve"> </w:t>
      </w:r>
      <w:r w:rsidR="00010021" w:rsidRPr="003D662E">
        <w:rPr>
          <w:lang w:val="en-US"/>
        </w:rPr>
        <w:t>The configuration component allows for high-level model operations.</w:t>
      </w:r>
    </w:p>
    <w:p w14:paraId="309DE5BC" w14:textId="2B4D9AD9" w:rsidR="004F0650" w:rsidRPr="003D662E" w:rsidRDefault="004F0650" w:rsidP="008D6E8A">
      <w:pPr>
        <w:jc w:val="both"/>
        <w:rPr>
          <w:lang w:val="en-US"/>
        </w:rPr>
      </w:pPr>
      <w:r w:rsidRPr="003D662E">
        <w:rPr>
          <w:lang w:val="en-US"/>
        </w:rPr>
        <w:t>As illustrated in</w:t>
      </w:r>
      <w:r w:rsidR="0088422E" w:rsidRPr="003D662E">
        <w:rPr>
          <w:lang w:val="en-US"/>
        </w:rPr>
        <w:t xml:space="preserve"> </w:t>
      </w:r>
      <w:r w:rsidR="0088422E" w:rsidRPr="003D662E">
        <w:rPr>
          <w:lang w:val="en-US"/>
        </w:rPr>
        <w:fldChar w:fldCharType="begin"/>
      </w:r>
      <w:r w:rsidR="0088422E" w:rsidRPr="003D662E">
        <w:rPr>
          <w:lang w:val="en-US"/>
        </w:rPr>
        <w:instrText xml:space="preserve"> REF _Ref77176231 \h </w:instrText>
      </w:r>
      <w:r w:rsidR="003D662E">
        <w:rPr>
          <w:lang w:val="en-US"/>
        </w:rPr>
        <w:instrText xml:space="preserve"> \* MERGEFORMAT </w:instrText>
      </w:r>
      <w:r w:rsidR="0088422E" w:rsidRPr="003D662E">
        <w:rPr>
          <w:lang w:val="en-US"/>
        </w:rPr>
      </w:r>
      <w:r w:rsidR="0088422E" w:rsidRPr="003D662E">
        <w:rPr>
          <w:lang w:val="en-US"/>
        </w:rPr>
        <w:fldChar w:fldCharType="separate"/>
      </w:r>
      <w:r w:rsidR="00C62E87" w:rsidRPr="003D662E">
        <w:rPr>
          <w:lang w:val="en-US"/>
        </w:rPr>
        <w:t xml:space="preserve">Figure </w:t>
      </w:r>
      <w:r w:rsidR="00C62E87">
        <w:rPr>
          <w:noProof/>
          <w:lang w:val="en-US"/>
        </w:rPr>
        <w:t>43</w:t>
      </w:r>
      <w:r w:rsidR="0088422E" w:rsidRPr="003D662E">
        <w:rPr>
          <w:lang w:val="en-US"/>
        </w:rPr>
        <w:fldChar w:fldCharType="end"/>
      </w:r>
      <w:r w:rsidRPr="003D662E">
        <w:rPr>
          <w:lang w:val="en-US"/>
        </w:rPr>
        <w:t>, the configuration meta</w:t>
      </w:r>
      <w:r w:rsidR="00C76304" w:rsidRPr="003D662E">
        <w:rPr>
          <w:lang w:val="en-US"/>
        </w:rPr>
        <w:t>-</w:t>
      </w:r>
      <w:r w:rsidRPr="003D662E">
        <w:rPr>
          <w:lang w:val="en-US"/>
        </w:rPr>
        <w:t>model reflects the layers and components of the platform</w:t>
      </w:r>
      <w:r w:rsidR="003E43E5" w:rsidRPr="003D662E">
        <w:rPr>
          <w:lang w:val="en-US"/>
        </w:rPr>
        <w:t xml:space="preserve">, each given in terms of an IVML project. The most basic project </w:t>
      </w:r>
      <w:r w:rsidR="00614878" w:rsidRPr="003D662E">
        <w:rPr>
          <w:lang w:val="en-US"/>
        </w:rPr>
        <w:t>(</w:t>
      </w:r>
      <w:r w:rsidR="00614878" w:rsidRPr="003D662E">
        <w:rPr>
          <w:rFonts w:ascii="Consolas" w:hAnsi="Consolas"/>
          <w:lang w:val="en-US"/>
        </w:rPr>
        <w:t>MetaConcepts</w:t>
      </w:r>
      <w:r w:rsidR="00614878" w:rsidRPr="003D662E">
        <w:rPr>
          <w:lang w:val="en-US"/>
        </w:rPr>
        <w:t xml:space="preserve">) </w:t>
      </w:r>
      <w:r w:rsidR="003E43E5" w:rsidRPr="003D662E">
        <w:rPr>
          <w:lang w:val="en-US"/>
        </w:rPr>
        <w:t xml:space="preserve">introduces </w:t>
      </w:r>
      <w:r w:rsidR="00686787" w:rsidRPr="003D662E">
        <w:rPr>
          <w:lang w:val="en-US"/>
        </w:rPr>
        <w:t xml:space="preserve">even more abstract, i.e., </w:t>
      </w:r>
      <w:r w:rsidR="003E43E5" w:rsidRPr="003D662E">
        <w:rPr>
          <w:lang w:val="en-US"/>
        </w:rPr>
        <w:t>meta-meta</w:t>
      </w:r>
      <w:r w:rsidR="00686787" w:rsidRPr="003D662E">
        <w:rPr>
          <w:lang w:val="en-US"/>
        </w:rPr>
        <w:t>,</w:t>
      </w:r>
      <w:r w:rsidR="003E43E5" w:rsidRPr="003D662E">
        <w:rPr>
          <w:lang w:val="en-US"/>
        </w:rPr>
        <w:t xml:space="preserve"> concepts for </w:t>
      </w:r>
      <w:r w:rsidR="00614878" w:rsidRPr="003D662E">
        <w:rPr>
          <w:lang w:val="en-US"/>
        </w:rPr>
        <w:t xml:space="preserve">generic </w:t>
      </w:r>
      <w:r w:rsidR="003E43E5" w:rsidRPr="003D662E">
        <w:rPr>
          <w:lang w:val="en-US"/>
        </w:rPr>
        <w:t>adaptive software systems.</w:t>
      </w:r>
      <w:r w:rsidR="00576359" w:rsidRPr="003D662E">
        <w:rPr>
          <w:lang w:val="en-US"/>
        </w:rPr>
        <w:t xml:space="preserve"> These concepts are refined into specific concepts in the remaining models.</w:t>
      </w:r>
      <w:r w:rsidR="001521C7" w:rsidRPr="003D662E">
        <w:rPr>
          <w:lang w:val="en-US"/>
        </w:rPr>
        <w:t xml:space="preserve"> The first specific model describes the </w:t>
      </w:r>
      <w:r w:rsidR="001521C7" w:rsidRPr="003D662E">
        <w:rPr>
          <w:rFonts w:ascii="Consolas" w:hAnsi="Consolas"/>
          <w:lang w:val="en-US"/>
        </w:rPr>
        <w:t>DataTypes</w:t>
      </w:r>
      <w:r w:rsidR="001521C7" w:rsidRPr="003D662E">
        <w:rPr>
          <w:lang w:val="en-US"/>
        </w:rPr>
        <w:t xml:space="preserve"> used in the platform, in particular </w:t>
      </w:r>
      <w:r w:rsidR="001521C7" w:rsidRPr="003D662E">
        <w:rPr>
          <w:rFonts w:ascii="Consolas" w:hAnsi="Consolas"/>
          <w:lang w:val="en-US"/>
        </w:rPr>
        <w:t>PrimitiveType</w:t>
      </w:r>
      <w:r w:rsidR="001521C7" w:rsidRPr="003D662E">
        <w:rPr>
          <w:lang w:val="en-US"/>
        </w:rPr>
        <w:t xml:space="preserve"> and </w:t>
      </w:r>
      <w:r w:rsidR="001521C7" w:rsidRPr="003D662E">
        <w:rPr>
          <w:rFonts w:ascii="Consolas" w:hAnsi="Consolas"/>
          <w:lang w:val="en-US"/>
        </w:rPr>
        <w:t>RecordType</w:t>
      </w:r>
      <w:r w:rsidR="001521C7" w:rsidRPr="003D662E">
        <w:rPr>
          <w:lang w:val="en-US"/>
        </w:rPr>
        <w:t xml:space="preserve"> consisting of files </w:t>
      </w:r>
      <w:r w:rsidR="001521C7" w:rsidRPr="003D662E">
        <w:rPr>
          <w:lang w:val="en-US"/>
        </w:rPr>
        <w:lastRenderedPageBreak/>
        <w:t xml:space="preserve">of </w:t>
      </w:r>
      <w:r w:rsidR="001521C7" w:rsidRPr="003D662E">
        <w:rPr>
          <w:rFonts w:ascii="Consolas" w:hAnsi="Consolas"/>
          <w:lang w:val="en-US"/>
        </w:rPr>
        <w:t>DataType</w:t>
      </w:r>
      <w:r w:rsidR="001521C7" w:rsidRPr="003D662E">
        <w:rPr>
          <w:lang w:val="en-US"/>
        </w:rPr>
        <w:t xml:space="preserve"> instances.</w:t>
      </w:r>
      <w:r w:rsidR="00B33649" w:rsidRPr="003D662E">
        <w:rPr>
          <w:lang w:val="en-US"/>
        </w:rPr>
        <w:t xml:space="preserve"> Some specific primitive types are defined in this model and frozen</w:t>
      </w:r>
      <w:r w:rsidR="00B33649" w:rsidRPr="003D662E">
        <w:rPr>
          <w:rStyle w:val="FootnoteReference"/>
          <w:lang w:val="en-US"/>
        </w:rPr>
        <w:footnoteReference w:id="88"/>
      </w:r>
      <w:r w:rsidR="00B33649" w:rsidRPr="003D662E">
        <w:rPr>
          <w:lang w:val="en-US"/>
        </w:rPr>
        <w:t xml:space="preserve"> already on that level.</w:t>
      </w:r>
      <w:r w:rsidR="008D6E8A" w:rsidRPr="003D662E">
        <w:rPr>
          <w:lang w:val="en-US"/>
        </w:rPr>
        <w:t xml:space="preserve"> The remaining levels will be described as soon as they are realized.</w:t>
      </w:r>
    </w:p>
    <w:p w14:paraId="6AB46789" w14:textId="0959A1FC" w:rsidR="00E2655F" w:rsidRPr="003D662E" w:rsidRDefault="00511F47" w:rsidP="00A65A3C">
      <w:pPr>
        <w:jc w:val="both"/>
        <w:rPr>
          <w:lang w:val="en-US"/>
        </w:rPr>
      </w:pPr>
      <w:r w:rsidRPr="003D662E">
        <w:rPr>
          <w:lang w:val="en-US"/>
        </w:rPr>
        <w:t>The platform inst</w:t>
      </w:r>
      <w:r w:rsidR="00737039" w:rsidRPr="003D662E">
        <w:rPr>
          <w:lang w:val="en-US"/>
        </w:rPr>
        <w:t>antiation takes up the data types and turns them into language</w:t>
      </w:r>
      <w:r w:rsidR="00FF4694" w:rsidRPr="003D662E">
        <w:rPr>
          <w:lang w:val="en-US"/>
        </w:rPr>
        <w:t>-</w:t>
      </w:r>
      <w:r w:rsidR="00737039" w:rsidRPr="003D662E">
        <w:rPr>
          <w:lang w:val="en-US"/>
        </w:rPr>
        <w:t xml:space="preserve">specific artifacts, e.g., Java </w:t>
      </w:r>
      <w:r w:rsidR="00FF4694" w:rsidRPr="003D662E">
        <w:rPr>
          <w:lang w:val="en-US"/>
        </w:rPr>
        <w:t xml:space="preserve">or Python </w:t>
      </w:r>
      <w:r w:rsidR="00737039" w:rsidRPr="003D662E">
        <w:rPr>
          <w:lang w:val="en-US"/>
        </w:rPr>
        <w:t>classes</w:t>
      </w:r>
      <w:r w:rsidR="00FF4694" w:rsidRPr="003D662E">
        <w:rPr>
          <w:lang w:val="en-US"/>
        </w:rPr>
        <w:t xml:space="preserve">. Similarly, </w:t>
      </w:r>
      <w:r w:rsidR="00737039" w:rsidRPr="003D662E">
        <w:rPr>
          <w:lang w:val="en-US"/>
        </w:rPr>
        <w:t xml:space="preserve">corresponding serialization mechanisms to be used with the </w:t>
      </w:r>
      <w:r w:rsidR="00737039" w:rsidRPr="003D662E">
        <w:rPr>
          <w:rFonts w:ascii="Consolas" w:hAnsi="Consolas"/>
          <w:lang w:val="en-US"/>
        </w:rPr>
        <w:t>Transport</w:t>
      </w:r>
      <w:r w:rsidR="00737039" w:rsidRPr="003D662E">
        <w:rPr>
          <w:lang w:val="en-US"/>
        </w:rPr>
        <w:t xml:space="preserve"> component</w:t>
      </w:r>
      <w:r w:rsidR="00FF4694" w:rsidRPr="003D662E">
        <w:rPr>
          <w:lang w:val="en-US"/>
        </w:rPr>
        <w:t xml:space="preserve"> are generated</w:t>
      </w:r>
      <w:r w:rsidR="00737039" w:rsidRPr="003D662E">
        <w:rPr>
          <w:lang w:val="en-US"/>
        </w:rPr>
        <w:t xml:space="preserve">. </w:t>
      </w:r>
      <w:r w:rsidR="00E2655F" w:rsidRPr="003D662E">
        <w:rPr>
          <w:lang w:val="en-US"/>
        </w:rPr>
        <w:t xml:space="preserve">So far, there are no basic settings for the </w:t>
      </w:r>
      <w:r w:rsidR="00E2655F" w:rsidRPr="003D662E">
        <w:rPr>
          <w:rFonts w:ascii="Consolas" w:hAnsi="Consolas"/>
          <w:lang w:val="en-US"/>
        </w:rPr>
        <w:t>Connectors</w:t>
      </w:r>
      <w:r w:rsidR="00E2655F" w:rsidRPr="003D662E">
        <w:rPr>
          <w:lang w:val="en-US"/>
        </w:rPr>
        <w:t>.</w:t>
      </w:r>
    </w:p>
    <w:p w14:paraId="71D8782F" w14:textId="026B49CF" w:rsidR="007D5FC0" w:rsidRPr="003D662E" w:rsidRDefault="009D699F" w:rsidP="0006191D">
      <w:pPr>
        <w:jc w:val="center"/>
        <w:rPr>
          <w:lang w:val="en-US"/>
        </w:rPr>
      </w:pPr>
      <w:r w:rsidRPr="003D662E">
        <w:rPr>
          <w:noProof/>
          <w:lang w:val="en-US"/>
        </w:rPr>
        <w:drawing>
          <wp:inline distT="0" distB="0" distL="0" distR="0" wp14:anchorId="72BF0E49" wp14:editId="774FA3F7">
            <wp:extent cx="5230450" cy="6728460"/>
            <wp:effectExtent l="0" t="0" r="889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237840" cy="6737966"/>
                    </a:xfrm>
                    <a:prstGeom prst="rect">
                      <a:avLst/>
                    </a:prstGeom>
                    <a:noFill/>
                    <a:ln>
                      <a:noFill/>
                    </a:ln>
                  </pic:spPr>
                </pic:pic>
              </a:graphicData>
            </a:graphic>
          </wp:inline>
        </w:drawing>
      </w:r>
    </w:p>
    <w:p w14:paraId="18878B74" w14:textId="2C0A8708" w:rsidR="007D5FC0" w:rsidRPr="003D662E" w:rsidRDefault="007D5FC0" w:rsidP="007D5FC0">
      <w:pPr>
        <w:pStyle w:val="Caption"/>
        <w:jc w:val="center"/>
        <w:rPr>
          <w:lang w:val="en-US"/>
        </w:rPr>
      </w:pPr>
      <w:bookmarkStart w:id="203" w:name="_Ref77176231"/>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C62E87">
        <w:rPr>
          <w:noProof/>
          <w:lang w:val="en-US"/>
        </w:rPr>
        <w:t>43</w:t>
      </w:r>
      <w:r w:rsidRPr="003D662E">
        <w:fldChar w:fldCharType="end"/>
      </w:r>
      <w:bookmarkEnd w:id="203"/>
      <w:r w:rsidRPr="003D662E">
        <w:rPr>
          <w:lang w:val="en-US"/>
        </w:rPr>
        <w:t xml:space="preserve">: </w:t>
      </w:r>
      <w:r w:rsidR="00D91B9C" w:rsidRPr="003D662E">
        <w:rPr>
          <w:lang w:val="en-US"/>
        </w:rPr>
        <w:t xml:space="preserve">Illustrative </w:t>
      </w:r>
      <w:r w:rsidR="00F90B4C" w:rsidRPr="003D662E">
        <w:rPr>
          <w:lang w:val="en-US"/>
        </w:rPr>
        <w:t>s</w:t>
      </w:r>
      <w:r w:rsidRPr="003D662E">
        <w:rPr>
          <w:lang w:val="en-US"/>
        </w:rPr>
        <w:t>tructure of the IVML platform meta</w:t>
      </w:r>
      <w:r w:rsidR="00A654E1" w:rsidRPr="003D662E">
        <w:rPr>
          <w:lang w:val="en-US"/>
        </w:rPr>
        <w:t>-</w:t>
      </w:r>
      <w:r w:rsidRPr="003D662E">
        <w:rPr>
          <w:lang w:val="en-US"/>
        </w:rPr>
        <w:t>model</w:t>
      </w:r>
      <w:r w:rsidR="00D91B9C" w:rsidRPr="003D662E">
        <w:rPr>
          <w:lang w:val="en-US"/>
        </w:rPr>
        <w:t xml:space="preserve"> (simplified)</w:t>
      </w:r>
      <w:r w:rsidRPr="003D662E">
        <w:rPr>
          <w:lang w:val="en-US"/>
        </w:rPr>
        <w:t>.</w:t>
      </w:r>
    </w:p>
    <w:p w14:paraId="0B6E95DC" w14:textId="03D3360E" w:rsidR="00E2655F" w:rsidRPr="003D662E" w:rsidRDefault="007D5FC0" w:rsidP="00727C56">
      <w:pPr>
        <w:jc w:val="both"/>
        <w:rPr>
          <w:lang w:val="en-US"/>
        </w:rPr>
      </w:pPr>
      <w:r w:rsidRPr="003D662E">
        <w:rPr>
          <w:lang w:val="en-US"/>
        </w:rPr>
        <w:br w:type="page"/>
      </w:r>
      <w:r w:rsidR="00E2655F" w:rsidRPr="003D662E">
        <w:rPr>
          <w:lang w:val="en-US"/>
        </w:rPr>
        <w:lastRenderedPageBreak/>
        <w:t xml:space="preserve">On the service level, several refinements of the </w:t>
      </w:r>
      <w:r w:rsidR="00CA1597">
        <w:rPr>
          <w:lang w:val="en-US"/>
        </w:rPr>
        <w:t xml:space="preserve">platform’s </w:t>
      </w:r>
      <w:r w:rsidR="00E2655F" w:rsidRPr="003D662E">
        <w:rPr>
          <w:lang w:val="en-US"/>
        </w:rPr>
        <w:t xml:space="preserve">service term are defined as configurable elements. The </w:t>
      </w:r>
      <w:r w:rsidR="00E2655F" w:rsidRPr="003D662E">
        <w:rPr>
          <w:rFonts w:ascii="Consolas" w:hAnsi="Consolas"/>
          <w:lang w:val="en-US"/>
        </w:rPr>
        <w:t>ServiceBase</w:t>
      </w:r>
      <w:r w:rsidR="00E2655F" w:rsidRPr="003D662E">
        <w:rPr>
          <w:lang w:val="en-US"/>
        </w:rPr>
        <w:t xml:space="preserve"> is abstract and contains information common to all services, e.g., name, id, version, description, input types, output types</w:t>
      </w:r>
      <w:r w:rsidR="008A13B5" w:rsidRPr="003D662E">
        <w:rPr>
          <w:lang w:val="en-US"/>
        </w:rPr>
        <w:t>, service kind</w:t>
      </w:r>
      <w:r w:rsidR="00E2655F" w:rsidRPr="003D662E">
        <w:rPr>
          <w:lang w:val="en-US"/>
        </w:rPr>
        <w:t xml:space="preserve"> or operation mode (synchronous/asynchronous). Already the </w:t>
      </w:r>
      <w:r w:rsidR="00E2655F" w:rsidRPr="003D662E">
        <w:rPr>
          <w:rFonts w:ascii="Consolas" w:hAnsi="Consolas"/>
          <w:lang w:val="en-US"/>
        </w:rPr>
        <w:t>ServiceBase</w:t>
      </w:r>
      <w:r w:rsidR="00E2655F" w:rsidRPr="003D662E">
        <w:rPr>
          <w:lang w:val="en-US"/>
        </w:rPr>
        <w:t xml:space="preserve"> defines constraints </w:t>
      </w:r>
      <w:r w:rsidR="0021775C" w:rsidRPr="003D662E">
        <w:rPr>
          <w:lang w:val="en-US"/>
        </w:rPr>
        <w:t xml:space="preserve">prescribing </w:t>
      </w:r>
      <w:r w:rsidR="008A13B5" w:rsidRPr="003D662E">
        <w:rPr>
          <w:lang w:val="en-US"/>
        </w:rPr>
        <w:t>which information must be present for which kind of service. Although we might use the service kind as hierarchy discriminator here, we opted for building a hierarchy along the implementation levels rather than the service kinds, as service kind differences can easily be handle</w:t>
      </w:r>
      <w:r w:rsidR="0021775C" w:rsidRPr="003D662E">
        <w:rPr>
          <w:lang w:val="en-US"/>
        </w:rPr>
        <w:t>d</w:t>
      </w:r>
      <w:r w:rsidR="008A13B5" w:rsidRPr="003D662E">
        <w:rPr>
          <w:lang w:val="en-US"/>
        </w:rPr>
        <w:t xml:space="preserve"> by constraints while the implementation type is more important for the subsequent code generation.</w:t>
      </w:r>
      <w:r w:rsidR="009100D2" w:rsidRPr="003D662E">
        <w:rPr>
          <w:lang w:val="en-US"/>
        </w:rPr>
        <w:t xml:space="preserve"> A </w:t>
      </w:r>
      <w:r w:rsidR="009100D2" w:rsidRPr="003D662E">
        <w:rPr>
          <w:rFonts w:ascii="Consolas" w:hAnsi="Consolas"/>
          <w:lang w:val="en-US"/>
        </w:rPr>
        <w:t>Service</w:t>
      </w:r>
      <w:r w:rsidR="009100D2" w:rsidRPr="003D662E">
        <w:rPr>
          <w:lang w:val="en-US"/>
        </w:rPr>
        <w:t xml:space="preserve"> is a refinement of </w:t>
      </w:r>
      <w:r w:rsidR="009100D2" w:rsidRPr="003D662E">
        <w:rPr>
          <w:rFonts w:ascii="Consolas" w:hAnsi="Consolas"/>
          <w:lang w:val="en-US"/>
        </w:rPr>
        <w:t>ServiceBase</w:t>
      </w:r>
      <w:r w:rsidR="009100D2" w:rsidRPr="003D662E">
        <w:rPr>
          <w:lang w:val="en-US"/>
        </w:rPr>
        <w:t xml:space="preserve"> and </w:t>
      </w:r>
      <w:r w:rsidR="0021775C" w:rsidRPr="003D662E">
        <w:rPr>
          <w:lang w:val="en-US"/>
        </w:rPr>
        <w:t xml:space="preserve">also the </w:t>
      </w:r>
      <w:r w:rsidR="009100D2" w:rsidRPr="003D662E">
        <w:rPr>
          <w:lang w:val="en-US"/>
        </w:rPr>
        <w:t xml:space="preserve">parent of language specific services like </w:t>
      </w:r>
      <w:r w:rsidR="009100D2" w:rsidRPr="003D662E">
        <w:rPr>
          <w:rFonts w:ascii="Consolas" w:hAnsi="Consolas"/>
          <w:lang w:val="en-US"/>
        </w:rPr>
        <w:t>JavaService</w:t>
      </w:r>
      <w:r w:rsidR="009100D2" w:rsidRPr="003D662E">
        <w:rPr>
          <w:lang w:val="en-US"/>
        </w:rPr>
        <w:t xml:space="preserve"> (e.g., detailed by a Java qualified class name denoting the implementation) or </w:t>
      </w:r>
      <w:r w:rsidR="009100D2" w:rsidRPr="003D662E">
        <w:rPr>
          <w:rFonts w:ascii="Consolas" w:hAnsi="Consolas"/>
          <w:lang w:val="en-US"/>
        </w:rPr>
        <w:t>PythonService</w:t>
      </w:r>
      <w:r w:rsidR="009100D2" w:rsidRPr="003D662E">
        <w:rPr>
          <w:lang w:val="en-US"/>
        </w:rPr>
        <w:t xml:space="preserve">. </w:t>
      </w:r>
      <w:r w:rsidR="008A6A16" w:rsidRPr="003D662E">
        <w:rPr>
          <w:lang w:val="en-US"/>
        </w:rPr>
        <w:t>A special kind of Service is a machine/platform Connector, representing the specific connectors implemented in the Connector component (only OPC-UA is shown here, similar elements exist for AAS, MQTTv3, MQTTv5 and AMQP).</w:t>
      </w:r>
      <w:r w:rsidR="0083172F" w:rsidRPr="003D662E">
        <w:rPr>
          <w:lang w:val="en-US"/>
        </w:rPr>
        <w:t xml:space="preserve"> </w:t>
      </w:r>
      <w:r w:rsidR="009100D2" w:rsidRPr="003D662E">
        <w:rPr>
          <w:lang w:val="en-US"/>
        </w:rPr>
        <w:t xml:space="preserve">A </w:t>
      </w:r>
      <w:r w:rsidR="009100D2" w:rsidRPr="003D662E">
        <w:rPr>
          <w:rFonts w:ascii="Consolas" w:hAnsi="Consolas"/>
          <w:lang w:val="en-US"/>
        </w:rPr>
        <w:t>ServiceFamily</w:t>
      </w:r>
      <w:r w:rsidR="009100D2" w:rsidRPr="003D662E">
        <w:rPr>
          <w:lang w:val="en-US"/>
        </w:rPr>
        <w:t xml:space="preserve"> represents multiple, alternative but functionally equivalent services with the same input/output types. Service families steer the selection of alternative services at runtime. </w:t>
      </w:r>
      <w:r w:rsidR="008A6A16" w:rsidRPr="003D662E">
        <w:rPr>
          <w:lang w:val="en-US"/>
        </w:rPr>
        <w:t xml:space="preserve">Although strange at a glance, a </w:t>
      </w:r>
      <w:r w:rsidR="008A6A16" w:rsidRPr="003D662E">
        <w:rPr>
          <w:rFonts w:ascii="Consolas" w:hAnsi="Consolas"/>
          <w:lang w:val="en-US"/>
        </w:rPr>
        <w:t>ServiceFamily</w:t>
      </w:r>
      <w:r w:rsidR="008A6A16" w:rsidRPr="003D662E">
        <w:rPr>
          <w:lang w:val="en-US"/>
        </w:rPr>
        <w:t xml:space="preserve"> (representing a concrete selection of one out of many services) is defined as a kind of service (it inherits from </w:t>
      </w:r>
      <w:r w:rsidR="008A6A16" w:rsidRPr="003D662E">
        <w:rPr>
          <w:rFonts w:ascii="Consolas" w:hAnsi="Consolas"/>
          <w:lang w:val="en-US"/>
        </w:rPr>
        <w:t>ServiceBase</w:t>
      </w:r>
      <w:r w:rsidR="008A6A16" w:rsidRPr="003D662E">
        <w:rPr>
          <w:lang w:val="en-US"/>
        </w:rPr>
        <w:t xml:space="preserve">). This allows to transparently use a </w:t>
      </w:r>
      <w:r w:rsidR="008A6A16" w:rsidRPr="003D662E">
        <w:rPr>
          <w:rFonts w:ascii="Consolas" w:hAnsi="Consolas"/>
          <w:lang w:val="en-US"/>
        </w:rPr>
        <w:t>ServiceFamily</w:t>
      </w:r>
      <w:r w:rsidR="008A6A16" w:rsidRPr="003D662E">
        <w:rPr>
          <w:lang w:val="en-US"/>
        </w:rPr>
        <w:t xml:space="preserve"> wherever a </w:t>
      </w:r>
      <w:r w:rsidR="008A6A16" w:rsidRPr="003D662E">
        <w:rPr>
          <w:rFonts w:ascii="Consolas" w:hAnsi="Consolas"/>
          <w:lang w:val="en-US"/>
        </w:rPr>
        <w:t>Service</w:t>
      </w:r>
      <w:r w:rsidR="008A6A16" w:rsidRPr="003D662E">
        <w:rPr>
          <w:lang w:val="en-US"/>
        </w:rPr>
        <w:t xml:space="preserve"> can be used. </w:t>
      </w:r>
      <w:r w:rsidR="0083172F" w:rsidRPr="003D662E">
        <w:rPr>
          <w:lang w:val="en-US"/>
        </w:rPr>
        <w:t>From the configured services, the code generation derives implementation interfaces (Java, Python) and service stubs (Java) for the integration of non-Java service implementations.</w:t>
      </w:r>
    </w:p>
    <w:p w14:paraId="7F54642C" w14:textId="48A6A0F5" w:rsidR="0083172F" w:rsidRPr="003D662E" w:rsidRDefault="0083172F" w:rsidP="00A65A3C">
      <w:pPr>
        <w:jc w:val="both"/>
        <w:rPr>
          <w:lang w:val="en-US"/>
        </w:rPr>
      </w:pPr>
      <w:r w:rsidRPr="003D662E">
        <w:rPr>
          <w:lang w:val="en-US"/>
        </w:rPr>
        <w:t xml:space="preserve">The </w:t>
      </w:r>
      <w:r w:rsidRPr="003D662E">
        <w:rPr>
          <w:rFonts w:ascii="Consolas" w:hAnsi="Consolas"/>
          <w:lang w:val="en-US"/>
        </w:rPr>
        <w:t>Devices</w:t>
      </w:r>
      <w:r w:rsidRPr="003D662E">
        <w:rPr>
          <w:lang w:val="en-US"/>
        </w:rPr>
        <w:t xml:space="preserve"> module defines the properties of the ECS runtime, in particular the container manager to use. Moreover, it defines the </w:t>
      </w:r>
      <w:r w:rsidRPr="003D662E">
        <w:rPr>
          <w:rFonts w:ascii="Consolas" w:hAnsi="Consolas"/>
          <w:lang w:val="en-US"/>
        </w:rPr>
        <w:t>EcsDevice</w:t>
      </w:r>
      <w:r w:rsidRPr="003D662E">
        <w:rPr>
          <w:lang w:val="en-US"/>
        </w:rPr>
        <w:t>, which represents an installed/connected device</w:t>
      </w:r>
      <w:r w:rsidR="00570515" w:rsidRPr="003D662E">
        <w:rPr>
          <w:lang w:val="en-US"/>
        </w:rPr>
        <w:t xml:space="preserve">. In the next release we plan that </w:t>
      </w:r>
      <w:r w:rsidR="00570515" w:rsidRPr="003D662E">
        <w:rPr>
          <w:rFonts w:ascii="Consolas" w:hAnsi="Consolas"/>
          <w:lang w:val="en-US"/>
        </w:rPr>
        <w:t>EcsDevice</w:t>
      </w:r>
      <w:r w:rsidR="00570515" w:rsidRPr="003D662E">
        <w:rPr>
          <w:lang w:val="en-US"/>
        </w:rPr>
        <w:t xml:space="preserve"> instances steer the automated creation of Docker containers as well as the automated and optimized assignment of containers to resources.</w:t>
      </w:r>
    </w:p>
    <w:p w14:paraId="5A050C4D" w14:textId="13126D49" w:rsidR="0083172F" w:rsidRPr="003D662E" w:rsidRDefault="00BE0C89" w:rsidP="00A65A3C">
      <w:pPr>
        <w:jc w:val="both"/>
        <w:rPr>
          <w:lang w:val="en-US"/>
        </w:rPr>
      </w:pPr>
      <w:r w:rsidRPr="003D662E">
        <w:rPr>
          <w:lang w:val="en-US"/>
        </w:rPr>
        <w:t xml:space="preserve">The </w:t>
      </w:r>
      <w:r w:rsidRPr="003D662E">
        <w:rPr>
          <w:rFonts w:ascii="Consolas" w:hAnsi="Consolas"/>
          <w:lang w:val="en-US"/>
        </w:rPr>
        <w:t>Applications</w:t>
      </w:r>
      <w:r w:rsidRPr="003D662E">
        <w:rPr>
          <w:lang w:val="en-US"/>
        </w:rPr>
        <w:t xml:space="preserve"> module introduces </w:t>
      </w:r>
      <w:r w:rsidR="007A6760" w:rsidRPr="003D662E">
        <w:rPr>
          <w:lang w:val="en-US"/>
        </w:rPr>
        <w:t>one or multiple a</w:t>
      </w:r>
      <w:r w:rsidRPr="003D662E">
        <w:rPr>
          <w:lang w:val="en-US"/>
        </w:rPr>
        <w:t>pplication</w:t>
      </w:r>
      <w:r w:rsidR="007A6760" w:rsidRPr="003D662E">
        <w:rPr>
          <w:lang w:val="en-US"/>
        </w:rPr>
        <w:t>s</w:t>
      </w:r>
      <w:r w:rsidRPr="003D662E">
        <w:rPr>
          <w:lang w:val="en-US"/>
        </w:rPr>
        <w:t xml:space="preserve"> consisting of one or multiple </w:t>
      </w:r>
      <w:r w:rsidRPr="003D662E">
        <w:rPr>
          <w:rFonts w:ascii="Consolas" w:hAnsi="Consolas"/>
          <w:lang w:val="en-US"/>
        </w:rPr>
        <w:t>ServiceMesh</w:t>
      </w:r>
      <w:r w:rsidRPr="003D662E">
        <w:rPr>
          <w:lang w:val="en-US"/>
        </w:rPr>
        <w:t xml:space="preserve"> instances. A </w:t>
      </w:r>
      <w:r w:rsidRPr="003D662E">
        <w:rPr>
          <w:rFonts w:ascii="Consolas" w:hAnsi="Consolas"/>
          <w:lang w:val="en-US"/>
        </w:rPr>
        <w:t>ServiceMesh</w:t>
      </w:r>
      <w:r w:rsidRPr="003D662E">
        <w:rPr>
          <w:lang w:val="en-US"/>
        </w:rPr>
        <w:t xml:space="preserve"> is a directed graph </w:t>
      </w:r>
      <w:r w:rsidR="00E463B3" w:rsidRPr="003D662E">
        <w:rPr>
          <w:lang w:val="en-US"/>
        </w:rPr>
        <w:t xml:space="preserve">(as introduced in Section </w:t>
      </w:r>
      <w:r w:rsidR="00E463B3" w:rsidRPr="003D662E">
        <w:rPr>
          <w:lang w:val="en-US"/>
        </w:rPr>
        <w:fldChar w:fldCharType="begin"/>
      </w:r>
      <w:r w:rsidR="00E463B3" w:rsidRPr="003D662E">
        <w:rPr>
          <w:lang w:val="en-US"/>
        </w:rPr>
        <w:instrText xml:space="preserve"> REF _Ref102805312 \r \h  \* MERGEFORMAT </w:instrText>
      </w:r>
      <w:r w:rsidR="00E463B3" w:rsidRPr="003D662E">
        <w:rPr>
          <w:lang w:val="en-US"/>
        </w:rPr>
      </w:r>
      <w:r w:rsidR="00E463B3" w:rsidRPr="003D662E">
        <w:rPr>
          <w:lang w:val="en-US"/>
        </w:rPr>
        <w:fldChar w:fldCharType="separate"/>
      </w:r>
      <w:r w:rsidR="00C62E87">
        <w:rPr>
          <w:lang w:val="en-US"/>
        </w:rPr>
        <w:t>3.1.2</w:t>
      </w:r>
      <w:r w:rsidR="00E463B3" w:rsidRPr="003D662E">
        <w:rPr>
          <w:lang w:val="en-US"/>
        </w:rPr>
        <w:fldChar w:fldCharType="end"/>
      </w:r>
      <w:r w:rsidR="00E463B3" w:rsidRPr="003D662E">
        <w:rPr>
          <w:lang w:val="en-US"/>
        </w:rPr>
        <w:t xml:space="preserve">) </w:t>
      </w:r>
      <w:r w:rsidRPr="003D662E">
        <w:rPr>
          <w:lang w:val="en-US"/>
        </w:rPr>
        <w:t xml:space="preserve">rooted by sources, linked by connectors/relations possibly leading to sinks. Each node in such a graph has an implementation in terms of a </w:t>
      </w:r>
      <w:r w:rsidRPr="003D662E">
        <w:rPr>
          <w:rFonts w:ascii="Consolas" w:hAnsi="Consolas"/>
          <w:lang w:val="en-US"/>
        </w:rPr>
        <w:t>ServiceBase</w:t>
      </w:r>
      <w:r w:rsidR="00E463B3" w:rsidRPr="003D662E">
        <w:rPr>
          <w:rFonts w:cstheme="minorHAnsi"/>
          <w:lang w:val="en-US"/>
        </w:rPr>
        <w:t xml:space="preserve">, which is refined to application-specific Java or services as well as platform-supplied services like connectors or pre-integrated services like the KODEX, the RapidMiner RTSA or the </w:t>
      </w:r>
      <w:r w:rsidR="00E463B3" w:rsidRPr="003D662E">
        <w:rPr>
          <w:rFonts w:ascii="Consolas" w:hAnsi="Consolas"/>
          <w:lang w:val="en-US"/>
        </w:rPr>
        <w:t>Trace2AAS</w:t>
      </w:r>
      <w:r w:rsidR="00E463B3" w:rsidRPr="003D662E">
        <w:rPr>
          <w:rFonts w:cstheme="minorHAnsi"/>
          <w:lang w:val="en-US"/>
        </w:rPr>
        <w:t xml:space="preserve"> service</w:t>
      </w:r>
      <w:r w:rsidRPr="003D662E">
        <w:rPr>
          <w:lang w:val="en-US"/>
        </w:rPr>
        <w:t xml:space="preserve">. </w:t>
      </w:r>
      <w:r w:rsidR="00E463B3" w:rsidRPr="003D662E">
        <w:rPr>
          <w:lang w:val="en-US"/>
        </w:rPr>
        <w:t xml:space="preserve">Services declare their input and output data types, typically for forward or backward data flows (cf. Section </w:t>
      </w:r>
      <w:r w:rsidR="00E463B3" w:rsidRPr="003D662E">
        <w:rPr>
          <w:lang w:val="en-US"/>
        </w:rPr>
        <w:fldChar w:fldCharType="begin"/>
      </w:r>
      <w:r w:rsidR="00E463B3" w:rsidRPr="003D662E">
        <w:rPr>
          <w:lang w:val="en-US"/>
        </w:rPr>
        <w:instrText xml:space="preserve"> REF _Ref102805312 \r \h  \* MERGEFORMAT </w:instrText>
      </w:r>
      <w:r w:rsidR="00E463B3" w:rsidRPr="003D662E">
        <w:rPr>
          <w:lang w:val="en-US"/>
        </w:rPr>
      </w:r>
      <w:r w:rsidR="00E463B3" w:rsidRPr="003D662E">
        <w:rPr>
          <w:lang w:val="en-US"/>
        </w:rPr>
        <w:fldChar w:fldCharType="separate"/>
      </w:r>
      <w:r w:rsidR="00C62E87">
        <w:rPr>
          <w:lang w:val="en-US"/>
        </w:rPr>
        <w:t>3.1.2</w:t>
      </w:r>
      <w:r w:rsidR="00E463B3" w:rsidRPr="003D662E">
        <w:rPr>
          <w:lang w:val="en-US"/>
        </w:rPr>
        <w:fldChar w:fldCharType="end"/>
      </w:r>
      <w:r w:rsidR="00E463B3" w:rsidRPr="003D662E">
        <w:rPr>
          <w:lang w:val="en-US"/>
        </w:rPr>
        <w:t>). In the model, s</w:t>
      </w:r>
      <w:r w:rsidRPr="003D662E">
        <w:rPr>
          <w:lang w:val="en-US"/>
        </w:rPr>
        <w:t xml:space="preserve">ervice properties are pulled up </w:t>
      </w:r>
      <w:r w:rsidR="00E463B3" w:rsidRPr="003D662E">
        <w:rPr>
          <w:lang w:val="en-US"/>
        </w:rPr>
        <w:t xml:space="preserve">from service level to mesh level </w:t>
      </w:r>
      <w:r w:rsidRPr="003D662E">
        <w:rPr>
          <w:lang w:val="en-US"/>
        </w:rPr>
        <w:t xml:space="preserve">during model validation and allow for checking whether a </w:t>
      </w:r>
      <w:r w:rsidR="00E463B3" w:rsidRPr="003D662E">
        <w:rPr>
          <w:lang w:val="en-US"/>
        </w:rPr>
        <w:t>flow</w:t>
      </w:r>
      <w:r w:rsidRPr="003D662E">
        <w:rPr>
          <w:lang w:val="en-US"/>
        </w:rPr>
        <w:t xml:space="preserve"> graph is valid (through correctly sequenced input/output types</w:t>
      </w:r>
      <w:r w:rsidR="00031C03" w:rsidRPr="003D662E">
        <w:rPr>
          <w:lang w:val="en-US"/>
        </w:rPr>
        <w:t xml:space="preserve"> of the services</w:t>
      </w:r>
      <w:r w:rsidRPr="003D662E">
        <w:rPr>
          <w:lang w:val="en-US"/>
        </w:rPr>
        <w:t>).</w:t>
      </w:r>
      <w:r w:rsidR="00A25E48" w:rsidRPr="003D662E">
        <w:rPr>
          <w:lang w:val="en-US"/>
        </w:rPr>
        <w:t xml:space="preserve"> During code generation, individual applications or alternatively all applications are processed, i.e., the service meshes are traversed and stream engine glue code for each node is generated. In the default case, Java classes with Spring Cloud Stream annotations are created and bound to the respective service interfaces. Based on the given implementation class names, the implementing services are dynamically instantiated, mapped into the respective AAS (via the </w:t>
      </w:r>
      <w:r w:rsidR="00A25E48" w:rsidRPr="003D662E">
        <w:rPr>
          <w:rFonts w:ascii="Consolas" w:hAnsi="Consolas"/>
          <w:lang w:val="en-US"/>
        </w:rPr>
        <w:t>ServiceMapper</w:t>
      </w:r>
      <w:r w:rsidR="00A25E48" w:rsidRPr="003D662E">
        <w:rPr>
          <w:lang w:val="en-US"/>
        </w:rPr>
        <w:t xml:space="preserve"> from the service environment) and made available for monitoring and management.</w:t>
      </w:r>
    </w:p>
    <w:p w14:paraId="6868E3C4" w14:textId="58CD6278" w:rsidR="009B1425" w:rsidRPr="003D662E" w:rsidRDefault="009B1425" w:rsidP="00A65A3C">
      <w:pPr>
        <w:jc w:val="both"/>
        <w:rPr>
          <w:lang w:val="en-US"/>
        </w:rPr>
      </w:pPr>
      <w:r w:rsidRPr="003D662E">
        <w:rPr>
          <w:lang w:val="en-US"/>
        </w:rPr>
        <w:t>For building up AAS, e.g., to trace platform operations or to represent services, the configuration model also reflects basic vendor information that is required</w:t>
      </w:r>
      <w:r w:rsidR="00842FC0" w:rsidRPr="003D662E">
        <w:rPr>
          <w:lang w:val="en-US"/>
        </w:rPr>
        <w:t xml:space="preserve"> to instantiate respective AAS. This information can optionally be attached to an application or a service. Moreover, nameplate information items can be reused to increase consistency, e.g., if a “vendor” created multiple services.</w:t>
      </w:r>
    </w:p>
    <w:p w14:paraId="2D93B20C" w14:textId="5CA0EC29" w:rsidR="000A16E9" w:rsidRPr="003D662E" w:rsidRDefault="000A16E9" w:rsidP="00A65A3C">
      <w:pPr>
        <w:jc w:val="both"/>
        <w:rPr>
          <w:lang w:val="en-US"/>
        </w:rPr>
      </w:pPr>
      <w:r w:rsidRPr="003D662E">
        <w:rPr>
          <w:lang w:val="en-US"/>
        </w:rPr>
        <w:t>Besides code artifacts also build specifications (Maven), assembly specifications, Spring application specifications, deployment descriptors</w:t>
      </w:r>
      <w:r w:rsidR="00A04AE1" w:rsidRPr="003D662E">
        <w:rPr>
          <w:lang w:val="en-US"/>
        </w:rPr>
        <w:t>, logging setting</w:t>
      </w:r>
      <w:r w:rsidR="005C4E15" w:rsidRPr="003D662E">
        <w:rPr>
          <w:lang w:val="en-US"/>
        </w:rPr>
        <w:t xml:space="preserve"> files</w:t>
      </w:r>
      <w:r w:rsidR="00676D3A" w:rsidRPr="003D662E">
        <w:rPr>
          <w:lang w:val="en-US"/>
        </w:rPr>
        <w:t>, JSL specifications</w:t>
      </w:r>
      <w:r w:rsidRPr="003D662E">
        <w:rPr>
          <w:lang w:val="en-US"/>
        </w:rPr>
        <w:t xml:space="preserve"> and</w:t>
      </w:r>
      <w:r w:rsidR="000027A5" w:rsidRPr="003D662E">
        <w:rPr>
          <w:lang w:val="en-US"/>
        </w:rPr>
        <w:t>,</w:t>
      </w:r>
      <w:r w:rsidRPr="003D662E">
        <w:rPr>
          <w:lang w:val="en-US"/>
        </w:rPr>
        <w:t xml:space="preserve"> partially</w:t>
      </w:r>
      <w:r w:rsidR="001F7ECD" w:rsidRPr="003D662E">
        <w:rPr>
          <w:lang w:val="en-US"/>
        </w:rPr>
        <w:t>,</w:t>
      </w:r>
      <w:r w:rsidRPr="003D662E">
        <w:rPr>
          <w:lang w:val="en-US"/>
        </w:rPr>
        <w:t xml:space="preserve"> test classes (for validating generated Yaml files) are created automatically.</w:t>
      </w:r>
      <w:r w:rsidR="00BF597E" w:rsidRPr="003D662E">
        <w:rPr>
          <w:lang w:val="en-US"/>
        </w:rPr>
        <w:t xml:space="preserve"> For the three major platform components, the platform AAS server (</w:t>
      </w:r>
      <w:r w:rsidR="00E27393" w:rsidRPr="003D662E">
        <w:rPr>
          <w:lang w:val="en-US"/>
        </w:rPr>
        <w:t xml:space="preserve">based on the </w:t>
      </w:r>
      <w:r w:rsidR="00E27393" w:rsidRPr="003D662E">
        <w:rPr>
          <w:rFonts w:ascii="Consolas" w:hAnsi="Consolas"/>
          <w:lang w:val="en-US"/>
        </w:rPr>
        <w:t>platform</w:t>
      </w:r>
      <w:r w:rsidR="00E27393" w:rsidRPr="003D662E">
        <w:rPr>
          <w:lang w:val="en-US"/>
        </w:rPr>
        <w:t xml:space="preserve"> component discussed in Section </w:t>
      </w:r>
      <w:r w:rsidR="00E27393" w:rsidRPr="003D662E">
        <w:rPr>
          <w:lang w:val="en-US"/>
        </w:rPr>
        <w:fldChar w:fldCharType="begin"/>
      </w:r>
      <w:r w:rsidR="00E27393" w:rsidRPr="003D662E">
        <w:rPr>
          <w:lang w:val="en-US"/>
        </w:rPr>
        <w:instrText xml:space="preserve"> REF _Ref77587007 \r \h </w:instrText>
      </w:r>
      <w:r w:rsidR="003D662E">
        <w:rPr>
          <w:lang w:val="en-US"/>
        </w:rPr>
        <w:instrText xml:space="preserve"> \* MERGEFORMAT </w:instrText>
      </w:r>
      <w:r w:rsidR="00E27393" w:rsidRPr="003D662E">
        <w:rPr>
          <w:lang w:val="en-US"/>
        </w:rPr>
      </w:r>
      <w:r w:rsidR="00E27393" w:rsidRPr="003D662E">
        <w:rPr>
          <w:lang w:val="en-US"/>
        </w:rPr>
        <w:fldChar w:fldCharType="separate"/>
      </w:r>
      <w:r w:rsidR="00C62E87">
        <w:rPr>
          <w:lang w:val="en-US"/>
        </w:rPr>
        <w:t>3.11</w:t>
      </w:r>
      <w:r w:rsidR="00E27393" w:rsidRPr="003D662E">
        <w:rPr>
          <w:lang w:val="en-US"/>
        </w:rPr>
        <w:fldChar w:fldCharType="end"/>
      </w:r>
      <w:r w:rsidR="00E27393" w:rsidRPr="003D662E">
        <w:rPr>
          <w:lang w:val="en-US"/>
        </w:rPr>
        <w:t xml:space="preserve">, </w:t>
      </w:r>
      <w:r w:rsidR="00BF597E" w:rsidRPr="003D662E">
        <w:rPr>
          <w:lang w:val="en-US"/>
        </w:rPr>
        <w:t xml:space="preserve">currently without further services), the ECS runtime and the service manager, the basic AAS settings </w:t>
      </w:r>
      <w:r w:rsidR="00BF597E" w:rsidRPr="003D662E">
        <w:rPr>
          <w:lang w:val="en-US"/>
        </w:rPr>
        <w:lastRenderedPageBreak/>
        <w:t xml:space="preserve">as well as further settings are instantiated into respective Yaml application specification. Finally, the generated build specifications are executed so that for a complete instantiation, </w:t>
      </w:r>
      <w:r w:rsidR="0038553B" w:rsidRPr="003D662E">
        <w:rPr>
          <w:lang w:val="en-US"/>
        </w:rPr>
        <w:t>three</w:t>
      </w:r>
      <w:r w:rsidR="00BF597E" w:rsidRPr="003D662E">
        <w:rPr>
          <w:lang w:val="en-US"/>
        </w:rPr>
        <w:t xml:space="preserve"> platform artifacts and one combined Java/Python artifact per application is generated.</w:t>
      </w:r>
    </w:p>
    <w:p w14:paraId="09E32570" w14:textId="74A4C2B2" w:rsidR="00051439" w:rsidRPr="003D662E" w:rsidRDefault="00857167" w:rsidP="00A65A3C">
      <w:pPr>
        <w:jc w:val="both"/>
        <w:rPr>
          <w:lang w:val="en-US"/>
        </w:rPr>
      </w:pPr>
      <w:r w:rsidRPr="003D662E">
        <w:rPr>
          <w:lang w:val="en-US"/>
        </w:rPr>
        <w:t>We d</w:t>
      </w:r>
      <w:r w:rsidR="0021775C" w:rsidRPr="003D662E">
        <w:rPr>
          <w:lang w:val="en-US"/>
        </w:rPr>
        <w:t>o</w:t>
      </w:r>
      <w:r w:rsidRPr="003D662E">
        <w:rPr>
          <w:lang w:val="en-US"/>
        </w:rPr>
        <w:t xml:space="preserve"> not provide a more detailed </w:t>
      </w:r>
      <w:r w:rsidR="00051439" w:rsidRPr="003D662E">
        <w:rPr>
          <w:lang w:val="en-US"/>
        </w:rPr>
        <w:t xml:space="preserve">discussion of the concepts in the meta-model or the instantiation process </w:t>
      </w:r>
      <w:r w:rsidRPr="003D662E">
        <w:rPr>
          <w:lang w:val="en-US"/>
        </w:rPr>
        <w:t>at this point in time because both models are still in development and usually it is not expected that users of the platform modify the models. However, as long as there is no user interface, a user must be able to describe a platform configuration in order to perform an instantiation. Therefore, we briefly provide an insight into a simple testing model.</w:t>
      </w:r>
    </w:p>
    <w:p w14:paraId="3CDC1870"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b/>
          <w:bCs/>
          <w:color w:val="7F0055"/>
          <w:sz w:val="18"/>
          <w:szCs w:val="18"/>
          <w:lang w:val="en-DE"/>
        </w:rPr>
        <w:t>project</w:t>
      </w:r>
      <w:r w:rsidRPr="003D662E">
        <w:rPr>
          <w:rFonts w:ascii="Consolas" w:hAnsi="Consolas" w:cs="Consolas"/>
          <w:color w:val="000000"/>
          <w:sz w:val="18"/>
          <w:szCs w:val="18"/>
          <w:lang w:val="en-DE"/>
        </w:rPr>
        <w:t xml:space="preserve"> SimpleMesh {</w:t>
      </w:r>
    </w:p>
    <w:p w14:paraId="62A2640A"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p>
    <w:p w14:paraId="0AE4CE4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r w:rsidRPr="003D662E">
        <w:rPr>
          <w:rFonts w:ascii="Consolas" w:hAnsi="Consolas" w:cs="Consolas"/>
          <w:b/>
          <w:bCs/>
          <w:color w:val="7F0055"/>
          <w:sz w:val="18"/>
          <w:szCs w:val="18"/>
          <w:lang w:val="en-DE"/>
        </w:rPr>
        <w:t>import</w:t>
      </w:r>
      <w:r w:rsidRPr="003D662E">
        <w:rPr>
          <w:rFonts w:ascii="Consolas" w:hAnsi="Consolas" w:cs="Consolas"/>
          <w:color w:val="000000"/>
          <w:sz w:val="18"/>
          <w:szCs w:val="18"/>
          <w:lang w:val="en-DE"/>
        </w:rPr>
        <w:t xml:space="preserve"> IIPEcosphere;</w:t>
      </w:r>
    </w:p>
    <w:p w14:paraId="2E3341FD"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p>
    <w:p w14:paraId="1461F430" w14:textId="1E22136C" w:rsidR="004D4C20" w:rsidRPr="003D662E" w:rsidRDefault="004D4C20" w:rsidP="004D4C20">
      <w:pPr>
        <w:autoSpaceDE w:val="0"/>
        <w:autoSpaceDN w:val="0"/>
        <w:adjustRightInd w:val="0"/>
        <w:spacing w:after="0" w:line="240" w:lineRule="auto"/>
        <w:rPr>
          <w:rFonts w:ascii="Consolas" w:hAnsi="Consolas" w:cs="Consolas"/>
          <w:sz w:val="18"/>
          <w:szCs w:val="18"/>
          <w:lang w:val="en-US"/>
        </w:rPr>
      </w:pPr>
      <w:r w:rsidRPr="003D662E">
        <w:rPr>
          <w:rFonts w:ascii="Consolas" w:hAnsi="Consolas" w:cs="Consolas"/>
          <w:color w:val="000000"/>
          <w:sz w:val="18"/>
          <w:szCs w:val="18"/>
          <w:lang w:val="en-DE"/>
        </w:rPr>
        <w:t xml:space="preserve">    </w:t>
      </w:r>
      <w:r w:rsidRPr="003D662E">
        <w:rPr>
          <w:rFonts w:ascii="Consolas" w:hAnsi="Consolas" w:cs="Consolas"/>
          <w:color w:val="3F7F5F"/>
          <w:sz w:val="18"/>
          <w:szCs w:val="18"/>
          <w:lang w:val="en-DE"/>
        </w:rPr>
        <w:t xml:space="preserve">// </w:t>
      </w:r>
      <w:r w:rsidRPr="003D662E">
        <w:rPr>
          <w:rFonts w:ascii="Consolas" w:hAnsi="Consolas" w:cs="Consolas"/>
          <w:color w:val="3F7F5F"/>
          <w:sz w:val="18"/>
          <w:szCs w:val="18"/>
          <w:lang w:val="en-US"/>
        </w:rPr>
        <w:t>binding annotation omitted</w:t>
      </w:r>
    </w:p>
    <w:p w14:paraId="21A2191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p>
    <w:p w14:paraId="62A9E31E"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r w:rsidRPr="003D662E">
        <w:rPr>
          <w:rFonts w:ascii="Consolas" w:hAnsi="Consolas" w:cs="Consolas"/>
          <w:color w:val="3F7F5F"/>
          <w:sz w:val="18"/>
          <w:szCs w:val="18"/>
          <w:lang w:val="en-DE"/>
        </w:rPr>
        <w:t>// ------------ component setup ------------------</w:t>
      </w:r>
    </w:p>
    <w:p w14:paraId="2A7AEC96"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p>
    <w:p w14:paraId="48D3058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serializer = Serializer::Json;</w:t>
      </w:r>
    </w:p>
    <w:p w14:paraId="6288712C"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r w:rsidRPr="003D662E">
        <w:rPr>
          <w:rFonts w:ascii="Consolas" w:hAnsi="Consolas" w:cs="Consolas"/>
          <w:color w:val="3F7F5F"/>
          <w:sz w:val="18"/>
          <w:szCs w:val="18"/>
          <w:lang w:val="en-DE"/>
        </w:rPr>
        <w:t xml:space="preserve">// serviceManager, containerManager are already defined    </w:t>
      </w:r>
    </w:p>
    <w:p w14:paraId="276A905C"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3E30D810" w14:textId="77777777" w:rsidR="00857167" w:rsidRPr="00720403" w:rsidRDefault="00857167" w:rsidP="00857167">
      <w:pPr>
        <w:autoSpaceDE w:val="0"/>
        <w:autoSpaceDN w:val="0"/>
        <w:adjustRightInd w:val="0"/>
        <w:spacing w:after="0" w:line="240" w:lineRule="auto"/>
        <w:rPr>
          <w:rFonts w:ascii="Consolas" w:hAnsi="Consolas" w:cs="Consolas"/>
          <w:sz w:val="18"/>
          <w:szCs w:val="18"/>
        </w:rPr>
      </w:pPr>
      <w:r w:rsidRPr="003D662E">
        <w:rPr>
          <w:rFonts w:ascii="Consolas" w:hAnsi="Consolas" w:cs="Consolas"/>
          <w:color w:val="000000"/>
          <w:sz w:val="18"/>
          <w:szCs w:val="18"/>
          <w:lang w:val="en-DE"/>
        </w:rPr>
        <w:t xml:space="preserve">    </w:t>
      </w:r>
      <w:r w:rsidRPr="00720403">
        <w:rPr>
          <w:rFonts w:ascii="Consolas" w:hAnsi="Consolas" w:cs="Consolas"/>
          <w:color w:val="000000"/>
          <w:sz w:val="18"/>
          <w:szCs w:val="18"/>
        </w:rPr>
        <w:t>aasServer = {</w:t>
      </w:r>
    </w:p>
    <w:p w14:paraId="72DDB1F4" w14:textId="77777777" w:rsidR="00857167" w:rsidRPr="00720403" w:rsidRDefault="00857167" w:rsidP="00857167">
      <w:pPr>
        <w:autoSpaceDE w:val="0"/>
        <w:autoSpaceDN w:val="0"/>
        <w:adjustRightInd w:val="0"/>
        <w:spacing w:after="0" w:line="240" w:lineRule="auto"/>
        <w:rPr>
          <w:rFonts w:ascii="Consolas" w:hAnsi="Consolas" w:cs="Consolas"/>
          <w:sz w:val="18"/>
          <w:szCs w:val="18"/>
        </w:rPr>
      </w:pPr>
      <w:r w:rsidRPr="00720403">
        <w:rPr>
          <w:rFonts w:ascii="Consolas" w:hAnsi="Consolas" w:cs="Consolas"/>
          <w:color w:val="000000"/>
          <w:sz w:val="18"/>
          <w:szCs w:val="18"/>
        </w:rPr>
        <w:t xml:space="preserve">        schema = AasSchema::HTTP,</w:t>
      </w:r>
    </w:p>
    <w:p w14:paraId="3E00DD2B" w14:textId="77777777" w:rsidR="00857167" w:rsidRPr="00720403" w:rsidRDefault="00857167" w:rsidP="00857167">
      <w:pPr>
        <w:autoSpaceDE w:val="0"/>
        <w:autoSpaceDN w:val="0"/>
        <w:adjustRightInd w:val="0"/>
        <w:spacing w:after="0" w:line="240" w:lineRule="auto"/>
        <w:rPr>
          <w:rFonts w:ascii="Consolas" w:hAnsi="Consolas" w:cs="Consolas"/>
          <w:sz w:val="18"/>
          <w:szCs w:val="18"/>
        </w:rPr>
      </w:pPr>
      <w:r w:rsidRPr="00720403">
        <w:rPr>
          <w:rFonts w:ascii="Consolas" w:hAnsi="Consolas" w:cs="Consolas"/>
          <w:color w:val="000000"/>
          <w:sz w:val="18"/>
          <w:szCs w:val="18"/>
        </w:rPr>
        <w:t xml:space="preserve">        port = 9001,</w:t>
      </w:r>
    </w:p>
    <w:p w14:paraId="42319A74"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720403">
        <w:rPr>
          <w:rFonts w:ascii="Consolas" w:hAnsi="Consolas" w:cs="Consolas"/>
          <w:color w:val="000000"/>
          <w:sz w:val="18"/>
          <w:szCs w:val="18"/>
        </w:rPr>
        <w:t xml:space="preserve">        </w:t>
      </w:r>
      <w:r w:rsidRPr="003D662E">
        <w:rPr>
          <w:rFonts w:ascii="Consolas" w:hAnsi="Consolas" w:cs="Consolas"/>
          <w:color w:val="000000"/>
          <w:sz w:val="18"/>
          <w:szCs w:val="18"/>
          <w:lang w:val="en-DE"/>
        </w:rPr>
        <w:t xml:space="preserve">host = </w:t>
      </w:r>
      <w:r w:rsidRPr="003D662E">
        <w:rPr>
          <w:rFonts w:ascii="Consolas" w:hAnsi="Consolas" w:cs="Consolas"/>
          <w:color w:val="2A00FF"/>
          <w:sz w:val="18"/>
          <w:szCs w:val="18"/>
          <w:lang w:val="en-DE"/>
        </w:rPr>
        <w:t>"127.0.0.1"</w:t>
      </w:r>
    </w:p>
    <w:p w14:paraId="03FF3A32" w14:textId="781EEDDB" w:rsidR="00857167" w:rsidRPr="003D662E" w:rsidRDefault="00857167" w:rsidP="00857167">
      <w:pPr>
        <w:autoSpaceDE w:val="0"/>
        <w:autoSpaceDN w:val="0"/>
        <w:adjustRightInd w:val="0"/>
        <w:spacing w:after="0" w:line="240" w:lineRule="auto"/>
        <w:rPr>
          <w:rFonts w:ascii="Consolas" w:hAnsi="Consolas" w:cs="Consolas"/>
          <w:color w:val="000000"/>
          <w:sz w:val="18"/>
          <w:szCs w:val="18"/>
          <w:lang w:val="en-DE"/>
        </w:rPr>
      </w:pPr>
      <w:r w:rsidRPr="003D662E">
        <w:rPr>
          <w:rFonts w:ascii="Consolas" w:hAnsi="Consolas" w:cs="Consolas"/>
          <w:color w:val="000000"/>
          <w:sz w:val="18"/>
          <w:szCs w:val="18"/>
          <w:lang w:val="en-DE"/>
        </w:rPr>
        <w:t xml:space="preserve">    };</w:t>
      </w:r>
    </w:p>
    <w:p w14:paraId="5597EF7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p>
    <w:p w14:paraId="2384AA7D" w14:textId="77777777" w:rsidR="00857167" w:rsidRPr="003D662E" w:rsidRDefault="00857167" w:rsidP="00857167">
      <w:pPr>
        <w:autoSpaceDE w:val="0"/>
        <w:autoSpaceDN w:val="0"/>
        <w:adjustRightInd w:val="0"/>
        <w:spacing w:after="0" w:line="240" w:lineRule="auto"/>
        <w:rPr>
          <w:rFonts w:ascii="Consolas" w:hAnsi="Consolas" w:cs="Consolas"/>
          <w:color w:val="3F7F5F"/>
          <w:sz w:val="18"/>
          <w:szCs w:val="18"/>
          <w:lang w:val="en-US"/>
        </w:rPr>
      </w:pPr>
      <w:r w:rsidRPr="003D662E">
        <w:rPr>
          <w:rFonts w:ascii="Consolas" w:hAnsi="Consolas" w:cs="Consolas"/>
          <w:color w:val="000000"/>
          <w:sz w:val="18"/>
          <w:szCs w:val="18"/>
          <w:lang w:val="en-DE"/>
        </w:rPr>
        <w:t xml:space="preserve">    </w:t>
      </w:r>
      <w:r w:rsidRPr="003D662E">
        <w:rPr>
          <w:rFonts w:ascii="Consolas" w:hAnsi="Consolas" w:cs="Consolas"/>
          <w:color w:val="3F7F5F"/>
          <w:sz w:val="18"/>
          <w:szCs w:val="18"/>
          <w:lang w:val="en-DE"/>
        </w:rPr>
        <w:t xml:space="preserve">// </w:t>
      </w:r>
      <w:r w:rsidRPr="003D662E">
        <w:rPr>
          <w:rFonts w:ascii="Consolas" w:hAnsi="Consolas" w:cs="Consolas"/>
          <w:color w:val="3F7F5F"/>
          <w:sz w:val="18"/>
          <w:szCs w:val="18"/>
          <w:lang w:val="en-US"/>
        </w:rPr>
        <w:t>...</w:t>
      </w:r>
    </w:p>
    <w:p w14:paraId="4D53C6B6" w14:textId="77777777" w:rsidR="00857167" w:rsidRPr="003D662E" w:rsidRDefault="00857167" w:rsidP="00857167">
      <w:pPr>
        <w:autoSpaceDE w:val="0"/>
        <w:autoSpaceDN w:val="0"/>
        <w:adjustRightInd w:val="0"/>
        <w:spacing w:after="0" w:line="240" w:lineRule="auto"/>
        <w:rPr>
          <w:rFonts w:ascii="Consolas" w:hAnsi="Consolas" w:cs="Consolas"/>
          <w:color w:val="3F7F5F"/>
          <w:sz w:val="18"/>
          <w:szCs w:val="18"/>
          <w:lang w:val="en-DE"/>
        </w:rPr>
      </w:pPr>
    </w:p>
    <w:p w14:paraId="0A35E8AD"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r w:rsidRPr="003D662E">
        <w:rPr>
          <w:rFonts w:ascii="Consolas" w:hAnsi="Consolas" w:cs="Consolas"/>
          <w:color w:val="3F7F5F"/>
          <w:sz w:val="18"/>
          <w:szCs w:val="18"/>
          <w:lang w:val="en-DE"/>
        </w:rPr>
        <w:t>// ------------ data types ------------------</w:t>
      </w:r>
    </w:p>
    <w:p w14:paraId="512BFA3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1F2B8AE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RecordType rec1 = {</w:t>
      </w:r>
    </w:p>
    <w:p w14:paraId="647D18E9"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name = </w:t>
      </w:r>
      <w:r w:rsidRPr="003D662E">
        <w:rPr>
          <w:rFonts w:ascii="Consolas" w:hAnsi="Consolas" w:cs="Consolas"/>
          <w:color w:val="2A00FF"/>
          <w:sz w:val="18"/>
          <w:szCs w:val="18"/>
          <w:lang w:val="en-DE"/>
        </w:rPr>
        <w:t>"Rec1"</w:t>
      </w:r>
      <w:r w:rsidRPr="003D662E">
        <w:rPr>
          <w:rFonts w:ascii="Consolas" w:hAnsi="Consolas" w:cs="Consolas"/>
          <w:color w:val="000000"/>
          <w:sz w:val="18"/>
          <w:szCs w:val="18"/>
          <w:lang w:val="en-DE"/>
        </w:rPr>
        <w:t>,</w:t>
      </w:r>
    </w:p>
    <w:p w14:paraId="2E317DAF"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fields = {</w:t>
      </w:r>
    </w:p>
    <w:p w14:paraId="3BAF70A6"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Field {</w:t>
      </w:r>
    </w:p>
    <w:p w14:paraId="5481747C"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name = </w:t>
      </w:r>
      <w:r w:rsidRPr="003D662E">
        <w:rPr>
          <w:rFonts w:ascii="Consolas" w:hAnsi="Consolas" w:cs="Consolas"/>
          <w:color w:val="2A00FF"/>
          <w:sz w:val="18"/>
          <w:szCs w:val="18"/>
          <w:lang w:val="en-DE"/>
        </w:rPr>
        <w:t>"intField"</w:t>
      </w:r>
      <w:r w:rsidRPr="003D662E">
        <w:rPr>
          <w:rFonts w:ascii="Consolas" w:hAnsi="Consolas" w:cs="Consolas"/>
          <w:color w:val="000000"/>
          <w:sz w:val="18"/>
          <w:szCs w:val="18"/>
          <w:lang w:val="en-DE"/>
        </w:rPr>
        <w:t>,</w:t>
      </w:r>
    </w:p>
    <w:p w14:paraId="055E8D45"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type = </w:t>
      </w:r>
      <w:r w:rsidRPr="003D662E">
        <w:rPr>
          <w:rFonts w:ascii="Consolas" w:hAnsi="Consolas" w:cs="Consolas"/>
          <w:b/>
          <w:bCs/>
          <w:color w:val="7F0055"/>
          <w:sz w:val="18"/>
          <w:szCs w:val="18"/>
          <w:lang w:val="en-DE"/>
        </w:rPr>
        <w:t>refBy</w:t>
      </w:r>
      <w:r w:rsidRPr="003D662E">
        <w:rPr>
          <w:rFonts w:ascii="Consolas" w:hAnsi="Consolas" w:cs="Consolas"/>
          <w:color w:val="000000"/>
          <w:sz w:val="18"/>
          <w:szCs w:val="18"/>
          <w:lang w:val="en-DE"/>
        </w:rPr>
        <w:t>(IntegerType)</w:t>
      </w:r>
    </w:p>
    <w:p w14:paraId="175E49D7"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 Field {</w:t>
      </w:r>
    </w:p>
    <w:p w14:paraId="1743724F"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name = </w:t>
      </w:r>
      <w:r w:rsidRPr="003D662E">
        <w:rPr>
          <w:rFonts w:ascii="Consolas" w:hAnsi="Consolas" w:cs="Consolas"/>
          <w:color w:val="2A00FF"/>
          <w:sz w:val="18"/>
          <w:szCs w:val="18"/>
          <w:lang w:val="en-DE"/>
        </w:rPr>
        <w:t>"stringField"</w:t>
      </w:r>
      <w:r w:rsidRPr="003D662E">
        <w:rPr>
          <w:rFonts w:ascii="Consolas" w:hAnsi="Consolas" w:cs="Consolas"/>
          <w:color w:val="000000"/>
          <w:sz w:val="18"/>
          <w:szCs w:val="18"/>
          <w:lang w:val="en-DE"/>
        </w:rPr>
        <w:t>,</w:t>
      </w:r>
    </w:p>
    <w:p w14:paraId="1184F2D4"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type = </w:t>
      </w:r>
      <w:r w:rsidRPr="003D662E">
        <w:rPr>
          <w:rFonts w:ascii="Consolas" w:hAnsi="Consolas" w:cs="Consolas"/>
          <w:b/>
          <w:bCs/>
          <w:color w:val="7F0055"/>
          <w:sz w:val="18"/>
          <w:szCs w:val="18"/>
          <w:lang w:val="en-DE"/>
        </w:rPr>
        <w:t>refBy</w:t>
      </w:r>
      <w:r w:rsidRPr="003D662E">
        <w:rPr>
          <w:rFonts w:ascii="Consolas" w:hAnsi="Consolas" w:cs="Consolas"/>
          <w:color w:val="000000"/>
          <w:sz w:val="18"/>
          <w:szCs w:val="18"/>
          <w:lang w:val="en-DE"/>
        </w:rPr>
        <w:t>(StringType)</w:t>
      </w:r>
    </w:p>
    <w:p w14:paraId="34647659"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0D1D0B2D"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2E4284D5"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05285A5A" w14:textId="77777777" w:rsidR="00857167" w:rsidRPr="003D662E" w:rsidRDefault="00857167" w:rsidP="00857167">
      <w:pPr>
        <w:autoSpaceDE w:val="0"/>
        <w:autoSpaceDN w:val="0"/>
        <w:adjustRightInd w:val="0"/>
        <w:spacing w:after="0" w:line="240" w:lineRule="auto"/>
        <w:rPr>
          <w:rFonts w:ascii="Consolas" w:hAnsi="Consolas" w:cs="Consolas"/>
          <w:color w:val="3F7F5F"/>
          <w:sz w:val="18"/>
          <w:szCs w:val="18"/>
          <w:lang w:val="en-DE"/>
        </w:rPr>
      </w:pPr>
    </w:p>
    <w:p w14:paraId="4C44A5D5" w14:textId="77777777" w:rsidR="00857167" w:rsidRPr="003D662E" w:rsidRDefault="00857167" w:rsidP="00857167">
      <w:pPr>
        <w:autoSpaceDE w:val="0"/>
        <w:autoSpaceDN w:val="0"/>
        <w:adjustRightInd w:val="0"/>
        <w:spacing w:after="0" w:line="240" w:lineRule="auto"/>
        <w:rPr>
          <w:rFonts w:ascii="Consolas" w:hAnsi="Consolas" w:cs="Consolas"/>
          <w:color w:val="3F7F5F"/>
          <w:sz w:val="18"/>
          <w:szCs w:val="18"/>
          <w:lang w:val="en-US"/>
        </w:rPr>
      </w:pPr>
      <w:r w:rsidRPr="003D662E">
        <w:rPr>
          <w:rFonts w:ascii="Consolas" w:hAnsi="Consolas" w:cs="Consolas"/>
          <w:color w:val="000000"/>
          <w:sz w:val="18"/>
          <w:szCs w:val="18"/>
          <w:lang w:val="en-DE"/>
        </w:rPr>
        <w:t xml:space="preserve">    </w:t>
      </w:r>
      <w:r w:rsidRPr="003D662E">
        <w:rPr>
          <w:rFonts w:ascii="Consolas" w:hAnsi="Consolas" w:cs="Consolas"/>
          <w:color w:val="3F7F5F"/>
          <w:sz w:val="18"/>
          <w:szCs w:val="18"/>
          <w:lang w:val="en-DE"/>
        </w:rPr>
        <w:t xml:space="preserve">// </w:t>
      </w:r>
      <w:r w:rsidRPr="003D662E">
        <w:rPr>
          <w:rFonts w:ascii="Consolas" w:hAnsi="Consolas" w:cs="Consolas"/>
          <w:color w:val="3F7F5F"/>
          <w:sz w:val="18"/>
          <w:szCs w:val="18"/>
          <w:lang w:val="en-US"/>
        </w:rPr>
        <w:t>...</w:t>
      </w:r>
    </w:p>
    <w:p w14:paraId="4ADD0D8D" w14:textId="77777777" w:rsidR="00857167" w:rsidRPr="003D662E" w:rsidRDefault="00857167" w:rsidP="00857167">
      <w:pPr>
        <w:autoSpaceDE w:val="0"/>
        <w:autoSpaceDN w:val="0"/>
        <w:adjustRightInd w:val="0"/>
        <w:spacing w:after="0" w:line="240" w:lineRule="auto"/>
        <w:rPr>
          <w:rFonts w:ascii="Consolas" w:hAnsi="Consolas" w:cs="Consolas"/>
          <w:color w:val="3F7F5F"/>
          <w:sz w:val="18"/>
          <w:szCs w:val="18"/>
          <w:lang w:val="en-DE"/>
        </w:rPr>
      </w:pPr>
    </w:p>
    <w:p w14:paraId="19B972D7"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r w:rsidRPr="003D662E">
        <w:rPr>
          <w:rFonts w:ascii="Consolas" w:hAnsi="Consolas" w:cs="Consolas"/>
          <w:color w:val="3F7F5F"/>
          <w:sz w:val="18"/>
          <w:szCs w:val="18"/>
          <w:lang w:val="en-DE"/>
        </w:rPr>
        <w:t>// ------------ individual, reusable services ------------------</w:t>
      </w:r>
    </w:p>
    <w:p w14:paraId="7A775E6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506E378A"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Service mySourceService = JavaService {</w:t>
      </w:r>
    </w:p>
    <w:p w14:paraId="2F558EF6"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id = </w:t>
      </w:r>
      <w:r w:rsidRPr="003D662E">
        <w:rPr>
          <w:rFonts w:ascii="Consolas" w:hAnsi="Consolas" w:cs="Consolas"/>
          <w:color w:val="2A00FF"/>
          <w:sz w:val="18"/>
          <w:szCs w:val="18"/>
          <w:lang w:val="en-DE"/>
        </w:rPr>
        <w:t>"SimpleSource"</w:t>
      </w:r>
      <w:r w:rsidRPr="003D662E">
        <w:rPr>
          <w:rFonts w:ascii="Consolas" w:hAnsi="Consolas" w:cs="Consolas"/>
          <w:color w:val="000000"/>
          <w:sz w:val="18"/>
          <w:szCs w:val="18"/>
          <w:lang w:val="en-DE"/>
        </w:rPr>
        <w:t>,</w:t>
      </w:r>
    </w:p>
    <w:p w14:paraId="005A4771"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name = </w:t>
      </w:r>
      <w:r w:rsidRPr="003D662E">
        <w:rPr>
          <w:rFonts w:ascii="Consolas" w:hAnsi="Consolas" w:cs="Consolas"/>
          <w:color w:val="2A00FF"/>
          <w:sz w:val="18"/>
          <w:szCs w:val="18"/>
          <w:lang w:val="en-DE"/>
        </w:rPr>
        <w:t>"Simple Data Source"</w:t>
      </w:r>
      <w:r w:rsidRPr="003D662E">
        <w:rPr>
          <w:rFonts w:ascii="Consolas" w:hAnsi="Consolas" w:cs="Consolas"/>
          <w:color w:val="000000"/>
          <w:sz w:val="18"/>
          <w:szCs w:val="18"/>
          <w:lang w:val="en-DE"/>
        </w:rPr>
        <w:t>,</w:t>
      </w:r>
    </w:p>
    <w:p w14:paraId="227365E3"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description = </w:t>
      </w:r>
      <w:r w:rsidRPr="003D662E">
        <w:rPr>
          <w:rFonts w:ascii="Consolas" w:hAnsi="Consolas" w:cs="Consolas"/>
          <w:color w:val="2A00FF"/>
          <w:sz w:val="18"/>
          <w:szCs w:val="18"/>
          <w:lang w:val="en-DE"/>
        </w:rPr>
        <w:t>""</w:t>
      </w:r>
      <w:r w:rsidRPr="003D662E">
        <w:rPr>
          <w:rFonts w:ascii="Consolas" w:hAnsi="Consolas" w:cs="Consolas"/>
          <w:color w:val="000000"/>
          <w:sz w:val="18"/>
          <w:szCs w:val="18"/>
          <w:lang w:val="en-DE"/>
        </w:rPr>
        <w:t>,</w:t>
      </w:r>
    </w:p>
    <w:p w14:paraId="401872E8"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ver = </w:t>
      </w:r>
      <w:r w:rsidRPr="003D662E">
        <w:rPr>
          <w:rFonts w:ascii="Consolas" w:hAnsi="Consolas" w:cs="Consolas"/>
          <w:color w:val="2A00FF"/>
          <w:sz w:val="18"/>
          <w:szCs w:val="18"/>
          <w:lang w:val="en-DE"/>
        </w:rPr>
        <w:t>"0.1.0"</w:t>
      </w:r>
      <w:r w:rsidRPr="003D662E">
        <w:rPr>
          <w:rFonts w:ascii="Consolas" w:hAnsi="Consolas" w:cs="Consolas"/>
          <w:color w:val="000000"/>
          <w:sz w:val="18"/>
          <w:szCs w:val="18"/>
          <w:lang w:val="en-DE"/>
        </w:rPr>
        <w:t>,</w:t>
      </w:r>
    </w:p>
    <w:p w14:paraId="04FD146A"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deployable = </w:t>
      </w:r>
      <w:r w:rsidRPr="003D662E">
        <w:rPr>
          <w:rFonts w:ascii="Consolas" w:hAnsi="Consolas" w:cs="Consolas"/>
          <w:b/>
          <w:bCs/>
          <w:color w:val="7F0055"/>
          <w:sz w:val="18"/>
          <w:szCs w:val="18"/>
          <w:lang w:val="en-DE"/>
        </w:rPr>
        <w:t>true</w:t>
      </w:r>
      <w:r w:rsidRPr="003D662E">
        <w:rPr>
          <w:rFonts w:ascii="Consolas" w:hAnsi="Consolas" w:cs="Consolas"/>
          <w:color w:val="000000"/>
          <w:sz w:val="18"/>
          <w:szCs w:val="18"/>
          <w:lang w:val="en-DE"/>
        </w:rPr>
        <w:t>,</w:t>
      </w:r>
    </w:p>
    <w:p w14:paraId="7C04C9B9"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asynchronous = </w:t>
      </w:r>
      <w:r w:rsidRPr="003D662E">
        <w:rPr>
          <w:rFonts w:ascii="Consolas" w:hAnsi="Consolas" w:cs="Consolas"/>
          <w:b/>
          <w:bCs/>
          <w:color w:val="7F0055"/>
          <w:sz w:val="18"/>
          <w:szCs w:val="18"/>
          <w:lang w:val="en-DE"/>
        </w:rPr>
        <w:t>true</w:t>
      </w:r>
      <w:r w:rsidRPr="003D662E">
        <w:rPr>
          <w:rFonts w:ascii="Consolas" w:hAnsi="Consolas" w:cs="Consolas"/>
          <w:color w:val="000000"/>
          <w:sz w:val="18"/>
          <w:szCs w:val="18"/>
          <w:lang w:val="en-DE"/>
        </w:rPr>
        <w:t>,</w:t>
      </w:r>
    </w:p>
    <w:p w14:paraId="27AFAE1F" w14:textId="77777777" w:rsidR="00857167" w:rsidRPr="003D662E" w:rsidRDefault="00857167" w:rsidP="00857167">
      <w:pPr>
        <w:autoSpaceDE w:val="0"/>
        <w:autoSpaceDN w:val="0"/>
        <w:adjustRightInd w:val="0"/>
        <w:spacing w:after="0" w:line="240" w:lineRule="auto"/>
        <w:rPr>
          <w:rFonts w:ascii="Consolas" w:hAnsi="Consolas" w:cs="Consolas"/>
          <w:color w:val="000000"/>
          <w:sz w:val="18"/>
          <w:szCs w:val="18"/>
          <w:lang w:val="en-DE"/>
        </w:rPr>
      </w:pPr>
      <w:r w:rsidRPr="003D662E">
        <w:rPr>
          <w:rFonts w:ascii="Consolas" w:hAnsi="Consolas" w:cs="Consolas"/>
          <w:color w:val="000000"/>
          <w:sz w:val="18"/>
          <w:szCs w:val="18"/>
          <w:lang w:val="en-DE"/>
        </w:rPr>
        <w:t xml:space="preserve">        class = </w:t>
      </w:r>
    </w:p>
    <w:p w14:paraId="5EBBA648" w14:textId="61F4D085"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2A00FF"/>
          <w:sz w:val="18"/>
          <w:szCs w:val="18"/>
          <w:lang w:val="en-DE"/>
        </w:rPr>
        <w:t xml:space="preserve">          "de.iip_ecosphere.platform.test.apps.serviceImpl.SimpleSourceImpl"</w:t>
      </w:r>
      <w:r w:rsidRPr="003D662E">
        <w:rPr>
          <w:rFonts w:ascii="Consolas" w:hAnsi="Consolas" w:cs="Consolas"/>
          <w:color w:val="000000"/>
          <w:sz w:val="18"/>
          <w:szCs w:val="18"/>
          <w:lang w:val="en-DE"/>
        </w:rPr>
        <w:t>,</w:t>
      </w:r>
    </w:p>
    <w:p w14:paraId="5FE6FD88"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artifact = </w:t>
      </w:r>
      <w:r w:rsidRPr="003D662E">
        <w:rPr>
          <w:rFonts w:ascii="Consolas" w:hAnsi="Consolas" w:cs="Consolas"/>
          <w:color w:val="2A00FF"/>
          <w:sz w:val="18"/>
          <w:szCs w:val="18"/>
          <w:lang w:val="en-DE"/>
        </w:rPr>
        <w:t>"de.iip-ecosphere.platform:apps.ServiceImpl:"</w:t>
      </w:r>
      <w:r w:rsidRPr="003D662E">
        <w:rPr>
          <w:rFonts w:ascii="Consolas" w:hAnsi="Consolas" w:cs="Consolas"/>
          <w:color w:val="000000"/>
          <w:sz w:val="18"/>
          <w:szCs w:val="18"/>
          <w:lang w:val="en-DE"/>
        </w:rPr>
        <w:t xml:space="preserve"> + iipVer,</w:t>
      </w:r>
    </w:p>
    <w:p w14:paraId="3B994165"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kind = ServiceKind::SOURCE_SERVICE,</w:t>
      </w:r>
    </w:p>
    <w:p w14:paraId="016E8441"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output = {{type=</w:t>
      </w:r>
      <w:r w:rsidRPr="003D662E">
        <w:rPr>
          <w:rFonts w:ascii="Consolas" w:hAnsi="Consolas" w:cs="Consolas"/>
          <w:b/>
          <w:bCs/>
          <w:color w:val="7F0055"/>
          <w:sz w:val="18"/>
          <w:szCs w:val="18"/>
          <w:lang w:val="en-DE"/>
        </w:rPr>
        <w:t>refBy</w:t>
      </w:r>
      <w:r w:rsidRPr="003D662E">
        <w:rPr>
          <w:rFonts w:ascii="Consolas" w:hAnsi="Consolas" w:cs="Consolas"/>
          <w:color w:val="000000"/>
          <w:sz w:val="18"/>
          <w:szCs w:val="18"/>
          <w:lang w:val="en-DE"/>
        </w:rPr>
        <w:t>(rec1)}}</w:t>
      </w:r>
    </w:p>
    <w:p w14:paraId="7B5F07B4"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4A3C6220" w14:textId="009AB9F8" w:rsidR="00857167" w:rsidRPr="003D662E" w:rsidRDefault="00857167" w:rsidP="00857167">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3F7F5F"/>
          <w:sz w:val="20"/>
          <w:szCs w:val="20"/>
          <w:lang w:val="en-DE"/>
        </w:rPr>
        <w:t xml:space="preserve">    </w:t>
      </w:r>
    </w:p>
    <w:p w14:paraId="32184F2C" w14:textId="4C87282F" w:rsidR="00857167" w:rsidRPr="003D662E" w:rsidRDefault="00857167" w:rsidP="00857167">
      <w:pPr>
        <w:pStyle w:val="Caption"/>
        <w:jc w:val="center"/>
        <w:rPr>
          <w:lang w:val="en-DE"/>
        </w:rPr>
      </w:pPr>
      <w:bookmarkStart w:id="204" w:name="_Ref77176950"/>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C62E87">
        <w:rPr>
          <w:noProof/>
          <w:lang w:val="en-US"/>
        </w:rPr>
        <w:t>44</w:t>
      </w:r>
      <w:r w:rsidRPr="003D662E">
        <w:fldChar w:fldCharType="end"/>
      </w:r>
      <w:bookmarkEnd w:id="204"/>
      <w:r w:rsidRPr="003D662E">
        <w:rPr>
          <w:lang w:val="en-US"/>
        </w:rPr>
        <w:t xml:space="preserve">: </w:t>
      </w:r>
      <w:r w:rsidR="00CC10B9">
        <w:rPr>
          <w:lang w:val="en-US"/>
        </w:rPr>
        <w:t xml:space="preserve">Technical and service </w:t>
      </w:r>
      <w:r w:rsidRPr="003D662E">
        <w:rPr>
          <w:lang w:val="en-US"/>
        </w:rPr>
        <w:t>part of a simple platform configuration.</w:t>
      </w:r>
    </w:p>
    <w:p w14:paraId="0C4EC59F" w14:textId="77777777" w:rsidR="00857167" w:rsidRPr="003D662E" w:rsidRDefault="00857167" w:rsidP="00A65A3C">
      <w:pPr>
        <w:jc w:val="both"/>
        <w:rPr>
          <w:lang w:val="en-US"/>
        </w:rPr>
      </w:pPr>
    </w:p>
    <w:p w14:paraId="6A7C1047" w14:textId="3E147423" w:rsidR="00962D3F" w:rsidRPr="003D662E" w:rsidRDefault="00857167" w:rsidP="00A65A3C">
      <w:pPr>
        <w:jc w:val="both"/>
        <w:rPr>
          <w:lang w:val="en-US"/>
        </w:rPr>
      </w:pPr>
      <w:r w:rsidRPr="003D662E">
        <w:rPr>
          <w:lang w:val="en-US"/>
        </w:rPr>
        <w:lastRenderedPageBreak/>
        <w:fldChar w:fldCharType="begin"/>
      </w:r>
      <w:r w:rsidRPr="003D662E">
        <w:rPr>
          <w:lang w:val="en-US"/>
        </w:rPr>
        <w:instrText xml:space="preserve"> REF _Ref77176950 \h </w:instrText>
      </w:r>
      <w:r w:rsidR="003D662E">
        <w:rPr>
          <w:lang w:val="en-US"/>
        </w:rPr>
        <w:instrText xml:space="preserve"> \* MERGEFORMAT </w:instrText>
      </w:r>
      <w:r w:rsidRPr="003D662E">
        <w:rPr>
          <w:lang w:val="en-US"/>
        </w:rPr>
      </w:r>
      <w:r w:rsidRPr="003D662E">
        <w:rPr>
          <w:lang w:val="en-US"/>
        </w:rPr>
        <w:fldChar w:fldCharType="separate"/>
      </w:r>
      <w:r w:rsidR="00C62E87" w:rsidRPr="003D662E">
        <w:rPr>
          <w:lang w:val="en-US"/>
        </w:rPr>
        <w:t xml:space="preserve">Figure </w:t>
      </w:r>
      <w:r w:rsidR="00C62E87">
        <w:rPr>
          <w:noProof/>
          <w:lang w:val="en-US"/>
        </w:rPr>
        <w:t>44</w:t>
      </w:r>
      <w:r w:rsidRPr="003D662E">
        <w:rPr>
          <w:lang w:val="en-US"/>
        </w:rPr>
        <w:fldChar w:fldCharType="end"/>
      </w:r>
      <w:r w:rsidRPr="003D662E">
        <w:rPr>
          <w:lang w:val="en-US"/>
        </w:rPr>
        <w:t xml:space="preserve"> depicts the first part of a simple platform configuration used for testing</w:t>
      </w:r>
      <w:r w:rsidR="00CC10B9">
        <w:rPr>
          <w:rStyle w:val="FootnoteReference"/>
          <w:lang w:val="en-US"/>
        </w:rPr>
        <w:footnoteReference w:id="89"/>
      </w:r>
      <w:r w:rsidRPr="003D662E">
        <w:rPr>
          <w:lang w:val="en-US"/>
        </w:rPr>
        <w:t xml:space="preserve">. </w:t>
      </w:r>
      <w:r w:rsidR="00782AFA" w:rsidRPr="003D662E">
        <w:rPr>
          <w:lang w:val="en-US"/>
        </w:rPr>
        <w:t xml:space="preserve">A model is defined in terms </w:t>
      </w:r>
      <w:r w:rsidR="005D1A10" w:rsidRPr="003D662E">
        <w:rPr>
          <w:lang w:val="en-US"/>
        </w:rPr>
        <w:t xml:space="preserve">of </w:t>
      </w:r>
      <w:r w:rsidR="00782AFA" w:rsidRPr="003D662E">
        <w:rPr>
          <w:lang w:val="en-US"/>
        </w:rPr>
        <w:t xml:space="preserve">IVML, a textual DSL for variability modeling. Each model is surrounded by a project namespace, here named </w:t>
      </w:r>
      <w:r w:rsidR="00782AFA" w:rsidRPr="003D662E">
        <w:rPr>
          <w:rFonts w:ascii="Consolas" w:hAnsi="Consolas"/>
          <w:lang w:val="en-US"/>
        </w:rPr>
        <w:t>SimpleMesh</w:t>
      </w:r>
      <w:r w:rsidR="00782AFA" w:rsidRPr="003D662E">
        <w:rPr>
          <w:lang w:val="en-US"/>
        </w:rPr>
        <w:t xml:space="preserve">. Within that namespace, first model imports are stated, here an import </w:t>
      </w:r>
      <w:r w:rsidR="005D1A10" w:rsidRPr="003D662E">
        <w:rPr>
          <w:lang w:val="en-US"/>
        </w:rPr>
        <w:t>of</w:t>
      </w:r>
      <w:r w:rsidR="00782AFA" w:rsidRPr="003D662E">
        <w:rPr>
          <w:lang w:val="en-US"/>
        </w:rPr>
        <w:t xml:space="preserve"> the IIP-Ecospere configuration </w:t>
      </w:r>
      <w:r w:rsidR="00204AFB" w:rsidRPr="003D662E">
        <w:rPr>
          <w:lang w:val="en-US"/>
        </w:rPr>
        <w:t>meta-</w:t>
      </w:r>
      <w:r w:rsidR="00782AFA" w:rsidRPr="003D662E">
        <w:rPr>
          <w:lang w:val="en-US"/>
        </w:rPr>
        <w:t>model (</w:t>
      </w:r>
      <w:r w:rsidR="00782AFA" w:rsidRPr="003D662E">
        <w:rPr>
          <w:rFonts w:ascii="Consolas" w:hAnsi="Consolas"/>
          <w:lang w:val="en-US"/>
        </w:rPr>
        <w:t>IIPEcosphere</w:t>
      </w:r>
      <w:r w:rsidR="00782AFA" w:rsidRPr="003D662E">
        <w:rPr>
          <w:lang w:val="en-US"/>
        </w:rPr>
        <w:t>).</w:t>
      </w:r>
      <w:r w:rsidR="004D4C20" w:rsidRPr="003D662E">
        <w:rPr>
          <w:lang w:val="en-US"/>
        </w:rPr>
        <w:t xml:space="preserve"> After this header, the first configuration value definitions are stated, typically as value assignments to typed variables (a typed variable indicates a configuration option in IVML). </w:t>
      </w:r>
      <w:r w:rsidR="00111DCC" w:rsidRPr="003D662E">
        <w:rPr>
          <w:lang w:val="en-US"/>
        </w:rPr>
        <w:t xml:space="preserve">Typed variables can form complex types that we call compounds in IVML. </w:t>
      </w:r>
      <w:r w:rsidR="004D4C20" w:rsidRPr="003D662E">
        <w:rPr>
          <w:lang w:val="en-US"/>
        </w:rPr>
        <w:t xml:space="preserve">Here, the serializer is defined to be </w:t>
      </w:r>
      <w:r w:rsidR="004D4C20" w:rsidRPr="003D662E">
        <w:rPr>
          <w:rFonts w:ascii="Consolas" w:hAnsi="Consolas"/>
          <w:lang w:val="en-US"/>
        </w:rPr>
        <w:t>Json</w:t>
      </w:r>
      <w:r w:rsidR="004D4C20" w:rsidRPr="003D662E">
        <w:rPr>
          <w:lang w:val="en-US"/>
        </w:rPr>
        <w:t xml:space="preserve">, an enumeration literal for serializers defined in the meta-model.  Then the global </w:t>
      </w:r>
      <w:r w:rsidR="004D4C20" w:rsidRPr="003D662E">
        <w:rPr>
          <w:rFonts w:ascii="Consolas" w:hAnsi="Consolas"/>
          <w:lang w:val="en-US"/>
        </w:rPr>
        <w:t>aasServer</w:t>
      </w:r>
      <w:r w:rsidR="004D4C20" w:rsidRPr="003D662E">
        <w:rPr>
          <w:lang w:val="en-US"/>
        </w:rPr>
        <w:t xml:space="preserve"> receives its schema, port number and host name (similarly but not shown for AAS registry and local AAS implementation server). </w:t>
      </w:r>
      <w:r w:rsidR="00962D3F" w:rsidRPr="003D662E">
        <w:rPr>
          <w:lang w:val="en-US"/>
        </w:rPr>
        <w:t xml:space="preserve">Next, we define the application datatypes, typically records. </w:t>
      </w:r>
    </w:p>
    <w:p w14:paraId="53B5E2B9" w14:textId="1792DDD0" w:rsidR="00857167" w:rsidRPr="003D662E" w:rsidRDefault="00962D3F" w:rsidP="00A65A3C">
      <w:pPr>
        <w:jc w:val="both"/>
        <w:rPr>
          <w:lang w:val="en-US"/>
        </w:rPr>
      </w:pPr>
      <w:r w:rsidRPr="003D662E">
        <w:rPr>
          <w:lang w:val="en-US"/>
        </w:rPr>
        <w:t xml:space="preserve">While the variables discussed before are pre-defined by the meta-model, the data type is now given in terms of an own variable named </w:t>
      </w:r>
      <w:r w:rsidRPr="003D662E">
        <w:rPr>
          <w:rFonts w:ascii="Consolas" w:hAnsi="Consolas"/>
          <w:lang w:val="en-US"/>
        </w:rPr>
        <w:t xml:space="preserve">rec1 </w:t>
      </w:r>
      <w:r w:rsidRPr="003D662E">
        <w:rPr>
          <w:lang w:val="en-US"/>
        </w:rPr>
        <w:t xml:space="preserve">of type </w:t>
      </w:r>
      <w:r w:rsidRPr="003D662E">
        <w:rPr>
          <w:rFonts w:ascii="Consolas" w:hAnsi="Consolas"/>
          <w:lang w:val="en-US"/>
        </w:rPr>
        <w:t>RecordType</w:t>
      </w:r>
      <w:r w:rsidR="00FF3B38" w:rsidRPr="003D662E">
        <w:rPr>
          <w:rFonts w:cstheme="minorHAnsi"/>
          <w:lang w:val="en-US"/>
        </w:rPr>
        <w:t xml:space="preserve"> (defined in the meta-model as a compound, not illustrated here)</w:t>
      </w:r>
      <w:r w:rsidRPr="003D662E">
        <w:rPr>
          <w:lang w:val="en-US"/>
        </w:rPr>
        <w:t>. A record has a name (turned e.g., into a Java class name during instantiation) and field, each with a name and a type. Types are references</w:t>
      </w:r>
      <w:r w:rsidR="00767BF8" w:rsidRPr="003D662E">
        <w:rPr>
          <w:lang w:val="en-US"/>
        </w:rPr>
        <w:t xml:space="preserve"> (stated by </w:t>
      </w:r>
      <w:r w:rsidR="00767BF8" w:rsidRPr="003D662E">
        <w:rPr>
          <w:rFonts w:ascii="Consolas" w:hAnsi="Consolas"/>
          <w:lang w:val="en-US"/>
        </w:rPr>
        <w:t>refBy</w:t>
      </w:r>
      <w:r w:rsidR="00767BF8" w:rsidRPr="003D662E">
        <w:rPr>
          <w:lang w:val="en-US"/>
        </w:rPr>
        <w:t>)</w:t>
      </w:r>
      <w:r w:rsidRPr="003D662E">
        <w:rPr>
          <w:lang w:val="en-US"/>
        </w:rPr>
        <w:t xml:space="preserve">, i.e., we define a link to an already defined variable, here the pre-defined </w:t>
      </w:r>
      <w:r w:rsidR="00FF3B38" w:rsidRPr="003D662E">
        <w:rPr>
          <w:lang w:val="en-US"/>
        </w:rPr>
        <w:t>I</w:t>
      </w:r>
      <w:r w:rsidRPr="003D662E">
        <w:rPr>
          <w:lang w:val="en-US"/>
        </w:rPr>
        <w:t xml:space="preserve">nteger and </w:t>
      </w:r>
      <w:r w:rsidR="00FF3B38" w:rsidRPr="003D662E">
        <w:rPr>
          <w:lang w:val="en-US"/>
        </w:rPr>
        <w:t>S</w:t>
      </w:r>
      <w:r w:rsidRPr="003D662E">
        <w:rPr>
          <w:lang w:val="en-US"/>
        </w:rPr>
        <w:t>tring type.</w:t>
      </w:r>
    </w:p>
    <w:p w14:paraId="70FB8B57" w14:textId="21AF3861" w:rsidR="000F6E43" w:rsidRPr="003D662E" w:rsidRDefault="005D1A10" w:rsidP="00A65A3C">
      <w:pPr>
        <w:jc w:val="both"/>
        <w:rPr>
          <w:lang w:val="en-US"/>
        </w:rPr>
      </w:pPr>
      <w:r w:rsidRPr="003D662E">
        <w:rPr>
          <w:lang w:val="en-GB"/>
        </w:rPr>
        <w:t xml:space="preserve">Following the definition </w:t>
      </w:r>
      <w:r w:rsidR="00D54FC4" w:rsidRPr="003D662E">
        <w:rPr>
          <w:lang w:val="en-GB"/>
        </w:rPr>
        <w:t>of</w:t>
      </w:r>
      <w:r w:rsidRPr="003D662E">
        <w:rPr>
          <w:lang w:val="en-GB"/>
        </w:rPr>
        <w:t xml:space="preserve"> </w:t>
      </w:r>
      <w:r w:rsidR="00EF41DF" w:rsidRPr="003D662E">
        <w:rPr>
          <w:lang w:val="en-GB"/>
        </w:rPr>
        <w:t>t</w:t>
      </w:r>
      <w:r w:rsidRPr="003D662E">
        <w:rPr>
          <w:lang w:val="en-GB"/>
        </w:rPr>
        <w:t xml:space="preserve">he variable rec1, we then </w:t>
      </w:r>
      <w:r w:rsidR="000F6E43" w:rsidRPr="003D662E">
        <w:rPr>
          <w:lang w:val="en-US"/>
        </w:rPr>
        <w:t>introduce a Java service</w:t>
      </w:r>
      <w:r w:rsidR="00462684" w:rsidRPr="003D662E">
        <w:rPr>
          <w:lang w:val="en-US"/>
        </w:rPr>
        <w:t>, a hand-crafted data source</w:t>
      </w:r>
      <w:r w:rsidR="00035D6D" w:rsidRPr="003D662E">
        <w:rPr>
          <w:lang w:val="en-US"/>
        </w:rPr>
        <w:t xml:space="preserve"> (for testing, it will create arbitrary data of type </w:t>
      </w:r>
      <w:r w:rsidR="00035D6D" w:rsidRPr="003D662E">
        <w:rPr>
          <w:rFonts w:ascii="Consolas" w:hAnsi="Consolas"/>
          <w:lang w:val="en-US"/>
        </w:rPr>
        <w:t>rec1</w:t>
      </w:r>
      <w:r w:rsidR="00035D6D" w:rsidRPr="003D662E">
        <w:rPr>
          <w:lang w:val="en-US"/>
        </w:rPr>
        <w:t>)</w:t>
      </w:r>
      <w:r w:rsidR="00462684" w:rsidRPr="003D662E">
        <w:rPr>
          <w:lang w:val="en-US"/>
        </w:rPr>
        <w:t>.</w:t>
      </w:r>
      <w:r w:rsidR="00035D6D" w:rsidRPr="003D662E">
        <w:rPr>
          <w:lang w:val="en-US"/>
        </w:rPr>
        <w:t xml:space="preserve"> The source is described by its identification, its name, an empty description, a version, whether it is deployable, </w:t>
      </w:r>
      <w:r w:rsidR="00D5103D" w:rsidRPr="003D662E">
        <w:rPr>
          <w:lang w:val="en-US"/>
        </w:rPr>
        <w:t xml:space="preserve">whether it is </w:t>
      </w:r>
      <w:r w:rsidR="00035D6D" w:rsidRPr="003D662E">
        <w:rPr>
          <w:lang w:val="en-US"/>
        </w:rPr>
        <w:t xml:space="preserve">a synchronous </w:t>
      </w:r>
      <w:r w:rsidR="00D5103D" w:rsidRPr="003D662E">
        <w:rPr>
          <w:lang w:val="en-US"/>
        </w:rPr>
        <w:t xml:space="preserve">or asynchronous </w:t>
      </w:r>
      <w:r w:rsidR="00035D6D" w:rsidRPr="003D662E">
        <w:rPr>
          <w:lang w:val="en-US"/>
        </w:rPr>
        <w:t xml:space="preserve">service and its implementation class located in the given Maven artifact. Please note that we use here the implementation version of the platform defined by the meta-model in the variable </w:t>
      </w:r>
      <w:r w:rsidR="00035D6D" w:rsidRPr="003D662E">
        <w:rPr>
          <w:rFonts w:ascii="Consolas" w:hAnsi="Consolas"/>
          <w:lang w:val="en-US"/>
        </w:rPr>
        <w:t>iipVer</w:t>
      </w:r>
      <w:r w:rsidR="00035D6D" w:rsidRPr="003D662E">
        <w:rPr>
          <w:lang w:val="en-US"/>
        </w:rPr>
        <w:t xml:space="preserve">. </w:t>
      </w:r>
      <w:r w:rsidR="004B5A34" w:rsidRPr="003D662E">
        <w:rPr>
          <w:lang w:val="en-US"/>
        </w:rPr>
        <w:t xml:space="preserve">The service is a source service (one of the four main service kinds) and its output is constituted by one record, namely </w:t>
      </w:r>
      <w:r w:rsidR="004B5A34" w:rsidRPr="003D662E">
        <w:rPr>
          <w:rFonts w:ascii="Consolas" w:hAnsi="Consolas"/>
          <w:lang w:val="en-US"/>
        </w:rPr>
        <w:t>rec1</w:t>
      </w:r>
      <w:r w:rsidR="004B5A34" w:rsidRPr="003D662E">
        <w:rPr>
          <w:lang w:val="en-US"/>
        </w:rPr>
        <w:t xml:space="preserve">. </w:t>
      </w:r>
      <w:r w:rsidR="00C40D31" w:rsidRPr="003D662E">
        <w:rPr>
          <w:lang w:val="en-US"/>
        </w:rPr>
        <w:t>In fact</w:t>
      </w:r>
      <w:r w:rsidR="004B5A34" w:rsidRPr="003D662E">
        <w:rPr>
          <w:lang w:val="en-US"/>
        </w:rPr>
        <w:t>, multiple types can be given, all in terms of a structured type currently just having a type field (to be extended later), therefore the double brackets, the outer one for a collection instance, the inner one for the structure type.</w:t>
      </w:r>
    </w:p>
    <w:p w14:paraId="0DEF2FD3"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r w:rsidRPr="003D662E">
        <w:rPr>
          <w:rFonts w:ascii="Consolas" w:hAnsi="Consolas" w:cs="Consolas"/>
          <w:color w:val="3F7F5F"/>
          <w:sz w:val="20"/>
          <w:szCs w:val="20"/>
          <w:lang w:val="en-DE"/>
        </w:rPr>
        <w:t>// ------------ application and service nets ------------------</w:t>
      </w:r>
    </w:p>
    <w:p w14:paraId="2C0A6B0D"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26B98A72"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Application myApp = {</w:t>
      </w:r>
    </w:p>
    <w:p w14:paraId="3700FE26"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id = </w:t>
      </w:r>
      <w:r w:rsidRPr="003D662E">
        <w:rPr>
          <w:rFonts w:ascii="Consolas" w:hAnsi="Consolas" w:cs="Consolas"/>
          <w:color w:val="2A00FF"/>
          <w:sz w:val="20"/>
          <w:szCs w:val="20"/>
          <w:lang w:val="en-DE"/>
        </w:rPr>
        <w:t>"SimpleMeshApp"</w:t>
      </w:r>
      <w:r w:rsidRPr="003D662E">
        <w:rPr>
          <w:rFonts w:ascii="Consolas" w:hAnsi="Consolas" w:cs="Consolas"/>
          <w:color w:val="000000"/>
          <w:sz w:val="20"/>
          <w:szCs w:val="20"/>
          <w:lang w:val="en-DE"/>
        </w:rPr>
        <w:t>,</w:t>
      </w:r>
    </w:p>
    <w:p w14:paraId="3C22BD44"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name = </w:t>
      </w:r>
      <w:r w:rsidRPr="003D662E">
        <w:rPr>
          <w:rFonts w:ascii="Consolas" w:hAnsi="Consolas" w:cs="Consolas"/>
          <w:color w:val="2A00FF"/>
          <w:sz w:val="20"/>
          <w:szCs w:val="20"/>
          <w:lang w:val="en-DE"/>
        </w:rPr>
        <w:t>"Simple Mesh Testing App"</w:t>
      </w:r>
      <w:r w:rsidRPr="003D662E">
        <w:rPr>
          <w:rFonts w:ascii="Consolas" w:hAnsi="Consolas" w:cs="Consolas"/>
          <w:color w:val="000000"/>
          <w:sz w:val="20"/>
          <w:szCs w:val="20"/>
          <w:lang w:val="en-DE"/>
        </w:rPr>
        <w:t>,</w:t>
      </w:r>
    </w:p>
    <w:p w14:paraId="1BC39BCB"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ver = </w:t>
      </w:r>
      <w:r w:rsidRPr="003D662E">
        <w:rPr>
          <w:rFonts w:ascii="Consolas" w:hAnsi="Consolas" w:cs="Consolas"/>
          <w:color w:val="2A00FF"/>
          <w:sz w:val="20"/>
          <w:szCs w:val="20"/>
          <w:lang w:val="en-DE"/>
        </w:rPr>
        <w:t>"0.1.0"</w:t>
      </w:r>
      <w:r w:rsidRPr="003D662E">
        <w:rPr>
          <w:rFonts w:ascii="Consolas" w:hAnsi="Consolas" w:cs="Consolas"/>
          <w:color w:val="000000"/>
          <w:sz w:val="20"/>
          <w:szCs w:val="20"/>
          <w:lang w:val="en-DE"/>
        </w:rPr>
        <w:t>,</w:t>
      </w:r>
    </w:p>
    <w:p w14:paraId="3A3C762A"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description = </w:t>
      </w:r>
      <w:r w:rsidRPr="003D662E">
        <w:rPr>
          <w:rFonts w:ascii="Consolas" w:hAnsi="Consolas" w:cs="Consolas"/>
          <w:color w:val="2A00FF"/>
          <w:sz w:val="20"/>
          <w:szCs w:val="20"/>
          <w:lang w:val="en-DE"/>
        </w:rPr>
        <w:t>""</w:t>
      </w:r>
      <w:r w:rsidRPr="003D662E">
        <w:rPr>
          <w:rFonts w:ascii="Consolas" w:hAnsi="Consolas" w:cs="Consolas"/>
          <w:color w:val="000000"/>
          <w:sz w:val="20"/>
          <w:szCs w:val="20"/>
          <w:lang w:val="en-DE"/>
        </w:rPr>
        <w:t>,</w:t>
      </w:r>
    </w:p>
    <w:p w14:paraId="3C8E04AC"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services = {</w:t>
      </w:r>
      <w:r w:rsidRPr="003D662E">
        <w:rPr>
          <w:rFonts w:ascii="Consolas" w:hAnsi="Consolas" w:cs="Consolas"/>
          <w:b/>
          <w:bCs/>
          <w:color w:val="7F0055"/>
          <w:sz w:val="20"/>
          <w:szCs w:val="20"/>
          <w:lang w:val="en-DE"/>
        </w:rPr>
        <w:t>refBy</w:t>
      </w:r>
      <w:r w:rsidRPr="003D662E">
        <w:rPr>
          <w:rFonts w:ascii="Consolas" w:hAnsi="Consolas" w:cs="Consolas"/>
          <w:color w:val="000000"/>
          <w:sz w:val="20"/>
          <w:szCs w:val="20"/>
          <w:lang w:val="en-DE"/>
        </w:rPr>
        <w:t xml:space="preserve">(myMesh)}        </w:t>
      </w:r>
    </w:p>
    <w:p w14:paraId="2F56050A"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120C2036"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763C6758"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ServiceMesh myMesh = {</w:t>
      </w:r>
    </w:p>
    <w:p w14:paraId="06558FDC"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description = </w:t>
      </w:r>
      <w:r w:rsidRPr="003D662E">
        <w:rPr>
          <w:rFonts w:ascii="Consolas" w:hAnsi="Consolas" w:cs="Consolas"/>
          <w:color w:val="2A00FF"/>
          <w:sz w:val="20"/>
          <w:szCs w:val="20"/>
          <w:lang w:val="en-DE"/>
        </w:rPr>
        <w:t>"initial service net"</w:t>
      </w:r>
      <w:r w:rsidRPr="003D662E">
        <w:rPr>
          <w:rFonts w:ascii="Consolas" w:hAnsi="Consolas" w:cs="Consolas"/>
          <w:color w:val="000000"/>
          <w:sz w:val="20"/>
          <w:szCs w:val="20"/>
          <w:lang w:val="en-DE"/>
        </w:rPr>
        <w:t>,</w:t>
      </w:r>
    </w:p>
    <w:p w14:paraId="1B7CAC30"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sources = {</w:t>
      </w:r>
      <w:r w:rsidRPr="003D662E">
        <w:rPr>
          <w:rFonts w:ascii="Consolas" w:hAnsi="Consolas" w:cs="Consolas"/>
          <w:b/>
          <w:bCs/>
          <w:color w:val="7F0055"/>
          <w:sz w:val="20"/>
          <w:szCs w:val="20"/>
          <w:lang w:val="en-DE"/>
        </w:rPr>
        <w:t>refBy</w:t>
      </w:r>
      <w:r w:rsidRPr="003D662E">
        <w:rPr>
          <w:rFonts w:ascii="Consolas" w:hAnsi="Consolas" w:cs="Consolas"/>
          <w:color w:val="000000"/>
          <w:sz w:val="20"/>
          <w:szCs w:val="20"/>
          <w:lang w:val="en-DE"/>
        </w:rPr>
        <w:t>(mySource)}</w:t>
      </w:r>
    </w:p>
    <w:p w14:paraId="18E668EF"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5A5454D7"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7047A8E6"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MeshSource mySource = {</w:t>
      </w:r>
    </w:p>
    <w:p w14:paraId="6CE1984B"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impl = </w:t>
      </w:r>
      <w:r w:rsidRPr="003D662E">
        <w:rPr>
          <w:rFonts w:ascii="Consolas" w:hAnsi="Consolas" w:cs="Consolas"/>
          <w:b/>
          <w:bCs/>
          <w:color w:val="7F0055"/>
          <w:sz w:val="20"/>
          <w:szCs w:val="20"/>
          <w:lang w:val="en-DE"/>
        </w:rPr>
        <w:t>refBy</w:t>
      </w:r>
      <w:r w:rsidRPr="003D662E">
        <w:rPr>
          <w:rFonts w:ascii="Consolas" w:hAnsi="Consolas" w:cs="Consolas"/>
          <w:color w:val="000000"/>
          <w:sz w:val="20"/>
          <w:szCs w:val="20"/>
          <w:lang w:val="en-DE"/>
        </w:rPr>
        <w:t>(mySourceService),</w:t>
      </w:r>
    </w:p>
    <w:p w14:paraId="259C5C80"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next = {</w:t>
      </w:r>
      <w:r w:rsidRPr="003D662E">
        <w:rPr>
          <w:rFonts w:ascii="Consolas" w:hAnsi="Consolas" w:cs="Consolas"/>
          <w:b/>
          <w:bCs/>
          <w:color w:val="7F0055"/>
          <w:sz w:val="20"/>
          <w:szCs w:val="20"/>
          <w:lang w:val="en-DE"/>
        </w:rPr>
        <w:t>refBy</w:t>
      </w:r>
      <w:r w:rsidRPr="003D662E">
        <w:rPr>
          <w:rFonts w:ascii="Consolas" w:hAnsi="Consolas" w:cs="Consolas"/>
          <w:color w:val="000000"/>
          <w:sz w:val="20"/>
          <w:szCs w:val="20"/>
          <w:lang w:val="en-DE"/>
        </w:rPr>
        <w:t>(myConnMySourceMyReceiver)}</w:t>
      </w:r>
    </w:p>
    <w:p w14:paraId="7A9559A9"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4E9DAD51"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120EDF42"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MeshConnector myConnMySourceMyReceiver = {</w:t>
      </w:r>
    </w:p>
    <w:p w14:paraId="5F97B0DB"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name = </w:t>
      </w:r>
      <w:r w:rsidRPr="003D662E">
        <w:rPr>
          <w:rFonts w:ascii="Consolas" w:hAnsi="Consolas" w:cs="Consolas"/>
          <w:color w:val="2A00FF"/>
          <w:sz w:val="20"/>
          <w:szCs w:val="20"/>
          <w:lang w:val="en-DE"/>
        </w:rPr>
        <w:t>"Source-&gt;Receiver"</w:t>
      </w:r>
      <w:r w:rsidRPr="003D662E">
        <w:rPr>
          <w:rFonts w:ascii="Consolas" w:hAnsi="Consolas" w:cs="Consolas"/>
          <w:color w:val="000000"/>
          <w:sz w:val="20"/>
          <w:szCs w:val="20"/>
          <w:lang w:val="en-DE"/>
        </w:rPr>
        <w:t>,</w:t>
      </w:r>
    </w:p>
    <w:p w14:paraId="59689F25"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next = </w:t>
      </w:r>
      <w:r w:rsidRPr="003D662E">
        <w:rPr>
          <w:rFonts w:ascii="Consolas" w:hAnsi="Consolas" w:cs="Consolas"/>
          <w:b/>
          <w:bCs/>
          <w:color w:val="7F0055"/>
          <w:sz w:val="20"/>
          <w:szCs w:val="20"/>
          <w:lang w:val="en-DE"/>
        </w:rPr>
        <w:t>refBy</w:t>
      </w:r>
      <w:r w:rsidRPr="003D662E">
        <w:rPr>
          <w:rFonts w:ascii="Consolas" w:hAnsi="Consolas" w:cs="Consolas"/>
          <w:color w:val="000000"/>
          <w:sz w:val="20"/>
          <w:szCs w:val="20"/>
          <w:lang w:val="en-DE"/>
        </w:rPr>
        <w:t>(myReceiver)</w:t>
      </w:r>
    </w:p>
    <w:p w14:paraId="1DAE2343"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3C8B8C7E"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p>
    <w:p w14:paraId="50999EBB"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MeshSink myReceiver = {</w:t>
      </w:r>
    </w:p>
    <w:p w14:paraId="306B476C"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impl = </w:t>
      </w:r>
      <w:r w:rsidRPr="003D662E">
        <w:rPr>
          <w:rFonts w:ascii="Consolas" w:hAnsi="Consolas" w:cs="Consolas"/>
          <w:b/>
          <w:bCs/>
          <w:color w:val="7F0055"/>
          <w:sz w:val="20"/>
          <w:szCs w:val="20"/>
          <w:lang w:val="en-DE"/>
        </w:rPr>
        <w:t>refBy</w:t>
      </w:r>
      <w:r w:rsidRPr="003D662E">
        <w:rPr>
          <w:rFonts w:ascii="Consolas" w:hAnsi="Consolas" w:cs="Consolas"/>
          <w:color w:val="000000"/>
          <w:sz w:val="20"/>
          <w:szCs w:val="20"/>
          <w:lang w:val="en-DE"/>
        </w:rPr>
        <w:t>(myReceiverService)</w:t>
      </w:r>
    </w:p>
    <w:p w14:paraId="21AD6FD9" w14:textId="537F6336" w:rsidR="00857167" w:rsidRPr="003D662E" w:rsidRDefault="00611C3D" w:rsidP="00611C3D">
      <w:pPr>
        <w:jc w:val="both"/>
        <w:rPr>
          <w:rFonts w:ascii="Consolas" w:hAnsi="Consolas" w:cs="Consolas"/>
          <w:color w:val="000000"/>
          <w:sz w:val="20"/>
          <w:szCs w:val="20"/>
          <w:lang w:val="en-DE"/>
        </w:rPr>
      </w:pPr>
      <w:r w:rsidRPr="003D662E">
        <w:rPr>
          <w:rFonts w:ascii="Consolas" w:hAnsi="Consolas" w:cs="Consolas"/>
          <w:color w:val="000000"/>
          <w:sz w:val="20"/>
          <w:szCs w:val="20"/>
          <w:lang w:val="en-DE"/>
        </w:rPr>
        <w:t xml:space="preserve">    };</w:t>
      </w:r>
    </w:p>
    <w:p w14:paraId="590DF112" w14:textId="41C2E0E6" w:rsidR="00611C3D" w:rsidRPr="003D662E" w:rsidRDefault="00611C3D" w:rsidP="00611C3D">
      <w:pPr>
        <w:pStyle w:val="Caption"/>
        <w:jc w:val="center"/>
        <w:rPr>
          <w:lang w:val="en-US"/>
        </w:rPr>
      </w:pPr>
      <w:bookmarkStart w:id="205" w:name="_Ref7717797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C62E87">
        <w:rPr>
          <w:noProof/>
          <w:lang w:val="en-US"/>
        </w:rPr>
        <w:t>45</w:t>
      </w:r>
      <w:r w:rsidRPr="003D662E">
        <w:fldChar w:fldCharType="end"/>
      </w:r>
      <w:bookmarkEnd w:id="205"/>
      <w:r w:rsidRPr="003D662E">
        <w:rPr>
          <w:lang w:val="en-US"/>
        </w:rPr>
        <w:t xml:space="preserve">: </w:t>
      </w:r>
      <w:r w:rsidR="00CC10B9">
        <w:rPr>
          <w:lang w:val="en-US"/>
        </w:rPr>
        <w:t xml:space="preserve">Application and service mesh part </w:t>
      </w:r>
      <w:r w:rsidRPr="003D662E">
        <w:rPr>
          <w:lang w:val="en-US"/>
        </w:rPr>
        <w:t xml:space="preserve">of </w:t>
      </w:r>
      <w:r w:rsidR="00CC10B9">
        <w:rPr>
          <w:lang w:val="en-US"/>
        </w:rPr>
        <w:t xml:space="preserve">a </w:t>
      </w:r>
      <w:r w:rsidRPr="003D662E">
        <w:rPr>
          <w:lang w:val="en-US"/>
        </w:rPr>
        <w:t>simple platform configuration.</w:t>
      </w:r>
    </w:p>
    <w:p w14:paraId="761103AF" w14:textId="18C3F858" w:rsidR="00CD371D" w:rsidRPr="003D662E" w:rsidRDefault="00611C3D" w:rsidP="00A65A3C">
      <w:pPr>
        <w:jc w:val="both"/>
        <w:rPr>
          <w:lang w:val="en-US"/>
        </w:rPr>
      </w:pPr>
      <w:r w:rsidRPr="003D662E">
        <w:rPr>
          <w:lang w:val="en-US"/>
        </w:rPr>
        <w:t xml:space="preserve">The second part of the example in </w:t>
      </w:r>
      <w:r w:rsidRPr="003D662E">
        <w:rPr>
          <w:lang w:val="en-US"/>
        </w:rPr>
        <w:fldChar w:fldCharType="begin"/>
      </w:r>
      <w:r w:rsidRPr="003D662E">
        <w:rPr>
          <w:lang w:val="en-US"/>
        </w:rPr>
        <w:instrText xml:space="preserve"> REF _Ref77177976 \h </w:instrText>
      </w:r>
      <w:r w:rsidR="003D662E">
        <w:rPr>
          <w:lang w:val="en-US"/>
        </w:rPr>
        <w:instrText xml:space="preserve"> \* MERGEFORMAT </w:instrText>
      </w:r>
      <w:r w:rsidRPr="003D662E">
        <w:rPr>
          <w:lang w:val="en-US"/>
        </w:rPr>
      </w:r>
      <w:r w:rsidRPr="003D662E">
        <w:rPr>
          <w:lang w:val="en-US"/>
        </w:rPr>
        <w:fldChar w:fldCharType="separate"/>
      </w:r>
      <w:r w:rsidR="00C62E87" w:rsidRPr="003D662E">
        <w:rPr>
          <w:lang w:val="en-US"/>
        </w:rPr>
        <w:t xml:space="preserve">Figure </w:t>
      </w:r>
      <w:r w:rsidR="00C62E87">
        <w:rPr>
          <w:noProof/>
          <w:lang w:val="en-US"/>
        </w:rPr>
        <w:t>45</w:t>
      </w:r>
      <w:r w:rsidRPr="003D662E">
        <w:rPr>
          <w:lang w:val="en-US"/>
        </w:rPr>
        <w:fldChar w:fldCharType="end"/>
      </w:r>
      <w:r w:rsidRPr="003D662E">
        <w:rPr>
          <w:lang w:val="en-US"/>
        </w:rPr>
        <w:t xml:space="preserve"> defines an application with </w:t>
      </w:r>
      <w:r w:rsidR="00C40D31" w:rsidRPr="003D662E">
        <w:rPr>
          <w:lang w:val="en-US"/>
        </w:rPr>
        <w:t xml:space="preserve">a </w:t>
      </w:r>
      <w:r w:rsidRPr="003D662E">
        <w:rPr>
          <w:lang w:val="en-US"/>
        </w:rPr>
        <w:t xml:space="preserve">simple service mesh. First an application is defined, again with identification, name, version and empty description. Then the service meshes are stated, here a single reference to </w:t>
      </w:r>
      <w:r w:rsidRPr="003D662E">
        <w:rPr>
          <w:rFonts w:ascii="Consolas" w:hAnsi="Consolas"/>
          <w:lang w:val="en-US"/>
        </w:rPr>
        <w:t>myMesh</w:t>
      </w:r>
      <w:r w:rsidRPr="003D662E">
        <w:rPr>
          <w:lang w:val="en-US"/>
        </w:rPr>
        <w:t xml:space="preserve">. </w:t>
      </w:r>
      <w:r w:rsidRPr="003D662E">
        <w:rPr>
          <w:rFonts w:ascii="Consolas" w:hAnsi="Consolas"/>
          <w:lang w:val="en-US"/>
        </w:rPr>
        <w:t>myMesh</w:t>
      </w:r>
      <w:r w:rsidRPr="003D662E">
        <w:rPr>
          <w:lang w:val="en-US"/>
        </w:rPr>
        <w:t xml:space="preserve"> potentially consists of multiple sources, we just have </w:t>
      </w:r>
      <w:r w:rsidRPr="003D662E">
        <w:rPr>
          <w:rFonts w:ascii="Consolas" w:hAnsi="Consolas"/>
          <w:lang w:val="en-US"/>
        </w:rPr>
        <w:t>mySource</w:t>
      </w:r>
      <w:r w:rsidRPr="003D662E">
        <w:rPr>
          <w:lang w:val="en-US"/>
        </w:rPr>
        <w:t xml:space="preserve"> as source mesh element. </w:t>
      </w:r>
      <w:r w:rsidR="00A22007" w:rsidRPr="003D662E">
        <w:rPr>
          <w:rFonts w:ascii="Consolas" w:hAnsi="Consolas"/>
          <w:lang w:val="en-US"/>
        </w:rPr>
        <w:t>mySource</w:t>
      </w:r>
      <w:r w:rsidR="00A22007" w:rsidRPr="003D662E">
        <w:rPr>
          <w:lang w:val="en-US"/>
        </w:rPr>
        <w:t xml:space="preserve"> uses the previously defined </w:t>
      </w:r>
      <w:r w:rsidR="00A22007" w:rsidRPr="003D662E">
        <w:rPr>
          <w:rFonts w:ascii="Consolas" w:hAnsi="Consolas"/>
          <w:lang w:val="en-US"/>
        </w:rPr>
        <w:t>mySourceService</w:t>
      </w:r>
      <w:r w:rsidR="00A22007" w:rsidRPr="003D662E">
        <w:rPr>
          <w:lang w:val="en-US"/>
        </w:rPr>
        <w:t xml:space="preserve"> as implementation, as well as the next mesh element in terms of a </w:t>
      </w:r>
      <w:r w:rsidR="003D004D" w:rsidRPr="003D662E">
        <w:rPr>
          <w:lang w:val="en-US"/>
        </w:rPr>
        <w:t xml:space="preserve">mesh </w:t>
      </w:r>
      <w:r w:rsidR="00A22007" w:rsidRPr="003D662E">
        <w:rPr>
          <w:lang w:val="en-US"/>
        </w:rPr>
        <w:t>connector/relation.</w:t>
      </w:r>
      <w:r w:rsidR="007D43B8" w:rsidRPr="003D662E">
        <w:rPr>
          <w:lang w:val="en-US"/>
        </w:rPr>
        <w:t xml:space="preserve"> </w:t>
      </w:r>
      <w:r w:rsidR="00DA736E" w:rsidRPr="003D662E">
        <w:rPr>
          <w:lang w:val="en-US"/>
        </w:rPr>
        <w:t xml:space="preserve">A synchronous source may also define a polling interval. </w:t>
      </w:r>
      <w:r w:rsidR="00E416BB" w:rsidRPr="003D662E">
        <w:rPr>
          <w:lang w:val="en-US"/>
        </w:rPr>
        <w:t xml:space="preserve">Currently, </w:t>
      </w:r>
      <w:r w:rsidR="003D004D" w:rsidRPr="003D662E">
        <w:rPr>
          <w:lang w:val="en-US"/>
        </w:rPr>
        <w:t xml:space="preserve">mesh connectors </w:t>
      </w:r>
      <w:r w:rsidR="00E416BB" w:rsidRPr="003D662E">
        <w:rPr>
          <w:lang w:val="en-US"/>
        </w:rPr>
        <w:t>have just a name but further properties may follow (otherwise we could directly reference mesh elements among each other).</w:t>
      </w:r>
      <w:r w:rsidR="003D004D" w:rsidRPr="003D662E">
        <w:rPr>
          <w:lang w:val="en-US"/>
        </w:rPr>
        <w:t xml:space="preserve"> The mesh connector links further to the receiver, which states its implementation as </w:t>
      </w:r>
      <w:r w:rsidR="003D004D" w:rsidRPr="003D662E">
        <w:rPr>
          <w:rFonts w:ascii="Consolas" w:hAnsi="Consolas"/>
          <w:lang w:val="en-US"/>
        </w:rPr>
        <w:t>myReceiverService</w:t>
      </w:r>
      <w:r w:rsidR="003D004D" w:rsidRPr="003D662E">
        <w:rPr>
          <w:lang w:val="en-US"/>
        </w:rPr>
        <w:t xml:space="preserve"> (similar to </w:t>
      </w:r>
      <w:r w:rsidR="003D004D" w:rsidRPr="003D662E">
        <w:rPr>
          <w:rFonts w:ascii="Consolas" w:hAnsi="Consolas"/>
          <w:lang w:val="en-US"/>
        </w:rPr>
        <w:t>mySourceService</w:t>
      </w:r>
      <w:r w:rsidR="003D004D" w:rsidRPr="003D662E">
        <w:rPr>
          <w:lang w:val="en-US"/>
        </w:rPr>
        <w:t xml:space="preserve"> but not shown here).</w:t>
      </w:r>
    </w:p>
    <w:p w14:paraId="2365B8BB" w14:textId="77777777" w:rsidR="00C91CBB" w:rsidRPr="003D662E" w:rsidRDefault="00C91CBB" w:rsidP="00C91CBB">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r w:rsidRPr="003D662E">
        <w:rPr>
          <w:rFonts w:ascii="Consolas" w:hAnsi="Consolas" w:cs="Consolas"/>
          <w:b/>
          <w:bCs/>
          <w:color w:val="7F0055"/>
          <w:sz w:val="20"/>
          <w:szCs w:val="20"/>
          <w:lang w:val="en-DE"/>
        </w:rPr>
        <w:t>freeze</w:t>
      </w:r>
      <w:r w:rsidRPr="003D662E">
        <w:rPr>
          <w:rFonts w:ascii="Consolas" w:hAnsi="Consolas" w:cs="Consolas"/>
          <w:color w:val="000000"/>
          <w:sz w:val="20"/>
          <w:szCs w:val="20"/>
          <w:lang w:val="en-DE"/>
        </w:rPr>
        <w:t xml:space="preserve"> {</w:t>
      </w:r>
    </w:p>
    <w:p w14:paraId="337D1381" w14:textId="135A1758" w:rsidR="00C91CBB" w:rsidRPr="003D662E" w:rsidRDefault="00C91CBB" w:rsidP="00C91CBB">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r w:rsidRPr="003D662E">
        <w:rPr>
          <w:rFonts w:ascii="Consolas" w:hAnsi="Consolas" w:cs="Consolas"/>
          <w:color w:val="000000"/>
          <w:sz w:val="20"/>
          <w:szCs w:val="20"/>
          <w:lang w:val="en-US"/>
        </w:rPr>
        <w:t xml:space="preserve"> </w:t>
      </w:r>
      <w:r w:rsidRPr="003D662E">
        <w:rPr>
          <w:rFonts w:ascii="Consolas" w:hAnsi="Consolas" w:cs="Consolas"/>
          <w:color w:val="000000"/>
          <w:sz w:val="20"/>
          <w:szCs w:val="20"/>
          <w:lang w:val="en-DE"/>
        </w:rPr>
        <w:t>aasServer;</w:t>
      </w:r>
    </w:p>
    <w:p w14:paraId="5CC3BA74" w14:textId="12A9B38E" w:rsidR="00C91CBB" w:rsidRPr="003D662E" w:rsidRDefault="00C91CBB" w:rsidP="00C91CBB">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r w:rsidRPr="003D662E">
        <w:rPr>
          <w:rFonts w:ascii="Consolas" w:hAnsi="Consolas" w:cs="Consolas"/>
          <w:color w:val="000000"/>
          <w:sz w:val="20"/>
          <w:szCs w:val="20"/>
          <w:lang w:val="en-US"/>
        </w:rPr>
        <w:t xml:space="preserve">  </w:t>
      </w:r>
      <w:r w:rsidRPr="003D662E">
        <w:rPr>
          <w:rFonts w:ascii="Consolas" w:hAnsi="Consolas" w:cs="Consolas"/>
          <w:color w:val="000000"/>
          <w:sz w:val="20"/>
          <w:szCs w:val="20"/>
          <w:lang w:val="en-DE"/>
        </w:rPr>
        <w:t>serializer;</w:t>
      </w:r>
    </w:p>
    <w:p w14:paraId="19834BC6" w14:textId="0498917D" w:rsidR="00C91CBB" w:rsidRPr="003D662E" w:rsidRDefault="00C91CBB" w:rsidP="00C91CBB">
      <w:pPr>
        <w:autoSpaceDE w:val="0"/>
        <w:autoSpaceDN w:val="0"/>
        <w:adjustRightInd w:val="0"/>
        <w:spacing w:after="0" w:line="240" w:lineRule="auto"/>
        <w:rPr>
          <w:rFonts w:ascii="Consolas" w:hAnsi="Consolas" w:cs="Consolas"/>
          <w:sz w:val="20"/>
          <w:szCs w:val="20"/>
          <w:lang w:val="en-US"/>
        </w:rPr>
      </w:pPr>
      <w:r w:rsidRPr="003D662E">
        <w:rPr>
          <w:rFonts w:ascii="Consolas" w:hAnsi="Consolas" w:cs="Consolas"/>
          <w:color w:val="000000"/>
          <w:sz w:val="20"/>
          <w:szCs w:val="20"/>
          <w:lang w:val="en-DE"/>
        </w:rPr>
        <w:t xml:space="preserve">        </w:t>
      </w:r>
      <w:r w:rsidRPr="003D662E">
        <w:rPr>
          <w:rFonts w:ascii="Consolas" w:hAnsi="Consolas" w:cs="Consolas"/>
          <w:color w:val="3F7F5F"/>
          <w:sz w:val="20"/>
          <w:szCs w:val="20"/>
          <w:lang w:val="en-DE"/>
        </w:rPr>
        <w:t xml:space="preserve">// </w:t>
      </w:r>
      <w:r w:rsidRPr="003D662E">
        <w:rPr>
          <w:rFonts w:ascii="Consolas" w:hAnsi="Consolas" w:cs="Consolas"/>
          <w:color w:val="3F7F5F"/>
          <w:sz w:val="20"/>
          <w:szCs w:val="20"/>
          <w:lang w:val="en-US"/>
        </w:rPr>
        <w:t>...</w:t>
      </w:r>
    </w:p>
    <w:p w14:paraId="5CFEA30D" w14:textId="4E811BDE" w:rsidR="00C91CBB" w:rsidRPr="003D662E" w:rsidRDefault="00C91CBB" w:rsidP="00C91CBB">
      <w:pPr>
        <w:autoSpaceDE w:val="0"/>
        <w:autoSpaceDN w:val="0"/>
        <w:adjustRightInd w:val="0"/>
        <w:spacing w:after="0" w:line="240" w:lineRule="auto"/>
        <w:rPr>
          <w:rFonts w:ascii="Consolas" w:hAnsi="Consolas" w:cs="Consolas"/>
          <w:b/>
          <w:sz w:val="20"/>
          <w:szCs w:val="20"/>
          <w:lang w:val="en-DE"/>
        </w:rPr>
      </w:pPr>
      <w:r w:rsidRPr="003D662E">
        <w:rPr>
          <w:rFonts w:ascii="Consolas" w:hAnsi="Consolas" w:cs="Consolas"/>
          <w:color w:val="000000"/>
          <w:sz w:val="20"/>
          <w:szCs w:val="20"/>
          <w:lang w:val="en-DE"/>
        </w:rPr>
        <w:t xml:space="preserve">        </w:t>
      </w:r>
      <w:r w:rsidRPr="003D662E">
        <w:rPr>
          <w:rFonts w:ascii="Consolas" w:hAnsi="Consolas" w:cs="Consolas"/>
          <w:b/>
          <w:color w:val="000000"/>
          <w:sz w:val="20"/>
          <w:szCs w:val="20"/>
          <w:lang w:val="en-DE"/>
        </w:rPr>
        <w:t xml:space="preserve">.; </w:t>
      </w:r>
    </w:p>
    <w:p w14:paraId="2FC20570" w14:textId="4A16EDDD" w:rsidR="00C91CBB" w:rsidRPr="003D662E" w:rsidRDefault="00C91CBB" w:rsidP="00C91CBB">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415759C0" w14:textId="77777777" w:rsidR="00C91CBB" w:rsidRPr="003D662E" w:rsidRDefault="00C91CBB" w:rsidP="00C91CBB">
      <w:pPr>
        <w:autoSpaceDE w:val="0"/>
        <w:autoSpaceDN w:val="0"/>
        <w:adjustRightInd w:val="0"/>
        <w:spacing w:after="0" w:line="240" w:lineRule="auto"/>
        <w:rPr>
          <w:rFonts w:ascii="Consolas" w:hAnsi="Consolas" w:cs="Consolas"/>
          <w:sz w:val="20"/>
          <w:szCs w:val="20"/>
          <w:lang w:val="en-DE"/>
        </w:rPr>
      </w:pPr>
    </w:p>
    <w:p w14:paraId="786CB682" w14:textId="6CB0056F" w:rsidR="00C91CBB" w:rsidRPr="003D662E" w:rsidRDefault="00C91CBB" w:rsidP="00C91CBB">
      <w:pPr>
        <w:jc w:val="both"/>
        <w:rPr>
          <w:rFonts w:ascii="Consolas" w:hAnsi="Consolas" w:cs="Consolas"/>
          <w:color w:val="000000"/>
          <w:sz w:val="20"/>
          <w:szCs w:val="20"/>
          <w:lang w:val="en-DE"/>
        </w:rPr>
      </w:pPr>
      <w:r w:rsidRPr="003D662E">
        <w:rPr>
          <w:rFonts w:ascii="Consolas" w:hAnsi="Consolas" w:cs="Consolas"/>
          <w:color w:val="000000"/>
          <w:sz w:val="20"/>
          <w:szCs w:val="20"/>
          <w:lang w:val="en-DE"/>
        </w:rPr>
        <w:t>}</w:t>
      </w:r>
    </w:p>
    <w:p w14:paraId="37CD5E79" w14:textId="425631A8" w:rsidR="00C91CBB" w:rsidRPr="003D662E" w:rsidRDefault="00C91CBB" w:rsidP="00C91CBB">
      <w:pPr>
        <w:pStyle w:val="Caption"/>
        <w:jc w:val="center"/>
        <w:rPr>
          <w:lang w:val="en-US"/>
        </w:rPr>
      </w:pPr>
      <w:bookmarkStart w:id="206" w:name="_Ref77178439"/>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C62E87">
        <w:rPr>
          <w:noProof/>
          <w:lang w:val="en-US"/>
        </w:rPr>
        <w:t>46</w:t>
      </w:r>
      <w:r w:rsidRPr="003D662E">
        <w:fldChar w:fldCharType="end"/>
      </w:r>
      <w:bookmarkEnd w:id="206"/>
      <w:r w:rsidRPr="003D662E">
        <w:rPr>
          <w:lang w:val="en-US"/>
        </w:rPr>
        <w:t>: Final part of the simple platform configuration.</w:t>
      </w:r>
    </w:p>
    <w:p w14:paraId="0B2CC62F" w14:textId="11852B10" w:rsidR="00C91CBB" w:rsidRPr="003D662E" w:rsidRDefault="00C91CBB" w:rsidP="00A65A3C">
      <w:pPr>
        <w:jc w:val="both"/>
        <w:rPr>
          <w:lang w:val="en-US"/>
        </w:rPr>
      </w:pPr>
      <w:r w:rsidRPr="003D662E">
        <w:rPr>
          <w:lang w:val="en-US"/>
        </w:rPr>
        <w:t xml:space="preserve">The final part is important for the instantiation. For various reasons, variable values defined in IVML are not per se considered final, rather they can be overwritten in importing modules/project. Turning such a configuration into code is problematic, in particular if code parts are deleted based on non-final decision (deleted parts are usually deleted). Thus, IVML has the notion of freezing variables. Frozen variables are considered final and can be instantiated safely. </w:t>
      </w:r>
      <w:r w:rsidRPr="003D662E">
        <w:rPr>
          <w:lang w:val="en-US"/>
        </w:rPr>
        <w:fldChar w:fldCharType="begin"/>
      </w:r>
      <w:r w:rsidRPr="003D662E">
        <w:rPr>
          <w:lang w:val="en-US"/>
        </w:rPr>
        <w:instrText xml:space="preserve"> REF _Ref77178439 \h </w:instrText>
      </w:r>
      <w:r w:rsidR="003D662E">
        <w:rPr>
          <w:lang w:val="en-US"/>
        </w:rPr>
        <w:instrText xml:space="preserve"> \* MERGEFORMAT </w:instrText>
      </w:r>
      <w:r w:rsidRPr="003D662E">
        <w:rPr>
          <w:lang w:val="en-US"/>
        </w:rPr>
      </w:r>
      <w:r w:rsidRPr="003D662E">
        <w:rPr>
          <w:lang w:val="en-US"/>
        </w:rPr>
        <w:fldChar w:fldCharType="separate"/>
      </w:r>
      <w:r w:rsidR="00C62E87" w:rsidRPr="003D662E">
        <w:rPr>
          <w:lang w:val="en-US"/>
        </w:rPr>
        <w:t xml:space="preserve">Figure </w:t>
      </w:r>
      <w:r w:rsidR="00C62E87">
        <w:rPr>
          <w:noProof/>
          <w:lang w:val="en-US"/>
        </w:rPr>
        <w:t>46</w:t>
      </w:r>
      <w:r w:rsidRPr="003D662E">
        <w:rPr>
          <w:lang w:val="en-US"/>
        </w:rPr>
        <w:fldChar w:fldCharType="end"/>
      </w:r>
      <w:r w:rsidRPr="003D662E">
        <w:rPr>
          <w:lang w:val="en-US"/>
        </w:rPr>
        <w:t xml:space="preserve"> illustrates the freezing of this model. Within the freeze block, first variables from the meta-model that have been configured are listed for freezing. Finally, every variable declared in this project (shortcut “.” like in a command shell) is frozen. </w:t>
      </w:r>
      <w:r w:rsidR="006F2806" w:rsidRPr="003D662E">
        <w:rPr>
          <w:lang w:val="en-US"/>
        </w:rPr>
        <w:t>Typically</w:t>
      </w:r>
      <w:r w:rsidR="00EF41DF" w:rsidRPr="003D662E">
        <w:rPr>
          <w:lang w:val="en-US"/>
        </w:rPr>
        <w:t>,</w:t>
      </w:r>
      <w:r w:rsidR="006F2806" w:rsidRPr="003D662E">
        <w:rPr>
          <w:lang w:val="en-US"/>
        </w:rPr>
        <w:t xml:space="preserve"> in systems with dynamic instantiation at runtime, freezing is conditional, i.e., stated variables are filtered according to a given condition. In the original model used for testing, this condition is based on the so-called binding time, the latest time when a decision must be made (here compile time). As we just aimed at explaining how a platform configuration looks like, we intentionally left out the required attachment of binding times at the beginning of the model and the freeze condition here. Ultimately, </w:t>
      </w:r>
      <w:r w:rsidR="006F2806" w:rsidRPr="003D662E">
        <w:rPr>
          <w:lang w:val="en-US"/>
        </w:rPr>
        <w:fldChar w:fldCharType="begin"/>
      </w:r>
      <w:r w:rsidR="006F2806" w:rsidRPr="003D662E">
        <w:rPr>
          <w:lang w:val="en-US"/>
        </w:rPr>
        <w:instrText xml:space="preserve"> REF _Ref77178439 \h </w:instrText>
      </w:r>
      <w:r w:rsidR="003D662E">
        <w:rPr>
          <w:lang w:val="en-US"/>
        </w:rPr>
        <w:instrText xml:space="preserve"> \* MERGEFORMAT </w:instrText>
      </w:r>
      <w:r w:rsidR="006F2806" w:rsidRPr="003D662E">
        <w:rPr>
          <w:lang w:val="en-US"/>
        </w:rPr>
      </w:r>
      <w:r w:rsidR="006F2806" w:rsidRPr="003D662E">
        <w:rPr>
          <w:lang w:val="en-US"/>
        </w:rPr>
        <w:fldChar w:fldCharType="separate"/>
      </w:r>
      <w:r w:rsidR="00C62E87" w:rsidRPr="003D662E">
        <w:rPr>
          <w:lang w:val="en-US"/>
        </w:rPr>
        <w:t xml:space="preserve">Figure </w:t>
      </w:r>
      <w:r w:rsidR="00C62E87">
        <w:rPr>
          <w:noProof/>
          <w:lang w:val="en-US"/>
        </w:rPr>
        <w:t>46</w:t>
      </w:r>
      <w:r w:rsidR="006F2806" w:rsidRPr="003D662E">
        <w:rPr>
          <w:lang w:val="en-US"/>
        </w:rPr>
        <w:fldChar w:fldCharType="end"/>
      </w:r>
      <w:r w:rsidR="006F2806" w:rsidRPr="003D662E">
        <w:rPr>
          <w:lang w:val="en-US"/>
        </w:rPr>
        <w:t xml:space="preserve"> ends with the closing bracket for th</w:t>
      </w:r>
      <w:r w:rsidR="00EC1A7D" w:rsidRPr="003D662E">
        <w:rPr>
          <w:lang w:val="en-US"/>
        </w:rPr>
        <w:t xml:space="preserve">e namespace of the </w:t>
      </w:r>
      <w:r w:rsidR="00EC1A7D" w:rsidRPr="003D662E">
        <w:rPr>
          <w:rFonts w:ascii="Consolas" w:hAnsi="Consolas"/>
          <w:lang w:val="en-US"/>
        </w:rPr>
        <w:t>SimpleMesh</w:t>
      </w:r>
      <w:r w:rsidR="00EC1A7D" w:rsidRPr="003D662E">
        <w:rPr>
          <w:lang w:val="en-US"/>
        </w:rPr>
        <w:t xml:space="preserve"> project.</w:t>
      </w:r>
    </w:p>
    <w:p w14:paraId="53CFEBF2" w14:textId="3E5914A1" w:rsidR="003A5A7C" w:rsidRPr="003D662E" w:rsidRDefault="003A5A7C" w:rsidP="00A65A3C">
      <w:pPr>
        <w:jc w:val="both"/>
        <w:rPr>
          <w:lang w:val="en-US"/>
        </w:rPr>
      </w:pPr>
      <w:r w:rsidRPr="003D662E">
        <w:rPr>
          <w:lang w:val="en-US"/>
        </w:rPr>
        <w:t xml:space="preserve">Although the configuration shown here looks pretty structural and might be represented in any other nested configuration language, we did not detail the validation constraints that are imposed by the meta-model, e.g., that services are configured correctly and services meshes fit together. </w:t>
      </w:r>
      <w:r w:rsidR="00C40D31" w:rsidRPr="003D662E">
        <w:rPr>
          <w:lang w:val="en-US"/>
        </w:rPr>
        <w:t>For now</w:t>
      </w:r>
      <w:r w:rsidRPr="003D662E">
        <w:rPr>
          <w:lang w:val="en-US"/>
        </w:rPr>
        <w:t xml:space="preserve">, the constraint setup is initial and several constraints are currently missing. However, the already defined constraints can quickly lead to validation errors issued by the EASy-Producer reasoner. </w:t>
      </w:r>
      <w:r w:rsidR="00957BCA" w:rsidRPr="003D662E">
        <w:rPr>
          <w:lang w:val="en-US"/>
        </w:rPr>
        <w:t>This</w:t>
      </w:r>
      <w:r w:rsidRPr="003D662E">
        <w:rPr>
          <w:lang w:val="en-US"/>
        </w:rPr>
        <w:t xml:space="preserve"> validation </w:t>
      </w:r>
      <w:r w:rsidR="00957BCA" w:rsidRPr="003D662E">
        <w:rPr>
          <w:lang w:val="en-US"/>
        </w:rPr>
        <w:t>is</w:t>
      </w:r>
      <w:r w:rsidRPr="003D662E">
        <w:rPr>
          <w:lang w:val="en-US"/>
        </w:rPr>
        <w:t xml:space="preserve"> important, as an invalid model typically leads to invalid artifacts that, e.g., cannot be compiled. </w:t>
      </w:r>
      <w:r w:rsidR="00C40D31" w:rsidRPr="003D662E">
        <w:rPr>
          <w:lang w:val="en-US"/>
        </w:rPr>
        <w:t>W</w:t>
      </w:r>
      <w:r w:rsidRPr="003D662E">
        <w:rPr>
          <w:lang w:val="en-US"/>
        </w:rPr>
        <w:t xml:space="preserve">ork is </w:t>
      </w:r>
      <w:r w:rsidR="00C40D31" w:rsidRPr="003D662E">
        <w:rPr>
          <w:lang w:val="en-US"/>
        </w:rPr>
        <w:t xml:space="preserve">still </w:t>
      </w:r>
      <w:r w:rsidRPr="003D662E">
        <w:rPr>
          <w:lang w:val="en-US"/>
        </w:rPr>
        <w:t xml:space="preserve">needed </w:t>
      </w:r>
      <w:r w:rsidR="00C40D31" w:rsidRPr="003D662E">
        <w:rPr>
          <w:lang w:val="en-US"/>
        </w:rPr>
        <w:t xml:space="preserve">here </w:t>
      </w:r>
      <w:r w:rsidRPr="003D662E">
        <w:rPr>
          <w:lang w:val="en-US"/>
        </w:rPr>
        <w:t>to make the validation messages more domain-specific and user friendly.</w:t>
      </w:r>
    </w:p>
    <w:p w14:paraId="33DAEEDA" w14:textId="5A4775F3" w:rsidR="00112ED7" w:rsidRPr="003D662E" w:rsidRDefault="00BF597E" w:rsidP="00A65A3C">
      <w:pPr>
        <w:jc w:val="both"/>
        <w:rPr>
          <w:lang w:val="en-US"/>
        </w:rPr>
      </w:pPr>
      <w:r w:rsidRPr="003D662E">
        <w:rPr>
          <w:lang w:val="en-US"/>
        </w:rPr>
        <w:t xml:space="preserve">In summary, the code generation </w:t>
      </w:r>
      <w:r w:rsidR="00EC1A7D" w:rsidRPr="003D662E">
        <w:rPr>
          <w:lang w:val="en-US"/>
        </w:rPr>
        <w:t xml:space="preserve">based on the configuration model </w:t>
      </w:r>
      <w:r w:rsidRPr="003D662E">
        <w:rPr>
          <w:lang w:val="en-US"/>
        </w:rPr>
        <w:t>creates</w:t>
      </w:r>
      <w:r w:rsidR="002F7DDB" w:rsidRPr="003D662E">
        <w:rPr>
          <w:lang w:val="en-US"/>
        </w:rPr>
        <w:t xml:space="preserve"> more than</w:t>
      </w:r>
      <w:r w:rsidRPr="003D662E">
        <w:rPr>
          <w:lang w:val="en-US"/>
        </w:rPr>
        <w:t xml:space="preserve"> </w:t>
      </w:r>
      <w:r w:rsidR="005C5A3D" w:rsidRPr="003D662E">
        <w:rPr>
          <w:lang w:val="en-US"/>
        </w:rPr>
        <w:t>1</w:t>
      </w:r>
      <w:r w:rsidR="00EF41DF" w:rsidRPr="003D662E">
        <w:rPr>
          <w:lang w:val="en-US"/>
        </w:rPr>
        <w:t>4</w:t>
      </w:r>
      <w:r w:rsidRPr="003D662E">
        <w:rPr>
          <w:lang w:val="en-US"/>
        </w:rPr>
        <w:t xml:space="preserve"> different types of artifacts (Maven XML, assembly XML, Java source, Python source, application Yaml, logging XML</w:t>
      </w:r>
      <w:r w:rsidR="008100BC" w:rsidRPr="003D662E">
        <w:rPr>
          <w:lang w:val="en-US"/>
        </w:rPr>
        <w:t>,</w:t>
      </w:r>
      <w:r w:rsidRPr="003D662E">
        <w:rPr>
          <w:lang w:val="en-US"/>
        </w:rPr>
        <w:t xml:space="preserve"> Java test code</w:t>
      </w:r>
      <w:r w:rsidR="0026317F" w:rsidRPr="003D662E">
        <w:rPr>
          <w:lang w:val="en-US"/>
        </w:rPr>
        <w:t>, W</w:t>
      </w:r>
      <w:r w:rsidR="008100BC" w:rsidRPr="003D662E">
        <w:rPr>
          <w:lang w:val="en-US"/>
        </w:rPr>
        <w:t>indows batch</w:t>
      </w:r>
      <w:r w:rsidR="00BF33D7" w:rsidRPr="003D662E">
        <w:rPr>
          <w:lang w:val="en-US"/>
        </w:rPr>
        <w:t>/</w:t>
      </w:r>
      <w:r w:rsidR="0026317F" w:rsidRPr="003D662E">
        <w:rPr>
          <w:lang w:val="en-US"/>
        </w:rPr>
        <w:t>L</w:t>
      </w:r>
      <w:r w:rsidR="008100BC" w:rsidRPr="003D662E">
        <w:rPr>
          <w:lang w:val="en-US"/>
        </w:rPr>
        <w:t xml:space="preserve">inux shell </w:t>
      </w:r>
      <w:r w:rsidR="00BF33D7" w:rsidRPr="003D662E">
        <w:rPr>
          <w:lang w:val="en-US"/>
        </w:rPr>
        <w:t xml:space="preserve">startup </w:t>
      </w:r>
      <w:r w:rsidR="008100BC" w:rsidRPr="003D662E">
        <w:rPr>
          <w:lang w:val="en-US"/>
        </w:rPr>
        <w:t>scripts</w:t>
      </w:r>
      <w:r w:rsidR="005C5A3D" w:rsidRPr="003D662E">
        <w:rPr>
          <w:lang w:val="en-US"/>
        </w:rPr>
        <w:t>, Linux/system service descriptors, README files</w:t>
      </w:r>
      <w:r w:rsidR="00EF41DF" w:rsidRPr="003D662E">
        <w:rPr>
          <w:lang w:val="en-US"/>
        </w:rPr>
        <w:t>, Broker setup specifications, Docker files, Type script files, Angular environment setups</w:t>
      </w:r>
      <w:r w:rsidRPr="003D662E">
        <w:rPr>
          <w:lang w:val="en-US"/>
        </w:rPr>
        <w:t>)</w:t>
      </w:r>
      <w:r w:rsidR="00145259" w:rsidRPr="003D662E">
        <w:rPr>
          <w:lang w:val="en-US"/>
        </w:rPr>
        <w:t xml:space="preserve">, </w:t>
      </w:r>
      <w:r w:rsidR="00145259" w:rsidRPr="003D662E">
        <w:rPr>
          <w:lang w:val="en-US"/>
        </w:rPr>
        <w:lastRenderedPageBreak/>
        <w:t xml:space="preserve">which leads to different types of artifact structures, e.g., </w:t>
      </w:r>
      <w:r w:rsidR="00037D07" w:rsidRPr="003D662E">
        <w:rPr>
          <w:lang w:val="en-US"/>
        </w:rPr>
        <w:t>various</w:t>
      </w:r>
      <w:r w:rsidR="00145259" w:rsidRPr="003D662E">
        <w:rPr>
          <w:lang w:val="en-US"/>
        </w:rPr>
        <w:t xml:space="preserve"> forms of Java code. </w:t>
      </w:r>
      <w:r w:rsidR="00461508" w:rsidRPr="003D662E">
        <w:rPr>
          <w:lang w:val="en-US"/>
        </w:rPr>
        <w:t>The number of generated artifacts varies with the number of services/mesh elements defined per application/platform configuration.</w:t>
      </w:r>
    </w:p>
    <w:p w14:paraId="4C3105EC" w14:textId="0ED487E6" w:rsidR="00B6662C" w:rsidRPr="003D662E" w:rsidRDefault="006E2FB7" w:rsidP="0024609F">
      <w:pPr>
        <w:jc w:val="both"/>
        <w:rPr>
          <w:lang w:val="en-US"/>
        </w:rPr>
      </w:pPr>
      <w:r w:rsidRPr="003D662E">
        <w:rPr>
          <w:lang w:val="en-US"/>
        </w:rPr>
        <w:t xml:space="preserve">Besides a brief explanation of a configuration model, it is probably relevant to the reader to have executable examples or tutorials at hands. We will cover this topic in </w:t>
      </w:r>
      <w:r w:rsidR="00A340F8" w:rsidRPr="003D662E">
        <w:rPr>
          <w:lang w:val="en-US"/>
        </w:rPr>
        <w:t>S</w:t>
      </w:r>
      <w:r w:rsidRPr="003D662E">
        <w:rPr>
          <w:lang w:val="en-US"/>
        </w:rPr>
        <w:t>ection</w:t>
      </w:r>
      <w:r w:rsidR="00A340F8" w:rsidRPr="003D662E">
        <w:rPr>
          <w:lang w:val="en-US"/>
        </w:rPr>
        <w:t xml:space="preserve"> </w:t>
      </w:r>
      <w:r w:rsidR="00A340F8" w:rsidRPr="003D662E">
        <w:rPr>
          <w:lang w:val="en-US"/>
        </w:rPr>
        <w:fldChar w:fldCharType="begin"/>
      </w:r>
      <w:r w:rsidR="00A340F8" w:rsidRPr="003D662E">
        <w:rPr>
          <w:lang w:val="en-US"/>
        </w:rPr>
        <w:instrText xml:space="preserve"> REF _Ref101353228 \r \h </w:instrText>
      </w:r>
      <w:r w:rsidR="0024609F" w:rsidRPr="003D662E">
        <w:rPr>
          <w:lang w:val="en-US"/>
        </w:rPr>
        <w:instrText xml:space="preserve"> \* MERGEFORMAT </w:instrText>
      </w:r>
      <w:r w:rsidR="00A340F8" w:rsidRPr="003D662E">
        <w:rPr>
          <w:lang w:val="en-US"/>
        </w:rPr>
      </w:r>
      <w:r w:rsidR="00A340F8" w:rsidRPr="003D662E">
        <w:rPr>
          <w:lang w:val="en-US"/>
        </w:rPr>
        <w:fldChar w:fldCharType="separate"/>
      </w:r>
      <w:r w:rsidR="00C62E87">
        <w:rPr>
          <w:lang w:val="en-US"/>
        </w:rPr>
        <w:t>6.6</w:t>
      </w:r>
      <w:r w:rsidR="00A340F8" w:rsidRPr="003D662E">
        <w:rPr>
          <w:lang w:val="en-US"/>
        </w:rPr>
        <w:fldChar w:fldCharType="end"/>
      </w:r>
      <w:r w:rsidR="00A340F8" w:rsidRPr="003D662E">
        <w:rPr>
          <w:lang w:val="en-US"/>
        </w:rPr>
        <w:t>.</w:t>
      </w:r>
    </w:p>
    <w:p w14:paraId="0D6FED9C" w14:textId="4DE19191" w:rsidR="009A109A" w:rsidRPr="003D662E" w:rsidRDefault="00DB3FA1" w:rsidP="00112ED7">
      <w:pPr>
        <w:pStyle w:val="Heading2"/>
        <w:rPr>
          <w:lang w:val="en-US"/>
        </w:rPr>
      </w:pPr>
      <w:bookmarkStart w:id="207" w:name="_Ref88386145"/>
      <w:bookmarkStart w:id="208" w:name="_Ref116468894"/>
      <w:bookmarkStart w:id="209" w:name="_Toc216439672"/>
      <w:r w:rsidRPr="003D662E">
        <w:rPr>
          <w:lang w:val="en-US"/>
        </w:rPr>
        <w:t>Modeling</w:t>
      </w:r>
      <w:r w:rsidR="00112ED7" w:rsidRPr="003D662E">
        <w:rPr>
          <w:lang w:val="en-US"/>
        </w:rPr>
        <w:t xml:space="preserve"> </w:t>
      </w:r>
      <w:bookmarkEnd w:id="207"/>
      <w:r w:rsidR="00413890" w:rsidRPr="003D662E">
        <w:rPr>
          <w:lang w:val="en-US"/>
        </w:rPr>
        <w:t>Patterns</w:t>
      </w:r>
      <w:bookmarkEnd w:id="208"/>
      <w:bookmarkEnd w:id="209"/>
    </w:p>
    <w:p w14:paraId="36F9A3C4" w14:textId="66876627" w:rsidR="00E5519D" w:rsidRPr="003D662E" w:rsidRDefault="00B46E4C" w:rsidP="00A65A3C">
      <w:pPr>
        <w:jc w:val="both"/>
        <w:rPr>
          <w:lang w:val="en-US"/>
        </w:rPr>
      </w:pPr>
      <w:r w:rsidRPr="003D662E">
        <w:rPr>
          <w:lang w:val="en-US"/>
        </w:rPr>
        <w:t xml:space="preserve">As shown in </w:t>
      </w:r>
      <w:r w:rsidRPr="003D662E">
        <w:rPr>
          <w:lang w:val="en-US"/>
        </w:rPr>
        <w:fldChar w:fldCharType="begin"/>
      </w:r>
      <w:r w:rsidRPr="003D662E">
        <w:rPr>
          <w:lang w:val="en-US"/>
        </w:rPr>
        <w:instrText xml:space="preserve"> REF _Ref77176231 \h </w:instrText>
      </w:r>
      <w:r w:rsidR="00B62C38" w:rsidRPr="003D662E">
        <w:rPr>
          <w:lang w:val="en-US"/>
        </w:rPr>
        <w:instrText xml:space="preserve"> \* MERGEFORMAT </w:instrText>
      </w:r>
      <w:r w:rsidRPr="003D662E">
        <w:rPr>
          <w:lang w:val="en-US"/>
        </w:rPr>
      </w:r>
      <w:r w:rsidRPr="003D662E">
        <w:rPr>
          <w:lang w:val="en-US"/>
        </w:rPr>
        <w:fldChar w:fldCharType="separate"/>
      </w:r>
      <w:r w:rsidR="00C62E87" w:rsidRPr="003D662E">
        <w:rPr>
          <w:lang w:val="en-US"/>
        </w:rPr>
        <w:t xml:space="preserve">Figure </w:t>
      </w:r>
      <w:r w:rsidR="00C62E87">
        <w:rPr>
          <w:noProof/>
          <w:lang w:val="en-US"/>
        </w:rPr>
        <w:t>43</w:t>
      </w:r>
      <w:r w:rsidRPr="003D662E">
        <w:rPr>
          <w:lang w:val="en-US"/>
        </w:rPr>
        <w:fldChar w:fldCharType="end"/>
      </w:r>
      <w:r w:rsidRPr="003D662E">
        <w:rPr>
          <w:lang w:val="en-US"/>
        </w:rPr>
        <w:t xml:space="preserve">, the platform configuration </w:t>
      </w:r>
      <w:r w:rsidR="001D706A" w:rsidRPr="003D662E">
        <w:rPr>
          <w:lang w:val="en-US"/>
        </w:rPr>
        <w:t xml:space="preserve">model </w:t>
      </w:r>
      <w:r w:rsidRPr="003D662E">
        <w:rPr>
          <w:lang w:val="en-US"/>
        </w:rPr>
        <w:t xml:space="preserve">consists of </w:t>
      </w:r>
      <w:r w:rsidR="001D706A" w:rsidRPr="003D662E">
        <w:rPr>
          <w:lang w:val="en-US"/>
        </w:rPr>
        <w:t xml:space="preserve">several layers reflecting the architectural layers of the platform. Each configuration model layer defines the decisions to be made, </w:t>
      </w:r>
      <w:r w:rsidR="00E84516" w:rsidRPr="003D662E">
        <w:rPr>
          <w:lang w:val="en-US"/>
        </w:rPr>
        <w:t xml:space="preserve">typically </w:t>
      </w:r>
      <w:r w:rsidR="001D706A" w:rsidRPr="003D662E">
        <w:rPr>
          <w:lang w:val="en-US"/>
        </w:rPr>
        <w:t xml:space="preserve">either </w:t>
      </w:r>
      <w:r w:rsidR="006113DD" w:rsidRPr="003D662E">
        <w:rPr>
          <w:lang w:val="en-US"/>
        </w:rPr>
        <w:t xml:space="preserve">a) </w:t>
      </w:r>
      <w:r w:rsidR="001D706A" w:rsidRPr="003D662E">
        <w:rPr>
          <w:lang w:val="en-US"/>
        </w:rPr>
        <w:t xml:space="preserve">using basic IVML types </w:t>
      </w:r>
      <w:r w:rsidR="00A36DC5" w:rsidRPr="003D662E">
        <w:rPr>
          <w:lang w:val="en-US"/>
        </w:rPr>
        <w:t>b) refined compound types if the alternatives have detailing properties or c) a more</w:t>
      </w:r>
      <w:r w:rsidR="0024609F" w:rsidRPr="003D662E">
        <w:rPr>
          <w:lang w:val="en-US"/>
        </w:rPr>
        <w:t xml:space="preserve"> detailed</w:t>
      </w:r>
      <w:r w:rsidR="00A36DC5" w:rsidRPr="003D662E">
        <w:rPr>
          <w:lang w:val="en-US"/>
        </w:rPr>
        <w:t xml:space="preserve"> structure of own types to model </w:t>
      </w:r>
      <w:r w:rsidR="001D706A" w:rsidRPr="003D662E">
        <w:rPr>
          <w:lang w:val="en-US"/>
        </w:rPr>
        <w:t>service and app</w:t>
      </w:r>
      <w:r w:rsidR="00A36DC5" w:rsidRPr="003D662E">
        <w:rPr>
          <w:lang w:val="en-US"/>
        </w:rPr>
        <w:t xml:space="preserve"> decisions</w:t>
      </w:r>
      <w:r w:rsidR="001D706A" w:rsidRPr="003D662E">
        <w:rPr>
          <w:lang w:val="en-US"/>
        </w:rPr>
        <w:t>.</w:t>
      </w:r>
      <w:r w:rsidR="00EF3945" w:rsidRPr="003D662E">
        <w:rPr>
          <w:lang w:val="en-US"/>
        </w:rPr>
        <w:t xml:space="preserve"> This section dives a bit deeper into the IVML platform configuration model.</w:t>
      </w:r>
    </w:p>
    <w:p w14:paraId="3B8FBD07" w14:textId="2610F2FF" w:rsidR="00E5519D" w:rsidRPr="003D662E" w:rsidRDefault="00A4564C" w:rsidP="00C072A1">
      <w:pPr>
        <w:jc w:val="center"/>
        <w:rPr>
          <w:lang w:val="en-US"/>
        </w:rPr>
      </w:pPr>
      <w:r w:rsidRPr="003D662E">
        <w:rPr>
          <w:noProof/>
          <w:lang w:val="en-US"/>
        </w:rPr>
        <w:drawing>
          <wp:inline distT="0" distB="0" distL="0" distR="0" wp14:anchorId="6339177B" wp14:editId="70DCEB4F">
            <wp:extent cx="3414156" cy="828474"/>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453400" cy="837997"/>
                    </a:xfrm>
                    <a:prstGeom prst="rect">
                      <a:avLst/>
                    </a:prstGeom>
                    <a:noFill/>
                    <a:ln>
                      <a:noFill/>
                    </a:ln>
                  </pic:spPr>
                </pic:pic>
              </a:graphicData>
            </a:graphic>
          </wp:inline>
        </w:drawing>
      </w:r>
    </w:p>
    <w:p w14:paraId="61FE934F" w14:textId="42A1E3B6" w:rsidR="00E5519D" w:rsidRPr="003D662E" w:rsidRDefault="00C072A1" w:rsidP="00C072A1">
      <w:pPr>
        <w:pStyle w:val="Caption"/>
        <w:jc w:val="center"/>
        <w:rPr>
          <w:lang w:val="en-US"/>
        </w:rPr>
      </w:pPr>
      <w:bookmarkStart w:id="210" w:name="_Ref8838832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C62E87">
        <w:rPr>
          <w:noProof/>
          <w:lang w:val="en-US"/>
        </w:rPr>
        <w:t>47</w:t>
      </w:r>
      <w:r w:rsidRPr="003D662E">
        <w:fldChar w:fldCharType="end"/>
      </w:r>
      <w:bookmarkEnd w:id="210"/>
      <w:r w:rsidRPr="003D662E">
        <w:rPr>
          <w:lang w:val="en-US"/>
        </w:rPr>
        <w:t>: IVML model pattern for simple alternatives without detailing properties.</w:t>
      </w:r>
    </w:p>
    <w:p w14:paraId="019AF21D" w14:textId="64ADDD02" w:rsidR="00C072A1" w:rsidRPr="003D662E" w:rsidRDefault="004731EF" w:rsidP="00A65A3C">
      <w:pPr>
        <w:jc w:val="both"/>
        <w:rPr>
          <w:lang w:val="en-US"/>
        </w:rPr>
      </w:pPr>
      <w:r w:rsidRPr="003D662E">
        <w:rPr>
          <w:lang w:val="en-US"/>
        </w:rPr>
        <w:fldChar w:fldCharType="begin"/>
      </w:r>
      <w:r w:rsidRPr="003D662E">
        <w:rPr>
          <w:lang w:val="en-US"/>
        </w:rPr>
        <w:instrText xml:space="preserve"> REF _Ref88388323 \h </w:instrText>
      </w:r>
      <w:r w:rsidR="00B62C38" w:rsidRPr="003D662E">
        <w:rPr>
          <w:lang w:val="en-US"/>
        </w:rPr>
        <w:instrText xml:space="preserve"> \* MERGEFORMAT </w:instrText>
      </w:r>
      <w:r w:rsidRPr="003D662E">
        <w:rPr>
          <w:lang w:val="en-US"/>
        </w:rPr>
      </w:r>
      <w:r w:rsidRPr="003D662E">
        <w:rPr>
          <w:lang w:val="en-US"/>
        </w:rPr>
        <w:fldChar w:fldCharType="separate"/>
      </w:r>
      <w:r w:rsidR="00C62E87" w:rsidRPr="003D662E">
        <w:rPr>
          <w:lang w:val="en-US"/>
        </w:rPr>
        <w:t xml:space="preserve">Figure </w:t>
      </w:r>
      <w:r w:rsidR="00C62E87">
        <w:rPr>
          <w:noProof/>
          <w:lang w:val="en-US"/>
        </w:rPr>
        <w:t>47</w:t>
      </w:r>
      <w:r w:rsidRPr="003D662E">
        <w:rPr>
          <w:lang w:val="en-US"/>
        </w:rPr>
        <w:fldChar w:fldCharType="end"/>
      </w:r>
      <w:r w:rsidR="008740B0" w:rsidRPr="003D662E">
        <w:rPr>
          <w:lang w:val="en-US"/>
        </w:rPr>
        <w:t xml:space="preserve"> shows the IVML model pattern to represent simple alternatives that do not need to be detailed further</w:t>
      </w:r>
      <w:r w:rsidR="00390AA1" w:rsidRPr="003D662E">
        <w:rPr>
          <w:lang w:val="en-US"/>
        </w:rPr>
        <w:t>, e</w:t>
      </w:r>
      <w:r w:rsidR="0024609F" w:rsidRPr="003D662E">
        <w:rPr>
          <w:lang w:val="en-US"/>
        </w:rPr>
        <w:t>.</w:t>
      </w:r>
      <w:r w:rsidR="00390AA1" w:rsidRPr="003D662E">
        <w:rPr>
          <w:lang w:val="en-US"/>
        </w:rPr>
        <w:t>g.</w:t>
      </w:r>
      <w:r w:rsidR="0024609F" w:rsidRPr="003D662E">
        <w:rPr>
          <w:lang w:val="en-US"/>
        </w:rPr>
        <w:t>,</w:t>
      </w:r>
      <w:r w:rsidR="00390AA1" w:rsidRPr="003D662E">
        <w:rPr>
          <w:lang w:val="en-US"/>
        </w:rPr>
        <w:t xml:space="preserve"> the transport layer serializer format</w:t>
      </w:r>
      <w:r w:rsidR="008740B0" w:rsidRPr="003D662E">
        <w:rPr>
          <w:lang w:val="en-US"/>
        </w:rPr>
        <w:t xml:space="preserve">. </w:t>
      </w:r>
      <w:r w:rsidR="00390AA1" w:rsidRPr="003D662E">
        <w:rPr>
          <w:lang w:val="en-US"/>
        </w:rPr>
        <w:t xml:space="preserve">The </w:t>
      </w:r>
      <w:r w:rsidR="00A4564C" w:rsidRPr="003D662E">
        <w:rPr>
          <w:lang w:val="en-US"/>
        </w:rPr>
        <w:t>lower</w:t>
      </w:r>
      <w:r w:rsidR="00390AA1" w:rsidRPr="003D662E">
        <w:rPr>
          <w:lang w:val="en-US"/>
        </w:rPr>
        <w:t xml:space="preserve"> box in </w:t>
      </w:r>
      <w:r w:rsidR="00390AA1" w:rsidRPr="003D662E">
        <w:rPr>
          <w:lang w:val="en-US"/>
        </w:rPr>
        <w:fldChar w:fldCharType="begin"/>
      </w:r>
      <w:r w:rsidR="00390AA1" w:rsidRPr="003D662E">
        <w:rPr>
          <w:lang w:val="en-US"/>
        </w:rPr>
        <w:instrText xml:space="preserve"> REF _Ref88388323 \h </w:instrText>
      </w:r>
      <w:r w:rsidR="00B62C38" w:rsidRPr="003D662E">
        <w:rPr>
          <w:lang w:val="en-US"/>
        </w:rPr>
        <w:instrText xml:space="preserve"> \* MERGEFORMAT </w:instrText>
      </w:r>
      <w:r w:rsidR="00390AA1" w:rsidRPr="003D662E">
        <w:rPr>
          <w:lang w:val="en-US"/>
        </w:rPr>
      </w:r>
      <w:r w:rsidR="00390AA1" w:rsidRPr="003D662E">
        <w:rPr>
          <w:lang w:val="en-US"/>
        </w:rPr>
        <w:fldChar w:fldCharType="separate"/>
      </w:r>
      <w:r w:rsidR="00C62E87" w:rsidRPr="003D662E">
        <w:rPr>
          <w:lang w:val="en-US"/>
        </w:rPr>
        <w:t xml:space="preserve">Figure </w:t>
      </w:r>
      <w:r w:rsidR="00C62E87">
        <w:rPr>
          <w:noProof/>
          <w:lang w:val="en-US"/>
        </w:rPr>
        <w:t>47</w:t>
      </w:r>
      <w:r w:rsidR="00390AA1" w:rsidRPr="003D662E">
        <w:rPr>
          <w:lang w:val="en-US"/>
        </w:rPr>
        <w:fldChar w:fldCharType="end"/>
      </w:r>
      <w:r w:rsidR="00390AA1" w:rsidRPr="003D662E">
        <w:rPr>
          <w:lang w:val="en-US"/>
        </w:rPr>
        <w:t xml:space="preserve"> illustrates the model layer, the </w:t>
      </w:r>
      <w:r w:rsidR="00A4564C" w:rsidRPr="003D662E">
        <w:rPr>
          <w:lang w:val="en-US"/>
        </w:rPr>
        <w:t>upper</w:t>
      </w:r>
      <w:r w:rsidR="00390AA1" w:rsidRPr="003D662E">
        <w:rPr>
          <w:lang w:val="en-US"/>
        </w:rPr>
        <w:t xml:space="preserve"> box the </w:t>
      </w:r>
      <w:r w:rsidR="00A4564C" w:rsidRPr="003D662E">
        <w:rPr>
          <w:lang w:val="en-US"/>
        </w:rPr>
        <w:t xml:space="preserve">specific platform configuration. </w:t>
      </w:r>
      <w:r w:rsidR="00EA6EEB" w:rsidRPr="003D662E">
        <w:rPr>
          <w:lang w:val="en-US"/>
        </w:rPr>
        <w:t>The alternative</w:t>
      </w:r>
      <w:r w:rsidR="00496D8B" w:rsidRPr="003D662E">
        <w:rPr>
          <w:lang w:val="en-US"/>
        </w:rPr>
        <w:t>s are</w:t>
      </w:r>
      <w:r w:rsidR="00EA6EEB" w:rsidRPr="003D662E">
        <w:rPr>
          <w:lang w:val="en-US"/>
        </w:rPr>
        <w:t xml:space="preserve"> model</w:t>
      </w:r>
      <w:r w:rsidR="00C639DF" w:rsidRPr="003D662E">
        <w:rPr>
          <w:lang w:val="en-US"/>
        </w:rPr>
        <w:t xml:space="preserve">ed (in the lower box) </w:t>
      </w:r>
      <w:r w:rsidR="00EA6EEB" w:rsidRPr="003D662E">
        <w:rPr>
          <w:lang w:val="en-US"/>
        </w:rPr>
        <w:t xml:space="preserve">as the enumeration type </w:t>
      </w:r>
      <w:r w:rsidR="00EA6EEB" w:rsidRPr="003D662E">
        <w:rPr>
          <w:i/>
          <w:lang w:val="en-US"/>
        </w:rPr>
        <w:t>X</w:t>
      </w:r>
      <w:r w:rsidR="00EA6EEB" w:rsidRPr="003D662E">
        <w:rPr>
          <w:lang w:val="en-US"/>
        </w:rPr>
        <w:t xml:space="preserve"> listing all potential alternatives. </w:t>
      </w:r>
      <w:r w:rsidR="0031765E" w:rsidRPr="003D662E">
        <w:rPr>
          <w:lang w:val="en-US"/>
        </w:rPr>
        <w:t xml:space="preserve">The declaring model </w:t>
      </w:r>
      <w:r w:rsidR="00D83F99" w:rsidRPr="003D662E">
        <w:rPr>
          <w:lang w:val="en-US"/>
        </w:rPr>
        <w:t>lay</w:t>
      </w:r>
      <w:r w:rsidR="00496D8B" w:rsidRPr="003D662E">
        <w:rPr>
          <w:lang w:val="en-US"/>
        </w:rPr>
        <w:t>er</w:t>
      </w:r>
      <w:r w:rsidR="00D83F99" w:rsidRPr="003D662E">
        <w:rPr>
          <w:lang w:val="en-US"/>
        </w:rPr>
        <w:t xml:space="preserve"> </w:t>
      </w:r>
      <w:r w:rsidR="0031765E" w:rsidRPr="003D662E">
        <w:rPr>
          <w:lang w:val="en-US"/>
        </w:rPr>
        <w:t xml:space="preserve">also defines a variable representing the </w:t>
      </w:r>
      <w:r w:rsidR="00D83F99" w:rsidRPr="003D662E">
        <w:rPr>
          <w:lang w:val="en-US"/>
        </w:rPr>
        <w:t xml:space="preserve">respective </w:t>
      </w:r>
      <w:r w:rsidR="00334CEF" w:rsidRPr="003D662E">
        <w:rPr>
          <w:rFonts w:ascii="Consolas" w:hAnsi="Consolas"/>
          <w:i/>
          <w:lang w:val="en-US"/>
        </w:rPr>
        <w:t>decision</w:t>
      </w:r>
      <w:r w:rsidR="0031765E" w:rsidRPr="003D662E">
        <w:rPr>
          <w:lang w:val="en-US"/>
        </w:rPr>
        <w:t xml:space="preserve"> and assigns a default value</w:t>
      </w:r>
      <w:r w:rsidR="00D83F99" w:rsidRPr="003D662E">
        <w:rPr>
          <w:lang w:val="en-US"/>
        </w:rPr>
        <w:t xml:space="preserve"> to ease creating a configuration</w:t>
      </w:r>
      <w:r w:rsidR="0031765E" w:rsidRPr="003D662E">
        <w:rPr>
          <w:lang w:val="en-US"/>
        </w:rPr>
        <w:t xml:space="preserve">. </w:t>
      </w:r>
      <w:r w:rsidR="00496D8B" w:rsidRPr="003D662E">
        <w:rPr>
          <w:lang w:val="en-US"/>
        </w:rPr>
        <w:t xml:space="preserve">The configuration (upper box) </w:t>
      </w:r>
      <w:r w:rsidR="00D740AF" w:rsidRPr="003D662E">
        <w:rPr>
          <w:lang w:val="en-US"/>
        </w:rPr>
        <w:t xml:space="preserve">overwrites </w:t>
      </w:r>
      <w:r w:rsidR="00496D8B" w:rsidRPr="003D662E">
        <w:rPr>
          <w:lang w:val="en-US"/>
        </w:rPr>
        <w:t>the value</w:t>
      </w:r>
      <w:r w:rsidR="00D740AF" w:rsidRPr="003D662E">
        <w:rPr>
          <w:lang w:val="en-US"/>
        </w:rPr>
        <w:t xml:space="preserve"> to indicate that a different alternative shall actually be included into the platform instance. </w:t>
      </w:r>
      <w:r w:rsidR="00F75950" w:rsidRPr="003D662E">
        <w:rPr>
          <w:lang w:val="en-US"/>
        </w:rPr>
        <w:t>It is important to note that this pattern does not allow for openness as IVML enums are fixed and cannot be extended later</w:t>
      </w:r>
      <w:r w:rsidR="00A76246" w:rsidRPr="003D662E">
        <w:rPr>
          <w:lang w:val="en-US"/>
        </w:rPr>
        <w:t>, e.g. in importing IVML modules</w:t>
      </w:r>
      <w:r w:rsidR="00F75950" w:rsidRPr="003D662E">
        <w:rPr>
          <w:lang w:val="en-US"/>
        </w:rPr>
        <w:t>.</w:t>
      </w:r>
    </w:p>
    <w:p w14:paraId="5D82F167" w14:textId="56B43EBC" w:rsidR="00E5519D" w:rsidRPr="003D662E" w:rsidRDefault="006811B3" w:rsidP="00C072A1">
      <w:pPr>
        <w:jc w:val="center"/>
        <w:rPr>
          <w:lang w:val="en-US"/>
        </w:rPr>
      </w:pPr>
      <w:r w:rsidRPr="003D662E">
        <w:rPr>
          <w:noProof/>
          <w:lang w:val="en-US"/>
        </w:rPr>
        <w:drawing>
          <wp:inline distT="0" distB="0" distL="0" distR="0" wp14:anchorId="7D35360B" wp14:editId="6B1226FA">
            <wp:extent cx="3556660" cy="2924487"/>
            <wp:effectExtent l="0" t="0" r="5715"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574704" cy="2939324"/>
                    </a:xfrm>
                    <a:prstGeom prst="rect">
                      <a:avLst/>
                    </a:prstGeom>
                    <a:noFill/>
                    <a:ln>
                      <a:noFill/>
                    </a:ln>
                  </pic:spPr>
                </pic:pic>
              </a:graphicData>
            </a:graphic>
          </wp:inline>
        </w:drawing>
      </w:r>
    </w:p>
    <w:p w14:paraId="77EE02C3" w14:textId="21CE5B0E" w:rsidR="00C072A1" w:rsidRPr="003D662E" w:rsidRDefault="00C072A1" w:rsidP="006811B3">
      <w:pPr>
        <w:pStyle w:val="Caption"/>
        <w:jc w:val="center"/>
        <w:rPr>
          <w:lang w:val="en-US"/>
        </w:rPr>
      </w:pPr>
      <w:bookmarkStart w:id="211" w:name="_Ref88393858"/>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C62E87">
        <w:rPr>
          <w:noProof/>
          <w:lang w:val="en-US"/>
        </w:rPr>
        <w:t>48</w:t>
      </w:r>
      <w:r w:rsidRPr="003D662E">
        <w:fldChar w:fldCharType="end"/>
      </w:r>
      <w:bookmarkEnd w:id="211"/>
      <w:r w:rsidRPr="003D662E">
        <w:rPr>
          <w:lang w:val="en-US"/>
        </w:rPr>
        <w:t xml:space="preserve">: IVML model pattern for </w:t>
      </w:r>
      <w:r w:rsidR="003A3E24" w:rsidRPr="003D662E">
        <w:rPr>
          <w:lang w:val="en-US"/>
        </w:rPr>
        <w:t>a</w:t>
      </w:r>
      <w:r w:rsidRPr="003D662E">
        <w:rPr>
          <w:lang w:val="en-US"/>
        </w:rPr>
        <w:t>lternatives with detailing properties.</w:t>
      </w:r>
    </w:p>
    <w:p w14:paraId="2B214FE5" w14:textId="1FE26DAC" w:rsidR="008D5BE4" w:rsidRPr="003D662E" w:rsidRDefault="008D5BE4" w:rsidP="00A65A3C">
      <w:pPr>
        <w:jc w:val="both"/>
        <w:rPr>
          <w:lang w:val="en-US"/>
        </w:rPr>
      </w:pPr>
      <w:r w:rsidRPr="003D662E">
        <w:rPr>
          <w:lang w:val="en-US"/>
        </w:rPr>
        <w:t>Many alternatives demand further information when selected, e.g., the transport protocol, the S3 storage client/server</w:t>
      </w:r>
      <w:r w:rsidR="0032332C" w:rsidRPr="003D662E">
        <w:rPr>
          <w:lang w:val="en-US"/>
        </w:rPr>
        <w:t xml:space="preserve"> or the AAS client/server settings. </w:t>
      </w:r>
      <w:r w:rsidR="00A16932" w:rsidRPr="003D662E">
        <w:rPr>
          <w:lang w:val="en-US"/>
        </w:rPr>
        <w:t xml:space="preserve">In this case, we model </w:t>
      </w:r>
      <w:r w:rsidR="00407D4A" w:rsidRPr="003D662E">
        <w:rPr>
          <w:lang w:val="en-US"/>
        </w:rPr>
        <w:t>alt</w:t>
      </w:r>
      <w:r w:rsidR="00321BA5" w:rsidRPr="003D662E">
        <w:rPr>
          <w:lang w:val="en-US"/>
        </w:rPr>
        <w:t>ernative</w:t>
      </w:r>
      <w:r w:rsidR="00712995" w:rsidRPr="003D662E">
        <w:rPr>
          <w:lang w:val="en-US"/>
        </w:rPr>
        <w:t>s</w:t>
      </w:r>
      <w:r w:rsidR="00321BA5" w:rsidRPr="003D662E">
        <w:rPr>
          <w:lang w:val="en-US"/>
        </w:rPr>
        <w:t xml:space="preserve"> as IVML </w:t>
      </w:r>
      <w:r w:rsidR="00321BA5" w:rsidRPr="003D662E">
        <w:rPr>
          <w:lang w:val="en-US"/>
        </w:rPr>
        <w:lastRenderedPageBreak/>
        <w:t xml:space="preserve">compounds, an abstract base compound defining a common type for all alternatives and refining compounds for the individual alternatives. The base type, in </w:t>
      </w:r>
      <w:r w:rsidR="00321BA5" w:rsidRPr="003D662E">
        <w:rPr>
          <w:lang w:val="en-US"/>
        </w:rPr>
        <w:fldChar w:fldCharType="begin"/>
      </w:r>
      <w:r w:rsidR="00321BA5" w:rsidRPr="003D662E">
        <w:rPr>
          <w:lang w:val="en-US"/>
        </w:rPr>
        <w:instrText xml:space="preserve"> REF _Ref88393858 \h </w:instrText>
      </w:r>
      <w:r w:rsidR="00583CF1" w:rsidRPr="003D662E">
        <w:rPr>
          <w:lang w:val="en-US"/>
        </w:rPr>
        <w:instrText xml:space="preserve"> \* MERGEFORMAT </w:instrText>
      </w:r>
      <w:r w:rsidR="00321BA5" w:rsidRPr="003D662E">
        <w:rPr>
          <w:lang w:val="en-US"/>
        </w:rPr>
      </w:r>
      <w:r w:rsidR="00321BA5" w:rsidRPr="003D662E">
        <w:rPr>
          <w:lang w:val="en-US"/>
        </w:rPr>
        <w:fldChar w:fldCharType="separate"/>
      </w:r>
      <w:r w:rsidR="00C62E87" w:rsidRPr="003D662E">
        <w:rPr>
          <w:lang w:val="en-US"/>
        </w:rPr>
        <w:t xml:space="preserve">Figure </w:t>
      </w:r>
      <w:r w:rsidR="00C62E87">
        <w:rPr>
          <w:noProof/>
          <w:lang w:val="en-US"/>
        </w:rPr>
        <w:t>48</w:t>
      </w:r>
      <w:r w:rsidR="00321BA5" w:rsidRPr="003D662E">
        <w:rPr>
          <w:lang w:val="en-US"/>
        </w:rPr>
        <w:fldChar w:fldCharType="end"/>
      </w:r>
      <w:r w:rsidR="00321BA5" w:rsidRPr="003D662E">
        <w:rPr>
          <w:lang w:val="en-US"/>
        </w:rPr>
        <w:t xml:space="preserve"> </w:t>
      </w:r>
      <w:r w:rsidR="00B82A3C" w:rsidRPr="003D662E">
        <w:rPr>
          <w:lang w:val="en-US"/>
        </w:rPr>
        <w:t xml:space="preserve">the compound </w:t>
      </w:r>
      <w:r w:rsidR="00321BA5" w:rsidRPr="003D662E">
        <w:rPr>
          <w:i/>
          <w:lang w:val="en-US"/>
        </w:rPr>
        <w:t>X</w:t>
      </w:r>
      <w:r w:rsidR="00321BA5" w:rsidRPr="003D662E">
        <w:rPr>
          <w:lang w:val="en-US"/>
        </w:rPr>
        <w:t xml:space="preserve">, </w:t>
      </w:r>
      <w:r w:rsidR="00B82A3C" w:rsidRPr="003D662E">
        <w:rPr>
          <w:lang w:val="en-US"/>
        </w:rPr>
        <w:t xml:space="preserve">defines properties that are common for all alternatives, e.g., a server port, </w:t>
      </w:r>
      <w:r w:rsidR="000562CB" w:rsidRPr="003D662E">
        <w:rPr>
          <w:lang w:val="en-US"/>
        </w:rPr>
        <w:t xml:space="preserve">usually with default values, </w:t>
      </w:r>
      <w:r w:rsidR="00B82A3C" w:rsidRPr="003D662E">
        <w:rPr>
          <w:lang w:val="en-US"/>
        </w:rPr>
        <w:t xml:space="preserve">while the individual alternatives such as </w:t>
      </w:r>
      <w:r w:rsidR="00B82A3C" w:rsidRPr="003D662E">
        <w:rPr>
          <w:rFonts w:ascii="Consolas" w:hAnsi="Consolas"/>
          <w:i/>
          <w:lang w:val="en-US"/>
        </w:rPr>
        <w:t>Alternative1</w:t>
      </w:r>
      <w:r w:rsidR="00B82A3C" w:rsidRPr="003D662E">
        <w:rPr>
          <w:lang w:val="en-US"/>
        </w:rPr>
        <w:t xml:space="preserve"> may add further properties.</w:t>
      </w:r>
      <w:r w:rsidR="000562CB" w:rsidRPr="003D662E">
        <w:rPr>
          <w:lang w:val="en-US"/>
        </w:rPr>
        <w:t xml:space="preserve"> </w:t>
      </w:r>
      <w:r w:rsidR="00F31F4B" w:rsidRPr="003D662E">
        <w:rPr>
          <w:lang w:val="en-US"/>
        </w:rPr>
        <w:t>Each type repre</w:t>
      </w:r>
      <w:r w:rsidR="00712995" w:rsidRPr="003D662E">
        <w:rPr>
          <w:lang w:val="en-US"/>
        </w:rPr>
        <w:t>se</w:t>
      </w:r>
      <w:r w:rsidR="00F31F4B" w:rsidRPr="003D662E">
        <w:rPr>
          <w:lang w:val="en-US"/>
        </w:rPr>
        <w:t xml:space="preserve">nting a specific alternative can define constraints that become active only if that specific alternative/type is used. </w:t>
      </w:r>
      <w:r w:rsidR="000562CB" w:rsidRPr="003D662E">
        <w:rPr>
          <w:lang w:val="en-US"/>
        </w:rPr>
        <w:t>The alternatives may override the default values by re-declaring the properties with the same name/type.</w:t>
      </w:r>
      <w:r w:rsidR="00F31F4B" w:rsidRPr="003D662E">
        <w:rPr>
          <w:lang w:val="en-US"/>
        </w:rPr>
        <w:t xml:space="preserve"> As in the first pattern, the declaring model layer defines a variable representing the respective decision, assigns a default instance of </w:t>
      </w:r>
      <w:r w:rsidR="00F31F4B" w:rsidRPr="003D662E">
        <w:rPr>
          <w:rFonts w:ascii="Consolas" w:hAnsi="Consolas"/>
          <w:i/>
          <w:lang w:val="en-US"/>
        </w:rPr>
        <w:t>Alternative1</w:t>
      </w:r>
      <w:r w:rsidR="00F31F4B" w:rsidRPr="003D662E">
        <w:rPr>
          <w:lang w:val="en-US"/>
        </w:rPr>
        <w:t xml:space="preserve"> including specific values for the properties. The configuration in the upper box may then assign a more specific value, here </w:t>
      </w:r>
      <w:r w:rsidR="00F31F4B" w:rsidRPr="003D662E">
        <w:rPr>
          <w:rFonts w:ascii="Consolas" w:hAnsi="Consolas"/>
          <w:i/>
          <w:lang w:val="en-US"/>
        </w:rPr>
        <w:t>Alternative1</w:t>
      </w:r>
      <w:r w:rsidR="00F31F4B" w:rsidRPr="003D662E">
        <w:rPr>
          <w:lang w:val="en-US"/>
        </w:rPr>
        <w:t xml:space="preserve"> and properties. Please note that property values can be derived from, e.g., </w:t>
      </w:r>
      <w:r w:rsidR="0009772A" w:rsidRPr="003D662E">
        <w:rPr>
          <w:lang w:val="en-US"/>
        </w:rPr>
        <w:t xml:space="preserve">common </w:t>
      </w:r>
      <w:r w:rsidR="00F31F4B" w:rsidRPr="003D662E">
        <w:rPr>
          <w:lang w:val="en-US"/>
        </w:rPr>
        <w:t>global variables to increase consistency. Moreover, modeling alternati</w:t>
      </w:r>
      <w:r w:rsidR="008E0912" w:rsidRPr="003D662E">
        <w:rPr>
          <w:lang w:val="en-US"/>
        </w:rPr>
        <w:t>v</w:t>
      </w:r>
      <w:r w:rsidR="00F31F4B" w:rsidRPr="003D662E">
        <w:rPr>
          <w:lang w:val="en-US"/>
        </w:rPr>
        <w:t>es via compound refinemen</w:t>
      </w:r>
      <w:r w:rsidR="00712995" w:rsidRPr="003D662E">
        <w:rPr>
          <w:lang w:val="en-US"/>
        </w:rPr>
        <w:t>t</w:t>
      </w:r>
      <w:r w:rsidR="00F31F4B" w:rsidRPr="003D662E">
        <w:rPr>
          <w:lang w:val="en-US"/>
        </w:rPr>
        <w:t>s all</w:t>
      </w:r>
      <w:r w:rsidR="008E0912" w:rsidRPr="003D662E">
        <w:rPr>
          <w:lang w:val="en-US"/>
        </w:rPr>
        <w:t>ows for openness, as further refining alternatives can be defined on any upstream model level</w:t>
      </w:r>
      <w:r w:rsidR="00456FE3" w:rsidRPr="003D662E">
        <w:rPr>
          <w:lang w:val="en-US"/>
        </w:rPr>
        <w:t>, i.e., this IVML model pattern is appropriate for alternative components and plugins contributed by the user</w:t>
      </w:r>
      <w:r w:rsidR="008E0912" w:rsidRPr="003D662E">
        <w:rPr>
          <w:lang w:val="en-US"/>
        </w:rPr>
        <w:t xml:space="preserve">. This </w:t>
      </w:r>
      <w:r w:rsidR="00456FE3" w:rsidRPr="003D662E">
        <w:rPr>
          <w:lang w:val="en-US"/>
        </w:rPr>
        <w:t>for</w:t>
      </w:r>
      <w:r w:rsidR="00712995" w:rsidRPr="003D662E">
        <w:rPr>
          <w:lang w:val="en-US"/>
        </w:rPr>
        <w:t>m</w:t>
      </w:r>
      <w:r w:rsidR="00456FE3" w:rsidRPr="003D662E">
        <w:rPr>
          <w:lang w:val="en-US"/>
        </w:rPr>
        <w:t xml:space="preserve"> of openness </w:t>
      </w:r>
      <w:r w:rsidR="008E0912" w:rsidRPr="003D662E">
        <w:rPr>
          <w:lang w:val="en-US"/>
        </w:rPr>
        <w:t>must be adequately taken into account in the instantiation process.</w:t>
      </w:r>
    </w:p>
    <w:p w14:paraId="50F624BF" w14:textId="0F7F4CA9" w:rsidR="00DB3BA8" w:rsidRPr="003D662E" w:rsidRDefault="001950D4" w:rsidP="00A65A3C">
      <w:pPr>
        <w:jc w:val="both"/>
        <w:rPr>
          <w:lang w:val="en-US"/>
        </w:rPr>
      </w:pPr>
      <w:r w:rsidRPr="003D662E">
        <w:rPr>
          <w:lang w:val="en-US"/>
        </w:rPr>
        <w:t>In several situations, the configuration model must remain open for extensions</w:t>
      </w:r>
      <w:r w:rsidR="00285CE7" w:rsidRPr="003D662E">
        <w:rPr>
          <w:lang w:val="en-US"/>
        </w:rPr>
        <w:t xml:space="preserve"> by the user or by third parties (supporting the idea of a service store in [</w:t>
      </w:r>
      <w:r w:rsidR="00821E85">
        <w:rPr>
          <w:lang w:val="en-GB"/>
        </w:rPr>
        <w:t>SSE21</w:t>
      </w:r>
      <w:r w:rsidR="00285CE7" w:rsidRPr="003D662E">
        <w:rPr>
          <w:lang w:val="en-US"/>
        </w:rPr>
        <w:t>]).</w:t>
      </w:r>
      <w:r w:rsidR="0091457B" w:rsidRPr="003D662E">
        <w:rPr>
          <w:lang w:val="en-US"/>
        </w:rPr>
        <w:t xml:space="preserve"> </w:t>
      </w:r>
      <w:r w:rsidR="00285CE7" w:rsidRPr="003D662E">
        <w:rPr>
          <w:lang w:val="en-US"/>
        </w:rPr>
        <w:t>Typical extensions are service or application definitions as well as device types (acting as templates for device-specific container instantiations).</w:t>
      </w:r>
      <w:r w:rsidR="0091457B" w:rsidRPr="003D662E">
        <w:rPr>
          <w:lang w:val="en-US"/>
        </w:rPr>
        <w:t xml:space="preserve"> Akin to the configuration model, also the instantiation process must be extensible, e.g., to perform service-specific generations when an externally provided generic service shall be integrated. The EASy-Producer languages IVML, VIL and VTL offer mechanisms to support such requirements. One basic mechanism is dynamic dispatch operations, for user-defined constraints as well as for generation functions. In dynamic dispatch, the actual operation to be executed is dynamically determined based on the actual types of all parameters (</w:t>
      </w:r>
      <w:r w:rsidR="00370D6E" w:rsidRPr="003D662E">
        <w:rPr>
          <w:lang w:val="en-US"/>
        </w:rPr>
        <w:t>an extension of first-parameter polymorphic execution in object-oriented programming languages like Java)</w:t>
      </w:r>
      <w:r w:rsidR="00F70D97" w:rsidRPr="003D662E">
        <w:rPr>
          <w:lang w:val="en-US"/>
        </w:rPr>
        <w:t xml:space="preserve"> [</w:t>
      </w:r>
      <w:r w:rsidR="00E16354">
        <w:rPr>
          <w:lang w:val="en-US"/>
        </w:rPr>
        <w:t>EQS+16</w:t>
      </w:r>
      <w:r w:rsidR="00F70D97" w:rsidRPr="003D662E">
        <w:rPr>
          <w:lang w:val="en-US"/>
        </w:rPr>
        <w:t>]</w:t>
      </w:r>
      <w:r w:rsidR="00370D6E" w:rsidRPr="003D662E">
        <w:rPr>
          <w:lang w:val="en-US"/>
        </w:rPr>
        <w:t xml:space="preserve">. </w:t>
      </w:r>
      <w:r w:rsidR="00F70D97" w:rsidRPr="003D662E">
        <w:rPr>
          <w:lang w:val="en-US"/>
        </w:rPr>
        <w:t>Basically, dynamic dispatch allows to consider later extensions of the actual model by refinement and, thus, provides a basic form of openness to refined, but yet unknown types. A second mechanism allows for a dynamic model structure through wildcard imports (similar to wildcard imports in Java)</w:t>
      </w:r>
      <w:r w:rsidR="006C5BE1" w:rsidRPr="003D662E">
        <w:rPr>
          <w:lang w:val="en-US"/>
        </w:rPr>
        <w:t xml:space="preserve">, i.e., model parts that are not known at modeling time can dynamically be added to the model structure. </w:t>
      </w:r>
      <w:r w:rsidR="00DB3BA8" w:rsidRPr="003D662E">
        <w:rPr>
          <w:lang w:val="en-US"/>
        </w:rPr>
        <w:t>However, imports just make model elements known to other model elements a</w:t>
      </w:r>
      <w:r w:rsidR="00077C53" w:rsidRPr="003D662E">
        <w:rPr>
          <w:lang w:val="en-US"/>
        </w:rPr>
        <w:t>n</w:t>
      </w:r>
      <w:r w:rsidR="00DB3BA8" w:rsidRPr="003D662E">
        <w:rPr>
          <w:lang w:val="en-US"/>
        </w:rPr>
        <w:t xml:space="preserve">d do not influence the dynamic dispatch mechanism. Thus, the EASy-Producer languages provide a special import statement, that allows to extend the dynamic dispatch in the model at hand by dynamically loaded models. In essence, externally provided model parts are dynamically loaded into the model structure and can hook themselves into the constraint and generation operation through specialized types defined in these models. </w:t>
      </w:r>
    </w:p>
    <w:p w14:paraId="60A45921" w14:textId="322DFA92" w:rsidR="00B37CE4" w:rsidRPr="003D662E" w:rsidRDefault="00B37CE4" w:rsidP="00B37CE4">
      <w:pPr>
        <w:jc w:val="center"/>
        <w:rPr>
          <w:lang w:val="en-US"/>
        </w:rPr>
      </w:pPr>
      <w:r w:rsidRPr="003D662E">
        <w:rPr>
          <w:noProof/>
          <w:lang w:val="en-US"/>
        </w:rPr>
        <w:drawing>
          <wp:inline distT="0" distB="0" distL="0" distR="0" wp14:anchorId="1D33FA47" wp14:editId="6E154956">
            <wp:extent cx="1855470" cy="1007872"/>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863153" cy="1012046"/>
                    </a:xfrm>
                    <a:prstGeom prst="rect">
                      <a:avLst/>
                    </a:prstGeom>
                    <a:noFill/>
                    <a:ln>
                      <a:noFill/>
                    </a:ln>
                  </pic:spPr>
                </pic:pic>
              </a:graphicData>
            </a:graphic>
          </wp:inline>
        </w:drawing>
      </w:r>
    </w:p>
    <w:p w14:paraId="651DEE67" w14:textId="5F899428" w:rsidR="00B37CE4" w:rsidRPr="003D662E" w:rsidRDefault="00B37CE4" w:rsidP="00B37CE4">
      <w:pPr>
        <w:pStyle w:val="Caption"/>
        <w:jc w:val="center"/>
        <w:rPr>
          <w:lang w:val="en-US"/>
        </w:rPr>
      </w:pPr>
      <w:bookmarkStart w:id="212" w:name="_Ref116401948"/>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C62E87">
        <w:rPr>
          <w:noProof/>
          <w:lang w:val="en-US"/>
        </w:rPr>
        <w:t>49</w:t>
      </w:r>
      <w:r w:rsidRPr="003D662E">
        <w:fldChar w:fldCharType="end"/>
      </w:r>
      <w:bookmarkEnd w:id="212"/>
      <w:r w:rsidRPr="003D662E">
        <w:rPr>
          <w:lang w:val="en-US"/>
        </w:rPr>
        <w:t>: Model structure for openness and extensibility.</w:t>
      </w:r>
    </w:p>
    <w:p w14:paraId="7D2DAD81" w14:textId="102A5A14" w:rsidR="001950D4" w:rsidRPr="003D662E" w:rsidRDefault="00DB3BA8" w:rsidP="00A65A3C">
      <w:pPr>
        <w:jc w:val="both"/>
        <w:rPr>
          <w:lang w:val="en-US"/>
        </w:rPr>
      </w:pPr>
      <w:r w:rsidRPr="003D662E">
        <w:rPr>
          <w:lang w:val="en-US"/>
        </w:rPr>
        <w:t xml:space="preserve">For the aforementioned situations, this requires a specific model import structure as shown in </w:t>
      </w:r>
      <w:r w:rsidR="00AE05E9" w:rsidRPr="003D662E">
        <w:rPr>
          <w:lang w:val="en-US"/>
        </w:rPr>
        <w:fldChar w:fldCharType="begin"/>
      </w:r>
      <w:r w:rsidR="00AE05E9" w:rsidRPr="003D662E">
        <w:rPr>
          <w:lang w:val="en-US"/>
        </w:rPr>
        <w:instrText xml:space="preserve"> REF _Ref116401948 \h </w:instrText>
      </w:r>
      <w:r w:rsidR="007159CD" w:rsidRPr="003D662E">
        <w:rPr>
          <w:lang w:val="en-US"/>
        </w:rPr>
        <w:instrText xml:space="preserve"> \* MERGEFORMAT </w:instrText>
      </w:r>
      <w:r w:rsidR="00AE05E9" w:rsidRPr="003D662E">
        <w:rPr>
          <w:lang w:val="en-US"/>
        </w:rPr>
      </w:r>
      <w:r w:rsidR="00AE05E9" w:rsidRPr="003D662E">
        <w:rPr>
          <w:lang w:val="en-US"/>
        </w:rPr>
        <w:fldChar w:fldCharType="separate"/>
      </w:r>
      <w:r w:rsidR="00C62E87" w:rsidRPr="003D662E">
        <w:rPr>
          <w:lang w:val="en-US"/>
        </w:rPr>
        <w:t xml:space="preserve">Figure </w:t>
      </w:r>
      <w:r w:rsidR="00C62E87">
        <w:rPr>
          <w:noProof/>
          <w:lang w:val="en-US"/>
        </w:rPr>
        <w:t>49</w:t>
      </w:r>
      <w:r w:rsidR="00AE05E9" w:rsidRPr="003D662E">
        <w:rPr>
          <w:lang w:val="en-US"/>
        </w:rPr>
        <w:fldChar w:fldCharType="end"/>
      </w:r>
      <w:r w:rsidR="00AE05E9" w:rsidRPr="003D662E">
        <w:rPr>
          <w:lang w:val="en-US"/>
        </w:rPr>
        <w:t xml:space="preserve">. Let </w:t>
      </w:r>
      <w:r w:rsidR="00AE05E9" w:rsidRPr="003D662E">
        <w:rPr>
          <w:rFonts w:ascii="Consolas" w:hAnsi="Consolas"/>
          <w:i/>
          <w:lang w:val="en-US"/>
        </w:rPr>
        <w:t>X</w:t>
      </w:r>
      <w:r w:rsidR="00AE05E9" w:rsidRPr="003D662E">
        <w:rPr>
          <w:lang w:val="en-US"/>
        </w:rPr>
        <w:t xml:space="preserve"> be the part of the model for services, applications or devices</w:t>
      </w:r>
      <w:r w:rsidR="00C57E42" w:rsidRPr="003D662E">
        <w:rPr>
          <w:lang w:val="en-US"/>
        </w:rPr>
        <w:t xml:space="preserve">, e.g., </w:t>
      </w:r>
      <w:r w:rsidR="00C57E42" w:rsidRPr="003D662E">
        <w:rPr>
          <w:rFonts w:ascii="Consolas" w:hAnsi="Consolas"/>
          <w:i/>
          <w:lang w:val="en-US"/>
        </w:rPr>
        <w:t>X</w:t>
      </w:r>
      <w:r w:rsidR="00C57E42" w:rsidRPr="003D662E">
        <w:rPr>
          <w:lang w:val="en-US"/>
        </w:rPr>
        <w:t xml:space="preserve"> could be “Devices”</w:t>
      </w:r>
      <w:r w:rsidR="00AE05E9" w:rsidRPr="003D662E">
        <w:rPr>
          <w:lang w:val="en-US"/>
        </w:rPr>
        <w:t xml:space="preserve">. To enable the </w:t>
      </w:r>
      <w:r w:rsidR="00EF315B" w:rsidRPr="003D662E">
        <w:rPr>
          <w:lang w:val="en-US"/>
        </w:rPr>
        <w:t xml:space="preserve">kind </w:t>
      </w:r>
      <w:r w:rsidR="00AE05E9" w:rsidRPr="003D662E">
        <w:rPr>
          <w:lang w:val="en-US"/>
        </w:rPr>
        <w:t xml:space="preserve">of openness as explained above, </w:t>
      </w:r>
      <w:r w:rsidR="00E5158A" w:rsidRPr="003D662E">
        <w:rPr>
          <w:lang w:val="en-US"/>
        </w:rPr>
        <w:t>one model module must define the basic types and operations the dynamic extensions shall hook into</w:t>
      </w:r>
      <w:r w:rsidR="00C57E42" w:rsidRPr="003D662E">
        <w:rPr>
          <w:lang w:val="en-US"/>
        </w:rPr>
        <w:t xml:space="preserve"> (module </w:t>
      </w:r>
      <w:r w:rsidR="00C57E42" w:rsidRPr="003D662E">
        <w:rPr>
          <w:rFonts w:ascii="Consolas" w:hAnsi="Consolas"/>
          <w:i/>
          <w:lang w:val="en-US"/>
        </w:rPr>
        <w:t>X</w:t>
      </w:r>
      <w:r w:rsidR="00C57E42" w:rsidRPr="003D662E">
        <w:rPr>
          <w:rFonts w:ascii="Consolas" w:hAnsi="Consolas"/>
          <w:lang w:val="en-US"/>
        </w:rPr>
        <w:t>Base</w:t>
      </w:r>
      <w:r w:rsidR="00C57E42" w:rsidRPr="003D662E">
        <w:rPr>
          <w:rFonts w:cstheme="minorHAnsi"/>
          <w:lang w:val="en-US"/>
        </w:rPr>
        <w:t xml:space="preserve">, </w:t>
      </w:r>
      <w:r w:rsidR="00C57E42" w:rsidRPr="003D662E">
        <w:rPr>
          <w:lang w:val="en-US"/>
        </w:rPr>
        <w:t xml:space="preserve">for the devices example the name would be </w:t>
      </w:r>
      <w:r w:rsidR="00C57E42" w:rsidRPr="003D662E">
        <w:rPr>
          <w:rFonts w:ascii="Consolas" w:hAnsi="Consolas"/>
          <w:lang w:val="en-US"/>
        </w:rPr>
        <w:t>DevicesBase</w:t>
      </w:r>
      <w:r w:rsidR="00C57E42" w:rsidRPr="003D662E">
        <w:rPr>
          <w:lang w:val="en-US"/>
        </w:rPr>
        <w:t>)</w:t>
      </w:r>
      <w:r w:rsidR="00E5158A" w:rsidRPr="003D662E">
        <w:rPr>
          <w:lang w:val="en-US"/>
        </w:rPr>
        <w:t>.</w:t>
      </w:r>
      <w:r w:rsidR="00C57E42" w:rsidRPr="003D662E">
        <w:rPr>
          <w:lang w:val="en-US"/>
        </w:rPr>
        <w:t xml:space="preserve"> The extensions are modules that import the base </w:t>
      </w:r>
      <w:r w:rsidR="00EF315B" w:rsidRPr="003D662E">
        <w:rPr>
          <w:lang w:val="en-US"/>
        </w:rPr>
        <w:t>modul</w:t>
      </w:r>
      <w:r w:rsidR="001F5A09" w:rsidRPr="003D662E">
        <w:rPr>
          <w:lang w:val="en-US"/>
        </w:rPr>
        <w:t>e</w:t>
      </w:r>
      <w:r w:rsidR="00C57E42" w:rsidRPr="003D662E">
        <w:rPr>
          <w:lang w:val="en-US"/>
        </w:rPr>
        <w:t xml:space="preserve"> and add own types and operations. Their names are a composed from the respective model part, i.e., X, the infix “Part” </w:t>
      </w:r>
      <w:r w:rsidR="00C57E42" w:rsidRPr="003D662E">
        <w:rPr>
          <w:lang w:val="en-US"/>
        </w:rPr>
        <w:lastRenderedPageBreak/>
        <w:t xml:space="preserve">and the individual name of the extension, e.g., </w:t>
      </w:r>
      <w:r w:rsidR="00C57E42" w:rsidRPr="003D662E">
        <w:rPr>
          <w:rFonts w:ascii="Consolas" w:hAnsi="Consolas"/>
          <w:lang w:val="en-US"/>
        </w:rPr>
        <w:t>DevicePartPhoenixContact</w:t>
      </w:r>
      <w:r w:rsidR="000F3218" w:rsidRPr="003D662E">
        <w:rPr>
          <w:rStyle w:val="FootnoteReference"/>
          <w:rFonts w:ascii="Consolas" w:hAnsi="Consolas"/>
          <w:lang w:val="en-US"/>
        </w:rPr>
        <w:footnoteReference w:id="90"/>
      </w:r>
      <w:r w:rsidR="00C57E42" w:rsidRPr="003D662E">
        <w:rPr>
          <w:lang w:val="en-US"/>
        </w:rPr>
        <w:t xml:space="preserve"> for specific device types representing the AXC PLC/edge series of Phoenix Contact.</w:t>
      </w:r>
      <w:r w:rsidR="00B37CE4" w:rsidRPr="003D662E">
        <w:rPr>
          <w:lang w:val="en-US"/>
        </w:rPr>
        <w:t xml:space="preserve"> Finally, some modules must use the extensions. Such a module must be an extension of the </w:t>
      </w:r>
      <w:r w:rsidR="00B37CE4" w:rsidRPr="003D662E">
        <w:rPr>
          <w:rFonts w:ascii="Consolas" w:hAnsi="Consolas"/>
          <w:i/>
          <w:lang w:val="en-US"/>
        </w:rPr>
        <w:t>X</w:t>
      </w:r>
      <w:r w:rsidR="00B37CE4" w:rsidRPr="003D662E">
        <w:rPr>
          <w:rFonts w:ascii="Consolas" w:hAnsi="Consolas"/>
          <w:lang w:val="en-US"/>
        </w:rPr>
        <w:t>Base</w:t>
      </w:r>
      <w:r w:rsidR="00B37CE4" w:rsidRPr="003D662E">
        <w:rPr>
          <w:lang w:val="en-US"/>
        </w:rPr>
        <w:t xml:space="preserve"> and dynamically import the </w:t>
      </w:r>
      <w:r w:rsidR="00B37CE4" w:rsidRPr="003D662E">
        <w:rPr>
          <w:rFonts w:ascii="Consolas" w:hAnsi="Consolas"/>
          <w:i/>
          <w:lang w:val="en-US"/>
        </w:rPr>
        <w:t>X</w:t>
      </w:r>
      <w:r w:rsidR="00B37CE4" w:rsidRPr="003D662E">
        <w:rPr>
          <w:rFonts w:ascii="Consolas" w:hAnsi="Consolas"/>
          <w:lang w:val="en-US"/>
        </w:rPr>
        <w:t>Part</w:t>
      </w:r>
      <w:r w:rsidR="00B37CE4" w:rsidRPr="003D662E">
        <w:rPr>
          <w:rFonts w:ascii="Consolas" w:hAnsi="Consolas"/>
          <w:i/>
          <w:lang w:val="en-US"/>
        </w:rPr>
        <w:t>Y</w:t>
      </w:r>
      <w:r w:rsidR="00B37CE4" w:rsidRPr="003D662E">
        <w:rPr>
          <w:lang w:val="en-US"/>
        </w:rPr>
        <w:t xml:space="preserve"> in a way that they hook into the dynamic dispatch of </w:t>
      </w:r>
      <w:r w:rsidR="00B37CE4" w:rsidRPr="003D662E">
        <w:rPr>
          <w:rFonts w:ascii="Consolas" w:hAnsi="Consolas"/>
          <w:i/>
          <w:lang w:val="en-US"/>
        </w:rPr>
        <w:t>X</w:t>
      </w:r>
      <w:r w:rsidR="00B37CE4" w:rsidRPr="003D662E">
        <w:rPr>
          <w:lang w:val="en-US"/>
        </w:rPr>
        <w:t xml:space="preserve"> (and transitively extend </w:t>
      </w:r>
      <w:r w:rsidR="00DD4B46" w:rsidRPr="003D662E">
        <w:rPr>
          <w:rFonts w:ascii="Consolas" w:hAnsi="Consolas"/>
          <w:i/>
          <w:lang w:val="en-US"/>
        </w:rPr>
        <w:t>X</w:t>
      </w:r>
      <w:r w:rsidR="00DD4B46" w:rsidRPr="003D662E">
        <w:rPr>
          <w:rFonts w:ascii="Consolas" w:hAnsi="Consolas"/>
          <w:lang w:val="en-US"/>
        </w:rPr>
        <w:t>Base</w:t>
      </w:r>
      <w:r w:rsidR="00B37CE4" w:rsidRPr="003D662E">
        <w:rPr>
          <w:lang w:val="en-US"/>
        </w:rPr>
        <w:t>).</w:t>
      </w:r>
      <w:r w:rsidR="00DD4B46" w:rsidRPr="003D662E">
        <w:rPr>
          <w:lang w:val="en-US"/>
        </w:rPr>
        <w:t xml:space="preserve"> In the model, this is the module </w:t>
      </w:r>
      <w:r w:rsidR="00DD4B46" w:rsidRPr="003D662E">
        <w:rPr>
          <w:rFonts w:ascii="Consolas" w:hAnsi="Consolas"/>
          <w:i/>
          <w:lang w:val="en-US"/>
        </w:rPr>
        <w:t>X</w:t>
      </w:r>
      <w:r w:rsidR="00DD4B46" w:rsidRPr="003D662E">
        <w:rPr>
          <w:rFonts w:cstheme="minorHAnsi"/>
          <w:lang w:val="en-US"/>
        </w:rPr>
        <w:t xml:space="preserve">, in the example called “Devices”, which usually </w:t>
      </w:r>
      <w:r w:rsidR="00EF315B" w:rsidRPr="003D662E">
        <w:rPr>
          <w:rFonts w:cstheme="minorHAnsi"/>
          <w:lang w:val="en-US"/>
        </w:rPr>
        <w:t xml:space="preserve">is </w:t>
      </w:r>
      <w:r w:rsidR="00DD4B46" w:rsidRPr="003D662E">
        <w:rPr>
          <w:rFonts w:cstheme="minorHAnsi"/>
          <w:lang w:val="en-US"/>
        </w:rPr>
        <w:t>empty except for imports and the model extension statement. This module is then imported by further modules of the configuration model and implicitly introduces the dynamic extensions.</w:t>
      </w:r>
      <w:r w:rsidR="00B32457" w:rsidRPr="003D662E">
        <w:rPr>
          <w:rFonts w:cstheme="minorHAnsi"/>
          <w:lang w:val="en-US"/>
        </w:rPr>
        <w:t xml:space="preserve"> At runtime, further extensions can be added, but currently only by re-loading the entire model.</w:t>
      </w:r>
    </w:p>
    <w:p w14:paraId="14EA8DB8" w14:textId="042DAC85" w:rsidR="00E5519D" w:rsidRPr="003D662E" w:rsidRDefault="006E0162" w:rsidP="00A65A3C">
      <w:pPr>
        <w:jc w:val="both"/>
        <w:rPr>
          <w:lang w:val="en-US"/>
        </w:rPr>
      </w:pPr>
      <w:r w:rsidRPr="003D662E">
        <w:rPr>
          <w:noProof/>
          <w:lang w:val="en-US"/>
        </w:rPr>
        <w:drawing>
          <wp:inline distT="0" distB="0" distL="0" distR="0" wp14:anchorId="50944EDC" wp14:editId="0A776C3A">
            <wp:extent cx="5760720" cy="349225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60720" cy="3492250"/>
                    </a:xfrm>
                    <a:prstGeom prst="rect">
                      <a:avLst/>
                    </a:prstGeom>
                    <a:noFill/>
                    <a:ln>
                      <a:noFill/>
                    </a:ln>
                  </pic:spPr>
                </pic:pic>
              </a:graphicData>
            </a:graphic>
          </wp:inline>
        </w:drawing>
      </w:r>
    </w:p>
    <w:p w14:paraId="547D6335" w14:textId="49BB815B" w:rsidR="00507BCA" w:rsidRPr="003D662E" w:rsidRDefault="00507BCA" w:rsidP="00507BCA">
      <w:pPr>
        <w:pStyle w:val="Caption"/>
        <w:jc w:val="center"/>
        <w:rPr>
          <w:lang w:val="en-US"/>
        </w:rPr>
      </w:pPr>
      <w:bookmarkStart w:id="213" w:name="_Ref88470641"/>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C62E87">
        <w:rPr>
          <w:noProof/>
          <w:lang w:val="en-US"/>
        </w:rPr>
        <w:t>50</w:t>
      </w:r>
      <w:r w:rsidRPr="003D662E">
        <w:fldChar w:fldCharType="end"/>
      </w:r>
      <w:bookmarkEnd w:id="213"/>
      <w:r w:rsidRPr="003D662E">
        <w:rPr>
          <w:lang w:val="en-US"/>
        </w:rPr>
        <w:t>: Meta-model concepts for defining services and alternatives.</w:t>
      </w:r>
    </w:p>
    <w:p w14:paraId="4DB511D9" w14:textId="516128D1" w:rsidR="00091FB9" w:rsidRPr="003D662E" w:rsidRDefault="00583CF1" w:rsidP="00A65A3C">
      <w:pPr>
        <w:jc w:val="both"/>
        <w:rPr>
          <w:lang w:val="en-US"/>
        </w:rPr>
      </w:pPr>
      <w:r w:rsidRPr="003D662E">
        <w:rPr>
          <w:lang w:val="en-US"/>
        </w:rPr>
        <w:t xml:space="preserve">The configuration of user-defined applications that are executed on top of the platform, the involved services, their data paths and the resources to execute the services on </w:t>
      </w:r>
      <w:r w:rsidR="00C559D5" w:rsidRPr="003D662E">
        <w:rPr>
          <w:lang w:val="en-US"/>
        </w:rPr>
        <w:t xml:space="preserve">requires more information and, thus, is more complex than the two IVML model patterns discussed before. </w:t>
      </w:r>
      <w:r w:rsidR="00091FB9" w:rsidRPr="003D662E">
        <w:rPr>
          <w:lang w:val="en-US"/>
        </w:rPr>
        <w:t xml:space="preserve">The most relevant configuration concepts for applications are illustrated in terms of the UML-like class diagram in </w:t>
      </w:r>
      <w:r w:rsidR="00091FB9" w:rsidRPr="003D662E">
        <w:rPr>
          <w:lang w:val="en-US"/>
        </w:rPr>
        <w:fldChar w:fldCharType="begin"/>
      </w:r>
      <w:r w:rsidR="00091FB9" w:rsidRPr="003D662E">
        <w:rPr>
          <w:lang w:val="en-US"/>
        </w:rPr>
        <w:instrText xml:space="preserve"> REF _Ref88470641 \h </w:instrText>
      </w:r>
      <w:r w:rsidR="00600F88" w:rsidRPr="003D662E">
        <w:rPr>
          <w:lang w:val="en-US"/>
        </w:rPr>
        <w:instrText xml:space="preserve"> \* MERGEFORMAT </w:instrText>
      </w:r>
      <w:r w:rsidR="00091FB9" w:rsidRPr="003D662E">
        <w:rPr>
          <w:lang w:val="en-US"/>
        </w:rPr>
      </w:r>
      <w:r w:rsidR="00091FB9" w:rsidRPr="003D662E">
        <w:rPr>
          <w:lang w:val="en-US"/>
        </w:rPr>
        <w:fldChar w:fldCharType="separate"/>
      </w:r>
      <w:r w:rsidR="00C62E87" w:rsidRPr="003D662E">
        <w:rPr>
          <w:lang w:val="en-US"/>
        </w:rPr>
        <w:t xml:space="preserve">Figure </w:t>
      </w:r>
      <w:r w:rsidR="00C62E87">
        <w:rPr>
          <w:noProof/>
          <w:lang w:val="en-US"/>
        </w:rPr>
        <w:t>50</w:t>
      </w:r>
      <w:r w:rsidR="00091FB9" w:rsidRPr="003D662E">
        <w:rPr>
          <w:lang w:val="en-US"/>
        </w:rPr>
        <w:fldChar w:fldCharType="end"/>
      </w:r>
      <w:r w:rsidR="00091FB9" w:rsidRPr="003D662E">
        <w:rPr>
          <w:lang w:val="en-US"/>
        </w:rPr>
        <w:t>.</w:t>
      </w:r>
      <w:r w:rsidR="002D2F93" w:rsidRPr="003D662E">
        <w:rPr>
          <w:lang w:val="en-US"/>
        </w:rPr>
        <w:t xml:space="preserve"> We target the following aims:</w:t>
      </w:r>
    </w:p>
    <w:p w14:paraId="6F28D538" w14:textId="589FEB3E" w:rsidR="002D2F93" w:rsidRPr="003D662E" w:rsidRDefault="002D2F93" w:rsidP="007245E8">
      <w:pPr>
        <w:pStyle w:val="ListParagraph"/>
        <w:numPr>
          <w:ilvl w:val="0"/>
          <w:numId w:val="29"/>
        </w:numPr>
        <w:jc w:val="both"/>
        <w:rPr>
          <w:lang w:val="en-US"/>
        </w:rPr>
      </w:pPr>
      <w:r w:rsidRPr="003D662E">
        <w:rPr>
          <w:lang w:val="en-US"/>
        </w:rPr>
        <w:t>C</w:t>
      </w:r>
      <w:r w:rsidR="00091FB9" w:rsidRPr="003D662E">
        <w:rPr>
          <w:lang w:val="en-US"/>
        </w:rPr>
        <w:t xml:space="preserve">onfigure </w:t>
      </w:r>
      <w:r w:rsidR="00091FB9" w:rsidRPr="003D662E">
        <w:rPr>
          <w:b/>
          <w:lang w:val="en-US"/>
        </w:rPr>
        <w:t>re-usable services</w:t>
      </w:r>
      <w:r w:rsidR="00091FB9" w:rsidRPr="003D662E">
        <w:rPr>
          <w:lang w:val="en-US"/>
        </w:rPr>
        <w:t xml:space="preserve"> (the </w:t>
      </w:r>
      <w:r w:rsidR="00091FB9" w:rsidRPr="003D662E">
        <w:rPr>
          <w:rFonts w:ascii="Consolas" w:hAnsi="Consolas"/>
          <w:i/>
          <w:lang w:val="en-US"/>
        </w:rPr>
        <w:t>Services</w:t>
      </w:r>
      <w:r w:rsidR="00091FB9" w:rsidRPr="003D662E">
        <w:rPr>
          <w:lang w:val="en-US"/>
        </w:rPr>
        <w:t xml:space="preserve"> module in </w:t>
      </w:r>
      <w:r w:rsidR="00091FB9" w:rsidRPr="003D662E">
        <w:rPr>
          <w:lang w:val="en-US"/>
        </w:rPr>
        <w:fldChar w:fldCharType="begin"/>
      </w:r>
      <w:r w:rsidR="00091FB9" w:rsidRPr="003D662E">
        <w:rPr>
          <w:lang w:val="en-US"/>
        </w:rPr>
        <w:instrText xml:space="preserve"> REF _Ref88470641 \h </w:instrText>
      </w:r>
      <w:r w:rsidR="00600F88" w:rsidRPr="003D662E">
        <w:rPr>
          <w:lang w:val="en-US"/>
        </w:rPr>
        <w:instrText xml:space="preserve"> \* MERGEFORMAT </w:instrText>
      </w:r>
      <w:r w:rsidR="00091FB9" w:rsidRPr="003D662E">
        <w:rPr>
          <w:lang w:val="en-US"/>
        </w:rPr>
      </w:r>
      <w:r w:rsidR="00091FB9" w:rsidRPr="003D662E">
        <w:rPr>
          <w:lang w:val="en-US"/>
        </w:rPr>
        <w:fldChar w:fldCharType="separate"/>
      </w:r>
      <w:r w:rsidR="00C62E87" w:rsidRPr="003D662E">
        <w:rPr>
          <w:lang w:val="en-US"/>
        </w:rPr>
        <w:t xml:space="preserve">Figure </w:t>
      </w:r>
      <w:r w:rsidR="00C62E87">
        <w:rPr>
          <w:noProof/>
          <w:lang w:val="en-US"/>
        </w:rPr>
        <w:t>50</w:t>
      </w:r>
      <w:r w:rsidR="00091FB9" w:rsidRPr="003D662E">
        <w:rPr>
          <w:lang w:val="en-US"/>
        </w:rPr>
        <w:fldChar w:fldCharType="end"/>
      </w:r>
      <w:r w:rsidR="00091FB9" w:rsidRPr="003D662E">
        <w:rPr>
          <w:lang w:val="en-US"/>
        </w:rPr>
        <w:t xml:space="preserve">) and their properties, potentially families of semantically equivalent services that can be exchanged at runtime, e.g., alternative AI services. </w:t>
      </w:r>
      <w:r w:rsidR="00F50907" w:rsidRPr="003D662E">
        <w:rPr>
          <w:lang w:val="en-US"/>
        </w:rPr>
        <w:t xml:space="preserve">Services include those provided and integrated into the platform as well as user-supplied services. </w:t>
      </w:r>
    </w:p>
    <w:p w14:paraId="148964C7" w14:textId="2F02C3C1" w:rsidR="002D2F93" w:rsidRPr="003D662E" w:rsidRDefault="002D2F93" w:rsidP="007245E8">
      <w:pPr>
        <w:pStyle w:val="ListParagraph"/>
        <w:numPr>
          <w:ilvl w:val="0"/>
          <w:numId w:val="29"/>
        </w:numPr>
        <w:jc w:val="both"/>
        <w:rPr>
          <w:lang w:val="en-US"/>
        </w:rPr>
      </w:pPr>
      <w:r w:rsidRPr="003D662E">
        <w:rPr>
          <w:lang w:val="en-US"/>
        </w:rPr>
        <w:t>R</w:t>
      </w:r>
      <w:r w:rsidR="0001380B" w:rsidRPr="003D662E">
        <w:rPr>
          <w:lang w:val="en-US"/>
        </w:rPr>
        <w:t xml:space="preserve">epresent </w:t>
      </w:r>
      <w:r w:rsidR="0001380B" w:rsidRPr="003D662E">
        <w:rPr>
          <w:b/>
          <w:lang w:val="en-US"/>
        </w:rPr>
        <w:t>data transformation and mappings</w:t>
      </w:r>
      <w:r w:rsidR="0001380B" w:rsidRPr="003D662E">
        <w:rPr>
          <w:lang w:val="en-US"/>
        </w:rPr>
        <w:t xml:space="preserve"> to reduce the effort of manual coding </w:t>
      </w:r>
      <w:r w:rsidRPr="003D662E">
        <w:rPr>
          <w:lang w:val="en-US"/>
        </w:rPr>
        <w:t>in standard situations (in the sense of “low code”</w:t>
      </w:r>
      <w:r w:rsidR="005C54C3" w:rsidRPr="003D662E">
        <w:rPr>
          <w:lang w:val="en-US"/>
        </w:rPr>
        <w:t>, R19f</w:t>
      </w:r>
      <w:r w:rsidRPr="003D662E">
        <w:rPr>
          <w:lang w:val="en-US"/>
        </w:rPr>
        <w:t>). Currently, we apply such data transformations in particular to integrate (machine) connectors.</w:t>
      </w:r>
      <w:r w:rsidR="0023670D" w:rsidRPr="003D662E">
        <w:rPr>
          <w:lang w:val="en-US"/>
        </w:rPr>
        <w:t xml:space="preserve"> </w:t>
      </w:r>
      <w:r w:rsidR="0023670D" w:rsidRPr="003D662E">
        <w:rPr>
          <w:lang w:val="en-US"/>
        </w:rPr>
        <w:fldChar w:fldCharType="begin"/>
      </w:r>
      <w:r w:rsidR="0023670D" w:rsidRPr="003D662E">
        <w:rPr>
          <w:lang w:val="en-US"/>
        </w:rPr>
        <w:instrText xml:space="preserve"> REF _Ref96432719 \h </w:instrText>
      </w:r>
      <w:r w:rsidR="001D3933" w:rsidRPr="003D662E">
        <w:rPr>
          <w:lang w:val="en-US"/>
        </w:rPr>
        <w:instrText xml:space="preserve"> \* MERGEFORMAT </w:instrText>
      </w:r>
      <w:r w:rsidR="0023670D" w:rsidRPr="003D662E">
        <w:rPr>
          <w:lang w:val="en-US"/>
        </w:rPr>
      </w:r>
      <w:r w:rsidR="0023670D" w:rsidRPr="003D662E">
        <w:rPr>
          <w:lang w:val="en-US"/>
        </w:rPr>
        <w:fldChar w:fldCharType="separate"/>
      </w:r>
      <w:r w:rsidR="00C62E87" w:rsidRPr="003D662E">
        <w:rPr>
          <w:lang w:val="en-GB"/>
        </w:rPr>
        <w:t xml:space="preserve">Figure </w:t>
      </w:r>
      <w:r w:rsidR="00C62E87">
        <w:rPr>
          <w:noProof/>
          <w:lang w:val="en-GB"/>
        </w:rPr>
        <w:t>51</w:t>
      </w:r>
      <w:r w:rsidR="0023670D" w:rsidRPr="003D662E">
        <w:rPr>
          <w:lang w:val="en-US"/>
        </w:rPr>
        <w:fldChar w:fldCharType="end"/>
      </w:r>
      <w:r w:rsidR="0023670D" w:rsidRPr="003D662E">
        <w:rPr>
          <w:lang w:val="en-US"/>
        </w:rPr>
        <w:t xml:space="preserve"> illustrates the applied data mapping approach. For a connector we specify a machine- and a platform-side I/O data format, usually a record of named/typed fields. </w:t>
      </w:r>
      <w:r w:rsidR="00642CD0" w:rsidRPr="003D662E">
        <w:rPr>
          <w:lang w:val="en-US"/>
        </w:rPr>
        <w:t>Fields with same (nested) field names are mapped</w:t>
      </w:r>
      <w:r w:rsidR="0023670D" w:rsidRPr="003D662E">
        <w:rPr>
          <w:lang w:val="en-US"/>
        </w:rPr>
        <w:t xml:space="preserve"> </w:t>
      </w:r>
      <w:r w:rsidR="00642CD0" w:rsidRPr="003D662E">
        <w:rPr>
          <w:lang w:val="en-US"/>
        </w:rPr>
        <w:t>onto each other in both directions, machine-to-platform and platform-to-machine.</w:t>
      </w:r>
      <w:r w:rsidR="00AC0FC9" w:rsidRPr="003D662E">
        <w:rPr>
          <w:lang w:val="en-US"/>
        </w:rPr>
        <w:t xml:space="preserve"> Fields that cannot be mapped are either ignored, i.e., projected out, or left </w:t>
      </w:r>
      <w:r w:rsidR="00F71BB9" w:rsidRPr="003D662E">
        <w:rPr>
          <w:lang w:val="en-US"/>
        </w:rPr>
        <w:t>uninitialized</w:t>
      </w:r>
      <w:r w:rsidR="00AC0FC9" w:rsidRPr="003D662E">
        <w:rPr>
          <w:lang w:val="en-US"/>
        </w:rPr>
        <w:t xml:space="preserve">. To fill individual fields, assignment expressions between both sides can be stated, </w:t>
      </w:r>
      <w:r w:rsidR="00AC0FC9" w:rsidRPr="003D662E">
        <w:rPr>
          <w:lang w:val="en-US"/>
        </w:rPr>
        <w:lastRenderedPageBreak/>
        <w:t xml:space="preserve">allowing for simple data transformations, e.g., </w:t>
      </w:r>
      <w:r w:rsidR="00CF5993" w:rsidRPr="003D662E">
        <w:rPr>
          <w:lang w:val="en-US"/>
        </w:rPr>
        <w:t xml:space="preserve">unit calculations. For a model connector (cf. </w:t>
      </w:r>
      <w:r w:rsidR="00AC0FC9" w:rsidRPr="003D662E">
        <w:rPr>
          <w:lang w:val="en-US"/>
        </w:rPr>
        <w:t xml:space="preserve">Section </w:t>
      </w:r>
      <w:r w:rsidR="00AC0FC9" w:rsidRPr="003D662E">
        <w:rPr>
          <w:lang w:val="en-US"/>
        </w:rPr>
        <w:fldChar w:fldCharType="begin"/>
      </w:r>
      <w:r w:rsidR="00AC0FC9" w:rsidRPr="003D662E">
        <w:rPr>
          <w:lang w:val="en-US"/>
        </w:rPr>
        <w:instrText xml:space="preserve"> REF _Ref57287366 \r \h </w:instrText>
      </w:r>
      <w:r w:rsidR="00F71BB9" w:rsidRPr="003D662E">
        <w:rPr>
          <w:lang w:val="en-US"/>
        </w:rPr>
        <w:instrText xml:space="preserve"> \* MERGEFORMAT </w:instrText>
      </w:r>
      <w:r w:rsidR="00AC0FC9" w:rsidRPr="003D662E">
        <w:rPr>
          <w:lang w:val="en-US"/>
        </w:rPr>
      </w:r>
      <w:r w:rsidR="00AC0FC9" w:rsidRPr="003D662E">
        <w:rPr>
          <w:lang w:val="en-US"/>
        </w:rPr>
        <w:fldChar w:fldCharType="separate"/>
      </w:r>
      <w:r w:rsidR="00C62E87">
        <w:rPr>
          <w:lang w:val="en-US"/>
        </w:rPr>
        <w:t>3.4.2</w:t>
      </w:r>
      <w:r w:rsidR="00AC0FC9" w:rsidRPr="003D662E">
        <w:rPr>
          <w:lang w:val="en-US"/>
        </w:rPr>
        <w:fldChar w:fldCharType="end"/>
      </w:r>
      <w:r w:rsidR="00AC0FC9" w:rsidRPr="003D662E">
        <w:rPr>
          <w:lang w:val="en-US"/>
        </w:rPr>
        <w:t>)</w:t>
      </w:r>
      <w:r w:rsidR="00CF5993" w:rsidRPr="003D662E">
        <w:rPr>
          <w:lang w:val="en-US"/>
        </w:rPr>
        <w:t xml:space="preserve">, the given data formats can be turned by the generator into model paths and data can be obtained and transformed automatically. For a channel connector (cf. Section </w:t>
      </w:r>
      <w:r w:rsidR="00CF5993" w:rsidRPr="003D662E">
        <w:rPr>
          <w:lang w:val="en-US"/>
        </w:rPr>
        <w:fldChar w:fldCharType="begin"/>
      </w:r>
      <w:r w:rsidR="00CF5993" w:rsidRPr="003D662E">
        <w:rPr>
          <w:lang w:val="en-US"/>
        </w:rPr>
        <w:instrText xml:space="preserve"> REF _Ref57287366 \r \h </w:instrText>
      </w:r>
      <w:r w:rsidR="00F71BB9" w:rsidRPr="003D662E">
        <w:rPr>
          <w:lang w:val="en-US"/>
        </w:rPr>
        <w:instrText xml:space="preserve"> \* MERGEFORMAT </w:instrText>
      </w:r>
      <w:r w:rsidR="00CF5993" w:rsidRPr="003D662E">
        <w:rPr>
          <w:lang w:val="en-US"/>
        </w:rPr>
      </w:r>
      <w:r w:rsidR="00CF5993" w:rsidRPr="003D662E">
        <w:rPr>
          <w:lang w:val="en-US"/>
        </w:rPr>
        <w:fldChar w:fldCharType="separate"/>
      </w:r>
      <w:r w:rsidR="00C62E87">
        <w:rPr>
          <w:lang w:val="en-US"/>
        </w:rPr>
        <w:t>3.4.2</w:t>
      </w:r>
      <w:r w:rsidR="00CF5993" w:rsidRPr="003D662E">
        <w:rPr>
          <w:lang w:val="en-US"/>
        </w:rPr>
        <w:fldChar w:fldCharType="end"/>
      </w:r>
      <w:r w:rsidR="00CF5993" w:rsidRPr="003D662E">
        <w:rPr>
          <w:lang w:val="en-US"/>
        </w:rPr>
        <w:t xml:space="preserve">), the input is always binary. Here, the input parsers from the Connectors component can be </w:t>
      </w:r>
      <w:r w:rsidR="00457829" w:rsidRPr="003D662E">
        <w:rPr>
          <w:lang w:val="en-US"/>
        </w:rPr>
        <w:t xml:space="preserve">specified in the model </w:t>
      </w:r>
      <w:r w:rsidR="00CF5993" w:rsidRPr="003D662E">
        <w:rPr>
          <w:lang w:val="en-US"/>
        </w:rPr>
        <w:t xml:space="preserve">to turn the data into named/indexed fields that are mapped by default to the machine formats and, thus, can further be used as for the model connectors. </w:t>
      </w:r>
      <w:r w:rsidR="00457829" w:rsidRPr="003D662E">
        <w:rPr>
          <w:lang w:val="en-US"/>
        </w:rPr>
        <w:t>In the opposite direction, output formatters can be applied. If no platform-supplied parsers/formatters fit to the data at hands, own Java components supplied as Maven component can be specified. Similarly, the entire mapping process can be bypassed by own serializers or model adapters.</w:t>
      </w:r>
    </w:p>
    <w:p w14:paraId="05135AB8" w14:textId="528BF206" w:rsidR="001D3933" w:rsidRPr="003D662E" w:rsidRDefault="001D3933" w:rsidP="001D3933">
      <w:pPr>
        <w:pStyle w:val="ListParagraph"/>
        <w:jc w:val="both"/>
        <w:rPr>
          <w:lang w:val="en-US"/>
        </w:rPr>
      </w:pPr>
    </w:p>
    <w:p w14:paraId="5DD0BE53" w14:textId="71EBEEC1" w:rsidR="001D3933" w:rsidRPr="003D662E" w:rsidRDefault="001D3933" w:rsidP="001D3933">
      <w:pPr>
        <w:pStyle w:val="ListParagraph"/>
        <w:jc w:val="center"/>
        <w:rPr>
          <w:lang w:val="en-US"/>
        </w:rPr>
      </w:pPr>
      <w:r w:rsidRPr="003D662E">
        <w:rPr>
          <w:noProof/>
          <w:lang w:val="en-US"/>
        </w:rPr>
        <w:drawing>
          <wp:inline distT="0" distB="0" distL="0" distR="0" wp14:anchorId="03335D99" wp14:editId="649A773E">
            <wp:extent cx="4216928" cy="1045865"/>
            <wp:effectExtent l="0" t="0" r="0" b="190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239270" cy="1051406"/>
                    </a:xfrm>
                    <a:prstGeom prst="rect">
                      <a:avLst/>
                    </a:prstGeom>
                    <a:noFill/>
                    <a:ln>
                      <a:noFill/>
                    </a:ln>
                  </pic:spPr>
                </pic:pic>
              </a:graphicData>
            </a:graphic>
          </wp:inline>
        </w:drawing>
      </w:r>
    </w:p>
    <w:p w14:paraId="7F3966F5" w14:textId="724D3205" w:rsidR="001D3933" w:rsidRPr="003D662E" w:rsidRDefault="001D3933" w:rsidP="001D3933">
      <w:pPr>
        <w:pStyle w:val="Caption"/>
        <w:jc w:val="center"/>
        <w:rPr>
          <w:lang w:val="en-GB"/>
        </w:rPr>
      </w:pPr>
      <w:bookmarkStart w:id="214" w:name="_Ref96432719"/>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C62E87">
        <w:rPr>
          <w:noProof/>
          <w:lang w:val="en-GB"/>
        </w:rPr>
        <w:t>51</w:t>
      </w:r>
      <w:r w:rsidRPr="003D662E">
        <w:fldChar w:fldCharType="end"/>
      </w:r>
      <w:bookmarkEnd w:id="214"/>
      <w:r w:rsidRPr="003D662E">
        <w:rPr>
          <w:lang w:val="en-GB"/>
        </w:rPr>
        <w:t>: Overview of low-code data mapping for connectors.</w:t>
      </w:r>
    </w:p>
    <w:p w14:paraId="3B74D42C" w14:textId="77777777" w:rsidR="001D3933" w:rsidRPr="003D662E" w:rsidRDefault="001D3933" w:rsidP="001D3933">
      <w:pPr>
        <w:pStyle w:val="ListParagraph"/>
        <w:jc w:val="both"/>
        <w:rPr>
          <w:lang w:val="en-US"/>
        </w:rPr>
      </w:pPr>
    </w:p>
    <w:p w14:paraId="7780A488" w14:textId="2E9B5BE1" w:rsidR="002D2F93" w:rsidRPr="003D662E" w:rsidRDefault="002D2F93" w:rsidP="007245E8">
      <w:pPr>
        <w:pStyle w:val="ListParagraph"/>
        <w:numPr>
          <w:ilvl w:val="0"/>
          <w:numId w:val="29"/>
        </w:numPr>
        <w:jc w:val="both"/>
        <w:rPr>
          <w:lang w:val="en-US"/>
        </w:rPr>
      </w:pPr>
      <w:r w:rsidRPr="003D662E">
        <w:rPr>
          <w:lang w:val="en-US"/>
        </w:rPr>
        <w:t>C</w:t>
      </w:r>
      <w:r w:rsidR="00091FB9" w:rsidRPr="003D662E">
        <w:rPr>
          <w:lang w:val="en-US"/>
        </w:rPr>
        <w:t xml:space="preserve">onfigure </w:t>
      </w:r>
      <w:r w:rsidR="00091FB9" w:rsidRPr="003D662E">
        <w:rPr>
          <w:b/>
          <w:lang w:val="en-US"/>
        </w:rPr>
        <w:t>physical and logical compute resources</w:t>
      </w:r>
      <w:r w:rsidR="00091FB9" w:rsidRPr="003D662E">
        <w:rPr>
          <w:lang w:val="en-US"/>
        </w:rPr>
        <w:t xml:space="preserve"> the services are </w:t>
      </w:r>
      <w:r w:rsidR="00F50907" w:rsidRPr="003D662E">
        <w:rPr>
          <w:lang w:val="en-US"/>
        </w:rPr>
        <w:t xml:space="preserve">executed on (the </w:t>
      </w:r>
      <w:r w:rsidR="00F50907" w:rsidRPr="003D662E">
        <w:rPr>
          <w:rFonts w:ascii="Consolas" w:hAnsi="Consolas"/>
          <w:i/>
          <w:lang w:val="en-US"/>
        </w:rPr>
        <w:t>Devices</w:t>
      </w:r>
      <w:r w:rsidR="00F50907" w:rsidRPr="003D662E">
        <w:rPr>
          <w:lang w:val="en-US"/>
        </w:rPr>
        <w:t xml:space="preserve"> module in </w:t>
      </w:r>
      <w:r w:rsidR="00F50907" w:rsidRPr="003D662E">
        <w:rPr>
          <w:lang w:val="en-US"/>
        </w:rPr>
        <w:fldChar w:fldCharType="begin"/>
      </w:r>
      <w:r w:rsidR="00F50907" w:rsidRPr="003D662E">
        <w:rPr>
          <w:lang w:val="en-US"/>
        </w:rPr>
        <w:instrText xml:space="preserve"> REF _Ref88470641 \h </w:instrText>
      </w:r>
      <w:r w:rsidR="00600F88" w:rsidRPr="003D662E">
        <w:rPr>
          <w:lang w:val="en-US"/>
        </w:rPr>
        <w:instrText xml:space="preserve"> \* MERGEFORMAT </w:instrText>
      </w:r>
      <w:r w:rsidR="00F50907" w:rsidRPr="003D662E">
        <w:rPr>
          <w:lang w:val="en-US"/>
        </w:rPr>
      </w:r>
      <w:r w:rsidR="00F50907" w:rsidRPr="003D662E">
        <w:rPr>
          <w:lang w:val="en-US"/>
        </w:rPr>
        <w:fldChar w:fldCharType="separate"/>
      </w:r>
      <w:r w:rsidR="00C62E87" w:rsidRPr="003D662E">
        <w:rPr>
          <w:lang w:val="en-US"/>
        </w:rPr>
        <w:t xml:space="preserve">Figure </w:t>
      </w:r>
      <w:r w:rsidR="00C62E87">
        <w:rPr>
          <w:noProof/>
          <w:lang w:val="en-US"/>
        </w:rPr>
        <w:t>50</w:t>
      </w:r>
      <w:r w:rsidR="00F50907" w:rsidRPr="003D662E">
        <w:rPr>
          <w:lang w:val="en-US"/>
        </w:rPr>
        <w:fldChar w:fldCharType="end"/>
      </w:r>
      <w:r w:rsidR="00F50907" w:rsidRPr="003D662E">
        <w:rPr>
          <w:lang w:val="en-US"/>
        </w:rPr>
        <w:t xml:space="preserve">), although it is important to emphasize that configuration instances of such resources </w:t>
      </w:r>
      <w:r w:rsidR="00120E3A" w:rsidRPr="003D662E">
        <w:rPr>
          <w:lang w:val="en-US"/>
        </w:rPr>
        <w:t>shall</w:t>
      </w:r>
      <w:r w:rsidR="00F50907" w:rsidRPr="003D662E">
        <w:rPr>
          <w:lang w:val="en-US"/>
        </w:rPr>
        <w:t xml:space="preserve"> be created and reflected into the configuration by the device management at runtime.</w:t>
      </w:r>
      <w:r w:rsidR="00120E3A" w:rsidRPr="003D662E">
        <w:rPr>
          <w:lang w:val="en-US"/>
        </w:rPr>
        <w:t xml:space="preserve"> </w:t>
      </w:r>
    </w:p>
    <w:p w14:paraId="4B878F50" w14:textId="5805E028" w:rsidR="00091FB9" w:rsidRPr="003D662E" w:rsidRDefault="002D2F93" w:rsidP="007245E8">
      <w:pPr>
        <w:pStyle w:val="ListParagraph"/>
        <w:numPr>
          <w:ilvl w:val="0"/>
          <w:numId w:val="29"/>
        </w:numPr>
        <w:jc w:val="both"/>
        <w:rPr>
          <w:lang w:val="en-US"/>
        </w:rPr>
      </w:pPr>
      <w:r w:rsidRPr="003D662E">
        <w:rPr>
          <w:b/>
          <w:lang w:val="en-US"/>
        </w:rPr>
        <w:t>C</w:t>
      </w:r>
      <w:r w:rsidR="00120E3A" w:rsidRPr="003D662E">
        <w:rPr>
          <w:b/>
          <w:lang w:val="en-US"/>
        </w:rPr>
        <w:t xml:space="preserve">ompose </w:t>
      </w:r>
      <w:r w:rsidRPr="003D662E">
        <w:rPr>
          <w:b/>
          <w:lang w:val="en-US"/>
        </w:rPr>
        <w:t xml:space="preserve">connectors and </w:t>
      </w:r>
      <w:r w:rsidR="00120E3A" w:rsidRPr="003D662E">
        <w:rPr>
          <w:b/>
          <w:lang w:val="en-US"/>
        </w:rPr>
        <w:t>services to applications</w:t>
      </w:r>
      <w:r w:rsidR="00120E3A" w:rsidRPr="003D662E">
        <w:rPr>
          <w:lang w:val="en-US"/>
        </w:rPr>
        <w:t xml:space="preserve"> (the </w:t>
      </w:r>
      <w:r w:rsidR="00120E3A" w:rsidRPr="003D662E">
        <w:rPr>
          <w:rFonts w:ascii="Consolas" w:hAnsi="Consolas"/>
          <w:i/>
          <w:lang w:val="en-US"/>
        </w:rPr>
        <w:t>Applications</w:t>
      </w:r>
      <w:r w:rsidR="00120E3A" w:rsidRPr="003D662E">
        <w:rPr>
          <w:lang w:val="en-US"/>
        </w:rPr>
        <w:t xml:space="preserve"> module in </w:t>
      </w:r>
      <w:r w:rsidR="00120E3A" w:rsidRPr="003D662E">
        <w:rPr>
          <w:lang w:val="en-US"/>
        </w:rPr>
        <w:fldChar w:fldCharType="begin"/>
      </w:r>
      <w:r w:rsidR="00120E3A" w:rsidRPr="003D662E">
        <w:rPr>
          <w:lang w:val="en-US"/>
        </w:rPr>
        <w:instrText xml:space="preserve"> REF _Ref88470641 \h </w:instrText>
      </w:r>
      <w:r w:rsidR="00600F88" w:rsidRPr="003D662E">
        <w:rPr>
          <w:lang w:val="en-US"/>
        </w:rPr>
        <w:instrText xml:space="preserve"> \* MERGEFORMAT </w:instrText>
      </w:r>
      <w:r w:rsidR="00120E3A" w:rsidRPr="003D662E">
        <w:rPr>
          <w:lang w:val="en-US"/>
        </w:rPr>
      </w:r>
      <w:r w:rsidR="00120E3A" w:rsidRPr="003D662E">
        <w:rPr>
          <w:lang w:val="en-US"/>
        </w:rPr>
        <w:fldChar w:fldCharType="separate"/>
      </w:r>
      <w:r w:rsidR="00C62E87" w:rsidRPr="003D662E">
        <w:rPr>
          <w:lang w:val="en-US"/>
        </w:rPr>
        <w:t xml:space="preserve">Figure </w:t>
      </w:r>
      <w:r w:rsidR="00C62E87">
        <w:rPr>
          <w:noProof/>
          <w:lang w:val="en-US"/>
        </w:rPr>
        <w:t>50</w:t>
      </w:r>
      <w:r w:rsidR="00120E3A" w:rsidRPr="003D662E">
        <w:rPr>
          <w:lang w:val="en-US"/>
        </w:rPr>
        <w:fldChar w:fldCharType="end"/>
      </w:r>
      <w:r w:rsidR="00120E3A" w:rsidRPr="003D662E">
        <w:rPr>
          <w:lang w:val="en-US"/>
        </w:rPr>
        <w:t>) so that one service can occur in multiple applications and that the data paths within an application are defined and can be instantiated automatically.</w:t>
      </w:r>
    </w:p>
    <w:p w14:paraId="4C67BD49" w14:textId="3D30988E" w:rsidR="00BF6EB0" w:rsidRPr="003D662E" w:rsidRDefault="00BF6EB0" w:rsidP="00A65A3C">
      <w:pPr>
        <w:jc w:val="both"/>
        <w:rPr>
          <w:lang w:val="en-US"/>
        </w:rPr>
      </w:pPr>
      <w:r w:rsidRPr="003D662E">
        <w:rPr>
          <w:lang w:val="en-US"/>
        </w:rPr>
        <w:t xml:space="preserve">In more details, the most basic module in </w:t>
      </w:r>
      <w:r w:rsidRPr="003D662E">
        <w:rPr>
          <w:lang w:val="en-US"/>
        </w:rPr>
        <w:fldChar w:fldCharType="begin"/>
      </w:r>
      <w:r w:rsidRPr="003D662E">
        <w:rPr>
          <w:lang w:val="en-US"/>
        </w:rPr>
        <w:instrText xml:space="preserve"> REF _Ref88470641 \h </w:instrText>
      </w:r>
      <w:r w:rsidR="00600F88" w:rsidRPr="003D662E">
        <w:rPr>
          <w:lang w:val="en-US"/>
        </w:rPr>
        <w:instrText xml:space="preserve"> \* MERGEFORMAT </w:instrText>
      </w:r>
      <w:r w:rsidRPr="003D662E">
        <w:rPr>
          <w:lang w:val="en-US"/>
        </w:rPr>
      </w:r>
      <w:r w:rsidRPr="003D662E">
        <w:rPr>
          <w:lang w:val="en-US"/>
        </w:rPr>
        <w:fldChar w:fldCharType="separate"/>
      </w:r>
      <w:r w:rsidR="00C62E87" w:rsidRPr="003D662E">
        <w:rPr>
          <w:lang w:val="en-US"/>
        </w:rPr>
        <w:t xml:space="preserve">Figure </w:t>
      </w:r>
      <w:r w:rsidR="00C62E87">
        <w:rPr>
          <w:noProof/>
          <w:lang w:val="en-US"/>
        </w:rPr>
        <w:t>50</w:t>
      </w:r>
      <w:r w:rsidRPr="003D662E">
        <w:rPr>
          <w:lang w:val="en-US"/>
        </w:rPr>
        <w:fldChar w:fldCharType="end"/>
      </w:r>
      <w:r w:rsidRPr="003D662E">
        <w:rPr>
          <w:lang w:val="en-US"/>
        </w:rPr>
        <w:t xml:space="preserve"> is </w:t>
      </w:r>
      <w:r w:rsidRPr="003D662E">
        <w:rPr>
          <w:rFonts w:ascii="Consolas" w:hAnsi="Consolas"/>
          <w:i/>
          <w:lang w:val="en-US"/>
        </w:rPr>
        <w:t>MetaConcepts</w:t>
      </w:r>
      <w:r w:rsidRPr="003D662E">
        <w:rPr>
          <w:lang w:val="en-US"/>
        </w:rPr>
        <w:t xml:space="preserve">. Although </w:t>
      </w:r>
      <w:r w:rsidR="00FD6D8A" w:rsidRPr="003D662E">
        <w:rPr>
          <w:lang w:val="en-US"/>
        </w:rPr>
        <w:t xml:space="preserve">concepts and properties defined in </w:t>
      </w:r>
      <w:r w:rsidRPr="003D662E">
        <w:rPr>
          <w:lang w:val="en-US"/>
        </w:rPr>
        <w:t xml:space="preserve">this module </w:t>
      </w:r>
      <w:r w:rsidR="00FD6D8A" w:rsidRPr="003D662E">
        <w:rPr>
          <w:lang w:val="en-US"/>
        </w:rPr>
        <w:t xml:space="preserve">could also be introduced in the dependend modules shown in </w:t>
      </w:r>
      <w:r w:rsidR="00FD6D8A" w:rsidRPr="003D662E">
        <w:rPr>
          <w:lang w:val="en-US"/>
        </w:rPr>
        <w:fldChar w:fldCharType="begin"/>
      </w:r>
      <w:r w:rsidR="00FD6D8A" w:rsidRPr="003D662E">
        <w:rPr>
          <w:lang w:val="en-US"/>
        </w:rPr>
        <w:instrText xml:space="preserve"> REF _Ref88470641 \h </w:instrText>
      </w:r>
      <w:r w:rsidR="00600F88" w:rsidRPr="003D662E">
        <w:rPr>
          <w:lang w:val="en-US"/>
        </w:rPr>
        <w:instrText xml:space="preserve"> \* MERGEFORMAT </w:instrText>
      </w:r>
      <w:r w:rsidR="00FD6D8A" w:rsidRPr="003D662E">
        <w:rPr>
          <w:lang w:val="en-US"/>
        </w:rPr>
      </w:r>
      <w:r w:rsidR="00FD6D8A" w:rsidRPr="003D662E">
        <w:rPr>
          <w:lang w:val="en-US"/>
        </w:rPr>
        <w:fldChar w:fldCharType="separate"/>
      </w:r>
      <w:r w:rsidR="00C62E87" w:rsidRPr="003D662E">
        <w:rPr>
          <w:lang w:val="en-US"/>
        </w:rPr>
        <w:t xml:space="preserve">Figure </w:t>
      </w:r>
      <w:r w:rsidR="00C62E87">
        <w:rPr>
          <w:noProof/>
          <w:lang w:val="en-US"/>
        </w:rPr>
        <w:t>50</w:t>
      </w:r>
      <w:r w:rsidR="00FD6D8A" w:rsidRPr="003D662E">
        <w:rPr>
          <w:lang w:val="en-US"/>
        </w:rPr>
        <w:fldChar w:fldCharType="end"/>
      </w:r>
      <w:r w:rsidR="00FD6D8A" w:rsidRPr="003D662E">
        <w:rPr>
          <w:lang w:val="en-US"/>
        </w:rPr>
        <w:t xml:space="preserve">, the aim of </w:t>
      </w:r>
      <w:r w:rsidR="00FD6D8A" w:rsidRPr="003D662E">
        <w:rPr>
          <w:rFonts w:ascii="Consolas" w:hAnsi="Consolas"/>
          <w:i/>
          <w:lang w:val="en-US"/>
        </w:rPr>
        <w:t>MetaConcepts</w:t>
      </w:r>
      <w:r w:rsidR="00FD6D8A" w:rsidRPr="003D662E">
        <w:rPr>
          <w:lang w:val="en-US"/>
        </w:rPr>
        <w:t xml:space="preserve"> is to represent generic concepts of configurable runtime-adaptable systems. </w:t>
      </w:r>
      <w:r w:rsidR="0028221F" w:rsidRPr="003D662E">
        <w:rPr>
          <w:lang w:val="en-US"/>
        </w:rPr>
        <w:t xml:space="preserve">Thus, </w:t>
      </w:r>
      <w:r w:rsidR="0028221F" w:rsidRPr="003D662E">
        <w:rPr>
          <w:rFonts w:ascii="Consolas" w:hAnsi="Consolas"/>
          <w:i/>
          <w:lang w:val="en-US"/>
        </w:rPr>
        <w:t>MetaConcepts</w:t>
      </w:r>
      <w:r w:rsidR="0028221F" w:rsidRPr="003D662E">
        <w:rPr>
          <w:lang w:val="en-US"/>
        </w:rPr>
        <w:t xml:space="preserve"> introduces basic notions of resesources (</w:t>
      </w:r>
      <w:r w:rsidR="0028221F" w:rsidRPr="003D662E">
        <w:rPr>
          <w:rFonts w:ascii="Consolas" w:hAnsi="Consolas"/>
          <w:lang w:val="en-US"/>
        </w:rPr>
        <w:t>CResource</w:t>
      </w:r>
      <w:r w:rsidR="0028221F" w:rsidRPr="003D662E">
        <w:rPr>
          <w:lang w:val="en-US"/>
        </w:rPr>
        <w:t>)</w:t>
      </w:r>
      <w:r w:rsidR="006E0162" w:rsidRPr="003D662E">
        <w:rPr>
          <w:lang w:val="en-US"/>
        </w:rPr>
        <w:t xml:space="preserve">, </w:t>
      </w:r>
      <w:r w:rsidR="006870BC" w:rsidRPr="003D662E">
        <w:rPr>
          <w:lang w:val="en-US"/>
        </w:rPr>
        <w:t xml:space="preserve">components </w:t>
      </w:r>
      <w:r w:rsidR="006E0162" w:rsidRPr="003D662E">
        <w:rPr>
          <w:lang w:val="en-US"/>
        </w:rPr>
        <w:t>(</w:t>
      </w:r>
      <w:r w:rsidR="006E0162" w:rsidRPr="003D662E">
        <w:rPr>
          <w:rFonts w:ascii="Consolas" w:hAnsi="Consolas"/>
          <w:lang w:val="en-US"/>
        </w:rPr>
        <w:t>CComponent</w:t>
      </w:r>
      <w:r w:rsidR="006E0162" w:rsidRPr="003D662E">
        <w:rPr>
          <w:lang w:val="en-US"/>
        </w:rPr>
        <w:t>), families of components (</w:t>
      </w:r>
      <w:r w:rsidR="006E0162" w:rsidRPr="003D662E">
        <w:rPr>
          <w:rFonts w:ascii="Consolas" w:hAnsi="Consolas"/>
          <w:lang w:val="en-US"/>
        </w:rPr>
        <w:t>CFamily</w:t>
      </w:r>
      <w:r w:rsidR="006E0162" w:rsidRPr="003D662E">
        <w:rPr>
          <w:lang w:val="en-US"/>
        </w:rPr>
        <w:t>) and connectors among components (</w:t>
      </w:r>
      <w:r w:rsidR="006E0162" w:rsidRPr="003D662E">
        <w:rPr>
          <w:rFonts w:ascii="Consolas" w:hAnsi="Consolas"/>
          <w:lang w:val="en-US"/>
        </w:rPr>
        <w:t>CConnector</w:t>
      </w:r>
      <w:r w:rsidR="006E0162" w:rsidRPr="003D662E">
        <w:rPr>
          <w:lang w:val="en-US"/>
        </w:rPr>
        <w:t xml:space="preserve">). As these concepts define properties </w:t>
      </w:r>
      <w:r w:rsidR="00443E96" w:rsidRPr="003D662E">
        <w:rPr>
          <w:lang w:val="en-US"/>
        </w:rPr>
        <w:t>using</w:t>
      </w:r>
      <w:r w:rsidR="006E0162" w:rsidRPr="003D662E">
        <w:rPr>
          <w:lang w:val="en-US"/>
        </w:rPr>
        <w:t xml:space="preserve"> these types (and the connectors even of the top-most IVML type </w:t>
      </w:r>
      <w:r w:rsidR="006E0162" w:rsidRPr="003D662E">
        <w:rPr>
          <w:rFonts w:ascii="Consolas" w:hAnsi="Consolas"/>
          <w:lang w:val="en-US"/>
        </w:rPr>
        <w:t>Any</w:t>
      </w:r>
      <w:r w:rsidR="006E0162" w:rsidRPr="003D662E">
        <w:rPr>
          <w:rFonts w:cstheme="minorHAnsi"/>
          <w:lang w:val="en-US"/>
        </w:rPr>
        <w:t>,</w:t>
      </w:r>
      <w:r w:rsidR="006E0162" w:rsidRPr="003D662E">
        <w:rPr>
          <w:lang w:val="en-US"/>
        </w:rPr>
        <w:t xml:space="preserve"> therefore no associations in </w:t>
      </w:r>
      <w:r w:rsidR="006E0162" w:rsidRPr="003D662E">
        <w:rPr>
          <w:lang w:val="en-US"/>
        </w:rPr>
        <w:fldChar w:fldCharType="begin"/>
      </w:r>
      <w:r w:rsidR="006E0162" w:rsidRPr="003D662E">
        <w:rPr>
          <w:lang w:val="en-US"/>
        </w:rPr>
        <w:instrText xml:space="preserve"> REF _Ref88470641 \h </w:instrText>
      </w:r>
      <w:r w:rsidR="00600F88" w:rsidRPr="003D662E">
        <w:rPr>
          <w:lang w:val="en-US"/>
        </w:rPr>
        <w:instrText xml:space="preserve"> \* MERGEFORMAT </w:instrText>
      </w:r>
      <w:r w:rsidR="006E0162" w:rsidRPr="003D662E">
        <w:rPr>
          <w:lang w:val="en-US"/>
        </w:rPr>
      </w:r>
      <w:r w:rsidR="006E0162" w:rsidRPr="003D662E">
        <w:rPr>
          <w:lang w:val="en-US"/>
        </w:rPr>
        <w:fldChar w:fldCharType="separate"/>
      </w:r>
      <w:r w:rsidR="00C62E87" w:rsidRPr="003D662E">
        <w:rPr>
          <w:lang w:val="en-US"/>
        </w:rPr>
        <w:t xml:space="preserve">Figure </w:t>
      </w:r>
      <w:r w:rsidR="00C62E87">
        <w:rPr>
          <w:noProof/>
          <w:lang w:val="en-US"/>
        </w:rPr>
        <w:t>50</w:t>
      </w:r>
      <w:r w:rsidR="006E0162" w:rsidRPr="003D662E">
        <w:rPr>
          <w:lang w:val="en-US"/>
        </w:rPr>
        <w:fldChar w:fldCharType="end"/>
      </w:r>
      <w:r w:rsidR="006E0162" w:rsidRPr="003D662E">
        <w:rPr>
          <w:lang w:val="en-US"/>
        </w:rPr>
        <w:t>)</w:t>
      </w:r>
      <w:r w:rsidR="00F07EC0" w:rsidRPr="003D662E">
        <w:rPr>
          <w:lang w:val="en-US"/>
        </w:rPr>
        <w:t xml:space="preserve">, which must be re-defined in upstream modules, e.g., in the </w:t>
      </w:r>
      <w:r w:rsidR="00F07EC0" w:rsidRPr="003D662E">
        <w:rPr>
          <w:rFonts w:ascii="Consolas" w:hAnsi="Consolas"/>
          <w:i/>
          <w:lang w:val="en-US"/>
        </w:rPr>
        <w:t>Services</w:t>
      </w:r>
      <w:r w:rsidR="00F07EC0" w:rsidRPr="003D662E">
        <w:rPr>
          <w:lang w:val="en-US"/>
        </w:rPr>
        <w:t xml:space="preserve"> module.</w:t>
      </w:r>
    </w:p>
    <w:p w14:paraId="3779C364" w14:textId="4EE34C13" w:rsidR="00091FB9" w:rsidRPr="003D662E" w:rsidRDefault="00AC30FC" w:rsidP="00A65A3C">
      <w:pPr>
        <w:jc w:val="both"/>
        <w:rPr>
          <w:lang w:val="en-US"/>
        </w:rPr>
      </w:pPr>
      <w:r w:rsidRPr="003D662E">
        <w:rPr>
          <w:lang w:val="en-US"/>
        </w:rPr>
        <w:t xml:space="preserve">From the generic </w:t>
      </w:r>
      <w:r w:rsidRPr="003D662E">
        <w:rPr>
          <w:rFonts w:ascii="Consolas" w:hAnsi="Consolas"/>
          <w:i/>
          <w:lang w:val="en-US"/>
        </w:rPr>
        <w:t>MetaConcepts</w:t>
      </w:r>
      <w:r w:rsidRPr="003D662E">
        <w:rPr>
          <w:lang w:val="en-US"/>
        </w:rPr>
        <w:t xml:space="preserve"> perspective, we </w:t>
      </w:r>
      <w:r w:rsidR="00A7654F" w:rsidRPr="003D662E">
        <w:rPr>
          <w:lang w:val="en-US"/>
        </w:rPr>
        <w:t xml:space="preserve">now </w:t>
      </w:r>
      <w:r w:rsidRPr="003D662E">
        <w:rPr>
          <w:lang w:val="en-US"/>
        </w:rPr>
        <w:t xml:space="preserve">turn to the specific configuration concepts. The </w:t>
      </w:r>
      <w:r w:rsidRPr="003D662E">
        <w:rPr>
          <w:rFonts w:ascii="Consolas" w:hAnsi="Consolas"/>
          <w:i/>
          <w:lang w:val="en-US"/>
        </w:rPr>
        <w:t>Services</w:t>
      </w:r>
      <w:r w:rsidRPr="003D662E">
        <w:rPr>
          <w:lang w:val="en-US"/>
        </w:rPr>
        <w:t xml:space="preserve"> module currently just introduces the notion o</w:t>
      </w:r>
      <w:r w:rsidR="0031016C" w:rsidRPr="003D662E">
        <w:rPr>
          <w:lang w:val="en-US"/>
        </w:rPr>
        <w:t>f a device, where additional properties will be added in the future.</w:t>
      </w:r>
      <w:r w:rsidR="00DC3AD2" w:rsidRPr="003D662E">
        <w:rPr>
          <w:lang w:val="en-US"/>
        </w:rPr>
        <w:t xml:space="preserve"> The </w:t>
      </w:r>
      <w:r w:rsidR="00DC3AD2" w:rsidRPr="003D662E">
        <w:rPr>
          <w:rFonts w:ascii="Consolas" w:hAnsi="Consolas"/>
          <w:i/>
          <w:lang w:val="en-US"/>
        </w:rPr>
        <w:t>DataTypes</w:t>
      </w:r>
      <w:r w:rsidR="00DC3AD2" w:rsidRPr="003D662E">
        <w:rPr>
          <w:lang w:val="en-US"/>
        </w:rPr>
        <w:t xml:space="preserve"> module introduces the ability to express types that are reflected in current programming languages, such as “primitive” types like String or </w:t>
      </w:r>
      <w:r w:rsidR="00AD7741" w:rsidRPr="003D662E">
        <w:rPr>
          <w:lang w:val="en-US"/>
        </w:rPr>
        <w:t>I</w:t>
      </w:r>
      <w:r w:rsidR="00DC3AD2" w:rsidRPr="003D662E">
        <w:rPr>
          <w:lang w:val="en-US"/>
        </w:rPr>
        <w:t xml:space="preserve">nteger, but also more complex, composed types (called </w:t>
      </w:r>
      <w:r w:rsidR="00DC3AD2" w:rsidRPr="003D662E">
        <w:rPr>
          <w:rFonts w:ascii="Consolas" w:hAnsi="Consolas"/>
          <w:lang w:val="en-US"/>
        </w:rPr>
        <w:t>RecordType</w:t>
      </w:r>
      <w:r w:rsidR="00DC3AD2" w:rsidRPr="003D662E">
        <w:rPr>
          <w:lang w:val="en-US"/>
        </w:rPr>
        <w:t>).</w:t>
      </w:r>
      <w:r w:rsidR="00EB5B7D" w:rsidRPr="003D662E">
        <w:rPr>
          <w:lang w:val="en-US"/>
        </w:rPr>
        <w:t xml:space="preserve"> These types are used in the </w:t>
      </w:r>
      <w:r w:rsidR="00EB5B7D" w:rsidRPr="003D662E">
        <w:rPr>
          <w:rFonts w:ascii="Consolas" w:hAnsi="Consolas"/>
          <w:i/>
          <w:lang w:val="en-US"/>
        </w:rPr>
        <w:t>Services</w:t>
      </w:r>
      <w:r w:rsidR="00EB5B7D" w:rsidRPr="003D662E">
        <w:rPr>
          <w:lang w:val="en-US"/>
        </w:rPr>
        <w:t xml:space="preserve"> module to </w:t>
      </w:r>
      <w:r w:rsidR="00A57C0A" w:rsidRPr="003D662E">
        <w:rPr>
          <w:lang w:val="en-US"/>
        </w:rPr>
        <w:t xml:space="preserve">specify the inputs and outputs of </w:t>
      </w:r>
      <w:r w:rsidR="00843139" w:rsidRPr="003D662E">
        <w:rPr>
          <w:lang w:val="en-US"/>
        </w:rPr>
        <w:t xml:space="preserve">individual </w:t>
      </w:r>
      <w:r w:rsidR="00A57C0A" w:rsidRPr="003D662E">
        <w:rPr>
          <w:lang w:val="en-US"/>
        </w:rPr>
        <w:t>services.</w:t>
      </w:r>
      <w:r w:rsidR="00DD4F81" w:rsidRPr="003D662E">
        <w:rPr>
          <w:lang w:val="en-US"/>
        </w:rPr>
        <w:t xml:space="preserve"> In this module, specific service types (</w:t>
      </w:r>
      <w:r w:rsidR="00DD4F81" w:rsidRPr="003D662E">
        <w:rPr>
          <w:rFonts w:ascii="Consolas" w:hAnsi="Consolas"/>
          <w:lang w:val="en-US"/>
        </w:rPr>
        <w:t>Connector</w:t>
      </w:r>
      <w:r w:rsidR="00DD4F81" w:rsidRPr="003D662E">
        <w:rPr>
          <w:rFonts w:cstheme="minorHAnsi"/>
          <w:lang w:val="en-US"/>
        </w:rPr>
        <w:t xml:space="preserve"> </w:t>
      </w:r>
      <w:r w:rsidR="00097702" w:rsidRPr="003D662E">
        <w:rPr>
          <w:rFonts w:cstheme="minorHAnsi"/>
          <w:lang w:val="en-US"/>
        </w:rPr>
        <w:t xml:space="preserve">for the </w:t>
      </w:r>
      <w:r w:rsidR="00DD4F81" w:rsidRPr="003D662E">
        <w:rPr>
          <w:rFonts w:cstheme="minorHAnsi"/>
          <w:lang w:val="en-US"/>
        </w:rPr>
        <w:t xml:space="preserve">connectors </w:t>
      </w:r>
      <w:r w:rsidR="00097702" w:rsidRPr="003D662E">
        <w:rPr>
          <w:rFonts w:cstheme="minorHAnsi"/>
          <w:lang w:val="en-US"/>
        </w:rPr>
        <w:t>in</w:t>
      </w:r>
      <w:r w:rsidR="00DD4F81" w:rsidRPr="003D662E">
        <w:rPr>
          <w:rFonts w:cstheme="minorHAnsi"/>
          <w:lang w:val="en-US"/>
        </w:rPr>
        <w:t xml:space="preserve"> Section </w:t>
      </w:r>
      <w:r w:rsidR="00DD4F81" w:rsidRPr="003D662E">
        <w:rPr>
          <w:rFonts w:cstheme="minorHAnsi"/>
          <w:lang w:val="en-US"/>
        </w:rPr>
        <w:fldChar w:fldCharType="begin"/>
      </w:r>
      <w:r w:rsidR="00DD4F81" w:rsidRPr="003D662E">
        <w:rPr>
          <w:rFonts w:cstheme="minorHAnsi"/>
          <w:lang w:val="en-US"/>
        </w:rPr>
        <w:instrText xml:space="preserve"> REF _Ref57287366 \r \h </w:instrText>
      </w:r>
      <w:r w:rsidR="00600F88" w:rsidRPr="003D662E">
        <w:rPr>
          <w:rFonts w:cstheme="minorHAnsi"/>
          <w:lang w:val="en-US"/>
        </w:rPr>
        <w:instrText xml:space="preserve"> \* MERGEFORMAT </w:instrText>
      </w:r>
      <w:r w:rsidR="00DD4F81" w:rsidRPr="003D662E">
        <w:rPr>
          <w:rFonts w:cstheme="minorHAnsi"/>
          <w:lang w:val="en-US"/>
        </w:rPr>
      </w:r>
      <w:r w:rsidR="00DD4F81" w:rsidRPr="003D662E">
        <w:rPr>
          <w:rFonts w:cstheme="minorHAnsi"/>
          <w:lang w:val="en-US"/>
        </w:rPr>
        <w:fldChar w:fldCharType="separate"/>
      </w:r>
      <w:r w:rsidR="00C62E87">
        <w:rPr>
          <w:rFonts w:cstheme="minorHAnsi"/>
          <w:lang w:val="en-US"/>
        </w:rPr>
        <w:t>3.4.2</w:t>
      </w:r>
      <w:r w:rsidR="00DD4F81" w:rsidRPr="003D662E">
        <w:rPr>
          <w:rFonts w:cstheme="minorHAnsi"/>
          <w:lang w:val="en-US"/>
        </w:rPr>
        <w:fldChar w:fldCharType="end"/>
      </w:r>
      <w:r w:rsidR="00DD4F81" w:rsidRPr="003D662E">
        <w:rPr>
          <w:lang w:val="en-US"/>
        </w:rPr>
        <w:t xml:space="preserve">, </w:t>
      </w:r>
      <w:r w:rsidR="00DD4F81" w:rsidRPr="003D662E">
        <w:rPr>
          <w:rFonts w:ascii="Consolas" w:hAnsi="Consolas"/>
          <w:lang w:val="en-US"/>
        </w:rPr>
        <w:t>JavaService</w:t>
      </w:r>
      <w:r w:rsidR="00DD4F81" w:rsidRPr="003D662E">
        <w:rPr>
          <w:lang w:val="en-US"/>
        </w:rPr>
        <w:t xml:space="preserve"> for services implemented in Java and </w:t>
      </w:r>
      <w:r w:rsidR="00DD4F81" w:rsidRPr="003D662E">
        <w:rPr>
          <w:rFonts w:ascii="Consolas" w:hAnsi="Consolas"/>
          <w:lang w:val="en-US"/>
        </w:rPr>
        <w:t>PythonService</w:t>
      </w:r>
      <w:r w:rsidR="00DD4F81" w:rsidRPr="003D662E">
        <w:rPr>
          <w:lang w:val="en-US"/>
        </w:rPr>
        <w:t xml:space="preserve"> for services implemented in Python</w:t>
      </w:r>
      <w:r w:rsidR="008C772D" w:rsidRPr="003D662E">
        <w:rPr>
          <w:lang w:val="en-US"/>
        </w:rPr>
        <w:t>)</w:t>
      </w:r>
      <w:r w:rsidR="00097702" w:rsidRPr="003D662E">
        <w:rPr>
          <w:lang w:val="en-US"/>
        </w:rPr>
        <w:t xml:space="preserve"> are defined and also </w:t>
      </w:r>
      <w:r w:rsidR="000F1C8F" w:rsidRPr="003D662E">
        <w:rPr>
          <w:lang w:val="en-US"/>
        </w:rPr>
        <w:t xml:space="preserve">service </w:t>
      </w:r>
      <w:r w:rsidR="00097702" w:rsidRPr="003D662E">
        <w:rPr>
          <w:lang w:val="en-US"/>
        </w:rPr>
        <w:t>implementations shipped with the platform (</w:t>
      </w:r>
      <w:r w:rsidR="00097702" w:rsidRPr="003D662E">
        <w:rPr>
          <w:rFonts w:cstheme="minorHAnsi"/>
          <w:lang w:val="en-US"/>
        </w:rPr>
        <w:t xml:space="preserve">AAS, OPC UA and MQTT connectors from Section </w:t>
      </w:r>
      <w:r w:rsidR="00097702" w:rsidRPr="003D662E">
        <w:rPr>
          <w:rFonts w:cstheme="minorHAnsi"/>
          <w:lang w:val="en-US"/>
        </w:rPr>
        <w:fldChar w:fldCharType="begin"/>
      </w:r>
      <w:r w:rsidR="00097702" w:rsidRPr="003D662E">
        <w:rPr>
          <w:rFonts w:cstheme="minorHAnsi"/>
          <w:lang w:val="en-US"/>
        </w:rPr>
        <w:instrText xml:space="preserve"> REF _Ref57287366 \r \h </w:instrText>
      </w:r>
      <w:r w:rsidR="00600F88" w:rsidRPr="003D662E">
        <w:rPr>
          <w:rFonts w:cstheme="minorHAnsi"/>
          <w:lang w:val="en-US"/>
        </w:rPr>
        <w:instrText xml:space="preserve"> \* MERGEFORMAT </w:instrText>
      </w:r>
      <w:r w:rsidR="00097702" w:rsidRPr="003D662E">
        <w:rPr>
          <w:rFonts w:cstheme="minorHAnsi"/>
          <w:lang w:val="en-US"/>
        </w:rPr>
      </w:r>
      <w:r w:rsidR="00097702" w:rsidRPr="003D662E">
        <w:rPr>
          <w:rFonts w:cstheme="minorHAnsi"/>
          <w:lang w:val="en-US"/>
        </w:rPr>
        <w:fldChar w:fldCharType="separate"/>
      </w:r>
      <w:r w:rsidR="00C62E87">
        <w:rPr>
          <w:rFonts w:cstheme="minorHAnsi"/>
          <w:lang w:val="en-US"/>
        </w:rPr>
        <w:t>3.4.2</w:t>
      </w:r>
      <w:r w:rsidR="00097702" w:rsidRPr="003D662E">
        <w:rPr>
          <w:rFonts w:cstheme="minorHAnsi"/>
          <w:lang w:val="en-US"/>
        </w:rPr>
        <w:fldChar w:fldCharType="end"/>
      </w:r>
      <w:r w:rsidR="00097702" w:rsidRPr="003D662E">
        <w:rPr>
          <w:rFonts w:cstheme="minorHAnsi"/>
          <w:lang w:val="en-US"/>
        </w:rPr>
        <w:t>)</w:t>
      </w:r>
      <w:r w:rsidR="000F1C8F" w:rsidRPr="003D662E">
        <w:rPr>
          <w:rFonts w:cstheme="minorHAnsi"/>
          <w:lang w:val="en-US"/>
        </w:rPr>
        <w:t xml:space="preserve"> are defined as configuration instances.</w:t>
      </w:r>
      <w:r w:rsidR="00B802DD" w:rsidRPr="003D662E">
        <w:rPr>
          <w:rFonts w:cstheme="minorHAnsi"/>
          <w:lang w:val="en-US"/>
        </w:rPr>
        <w:t xml:space="preserve"> Akin to </w:t>
      </w:r>
      <w:r w:rsidR="00B802DD" w:rsidRPr="003D662E">
        <w:rPr>
          <w:rFonts w:ascii="Consolas" w:hAnsi="Consolas"/>
          <w:i/>
          <w:lang w:val="en-US"/>
        </w:rPr>
        <w:t>MetaConcepts</w:t>
      </w:r>
      <w:r w:rsidR="00B802DD" w:rsidRPr="003D662E">
        <w:rPr>
          <w:lang w:val="en-US"/>
        </w:rPr>
        <w:t xml:space="preserve"> a refined type for user-defined service families that can act on behalf of a fixed, individual service </w:t>
      </w:r>
      <w:r w:rsidR="0022675B" w:rsidRPr="003D662E">
        <w:rPr>
          <w:lang w:val="en-US"/>
        </w:rPr>
        <w:t>is</w:t>
      </w:r>
      <w:r w:rsidR="00B802DD" w:rsidRPr="003D662E">
        <w:rPr>
          <w:lang w:val="en-US"/>
        </w:rPr>
        <w:t xml:space="preserve"> introduced</w:t>
      </w:r>
      <w:r w:rsidR="00782864" w:rsidRPr="003D662E">
        <w:rPr>
          <w:lang w:val="en-US"/>
        </w:rPr>
        <w:t>.</w:t>
      </w:r>
    </w:p>
    <w:p w14:paraId="0B908C4A" w14:textId="6835EF7C" w:rsidR="005C44A4" w:rsidRPr="003D662E" w:rsidRDefault="005C44A4" w:rsidP="00A65A3C">
      <w:pPr>
        <w:jc w:val="both"/>
        <w:rPr>
          <w:lang w:val="en-US"/>
        </w:rPr>
      </w:pPr>
      <w:r w:rsidRPr="003D662E">
        <w:rPr>
          <w:lang w:val="en-US"/>
        </w:rPr>
        <w:t xml:space="preserve">On top of these configuration layers, the </w:t>
      </w:r>
      <w:r w:rsidRPr="003D662E">
        <w:rPr>
          <w:rFonts w:ascii="Consolas" w:hAnsi="Consolas"/>
          <w:i/>
          <w:lang w:val="en-US"/>
        </w:rPr>
        <w:t>Applications</w:t>
      </w:r>
      <w:r w:rsidRPr="003D662E">
        <w:rPr>
          <w:lang w:val="en-US"/>
        </w:rPr>
        <w:t xml:space="preserve"> </w:t>
      </w:r>
      <w:r w:rsidR="00B44AEF" w:rsidRPr="003D662E">
        <w:rPr>
          <w:lang w:val="en-US"/>
        </w:rPr>
        <w:t xml:space="preserve">module defines graphs of services, called service meshes. </w:t>
      </w:r>
      <w:r w:rsidR="00D22A46" w:rsidRPr="003D662E">
        <w:rPr>
          <w:lang w:val="en-US"/>
        </w:rPr>
        <w:t xml:space="preserve">An </w:t>
      </w:r>
      <w:r w:rsidR="00D22A46" w:rsidRPr="003D662E">
        <w:rPr>
          <w:rFonts w:ascii="Consolas" w:hAnsi="Consolas"/>
          <w:lang w:val="en-US"/>
        </w:rPr>
        <w:t>Application</w:t>
      </w:r>
      <w:r w:rsidR="00D22A46" w:rsidRPr="003D662E">
        <w:rPr>
          <w:lang w:val="en-US"/>
        </w:rPr>
        <w:t xml:space="preserve"> consists of one or multiple </w:t>
      </w:r>
      <w:r w:rsidR="00D22A46" w:rsidRPr="003D662E">
        <w:rPr>
          <w:rFonts w:ascii="Consolas" w:hAnsi="Consolas"/>
          <w:lang w:val="en-US"/>
        </w:rPr>
        <w:t>ServiceMesh</w:t>
      </w:r>
      <w:r w:rsidR="00D22A46" w:rsidRPr="003D662E">
        <w:rPr>
          <w:lang w:val="en-US"/>
        </w:rPr>
        <w:t xml:space="preserve"> instances, and, in turn, a </w:t>
      </w:r>
      <w:r w:rsidR="00D22A46" w:rsidRPr="003D662E">
        <w:rPr>
          <w:lang w:val="en-US"/>
        </w:rPr>
        <w:lastRenderedPageBreak/>
        <w:t xml:space="preserve">service mesh starts at one or multiple sources (of type </w:t>
      </w:r>
      <w:r w:rsidR="00D22A46" w:rsidRPr="003D662E">
        <w:rPr>
          <w:rFonts w:ascii="Consolas" w:hAnsi="Consolas"/>
          <w:lang w:val="en-US"/>
        </w:rPr>
        <w:t>MeshSource</w:t>
      </w:r>
      <w:r w:rsidR="00D22A46" w:rsidRPr="003D662E">
        <w:rPr>
          <w:lang w:val="en-US"/>
        </w:rPr>
        <w:t xml:space="preserve">). </w:t>
      </w:r>
      <w:r w:rsidR="00216A2A" w:rsidRPr="003D662E">
        <w:rPr>
          <w:lang w:val="en-US"/>
        </w:rPr>
        <w:t xml:space="preserve">Sources are linked via </w:t>
      </w:r>
      <w:r w:rsidR="00216A2A" w:rsidRPr="003D662E">
        <w:rPr>
          <w:rFonts w:ascii="Consolas" w:hAnsi="Consolas"/>
          <w:lang w:val="en-US"/>
        </w:rPr>
        <w:t>MeshConnector</w:t>
      </w:r>
      <w:r w:rsidR="00216A2A" w:rsidRPr="003D662E">
        <w:rPr>
          <w:lang w:val="en-US"/>
        </w:rPr>
        <w:t xml:space="preserve"> instances to processor or, ultimately, sink nodes.</w:t>
      </w:r>
      <w:r w:rsidR="00DC716B" w:rsidRPr="003D662E">
        <w:rPr>
          <w:lang w:val="en-US"/>
        </w:rPr>
        <w:t xml:space="preserve"> In contrast to the IVML model used in the FP7 QualiMaster project [</w:t>
      </w:r>
      <w:r w:rsidR="00E16354">
        <w:rPr>
          <w:lang w:val="en-US"/>
        </w:rPr>
        <w:t>EQS+16</w:t>
      </w:r>
      <w:r w:rsidR="00DC716B" w:rsidRPr="003D662E">
        <w:rPr>
          <w:lang w:val="en-US"/>
        </w:rPr>
        <w:t>], we cannot restrict inner nodes to processors and sinks, as processors may have backward flows to control machines via connectors.</w:t>
      </w:r>
    </w:p>
    <w:p w14:paraId="572363B4" w14:textId="6B9931E2" w:rsidR="00991409" w:rsidRPr="003D662E" w:rsidRDefault="00A10564" w:rsidP="00991409">
      <w:pPr>
        <w:pStyle w:val="Caption"/>
        <w:spacing w:after="120"/>
        <w:jc w:val="center"/>
        <w:rPr>
          <w:lang w:val="en-US"/>
        </w:rPr>
      </w:pPr>
      <w:r w:rsidRPr="003D662E">
        <w:rPr>
          <w:noProof/>
          <w:lang w:val="en-US"/>
        </w:rPr>
        <w:drawing>
          <wp:inline distT="0" distB="0" distL="0" distR="0" wp14:anchorId="5B018BE1" wp14:editId="0041DFB2">
            <wp:extent cx="5760720" cy="3021390"/>
            <wp:effectExtent l="0" t="0" r="0" b="762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60720" cy="3021390"/>
                    </a:xfrm>
                    <a:prstGeom prst="rect">
                      <a:avLst/>
                    </a:prstGeom>
                    <a:noFill/>
                    <a:ln>
                      <a:noFill/>
                    </a:ln>
                  </pic:spPr>
                </pic:pic>
              </a:graphicData>
            </a:graphic>
          </wp:inline>
        </w:drawing>
      </w:r>
    </w:p>
    <w:p w14:paraId="7644FBAB" w14:textId="4204A133" w:rsidR="005705D6" w:rsidRPr="003D662E" w:rsidRDefault="00991409" w:rsidP="00991409">
      <w:pPr>
        <w:pStyle w:val="Caption"/>
        <w:jc w:val="center"/>
        <w:rPr>
          <w:lang w:val="en-US"/>
        </w:rPr>
      </w:pPr>
      <w:bookmarkStart w:id="215" w:name="_Ref8847250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C62E87">
        <w:rPr>
          <w:noProof/>
          <w:lang w:val="en-US"/>
        </w:rPr>
        <w:t>52</w:t>
      </w:r>
      <w:r w:rsidRPr="003D662E">
        <w:fldChar w:fldCharType="end"/>
      </w:r>
      <w:bookmarkEnd w:id="215"/>
      <w:r w:rsidRPr="003D662E">
        <w:rPr>
          <w:lang w:val="en-US"/>
        </w:rPr>
        <w:t>: Instance view on a platform application.</w:t>
      </w:r>
    </w:p>
    <w:p w14:paraId="3F2919A1" w14:textId="459C7A83" w:rsidR="005705D6" w:rsidRPr="003D662E" w:rsidRDefault="00991409" w:rsidP="00A65A3C">
      <w:pPr>
        <w:jc w:val="both"/>
        <w:rPr>
          <w:lang w:val="en-US"/>
        </w:rPr>
      </w:pPr>
      <w:r w:rsidRPr="003D662E">
        <w:rPr>
          <w:lang w:val="en-US"/>
        </w:rPr>
        <w:t xml:space="preserve">As illustration of these concepts, </w:t>
      </w:r>
      <w:r w:rsidRPr="003D662E">
        <w:rPr>
          <w:lang w:val="en-US"/>
        </w:rPr>
        <w:fldChar w:fldCharType="begin"/>
      </w:r>
      <w:r w:rsidRPr="003D662E">
        <w:rPr>
          <w:lang w:val="en-US"/>
        </w:rPr>
        <w:instrText xml:space="preserve"> REF _Ref88472503 \h </w:instrText>
      </w:r>
      <w:r w:rsidR="00A10564" w:rsidRPr="003D662E">
        <w:rPr>
          <w:lang w:val="en-US"/>
        </w:rPr>
        <w:instrText xml:space="preserve"> \* MERGEFORMAT </w:instrText>
      </w:r>
      <w:r w:rsidRPr="003D662E">
        <w:rPr>
          <w:lang w:val="en-US"/>
        </w:rPr>
      </w:r>
      <w:r w:rsidRPr="003D662E">
        <w:rPr>
          <w:lang w:val="en-US"/>
        </w:rPr>
        <w:fldChar w:fldCharType="separate"/>
      </w:r>
      <w:r w:rsidR="00C62E87" w:rsidRPr="003D662E">
        <w:rPr>
          <w:lang w:val="en-US"/>
        </w:rPr>
        <w:t xml:space="preserve">Figure </w:t>
      </w:r>
      <w:r w:rsidR="00C62E87">
        <w:rPr>
          <w:noProof/>
          <w:lang w:val="en-US"/>
        </w:rPr>
        <w:t>52</w:t>
      </w:r>
      <w:r w:rsidRPr="003D662E">
        <w:rPr>
          <w:lang w:val="en-US"/>
        </w:rPr>
        <w:fldChar w:fldCharType="end"/>
      </w:r>
      <w:r w:rsidRPr="003D662E">
        <w:rPr>
          <w:lang w:val="en-US"/>
        </w:rPr>
        <w:t xml:space="preserve"> shows how instances of the aforementioned types can be linked together</w:t>
      </w:r>
      <w:r w:rsidR="00576F38" w:rsidRPr="003D662E">
        <w:rPr>
          <w:lang w:val="en-US"/>
        </w:rPr>
        <w:t xml:space="preserve"> (backward flows are not shown in </w:t>
      </w:r>
      <w:r w:rsidR="00576F38" w:rsidRPr="003D662E">
        <w:rPr>
          <w:lang w:val="en-US"/>
        </w:rPr>
        <w:fldChar w:fldCharType="begin"/>
      </w:r>
      <w:r w:rsidR="00576F38" w:rsidRPr="003D662E">
        <w:rPr>
          <w:lang w:val="en-US"/>
        </w:rPr>
        <w:instrText xml:space="preserve"> REF _Ref88472503 \h  \* MERGEFORMAT </w:instrText>
      </w:r>
      <w:r w:rsidR="00576F38" w:rsidRPr="003D662E">
        <w:rPr>
          <w:lang w:val="en-US"/>
        </w:rPr>
      </w:r>
      <w:r w:rsidR="00576F38" w:rsidRPr="003D662E">
        <w:rPr>
          <w:lang w:val="en-US"/>
        </w:rPr>
        <w:fldChar w:fldCharType="separate"/>
      </w:r>
      <w:r w:rsidR="00C62E87" w:rsidRPr="003D662E">
        <w:rPr>
          <w:lang w:val="en-US"/>
        </w:rPr>
        <w:t xml:space="preserve">Figure </w:t>
      </w:r>
      <w:r w:rsidR="00C62E87">
        <w:rPr>
          <w:noProof/>
          <w:lang w:val="en-US"/>
        </w:rPr>
        <w:t>52</w:t>
      </w:r>
      <w:r w:rsidR="00576F38" w:rsidRPr="003D662E">
        <w:rPr>
          <w:lang w:val="en-US"/>
        </w:rPr>
        <w:fldChar w:fldCharType="end"/>
      </w:r>
      <w:r w:rsidR="00576F38" w:rsidRPr="003D662E">
        <w:rPr>
          <w:lang w:val="en-US"/>
        </w:rPr>
        <w:t>)</w:t>
      </w:r>
      <w:r w:rsidRPr="003D662E">
        <w:rPr>
          <w:lang w:val="en-US"/>
        </w:rPr>
        <w:t xml:space="preserve">. </w:t>
      </w:r>
      <w:r w:rsidR="00A509B3" w:rsidRPr="003D662E">
        <w:rPr>
          <w:lang w:val="en-US"/>
        </w:rPr>
        <w:t xml:space="preserve">The </w:t>
      </w:r>
      <w:r w:rsidR="00A509B3" w:rsidRPr="003D662E">
        <w:rPr>
          <w:rFonts w:ascii="Consolas" w:hAnsi="Consolas"/>
          <w:lang w:val="en-US"/>
        </w:rPr>
        <w:t>Application</w:t>
      </w:r>
      <w:r w:rsidR="00A509B3" w:rsidRPr="003D662E">
        <w:rPr>
          <w:lang w:val="en-US"/>
        </w:rPr>
        <w:t xml:space="preserve"> consists of one </w:t>
      </w:r>
      <w:r w:rsidR="00A509B3" w:rsidRPr="003D662E">
        <w:rPr>
          <w:rFonts w:ascii="Consolas" w:hAnsi="Consolas"/>
          <w:lang w:val="en-US"/>
        </w:rPr>
        <w:t>ServiceMesh</w:t>
      </w:r>
      <w:r w:rsidR="00A509B3" w:rsidRPr="003D662E">
        <w:rPr>
          <w:lang w:val="en-US"/>
        </w:rPr>
        <w:t xml:space="preserve">, which, in turn, consists of a chain of three services, a source, a processor and a sink, all linked by instances of MeshConnector. The source is implemented by an OPC UA connector, the processor by some Python implementation, e.g., an AI algorithm, the </w:t>
      </w:r>
      <w:r w:rsidR="00C52C6E" w:rsidRPr="003D662E">
        <w:rPr>
          <w:lang w:val="en-US"/>
        </w:rPr>
        <w:t>s</w:t>
      </w:r>
      <w:r w:rsidR="00A509B3" w:rsidRPr="003D662E">
        <w:rPr>
          <w:lang w:val="en-US"/>
        </w:rPr>
        <w:t>ink by some Java implementation, e.g., a database. Each of these services has its own input/output types, which must comply with the predecessor/successor services along the graph constituted by the service mesh. Further, each service is (at latest at startup time of the application) deployed to a certain resource, e.g., an edge device. To determine adequate resource candidates, currently descriptions of resource requirements and software dependencies to be installed into hosting containers are developed.</w:t>
      </w:r>
    </w:p>
    <w:p w14:paraId="76DEEC79" w14:textId="0EA86481" w:rsidR="0007222B" w:rsidRPr="003D662E" w:rsidRDefault="005C4AB3" w:rsidP="0007222B">
      <w:pPr>
        <w:jc w:val="center"/>
        <w:rPr>
          <w:lang w:val="en-US"/>
        </w:rPr>
      </w:pPr>
      <w:r w:rsidRPr="005C4AB3">
        <w:rPr>
          <w:noProof/>
        </w:rPr>
        <w:lastRenderedPageBreak/>
        <w:drawing>
          <wp:inline distT="0" distB="0" distL="0" distR="0" wp14:anchorId="69CA17E0" wp14:editId="6063C59D">
            <wp:extent cx="3502703" cy="3507897"/>
            <wp:effectExtent l="0" t="0" r="254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506452" cy="3511651"/>
                    </a:xfrm>
                    <a:prstGeom prst="rect">
                      <a:avLst/>
                    </a:prstGeom>
                    <a:noFill/>
                    <a:ln>
                      <a:noFill/>
                    </a:ln>
                  </pic:spPr>
                </pic:pic>
              </a:graphicData>
            </a:graphic>
          </wp:inline>
        </w:drawing>
      </w:r>
    </w:p>
    <w:p w14:paraId="42D7EB68" w14:textId="1F00ED56" w:rsidR="0007222B" w:rsidRPr="003D662E" w:rsidRDefault="0007222B" w:rsidP="0007222B">
      <w:pPr>
        <w:pStyle w:val="Caption"/>
        <w:jc w:val="center"/>
        <w:rPr>
          <w:lang w:val="en-US"/>
        </w:rPr>
      </w:pPr>
      <w:bookmarkStart w:id="216" w:name="_Ref116468122"/>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C62E87">
        <w:rPr>
          <w:noProof/>
          <w:lang w:val="en-US"/>
        </w:rPr>
        <w:t>53</w:t>
      </w:r>
      <w:r w:rsidRPr="003D662E">
        <w:fldChar w:fldCharType="end"/>
      </w:r>
      <w:bookmarkEnd w:id="216"/>
      <w:r w:rsidRPr="003D662E">
        <w:rPr>
          <w:lang w:val="en-US"/>
        </w:rPr>
        <w:t xml:space="preserve">: </w:t>
      </w:r>
      <w:r w:rsidR="0055011D" w:rsidRPr="003D662E">
        <w:rPr>
          <w:lang w:val="en-US"/>
        </w:rPr>
        <w:t>S</w:t>
      </w:r>
      <w:r w:rsidRPr="003D662E">
        <w:rPr>
          <w:lang w:val="en-US"/>
        </w:rPr>
        <w:t>tructure of the IVML configuration meta</w:t>
      </w:r>
      <w:r w:rsidR="00A654E1" w:rsidRPr="003D662E">
        <w:rPr>
          <w:lang w:val="en-US"/>
        </w:rPr>
        <w:t>-</w:t>
      </w:r>
      <w:r w:rsidRPr="003D662E">
        <w:rPr>
          <w:lang w:val="en-US"/>
        </w:rPr>
        <w:t xml:space="preserve">model </w:t>
      </w:r>
      <w:r w:rsidR="007A144E" w:rsidRPr="003D662E">
        <w:rPr>
          <w:lang w:val="en-US"/>
        </w:rPr>
        <w:t>(transitive dependencies omitted)</w:t>
      </w:r>
      <w:r w:rsidRPr="003D662E">
        <w:rPr>
          <w:lang w:val="en-US"/>
        </w:rPr>
        <w:t>.</w:t>
      </w:r>
    </w:p>
    <w:p w14:paraId="31AD9D8E" w14:textId="3B0C2DE9" w:rsidR="00AC4BB1" w:rsidRPr="003D662E" w:rsidRDefault="00AC4BB1" w:rsidP="00A82FE6">
      <w:pPr>
        <w:pStyle w:val="Heading2"/>
        <w:rPr>
          <w:lang w:val="en-US"/>
        </w:rPr>
      </w:pPr>
      <w:bookmarkStart w:id="217" w:name="_Ref116469092"/>
      <w:bookmarkStart w:id="218" w:name="_Toc216439673"/>
      <w:bookmarkStart w:id="219" w:name="_Ref88386200"/>
      <w:bookmarkStart w:id="220" w:name="_Ref102576465"/>
      <w:r w:rsidRPr="003D662E">
        <w:rPr>
          <w:lang w:val="en-US"/>
        </w:rPr>
        <w:t>Configuration Model Structure</w:t>
      </w:r>
      <w:bookmarkEnd w:id="217"/>
      <w:bookmarkEnd w:id="218"/>
    </w:p>
    <w:p w14:paraId="6D3B3F97" w14:textId="6B9B85B1" w:rsidR="00EC4AD7" w:rsidRPr="003D662E" w:rsidRDefault="00AC4BB1" w:rsidP="00AC4BB1">
      <w:pPr>
        <w:jc w:val="both"/>
        <w:rPr>
          <w:lang w:val="en-US"/>
        </w:rPr>
      </w:pPr>
      <w:r w:rsidRPr="003D662E">
        <w:rPr>
          <w:lang w:val="en-US"/>
        </w:rPr>
        <w:t>The structure of the configuration meta</w:t>
      </w:r>
      <w:r w:rsidR="00A654E1" w:rsidRPr="003D662E">
        <w:rPr>
          <w:lang w:val="en-US"/>
        </w:rPr>
        <w:t>-</w:t>
      </w:r>
      <w:r w:rsidRPr="003D662E">
        <w:rPr>
          <w:lang w:val="en-US"/>
        </w:rPr>
        <w:t xml:space="preserve">model </w:t>
      </w:r>
      <w:r w:rsidR="00B02561" w:rsidRPr="003D662E">
        <w:rPr>
          <w:lang w:val="en-US"/>
        </w:rPr>
        <w:t>(</w:t>
      </w:r>
      <w:r w:rsidR="00B02561" w:rsidRPr="003D662E">
        <w:rPr>
          <w:lang w:val="en-US"/>
        </w:rPr>
        <w:fldChar w:fldCharType="begin"/>
      </w:r>
      <w:r w:rsidR="00B02561" w:rsidRPr="003D662E">
        <w:rPr>
          <w:lang w:val="en-US"/>
        </w:rPr>
        <w:instrText xml:space="preserve"> REF _Ref116468122 \h </w:instrText>
      </w:r>
      <w:r w:rsidR="00F9217B" w:rsidRPr="003D662E">
        <w:rPr>
          <w:lang w:val="en-US"/>
        </w:rPr>
        <w:instrText xml:space="preserve"> \* MERGEFORMAT </w:instrText>
      </w:r>
      <w:r w:rsidR="00B02561" w:rsidRPr="003D662E">
        <w:rPr>
          <w:lang w:val="en-US"/>
        </w:rPr>
      </w:r>
      <w:r w:rsidR="00B02561" w:rsidRPr="003D662E">
        <w:rPr>
          <w:lang w:val="en-US"/>
        </w:rPr>
        <w:fldChar w:fldCharType="separate"/>
      </w:r>
      <w:r w:rsidR="00C62E87" w:rsidRPr="003D662E">
        <w:rPr>
          <w:lang w:val="en-US"/>
        </w:rPr>
        <w:t xml:space="preserve">Figure </w:t>
      </w:r>
      <w:r w:rsidR="00C62E87">
        <w:rPr>
          <w:noProof/>
          <w:lang w:val="en-US"/>
        </w:rPr>
        <w:t>53</w:t>
      </w:r>
      <w:r w:rsidR="00B02561" w:rsidRPr="003D662E">
        <w:rPr>
          <w:lang w:val="en-US"/>
        </w:rPr>
        <w:fldChar w:fldCharType="end"/>
      </w:r>
      <w:r w:rsidR="00B02561" w:rsidRPr="003D662E">
        <w:rPr>
          <w:lang w:val="en-US"/>
        </w:rPr>
        <w:t xml:space="preserve">) </w:t>
      </w:r>
      <w:r w:rsidRPr="003D662E">
        <w:rPr>
          <w:lang w:val="en-US"/>
        </w:rPr>
        <w:t>follows the overall structure of the platform architecture</w:t>
      </w:r>
      <w:r w:rsidR="004B202C" w:rsidRPr="003D662E">
        <w:rPr>
          <w:lang w:val="en-US"/>
        </w:rPr>
        <w:t xml:space="preserve"> with some additions</w:t>
      </w:r>
      <w:r w:rsidR="00210717" w:rsidRPr="003D662E">
        <w:rPr>
          <w:lang w:val="en-US"/>
        </w:rPr>
        <w:t xml:space="preserve"> and a different layering/dependency approach due to pragmatic reasons</w:t>
      </w:r>
      <w:r w:rsidRPr="003D662E">
        <w:rPr>
          <w:lang w:val="en-US"/>
        </w:rPr>
        <w:t>. The individual modules define the configurable properties and types for the respective architecture layer</w:t>
      </w:r>
      <w:r w:rsidR="00391FBA" w:rsidRPr="003D662E">
        <w:rPr>
          <w:lang w:val="en-US"/>
        </w:rPr>
        <w:t>, component or aspect</w:t>
      </w:r>
      <w:r w:rsidRPr="003D662E">
        <w:rPr>
          <w:lang w:val="en-US"/>
        </w:rPr>
        <w:t xml:space="preserve">. </w:t>
      </w:r>
      <w:r w:rsidR="007571EA" w:rsidRPr="003D662E">
        <w:rPr>
          <w:lang w:val="en-US"/>
        </w:rPr>
        <w:t xml:space="preserve">The bottommost module </w:t>
      </w:r>
      <w:bookmarkStart w:id="221" w:name="_Hlk116468215"/>
      <w:r w:rsidR="007571EA" w:rsidRPr="003D662E">
        <w:rPr>
          <w:rFonts w:ascii="Consolas" w:hAnsi="Consolas"/>
          <w:lang w:val="en-US"/>
        </w:rPr>
        <w:t>MetaConcepts</w:t>
      </w:r>
      <w:bookmarkEnd w:id="221"/>
      <w:r w:rsidR="007571EA" w:rsidRPr="003D662E">
        <w:rPr>
          <w:lang w:val="en-US"/>
        </w:rPr>
        <w:t xml:space="preserve"> stems from an attempt to capture the basics of an adaptive software system and is included here for evaluation purposes. The </w:t>
      </w:r>
      <w:r w:rsidR="007571EA" w:rsidRPr="003D662E">
        <w:rPr>
          <w:rFonts w:ascii="Consolas" w:hAnsi="Consolas"/>
          <w:lang w:val="en-US"/>
        </w:rPr>
        <w:t>DataType</w:t>
      </w:r>
      <w:r w:rsidR="007571EA" w:rsidRPr="003D662E">
        <w:rPr>
          <w:lang w:val="en-US"/>
        </w:rPr>
        <w:t xml:space="preserve"> module defines primitive and extensible data types used for specifying input/output types of services and connectors.</w:t>
      </w:r>
      <w:r w:rsidR="00210717" w:rsidRPr="003D662E">
        <w:rPr>
          <w:lang w:val="en-US"/>
        </w:rPr>
        <w:t xml:space="preserve"> On the next level, AAS server/implementation properties, AAS </w:t>
      </w:r>
      <w:r w:rsidR="00210717" w:rsidRPr="003D662E">
        <w:rPr>
          <w:rFonts w:ascii="Consolas" w:hAnsi="Consolas"/>
          <w:lang w:val="en-US"/>
        </w:rPr>
        <w:t>Nameplates</w:t>
      </w:r>
      <w:r w:rsidR="00210717" w:rsidRPr="003D662E">
        <w:rPr>
          <w:lang w:val="en-US"/>
        </w:rPr>
        <w:t xml:space="preserve"> with default instances, </w:t>
      </w:r>
      <w:r w:rsidR="00210717" w:rsidRPr="003D662E">
        <w:rPr>
          <w:rFonts w:ascii="Consolas" w:hAnsi="Consolas"/>
          <w:lang w:val="en-US"/>
        </w:rPr>
        <w:t>Devices</w:t>
      </w:r>
      <w:r w:rsidR="00210717" w:rsidRPr="003D662E">
        <w:rPr>
          <w:rFonts w:cstheme="minorHAnsi"/>
          <w:lang w:val="en-US"/>
        </w:rPr>
        <w:t xml:space="preserve"> including capabilities and requirements, and </w:t>
      </w:r>
      <w:r w:rsidR="00210717" w:rsidRPr="003D662E">
        <w:rPr>
          <w:rFonts w:ascii="Consolas" w:hAnsi="Consolas"/>
          <w:lang w:val="en-US"/>
        </w:rPr>
        <w:t xml:space="preserve">Resources </w:t>
      </w:r>
      <w:r w:rsidR="00210717" w:rsidRPr="003D662E">
        <w:rPr>
          <w:rFonts w:cstheme="minorHAnsi"/>
          <w:lang w:val="en-US"/>
        </w:rPr>
        <w:t xml:space="preserve">(including resource management and monitoring) are defined. Then, </w:t>
      </w:r>
      <w:r w:rsidR="00EC4AD7" w:rsidRPr="003D662E">
        <w:rPr>
          <w:rFonts w:cstheme="minorHAnsi"/>
          <w:lang w:val="en-US"/>
        </w:rPr>
        <w:t xml:space="preserve">the actual transport protocol and its setup (including authentication and transport layer security) are specified. </w:t>
      </w:r>
      <w:r w:rsidR="00210717" w:rsidRPr="003D662E">
        <w:rPr>
          <w:rFonts w:ascii="Consolas" w:hAnsi="Consolas" w:cstheme="minorHAnsi"/>
          <w:lang w:val="en-US"/>
        </w:rPr>
        <w:t>Services</w:t>
      </w:r>
      <w:r w:rsidR="00210717" w:rsidRPr="003D662E">
        <w:rPr>
          <w:rFonts w:cstheme="minorHAnsi"/>
          <w:lang w:val="en-US"/>
        </w:rPr>
        <w:t xml:space="preserve"> (including Java, Python services), </w:t>
      </w:r>
      <w:r w:rsidR="00EC4AD7" w:rsidRPr="003D662E">
        <w:rPr>
          <w:rFonts w:cstheme="minorHAnsi"/>
          <w:lang w:val="en-US"/>
        </w:rPr>
        <w:t xml:space="preserve">reuse all these configuration types and form a basis for the more specific </w:t>
      </w:r>
      <w:r w:rsidR="00EC4AD7" w:rsidRPr="003D662E">
        <w:rPr>
          <w:rFonts w:ascii="Consolas" w:hAnsi="Consolas" w:cstheme="minorHAnsi"/>
          <w:lang w:val="en-US"/>
        </w:rPr>
        <w:t>Connectors</w:t>
      </w:r>
      <w:r w:rsidR="00EC4AD7" w:rsidRPr="003D662E">
        <w:rPr>
          <w:rFonts w:cstheme="minorHAnsi"/>
          <w:lang w:val="en-US"/>
        </w:rPr>
        <w:t>.</w:t>
      </w:r>
      <w:r w:rsidR="00210717" w:rsidRPr="003D662E">
        <w:rPr>
          <w:rFonts w:cstheme="minorHAnsi"/>
          <w:lang w:val="en-US"/>
        </w:rPr>
        <w:t xml:space="preserve"> </w:t>
      </w:r>
      <w:r w:rsidR="00EC4AD7" w:rsidRPr="003D662E">
        <w:rPr>
          <w:rFonts w:cstheme="minorHAnsi"/>
          <w:lang w:val="en-US"/>
        </w:rPr>
        <w:t xml:space="preserve">Applications and their service meshes are defined on top, imported by </w:t>
      </w:r>
      <w:r w:rsidR="00EC4AD7" w:rsidRPr="003D662E">
        <w:rPr>
          <w:rFonts w:ascii="Consolas" w:hAnsi="Consolas" w:cstheme="minorHAnsi"/>
          <w:lang w:val="en-US"/>
        </w:rPr>
        <w:t>UI</w:t>
      </w:r>
      <w:r w:rsidR="00EC4AD7" w:rsidRPr="003D662E">
        <w:rPr>
          <w:rFonts w:cstheme="minorHAnsi"/>
          <w:lang w:val="en-US"/>
        </w:rPr>
        <w:t xml:space="preserve"> (settings) and finally the top-level </w:t>
      </w:r>
      <w:r w:rsidRPr="003D662E">
        <w:rPr>
          <w:rFonts w:ascii="Consolas" w:hAnsi="Consolas"/>
          <w:lang w:val="en-US"/>
        </w:rPr>
        <w:t>IIPEcosphere</w:t>
      </w:r>
      <w:r w:rsidRPr="003D662E">
        <w:rPr>
          <w:lang w:val="en-US"/>
        </w:rPr>
        <w:t xml:space="preserve"> </w:t>
      </w:r>
      <w:r w:rsidR="00EC4AD7" w:rsidRPr="003D662E">
        <w:rPr>
          <w:lang w:val="en-US"/>
        </w:rPr>
        <w:t xml:space="preserve">module for global </w:t>
      </w:r>
      <w:r w:rsidRPr="003D662E">
        <w:rPr>
          <w:lang w:val="en-US"/>
        </w:rPr>
        <w:t xml:space="preserve">technical installation settings such as </w:t>
      </w:r>
      <w:r w:rsidR="00EC4AD7" w:rsidRPr="003D662E">
        <w:rPr>
          <w:lang w:val="en-US"/>
        </w:rPr>
        <w:t xml:space="preserve">installation </w:t>
      </w:r>
      <w:r w:rsidRPr="003D662E">
        <w:rPr>
          <w:lang w:val="en-US"/>
        </w:rPr>
        <w:t xml:space="preserve">paths. </w:t>
      </w:r>
      <w:r w:rsidR="00040E51" w:rsidRPr="003D662E">
        <w:rPr>
          <w:lang w:val="en-US"/>
        </w:rPr>
        <w:t xml:space="preserve">Module names suffixed with a * are extensible through </w:t>
      </w:r>
      <w:r w:rsidR="00473B5F" w:rsidRPr="003D662E">
        <w:rPr>
          <w:lang w:val="en-US"/>
        </w:rPr>
        <w:t xml:space="preserve">the </w:t>
      </w:r>
      <w:r w:rsidR="00040E51" w:rsidRPr="003D662E">
        <w:rPr>
          <w:lang w:val="en-US"/>
        </w:rPr>
        <w:t xml:space="preserve">import mechanism explained </w:t>
      </w:r>
      <w:r w:rsidR="00473B5F" w:rsidRPr="003D662E">
        <w:rPr>
          <w:lang w:val="en-US"/>
        </w:rPr>
        <w:t xml:space="preserve">in Section </w:t>
      </w:r>
      <w:r w:rsidR="00473B5F" w:rsidRPr="003D662E">
        <w:rPr>
          <w:lang w:val="en-US"/>
        </w:rPr>
        <w:fldChar w:fldCharType="begin"/>
      </w:r>
      <w:r w:rsidR="00473B5F" w:rsidRPr="003D662E">
        <w:rPr>
          <w:lang w:val="en-US"/>
        </w:rPr>
        <w:instrText xml:space="preserve"> REF _Ref116468894 \r \h </w:instrText>
      </w:r>
      <w:r w:rsidR="00F9217B" w:rsidRPr="003D662E">
        <w:rPr>
          <w:lang w:val="en-US"/>
        </w:rPr>
        <w:instrText xml:space="preserve"> \* MERGEFORMAT </w:instrText>
      </w:r>
      <w:r w:rsidR="00473B5F" w:rsidRPr="003D662E">
        <w:rPr>
          <w:lang w:val="en-US"/>
        </w:rPr>
      </w:r>
      <w:r w:rsidR="00473B5F" w:rsidRPr="003D662E">
        <w:rPr>
          <w:lang w:val="en-US"/>
        </w:rPr>
        <w:fldChar w:fldCharType="separate"/>
      </w:r>
      <w:r w:rsidR="00C62E87">
        <w:rPr>
          <w:lang w:val="en-US"/>
        </w:rPr>
        <w:t>6.1</w:t>
      </w:r>
      <w:r w:rsidR="00473B5F" w:rsidRPr="003D662E">
        <w:rPr>
          <w:lang w:val="en-US"/>
        </w:rPr>
        <w:fldChar w:fldCharType="end"/>
      </w:r>
      <w:r w:rsidR="00040E51" w:rsidRPr="003D662E">
        <w:rPr>
          <w:lang w:val="en-US"/>
        </w:rPr>
        <w:t>.</w:t>
      </w:r>
    </w:p>
    <w:p w14:paraId="5D4A0EF2" w14:textId="33A6D2EE" w:rsidR="00AC4BB1" w:rsidRPr="003D662E" w:rsidRDefault="00EC4AD7" w:rsidP="00AC4BB1">
      <w:pPr>
        <w:jc w:val="both"/>
        <w:rPr>
          <w:lang w:val="en-US"/>
        </w:rPr>
      </w:pPr>
      <w:r w:rsidRPr="003D662E">
        <w:rPr>
          <w:lang w:val="en-US"/>
        </w:rPr>
        <w:t>A</w:t>
      </w:r>
      <w:r w:rsidR="00AC4BB1" w:rsidRPr="003D662E">
        <w:rPr>
          <w:lang w:val="en-US"/>
        </w:rPr>
        <w:t>n actual copy of the meta</w:t>
      </w:r>
      <w:r w:rsidR="00A654E1" w:rsidRPr="003D662E">
        <w:rPr>
          <w:lang w:val="en-US"/>
        </w:rPr>
        <w:t>-</w:t>
      </w:r>
      <w:r w:rsidR="00AC4BB1" w:rsidRPr="003D662E">
        <w:rPr>
          <w:lang w:val="en-US"/>
        </w:rPr>
        <w:t xml:space="preserve">model </w:t>
      </w:r>
      <w:r w:rsidRPr="003D662E">
        <w:rPr>
          <w:lang w:val="en-US"/>
        </w:rPr>
        <w:t xml:space="preserve">is included </w:t>
      </w:r>
      <w:r w:rsidR="00AC4BB1" w:rsidRPr="003D662E">
        <w:rPr>
          <w:lang w:val="en-US"/>
        </w:rPr>
        <w:t xml:space="preserve">in each implementation/example project after downloading </w:t>
      </w:r>
      <w:r w:rsidRPr="003D662E">
        <w:rPr>
          <w:lang w:val="en-US"/>
        </w:rPr>
        <w:t>the model through Maven</w:t>
      </w:r>
      <w:r w:rsidR="00AC4BB1" w:rsidRPr="003D662E">
        <w:rPr>
          <w:lang w:val="en-US"/>
        </w:rPr>
        <w:t>.</w:t>
      </w:r>
      <w:r w:rsidR="008A06BB" w:rsidRPr="003D662E">
        <w:rPr>
          <w:lang w:val="en-US"/>
        </w:rPr>
        <w:t xml:space="preserve"> </w:t>
      </w:r>
      <w:r w:rsidRPr="003D662E">
        <w:rPr>
          <w:lang w:val="en-US"/>
        </w:rPr>
        <w:t>In these projects</w:t>
      </w:r>
      <w:r w:rsidR="004749E4" w:rsidRPr="003D662E">
        <w:rPr>
          <w:lang w:val="en-US"/>
        </w:rPr>
        <w:t>,</w:t>
      </w:r>
      <w:r w:rsidR="008A06BB" w:rsidRPr="003D662E">
        <w:rPr>
          <w:lang w:val="en-US"/>
        </w:rPr>
        <w:t xml:space="preserve"> the actual configuration is typicall</w:t>
      </w:r>
      <w:r w:rsidR="004749E4" w:rsidRPr="003D662E">
        <w:rPr>
          <w:lang w:val="en-US"/>
        </w:rPr>
        <w:t>y defined</w:t>
      </w:r>
      <w:r w:rsidR="008A06BB" w:rsidRPr="003D662E">
        <w:rPr>
          <w:lang w:val="en-US"/>
        </w:rPr>
        <w:t xml:space="preserve"> in one or two </w:t>
      </w:r>
      <w:r w:rsidR="004749E4" w:rsidRPr="003D662E">
        <w:rPr>
          <w:lang w:val="en-US"/>
        </w:rPr>
        <w:t>modules</w:t>
      </w:r>
      <w:r w:rsidR="00DD6F81" w:rsidRPr="003D662E">
        <w:rPr>
          <w:lang w:val="en-US"/>
        </w:rPr>
        <w:t xml:space="preserve"> to focus on the specific properties of the example and to </w:t>
      </w:r>
      <w:r w:rsidR="00031302" w:rsidRPr="003D662E">
        <w:rPr>
          <w:lang w:val="en-US"/>
        </w:rPr>
        <w:t xml:space="preserve">ease </w:t>
      </w:r>
      <w:r w:rsidR="00DD6F81" w:rsidRPr="003D662E">
        <w:rPr>
          <w:lang w:val="en-US"/>
        </w:rPr>
        <w:t>gaining an overview.</w:t>
      </w:r>
    </w:p>
    <w:p w14:paraId="32FC594E" w14:textId="33ED2DE9" w:rsidR="00AC4BB1" w:rsidRPr="003D662E" w:rsidRDefault="00AC4BB1" w:rsidP="00AC4BB1">
      <w:pPr>
        <w:jc w:val="both"/>
        <w:rPr>
          <w:lang w:val="en-US"/>
        </w:rPr>
      </w:pPr>
      <w:r w:rsidRPr="003D662E">
        <w:rPr>
          <w:lang w:val="en-US"/>
        </w:rPr>
        <w:t xml:space="preserve">When the platform takes over control of its own model, </w:t>
      </w:r>
      <w:r w:rsidR="00DD6F81" w:rsidRPr="003D662E">
        <w:rPr>
          <w:lang w:val="en-US"/>
        </w:rPr>
        <w:t>fixed</w:t>
      </w:r>
      <w:r w:rsidRPr="003D662E">
        <w:rPr>
          <w:lang w:val="en-US"/>
        </w:rPr>
        <w:t xml:space="preserve"> structures are needed </w:t>
      </w:r>
      <w:r w:rsidR="00065161" w:rsidRPr="003D662E">
        <w:rPr>
          <w:lang w:val="en-US"/>
        </w:rPr>
        <w:t xml:space="preserve">so </w:t>
      </w:r>
      <w:r w:rsidR="00DD6F81" w:rsidRPr="003D662E">
        <w:rPr>
          <w:lang w:val="en-US"/>
        </w:rPr>
        <w:t xml:space="preserve">that the configuration component can </w:t>
      </w:r>
      <w:r w:rsidRPr="003D662E">
        <w:rPr>
          <w:lang w:val="en-US"/>
        </w:rPr>
        <w:t xml:space="preserve">store the configured settings, service instances and application meshes. This </w:t>
      </w:r>
      <w:r w:rsidR="00DD6F81" w:rsidRPr="003D662E">
        <w:rPr>
          <w:lang w:val="en-US"/>
        </w:rPr>
        <w:t xml:space="preserve">form of models is currently in testing and </w:t>
      </w:r>
      <w:r w:rsidRPr="003D662E">
        <w:rPr>
          <w:lang w:val="en-US"/>
        </w:rPr>
        <w:t xml:space="preserve">will </w:t>
      </w:r>
      <w:r w:rsidR="00DD6F81" w:rsidRPr="003D662E">
        <w:rPr>
          <w:lang w:val="en-US"/>
        </w:rPr>
        <w:t xml:space="preserve">be enabled </w:t>
      </w:r>
      <w:r w:rsidRPr="003D662E">
        <w:rPr>
          <w:lang w:val="en-US"/>
        </w:rPr>
        <w:t xml:space="preserve">as soon as the management user interface </w:t>
      </w:r>
      <w:r w:rsidR="00DD6F81" w:rsidRPr="003D662E">
        <w:rPr>
          <w:lang w:val="en-US"/>
        </w:rPr>
        <w:t xml:space="preserve">provides </w:t>
      </w:r>
      <w:r w:rsidRPr="003D662E">
        <w:rPr>
          <w:lang w:val="en-US"/>
        </w:rPr>
        <w:t xml:space="preserve">respective editor functionality, </w:t>
      </w:r>
      <w:r w:rsidR="00DD6F81" w:rsidRPr="003D662E">
        <w:rPr>
          <w:lang w:val="en-US"/>
        </w:rPr>
        <w:t xml:space="preserve">in particular </w:t>
      </w:r>
      <w:r w:rsidRPr="003D662E">
        <w:rPr>
          <w:lang w:val="en-US"/>
        </w:rPr>
        <w:t xml:space="preserve">a graph-based service mesh editor based on the </w:t>
      </w:r>
      <w:r w:rsidR="00DD6F81" w:rsidRPr="003D662E">
        <w:rPr>
          <w:lang w:val="en-US"/>
        </w:rPr>
        <w:t xml:space="preserve">information provided by the </w:t>
      </w:r>
      <w:r w:rsidRPr="003D662E">
        <w:rPr>
          <w:lang w:val="en-US"/>
        </w:rPr>
        <w:t xml:space="preserve">configuration AAS. The model structure required then is depicted in </w:t>
      </w:r>
      <w:r w:rsidR="008A5C6F" w:rsidRPr="003D662E">
        <w:rPr>
          <w:lang w:val="en-US"/>
        </w:rPr>
        <w:fldChar w:fldCharType="begin"/>
      </w:r>
      <w:r w:rsidR="008A5C6F" w:rsidRPr="003D662E">
        <w:rPr>
          <w:lang w:val="en-US"/>
        </w:rPr>
        <w:instrText xml:space="preserve"> REF _Ref88472503 \h </w:instrText>
      </w:r>
      <w:r w:rsidR="009C70CE" w:rsidRPr="003D662E">
        <w:rPr>
          <w:lang w:val="en-US"/>
        </w:rPr>
        <w:instrText xml:space="preserve"> \* MERGEFORMAT </w:instrText>
      </w:r>
      <w:r w:rsidR="008A5C6F" w:rsidRPr="003D662E">
        <w:rPr>
          <w:lang w:val="en-US"/>
        </w:rPr>
      </w:r>
      <w:r w:rsidR="008A5C6F" w:rsidRPr="003D662E">
        <w:rPr>
          <w:lang w:val="en-US"/>
        </w:rPr>
        <w:fldChar w:fldCharType="separate"/>
      </w:r>
      <w:r w:rsidR="00C62E87" w:rsidRPr="003D662E">
        <w:rPr>
          <w:lang w:val="en-US"/>
        </w:rPr>
        <w:t xml:space="preserve">Figure </w:t>
      </w:r>
      <w:r w:rsidR="00C62E87">
        <w:rPr>
          <w:noProof/>
          <w:lang w:val="en-US"/>
        </w:rPr>
        <w:t>52</w:t>
      </w:r>
      <w:r w:rsidR="008A5C6F" w:rsidRPr="003D662E">
        <w:rPr>
          <w:lang w:val="en-US"/>
        </w:rPr>
        <w:fldChar w:fldCharType="end"/>
      </w:r>
      <w:r w:rsidR="008A5C6F" w:rsidRPr="003D662E">
        <w:rPr>
          <w:lang w:val="en-US"/>
        </w:rPr>
        <w:t>.</w:t>
      </w:r>
    </w:p>
    <w:p w14:paraId="1B8B4D0E" w14:textId="7CBFCE66" w:rsidR="008A5C6F" w:rsidRPr="003D662E" w:rsidRDefault="00A94A86" w:rsidP="00AC4BB1">
      <w:pPr>
        <w:jc w:val="both"/>
        <w:rPr>
          <w:lang w:val="en-US"/>
        </w:rPr>
      </w:pPr>
      <w:r w:rsidRPr="003D662E">
        <w:rPr>
          <w:lang w:val="en-US"/>
        </w:rPr>
        <w:lastRenderedPageBreak/>
        <w:t xml:space="preserve">In this setup, the topmost module is the </w:t>
      </w:r>
      <w:r w:rsidRPr="003D662E">
        <w:rPr>
          <w:rFonts w:ascii="Consolas" w:hAnsi="Consolas"/>
          <w:lang w:val="en-US"/>
        </w:rPr>
        <w:t>PlatformConfiguration</w:t>
      </w:r>
      <w:r w:rsidRPr="003D662E">
        <w:rPr>
          <w:lang w:val="en-US"/>
        </w:rPr>
        <w:t xml:space="preserve"> storing settings that override global non-frozen configuration options. </w:t>
      </w:r>
      <w:r w:rsidR="00875CCB" w:rsidRPr="003D662E">
        <w:rPr>
          <w:lang w:val="en-US"/>
        </w:rPr>
        <w:t xml:space="preserve">Service instances are stored in </w:t>
      </w:r>
      <w:r w:rsidR="00875CCB" w:rsidRPr="003D662E">
        <w:rPr>
          <w:rFonts w:ascii="Consolas" w:hAnsi="Consolas"/>
          <w:lang w:val="en-US"/>
        </w:rPr>
        <w:t>AllServices</w:t>
      </w:r>
      <w:r w:rsidR="00875CCB" w:rsidRPr="003D662E">
        <w:rPr>
          <w:lang w:val="en-US"/>
        </w:rPr>
        <w:t xml:space="preserve">, related type definitions for input/output specifications in </w:t>
      </w:r>
      <w:r w:rsidR="00875CCB" w:rsidRPr="003D662E">
        <w:rPr>
          <w:rFonts w:ascii="Consolas" w:hAnsi="Consolas"/>
          <w:lang w:val="en-US"/>
        </w:rPr>
        <w:t>AllTypes</w:t>
      </w:r>
      <w:r w:rsidR="00875CCB" w:rsidRPr="003D662E">
        <w:rPr>
          <w:lang w:val="en-US"/>
        </w:rPr>
        <w:t xml:space="preserve">. </w:t>
      </w:r>
      <w:r w:rsidR="00291A61" w:rsidRPr="003D662E">
        <w:rPr>
          <w:lang w:val="en-US"/>
        </w:rPr>
        <w:t xml:space="preserve">In turn, </w:t>
      </w:r>
      <w:r w:rsidR="00291A61" w:rsidRPr="003D662E">
        <w:rPr>
          <w:rFonts w:ascii="Consolas" w:hAnsi="Consolas"/>
          <w:lang w:val="en-US"/>
        </w:rPr>
        <w:t xml:space="preserve">AllTypes </w:t>
      </w:r>
      <w:r w:rsidR="00291A61" w:rsidRPr="003D662E">
        <w:rPr>
          <w:lang w:val="en-US"/>
        </w:rPr>
        <w:t xml:space="preserve">relies on </w:t>
      </w:r>
      <w:r w:rsidR="00291A61" w:rsidRPr="003D662E">
        <w:rPr>
          <w:rFonts w:ascii="Consolas" w:hAnsi="Consolas"/>
          <w:lang w:val="en-US"/>
        </w:rPr>
        <w:t>AllConstants</w:t>
      </w:r>
      <w:r w:rsidR="00291A61" w:rsidRPr="003D662E">
        <w:rPr>
          <w:rFonts w:cstheme="minorHAnsi"/>
          <w:lang w:val="en-US"/>
        </w:rPr>
        <w:t>, containing e.g. server host names or commonly used port numbers.</w:t>
      </w:r>
      <w:r w:rsidR="00291A61" w:rsidRPr="003D662E">
        <w:rPr>
          <w:rFonts w:ascii="Consolas" w:hAnsi="Consolas"/>
          <w:lang w:val="en-US"/>
        </w:rPr>
        <w:t xml:space="preserve"> </w:t>
      </w:r>
      <w:r w:rsidR="003F1ED7" w:rsidRPr="003D662E">
        <w:rPr>
          <w:lang w:val="en-US"/>
        </w:rPr>
        <w:t xml:space="preserve">The application instances </w:t>
      </w:r>
      <w:r w:rsidR="005C7940" w:rsidRPr="003D662E">
        <w:rPr>
          <w:lang w:val="en-US"/>
        </w:rPr>
        <w:t>(</w:t>
      </w:r>
      <w:r w:rsidR="005C7940" w:rsidRPr="003D662E">
        <w:rPr>
          <w:rFonts w:ascii="Consolas" w:hAnsi="Consolas"/>
          <w:lang w:val="en-US"/>
        </w:rPr>
        <w:t>ApplicationPart</w:t>
      </w:r>
      <w:r w:rsidR="005C7940" w:rsidRPr="003D662E">
        <w:rPr>
          <w:rFonts w:ascii="Consolas" w:hAnsi="Consolas"/>
          <w:i/>
          <w:lang w:val="en-US"/>
        </w:rPr>
        <w:t>X</w:t>
      </w:r>
      <w:r w:rsidR="009B1FEC" w:rsidRPr="009B1FEC">
        <w:rPr>
          <w:rFonts w:cstheme="minorHAnsi"/>
          <w:lang w:val="en-US"/>
        </w:rPr>
        <w:t xml:space="preserve"> with </w:t>
      </w:r>
      <w:r w:rsidR="009B1FEC">
        <w:rPr>
          <w:rFonts w:ascii="Consolas" w:hAnsi="Consolas"/>
          <w:i/>
          <w:lang w:val="en-US"/>
        </w:rPr>
        <w:t>X</w:t>
      </w:r>
      <w:r w:rsidR="009B1FEC" w:rsidRPr="009B1FEC">
        <w:rPr>
          <w:rFonts w:cstheme="minorHAnsi"/>
          <w:lang w:val="en-US"/>
        </w:rPr>
        <w:t xml:space="preserve"> being the application name</w:t>
      </w:r>
      <w:r w:rsidR="005C7940" w:rsidRPr="003D662E">
        <w:rPr>
          <w:lang w:val="en-US"/>
        </w:rPr>
        <w:t xml:space="preserve">) </w:t>
      </w:r>
      <w:r w:rsidR="003F1ED7" w:rsidRPr="003D662E">
        <w:rPr>
          <w:lang w:val="en-US"/>
        </w:rPr>
        <w:t>are stored in individual extensions pointing to their linked service mesh parts</w:t>
      </w:r>
      <w:r w:rsidR="005C7940" w:rsidRPr="003D662E">
        <w:rPr>
          <w:lang w:val="en-US"/>
        </w:rPr>
        <w:t xml:space="preserve"> (</w:t>
      </w:r>
      <w:r w:rsidR="005C7940" w:rsidRPr="003D662E">
        <w:rPr>
          <w:rFonts w:ascii="Consolas" w:hAnsi="Consolas"/>
          <w:lang w:val="en-US"/>
        </w:rPr>
        <w:t>ServiceMeshPart</w:t>
      </w:r>
      <w:r w:rsidR="005C7940" w:rsidRPr="003D662E">
        <w:rPr>
          <w:rFonts w:ascii="Consolas" w:hAnsi="Consolas"/>
          <w:i/>
          <w:lang w:val="en-US"/>
        </w:rPr>
        <w:t>X</w:t>
      </w:r>
      <w:r w:rsidR="009B1FEC" w:rsidRPr="009B1FEC">
        <w:rPr>
          <w:rFonts w:cstheme="minorHAnsi"/>
          <w:lang w:val="en-US"/>
        </w:rPr>
        <w:t xml:space="preserve"> with </w:t>
      </w:r>
      <w:r w:rsidR="009B1FEC">
        <w:rPr>
          <w:rFonts w:ascii="Consolas" w:hAnsi="Consolas"/>
          <w:i/>
          <w:lang w:val="en-US"/>
        </w:rPr>
        <w:t>X</w:t>
      </w:r>
      <w:r w:rsidR="009B1FEC" w:rsidRPr="009B1FEC">
        <w:rPr>
          <w:rFonts w:cstheme="minorHAnsi"/>
          <w:lang w:val="en-US"/>
        </w:rPr>
        <w:t xml:space="preserve"> being the </w:t>
      </w:r>
      <w:r w:rsidR="009B1FEC">
        <w:rPr>
          <w:rFonts w:cstheme="minorHAnsi"/>
          <w:lang w:val="en-US"/>
        </w:rPr>
        <w:t>mesh</w:t>
      </w:r>
      <w:r w:rsidR="009B1FEC" w:rsidRPr="009B1FEC">
        <w:rPr>
          <w:rFonts w:cstheme="minorHAnsi"/>
          <w:lang w:val="en-US"/>
        </w:rPr>
        <w:t xml:space="preserve"> name</w:t>
      </w:r>
      <w:r w:rsidR="005C7940" w:rsidRPr="003D662E">
        <w:rPr>
          <w:lang w:val="en-US"/>
        </w:rPr>
        <w:t>)</w:t>
      </w:r>
      <w:r w:rsidR="003F1ED7" w:rsidRPr="003D662E">
        <w:rPr>
          <w:lang w:val="en-US"/>
        </w:rPr>
        <w:t>.</w:t>
      </w:r>
      <w:r w:rsidR="006217E7" w:rsidRPr="003D662E">
        <w:rPr>
          <w:lang w:val="en-US"/>
        </w:rPr>
        <w:t xml:space="preserve"> </w:t>
      </w:r>
      <w:r w:rsidR="00553972" w:rsidRPr="003D662E">
        <w:rPr>
          <w:lang w:val="en-US"/>
        </w:rPr>
        <w:t>The</w:t>
      </w:r>
      <w:r w:rsidR="009C70CE" w:rsidRPr="003D662E">
        <w:rPr>
          <w:lang w:val="en-US"/>
        </w:rPr>
        <w:t xml:space="preserve"> top-level meta-model module IIPEcosphere and transitively imported modules are linked through </w:t>
      </w:r>
      <w:r w:rsidR="009C70CE" w:rsidRPr="003D662E">
        <w:rPr>
          <w:rFonts w:ascii="Consolas" w:hAnsi="Consolas"/>
          <w:lang w:val="en-US"/>
        </w:rPr>
        <w:t>All</w:t>
      </w:r>
      <w:r w:rsidR="002264CF" w:rsidRPr="003D662E">
        <w:rPr>
          <w:rFonts w:ascii="Consolas" w:hAnsi="Consolas"/>
          <w:lang w:val="en-US"/>
        </w:rPr>
        <w:t>Constants</w:t>
      </w:r>
      <w:r w:rsidR="009C70CE" w:rsidRPr="003D662E">
        <w:rPr>
          <w:lang w:val="en-US"/>
        </w:rPr>
        <w:t xml:space="preserve"> into the managed configuration model.</w:t>
      </w:r>
      <w:r w:rsidR="002264CF" w:rsidRPr="003D662E">
        <w:rPr>
          <w:lang w:val="en-US"/>
        </w:rPr>
        <w:t xml:space="preserve"> Further, </w:t>
      </w:r>
      <w:r w:rsidR="002264CF" w:rsidRPr="003D662E">
        <w:rPr>
          <w:rFonts w:ascii="Consolas" w:hAnsi="Consolas"/>
          <w:lang w:val="en-US"/>
        </w:rPr>
        <w:t>TechnicalSetup</w:t>
      </w:r>
      <w:r w:rsidR="002264CF" w:rsidRPr="003D662E">
        <w:rPr>
          <w:lang w:val="en-US"/>
        </w:rPr>
        <w:t xml:space="preserve"> defines the fundamental technical </w:t>
      </w:r>
      <w:r w:rsidR="00EF04D0" w:rsidRPr="003D662E">
        <w:rPr>
          <w:lang w:val="en-US"/>
        </w:rPr>
        <w:t>abilities</w:t>
      </w:r>
      <w:r w:rsidR="002264CF" w:rsidRPr="003D662E">
        <w:rPr>
          <w:lang w:val="en-US"/>
        </w:rPr>
        <w:t xml:space="preserve"> of the platform, </w:t>
      </w:r>
      <w:r w:rsidR="00EF04D0" w:rsidRPr="003D662E">
        <w:rPr>
          <w:lang w:val="en-US"/>
        </w:rPr>
        <w:t>e.g.</w:t>
      </w:r>
      <w:r w:rsidR="002264CF" w:rsidRPr="003D662E">
        <w:rPr>
          <w:lang w:val="en-US"/>
        </w:rPr>
        <w:t>, transport protocol, monitoring or management UI setup</w:t>
      </w:r>
      <w:r w:rsidR="003179A2" w:rsidRPr="003D662E">
        <w:rPr>
          <w:lang w:val="en-US"/>
        </w:rPr>
        <w:t>.</w:t>
      </w:r>
      <w:r w:rsidR="002264CF" w:rsidRPr="003D662E">
        <w:rPr>
          <w:lang w:val="en-US"/>
        </w:rPr>
        <w:t xml:space="preserve"> In turn, TechnicalSetup may rely on the constants in </w:t>
      </w:r>
      <w:r w:rsidR="002264CF" w:rsidRPr="003D662E">
        <w:rPr>
          <w:rFonts w:ascii="Consolas" w:hAnsi="Consolas"/>
          <w:lang w:val="en-US"/>
        </w:rPr>
        <w:t>AllConstants</w:t>
      </w:r>
      <w:r w:rsidR="002264CF" w:rsidRPr="003D662E">
        <w:rPr>
          <w:lang w:val="en-US"/>
        </w:rPr>
        <w:t>.</w:t>
      </w:r>
    </w:p>
    <w:p w14:paraId="17D28B27" w14:textId="7929AE76" w:rsidR="00AC4BB1" w:rsidRPr="003D662E" w:rsidRDefault="002264CF" w:rsidP="00AC4BB1">
      <w:pPr>
        <w:jc w:val="center"/>
        <w:rPr>
          <w:lang w:val="en-US"/>
        </w:rPr>
      </w:pPr>
      <w:r w:rsidRPr="003D662E">
        <w:rPr>
          <w:noProof/>
          <w:lang w:val="en-US"/>
        </w:rPr>
        <w:drawing>
          <wp:inline distT="0" distB="0" distL="0" distR="0" wp14:anchorId="141CD4CA" wp14:editId="7939C2DE">
            <wp:extent cx="3014804" cy="1700311"/>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041089" cy="1715136"/>
                    </a:xfrm>
                    <a:prstGeom prst="rect">
                      <a:avLst/>
                    </a:prstGeom>
                    <a:noFill/>
                    <a:ln>
                      <a:noFill/>
                    </a:ln>
                  </pic:spPr>
                </pic:pic>
              </a:graphicData>
            </a:graphic>
          </wp:inline>
        </w:drawing>
      </w:r>
    </w:p>
    <w:p w14:paraId="0FE75A46" w14:textId="76B75854" w:rsidR="00AC4BB1" w:rsidRDefault="008A5C6F" w:rsidP="008A5C6F">
      <w:pPr>
        <w:pStyle w:val="Caption"/>
        <w:jc w:val="center"/>
        <w:rPr>
          <w:lang w:val="en-US"/>
        </w:rPr>
      </w:pPr>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C62E87">
        <w:rPr>
          <w:noProof/>
          <w:lang w:val="en-US"/>
        </w:rPr>
        <w:t>54</w:t>
      </w:r>
      <w:r w:rsidRPr="003D662E">
        <w:fldChar w:fldCharType="end"/>
      </w:r>
      <w:r w:rsidRPr="003D662E">
        <w:rPr>
          <w:lang w:val="en-US"/>
        </w:rPr>
        <w:t>: Managed model structure.</w:t>
      </w:r>
    </w:p>
    <w:p w14:paraId="3AB2D8DE" w14:textId="77777777" w:rsidR="00805568" w:rsidRDefault="00805568" w:rsidP="0019136D">
      <w:pPr>
        <w:jc w:val="both"/>
        <w:rPr>
          <w:lang w:val="en-US"/>
        </w:rPr>
      </w:pPr>
      <w:r>
        <w:rPr>
          <w:lang w:val="en-US"/>
        </w:rPr>
        <w:t>The configuration (meta-)model is used as a consistent data basis for the management user interface. Technically, the configuration model is transformed into an AAS, which imposes some limitations:</w:t>
      </w:r>
    </w:p>
    <w:p w14:paraId="0A1D3677" w14:textId="1A854ABE" w:rsidR="00805568" w:rsidRDefault="00805568" w:rsidP="007245E8">
      <w:pPr>
        <w:pStyle w:val="ListParagraph"/>
        <w:numPr>
          <w:ilvl w:val="0"/>
          <w:numId w:val="53"/>
        </w:numPr>
        <w:jc w:val="both"/>
        <w:rPr>
          <w:lang w:val="en-US"/>
        </w:rPr>
      </w:pPr>
      <w:r>
        <w:rPr>
          <w:lang w:val="en-US"/>
        </w:rPr>
        <w:t xml:space="preserve">IVML variables shall not be named </w:t>
      </w:r>
      <w:r w:rsidRPr="00805568">
        <w:rPr>
          <w:rFonts w:ascii="Consolas" w:hAnsi="Consolas"/>
          <w:lang w:val="en-US"/>
        </w:rPr>
        <w:t>value</w:t>
      </w:r>
      <w:r>
        <w:rPr>
          <w:lang w:val="en-US"/>
        </w:rPr>
        <w:t xml:space="preserve">, as this idShort is a reserved name in AAS/BaSyx. To reflect such variables in the same style as any other variables, we automatically adjust the name by prefixing it. As this name is the basic for naming UI elements, instead of </w:t>
      </w:r>
      <w:r w:rsidRPr="00805568">
        <w:rPr>
          <w:rFonts w:ascii="Consolas" w:hAnsi="Consolas"/>
          <w:lang w:val="en-US"/>
        </w:rPr>
        <w:t>value</w:t>
      </w:r>
      <w:r>
        <w:rPr>
          <w:lang w:val="en-US"/>
        </w:rPr>
        <w:t xml:space="preserve">, e.g., </w:t>
      </w:r>
      <w:r w:rsidRPr="00805568">
        <w:rPr>
          <w:rFonts w:ascii="Consolas" w:hAnsi="Consolas"/>
          <w:lang w:val="en-US"/>
        </w:rPr>
        <w:t>avalue</w:t>
      </w:r>
      <w:r>
        <w:rPr>
          <w:lang w:val="en-US"/>
        </w:rPr>
        <w:t xml:space="preserve"> may be displayed, which could be confusing for the user. For this purpose, IVML variables can be annotated with a </w:t>
      </w:r>
      <w:r w:rsidRPr="00805568">
        <w:rPr>
          <w:rFonts w:ascii="Consolas" w:hAnsi="Consolas"/>
          <w:lang w:val="en-US"/>
        </w:rPr>
        <w:t>displayName</w:t>
      </w:r>
      <w:r>
        <w:rPr>
          <w:lang w:val="en-US"/>
        </w:rPr>
        <w:t>, overriding the displayed name on the UI. Implicitly, we resolve a field misnomer</w:t>
      </w:r>
      <w:r>
        <w:rPr>
          <w:rStyle w:val="FootnoteReference"/>
          <w:lang w:val="en-US"/>
        </w:rPr>
        <w:footnoteReference w:id="91"/>
      </w:r>
      <w:r>
        <w:rPr>
          <w:lang w:val="en-US"/>
        </w:rPr>
        <w:t xml:space="preserve"> for some version fields that are named </w:t>
      </w:r>
      <w:r w:rsidRPr="00805568">
        <w:rPr>
          <w:rFonts w:ascii="Consolas" w:hAnsi="Consolas"/>
          <w:lang w:val="en-US"/>
        </w:rPr>
        <w:t>ver</w:t>
      </w:r>
      <w:r>
        <w:rPr>
          <w:lang w:val="en-US"/>
        </w:rPr>
        <w:t xml:space="preserve">, by creating a display name version for variables of type </w:t>
      </w:r>
      <w:r w:rsidRPr="00805568">
        <w:rPr>
          <w:rFonts w:ascii="Consolas" w:hAnsi="Consolas"/>
          <w:lang w:val="en-US"/>
        </w:rPr>
        <w:t>OktoVersion</w:t>
      </w:r>
      <w:r>
        <w:rPr>
          <w:lang w:val="en-US"/>
        </w:rPr>
        <w:t xml:space="preserve"> with name </w:t>
      </w:r>
      <w:r w:rsidRPr="00805568">
        <w:rPr>
          <w:rFonts w:ascii="Consolas" w:hAnsi="Consolas"/>
          <w:lang w:val="en-US"/>
        </w:rPr>
        <w:t>ver</w:t>
      </w:r>
      <w:r>
        <w:rPr>
          <w:lang w:val="en-US"/>
        </w:rPr>
        <w:t>.</w:t>
      </w:r>
    </w:p>
    <w:p w14:paraId="54261AA5" w14:textId="2E5AD23E" w:rsidR="00805568" w:rsidRDefault="007645B9" w:rsidP="007245E8">
      <w:pPr>
        <w:pStyle w:val="ListParagraph"/>
        <w:numPr>
          <w:ilvl w:val="0"/>
          <w:numId w:val="53"/>
        </w:numPr>
        <w:jc w:val="both"/>
        <w:rPr>
          <w:lang w:val="en-US"/>
        </w:rPr>
      </w:pPr>
      <w:r>
        <w:rPr>
          <w:lang w:val="en-US"/>
        </w:rPr>
        <w:t>IVML variables of type Any in the MetaConcepts model are intended to be redefined with a specialized type. However, if this does not happen, we assume them to be superfluous and ignore them when creating the configuration AAS, so that they do not occur in the UI.</w:t>
      </w:r>
    </w:p>
    <w:p w14:paraId="6D405B2E" w14:textId="5418AA08" w:rsidR="007645B9" w:rsidRPr="00805568" w:rsidRDefault="007645B9" w:rsidP="007245E8">
      <w:pPr>
        <w:pStyle w:val="ListParagraph"/>
        <w:numPr>
          <w:ilvl w:val="0"/>
          <w:numId w:val="53"/>
        </w:numPr>
        <w:jc w:val="both"/>
        <w:rPr>
          <w:lang w:val="en-US"/>
        </w:rPr>
      </w:pPr>
      <w:r>
        <w:rPr>
          <w:lang w:val="en-US"/>
        </w:rPr>
        <w:t>IVML variables can be annotated with the integer</w:t>
      </w:r>
      <w:r w:rsidR="001E3538">
        <w:rPr>
          <w:lang w:val="en-US"/>
        </w:rPr>
        <w:t xml:space="preserve"> value</w:t>
      </w:r>
      <w:r>
        <w:rPr>
          <w:lang w:val="en-US"/>
        </w:rPr>
        <w:t xml:space="preserve"> </w:t>
      </w:r>
      <w:r w:rsidRPr="001E3538">
        <w:rPr>
          <w:rFonts w:ascii="Consolas" w:hAnsi="Consolas"/>
          <w:lang w:val="en-US"/>
        </w:rPr>
        <w:t>uiGroup</w:t>
      </w:r>
      <w:r w:rsidR="0038475F">
        <w:rPr>
          <w:lang w:val="en-US"/>
        </w:rPr>
        <w:t>. Elements that shall not be visible shall have the value 0, positive numbers denote mandatory groups in decreasing order of priority, similarly negative numbers associated optional groups.</w:t>
      </w:r>
    </w:p>
    <w:p w14:paraId="458A2FE5" w14:textId="77777777" w:rsidR="00862780" w:rsidRPr="003D662E" w:rsidRDefault="00862780" w:rsidP="00862780">
      <w:pPr>
        <w:pStyle w:val="Heading2"/>
        <w:rPr>
          <w:lang w:val="en-US"/>
        </w:rPr>
      </w:pPr>
      <w:bookmarkStart w:id="222" w:name="_Ref116976276"/>
      <w:bookmarkStart w:id="223" w:name="_Toc216439674"/>
      <w:bookmarkStart w:id="224" w:name="_Ref116469139"/>
      <w:r w:rsidRPr="003D662E">
        <w:rPr>
          <w:lang w:val="en-US"/>
        </w:rPr>
        <w:t>Support for Standardized Connectors/Protocols</w:t>
      </w:r>
      <w:bookmarkEnd w:id="222"/>
      <w:bookmarkEnd w:id="223"/>
    </w:p>
    <w:p w14:paraId="615C43A6" w14:textId="5B0F554E" w:rsidR="00862780" w:rsidRPr="003D662E" w:rsidRDefault="00862780" w:rsidP="00862780">
      <w:pPr>
        <w:jc w:val="both"/>
        <w:rPr>
          <w:lang w:val="en-US"/>
        </w:rPr>
      </w:pPr>
      <w:r w:rsidRPr="003D662E">
        <w:rPr>
          <w:lang w:val="en-US"/>
        </w:rPr>
        <w:t xml:space="preserve">Defining the input/output data types for complex, nested data structures can be a complex process. For standardized protocols/information models such as OPC UA or AAS, more and more data structures with standardized fields and semantics are created. For a standard-based platform like the platform it is important to take up such approaches and to ease the use of standardized data structures, thus, supporting the platform user in creating applications. </w:t>
      </w:r>
    </w:p>
    <w:p w14:paraId="2B9C20E1" w14:textId="5C127AA3" w:rsidR="00862780" w:rsidRPr="003D662E" w:rsidRDefault="00862780" w:rsidP="00862780">
      <w:pPr>
        <w:jc w:val="both"/>
        <w:rPr>
          <w:lang w:val="en-US"/>
        </w:rPr>
      </w:pPr>
      <w:r w:rsidRPr="003D662E">
        <w:rPr>
          <w:lang w:val="en-US"/>
        </w:rPr>
        <w:t xml:space="preserve">As an example, we turn now to the OPC UA Companion Specifications, a set of standardized models for OPC UA. Currently, more than 50 such models have been specified and further models are in </w:t>
      </w:r>
      <w:r w:rsidRPr="003D662E">
        <w:rPr>
          <w:lang w:val="en-US"/>
        </w:rPr>
        <w:lastRenderedPageBreak/>
        <w:t xml:space="preserve">preparation. Over time, also the defined model structures are evolving. Thus, manually translating OPC UA Companion Specifications could be an initial approach, which will not turn out to be sustainable. Fortunately, the OPC Companion Specifications are available in a machine-readable XML format, which can automatically be translated into IVML </w:t>
      </w:r>
      <w:r w:rsidR="008A3BD7" w:rsidRPr="003D662E">
        <w:rPr>
          <w:lang w:val="en-US"/>
        </w:rPr>
        <w:t>[</w:t>
      </w:r>
      <w:r w:rsidR="00E16354">
        <w:rPr>
          <w:lang w:val="en-US"/>
        </w:rPr>
        <w:t>IVML</w:t>
      </w:r>
      <w:r w:rsidR="008A3BD7" w:rsidRPr="003D662E">
        <w:rPr>
          <w:lang w:val="en-US"/>
        </w:rPr>
        <w:t xml:space="preserve">] </w:t>
      </w:r>
      <w:r w:rsidRPr="003D662E">
        <w:rPr>
          <w:lang w:val="en-US"/>
        </w:rPr>
        <w:t>and then used further in application configurations. We demonstrate this approach by a</w:t>
      </w:r>
      <w:r w:rsidR="008A54CD" w:rsidRPr="003D662E">
        <w:rPr>
          <w:lang w:val="en-US"/>
        </w:rPr>
        <w:t xml:space="preserve">n automated </w:t>
      </w:r>
      <w:r w:rsidRPr="003D662E">
        <w:rPr>
          <w:lang w:val="en-US"/>
        </w:rPr>
        <w:t>model translator [</w:t>
      </w:r>
      <w:r w:rsidR="004F37CA" w:rsidRPr="004F37CA">
        <w:rPr>
          <w:lang w:val="en-GB"/>
        </w:rPr>
        <w:t>Cep23</w:t>
      </w:r>
      <w:r w:rsidRPr="003D662E">
        <w:rPr>
          <w:lang w:val="en-US"/>
        </w:rPr>
        <w:t>].</w:t>
      </w:r>
    </w:p>
    <w:p w14:paraId="67CD4F23" w14:textId="71F8D7EC" w:rsidR="00F35E26" w:rsidRPr="003D662E" w:rsidRDefault="00862780" w:rsidP="00862780">
      <w:pPr>
        <w:jc w:val="both"/>
        <w:rPr>
          <w:lang w:val="en-US"/>
        </w:rPr>
      </w:pPr>
      <w:r w:rsidRPr="003D662E">
        <w:rPr>
          <w:lang w:val="en-US"/>
        </w:rPr>
        <w:t>The model translator reads an OPC Companion Specification XML file and translates it into IVML using a base meta-model, which extends the configuration meta</w:t>
      </w:r>
      <w:r w:rsidR="00A654E1" w:rsidRPr="003D662E">
        <w:rPr>
          <w:lang w:val="en-US"/>
        </w:rPr>
        <w:t>-</w:t>
      </w:r>
      <w:r w:rsidRPr="003D662E">
        <w:rPr>
          <w:lang w:val="en-US"/>
        </w:rPr>
        <w:t xml:space="preserve">model, in particular the </w:t>
      </w:r>
      <w:r w:rsidRPr="003D662E">
        <w:rPr>
          <w:rFonts w:ascii="Consolas" w:hAnsi="Consolas"/>
          <w:lang w:val="en-US"/>
        </w:rPr>
        <w:t>DataTypes</w:t>
      </w:r>
      <w:r w:rsidRPr="003D662E">
        <w:rPr>
          <w:lang w:val="en-US"/>
        </w:rPr>
        <w:t xml:space="preserve"> module. The created IVML files, one per companion spec can be imported into an own application model </w:t>
      </w:r>
      <w:r w:rsidR="00BC1018" w:rsidRPr="003D662E">
        <w:rPr>
          <w:lang w:val="en-US"/>
        </w:rPr>
        <w:t>when</w:t>
      </w:r>
      <w:r w:rsidRPr="003D662E">
        <w:rPr>
          <w:lang w:val="en-US"/>
        </w:rPr>
        <w:t xml:space="preserve"> needed.</w:t>
      </w:r>
      <w:r w:rsidR="00BC1018" w:rsidRPr="003D662E">
        <w:rPr>
          <w:lang w:val="en-US"/>
        </w:rPr>
        <w:t xml:space="preserve"> Besides the main types representing a Companion Specification, also declared subtypes can be used in </w:t>
      </w:r>
      <w:r w:rsidR="003F1437" w:rsidRPr="003D662E">
        <w:rPr>
          <w:lang w:val="en-US"/>
        </w:rPr>
        <w:t>custom</w:t>
      </w:r>
      <w:r w:rsidR="00BC1018" w:rsidRPr="003D662E">
        <w:rPr>
          <w:lang w:val="en-US"/>
        </w:rPr>
        <w:t xml:space="preserve"> applications, in particular as input/output to generated OPC connectors.</w:t>
      </w:r>
      <w:r w:rsidR="00F35E26" w:rsidRPr="003D662E">
        <w:rPr>
          <w:lang w:val="en-US"/>
        </w:rPr>
        <w:t xml:space="preserve"> </w:t>
      </w:r>
    </w:p>
    <w:p w14:paraId="1FA62EF5" w14:textId="55AFD37A" w:rsidR="00862780" w:rsidRPr="003D662E" w:rsidRDefault="00F35E26" w:rsidP="00862780">
      <w:pPr>
        <w:jc w:val="both"/>
        <w:rPr>
          <w:lang w:val="en-US"/>
        </w:rPr>
      </w:pPr>
      <w:r w:rsidRPr="003D662E">
        <w:rPr>
          <w:lang w:val="en-US"/>
        </w:rPr>
        <w:t>The approach was successfully validated with all 55 available OPC UA companion specs. Valid IVML models were produced for all companion specs</w:t>
      </w:r>
      <w:r w:rsidR="0082362A" w:rsidRPr="003D662E">
        <w:rPr>
          <w:lang w:val="en-US"/>
        </w:rPr>
        <w:t xml:space="preserve"> and</w:t>
      </w:r>
      <w:r w:rsidRPr="003D662E">
        <w:rPr>
          <w:lang w:val="en-US"/>
        </w:rPr>
        <w:t xml:space="preserve"> valid connector code</w:t>
      </w:r>
      <w:r w:rsidR="00367C62" w:rsidRPr="003D662E">
        <w:rPr>
          <w:lang w:val="en-US"/>
        </w:rPr>
        <w:t xml:space="preserve"> was generated</w:t>
      </w:r>
      <w:r w:rsidR="0082362A" w:rsidRPr="003D662E">
        <w:rPr>
          <w:lang w:val="en-US"/>
        </w:rPr>
        <w:t>.</w:t>
      </w:r>
      <w:r w:rsidRPr="003D662E">
        <w:rPr>
          <w:lang w:val="en-US"/>
        </w:rPr>
        <w:t xml:space="preserve"> </w:t>
      </w:r>
      <w:r w:rsidR="0082362A" w:rsidRPr="003D662E">
        <w:rPr>
          <w:lang w:val="en-US"/>
        </w:rPr>
        <w:t>T</w:t>
      </w:r>
      <w:r w:rsidRPr="003D662E">
        <w:rPr>
          <w:lang w:val="en-US"/>
        </w:rPr>
        <w:t xml:space="preserve">he largest </w:t>
      </w:r>
      <w:r w:rsidR="00D35E63" w:rsidRPr="003D662E">
        <w:rPr>
          <w:lang w:val="en-US"/>
        </w:rPr>
        <w:t>specs</w:t>
      </w:r>
      <w:r w:rsidRPr="003D662E">
        <w:rPr>
          <w:lang w:val="en-US"/>
        </w:rPr>
        <w:t>,</w:t>
      </w:r>
      <w:r w:rsidR="00D35E63" w:rsidRPr="003D662E">
        <w:rPr>
          <w:lang w:val="en-US"/>
        </w:rPr>
        <w:t xml:space="preserve"> e.g.,</w:t>
      </w:r>
      <w:r w:rsidRPr="003D662E">
        <w:rPr>
          <w:lang w:val="en-US"/>
        </w:rPr>
        <w:t xml:space="preserve"> the Tobacco Machine Communication (TMC)</w:t>
      </w:r>
      <w:r w:rsidRPr="003D662E">
        <w:rPr>
          <w:rStyle w:val="FootnoteReference"/>
          <w:lang w:val="en-US"/>
        </w:rPr>
        <w:footnoteReference w:id="92"/>
      </w:r>
      <w:r w:rsidRPr="003D662E">
        <w:rPr>
          <w:lang w:val="en-US"/>
        </w:rPr>
        <w:t xml:space="preserve"> </w:t>
      </w:r>
      <w:r w:rsidR="00D35E63" w:rsidRPr="003D662E">
        <w:rPr>
          <w:lang w:val="en-US"/>
        </w:rPr>
        <w:t xml:space="preserve">or the IEC61850-7-4 </w:t>
      </w:r>
      <w:r w:rsidRPr="003D662E">
        <w:rPr>
          <w:lang w:val="en-US"/>
        </w:rPr>
        <w:t>spec</w:t>
      </w:r>
      <w:r w:rsidR="0082362A" w:rsidRPr="003D662E">
        <w:rPr>
          <w:lang w:val="en-US"/>
        </w:rPr>
        <w:t xml:space="preserve"> </w:t>
      </w:r>
      <w:r w:rsidR="000E76F1" w:rsidRPr="003D662E">
        <w:rPr>
          <w:lang w:val="en-US"/>
        </w:rPr>
        <w:t>triggered</w:t>
      </w:r>
      <w:r w:rsidR="0082362A" w:rsidRPr="003D662E">
        <w:rPr>
          <w:lang w:val="en-US"/>
        </w:rPr>
        <w:t xml:space="preserve"> a restructuring of the generated connector code to cope with the </w:t>
      </w:r>
      <w:r w:rsidRPr="003D662E">
        <w:rPr>
          <w:lang w:val="en-US"/>
        </w:rPr>
        <w:t>more than 120</w:t>
      </w:r>
      <w:r w:rsidR="0082362A" w:rsidRPr="003D662E">
        <w:rPr>
          <w:lang w:val="en-US"/>
        </w:rPr>
        <w:t xml:space="preserve"> </w:t>
      </w:r>
      <w:r w:rsidRPr="003D662E">
        <w:rPr>
          <w:lang w:val="en-US"/>
        </w:rPr>
        <w:t>KLOC XML specification</w:t>
      </w:r>
      <w:r w:rsidR="00C05B31" w:rsidRPr="003D662E">
        <w:rPr>
          <w:lang w:val="en-US"/>
        </w:rPr>
        <w:t>. As far as available in the VDW UMATI OPC test server, 3 of the generated connectors were successfully functionally validated against a</w:t>
      </w:r>
      <w:r w:rsidR="000E76F1" w:rsidRPr="003D662E">
        <w:rPr>
          <w:lang w:val="en-US"/>
        </w:rPr>
        <w:t>n</w:t>
      </w:r>
      <w:r w:rsidR="00C05B31" w:rsidRPr="003D662E">
        <w:rPr>
          <w:lang w:val="en-US"/>
        </w:rPr>
        <w:t xml:space="preserve"> OPC </w:t>
      </w:r>
      <w:r w:rsidR="000E76F1" w:rsidRPr="003D662E">
        <w:rPr>
          <w:lang w:val="en-US"/>
        </w:rPr>
        <w:t>reference</w:t>
      </w:r>
      <w:r w:rsidR="00C05B31" w:rsidRPr="003D662E">
        <w:rPr>
          <w:lang w:val="en-US"/>
        </w:rPr>
        <w:t xml:space="preserve"> implementation</w:t>
      </w:r>
      <w:r w:rsidR="008A54CD" w:rsidRPr="003D662E">
        <w:rPr>
          <w:lang w:val="en-US"/>
        </w:rPr>
        <w:t xml:space="preserve"> [</w:t>
      </w:r>
      <w:r w:rsidR="004F37CA" w:rsidRPr="004F37CA">
        <w:rPr>
          <w:lang w:val="en-GB"/>
        </w:rPr>
        <w:t>Cep23</w:t>
      </w:r>
      <w:r w:rsidR="008A54CD" w:rsidRPr="003D662E">
        <w:rPr>
          <w:lang w:val="en-US"/>
        </w:rPr>
        <w:t>]</w:t>
      </w:r>
      <w:r w:rsidR="00C05B31" w:rsidRPr="003D662E">
        <w:rPr>
          <w:lang w:val="en-US"/>
        </w:rPr>
        <w:t>.</w:t>
      </w:r>
    </w:p>
    <w:p w14:paraId="7B822789" w14:textId="77777777" w:rsidR="005C4AB3" w:rsidRDefault="005C4AB3" w:rsidP="005C4AB3">
      <w:pPr>
        <w:pStyle w:val="Heading2"/>
        <w:rPr>
          <w:lang w:val="en-US"/>
        </w:rPr>
      </w:pPr>
      <w:bookmarkStart w:id="225" w:name="_Ref143412808"/>
      <w:bookmarkStart w:id="226" w:name="_Toc216439675"/>
      <w:bookmarkStart w:id="227" w:name="_Ref120789183"/>
      <w:r>
        <w:rPr>
          <w:lang w:val="en-US"/>
        </w:rPr>
        <w:t>Selected Configuration Elements</w:t>
      </w:r>
      <w:bookmarkEnd w:id="225"/>
      <w:bookmarkEnd w:id="226"/>
    </w:p>
    <w:p w14:paraId="574C38E8" w14:textId="77777777" w:rsidR="00856301" w:rsidRDefault="005C4AB3" w:rsidP="00CE2AB5">
      <w:pPr>
        <w:jc w:val="both"/>
        <w:rPr>
          <w:lang w:val="en-US"/>
        </w:rPr>
      </w:pPr>
      <w:r w:rsidRPr="008E7CE1">
        <w:rPr>
          <w:lang w:val="en-US"/>
        </w:rPr>
        <w:t>In this section, we detail core configuration elements as a reference for used-defined applications and as a basis for the next steps towards building an own application.</w:t>
      </w:r>
      <w:r w:rsidR="00031E18" w:rsidRPr="008E7CE1">
        <w:rPr>
          <w:lang w:val="en-US"/>
        </w:rPr>
        <w:t xml:space="preserve"> All elements are defined in the configuration meta model and for each variable/field a descriptive text is given in the respective </w:t>
      </w:r>
      <w:r w:rsidR="00031E18" w:rsidRPr="008E7CE1">
        <w:rPr>
          <w:rFonts w:ascii="Consolas" w:hAnsi="Consolas"/>
          <w:lang w:val="en-US"/>
        </w:rPr>
        <w:t xml:space="preserve">.text </w:t>
      </w:r>
      <w:r w:rsidR="00031E18" w:rsidRPr="008E7CE1">
        <w:rPr>
          <w:lang w:val="en-US"/>
        </w:rPr>
        <w:t>file</w:t>
      </w:r>
      <w:r w:rsidR="00031E18" w:rsidRPr="008E7CE1">
        <w:rPr>
          <w:rStyle w:val="FootnoteReference"/>
          <w:lang w:val="en-US"/>
        </w:rPr>
        <w:footnoteReference w:id="93"/>
      </w:r>
      <w:r w:rsidR="00031E18" w:rsidRPr="008E7CE1">
        <w:rPr>
          <w:lang w:val="en-US"/>
        </w:rPr>
        <w:t>.</w:t>
      </w:r>
      <w:r w:rsidR="00126BA8">
        <w:rPr>
          <w:lang w:val="en-US"/>
        </w:rPr>
        <w:t xml:space="preserve"> </w:t>
      </w:r>
    </w:p>
    <w:p w14:paraId="654DEDEA" w14:textId="60121B49" w:rsidR="00112ED7" w:rsidRPr="003D662E" w:rsidRDefault="00112ED7" w:rsidP="00A82FE6">
      <w:pPr>
        <w:pStyle w:val="Heading2"/>
        <w:rPr>
          <w:lang w:val="en-US"/>
        </w:rPr>
      </w:pPr>
      <w:bookmarkStart w:id="228" w:name="_Toc216439676"/>
      <w:r w:rsidRPr="003D662E">
        <w:rPr>
          <w:lang w:val="en-US"/>
        </w:rPr>
        <w:t xml:space="preserve">Platform </w:t>
      </w:r>
      <w:r w:rsidR="00600F88" w:rsidRPr="003D662E">
        <w:rPr>
          <w:lang w:val="en-US"/>
        </w:rPr>
        <w:t>I</w:t>
      </w:r>
      <w:r w:rsidRPr="003D662E">
        <w:rPr>
          <w:lang w:val="en-US"/>
        </w:rPr>
        <w:t xml:space="preserve">nstantiation </w:t>
      </w:r>
      <w:bookmarkEnd w:id="219"/>
      <w:r w:rsidR="00600F88" w:rsidRPr="003D662E">
        <w:rPr>
          <w:lang w:val="en-US"/>
        </w:rPr>
        <w:t>P</w:t>
      </w:r>
      <w:r w:rsidR="001974CC" w:rsidRPr="003D662E">
        <w:rPr>
          <w:lang w:val="en-US"/>
        </w:rPr>
        <w:t>rocess</w:t>
      </w:r>
      <w:bookmarkEnd w:id="220"/>
      <w:bookmarkEnd w:id="224"/>
      <w:bookmarkEnd w:id="227"/>
      <w:bookmarkEnd w:id="228"/>
    </w:p>
    <w:p w14:paraId="4BDB0BA4" w14:textId="14FD6050" w:rsidR="00112ED7" w:rsidRPr="003D662E" w:rsidRDefault="00DD2F24" w:rsidP="00A65A3C">
      <w:pPr>
        <w:jc w:val="both"/>
        <w:rPr>
          <w:lang w:val="en-US"/>
        </w:rPr>
      </w:pPr>
      <w:r w:rsidRPr="003D662E">
        <w:rPr>
          <w:lang w:val="en-US"/>
        </w:rPr>
        <w:t>After successfully configuring a platform and the apps to run on the platform, the configuration must be instantiated. This happens through further languages of EASy-Producer</w:t>
      </w:r>
      <w:r w:rsidR="007F316E" w:rsidRPr="003D662E">
        <w:rPr>
          <w:lang w:val="en-US"/>
        </w:rPr>
        <w:t xml:space="preserve"> [</w:t>
      </w:r>
      <w:r w:rsidR="00E16354">
        <w:rPr>
          <w:lang w:val="en-US"/>
        </w:rPr>
        <w:t>VIL</w:t>
      </w:r>
      <w:r w:rsidR="007F316E" w:rsidRPr="003D662E">
        <w:rPr>
          <w:lang w:val="en-US"/>
        </w:rPr>
        <w:t>]</w:t>
      </w:r>
      <w:r w:rsidRPr="003D662E">
        <w:rPr>
          <w:lang w:val="en-US"/>
        </w:rPr>
        <w:t>, namely the Variability Instantiation Language (VIL) to express the control over the instantiation process and the Variability Template Language (VTL) to modify or create artifacts of a certain type, e.g., XML or Java code files.</w:t>
      </w:r>
    </w:p>
    <w:p w14:paraId="72BE71AE" w14:textId="4C124EF2" w:rsidR="000E5872" w:rsidRPr="003D662E" w:rsidRDefault="00556CB8" w:rsidP="00A65A3C">
      <w:pPr>
        <w:jc w:val="both"/>
        <w:rPr>
          <w:lang w:val="en-US"/>
        </w:rPr>
      </w:pPr>
      <w:r w:rsidRPr="003D662E">
        <w:rPr>
          <w:lang w:val="en-US"/>
        </w:rPr>
        <w:fldChar w:fldCharType="begin"/>
      </w:r>
      <w:r w:rsidRPr="003D662E">
        <w:rPr>
          <w:lang w:val="en-US"/>
        </w:rPr>
        <w:instrText xml:space="preserve"> REF _Ref88473043 \h </w:instrText>
      </w:r>
      <w:r w:rsidR="00D9614F" w:rsidRPr="003D662E">
        <w:rPr>
          <w:lang w:val="en-US"/>
        </w:rPr>
        <w:instrText xml:space="preserve"> \* MERGEFORMAT </w:instrText>
      </w:r>
      <w:r w:rsidRPr="003D662E">
        <w:rPr>
          <w:lang w:val="en-US"/>
        </w:rPr>
      </w:r>
      <w:r w:rsidRPr="003D662E">
        <w:rPr>
          <w:lang w:val="en-US"/>
        </w:rPr>
        <w:fldChar w:fldCharType="separate"/>
      </w:r>
      <w:r w:rsidR="00C62E87" w:rsidRPr="003D662E">
        <w:rPr>
          <w:lang w:val="en-US"/>
        </w:rPr>
        <w:t xml:space="preserve">Figure </w:t>
      </w:r>
      <w:r w:rsidR="00C62E87">
        <w:rPr>
          <w:noProof/>
          <w:lang w:val="en-US"/>
        </w:rPr>
        <w:t>55</w:t>
      </w:r>
      <w:r w:rsidRPr="003D662E">
        <w:rPr>
          <w:lang w:val="en-US"/>
        </w:rPr>
        <w:fldChar w:fldCharType="end"/>
      </w:r>
      <w:r w:rsidRPr="003D662E">
        <w:rPr>
          <w:lang w:val="en-US"/>
        </w:rPr>
        <w:t xml:space="preserve"> illustrates the steps that are executed during the instantiation. </w:t>
      </w:r>
      <w:r w:rsidR="006E2A97" w:rsidRPr="003D662E">
        <w:rPr>
          <w:lang w:val="en-US"/>
        </w:rPr>
        <w:t xml:space="preserve">The VIL model defined </w:t>
      </w:r>
      <w:r w:rsidR="002353D3" w:rsidRPr="003D662E">
        <w:rPr>
          <w:lang w:val="en-US"/>
        </w:rPr>
        <w:t>thee</w:t>
      </w:r>
      <w:r w:rsidR="006E2A97" w:rsidRPr="003D662E">
        <w:rPr>
          <w:lang w:val="en-US"/>
        </w:rPr>
        <w:t xml:space="preserve"> major entry points, </w:t>
      </w:r>
      <w:r w:rsidR="007E6806" w:rsidRPr="003D662E">
        <w:rPr>
          <w:lang w:val="en-US"/>
        </w:rPr>
        <w:t xml:space="preserve">which are available through the </w:t>
      </w:r>
      <w:r w:rsidR="007E6806" w:rsidRPr="003D662E">
        <w:rPr>
          <w:rFonts w:ascii="Consolas" w:hAnsi="Consolas"/>
          <w:lang w:val="en-US"/>
        </w:rPr>
        <w:t>PlatformInstantiator</w:t>
      </w:r>
      <w:r w:rsidR="007E6806" w:rsidRPr="003D662E">
        <w:rPr>
          <w:lang w:val="en-US"/>
        </w:rPr>
        <w:t xml:space="preserve"> tool, </w:t>
      </w:r>
      <w:r w:rsidR="00A62C95" w:rsidRPr="003D662E">
        <w:rPr>
          <w:lang w:val="en-US"/>
        </w:rPr>
        <w:t xml:space="preserve">namely </w:t>
      </w:r>
    </w:p>
    <w:p w14:paraId="7DB364E4" w14:textId="3E8BAB69" w:rsidR="007E6806" w:rsidRPr="003D662E" w:rsidRDefault="007E6806" w:rsidP="007245E8">
      <w:pPr>
        <w:pStyle w:val="ListParagraph"/>
        <w:numPr>
          <w:ilvl w:val="0"/>
          <w:numId w:val="28"/>
        </w:numPr>
        <w:jc w:val="both"/>
        <w:rPr>
          <w:lang w:val="en-US"/>
        </w:rPr>
      </w:pPr>
      <w:r w:rsidRPr="003D662E">
        <w:rPr>
          <w:rFonts w:ascii="Consolas" w:hAnsi="Consolas"/>
          <w:lang w:val="en-US"/>
        </w:rPr>
        <w:t>generateInterfaces</w:t>
      </w:r>
      <w:r w:rsidRPr="003D662E">
        <w:rPr>
          <w:lang w:val="en-US"/>
        </w:rPr>
        <w:t xml:space="preserve"> generates the interfaces of the declared applications as a basis for the realization of user-defined (non-platform provided) services</w:t>
      </w:r>
      <w:r w:rsidR="001F2E72" w:rsidRPr="003D662E">
        <w:rPr>
          <w:lang w:val="en-US"/>
        </w:rPr>
        <w:t xml:space="preserve"> as well as default </w:t>
      </w:r>
      <w:r w:rsidR="00E6410D" w:rsidRPr="003D662E">
        <w:rPr>
          <w:lang w:val="en-US"/>
        </w:rPr>
        <w:t xml:space="preserve">basic </w:t>
      </w:r>
      <w:r w:rsidR="001F2E72" w:rsidRPr="003D662E">
        <w:rPr>
          <w:lang w:val="en-US"/>
        </w:rPr>
        <w:t>implementations of the service interfaces</w:t>
      </w:r>
      <w:r w:rsidR="0084590C" w:rsidRPr="003D662E">
        <w:rPr>
          <w:lang w:val="en-US"/>
        </w:rPr>
        <w:t xml:space="preserve">, e.g., to ease the implementation of parameters and </w:t>
      </w:r>
      <w:r w:rsidR="00FD2CC7" w:rsidRPr="003D662E">
        <w:rPr>
          <w:lang w:val="en-US"/>
        </w:rPr>
        <w:t xml:space="preserve">data </w:t>
      </w:r>
      <w:r w:rsidR="0084590C" w:rsidRPr="003D662E">
        <w:rPr>
          <w:lang w:val="en-US"/>
        </w:rPr>
        <w:t>ingestors</w:t>
      </w:r>
      <w:r w:rsidRPr="003D662E">
        <w:rPr>
          <w:lang w:val="en-US"/>
        </w:rPr>
        <w:t>.</w:t>
      </w:r>
    </w:p>
    <w:p w14:paraId="48416DED" w14:textId="6FCA1E0F" w:rsidR="007E6806" w:rsidRPr="003D662E" w:rsidRDefault="007E6806" w:rsidP="007245E8">
      <w:pPr>
        <w:pStyle w:val="ListParagraph"/>
        <w:numPr>
          <w:ilvl w:val="0"/>
          <w:numId w:val="28"/>
        </w:numPr>
        <w:jc w:val="both"/>
        <w:rPr>
          <w:lang w:val="en-US"/>
        </w:rPr>
      </w:pPr>
      <w:r w:rsidRPr="003D662E">
        <w:rPr>
          <w:rFonts w:ascii="Consolas" w:hAnsi="Consolas"/>
          <w:lang w:val="en-US"/>
        </w:rPr>
        <w:t>generateAppsNoDeps</w:t>
      </w:r>
      <w:r w:rsidR="00681173" w:rsidRPr="003D662E">
        <w:rPr>
          <w:lang w:val="en-US"/>
        </w:rPr>
        <w:t xml:space="preserve"> instantiats the applications but intentionally leaves out all implementation dependencies. In addition to </w:t>
      </w:r>
      <w:r w:rsidR="00681173" w:rsidRPr="003D662E">
        <w:rPr>
          <w:rFonts w:ascii="Consolas" w:hAnsi="Consolas"/>
          <w:lang w:val="en-US"/>
        </w:rPr>
        <w:t>generateInterfaces</w:t>
      </w:r>
      <w:r w:rsidR="00681173" w:rsidRPr="003D662E">
        <w:rPr>
          <w:lang w:val="en-US"/>
        </w:rPr>
        <w:t>, this provides also access to implementing base classes. However, the user-defined service implementations (whether they already exist or not) are not considered during the instantiation process.</w:t>
      </w:r>
    </w:p>
    <w:p w14:paraId="37A813A9" w14:textId="45BDC60C" w:rsidR="000E5872" w:rsidRPr="003D662E" w:rsidRDefault="006E2A97" w:rsidP="007245E8">
      <w:pPr>
        <w:pStyle w:val="ListParagraph"/>
        <w:numPr>
          <w:ilvl w:val="0"/>
          <w:numId w:val="28"/>
        </w:numPr>
        <w:jc w:val="both"/>
        <w:rPr>
          <w:lang w:val="en-US"/>
        </w:rPr>
      </w:pPr>
      <w:r w:rsidRPr="003D662E">
        <w:rPr>
          <w:rFonts w:ascii="Consolas" w:hAnsi="Consolas"/>
          <w:lang w:val="en-US"/>
        </w:rPr>
        <w:t>generateApps</w:t>
      </w:r>
      <w:r w:rsidRPr="003D662E">
        <w:rPr>
          <w:lang w:val="en-US"/>
        </w:rPr>
        <w:t xml:space="preserve"> for the instantiation of (currently) all defined apps</w:t>
      </w:r>
      <w:r w:rsidR="00A62C95" w:rsidRPr="003D662E">
        <w:rPr>
          <w:lang w:val="en-US"/>
        </w:rPr>
        <w:t xml:space="preserve"> for a platform</w:t>
      </w:r>
      <w:r w:rsidR="002E3A26" w:rsidRPr="003D662E">
        <w:rPr>
          <w:lang w:val="en-US"/>
        </w:rPr>
        <w:t xml:space="preserve"> including all required dependencies</w:t>
      </w:r>
      <w:r w:rsidR="000E5872" w:rsidRPr="003D662E">
        <w:rPr>
          <w:lang w:val="en-US"/>
        </w:rPr>
        <w:t>.</w:t>
      </w:r>
      <w:r w:rsidR="002E3A26" w:rsidRPr="003D662E">
        <w:rPr>
          <w:lang w:val="en-US"/>
        </w:rPr>
        <w:t xml:space="preserve"> The resulting service artifacts are packaged to be executable, although of course bugs and errors may be located in the application</w:t>
      </w:r>
      <w:r w:rsidR="00E31508" w:rsidRPr="003D662E">
        <w:rPr>
          <w:lang w:val="en-US"/>
        </w:rPr>
        <w:t xml:space="preserve"> logic</w:t>
      </w:r>
      <w:r w:rsidR="002E3A26" w:rsidRPr="003D662E">
        <w:rPr>
          <w:lang w:val="en-US"/>
        </w:rPr>
        <w:t>.</w:t>
      </w:r>
    </w:p>
    <w:p w14:paraId="26D427FF" w14:textId="7B578493" w:rsidR="007E6806" w:rsidRPr="003D662E" w:rsidRDefault="007E6806" w:rsidP="007245E8">
      <w:pPr>
        <w:pStyle w:val="ListParagraph"/>
        <w:numPr>
          <w:ilvl w:val="0"/>
          <w:numId w:val="28"/>
        </w:numPr>
        <w:jc w:val="both"/>
        <w:rPr>
          <w:lang w:val="en-US"/>
        </w:rPr>
      </w:pPr>
      <w:r w:rsidRPr="003D662E">
        <w:rPr>
          <w:rFonts w:ascii="Consolas" w:hAnsi="Consolas"/>
          <w:lang w:val="en-US"/>
        </w:rPr>
        <w:lastRenderedPageBreak/>
        <w:t>generateBroker</w:t>
      </w:r>
      <w:r w:rsidR="007B2758" w:rsidRPr="003D662E">
        <w:rPr>
          <w:lang w:val="en-US"/>
        </w:rPr>
        <w:t xml:space="preserve"> generates an example broker/</w:t>
      </w:r>
      <w:r w:rsidR="00FE7D1A" w:rsidRPr="003D662E">
        <w:rPr>
          <w:lang w:val="en-US"/>
        </w:rPr>
        <w:t>service</w:t>
      </w:r>
      <w:r w:rsidR="007B2758" w:rsidRPr="003D662E">
        <w:rPr>
          <w:lang w:val="en-US"/>
        </w:rPr>
        <w:t xml:space="preserve"> instance the configured transport protocol. Typically, we rely on the broker implementations that we use during regression testing. These instances may not be intended for production code, but they are helpful for the first setup or for examples.</w:t>
      </w:r>
    </w:p>
    <w:p w14:paraId="255A5542" w14:textId="302C1952" w:rsidR="002353D3" w:rsidRPr="003D662E" w:rsidRDefault="006E2A97" w:rsidP="007245E8">
      <w:pPr>
        <w:pStyle w:val="ListParagraph"/>
        <w:numPr>
          <w:ilvl w:val="0"/>
          <w:numId w:val="28"/>
        </w:numPr>
        <w:jc w:val="both"/>
        <w:rPr>
          <w:lang w:val="en-US"/>
        </w:rPr>
      </w:pPr>
      <w:r w:rsidRPr="003D662E">
        <w:rPr>
          <w:rFonts w:ascii="Consolas" w:hAnsi="Consolas"/>
          <w:lang w:val="en-US"/>
        </w:rPr>
        <w:t>generatePlatform</w:t>
      </w:r>
      <w:r w:rsidRPr="003D662E">
        <w:rPr>
          <w:lang w:val="en-US"/>
        </w:rPr>
        <w:t xml:space="preserve"> for the instantiation of the platform components </w:t>
      </w:r>
    </w:p>
    <w:p w14:paraId="3B2713B1" w14:textId="1FD19047" w:rsidR="00DD2F24" w:rsidRPr="003D662E" w:rsidRDefault="006E2A97" w:rsidP="007245E8">
      <w:pPr>
        <w:pStyle w:val="ListParagraph"/>
        <w:numPr>
          <w:ilvl w:val="0"/>
          <w:numId w:val="28"/>
        </w:numPr>
        <w:jc w:val="both"/>
        <w:rPr>
          <w:lang w:val="en-US"/>
        </w:rPr>
      </w:pPr>
      <w:r w:rsidRPr="003D662E">
        <w:rPr>
          <w:rFonts w:ascii="Consolas" w:hAnsi="Consolas"/>
          <w:lang w:val="en-US"/>
        </w:rPr>
        <w:t>main</w:t>
      </w:r>
      <w:r w:rsidRPr="003D662E">
        <w:rPr>
          <w:lang w:val="en-US"/>
        </w:rPr>
        <w:t xml:space="preserve"> (not shown in </w:t>
      </w:r>
      <w:r w:rsidRPr="003D662E">
        <w:rPr>
          <w:lang w:val="en-US"/>
        </w:rPr>
        <w:fldChar w:fldCharType="begin"/>
      </w:r>
      <w:r w:rsidRPr="003D662E">
        <w:rPr>
          <w:lang w:val="en-US"/>
        </w:rPr>
        <w:instrText xml:space="preserve"> REF _Ref88473043 \h </w:instrText>
      </w:r>
      <w:r w:rsidR="00D9614F" w:rsidRPr="003D662E">
        <w:rPr>
          <w:lang w:val="en-US"/>
        </w:rPr>
        <w:instrText xml:space="preserve"> \* MERGEFORMAT </w:instrText>
      </w:r>
      <w:r w:rsidRPr="003D662E">
        <w:rPr>
          <w:lang w:val="en-US"/>
        </w:rPr>
      </w:r>
      <w:r w:rsidRPr="003D662E">
        <w:rPr>
          <w:lang w:val="en-US"/>
        </w:rPr>
        <w:fldChar w:fldCharType="separate"/>
      </w:r>
      <w:r w:rsidR="00C62E87" w:rsidRPr="003D662E">
        <w:rPr>
          <w:lang w:val="en-US"/>
        </w:rPr>
        <w:t xml:space="preserve">Figure </w:t>
      </w:r>
      <w:r w:rsidR="00C62E87">
        <w:rPr>
          <w:noProof/>
          <w:lang w:val="en-US"/>
        </w:rPr>
        <w:t>55</w:t>
      </w:r>
      <w:r w:rsidRPr="003D662E">
        <w:rPr>
          <w:lang w:val="en-US"/>
        </w:rPr>
        <w:fldChar w:fldCharType="end"/>
      </w:r>
      <w:r w:rsidRPr="003D662E">
        <w:rPr>
          <w:lang w:val="en-US"/>
        </w:rPr>
        <w:t xml:space="preserve">) which executes </w:t>
      </w:r>
      <w:r w:rsidR="001B0ED7" w:rsidRPr="003D662E">
        <w:rPr>
          <w:lang w:val="en-US"/>
        </w:rPr>
        <w:t>all</w:t>
      </w:r>
      <w:r w:rsidRPr="003D662E">
        <w:rPr>
          <w:lang w:val="en-US"/>
        </w:rPr>
        <w:t xml:space="preserve"> aforementioned entry points, in particular for testing.</w:t>
      </w:r>
    </w:p>
    <w:p w14:paraId="09B450AA" w14:textId="1380A97D" w:rsidR="003828FE" w:rsidRPr="003D662E" w:rsidRDefault="00F11110" w:rsidP="00A65A3C">
      <w:pPr>
        <w:jc w:val="both"/>
        <w:rPr>
          <w:lang w:val="en-US"/>
        </w:rPr>
      </w:pPr>
      <w:r w:rsidRPr="003D662E">
        <w:rPr>
          <w:lang w:val="en-US"/>
        </w:rPr>
        <w:t>One could gene</w:t>
      </w:r>
      <w:r w:rsidR="00870B82" w:rsidRPr="003D662E">
        <w:rPr>
          <w:lang w:val="en-US"/>
        </w:rPr>
        <w:t>r</w:t>
      </w:r>
      <w:r w:rsidRPr="003D662E">
        <w:rPr>
          <w:lang w:val="en-US"/>
        </w:rPr>
        <w:t xml:space="preserve">ate </w:t>
      </w:r>
      <w:r w:rsidR="003828FE" w:rsidRPr="003D662E">
        <w:rPr>
          <w:lang w:val="en-US"/>
        </w:rPr>
        <w:t xml:space="preserve">the interfaces for applications in one step with the application code and packaged as part of the same artifact, </w:t>
      </w:r>
      <w:r w:rsidRPr="003D662E">
        <w:rPr>
          <w:lang w:val="en-US"/>
        </w:rPr>
        <w:t>e.g.,</w:t>
      </w:r>
      <w:r w:rsidR="003828FE" w:rsidRPr="003D662E">
        <w:rPr>
          <w:lang w:val="en-US"/>
        </w:rPr>
        <w:t xml:space="preserve"> using different Maven classifiers. Although this approach is easier to realize, it hinders service reuse and may cause cyclic builds as </w:t>
      </w:r>
      <w:r w:rsidR="00927EF4" w:rsidRPr="003D662E">
        <w:rPr>
          <w:lang w:val="en-US"/>
        </w:rPr>
        <w:t xml:space="preserve">it seems that </w:t>
      </w:r>
      <w:r w:rsidR="003828FE" w:rsidRPr="003D662E">
        <w:rPr>
          <w:lang w:val="en-US"/>
        </w:rPr>
        <w:t xml:space="preserve">Maven does not separate between dependencies of the main and classified artifacts. </w:t>
      </w:r>
      <w:r w:rsidRPr="003D662E">
        <w:rPr>
          <w:lang w:val="en-US"/>
        </w:rPr>
        <w:t xml:space="preserve">In contrast, we rely on a separation into an artifact that contains the generated interfaces for all applications defined for a platform and, in individual </w:t>
      </w:r>
      <w:r w:rsidR="001F2CDC" w:rsidRPr="003D662E">
        <w:rPr>
          <w:lang w:val="en-US"/>
        </w:rPr>
        <w:t xml:space="preserve">Maven </w:t>
      </w:r>
      <w:r w:rsidRPr="003D662E">
        <w:rPr>
          <w:lang w:val="en-US"/>
        </w:rPr>
        <w:t>artifacts, the service implementations. It is important to mention that the service implementations can be organized along applications, but, to facilitate reuse, an artifact can also realize individual services</w:t>
      </w:r>
      <w:r w:rsidR="002D054A" w:rsidRPr="003D662E">
        <w:rPr>
          <w:lang w:val="en-US"/>
        </w:rPr>
        <w:t>, in extreme a single service</w:t>
      </w:r>
      <w:r w:rsidRPr="003D662E">
        <w:rPr>
          <w:lang w:val="en-US"/>
        </w:rPr>
        <w:t xml:space="preserve">. </w:t>
      </w:r>
      <w:r w:rsidR="00646B6A" w:rsidRPr="003D662E">
        <w:rPr>
          <w:lang w:val="en-US"/>
        </w:rPr>
        <w:fldChar w:fldCharType="begin"/>
      </w:r>
      <w:r w:rsidR="00646B6A" w:rsidRPr="003D662E">
        <w:rPr>
          <w:lang w:val="en-US"/>
        </w:rPr>
        <w:instrText xml:space="preserve"> REF _Ref88473043 \h  \* MERGEFORMAT </w:instrText>
      </w:r>
      <w:r w:rsidR="00646B6A" w:rsidRPr="003D662E">
        <w:rPr>
          <w:lang w:val="en-US"/>
        </w:rPr>
      </w:r>
      <w:r w:rsidR="00646B6A" w:rsidRPr="003D662E">
        <w:rPr>
          <w:lang w:val="en-US"/>
        </w:rPr>
        <w:fldChar w:fldCharType="separate"/>
      </w:r>
      <w:r w:rsidR="00C62E87" w:rsidRPr="003D662E">
        <w:rPr>
          <w:lang w:val="en-US"/>
        </w:rPr>
        <w:t xml:space="preserve">Figure </w:t>
      </w:r>
      <w:r w:rsidR="00C62E87">
        <w:rPr>
          <w:noProof/>
          <w:lang w:val="en-US"/>
        </w:rPr>
        <w:t>55</w:t>
      </w:r>
      <w:r w:rsidR="00646B6A" w:rsidRPr="003D662E">
        <w:rPr>
          <w:lang w:val="en-US"/>
        </w:rPr>
        <w:fldChar w:fldCharType="end"/>
      </w:r>
      <w:r w:rsidR="00646B6A" w:rsidRPr="003D662E">
        <w:rPr>
          <w:lang w:val="en-US"/>
        </w:rPr>
        <w:t xml:space="preserve"> mainly illustrates the </w:t>
      </w:r>
      <w:r w:rsidR="00AF5842" w:rsidRPr="003D662E">
        <w:rPr>
          <w:lang w:val="en-US"/>
        </w:rPr>
        <w:t>separated</w:t>
      </w:r>
      <w:r w:rsidR="00646B6A" w:rsidRPr="003D662E">
        <w:rPr>
          <w:lang w:val="en-US"/>
        </w:rPr>
        <w:t xml:space="preserve"> </w:t>
      </w:r>
      <w:r w:rsidR="00927EF4" w:rsidRPr="003D662E">
        <w:rPr>
          <w:lang w:val="en-US"/>
        </w:rPr>
        <w:t>instantiation</w:t>
      </w:r>
      <w:r w:rsidR="00646B6A" w:rsidRPr="003D662E">
        <w:rPr>
          <w:lang w:val="en-US"/>
        </w:rPr>
        <w:t xml:space="preserve"> approach.</w:t>
      </w:r>
    </w:p>
    <w:p w14:paraId="1C134B78" w14:textId="06F917A3" w:rsidR="00ED1584" w:rsidRPr="003D662E" w:rsidRDefault="00AD49A8" w:rsidP="00A65A3C">
      <w:pPr>
        <w:jc w:val="both"/>
        <w:rPr>
          <w:lang w:val="en-US"/>
        </w:rPr>
      </w:pPr>
      <w:r w:rsidRPr="003D662E">
        <w:rPr>
          <w:lang w:val="en-US"/>
        </w:rPr>
        <w:t xml:space="preserve">For the instantiation of the </w:t>
      </w:r>
      <w:r w:rsidRPr="003D662E">
        <w:rPr>
          <w:b/>
          <w:lang w:val="en-US"/>
        </w:rPr>
        <w:t>application</w:t>
      </w:r>
      <w:r w:rsidR="00614262" w:rsidRPr="003D662E">
        <w:rPr>
          <w:b/>
          <w:lang w:val="en-US"/>
        </w:rPr>
        <w:t xml:space="preserve"> interfaces</w:t>
      </w:r>
      <w:r w:rsidRPr="003D662E">
        <w:rPr>
          <w:lang w:val="en-US"/>
        </w:rPr>
        <w:t xml:space="preserve">, </w:t>
      </w:r>
      <w:r w:rsidR="00646B6A" w:rsidRPr="003D662E">
        <w:rPr>
          <w:lang w:val="en-US"/>
        </w:rPr>
        <w:t xml:space="preserve">we </w:t>
      </w:r>
      <w:r w:rsidR="00ED1584" w:rsidRPr="003D662E">
        <w:rPr>
          <w:lang w:val="en-US"/>
        </w:rPr>
        <w:t xml:space="preserve">first iterate over all </w:t>
      </w:r>
      <w:r w:rsidR="00BB367F" w:rsidRPr="003D662E">
        <w:rPr>
          <w:lang w:val="en-US"/>
        </w:rPr>
        <w:t xml:space="preserve">data </w:t>
      </w:r>
      <w:r w:rsidR="00ED1584" w:rsidRPr="003D662E">
        <w:rPr>
          <w:lang w:val="en-US"/>
        </w:rPr>
        <w:t>types declared in a platform configuration and create their Java and Python realization (</w:t>
      </w:r>
      <w:r w:rsidR="00ED1584" w:rsidRPr="003D662E">
        <w:rPr>
          <w:rFonts w:ascii="Consolas" w:hAnsi="Consolas"/>
          <w:lang w:val="en-US"/>
        </w:rPr>
        <w:t>JavaType</w:t>
      </w:r>
      <w:r w:rsidR="00ED1584" w:rsidRPr="003D662E">
        <w:rPr>
          <w:lang w:val="en-US"/>
        </w:rPr>
        <w:t xml:space="preserve">, </w:t>
      </w:r>
      <w:r w:rsidR="00ED1584" w:rsidRPr="003D662E">
        <w:rPr>
          <w:rFonts w:ascii="Consolas" w:hAnsi="Consolas"/>
          <w:lang w:val="en-US"/>
        </w:rPr>
        <w:t>PythonType</w:t>
      </w:r>
      <w:r w:rsidR="00ED1584" w:rsidRPr="003D662E">
        <w:rPr>
          <w:lang w:val="en-US"/>
        </w:rPr>
        <w:t>)</w:t>
      </w:r>
      <w:r w:rsidR="00BB367F" w:rsidRPr="003D662E">
        <w:rPr>
          <w:lang w:val="en-US"/>
        </w:rPr>
        <w:t xml:space="preserve">. Moreover, we create the related serializers based on the declared types, for Java in order to realize the platform transport wire format (here JSON is just one alternative) and for Python a JSON-String Serializer to link a Service into the Python Service Environment. For all services in the platform configuration, we generate </w:t>
      </w:r>
      <w:r w:rsidR="00ED1584" w:rsidRPr="003D662E">
        <w:rPr>
          <w:lang w:val="en-US"/>
        </w:rPr>
        <w:t>the service interface</w:t>
      </w:r>
      <w:r w:rsidR="00BB367F" w:rsidRPr="003D662E">
        <w:rPr>
          <w:lang w:val="en-US"/>
        </w:rPr>
        <w:t>s</w:t>
      </w:r>
      <w:r w:rsidR="00ED1584" w:rsidRPr="003D662E">
        <w:rPr>
          <w:lang w:val="en-US"/>
        </w:rPr>
        <w:t xml:space="preserve"> </w:t>
      </w:r>
      <w:r w:rsidR="00BB367F" w:rsidRPr="003D662E">
        <w:rPr>
          <w:lang w:val="en-US"/>
        </w:rPr>
        <w:t>(</w:t>
      </w:r>
      <w:r w:rsidR="00BB367F" w:rsidRPr="003D662E">
        <w:rPr>
          <w:rFonts w:ascii="Consolas" w:hAnsi="Consolas"/>
          <w:lang w:val="en-US"/>
        </w:rPr>
        <w:t>JavaServiceInterface</w:t>
      </w:r>
      <w:r w:rsidR="00BB367F" w:rsidRPr="003D662E">
        <w:rPr>
          <w:lang w:val="en-US"/>
        </w:rPr>
        <w:t xml:space="preserve">, </w:t>
      </w:r>
      <w:r w:rsidR="00BB367F" w:rsidRPr="003D662E">
        <w:rPr>
          <w:rFonts w:ascii="Consolas" w:hAnsi="Consolas"/>
          <w:lang w:val="en-US"/>
        </w:rPr>
        <w:t>PythonServiceInterface</w:t>
      </w:r>
      <w:r w:rsidR="00BB367F" w:rsidRPr="003D662E">
        <w:rPr>
          <w:lang w:val="en-US"/>
        </w:rPr>
        <w:t xml:space="preserve">) </w:t>
      </w:r>
      <w:r w:rsidR="00ED1584" w:rsidRPr="003D662E">
        <w:rPr>
          <w:lang w:val="en-US"/>
        </w:rPr>
        <w:t xml:space="preserve">and </w:t>
      </w:r>
      <w:r w:rsidR="002738B0" w:rsidRPr="003D662E">
        <w:rPr>
          <w:lang w:val="en-US"/>
        </w:rPr>
        <w:t xml:space="preserve">where feasible </w:t>
      </w:r>
      <w:r w:rsidR="00ED1584" w:rsidRPr="003D662E">
        <w:rPr>
          <w:lang w:val="en-US"/>
        </w:rPr>
        <w:t xml:space="preserve">a basic implementation for service parameter </w:t>
      </w:r>
      <w:r w:rsidR="007866A3" w:rsidRPr="003D662E">
        <w:rPr>
          <w:lang w:val="en-US"/>
        </w:rPr>
        <w:t xml:space="preserve">and ingestor </w:t>
      </w:r>
      <w:r w:rsidR="00ED1584" w:rsidRPr="003D662E">
        <w:rPr>
          <w:lang w:val="en-US"/>
        </w:rPr>
        <w:t>handling</w:t>
      </w:r>
      <w:r w:rsidR="00BB367F" w:rsidRPr="003D662E">
        <w:rPr>
          <w:lang w:val="en-US"/>
        </w:rPr>
        <w:t xml:space="preserve"> (</w:t>
      </w:r>
      <w:r w:rsidR="00BB367F" w:rsidRPr="003D662E">
        <w:rPr>
          <w:rFonts w:ascii="Consolas" w:hAnsi="Consolas"/>
          <w:lang w:val="en-US"/>
        </w:rPr>
        <w:t>JavaServiceBaseImpl</w:t>
      </w:r>
      <w:r w:rsidR="00BB367F" w:rsidRPr="003D662E">
        <w:rPr>
          <w:lang w:val="en-US"/>
        </w:rPr>
        <w:t>)</w:t>
      </w:r>
      <w:r w:rsidR="00A7653E" w:rsidRPr="003D662E">
        <w:rPr>
          <w:rStyle w:val="FootnoteReference"/>
          <w:lang w:val="en-US"/>
        </w:rPr>
        <w:footnoteReference w:id="94"/>
      </w:r>
      <w:r w:rsidR="00ED1584" w:rsidRPr="003D662E">
        <w:rPr>
          <w:lang w:val="en-US"/>
        </w:rPr>
        <w:t xml:space="preserve">. Please note that, as discussed in Section </w:t>
      </w:r>
      <w:r w:rsidR="00ED1584" w:rsidRPr="003D662E">
        <w:rPr>
          <w:lang w:val="en-US"/>
        </w:rPr>
        <w:fldChar w:fldCharType="begin"/>
      </w:r>
      <w:r w:rsidR="00ED1584" w:rsidRPr="003D662E">
        <w:rPr>
          <w:lang w:val="en-US"/>
        </w:rPr>
        <w:instrText xml:space="preserve"> REF _Ref76743606 \r \h </w:instrText>
      </w:r>
      <w:r w:rsidR="00F927C3" w:rsidRPr="003D662E">
        <w:rPr>
          <w:lang w:val="en-US"/>
        </w:rPr>
        <w:instrText xml:space="preserve"> \* MERGEFORMAT </w:instrText>
      </w:r>
      <w:r w:rsidR="00ED1584" w:rsidRPr="003D662E">
        <w:rPr>
          <w:lang w:val="en-US"/>
        </w:rPr>
      </w:r>
      <w:r w:rsidR="00ED1584" w:rsidRPr="003D662E">
        <w:rPr>
          <w:lang w:val="en-US"/>
        </w:rPr>
        <w:fldChar w:fldCharType="separate"/>
      </w:r>
      <w:r w:rsidR="00C62E87">
        <w:rPr>
          <w:lang w:val="en-US"/>
        </w:rPr>
        <w:t>3.5.2</w:t>
      </w:r>
      <w:r w:rsidR="00ED1584" w:rsidRPr="003D662E">
        <w:rPr>
          <w:lang w:val="en-US"/>
        </w:rPr>
        <w:fldChar w:fldCharType="end"/>
      </w:r>
      <w:r w:rsidR="00ED1584" w:rsidRPr="003D662E">
        <w:rPr>
          <w:lang w:val="en-US"/>
        </w:rPr>
        <w:t xml:space="preserve">, Java and Python Service Environments are similar, but also differ in the required level of programming, which is reflected in the </w:t>
      </w:r>
      <w:r w:rsidR="00E909DA" w:rsidRPr="003D662E">
        <w:rPr>
          <w:lang w:val="en-US"/>
        </w:rPr>
        <w:t xml:space="preserve">different </w:t>
      </w:r>
      <w:r w:rsidR="00ED1584" w:rsidRPr="003D662E">
        <w:rPr>
          <w:lang w:val="en-US"/>
        </w:rPr>
        <w:t xml:space="preserve">instantiation </w:t>
      </w:r>
      <w:r w:rsidR="00E909DA" w:rsidRPr="003D662E">
        <w:rPr>
          <w:lang w:val="en-US"/>
        </w:rPr>
        <w:t>steps</w:t>
      </w:r>
      <w:r w:rsidR="00ED1584" w:rsidRPr="003D662E">
        <w:rPr>
          <w:lang w:val="en-US"/>
        </w:rPr>
        <w:t xml:space="preserve">. Thus, Java </w:t>
      </w:r>
      <w:r w:rsidR="005B6F03" w:rsidRPr="003D662E">
        <w:rPr>
          <w:lang w:val="en-US"/>
        </w:rPr>
        <w:t xml:space="preserve">services </w:t>
      </w:r>
      <w:r w:rsidR="00ED1584" w:rsidRPr="003D662E">
        <w:rPr>
          <w:lang w:val="en-US"/>
        </w:rPr>
        <w:t xml:space="preserve">require a </w:t>
      </w:r>
      <w:r w:rsidR="005B6F03" w:rsidRPr="003D662E">
        <w:rPr>
          <w:lang w:val="en-US"/>
        </w:rPr>
        <w:t xml:space="preserve">more complex </w:t>
      </w:r>
      <w:r w:rsidR="00ED1584" w:rsidRPr="003D662E">
        <w:rPr>
          <w:lang w:val="en-US"/>
        </w:rPr>
        <w:t xml:space="preserve">code generation </w:t>
      </w:r>
      <w:r w:rsidR="005B6F03" w:rsidRPr="003D662E">
        <w:rPr>
          <w:lang w:val="en-US"/>
        </w:rPr>
        <w:t xml:space="preserve">due to the direct integration into the service execution engine </w:t>
      </w:r>
      <w:r w:rsidR="00ED1584" w:rsidRPr="003D662E">
        <w:rPr>
          <w:lang w:val="en-US"/>
        </w:rPr>
        <w:t>than Python services</w:t>
      </w:r>
      <w:r w:rsidR="00395F60" w:rsidRPr="003D662E">
        <w:rPr>
          <w:lang w:val="en-US"/>
        </w:rPr>
        <w:t xml:space="preserve"> that are “just” executed by the Python Service Environment, which, in turn, is </w:t>
      </w:r>
      <w:r w:rsidR="00CD0B6B" w:rsidRPr="003D662E">
        <w:rPr>
          <w:lang w:val="en-US"/>
        </w:rPr>
        <w:t>integrated</w:t>
      </w:r>
      <w:r w:rsidR="00395F60" w:rsidRPr="003D662E">
        <w:rPr>
          <w:lang w:val="en-US"/>
        </w:rPr>
        <w:t xml:space="preserve"> through Java code into the service execution.</w:t>
      </w:r>
      <w:r w:rsidR="00614262" w:rsidRPr="003D662E">
        <w:rPr>
          <w:lang w:val="en-US"/>
        </w:rPr>
        <w:t xml:space="preserve"> At the end of the creation of the application interfaces, we create a Maven assembly descriptor for the Python interfaces, a Maven build specification that creates the deployable artifacts as well as an Ant script to execute the deployment in the continuous integration.</w:t>
      </w:r>
    </w:p>
    <w:p w14:paraId="7F8F02C8" w14:textId="31F5D7E5" w:rsidR="00AD49A8" w:rsidRPr="003D662E" w:rsidRDefault="00614262" w:rsidP="00A65A3C">
      <w:pPr>
        <w:jc w:val="both"/>
        <w:rPr>
          <w:lang w:val="en-US"/>
        </w:rPr>
      </w:pPr>
      <w:r w:rsidRPr="003D662E">
        <w:rPr>
          <w:lang w:val="en-US"/>
        </w:rPr>
        <w:t xml:space="preserve">For obtaining the applications (integrating the handcrafted service code), we iterate over all application specifications and all their declared service meshes. Here, we create the code to bind the respective service </w:t>
      </w:r>
      <w:r w:rsidR="001C10C3" w:rsidRPr="003D662E">
        <w:rPr>
          <w:lang w:val="en-US"/>
        </w:rPr>
        <w:t>into Spring Cloud Stream (</w:t>
      </w:r>
      <w:r w:rsidR="001C10C3" w:rsidRPr="003D662E">
        <w:rPr>
          <w:rFonts w:ascii="Consolas" w:hAnsi="Consolas"/>
          <w:lang w:val="en-US"/>
        </w:rPr>
        <w:t>JavaSpringCloudStreamMeshElement</w:t>
      </w:r>
      <w:r w:rsidR="001C10C3" w:rsidRPr="003D662E">
        <w:rPr>
          <w:lang w:val="en-US"/>
        </w:rPr>
        <w:t xml:space="preserve">) and for further integrations </w:t>
      </w:r>
      <w:r w:rsidR="00F5032E" w:rsidRPr="003D662E">
        <w:rPr>
          <w:lang w:val="en-US"/>
        </w:rPr>
        <w:t xml:space="preserve">a stub class based on the </w:t>
      </w:r>
      <w:r w:rsidR="001C10C3" w:rsidRPr="003D662E">
        <w:rPr>
          <w:lang w:val="en-US"/>
        </w:rPr>
        <w:t xml:space="preserve">service </w:t>
      </w:r>
      <w:r w:rsidR="00F5032E" w:rsidRPr="003D662E">
        <w:rPr>
          <w:lang w:val="en-US"/>
        </w:rPr>
        <w:t>interface to transparently integrate non-Java implementations into the mesh</w:t>
      </w:r>
      <w:r w:rsidR="001C10C3" w:rsidRPr="003D662E">
        <w:rPr>
          <w:lang w:val="en-US"/>
        </w:rPr>
        <w:t xml:space="preserve">. Depending on the actual service, also further artifacts and assembly descriptors may be generated, e.g., as shown in </w:t>
      </w:r>
      <w:bookmarkStart w:id="229" w:name="_Hlk123728542"/>
      <w:r w:rsidR="001C10C3" w:rsidRPr="003D662E">
        <w:rPr>
          <w:lang w:val="en-US"/>
        </w:rPr>
        <w:fldChar w:fldCharType="begin"/>
      </w:r>
      <w:r w:rsidR="001C10C3" w:rsidRPr="003D662E">
        <w:rPr>
          <w:lang w:val="en-US"/>
        </w:rPr>
        <w:instrText xml:space="preserve"> REF _Ref88473043 \h  \* MERGEFORMAT </w:instrText>
      </w:r>
      <w:r w:rsidR="001C10C3" w:rsidRPr="003D662E">
        <w:rPr>
          <w:lang w:val="en-US"/>
        </w:rPr>
      </w:r>
      <w:r w:rsidR="001C10C3" w:rsidRPr="003D662E">
        <w:rPr>
          <w:lang w:val="en-US"/>
        </w:rPr>
        <w:fldChar w:fldCharType="separate"/>
      </w:r>
      <w:r w:rsidR="00C62E87" w:rsidRPr="003D662E">
        <w:rPr>
          <w:lang w:val="en-US"/>
        </w:rPr>
        <w:t xml:space="preserve">Figure </w:t>
      </w:r>
      <w:r w:rsidR="00C62E87">
        <w:rPr>
          <w:noProof/>
          <w:lang w:val="en-US"/>
        </w:rPr>
        <w:t>55</w:t>
      </w:r>
      <w:r w:rsidR="001C10C3" w:rsidRPr="003D662E">
        <w:rPr>
          <w:lang w:val="en-US"/>
        </w:rPr>
        <w:fldChar w:fldCharType="end"/>
      </w:r>
      <w:bookmarkEnd w:id="229"/>
      <w:r w:rsidR="001C10C3" w:rsidRPr="003D662E">
        <w:rPr>
          <w:lang w:val="en-US"/>
        </w:rPr>
        <w:t xml:space="preserve"> for KIPROTECT KODEX. </w:t>
      </w:r>
      <w:r w:rsidR="00F5032E" w:rsidRPr="003D662E">
        <w:rPr>
          <w:lang w:val="en-US"/>
        </w:rPr>
        <w:t xml:space="preserve"> </w:t>
      </w:r>
      <w:r w:rsidR="00023630" w:rsidRPr="003D662E">
        <w:rPr>
          <w:lang w:val="en-US"/>
        </w:rPr>
        <w:t>Fu</w:t>
      </w:r>
      <w:r w:rsidR="00E42AD8" w:rsidRPr="003D662E">
        <w:rPr>
          <w:lang w:val="en-US"/>
        </w:rPr>
        <w:t>r</w:t>
      </w:r>
      <w:r w:rsidR="00023630" w:rsidRPr="003D662E">
        <w:rPr>
          <w:lang w:val="en-US"/>
        </w:rPr>
        <w:t xml:space="preserve">thermore, for each app, </w:t>
      </w:r>
      <w:r w:rsidR="00B02956" w:rsidRPr="003D662E">
        <w:rPr>
          <w:lang w:val="en-US"/>
        </w:rPr>
        <w:t xml:space="preserve">the deployment descriptors (if specified in the configuration), </w:t>
      </w:r>
      <w:r w:rsidR="00023630" w:rsidRPr="003D662E">
        <w:rPr>
          <w:lang w:val="en-US"/>
        </w:rPr>
        <w:t xml:space="preserve">a starter class (for </w:t>
      </w:r>
      <w:r w:rsidR="001C10C3" w:rsidRPr="003D662E">
        <w:rPr>
          <w:lang w:val="en-US"/>
        </w:rPr>
        <w:t>registering</w:t>
      </w:r>
      <w:r w:rsidR="00023630" w:rsidRPr="003D662E">
        <w:rPr>
          <w:lang w:val="en-US"/>
        </w:rPr>
        <w:t xml:space="preserve"> the mesh elements to the service framework and for registering the serializers), </w:t>
      </w:r>
      <w:r w:rsidR="00CD0CFD" w:rsidRPr="003D662E">
        <w:rPr>
          <w:lang w:val="en-US"/>
        </w:rPr>
        <w:t>and the Maven POM file (</w:t>
      </w:r>
      <w:r w:rsidR="00CD0CFD" w:rsidRPr="003D662E">
        <w:rPr>
          <w:rFonts w:ascii="Consolas" w:hAnsi="Consolas"/>
          <w:lang w:val="en-US"/>
        </w:rPr>
        <w:t>AppMvn</w:t>
      </w:r>
      <w:r w:rsidR="00CD0CFD" w:rsidRPr="003D662E">
        <w:rPr>
          <w:lang w:val="en-US"/>
        </w:rPr>
        <w:t>) are created. The POM file is executed, ultimately creating several artifacts, including one containing the programming interfaces as well as one representing the application-specific service artifact</w:t>
      </w:r>
      <w:r w:rsidR="00942807" w:rsidRPr="003D662E">
        <w:rPr>
          <w:lang w:val="en-US"/>
        </w:rPr>
        <w:t xml:space="preserve"> (including dependencies, service code etc.)</w:t>
      </w:r>
      <w:r w:rsidR="00CD0CFD" w:rsidRPr="003D662E">
        <w:rPr>
          <w:lang w:val="en-US"/>
        </w:rPr>
        <w:t>.</w:t>
      </w:r>
      <w:r w:rsidR="00A409A1" w:rsidRPr="003D662E">
        <w:rPr>
          <w:lang w:val="en-US"/>
        </w:rPr>
        <w:t xml:space="preserve"> For</w:t>
      </w:r>
      <w:r w:rsidR="004C178C" w:rsidRPr="003D662E">
        <w:rPr>
          <w:lang w:val="en-US"/>
        </w:rPr>
        <w:t xml:space="preserve"> deploying the artifacts to Maven</w:t>
      </w:r>
      <w:r w:rsidR="00A416B9" w:rsidRPr="003D662E">
        <w:rPr>
          <w:lang w:val="en-US"/>
        </w:rPr>
        <w:t xml:space="preserve"> in our continuous integration environment</w:t>
      </w:r>
      <w:r w:rsidR="004C178C" w:rsidRPr="003D662E">
        <w:rPr>
          <w:lang w:val="en-US"/>
        </w:rPr>
        <w:t>, also an ANT file is created.</w:t>
      </w:r>
    </w:p>
    <w:p w14:paraId="65B747CB" w14:textId="63D584BE" w:rsidR="00E5519D" w:rsidRPr="003D662E" w:rsidRDefault="0028599F" w:rsidP="00A65A3C">
      <w:pPr>
        <w:jc w:val="both"/>
        <w:rPr>
          <w:lang w:val="en-US"/>
        </w:rPr>
      </w:pPr>
      <w:r w:rsidRPr="003D662E">
        <w:rPr>
          <w:noProof/>
          <w:lang w:val="en-US"/>
        </w:rPr>
        <w:lastRenderedPageBreak/>
        <w:drawing>
          <wp:inline distT="0" distB="0" distL="0" distR="0" wp14:anchorId="52ADEA59" wp14:editId="2FF20A37">
            <wp:extent cx="5760720" cy="741172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60720" cy="7411720"/>
                    </a:xfrm>
                    <a:prstGeom prst="rect">
                      <a:avLst/>
                    </a:prstGeom>
                    <a:noFill/>
                    <a:ln>
                      <a:noFill/>
                    </a:ln>
                  </pic:spPr>
                </pic:pic>
              </a:graphicData>
            </a:graphic>
          </wp:inline>
        </w:drawing>
      </w:r>
    </w:p>
    <w:p w14:paraId="50A0620B" w14:textId="072945D9" w:rsidR="00E5519D" w:rsidRPr="003D662E" w:rsidRDefault="00507BCA" w:rsidP="00507BCA">
      <w:pPr>
        <w:pStyle w:val="Caption"/>
        <w:jc w:val="center"/>
        <w:rPr>
          <w:lang w:val="en-US"/>
        </w:rPr>
      </w:pPr>
      <w:bookmarkStart w:id="230" w:name="_Ref8847304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C62E87">
        <w:rPr>
          <w:noProof/>
          <w:lang w:val="en-US"/>
        </w:rPr>
        <w:t>55</w:t>
      </w:r>
      <w:r w:rsidRPr="003D662E">
        <w:fldChar w:fldCharType="end"/>
      </w:r>
      <w:bookmarkEnd w:id="230"/>
      <w:r w:rsidRPr="003D662E">
        <w:rPr>
          <w:lang w:val="en-US"/>
        </w:rPr>
        <w:t>: Overview of the platform instantiation process.</w:t>
      </w:r>
    </w:p>
    <w:p w14:paraId="5DBA7B46" w14:textId="7D72CCE1" w:rsidR="00F062A7" w:rsidRPr="003D662E" w:rsidRDefault="00782909" w:rsidP="00D9614F">
      <w:pPr>
        <w:jc w:val="both"/>
        <w:rPr>
          <w:lang w:val="en-US"/>
        </w:rPr>
      </w:pPr>
      <w:bookmarkStart w:id="231" w:name="_Ref88386398"/>
      <w:r w:rsidRPr="003D662E">
        <w:rPr>
          <w:lang w:val="en-US"/>
        </w:rPr>
        <w:t>On platform level, the instantiation process creates packaged artifacts containing the ECS-Runtime, the service manage</w:t>
      </w:r>
      <w:r w:rsidR="00D07E06" w:rsidRPr="003D662E">
        <w:rPr>
          <w:lang w:val="en-US"/>
        </w:rPr>
        <w:t>r</w:t>
      </w:r>
      <w:r w:rsidRPr="003D662E">
        <w:rPr>
          <w:lang w:val="en-US"/>
        </w:rPr>
        <w:t>, a combined version of ECS-Runtime and service manager as well as the central platform services. For each of these components, first the application setup file (</w:t>
      </w:r>
      <w:r w:rsidRPr="003D662E">
        <w:rPr>
          <w:rFonts w:ascii="Consolas" w:hAnsi="Consolas"/>
          <w:i/>
          <w:lang w:val="en-US"/>
        </w:rPr>
        <w:t>yaml</w:t>
      </w:r>
      <w:r w:rsidRPr="003D662E">
        <w:rPr>
          <w:lang w:val="en-US"/>
        </w:rPr>
        <w:t xml:space="preserve">) and a test class to validate the </w:t>
      </w:r>
      <w:r w:rsidR="00A766F2" w:rsidRPr="003D662E">
        <w:rPr>
          <w:lang w:val="en-US"/>
        </w:rPr>
        <w:t>Y</w:t>
      </w:r>
      <w:r w:rsidRPr="003D662E">
        <w:rPr>
          <w:lang w:val="en-US"/>
        </w:rPr>
        <w:t>aml file are created. Then the logging configuration, the selected JSL service descriptors and ultimately a Maven POM with the respective components selected in the platform configuration are created. The Maven POM is executed, ultimately creating the respective artifact</w:t>
      </w:r>
      <w:r w:rsidR="00BC222E" w:rsidRPr="003D662E">
        <w:rPr>
          <w:lang w:val="en-US"/>
        </w:rPr>
        <w:t>, more precisely, folders containing all required dependencies</w:t>
      </w:r>
      <w:r w:rsidRPr="003D662E">
        <w:rPr>
          <w:lang w:val="en-US"/>
        </w:rPr>
        <w:t xml:space="preserve">. </w:t>
      </w:r>
      <w:r w:rsidR="00BC222E" w:rsidRPr="003D662E">
        <w:rPr>
          <w:lang w:val="en-US"/>
        </w:rPr>
        <w:t xml:space="preserve">Moreover, for starting the components, </w:t>
      </w:r>
      <w:r w:rsidR="00446EF8" w:rsidRPr="003D662E">
        <w:rPr>
          <w:lang w:val="en-US"/>
        </w:rPr>
        <w:lastRenderedPageBreak/>
        <w:t>operating-system specific scripts for Windows and Linux (here also descriptors for automatically starting the components as operating system services) are created.</w:t>
      </w:r>
      <w:r w:rsidR="003373EE" w:rsidRPr="003D662E">
        <w:rPr>
          <w:lang w:val="en-US"/>
        </w:rPr>
        <w:t xml:space="preserve"> Similarly, the configured </w:t>
      </w:r>
      <w:r w:rsidR="00380D58" w:rsidRPr="003D662E">
        <w:rPr>
          <w:lang w:val="en-US"/>
        </w:rPr>
        <w:t xml:space="preserve">transport protocol leads to the instantiation of a corresponding (test) broker, which is also an important </w:t>
      </w:r>
      <w:r w:rsidR="00A766F2" w:rsidRPr="003D662E">
        <w:rPr>
          <w:lang w:val="en-US"/>
        </w:rPr>
        <w:t>prerequisite</w:t>
      </w:r>
      <w:r w:rsidR="00380D58" w:rsidRPr="003D662E">
        <w:rPr>
          <w:lang w:val="en-US"/>
        </w:rPr>
        <w:t xml:space="preserve"> to generically run examples from an IVML configuration. Further, Docker containers are instantiated based on service, dependency and installation information as well as the download/instantiation of the platform management UI is performed. </w:t>
      </w:r>
    </w:p>
    <w:p w14:paraId="382AC46E" w14:textId="746C8BFB" w:rsidR="00C865FE" w:rsidRPr="003D662E" w:rsidRDefault="00C865FE" w:rsidP="00D9614F">
      <w:pPr>
        <w:jc w:val="both"/>
        <w:rPr>
          <w:lang w:val="en-US"/>
        </w:rPr>
      </w:pPr>
      <w:r w:rsidRPr="003D662E">
        <w:rPr>
          <w:lang w:val="en-US"/>
        </w:rPr>
        <w:t>The code and artifact instantiation for Spring Cloud Stream currently applies a special strategy for connecting services. This strategy stems from practical experiences, where asynchronous data connections between services did not (always) work out as expected. Already reported Spring Cloud Stream problems may be the root cause here, but we were not able to identify the problem. Thus, we currently route almost all asynchronous connections directly via the transport layer</w:t>
      </w:r>
      <w:r w:rsidR="008A0E63" w:rsidRPr="003D662E">
        <w:rPr>
          <w:lang w:val="en-US"/>
        </w:rPr>
        <w:t>.</w:t>
      </w:r>
      <w:r w:rsidRPr="003D662E">
        <w:rPr>
          <w:lang w:val="en-US"/>
        </w:rPr>
        <w:t xml:space="preserve"> </w:t>
      </w:r>
      <w:r w:rsidR="008A0E63" w:rsidRPr="003D662E">
        <w:rPr>
          <w:lang w:val="en-US"/>
        </w:rPr>
        <w:t>I</w:t>
      </w:r>
      <w:r w:rsidRPr="003D662E">
        <w:rPr>
          <w:lang w:val="en-US"/>
        </w:rPr>
        <w:t xml:space="preserve">f we would fully rely on Spring Cloud Stream, a binder plugin would transparently </w:t>
      </w:r>
      <w:r w:rsidR="008A0E63" w:rsidRPr="003D662E">
        <w:rPr>
          <w:lang w:val="en-US"/>
        </w:rPr>
        <w:t>do this for us, which failed in some cases. One particular exception are connections from asynchronous services to synchronous services, which cannot be realized without Spring Cloud Stream mechanisms. We plan to revert to Spring Cloud Stream based on more regression and use case tests in the future.</w:t>
      </w:r>
    </w:p>
    <w:p w14:paraId="034318A5" w14:textId="0A0DC883" w:rsidR="004F2642" w:rsidRPr="003D662E" w:rsidRDefault="004F2642" w:rsidP="00D9614F">
      <w:pPr>
        <w:jc w:val="both"/>
        <w:rPr>
          <w:lang w:val="en-US"/>
        </w:rPr>
      </w:pPr>
      <w:r w:rsidRPr="003D662E">
        <w:rPr>
          <w:lang w:val="en-US"/>
        </w:rPr>
        <w:t>Specific services such as KODEX, RTSA or the upcoming Flower-based federated learning integration are extensions to the configuration model and the code generation</w:t>
      </w:r>
      <w:r w:rsidR="00775DA9" w:rsidRPr="003D662E">
        <w:rPr>
          <w:lang w:val="en-US"/>
        </w:rPr>
        <w:t xml:space="preserve"> and </w:t>
      </w:r>
      <w:r w:rsidR="000024CE" w:rsidRPr="003D662E">
        <w:rPr>
          <w:lang w:val="en-US"/>
        </w:rPr>
        <w:t xml:space="preserve">are </w:t>
      </w:r>
      <w:r w:rsidR="00775DA9" w:rsidRPr="003D662E">
        <w:rPr>
          <w:lang w:val="en-US"/>
        </w:rPr>
        <w:t xml:space="preserve">represented in </w:t>
      </w:r>
      <w:r w:rsidR="000024CE" w:rsidRPr="003D662E">
        <w:rPr>
          <w:lang w:val="en-US"/>
        </w:rPr>
        <w:t xml:space="preserve">their </w:t>
      </w:r>
      <w:r w:rsidR="00775DA9" w:rsidRPr="003D662E">
        <w:rPr>
          <w:lang w:val="en-US"/>
        </w:rPr>
        <w:t>own modules that are dynamically loaded into the platform configuration/code generation</w:t>
      </w:r>
      <w:r w:rsidR="005B6280" w:rsidRPr="003D662E">
        <w:rPr>
          <w:lang w:val="en-US"/>
        </w:rPr>
        <w:t>.</w:t>
      </w:r>
    </w:p>
    <w:p w14:paraId="6C704A19" w14:textId="1692E1CA" w:rsidR="00050E72" w:rsidRPr="003D662E" w:rsidRDefault="00050E72" w:rsidP="00F062A7">
      <w:pPr>
        <w:pStyle w:val="Heading2"/>
        <w:rPr>
          <w:lang w:val="en-US"/>
        </w:rPr>
      </w:pPr>
      <w:bookmarkStart w:id="232" w:name="_Ref120789406"/>
      <w:bookmarkStart w:id="233" w:name="_Toc216439677"/>
      <w:bookmarkStart w:id="234" w:name="_Ref101353228"/>
      <w:r w:rsidRPr="003D662E">
        <w:rPr>
          <w:lang w:val="en-US"/>
        </w:rPr>
        <w:t>Container Instantiation</w:t>
      </w:r>
      <w:bookmarkEnd w:id="232"/>
      <w:bookmarkEnd w:id="233"/>
    </w:p>
    <w:p w14:paraId="7A48F599" w14:textId="647EBD43" w:rsidR="00846DC3" w:rsidRPr="003D662E" w:rsidRDefault="00846DC3" w:rsidP="00476E51">
      <w:pPr>
        <w:jc w:val="both"/>
        <w:rPr>
          <w:lang w:val="en-US"/>
        </w:rPr>
      </w:pPr>
      <w:r w:rsidRPr="003D662E">
        <w:rPr>
          <w:lang w:val="en-US"/>
        </w:rPr>
        <w:t>Virtualization of platform or application functionality intertwines technical requirements with convenience</w:t>
      </w:r>
      <w:r w:rsidR="0085351F" w:rsidRPr="003D662E">
        <w:rPr>
          <w:lang w:val="en-US"/>
        </w:rPr>
        <w:t>/ease</w:t>
      </w:r>
      <w:r w:rsidR="00187FFA" w:rsidRPr="003D662E">
        <w:rPr>
          <w:lang w:val="en-US"/>
        </w:rPr>
        <w:t>-</w:t>
      </w:r>
      <w:r w:rsidR="0085351F" w:rsidRPr="003D662E">
        <w:rPr>
          <w:lang w:val="en-US"/>
        </w:rPr>
        <w:t>of</w:t>
      </w:r>
      <w:r w:rsidR="00187FFA" w:rsidRPr="003D662E">
        <w:rPr>
          <w:lang w:val="en-US"/>
        </w:rPr>
        <w:t>-</w:t>
      </w:r>
      <w:r w:rsidR="0085351F" w:rsidRPr="003D662E">
        <w:rPr>
          <w:lang w:val="en-US"/>
        </w:rPr>
        <w:t>use</w:t>
      </w:r>
      <w:r w:rsidRPr="003D662E">
        <w:rPr>
          <w:lang w:val="en-US"/>
        </w:rPr>
        <w:t>. On the one side, several kinds of devices, in particular edge devices, do not allow for extensive software installation outside the</w:t>
      </w:r>
      <w:r w:rsidR="00196580" w:rsidRPr="003D662E">
        <w:rPr>
          <w:lang w:val="en-US"/>
        </w:rPr>
        <w:t>ir</w:t>
      </w:r>
      <w:r w:rsidRPr="003D662E">
        <w:rPr>
          <w:lang w:val="en-US"/>
        </w:rPr>
        <w:t xml:space="preserve"> own ecosystem. In such environments, Java/Python in general or required versions </w:t>
      </w:r>
      <w:r w:rsidR="00C20DE5" w:rsidRPr="003D662E">
        <w:rPr>
          <w:lang w:val="en-US"/>
        </w:rPr>
        <w:t xml:space="preserve">of these languages or their libraries </w:t>
      </w:r>
      <w:r w:rsidRPr="003D662E">
        <w:rPr>
          <w:lang w:val="en-US"/>
        </w:rPr>
        <w:t xml:space="preserve">in particular may not be available and an installation may not be permissible. </w:t>
      </w:r>
      <w:r w:rsidR="00D00A8A" w:rsidRPr="003D662E">
        <w:rPr>
          <w:lang w:val="en-US"/>
        </w:rPr>
        <w:t>D</w:t>
      </w:r>
      <w:r w:rsidRPr="003D662E">
        <w:rPr>
          <w:lang w:val="en-US"/>
        </w:rPr>
        <w:t xml:space="preserve">ue to the trend </w:t>
      </w:r>
      <w:r w:rsidR="00BA550C" w:rsidRPr="003D662E">
        <w:rPr>
          <w:lang w:val="en-US"/>
        </w:rPr>
        <w:t xml:space="preserve">of </w:t>
      </w:r>
      <w:r w:rsidRPr="003D662E">
        <w:rPr>
          <w:lang w:val="en-US"/>
        </w:rPr>
        <w:t xml:space="preserve">virtualization </w:t>
      </w:r>
      <w:r w:rsidR="00BA550C" w:rsidRPr="003D662E">
        <w:rPr>
          <w:lang w:val="en-US"/>
        </w:rPr>
        <w:t>in IIoT, in particular for edge devices</w:t>
      </w:r>
      <w:r w:rsidRPr="003D662E">
        <w:rPr>
          <w:lang w:val="en-US"/>
        </w:rPr>
        <w:t xml:space="preserve">, </w:t>
      </w:r>
      <w:r w:rsidR="00BA550C" w:rsidRPr="003D662E">
        <w:rPr>
          <w:lang w:val="en-US"/>
        </w:rPr>
        <w:t xml:space="preserve">but also due to the availability of </w:t>
      </w:r>
      <w:r w:rsidRPr="003D662E">
        <w:rPr>
          <w:lang w:val="en-US"/>
        </w:rPr>
        <w:t xml:space="preserve">Docker and </w:t>
      </w:r>
      <w:r w:rsidR="00BA550C" w:rsidRPr="003D662E">
        <w:rPr>
          <w:lang w:val="en-US"/>
        </w:rPr>
        <w:t xml:space="preserve">reasonable </w:t>
      </w:r>
      <w:r w:rsidRPr="003D662E">
        <w:rPr>
          <w:lang w:val="en-US"/>
        </w:rPr>
        <w:t xml:space="preserve">CPU and memory capacities (sometimes even GPU or TPU processors), virtualization becomes </w:t>
      </w:r>
      <w:r w:rsidR="004E06BA" w:rsidRPr="003D662E">
        <w:rPr>
          <w:lang w:val="en-US"/>
        </w:rPr>
        <w:t xml:space="preserve">a </w:t>
      </w:r>
      <w:r w:rsidRPr="003D662E">
        <w:rPr>
          <w:lang w:val="en-US"/>
        </w:rPr>
        <w:t xml:space="preserve">mandatory </w:t>
      </w:r>
      <w:r w:rsidR="004E06BA" w:rsidRPr="003D662E">
        <w:rPr>
          <w:lang w:val="en-US"/>
        </w:rPr>
        <w:t xml:space="preserve">functionality </w:t>
      </w:r>
      <w:r w:rsidRPr="003D662E">
        <w:rPr>
          <w:lang w:val="en-US"/>
        </w:rPr>
        <w:t>for the platform</w:t>
      </w:r>
      <w:r w:rsidR="004E06BA" w:rsidRPr="003D662E">
        <w:rPr>
          <w:lang w:val="en-US"/>
        </w:rPr>
        <w:t xml:space="preserve"> (see also [</w:t>
      </w:r>
      <w:r w:rsidR="00287A00">
        <w:rPr>
          <w:lang w:val="en-GB"/>
        </w:rPr>
        <w:t>ESA+21</w:t>
      </w:r>
      <w:r w:rsidR="004E06BA" w:rsidRPr="003D662E">
        <w:rPr>
          <w:lang w:val="en-US"/>
        </w:rPr>
        <w:t>])</w:t>
      </w:r>
      <w:r w:rsidRPr="003D662E">
        <w:rPr>
          <w:lang w:val="en-US"/>
        </w:rPr>
        <w:t xml:space="preserve">. On the other side, complex services require non-trivial dependencies, which, in particular for Python, typically requires a physical installation of the </w:t>
      </w:r>
      <w:r w:rsidR="000F3C82" w:rsidRPr="003D662E">
        <w:rPr>
          <w:lang w:val="en-US"/>
        </w:rPr>
        <w:t>required</w:t>
      </w:r>
      <w:r w:rsidRPr="003D662E">
        <w:rPr>
          <w:lang w:val="en-US"/>
        </w:rPr>
        <w:t xml:space="preserve"> </w:t>
      </w:r>
      <w:r w:rsidR="000F3C82" w:rsidRPr="003D662E">
        <w:rPr>
          <w:lang w:val="en-US"/>
        </w:rPr>
        <w:t>packages</w:t>
      </w:r>
      <w:r w:rsidRPr="003D662E">
        <w:rPr>
          <w:lang w:val="en-US"/>
        </w:rPr>
        <w:t>, which, in turn, depending on the underlying operating system or Linux distribution, may demand the installation of native libraries</w:t>
      </w:r>
      <w:r w:rsidR="00CD2FEB" w:rsidRPr="003D662E">
        <w:rPr>
          <w:lang w:val="en-US"/>
        </w:rPr>
        <w:t xml:space="preserve">, </w:t>
      </w:r>
      <w:r w:rsidRPr="003D662E">
        <w:rPr>
          <w:lang w:val="en-US"/>
        </w:rPr>
        <w:t>the execut</w:t>
      </w:r>
      <w:r w:rsidR="00CD2FEB" w:rsidRPr="003D662E">
        <w:rPr>
          <w:lang w:val="en-US"/>
        </w:rPr>
        <w:t>ion of</w:t>
      </w:r>
      <w:r w:rsidRPr="003D662E">
        <w:rPr>
          <w:lang w:val="en-US"/>
        </w:rPr>
        <w:t xml:space="preserve"> operating system installation procedures or C code </w:t>
      </w:r>
      <w:r w:rsidR="00CD2FEB" w:rsidRPr="003D662E">
        <w:rPr>
          <w:lang w:val="en-US"/>
        </w:rPr>
        <w:t>compilers</w:t>
      </w:r>
      <w:r w:rsidRPr="003D662E">
        <w:rPr>
          <w:lang w:val="en-US"/>
        </w:rPr>
        <w:t xml:space="preserve">. </w:t>
      </w:r>
      <w:r w:rsidR="009F0788" w:rsidRPr="003D662E">
        <w:rPr>
          <w:lang w:val="en-US"/>
        </w:rPr>
        <w:t>Such</w:t>
      </w:r>
      <w:r w:rsidRPr="003D662E">
        <w:rPr>
          <w:lang w:val="en-US"/>
        </w:rPr>
        <w:t xml:space="preserve"> operations may not be permitted on a target </w:t>
      </w:r>
      <w:r w:rsidR="00EC13EB" w:rsidRPr="003D662E">
        <w:rPr>
          <w:lang w:val="en-US"/>
        </w:rPr>
        <w:t>system</w:t>
      </w:r>
      <w:r w:rsidRPr="003D662E">
        <w:rPr>
          <w:lang w:val="en-US"/>
        </w:rPr>
        <w:t xml:space="preserve">, but, more importantly, separating specific dependencies among different </w:t>
      </w:r>
      <w:r w:rsidR="00EC13EB" w:rsidRPr="003D662E">
        <w:rPr>
          <w:lang w:val="en-US"/>
        </w:rPr>
        <w:t>(versions) of applications or un</w:t>
      </w:r>
      <w:r w:rsidRPr="003D662E">
        <w:rPr>
          <w:lang w:val="en-US"/>
        </w:rPr>
        <w:t xml:space="preserve">installing/cleaning up such dependencies without virtualization capabilities </w:t>
      </w:r>
      <w:r w:rsidR="007341BB" w:rsidRPr="003D662E">
        <w:rPr>
          <w:lang w:val="en-US"/>
        </w:rPr>
        <w:t>may end in</w:t>
      </w:r>
      <w:r w:rsidRPr="003D662E">
        <w:rPr>
          <w:lang w:val="en-US"/>
        </w:rPr>
        <w:t xml:space="preserve"> a nightmare.</w:t>
      </w:r>
      <w:r w:rsidR="00877C04" w:rsidRPr="003D662E">
        <w:rPr>
          <w:lang w:val="en-US"/>
        </w:rPr>
        <w:t xml:space="preserve"> </w:t>
      </w:r>
    </w:p>
    <w:p w14:paraId="795A1C82" w14:textId="17FC33B8" w:rsidR="006B2642" w:rsidRPr="003D662E" w:rsidRDefault="006B2642" w:rsidP="00476E51">
      <w:pPr>
        <w:jc w:val="both"/>
        <w:rPr>
          <w:lang w:val="en-US"/>
        </w:rPr>
      </w:pPr>
      <w:r w:rsidRPr="003D662E">
        <w:rPr>
          <w:lang w:val="en-US"/>
        </w:rPr>
        <w:t>Creating adequate containers for an IIoT application requires technical knowledge and, dependent on the actual (performance) goals</w:t>
      </w:r>
      <w:r w:rsidR="00B067C8" w:rsidRPr="003D662E">
        <w:rPr>
          <w:lang w:val="en-US"/>
        </w:rPr>
        <w:t>,</w:t>
      </w:r>
      <w:r w:rsidRPr="003D662E">
        <w:rPr>
          <w:lang w:val="en-US"/>
        </w:rPr>
        <w:t xml:space="preserve"> may involve non-trivial tradeoff decisions, e.g., </w:t>
      </w:r>
      <w:r w:rsidR="007A5CDB" w:rsidRPr="003D662E">
        <w:rPr>
          <w:lang w:val="en-US"/>
        </w:rPr>
        <w:t xml:space="preserve">pre-installed </w:t>
      </w:r>
      <w:r w:rsidR="00B67801" w:rsidRPr="003D662E">
        <w:rPr>
          <w:lang w:val="en-US"/>
        </w:rPr>
        <w:t xml:space="preserve">vs. dynamically installed </w:t>
      </w:r>
      <w:r w:rsidR="00EC13EB" w:rsidRPr="003D662E">
        <w:rPr>
          <w:lang w:val="en-US"/>
        </w:rPr>
        <w:t>dependencies</w:t>
      </w:r>
      <w:r w:rsidR="007A5CDB" w:rsidRPr="003D662E">
        <w:rPr>
          <w:lang w:val="en-US"/>
        </w:rPr>
        <w:t xml:space="preserve"> or regarding the layering of the target containers</w:t>
      </w:r>
      <w:r w:rsidR="00FB3BA2" w:rsidRPr="003D662E">
        <w:rPr>
          <w:lang w:val="en-US"/>
        </w:rPr>
        <w:t xml:space="preserve">, in other words, what to do first while creating the container in order to maximize with respect to desired system properties (transfer time, upgradability, </w:t>
      </w:r>
      <w:r w:rsidR="00EC13EB" w:rsidRPr="003D662E">
        <w:rPr>
          <w:lang w:val="en-US"/>
        </w:rPr>
        <w:t>adaptability</w:t>
      </w:r>
      <w:r w:rsidR="00FB3BA2" w:rsidRPr="003D662E">
        <w:rPr>
          <w:lang w:val="en-US"/>
        </w:rPr>
        <w:t>)</w:t>
      </w:r>
      <w:r w:rsidR="007A5CDB" w:rsidRPr="003D662E">
        <w:rPr>
          <w:lang w:val="en-US"/>
        </w:rPr>
        <w:t>. For this purpose, the platform aims at automatically creating the required containers based on a set of basic container creation strategies. As ideally no human is involved in this process, this allows for application and device specific containers (e.g., vendor builds of certain libraries)</w:t>
      </w:r>
      <w:r w:rsidR="00EE4AB9" w:rsidRPr="003D662E">
        <w:rPr>
          <w:lang w:val="en-US"/>
        </w:rPr>
        <w:t xml:space="preserve"> instead of one-size-fits-it-all containers as often </w:t>
      </w:r>
      <w:r w:rsidR="00B378C3" w:rsidRPr="003D662E">
        <w:rPr>
          <w:lang w:val="en-US"/>
        </w:rPr>
        <w:t>created</w:t>
      </w:r>
      <w:r w:rsidR="00EE4AB9" w:rsidRPr="003D662E">
        <w:rPr>
          <w:lang w:val="en-US"/>
        </w:rPr>
        <w:t xml:space="preserve"> in other/industrial approaches, typically for virtualization</w:t>
      </w:r>
      <w:r w:rsidR="008624CE" w:rsidRPr="003D662E">
        <w:rPr>
          <w:lang w:val="en-US"/>
        </w:rPr>
        <w:t>s</w:t>
      </w:r>
      <w:r w:rsidR="00EE4AB9" w:rsidRPr="003D662E">
        <w:rPr>
          <w:lang w:val="en-US"/>
        </w:rPr>
        <w:t xml:space="preserve"> in cloud setting</w:t>
      </w:r>
      <w:r w:rsidR="008B4AB0" w:rsidRPr="003D662E">
        <w:rPr>
          <w:lang w:val="en-US"/>
        </w:rPr>
        <w:t>s</w:t>
      </w:r>
      <w:r w:rsidR="00636EDF" w:rsidRPr="003D662E">
        <w:rPr>
          <w:lang w:val="en-US"/>
        </w:rPr>
        <w:t xml:space="preserve"> where certain resources do not matter so much [</w:t>
      </w:r>
      <w:r w:rsidR="00287A00">
        <w:rPr>
          <w:lang w:val="en-US"/>
        </w:rPr>
        <w:t>EPR+22</w:t>
      </w:r>
      <w:r w:rsidR="00636EDF" w:rsidRPr="003D662E">
        <w:rPr>
          <w:lang w:val="en-US"/>
        </w:rPr>
        <w:t xml:space="preserve">, </w:t>
      </w:r>
      <w:r w:rsidR="00287A00">
        <w:rPr>
          <w:lang w:val="en-GB"/>
        </w:rPr>
        <w:t>EPN22</w:t>
      </w:r>
      <w:r w:rsidR="00636EDF" w:rsidRPr="003D662E">
        <w:rPr>
          <w:lang w:val="en-US"/>
        </w:rPr>
        <w:t>]</w:t>
      </w:r>
      <w:r w:rsidR="00EE4AB9" w:rsidRPr="003D662E">
        <w:rPr>
          <w:lang w:val="en-US"/>
        </w:rPr>
        <w:t>.</w:t>
      </w:r>
    </w:p>
    <w:p w14:paraId="0BE067E0" w14:textId="0A974489" w:rsidR="000A6BD3" w:rsidRPr="003D662E" w:rsidRDefault="00476E51" w:rsidP="00476E51">
      <w:pPr>
        <w:jc w:val="both"/>
        <w:rPr>
          <w:lang w:val="en-US"/>
        </w:rPr>
      </w:pPr>
      <w:r w:rsidRPr="003D662E">
        <w:rPr>
          <w:lang w:val="en-US"/>
        </w:rPr>
        <w:t xml:space="preserve">Container instantiation is the process of creating </w:t>
      </w:r>
      <w:r w:rsidR="00AB2C3D" w:rsidRPr="003D662E">
        <w:rPr>
          <w:lang w:val="en-US"/>
        </w:rPr>
        <w:t xml:space="preserve">container </w:t>
      </w:r>
      <w:r w:rsidRPr="003D662E">
        <w:rPr>
          <w:lang w:val="en-US"/>
        </w:rPr>
        <w:t xml:space="preserve">images that include an application with all the dependencies that it needs to run </w:t>
      </w:r>
      <w:r w:rsidR="002219B7" w:rsidRPr="003D662E">
        <w:rPr>
          <w:lang w:val="en-US"/>
        </w:rPr>
        <w:t xml:space="preserve">an </w:t>
      </w:r>
      <w:r w:rsidRPr="003D662E">
        <w:rPr>
          <w:lang w:val="en-US"/>
        </w:rPr>
        <w:t>application</w:t>
      </w:r>
      <w:r w:rsidR="002219B7" w:rsidRPr="003D662E">
        <w:rPr>
          <w:lang w:val="en-US"/>
        </w:rPr>
        <w:t xml:space="preserve"> at hands</w:t>
      </w:r>
      <w:r w:rsidRPr="003D662E">
        <w:rPr>
          <w:lang w:val="en-US"/>
        </w:rPr>
        <w:t xml:space="preserve">. </w:t>
      </w:r>
      <w:r w:rsidR="00FA4316" w:rsidRPr="003D662E">
        <w:rPr>
          <w:lang w:val="en-US"/>
        </w:rPr>
        <w:t xml:space="preserve">We primarily focus on the Docker </w:t>
      </w:r>
      <w:r w:rsidR="00FA4316" w:rsidRPr="003D662E">
        <w:rPr>
          <w:lang w:val="en-US"/>
        </w:rPr>
        <w:lastRenderedPageBreak/>
        <w:t>container technology (mentioned but not required in [</w:t>
      </w:r>
      <w:r w:rsidR="00287A00">
        <w:rPr>
          <w:lang w:val="en-GB"/>
        </w:rPr>
        <w:t>ESA+21</w:t>
      </w:r>
      <w:r w:rsidR="00FA4316" w:rsidRPr="003D662E">
        <w:rPr>
          <w:lang w:val="en-US"/>
        </w:rPr>
        <w:t>]), but allow for extension</w:t>
      </w:r>
      <w:r w:rsidR="002E5E14" w:rsidRPr="003D662E">
        <w:rPr>
          <w:lang w:val="en-US"/>
        </w:rPr>
        <w:t xml:space="preserve"> by other approaches, e.g., LXC. </w:t>
      </w:r>
      <w:r w:rsidR="005D5194" w:rsidRPr="003D662E">
        <w:rPr>
          <w:lang w:val="en-US"/>
        </w:rPr>
        <w:t>Container instantiation</w:t>
      </w:r>
      <w:r w:rsidRPr="003D662E">
        <w:rPr>
          <w:lang w:val="en-US"/>
        </w:rPr>
        <w:t xml:space="preserve"> happens during the platform instantiation. </w:t>
      </w:r>
    </w:p>
    <w:p w14:paraId="27362119" w14:textId="5028A8FD" w:rsidR="00476E51" w:rsidRPr="003D662E" w:rsidRDefault="00476E51" w:rsidP="00476E51">
      <w:pPr>
        <w:jc w:val="both"/>
        <w:rPr>
          <w:lang w:val="en-US"/>
        </w:rPr>
      </w:pPr>
      <w:r w:rsidRPr="003D662E">
        <w:rPr>
          <w:lang w:val="en-US"/>
        </w:rPr>
        <w:t>The</w:t>
      </w:r>
      <w:r w:rsidR="00E42D09" w:rsidRPr="003D662E">
        <w:rPr>
          <w:lang w:val="en-US"/>
        </w:rPr>
        <w:t xml:space="preserve"> instantiation</w:t>
      </w:r>
      <w:r w:rsidRPr="003D662E">
        <w:rPr>
          <w:lang w:val="en-US"/>
        </w:rPr>
        <w:t xml:space="preserve"> process </w:t>
      </w:r>
      <w:r w:rsidR="00E42D09" w:rsidRPr="003D662E">
        <w:rPr>
          <w:lang w:val="en-US"/>
        </w:rPr>
        <w:t>is enabled</w:t>
      </w:r>
      <w:r w:rsidRPr="003D662E">
        <w:rPr>
          <w:lang w:val="en-US"/>
        </w:rPr>
        <w:t xml:space="preserve"> when the configuration model for </w:t>
      </w:r>
      <w:r w:rsidR="000A6BD3" w:rsidRPr="003D662E">
        <w:rPr>
          <w:lang w:val="en-US"/>
        </w:rPr>
        <w:t>an</w:t>
      </w:r>
      <w:r w:rsidRPr="003D662E">
        <w:rPr>
          <w:lang w:val="en-US"/>
        </w:rPr>
        <w:t xml:space="preserve"> application </w:t>
      </w:r>
      <w:r w:rsidR="000A6BD3" w:rsidRPr="003D662E">
        <w:rPr>
          <w:lang w:val="en-US"/>
        </w:rPr>
        <w:t xml:space="preserve">sets </w:t>
      </w:r>
      <w:r w:rsidRPr="003D662E">
        <w:rPr>
          <w:lang w:val="en-US"/>
        </w:rPr>
        <w:t xml:space="preserve">the variable </w:t>
      </w:r>
      <w:r w:rsidRPr="003D662E">
        <w:rPr>
          <w:rFonts w:ascii="Consolas" w:hAnsi="Consolas"/>
          <w:lang w:val="en-US"/>
        </w:rPr>
        <w:t>createContainer</w:t>
      </w:r>
      <w:r w:rsidR="000A6BD3" w:rsidRPr="003D662E">
        <w:rPr>
          <w:lang w:val="en-US"/>
        </w:rPr>
        <w:t xml:space="preserve"> to </w:t>
      </w:r>
      <w:r w:rsidR="000A6BD3" w:rsidRPr="003D662E">
        <w:rPr>
          <w:rFonts w:ascii="Consolas" w:hAnsi="Consolas"/>
          <w:lang w:val="en-US"/>
        </w:rPr>
        <w:t>true</w:t>
      </w:r>
      <w:r w:rsidRPr="003D662E">
        <w:rPr>
          <w:lang w:val="en-US"/>
        </w:rPr>
        <w:t xml:space="preserve">. Then, based on the </w:t>
      </w:r>
      <w:r w:rsidR="00AA58AC" w:rsidRPr="003D662E">
        <w:rPr>
          <w:lang w:val="en-US"/>
        </w:rPr>
        <w:t xml:space="preserve">technical setup </w:t>
      </w:r>
      <w:r w:rsidRPr="003D662E">
        <w:rPr>
          <w:lang w:val="en-US"/>
        </w:rPr>
        <w:t xml:space="preserve">of </w:t>
      </w:r>
      <w:r w:rsidRPr="003D662E">
        <w:rPr>
          <w:rFonts w:ascii="Consolas" w:hAnsi="Consolas"/>
          <w:lang w:val="en-US"/>
        </w:rPr>
        <w:t>ContainerType</w:t>
      </w:r>
      <w:r w:rsidRPr="003D662E">
        <w:rPr>
          <w:lang w:val="en-US"/>
        </w:rPr>
        <w:t xml:space="preserve"> in the configuration model</w:t>
      </w:r>
      <w:r w:rsidR="00131F96" w:rsidRPr="003D662E">
        <w:rPr>
          <w:lang w:val="en-US"/>
        </w:rPr>
        <w:t xml:space="preserve">, three </w:t>
      </w:r>
      <w:r w:rsidRPr="003D662E">
        <w:rPr>
          <w:lang w:val="en-US"/>
        </w:rPr>
        <w:t xml:space="preserve">different types of </w:t>
      </w:r>
      <w:r w:rsidR="00C53C1D" w:rsidRPr="003D662E">
        <w:rPr>
          <w:lang w:val="en-US"/>
        </w:rPr>
        <w:t xml:space="preserve">container </w:t>
      </w:r>
      <w:r w:rsidRPr="003D662E">
        <w:rPr>
          <w:lang w:val="en-US"/>
        </w:rPr>
        <w:t xml:space="preserve">images </w:t>
      </w:r>
      <w:r w:rsidR="00C53C1D" w:rsidRPr="003D662E">
        <w:rPr>
          <w:lang w:val="en-US"/>
        </w:rPr>
        <w:t xml:space="preserve">are </w:t>
      </w:r>
      <w:r w:rsidR="00AA58AC" w:rsidRPr="003D662E">
        <w:rPr>
          <w:lang w:val="en-US"/>
        </w:rPr>
        <w:t>created</w:t>
      </w:r>
      <w:r w:rsidRPr="003D662E">
        <w:rPr>
          <w:lang w:val="en-US"/>
        </w:rPr>
        <w:t xml:space="preserve">. </w:t>
      </w:r>
      <w:r w:rsidR="00E567FA" w:rsidRPr="003D662E">
        <w:rPr>
          <w:lang w:val="en-US"/>
        </w:rPr>
        <w:t xml:space="preserve">Successfully created container images are stored in the respective container registry as defined </w:t>
      </w:r>
      <w:r w:rsidRPr="003D662E">
        <w:rPr>
          <w:lang w:val="en-US"/>
        </w:rPr>
        <w:t>in the configuration model</w:t>
      </w:r>
      <w:r w:rsidR="00E567FA" w:rsidRPr="003D662E">
        <w:rPr>
          <w:lang w:val="en-US"/>
        </w:rPr>
        <w:t>. The registry could be a public registry such as DockerHub, but</w:t>
      </w:r>
      <w:r w:rsidRPr="003D662E">
        <w:rPr>
          <w:lang w:val="en-US"/>
        </w:rPr>
        <w:t xml:space="preserve"> </w:t>
      </w:r>
      <w:r w:rsidR="00E567FA" w:rsidRPr="003D662E">
        <w:rPr>
          <w:lang w:val="en-US"/>
        </w:rPr>
        <w:t>in particular also private, locally installed registries are supported in order to allow for applications that are based on licensed or IPR protected components</w:t>
      </w:r>
      <w:r w:rsidRPr="003D662E">
        <w:rPr>
          <w:lang w:val="en-US"/>
        </w:rPr>
        <w:t xml:space="preserve">. </w:t>
      </w:r>
    </w:p>
    <w:p w14:paraId="62A0935F" w14:textId="77DB7D7F" w:rsidR="00476E51" w:rsidRPr="003D662E" w:rsidRDefault="00F06CBA" w:rsidP="00476E51">
      <w:pPr>
        <w:jc w:val="both"/>
        <w:rPr>
          <w:lang w:val="en-US"/>
        </w:rPr>
      </w:pPr>
      <w:r w:rsidRPr="003D662E">
        <w:rPr>
          <w:lang w:val="en-US"/>
        </w:rPr>
        <w:t>Currently, as discussed in more details in [</w:t>
      </w:r>
      <w:r w:rsidR="00821E85">
        <w:rPr>
          <w:rFonts w:ascii="DejaVuSans" w:hAnsi="DejaVuSans" w:cs="DejaVuSans"/>
          <w:lang w:val="en-DE"/>
        </w:rPr>
        <w:t>Sta22</w:t>
      </w:r>
      <w:r w:rsidRPr="003D662E">
        <w:rPr>
          <w:lang w:val="en-US"/>
        </w:rPr>
        <w:t xml:space="preserve">], </w:t>
      </w:r>
      <w:r w:rsidRPr="00B32A2C">
        <w:rPr>
          <w:lang w:val="en-US"/>
        </w:rPr>
        <w:t xml:space="preserve">the platform supports the automated creation of </w:t>
      </w:r>
      <w:r w:rsidR="002E4263" w:rsidRPr="00B32A2C">
        <w:rPr>
          <w:lang w:val="en-US"/>
        </w:rPr>
        <w:t>six</w:t>
      </w:r>
      <w:r w:rsidR="00476E51" w:rsidRPr="00B32A2C">
        <w:rPr>
          <w:lang w:val="en-US"/>
        </w:rPr>
        <w:t xml:space="preserve"> types of </w:t>
      </w:r>
      <w:r w:rsidRPr="00B32A2C">
        <w:rPr>
          <w:lang w:val="en-US"/>
        </w:rPr>
        <w:t>container</w:t>
      </w:r>
      <w:r w:rsidR="00EC13EB" w:rsidRPr="00B32A2C">
        <w:rPr>
          <w:lang w:val="en-US"/>
        </w:rPr>
        <w:t xml:space="preserve"> </w:t>
      </w:r>
      <w:r w:rsidR="00476E51" w:rsidRPr="00B32A2C">
        <w:rPr>
          <w:lang w:val="en-US"/>
        </w:rPr>
        <w:t xml:space="preserve">images </w:t>
      </w:r>
      <w:r w:rsidRPr="003D662E">
        <w:rPr>
          <w:lang w:val="en-US"/>
        </w:rPr>
        <w:t xml:space="preserve">(based on the configured value for </w:t>
      </w:r>
      <w:r w:rsidR="00476E51" w:rsidRPr="003D662E">
        <w:rPr>
          <w:rFonts w:ascii="Consolas" w:hAnsi="Consolas"/>
          <w:lang w:val="en-US"/>
        </w:rPr>
        <w:t>ContainerType</w:t>
      </w:r>
      <w:r w:rsidRPr="003D662E">
        <w:rPr>
          <w:lang w:val="en-US"/>
        </w:rPr>
        <w:t xml:space="preserve">). The container types are illustrated in </w:t>
      </w:r>
      <w:r w:rsidR="00EB40C0" w:rsidRPr="003D662E">
        <w:rPr>
          <w:lang w:val="en-US"/>
        </w:rPr>
        <w:fldChar w:fldCharType="begin"/>
      </w:r>
      <w:r w:rsidR="00EB40C0" w:rsidRPr="003D662E">
        <w:rPr>
          <w:lang w:val="en-US"/>
        </w:rPr>
        <w:instrText xml:space="preserve"> REF _Ref123728307 \h  \* MERGEFORMAT </w:instrText>
      </w:r>
      <w:r w:rsidR="00EB40C0" w:rsidRPr="003D662E">
        <w:rPr>
          <w:lang w:val="en-US"/>
        </w:rPr>
      </w:r>
      <w:r w:rsidR="00EB40C0" w:rsidRPr="003D662E">
        <w:rPr>
          <w:lang w:val="en-US"/>
        </w:rPr>
        <w:fldChar w:fldCharType="separate"/>
      </w:r>
      <w:r w:rsidR="00C62E87" w:rsidRPr="003D662E">
        <w:rPr>
          <w:lang w:val="en-GB"/>
        </w:rPr>
        <w:t xml:space="preserve">Figure </w:t>
      </w:r>
      <w:r w:rsidR="00C62E87">
        <w:rPr>
          <w:noProof/>
          <w:lang w:val="en-GB"/>
        </w:rPr>
        <w:t>56</w:t>
      </w:r>
      <w:r w:rsidR="00EB40C0" w:rsidRPr="003D662E">
        <w:rPr>
          <w:lang w:val="en-US"/>
        </w:rPr>
        <w:fldChar w:fldCharType="end"/>
      </w:r>
      <w:r w:rsidRPr="003D662E">
        <w:rPr>
          <w:lang w:val="en-US"/>
        </w:rPr>
        <w:t>. These types are</w:t>
      </w:r>
    </w:p>
    <w:p w14:paraId="26536EE4" w14:textId="22E6EBA1" w:rsidR="00476E51" w:rsidRPr="003D662E" w:rsidRDefault="00476E51" w:rsidP="007245E8">
      <w:pPr>
        <w:pStyle w:val="ListParagraph"/>
        <w:numPr>
          <w:ilvl w:val="0"/>
          <w:numId w:val="46"/>
        </w:numPr>
        <w:jc w:val="both"/>
        <w:rPr>
          <w:lang w:val="en-US"/>
        </w:rPr>
      </w:pPr>
      <w:r w:rsidRPr="003D662E">
        <w:rPr>
          <w:rFonts w:ascii="Consolas" w:hAnsi="Consolas"/>
          <w:lang w:val="en-US"/>
        </w:rPr>
        <w:t>Ecs_Svc_App</w:t>
      </w:r>
      <w:r w:rsidRPr="003D662E">
        <w:rPr>
          <w:lang w:val="en-US"/>
        </w:rPr>
        <w:t xml:space="preserve"> to </w:t>
      </w:r>
      <w:r w:rsidRPr="00290596">
        <w:rPr>
          <w:lang w:val="en-US"/>
        </w:rPr>
        <w:t xml:space="preserve">create a container </w:t>
      </w:r>
      <w:r w:rsidR="002E4263" w:rsidRPr="00290596">
        <w:rPr>
          <w:lang w:val="en-US"/>
        </w:rPr>
        <w:t>for each application</w:t>
      </w:r>
      <w:r w:rsidR="002E4263">
        <w:rPr>
          <w:lang w:val="en-US"/>
        </w:rPr>
        <w:t xml:space="preserve"> </w:t>
      </w:r>
      <w:r w:rsidRPr="003D662E">
        <w:rPr>
          <w:lang w:val="en-US"/>
        </w:rPr>
        <w:t xml:space="preserve">that </w:t>
      </w:r>
      <w:r w:rsidR="00F208F2" w:rsidRPr="003D662E">
        <w:rPr>
          <w:lang w:val="en-US"/>
        </w:rPr>
        <w:t xml:space="preserve">contains </w:t>
      </w:r>
      <w:r w:rsidRPr="003D662E">
        <w:rPr>
          <w:lang w:val="en-US"/>
        </w:rPr>
        <w:t xml:space="preserve">an ECS runtime and a service manager running </w:t>
      </w:r>
      <w:r w:rsidR="00EC13EB" w:rsidRPr="003D662E">
        <w:rPr>
          <w:lang w:val="en-US"/>
        </w:rPr>
        <w:t>as</w:t>
      </w:r>
      <w:r w:rsidR="00E42D09" w:rsidRPr="003D662E">
        <w:rPr>
          <w:lang w:val="en-US"/>
        </w:rPr>
        <w:t xml:space="preserve"> separate processes</w:t>
      </w:r>
      <w:r w:rsidRPr="003D662E">
        <w:rPr>
          <w:lang w:val="en-US"/>
        </w:rPr>
        <w:t xml:space="preserve">. </w:t>
      </w:r>
      <w:r w:rsidRPr="00290596">
        <w:rPr>
          <w:lang w:val="en-US"/>
        </w:rPr>
        <w:t xml:space="preserve">The container </w:t>
      </w:r>
      <w:r w:rsidR="00B835AF" w:rsidRPr="00290596">
        <w:rPr>
          <w:lang w:val="en-US"/>
        </w:rPr>
        <w:t>contains the dependencies of all services for the configured application</w:t>
      </w:r>
      <w:r w:rsidR="00B835AF" w:rsidRPr="003D662E">
        <w:rPr>
          <w:lang w:val="en-US"/>
        </w:rPr>
        <w:t xml:space="preserve"> as well as a local communication broker to facilitate local transport-layer data communication among application services</w:t>
      </w:r>
      <w:r w:rsidRPr="003D662E">
        <w:rPr>
          <w:lang w:val="en-US"/>
        </w:rPr>
        <w:t>.</w:t>
      </w:r>
    </w:p>
    <w:p w14:paraId="7EF6B6C7" w14:textId="79909FA1" w:rsidR="0037314D" w:rsidRPr="003D662E" w:rsidRDefault="00476E51" w:rsidP="007245E8">
      <w:pPr>
        <w:pStyle w:val="ListParagraph"/>
        <w:numPr>
          <w:ilvl w:val="0"/>
          <w:numId w:val="46"/>
        </w:numPr>
        <w:jc w:val="both"/>
        <w:rPr>
          <w:lang w:val="en-US"/>
        </w:rPr>
      </w:pPr>
      <w:r w:rsidRPr="003D662E">
        <w:rPr>
          <w:rFonts w:ascii="Consolas" w:hAnsi="Consolas"/>
          <w:lang w:val="en-US"/>
        </w:rPr>
        <w:t>EcsSvc_App</w:t>
      </w:r>
      <w:r w:rsidRPr="003D662E">
        <w:rPr>
          <w:lang w:val="en-US"/>
        </w:rPr>
        <w:t xml:space="preserve"> to </w:t>
      </w:r>
      <w:r w:rsidR="002E4263" w:rsidRPr="00075333">
        <w:rPr>
          <w:lang w:val="en-US"/>
        </w:rPr>
        <w:t xml:space="preserve">create a container for each application </w:t>
      </w:r>
      <w:r w:rsidRPr="00075333">
        <w:rPr>
          <w:lang w:val="en-US"/>
        </w:rPr>
        <w:t>that</w:t>
      </w:r>
      <w:r w:rsidRPr="003D662E">
        <w:rPr>
          <w:lang w:val="en-US"/>
        </w:rPr>
        <w:t xml:space="preserve"> will have an ECS</w:t>
      </w:r>
      <w:r w:rsidR="0037314D" w:rsidRPr="003D662E">
        <w:rPr>
          <w:lang w:val="en-US"/>
        </w:rPr>
        <w:t>-</w:t>
      </w:r>
      <w:r w:rsidRPr="003D662E">
        <w:rPr>
          <w:lang w:val="en-US"/>
        </w:rPr>
        <w:t xml:space="preserve">runtime and a service manager running </w:t>
      </w:r>
      <w:r w:rsidR="00E55579" w:rsidRPr="003D662E">
        <w:rPr>
          <w:lang w:val="en-US"/>
        </w:rPr>
        <w:t>as one</w:t>
      </w:r>
      <w:r w:rsidRPr="003D662E">
        <w:rPr>
          <w:lang w:val="en-US"/>
        </w:rPr>
        <w:t xml:space="preserve"> </w:t>
      </w:r>
      <w:r w:rsidR="0037314D" w:rsidRPr="003D662E">
        <w:rPr>
          <w:lang w:val="en-US"/>
        </w:rPr>
        <w:t xml:space="preserve">single </w:t>
      </w:r>
      <w:r w:rsidRPr="003D662E">
        <w:rPr>
          <w:lang w:val="en-US"/>
        </w:rPr>
        <w:t>process</w:t>
      </w:r>
      <w:r w:rsidR="0037314D" w:rsidRPr="003D662E">
        <w:rPr>
          <w:lang w:val="en-US"/>
        </w:rPr>
        <w:t xml:space="preserve">. Although it is advisable to run these two central services as own processes to increase resilience, a single process allows for saving memory resources. As for </w:t>
      </w:r>
      <w:r w:rsidR="0037314D" w:rsidRPr="003D662E">
        <w:rPr>
          <w:rFonts w:ascii="Consolas" w:hAnsi="Consolas"/>
          <w:lang w:val="en-US"/>
        </w:rPr>
        <w:t>Ecs_Svc_App</w:t>
      </w:r>
      <w:r w:rsidR="0037314D" w:rsidRPr="003D662E">
        <w:rPr>
          <w:lang w:val="en-US"/>
        </w:rPr>
        <w:t xml:space="preserve">, the container includes the dependencies of all services for the configured </w:t>
      </w:r>
      <w:r w:rsidR="002E4263" w:rsidRPr="005218C0">
        <w:rPr>
          <w:lang w:val="en-US"/>
        </w:rPr>
        <w:t xml:space="preserve">application </w:t>
      </w:r>
      <w:r w:rsidR="0037314D" w:rsidRPr="005218C0">
        <w:rPr>
          <w:lang w:val="en-US"/>
        </w:rPr>
        <w:t>as</w:t>
      </w:r>
      <w:r w:rsidR="0037314D" w:rsidRPr="003D662E">
        <w:rPr>
          <w:lang w:val="en-US"/>
        </w:rPr>
        <w:t xml:space="preserve"> well as a local communication broker to facilitate local transport-layer data communication among application services. </w:t>
      </w:r>
    </w:p>
    <w:p w14:paraId="1FD1F4DA" w14:textId="592814DB" w:rsidR="002E4263" w:rsidRPr="002E4263" w:rsidRDefault="00476E51" w:rsidP="007245E8">
      <w:pPr>
        <w:pStyle w:val="ListParagraph"/>
        <w:numPr>
          <w:ilvl w:val="0"/>
          <w:numId w:val="46"/>
        </w:numPr>
        <w:jc w:val="both"/>
        <w:rPr>
          <w:lang w:val="en-US"/>
        </w:rPr>
      </w:pPr>
      <w:r w:rsidRPr="003D662E">
        <w:rPr>
          <w:rFonts w:ascii="Consolas" w:hAnsi="Consolas"/>
          <w:lang w:val="en-US"/>
        </w:rPr>
        <w:t>C1Ecs_C2Svc_App</w:t>
      </w:r>
      <w:r w:rsidRPr="003D662E">
        <w:rPr>
          <w:lang w:val="en-US"/>
        </w:rPr>
        <w:t xml:space="preserve"> to create two </w:t>
      </w:r>
      <w:r w:rsidR="00AD783E" w:rsidRPr="003D662E">
        <w:rPr>
          <w:lang w:val="en-US"/>
        </w:rPr>
        <w:t xml:space="preserve">separate </w:t>
      </w:r>
      <w:r w:rsidRPr="003D662E">
        <w:rPr>
          <w:lang w:val="en-US"/>
        </w:rPr>
        <w:t>containers</w:t>
      </w:r>
      <w:r w:rsidR="002E4263">
        <w:rPr>
          <w:lang w:val="en-US"/>
        </w:rPr>
        <w:t xml:space="preserve"> </w:t>
      </w:r>
      <w:r w:rsidR="002E4263" w:rsidRPr="000B7599">
        <w:rPr>
          <w:lang w:val="en-US"/>
        </w:rPr>
        <w:t>for each application</w:t>
      </w:r>
      <w:r w:rsidR="00AD783E" w:rsidRPr="000B7599">
        <w:rPr>
          <w:lang w:val="en-US"/>
        </w:rPr>
        <w:t>:</w:t>
      </w:r>
      <w:r w:rsidRPr="000B7599">
        <w:rPr>
          <w:lang w:val="en-US"/>
        </w:rPr>
        <w:t xml:space="preserve"> one</w:t>
      </w:r>
      <w:r w:rsidRPr="003D662E">
        <w:rPr>
          <w:lang w:val="en-US"/>
        </w:rPr>
        <w:t xml:space="preserve"> container will have an ECS</w:t>
      </w:r>
      <w:r w:rsidR="00AD783E" w:rsidRPr="003D662E">
        <w:rPr>
          <w:lang w:val="en-US"/>
        </w:rPr>
        <w:t>-</w:t>
      </w:r>
      <w:r w:rsidRPr="003D662E">
        <w:rPr>
          <w:lang w:val="en-US"/>
        </w:rPr>
        <w:t xml:space="preserve">runtime </w:t>
      </w:r>
      <w:r w:rsidR="00AD783E" w:rsidRPr="003D662E">
        <w:rPr>
          <w:lang w:val="en-GB"/>
        </w:rPr>
        <w:t xml:space="preserve">and the second </w:t>
      </w:r>
      <w:r w:rsidRPr="003D662E">
        <w:rPr>
          <w:lang w:val="en-US"/>
        </w:rPr>
        <w:t xml:space="preserve">container </w:t>
      </w:r>
      <w:r w:rsidR="000239C7" w:rsidRPr="003D662E">
        <w:rPr>
          <w:lang w:val="en-US"/>
        </w:rPr>
        <w:t>will have</w:t>
      </w:r>
      <w:r w:rsidR="00AD783E" w:rsidRPr="003D662E">
        <w:rPr>
          <w:lang w:val="en-US"/>
        </w:rPr>
        <w:t xml:space="preserve"> </w:t>
      </w:r>
      <w:r w:rsidRPr="003D662E">
        <w:rPr>
          <w:lang w:val="en-US"/>
        </w:rPr>
        <w:t>a service manager</w:t>
      </w:r>
      <w:r w:rsidR="00AD783E" w:rsidRPr="003D662E">
        <w:rPr>
          <w:lang w:val="en-US"/>
        </w:rPr>
        <w:t xml:space="preserve">, the application dependencies and </w:t>
      </w:r>
      <w:r w:rsidRPr="003D662E">
        <w:rPr>
          <w:lang w:val="en-US"/>
        </w:rPr>
        <w:t xml:space="preserve">a local broker </w:t>
      </w:r>
      <w:r w:rsidR="00AD783E" w:rsidRPr="003D662E">
        <w:rPr>
          <w:lang w:val="en-US"/>
        </w:rPr>
        <w:t>for local transport-level communication among services</w:t>
      </w:r>
      <w:r w:rsidRPr="003D662E">
        <w:rPr>
          <w:lang w:val="en-US"/>
        </w:rPr>
        <w:t>.</w:t>
      </w:r>
      <w:r w:rsidR="002E4263" w:rsidRPr="002E4263">
        <w:rPr>
          <w:rFonts w:ascii="Consolas" w:hAnsi="Consolas"/>
          <w:lang w:val="en-US"/>
        </w:rPr>
        <w:t xml:space="preserve"> </w:t>
      </w:r>
    </w:p>
    <w:p w14:paraId="2DE5BC8E" w14:textId="1D55D34B" w:rsidR="002E4263" w:rsidRPr="003D662E" w:rsidRDefault="002E4263" w:rsidP="007245E8">
      <w:pPr>
        <w:pStyle w:val="ListParagraph"/>
        <w:numPr>
          <w:ilvl w:val="0"/>
          <w:numId w:val="46"/>
        </w:numPr>
        <w:jc w:val="both"/>
        <w:rPr>
          <w:lang w:val="en-US"/>
        </w:rPr>
      </w:pPr>
      <w:r w:rsidRPr="003D662E">
        <w:rPr>
          <w:rFonts w:ascii="Consolas" w:hAnsi="Consolas"/>
          <w:lang w:val="en-US"/>
        </w:rPr>
        <w:t>Ecs_Svc_</w:t>
      </w:r>
      <w:r>
        <w:rPr>
          <w:rFonts w:ascii="Consolas" w:hAnsi="Consolas" w:cs="Consolas"/>
          <w:color w:val="000000"/>
          <w:lang w:val="en-GB"/>
        </w:rPr>
        <w:t xml:space="preserve">AllApps </w:t>
      </w:r>
      <w:r w:rsidRPr="003D662E">
        <w:rPr>
          <w:lang w:val="en-US"/>
        </w:rPr>
        <w:t xml:space="preserve">to create a container </w:t>
      </w:r>
      <w:r w:rsidRPr="005F5BD4">
        <w:rPr>
          <w:lang w:val="en-US"/>
        </w:rPr>
        <w:t>for all applications that</w:t>
      </w:r>
      <w:r w:rsidRPr="003D662E">
        <w:rPr>
          <w:lang w:val="en-US"/>
        </w:rPr>
        <w:t xml:space="preserve"> contains an ECS runtime and a service manager running as separate processes. The container contains the dependencies of all services for the </w:t>
      </w:r>
      <w:r w:rsidRPr="00842C87">
        <w:rPr>
          <w:lang w:val="en-US"/>
        </w:rPr>
        <w:t>configured applications as well a</w:t>
      </w:r>
      <w:r w:rsidRPr="003D662E">
        <w:rPr>
          <w:lang w:val="en-US"/>
        </w:rPr>
        <w:t>s a local communication broker to facilitate local transport-layer data communication among application services.</w:t>
      </w:r>
    </w:p>
    <w:p w14:paraId="617F6076" w14:textId="40A86606" w:rsidR="002E4263" w:rsidRPr="003D662E" w:rsidRDefault="002E4263" w:rsidP="007245E8">
      <w:pPr>
        <w:pStyle w:val="ListParagraph"/>
        <w:numPr>
          <w:ilvl w:val="0"/>
          <w:numId w:val="46"/>
        </w:numPr>
        <w:jc w:val="both"/>
        <w:rPr>
          <w:lang w:val="en-US"/>
        </w:rPr>
      </w:pPr>
      <w:r w:rsidRPr="003D662E">
        <w:rPr>
          <w:rFonts w:ascii="Consolas" w:hAnsi="Consolas"/>
          <w:lang w:val="en-US"/>
        </w:rPr>
        <w:t>EcsSvc_</w:t>
      </w:r>
      <w:r>
        <w:rPr>
          <w:rFonts w:ascii="Consolas" w:hAnsi="Consolas" w:cs="Consolas"/>
          <w:color w:val="000000"/>
          <w:lang w:val="en-GB"/>
        </w:rPr>
        <w:t xml:space="preserve">AllApps </w:t>
      </w:r>
      <w:r w:rsidRPr="003D662E">
        <w:rPr>
          <w:lang w:val="en-US"/>
        </w:rPr>
        <w:t xml:space="preserve">to create a </w:t>
      </w:r>
      <w:r w:rsidRPr="00A40E7D">
        <w:rPr>
          <w:lang w:val="en-US"/>
        </w:rPr>
        <w:t>container for all applications that will have</w:t>
      </w:r>
      <w:r w:rsidRPr="003D662E">
        <w:rPr>
          <w:lang w:val="en-US"/>
        </w:rPr>
        <w:t xml:space="preserve"> an ECS-runtime and a service manager running as one single process. Although it is advisable to run these two central services as own processes to increase resilience, a single process allows for saving memory resources. As for </w:t>
      </w:r>
      <w:r w:rsidRPr="003D662E">
        <w:rPr>
          <w:rFonts w:ascii="Consolas" w:hAnsi="Consolas"/>
          <w:lang w:val="en-US"/>
        </w:rPr>
        <w:t>Ecs_Svc_</w:t>
      </w:r>
      <w:r>
        <w:rPr>
          <w:rFonts w:ascii="Consolas" w:hAnsi="Consolas" w:cs="Consolas"/>
          <w:color w:val="000000"/>
          <w:lang w:val="en-GB"/>
        </w:rPr>
        <w:t>AllApps</w:t>
      </w:r>
      <w:r w:rsidRPr="003D662E">
        <w:rPr>
          <w:lang w:val="en-US"/>
        </w:rPr>
        <w:t xml:space="preserve">, the container includes the dependencies of all services for the </w:t>
      </w:r>
      <w:r w:rsidRPr="00F02E4B">
        <w:rPr>
          <w:lang w:val="en-US"/>
        </w:rPr>
        <w:t>configured applications as well</w:t>
      </w:r>
      <w:r w:rsidRPr="003D662E">
        <w:rPr>
          <w:lang w:val="en-US"/>
        </w:rPr>
        <w:t xml:space="preserve"> as a local communication broker to facilitate local transport-layer data communication among application services. </w:t>
      </w:r>
    </w:p>
    <w:p w14:paraId="6EA476A4" w14:textId="6AE725F7" w:rsidR="002E4263" w:rsidRPr="003D662E" w:rsidRDefault="002E4263" w:rsidP="007245E8">
      <w:pPr>
        <w:pStyle w:val="ListParagraph"/>
        <w:numPr>
          <w:ilvl w:val="0"/>
          <w:numId w:val="46"/>
        </w:numPr>
        <w:jc w:val="both"/>
        <w:rPr>
          <w:lang w:val="en-US"/>
        </w:rPr>
      </w:pPr>
      <w:r w:rsidRPr="003D662E">
        <w:rPr>
          <w:rFonts w:ascii="Consolas" w:hAnsi="Consolas"/>
          <w:lang w:val="en-US"/>
        </w:rPr>
        <w:t>C1Ecs_C2Svc_</w:t>
      </w:r>
      <w:r>
        <w:rPr>
          <w:rFonts w:ascii="Consolas" w:hAnsi="Consolas" w:cs="Consolas"/>
          <w:color w:val="000000"/>
          <w:lang w:val="en-GB"/>
        </w:rPr>
        <w:t xml:space="preserve">AllApps </w:t>
      </w:r>
      <w:r w:rsidRPr="003D662E">
        <w:rPr>
          <w:lang w:val="en-US"/>
        </w:rPr>
        <w:t xml:space="preserve">to create two separate containers: one container will have an ECS-runtime </w:t>
      </w:r>
      <w:r w:rsidRPr="003D662E">
        <w:rPr>
          <w:lang w:val="en-GB"/>
        </w:rPr>
        <w:t xml:space="preserve">and the second </w:t>
      </w:r>
      <w:r w:rsidRPr="003D662E">
        <w:rPr>
          <w:lang w:val="en-US"/>
        </w:rPr>
        <w:t xml:space="preserve">container will have a service manager, the </w:t>
      </w:r>
      <w:r w:rsidRPr="00F02E4B">
        <w:rPr>
          <w:lang w:val="en-US"/>
        </w:rPr>
        <w:t>dependencies for all applications and a loca</w:t>
      </w:r>
      <w:r w:rsidRPr="003D662E">
        <w:rPr>
          <w:lang w:val="en-US"/>
        </w:rPr>
        <w:t>l broker for local transport-level communication among services.</w:t>
      </w:r>
    </w:p>
    <w:p w14:paraId="33E40DD3" w14:textId="77777777" w:rsidR="00476E51" w:rsidRPr="003D662E" w:rsidRDefault="00476E51" w:rsidP="002E4263">
      <w:pPr>
        <w:pStyle w:val="ListParagraph"/>
        <w:jc w:val="both"/>
        <w:rPr>
          <w:lang w:val="en-US"/>
        </w:rPr>
      </w:pPr>
    </w:p>
    <w:p w14:paraId="17164A08" w14:textId="5B995DF5" w:rsidR="00080E6F" w:rsidRPr="003D662E" w:rsidRDefault="002E4263" w:rsidP="00080E6F">
      <w:pPr>
        <w:keepNext/>
        <w:jc w:val="both"/>
        <w:rPr>
          <w:lang w:val="en-US"/>
        </w:rPr>
      </w:pPr>
      <w:r>
        <w:rPr>
          <w:noProof/>
          <w:lang w:val="en-US"/>
        </w:rPr>
        <w:lastRenderedPageBreak/>
        <w:drawing>
          <wp:inline distT="0" distB="0" distL="0" distR="0" wp14:anchorId="25B657E6" wp14:editId="0303B074">
            <wp:extent cx="5760720" cy="4034790"/>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ontainerTypes.wmf"/>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60720" cy="4034790"/>
                    </a:xfrm>
                    <a:prstGeom prst="rect">
                      <a:avLst/>
                    </a:prstGeom>
                  </pic:spPr>
                </pic:pic>
              </a:graphicData>
            </a:graphic>
          </wp:inline>
        </w:drawing>
      </w:r>
    </w:p>
    <w:p w14:paraId="4E67D268" w14:textId="6692B6ED" w:rsidR="00080E6F" w:rsidRPr="003D662E" w:rsidRDefault="00080E6F" w:rsidP="00EB40C0">
      <w:pPr>
        <w:pStyle w:val="Caption"/>
        <w:jc w:val="center"/>
        <w:rPr>
          <w:lang w:val="en-GB"/>
        </w:rPr>
      </w:pPr>
      <w:bookmarkStart w:id="235" w:name="_Ref123728307"/>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C62E87">
        <w:rPr>
          <w:noProof/>
          <w:lang w:val="en-GB"/>
        </w:rPr>
        <w:t>56</w:t>
      </w:r>
      <w:r w:rsidRPr="003D662E">
        <w:fldChar w:fldCharType="end"/>
      </w:r>
      <w:bookmarkEnd w:id="235"/>
      <w:r w:rsidRPr="003D662E">
        <w:rPr>
          <w:lang w:val="en-GB"/>
        </w:rPr>
        <w:t xml:space="preserve">: Container </w:t>
      </w:r>
      <w:r w:rsidR="002124B3" w:rsidRPr="003D662E">
        <w:rPr>
          <w:lang w:val="en-GB"/>
        </w:rPr>
        <w:t>t</w:t>
      </w:r>
      <w:r w:rsidRPr="003D662E">
        <w:rPr>
          <w:lang w:val="en-GB"/>
        </w:rPr>
        <w:t>ypes</w:t>
      </w:r>
      <w:r w:rsidR="002124B3" w:rsidRPr="003D662E">
        <w:rPr>
          <w:lang w:val="en-GB"/>
        </w:rPr>
        <w:t xml:space="preserve"> and contained services/parts as supported by the platform.</w:t>
      </w:r>
    </w:p>
    <w:p w14:paraId="46F856B5" w14:textId="7391A7C5" w:rsidR="00E13F9F" w:rsidRDefault="00476E51" w:rsidP="00DB1D2D">
      <w:pPr>
        <w:jc w:val="both"/>
        <w:rPr>
          <w:lang w:val="en-US"/>
        </w:rPr>
      </w:pPr>
      <w:r w:rsidRPr="003D662E">
        <w:rPr>
          <w:lang w:val="en-US"/>
        </w:rPr>
        <w:t xml:space="preserve">After creating the images and pushing them to the registry, a descriptor for each </w:t>
      </w:r>
      <w:r w:rsidR="000239C7" w:rsidRPr="003D662E">
        <w:rPr>
          <w:lang w:val="en-US"/>
        </w:rPr>
        <w:t>Docker</w:t>
      </w:r>
      <w:r w:rsidRPr="003D662E">
        <w:rPr>
          <w:lang w:val="en-US"/>
        </w:rPr>
        <w:t xml:space="preserve"> image is created </w:t>
      </w:r>
      <w:r w:rsidR="00913F6F" w:rsidRPr="003D662E">
        <w:rPr>
          <w:lang w:val="en-US"/>
        </w:rPr>
        <w:t>specifying</w:t>
      </w:r>
      <w:r w:rsidR="00DB1D2D" w:rsidRPr="003D662E">
        <w:rPr>
          <w:lang w:val="en-US"/>
        </w:rPr>
        <w:t xml:space="preserve"> </w:t>
      </w:r>
      <w:r w:rsidRPr="003D662E">
        <w:rPr>
          <w:lang w:val="en-US"/>
        </w:rPr>
        <w:t xml:space="preserve">properties </w:t>
      </w:r>
      <w:r w:rsidR="00913F6F" w:rsidRPr="003D662E">
        <w:rPr>
          <w:lang w:val="en-US"/>
        </w:rPr>
        <w:t xml:space="preserve">of the container </w:t>
      </w:r>
      <w:r w:rsidRPr="003D662E">
        <w:rPr>
          <w:lang w:val="en-US"/>
        </w:rPr>
        <w:t xml:space="preserve">image. </w:t>
      </w:r>
      <w:r w:rsidR="00DB1D2D" w:rsidRPr="003D662E">
        <w:rPr>
          <w:lang w:val="en-US"/>
        </w:rPr>
        <w:t xml:space="preserve">Besides descriptive characteristics of the container, the descriptor in particular contains the container startup options (environment variables, exposed network ports, utilized volumes, Docker-out-of-Docker settings for the </w:t>
      </w:r>
      <w:r w:rsidR="00DB1D2D" w:rsidRPr="003D662E">
        <w:rPr>
          <w:rFonts w:ascii="Consolas" w:hAnsi="Consolas"/>
          <w:lang w:val="en-US"/>
        </w:rPr>
        <w:t>Ecs</w:t>
      </w:r>
      <w:r w:rsidR="002E4263">
        <w:rPr>
          <w:rFonts w:ascii="Consolas" w:hAnsi="Consolas"/>
          <w:lang w:val="en-US"/>
        </w:rPr>
        <w:t xml:space="preserve">, </w:t>
      </w:r>
      <w:r w:rsidR="002E4263" w:rsidRPr="003D662E">
        <w:rPr>
          <w:rFonts w:ascii="Consolas" w:hAnsi="Consolas"/>
          <w:lang w:val="en-US"/>
        </w:rPr>
        <w:t>C1Ecs_C2Svc_App</w:t>
      </w:r>
      <w:r w:rsidR="002E4263">
        <w:rPr>
          <w:rFonts w:ascii="Consolas" w:hAnsi="Consolas"/>
          <w:lang w:val="en-US"/>
        </w:rPr>
        <w:t>,</w:t>
      </w:r>
      <w:r w:rsidR="00DB1D2D" w:rsidRPr="003D662E">
        <w:rPr>
          <w:rFonts w:cstheme="minorHAnsi"/>
          <w:lang w:val="en-US"/>
        </w:rPr>
        <w:t xml:space="preserve"> or the </w:t>
      </w:r>
      <w:r w:rsidR="002E4263" w:rsidRPr="003D662E">
        <w:rPr>
          <w:rFonts w:ascii="Consolas" w:hAnsi="Consolas"/>
          <w:lang w:val="en-US"/>
        </w:rPr>
        <w:t>C1Ecs_C2Svc_</w:t>
      </w:r>
      <w:r w:rsidR="002E4263">
        <w:rPr>
          <w:rFonts w:ascii="Consolas" w:hAnsi="Consolas" w:cs="Consolas"/>
          <w:color w:val="000000"/>
          <w:lang w:val="en-GB"/>
        </w:rPr>
        <w:t>AllApps</w:t>
      </w:r>
      <w:r w:rsidR="00DB1D2D" w:rsidRPr="003D662E">
        <w:rPr>
          <w:lang w:val="en-US"/>
        </w:rPr>
        <w:t xml:space="preserve"> container type) and the location from where to obtain the container, e.g., an image name pointing to the local container registry. These descriptors are stored in the artifacts folder of the platform as </w:t>
      </w:r>
      <w:r w:rsidRPr="003D662E">
        <w:rPr>
          <w:lang w:val="en-US"/>
        </w:rPr>
        <w:t>specified in the configuration model</w:t>
      </w:r>
      <w:r w:rsidR="00DB1D2D" w:rsidRPr="003D662E">
        <w:rPr>
          <w:lang w:val="en-US"/>
        </w:rPr>
        <w:t xml:space="preserve"> and can be obtained by the management user interface (to display the available containers), but in particular by the container manager installed on a device (e.g., </w:t>
      </w:r>
      <w:r w:rsidR="00DB1D2D" w:rsidRPr="003D662E">
        <w:rPr>
          <w:rFonts w:ascii="Consolas" w:hAnsi="Consolas"/>
          <w:lang w:val="en-US"/>
        </w:rPr>
        <w:t>Ecs</w:t>
      </w:r>
      <w:r w:rsidR="00DB1D2D" w:rsidRPr="003D662E">
        <w:rPr>
          <w:rFonts w:cstheme="minorHAnsi"/>
          <w:lang w:val="en-US"/>
        </w:rPr>
        <w:t xml:space="preserve"> </w:t>
      </w:r>
      <w:r w:rsidR="00DB1D2D" w:rsidRPr="003D662E">
        <w:rPr>
          <w:lang w:val="en-US"/>
        </w:rPr>
        <w:t>container type)</w:t>
      </w:r>
      <w:r w:rsidR="002124B3" w:rsidRPr="003D662E">
        <w:rPr>
          <w:lang w:val="en-US"/>
        </w:rPr>
        <w:t xml:space="preserve"> in order to obtain an application/service container on demand and to start using the startup parameters specified in the container descriptor.</w:t>
      </w:r>
    </w:p>
    <w:p w14:paraId="35DE2FA5" w14:textId="25D43175" w:rsidR="005477EB" w:rsidRPr="00650CBA" w:rsidRDefault="005477EB" w:rsidP="00DB1D2D">
      <w:pPr>
        <w:jc w:val="both"/>
        <w:rPr>
          <w:lang w:val="en-US"/>
        </w:rPr>
      </w:pPr>
      <w:r w:rsidRPr="00650CBA">
        <w:rPr>
          <w:lang w:val="en-US"/>
        </w:rPr>
        <w:t xml:space="preserve">During the instantiation process, each container </w:t>
      </w:r>
      <w:r w:rsidR="005E4F15" w:rsidRPr="00650CBA">
        <w:rPr>
          <w:lang w:val="en-US"/>
        </w:rPr>
        <w:t xml:space="preserve">image </w:t>
      </w:r>
      <w:r w:rsidRPr="00650CBA">
        <w:rPr>
          <w:lang w:val="en-US"/>
        </w:rPr>
        <w:t>is created for</w:t>
      </w:r>
      <w:r w:rsidR="005E4F15" w:rsidRPr="00650CBA">
        <w:rPr>
          <w:lang w:val="en-US"/>
        </w:rPr>
        <w:t xml:space="preserve"> a</w:t>
      </w:r>
      <w:r w:rsidRPr="00650CBA">
        <w:rPr>
          <w:lang w:val="en-US"/>
        </w:rPr>
        <w:t xml:space="preserve"> specific device</w:t>
      </w:r>
      <w:r w:rsidR="005E4F15" w:rsidRPr="00650CBA">
        <w:rPr>
          <w:lang w:val="en-US"/>
        </w:rPr>
        <w:t xml:space="preserve"> as </w:t>
      </w:r>
      <w:r w:rsidR="0065204C" w:rsidRPr="00650CBA">
        <w:rPr>
          <w:lang w:val="en-US"/>
        </w:rPr>
        <w:t xml:space="preserve">configured </w:t>
      </w:r>
      <w:r w:rsidR="005E4F15" w:rsidRPr="00650CBA">
        <w:rPr>
          <w:lang w:val="en-US"/>
        </w:rPr>
        <w:t xml:space="preserve">in the </w:t>
      </w:r>
      <w:r w:rsidR="0088257A" w:rsidRPr="00650CBA">
        <w:rPr>
          <w:lang w:val="en-US"/>
        </w:rPr>
        <w:t>device</w:t>
      </w:r>
      <w:r w:rsidR="008712B3" w:rsidRPr="00650CBA">
        <w:rPr>
          <w:lang w:val="en-US"/>
        </w:rPr>
        <w:t xml:space="preserve"> </w:t>
      </w:r>
      <w:r w:rsidR="00A62F3D" w:rsidRPr="00650CBA">
        <w:rPr>
          <w:lang w:val="en-US"/>
        </w:rPr>
        <w:t xml:space="preserve">type </w:t>
      </w:r>
      <w:r w:rsidR="008712B3" w:rsidRPr="00650CBA">
        <w:rPr>
          <w:lang w:val="en-US"/>
        </w:rPr>
        <w:t>definitions in the platform configuration</w:t>
      </w:r>
      <w:r w:rsidR="0065204C" w:rsidRPr="00650CBA">
        <w:rPr>
          <w:lang w:val="en-US"/>
        </w:rPr>
        <w:t xml:space="preserve"> (each device has its own specifications and configuration)</w:t>
      </w:r>
      <w:r w:rsidR="005E4F15" w:rsidRPr="00650CBA">
        <w:rPr>
          <w:lang w:val="en-US"/>
        </w:rPr>
        <w:t>.</w:t>
      </w:r>
      <w:r w:rsidR="00624EA6" w:rsidRPr="00650CBA">
        <w:rPr>
          <w:lang w:val="en-US"/>
        </w:rPr>
        <w:t xml:space="preserve"> Each container image will have the J</w:t>
      </w:r>
      <w:r w:rsidR="00A044C9" w:rsidRPr="00650CBA">
        <w:rPr>
          <w:lang w:val="en-US"/>
        </w:rPr>
        <w:t>AR</w:t>
      </w:r>
      <w:r w:rsidR="00D60A8F" w:rsidRPr="00650CBA">
        <w:rPr>
          <w:lang w:val="en-US"/>
        </w:rPr>
        <w:t xml:space="preserve"> files </w:t>
      </w:r>
      <w:r w:rsidR="00624EA6" w:rsidRPr="00650CBA">
        <w:rPr>
          <w:lang w:val="en-US"/>
        </w:rPr>
        <w:t xml:space="preserve">created </w:t>
      </w:r>
      <w:r w:rsidR="00A044C9" w:rsidRPr="00650CBA">
        <w:rPr>
          <w:lang w:val="en-US"/>
        </w:rPr>
        <w:t>specifically</w:t>
      </w:r>
      <w:r w:rsidR="0088257A" w:rsidRPr="00650CBA">
        <w:rPr>
          <w:lang w:val="en-US"/>
        </w:rPr>
        <w:t xml:space="preserve"> </w:t>
      </w:r>
      <w:r w:rsidR="00624EA6" w:rsidRPr="00650CBA">
        <w:rPr>
          <w:lang w:val="en-US"/>
        </w:rPr>
        <w:t>for the device. Additionally, each</w:t>
      </w:r>
      <w:r w:rsidR="005E4F15" w:rsidRPr="00650CBA">
        <w:rPr>
          <w:lang w:val="en-US"/>
        </w:rPr>
        <w:t xml:space="preserve"> device </w:t>
      </w:r>
      <w:r w:rsidR="00653B47" w:rsidRPr="00650CBA">
        <w:rPr>
          <w:lang w:val="en-US"/>
        </w:rPr>
        <w:t>may</w:t>
      </w:r>
      <w:r w:rsidR="005E4F15" w:rsidRPr="00650CBA">
        <w:rPr>
          <w:lang w:val="en-US"/>
        </w:rPr>
        <w:t xml:space="preserve"> </w:t>
      </w:r>
      <w:r w:rsidR="00653B47" w:rsidRPr="00650CBA">
        <w:rPr>
          <w:lang w:val="en-US"/>
        </w:rPr>
        <w:t xml:space="preserve">define </w:t>
      </w:r>
      <w:r w:rsidR="005E4F15" w:rsidRPr="00650CBA">
        <w:rPr>
          <w:lang w:val="en-US"/>
        </w:rPr>
        <w:t>provide</w:t>
      </w:r>
      <w:r w:rsidR="00653B47" w:rsidRPr="00650CBA">
        <w:rPr>
          <w:lang w:val="en-US"/>
        </w:rPr>
        <w:t>d</w:t>
      </w:r>
      <w:r w:rsidR="005E4F15" w:rsidRPr="00650CBA">
        <w:rPr>
          <w:lang w:val="en-US"/>
        </w:rPr>
        <w:t xml:space="preserve"> dependencies</w:t>
      </w:r>
      <w:r w:rsidR="008D66F0" w:rsidRPr="00650CBA">
        <w:rPr>
          <w:lang w:val="en-US"/>
        </w:rPr>
        <w:t>. I</w:t>
      </w:r>
      <w:r w:rsidR="005E4F15" w:rsidRPr="00650CBA">
        <w:rPr>
          <w:lang w:val="en-US"/>
        </w:rPr>
        <w:t>n this case</w:t>
      </w:r>
      <w:r w:rsidR="0088257A" w:rsidRPr="00650CBA">
        <w:rPr>
          <w:lang w:val="en-US"/>
        </w:rPr>
        <w:t>,</w:t>
      </w:r>
      <w:r w:rsidR="005E4F15" w:rsidRPr="00650CBA">
        <w:rPr>
          <w:lang w:val="en-US"/>
        </w:rPr>
        <w:t xml:space="preserve"> the provided dependencies will not be added to the container. With this, the instantiation process is more </w:t>
      </w:r>
      <w:r w:rsidR="0088257A" w:rsidRPr="00650CBA">
        <w:rPr>
          <w:lang w:val="en-US"/>
        </w:rPr>
        <w:t xml:space="preserve">flexible </w:t>
      </w:r>
      <w:r w:rsidR="005E4F15" w:rsidRPr="00650CBA">
        <w:rPr>
          <w:lang w:val="en-US"/>
        </w:rPr>
        <w:t>and container images are more device-oriented.</w:t>
      </w:r>
    </w:p>
    <w:p w14:paraId="2ABD5530" w14:textId="557CC2F5" w:rsidR="00531E30" w:rsidRPr="009360C9" w:rsidRDefault="00EF01FE" w:rsidP="00DB1D2D">
      <w:pPr>
        <w:jc w:val="both"/>
        <w:rPr>
          <w:lang w:val="en-US"/>
        </w:rPr>
      </w:pPr>
      <w:r w:rsidRPr="009360C9">
        <w:rPr>
          <w:lang w:val="en-US"/>
        </w:rPr>
        <w:t xml:space="preserve">During the container </w:t>
      </w:r>
      <w:r w:rsidR="0088257A" w:rsidRPr="009360C9">
        <w:rPr>
          <w:lang w:val="en-US"/>
        </w:rPr>
        <w:t xml:space="preserve">image </w:t>
      </w:r>
      <w:r w:rsidRPr="009360C9">
        <w:rPr>
          <w:lang w:val="en-US"/>
        </w:rPr>
        <w:t xml:space="preserve">creation, there is an option to use </w:t>
      </w:r>
      <w:r w:rsidR="0088257A" w:rsidRPr="009360C9">
        <w:rPr>
          <w:lang w:val="en-US"/>
        </w:rPr>
        <w:t xml:space="preserve">an </w:t>
      </w:r>
      <w:r w:rsidR="005477EB" w:rsidRPr="009360C9">
        <w:rPr>
          <w:lang w:val="en-US"/>
        </w:rPr>
        <w:t>image-based</w:t>
      </w:r>
      <w:r w:rsidRPr="009360C9">
        <w:rPr>
          <w:lang w:val="en-US"/>
        </w:rPr>
        <w:t xml:space="preserve"> manner by setting </w:t>
      </w:r>
      <w:r w:rsidR="00C74F33" w:rsidRPr="00C74F33">
        <w:rPr>
          <w:lang w:val="en-GB"/>
        </w:rPr>
        <w:t xml:space="preserve">the </w:t>
      </w:r>
      <w:r w:rsidR="00C74F33">
        <w:rPr>
          <w:lang w:val="en-GB"/>
        </w:rPr>
        <w:t xml:space="preserve">configuration model </w:t>
      </w:r>
      <w:r w:rsidR="00C74F33" w:rsidRPr="00C74F33">
        <w:rPr>
          <w:lang w:val="en-GB"/>
        </w:rPr>
        <w:t>variable</w:t>
      </w:r>
      <w:r w:rsidRPr="009360C9">
        <w:rPr>
          <w:lang w:val="en-US"/>
        </w:rPr>
        <w:t xml:space="preserve"> </w:t>
      </w:r>
      <w:r w:rsidRPr="009360C9">
        <w:rPr>
          <w:rFonts w:ascii="Consolas" w:hAnsi="Consolas" w:cs="Consolas"/>
          <w:color w:val="000000"/>
          <w:lang w:val="en-GB"/>
        </w:rPr>
        <w:t xml:space="preserve">containerBaseImageMethod </w:t>
      </w:r>
      <w:r w:rsidRPr="009360C9">
        <w:rPr>
          <w:lang w:val="en-US"/>
        </w:rPr>
        <w:t>in the configuration model for an application to</w:t>
      </w:r>
      <w:r w:rsidR="0088257A" w:rsidRPr="009360C9">
        <w:rPr>
          <w:lang w:val="en-GB"/>
        </w:rPr>
        <w:t xml:space="preserve"> </w:t>
      </w:r>
      <w:r w:rsidR="0088257A" w:rsidRPr="009360C9">
        <w:rPr>
          <w:lang w:val="en-US"/>
        </w:rPr>
        <w:t>be</w:t>
      </w:r>
      <w:r w:rsidR="005E6028">
        <w:rPr>
          <w:rStyle w:val="FootnoteReference"/>
          <w:lang w:val="en-US"/>
        </w:rPr>
        <w:footnoteReference w:id="95"/>
      </w:r>
      <w:r w:rsidRPr="009360C9">
        <w:rPr>
          <w:lang w:val="en-US"/>
        </w:rPr>
        <w:t xml:space="preserve"> </w:t>
      </w:r>
      <w:r w:rsidRPr="009360C9">
        <w:rPr>
          <w:rFonts w:ascii="Consolas" w:hAnsi="Consolas"/>
          <w:lang w:val="en-US"/>
        </w:rPr>
        <w:t>true</w:t>
      </w:r>
      <w:r w:rsidRPr="009360C9">
        <w:rPr>
          <w:lang w:val="en-US"/>
        </w:rPr>
        <w:t xml:space="preserve">. With this option, the container </w:t>
      </w:r>
      <w:r w:rsidR="0088257A" w:rsidRPr="009360C9">
        <w:rPr>
          <w:lang w:val="en-US"/>
        </w:rPr>
        <w:t xml:space="preserve">image </w:t>
      </w:r>
      <w:r w:rsidR="005477EB" w:rsidRPr="009360C9">
        <w:rPr>
          <w:lang w:val="en-US"/>
        </w:rPr>
        <w:t xml:space="preserve">creation </w:t>
      </w:r>
      <w:r w:rsidR="00A8520E" w:rsidRPr="009360C9">
        <w:rPr>
          <w:lang w:val="en-US"/>
        </w:rPr>
        <w:t xml:space="preserve">is done as shown in </w:t>
      </w:r>
      <w:r w:rsidR="00531E30" w:rsidRPr="009360C9">
        <w:rPr>
          <w:lang w:val="en-US"/>
        </w:rPr>
        <w:fldChar w:fldCharType="begin"/>
      </w:r>
      <w:r w:rsidR="00531E30" w:rsidRPr="009360C9">
        <w:rPr>
          <w:lang w:val="en-US"/>
        </w:rPr>
        <w:instrText xml:space="preserve"> REF _Ref135406816 \h  \* MERGEFORMAT </w:instrText>
      </w:r>
      <w:r w:rsidR="00531E30" w:rsidRPr="009360C9">
        <w:rPr>
          <w:lang w:val="en-US"/>
        </w:rPr>
      </w:r>
      <w:r w:rsidR="00531E30" w:rsidRPr="009360C9">
        <w:rPr>
          <w:lang w:val="en-US"/>
        </w:rPr>
        <w:fldChar w:fldCharType="separate"/>
      </w:r>
      <w:r w:rsidR="00C62E87" w:rsidRPr="007D4360">
        <w:rPr>
          <w:lang w:val="en-GB"/>
        </w:rPr>
        <w:t xml:space="preserve">Figure </w:t>
      </w:r>
      <w:r w:rsidR="00C62E87">
        <w:rPr>
          <w:noProof/>
          <w:lang w:val="en-GB"/>
        </w:rPr>
        <w:t>57</w:t>
      </w:r>
      <w:r w:rsidR="00C62E87" w:rsidRPr="007D4360">
        <w:rPr>
          <w:lang w:val="en-GB"/>
        </w:rPr>
        <w:t>: Container base image creation</w:t>
      </w:r>
      <w:r w:rsidR="00531E30" w:rsidRPr="009360C9">
        <w:rPr>
          <w:lang w:val="en-US"/>
        </w:rPr>
        <w:fldChar w:fldCharType="end"/>
      </w:r>
      <w:r w:rsidR="00531E30" w:rsidRPr="009360C9">
        <w:rPr>
          <w:lang w:val="en-US"/>
        </w:rPr>
        <w:t xml:space="preserve">. The steps are: </w:t>
      </w:r>
    </w:p>
    <w:p w14:paraId="2CC335BA" w14:textId="77777777" w:rsidR="00531E30" w:rsidRPr="00531E30" w:rsidRDefault="00531E30" w:rsidP="00531E30">
      <w:pPr>
        <w:keepNext/>
        <w:jc w:val="both"/>
        <w:rPr>
          <w:highlight w:val="green"/>
        </w:rPr>
      </w:pPr>
      <w:r w:rsidRPr="00531E30">
        <w:rPr>
          <w:noProof/>
          <w:highlight w:val="green"/>
          <w:lang w:val="en-US"/>
        </w:rPr>
        <w:lastRenderedPageBreak/>
        <w:drawing>
          <wp:inline distT="0" distB="0" distL="0" distR="0" wp14:anchorId="43169FCA" wp14:editId="4EF688D6">
            <wp:extent cx="5760720" cy="147193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BaseImageContainer.wmf"/>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60720" cy="1471930"/>
                    </a:xfrm>
                    <a:prstGeom prst="rect">
                      <a:avLst/>
                    </a:prstGeom>
                  </pic:spPr>
                </pic:pic>
              </a:graphicData>
            </a:graphic>
          </wp:inline>
        </w:drawing>
      </w:r>
    </w:p>
    <w:p w14:paraId="28ACFC88" w14:textId="22270CEE" w:rsidR="00531E30" w:rsidRPr="007D4360" w:rsidRDefault="00531E30" w:rsidP="00531E30">
      <w:pPr>
        <w:pStyle w:val="Caption"/>
        <w:jc w:val="center"/>
        <w:rPr>
          <w:lang w:val="en-GB"/>
        </w:rPr>
      </w:pPr>
      <w:bookmarkStart w:id="236" w:name="_Ref135406816"/>
      <w:r w:rsidRPr="007D4360">
        <w:rPr>
          <w:lang w:val="en-GB"/>
        </w:rPr>
        <w:t xml:space="preserve">Figure </w:t>
      </w:r>
      <w:r w:rsidRPr="007D4360">
        <w:fldChar w:fldCharType="begin"/>
      </w:r>
      <w:r w:rsidRPr="007D4360">
        <w:rPr>
          <w:lang w:val="en-GB"/>
        </w:rPr>
        <w:instrText xml:space="preserve"> SEQ Figure \* ARABIC </w:instrText>
      </w:r>
      <w:r w:rsidRPr="007D4360">
        <w:fldChar w:fldCharType="separate"/>
      </w:r>
      <w:r w:rsidR="00C62E87">
        <w:rPr>
          <w:noProof/>
          <w:lang w:val="en-GB"/>
        </w:rPr>
        <w:t>57</w:t>
      </w:r>
      <w:r w:rsidRPr="007D4360">
        <w:fldChar w:fldCharType="end"/>
      </w:r>
      <w:r w:rsidRPr="007D4360">
        <w:rPr>
          <w:lang w:val="en-GB"/>
        </w:rPr>
        <w:t>: Container base image creation</w:t>
      </w:r>
      <w:bookmarkEnd w:id="236"/>
    </w:p>
    <w:p w14:paraId="1A1CFA7E" w14:textId="4255E07B" w:rsidR="005477EB" w:rsidRPr="007D4360" w:rsidRDefault="005477EB" w:rsidP="007245E8">
      <w:pPr>
        <w:pStyle w:val="ListParagraph"/>
        <w:numPr>
          <w:ilvl w:val="0"/>
          <w:numId w:val="49"/>
        </w:numPr>
        <w:jc w:val="both"/>
        <w:rPr>
          <w:lang w:val="en-US"/>
        </w:rPr>
      </w:pPr>
      <w:r w:rsidRPr="007D4360">
        <w:rPr>
          <w:lang w:val="en-US"/>
        </w:rPr>
        <w:t xml:space="preserve">Create a common dependencies container image: This container image has just the dependencies shared among all the devices. </w:t>
      </w:r>
    </w:p>
    <w:p w14:paraId="65E7C93B" w14:textId="717DAC56" w:rsidR="005477EB" w:rsidRPr="007D4360" w:rsidRDefault="005477EB" w:rsidP="007245E8">
      <w:pPr>
        <w:pStyle w:val="ListParagraph"/>
        <w:numPr>
          <w:ilvl w:val="0"/>
          <w:numId w:val="49"/>
        </w:numPr>
        <w:jc w:val="both"/>
        <w:rPr>
          <w:lang w:val="en-US"/>
        </w:rPr>
      </w:pPr>
      <w:r w:rsidRPr="007D4360">
        <w:rPr>
          <w:lang w:val="en-US"/>
        </w:rPr>
        <w:t xml:space="preserve">Create </w:t>
      </w:r>
      <w:r w:rsidR="00EE2C56" w:rsidRPr="007D4360">
        <w:rPr>
          <w:lang w:val="en-US"/>
        </w:rPr>
        <w:t xml:space="preserve">an </w:t>
      </w:r>
      <w:r w:rsidRPr="007D4360">
        <w:rPr>
          <w:lang w:val="en-US"/>
        </w:rPr>
        <w:t>all dependencies container image: This container image will use the common dependencies container image as</w:t>
      </w:r>
      <w:r w:rsidR="005E4F15" w:rsidRPr="007D4360">
        <w:rPr>
          <w:lang w:val="en-US"/>
        </w:rPr>
        <w:t xml:space="preserve"> a</w:t>
      </w:r>
      <w:r w:rsidRPr="007D4360">
        <w:rPr>
          <w:lang w:val="en-US"/>
        </w:rPr>
        <w:t xml:space="preserve"> base image. Then, it will add all the </w:t>
      </w:r>
      <w:r w:rsidR="002007CF" w:rsidRPr="007D4360">
        <w:rPr>
          <w:lang w:val="en-US"/>
        </w:rPr>
        <w:t xml:space="preserve">excluded </w:t>
      </w:r>
      <w:r w:rsidRPr="007D4360">
        <w:rPr>
          <w:lang w:val="en-US"/>
        </w:rPr>
        <w:t xml:space="preserve">dependencies </w:t>
      </w:r>
      <w:r w:rsidR="002007CF" w:rsidRPr="007D4360">
        <w:rPr>
          <w:lang w:val="en-US"/>
        </w:rPr>
        <w:t xml:space="preserve">from the </w:t>
      </w:r>
      <w:r w:rsidR="009429D9" w:rsidRPr="007D4360">
        <w:rPr>
          <w:lang w:val="en-US"/>
        </w:rPr>
        <w:t xml:space="preserve">common dependencies container image </w:t>
      </w:r>
      <w:r w:rsidR="002007CF" w:rsidRPr="007D4360">
        <w:rPr>
          <w:lang w:val="en-US"/>
        </w:rPr>
        <w:t>(this container will have all the dependencies regardless of the device)</w:t>
      </w:r>
      <w:r w:rsidR="005E4F15" w:rsidRPr="007D4360">
        <w:rPr>
          <w:lang w:val="en-US"/>
        </w:rPr>
        <w:t xml:space="preserve">. </w:t>
      </w:r>
    </w:p>
    <w:p w14:paraId="70E38A55" w14:textId="4B7B3682" w:rsidR="00624EA6" w:rsidRPr="007D4360" w:rsidRDefault="005E4F15" w:rsidP="007245E8">
      <w:pPr>
        <w:pStyle w:val="ListParagraph"/>
        <w:numPr>
          <w:ilvl w:val="0"/>
          <w:numId w:val="49"/>
        </w:numPr>
        <w:jc w:val="both"/>
        <w:rPr>
          <w:lang w:val="en-US"/>
        </w:rPr>
      </w:pPr>
      <w:r w:rsidRPr="007D4360">
        <w:rPr>
          <w:lang w:val="en-US"/>
        </w:rPr>
        <w:t>Application container image (or all application</w:t>
      </w:r>
      <w:r w:rsidR="0065204C" w:rsidRPr="007D4360">
        <w:rPr>
          <w:lang w:val="en-US"/>
        </w:rPr>
        <w:t>s</w:t>
      </w:r>
      <w:r w:rsidRPr="007D4360">
        <w:rPr>
          <w:lang w:val="en-US"/>
        </w:rPr>
        <w:t xml:space="preserve"> container image): This container image will use either the common dependencies container image or all dependencies container image as a base image</w:t>
      </w:r>
      <w:r w:rsidR="0065204C" w:rsidRPr="007D4360">
        <w:rPr>
          <w:lang w:val="en-US"/>
        </w:rPr>
        <w:t xml:space="preserve">, </w:t>
      </w:r>
      <w:r w:rsidR="00624EA6" w:rsidRPr="007D4360">
        <w:rPr>
          <w:color w:val="000000"/>
          <w:shd w:val="clear" w:color="auto" w:fill="FFFFFF"/>
          <w:lang w:val="en-GB"/>
        </w:rPr>
        <w:t>determined by</w:t>
      </w:r>
      <w:r w:rsidR="00624EA6" w:rsidRPr="007D4360">
        <w:rPr>
          <w:lang w:val="en-US"/>
        </w:rPr>
        <w:t xml:space="preserve"> </w:t>
      </w:r>
      <w:r w:rsidR="0065204C" w:rsidRPr="007D4360">
        <w:rPr>
          <w:lang w:val="en-US"/>
        </w:rPr>
        <w:t>the dependencies provided by the device.</w:t>
      </w:r>
    </w:p>
    <w:p w14:paraId="50E6F949" w14:textId="3F89EE33" w:rsidR="00624EA6" w:rsidRPr="007D4360" w:rsidRDefault="00624EA6" w:rsidP="007245E8">
      <w:pPr>
        <w:pStyle w:val="ListParagraph"/>
        <w:numPr>
          <w:ilvl w:val="1"/>
          <w:numId w:val="49"/>
        </w:numPr>
        <w:jc w:val="both"/>
        <w:rPr>
          <w:lang w:val="en-US"/>
        </w:rPr>
      </w:pPr>
      <w:r w:rsidRPr="007D4360">
        <w:rPr>
          <w:lang w:val="en-US"/>
        </w:rPr>
        <w:t xml:space="preserve">If the device provides dependencies, then the common dependencies container image will be used as a base image. Then, add the missing dependencies (if there are missing dependencies). Finally, add the </w:t>
      </w:r>
      <w:r w:rsidR="00D60A8F" w:rsidRPr="007D4360">
        <w:rPr>
          <w:lang w:val="en-US"/>
        </w:rPr>
        <w:t>device</w:t>
      </w:r>
      <w:r w:rsidR="009429D9" w:rsidRPr="007D4360">
        <w:rPr>
          <w:lang w:val="en-US"/>
        </w:rPr>
        <w:t>-</w:t>
      </w:r>
      <w:r w:rsidRPr="007D4360">
        <w:rPr>
          <w:lang w:val="en-US"/>
        </w:rPr>
        <w:t xml:space="preserve">specific </w:t>
      </w:r>
      <w:r w:rsidR="00D60A8F" w:rsidRPr="007D4360">
        <w:rPr>
          <w:lang w:val="en-US"/>
        </w:rPr>
        <w:t>J</w:t>
      </w:r>
      <w:r w:rsidR="007D4360" w:rsidRPr="007D4360">
        <w:rPr>
          <w:lang w:val="en-US"/>
        </w:rPr>
        <w:t>AR</w:t>
      </w:r>
      <w:r w:rsidR="00D60A8F" w:rsidRPr="007D4360">
        <w:rPr>
          <w:lang w:val="en-US"/>
        </w:rPr>
        <w:t xml:space="preserve"> files</w:t>
      </w:r>
      <w:r w:rsidRPr="007D4360">
        <w:rPr>
          <w:lang w:val="en-US"/>
        </w:rPr>
        <w:t>.</w:t>
      </w:r>
    </w:p>
    <w:p w14:paraId="6352B022" w14:textId="04B1A8EA" w:rsidR="00624EA6" w:rsidRPr="007D4360" w:rsidRDefault="00624EA6" w:rsidP="007245E8">
      <w:pPr>
        <w:pStyle w:val="ListParagraph"/>
        <w:numPr>
          <w:ilvl w:val="1"/>
          <w:numId w:val="49"/>
        </w:numPr>
        <w:jc w:val="both"/>
        <w:rPr>
          <w:lang w:val="en-US"/>
        </w:rPr>
      </w:pPr>
      <w:r w:rsidRPr="007D4360">
        <w:rPr>
          <w:lang w:val="en-US"/>
        </w:rPr>
        <w:t xml:space="preserve">If the device does not provide any dependencies, then the all dependencies container image will be used. </w:t>
      </w:r>
      <w:r w:rsidR="00D60A8F" w:rsidRPr="007D4360">
        <w:rPr>
          <w:lang w:val="en-US"/>
        </w:rPr>
        <w:t>Finally, add the device</w:t>
      </w:r>
      <w:r w:rsidR="009429D9" w:rsidRPr="007D4360">
        <w:rPr>
          <w:lang w:val="en-US"/>
        </w:rPr>
        <w:t>-</w:t>
      </w:r>
      <w:r w:rsidR="00D60A8F" w:rsidRPr="007D4360">
        <w:rPr>
          <w:lang w:val="en-US"/>
        </w:rPr>
        <w:t>specific Jar files.</w:t>
      </w:r>
    </w:p>
    <w:p w14:paraId="7B359509" w14:textId="28577177" w:rsidR="00D60A8F" w:rsidRPr="001C273F" w:rsidRDefault="009429D9" w:rsidP="00D60A8F">
      <w:pPr>
        <w:jc w:val="both"/>
        <w:rPr>
          <w:lang w:val="en-US"/>
        </w:rPr>
      </w:pPr>
      <w:r w:rsidRPr="00570136">
        <w:rPr>
          <w:lang w:val="en-US"/>
        </w:rPr>
        <w:t xml:space="preserve">Using </w:t>
      </w:r>
      <w:r w:rsidR="00517DCD" w:rsidRPr="00570136">
        <w:rPr>
          <w:lang w:val="en-US"/>
        </w:rPr>
        <w:t xml:space="preserve">the </w:t>
      </w:r>
      <w:r w:rsidR="00D60A8F" w:rsidRPr="00570136">
        <w:rPr>
          <w:lang w:val="en-US"/>
        </w:rPr>
        <w:t xml:space="preserve">image-based manner will reduce the container creation time and the storage size of the </w:t>
      </w:r>
      <w:r w:rsidR="00D60A8F" w:rsidRPr="001C273F">
        <w:rPr>
          <w:lang w:val="en-US"/>
        </w:rPr>
        <w:t xml:space="preserve">container. </w:t>
      </w:r>
    </w:p>
    <w:p w14:paraId="6D892ACB" w14:textId="6566A77A" w:rsidR="002E4263" w:rsidRPr="001C273F" w:rsidRDefault="00EF01FE" w:rsidP="00DB1D2D">
      <w:pPr>
        <w:jc w:val="both"/>
        <w:rPr>
          <w:lang w:val="en-US"/>
        </w:rPr>
      </w:pPr>
      <w:r w:rsidRPr="001C273F">
        <w:rPr>
          <w:lang w:val="en-US"/>
        </w:rPr>
        <w:t xml:space="preserve">The instantiation process gives the option to generate a container image for the platform and its dependencies. The </w:t>
      </w:r>
      <w:r w:rsidRPr="001C273F">
        <w:rPr>
          <w:b/>
          <w:lang w:val="en-US"/>
        </w:rPr>
        <w:t>platform container image</w:t>
      </w:r>
      <w:r w:rsidRPr="001C273F">
        <w:rPr>
          <w:lang w:val="en-US"/>
        </w:rPr>
        <w:t xml:space="preserve"> generation is enabled when the configuration model for an application sets </w:t>
      </w:r>
      <w:r w:rsidR="00C74F33" w:rsidRPr="00C74F33">
        <w:rPr>
          <w:lang w:val="en-GB"/>
        </w:rPr>
        <w:t xml:space="preserve">the </w:t>
      </w:r>
      <w:r w:rsidR="00C74F33">
        <w:rPr>
          <w:lang w:val="en-GB"/>
        </w:rPr>
        <w:t xml:space="preserve">configuration model </w:t>
      </w:r>
      <w:r w:rsidRPr="001C273F">
        <w:rPr>
          <w:lang w:val="en-US"/>
        </w:rPr>
        <w:t xml:space="preserve">variable </w:t>
      </w:r>
      <w:r w:rsidRPr="001C273F">
        <w:rPr>
          <w:rFonts w:ascii="Consolas" w:hAnsi="Consolas" w:cs="Consolas"/>
          <w:color w:val="000000"/>
          <w:lang w:val="en-GB"/>
        </w:rPr>
        <w:t xml:space="preserve">platformContainerGeneration </w:t>
      </w:r>
      <w:r w:rsidRPr="001C273F">
        <w:rPr>
          <w:lang w:val="en-US"/>
        </w:rPr>
        <w:t xml:space="preserve">to </w:t>
      </w:r>
      <w:r w:rsidRPr="001C273F">
        <w:rPr>
          <w:rFonts w:ascii="Consolas" w:hAnsi="Consolas"/>
          <w:lang w:val="en-US"/>
        </w:rPr>
        <w:t>true</w:t>
      </w:r>
      <w:r w:rsidRPr="001C273F">
        <w:rPr>
          <w:lang w:val="en-US"/>
        </w:rPr>
        <w:t>.</w:t>
      </w:r>
    </w:p>
    <w:p w14:paraId="49D5A8D1" w14:textId="14255A64" w:rsidR="00E340D2" w:rsidRDefault="00E340D2" w:rsidP="00CB11A7">
      <w:pPr>
        <w:autoSpaceDE w:val="0"/>
        <w:autoSpaceDN w:val="0"/>
        <w:adjustRightInd w:val="0"/>
        <w:jc w:val="both"/>
        <w:rPr>
          <w:lang w:val="en-GB"/>
        </w:rPr>
      </w:pPr>
      <w:r w:rsidRPr="00C74F33">
        <w:rPr>
          <w:lang w:val="en-GB"/>
        </w:rPr>
        <w:t>Also, during container image creation, the instantiation process employs </w:t>
      </w:r>
      <w:r w:rsidRPr="00C74F33">
        <w:rPr>
          <w:rStyle w:val="Strong"/>
          <w:color w:val="0E101A"/>
          <w:lang w:val="en-GB"/>
        </w:rPr>
        <w:t>semantic fingerprinting</w:t>
      </w:r>
      <w:r w:rsidRPr="00C74F33">
        <w:rPr>
          <w:lang w:val="en-GB"/>
        </w:rPr>
        <w:t> for all the files used in containers to identify if the relevant content has changed. MD5 checksums for the files used during the last build of the containers stored as fingerprints. Relevant files may be source files including Python dependency lists, binary files, or archive files (based on their contained files). The instantiation process uses those fingerprints to avoid unnecessary re-building of the containers if there are no changes, even if the timestamp in Java JAR files or installations of Python libraries have changed. The </w:t>
      </w:r>
      <w:r w:rsidRPr="00CB11A7">
        <w:rPr>
          <w:rStyle w:val="Strong"/>
          <w:b w:val="0"/>
          <w:color w:val="0E101A"/>
          <w:lang w:val="en-GB"/>
        </w:rPr>
        <w:t>semantic fingerprinting</w:t>
      </w:r>
      <w:r w:rsidRPr="00C74F33">
        <w:rPr>
          <w:lang w:val="en-GB"/>
        </w:rPr>
        <w:t xml:space="preserve"> can be skipped by setting the </w:t>
      </w:r>
      <w:r w:rsidR="00C74F33">
        <w:rPr>
          <w:lang w:val="en-GB"/>
        </w:rPr>
        <w:t xml:space="preserve">configuration model </w:t>
      </w:r>
      <w:r w:rsidRPr="00C74F33">
        <w:rPr>
          <w:lang w:val="en-GB"/>
        </w:rPr>
        <w:t xml:space="preserve">variable </w:t>
      </w:r>
      <w:r w:rsidRPr="00C74F33">
        <w:rPr>
          <w:rFonts w:ascii="Consolas" w:hAnsi="Consolas" w:cs="Consolas"/>
          <w:color w:val="000000"/>
          <w:lang w:val="en-GB"/>
        </w:rPr>
        <w:t>forceContainersCreation</w:t>
      </w:r>
      <w:r w:rsidRPr="00C74F33">
        <w:rPr>
          <w:lang w:val="en-GB"/>
        </w:rPr>
        <w:t xml:space="preserve"> to </w:t>
      </w:r>
      <w:r w:rsidRPr="00C74F33">
        <w:rPr>
          <w:rFonts w:ascii="Consolas" w:hAnsi="Consolas" w:cs="Consolas"/>
          <w:color w:val="000000"/>
          <w:lang w:val="en-GB"/>
        </w:rPr>
        <w:t>true</w:t>
      </w:r>
      <w:r w:rsidRPr="00C74F33">
        <w:rPr>
          <w:lang w:val="en-GB"/>
        </w:rPr>
        <w:t xml:space="preserve"> (default is </w:t>
      </w:r>
      <w:r w:rsidRPr="00C74F33">
        <w:rPr>
          <w:rFonts w:ascii="Consolas" w:hAnsi="Consolas" w:cs="Consolas"/>
          <w:color w:val="000000"/>
          <w:lang w:val="en-GB"/>
        </w:rPr>
        <w:t>false</w:t>
      </w:r>
      <w:r w:rsidRPr="00C74F33">
        <w:rPr>
          <w:lang w:val="en-GB"/>
        </w:rPr>
        <w:t>).</w:t>
      </w:r>
    </w:p>
    <w:p w14:paraId="59962F16" w14:textId="42A0CD7A" w:rsidR="00CB11A7" w:rsidRPr="00C74F33" w:rsidRDefault="00CB11A7" w:rsidP="00C467F9">
      <w:pPr>
        <w:autoSpaceDE w:val="0"/>
        <w:autoSpaceDN w:val="0"/>
        <w:adjustRightInd w:val="0"/>
        <w:spacing w:after="0"/>
        <w:jc w:val="both"/>
        <w:rPr>
          <w:lang w:val="en-GB"/>
        </w:rPr>
      </w:pPr>
      <w:r>
        <w:rPr>
          <w:lang w:val="en-GB"/>
        </w:rPr>
        <w:t xml:space="preserve">If individual Python services have a </w:t>
      </w:r>
      <w:r w:rsidRPr="00C467F9">
        <w:rPr>
          <w:b/>
          <w:lang w:val="en-GB"/>
        </w:rPr>
        <w:t>conda environment</w:t>
      </w:r>
      <w:r>
        <w:rPr>
          <w:lang w:val="en-GB"/>
        </w:rPr>
        <w:t xml:space="preserve"> defined (cf. Section </w:t>
      </w:r>
      <w:r>
        <w:rPr>
          <w:lang w:val="en-GB"/>
        </w:rPr>
        <w:fldChar w:fldCharType="begin"/>
      </w:r>
      <w:r>
        <w:rPr>
          <w:lang w:val="en-GB"/>
        </w:rPr>
        <w:instrText xml:space="preserve"> REF _Ref147497090 \r \h </w:instrText>
      </w:r>
      <w:r>
        <w:rPr>
          <w:lang w:val="en-GB"/>
        </w:rPr>
        <w:fldChar w:fldCharType="separate"/>
      </w:r>
      <w:r w:rsidR="00C62E87">
        <w:rPr>
          <w:b/>
          <w:bCs/>
          <w:lang w:val="en-US"/>
        </w:rPr>
        <w:t>Error! Reference source not found.</w:t>
      </w:r>
      <w:r>
        <w:rPr>
          <w:lang w:val="en-GB"/>
        </w:rPr>
        <w:fldChar w:fldCharType="end"/>
      </w:r>
      <w:r>
        <w:rPr>
          <w:lang w:val="en-GB"/>
        </w:rPr>
        <w:t xml:space="preserve">), the container instantiation will install the related Python dependencies into that conda environment instead of performing a global dependency installation. In addition to separating Python services into different packages (cf. Section </w:t>
      </w:r>
      <w:r>
        <w:rPr>
          <w:lang w:val="en-GB"/>
        </w:rPr>
        <w:fldChar w:fldCharType="begin"/>
      </w:r>
      <w:r>
        <w:rPr>
          <w:lang w:val="en-GB"/>
        </w:rPr>
        <w:instrText xml:space="preserve"> REF _Ref76743606 \r \h </w:instrText>
      </w:r>
      <w:r>
        <w:rPr>
          <w:lang w:val="en-GB"/>
        </w:rPr>
      </w:r>
      <w:r>
        <w:rPr>
          <w:lang w:val="en-GB"/>
        </w:rPr>
        <w:fldChar w:fldCharType="separate"/>
      </w:r>
      <w:r w:rsidR="00C62E87">
        <w:rPr>
          <w:lang w:val="en-GB"/>
        </w:rPr>
        <w:t>3.5.2</w:t>
      </w:r>
      <w:r>
        <w:rPr>
          <w:lang w:val="en-GB"/>
        </w:rPr>
        <w:fldChar w:fldCharType="end"/>
      </w:r>
      <w:r>
        <w:rPr>
          <w:lang w:val="en-GB"/>
        </w:rPr>
        <w:t>), this allows for an even deeper separation of potentially conflicting Python dependencies, e.g., if different services require the same library in different versions and for certain reason there is no common library version. However, conda environments also have an impact on the resource usage of a container as there is no sharing amoung conda enviroments, i.e., all required dependencies must be installed multiple times.</w:t>
      </w:r>
      <w:r w:rsidR="00C467F9">
        <w:rPr>
          <w:lang w:val="en-GB"/>
        </w:rPr>
        <w:t xml:space="preserve"> This could only be avoided through service-specific containers, which is currently not in scope of the container creation of the platform.</w:t>
      </w:r>
    </w:p>
    <w:p w14:paraId="2AA0579D" w14:textId="58771BBF" w:rsidR="00F062A7" w:rsidRPr="003D662E" w:rsidRDefault="00F062A7" w:rsidP="00F062A7">
      <w:pPr>
        <w:pStyle w:val="Heading2"/>
        <w:rPr>
          <w:lang w:val="en-US"/>
        </w:rPr>
      </w:pPr>
      <w:bookmarkStart w:id="237" w:name="_Ref120789357"/>
      <w:bookmarkStart w:id="238" w:name="_Toc216439678"/>
      <w:r w:rsidRPr="003D662E">
        <w:rPr>
          <w:lang w:val="en-US"/>
        </w:rPr>
        <w:lastRenderedPageBreak/>
        <w:t>Example</w:t>
      </w:r>
      <w:r w:rsidR="00F41335" w:rsidRPr="003D662E">
        <w:rPr>
          <w:lang w:val="en-US"/>
        </w:rPr>
        <w:t xml:space="preserve"> Application</w:t>
      </w:r>
      <w:r w:rsidRPr="003D662E">
        <w:rPr>
          <w:lang w:val="en-US"/>
        </w:rPr>
        <w:t>s</w:t>
      </w:r>
      <w:bookmarkEnd w:id="234"/>
      <w:bookmarkEnd w:id="237"/>
      <w:bookmarkEnd w:id="238"/>
    </w:p>
    <w:p w14:paraId="506ED16C" w14:textId="7BA6BC09" w:rsidR="0070123A" w:rsidRPr="003D662E" w:rsidRDefault="00D56B7C" w:rsidP="00D56B7C">
      <w:pPr>
        <w:jc w:val="both"/>
        <w:rPr>
          <w:lang w:val="en-US"/>
        </w:rPr>
      </w:pPr>
      <w:r w:rsidRPr="003D662E">
        <w:rPr>
          <w:lang w:val="en-US"/>
        </w:rPr>
        <w:t xml:space="preserve">For diving into the platform concepts and operations from a practical perspective, examples are desirable. One source for such examples are the configuration model regression tests, </w:t>
      </w:r>
      <w:r w:rsidR="00F062A7" w:rsidRPr="003D662E">
        <w:rPr>
          <w:lang w:val="en-US"/>
        </w:rPr>
        <w:t>which contains two simple applications</w:t>
      </w:r>
      <w:r w:rsidRPr="003D662E">
        <w:rPr>
          <w:lang w:val="en-US"/>
        </w:rPr>
        <w:t xml:space="preserve"> (</w:t>
      </w:r>
      <w:r w:rsidRPr="003D662E">
        <w:rPr>
          <w:rFonts w:ascii="Consolas" w:hAnsi="Consolas"/>
          <w:lang w:val="en-US"/>
        </w:rPr>
        <w:t>SimpleMesh</w:t>
      </w:r>
      <w:r w:rsidRPr="003D662E">
        <w:rPr>
          <w:lang w:val="en-US"/>
        </w:rPr>
        <w:t xml:space="preserve"> and </w:t>
      </w:r>
      <w:r w:rsidRPr="003D662E">
        <w:rPr>
          <w:rFonts w:ascii="Consolas" w:hAnsi="Consolas"/>
          <w:lang w:val="en-US"/>
        </w:rPr>
        <w:t>SimpleMesh3</w:t>
      </w:r>
      <w:r w:rsidRPr="003D662E">
        <w:rPr>
          <w:lang w:val="en-US"/>
        </w:rPr>
        <w:t>) as well as a more complex example (</w:t>
      </w:r>
      <w:r w:rsidRPr="003D662E">
        <w:rPr>
          <w:rFonts w:ascii="Consolas" w:hAnsi="Consolas"/>
          <w:lang w:val="en-US"/>
        </w:rPr>
        <w:t>RoutingTest</w:t>
      </w:r>
      <w:r w:rsidRPr="003D662E">
        <w:rPr>
          <w:lang w:val="en-US"/>
        </w:rPr>
        <w:t xml:space="preserve">). </w:t>
      </w:r>
      <w:r w:rsidR="0070123A" w:rsidRPr="003D662E">
        <w:rPr>
          <w:lang w:val="en-US"/>
        </w:rPr>
        <w:t xml:space="preserve">However, due to their very nature, these test cases are rather artificial and use a single implementation project </w:t>
      </w:r>
      <w:r w:rsidR="000239C7" w:rsidRPr="003D662E">
        <w:rPr>
          <w:lang w:val="en-US"/>
        </w:rPr>
        <w:t xml:space="preserve">for the realization of their services </w:t>
      </w:r>
      <w:r w:rsidR="0070123A" w:rsidRPr="003D662E">
        <w:rPr>
          <w:lang w:val="en-US"/>
        </w:rPr>
        <w:t xml:space="preserve">to ease the overall build process. While this is acceptable for regression tests, it may not be an adequate starting point to </w:t>
      </w:r>
      <w:r w:rsidR="000239C7" w:rsidRPr="003D662E">
        <w:rPr>
          <w:lang w:val="en-US"/>
        </w:rPr>
        <w:t xml:space="preserve">better </w:t>
      </w:r>
      <w:r w:rsidR="0070123A" w:rsidRPr="003D662E">
        <w:rPr>
          <w:lang w:val="en-US"/>
        </w:rPr>
        <w:t>understand the platform.</w:t>
      </w:r>
    </w:p>
    <w:p w14:paraId="5E8B59EC" w14:textId="284322C0" w:rsidR="00F062A7" w:rsidRPr="003D662E" w:rsidRDefault="00F062A7" w:rsidP="003E5BB1">
      <w:pPr>
        <w:jc w:val="both"/>
        <w:rPr>
          <w:lang w:val="en-US"/>
        </w:rPr>
      </w:pPr>
      <w:r w:rsidRPr="003D662E">
        <w:rPr>
          <w:lang w:val="en-US"/>
        </w:rPr>
        <w:t>To make the platform accessible and understandable, we started to collect some examples that can be published without breaking IPR</w:t>
      </w:r>
      <w:r w:rsidR="00D07C45" w:rsidRPr="003D662E">
        <w:rPr>
          <w:lang w:val="en-US"/>
        </w:rPr>
        <w:t>. On the one side, this set of examples is still small and in development (to cope with unavoidable platform changes). We aim at providing more examples and accompanying explanation (such as slides or videos) in the future. On the other side, the platform example set is one extension point, where you can easily hook into and contribute own examples (also discussing alternative approaches, e.g., to code organization).</w:t>
      </w:r>
    </w:p>
    <w:p w14:paraId="3298DA45" w14:textId="46C563C6" w:rsidR="00293671" w:rsidRPr="003D662E" w:rsidRDefault="00293671" w:rsidP="003E5BB1">
      <w:pPr>
        <w:jc w:val="both"/>
        <w:rPr>
          <w:lang w:val="en-US"/>
        </w:rPr>
      </w:pPr>
      <w:r w:rsidRPr="003D662E">
        <w:rPr>
          <w:lang w:val="en-US"/>
        </w:rPr>
        <w:t xml:space="preserve">It is important to mention that the examples are meant to be created/completed by the platform instantiation. In other words, when you import and open one of the examples the first time in an Integrated Development Environment or just by executing Maven, </w:t>
      </w:r>
      <w:r w:rsidRPr="003D662E">
        <w:rPr>
          <w:b/>
          <w:lang w:val="en-US"/>
        </w:rPr>
        <w:t>you may run into compile errors or missing dependencies</w:t>
      </w:r>
      <w:r w:rsidRPr="003D662E">
        <w:rPr>
          <w:lang w:val="en-US"/>
        </w:rPr>
        <w:t xml:space="preserve">. These are (usually) not bugs, rather than parts that were intentionally not committed and that must be created using the platform instantiation process, i.e., some of the command interaction points of the </w:t>
      </w:r>
      <w:r w:rsidRPr="003D662E">
        <w:rPr>
          <w:rFonts w:ascii="Consolas" w:hAnsi="Consolas" w:cs="Courier New"/>
          <w:lang w:val="en-US"/>
        </w:rPr>
        <w:t>PlatformInstantiator</w:t>
      </w:r>
      <w:r w:rsidRPr="003D662E">
        <w:rPr>
          <w:lang w:val="en-US"/>
        </w:rPr>
        <w:t>.</w:t>
      </w:r>
    </w:p>
    <w:p w14:paraId="2D769916" w14:textId="6109C01D" w:rsidR="00293671" w:rsidRPr="003D662E" w:rsidRDefault="009573A8" w:rsidP="003E5BB1">
      <w:pPr>
        <w:jc w:val="both"/>
        <w:rPr>
          <w:lang w:val="en-US"/>
        </w:rPr>
      </w:pPr>
      <w:r w:rsidRPr="003D662E">
        <w:rPr>
          <w:lang w:val="en-US"/>
        </w:rPr>
        <w:t xml:space="preserve">We briefly summarize the individual examples below. </w:t>
      </w:r>
      <w:r w:rsidR="00505128" w:rsidRPr="003D662E">
        <w:rPr>
          <w:lang w:val="en-US"/>
        </w:rPr>
        <w:t>The examples can be obtained from GitHub</w:t>
      </w:r>
      <w:r w:rsidR="00505128" w:rsidRPr="003D662E">
        <w:rPr>
          <w:rStyle w:val="FootnoteReference"/>
          <w:lang w:val="en-US"/>
        </w:rPr>
        <w:footnoteReference w:id="96"/>
      </w:r>
      <w:r w:rsidR="00505128" w:rsidRPr="003D662E">
        <w:rPr>
          <w:lang w:val="en-US"/>
        </w:rPr>
        <w:t xml:space="preserve">. Each example includes a </w:t>
      </w:r>
      <w:r w:rsidR="00505128" w:rsidRPr="003D662E">
        <w:rPr>
          <w:rFonts w:ascii="Consolas" w:hAnsi="Consolas"/>
          <w:lang w:val="en-US"/>
        </w:rPr>
        <w:t>README.md</w:t>
      </w:r>
      <w:r w:rsidR="00505128" w:rsidRPr="003D662E">
        <w:rPr>
          <w:lang w:val="en-US"/>
        </w:rPr>
        <w:t xml:space="preserve"> file with more detailed explanations. Typically, a Linux build script is included, which is used for regression testing of the platform. </w:t>
      </w:r>
      <w:r w:rsidR="00293671" w:rsidRPr="003D662E">
        <w:rPr>
          <w:lang w:val="en-US"/>
        </w:rPr>
        <w:t>The example set consists of</w:t>
      </w:r>
    </w:p>
    <w:p w14:paraId="43044733" w14:textId="3ACFC836" w:rsidR="002364A7" w:rsidRPr="003D662E" w:rsidRDefault="002364A7" w:rsidP="007245E8">
      <w:pPr>
        <w:pStyle w:val="ListParagraph"/>
        <w:numPr>
          <w:ilvl w:val="0"/>
          <w:numId w:val="33"/>
        </w:numPr>
        <w:jc w:val="both"/>
        <w:rPr>
          <w:lang w:val="en-US"/>
        </w:rPr>
      </w:pPr>
      <w:r w:rsidRPr="003D662E">
        <w:rPr>
          <w:b/>
          <w:lang w:val="en-US"/>
        </w:rPr>
        <w:t>examples.python:</w:t>
      </w:r>
      <w:r w:rsidRPr="003D662E">
        <w:rPr>
          <w:lang w:val="en-US"/>
        </w:rPr>
        <w:t xml:space="preserve"> This example </w:t>
      </w:r>
      <w:r w:rsidR="00DA6A70" w:rsidRPr="003D662E">
        <w:rPr>
          <w:lang w:val="en-US"/>
        </w:rPr>
        <w:t>focuses</w:t>
      </w:r>
      <w:r w:rsidRPr="003D662E">
        <w:rPr>
          <w:lang w:val="en-US"/>
        </w:rPr>
        <w:t xml:space="preserve"> on the integration of a</w:t>
      </w:r>
      <w:r w:rsidR="00606E8E" w:rsidRPr="003D662E">
        <w:rPr>
          <w:lang w:val="en-US"/>
        </w:rPr>
        <w:t>n asynchronous</w:t>
      </w:r>
      <w:r w:rsidRPr="003D662E">
        <w:rPr>
          <w:lang w:val="en-US"/>
        </w:rPr>
        <w:t xml:space="preserve"> service realized in Python (through the Python service environment) and demonstrates the integration with accompanying Java services (a simple data source as well as a simple </w:t>
      </w:r>
      <w:r w:rsidR="00606E8E" w:rsidRPr="003D662E">
        <w:rPr>
          <w:lang w:val="en-US"/>
        </w:rPr>
        <w:t xml:space="preserve">asynchronous </w:t>
      </w:r>
      <w:r w:rsidRPr="003D662E">
        <w:rPr>
          <w:lang w:val="en-US"/>
        </w:rPr>
        <w:t>data sink). Please recall, the Python service implementations must be based on (generated) platform interfaces, located in a specific module (</w:t>
      </w:r>
      <w:r w:rsidRPr="003D662E">
        <w:rPr>
          <w:rFonts w:ascii="Consolas" w:hAnsi="Consolas"/>
          <w:lang w:val="en-US"/>
        </w:rPr>
        <w:t>services</w:t>
      </w:r>
      <w:r w:rsidRPr="003D662E">
        <w:rPr>
          <w:lang w:val="en-US"/>
        </w:rPr>
        <w:t>) and packaged into an own Maven artifact (type “python”) to become available to the platform instantiation. Similarly, the Java services for sources and sinks must realize respective interfaces and be packaged.</w:t>
      </w:r>
      <w:r w:rsidR="009947D6" w:rsidRPr="003D662E">
        <w:rPr>
          <w:lang w:val="en-US"/>
        </w:rPr>
        <w:t xml:space="preserve"> However, as in the VDW example, neither the actual configuration meta</w:t>
      </w:r>
      <w:r w:rsidR="00A654E1" w:rsidRPr="003D662E">
        <w:rPr>
          <w:lang w:val="en-US"/>
        </w:rPr>
        <w:t>-</w:t>
      </w:r>
      <w:r w:rsidR="009947D6" w:rsidRPr="003D662E">
        <w:rPr>
          <w:lang w:val="en-US"/>
        </w:rPr>
        <w:t xml:space="preserve">model nor the required interfaces are available after download but must be obtained/created through instantiation steps. </w:t>
      </w:r>
      <w:r w:rsidR="001B2CEA" w:rsidRPr="003D662E">
        <w:rPr>
          <w:lang w:val="en-US"/>
        </w:rPr>
        <w:t xml:space="preserve">As the services are linked in a stream-based manner, also a broker must be available. For this purpose, </w:t>
      </w:r>
      <w:r w:rsidR="00AB33FE" w:rsidRPr="003D662E">
        <w:rPr>
          <w:lang w:val="en-US"/>
        </w:rPr>
        <w:t>using the command (</w:t>
      </w:r>
      <w:r w:rsidR="00AB33FE" w:rsidRPr="003D662E">
        <w:rPr>
          <w:rFonts w:ascii="Consolas" w:hAnsi="Consolas"/>
          <w:lang w:val="en-US"/>
        </w:rPr>
        <w:t>mvn -U install</w:t>
      </w:r>
      <w:r w:rsidR="00AB33FE" w:rsidRPr="003D662E">
        <w:rPr>
          <w:rFonts w:ascii="Consolas" w:hAnsi="Consolas"/>
          <w:color w:val="24292F"/>
          <w:sz w:val="20"/>
          <w:szCs w:val="20"/>
          <w:lang w:val="en-GB"/>
        </w:rPr>
        <w:t xml:space="preserve">) </w:t>
      </w:r>
      <w:r w:rsidR="00B839A0" w:rsidRPr="003D662E">
        <w:rPr>
          <w:lang w:val="en-US"/>
        </w:rPr>
        <w:t>you</w:t>
      </w:r>
      <w:r w:rsidR="001B2CEA" w:rsidRPr="003D662E">
        <w:rPr>
          <w:lang w:val="en-US"/>
        </w:rPr>
        <w:t xml:space="preserve"> </w:t>
      </w:r>
      <w:r w:rsidR="00B839A0" w:rsidRPr="003D662E">
        <w:rPr>
          <w:lang w:val="en-US"/>
        </w:rPr>
        <w:t>obtain</w:t>
      </w:r>
      <w:r w:rsidR="001B2CEA" w:rsidRPr="003D662E">
        <w:rPr>
          <w:lang w:val="en-US"/>
        </w:rPr>
        <w:t xml:space="preserve"> the configuration meta-model, instantiate the broker based on the example configuration, create the application interfaces and basic implementation, compile the example</w:t>
      </w:r>
      <w:r w:rsidR="00AB33FE" w:rsidRPr="003D662E">
        <w:rPr>
          <w:lang w:val="en-US"/>
        </w:rPr>
        <w:t>,</w:t>
      </w:r>
      <w:r w:rsidR="001B2CEA" w:rsidRPr="003D662E">
        <w:rPr>
          <w:lang w:val="en-US"/>
        </w:rPr>
        <w:t xml:space="preserve"> and finally integrate the service code in the example with the app. The application can be executed through a running platform, but also standalone, which requires a specific setup that is included in the example.</w:t>
      </w:r>
    </w:p>
    <w:p w14:paraId="5BA59177" w14:textId="0FC79484" w:rsidR="00606E8E" w:rsidRPr="003D662E" w:rsidRDefault="00606E8E" w:rsidP="007245E8">
      <w:pPr>
        <w:pStyle w:val="ListParagraph"/>
        <w:numPr>
          <w:ilvl w:val="0"/>
          <w:numId w:val="33"/>
        </w:numPr>
        <w:jc w:val="both"/>
        <w:rPr>
          <w:lang w:val="en-US"/>
        </w:rPr>
      </w:pPr>
      <w:r w:rsidRPr="003D662E">
        <w:rPr>
          <w:b/>
          <w:lang w:val="en-US"/>
        </w:rPr>
        <w:t>examples.pythonSync:</w:t>
      </w:r>
      <w:r w:rsidRPr="003D662E">
        <w:rPr>
          <w:lang w:val="en-US"/>
        </w:rPr>
        <w:t xml:space="preserve"> This example follows the same setup as </w:t>
      </w:r>
      <w:r w:rsidRPr="003D662E">
        <w:rPr>
          <w:rFonts w:ascii="Consolas" w:hAnsi="Consolas"/>
          <w:lang w:val="en-US"/>
        </w:rPr>
        <w:t>ex</w:t>
      </w:r>
      <w:r w:rsidR="000239C7" w:rsidRPr="003D662E">
        <w:rPr>
          <w:rFonts w:ascii="Consolas" w:hAnsi="Consolas"/>
          <w:lang w:val="en-US"/>
        </w:rPr>
        <w:t>amples.python</w:t>
      </w:r>
      <w:r w:rsidR="000239C7" w:rsidRPr="003D662E">
        <w:rPr>
          <w:lang w:val="en-US"/>
        </w:rPr>
        <w:t xml:space="preserve">, but integrates </w:t>
      </w:r>
      <w:r w:rsidRPr="003D662E">
        <w:rPr>
          <w:lang w:val="en-US"/>
        </w:rPr>
        <w:t>the Python service code into a synchronous service passing its data on to a synchronous sink.</w:t>
      </w:r>
      <w:r w:rsidR="0008073C" w:rsidRPr="003D662E">
        <w:rPr>
          <w:lang w:val="en-US"/>
        </w:rPr>
        <w:t xml:space="preserve"> The remaining properties of the example are the same.</w:t>
      </w:r>
    </w:p>
    <w:p w14:paraId="717FAD9D" w14:textId="0B3B4DA8" w:rsidR="001B1407" w:rsidRPr="003D662E" w:rsidRDefault="001B1407" w:rsidP="007245E8">
      <w:pPr>
        <w:pStyle w:val="ListParagraph"/>
        <w:numPr>
          <w:ilvl w:val="0"/>
          <w:numId w:val="33"/>
        </w:numPr>
        <w:jc w:val="both"/>
        <w:rPr>
          <w:lang w:val="en-US"/>
        </w:rPr>
      </w:pPr>
      <w:r w:rsidRPr="003D662E">
        <w:rPr>
          <w:b/>
          <w:lang w:val="en-US"/>
        </w:rPr>
        <w:t>examples.rtsa:</w:t>
      </w:r>
      <w:r w:rsidRPr="003D662E">
        <w:rPr>
          <w:lang w:val="en-US"/>
        </w:rPr>
        <w:t xml:space="preserve"> This example shows how to utilize the RapidMiner RTSA as service in </w:t>
      </w:r>
      <w:r w:rsidR="009573A8" w:rsidRPr="003D662E">
        <w:rPr>
          <w:lang w:val="en-US"/>
        </w:rPr>
        <w:t xml:space="preserve">a </w:t>
      </w:r>
      <w:r w:rsidRPr="003D662E">
        <w:rPr>
          <w:lang w:val="en-US"/>
        </w:rPr>
        <w:t>platform</w:t>
      </w:r>
      <w:r w:rsidR="009573A8" w:rsidRPr="003D662E">
        <w:rPr>
          <w:lang w:val="en-US"/>
        </w:rPr>
        <w:t xml:space="preserve"> application</w:t>
      </w:r>
      <w:r w:rsidRPr="003D662E">
        <w:rPr>
          <w:lang w:val="en-US"/>
        </w:rPr>
        <w:t xml:space="preserve">. </w:t>
      </w:r>
      <w:r w:rsidR="005A4617" w:rsidRPr="003D662E">
        <w:rPr>
          <w:lang w:val="en-US"/>
        </w:rPr>
        <w:t xml:space="preserve">Regarding the setup, the example is rather similar to </w:t>
      </w:r>
      <w:r w:rsidR="005A4617" w:rsidRPr="003D662E">
        <w:rPr>
          <w:rFonts w:ascii="Consolas" w:hAnsi="Consolas"/>
          <w:lang w:val="en-US"/>
        </w:rPr>
        <w:t>examples.python</w:t>
      </w:r>
      <w:r w:rsidR="005A4617" w:rsidRPr="003D662E">
        <w:rPr>
          <w:lang w:val="en-US"/>
        </w:rPr>
        <w:t xml:space="preserve">, except for the use of RTSA instead of a manually implemented Python service. One specific aspect is that RTSA is commercial software and not included in the example. As alternative, we use our </w:t>
      </w:r>
      <w:r w:rsidR="005A4617" w:rsidRPr="003D662E">
        <w:rPr>
          <w:lang w:val="en-US"/>
        </w:rPr>
        <w:lastRenderedPageBreak/>
        <w:t xml:space="preserve">simple </w:t>
      </w:r>
      <w:r w:rsidR="005A4617" w:rsidRPr="003D662E">
        <w:rPr>
          <w:rFonts w:ascii="Consolas" w:hAnsi="Consolas"/>
          <w:lang w:val="en-US"/>
        </w:rPr>
        <w:t>FakeRTSA</w:t>
      </w:r>
      <w:r w:rsidR="005A4617" w:rsidRPr="003D662E">
        <w:rPr>
          <w:lang w:val="en-US"/>
        </w:rPr>
        <w:t xml:space="preserve"> </w:t>
      </w:r>
      <w:r w:rsidR="00D80ED2" w:rsidRPr="003D662E">
        <w:rPr>
          <w:lang w:val="en-US"/>
        </w:rPr>
        <w:t>from the regression tests.</w:t>
      </w:r>
      <w:r w:rsidR="003E67F3" w:rsidRPr="003D662E">
        <w:rPr>
          <w:lang w:val="en-US"/>
        </w:rPr>
        <w:t xml:space="preserve"> As above, </w:t>
      </w:r>
      <w:r w:rsidR="00B839A0" w:rsidRPr="003D662E">
        <w:rPr>
          <w:lang w:val="en-US"/>
        </w:rPr>
        <w:t>using the command (</w:t>
      </w:r>
      <w:r w:rsidR="00B839A0" w:rsidRPr="003D662E">
        <w:rPr>
          <w:rFonts w:ascii="Consolas" w:hAnsi="Consolas"/>
          <w:lang w:val="en-US"/>
        </w:rPr>
        <w:t>mvn -U install</w:t>
      </w:r>
      <w:r w:rsidR="00B839A0" w:rsidRPr="003D662E">
        <w:rPr>
          <w:rFonts w:ascii="Consolas" w:hAnsi="Consolas"/>
          <w:color w:val="24292F"/>
          <w:sz w:val="20"/>
          <w:szCs w:val="20"/>
          <w:lang w:val="en-GB"/>
        </w:rPr>
        <w:t xml:space="preserve">) </w:t>
      </w:r>
      <w:r w:rsidR="00B839A0" w:rsidRPr="003D662E">
        <w:rPr>
          <w:lang w:val="en-US"/>
        </w:rPr>
        <w:t xml:space="preserve">you obtain </w:t>
      </w:r>
      <w:r w:rsidR="003E67F3" w:rsidRPr="003D662E">
        <w:rPr>
          <w:lang w:val="en-US"/>
        </w:rPr>
        <w:t>the configuration meta-model, instantiate the broker based on the example configuration, create the application interfaces and basic implementation, compile the example</w:t>
      </w:r>
      <w:r w:rsidR="00B839A0" w:rsidRPr="003D662E">
        <w:rPr>
          <w:lang w:val="en-US"/>
        </w:rPr>
        <w:t>,</w:t>
      </w:r>
      <w:r w:rsidR="003E67F3" w:rsidRPr="003D662E">
        <w:rPr>
          <w:lang w:val="en-US"/>
        </w:rPr>
        <w:t xml:space="preserve"> and finally integrate the service code in the example with the app. The application can be executed through a running platform, but also standalone, which requires a specific setup that is included in the example.</w:t>
      </w:r>
    </w:p>
    <w:p w14:paraId="05A41C92" w14:textId="32F3672D" w:rsidR="009573A8" w:rsidRPr="003D662E" w:rsidRDefault="009573A8" w:rsidP="007245E8">
      <w:pPr>
        <w:pStyle w:val="ListParagraph"/>
        <w:numPr>
          <w:ilvl w:val="0"/>
          <w:numId w:val="33"/>
        </w:numPr>
        <w:jc w:val="both"/>
        <w:rPr>
          <w:lang w:val="en-US"/>
        </w:rPr>
      </w:pPr>
      <w:r w:rsidRPr="003D662E">
        <w:rPr>
          <w:b/>
          <w:lang w:val="en-US"/>
        </w:rPr>
        <w:t>examples.KODEX:</w:t>
      </w:r>
      <w:r w:rsidRPr="003D662E">
        <w:rPr>
          <w:lang w:val="en-US"/>
        </w:rPr>
        <w:t xml:space="preserve"> This example illustrates how to use KIPROTECT Kodex as anonymization/pseudonymization service in an application. Again, the example is rather similar to the RTSA and the Python example. One specific aspect is that Kodex is a generic platform-provided service that is customized for the use in your application based on the application configuration, e.g., what data to anonymize. </w:t>
      </w:r>
      <w:r w:rsidR="000246DB" w:rsidRPr="003D662E">
        <w:rPr>
          <w:lang w:val="en-US"/>
        </w:rPr>
        <w:t xml:space="preserve">A further aspect is that this example integrates an in-memory database as data sink. </w:t>
      </w:r>
      <w:r w:rsidRPr="003D662E">
        <w:rPr>
          <w:lang w:val="en-US"/>
        </w:rPr>
        <w:t xml:space="preserve">The build steps are the same, i.e., </w:t>
      </w:r>
      <w:r w:rsidR="00B839A0" w:rsidRPr="003D662E">
        <w:rPr>
          <w:lang w:val="en-US"/>
        </w:rPr>
        <w:t>using the command (</w:t>
      </w:r>
      <w:r w:rsidR="00B839A0" w:rsidRPr="003D662E">
        <w:rPr>
          <w:rFonts w:ascii="Consolas" w:hAnsi="Consolas"/>
          <w:lang w:val="en-US"/>
        </w:rPr>
        <w:t>mvn -U install</w:t>
      </w:r>
      <w:r w:rsidR="00B839A0" w:rsidRPr="003D662E">
        <w:rPr>
          <w:rFonts w:ascii="Consolas" w:hAnsi="Consolas"/>
          <w:color w:val="24292F"/>
          <w:sz w:val="20"/>
          <w:szCs w:val="20"/>
          <w:lang w:val="en-GB"/>
        </w:rPr>
        <w:t>)</w:t>
      </w:r>
      <w:r w:rsidRPr="003D662E">
        <w:rPr>
          <w:lang w:val="en-US"/>
        </w:rPr>
        <w:t>.</w:t>
      </w:r>
      <w:r w:rsidR="00505128" w:rsidRPr="003D662E">
        <w:rPr>
          <w:lang w:val="en-US"/>
        </w:rPr>
        <w:t xml:space="preserve"> Also this application can be executed through a running platform, but also standalone, which requires a specific setup that is included in the example.</w:t>
      </w:r>
    </w:p>
    <w:p w14:paraId="73C964DC" w14:textId="1BEC395A" w:rsidR="00A834B6" w:rsidRDefault="00783E6B" w:rsidP="007245E8">
      <w:pPr>
        <w:pStyle w:val="ListParagraph"/>
        <w:numPr>
          <w:ilvl w:val="0"/>
          <w:numId w:val="33"/>
        </w:numPr>
        <w:jc w:val="both"/>
        <w:rPr>
          <w:lang w:val="en-US"/>
        </w:rPr>
      </w:pPr>
      <w:r w:rsidRPr="003D662E">
        <w:rPr>
          <w:b/>
          <w:lang w:val="en-US"/>
        </w:rPr>
        <w:t>examples.template:</w:t>
      </w:r>
      <w:r w:rsidRPr="003D662E">
        <w:rPr>
          <w:lang w:val="en-US"/>
        </w:rPr>
        <w:t xml:space="preserve"> </w:t>
      </w:r>
      <w:r w:rsidR="009F5B55" w:rsidRPr="003D662E">
        <w:rPr>
          <w:lang w:val="en-US"/>
        </w:rPr>
        <w:t>This example contains t</w:t>
      </w:r>
      <w:r w:rsidRPr="003D662E">
        <w:rPr>
          <w:lang w:val="en-US"/>
        </w:rPr>
        <w:t xml:space="preserve">he </w:t>
      </w:r>
      <w:r w:rsidR="009F5B55" w:rsidRPr="003D662E">
        <w:rPr>
          <w:lang w:val="en-US"/>
        </w:rPr>
        <w:t xml:space="preserve">configuration </w:t>
      </w:r>
      <w:r w:rsidRPr="003D662E">
        <w:rPr>
          <w:lang w:val="en-US"/>
        </w:rPr>
        <w:t xml:space="preserve">model and </w:t>
      </w:r>
      <w:r w:rsidR="009F5B55" w:rsidRPr="003D662E">
        <w:rPr>
          <w:lang w:val="en-US"/>
        </w:rPr>
        <w:t xml:space="preserve">the </w:t>
      </w:r>
      <w:r w:rsidRPr="003D662E">
        <w:rPr>
          <w:lang w:val="en-US"/>
        </w:rPr>
        <w:t xml:space="preserve">service </w:t>
      </w:r>
      <w:r w:rsidR="009F5B55" w:rsidRPr="003D662E">
        <w:rPr>
          <w:lang w:val="en-US"/>
        </w:rPr>
        <w:t xml:space="preserve">implementation </w:t>
      </w:r>
      <w:r w:rsidRPr="003D662E">
        <w:rPr>
          <w:lang w:val="en-US"/>
        </w:rPr>
        <w:t xml:space="preserve">used as blueprint for the service development workshop in November 2022 and for the </w:t>
      </w:r>
      <w:r w:rsidR="00DF753B" w:rsidRPr="003D662E">
        <w:rPr>
          <w:lang w:val="en-US"/>
        </w:rPr>
        <w:t>s</w:t>
      </w:r>
      <w:r w:rsidRPr="003D662E">
        <w:rPr>
          <w:lang w:val="en-US"/>
        </w:rPr>
        <w:t xml:space="preserve">ervice </w:t>
      </w:r>
      <w:r w:rsidR="00DF753B" w:rsidRPr="003D662E">
        <w:rPr>
          <w:lang w:val="en-US"/>
        </w:rPr>
        <w:t>d</w:t>
      </w:r>
      <w:r w:rsidRPr="003D662E">
        <w:rPr>
          <w:lang w:val="en-US"/>
        </w:rPr>
        <w:t xml:space="preserve">evelopment </w:t>
      </w:r>
      <w:r w:rsidR="00DF753B" w:rsidRPr="003D662E">
        <w:rPr>
          <w:lang w:val="en-US"/>
        </w:rPr>
        <w:t>t</w:t>
      </w:r>
      <w:r w:rsidRPr="003D662E">
        <w:rPr>
          <w:lang w:val="en-US"/>
        </w:rPr>
        <w:t>utorial videos</w:t>
      </w:r>
      <w:r w:rsidR="00DF753B" w:rsidRPr="003D662E">
        <w:rPr>
          <w:vertAlign w:val="superscript"/>
          <w:lang w:val="en-US"/>
        </w:rPr>
        <w:fldChar w:fldCharType="begin"/>
      </w:r>
      <w:r w:rsidR="00DF753B" w:rsidRPr="003D662E">
        <w:rPr>
          <w:vertAlign w:val="superscript"/>
          <w:lang w:val="en-US"/>
        </w:rPr>
        <w:instrText xml:space="preserve"> NOTEREF _Ref128736142 \h  \* MERGEFORMAT </w:instrText>
      </w:r>
      <w:r w:rsidR="00DF753B" w:rsidRPr="003D662E">
        <w:rPr>
          <w:vertAlign w:val="superscript"/>
          <w:lang w:val="en-US"/>
        </w:rPr>
        <w:fldChar w:fldCharType="separate"/>
      </w:r>
      <w:r w:rsidR="00C62E87">
        <w:rPr>
          <w:b/>
          <w:bCs/>
          <w:vertAlign w:val="superscript"/>
          <w:lang w:val="en-US"/>
        </w:rPr>
        <w:t>Error! Bookmark not defined.</w:t>
      </w:r>
      <w:r w:rsidR="00DF753B" w:rsidRPr="003D662E">
        <w:rPr>
          <w:vertAlign w:val="superscript"/>
          <w:lang w:val="en-US"/>
        </w:rPr>
        <w:fldChar w:fldCharType="end"/>
      </w:r>
      <w:r w:rsidRPr="003D662E">
        <w:rPr>
          <w:lang w:val="en-US"/>
        </w:rPr>
        <w:t xml:space="preserve">. The example </w:t>
      </w:r>
      <w:r w:rsidR="00BD066A" w:rsidRPr="003D662E">
        <w:rPr>
          <w:lang w:val="en-US"/>
        </w:rPr>
        <w:t xml:space="preserve">structurally is similar to </w:t>
      </w:r>
      <w:r w:rsidRPr="003D662E">
        <w:rPr>
          <w:rFonts w:ascii="Consolas" w:hAnsi="Consolas"/>
          <w:lang w:val="en-US"/>
        </w:rPr>
        <w:t>examples.python</w:t>
      </w:r>
      <w:r w:rsidRPr="003D662E">
        <w:rPr>
          <w:lang w:val="en-US"/>
        </w:rPr>
        <w:t xml:space="preserve"> and can be built in the same manner (</w:t>
      </w:r>
      <w:r w:rsidRPr="003D662E">
        <w:rPr>
          <w:rFonts w:ascii="Consolas" w:hAnsi="Consolas"/>
          <w:lang w:val="en-US"/>
        </w:rPr>
        <w:t>mvn -U install</w:t>
      </w:r>
      <w:r w:rsidRPr="003D662E">
        <w:rPr>
          <w:rFonts w:ascii="Consolas" w:hAnsi="Consolas"/>
          <w:color w:val="24292F"/>
          <w:sz w:val="20"/>
          <w:szCs w:val="20"/>
          <w:lang w:val="en-GB"/>
        </w:rPr>
        <w:t>)</w:t>
      </w:r>
      <w:r w:rsidRPr="003D662E">
        <w:rPr>
          <w:lang w:val="en-US"/>
        </w:rPr>
        <w:t>.</w:t>
      </w:r>
    </w:p>
    <w:p w14:paraId="50B17134" w14:textId="77777777" w:rsidR="00A834B6" w:rsidRDefault="00A834B6" w:rsidP="00A834B6">
      <w:pPr>
        <w:jc w:val="center"/>
        <w:rPr>
          <w:lang w:val="en-US"/>
        </w:rPr>
      </w:pPr>
      <w:r w:rsidRPr="003D662E">
        <w:rPr>
          <w:noProof/>
          <w:lang w:val="en-US"/>
        </w:rPr>
        <w:drawing>
          <wp:inline distT="0" distB="0" distL="0" distR="0" wp14:anchorId="0744B7DC" wp14:editId="724E3861">
            <wp:extent cx="3346450" cy="2251912"/>
            <wp:effectExtent l="0" t="0" r="6350" b="0"/>
            <wp:docPr id="52" name="Picture 4">
              <a:extLst xmlns:a="http://schemas.openxmlformats.org/drawingml/2006/main">
                <a:ext uri="{FF2B5EF4-FFF2-40B4-BE49-F238E27FC236}">
                  <a16:creationId xmlns:a16="http://schemas.microsoft.com/office/drawing/2014/main" id="{1B43551E-7270-4638-B369-3FE6171B051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1B43551E-7270-4638-B369-3FE6171B0518}"/>
                        </a:ext>
                      </a:extLst>
                    </pic:cNvPr>
                    <pic:cNvPicPr>
                      <a:picLocks noChangeAspect="1"/>
                    </pic:cNvPicPr>
                  </pic:nvPicPr>
                  <pic:blipFill rotWithShape="1">
                    <a:blip r:embed="rId67" cstate="print">
                      <a:extLst>
                        <a:ext uri="{28A0092B-C50C-407E-A947-70E740481C1C}">
                          <a14:useLocalDpi xmlns:a14="http://schemas.microsoft.com/office/drawing/2010/main" val="0"/>
                        </a:ext>
                      </a:extLst>
                    </a:blip>
                    <a:srcRect l="17857" t="9406" r="6416"/>
                    <a:stretch/>
                  </pic:blipFill>
                  <pic:spPr bwMode="auto">
                    <a:xfrm>
                      <a:off x="0" y="0"/>
                      <a:ext cx="3350864" cy="2254882"/>
                    </a:xfrm>
                    <a:prstGeom prst="rect">
                      <a:avLst/>
                    </a:prstGeom>
                    <a:ln>
                      <a:noFill/>
                    </a:ln>
                    <a:extLst>
                      <a:ext uri="{53640926-AAD7-44D8-BBD7-CCE9431645EC}">
                        <a14:shadowObscured xmlns:a14="http://schemas.microsoft.com/office/drawing/2010/main"/>
                      </a:ext>
                    </a:extLst>
                  </pic:spPr>
                </pic:pic>
              </a:graphicData>
            </a:graphic>
          </wp:inline>
        </w:drawing>
      </w:r>
    </w:p>
    <w:p w14:paraId="71366C6D" w14:textId="70FB0A37" w:rsidR="00A834B6" w:rsidRDefault="00A834B6" w:rsidP="00A834B6">
      <w:pPr>
        <w:pStyle w:val="Caption"/>
        <w:jc w:val="center"/>
        <w:rPr>
          <w:lang w:val="en-GB"/>
        </w:rPr>
      </w:pPr>
      <w:bookmarkStart w:id="239" w:name="_Ref105513034"/>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C62E87">
        <w:rPr>
          <w:noProof/>
          <w:lang w:val="en-GB"/>
        </w:rPr>
        <w:t>58</w:t>
      </w:r>
      <w:r w:rsidRPr="003D662E">
        <w:fldChar w:fldCharType="end"/>
      </w:r>
      <w:bookmarkEnd w:id="239"/>
      <w:r w:rsidRPr="003D662E">
        <w:rPr>
          <w:lang w:val="en-GB"/>
        </w:rPr>
        <w:t>: Using the platform to realize a robot-based visual quality inspection for Hannover Fair 2022</w:t>
      </w:r>
      <w:r w:rsidR="00DB6AFB">
        <w:rPr>
          <w:lang w:val="en-GB"/>
        </w:rPr>
        <w:t xml:space="preserve"> (HM’22)</w:t>
      </w:r>
      <w:r w:rsidRPr="003D662E">
        <w:rPr>
          <w:lang w:val="en-GB"/>
        </w:rPr>
        <w:t>.</w:t>
      </w:r>
    </w:p>
    <w:p w14:paraId="06AFD969" w14:textId="0EE91167" w:rsidR="009573A8" w:rsidRPr="003D662E" w:rsidRDefault="00505128" w:rsidP="007245E8">
      <w:pPr>
        <w:pStyle w:val="ListParagraph"/>
        <w:numPr>
          <w:ilvl w:val="0"/>
          <w:numId w:val="33"/>
        </w:numPr>
        <w:jc w:val="both"/>
        <w:rPr>
          <w:lang w:val="en-US"/>
        </w:rPr>
      </w:pPr>
      <w:r w:rsidRPr="003D662E">
        <w:rPr>
          <w:b/>
          <w:lang w:val="en-US"/>
        </w:rPr>
        <w:t>examples.hm22:</w:t>
      </w:r>
      <w:r w:rsidR="00E105F5" w:rsidRPr="003D662E">
        <w:rPr>
          <w:lang w:val="en-US"/>
        </w:rPr>
        <w:t xml:space="preserve"> For the Hannover Messe 2022 (HM’22) and, in an improved version, for the Tage der Digitalen Technologie in Berlin (TddT’22) the IIP-Ecosphere project team developed a</w:t>
      </w:r>
      <w:r w:rsidR="00625CC4" w:rsidRPr="003D662E">
        <w:rPr>
          <w:lang w:val="en-US"/>
        </w:rPr>
        <w:t xml:space="preserve"> demonstrator application that involves IoT/Factory hardware, the platform as well as a controlling application. For short, the application demonstrates a visual AI-based quality inspection process for a configur</w:t>
      </w:r>
      <w:r w:rsidR="000239C7" w:rsidRPr="003D662E">
        <w:rPr>
          <w:lang w:val="en-US"/>
        </w:rPr>
        <w:t>able lot 1 production, where a r</w:t>
      </w:r>
      <w:r w:rsidR="00625CC4" w:rsidRPr="003D662E">
        <w:rPr>
          <w:lang w:val="en-US"/>
        </w:rPr>
        <w:t xml:space="preserve">obot with mounted camera takes pictures from three sides of an aluminum car model. A QR code on the indicates an (external) AAS describing the configuration of the car. The two other pictures are utilized by a Python-based AI to detect the number of windows, the color of the tires, the presence of an engraving as well as whether “scratches” were accidentally caused on the surface of the car. The services, in particular the AI, can be executed in different deployment settings, e.g., on a Phoenix Contact AXC 3152 PLC/edge device. For this purpose, the application consists of two generated connectors (OPC UA to obtain input from the PLC, AAS to request information on the car configuration), a camera source, the AI (as service family to switch between alternative AI implementations), the action decider (controlling the overall process) as well as a customized version of the generic, platform-provided </w:t>
      </w:r>
      <w:r w:rsidR="00625CC4" w:rsidRPr="003D662E">
        <w:rPr>
          <w:rFonts w:ascii="Consolas" w:hAnsi="Consolas"/>
          <w:lang w:val="en-US"/>
        </w:rPr>
        <w:t>TraceToAAS</w:t>
      </w:r>
      <w:r w:rsidR="00625CC4" w:rsidRPr="003D662E">
        <w:rPr>
          <w:lang w:val="en-US"/>
        </w:rPr>
        <w:t xml:space="preserve"> service. The inspection results are displayed on an Angular Web Application running on a tablet based on the </w:t>
      </w:r>
      <w:r w:rsidR="00625CC4" w:rsidRPr="003D662E">
        <w:rPr>
          <w:lang w:val="en-US"/>
        </w:rPr>
        <w:lastRenderedPageBreak/>
        <w:t xml:space="preserve">information in the application AAS (via the </w:t>
      </w:r>
      <w:r w:rsidR="00625CC4" w:rsidRPr="003D662E">
        <w:rPr>
          <w:rFonts w:ascii="Consolas" w:hAnsi="Consolas"/>
          <w:lang w:val="en-US"/>
        </w:rPr>
        <w:t>TraceToAAS</w:t>
      </w:r>
      <w:r w:rsidR="00625CC4" w:rsidRPr="003D662E">
        <w:rPr>
          <w:lang w:val="en-US"/>
        </w:rPr>
        <w:t xml:space="preserve"> service). The application involves forward data flows as described above, but also backward data flows for controlling the process.</w:t>
      </w:r>
      <w:r w:rsidR="00ED7DCF" w:rsidRPr="003D662E">
        <w:rPr>
          <w:lang w:val="en-US"/>
        </w:rPr>
        <w:t xml:space="preserve"> </w:t>
      </w:r>
      <w:r w:rsidR="00ED7DCF" w:rsidRPr="003D662E">
        <w:rPr>
          <w:lang w:val="en-US"/>
        </w:rPr>
        <w:fldChar w:fldCharType="begin"/>
      </w:r>
      <w:r w:rsidR="00ED7DCF" w:rsidRPr="003D662E">
        <w:rPr>
          <w:lang w:val="en-US"/>
        </w:rPr>
        <w:instrText xml:space="preserve"> REF _Ref105513034 \h </w:instrText>
      </w:r>
      <w:r w:rsidR="003D662E">
        <w:rPr>
          <w:lang w:val="en-US"/>
        </w:rPr>
        <w:instrText xml:space="preserve"> \* MERGEFORMAT </w:instrText>
      </w:r>
      <w:r w:rsidR="00ED7DCF" w:rsidRPr="003D662E">
        <w:rPr>
          <w:lang w:val="en-US"/>
        </w:rPr>
      </w:r>
      <w:r w:rsidR="00ED7DCF" w:rsidRPr="003D662E">
        <w:rPr>
          <w:lang w:val="en-US"/>
        </w:rPr>
        <w:fldChar w:fldCharType="separate"/>
      </w:r>
      <w:r w:rsidR="00C62E87" w:rsidRPr="003D662E">
        <w:rPr>
          <w:lang w:val="en-GB"/>
        </w:rPr>
        <w:t xml:space="preserve">Figure </w:t>
      </w:r>
      <w:r w:rsidR="00C62E87">
        <w:rPr>
          <w:noProof/>
          <w:lang w:val="en-GB"/>
        </w:rPr>
        <w:t>58</w:t>
      </w:r>
      <w:r w:rsidR="00ED7DCF" w:rsidRPr="003D662E">
        <w:rPr>
          <w:lang w:val="en-US"/>
        </w:rPr>
        <w:fldChar w:fldCharType="end"/>
      </w:r>
      <w:r w:rsidR="00ED7DCF" w:rsidRPr="003D662E">
        <w:rPr>
          <w:lang w:val="en-US"/>
        </w:rPr>
        <w:t xml:space="preserve"> illustrates the physical setup, more details on the application and the lessons learned while creating/integrating the application can be found in [</w:t>
      </w:r>
      <w:r w:rsidR="00287A00">
        <w:rPr>
          <w:lang w:val="en-US"/>
        </w:rPr>
        <w:t>EPR+22</w:t>
      </w:r>
      <w:r w:rsidR="00ED7DCF" w:rsidRPr="003D662E">
        <w:rPr>
          <w:lang w:val="en-US"/>
        </w:rPr>
        <w:t>]. The build process is similar to the examples described above. The application can be executed standalone for testing as well as via the platform through deployment plans (examples included).</w:t>
      </w:r>
      <w:r w:rsidR="00A834B6">
        <w:rPr>
          <w:lang w:val="en-US"/>
        </w:rPr>
        <w:t xml:space="preserve"> </w:t>
      </w:r>
      <w:r w:rsidR="00A834B6">
        <w:rPr>
          <w:lang w:val="en-US"/>
        </w:rPr>
        <w:br/>
      </w:r>
      <w:r w:rsidR="00A834B6" w:rsidRPr="00A834B6">
        <w:rPr>
          <w:lang w:val="en-US"/>
        </w:rPr>
        <w:t>The examples.hm22 application has been evolved to a federated learning showcase for Hannover Fair 2022 and, in an improved version, for the Days of Computer Science 2023 in Hildesheim as well as for Nürnberg Digital 2023. This demonstrator showcased the application of a platform-supplied federated learning component with two cobots representing two distinct factories. One cobot learned anomalies from the other without having seen them before.</w:t>
      </w:r>
    </w:p>
    <w:p w14:paraId="525EDFD8" w14:textId="5CE0686B" w:rsidR="00DB6AFB" w:rsidRDefault="00A834B6" w:rsidP="007245E8">
      <w:pPr>
        <w:pStyle w:val="ListParagraph"/>
        <w:numPr>
          <w:ilvl w:val="0"/>
          <w:numId w:val="33"/>
        </w:numPr>
        <w:jc w:val="both"/>
        <w:rPr>
          <w:lang w:val="en-US"/>
        </w:rPr>
      </w:pPr>
      <w:r w:rsidRPr="00A834B6">
        <w:rPr>
          <w:b/>
          <w:lang w:val="en-US"/>
        </w:rPr>
        <w:t>examples.emo23:</w:t>
      </w:r>
      <w:r>
        <w:rPr>
          <w:lang w:val="en-US"/>
        </w:rPr>
        <w:t xml:space="preserve"> </w:t>
      </w:r>
      <w:r w:rsidRPr="00A834B6">
        <w:rPr>
          <w:lang w:val="en-US"/>
        </w:rPr>
        <w:t>For the final public exhibition of the IIP-Ecosphere project at EMO’23, the Hannover Fair 2023 demonstrator has been extended towards a visual quality inspection process of two collaborating cobots (</w:t>
      </w:r>
      <w:r>
        <w:rPr>
          <w:lang w:val="en-US"/>
        </w:rPr>
        <w:fldChar w:fldCharType="begin"/>
      </w:r>
      <w:r>
        <w:rPr>
          <w:lang w:val="en-US"/>
        </w:rPr>
        <w:instrText xml:space="preserve"> REF _Ref147902764 \h </w:instrText>
      </w:r>
      <w:r>
        <w:rPr>
          <w:lang w:val="en-US"/>
        </w:rPr>
      </w:r>
      <w:r>
        <w:rPr>
          <w:lang w:val="en-US"/>
        </w:rPr>
        <w:fldChar w:fldCharType="separate"/>
      </w:r>
      <w:r w:rsidR="00C62E87" w:rsidRPr="007F5501">
        <w:rPr>
          <w:lang w:val="en-GB"/>
        </w:rPr>
        <w:t xml:space="preserve">Figure </w:t>
      </w:r>
      <w:r w:rsidR="00C62E87">
        <w:rPr>
          <w:noProof/>
          <w:lang w:val="en-GB"/>
        </w:rPr>
        <w:t>59</w:t>
      </w:r>
      <w:r>
        <w:rPr>
          <w:lang w:val="en-US"/>
        </w:rPr>
        <w:fldChar w:fldCharType="end"/>
      </w:r>
      <w:r w:rsidRPr="00A834B6">
        <w:rPr>
          <w:lang w:val="en-US"/>
        </w:rPr>
        <w:t>). One cobot grips a model of the car and identifies it through a sensor provided by MIP technology (AI-enhanced sensor reading, finally leading to the retrieval of the respective car AAS). After successful identification, the whole cobot still gripping the car is moved by a Lenze linear drive close to the other cobot, thus overlapping the safty perimeters of both cobots. There, the model car is placed and the linear drive moves the identification cobot back to its original position. On the forward way, obstacles like friction and tension can be applied to the drive to be detected by a condition monitoring AI service. The second cobot then performs the quality detection as done in the examples.hm22 application.</w:t>
      </w:r>
    </w:p>
    <w:p w14:paraId="5C74AF98" w14:textId="278524A0" w:rsidR="00DB6AFB" w:rsidRDefault="00DB6AFB" w:rsidP="00DB6AFB">
      <w:pPr>
        <w:ind w:left="360"/>
        <w:jc w:val="center"/>
        <w:rPr>
          <w:lang w:val="en-US"/>
        </w:rPr>
      </w:pPr>
      <w:r>
        <w:rPr>
          <w:noProof/>
          <w:lang w:val="en-US"/>
        </w:rPr>
        <w:drawing>
          <wp:inline distT="0" distB="0" distL="0" distR="0" wp14:anchorId="0F6C7BDA" wp14:editId="4FD81889">
            <wp:extent cx="3829050" cy="2871788"/>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830322" cy="2872742"/>
                    </a:xfrm>
                    <a:prstGeom prst="rect">
                      <a:avLst/>
                    </a:prstGeom>
                    <a:noFill/>
                    <a:ln>
                      <a:noFill/>
                    </a:ln>
                  </pic:spPr>
                </pic:pic>
              </a:graphicData>
            </a:graphic>
          </wp:inline>
        </w:drawing>
      </w:r>
    </w:p>
    <w:p w14:paraId="1EC3A2BC" w14:textId="0F365C76" w:rsidR="00DB6AFB" w:rsidRPr="007F5501" w:rsidRDefault="00DB6AFB" w:rsidP="00DB6AFB">
      <w:pPr>
        <w:pStyle w:val="Caption"/>
        <w:jc w:val="center"/>
        <w:rPr>
          <w:lang w:val="en-GB"/>
        </w:rPr>
      </w:pPr>
      <w:bookmarkStart w:id="240" w:name="_Ref147902764"/>
      <w:r w:rsidRPr="007F5501">
        <w:rPr>
          <w:lang w:val="en-GB"/>
        </w:rPr>
        <w:t xml:space="preserve">Figure </w:t>
      </w:r>
      <w:r>
        <w:fldChar w:fldCharType="begin"/>
      </w:r>
      <w:r w:rsidRPr="007F5501">
        <w:rPr>
          <w:lang w:val="en-GB"/>
        </w:rPr>
        <w:instrText xml:space="preserve"> SEQ Figure \* ARABIC </w:instrText>
      </w:r>
      <w:r>
        <w:fldChar w:fldCharType="separate"/>
      </w:r>
      <w:r w:rsidR="00C62E87">
        <w:rPr>
          <w:noProof/>
          <w:lang w:val="en-GB"/>
        </w:rPr>
        <w:t>59</w:t>
      </w:r>
      <w:r>
        <w:fldChar w:fldCharType="end"/>
      </w:r>
      <w:bookmarkEnd w:id="240"/>
      <w:r w:rsidRPr="007F5501">
        <w:rPr>
          <w:lang w:val="en-GB"/>
        </w:rPr>
        <w:t xml:space="preserve">: </w:t>
      </w:r>
      <w:r>
        <w:rPr>
          <w:lang w:val="en-GB"/>
        </w:rPr>
        <w:t xml:space="preserve">Showcasing </w:t>
      </w:r>
      <w:r w:rsidRPr="003D662E">
        <w:rPr>
          <w:lang w:val="en-GB"/>
        </w:rPr>
        <w:t xml:space="preserve">the platform to realize a </w:t>
      </w:r>
      <w:r>
        <w:rPr>
          <w:lang w:val="en-GB"/>
        </w:rPr>
        <w:t xml:space="preserve">magnetic product identification and a </w:t>
      </w:r>
      <w:r w:rsidRPr="003D662E">
        <w:rPr>
          <w:lang w:val="en-GB"/>
        </w:rPr>
        <w:t xml:space="preserve">robot-based visual quality inspection </w:t>
      </w:r>
      <w:r>
        <w:rPr>
          <w:lang w:val="en-GB"/>
        </w:rPr>
        <w:t xml:space="preserve">with two cobots </w:t>
      </w:r>
      <w:r w:rsidRPr="003D662E">
        <w:rPr>
          <w:lang w:val="en-GB"/>
        </w:rPr>
        <w:t xml:space="preserve">for </w:t>
      </w:r>
      <w:r>
        <w:rPr>
          <w:lang w:val="en-GB"/>
        </w:rPr>
        <w:t>EMO 2023</w:t>
      </w:r>
      <w:r w:rsidRPr="003D662E">
        <w:rPr>
          <w:lang w:val="en-GB"/>
        </w:rPr>
        <w:t>.</w:t>
      </w:r>
    </w:p>
    <w:p w14:paraId="0F465F14" w14:textId="387A997B" w:rsidR="00ED7DCF" w:rsidRPr="003D662E" w:rsidRDefault="00ED7DCF" w:rsidP="007245E8">
      <w:pPr>
        <w:pStyle w:val="ListParagraph"/>
        <w:numPr>
          <w:ilvl w:val="0"/>
          <w:numId w:val="33"/>
        </w:numPr>
        <w:jc w:val="both"/>
        <w:rPr>
          <w:lang w:val="en-US"/>
        </w:rPr>
      </w:pPr>
      <w:r w:rsidRPr="003D662E">
        <w:rPr>
          <w:b/>
          <w:lang w:val="en-US"/>
        </w:rPr>
        <w:t>examples.VDW:</w:t>
      </w:r>
      <w:r w:rsidRPr="003D662E">
        <w:rPr>
          <w:lang w:val="en-US"/>
        </w:rPr>
        <w:t xml:space="preserve"> The IIP-Ecosphere partner VDW is prominently involved in standardization activities for industrial production, in particular in OPC UA through the UMATI initiative. VDW offers a test server providing model instances according to OPC UA companion specs. As one of the connectors that is shipped with the platform is an OPC UA connector, an example based on that connector may be interesting to the reader. Connectors for the platform may be created by hand or, the preferred way, generated from a configuration model. This example </w:t>
      </w:r>
      <w:r w:rsidRPr="003D662E">
        <w:rPr>
          <w:lang w:val="en-US"/>
        </w:rPr>
        <w:lastRenderedPageBreak/>
        <w:t>illustrates both, a handcrafted connector as well as the integration of a generated connector into a demonstrating piece of code. It is important to mention that we do not read out the whole UMATI test server structure, rather than just a small piece for the OPC UA Woodworking Companion Spec</w:t>
      </w:r>
      <w:r w:rsidRPr="003D662E">
        <w:rPr>
          <w:rStyle w:val="FootnoteReference"/>
          <w:lang w:val="en-US"/>
        </w:rPr>
        <w:footnoteReference w:id="97"/>
      </w:r>
      <w:r w:rsidRPr="003D662E">
        <w:rPr>
          <w:lang w:val="en-US"/>
        </w:rPr>
        <w:t xml:space="preserve">. The example represents the respective part of the Companion Spec in terms of IVML, imports the structure into the configuration model, adds some information about caching and server coordinates and creates a simple application mesh that just consists of a source (the connector), i.e., no further processing with the obtained information happens here (and some of the generated artifacts may be unusually empty). For executing this example, </w:t>
      </w:r>
      <w:r w:rsidR="00B839A0" w:rsidRPr="003D662E">
        <w:rPr>
          <w:lang w:val="en-US"/>
        </w:rPr>
        <w:t>using the command (</w:t>
      </w:r>
      <w:r w:rsidR="00B839A0" w:rsidRPr="003D662E">
        <w:rPr>
          <w:rFonts w:ascii="Consolas" w:hAnsi="Consolas"/>
          <w:lang w:val="en-US"/>
        </w:rPr>
        <w:t>mvn -U install</w:t>
      </w:r>
      <w:r w:rsidR="00B839A0" w:rsidRPr="003D662E">
        <w:rPr>
          <w:rFonts w:ascii="Consolas" w:hAnsi="Consolas"/>
          <w:color w:val="24292F"/>
          <w:sz w:val="20"/>
          <w:szCs w:val="20"/>
          <w:lang w:val="en-GB"/>
        </w:rPr>
        <w:t xml:space="preserve">) </w:t>
      </w:r>
      <w:r w:rsidRPr="003D662E">
        <w:rPr>
          <w:lang w:val="en-US"/>
        </w:rPr>
        <w:t>you first execute build steps to obtain the actual configuration meta</w:t>
      </w:r>
      <w:r w:rsidR="00A654E1" w:rsidRPr="003D662E">
        <w:rPr>
          <w:lang w:val="en-US"/>
        </w:rPr>
        <w:t>-</w:t>
      </w:r>
      <w:r w:rsidRPr="003D662E">
        <w:rPr>
          <w:lang w:val="en-US"/>
        </w:rPr>
        <w:t>model (intentionally not included), run the application generation and compile the example.</w:t>
      </w:r>
    </w:p>
    <w:p w14:paraId="0CF09E03" w14:textId="7602B8AA" w:rsidR="00B41883" w:rsidRPr="003D662E" w:rsidRDefault="00B41883" w:rsidP="007245E8">
      <w:pPr>
        <w:pStyle w:val="ListParagraph"/>
        <w:numPr>
          <w:ilvl w:val="0"/>
          <w:numId w:val="33"/>
        </w:numPr>
        <w:jc w:val="both"/>
        <w:rPr>
          <w:lang w:val="en-US"/>
        </w:rPr>
      </w:pPr>
      <w:r w:rsidRPr="003D662E">
        <w:rPr>
          <w:b/>
          <w:lang w:val="en-US"/>
        </w:rPr>
        <w:t xml:space="preserve">examples.templates: </w:t>
      </w:r>
      <w:r w:rsidRPr="003D662E">
        <w:rPr>
          <w:lang w:val="en-US"/>
        </w:rPr>
        <w:t xml:space="preserve">This example project displays the usage of out </w:t>
      </w:r>
      <w:r w:rsidRPr="003D662E">
        <w:rPr>
          <w:rFonts w:ascii="Consolas" w:hAnsi="Consolas"/>
          <w:lang w:val="en-US"/>
        </w:rPr>
        <w:t xml:space="preserve">impl.model </w:t>
      </w:r>
      <w:r w:rsidRPr="003D662E">
        <w:rPr>
          <w:lang w:val="en-US"/>
        </w:rPr>
        <w:t xml:space="preserve">to create an application with three services of which one is a python service utilizing AI. It consists of two parts, the </w:t>
      </w:r>
      <w:r w:rsidRPr="003D662E">
        <w:rPr>
          <w:rFonts w:ascii="Consolas" w:hAnsi="Consolas"/>
          <w:lang w:val="en-US"/>
        </w:rPr>
        <w:t>examples.templates.model</w:t>
      </w:r>
      <w:r w:rsidRPr="003D662E">
        <w:rPr>
          <w:lang w:val="en-US"/>
        </w:rPr>
        <w:t xml:space="preserve"> and the </w:t>
      </w:r>
      <w:r w:rsidRPr="003D662E">
        <w:rPr>
          <w:rFonts w:ascii="Consolas" w:hAnsi="Consolas"/>
          <w:lang w:val="en-US"/>
        </w:rPr>
        <w:t>examples.templates.impl</w:t>
      </w:r>
      <w:r w:rsidRPr="003D662E">
        <w:rPr>
          <w:lang w:val="en-US"/>
        </w:rPr>
        <w:t xml:space="preserve">. The </w:t>
      </w:r>
      <w:r w:rsidRPr="003D662E">
        <w:rPr>
          <w:rFonts w:ascii="Consolas" w:hAnsi="Consolas"/>
          <w:lang w:val="en-US"/>
        </w:rPr>
        <w:t>model</w:t>
      </w:r>
      <w:r w:rsidRPr="003D662E">
        <w:rPr>
          <w:lang w:val="en-US"/>
        </w:rPr>
        <w:t xml:space="preserve"> part is based on the </w:t>
      </w:r>
      <w:r w:rsidRPr="003D662E">
        <w:rPr>
          <w:rFonts w:ascii="Consolas" w:hAnsi="Consolas"/>
          <w:lang w:val="en-US"/>
        </w:rPr>
        <w:t xml:space="preserve">impl.model </w:t>
      </w:r>
      <w:r w:rsidRPr="003D662E">
        <w:rPr>
          <w:lang w:val="en-US"/>
        </w:rPr>
        <w:t>and contains the configuration</w:t>
      </w:r>
      <w:r w:rsidRPr="003D662E">
        <w:rPr>
          <w:rFonts w:ascii="Consolas" w:hAnsi="Consolas"/>
          <w:lang w:val="en-US"/>
        </w:rPr>
        <w:t xml:space="preserve"> .ivml </w:t>
      </w:r>
      <w:r w:rsidRPr="003D662E">
        <w:rPr>
          <w:lang w:val="en-US"/>
        </w:rPr>
        <w:t xml:space="preserve">files, with the use of </w:t>
      </w:r>
      <w:r w:rsidRPr="003D662E">
        <w:rPr>
          <w:rFonts w:ascii="Consolas" w:hAnsi="Consolas"/>
          <w:lang w:val="en-US"/>
        </w:rPr>
        <w:t>mvn generate-sources</w:t>
      </w:r>
      <w:r w:rsidRPr="003D662E">
        <w:rPr>
          <w:lang w:val="en-US"/>
        </w:rPr>
        <w:t xml:space="preserve"> we can generate templates fitting these configuration files. The </w:t>
      </w:r>
      <w:r w:rsidRPr="003D662E">
        <w:rPr>
          <w:rFonts w:ascii="Consolas" w:hAnsi="Consolas"/>
          <w:lang w:val="en-US"/>
        </w:rPr>
        <w:t>examples.templates.impl</w:t>
      </w:r>
      <w:r w:rsidRPr="003D662E">
        <w:rPr>
          <w:lang w:val="en-US"/>
        </w:rPr>
        <w:t xml:space="preserve"> is created by importing the resulting .zip file in the gen directory of the </w:t>
      </w:r>
      <w:r w:rsidRPr="003D662E">
        <w:rPr>
          <w:rFonts w:ascii="Consolas" w:hAnsi="Consolas"/>
          <w:lang w:val="en-US"/>
        </w:rPr>
        <w:t>exmples.templates.model</w:t>
      </w:r>
      <w:r w:rsidRPr="003D662E">
        <w:rPr>
          <w:lang w:val="en-US"/>
        </w:rPr>
        <w:t xml:space="preserve"> project, it contains the implementation of the concrete service functionality. The services implemented in this project are made available to the </w:t>
      </w:r>
      <w:r w:rsidRPr="003D662E">
        <w:rPr>
          <w:rFonts w:ascii="Consolas" w:hAnsi="Consolas"/>
          <w:lang w:val="en-US"/>
        </w:rPr>
        <w:t>examples.templates.model</w:t>
      </w:r>
      <w:r w:rsidRPr="003D662E">
        <w:rPr>
          <w:lang w:val="en-US"/>
        </w:rPr>
        <w:t xml:space="preserve"> project by running </w:t>
      </w:r>
      <w:r w:rsidRPr="003D662E">
        <w:rPr>
          <w:rFonts w:ascii="Consolas" w:hAnsi="Consolas"/>
          <w:lang w:val="en-US"/>
        </w:rPr>
        <w:t>mvn install</w:t>
      </w:r>
      <w:r w:rsidRPr="003D662E">
        <w:rPr>
          <w:lang w:val="en-US"/>
        </w:rPr>
        <w:t xml:space="preserve"> in the </w:t>
      </w:r>
      <w:r w:rsidRPr="003D662E">
        <w:rPr>
          <w:rFonts w:ascii="Consolas" w:hAnsi="Consolas"/>
          <w:lang w:val="en-US"/>
        </w:rPr>
        <w:t>.impl</w:t>
      </w:r>
      <w:r w:rsidRPr="003D662E">
        <w:rPr>
          <w:lang w:val="en-US"/>
        </w:rPr>
        <w:t xml:space="preserve"> project. The application is completely build by then running </w:t>
      </w:r>
      <w:r w:rsidRPr="003D662E">
        <w:rPr>
          <w:rFonts w:ascii="Consolas" w:hAnsi="Consolas"/>
          <w:lang w:val="en-US"/>
        </w:rPr>
        <w:t>mvn install</w:t>
      </w:r>
      <w:r w:rsidRPr="003D662E">
        <w:rPr>
          <w:lang w:val="en-US"/>
        </w:rPr>
        <w:t xml:space="preserve"> in the </w:t>
      </w:r>
      <w:r w:rsidRPr="003D662E">
        <w:rPr>
          <w:rFonts w:ascii="Consolas" w:hAnsi="Consolas"/>
          <w:lang w:val="en-US"/>
        </w:rPr>
        <w:t>.model</w:t>
      </w:r>
      <w:r w:rsidRPr="003D662E">
        <w:rPr>
          <w:lang w:val="en-US"/>
        </w:rPr>
        <w:t xml:space="preserve"> part of the project. The result is an application that takes the data from the resource directory and evaluates it utilizing a python service with a pre-trained random forest classifier.</w:t>
      </w:r>
    </w:p>
    <w:p w14:paraId="44089D60" w14:textId="4F6176B3" w:rsidR="00E96422" w:rsidRDefault="00E96422" w:rsidP="007245E8">
      <w:pPr>
        <w:pStyle w:val="ListParagraph"/>
        <w:numPr>
          <w:ilvl w:val="0"/>
          <w:numId w:val="33"/>
        </w:numPr>
        <w:jc w:val="both"/>
        <w:rPr>
          <w:lang w:val="en-US"/>
        </w:rPr>
      </w:pPr>
      <w:r w:rsidRPr="003B7191">
        <w:rPr>
          <w:b/>
          <w:lang w:val="en-US"/>
        </w:rPr>
        <w:t>examples.MIP:</w:t>
      </w:r>
      <w:r w:rsidRPr="003B7191">
        <w:rPr>
          <w:lang w:val="en-US"/>
        </w:rPr>
        <w:t xml:space="preserve"> Use of the meta-model extension for MIP technologies as applied in </w:t>
      </w:r>
      <w:r w:rsidR="007D60B3">
        <w:rPr>
          <w:lang w:val="en-US"/>
        </w:rPr>
        <w:t>examples.emo23</w:t>
      </w:r>
      <w:r w:rsidRPr="003B7191">
        <w:rPr>
          <w:lang w:val="en-US"/>
        </w:rPr>
        <w:t>. The meta-model extension encompasses a customized MQTT connector and related data types</w:t>
      </w:r>
      <w:r w:rsidR="003B7191">
        <w:rPr>
          <w:lang w:val="en-US"/>
        </w:rPr>
        <w:t xml:space="preserve"> pre-defined in the configuration meta-model</w:t>
      </w:r>
      <w:r w:rsidRPr="003B7191">
        <w:rPr>
          <w:lang w:val="en-US"/>
        </w:rPr>
        <w:t>. The example illustrates a data ping-pong between the MQTT connector and a Python AI service to improve magnetic identification measurements utilizing (a non-included AI). The sensor software pushes data to an MQTT broker, which is taken up by the connector, improved by the AI, passed back to the sensor software, validated and approved by the sensor software, pushed again and bypassed by the Python AI to a downstream application. The example cannot be executed without the respective hardware by MIP technologies.</w:t>
      </w:r>
    </w:p>
    <w:p w14:paraId="75683D71" w14:textId="444521E3" w:rsidR="00E62ABC" w:rsidRPr="003B7191" w:rsidRDefault="00E62ABC" w:rsidP="007245E8">
      <w:pPr>
        <w:pStyle w:val="ListParagraph"/>
        <w:numPr>
          <w:ilvl w:val="0"/>
          <w:numId w:val="33"/>
        </w:numPr>
        <w:jc w:val="both"/>
        <w:rPr>
          <w:lang w:val="en-US"/>
        </w:rPr>
      </w:pPr>
      <w:r w:rsidRPr="003B7191">
        <w:rPr>
          <w:b/>
          <w:lang w:val="en-US"/>
        </w:rPr>
        <w:t>examples.</w:t>
      </w:r>
      <w:r>
        <w:rPr>
          <w:b/>
          <w:lang w:val="en-US"/>
        </w:rPr>
        <w:t>modbusTcp</w:t>
      </w:r>
      <w:r w:rsidRPr="003B7191">
        <w:rPr>
          <w:b/>
          <w:lang w:val="en-US"/>
        </w:rPr>
        <w:t>:</w:t>
      </w:r>
      <w:r w:rsidRPr="003B7191">
        <w:rPr>
          <w:lang w:val="en-US"/>
        </w:rPr>
        <w:t xml:space="preserve"> </w:t>
      </w:r>
      <w:r>
        <w:rPr>
          <w:lang w:val="en-US"/>
        </w:rPr>
        <w:t>Regression test example for the MODBUS/TCP connector. Contains a simple application, but just for completeness of the configuration model. The application is not used, rather than the connector is directly tested.</w:t>
      </w:r>
    </w:p>
    <w:p w14:paraId="35775153" w14:textId="43898281" w:rsidR="00E62ABC" w:rsidRPr="003B7191" w:rsidRDefault="00E62ABC" w:rsidP="007245E8">
      <w:pPr>
        <w:pStyle w:val="ListParagraph"/>
        <w:numPr>
          <w:ilvl w:val="0"/>
          <w:numId w:val="33"/>
        </w:numPr>
        <w:jc w:val="both"/>
        <w:rPr>
          <w:lang w:val="en-US"/>
        </w:rPr>
      </w:pPr>
      <w:r w:rsidRPr="003B7191">
        <w:rPr>
          <w:b/>
          <w:lang w:val="en-US"/>
        </w:rPr>
        <w:t>examples.</w:t>
      </w:r>
      <w:r>
        <w:rPr>
          <w:b/>
          <w:lang w:val="en-US"/>
        </w:rPr>
        <w:t>REST</w:t>
      </w:r>
      <w:r w:rsidRPr="003B7191">
        <w:rPr>
          <w:b/>
          <w:lang w:val="en-US"/>
        </w:rPr>
        <w:t>:</w:t>
      </w:r>
      <w:r w:rsidRPr="003B7191">
        <w:rPr>
          <w:lang w:val="en-US"/>
        </w:rPr>
        <w:t xml:space="preserve"> </w:t>
      </w:r>
      <w:r>
        <w:rPr>
          <w:lang w:val="en-US"/>
        </w:rPr>
        <w:t>Regression test example for the REST connector. Contains a simple application, but just for completeness of the configuration model. The application is not used, rather than the connector is directly tested.</w:t>
      </w:r>
    </w:p>
    <w:p w14:paraId="57D50C11" w14:textId="0F053695" w:rsidR="00E62ABC" w:rsidRDefault="00E62ABC" w:rsidP="007245E8">
      <w:pPr>
        <w:pStyle w:val="ListParagraph"/>
        <w:numPr>
          <w:ilvl w:val="0"/>
          <w:numId w:val="33"/>
        </w:numPr>
        <w:jc w:val="both"/>
        <w:rPr>
          <w:lang w:val="en-US"/>
        </w:rPr>
      </w:pPr>
      <w:r w:rsidRPr="003B7191">
        <w:rPr>
          <w:b/>
          <w:lang w:val="en-US"/>
        </w:rPr>
        <w:t>examples.</w:t>
      </w:r>
      <w:r>
        <w:rPr>
          <w:b/>
          <w:lang w:val="en-US"/>
        </w:rPr>
        <w:t>MDZH</w:t>
      </w:r>
      <w:r w:rsidRPr="003B7191">
        <w:rPr>
          <w:b/>
          <w:lang w:val="en-US"/>
        </w:rPr>
        <w:t>:</w:t>
      </w:r>
      <w:r w:rsidRPr="003B7191">
        <w:rPr>
          <w:lang w:val="en-US"/>
        </w:rPr>
        <w:t xml:space="preserve"> </w:t>
      </w:r>
      <w:r>
        <w:rPr>
          <w:lang w:val="en-US"/>
        </w:rPr>
        <w:t>Conceptual example for an energy demonstrator in the Mittelstands Digital Zentrum Hannover. Includes OPC UA, AAS, serial and INFLUX connector.</w:t>
      </w:r>
    </w:p>
    <w:p w14:paraId="4A2DBE7B" w14:textId="13469507" w:rsidR="00E5519D" w:rsidRPr="003D662E" w:rsidRDefault="00E5519D" w:rsidP="00E5519D">
      <w:pPr>
        <w:pStyle w:val="Heading2"/>
        <w:rPr>
          <w:lang w:val="en-US"/>
        </w:rPr>
      </w:pPr>
      <w:bookmarkStart w:id="241" w:name="_Ref101369004"/>
      <w:bookmarkStart w:id="242" w:name="_Toc216439679"/>
      <w:r w:rsidRPr="003D662E">
        <w:rPr>
          <w:lang w:val="en-US"/>
        </w:rPr>
        <w:t xml:space="preserve">Creating an </w:t>
      </w:r>
      <w:r w:rsidR="003736EF" w:rsidRPr="003D662E">
        <w:rPr>
          <w:lang w:val="en-US"/>
        </w:rPr>
        <w:t>A</w:t>
      </w:r>
      <w:r w:rsidRPr="003D662E">
        <w:rPr>
          <w:lang w:val="en-US"/>
        </w:rPr>
        <w:t>pplication</w:t>
      </w:r>
      <w:bookmarkEnd w:id="231"/>
      <w:bookmarkEnd w:id="241"/>
      <w:bookmarkEnd w:id="242"/>
    </w:p>
    <w:p w14:paraId="209494EF" w14:textId="42FC6A54" w:rsidR="003736EF" w:rsidRPr="003D662E" w:rsidRDefault="003736EF" w:rsidP="00C90AF2">
      <w:pPr>
        <w:jc w:val="both"/>
        <w:rPr>
          <w:lang w:val="en-US"/>
        </w:rPr>
      </w:pPr>
      <w:r w:rsidRPr="003D662E">
        <w:rPr>
          <w:lang w:val="en-US"/>
        </w:rPr>
        <w:t>Due to the configuration and instantiation process, the (manual) creation of an application for the platform is not just a matter of some programming tasks. In this section, we summarize and detail the steps, which in future versions shall be better supported by respective platform tooling.</w:t>
      </w:r>
      <w:r w:rsidR="00E46B57" w:rsidRPr="003D662E">
        <w:rPr>
          <w:lang w:val="en-US"/>
        </w:rPr>
        <w:t xml:space="preserve"> For this version, you shall be able to realize code in Java or Python (depending on the configuration that you </w:t>
      </w:r>
      <w:r w:rsidR="00E46B57" w:rsidRPr="003D662E">
        <w:rPr>
          <w:lang w:val="en-US"/>
        </w:rPr>
        <w:lastRenderedPageBreak/>
        <w:t xml:space="preserve">will create) as well as </w:t>
      </w:r>
      <w:r w:rsidR="00FF6161" w:rsidRPr="003D662E">
        <w:rPr>
          <w:lang w:val="en-US"/>
        </w:rPr>
        <w:t xml:space="preserve">get to know </w:t>
      </w:r>
      <w:r w:rsidR="00E46B57" w:rsidRPr="003D662E">
        <w:rPr>
          <w:lang w:val="en-US"/>
        </w:rPr>
        <w:t xml:space="preserve">how </w:t>
      </w:r>
      <w:r w:rsidR="00FF6161" w:rsidRPr="003D662E">
        <w:rPr>
          <w:lang w:val="en-US"/>
        </w:rPr>
        <w:t xml:space="preserve">to </w:t>
      </w:r>
      <w:r w:rsidR="00E46B57" w:rsidRPr="003D662E">
        <w:rPr>
          <w:lang w:val="en-US"/>
        </w:rPr>
        <w:t>work with Maven.</w:t>
      </w:r>
      <w:r w:rsidR="00FD00DF" w:rsidRPr="003D662E">
        <w:rPr>
          <w:lang w:val="en-US"/>
        </w:rPr>
        <w:t xml:space="preserve"> More details on project structures or default build sequences will be presented in the next sections.</w:t>
      </w:r>
    </w:p>
    <w:p w14:paraId="57F15AE2" w14:textId="367C23AF" w:rsidR="00E5519D" w:rsidRPr="003D662E" w:rsidRDefault="002A491B" w:rsidP="00C90AF2">
      <w:pPr>
        <w:jc w:val="both"/>
        <w:rPr>
          <w:lang w:val="en-US"/>
        </w:rPr>
      </w:pPr>
      <w:r w:rsidRPr="003D662E">
        <w:rPr>
          <w:lang w:val="en-US"/>
        </w:rPr>
        <w:fldChar w:fldCharType="begin"/>
      </w:r>
      <w:r w:rsidRPr="003D662E">
        <w:rPr>
          <w:lang w:val="en-US"/>
        </w:rPr>
        <w:instrText xml:space="preserve"> REF _Ref88474053 \h  \* MERGEFORMAT </w:instrText>
      </w:r>
      <w:r w:rsidRPr="003D662E">
        <w:rPr>
          <w:lang w:val="en-US"/>
        </w:rPr>
      </w:r>
      <w:r w:rsidRPr="003D662E">
        <w:rPr>
          <w:lang w:val="en-US"/>
        </w:rPr>
        <w:fldChar w:fldCharType="separate"/>
      </w:r>
      <w:r w:rsidR="00C62E87" w:rsidRPr="003D662E">
        <w:rPr>
          <w:lang w:val="en-US"/>
        </w:rPr>
        <w:t xml:space="preserve">Figure </w:t>
      </w:r>
      <w:r w:rsidR="00C62E87">
        <w:rPr>
          <w:noProof/>
          <w:lang w:val="en-US"/>
        </w:rPr>
        <w:t>60</w:t>
      </w:r>
      <w:r w:rsidRPr="003D662E">
        <w:rPr>
          <w:lang w:val="en-US"/>
        </w:rPr>
        <w:fldChar w:fldCharType="end"/>
      </w:r>
      <w:r w:rsidRPr="003D662E">
        <w:rPr>
          <w:lang w:val="en-US"/>
        </w:rPr>
        <w:t xml:space="preserve">, </w:t>
      </w:r>
      <w:r w:rsidR="003736EF" w:rsidRPr="003D662E">
        <w:rPr>
          <w:lang w:val="en-US"/>
        </w:rPr>
        <w:t>summarizes all steps that are necessary to create an application</w:t>
      </w:r>
      <w:r w:rsidR="00FD7E9F" w:rsidRPr="003D662E">
        <w:rPr>
          <w:lang w:val="en-US"/>
        </w:rPr>
        <w:t xml:space="preserve"> consisting of Java services</w:t>
      </w:r>
      <w:r w:rsidR="003736EF" w:rsidRPr="003D662E">
        <w:rPr>
          <w:lang w:val="en-US"/>
        </w:rPr>
        <w:t>.</w:t>
      </w:r>
      <w:r w:rsidR="003A0E11" w:rsidRPr="003D662E">
        <w:rPr>
          <w:lang w:val="en-US"/>
        </w:rPr>
        <w:t xml:space="preserve"> We assume that you use </w:t>
      </w:r>
      <w:r w:rsidR="003A0E11" w:rsidRPr="003D662E">
        <w:rPr>
          <w:rFonts w:ascii="Consolas" w:hAnsi="Consolas"/>
          <w:lang w:val="en-US"/>
        </w:rPr>
        <w:t>example.python</w:t>
      </w:r>
      <w:r w:rsidR="003A0E11" w:rsidRPr="003D662E">
        <w:rPr>
          <w:lang w:val="en-US"/>
        </w:rPr>
        <w:t xml:space="preserve"> or </w:t>
      </w:r>
      <w:r w:rsidR="003A0E11" w:rsidRPr="003D662E">
        <w:rPr>
          <w:rFonts w:ascii="Consolas" w:hAnsi="Consolas"/>
          <w:lang w:val="en-US"/>
        </w:rPr>
        <w:t>example.rtsa</w:t>
      </w:r>
      <w:r w:rsidR="003A0E11" w:rsidRPr="003D662E">
        <w:rPr>
          <w:lang w:val="en-US"/>
        </w:rPr>
        <w:t xml:space="preserve"> as blueprint.</w:t>
      </w:r>
      <w:r w:rsidR="003736EF" w:rsidRPr="003D662E">
        <w:rPr>
          <w:lang w:val="en-US"/>
        </w:rPr>
        <w:t xml:space="preserve"> While </w:t>
      </w:r>
      <w:r w:rsidR="00FF6161" w:rsidRPr="003D662E">
        <w:rPr>
          <w:lang w:val="en-US"/>
        </w:rPr>
        <w:fldChar w:fldCharType="begin"/>
      </w:r>
      <w:r w:rsidR="00FF6161" w:rsidRPr="003D662E">
        <w:rPr>
          <w:lang w:val="en-US"/>
        </w:rPr>
        <w:instrText xml:space="preserve"> REF _Ref88474053 \h  \* MERGEFORMAT </w:instrText>
      </w:r>
      <w:r w:rsidR="00FF6161" w:rsidRPr="003D662E">
        <w:rPr>
          <w:lang w:val="en-US"/>
        </w:rPr>
      </w:r>
      <w:r w:rsidR="00FF6161" w:rsidRPr="003D662E">
        <w:rPr>
          <w:lang w:val="en-US"/>
        </w:rPr>
        <w:fldChar w:fldCharType="separate"/>
      </w:r>
      <w:r w:rsidR="00C62E87" w:rsidRPr="003D662E">
        <w:rPr>
          <w:lang w:val="en-US"/>
        </w:rPr>
        <w:t xml:space="preserve">Figure </w:t>
      </w:r>
      <w:r w:rsidR="00C62E87">
        <w:rPr>
          <w:noProof/>
          <w:lang w:val="en-US"/>
        </w:rPr>
        <w:t>60</w:t>
      </w:r>
      <w:r w:rsidR="00FF6161" w:rsidRPr="003D662E">
        <w:rPr>
          <w:lang w:val="en-US"/>
        </w:rPr>
        <w:fldChar w:fldCharType="end"/>
      </w:r>
      <w:r w:rsidR="003736EF" w:rsidRPr="003D662E">
        <w:rPr>
          <w:lang w:val="en-US"/>
        </w:rPr>
        <w:t xml:space="preserve"> is meant to provide an overview, we </w:t>
      </w:r>
      <w:r w:rsidR="007A3B40" w:rsidRPr="003D662E">
        <w:rPr>
          <w:lang w:val="en-US"/>
        </w:rPr>
        <w:t>briefly discuss</w:t>
      </w:r>
      <w:r w:rsidR="003736EF" w:rsidRPr="003D662E">
        <w:rPr>
          <w:lang w:val="en-US"/>
        </w:rPr>
        <w:t xml:space="preserve"> now the individual steps</w:t>
      </w:r>
      <w:r w:rsidR="00C23F7F" w:rsidRPr="003D662E">
        <w:rPr>
          <w:lang w:val="en-US"/>
        </w:rPr>
        <w:t xml:space="preserve"> (assuming that you have a most recent version of the platform sources from </w:t>
      </w:r>
      <w:r w:rsidR="00BA0C78" w:rsidRPr="003D662E">
        <w:rPr>
          <w:lang w:val="en-US"/>
        </w:rPr>
        <w:t>G</w:t>
      </w:r>
      <w:r w:rsidR="00C23F7F" w:rsidRPr="003D662E">
        <w:rPr>
          <w:lang w:val="en-US"/>
        </w:rPr>
        <w:t>it</w:t>
      </w:r>
      <w:r w:rsidR="00BA0C78" w:rsidRPr="003D662E">
        <w:rPr>
          <w:lang w:val="en-US"/>
        </w:rPr>
        <w:t>H</w:t>
      </w:r>
      <w:r w:rsidR="00C23F7F" w:rsidRPr="003D662E">
        <w:rPr>
          <w:lang w:val="en-US"/>
        </w:rPr>
        <w:t>ub in your local workspace)</w:t>
      </w:r>
      <w:r w:rsidRPr="003D662E">
        <w:rPr>
          <w:lang w:val="en-US"/>
        </w:rPr>
        <w:t>.</w:t>
      </w:r>
      <w:r w:rsidR="0034482E" w:rsidRPr="003D662E">
        <w:rPr>
          <w:lang w:val="en-US"/>
        </w:rPr>
        <w:t xml:space="preserve"> For more details, please follow our tutorial videos on service implementation</w:t>
      </w:r>
      <w:r w:rsidR="007A79F9" w:rsidRPr="003D662E">
        <w:rPr>
          <w:vertAlign w:val="superscript"/>
          <w:lang w:val="en-US"/>
        </w:rPr>
        <w:fldChar w:fldCharType="begin"/>
      </w:r>
      <w:r w:rsidR="007A79F9" w:rsidRPr="003D662E">
        <w:rPr>
          <w:vertAlign w:val="superscript"/>
          <w:lang w:val="en-US"/>
        </w:rPr>
        <w:instrText xml:space="preserve"> NOTEREF _Ref128736142 \h  \* MERGEFORMAT </w:instrText>
      </w:r>
      <w:r w:rsidR="007A79F9" w:rsidRPr="003D662E">
        <w:rPr>
          <w:vertAlign w:val="superscript"/>
          <w:lang w:val="en-US"/>
        </w:rPr>
        <w:fldChar w:fldCharType="separate"/>
      </w:r>
      <w:r w:rsidR="00C62E87">
        <w:rPr>
          <w:b/>
          <w:bCs/>
          <w:vertAlign w:val="superscript"/>
          <w:lang w:val="en-US"/>
        </w:rPr>
        <w:t>Error! Bookmark not defined.</w:t>
      </w:r>
      <w:r w:rsidR="007A79F9" w:rsidRPr="003D662E">
        <w:rPr>
          <w:vertAlign w:val="superscript"/>
          <w:lang w:val="en-US"/>
        </w:rPr>
        <w:fldChar w:fldCharType="end"/>
      </w:r>
      <w:r w:rsidR="0034482E" w:rsidRPr="003D662E">
        <w:rPr>
          <w:lang w:val="en-US"/>
        </w:rPr>
        <w:t>.</w:t>
      </w:r>
    </w:p>
    <w:p w14:paraId="2A099551" w14:textId="6FF94932" w:rsidR="004D723A" w:rsidRPr="003D662E" w:rsidRDefault="004D723A" w:rsidP="007245E8">
      <w:pPr>
        <w:pStyle w:val="ListParagraph"/>
        <w:numPr>
          <w:ilvl w:val="0"/>
          <w:numId w:val="26"/>
        </w:numPr>
        <w:jc w:val="both"/>
        <w:rPr>
          <w:lang w:val="en-US"/>
        </w:rPr>
      </w:pPr>
      <w:r w:rsidRPr="003D662E">
        <w:rPr>
          <w:lang w:val="en-US"/>
        </w:rPr>
        <w:t xml:space="preserve">Download the template project </w:t>
      </w:r>
      <w:r w:rsidRPr="003D662E">
        <w:rPr>
          <w:rFonts w:ascii="Consolas" w:hAnsi="Consolas"/>
          <w:lang w:val="en-US"/>
        </w:rPr>
        <w:t>impl.model</w:t>
      </w:r>
      <w:r w:rsidRPr="003D662E">
        <w:rPr>
          <w:lang w:val="en-US"/>
        </w:rPr>
        <w:t xml:space="preserve"> from </w:t>
      </w:r>
      <w:r w:rsidR="00BA0C78" w:rsidRPr="003D662E">
        <w:rPr>
          <w:lang w:val="en-US"/>
        </w:rPr>
        <w:t>G</w:t>
      </w:r>
      <w:r w:rsidRPr="003D662E">
        <w:rPr>
          <w:lang w:val="en-US"/>
        </w:rPr>
        <w:t>it</w:t>
      </w:r>
      <w:r w:rsidR="00BA0C78" w:rsidRPr="003D662E">
        <w:rPr>
          <w:lang w:val="en-US"/>
        </w:rPr>
        <w:t>H</w:t>
      </w:r>
      <w:r w:rsidRPr="003D662E">
        <w:rPr>
          <w:lang w:val="en-US"/>
        </w:rPr>
        <w:t>ub</w:t>
      </w:r>
      <w:r w:rsidRPr="003D662E">
        <w:rPr>
          <w:rStyle w:val="FootnoteReference"/>
          <w:lang w:val="en-US"/>
        </w:rPr>
        <w:footnoteReference w:id="98"/>
      </w:r>
      <w:r w:rsidRPr="003D662E">
        <w:rPr>
          <w:lang w:val="en-US"/>
        </w:rPr>
        <w:t>.</w:t>
      </w:r>
      <w:r w:rsidR="00C96708" w:rsidRPr="003D662E">
        <w:rPr>
          <w:lang w:val="en-US"/>
        </w:rPr>
        <w:t xml:space="preserve"> </w:t>
      </w:r>
      <w:r w:rsidR="0017467C" w:rsidRPr="003D662E">
        <w:rPr>
          <w:rFonts w:ascii="Consolas" w:hAnsi="Consolas"/>
          <w:lang w:val="en-US"/>
        </w:rPr>
        <w:t xml:space="preserve">impl.model </w:t>
      </w:r>
      <w:r w:rsidR="0017467C" w:rsidRPr="003D662E">
        <w:rPr>
          <w:lang w:val="en-US"/>
        </w:rPr>
        <w:t>contains a setup for the configuration and code generation.</w:t>
      </w:r>
      <w:r w:rsidR="000C26A4" w:rsidRPr="003D662E">
        <w:rPr>
          <w:lang w:val="en-US"/>
        </w:rPr>
        <w:t xml:space="preserve"> </w:t>
      </w:r>
      <w:r w:rsidR="0017467C" w:rsidRPr="003D662E">
        <w:rPr>
          <w:lang w:val="en-US"/>
        </w:rPr>
        <w:t xml:space="preserve"> </w:t>
      </w:r>
      <w:r w:rsidR="00C96708" w:rsidRPr="003D662E">
        <w:rPr>
          <w:lang w:val="en-US"/>
        </w:rPr>
        <w:t xml:space="preserve">You may rename </w:t>
      </w:r>
      <w:r w:rsidR="000C26A4" w:rsidRPr="003D662E">
        <w:rPr>
          <w:lang w:val="en-US"/>
        </w:rPr>
        <w:t xml:space="preserve">the </w:t>
      </w:r>
      <w:r w:rsidR="00C96708" w:rsidRPr="003D662E">
        <w:rPr>
          <w:lang w:val="en-US"/>
        </w:rPr>
        <w:t xml:space="preserve">projects </w:t>
      </w:r>
      <w:r w:rsidR="0017467C" w:rsidRPr="003D662E">
        <w:rPr>
          <w:lang w:val="en-US"/>
        </w:rPr>
        <w:t xml:space="preserve">as you desire. Akin, you may rename the maven artifact name in the respective </w:t>
      </w:r>
      <w:r w:rsidR="0017467C" w:rsidRPr="003D662E">
        <w:rPr>
          <w:rFonts w:ascii="Consolas" w:hAnsi="Consolas"/>
          <w:lang w:val="en-US"/>
        </w:rPr>
        <w:t>pom.xml</w:t>
      </w:r>
      <w:r w:rsidR="0017467C" w:rsidRPr="003D662E">
        <w:rPr>
          <w:lang w:val="en-US"/>
        </w:rPr>
        <w:t xml:space="preserve"> file. We will continue referring to </w:t>
      </w:r>
      <w:r w:rsidR="000C26A4" w:rsidRPr="003D662E">
        <w:rPr>
          <w:lang w:val="en-US"/>
        </w:rPr>
        <w:t xml:space="preserve">the project </w:t>
      </w:r>
      <w:r w:rsidR="0017467C" w:rsidRPr="003D662E">
        <w:rPr>
          <w:lang w:val="en-US"/>
        </w:rPr>
        <w:t xml:space="preserve">as </w:t>
      </w:r>
      <w:r w:rsidR="0017467C" w:rsidRPr="003D662E">
        <w:rPr>
          <w:rFonts w:ascii="Consolas" w:hAnsi="Consolas"/>
          <w:lang w:val="en-US"/>
        </w:rPr>
        <w:t>impl.model</w:t>
      </w:r>
      <w:r w:rsidR="0017467C" w:rsidRPr="003D662E">
        <w:rPr>
          <w:rFonts w:cstheme="minorHAnsi"/>
          <w:lang w:val="en-US"/>
        </w:rPr>
        <w:t>.</w:t>
      </w:r>
    </w:p>
    <w:p w14:paraId="72202577" w14:textId="57142E51" w:rsidR="00C44DE8" w:rsidRPr="003D662E" w:rsidRDefault="00C44DE8" w:rsidP="007245E8">
      <w:pPr>
        <w:pStyle w:val="ListParagraph"/>
        <w:numPr>
          <w:ilvl w:val="0"/>
          <w:numId w:val="26"/>
        </w:numPr>
        <w:jc w:val="both"/>
        <w:rPr>
          <w:lang w:val="en-US"/>
        </w:rPr>
      </w:pPr>
      <w:r w:rsidRPr="003D662E">
        <w:rPr>
          <w:lang w:val="en-US"/>
        </w:rPr>
        <w:t xml:space="preserve">In </w:t>
      </w:r>
      <w:r w:rsidRPr="003D662E">
        <w:rPr>
          <w:rFonts w:ascii="Consolas" w:hAnsi="Consolas"/>
          <w:lang w:val="en-US"/>
        </w:rPr>
        <w:t>impl.model</w:t>
      </w:r>
      <w:r w:rsidRPr="003D662E">
        <w:rPr>
          <w:lang w:val="en-US"/>
        </w:rPr>
        <w:t xml:space="preserve"> you need to adjust the .ivml files in </w:t>
      </w:r>
      <w:r w:rsidRPr="003D662E">
        <w:rPr>
          <w:rFonts w:ascii="Consolas" w:hAnsi="Consolas"/>
          <w:lang w:val="en-US"/>
        </w:rPr>
        <w:t>/src/</w:t>
      </w:r>
      <w:r w:rsidR="000D37DF">
        <w:rPr>
          <w:rFonts w:ascii="Consolas" w:hAnsi="Consolas"/>
          <w:lang w:val="en-US"/>
        </w:rPr>
        <w:t>main</w:t>
      </w:r>
      <w:r w:rsidRPr="003D662E">
        <w:rPr>
          <w:rFonts w:ascii="Consolas" w:hAnsi="Consolas"/>
          <w:lang w:val="en-US"/>
        </w:rPr>
        <w:t>/easy</w:t>
      </w:r>
      <w:r w:rsidRPr="003D662E">
        <w:rPr>
          <w:lang w:val="en-US"/>
        </w:rPr>
        <w:t xml:space="preserve"> to fit your needs i.e. adding or changing datatypes, for this you can refer to our example projects as a guidance</w:t>
      </w:r>
      <w:r w:rsidR="00D016F4" w:rsidRPr="003D662E">
        <w:rPr>
          <w:lang w:val="en-US"/>
        </w:rPr>
        <w:t xml:space="preserve"> i.e. </w:t>
      </w:r>
      <w:r w:rsidR="00D016F4" w:rsidRPr="003D662E">
        <w:rPr>
          <w:rFonts w:ascii="Consolas" w:hAnsi="Consolas"/>
          <w:lang w:val="en-US"/>
        </w:rPr>
        <w:t>src/</w:t>
      </w:r>
      <w:r w:rsidR="000D37DF">
        <w:rPr>
          <w:rFonts w:ascii="Consolas" w:hAnsi="Consolas"/>
          <w:lang w:val="en-US"/>
        </w:rPr>
        <w:t>main</w:t>
      </w:r>
      <w:r w:rsidR="00D016F4" w:rsidRPr="003D662E">
        <w:rPr>
          <w:rFonts w:ascii="Consolas" w:hAnsi="Consolas"/>
          <w:lang w:val="en-US"/>
        </w:rPr>
        <w:t>/easy</w:t>
      </w:r>
      <w:r w:rsidR="00D016F4" w:rsidRPr="003D662E">
        <w:rPr>
          <w:lang w:val="en-US"/>
        </w:rPr>
        <w:t xml:space="preserve"> in </w:t>
      </w:r>
      <w:r w:rsidR="00D016F4" w:rsidRPr="003D662E">
        <w:rPr>
          <w:rFonts w:ascii="Consolas" w:hAnsi="Consolas"/>
          <w:lang w:val="en-US"/>
        </w:rPr>
        <w:t>examples.rtsa</w:t>
      </w:r>
      <w:r w:rsidR="00D016F4" w:rsidRPr="003D662E">
        <w:rPr>
          <w:lang w:val="en-US"/>
        </w:rPr>
        <w:t xml:space="preserve"> or </w:t>
      </w:r>
      <w:r w:rsidR="00D016F4" w:rsidRPr="003D662E">
        <w:rPr>
          <w:rFonts w:ascii="Consolas" w:hAnsi="Consolas"/>
          <w:lang w:val="en-US"/>
        </w:rPr>
        <w:t>examples.python</w:t>
      </w:r>
      <w:r w:rsidR="00D016F4" w:rsidRPr="003D662E">
        <w:rPr>
          <w:lang w:val="en-US"/>
        </w:rPr>
        <w:t xml:space="preserve">, the install package or  </w:t>
      </w:r>
      <w:r w:rsidR="00D016F4" w:rsidRPr="003D662E">
        <w:rPr>
          <w:rFonts w:ascii="Consolas" w:hAnsi="Consolas"/>
          <w:lang w:val="en-US"/>
        </w:rPr>
        <w:t>SimpleMesh</w:t>
      </w:r>
      <w:r w:rsidR="00D016F4" w:rsidRPr="003D662E">
        <w:rPr>
          <w:lang w:val="en-US"/>
        </w:rPr>
        <w:t xml:space="preserve"> and </w:t>
      </w:r>
      <w:r w:rsidR="00D016F4" w:rsidRPr="003D662E">
        <w:rPr>
          <w:rFonts w:ascii="Consolas" w:hAnsi="Consolas"/>
          <w:lang w:val="en-US"/>
        </w:rPr>
        <w:t>SimpleMesh3</w:t>
      </w:r>
      <w:r w:rsidRPr="003D662E">
        <w:rPr>
          <w:lang w:val="en-US"/>
        </w:rPr>
        <w:t>.</w:t>
      </w:r>
      <w:r w:rsidR="008920BF" w:rsidRPr="003D662E">
        <w:rPr>
          <w:lang w:val="en-US"/>
        </w:rPr>
        <w:t xml:space="preserve"> If you plan to have multiple </w:t>
      </w:r>
      <w:r w:rsidR="00BD0718" w:rsidRPr="003D662E">
        <w:rPr>
          <w:lang w:val="en-US"/>
        </w:rPr>
        <w:t>examples/</w:t>
      </w:r>
      <w:r w:rsidR="008920BF" w:rsidRPr="003D662E">
        <w:rPr>
          <w:lang w:val="en-US"/>
        </w:rPr>
        <w:t xml:space="preserve">configurations on the same machine, please consider changing the Maven artifact name in the variable </w:t>
      </w:r>
      <w:r w:rsidR="008920BF" w:rsidRPr="003D662E">
        <w:rPr>
          <w:rFonts w:ascii="Consolas" w:hAnsi="Consolas"/>
          <w:lang w:val="en-US"/>
        </w:rPr>
        <w:t>sharedArtifact</w:t>
      </w:r>
      <w:r w:rsidR="008920BF" w:rsidRPr="003D662E">
        <w:rPr>
          <w:lang w:val="en-US"/>
        </w:rPr>
        <w:t xml:space="preserve"> in </w:t>
      </w:r>
      <w:r w:rsidR="008920BF" w:rsidRPr="003D662E">
        <w:rPr>
          <w:rFonts w:ascii="Consolas" w:hAnsi="Consolas"/>
          <w:lang w:val="en-US"/>
        </w:rPr>
        <w:t>TechnicalSetup.ivml</w:t>
      </w:r>
      <w:r w:rsidR="008920BF" w:rsidRPr="003D662E">
        <w:rPr>
          <w:lang w:val="en-US"/>
        </w:rPr>
        <w:t xml:space="preserve"> so that each project can be based on individual interface artifacts. </w:t>
      </w:r>
      <w:r w:rsidR="009B6CA2" w:rsidRPr="003D662E">
        <w:rPr>
          <w:lang w:val="en-US"/>
        </w:rPr>
        <w:t xml:space="preserve">Make sure your </w:t>
      </w:r>
      <w:r w:rsidR="00B031FD" w:rsidRPr="003D662E">
        <w:rPr>
          <w:rFonts w:ascii="Consolas" w:hAnsi="Consolas"/>
          <w:lang w:val="en-US"/>
        </w:rPr>
        <w:t>pom</w:t>
      </w:r>
      <w:r w:rsidR="009B6CA2" w:rsidRPr="003D662E">
        <w:rPr>
          <w:rFonts w:ascii="Consolas" w:hAnsi="Consolas"/>
          <w:lang w:val="en-US"/>
        </w:rPr>
        <w:t>.xml</w:t>
      </w:r>
      <w:r w:rsidR="009B6CA2" w:rsidRPr="003D662E">
        <w:rPr>
          <w:lang w:val="en-US"/>
        </w:rPr>
        <w:t xml:space="preserve"> does contain the properties </w:t>
      </w:r>
      <w:r w:rsidR="009B6CA2" w:rsidRPr="003D662E">
        <w:rPr>
          <w:rFonts w:ascii="Consolas" w:hAnsi="Consolas"/>
          <w:lang w:val="en-US"/>
        </w:rPr>
        <w:t>&lt;iip.model&gt;</w:t>
      </w:r>
      <w:r w:rsidR="009B6CA2" w:rsidRPr="003D662E">
        <w:rPr>
          <w:lang w:val="en-US"/>
        </w:rPr>
        <w:t xml:space="preserve"> with the value </w:t>
      </w:r>
      <w:r w:rsidR="009B6CA2" w:rsidRPr="003D662E">
        <w:rPr>
          <w:rFonts w:ascii="Consolas" w:hAnsi="Consolas"/>
          <w:lang w:val="en-US"/>
        </w:rPr>
        <w:t>PlatformConfiguration</w:t>
      </w:r>
      <w:r w:rsidR="009B6CA2" w:rsidRPr="003D662E">
        <w:rPr>
          <w:lang w:val="en-US"/>
        </w:rPr>
        <w:t xml:space="preserve"> as well as </w:t>
      </w:r>
      <w:r w:rsidR="009B6CA2" w:rsidRPr="003D662E">
        <w:rPr>
          <w:rFonts w:ascii="Consolas" w:hAnsi="Consolas"/>
          <w:lang w:val="en-US"/>
        </w:rPr>
        <w:t>&lt;iip.resources&gt;</w:t>
      </w:r>
      <w:r w:rsidR="009B6CA2" w:rsidRPr="003D662E">
        <w:rPr>
          <w:lang w:val="en-US"/>
        </w:rPr>
        <w:t xml:space="preserve"> with the value </w:t>
      </w:r>
      <w:r w:rsidR="009B6CA2" w:rsidRPr="003D662E">
        <w:rPr>
          <w:rFonts w:ascii="Consolas" w:hAnsi="Consolas"/>
          <w:lang w:val="en-US"/>
        </w:rPr>
        <w:t>resources</w:t>
      </w:r>
      <w:r w:rsidR="009B6CA2" w:rsidRPr="003D662E">
        <w:rPr>
          <w:lang w:val="en-US"/>
        </w:rPr>
        <w:t xml:space="preserve">. </w:t>
      </w:r>
      <w:r w:rsidRPr="003D662E">
        <w:rPr>
          <w:lang w:val="en-US"/>
        </w:rPr>
        <w:t xml:space="preserve"> Afterwards execute </w:t>
      </w:r>
      <w:r w:rsidRPr="003D662E">
        <w:rPr>
          <w:rFonts w:ascii="Consolas" w:hAnsi="Consolas"/>
          <w:lang w:val="en-US"/>
        </w:rPr>
        <w:t>mvn -U generate-sources</w:t>
      </w:r>
      <w:r w:rsidRPr="003D662E">
        <w:rPr>
          <w:lang w:val="en-US"/>
        </w:rPr>
        <w:t xml:space="preserve"> to obtain an actual copy of the configuration meta-mode</w:t>
      </w:r>
      <w:r w:rsidR="008920BF" w:rsidRPr="003D662E">
        <w:rPr>
          <w:lang w:val="en-US"/>
        </w:rPr>
        <w:t xml:space="preserve">l and create the </w:t>
      </w:r>
      <w:r w:rsidR="008920BF" w:rsidRPr="003D662E">
        <w:rPr>
          <w:rFonts w:ascii="Consolas" w:hAnsi="Consolas"/>
          <w:lang w:val="en-US"/>
        </w:rPr>
        <w:t>/gen/py/</w:t>
      </w:r>
      <w:r w:rsidR="008920BF" w:rsidRPr="003D662E">
        <w:rPr>
          <w:lang w:val="en-US"/>
        </w:rPr>
        <w:t xml:space="preserve"> directory containing </w:t>
      </w:r>
      <w:r w:rsidR="008920BF" w:rsidRPr="003D662E">
        <w:rPr>
          <w:rFonts w:ascii="Consolas" w:hAnsi="Consolas"/>
          <w:lang w:val="en-US"/>
        </w:rPr>
        <w:t>Applicat</w:t>
      </w:r>
      <w:r w:rsidR="00FA425E" w:rsidRPr="003D662E">
        <w:rPr>
          <w:rFonts w:ascii="Consolas" w:hAnsi="Consolas"/>
          <w:lang w:val="en-US"/>
        </w:rPr>
        <w:t>i</w:t>
      </w:r>
      <w:r w:rsidR="008920BF" w:rsidRPr="003D662E">
        <w:rPr>
          <w:rFonts w:ascii="Consolas" w:hAnsi="Consolas"/>
          <w:lang w:val="en-US"/>
        </w:rPr>
        <w:t>onInterfaces</w:t>
      </w:r>
      <w:r w:rsidR="008920BF" w:rsidRPr="003D662E">
        <w:rPr>
          <w:lang w:val="en-US"/>
        </w:rPr>
        <w:t xml:space="preserve">, the </w:t>
      </w:r>
      <w:r w:rsidR="00034A51" w:rsidRPr="003D662E">
        <w:rPr>
          <w:lang w:val="en-US"/>
        </w:rPr>
        <w:t>a</w:t>
      </w:r>
      <w:r w:rsidR="008920BF" w:rsidRPr="003D662E">
        <w:rPr>
          <w:lang w:val="en-US"/>
        </w:rPr>
        <w:t xml:space="preserve">pplication itself and a template directory with the </w:t>
      </w:r>
      <w:r w:rsidR="008920BF" w:rsidRPr="003D662E">
        <w:rPr>
          <w:rFonts w:ascii="Consolas" w:hAnsi="Consolas"/>
          <w:lang w:val="en-US"/>
        </w:rPr>
        <w:t>.zip</w:t>
      </w:r>
      <w:r w:rsidR="008920BF" w:rsidRPr="003D662E">
        <w:rPr>
          <w:lang w:val="en-US"/>
        </w:rPr>
        <w:t xml:space="preserve"> to implement the services.</w:t>
      </w:r>
      <w:r w:rsidR="009B6CA2" w:rsidRPr="003D662E">
        <w:rPr>
          <w:lang w:val="en-US"/>
        </w:rPr>
        <w:t xml:space="preserve"> The </w:t>
      </w:r>
      <w:r w:rsidR="009B6CA2" w:rsidRPr="003D662E">
        <w:rPr>
          <w:rFonts w:ascii="Consolas" w:hAnsi="Consolas"/>
          <w:lang w:val="en-US"/>
        </w:rPr>
        <w:t>ApplicationInterface</w:t>
      </w:r>
      <w:r w:rsidR="001A2CBC" w:rsidRPr="003D662E">
        <w:rPr>
          <w:rFonts w:ascii="Consolas" w:hAnsi="Consolas"/>
          <w:lang w:val="en-US"/>
        </w:rPr>
        <w:t>s</w:t>
      </w:r>
      <w:r w:rsidR="009B6CA2" w:rsidRPr="003D662E">
        <w:rPr>
          <w:rFonts w:ascii="Consolas" w:hAnsi="Consolas"/>
          <w:lang w:val="en-US"/>
        </w:rPr>
        <w:t xml:space="preserve"> </w:t>
      </w:r>
      <w:r w:rsidR="009B6CA2" w:rsidRPr="003D662E">
        <w:rPr>
          <w:lang w:val="en-US"/>
        </w:rPr>
        <w:t>are needed for the service creation and will be added to your maven repository</w:t>
      </w:r>
      <w:r w:rsidR="00292946" w:rsidRPr="003D662E">
        <w:rPr>
          <w:lang w:val="en-US"/>
        </w:rPr>
        <w:t xml:space="preserve">. To utilize the </w:t>
      </w:r>
      <w:r w:rsidR="00D2696E" w:rsidRPr="003D662E">
        <w:rPr>
          <w:lang w:val="en-US"/>
        </w:rPr>
        <w:t>templates,</w:t>
      </w:r>
      <w:r w:rsidR="00292946" w:rsidRPr="003D662E">
        <w:rPr>
          <w:lang w:val="en-US"/>
        </w:rPr>
        <w:t xml:space="preserve"> you </w:t>
      </w:r>
      <w:r w:rsidR="00BF028F" w:rsidRPr="003D662E">
        <w:rPr>
          <w:lang w:val="en-US"/>
        </w:rPr>
        <w:t xml:space="preserve">we recommend importing </w:t>
      </w:r>
      <w:r w:rsidR="00292946" w:rsidRPr="003D662E">
        <w:rPr>
          <w:lang w:val="en-US"/>
        </w:rPr>
        <w:t xml:space="preserve">them as a separate project right besides your </w:t>
      </w:r>
      <w:r w:rsidR="00BF028F" w:rsidRPr="003D662E">
        <w:rPr>
          <w:rFonts w:ascii="Consolas" w:hAnsi="Consolas"/>
          <w:lang w:val="en-US"/>
        </w:rPr>
        <w:t>impl.</w:t>
      </w:r>
      <w:r w:rsidR="00292946" w:rsidRPr="003D662E">
        <w:rPr>
          <w:rFonts w:ascii="Consolas" w:hAnsi="Consolas"/>
          <w:lang w:val="en-US"/>
        </w:rPr>
        <w:t>model</w:t>
      </w:r>
      <w:r w:rsidR="00292946" w:rsidRPr="003D662E">
        <w:rPr>
          <w:lang w:val="en-US"/>
        </w:rPr>
        <w:t xml:space="preserve"> proj</w:t>
      </w:r>
      <w:r w:rsidR="006F7239" w:rsidRPr="003D662E">
        <w:rPr>
          <w:lang w:val="en-US"/>
        </w:rPr>
        <w:t>e</w:t>
      </w:r>
      <w:r w:rsidR="00292946" w:rsidRPr="003D662E">
        <w:rPr>
          <w:lang w:val="en-US"/>
        </w:rPr>
        <w:t>ct.</w:t>
      </w:r>
      <w:r w:rsidR="001A2CBC" w:rsidRPr="003D662E">
        <w:rPr>
          <w:lang w:val="en-US"/>
        </w:rPr>
        <w:t xml:space="preserve"> </w:t>
      </w:r>
      <w:r w:rsidR="008F41C3" w:rsidRPr="003D662E">
        <w:rPr>
          <w:lang w:val="en-US"/>
        </w:rPr>
        <w:t xml:space="preserve">The template project </w:t>
      </w:r>
      <w:r w:rsidR="001A2CBC" w:rsidRPr="003D662E">
        <w:rPr>
          <w:lang w:val="en-US"/>
        </w:rPr>
        <w:t xml:space="preserve">will </w:t>
      </w:r>
      <w:r w:rsidR="00D2696E" w:rsidRPr="003D662E">
        <w:rPr>
          <w:lang w:val="en-US"/>
        </w:rPr>
        <w:t>contain</w:t>
      </w:r>
      <w:r w:rsidR="001A2CBC" w:rsidRPr="003D662E">
        <w:rPr>
          <w:lang w:val="en-US"/>
        </w:rPr>
        <w:t xml:space="preserve"> </w:t>
      </w:r>
      <w:r w:rsidR="001A2CBC" w:rsidRPr="003D662E">
        <w:rPr>
          <w:rFonts w:cstheme="minorHAnsi"/>
          <w:lang w:val="en-US"/>
        </w:rPr>
        <w:t xml:space="preserve">template Java service sources, a matching Java jUnit test suite, template Python service sources, tests and a Python Eclipse editor setup file for PyDev, if configured, </w:t>
      </w:r>
      <w:r w:rsidR="00193129" w:rsidRPr="003D662E">
        <w:rPr>
          <w:rFonts w:cstheme="minorHAnsi"/>
          <w:lang w:val="en-US"/>
        </w:rPr>
        <w:t xml:space="preserve">template </w:t>
      </w:r>
      <w:r w:rsidR="001A2CBC" w:rsidRPr="003D662E">
        <w:rPr>
          <w:rFonts w:cstheme="minorHAnsi"/>
          <w:lang w:val="en-US"/>
        </w:rPr>
        <w:t>mocking test input files, and an initial YAML-based identity store file.</w:t>
      </w:r>
    </w:p>
    <w:p w14:paraId="70A245C3" w14:textId="4D21D0B1" w:rsidR="0024178C" w:rsidRPr="003D662E" w:rsidRDefault="00AD0037" w:rsidP="007245E8">
      <w:pPr>
        <w:pStyle w:val="ListParagraph"/>
        <w:numPr>
          <w:ilvl w:val="0"/>
          <w:numId w:val="26"/>
        </w:numPr>
        <w:jc w:val="both"/>
        <w:rPr>
          <w:lang w:val="en-US"/>
        </w:rPr>
      </w:pPr>
      <w:r w:rsidRPr="003D662E">
        <w:rPr>
          <w:lang w:val="en-US"/>
        </w:rPr>
        <w:t xml:space="preserve">Import the generated implementation template into your Eclipse (we refer to it as project </w:t>
      </w:r>
      <w:r w:rsidRPr="003D662E">
        <w:rPr>
          <w:rFonts w:ascii="Consolas" w:hAnsi="Consolas"/>
          <w:lang w:val="en-US"/>
        </w:rPr>
        <w:t>impl.impl</w:t>
      </w:r>
      <w:r w:rsidRPr="003D662E">
        <w:rPr>
          <w:lang w:val="en-US"/>
        </w:rPr>
        <w:t>)</w:t>
      </w:r>
      <w:r w:rsidR="000E2E4E" w:rsidRPr="003D662E">
        <w:rPr>
          <w:rFonts w:cstheme="minorHAnsi"/>
          <w:lang w:val="en-GB"/>
        </w:rPr>
        <w:t>.</w:t>
      </w:r>
      <w:r w:rsidR="000E2E4E" w:rsidRPr="003D662E">
        <w:rPr>
          <w:lang w:val="en-US"/>
        </w:rPr>
        <w:t xml:space="preserve"> Depending on the services stated in your model, now the services must be implemented in terms of Java or Python </w:t>
      </w:r>
      <w:r w:rsidRPr="003D662E">
        <w:rPr>
          <w:lang w:val="en-US"/>
        </w:rPr>
        <w:t>code</w:t>
      </w:r>
      <w:r w:rsidR="000E2E4E" w:rsidRPr="003D662E">
        <w:rPr>
          <w:lang w:val="en-US"/>
        </w:rPr>
        <w:t xml:space="preserve">, respectively. Please consider in particular architectural constraint </w:t>
      </w:r>
      <w:r w:rsidR="000E2E4E" w:rsidRPr="003D662E">
        <w:rPr>
          <w:lang w:val="en-US"/>
        </w:rPr>
        <w:fldChar w:fldCharType="begin"/>
      </w:r>
      <w:r w:rsidR="000E2E4E" w:rsidRPr="003D662E">
        <w:rPr>
          <w:lang w:val="en-US"/>
        </w:rPr>
        <w:instrText xml:space="preserve"> REF _Ref101366301 \r \h </w:instrText>
      </w:r>
      <w:r w:rsidR="004B30A9" w:rsidRPr="003D662E">
        <w:rPr>
          <w:lang w:val="en-US"/>
        </w:rPr>
        <w:instrText xml:space="preserve"> \* MERGEFORMAT </w:instrText>
      </w:r>
      <w:r w:rsidR="000E2E4E" w:rsidRPr="003D662E">
        <w:rPr>
          <w:lang w:val="en-US"/>
        </w:rPr>
      </w:r>
      <w:r w:rsidR="000E2E4E" w:rsidRPr="003D662E">
        <w:rPr>
          <w:lang w:val="en-US"/>
        </w:rPr>
        <w:fldChar w:fldCharType="separate"/>
      </w:r>
      <w:r w:rsidR="00C62E87">
        <w:rPr>
          <w:lang w:val="en-US"/>
        </w:rPr>
        <w:t>C9</w:t>
      </w:r>
      <w:r w:rsidR="000E2E4E" w:rsidRPr="003D662E">
        <w:rPr>
          <w:lang w:val="en-US"/>
        </w:rPr>
        <w:fldChar w:fldCharType="end"/>
      </w:r>
      <w:r w:rsidR="000E2E4E" w:rsidRPr="003D662E">
        <w:rPr>
          <w:lang w:val="en-US"/>
        </w:rPr>
        <w:t xml:space="preserve"> stating that generated code must not be altered.</w:t>
      </w:r>
      <w:r w:rsidR="0024178C" w:rsidRPr="003D662E">
        <w:rPr>
          <w:lang w:val="en-US"/>
        </w:rPr>
        <w:t xml:space="preserve"> </w:t>
      </w:r>
      <w:r w:rsidR="000E2E4E" w:rsidRPr="003D662E">
        <w:rPr>
          <w:lang w:val="en-US"/>
        </w:rPr>
        <w:t>When the services are ready, compiled and tested, e</w:t>
      </w:r>
      <w:r w:rsidR="0024178C" w:rsidRPr="003D662E">
        <w:rPr>
          <w:lang w:val="en-US"/>
        </w:rPr>
        <w:t xml:space="preserve">xecute </w:t>
      </w:r>
      <w:r w:rsidR="0024178C" w:rsidRPr="003D662E">
        <w:rPr>
          <w:rFonts w:ascii="Consolas" w:hAnsi="Consolas"/>
          <w:lang w:val="en-US"/>
        </w:rPr>
        <w:t>mvn install</w:t>
      </w:r>
      <w:r w:rsidR="000E2E4E" w:rsidRPr="003D662E">
        <w:rPr>
          <w:rFonts w:cstheme="minorHAnsi"/>
          <w:lang w:val="en-US"/>
        </w:rPr>
        <w:t xml:space="preserve"> so that the artifacts of </w:t>
      </w:r>
      <w:r w:rsidR="000E2E4E" w:rsidRPr="003D662E">
        <w:rPr>
          <w:rFonts w:ascii="Consolas" w:hAnsi="Consolas" w:cstheme="minorHAnsi"/>
          <w:lang w:val="en-US"/>
        </w:rPr>
        <w:t>impl.impl</w:t>
      </w:r>
      <w:r w:rsidR="000E2E4E" w:rsidRPr="003D662E">
        <w:rPr>
          <w:rFonts w:cstheme="minorHAnsi"/>
          <w:lang w:val="en-US"/>
        </w:rPr>
        <w:t xml:space="preserve"> are installed and become available</w:t>
      </w:r>
      <w:r w:rsidR="0024178C" w:rsidRPr="003D662E">
        <w:rPr>
          <w:rFonts w:cstheme="minorHAnsi"/>
          <w:lang w:val="en-US"/>
        </w:rPr>
        <w:t>.</w:t>
      </w:r>
      <w:r w:rsidRPr="003D662E">
        <w:rPr>
          <w:rFonts w:cstheme="minorHAnsi"/>
          <w:lang w:val="en-US"/>
        </w:rPr>
        <w:t xml:space="preserve"> Also implement the unit tests for the services and validate your implementation. For later steps, adjust the mocking input JSON files in </w:t>
      </w:r>
      <w:r w:rsidRPr="003D662E">
        <w:rPr>
          <w:rFonts w:ascii="Consolas" w:hAnsi="Consolas" w:cstheme="minorHAnsi"/>
          <w:lang w:val="en-US"/>
        </w:rPr>
        <w:t>src/test/resources</w:t>
      </w:r>
      <w:r w:rsidRPr="003D662E">
        <w:rPr>
          <w:rFonts w:cstheme="minorHAnsi"/>
          <w:lang w:val="en-US"/>
        </w:rPr>
        <w:t>.</w:t>
      </w:r>
    </w:p>
    <w:p w14:paraId="7C94E97A" w14:textId="7F943A12" w:rsidR="00F505B5" w:rsidRPr="003D662E" w:rsidRDefault="001A2CBC" w:rsidP="007245E8">
      <w:pPr>
        <w:pStyle w:val="ListParagraph"/>
        <w:numPr>
          <w:ilvl w:val="0"/>
          <w:numId w:val="26"/>
        </w:numPr>
        <w:jc w:val="both"/>
        <w:rPr>
          <w:lang w:val="en-US"/>
        </w:rPr>
      </w:pPr>
      <w:r w:rsidRPr="003D662E">
        <w:rPr>
          <w:lang w:val="en-US"/>
        </w:rPr>
        <w:t xml:space="preserve">After successfully running </w:t>
      </w:r>
      <w:r w:rsidRPr="003D662E">
        <w:rPr>
          <w:rFonts w:ascii="Consolas" w:hAnsi="Consolas"/>
          <w:lang w:val="en-US"/>
        </w:rPr>
        <w:t>mvn install</w:t>
      </w:r>
      <w:r w:rsidRPr="003D662E">
        <w:rPr>
          <w:lang w:val="en-US"/>
        </w:rPr>
        <w:t xml:space="preserve"> in the template project, you can go back to your </w:t>
      </w:r>
      <w:r w:rsidR="004C15AA" w:rsidRPr="003D662E">
        <w:rPr>
          <w:rFonts w:ascii="Consolas" w:hAnsi="Consolas"/>
          <w:lang w:val="en-US"/>
        </w:rPr>
        <w:t>impl.m</w:t>
      </w:r>
      <w:r w:rsidRPr="003D662E">
        <w:rPr>
          <w:rFonts w:ascii="Consolas" w:hAnsi="Consolas"/>
          <w:lang w:val="en-US"/>
        </w:rPr>
        <w:t>odel</w:t>
      </w:r>
      <w:r w:rsidRPr="003D662E">
        <w:rPr>
          <w:lang w:val="en-US"/>
        </w:rPr>
        <w:t xml:space="preserve"> project and run mvn install there, make sure that the values for artifact in your </w:t>
      </w:r>
      <w:r w:rsidRPr="003D662E">
        <w:rPr>
          <w:rFonts w:ascii="Consolas" w:hAnsi="Consolas"/>
          <w:lang w:val="en-US"/>
        </w:rPr>
        <w:t>.ivml</w:t>
      </w:r>
      <w:r w:rsidRPr="003D662E">
        <w:rPr>
          <w:lang w:val="en-US"/>
        </w:rPr>
        <w:t xml:space="preserve"> configuration are correct and point to the location of the services form the template </w:t>
      </w:r>
      <w:r w:rsidR="00D120A9" w:rsidRPr="003D662E">
        <w:rPr>
          <w:lang w:val="en-US"/>
        </w:rPr>
        <w:t>project</w:t>
      </w:r>
      <w:r w:rsidRPr="003D662E">
        <w:rPr>
          <w:lang w:val="en-US"/>
        </w:rPr>
        <w:t xml:space="preserve">. You can check this by looking at the </w:t>
      </w:r>
      <w:r w:rsidRPr="003D662E">
        <w:rPr>
          <w:rFonts w:ascii="Consolas" w:hAnsi="Consolas"/>
          <w:lang w:val="en-US"/>
        </w:rPr>
        <w:t>POM.xml</w:t>
      </w:r>
      <w:r w:rsidRPr="003D662E">
        <w:rPr>
          <w:lang w:val="en-US"/>
        </w:rPr>
        <w:t xml:space="preserve"> of the template model and reading the </w:t>
      </w:r>
      <w:r w:rsidRPr="003D662E">
        <w:rPr>
          <w:rFonts w:ascii="Consolas" w:hAnsi="Consolas"/>
          <w:lang w:val="en-US"/>
        </w:rPr>
        <w:t>groupId</w:t>
      </w:r>
      <w:r w:rsidRPr="003D662E">
        <w:rPr>
          <w:lang w:val="en-US"/>
        </w:rPr>
        <w:t xml:space="preserve"> as well as</w:t>
      </w:r>
      <w:r w:rsidRPr="003D662E">
        <w:rPr>
          <w:rFonts w:ascii="Consolas" w:hAnsi="Consolas"/>
          <w:lang w:val="en-US"/>
        </w:rPr>
        <w:t xml:space="preserve"> artifactId</w:t>
      </w:r>
      <w:r w:rsidR="00D120A9" w:rsidRPr="003D662E">
        <w:rPr>
          <w:lang w:val="en-US"/>
        </w:rPr>
        <w:t>.</w:t>
      </w:r>
    </w:p>
    <w:p w14:paraId="5AC396F5" w14:textId="32829D51" w:rsidR="00FE1F18" w:rsidRPr="003D662E" w:rsidRDefault="00825873" w:rsidP="007245E8">
      <w:pPr>
        <w:pStyle w:val="ListParagraph"/>
        <w:numPr>
          <w:ilvl w:val="0"/>
          <w:numId w:val="26"/>
        </w:numPr>
        <w:jc w:val="both"/>
        <w:rPr>
          <w:lang w:val="en-US"/>
        </w:rPr>
      </w:pPr>
      <w:r w:rsidRPr="003D662E">
        <w:rPr>
          <w:lang w:val="en-US"/>
        </w:rPr>
        <w:t xml:space="preserve">Step </w:t>
      </w:r>
      <w:r w:rsidR="00D120A9" w:rsidRPr="003D662E">
        <w:rPr>
          <w:lang w:val="en-US"/>
        </w:rPr>
        <w:t>5</w:t>
      </w:r>
      <w:r w:rsidRPr="003D662E">
        <w:rPr>
          <w:lang w:val="en-US"/>
        </w:rPr>
        <w:t xml:space="preserve"> generate</w:t>
      </w:r>
      <w:r w:rsidR="00AD0037" w:rsidRPr="003D662E">
        <w:rPr>
          <w:lang w:val="en-US"/>
        </w:rPr>
        <w:t>s</w:t>
      </w:r>
      <w:r w:rsidRPr="003D662E">
        <w:rPr>
          <w:lang w:val="en-US"/>
        </w:rPr>
        <w:t xml:space="preserve"> the full application artifact for Spring Cloud Stream. </w:t>
      </w:r>
      <w:r w:rsidR="00AD0037" w:rsidRPr="003D662E">
        <w:rPr>
          <w:lang w:val="en-US"/>
        </w:rPr>
        <w:t xml:space="preserve">We recommend to execute generated Spring Cloud Stream test cases (documented in </w:t>
      </w:r>
      <w:r w:rsidR="00AD0037" w:rsidRPr="003D662E">
        <w:rPr>
          <w:rFonts w:ascii="Consolas" w:hAnsi="Consolas"/>
          <w:lang w:val="en-US"/>
        </w:rPr>
        <w:t>README.md</w:t>
      </w:r>
      <w:r w:rsidR="00AD0037" w:rsidRPr="003D662E">
        <w:rPr>
          <w:lang w:val="en-US"/>
        </w:rPr>
        <w:t xml:space="preserve"> of </w:t>
      </w:r>
      <w:r w:rsidR="00AD0037" w:rsidRPr="003D662E">
        <w:rPr>
          <w:rFonts w:ascii="Consolas" w:hAnsi="Consolas"/>
          <w:lang w:val="en-US"/>
        </w:rPr>
        <w:t>impl.model</w:t>
      </w:r>
      <w:r w:rsidR="00AD0037" w:rsidRPr="003D662E">
        <w:rPr>
          <w:lang w:val="en-US"/>
        </w:rPr>
        <w:t>) for each individual service first. Then, y</w:t>
      </w:r>
      <w:r w:rsidRPr="003D662E">
        <w:rPr>
          <w:lang w:val="en-US"/>
        </w:rPr>
        <w:t xml:space="preserve">ou </w:t>
      </w:r>
      <w:r w:rsidR="00AD0037" w:rsidRPr="003D662E">
        <w:rPr>
          <w:lang w:val="en-US"/>
        </w:rPr>
        <w:t xml:space="preserve">may </w:t>
      </w:r>
      <w:r w:rsidRPr="003D662E">
        <w:rPr>
          <w:lang w:val="en-US"/>
        </w:rPr>
        <w:t xml:space="preserve">execute the application </w:t>
      </w:r>
      <w:r w:rsidR="00491A22" w:rsidRPr="003D662E">
        <w:rPr>
          <w:lang w:val="en-US"/>
        </w:rPr>
        <w:t xml:space="preserve">on </w:t>
      </w:r>
      <w:r w:rsidR="00AD0037" w:rsidRPr="003D662E">
        <w:rPr>
          <w:lang w:val="en-US"/>
        </w:rPr>
        <w:t xml:space="preserve">your local machine (as documented in </w:t>
      </w:r>
      <w:r w:rsidR="00AD0037" w:rsidRPr="003D662E">
        <w:rPr>
          <w:rFonts w:ascii="Consolas" w:hAnsi="Consolas"/>
          <w:lang w:val="en-US"/>
        </w:rPr>
        <w:t>README.md</w:t>
      </w:r>
      <w:r w:rsidR="00AD0037" w:rsidRPr="003D662E">
        <w:rPr>
          <w:lang w:val="en-US"/>
        </w:rPr>
        <w:t xml:space="preserve"> of </w:t>
      </w:r>
      <w:r w:rsidR="00AD0037" w:rsidRPr="003D662E">
        <w:rPr>
          <w:rFonts w:ascii="Consolas" w:hAnsi="Consolas"/>
          <w:lang w:val="en-US"/>
        </w:rPr>
        <w:t>impl.model</w:t>
      </w:r>
      <w:r w:rsidR="00AD0037" w:rsidRPr="003D662E">
        <w:rPr>
          <w:lang w:val="en-US"/>
        </w:rPr>
        <w:t xml:space="preserve">) and finally on </w:t>
      </w:r>
      <w:r w:rsidRPr="003D662E">
        <w:rPr>
          <w:lang w:val="en-US"/>
        </w:rPr>
        <w:t xml:space="preserve">the </w:t>
      </w:r>
      <w:r w:rsidR="006F4C81" w:rsidRPr="003D662E">
        <w:rPr>
          <w:lang w:val="en-US"/>
        </w:rPr>
        <w:t>platform</w:t>
      </w:r>
      <w:r w:rsidRPr="003D662E">
        <w:rPr>
          <w:lang w:val="en-US"/>
        </w:rPr>
        <w:t xml:space="preserve"> (see also Sections </w:t>
      </w:r>
      <w:r w:rsidRPr="003D662E">
        <w:rPr>
          <w:lang w:val="en-US"/>
        </w:rPr>
        <w:fldChar w:fldCharType="begin"/>
      </w:r>
      <w:r w:rsidRPr="003D662E">
        <w:rPr>
          <w:lang w:val="en-US"/>
        </w:rPr>
        <w:instrText xml:space="preserve"> REF _Ref77587007 \r \h </w:instrText>
      </w:r>
      <w:r w:rsidR="00AC2A16" w:rsidRPr="003D662E">
        <w:rPr>
          <w:lang w:val="en-US"/>
        </w:rPr>
        <w:instrText xml:space="preserve"> \* MERGEFORMAT </w:instrText>
      </w:r>
      <w:r w:rsidRPr="003D662E">
        <w:rPr>
          <w:lang w:val="en-US"/>
        </w:rPr>
      </w:r>
      <w:r w:rsidRPr="003D662E">
        <w:rPr>
          <w:lang w:val="en-US"/>
        </w:rPr>
        <w:fldChar w:fldCharType="separate"/>
      </w:r>
      <w:r w:rsidR="00C62E87">
        <w:rPr>
          <w:lang w:val="en-US"/>
        </w:rPr>
        <w:t>3.11</w:t>
      </w:r>
      <w:r w:rsidRPr="003D662E">
        <w:rPr>
          <w:lang w:val="en-US"/>
        </w:rPr>
        <w:fldChar w:fldCharType="end"/>
      </w:r>
      <w:r w:rsidRPr="003D662E">
        <w:rPr>
          <w:lang w:val="en-US"/>
        </w:rPr>
        <w:t xml:space="preserve"> and </w:t>
      </w:r>
      <w:r w:rsidRPr="003D662E">
        <w:rPr>
          <w:lang w:val="en-US"/>
        </w:rPr>
        <w:fldChar w:fldCharType="begin"/>
      </w:r>
      <w:r w:rsidRPr="003D662E">
        <w:rPr>
          <w:lang w:val="en-US"/>
        </w:rPr>
        <w:instrText xml:space="preserve"> REF _Ref57897652 \r \h </w:instrText>
      </w:r>
      <w:r w:rsidR="00AC2A16" w:rsidRPr="003D662E">
        <w:rPr>
          <w:lang w:val="en-US"/>
        </w:rPr>
        <w:instrText xml:space="preserve"> \* MERGEFORMAT </w:instrText>
      </w:r>
      <w:r w:rsidRPr="003D662E">
        <w:rPr>
          <w:lang w:val="en-US"/>
        </w:rPr>
      </w:r>
      <w:r w:rsidRPr="003D662E">
        <w:rPr>
          <w:lang w:val="en-US"/>
        </w:rPr>
        <w:fldChar w:fldCharType="separate"/>
      </w:r>
      <w:r w:rsidR="00C62E87">
        <w:rPr>
          <w:lang w:val="en-US"/>
        </w:rPr>
        <w:t>7.4</w:t>
      </w:r>
      <w:r w:rsidRPr="003D662E">
        <w:rPr>
          <w:lang w:val="en-US"/>
        </w:rPr>
        <w:fldChar w:fldCharType="end"/>
      </w:r>
      <w:r w:rsidRPr="003D662E">
        <w:rPr>
          <w:lang w:val="en-US"/>
        </w:rPr>
        <w:t>).</w:t>
      </w:r>
    </w:p>
    <w:p w14:paraId="0D40AA63" w14:textId="2068A345" w:rsidR="00E5519D" w:rsidRPr="003D662E" w:rsidRDefault="007E104D" w:rsidP="00AD0037">
      <w:pPr>
        <w:jc w:val="right"/>
        <w:rPr>
          <w:lang w:val="en-GB"/>
        </w:rPr>
      </w:pPr>
      <w:r w:rsidRPr="003D662E">
        <w:rPr>
          <w:lang w:val="en-GB"/>
        </w:rPr>
        <w:lastRenderedPageBreak/>
        <w:t xml:space="preserve"> </w:t>
      </w:r>
      <w:r w:rsidRPr="003D662E">
        <w:rPr>
          <w:noProof/>
          <w:lang w:val="en-US"/>
        </w:rPr>
        <w:drawing>
          <wp:inline distT="0" distB="0" distL="0" distR="0" wp14:anchorId="44EF3F4D" wp14:editId="7950D57E">
            <wp:extent cx="5263763" cy="2476265"/>
            <wp:effectExtent l="0" t="0" r="0" b="635"/>
            <wp:docPr id="1654308179" name="Picture 1654308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69">
                      <a:extLst>
                        <a:ext uri="{28A0092B-C50C-407E-A947-70E740481C1C}">
                          <a14:useLocalDpi xmlns:a14="http://schemas.microsoft.com/office/drawing/2010/main" val="0"/>
                        </a:ext>
                      </a:extLst>
                    </a:blip>
                    <a:srcRect l="4279" r="4339" b="23574"/>
                    <a:stretch/>
                  </pic:blipFill>
                  <pic:spPr bwMode="auto">
                    <a:xfrm>
                      <a:off x="0" y="0"/>
                      <a:ext cx="5264263" cy="2476500"/>
                    </a:xfrm>
                    <a:prstGeom prst="rect">
                      <a:avLst/>
                    </a:prstGeom>
                    <a:noFill/>
                    <a:ln>
                      <a:noFill/>
                    </a:ln>
                    <a:extLst>
                      <a:ext uri="{53640926-AAD7-44D8-BBD7-CCE9431645EC}">
                        <a14:shadowObscured xmlns:a14="http://schemas.microsoft.com/office/drawing/2010/main"/>
                      </a:ext>
                    </a:extLst>
                  </pic:spPr>
                </pic:pic>
              </a:graphicData>
            </a:graphic>
          </wp:inline>
        </w:drawing>
      </w:r>
    </w:p>
    <w:p w14:paraId="1ED7E101" w14:textId="2E697C7F" w:rsidR="00507BCA" w:rsidRPr="003D662E" w:rsidRDefault="00507BCA" w:rsidP="00507BCA">
      <w:pPr>
        <w:pStyle w:val="Caption"/>
        <w:jc w:val="center"/>
        <w:rPr>
          <w:lang w:val="en-US"/>
        </w:rPr>
      </w:pPr>
      <w:bookmarkStart w:id="243" w:name="_Ref8847405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C62E87">
        <w:rPr>
          <w:noProof/>
          <w:lang w:val="en-US"/>
        </w:rPr>
        <w:t>60</w:t>
      </w:r>
      <w:r w:rsidRPr="003D662E">
        <w:fldChar w:fldCharType="end"/>
      </w:r>
      <w:bookmarkEnd w:id="243"/>
      <w:r w:rsidRPr="003D662E">
        <w:rPr>
          <w:lang w:val="en-US"/>
        </w:rPr>
        <w:t>: Steps to manually define services and create an application.</w:t>
      </w:r>
    </w:p>
    <w:p w14:paraId="315B0A7C" w14:textId="77777777" w:rsidR="0006191D" w:rsidRPr="003D662E" w:rsidRDefault="0006191D" w:rsidP="0006191D">
      <w:pPr>
        <w:pStyle w:val="Heading2"/>
        <w:rPr>
          <w:lang w:val="en-US"/>
        </w:rPr>
      </w:pPr>
      <w:bookmarkStart w:id="244" w:name="_Ref110940416"/>
      <w:bookmarkStart w:id="245" w:name="_Toc216439680"/>
      <w:r w:rsidRPr="003D662E">
        <w:rPr>
          <w:lang w:val="en-US"/>
        </w:rPr>
        <w:t>Project Structures</w:t>
      </w:r>
      <w:bookmarkEnd w:id="244"/>
      <w:bookmarkEnd w:id="245"/>
    </w:p>
    <w:p w14:paraId="0CAE1516" w14:textId="25EDE844" w:rsidR="0006191D" w:rsidRPr="003D662E" w:rsidRDefault="0006191D" w:rsidP="0006191D">
      <w:pPr>
        <w:jc w:val="both"/>
        <w:rPr>
          <w:lang w:val="en-US"/>
        </w:rPr>
      </w:pPr>
      <w:r w:rsidRPr="003D662E">
        <w:rPr>
          <w:lang w:val="en-US"/>
        </w:rPr>
        <w:t xml:space="preserve">Due to the Maven build process and the generation of code during the instantiation, the service implementation creates/assumes a certain project structure that we will introduce in this section. </w:t>
      </w:r>
      <w:r w:rsidR="00230A0F" w:rsidRPr="003D662E">
        <w:rPr>
          <w:lang w:val="en-US"/>
        </w:rPr>
        <w:t>As creating structures across multiple program</w:t>
      </w:r>
      <w:r w:rsidR="00D55BB4" w:rsidRPr="003D662E">
        <w:rPr>
          <w:lang w:val="en-US"/>
        </w:rPr>
        <w:t>ming languages may be challenging</w:t>
      </w:r>
      <w:r w:rsidR="00230A0F" w:rsidRPr="003D662E">
        <w:rPr>
          <w:lang w:val="en-US"/>
        </w:rPr>
        <w:t>, we also offer generated template projects for configured applications/services as we will discuss at the end of this section.</w:t>
      </w:r>
    </w:p>
    <w:p w14:paraId="0D6B9EE6" w14:textId="0092F4A3" w:rsidR="0006191D" w:rsidRPr="003D662E" w:rsidRDefault="0006191D" w:rsidP="0006191D">
      <w:pPr>
        <w:jc w:val="both"/>
        <w:rPr>
          <w:lang w:val="en-US"/>
        </w:rPr>
      </w:pPr>
      <w:r w:rsidRPr="003D662E">
        <w:rPr>
          <w:lang w:val="en-US"/>
        </w:rPr>
        <w:fldChar w:fldCharType="begin"/>
      </w:r>
      <w:r w:rsidRPr="003D662E">
        <w:rPr>
          <w:lang w:val="en-US"/>
        </w:rPr>
        <w:instrText xml:space="preserve"> REF _Ref88474053 \h  \* MERGEFORMAT </w:instrText>
      </w:r>
      <w:r w:rsidRPr="003D662E">
        <w:rPr>
          <w:lang w:val="en-US"/>
        </w:rPr>
      </w:r>
      <w:r w:rsidRPr="003D662E">
        <w:rPr>
          <w:lang w:val="en-US"/>
        </w:rPr>
        <w:fldChar w:fldCharType="separate"/>
      </w:r>
      <w:r w:rsidR="00C62E87" w:rsidRPr="003D662E">
        <w:rPr>
          <w:lang w:val="en-US"/>
        </w:rPr>
        <w:t xml:space="preserve">Figure </w:t>
      </w:r>
      <w:r w:rsidR="00C62E87">
        <w:rPr>
          <w:noProof/>
          <w:lang w:val="en-US"/>
        </w:rPr>
        <w:t>60</w:t>
      </w:r>
      <w:r w:rsidRPr="003D662E">
        <w:rPr>
          <w:lang w:val="en-US"/>
        </w:rPr>
        <w:fldChar w:fldCharType="end"/>
      </w:r>
      <w:r w:rsidRPr="003D662E">
        <w:rPr>
          <w:lang w:val="en-US"/>
        </w:rPr>
        <w:t xml:space="preserve"> illustrates the overall structure of an all-in-one implementation project as we use it for most of the platform examples. On top-level, it consists of three folders, one folder for the generated code (</w:t>
      </w:r>
      <w:r w:rsidRPr="003D662E">
        <w:rPr>
          <w:rFonts w:ascii="Consolas" w:hAnsi="Consolas"/>
          <w:lang w:val="en-US"/>
        </w:rPr>
        <w:t>gen</w:t>
      </w:r>
      <w:r w:rsidRPr="003D662E">
        <w:rPr>
          <w:lang w:val="en-US"/>
        </w:rPr>
        <w:t>), one folder for the own sources (</w:t>
      </w:r>
      <w:r w:rsidRPr="003D662E">
        <w:rPr>
          <w:rFonts w:ascii="Consolas" w:hAnsi="Consolas"/>
          <w:lang w:val="en-US"/>
        </w:rPr>
        <w:t>src</w:t>
      </w:r>
      <w:r w:rsidRPr="003D662E">
        <w:rPr>
          <w:lang w:val="en-US"/>
        </w:rPr>
        <w:t xml:space="preserve">) relying on the generated code, the </w:t>
      </w:r>
      <w:r w:rsidRPr="003D662E">
        <w:rPr>
          <w:rFonts w:ascii="Consolas" w:hAnsi="Consolas"/>
          <w:lang w:val="en-US"/>
        </w:rPr>
        <w:t>target</w:t>
      </w:r>
      <w:r w:rsidRPr="003D662E">
        <w:rPr>
          <w:lang w:val="en-US"/>
        </w:rPr>
        <w:t xml:space="preserve"> folder containing the created/compiled binaries and the Maven build specification (</w:t>
      </w:r>
      <w:r w:rsidRPr="003D662E">
        <w:rPr>
          <w:rFonts w:ascii="Consolas" w:hAnsi="Consolas"/>
          <w:lang w:val="en-US"/>
        </w:rPr>
        <w:t>pom.xml</w:t>
      </w:r>
      <w:r w:rsidRPr="003D662E">
        <w:rPr>
          <w:lang w:val="en-US"/>
        </w:rPr>
        <w:t>). There may be further files, e.g., for the integration into a CI environment.</w:t>
      </w:r>
    </w:p>
    <w:p w14:paraId="74BB8FFB" w14:textId="32C52F66" w:rsidR="0006191D" w:rsidRPr="003D662E" w:rsidRDefault="005A2F8E" w:rsidP="0006191D">
      <w:pPr>
        <w:jc w:val="center"/>
        <w:rPr>
          <w:lang w:val="en-US"/>
        </w:rPr>
      </w:pPr>
      <w:r w:rsidRPr="003D662E">
        <w:rPr>
          <w:noProof/>
          <w:lang w:val="en-US"/>
        </w:rPr>
        <w:drawing>
          <wp:inline distT="0" distB="0" distL="0" distR="0" wp14:anchorId="50DF0F5F" wp14:editId="7D180488">
            <wp:extent cx="1559169" cy="328911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576816" cy="3326336"/>
                    </a:xfrm>
                    <a:prstGeom prst="rect">
                      <a:avLst/>
                    </a:prstGeom>
                    <a:noFill/>
                    <a:ln>
                      <a:noFill/>
                    </a:ln>
                  </pic:spPr>
                </pic:pic>
              </a:graphicData>
            </a:graphic>
          </wp:inline>
        </w:drawing>
      </w:r>
    </w:p>
    <w:p w14:paraId="5A8F7363" w14:textId="1C5B1661" w:rsidR="0006191D" w:rsidRPr="003D662E" w:rsidRDefault="0006191D" w:rsidP="0006191D">
      <w:pPr>
        <w:pStyle w:val="Caption"/>
        <w:jc w:val="center"/>
        <w:rPr>
          <w:lang w:val="en-US"/>
        </w:rPr>
      </w:pPr>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C62E87">
        <w:rPr>
          <w:noProof/>
          <w:lang w:val="en-US"/>
        </w:rPr>
        <w:t>61</w:t>
      </w:r>
      <w:r w:rsidRPr="003D662E">
        <w:fldChar w:fldCharType="end"/>
      </w:r>
      <w:r w:rsidRPr="003D662E">
        <w:rPr>
          <w:lang w:val="en-US"/>
        </w:rPr>
        <w:t>: Overall structure of an implementation project.</w:t>
      </w:r>
    </w:p>
    <w:p w14:paraId="4C4A89AF" w14:textId="69FD5CFE" w:rsidR="0006191D" w:rsidRPr="003D662E" w:rsidRDefault="0006191D" w:rsidP="0006191D">
      <w:pPr>
        <w:jc w:val="both"/>
        <w:rPr>
          <w:lang w:val="en-US"/>
        </w:rPr>
      </w:pPr>
      <w:r w:rsidRPr="003D662E">
        <w:rPr>
          <w:lang w:val="en-US"/>
        </w:rPr>
        <w:lastRenderedPageBreak/>
        <w:t xml:space="preserve">Initially, the </w:t>
      </w:r>
      <w:r w:rsidRPr="003D662E">
        <w:rPr>
          <w:rFonts w:ascii="Consolas" w:hAnsi="Consolas"/>
          <w:lang w:val="en-US"/>
        </w:rPr>
        <w:t>gen</w:t>
      </w:r>
      <w:r w:rsidRPr="003D662E">
        <w:rPr>
          <w:lang w:val="en-US"/>
        </w:rPr>
        <w:t xml:space="preserve"> folder may not exist as it is created and filled during the instantiation of the project. This may lead to the effect that after an initial checkout, (local) dependencies are not in place, i.e., your IDE shows errors. After executing the instantiation/code generation and updating your implementation project, these errors usually disappear. The </w:t>
      </w:r>
      <w:r w:rsidRPr="003D662E">
        <w:rPr>
          <w:rFonts w:ascii="Consolas" w:hAnsi="Consolas"/>
          <w:lang w:val="en-US"/>
        </w:rPr>
        <w:t>src</w:t>
      </w:r>
      <w:r w:rsidRPr="003D662E">
        <w:rPr>
          <w:lang w:val="en-US"/>
        </w:rPr>
        <w:t xml:space="preserve"> folder contains your code based on the generated code. </w:t>
      </w:r>
      <w:r w:rsidRPr="003D662E">
        <w:rPr>
          <w:rFonts w:ascii="Consolas" w:hAnsi="Consolas"/>
          <w:lang w:val="en-US"/>
        </w:rPr>
        <w:t>src/main/assembly</w:t>
      </w:r>
      <w:r w:rsidRPr="003D662E">
        <w:rPr>
          <w:rFonts w:cstheme="minorHAnsi"/>
          <w:lang w:val="en-US"/>
        </w:rPr>
        <w:t xml:space="preserve"> contains project-specific</w:t>
      </w:r>
      <w:r w:rsidRPr="003D662E">
        <w:rPr>
          <w:lang w:val="en-US"/>
        </w:rPr>
        <w:t xml:space="preserve"> Maven packaging scripts, e.g., for Python. These </w:t>
      </w:r>
      <w:r w:rsidR="002D400D">
        <w:rPr>
          <w:lang w:val="en-US"/>
        </w:rPr>
        <w:t xml:space="preserve">assembly </w:t>
      </w:r>
      <w:r w:rsidRPr="003D662E">
        <w:rPr>
          <w:lang w:val="en-US"/>
        </w:rPr>
        <w:t xml:space="preserve">scripts must be called from the main </w:t>
      </w:r>
      <w:r w:rsidRPr="003D662E">
        <w:rPr>
          <w:rFonts w:ascii="Consolas" w:hAnsi="Consolas"/>
          <w:lang w:val="en-US"/>
        </w:rPr>
        <w:t>pom.xml</w:t>
      </w:r>
      <w:r w:rsidRPr="003D662E">
        <w:rPr>
          <w:lang w:val="en-US"/>
        </w:rPr>
        <w:t xml:space="preserve"> of the project</w:t>
      </w:r>
      <w:r w:rsidR="002D400D">
        <w:rPr>
          <w:lang w:val="en-US"/>
        </w:rPr>
        <w:t>, i.e., if you need further assembly scripts, e.g., for packaging AI models for multiple services in individual re-usable assets</w:t>
      </w:r>
      <w:r w:rsidR="002D400D">
        <w:rPr>
          <w:rStyle w:val="FootnoteReference"/>
          <w:lang w:val="en-US"/>
        </w:rPr>
        <w:footnoteReference w:id="99"/>
      </w:r>
      <w:r w:rsidR="002D400D">
        <w:rPr>
          <w:lang w:val="en-US"/>
        </w:rPr>
        <w:t>, you must hook them manually</w:t>
      </w:r>
      <w:r w:rsidRPr="003D662E">
        <w:rPr>
          <w:lang w:val="en-US"/>
        </w:rPr>
        <w:t xml:space="preserve">. </w:t>
      </w:r>
      <w:r w:rsidRPr="003D662E">
        <w:rPr>
          <w:rFonts w:ascii="Consolas" w:hAnsi="Consolas"/>
          <w:lang w:val="en-US"/>
        </w:rPr>
        <w:t>src/main/java</w:t>
      </w:r>
      <w:r w:rsidRPr="003D662E">
        <w:rPr>
          <w:rFonts w:cstheme="minorHAnsi"/>
          <w:lang w:val="en-US"/>
        </w:rPr>
        <w:t xml:space="preserve"> contains production Java code, similarly </w:t>
      </w:r>
      <w:r w:rsidRPr="003D662E">
        <w:rPr>
          <w:rFonts w:ascii="Consolas" w:hAnsi="Consolas"/>
          <w:lang w:val="en-US"/>
        </w:rPr>
        <w:t>src/main/python</w:t>
      </w:r>
      <w:r w:rsidRPr="003D662E">
        <w:rPr>
          <w:rFonts w:cstheme="minorHAnsi"/>
          <w:lang w:val="en-US"/>
        </w:rPr>
        <w:t xml:space="preserve"> (may not exist if your services do not need python scripts). </w:t>
      </w:r>
      <w:r w:rsidR="000D37DF" w:rsidRPr="003D662E">
        <w:rPr>
          <w:rFonts w:ascii="Consolas" w:hAnsi="Consolas"/>
          <w:lang w:val="en-US"/>
        </w:rPr>
        <w:t>src/main/</w:t>
      </w:r>
      <w:r w:rsidR="000D37DF">
        <w:rPr>
          <w:rFonts w:ascii="Consolas" w:hAnsi="Consolas"/>
          <w:lang w:val="en-US"/>
        </w:rPr>
        <w:t>easy</w:t>
      </w:r>
      <w:r w:rsidR="000D37DF" w:rsidRPr="003D662E">
        <w:rPr>
          <w:rFonts w:cstheme="minorHAnsi"/>
          <w:lang w:val="en-US"/>
        </w:rPr>
        <w:t xml:space="preserve"> </w:t>
      </w:r>
      <w:r w:rsidR="000D37DF">
        <w:rPr>
          <w:rFonts w:cstheme="minorHAnsi"/>
          <w:lang w:val="en-US"/>
        </w:rPr>
        <w:t>contains the configuration model of the application</w:t>
      </w:r>
      <w:r w:rsidR="000D37DF">
        <w:rPr>
          <w:rStyle w:val="FootnoteReference"/>
          <w:rFonts w:cstheme="minorHAnsi"/>
          <w:lang w:val="en-US"/>
        </w:rPr>
        <w:footnoteReference w:id="100"/>
      </w:r>
      <w:r w:rsidR="000D37DF">
        <w:rPr>
          <w:rFonts w:cstheme="minorHAnsi"/>
          <w:lang w:val="en-US"/>
        </w:rPr>
        <w:t>. Akin</w:t>
      </w:r>
      <w:r w:rsidRPr="003D662E">
        <w:rPr>
          <w:rFonts w:cstheme="minorHAnsi"/>
          <w:lang w:val="en-US"/>
        </w:rPr>
        <w:t xml:space="preserve">, the </w:t>
      </w:r>
      <w:r w:rsidRPr="003D662E">
        <w:rPr>
          <w:rFonts w:ascii="Consolas" w:hAnsi="Consolas" w:cstheme="minorHAnsi"/>
          <w:lang w:val="en-US"/>
        </w:rPr>
        <w:t>src/test</w:t>
      </w:r>
      <w:r w:rsidRPr="003D662E">
        <w:rPr>
          <w:rFonts w:cstheme="minorHAnsi"/>
          <w:lang w:val="en-US"/>
        </w:rPr>
        <w:t xml:space="preserve"> tree contains testing code, e.g., for Java or Python</w:t>
      </w:r>
    </w:p>
    <w:p w14:paraId="6290EDEA" w14:textId="77777777" w:rsidR="0006191D" w:rsidRPr="003D662E" w:rsidRDefault="0006191D" w:rsidP="0006191D">
      <w:pPr>
        <w:jc w:val="center"/>
        <w:rPr>
          <w:lang w:val="en-US"/>
        </w:rPr>
      </w:pPr>
      <w:r w:rsidRPr="003D662E">
        <w:rPr>
          <w:noProof/>
          <w:lang w:val="en-US"/>
        </w:rPr>
        <w:drawing>
          <wp:inline distT="0" distB="0" distL="0" distR="0" wp14:anchorId="7AE0469E" wp14:editId="7DEF979A">
            <wp:extent cx="1264920" cy="2455837"/>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281201" cy="2487446"/>
                    </a:xfrm>
                    <a:prstGeom prst="rect">
                      <a:avLst/>
                    </a:prstGeom>
                    <a:noFill/>
                    <a:ln>
                      <a:noFill/>
                    </a:ln>
                  </pic:spPr>
                </pic:pic>
              </a:graphicData>
            </a:graphic>
          </wp:inline>
        </w:drawing>
      </w:r>
    </w:p>
    <w:p w14:paraId="6D042710" w14:textId="2BC08E3A" w:rsidR="0006191D" w:rsidRPr="003D662E" w:rsidRDefault="0006191D" w:rsidP="0006191D">
      <w:pPr>
        <w:pStyle w:val="Caption"/>
        <w:jc w:val="center"/>
        <w:rPr>
          <w:lang w:val="en-US"/>
        </w:rPr>
      </w:pPr>
      <w:bookmarkStart w:id="247" w:name="_Ref110941549"/>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C62E87">
        <w:rPr>
          <w:noProof/>
          <w:lang w:val="en-US"/>
        </w:rPr>
        <w:t>62</w:t>
      </w:r>
      <w:r w:rsidRPr="003D662E">
        <w:fldChar w:fldCharType="end"/>
      </w:r>
      <w:bookmarkEnd w:id="247"/>
      <w:r w:rsidRPr="003D662E">
        <w:rPr>
          <w:lang w:val="en-US"/>
        </w:rPr>
        <w:t>: Detailed structure of the generated application interfaces.</w:t>
      </w:r>
    </w:p>
    <w:p w14:paraId="535B70B8" w14:textId="0A16401D" w:rsidR="0006191D" w:rsidRPr="003D662E" w:rsidRDefault="0006191D" w:rsidP="0006191D">
      <w:pPr>
        <w:jc w:val="both"/>
        <w:rPr>
          <w:lang w:val="en-US"/>
        </w:rPr>
      </w:pPr>
      <w:r w:rsidRPr="003D662E">
        <w:rPr>
          <w:lang w:val="en-US"/>
        </w:rPr>
        <w:t xml:space="preserve">After the first instantiation run, the </w:t>
      </w:r>
      <w:r w:rsidRPr="003D662E">
        <w:rPr>
          <w:rFonts w:ascii="Consolas" w:hAnsi="Consolas"/>
          <w:lang w:val="en-US"/>
        </w:rPr>
        <w:t>gen</w:t>
      </w:r>
      <w:r w:rsidRPr="003D662E">
        <w:rPr>
          <w:lang w:val="en-US"/>
        </w:rPr>
        <w:t xml:space="preserve"> folder consists of </w:t>
      </w:r>
      <w:r w:rsidR="00493FBE" w:rsidRPr="003D662E">
        <w:rPr>
          <w:lang w:val="en-US"/>
        </w:rPr>
        <w:t>three</w:t>
      </w:r>
      <w:r w:rsidRPr="003D662E">
        <w:rPr>
          <w:lang w:val="en-US"/>
        </w:rPr>
        <w:t xml:space="preserve"> sub-folders and a template POM file. The </w:t>
      </w:r>
      <w:r w:rsidRPr="003D662E">
        <w:rPr>
          <w:rFonts w:ascii="Consolas" w:hAnsi="Consolas"/>
          <w:lang w:val="en-US"/>
        </w:rPr>
        <w:t>ApplicationInterfaces</w:t>
      </w:r>
      <w:r w:rsidRPr="003D662E">
        <w:rPr>
          <w:lang w:val="en-US"/>
        </w:rPr>
        <w:t xml:space="preserve"> folder (if the name was not changed in the configuration model) contains the data type interfaces, the data type serializers and the service interfaces for all applications of a platform installation. The second folder, which is named based on the respective application configuration in the model, contains the service integration into the service executi</w:t>
      </w:r>
      <w:r w:rsidR="00416872" w:rsidRPr="003D662E">
        <w:rPr>
          <w:lang w:val="en-US"/>
        </w:rPr>
        <w:t>o</w:t>
      </w:r>
      <w:r w:rsidRPr="003D662E">
        <w:rPr>
          <w:lang w:val="en-US"/>
        </w:rPr>
        <w:t xml:space="preserve">n engine and service engine specific testing code, which relies on the </w:t>
      </w:r>
      <w:r w:rsidRPr="003D662E">
        <w:rPr>
          <w:rFonts w:ascii="Consolas" w:hAnsi="Consolas"/>
          <w:lang w:val="en-US"/>
        </w:rPr>
        <w:t>ApplicationInterfaces</w:t>
      </w:r>
      <w:r w:rsidRPr="003D662E">
        <w:rPr>
          <w:lang w:val="en-US"/>
        </w:rPr>
        <w:t xml:space="preserve">, but also on your code. Thus, besides downloading the configuration (meta)-model, the build process consists of creating/deploying the sources in the </w:t>
      </w:r>
      <w:r w:rsidRPr="003D662E">
        <w:rPr>
          <w:rFonts w:ascii="Consolas" w:hAnsi="Consolas"/>
          <w:lang w:val="en-US"/>
        </w:rPr>
        <w:t>ApplicationInterfaces</w:t>
      </w:r>
      <w:r w:rsidRPr="003D662E">
        <w:rPr>
          <w:lang w:val="en-US"/>
        </w:rPr>
        <w:t xml:space="preserve"> folder, the compilation of your code based on </w:t>
      </w:r>
      <w:r w:rsidRPr="003D662E">
        <w:rPr>
          <w:rFonts w:ascii="Consolas" w:hAnsi="Consolas"/>
          <w:lang w:val="en-US"/>
        </w:rPr>
        <w:t>ApplicationInterfaces</w:t>
      </w:r>
      <w:r w:rsidRPr="003D662E">
        <w:rPr>
          <w:lang w:val="en-US"/>
        </w:rPr>
        <w:t xml:space="preserve"> and the generation of the second folder with the service integrations, which leads to the packaged application. The typical structure, which is rather similar to the overall project structure, is shown in </w:t>
      </w:r>
      <w:r w:rsidRPr="003D662E">
        <w:rPr>
          <w:lang w:val="en-US"/>
        </w:rPr>
        <w:fldChar w:fldCharType="begin"/>
      </w:r>
      <w:r w:rsidRPr="003D662E">
        <w:rPr>
          <w:lang w:val="en-US"/>
        </w:rPr>
        <w:instrText xml:space="preserve"> REF _Ref110941549 \h  \* MERGEFORMAT </w:instrText>
      </w:r>
      <w:r w:rsidRPr="003D662E">
        <w:rPr>
          <w:lang w:val="en-US"/>
        </w:rPr>
      </w:r>
      <w:r w:rsidRPr="003D662E">
        <w:rPr>
          <w:lang w:val="en-US"/>
        </w:rPr>
        <w:fldChar w:fldCharType="separate"/>
      </w:r>
      <w:r w:rsidR="00C62E87" w:rsidRPr="003D662E">
        <w:rPr>
          <w:lang w:val="en-US"/>
        </w:rPr>
        <w:t xml:space="preserve">Figure </w:t>
      </w:r>
      <w:r w:rsidR="00C62E87">
        <w:rPr>
          <w:noProof/>
          <w:lang w:val="en-US"/>
        </w:rPr>
        <w:t>62</w:t>
      </w:r>
      <w:r w:rsidRPr="003D662E">
        <w:rPr>
          <w:lang w:val="en-US"/>
        </w:rPr>
        <w:fldChar w:fldCharType="end"/>
      </w:r>
      <w:r w:rsidRPr="003D662E">
        <w:rPr>
          <w:lang w:val="en-US"/>
        </w:rPr>
        <w:t xml:space="preserve">. The difference comes from the generated code and assembly descriptors and the assumptions about the underlying code structure. On the Java side, </w:t>
      </w:r>
      <w:r w:rsidRPr="003D662E">
        <w:rPr>
          <w:rFonts w:ascii="Consolas" w:hAnsi="Consolas"/>
          <w:lang w:val="en-US"/>
        </w:rPr>
        <w:t>datatypes</w:t>
      </w:r>
      <w:r w:rsidRPr="003D662E">
        <w:rPr>
          <w:lang w:val="en-US"/>
        </w:rPr>
        <w:t xml:space="preserve"> (representing the application data to be passed between connectors and services), the implementation (</w:t>
      </w:r>
      <w:r w:rsidRPr="003D662E">
        <w:rPr>
          <w:rFonts w:ascii="Consolas" w:hAnsi="Consolas" w:cstheme="minorHAnsi"/>
          <w:lang w:val="en-US"/>
        </w:rPr>
        <w:t>impl</w:t>
      </w:r>
      <w:r w:rsidRPr="003D662E">
        <w:rPr>
          <w:lang w:val="en-US"/>
        </w:rPr>
        <w:t xml:space="preserve">) of default services as basis for your service implementation, the </w:t>
      </w:r>
      <w:r w:rsidRPr="003D662E">
        <w:rPr>
          <w:rFonts w:ascii="Consolas" w:hAnsi="Consolas"/>
          <w:lang w:val="en-US"/>
        </w:rPr>
        <w:t>interfaces</w:t>
      </w:r>
      <w:r w:rsidRPr="003D662E">
        <w:rPr>
          <w:lang w:val="en-US"/>
        </w:rPr>
        <w:t xml:space="preserve"> for the services and the wire format </w:t>
      </w:r>
      <w:r w:rsidRPr="003D662E">
        <w:rPr>
          <w:rFonts w:ascii="Consolas" w:hAnsi="Consolas"/>
          <w:lang w:val="en-US"/>
        </w:rPr>
        <w:t>serializers</w:t>
      </w:r>
      <w:r w:rsidRPr="003D662E">
        <w:rPr>
          <w:lang w:val="en-US"/>
        </w:rPr>
        <w:t xml:space="preserve"> (based on the format selected in the configuration model) are generated. Similarly, on the Python side, </w:t>
      </w:r>
      <w:r w:rsidRPr="003D662E">
        <w:rPr>
          <w:rFonts w:ascii="Consolas" w:hAnsi="Consolas"/>
          <w:lang w:val="en-US"/>
        </w:rPr>
        <w:t>datatypes</w:t>
      </w:r>
      <w:r w:rsidRPr="003D662E">
        <w:rPr>
          <w:lang w:val="en-US"/>
        </w:rPr>
        <w:t xml:space="preserve">, service </w:t>
      </w:r>
      <w:r w:rsidRPr="003D662E">
        <w:rPr>
          <w:rFonts w:ascii="Consolas" w:hAnsi="Consolas"/>
          <w:lang w:val="en-US"/>
        </w:rPr>
        <w:t>interfaces</w:t>
      </w:r>
      <w:r w:rsidRPr="003D662E">
        <w:rPr>
          <w:lang w:val="en-US"/>
        </w:rPr>
        <w:t xml:space="preserve"> and </w:t>
      </w:r>
      <w:r w:rsidRPr="003D662E">
        <w:rPr>
          <w:rFonts w:ascii="Consolas" w:hAnsi="Consolas"/>
          <w:lang w:val="en-US"/>
        </w:rPr>
        <w:t>serializers</w:t>
      </w:r>
      <w:r w:rsidRPr="003D662E">
        <w:rPr>
          <w:lang w:val="en-US"/>
        </w:rPr>
        <w:t xml:space="preserve"> are generated. The </w:t>
      </w:r>
      <w:r w:rsidRPr="003D662E">
        <w:rPr>
          <w:rFonts w:ascii="Consolas" w:hAnsi="Consolas"/>
          <w:lang w:val="en-US"/>
        </w:rPr>
        <w:t>iip</w:t>
      </w:r>
      <w:r w:rsidRPr="003D662E">
        <w:rPr>
          <w:lang w:val="en-US"/>
        </w:rPr>
        <w:t xml:space="preserve"> folder contains the Python service environment and is </w:t>
      </w:r>
      <w:r w:rsidRPr="003D662E">
        <w:rPr>
          <w:lang w:val="en-US"/>
        </w:rPr>
        <w:lastRenderedPageBreak/>
        <w:t xml:space="preserve">created/filled during the build process. If Python-based services are configured, respective </w:t>
      </w:r>
      <w:r w:rsidRPr="003D662E">
        <w:rPr>
          <w:rFonts w:ascii="Consolas" w:hAnsi="Consolas"/>
          <w:lang w:val="en-US"/>
        </w:rPr>
        <w:t>assembly</w:t>
      </w:r>
      <w:r w:rsidRPr="003D662E">
        <w:rPr>
          <w:lang w:val="en-US"/>
        </w:rPr>
        <w:t xml:space="preserve"> descriptors are generated and linked into the generated build process in </w:t>
      </w:r>
      <w:r w:rsidRPr="003D662E">
        <w:rPr>
          <w:rFonts w:ascii="Consolas" w:hAnsi="Consolas"/>
          <w:lang w:val="en-US"/>
        </w:rPr>
        <w:t>pom.xml</w:t>
      </w:r>
      <w:r w:rsidRPr="003D662E">
        <w:rPr>
          <w:lang w:val="en-US"/>
        </w:rPr>
        <w:t>.</w:t>
      </w:r>
    </w:p>
    <w:p w14:paraId="76002FDD" w14:textId="77777777" w:rsidR="0006191D" w:rsidRPr="003D662E" w:rsidRDefault="0006191D" w:rsidP="0006191D">
      <w:pPr>
        <w:jc w:val="center"/>
        <w:rPr>
          <w:lang w:val="en-US"/>
        </w:rPr>
      </w:pPr>
      <w:r w:rsidRPr="003D662E">
        <w:rPr>
          <w:noProof/>
          <w:lang w:val="en-US"/>
        </w:rPr>
        <w:drawing>
          <wp:inline distT="0" distB="0" distL="0" distR="0" wp14:anchorId="31D84A09" wp14:editId="027CBB07">
            <wp:extent cx="1398270" cy="3208828"/>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412403" cy="3241261"/>
                    </a:xfrm>
                    <a:prstGeom prst="rect">
                      <a:avLst/>
                    </a:prstGeom>
                    <a:noFill/>
                    <a:ln>
                      <a:noFill/>
                    </a:ln>
                  </pic:spPr>
                </pic:pic>
              </a:graphicData>
            </a:graphic>
          </wp:inline>
        </w:drawing>
      </w:r>
    </w:p>
    <w:p w14:paraId="00391625" w14:textId="2D4A341A" w:rsidR="0006191D" w:rsidRPr="003D662E" w:rsidRDefault="0006191D" w:rsidP="0006191D">
      <w:pPr>
        <w:pStyle w:val="Caption"/>
        <w:jc w:val="center"/>
        <w:rPr>
          <w:lang w:val="en-US"/>
        </w:rPr>
      </w:pPr>
      <w:bookmarkStart w:id="248" w:name="_Ref19215851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C62E87">
        <w:rPr>
          <w:noProof/>
          <w:lang w:val="en-US"/>
        </w:rPr>
        <w:t>63</w:t>
      </w:r>
      <w:r w:rsidRPr="003D662E">
        <w:fldChar w:fldCharType="end"/>
      </w:r>
      <w:bookmarkEnd w:id="248"/>
      <w:r w:rsidRPr="003D662E">
        <w:rPr>
          <w:lang w:val="en-US"/>
        </w:rPr>
        <w:t>: Detailed structure of the generated service integrations.</w:t>
      </w:r>
    </w:p>
    <w:p w14:paraId="29132970" w14:textId="0F6A81FD" w:rsidR="0006191D" w:rsidRPr="003D662E" w:rsidRDefault="0006191D" w:rsidP="0006191D">
      <w:pPr>
        <w:jc w:val="both"/>
        <w:rPr>
          <w:lang w:val="en-US"/>
        </w:rPr>
      </w:pPr>
      <w:r w:rsidRPr="003D662E">
        <w:rPr>
          <w:lang w:val="en-US"/>
        </w:rPr>
        <w:t xml:space="preserve">The name of the generated folder for the application depends on the configured application name. Also this folder represents a typical Maven project structure, here meant to complement the application interfaces and your implemented code in order to derive and package a full application. Similar to the application interfaces, </w:t>
      </w:r>
      <w:r w:rsidRPr="003D662E">
        <w:rPr>
          <w:rFonts w:ascii="Consolas" w:hAnsi="Consolas"/>
          <w:lang w:val="en-US"/>
        </w:rPr>
        <w:t>assembly</w:t>
      </w:r>
      <w:r w:rsidRPr="003D662E">
        <w:rPr>
          <w:lang w:val="en-US"/>
        </w:rPr>
        <w:t xml:space="preserve"> descriptors, Java code and, if configured, Python code is generated. The Java code consists of the </w:t>
      </w:r>
      <w:r w:rsidRPr="003D662E">
        <w:rPr>
          <w:rFonts w:ascii="Consolas" w:hAnsi="Consolas"/>
          <w:lang w:val="en-US"/>
        </w:rPr>
        <w:t>nodes</w:t>
      </w:r>
      <w:r w:rsidRPr="003D662E">
        <w:rPr>
          <w:lang w:val="en-US"/>
        </w:rPr>
        <w:t xml:space="preserve"> representing the integration of individual connectors or services into the configured service execution environment (by default Spring Cloud Stream). The stubs contain local parts of remote service implementations via AAS</w:t>
      </w:r>
      <w:r w:rsidRPr="003D662E">
        <w:rPr>
          <w:rStyle w:val="FootnoteReference"/>
          <w:lang w:val="en-US"/>
        </w:rPr>
        <w:footnoteReference w:id="101"/>
      </w:r>
      <w:r w:rsidRPr="003D662E">
        <w:rPr>
          <w:lang w:val="en-US"/>
        </w:rPr>
        <w:t xml:space="preserve">. The </w:t>
      </w:r>
      <w:r w:rsidRPr="003D662E">
        <w:rPr>
          <w:rFonts w:ascii="Consolas" w:hAnsi="Consolas"/>
          <w:lang w:val="en-US"/>
        </w:rPr>
        <w:t>Starter</w:t>
      </w:r>
      <w:r w:rsidRPr="003D662E">
        <w:rPr>
          <w:lang w:val="en-US"/>
        </w:rPr>
        <w:t xml:space="preserve"> class is the main class of the application and responsible for serializer and service registration (as an extension of the respective class in the service environment). The </w:t>
      </w:r>
      <w:r w:rsidRPr="003D662E">
        <w:rPr>
          <w:rFonts w:ascii="Consolas" w:hAnsi="Consolas"/>
          <w:lang w:val="en-US"/>
        </w:rPr>
        <w:t>python</w:t>
      </w:r>
      <w:r w:rsidRPr="003D662E">
        <w:rPr>
          <w:lang w:val="en-US"/>
        </w:rPr>
        <w:t xml:space="preserve"> folder accumulates the generated code from the </w:t>
      </w:r>
      <w:r w:rsidRPr="003D662E">
        <w:rPr>
          <w:rFonts w:ascii="Consolas" w:hAnsi="Consolas"/>
          <w:lang w:val="en-US"/>
        </w:rPr>
        <w:t>ApplicationInterfaces</w:t>
      </w:r>
      <w:r w:rsidRPr="003D662E">
        <w:rPr>
          <w:lang w:val="en-US"/>
        </w:rPr>
        <w:t xml:space="preserve"> including the Python service environment (both parts downloaded/updated during the build process). The </w:t>
      </w:r>
      <w:r w:rsidRPr="003D662E">
        <w:rPr>
          <w:rFonts w:ascii="Consolas" w:hAnsi="Consolas"/>
          <w:lang w:val="en-US"/>
        </w:rPr>
        <w:t>services</w:t>
      </w:r>
      <w:r w:rsidRPr="003D662E">
        <w:rPr>
          <w:lang w:val="en-US"/>
        </w:rPr>
        <w:t xml:space="preserve"> folder is the default place for Python service implementations and taken over from your implementation project (similarly the </w:t>
      </w:r>
      <w:r w:rsidRPr="003D662E">
        <w:rPr>
          <w:rFonts w:ascii="Consolas" w:hAnsi="Consolas"/>
          <w:lang w:val="en-US"/>
        </w:rPr>
        <w:t>servicesMock</w:t>
      </w:r>
      <w:r w:rsidRPr="003D662E">
        <w:rPr>
          <w:lang w:val="en-US"/>
        </w:rPr>
        <w:t xml:space="preserve"> folder, which contains Python service implementations for testing). The </w:t>
      </w:r>
      <w:r w:rsidRPr="003D662E">
        <w:rPr>
          <w:rFonts w:ascii="Consolas" w:hAnsi="Consolas"/>
          <w:lang w:val="en-US"/>
        </w:rPr>
        <w:t>resources</w:t>
      </w:r>
      <w:r w:rsidRPr="003D662E">
        <w:rPr>
          <w:lang w:val="en-US"/>
        </w:rPr>
        <w:t xml:space="preserve"> folder contains additional files that shall be made available on the classpath, in particular the Spring application configuration, the service deployment descriptor and the logging configuration. The </w:t>
      </w:r>
      <w:r w:rsidRPr="003D662E">
        <w:rPr>
          <w:rFonts w:ascii="Consolas" w:hAnsi="Consolas"/>
          <w:lang w:val="en-US"/>
        </w:rPr>
        <w:t>test</w:t>
      </w:r>
      <w:r w:rsidRPr="003D662E">
        <w:rPr>
          <w:lang w:val="en-US"/>
        </w:rPr>
        <w:t xml:space="preserve"> folder currently contains only a folder for Java sources, here the generated connector and service tests. The </w:t>
      </w:r>
      <w:r w:rsidRPr="003D662E">
        <w:rPr>
          <w:rFonts w:ascii="Consolas" w:hAnsi="Consolas"/>
          <w:lang w:val="en-US"/>
        </w:rPr>
        <w:t>target</w:t>
      </w:r>
      <w:r w:rsidRPr="003D662E">
        <w:rPr>
          <w:lang w:val="en-US"/>
        </w:rPr>
        <w:t xml:space="preserve"> folder contains the compiled binary and, in particular, the packaged applications, here in the formats discussed in Section </w:t>
      </w:r>
      <w:r w:rsidRPr="003D662E">
        <w:rPr>
          <w:lang w:val="en-US"/>
        </w:rPr>
        <w:fldChar w:fldCharType="begin"/>
      </w:r>
      <w:r w:rsidRPr="003D662E">
        <w:rPr>
          <w:lang w:val="en-US"/>
        </w:rPr>
        <w:instrText xml:space="preserve"> REF _Ref101351661 \r \h  \* MERGEFORMAT </w:instrText>
      </w:r>
      <w:r w:rsidRPr="003D662E">
        <w:rPr>
          <w:lang w:val="en-US"/>
        </w:rPr>
      </w:r>
      <w:r w:rsidRPr="003D662E">
        <w:rPr>
          <w:lang w:val="en-US"/>
        </w:rPr>
        <w:fldChar w:fldCharType="separate"/>
      </w:r>
      <w:r w:rsidR="00C62E87">
        <w:rPr>
          <w:lang w:val="en-US"/>
        </w:rPr>
        <w:t>3.5.2.1</w:t>
      </w:r>
      <w:r w:rsidRPr="003D662E">
        <w:rPr>
          <w:lang w:val="en-US"/>
        </w:rPr>
        <w:fldChar w:fldCharType="end"/>
      </w:r>
      <w:r w:rsidRPr="003D662E">
        <w:rPr>
          <w:lang w:val="en-US"/>
        </w:rPr>
        <w:t>.</w:t>
      </w:r>
    </w:p>
    <w:p w14:paraId="752A4F66" w14:textId="5CC96E7B" w:rsidR="00493FBE" w:rsidRPr="003D662E" w:rsidRDefault="00493FBE" w:rsidP="0006191D">
      <w:pPr>
        <w:jc w:val="both"/>
        <w:rPr>
          <w:lang w:val="en-US"/>
        </w:rPr>
      </w:pPr>
      <w:r w:rsidRPr="003D662E">
        <w:rPr>
          <w:lang w:val="en-US"/>
        </w:rPr>
        <w:t xml:space="preserve">The third directory contains the application/service implementation </w:t>
      </w:r>
      <w:r w:rsidRPr="003D662E">
        <w:rPr>
          <w:rFonts w:ascii="Consolas" w:hAnsi="Consolas"/>
          <w:lang w:val="en-US"/>
        </w:rPr>
        <w:t>templates</w:t>
      </w:r>
      <w:r w:rsidRPr="003D662E">
        <w:rPr>
          <w:lang w:val="en-US"/>
        </w:rPr>
        <w:t xml:space="preserve">. This folder contains one folder per supported IDE (currently only Eclipse) and within that one folder for the template sources and one ZIP file containing the template sources to simplify the import into Eclipse. </w:t>
      </w:r>
      <w:r w:rsidR="00ED58D1" w:rsidRPr="003D662E">
        <w:rPr>
          <w:lang w:val="en-US"/>
        </w:rPr>
        <w:t>The template project</w:t>
      </w:r>
      <w:r w:rsidR="00566A62">
        <w:rPr>
          <w:lang w:val="en-US"/>
        </w:rPr>
        <w:t xml:space="preserve"> as illustrated in </w:t>
      </w:r>
      <w:r w:rsidR="00566A62">
        <w:rPr>
          <w:lang w:val="en-US"/>
        </w:rPr>
        <w:fldChar w:fldCharType="begin"/>
      </w:r>
      <w:r w:rsidR="00566A62">
        <w:rPr>
          <w:lang w:val="en-US"/>
        </w:rPr>
        <w:instrText xml:space="preserve"> REF _Ref192158557 \h </w:instrText>
      </w:r>
      <w:r w:rsidR="00566A62">
        <w:rPr>
          <w:lang w:val="en-US"/>
        </w:rPr>
      </w:r>
      <w:r w:rsidR="00566A62">
        <w:rPr>
          <w:lang w:val="en-US"/>
        </w:rPr>
        <w:fldChar w:fldCharType="separate"/>
      </w:r>
      <w:r w:rsidR="00C62E87" w:rsidRPr="003D662E">
        <w:rPr>
          <w:lang w:val="en-US"/>
        </w:rPr>
        <w:t xml:space="preserve">Figure </w:t>
      </w:r>
      <w:r w:rsidR="00C62E87">
        <w:rPr>
          <w:noProof/>
          <w:lang w:val="en-US"/>
        </w:rPr>
        <w:t>64</w:t>
      </w:r>
      <w:r w:rsidR="00566A62">
        <w:rPr>
          <w:lang w:val="en-US"/>
        </w:rPr>
        <w:fldChar w:fldCharType="end"/>
      </w:r>
      <w:r w:rsidR="00566A62">
        <w:rPr>
          <w:lang w:val="en-US"/>
        </w:rPr>
        <w:t xml:space="preserve"> </w:t>
      </w:r>
      <w:r w:rsidR="00ED58D1" w:rsidRPr="003D662E">
        <w:rPr>
          <w:lang w:val="en-US"/>
        </w:rPr>
        <w:t xml:space="preserve">contains a </w:t>
      </w:r>
      <w:r w:rsidR="00ED58D1" w:rsidRPr="003D662E">
        <w:rPr>
          <w:rFonts w:ascii="Consolas" w:hAnsi="Consolas"/>
          <w:lang w:val="en-US"/>
        </w:rPr>
        <w:t>README.md</w:t>
      </w:r>
      <w:r w:rsidR="00ED58D1" w:rsidRPr="003D662E">
        <w:rPr>
          <w:lang w:val="en-US"/>
        </w:rPr>
        <w:t xml:space="preserve"> detailing the generated parts and pieces, some top-level configuration files as well as a </w:t>
      </w:r>
      <w:r w:rsidR="00ED58D1" w:rsidRPr="003D662E">
        <w:rPr>
          <w:rFonts w:ascii="Consolas" w:hAnsi="Consolas"/>
          <w:lang w:val="en-US"/>
        </w:rPr>
        <w:t>src</w:t>
      </w:r>
      <w:r w:rsidR="00ED58D1" w:rsidRPr="003D662E">
        <w:rPr>
          <w:lang w:val="en-US"/>
        </w:rPr>
        <w:t xml:space="preserve"> folder for the production code (</w:t>
      </w:r>
      <w:r w:rsidR="00ED58D1" w:rsidRPr="003D662E">
        <w:rPr>
          <w:rFonts w:ascii="Consolas" w:hAnsi="Consolas"/>
          <w:lang w:val="en-US"/>
        </w:rPr>
        <w:t>main</w:t>
      </w:r>
      <w:r w:rsidR="00ED58D1" w:rsidRPr="003D662E">
        <w:rPr>
          <w:lang w:val="en-US"/>
        </w:rPr>
        <w:t>) and the</w:t>
      </w:r>
      <w:r w:rsidR="00566A62">
        <w:rPr>
          <w:lang w:val="en-US"/>
        </w:rPr>
        <w:t xml:space="preserve"> tests in</w:t>
      </w:r>
      <w:r w:rsidR="00ED58D1" w:rsidRPr="003D662E">
        <w:rPr>
          <w:lang w:val="en-US"/>
        </w:rPr>
        <w:t xml:space="preserve"> </w:t>
      </w:r>
      <w:r w:rsidR="00ED58D1" w:rsidRPr="003D662E">
        <w:rPr>
          <w:rFonts w:ascii="Consolas" w:hAnsi="Consolas"/>
          <w:lang w:val="en-US"/>
        </w:rPr>
        <w:t>test</w:t>
      </w:r>
      <w:r w:rsidR="00ED58D1" w:rsidRPr="003D662E">
        <w:rPr>
          <w:lang w:val="en-US"/>
        </w:rPr>
        <w:t>. Both folders may contain Java source code, Python source code and resources according to your configured services.</w:t>
      </w:r>
      <w:r w:rsidR="00566A62">
        <w:rPr>
          <w:lang w:val="en-US"/>
        </w:rPr>
        <w:t xml:space="preserve"> In particular, the </w:t>
      </w:r>
      <w:r w:rsidR="00566A62" w:rsidRPr="00566A62">
        <w:rPr>
          <w:rFonts w:ascii="Consolas" w:hAnsi="Consolas"/>
          <w:lang w:val="en-US"/>
        </w:rPr>
        <w:t>test</w:t>
      </w:r>
      <w:r w:rsidR="00566A62">
        <w:rPr>
          <w:lang w:val="en-US"/>
        </w:rPr>
        <w:t xml:space="preserve"> folder contains connector connectivity </w:t>
      </w:r>
      <w:r w:rsidR="00566A62">
        <w:rPr>
          <w:lang w:val="en-US"/>
        </w:rPr>
        <w:lastRenderedPageBreak/>
        <w:t xml:space="preserve">tests (in </w:t>
      </w:r>
      <w:r w:rsidR="00566A62" w:rsidRPr="00566A62">
        <w:rPr>
          <w:rFonts w:ascii="Consolas" w:hAnsi="Consolas"/>
          <w:lang w:val="en-US"/>
        </w:rPr>
        <w:t>iip.connectivity</w:t>
      </w:r>
      <w:r w:rsidR="00566A62">
        <w:rPr>
          <w:lang w:val="en-US"/>
        </w:rPr>
        <w:t xml:space="preserve">), simple programs that are intended to run a generated connector against a real device to initially validate the functionality of the device-connector-communication on a rather low level </w:t>
      </w:r>
    </w:p>
    <w:p w14:paraId="5F2976AB" w14:textId="32140E80" w:rsidR="0006191D" w:rsidRPr="003D662E" w:rsidRDefault="0006191D" w:rsidP="0006191D">
      <w:pPr>
        <w:jc w:val="both"/>
        <w:rPr>
          <w:lang w:val="en-US"/>
        </w:rPr>
      </w:pPr>
      <w:r w:rsidRPr="003D662E">
        <w:rPr>
          <w:lang w:val="en-US"/>
        </w:rPr>
        <w:t>As mentioned above, most of the provided platform examples follow this structure, in particular to reduce the number of projects in an IDE. In addition, services may be implemented in two separate projects, one containing the model and one the service implementation. Templates for su</w:t>
      </w:r>
      <w:r w:rsidR="00843DB6" w:rsidRPr="003D662E">
        <w:rPr>
          <w:lang w:val="en-US"/>
        </w:rPr>
        <w:t>ch a setup can be found in the GitH</w:t>
      </w:r>
      <w:r w:rsidRPr="003D662E">
        <w:rPr>
          <w:lang w:val="en-US"/>
        </w:rPr>
        <w:t>ub repository of the platform.</w:t>
      </w:r>
    </w:p>
    <w:p w14:paraId="2F3F57FE" w14:textId="73CEB588" w:rsidR="00230A0F" w:rsidRPr="003D662E" w:rsidRDefault="00230A0F" w:rsidP="0006191D">
      <w:pPr>
        <w:jc w:val="both"/>
        <w:rPr>
          <w:lang w:val="en-US"/>
        </w:rPr>
      </w:pPr>
      <w:r w:rsidRPr="003D662E">
        <w:rPr>
          <w:lang w:val="en-US"/>
        </w:rPr>
        <w:t xml:space="preserve">For the future, we envision such a separation allowing the platform to take control over its configuration model. While it then shall still be possible to access the configuration model for download, it will not be in the control of the user/developer anymore. </w:t>
      </w:r>
      <w:r w:rsidR="0065705D" w:rsidRPr="003D662E">
        <w:rPr>
          <w:lang w:val="en-US"/>
        </w:rPr>
        <w:t>It is then a</w:t>
      </w:r>
      <w:r w:rsidRPr="003D662E">
        <w:rPr>
          <w:lang w:val="en-US"/>
        </w:rPr>
        <w:t xml:space="preserve"> prerequisite </w:t>
      </w:r>
      <w:r w:rsidR="0065705D" w:rsidRPr="003D662E">
        <w:rPr>
          <w:lang w:val="en-US"/>
        </w:rPr>
        <w:t xml:space="preserve">that </w:t>
      </w:r>
      <w:r w:rsidRPr="003D662E">
        <w:rPr>
          <w:lang w:val="en-US"/>
        </w:rPr>
        <w:t>that the platform offers means to modify the configuration model and to define new/modify existing applications. For this purpose, the configuration component shall mirror its configuration into the platform AAS and allow the management UI to access and modify the configuration. Ensuring the validity of the platform configuration, executing the instantiation process and providing access to impleme</w:t>
      </w:r>
      <w:r w:rsidR="005A60DC" w:rsidRPr="003D662E">
        <w:rPr>
          <w:lang w:val="en-US"/>
        </w:rPr>
        <w:t xml:space="preserve">ntation-level artifacts will </w:t>
      </w:r>
      <w:r w:rsidRPr="003D662E">
        <w:rPr>
          <w:lang w:val="en-US"/>
        </w:rPr>
        <w:t xml:space="preserve">then </w:t>
      </w:r>
      <w:r w:rsidR="005A60DC" w:rsidRPr="003D662E">
        <w:rPr>
          <w:lang w:val="en-US"/>
        </w:rPr>
        <w:t xml:space="preserve">be </w:t>
      </w:r>
      <w:r w:rsidRPr="003D662E">
        <w:rPr>
          <w:lang w:val="en-US"/>
        </w:rPr>
        <w:t xml:space="preserve">in the responsibility of the platform. First steps in this direction are already </w:t>
      </w:r>
      <w:r w:rsidR="005A60DC" w:rsidRPr="003D662E">
        <w:rPr>
          <w:lang w:val="en-US"/>
        </w:rPr>
        <w:t xml:space="preserve">taken </w:t>
      </w:r>
      <w:r w:rsidRPr="003D662E">
        <w:rPr>
          <w:lang w:val="en-US"/>
        </w:rPr>
        <w:t>in this version: an initial access to the configuration model through the AAS of the configuration component and the creation of template implementation projects (for Eclipse).</w:t>
      </w:r>
      <w:r w:rsidR="00C451F8" w:rsidRPr="003D662E">
        <w:rPr>
          <w:lang w:val="en-US"/>
        </w:rPr>
        <w:t xml:space="preserve"> A generated template project contains template files to be extended, completed by the developer, </w:t>
      </w:r>
      <w:r w:rsidR="00312A84" w:rsidRPr="003D662E">
        <w:rPr>
          <w:lang w:val="en-US"/>
        </w:rPr>
        <w:t xml:space="preserve">assuming for now that a respective </w:t>
      </w:r>
      <w:r w:rsidR="00312A84" w:rsidRPr="003D662E">
        <w:rPr>
          <w:rFonts w:ascii="Consolas" w:hAnsi="Consolas"/>
          <w:lang w:val="en-US"/>
        </w:rPr>
        <w:t>impl.model</w:t>
      </w:r>
      <w:r w:rsidR="00312A84" w:rsidRPr="003D662E">
        <w:rPr>
          <w:lang w:val="en-US"/>
        </w:rPr>
        <w:t xml:space="preserve"> project exists. A generated template project </w:t>
      </w:r>
      <w:r w:rsidR="00F46FE5" w:rsidRPr="003D662E">
        <w:rPr>
          <w:lang w:val="en-US"/>
        </w:rPr>
        <w:t xml:space="preserve">for Eclipse </w:t>
      </w:r>
      <w:r w:rsidR="00312A84" w:rsidRPr="003D662E">
        <w:rPr>
          <w:lang w:val="en-US"/>
        </w:rPr>
        <w:t xml:space="preserve">contains </w:t>
      </w:r>
      <w:r w:rsidR="00C451F8" w:rsidRPr="003D662E">
        <w:rPr>
          <w:lang w:val="en-US"/>
        </w:rPr>
        <w:t>in particular a</w:t>
      </w:r>
    </w:p>
    <w:p w14:paraId="79099746" w14:textId="3EF30ADE" w:rsidR="00C451F8" w:rsidRPr="003D662E" w:rsidRDefault="00C451F8" w:rsidP="007245E8">
      <w:pPr>
        <w:pStyle w:val="ListParagraph"/>
        <w:numPr>
          <w:ilvl w:val="0"/>
          <w:numId w:val="43"/>
        </w:numPr>
        <w:jc w:val="both"/>
        <w:rPr>
          <w:lang w:val="en-US"/>
        </w:rPr>
      </w:pPr>
      <w:r w:rsidRPr="003D662E">
        <w:rPr>
          <w:rFonts w:ascii="Consolas" w:hAnsi="Consolas"/>
          <w:lang w:val="en-US"/>
        </w:rPr>
        <w:t>README.md</w:t>
      </w:r>
      <w:r w:rsidRPr="003D662E">
        <w:rPr>
          <w:lang w:val="en-US"/>
        </w:rPr>
        <w:t xml:space="preserve"> explaining the build process and the test steps</w:t>
      </w:r>
    </w:p>
    <w:p w14:paraId="0CF4CC1B" w14:textId="1B538881" w:rsidR="00F46FE5" w:rsidRPr="003D662E" w:rsidRDefault="00F46FE5" w:rsidP="007245E8">
      <w:pPr>
        <w:pStyle w:val="ListParagraph"/>
        <w:numPr>
          <w:ilvl w:val="0"/>
          <w:numId w:val="43"/>
        </w:numPr>
        <w:jc w:val="both"/>
        <w:rPr>
          <w:lang w:val="en-US"/>
        </w:rPr>
      </w:pPr>
      <w:r w:rsidRPr="003D662E">
        <w:rPr>
          <w:rFonts w:cstheme="minorHAnsi"/>
          <w:lang w:val="en-US"/>
        </w:rPr>
        <w:t xml:space="preserve">Eclipse specific files, i.e., </w:t>
      </w:r>
      <w:r w:rsidRPr="003D662E">
        <w:rPr>
          <w:rFonts w:ascii="Consolas" w:hAnsi="Consolas"/>
          <w:lang w:val="en-US"/>
        </w:rPr>
        <w:t>.project</w:t>
      </w:r>
      <w:r w:rsidRPr="003D662E">
        <w:rPr>
          <w:rFonts w:cstheme="minorHAnsi"/>
          <w:lang w:val="en-US"/>
        </w:rPr>
        <w:t xml:space="preserve"> and </w:t>
      </w:r>
      <w:r w:rsidRPr="003D662E">
        <w:rPr>
          <w:rFonts w:ascii="Consolas" w:hAnsi="Consolas"/>
          <w:lang w:val="en-US"/>
        </w:rPr>
        <w:t>.classpath</w:t>
      </w:r>
    </w:p>
    <w:p w14:paraId="6EA874FB" w14:textId="7CE555A7" w:rsidR="00F46FE5" w:rsidRPr="003D662E" w:rsidRDefault="00F46FE5" w:rsidP="007245E8">
      <w:pPr>
        <w:pStyle w:val="ListParagraph"/>
        <w:numPr>
          <w:ilvl w:val="0"/>
          <w:numId w:val="43"/>
        </w:numPr>
        <w:jc w:val="both"/>
        <w:rPr>
          <w:lang w:val="en-US"/>
        </w:rPr>
      </w:pPr>
      <w:r w:rsidRPr="003D662E">
        <w:rPr>
          <w:lang w:val="en-US"/>
        </w:rPr>
        <w:t xml:space="preserve">An initial </w:t>
      </w:r>
      <w:r w:rsidRPr="003D662E">
        <w:rPr>
          <w:rFonts w:ascii="Consolas" w:hAnsi="Consolas"/>
          <w:lang w:val="en-US"/>
        </w:rPr>
        <w:t>.gitignore</w:t>
      </w:r>
      <w:r w:rsidRPr="003D662E">
        <w:rPr>
          <w:lang w:val="en-US"/>
        </w:rPr>
        <w:t xml:space="preserve"> file</w:t>
      </w:r>
    </w:p>
    <w:p w14:paraId="13DCA558" w14:textId="4FDE0358" w:rsidR="00C451F8" w:rsidRPr="003D662E" w:rsidRDefault="00C451F8" w:rsidP="007245E8">
      <w:pPr>
        <w:pStyle w:val="ListParagraph"/>
        <w:numPr>
          <w:ilvl w:val="0"/>
          <w:numId w:val="43"/>
        </w:numPr>
        <w:jc w:val="both"/>
        <w:rPr>
          <w:lang w:val="en-US"/>
        </w:rPr>
      </w:pPr>
      <w:r w:rsidRPr="003D662E">
        <w:rPr>
          <w:lang w:val="en-US"/>
        </w:rPr>
        <w:t xml:space="preserve">A </w:t>
      </w:r>
      <w:r w:rsidR="002B4EFC" w:rsidRPr="003D662E">
        <w:rPr>
          <w:rFonts w:ascii="Consolas" w:hAnsi="Consolas"/>
          <w:lang w:val="en-US"/>
        </w:rPr>
        <w:t>pom.xml</w:t>
      </w:r>
      <w:r w:rsidR="002B4EFC" w:rsidRPr="003D662E">
        <w:rPr>
          <w:lang w:val="en-US"/>
        </w:rPr>
        <w:t xml:space="preserve"> </w:t>
      </w:r>
      <w:r w:rsidR="00F46FE5" w:rsidRPr="003D662E">
        <w:rPr>
          <w:lang w:val="en-US"/>
        </w:rPr>
        <w:t xml:space="preserve">Maven </w:t>
      </w:r>
      <w:r w:rsidR="002B4EFC" w:rsidRPr="003D662E">
        <w:rPr>
          <w:lang w:val="en-US"/>
        </w:rPr>
        <w:t>build process file containing the basic dependencies and linking the generated service/connector test cases.</w:t>
      </w:r>
    </w:p>
    <w:p w14:paraId="1F581D70" w14:textId="1E58C128" w:rsidR="002B4EFC" w:rsidRPr="003D662E" w:rsidRDefault="002B4EFC" w:rsidP="007245E8">
      <w:pPr>
        <w:pStyle w:val="ListParagraph"/>
        <w:numPr>
          <w:ilvl w:val="0"/>
          <w:numId w:val="43"/>
        </w:numPr>
        <w:jc w:val="both"/>
        <w:rPr>
          <w:lang w:val="en-US"/>
        </w:rPr>
      </w:pPr>
      <w:r w:rsidRPr="003D662E">
        <w:rPr>
          <w:lang w:val="en-US"/>
        </w:rPr>
        <w:t xml:space="preserve">Java </w:t>
      </w:r>
      <w:r w:rsidR="00876260" w:rsidRPr="003D662E">
        <w:rPr>
          <w:lang w:val="en-US"/>
        </w:rPr>
        <w:t xml:space="preserve">template </w:t>
      </w:r>
      <w:r w:rsidRPr="003D662E">
        <w:rPr>
          <w:lang w:val="en-US"/>
        </w:rPr>
        <w:t>source files</w:t>
      </w:r>
      <w:r w:rsidR="00FC3B60" w:rsidRPr="003D662E">
        <w:rPr>
          <w:lang w:val="en-US"/>
        </w:rPr>
        <w:t xml:space="preserve"> according to the class names of Java services in the configuration file also considering the given packages of these class names.</w:t>
      </w:r>
    </w:p>
    <w:p w14:paraId="76942442" w14:textId="59C9FED1" w:rsidR="002B4EFC" w:rsidRPr="003D662E" w:rsidRDefault="002B4EFC" w:rsidP="007245E8">
      <w:pPr>
        <w:pStyle w:val="ListParagraph"/>
        <w:numPr>
          <w:ilvl w:val="0"/>
          <w:numId w:val="43"/>
        </w:numPr>
        <w:jc w:val="both"/>
        <w:rPr>
          <w:lang w:val="en-US"/>
        </w:rPr>
      </w:pPr>
      <w:r w:rsidRPr="003D662E">
        <w:rPr>
          <w:lang w:val="en-US"/>
        </w:rPr>
        <w:t xml:space="preserve">Python </w:t>
      </w:r>
      <w:r w:rsidR="00876260" w:rsidRPr="003D662E">
        <w:rPr>
          <w:lang w:val="en-US"/>
        </w:rPr>
        <w:t xml:space="preserve">template </w:t>
      </w:r>
      <w:r w:rsidRPr="003D662E">
        <w:rPr>
          <w:lang w:val="en-US"/>
        </w:rPr>
        <w:t xml:space="preserve">service source files if </w:t>
      </w:r>
      <w:r w:rsidR="00876260" w:rsidRPr="003D662E">
        <w:rPr>
          <w:lang w:val="en-US"/>
        </w:rPr>
        <w:t>P</w:t>
      </w:r>
      <w:r w:rsidRPr="003D662E">
        <w:rPr>
          <w:lang w:val="en-US"/>
        </w:rPr>
        <w:t>ython services are configured</w:t>
      </w:r>
      <w:r w:rsidR="00876260" w:rsidRPr="003D662E">
        <w:rPr>
          <w:lang w:val="en-US"/>
        </w:rPr>
        <w:t xml:space="preserve">. If Python services are configured, also the python.xml assembly descriptor will be generated and hooked into </w:t>
      </w:r>
      <w:r w:rsidR="00876260" w:rsidRPr="003D662E">
        <w:rPr>
          <w:rFonts w:ascii="Consolas" w:hAnsi="Consolas"/>
          <w:lang w:val="en-US"/>
        </w:rPr>
        <w:t>pom.xml</w:t>
      </w:r>
      <w:r w:rsidR="00876260" w:rsidRPr="003D662E">
        <w:rPr>
          <w:lang w:val="en-US"/>
        </w:rPr>
        <w:t>.</w:t>
      </w:r>
    </w:p>
    <w:p w14:paraId="1CD9C0B4" w14:textId="6CD4D358" w:rsidR="002B4EFC" w:rsidRPr="003D662E" w:rsidRDefault="002B4EFC" w:rsidP="007245E8">
      <w:pPr>
        <w:pStyle w:val="ListParagraph"/>
        <w:numPr>
          <w:ilvl w:val="0"/>
          <w:numId w:val="43"/>
        </w:numPr>
        <w:jc w:val="both"/>
        <w:rPr>
          <w:lang w:val="en-US"/>
        </w:rPr>
      </w:pPr>
      <w:r w:rsidRPr="003D662E">
        <w:rPr>
          <w:lang w:val="en-US"/>
        </w:rPr>
        <w:t xml:space="preserve">Test data specification </w:t>
      </w:r>
      <w:r w:rsidR="00876260" w:rsidRPr="003D662E">
        <w:rPr>
          <w:lang w:val="en-US"/>
        </w:rPr>
        <w:t xml:space="preserve">in </w:t>
      </w:r>
      <w:bookmarkStart w:id="249" w:name="_Hlk113956115"/>
      <w:r w:rsidR="00876260" w:rsidRPr="003D662E">
        <w:rPr>
          <w:rFonts w:ascii="Consolas" w:hAnsi="Consolas"/>
          <w:lang w:val="en-US"/>
        </w:rPr>
        <w:t>src/test/resources</w:t>
      </w:r>
      <w:bookmarkEnd w:id="249"/>
      <w:r w:rsidR="00876260" w:rsidRPr="003D662E">
        <w:rPr>
          <w:lang w:val="en-US"/>
        </w:rPr>
        <w:t xml:space="preserve"> </w:t>
      </w:r>
      <w:r w:rsidRPr="003D662E">
        <w:rPr>
          <w:lang w:val="en-US"/>
        </w:rPr>
        <w:t>(to be filled and renamed)</w:t>
      </w:r>
    </w:p>
    <w:p w14:paraId="3D6F7B99" w14:textId="5DE5DE55" w:rsidR="002B4EFC" w:rsidRPr="003D662E" w:rsidRDefault="002B4EFC" w:rsidP="007245E8">
      <w:pPr>
        <w:pStyle w:val="ListParagraph"/>
        <w:numPr>
          <w:ilvl w:val="0"/>
          <w:numId w:val="43"/>
        </w:numPr>
        <w:jc w:val="both"/>
        <w:rPr>
          <w:lang w:val="en-US"/>
        </w:rPr>
      </w:pPr>
      <w:r w:rsidRPr="003D662E">
        <w:rPr>
          <w:lang w:val="en-US"/>
        </w:rPr>
        <w:t>Initial identity</w:t>
      </w:r>
      <w:r w:rsidR="00876260" w:rsidRPr="003D662E">
        <w:rPr>
          <w:lang w:val="en-US"/>
        </w:rPr>
        <w:t xml:space="preserve"> s</w:t>
      </w:r>
      <w:r w:rsidRPr="003D662E">
        <w:rPr>
          <w:lang w:val="en-US"/>
        </w:rPr>
        <w:t>tore file</w:t>
      </w:r>
      <w:r w:rsidR="00876260" w:rsidRPr="003D662E">
        <w:rPr>
          <w:lang w:val="en-US"/>
        </w:rPr>
        <w:t xml:space="preserve"> in </w:t>
      </w:r>
      <w:r w:rsidR="00876260" w:rsidRPr="003D662E">
        <w:rPr>
          <w:rFonts w:ascii="Consolas" w:hAnsi="Consolas"/>
          <w:lang w:val="en-US"/>
        </w:rPr>
        <w:t>src/main/resources</w:t>
      </w:r>
    </w:p>
    <w:p w14:paraId="7E5AF5A9" w14:textId="4774E663" w:rsidR="00312A84" w:rsidRPr="003D662E" w:rsidRDefault="00312A84" w:rsidP="00312A84">
      <w:pPr>
        <w:jc w:val="center"/>
        <w:rPr>
          <w:lang w:val="en-US"/>
        </w:rPr>
      </w:pPr>
      <w:r w:rsidRPr="003D662E">
        <w:rPr>
          <w:noProof/>
          <w:lang w:val="en-US"/>
        </w:rPr>
        <w:lastRenderedPageBreak/>
        <w:drawing>
          <wp:inline distT="0" distB="0" distL="0" distR="0" wp14:anchorId="0D88D2C9" wp14:editId="5DD174A6">
            <wp:extent cx="1867630" cy="364998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870929" cy="3656428"/>
                    </a:xfrm>
                    <a:prstGeom prst="rect">
                      <a:avLst/>
                    </a:prstGeom>
                    <a:noFill/>
                    <a:ln>
                      <a:noFill/>
                    </a:ln>
                  </pic:spPr>
                </pic:pic>
              </a:graphicData>
            </a:graphic>
          </wp:inline>
        </w:drawing>
      </w:r>
    </w:p>
    <w:p w14:paraId="6AB734E3" w14:textId="4449F606" w:rsidR="00312A84" w:rsidRPr="003D662E" w:rsidRDefault="00312A84" w:rsidP="00312A84">
      <w:pPr>
        <w:pStyle w:val="Caption"/>
        <w:jc w:val="center"/>
        <w:rPr>
          <w:lang w:val="en-US"/>
        </w:rPr>
      </w:pPr>
      <w:bookmarkStart w:id="250" w:name="_Ref192158557"/>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C62E87">
        <w:rPr>
          <w:noProof/>
          <w:lang w:val="en-US"/>
        </w:rPr>
        <w:t>64</w:t>
      </w:r>
      <w:r w:rsidRPr="003D662E">
        <w:fldChar w:fldCharType="end"/>
      </w:r>
      <w:bookmarkEnd w:id="250"/>
      <w:r w:rsidRPr="003D662E">
        <w:rPr>
          <w:lang w:val="en-US"/>
        </w:rPr>
        <w:t xml:space="preserve">: </w:t>
      </w:r>
      <w:r w:rsidR="00566A62">
        <w:rPr>
          <w:lang w:val="en-US"/>
        </w:rPr>
        <w:t>Exemplified</w:t>
      </w:r>
      <w:r w:rsidRPr="003D662E">
        <w:rPr>
          <w:lang w:val="en-US"/>
        </w:rPr>
        <w:t xml:space="preserve"> structure of a generated service implementation template.</w:t>
      </w:r>
    </w:p>
    <w:p w14:paraId="7BC554B7" w14:textId="21A53594" w:rsidR="009702D3" w:rsidRPr="003D662E" w:rsidRDefault="0006191D" w:rsidP="0006191D">
      <w:pPr>
        <w:pStyle w:val="Heading2"/>
        <w:rPr>
          <w:lang w:val="en-US"/>
        </w:rPr>
      </w:pPr>
      <w:bookmarkStart w:id="251" w:name="_Ref111448857"/>
      <w:bookmarkStart w:id="252" w:name="_Toc216439681"/>
      <w:r w:rsidRPr="003D662E">
        <w:rPr>
          <w:lang w:val="en-US"/>
        </w:rPr>
        <w:t xml:space="preserve">Default Build </w:t>
      </w:r>
      <w:r w:rsidR="00FD00DF" w:rsidRPr="003D662E">
        <w:rPr>
          <w:lang w:val="en-US"/>
        </w:rPr>
        <w:t>Sequences</w:t>
      </w:r>
      <w:bookmarkEnd w:id="251"/>
      <w:bookmarkEnd w:id="252"/>
    </w:p>
    <w:p w14:paraId="72487AAF" w14:textId="6E66540D" w:rsidR="00FD00DF" w:rsidRPr="003D662E" w:rsidRDefault="00FF28F8" w:rsidP="0006191D">
      <w:pPr>
        <w:jc w:val="both"/>
        <w:rPr>
          <w:lang w:val="en-US"/>
        </w:rPr>
      </w:pPr>
      <w:r w:rsidRPr="003D662E">
        <w:rPr>
          <w:lang w:val="en-US"/>
        </w:rPr>
        <w:t xml:space="preserve">Section </w:t>
      </w:r>
      <w:r w:rsidRPr="003D662E">
        <w:rPr>
          <w:lang w:val="en-US"/>
        </w:rPr>
        <w:fldChar w:fldCharType="begin"/>
      </w:r>
      <w:r w:rsidRPr="003D662E">
        <w:rPr>
          <w:lang w:val="en-US"/>
        </w:rPr>
        <w:instrText xml:space="preserve"> REF _Ref101369004 \r \h </w:instrText>
      </w:r>
      <w:r w:rsidR="00F66D5D" w:rsidRPr="003D662E">
        <w:rPr>
          <w:lang w:val="en-US"/>
        </w:rPr>
        <w:instrText xml:space="preserve"> \* MERGEFORMAT </w:instrText>
      </w:r>
      <w:r w:rsidRPr="003D662E">
        <w:rPr>
          <w:lang w:val="en-US"/>
        </w:rPr>
      </w:r>
      <w:r w:rsidRPr="003D662E">
        <w:rPr>
          <w:lang w:val="en-US"/>
        </w:rPr>
        <w:fldChar w:fldCharType="separate"/>
      </w:r>
      <w:r w:rsidR="00C62E87">
        <w:rPr>
          <w:lang w:val="en-US"/>
        </w:rPr>
        <w:t>6.8</w:t>
      </w:r>
      <w:r w:rsidRPr="003D662E">
        <w:rPr>
          <w:lang w:val="en-US"/>
        </w:rPr>
        <w:fldChar w:fldCharType="end"/>
      </w:r>
      <w:r w:rsidRPr="003D662E">
        <w:rPr>
          <w:lang w:val="en-US"/>
        </w:rPr>
        <w:t xml:space="preserve"> provided an overview on how to implement applications with the platform, while Section </w:t>
      </w:r>
      <w:r w:rsidRPr="003D662E">
        <w:rPr>
          <w:lang w:val="en-US"/>
        </w:rPr>
        <w:fldChar w:fldCharType="begin"/>
      </w:r>
      <w:r w:rsidRPr="003D662E">
        <w:rPr>
          <w:lang w:val="en-US"/>
        </w:rPr>
        <w:instrText xml:space="preserve"> REF _Ref110940416 \r \h </w:instrText>
      </w:r>
      <w:r w:rsidR="00F66D5D" w:rsidRPr="003D662E">
        <w:rPr>
          <w:lang w:val="en-US"/>
        </w:rPr>
        <w:instrText xml:space="preserve"> \* MERGEFORMAT </w:instrText>
      </w:r>
      <w:r w:rsidRPr="003D662E">
        <w:rPr>
          <w:lang w:val="en-US"/>
        </w:rPr>
      </w:r>
      <w:r w:rsidRPr="003D662E">
        <w:rPr>
          <w:lang w:val="en-US"/>
        </w:rPr>
        <w:fldChar w:fldCharType="separate"/>
      </w:r>
      <w:r w:rsidR="00C62E87">
        <w:rPr>
          <w:lang w:val="en-US"/>
        </w:rPr>
        <w:t>6.9</w:t>
      </w:r>
      <w:r w:rsidRPr="003D662E">
        <w:rPr>
          <w:lang w:val="en-US"/>
        </w:rPr>
        <w:fldChar w:fldCharType="end"/>
      </w:r>
      <w:r w:rsidRPr="003D662E">
        <w:rPr>
          <w:lang w:val="en-US"/>
        </w:rPr>
        <w:t xml:space="preserve"> introduced usual implementation project structures. </w:t>
      </w:r>
      <w:r w:rsidR="00805FEF" w:rsidRPr="003D662E">
        <w:rPr>
          <w:lang w:val="en-US"/>
        </w:rPr>
        <w:t>To ease the realization of different applications and their building, we suggest using a set of common build commands across the application implementation projects.</w:t>
      </w:r>
      <w:r w:rsidR="00800831" w:rsidRPr="003D662E">
        <w:rPr>
          <w:lang w:val="en-US"/>
        </w:rPr>
        <w:t xml:space="preserve"> These commands have been mentioned before and are summarized in this section.</w:t>
      </w:r>
    </w:p>
    <w:p w14:paraId="2B906B49" w14:textId="70BE6777" w:rsidR="004D4232" w:rsidRPr="003D662E" w:rsidRDefault="004D4232" w:rsidP="0006191D">
      <w:pPr>
        <w:jc w:val="both"/>
        <w:rPr>
          <w:lang w:val="en-US"/>
        </w:rPr>
      </w:pPr>
      <w:r w:rsidRPr="003D662E">
        <w:rPr>
          <w:lang w:val="en-US"/>
        </w:rPr>
        <w:t>The build process of the platform relies on Maven, i.e., is specified in Maven build specifications</w:t>
      </w:r>
      <w:r w:rsidR="0006191D" w:rsidRPr="003D662E">
        <w:rPr>
          <w:lang w:val="en-US"/>
        </w:rPr>
        <w:t xml:space="preserve"> (</w:t>
      </w:r>
      <w:r w:rsidR="0006191D" w:rsidRPr="003D662E">
        <w:rPr>
          <w:rFonts w:ascii="Consolas" w:hAnsi="Consolas"/>
          <w:lang w:val="en-US"/>
        </w:rPr>
        <w:t>pom.xml</w:t>
      </w:r>
      <w:r w:rsidR="0006191D" w:rsidRPr="003D662E">
        <w:rPr>
          <w:lang w:val="en-US"/>
        </w:rPr>
        <w:t>)</w:t>
      </w:r>
      <w:r w:rsidRPr="003D662E">
        <w:rPr>
          <w:lang w:val="en-US"/>
        </w:rPr>
        <w:t>. The basis of a build specification based on the platform is the inclusion of the platform dependencies as parent project, which introduces common dependencies and their versions as well as common build steps and plugins (which can be refined in own build specifications if need</w:t>
      </w:r>
      <w:r w:rsidR="001449DB" w:rsidRPr="003D662E">
        <w:rPr>
          <w:lang w:val="en-US"/>
        </w:rPr>
        <w:t xml:space="preserve"> be</w:t>
      </w:r>
      <w:r w:rsidRPr="003D662E">
        <w:rPr>
          <w:lang w:val="en-US"/>
        </w:rPr>
        <w:t xml:space="preserve">). </w:t>
      </w:r>
    </w:p>
    <w:p w14:paraId="2E358018" w14:textId="236D7104" w:rsidR="004D4232" w:rsidRPr="003D662E" w:rsidRDefault="004D4232" w:rsidP="0006191D">
      <w:pPr>
        <w:jc w:val="both"/>
        <w:rPr>
          <w:lang w:val="en-US"/>
        </w:rPr>
      </w:pPr>
      <w:r w:rsidRPr="003D662E">
        <w:rPr>
          <w:lang w:val="en-US"/>
        </w:rPr>
        <w:t>An application build specification consists of two types of build commands:</w:t>
      </w:r>
    </w:p>
    <w:p w14:paraId="38957E6B" w14:textId="096E2752" w:rsidR="004D4232" w:rsidRPr="003D662E" w:rsidRDefault="004D4232" w:rsidP="007245E8">
      <w:pPr>
        <w:pStyle w:val="ListParagraph"/>
        <w:numPr>
          <w:ilvl w:val="0"/>
          <w:numId w:val="40"/>
        </w:numPr>
        <w:jc w:val="both"/>
        <w:rPr>
          <w:lang w:val="en-US"/>
        </w:rPr>
      </w:pPr>
      <w:r w:rsidRPr="003D662E">
        <w:rPr>
          <w:lang w:val="en-US"/>
        </w:rPr>
        <w:t>Build commands related to the configuration model and the (application</w:t>
      </w:r>
      <w:r w:rsidR="006D7221" w:rsidRPr="003D662E">
        <w:rPr>
          <w:lang w:val="en-US"/>
        </w:rPr>
        <w:t>/service</w:t>
      </w:r>
      <w:r w:rsidRPr="003D662E">
        <w:rPr>
          <w:lang w:val="en-US"/>
        </w:rPr>
        <w:t xml:space="preserve">) code generation provided by the platform </w:t>
      </w:r>
      <w:r w:rsidR="005A60DC" w:rsidRPr="003D662E">
        <w:rPr>
          <w:lang w:val="en-US"/>
        </w:rPr>
        <w:t>instantiation</w:t>
      </w:r>
      <w:r w:rsidRPr="003D662E">
        <w:rPr>
          <w:lang w:val="en-US"/>
        </w:rPr>
        <w:t xml:space="preserve"> process</w:t>
      </w:r>
      <w:r w:rsidR="00AA7CE1" w:rsidRPr="003D662E">
        <w:rPr>
          <w:lang w:val="en-US"/>
        </w:rPr>
        <w:t xml:space="preserve"> as discussed in Section </w:t>
      </w:r>
      <w:r w:rsidR="00AA7CE1" w:rsidRPr="003D662E">
        <w:rPr>
          <w:lang w:val="en-US"/>
        </w:rPr>
        <w:fldChar w:fldCharType="begin"/>
      </w:r>
      <w:r w:rsidR="00AA7CE1" w:rsidRPr="003D662E">
        <w:rPr>
          <w:lang w:val="en-US"/>
        </w:rPr>
        <w:instrText xml:space="preserve"> REF _Ref102576465 \r \h </w:instrText>
      </w:r>
      <w:r w:rsidR="00F66D5D" w:rsidRPr="003D662E">
        <w:rPr>
          <w:lang w:val="en-US"/>
        </w:rPr>
        <w:instrText xml:space="preserve"> \* MERGEFORMAT </w:instrText>
      </w:r>
      <w:r w:rsidR="00AA7CE1" w:rsidRPr="003D662E">
        <w:rPr>
          <w:lang w:val="en-US"/>
        </w:rPr>
      </w:r>
      <w:r w:rsidR="00AA7CE1" w:rsidRPr="003D662E">
        <w:rPr>
          <w:lang w:val="en-US"/>
        </w:rPr>
        <w:fldChar w:fldCharType="separate"/>
      </w:r>
      <w:r w:rsidR="00C62E87">
        <w:rPr>
          <w:lang w:val="en-US"/>
        </w:rPr>
        <w:t>6.2</w:t>
      </w:r>
      <w:r w:rsidR="00AA7CE1" w:rsidRPr="003D662E">
        <w:rPr>
          <w:lang w:val="en-US"/>
        </w:rPr>
        <w:fldChar w:fldCharType="end"/>
      </w:r>
      <w:r w:rsidRPr="003D662E">
        <w:rPr>
          <w:lang w:val="en-US"/>
        </w:rPr>
        <w:t>.</w:t>
      </w:r>
      <w:r w:rsidR="00964E25" w:rsidRPr="003D662E">
        <w:rPr>
          <w:lang w:val="en-US"/>
        </w:rPr>
        <w:t xml:space="preserve"> These commands involve obtaining the actual version of the configuration </w:t>
      </w:r>
      <w:r w:rsidR="00560648" w:rsidRPr="003D662E">
        <w:rPr>
          <w:lang w:val="en-US"/>
        </w:rPr>
        <w:t>(meta-)</w:t>
      </w:r>
      <w:r w:rsidR="00964E25" w:rsidRPr="003D662E">
        <w:rPr>
          <w:lang w:val="en-US"/>
        </w:rPr>
        <w:t>model (</w:t>
      </w:r>
      <w:r w:rsidR="00964E25" w:rsidRPr="003D662E">
        <w:rPr>
          <w:rFonts w:ascii="Consolas" w:hAnsi="Consolas"/>
          <w:lang w:val="en-US"/>
        </w:rPr>
        <w:t>generate-sources</w:t>
      </w:r>
      <w:r w:rsidR="00964E25" w:rsidRPr="003D662E">
        <w:rPr>
          <w:lang w:val="en-US"/>
        </w:rPr>
        <w:t xml:space="preserve">), </w:t>
      </w:r>
      <w:r w:rsidR="00AE238D" w:rsidRPr="003D662E">
        <w:rPr>
          <w:lang w:val="en-US"/>
        </w:rPr>
        <w:t>instantiating the broker (</w:t>
      </w:r>
      <w:r w:rsidR="00AE238D" w:rsidRPr="003D662E">
        <w:rPr>
          <w:rFonts w:ascii="Consolas" w:hAnsi="Consolas"/>
          <w:lang w:val="en-US"/>
        </w:rPr>
        <w:t>generateBroker</w:t>
      </w:r>
      <w:r w:rsidR="00AE238D" w:rsidRPr="003D662E">
        <w:rPr>
          <w:lang w:val="en-US"/>
        </w:rPr>
        <w:t xml:space="preserve">), </w:t>
      </w:r>
      <w:r w:rsidR="00964E25" w:rsidRPr="003D662E">
        <w:rPr>
          <w:lang w:val="en-US"/>
        </w:rPr>
        <w:t>generating interfaces (</w:t>
      </w:r>
      <w:r w:rsidR="00964E25" w:rsidRPr="003D662E">
        <w:rPr>
          <w:rFonts w:ascii="Consolas" w:hAnsi="Consolas"/>
          <w:lang w:val="en-US"/>
        </w:rPr>
        <w:t>generateAppsNoDeps</w:t>
      </w:r>
      <w:r w:rsidR="00964E25" w:rsidRPr="003D662E">
        <w:rPr>
          <w:lang w:val="en-US"/>
        </w:rPr>
        <w:t>) and generating/integrating the full application (</w:t>
      </w:r>
      <w:r w:rsidR="00964E25" w:rsidRPr="003D662E">
        <w:rPr>
          <w:rFonts w:ascii="Consolas" w:hAnsi="Consolas"/>
          <w:lang w:val="en-US"/>
        </w:rPr>
        <w:t>generateApps</w:t>
      </w:r>
      <w:r w:rsidR="00964E25" w:rsidRPr="003D662E">
        <w:rPr>
          <w:lang w:val="en-US"/>
        </w:rPr>
        <w:t>)</w:t>
      </w:r>
    </w:p>
    <w:p w14:paraId="523B6CF2" w14:textId="5B19F883" w:rsidR="006D7221" w:rsidRPr="003D662E" w:rsidRDefault="006D7221" w:rsidP="007245E8">
      <w:pPr>
        <w:pStyle w:val="ListParagraph"/>
        <w:numPr>
          <w:ilvl w:val="0"/>
          <w:numId w:val="40"/>
        </w:numPr>
        <w:jc w:val="both"/>
        <w:rPr>
          <w:lang w:val="en-US"/>
        </w:rPr>
      </w:pPr>
      <w:r w:rsidRPr="003D662E">
        <w:rPr>
          <w:lang w:val="en-US"/>
        </w:rPr>
        <w:t>Build commands for the application/service code in the actual project</w:t>
      </w:r>
      <w:r w:rsidR="00964E25" w:rsidRPr="003D662E">
        <w:rPr>
          <w:lang w:val="en-US"/>
        </w:rPr>
        <w:t>, i.e., compiling the code against the generated application/service interfaces as well as tests of the (mocked) code in the actual project, usually the implemented services.</w:t>
      </w:r>
    </w:p>
    <w:p w14:paraId="6FEB102C" w14:textId="56B341C8" w:rsidR="00B11A56" w:rsidRPr="003D662E" w:rsidRDefault="00D91011" w:rsidP="00D91011">
      <w:pPr>
        <w:jc w:val="both"/>
        <w:rPr>
          <w:lang w:val="en-US"/>
        </w:rPr>
      </w:pPr>
      <w:r w:rsidRPr="003D662E">
        <w:rPr>
          <w:lang w:val="en-US"/>
        </w:rPr>
        <w:t>These two types</w:t>
      </w:r>
      <w:r w:rsidR="00964E25" w:rsidRPr="003D662E">
        <w:rPr>
          <w:lang w:val="en-US"/>
        </w:rPr>
        <w:t xml:space="preserve"> involve different dependencies and define different build commands. In particular, it is important that </w:t>
      </w:r>
      <w:r w:rsidR="00D027B6" w:rsidRPr="003D662E">
        <w:rPr>
          <w:lang w:val="en-US"/>
        </w:rPr>
        <w:t xml:space="preserve">some of the </w:t>
      </w:r>
      <w:r w:rsidR="00964E25" w:rsidRPr="003D662E">
        <w:rPr>
          <w:lang w:val="en-US"/>
        </w:rPr>
        <w:t>dependenc</w:t>
      </w:r>
      <w:r w:rsidR="00D027B6" w:rsidRPr="003D662E">
        <w:rPr>
          <w:lang w:val="en-US"/>
        </w:rPr>
        <w:t>ies</w:t>
      </w:r>
      <w:r w:rsidR="00964E25" w:rsidRPr="003D662E">
        <w:rPr>
          <w:lang w:val="en-US"/>
        </w:rPr>
        <w:t xml:space="preserve"> are not mixed </w:t>
      </w:r>
      <w:r w:rsidR="00D027B6" w:rsidRPr="003D662E">
        <w:rPr>
          <w:lang w:val="en-US"/>
        </w:rPr>
        <w:t xml:space="preserve">among the two types as </w:t>
      </w:r>
      <w:r w:rsidR="00964E25" w:rsidRPr="003D662E">
        <w:rPr>
          <w:lang w:val="en-US"/>
        </w:rPr>
        <w:t xml:space="preserve">this </w:t>
      </w:r>
      <w:r w:rsidR="00D027B6" w:rsidRPr="003D662E">
        <w:rPr>
          <w:lang w:val="en-US"/>
        </w:rPr>
        <w:t xml:space="preserve">usually </w:t>
      </w:r>
      <w:r w:rsidR="00964E25" w:rsidRPr="003D662E">
        <w:rPr>
          <w:lang w:val="en-US"/>
        </w:rPr>
        <w:t xml:space="preserve">leads to build errors. </w:t>
      </w:r>
      <w:r w:rsidR="00B11A56" w:rsidRPr="003D662E">
        <w:rPr>
          <w:lang w:val="en-US"/>
        </w:rPr>
        <w:t xml:space="preserve">This difference is constituted by dependencies to artifacts created by the application/service instantiation, in particular </w:t>
      </w:r>
      <w:r w:rsidR="00B11A56" w:rsidRPr="003D662E">
        <w:rPr>
          <w:rFonts w:ascii="Consolas" w:hAnsi="Consolas"/>
          <w:lang w:val="en-US"/>
        </w:rPr>
        <w:t>generateAppsNoDeps</w:t>
      </w:r>
      <w:r w:rsidR="00B11A56" w:rsidRPr="003D662E">
        <w:rPr>
          <w:lang w:val="en-US"/>
        </w:rPr>
        <w:t xml:space="preserve">. While the application/service code in the actual project requires the generated interfaces and the testing even the generated services and service tests, the build commands for the configuration model do not require these </w:t>
      </w:r>
      <w:r w:rsidR="00B11A56" w:rsidRPr="003D662E">
        <w:rPr>
          <w:lang w:val="en-US"/>
        </w:rPr>
        <w:lastRenderedPageBreak/>
        <w:t xml:space="preserve">dependencies as they are stated in the configuration model. Even worse, if these dependencies are declared for the build commands for the configuration model, they break the initial build as these dependencies are not </w:t>
      </w:r>
      <w:r w:rsidR="00041E7E" w:rsidRPr="003D662E">
        <w:rPr>
          <w:lang w:val="en-US"/>
        </w:rPr>
        <w:t xml:space="preserve">present: These dependencies </w:t>
      </w:r>
      <w:r w:rsidR="00B11A56" w:rsidRPr="003D662E">
        <w:rPr>
          <w:lang w:val="en-US"/>
        </w:rPr>
        <w:t xml:space="preserve">are created with the first run of </w:t>
      </w:r>
      <w:r w:rsidR="00B11A56" w:rsidRPr="003D662E">
        <w:rPr>
          <w:rFonts w:ascii="Consolas" w:hAnsi="Consolas"/>
          <w:lang w:val="en-US"/>
        </w:rPr>
        <w:t>generateAppsNoDeps</w:t>
      </w:r>
      <w:r w:rsidR="00B11A56" w:rsidRPr="003D662E">
        <w:rPr>
          <w:lang w:val="en-US"/>
        </w:rPr>
        <w:t xml:space="preserve"> and they are intentionally not deployed to the platform Maven repositories as they may contain IPR protected code, licensed components etc.</w:t>
      </w:r>
    </w:p>
    <w:p w14:paraId="29EFE058" w14:textId="30400526" w:rsidR="00083FA9" w:rsidRPr="003D662E" w:rsidRDefault="00083FA9" w:rsidP="00D91011">
      <w:pPr>
        <w:jc w:val="both"/>
        <w:rPr>
          <w:lang w:val="en-US"/>
        </w:rPr>
      </w:pPr>
      <w:r w:rsidRPr="003D662E">
        <w:rPr>
          <w:lang w:val="en-US"/>
        </w:rPr>
        <w:t>For this purpose, a typical build file defines two profiles, one profile per type of build commands.</w:t>
      </w:r>
      <w:r w:rsidR="007D4CA2" w:rsidRPr="003D662E">
        <w:rPr>
          <w:lang w:val="en-US"/>
        </w:rPr>
        <w:t xml:space="preserve"> In addition, common dependencies may be defined in the (usual) main part of the Maven build specification, and, thus, are made available to both profiles. These profiles are:</w:t>
      </w:r>
    </w:p>
    <w:p w14:paraId="2312614B" w14:textId="63E83741" w:rsidR="007D4CA2" w:rsidRPr="003D662E" w:rsidRDefault="007D4CA2" w:rsidP="007245E8">
      <w:pPr>
        <w:pStyle w:val="ListParagraph"/>
        <w:numPr>
          <w:ilvl w:val="0"/>
          <w:numId w:val="41"/>
        </w:numPr>
        <w:jc w:val="both"/>
        <w:rPr>
          <w:lang w:val="en-US"/>
        </w:rPr>
      </w:pPr>
      <w:r w:rsidRPr="003D662E">
        <w:rPr>
          <w:rFonts w:ascii="Consolas" w:hAnsi="Consolas"/>
          <w:lang w:val="en-US"/>
        </w:rPr>
        <w:t>EasyGen</w:t>
      </w:r>
      <w:r w:rsidRPr="003D662E">
        <w:rPr>
          <w:rFonts w:cstheme="minorHAnsi"/>
          <w:lang w:val="en-US"/>
        </w:rPr>
        <w:t xml:space="preserve">: This profile defined the build commands for configuration model and the code generation (the first type introduced above). As explained above, this profile must not have any dependencies </w:t>
      </w:r>
      <w:r w:rsidR="00DE1600" w:rsidRPr="003D662E">
        <w:rPr>
          <w:rFonts w:cstheme="minorHAnsi"/>
          <w:lang w:val="en-US"/>
        </w:rPr>
        <w:t xml:space="preserve">on </w:t>
      </w:r>
      <w:r w:rsidRPr="003D662E">
        <w:rPr>
          <w:rFonts w:cstheme="minorHAnsi"/>
          <w:lang w:val="en-US"/>
        </w:rPr>
        <w:t xml:space="preserve">the code in the actual project and also not to Maven artifacts generated by the platform instantiation commands, in particular </w:t>
      </w:r>
      <w:r w:rsidRPr="003D662E">
        <w:rPr>
          <w:rFonts w:ascii="Consolas" w:hAnsi="Consolas"/>
          <w:lang w:val="en-US"/>
        </w:rPr>
        <w:t>generateAppsNoDeps</w:t>
      </w:r>
      <w:r w:rsidRPr="003D662E">
        <w:rPr>
          <w:rFonts w:cstheme="minorHAnsi"/>
          <w:lang w:val="en-US"/>
        </w:rPr>
        <w:t>.</w:t>
      </w:r>
      <w:r w:rsidR="009511D0" w:rsidRPr="003D662E">
        <w:rPr>
          <w:rFonts w:cstheme="minorHAnsi"/>
          <w:lang w:val="en-US"/>
        </w:rPr>
        <w:t xml:space="preserve"> By default, the commands declared in this profile call </w:t>
      </w:r>
      <w:r w:rsidR="009511D0" w:rsidRPr="003D662E">
        <w:rPr>
          <w:lang w:val="en-US"/>
        </w:rPr>
        <w:t xml:space="preserve">the </w:t>
      </w:r>
      <w:r w:rsidR="009511D0" w:rsidRPr="003D662E">
        <w:rPr>
          <w:rFonts w:ascii="Consolas" w:hAnsi="Consolas" w:cs="Courier New"/>
          <w:lang w:val="en-US"/>
        </w:rPr>
        <w:t>PlatformInstantiator</w:t>
      </w:r>
      <w:r w:rsidR="009511D0" w:rsidRPr="003D662E">
        <w:rPr>
          <w:lang w:val="en-US"/>
        </w:rPr>
        <w:t xml:space="preserve"> to create the </w:t>
      </w:r>
      <w:r w:rsidR="009511D0" w:rsidRPr="003D662E">
        <w:rPr>
          <w:rFonts w:ascii="Consolas" w:hAnsi="Consolas"/>
          <w:lang w:val="en-US"/>
        </w:rPr>
        <w:t>gen</w:t>
      </w:r>
      <w:r w:rsidR="009511D0" w:rsidRPr="003D662E">
        <w:rPr>
          <w:lang w:val="en-US"/>
        </w:rPr>
        <w:t xml:space="preserve"> folder and to instantiate the platform or application artifacts within there. For the platform examples, the commands are defined in a way that the application configuration model is in </w:t>
      </w:r>
      <w:r w:rsidR="009511D0" w:rsidRPr="003D662E">
        <w:rPr>
          <w:rFonts w:ascii="Consolas" w:hAnsi="Consolas"/>
          <w:lang w:val="en-US"/>
        </w:rPr>
        <w:t>src/</w:t>
      </w:r>
      <w:r w:rsidR="000F703F">
        <w:rPr>
          <w:rFonts w:ascii="Consolas" w:hAnsi="Consolas"/>
          <w:lang w:val="en-US"/>
        </w:rPr>
        <w:t>main</w:t>
      </w:r>
      <w:r w:rsidR="009511D0" w:rsidRPr="003D662E">
        <w:rPr>
          <w:rFonts w:ascii="Consolas" w:hAnsi="Consolas"/>
          <w:lang w:val="en-US"/>
        </w:rPr>
        <w:t>/easy</w:t>
      </w:r>
      <w:r w:rsidR="009511D0" w:rsidRPr="003D662E">
        <w:rPr>
          <w:lang w:val="en-US"/>
        </w:rPr>
        <w:t xml:space="preserve"> with an example-specific name and the platform configuration (meta-)model is stored in </w:t>
      </w:r>
      <w:r w:rsidR="004765CE">
        <w:rPr>
          <w:rFonts w:ascii="Consolas" w:hAnsi="Consolas"/>
          <w:lang w:val="en-US"/>
        </w:rPr>
        <w:t>target</w:t>
      </w:r>
      <w:r w:rsidR="009511D0" w:rsidRPr="003D662E">
        <w:rPr>
          <w:rFonts w:ascii="Consolas" w:hAnsi="Consolas"/>
          <w:lang w:val="en-US"/>
        </w:rPr>
        <w:t>/easy</w:t>
      </w:r>
      <w:r w:rsidR="009511D0" w:rsidRPr="003D662E">
        <w:rPr>
          <w:lang w:val="en-US"/>
        </w:rPr>
        <w:t>.</w:t>
      </w:r>
      <w:r w:rsidR="006D11F3" w:rsidRPr="003D662E">
        <w:rPr>
          <w:lang w:val="en-US"/>
        </w:rPr>
        <w:t xml:space="preserve"> The template projects include template build specification that can be adjusted to the naming</w:t>
      </w:r>
      <w:r w:rsidR="00176F98" w:rsidRPr="003D662E">
        <w:rPr>
          <w:lang w:val="en-US"/>
        </w:rPr>
        <w:t>/locations</w:t>
      </w:r>
      <w:r w:rsidR="006D11F3" w:rsidRPr="003D662E">
        <w:rPr>
          <w:lang w:val="en-US"/>
        </w:rPr>
        <w:t xml:space="preserve"> of your application</w:t>
      </w:r>
      <w:r w:rsidR="00176F98" w:rsidRPr="003D662E">
        <w:rPr>
          <w:lang w:val="en-US"/>
        </w:rPr>
        <w:t>/company</w:t>
      </w:r>
      <w:r w:rsidR="006D11F3" w:rsidRPr="003D662E">
        <w:rPr>
          <w:lang w:val="en-US"/>
        </w:rPr>
        <w:t>.</w:t>
      </w:r>
      <w:r w:rsidR="002D1DDC" w:rsidRPr="003D662E">
        <w:rPr>
          <w:lang w:val="en-US"/>
        </w:rPr>
        <w:t xml:space="preserve"> </w:t>
      </w:r>
    </w:p>
    <w:p w14:paraId="3FA40FCD" w14:textId="3921AE42" w:rsidR="007D4CA2" w:rsidRPr="003D662E" w:rsidRDefault="007D4CA2" w:rsidP="007245E8">
      <w:pPr>
        <w:pStyle w:val="ListParagraph"/>
        <w:numPr>
          <w:ilvl w:val="0"/>
          <w:numId w:val="41"/>
        </w:numPr>
        <w:jc w:val="both"/>
        <w:rPr>
          <w:lang w:val="en-US"/>
        </w:rPr>
      </w:pPr>
      <w:r w:rsidRPr="003D662E">
        <w:rPr>
          <w:rFonts w:ascii="Consolas" w:hAnsi="Consolas"/>
          <w:lang w:val="en-US"/>
        </w:rPr>
        <w:t>App</w:t>
      </w:r>
      <w:r w:rsidR="002D1DDC" w:rsidRPr="003D662E">
        <w:rPr>
          <w:rFonts w:cstheme="minorHAnsi"/>
          <w:lang w:val="en-US"/>
        </w:rPr>
        <w:t>: This profile define</w:t>
      </w:r>
      <w:r w:rsidR="00EE1DC9" w:rsidRPr="003D662E">
        <w:rPr>
          <w:rFonts w:cstheme="minorHAnsi"/>
          <w:lang w:val="en-US"/>
        </w:rPr>
        <w:t>s</w:t>
      </w:r>
      <w:r w:rsidR="002D1DDC" w:rsidRPr="003D662E">
        <w:rPr>
          <w:rFonts w:cstheme="minorHAnsi"/>
          <w:lang w:val="en-US"/>
        </w:rPr>
        <w:t xml:space="preserve"> the specific dependencies of the application, in particular those that must not be declared in </w:t>
      </w:r>
      <w:r w:rsidR="002D1DDC" w:rsidRPr="003D662E">
        <w:rPr>
          <w:rFonts w:ascii="Consolas" w:hAnsi="Consolas" w:cstheme="minorHAnsi"/>
          <w:lang w:val="en-US"/>
        </w:rPr>
        <w:t>EasyGen</w:t>
      </w:r>
      <w:r w:rsidR="002D1DDC" w:rsidRPr="003D662E">
        <w:rPr>
          <w:rFonts w:cstheme="minorHAnsi"/>
          <w:lang w:val="en-US"/>
        </w:rPr>
        <w:t xml:space="preserve"> as explained above</w:t>
      </w:r>
      <w:r w:rsidR="00CE0276" w:rsidRPr="003D662E">
        <w:rPr>
          <w:rFonts w:cstheme="minorHAnsi"/>
          <w:lang w:val="en-US"/>
        </w:rPr>
        <w:t xml:space="preserve"> (</w:t>
      </w:r>
      <w:r w:rsidR="00CE0276" w:rsidRPr="003D662E">
        <w:rPr>
          <w:rFonts w:ascii="Consolas" w:hAnsi="Consolas" w:cs="Courier New"/>
          <w:lang w:val="en-US"/>
        </w:rPr>
        <w:t>ApplicationInterfaces</w:t>
      </w:r>
      <w:r w:rsidR="00CE0276" w:rsidRPr="003D662E">
        <w:rPr>
          <w:rFonts w:cstheme="minorHAnsi"/>
          <w:lang w:val="en-US"/>
        </w:rPr>
        <w:t xml:space="preserve"> is usually a compile-scope dependency, </w:t>
      </w:r>
      <w:r w:rsidR="002E47E6" w:rsidRPr="003D662E">
        <w:rPr>
          <w:rFonts w:cstheme="minorHAnsi"/>
          <w:lang w:val="en-US"/>
        </w:rPr>
        <w:t xml:space="preserve">the application specific artifact explained in Section </w:t>
      </w:r>
      <w:r w:rsidR="002E47E6" w:rsidRPr="003D662E">
        <w:rPr>
          <w:rFonts w:cstheme="minorHAnsi"/>
          <w:lang w:val="en-US"/>
        </w:rPr>
        <w:fldChar w:fldCharType="begin"/>
      </w:r>
      <w:r w:rsidR="002E47E6" w:rsidRPr="003D662E">
        <w:rPr>
          <w:rFonts w:cstheme="minorHAnsi"/>
          <w:lang w:val="en-US"/>
        </w:rPr>
        <w:instrText xml:space="preserve"> REF _Ref110940416 \r \h </w:instrText>
      </w:r>
      <w:r w:rsidR="00FF679B" w:rsidRPr="003D662E">
        <w:rPr>
          <w:rFonts w:cstheme="minorHAnsi"/>
          <w:lang w:val="en-US"/>
        </w:rPr>
        <w:instrText xml:space="preserve"> \* MERGEFORMAT </w:instrText>
      </w:r>
      <w:r w:rsidR="002E47E6" w:rsidRPr="003D662E">
        <w:rPr>
          <w:rFonts w:cstheme="minorHAnsi"/>
          <w:lang w:val="en-US"/>
        </w:rPr>
      </w:r>
      <w:r w:rsidR="002E47E6" w:rsidRPr="003D662E">
        <w:rPr>
          <w:rFonts w:cstheme="minorHAnsi"/>
          <w:lang w:val="en-US"/>
        </w:rPr>
        <w:fldChar w:fldCharType="separate"/>
      </w:r>
      <w:r w:rsidR="00C62E87">
        <w:rPr>
          <w:rFonts w:cstheme="minorHAnsi"/>
          <w:lang w:val="en-US"/>
        </w:rPr>
        <w:t>6.9</w:t>
      </w:r>
      <w:r w:rsidR="002E47E6" w:rsidRPr="003D662E">
        <w:rPr>
          <w:rFonts w:cstheme="minorHAnsi"/>
          <w:lang w:val="en-US"/>
        </w:rPr>
        <w:fldChar w:fldCharType="end"/>
      </w:r>
      <w:r w:rsidR="002E47E6" w:rsidRPr="003D662E">
        <w:rPr>
          <w:rFonts w:cstheme="minorHAnsi"/>
          <w:lang w:val="en-US"/>
        </w:rPr>
        <w:t xml:space="preserve"> a test-scope dependency)</w:t>
      </w:r>
      <w:r w:rsidR="002D1DDC" w:rsidRPr="003D662E">
        <w:rPr>
          <w:rFonts w:cstheme="minorHAnsi"/>
          <w:lang w:val="en-US"/>
        </w:rPr>
        <w:t>.</w:t>
      </w:r>
      <w:r w:rsidR="00CE0276" w:rsidRPr="003D662E">
        <w:rPr>
          <w:rFonts w:cstheme="minorHAnsi"/>
          <w:lang w:val="en-US"/>
        </w:rPr>
        <w:t xml:space="preserve"> Besides the build process for the project specific code, which typically is covered by the build steps defined in the platform dependencies, this profile may perform specific steps, e.g., packaging though artifact descriptors (mentioned in Section </w:t>
      </w:r>
      <w:r w:rsidR="00CE0276" w:rsidRPr="003D662E">
        <w:rPr>
          <w:rFonts w:cstheme="minorHAnsi"/>
          <w:lang w:val="en-US"/>
        </w:rPr>
        <w:fldChar w:fldCharType="begin"/>
      </w:r>
      <w:r w:rsidR="00CE0276" w:rsidRPr="003D662E">
        <w:rPr>
          <w:rFonts w:cstheme="minorHAnsi"/>
          <w:lang w:val="en-US"/>
        </w:rPr>
        <w:instrText xml:space="preserve"> REF _Ref110940416 \r \h </w:instrText>
      </w:r>
      <w:r w:rsidR="00FF679B" w:rsidRPr="003D662E">
        <w:rPr>
          <w:rFonts w:cstheme="minorHAnsi"/>
          <w:lang w:val="en-US"/>
        </w:rPr>
        <w:instrText xml:space="preserve"> \* MERGEFORMAT </w:instrText>
      </w:r>
      <w:r w:rsidR="00CE0276" w:rsidRPr="003D662E">
        <w:rPr>
          <w:rFonts w:cstheme="minorHAnsi"/>
          <w:lang w:val="en-US"/>
        </w:rPr>
      </w:r>
      <w:r w:rsidR="00CE0276" w:rsidRPr="003D662E">
        <w:rPr>
          <w:rFonts w:cstheme="minorHAnsi"/>
          <w:lang w:val="en-US"/>
        </w:rPr>
        <w:fldChar w:fldCharType="separate"/>
      </w:r>
      <w:r w:rsidR="00C62E87">
        <w:rPr>
          <w:rFonts w:cstheme="minorHAnsi"/>
          <w:lang w:val="en-US"/>
        </w:rPr>
        <w:t>6.9</w:t>
      </w:r>
      <w:r w:rsidR="00CE0276" w:rsidRPr="003D662E">
        <w:rPr>
          <w:rFonts w:cstheme="minorHAnsi"/>
          <w:lang w:val="en-US"/>
        </w:rPr>
        <w:fldChar w:fldCharType="end"/>
      </w:r>
      <w:r w:rsidR="00CE0276" w:rsidRPr="003D662E">
        <w:rPr>
          <w:rFonts w:cstheme="minorHAnsi"/>
          <w:lang w:val="en-US"/>
        </w:rPr>
        <w:t xml:space="preserve">), but also executions of tests to ease the development (e.g., as in the template build project introduced in Section </w:t>
      </w:r>
      <w:r w:rsidR="00CE0276" w:rsidRPr="003D662E">
        <w:rPr>
          <w:rFonts w:cstheme="minorHAnsi"/>
          <w:lang w:val="en-US"/>
        </w:rPr>
        <w:fldChar w:fldCharType="begin"/>
      </w:r>
      <w:r w:rsidR="00CE0276" w:rsidRPr="003D662E">
        <w:rPr>
          <w:rFonts w:cstheme="minorHAnsi"/>
          <w:lang w:val="en-US"/>
        </w:rPr>
        <w:instrText xml:space="preserve"> REF _Ref110940416 \r \h </w:instrText>
      </w:r>
      <w:r w:rsidR="00FF679B" w:rsidRPr="003D662E">
        <w:rPr>
          <w:rFonts w:cstheme="minorHAnsi"/>
          <w:lang w:val="en-US"/>
        </w:rPr>
        <w:instrText xml:space="preserve"> \* MERGEFORMAT </w:instrText>
      </w:r>
      <w:r w:rsidR="00CE0276" w:rsidRPr="003D662E">
        <w:rPr>
          <w:rFonts w:cstheme="minorHAnsi"/>
          <w:lang w:val="en-US"/>
        </w:rPr>
      </w:r>
      <w:r w:rsidR="00CE0276" w:rsidRPr="003D662E">
        <w:rPr>
          <w:rFonts w:cstheme="minorHAnsi"/>
          <w:lang w:val="en-US"/>
        </w:rPr>
        <w:fldChar w:fldCharType="separate"/>
      </w:r>
      <w:r w:rsidR="00C62E87">
        <w:rPr>
          <w:rFonts w:cstheme="minorHAnsi"/>
          <w:lang w:val="en-US"/>
        </w:rPr>
        <w:t>6.9</w:t>
      </w:r>
      <w:r w:rsidR="00CE0276" w:rsidRPr="003D662E">
        <w:rPr>
          <w:rFonts w:cstheme="minorHAnsi"/>
          <w:lang w:val="en-US"/>
        </w:rPr>
        <w:fldChar w:fldCharType="end"/>
      </w:r>
      <w:r w:rsidR="00CE0276" w:rsidRPr="003D662E">
        <w:rPr>
          <w:rFonts w:cstheme="minorHAnsi"/>
          <w:lang w:val="en-US"/>
        </w:rPr>
        <w:t xml:space="preserve">) or an execution of the full application for (mocked) dry runs. </w:t>
      </w:r>
      <w:r w:rsidR="002E47E6" w:rsidRPr="003D662E">
        <w:rPr>
          <w:rFonts w:cstheme="minorHAnsi"/>
          <w:lang w:val="en-US"/>
        </w:rPr>
        <w:t xml:space="preserve">Usually, all these executions include the Maven test-scope and, thus, not only the </w:t>
      </w:r>
      <w:r w:rsidR="002E47E6" w:rsidRPr="003D662E">
        <w:rPr>
          <w:rFonts w:ascii="Consolas" w:hAnsi="Consolas" w:cs="Courier New"/>
          <w:lang w:val="en-US"/>
        </w:rPr>
        <w:t>ApplicationInterfaces</w:t>
      </w:r>
      <w:r w:rsidR="002E47E6" w:rsidRPr="003D662E">
        <w:rPr>
          <w:rFonts w:cstheme="minorHAnsi"/>
          <w:lang w:val="en-US"/>
        </w:rPr>
        <w:t>, which are required for compilation, but also the application specific artifact containing the generated integration into the service execution environments as well as the generated connector/service tests (the latter also in test-scope).</w:t>
      </w:r>
    </w:p>
    <w:p w14:paraId="2460043E" w14:textId="5E7E1DEC" w:rsidR="004D4232" w:rsidRPr="003D662E" w:rsidRDefault="002E47E6" w:rsidP="0006191D">
      <w:pPr>
        <w:jc w:val="both"/>
        <w:rPr>
          <w:lang w:val="en-US"/>
        </w:rPr>
      </w:pPr>
      <w:r w:rsidRPr="003D662E">
        <w:rPr>
          <w:lang w:val="en-US"/>
        </w:rPr>
        <w:t>In many cases it is sufficient to state the specifics of the build process in terms of static values, e.g., the folder where the application configuration model is located or the name of the IVML configuration (file).</w:t>
      </w:r>
      <w:r w:rsidR="00A8007C" w:rsidRPr="003D662E">
        <w:rPr>
          <w:lang w:val="en-US"/>
        </w:rPr>
        <w:t xml:space="preserve"> One particular exception is the resources folder. As </w:t>
      </w:r>
      <w:r w:rsidR="00A8007C" w:rsidRPr="003D662E">
        <w:rPr>
          <w:rFonts w:cstheme="minorHAnsi"/>
          <w:lang w:val="en-US"/>
        </w:rPr>
        <w:t xml:space="preserve">discussed in Section </w:t>
      </w:r>
      <w:r w:rsidR="00A8007C" w:rsidRPr="003D662E">
        <w:rPr>
          <w:rFonts w:cstheme="minorHAnsi"/>
          <w:lang w:val="en-US"/>
        </w:rPr>
        <w:fldChar w:fldCharType="begin"/>
      </w:r>
      <w:r w:rsidR="00A8007C" w:rsidRPr="003D662E">
        <w:rPr>
          <w:rFonts w:cstheme="minorHAnsi"/>
          <w:lang w:val="en-US"/>
        </w:rPr>
        <w:instrText xml:space="preserve"> REF _Ref110940416 \r \h </w:instrText>
      </w:r>
      <w:r w:rsidR="00FF679B" w:rsidRPr="003D662E">
        <w:rPr>
          <w:rFonts w:cstheme="minorHAnsi"/>
          <w:lang w:val="en-US"/>
        </w:rPr>
        <w:instrText xml:space="preserve"> \* MERGEFORMAT </w:instrText>
      </w:r>
      <w:r w:rsidR="00A8007C" w:rsidRPr="003D662E">
        <w:rPr>
          <w:rFonts w:cstheme="minorHAnsi"/>
          <w:lang w:val="en-US"/>
        </w:rPr>
      </w:r>
      <w:r w:rsidR="00A8007C" w:rsidRPr="003D662E">
        <w:rPr>
          <w:rFonts w:cstheme="minorHAnsi"/>
          <w:lang w:val="en-US"/>
        </w:rPr>
        <w:fldChar w:fldCharType="separate"/>
      </w:r>
      <w:r w:rsidR="00C62E87">
        <w:rPr>
          <w:rFonts w:cstheme="minorHAnsi"/>
          <w:lang w:val="en-US"/>
        </w:rPr>
        <w:t>6.9</w:t>
      </w:r>
      <w:r w:rsidR="00A8007C" w:rsidRPr="003D662E">
        <w:rPr>
          <w:rFonts w:cstheme="minorHAnsi"/>
          <w:lang w:val="en-US"/>
        </w:rPr>
        <w:fldChar w:fldCharType="end"/>
      </w:r>
      <w:r w:rsidR="00A8007C" w:rsidRPr="003D662E">
        <w:rPr>
          <w:rFonts w:cstheme="minorHAnsi"/>
          <w:lang w:val="en-US"/>
        </w:rPr>
        <w:t xml:space="preserve">, the resources folder contains files that shall be bundled with the application, including IPR-protected files. Currently, we follow the approach to define two folders, one with non-IPR content, e.g., a fake implementation of RapidMiner RTSA and a second folder with IPR content. The non-IPR content </w:t>
      </w:r>
      <w:r w:rsidR="00843DB6" w:rsidRPr="003D662E">
        <w:rPr>
          <w:rFonts w:cstheme="minorHAnsi"/>
          <w:lang w:val="en-US"/>
        </w:rPr>
        <w:t>folder can be shared, e.g., in GitH</w:t>
      </w:r>
      <w:r w:rsidR="00A8007C" w:rsidRPr="003D662E">
        <w:rPr>
          <w:rFonts w:cstheme="minorHAnsi"/>
          <w:lang w:val="en-US"/>
        </w:rPr>
        <w:t xml:space="preserve">ub, while the IPR-content folder is not uploaded. </w:t>
      </w:r>
      <w:r w:rsidR="005F09DA" w:rsidRPr="003D662E">
        <w:rPr>
          <w:rFonts w:cstheme="minorHAnsi"/>
          <w:lang w:val="en-US"/>
        </w:rPr>
        <w:t xml:space="preserve">For a correct instantiation, it is important to tell the instantiation process which folder to use and there are situations where you need instantiations for both folders. Thus, the recommended build sequence allows changing the resources folder from outside Maven, via </w:t>
      </w:r>
      <w:r w:rsidR="002D1DDC" w:rsidRPr="003D662E">
        <w:rPr>
          <w:rFonts w:ascii="Consolas" w:hAnsi="Consolas" w:cs="Courier New"/>
          <w:lang w:val="en-US"/>
        </w:rPr>
        <w:t>-Diip.resources="NewFolderName"</w:t>
      </w:r>
      <w:r w:rsidR="002D1DDC" w:rsidRPr="003D662E">
        <w:rPr>
          <w:rFonts w:cstheme="minorHAnsi"/>
          <w:lang w:val="en-US"/>
        </w:rPr>
        <w:t>,</w:t>
      </w:r>
      <w:r w:rsidR="002D1DDC" w:rsidRPr="003D662E">
        <w:rPr>
          <w:lang w:val="en-US"/>
        </w:rPr>
        <w:t xml:space="preserve"> where </w:t>
      </w:r>
      <w:r w:rsidR="002D1DDC" w:rsidRPr="003D662E">
        <w:rPr>
          <w:rFonts w:ascii="Consolas" w:hAnsi="Consolas" w:cs="Courier New"/>
          <w:lang w:val="en-US"/>
        </w:rPr>
        <w:t>NewFolderName</w:t>
      </w:r>
      <w:r w:rsidR="002D1DDC" w:rsidRPr="003D662E">
        <w:rPr>
          <w:lang w:val="en-US"/>
        </w:rPr>
        <w:t xml:space="preserve"> is the name of the </w:t>
      </w:r>
      <w:r w:rsidR="005F09DA" w:rsidRPr="003D662E">
        <w:rPr>
          <w:lang w:val="en-US"/>
        </w:rPr>
        <w:t xml:space="preserve">actual resources </w:t>
      </w:r>
      <w:r w:rsidR="002D1DDC" w:rsidRPr="003D662E">
        <w:rPr>
          <w:lang w:val="en-US"/>
        </w:rPr>
        <w:t>folder.</w:t>
      </w:r>
    </w:p>
    <w:p w14:paraId="1F7DED99" w14:textId="15FA7F30" w:rsidR="00621269" w:rsidRPr="003D662E" w:rsidRDefault="00C447DB" w:rsidP="00621269">
      <w:pPr>
        <w:pStyle w:val="Heading2"/>
        <w:rPr>
          <w:lang w:val="en-US"/>
        </w:rPr>
      </w:pPr>
      <w:bookmarkStart w:id="253" w:name="_Ref111448859"/>
      <w:bookmarkStart w:id="254" w:name="_Toc216439682"/>
      <w:r w:rsidRPr="003D662E">
        <w:rPr>
          <w:lang w:val="en-US"/>
        </w:rPr>
        <w:t xml:space="preserve">Service Realization </w:t>
      </w:r>
      <w:r w:rsidR="00F236B2" w:rsidRPr="003D662E">
        <w:rPr>
          <w:lang w:val="en-US"/>
        </w:rPr>
        <w:t xml:space="preserve">Rules and </w:t>
      </w:r>
      <w:r w:rsidR="00621269" w:rsidRPr="003D662E">
        <w:rPr>
          <w:lang w:val="en-US"/>
        </w:rPr>
        <w:t>Considerations</w:t>
      </w:r>
      <w:bookmarkEnd w:id="253"/>
      <w:bookmarkEnd w:id="254"/>
    </w:p>
    <w:p w14:paraId="35B8A070" w14:textId="67C6C051" w:rsidR="00621269" w:rsidRPr="003D662E" w:rsidRDefault="00621269" w:rsidP="00621269">
      <w:pPr>
        <w:jc w:val="both"/>
        <w:rPr>
          <w:lang w:val="en-US"/>
        </w:rPr>
      </w:pPr>
      <w:r w:rsidRPr="003D662E">
        <w:rPr>
          <w:lang w:val="en-US"/>
        </w:rPr>
        <w:t xml:space="preserve">Realizing an application within the conventions and assumptions of frameworks or an entire platform is not trivial, in particular if conventions and assumptions are not documented. While we detailed the architectural constraints for the platform in Section </w:t>
      </w:r>
      <w:r w:rsidRPr="003D662E">
        <w:rPr>
          <w:lang w:val="en-US"/>
        </w:rPr>
        <w:fldChar w:fldCharType="begin"/>
      </w:r>
      <w:r w:rsidRPr="003D662E">
        <w:rPr>
          <w:lang w:val="en-US"/>
        </w:rPr>
        <w:instrText xml:space="preserve"> REF _Ref69736036 \r \h  \* MERGEFORMAT </w:instrText>
      </w:r>
      <w:r w:rsidRPr="003D662E">
        <w:rPr>
          <w:lang w:val="en-US"/>
        </w:rPr>
      </w:r>
      <w:r w:rsidRPr="003D662E">
        <w:rPr>
          <w:lang w:val="en-US"/>
        </w:rPr>
        <w:fldChar w:fldCharType="separate"/>
      </w:r>
      <w:r w:rsidR="00C62E87">
        <w:rPr>
          <w:lang w:val="en-US"/>
        </w:rPr>
        <w:t>4</w:t>
      </w:r>
      <w:r w:rsidRPr="003D662E">
        <w:rPr>
          <w:lang w:val="en-US"/>
        </w:rPr>
        <w:fldChar w:fldCharType="end"/>
      </w:r>
      <w:r w:rsidRPr="003D662E">
        <w:rPr>
          <w:lang w:val="en-US"/>
        </w:rPr>
        <w:t xml:space="preserve"> and we will discuss the implementation in Section </w:t>
      </w:r>
      <w:r w:rsidRPr="003D662E">
        <w:rPr>
          <w:lang w:val="en-US"/>
        </w:rPr>
        <w:fldChar w:fldCharType="begin"/>
      </w:r>
      <w:r w:rsidRPr="003D662E">
        <w:rPr>
          <w:lang w:val="en-US"/>
        </w:rPr>
        <w:instrText xml:space="preserve"> REF _Ref57897831 \r \h  \* MERGEFORMAT </w:instrText>
      </w:r>
      <w:r w:rsidRPr="003D662E">
        <w:rPr>
          <w:lang w:val="en-US"/>
        </w:rPr>
      </w:r>
      <w:r w:rsidRPr="003D662E">
        <w:rPr>
          <w:lang w:val="en-US"/>
        </w:rPr>
        <w:fldChar w:fldCharType="separate"/>
      </w:r>
      <w:r w:rsidR="00C62E87">
        <w:rPr>
          <w:lang w:val="en-US"/>
        </w:rPr>
        <w:t>7</w:t>
      </w:r>
      <w:r w:rsidRPr="003D662E">
        <w:rPr>
          <w:lang w:val="en-US"/>
        </w:rPr>
        <w:fldChar w:fldCharType="end"/>
      </w:r>
      <w:r w:rsidRPr="003D662E">
        <w:rPr>
          <w:lang w:val="en-US"/>
        </w:rPr>
        <w:t xml:space="preserve"> and frequently asked questions in Section </w:t>
      </w:r>
      <w:r w:rsidRPr="003D662E">
        <w:rPr>
          <w:lang w:val="en-US"/>
        </w:rPr>
        <w:fldChar w:fldCharType="begin"/>
      </w:r>
      <w:r w:rsidRPr="003D662E">
        <w:rPr>
          <w:lang w:val="en-US"/>
        </w:rPr>
        <w:instrText xml:space="preserve"> REF _Ref76979553 \r \h  \* MERGEFORMAT </w:instrText>
      </w:r>
      <w:r w:rsidRPr="003D662E">
        <w:rPr>
          <w:lang w:val="en-US"/>
        </w:rPr>
        <w:fldChar w:fldCharType="separate"/>
      </w:r>
      <w:r w:rsidR="00C62E87">
        <w:rPr>
          <w:b/>
          <w:bCs/>
          <w:lang w:val="en-US"/>
        </w:rPr>
        <w:t>Error! Reference source not found.</w:t>
      </w:r>
      <w:r w:rsidRPr="003D662E">
        <w:rPr>
          <w:lang w:val="en-US"/>
        </w:rPr>
        <w:fldChar w:fldCharType="end"/>
      </w:r>
      <w:r w:rsidRPr="003D662E">
        <w:rPr>
          <w:lang w:val="en-US"/>
        </w:rPr>
        <w:t xml:space="preserve">, it is worth to </w:t>
      </w:r>
      <w:r w:rsidRPr="003D662E">
        <w:rPr>
          <w:lang w:val="en-US"/>
        </w:rPr>
        <w:lastRenderedPageBreak/>
        <w:t>think about service implementation considerations at this point, i.e., after the overview on creating an application in the previous section.</w:t>
      </w:r>
    </w:p>
    <w:p w14:paraId="2BD7EF4C" w14:textId="201B24A7" w:rsidR="00BA6B3E" w:rsidRPr="003D662E" w:rsidRDefault="00BA6B3E" w:rsidP="007245E8">
      <w:pPr>
        <w:pStyle w:val="ListParagraph"/>
        <w:numPr>
          <w:ilvl w:val="0"/>
          <w:numId w:val="38"/>
        </w:numPr>
        <w:jc w:val="both"/>
        <w:rPr>
          <w:lang w:val="en-US"/>
        </w:rPr>
      </w:pPr>
      <w:r w:rsidRPr="003D662E">
        <w:rPr>
          <w:lang w:val="en-US"/>
        </w:rPr>
        <w:t xml:space="preserve">As stated in Section </w:t>
      </w:r>
      <w:r w:rsidRPr="003D662E">
        <w:rPr>
          <w:lang w:val="en-US"/>
        </w:rPr>
        <w:fldChar w:fldCharType="begin"/>
      </w:r>
      <w:r w:rsidRPr="003D662E">
        <w:rPr>
          <w:lang w:val="en-US"/>
        </w:rPr>
        <w:instrText xml:space="preserve"> REF _Ref78195124 \r \h </w:instrText>
      </w:r>
      <w:r w:rsidR="008F61FF" w:rsidRPr="003D662E">
        <w:rPr>
          <w:lang w:val="en-US"/>
        </w:rPr>
        <w:instrText xml:space="preserve"> \* MERGEFORMAT </w:instrText>
      </w:r>
      <w:r w:rsidRPr="003D662E">
        <w:rPr>
          <w:lang w:val="en-US"/>
        </w:rPr>
      </w:r>
      <w:r w:rsidRPr="003D662E">
        <w:rPr>
          <w:lang w:val="en-US"/>
        </w:rPr>
        <w:fldChar w:fldCharType="separate"/>
      </w:r>
      <w:r w:rsidR="00C62E87">
        <w:rPr>
          <w:lang w:val="en-US"/>
        </w:rPr>
        <w:t>3.5.1</w:t>
      </w:r>
      <w:r w:rsidRPr="003D662E">
        <w:rPr>
          <w:lang w:val="en-US"/>
        </w:rPr>
        <w:fldChar w:fldCharType="end"/>
      </w:r>
      <w:r w:rsidRPr="003D662E">
        <w:rPr>
          <w:lang w:val="en-US"/>
        </w:rPr>
        <w:t xml:space="preserve">, a </w:t>
      </w:r>
      <w:r w:rsidRPr="003D662E">
        <w:rPr>
          <w:b/>
          <w:lang w:val="en-US"/>
        </w:rPr>
        <w:t>service is a long-running function</w:t>
      </w:r>
      <w:r w:rsidRPr="003D662E">
        <w:rPr>
          <w:lang w:val="en-US"/>
        </w:rPr>
        <w:t xml:space="preserve"> that may continuously be fed with data. </w:t>
      </w:r>
      <w:r w:rsidR="00851B15" w:rsidRPr="003D662E">
        <w:rPr>
          <w:lang w:val="en-US"/>
        </w:rPr>
        <w:t xml:space="preserve">A service starts when its status is set by the platform to STARTING. The responsibility of the service is to do then all preparations for starting, e.g., resource allocation, and to set itself into status </w:t>
      </w:r>
      <w:r w:rsidR="00851B15" w:rsidRPr="003D662E">
        <w:rPr>
          <w:rFonts w:ascii="Consolas" w:hAnsi="Consolas"/>
          <w:lang w:val="en-US"/>
        </w:rPr>
        <w:t>RUNNING</w:t>
      </w:r>
      <w:r w:rsidR="00851B15" w:rsidRPr="003D662E">
        <w:rPr>
          <w:lang w:val="en-US"/>
        </w:rPr>
        <w:t xml:space="preserve"> (or </w:t>
      </w:r>
      <w:r w:rsidR="00851B15" w:rsidRPr="003D662E">
        <w:rPr>
          <w:rFonts w:ascii="Consolas" w:hAnsi="Consolas"/>
          <w:lang w:val="en-US"/>
        </w:rPr>
        <w:t>FAILED</w:t>
      </w:r>
      <w:r w:rsidR="00851B15" w:rsidRPr="003D662E">
        <w:rPr>
          <w:lang w:val="en-US"/>
        </w:rPr>
        <w:t xml:space="preserve"> for good reasons).</w:t>
      </w:r>
      <w:r w:rsidR="001E3B51" w:rsidRPr="003D662E">
        <w:rPr>
          <w:lang w:val="en-US"/>
        </w:rPr>
        <w:t xml:space="preserve"> </w:t>
      </w:r>
      <w:r w:rsidR="001E4F00" w:rsidRPr="003D662E">
        <w:rPr>
          <w:lang w:val="en-US"/>
        </w:rPr>
        <w:t xml:space="preserve">Akin to the startup, at any point in time, the platform may request a change to </w:t>
      </w:r>
      <w:r w:rsidR="001E4F00" w:rsidRPr="003D662E">
        <w:rPr>
          <w:rFonts w:ascii="Consolas" w:hAnsi="Consolas"/>
          <w:lang w:val="en-US"/>
        </w:rPr>
        <w:t>STOPPING</w:t>
      </w:r>
      <w:r w:rsidR="001E4F00" w:rsidRPr="003D662E">
        <w:rPr>
          <w:lang w:val="en-US"/>
        </w:rPr>
        <w:t xml:space="preserve">, giving the service the opportunity to stop processing and to release resources gracefully. </w:t>
      </w:r>
      <w:r w:rsidR="00B920FD" w:rsidRPr="003D662E">
        <w:rPr>
          <w:lang w:val="en-US"/>
        </w:rPr>
        <w:t xml:space="preserve">The responsibility of the service is to go </w:t>
      </w:r>
      <w:r w:rsidR="005B0B3B" w:rsidRPr="003D662E">
        <w:rPr>
          <w:lang w:val="en-US"/>
        </w:rPr>
        <w:t>to</w:t>
      </w:r>
      <w:r w:rsidR="00B920FD" w:rsidRPr="003D662E">
        <w:rPr>
          <w:lang w:val="en-US"/>
        </w:rPr>
        <w:t xml:space="preserve"> </w:t>
      </w:r>
      <w:r w:rsidR="00B920FD" w:rsidRPr="00E9124C">
        <w:rPr>
          <w:rFonts w:ascii="Consolas" w:hAnsi="Consolas"/>
          <w:lang w:val="en-US"/>
        </w:rPr>
        <w:t>STOPPED</w:t>
      </w:r>
      <w:r w:rsidR="00B920FD" w:rsidRPr="00E9124C">
        <w:rPr>
          <w:lang w:val="en-US"/>
        </w:rPr>
        <w:t xml:space="preserve"> when the cleanup is done.</w:t>
      </w:r>
      <w:r w:rsidR="00EF06CB" w:rsidRPr="00E9124C">
        <w:rPr>
          <w:lang w:val="en-US"/>
        </w:rPr>
        <w:t xml:space="preserve"> In particular, this means that </w:t>
      </w:r>
      <w:r w:rsidR="00EF06CB" w:rsidRPr="00E9124C">
        <w:rPr>
          <w:b/>
          <w:lang w:val="en-US"/>
        </w:rPr>
        <w:t>global code</w:t>
      </w:r>
      <w:r w:rsidR="00EF06CB" w:rsidRPr="00E9124C">
        <w:rPr>
          <w:lang w:val="en-US"/>
        </w:rPr>
        <w:t xml:space="preserve"> of a service implementation needs </w:t>
      </w:r>
      <w:r w:rsidR="00B92D59" w:rsidRPr="00E9124C">
        <w:rPr>
          <w:lang w:val="en-US"/>
        </w:rPr>
        <w:t xml:space="preserve">to be </w:t>
      </w:r>
      <w:r w:rsidR="00471530" w:rsidRPr="00E9124C">
        <w:rPr>
          <w:lang w:val="en-US"/>
        </w:rPr>
        <w:t xml:space="preserve">implemented </w:t>
      </w:r>
      <w:r w:rsidR="00EF06CB" w:rsidRPr="00E9124C">
        <w:rPr>
          <w:lang w:val="en-US"/>
        </w:rPr>
        <w:t>careful</w:t>
      </w:r>
      <w:r w:rsidR="00471530" w:rsidRPr="00E9124C">
        <w:rPr>
          <w:lang w:val="en-US"/>
        </w:rPr>
        <w:t>ly</w:t>
      </w:r>
      <w:r w:rsidR="00EF06CB" w:rsidRPr="00E9124C">
        <w:rPr>
          <w:lang w:val="en-US"/>
        </w:rPr>
        <w:t xml:space="preserve"> to not execute unintended parts. While variable/attribute initializations are usually fine, e.g., checking for the presence of a GPU causing an exception in certain cases may prevent successful loading of the service even prior to the execution of the application</w:t>
      </w:r>
      <w:r w:rsidR="00EF06CB" w:rsidRPr="00E9124C">
        <w:rPr>
          <w:rStyle w:val="FootnoteReference"/>
          <w:lang w:val="en-US"/>
        </w:rPr>
        <w:footnoteReference w:id="102"/>
      </w:r>
      <w:r w:rsidR="00EF06CB" w:rsidRPr="00E9124C">
        <w:rPr>
          <w:lang w:val="en-US"/>
        </w:rPr>
        <w:t>.</w:t>
      </w:r>
    </w:p>
    <w:p w14:paraId="0C778614" w14:textId="67FD4256" w:rsidR="00796D22" w:rsidRPr="003D662E" w:rsidRDefault="00B920FD" w:rsidP="007245E8">
      <w:pPr>
        <w:pStyle w:val="ListParagraph"/>
        <w:numPr>
          <w:ilvl w:val="0"/>
          <w:numId w:val="38"/>
        </w:numPr>
        <w:jc w:val="both"/>
        <w:rPr>
          <w:lang w:val="en-US"/>
        </w:rPr>
      </w:pPr>
      <w:r w:rsidRPr="003D662E">
        <w:rPr>
          <w:lang w:val="en-US"/>
        </w:rPr>
        <w:t xml:space="preserve">Both, startup and shutdown activities shall only </w:t>
      </w:r>
      <w:r w:rsidRPr="003D662E">
        <w:rPr>
          <w:b/>
          <w:lang w:val="en-US"/>
        </w:rPr>
        <w:t xml:space="preserve">take </w:t>
      </w:r>
      <w:r w:rsidR="00BF6191" w:rsidRPr="003D662E">
        <w:rPr>
          <w:b/>
          <w:lang w:val="en-US"/>
        </w:rPr>
        <w:t xml:space="preserve">time </w:t>
      </w:r>
      <w:r w:rsidRPr="003D662E">
        <w:rPr>
          <w:b/>
          <w:lang w:val="en-US"/>
        </w:rPr>
        <w:t>as long as absolutely necessary</w:t>
      </w:r>
      <w:r w:rsidRPr="003D662E">
        <w:rPr>
          <w:lang w:val="en-US"/>
        </w:rPr>
        <w:t>. We are aware of the fact that some processes take a longer startup time, e.g., Python with TensorFlow or a complex Java service like RTSA.</w:t>
      </w:r>
      <w:r w:rsidR="00796D22" w:rsidRPr="003D662E">
        <w:rPr>
          <w:lang w:val="en-US"/>
        </w:rPr>
        <w:t xml:space="preserve"> </w:t>
      </w:r>
    </w:p>
    <w:p w14:paraId="79E6CC22" w14:textId="1E5F2793" w:rsidR="000E42CD" w:rsidRPr="003D662E" w:rsidRDefault="000E42CD" w:rsidP="007245E8">
      <w:pPr>
        <w:pStyle w:val="ListParagraph"/>
        <w:numPr>
          <w:ilvl w:val="0"/>
          <w:numId w:val="38"/>
        </w:numPr>
        <w:jc w:val="both"/>
        <w:rPr>
          <w:lang w:val="en-US"/>
        </w:rPr>
      </w:pPr>
      <w:r w:rsidRPr="003D662E">
        <w:rPr>
          <w:lang w:val="en-US"/>
        </w:rPr>
        <w:t xml:space="preserve">While a service is running, it is </w:t>
      </w:r>
      <w:r w:rsidRPr="003D662E">
        <w:rPr>
          <w:b/>
          <w:lang w:val="en-US"/>
        </w:rPr>
        <w:t>kept in memory</w:t>
      </w:r>
      <w:r w:rsidRPr="003D662E">
        <w:rPr>
          <w:lang w:val="en-US"/>
        </w:rPr>
        <w:t xml:space="preserve"> </w:t>
      </w:r>
      <w:r w:rsidR="00ED4C4C" w:rsidRPr="003D662E">
        <w:rPr>
          <w:b/>
          <w:lang w:val="en-US"/>
        </w:rPr>
        <w:t>(to conceptually run forever)</w:t>
      </w:r>
      <w:r w:rsidR="00ED4C4C" w:rsidRPr="003D662E">
        <w:rPr>
          <w:lang w:val="en-US"/>
        </w:rPr>
        <w:t xml:space="preserve"> </w:t>
      </w:r>
      <w:r w:rsidRPr="003D662E">
        <w:rPr>
          <w:lang w:val="en-US"/>
        </w:rPr>
        <w:t xml:space="preserve">by the platform in order to process data, i.e., it shall be ready to receive data and, depending on its function, produce output in synchronous or asynchronous manner. In other words, </w:t>
      </w:r>
      <w:r w:rsidR="002A2C2B" w:rsidRPr="003D662E">
        <w:rPr>
          <w:lang w:val="en-US"/>
        </w:rPr>
        <w:t>a</w:t>
      </w:r>
      <w:r w:rsidRPr="003D662E">
        <w:rPr>
          <w:lang w:val="en-US"/>
        </w:rPr>
        <w:t xml:space="preserve"> service may keep its resources, ML models, etc. in memory. Of course, in particular on resource constrained devices, it makes sense to keep an eye on the overall memory consumption and to dynamically allocate/release resources that are not frequently used.</w:t>
      </w:r>
    </w:p>
    <w:p w14:paraId="57C68CC6" w14:textId="1A92D3AE" w:rsidR="00F236B2" w:rsidRPr="003D662E" w:rsidRDefault="00F236B2" w:rsidP="007245E8">
      <w:pPr>
        <w:pStyle w:val="ListParagraph"/>
        <w:numPr>
          <w:ilvl w:val="0"/>
          <w:numId w:val="38"/>
        </w:numPr>
        <w:jc w:val="both"/>
        <w:rPr>
          <w:lang w:val="en-US"/>
        </w:rPr>
      </w:pPr>
      <w:r w:rsidRPr="003D662E">
        <w:rPr>
          <w:lang w:val="en-US"/>
        </w:rPr>
        <w:t xml:space="preserve">A service </w:t>
      </w:r>
      <w:r w:rsidRPr="003D662E">
        <w:rPr>
          <w:b/>
          <w:lang w:val="en-US"/>
        </w:rPr>
        <w:t>never returns/ingests</w:t>
      </w:r>
      <w:r w:rsidRPr="003D662E">
        <w:rPr>
          <w:lang w:val="en-US"/>
        </w:rPr>
        <w:t xml:space="preserve"> “the non-existing object”, e.g., </w:t>
      </w:r>
      <w:r w:rsidRPr="003D662E">
        <w:rPr>
          <w:rFonts w:ascii="Consolas" w:hAnsi="Consolas"/>
          <w:lang w:val="en-US"/>
        </w:rPr>
        <w:t>null</w:t>
      </w:r>
      <w:r w:rsidRPr="003D662E">
        <w:rPr>
          <w:lang w:val="en-US"/>
        </w:rPr>
        <w:t xml:space="preserve"> in Java or </w:t>
      </w:r>
      <w:r w:rsidRPr="003D662E">
        <w:rPr>
          <w:rFonts w:ascii="Consolas" w:hAnsi="Consolas"/>
          <w:lang w:val="en-US"/>
        </w:rPr>
        <w:t>None</w:t>
      </w:r>
      <w:r w:rsidRPr="003D662E">
        <w:rPr>
          <w:lang w:val="en-US"/>
        </w:rPr>
        <w:t xml:space="preserve"> in Python. Synchronous services always return a value upon their invocation, while asynchronous services may ingest any number of return values. </w:t>
      </w:r>
    </w:p>
    <w:p w14:paraId="4A0A6CF7" w14:textId="198E75FC" w:rsidR="00C447DB" w:rsidRPr="003D662E" w:rsidRDefault="00C447DB" w:rsidP="007245E8">
      <w:pPr>
        <w:pStyle w:val="ListParagraph"/>
        <w:numPr>
          <w:ilvl w:val="0"/>
          <w:numId w:val="38"/>
        </w:numPr>
        <w:jc w:val="both"/>
        <w:rPr>
          <w:lang w:val="en-US"/>
        </w:rPr>
      </w:pPr>
      <w:r w:rsidRPr="003D662E">
        <w:rPr>
          <w:b/>
          <w:lang w:val="en-US"/>
        </w:rPr>
        <w:t>Take care for the executability</w:t>
      </w:r>
      <w:r w:rsidRPr="003D662E">
        <w:rPr>
          <w:lang w:val="en-US"/>
        </w:rPr>
        <w:t xml:space="preserve">, i.e., do not kill your service/the executing JVM and catch/handle your exceptions properly. </w:t>
      </w:r>
      <w:r w:rsidR="00D5202F" w:rsidRPr="003D662E">
        <w:rPr>
          <w:lang w:val="en-US"/>
        </w:rPr>
        <w:t>The r</w:t>
      </w:r>
      <w:r w:rsidRPr="003D662E">
        <w:rPr>
          <w:lang w:val="en-US"/>
        </w:rPr>
        <w:t xml:space="preserve">eason </w:t>
      </w:r>
      <w:r w:rsidR="00D5202F" w:rsidRPr="003D662E">
        <w:rPr>
          <w:lang w:val="en-US"/>
        </w:rPr>
        <w:t xml:space="preserve">for this </w:t>
      </w:r>
      <w:r w:rsidRPr="003D662E">
        <w:rPr>
          <w:lang w:val="en-US"/>
        </w:rPr>
        <w:t xml:space="preserve">is that the service execution sets the </w:t>
      </w:r>
      <w:r w:rsidRPr="003D662E">
        <w:rPr>
          <w:rFonts w:ascii="Consolas" w:hAnsi="Consolas"/>
          <w:lang w:val="en-US"/>
        </w:rPr>
        <w:t>FAILED</w:t>
      </w:r>
      <w:r w:rsidRPr="003D662E">
        <w:rPr>
          <w:lang w:val="en-US"/>
        </w:rPr>
        <w:t xml:space="preserve"> state on a service that unexpectedly dies. This implies that you must also have an eye on the used libraries whether they cause such problems (JVM termination, throwing of runtime exceptions) and that you as service developer are responsible for handling such issues on behalf of your service.</w:t>
      </w:r>
      <w:r w:rsidR="00EF06CB">
        <w:rPr>
          <w:lang w:val="en-US"/>
        </w:rPr>
        <w:t xml:space="preserve"> </w:t>
      </w:r>
      <w:r w:rsidR="00EF06CB" w:rsidRPr="003E7D36">
        <w:rPr>
          <w:lang w:val="en-US"/>
        </w:rPr>
        <w:t>For Python services, the service execution environment tries to catch unexpected exceptions on the methods declared by the service interfaces as far as possible.</w:t>
      </w:r>
      <w:r w:rsidR="00EF06CB">
        <w:rPr>
          <w:lang w:val="en-US"/>
        </w:rPr>
        <w:t xml:space="preserve"> </w:t>
      </w:r>
      <w:r w:rsidR="00CA3CFD">
        <w:rPr>
          <w:lang w:val="en-US"/>
        </w:rPr>
        <w:t xml:space="preserve">Moreover, Python libraries sometimes overlap and prevent execution, e.g. tensorflow and tensorflow-lite. In this case, the </w:t>
      </w:r>
      <w:r w:rsidR="00682EDF">
        <w:rPr>
          <w:lang w:val="en-US"/>
        </w:rPr>
        <w:t>ability of the P</w:t>
      </w:r>
      <w:r w:rsidR="00CA3CFD">
        <w:rPr>
          <w:lang w:val="en-US"/>
        </w:rPr>
        <w:t xml:space="preserve">ython integration </w:t>
      </w:r>
      <w:r w:rsidR="00682EDF">
        <w:rPr>
          <w:lang w:val="en-US"/>
        </w:rPr>
        <w:t xml:space="preserve">can be used </w:t>
      </w:r>
      <w:r w:rsidR="00CA3CFD">
        <w:rPr>
          <w:lang w:val="en-US"/>
        </w:rPr>
        <w:t>allow</w:t>
      </w:r>
      <w:r w:rsidR="00682EDF">
        <w:rPr>
          <w:lang w:val="en-US"/>
        </w:rPr>
        <w:t>ing</w:t>
      </w:r>
      <w:r w:rsidR="00CA3CFD">
        <w:rPr>
          <w:lang w:val="en-US"/>
        </w:rPr>
        <w:t xml:space="preserve"> </w:t>
      </w:r>
      <w:r w:rsidR="00682EDF">
        <w:rPr>
          <w:lang w:val="en-US"/>
        </w:rPr>
        <w:t xml:space="preserve">the definition of </w:t>
      </w:r>
      <w:r w:rsidR="00CA3CFD">
        <w:rPr>
          <w:lang w:val="en-US"/>
        </w:rPr>
        <w:t>individual service packages to separate conflicting libraries.</w:t>
      </w:r>
    </w:p>
    <w:p w14:paraId="37DAD70F" w14:textId="12540015" w:rsidR="00B920FD" w:rsidRPr="003D662E" w:rsidRDefault="00796D22" w:rsidP="007245E8">
      <w:pPr>
        <w:pStyle w:val="ListParagraph"/>
        <w:numPr>
          <w:ilvl w:val="0"/>
          <w:numId w:val="38"/>
        </w:numPr>
        <w:jc w:val="both"/>
        <w:rPr>
          <w:lang w:val="en-US"/>
        </w:rPr>
      </w:pPr>
      <w:r w:rsidRPr="003D662E">
        <w:rPr>
          <w:b/>
          <w:lang w:val="en-US"/>
        </w:rPr>
        <w:t>Most state change activities are handled for you</w:t>
      </w:r>
      <w:r w:rsidRPr="003D662E">
        <w:rPr>
          <w:lang w:val="en-US"/>
        </w:rPr>
        <w:t xml:space="preserve"> in default implementations</w:t>
      </w:r>
      <w:r w:rsidR="00BF6191" w:rsidRPr="003D662E">
        <w:rPr>
          <w:lang w:val="en-US"/>
        </w:rPr>
        <w:t xml:space="preserve">. In most cases, </w:t>
      </w:r>
      <w:r w:rsidRPr="003D662E">
        <w:rPr>
          <w:lang w:val="en-US"/>
        </w:rPr>
        <w:t xml:space="preserve">the existing/generated service frame allows you to hook into this process. </w:t>
      </w:r>
      <w:r w:rsidR="00313CEC" w:rsidRPr="003D662E">
        <w:rPr>
          <w:lang w:val="en-US"/>
        </w:rPr>
        <w:t>In particular, platform supplied services do care for their own lifecycle state</w:t>
      </w:r>
      <w:r w:rsidR="00067214" w:rsidRPr="003D662E">
        <w:rPr>
          <w:lang w:val="en-US"/>
        </w:rPr>
        <w:t xml:space="preserve">. </w:t>
      </w:r>
      <w:r w:rsidR="0044358A" w:rsidRPr="003D662E">
        <w:rPr>
          <w:lang w:val="en-US"/>
        </w:rPr>
        <w:t xml:space="preserve">Generated Python services are currently not informed about state changes. This will happen when </w:t>
      </w:r>
      <w:r w:rsidR="003D0167" w:rsidRPr="003D662E">
        <w:rPr>
          <w:lang w:val="en-US"/>
        </w:rPr>
        <w:t>extending</w:t>
      </w:r>
      <w:r w:rsidR="0044358A" w:rsidRPr="003D662E">
        <w:rPr>
          <w:lang w:val="en-US"/>
        </w:rPr>
        <w:t xml:space="preserve"> the Python service environment. We expect no changes to existing service implementations as the Python services are based on classes with implementation, i.e., just som</w:t>
      </w:r>
      <w:r w:rsidR="008E6612" w:rsidRPr="003D662E">
        <w:rPr>
          <w:lang w:val="en-US"/>
        </w:rPr>
        <w:t>e</w:t>
      </w:r>
      <w:r w:rsidR="0044358A" w:rsidRPr="003D662E">
        <w:rPr>
          <w:lang w:val="en-US"/>
        </w:rPr>
        <w:t xml:space="preserve"> further methods will occur there.</w:t>
      </w:r>
    </w:p>
    <w:p w14:paraId="72638B1C" w14:textId="16DA705F" w:rsidR="00072D73" w:rsidRPr="003D662E" w:rsidRDefault="00151D75" w:rsidP="007245E8">
      <w:pPr>
        <w:pStyle w:val="ListParagraph"/>
        <w:numPr>
          <w:ilvl w:val="0"/>
          <w:numId w:val="38"/>
        </w:numPr>
        <w:jc w:val="both"/>
        <w:rPr>
          <w:lang w:val="en-US"/>
        </w:rPr>
      </w:pPr>
      <w:r w:rsidRPr="003D662E">
        <w:rPr>
          <w:b/>
          <w:lang w:val="en-US"/>
        </w:rPr>
        <w:t>Services are classes.</w:t>
      </w:r>
      <w:r w:rsidRPr="003D662E">
        <w:rPr>
          <w:lang w:val="en-US"/>
        </w:rPr>
        <w:t xml:space="preserve"> This is no big deal for Java as in Java every language unit is a class. However, it may be a surprise for Python, as there are also Python Scripts. The Python Service environment requires that a service is a class and that your operations are correctly declared </w:t>
      </w:r>
      <w:r w:rsidR="00B177EB" w:rsidRPr="003D662E">
        <w:rPr>
          <w:lang w:val="en-US"/>
        </w:rPr>
        <w:lastRenderedPageBreak/>
        <w:t xml:space="preserve">with </w:t>
      </w:r>
      <w:r w:rsidR="00B177EB" w:rsidRPr="003D662E">
        <w:rPr>
          <w:rFonts w:ascii="Consolas" w:hAnsi="Consolas"/>
          <w:lang w:val="en-US"/>
        </w:rPr>
        <w:t>self</w:t>
      </w:r>
      <w:r w:rsidR="00B177EB" w:rsidRPr="003D662E">
        <w:rPr>
          <w:rFonts w:cstheme="minorHAnsi"/>
          <w:lang w:val="en-US"/>
        </w:rPr>
        <w:t xml:space="preserve"> </w:t>
      </w:r>
      <w:r w:rsidR="00B177EB" w:rsidRPr="003D662E">
        <w:rPr>
          <w:lang w:val="en-US"/>
        </w:rPr>
        <w:t>parameters. The generated code tries to give you hints about the expected instances for input and output in terms of Python type annotations.</w:t>
      </w:r>
    </w:p>
    <w:p w14:paraId="23F06961" w14:textId="54A1E2D0" w:rsidR="004C6BE0" w:rsidRPr="003D662E" w:rsidRDefault="004C6BE0" w:rsidP="007245E8">
      <w:pPr>
        <w:pStyle w:val="ListParagraph"/>
        <w:numPr>
          <w:ilvl w:val="0"/>
          <w:numId w:val="38"/>
        </w:numPr>
        <w:jc w:val="both"/>
        <w:rPr>
          <w:lang w:val="en-US"/>
        </w:rPr>
      </w:pPr>
      <w:r w:rsidRPr="003D662E">
        <w:rPr>
          <w:b/>
          <w:lang w:val="en-US"/>
        </w:rPr>
        <w:t>Services shall be re-entrant</w:t>
      </w:r>
      <w:r w:rsidRPr="003D662E">
        <w:rPr>
          <w:lang w:val="en-US"/>
        </w:rPr>
        <w:t xml:space="preserve">, i.e., further input data may arrive while your service is processing. While synchronous services may be throttled by the service execution engine, for asynchronous services there is no external visible correlation between input and output data. In other words, for an asynchronous service, the service developer is responsible for handling parallel input data. It is also important to consider that the application design may prevent parallel inputs, but from the service side no assumptions on </w:t>
      </w:r>
      <w:r w:rsidR="0058396B" w:rsidRPr="003D662E">
        <w:rPr>
          <w:lang w:val="en-US"/>
        </w:rPr>
        <w:t xml:space="preserve">this </w:t>
      </w:r>
      <w:r w:rsidRPr="003D662E">
        <w:rPr>
          <w:lang w:val="en-US"/>
        </w:rPr>
        <w:t xml:space="preserve">can be made. Future versions of the platform may allow services to declare themselves as non-reentrant or a maximum parallelization degree. </w:t>
      </w:r>
    </w:p>
    <w:p w14:paraId="463CFEA8" w14:textId="6677FB4B" w:rsidR="00151D75" w:rsidRPr="003D662E" w:rsidRDefault="00072D73" w:rsidP="007245E8">
      <w:pPr>
        <w:pStyle w:val="ListParagraph"/>
        <w:numPr>
          <w:ilvl w:val="0"/>
          <w:numId w:val="38"/>
        </w:numPr>
        <w:jc w:val="both"/>
        <w:rPr>
          <w:lang w:val="en-US"/>
        </w:rPr>
      </w:pPr>
      <w:r w:rsidRPr="003D662E">
        <w:rPr>
          <w:lang w:val="en-US"/>
        </w:rPr>
        <w:t xml:space="preserve">Please note further that </w:t>
      </w:r>
      <w:r w:rsidRPr="003D662E">
        <w:rPr>
          <w:b/>
          <w:lang w:val="en-US"/>
        </w:rPr>
        <w:t>Java services may employ Python</w:t>
      </w:r>
      <w:r w:rsidRPr="003D662E">
        <w:rPr>
          <w:lang w:val="en-US"/>
        </w:rPr>
        <w:t xml:space="preserve"> functions, e.g., by executing a script. Here, the class requirement for Python does not apply, as the Java service calls Python as a whole (in contrast to Python services that are hooked into the Python service environment). </w:t>
      </w:r>
      <w:r w:rsidR="00017491" w:rsidRPr="003D662E">
        <w:rPr>
          <w:lang w:val="en-US"/>
        </w:rPr>
        <w:t xml:space="preserve">However, it is important that such Python functions are packaged correctly at compile/packaging time and unpackaged at runtime. </w:t>
      </w:r>
      <w:r w:rsidR="007C73D6" w:rsidRPr="003D662E">
        <w:rPr>
          <w:lang w:val="en-US"/>
        </w:rPr>
        <w:t xml:space="preserve">For the compile time, a Maven assembly descriptor shall package all Python scripts and their required resources into a ZIP file and deploy it to the Maven repo (classifier </w:t>
      </w:r>
      <w:r w:rsidR="007C73D6" w:rsidRPr="003D662E">
        <w:rPr>
          <w:rFonts w:ascii="Consolas" w:hAnsi="Consolas"/>
          <w:lang w:val="en-US"/>
        </w:rPr>
        <w:t>python</w:t>
      </w:r>
      <w:r w:rsidR="007C73D6" w:rsidRPr="003D662E">
        <w:rPr>
          <w:lang w:val="en-US"/>
        </w:rPr>
        <w:t xml:space="preserve">, type </w:t>
      </w:r>
      <w:r w:rsidR="007C73D6" w:rsidRPr="003D662E">
        <w:rPr>
          <w:rFonts w:ascii="Consolas" w:hAnsi="Consolas"/>
          <w:lang w:val="en-US"/>
        </w:rPr>
        <w:t>zip</w:t>
      </w:r>
      <w:r w:rsidR="007C73D6" w:rsidRPr="003D662E">
        <w:rPr>
          <w:lang w:val="en-US"/>
        </w:rPr>
        <w:t xml:space="preserve">) along with accompanying Java code. The Java code shall use the </w:t>
      </w:r>
      <w:r w:rsidR="007C73D6" w:rsidRPr="003D662E">
        <w:rPr>
          <w:rFonts w:ascii="Consolas" w:hAnsi="Consolas"/>
          <w:lang w:val="en-US"/>
        </w:rPr>
        <w:t>ProcessSupport</w:t>
      </w:r>
      <w:r w:rsidR="007C73D6" w:rsidRPr="003D662E">
        <w:rPr>
          <w:lang w:val="en-US"/>
        </w:rPr>
        <w:t xml:space="preserve"> class of the Java service environment, which cares for correct unpacking and execution of Python scripts. </w:t>
      </w:r>
      <w:r w:rsidR="00A23951" w:rsidRPr="003D662E">
        <w:rPr>
          <w:lang w:val="en-US"/>
        </w:rPr>
        <w:t xml:space="preserve">The POM of the utilizing service must declare both, the Java and the Python artifact (classifier </w:t>
      </w:r>
      <w:r w:rsidR="00A23951" w:rsidRPr="003D662E">
        <w:rPr>
          <w:rFonts w:ascii="Consolas" w:hAnsi="Consolas"/>
          <w:lang w:val="en-US"/>
        </w:rPr>
        <w:t>python</w:t>
      </w:r>
      <w:r w:rsidR="00A23951" w:rsidRPr="003D662E">
        <w:rPr>
          <w:lang w:val="en-US"/>
        </w:rPr>
        <w:t xml:space="preserve">, type </w:t>
      </w:r>
      <w:r w:rsidR="00A23951" w:rsidRPr="003D662E">
        <w:rPr>
          <w:rFonts w:ascii="Consolas" w:hAnsi="Consolas"/>
          <w:lang w:val="en-US"/>
        </w:rPr>
        <w:t>zip</w:t>
      </w:r>
      <w:r w:rsidR="00A23951" w:rsidRPr="003D662E">
        <w:rPr>
          <w:lang w:val="en-US"/>
        </w:rPr>
        <w:t>) as dependencies.</w:t>
      </w:r>
    </w:p>
    <w:p w14:paraId="142E84E2" w14:textId="14739502" w:rsidR="00EC5A5A" w:rsidRPr="003D662E" w:rsidRDefault="00EC5A5A" w:rsidP="007245E8">
      <w:pPr>
        <w:pStyle w:val="ListParagraph"/>
        <w:numPr>
          <w:ilvl w:val="0"/>
          <w:numId w:val="38"/>
        </w:numPr>
        <w:jc w:val="both"/>
        <w:rPr>
          <w:lang w:val="en-US"/>
        </w:rPr>
      </w:pPr>
      <w:r w:rsidRPr="003D662E">
        <w:rPr>
          <w:b/>
          <w:lang w:val="en-US"/>
        </w:rPr>
        <w:t>Don’t be blocking.</w:t>
      </w:r>
      <w:r w:rsidRPr="003D662E">
        <w:rPr>
          <w:lang w:val="en-US"/>
        </w:rPr>
        <w:t xml:space="preserve"> All service operations are expected to be executed as fast as possible, in particular service management operations. While there may be operations that take a certain amount of time, e.g., starting a JVM or a complex Python script within a service, longer running, resource consuming (blocking) operations are not permitted, e.g., reading a file and waiting for some reactions of the service. </w:t>
      </w:r>
      <w:r w:rsidR="006F4403" w:rsidRPr="003D662E">
        <w:rPr>
          <w:lang w:val="en-US"/>
        </w:rPr>
        <w:t xml:space="preserve">Such blocking operations may interfere with other services or the service control and leave the impression of timeouts, which may cause the respective service to enter the </w:t>
      </w:r>
      <w:r w:rsidR="006F4403" w:rsidRPr="003D662E">
        <w:rPr>
          <w:rFonts w:ascii="Consolas" w:hAnsi="Consolas"/>
          <w:lang w:val="en-US"/>
        </w:rPr>
        <w:t>FAILED</w:t>
      </w:r>
      <w:r w:rsidR="006F4403" w:rsidRPr="003D662E">
        <w:rPr>
          <w:lang w:val="en-US"/>
        </w:rPr>
        <w:t xml:space="preserve"> state.</w:t>
      </w:r>
    </w:p>
    <w:p w14:paraId="43E0F206" w14:textId="2E965879" w:rsidR="00BF6191" w:rsidRPr="003D662E" w:rsidRDefault="00BF6191" w:rsidP="007245E8">
      <w:pPr>
        <w:pStyle w:val="ListParagraph"/>
        <w:numPr>
          <w:ilvl w:val="0"/>
          <w:numId w:val="38"/>
        </w:numPr>
        <w:jc w:val="both"/>
        <w:rPr>
          <w:lang w:val="en-US"/>
        </w:rPr>
      </w:pPr>
      <w:r w:rsidRPr="003D662E">
        <w:rPr>
          <w:lang w:val="en-US"/>
        </w:rPr>
        <w:t xml:space="preserve">Do not </w:t>
      </w:r>
      <w:r w:rsidR="00ED4C4C" w:rsidRPr="003D662E">
        <w:rPr>
          <w:lang w:val="en-US"/>
        </w:rPr>
        <w:t xml:space="preserve">make assumptions about </w:t>
      </w:r>
      <w:r w:rsidR="00ED4C4C" w:rsidRPr="003D662E">
        <w:rPr>
          <w:b/>
          <w:lang w:val="en-US"/>
        </w:rPr>
        <w:t xml:space="preserve">locations of </w:t>
      </w:r>
      <w:r w:rsidR="00B27113" w:rsidRPr="003D662E">
        <w:rPr>
          <w:b/>
          <w:lang w:val="en-US"/>
        </w:rPr>
        <w:t xml:space="preserve">file </w:t>
      </w:r>
      <w:r w:rsidR="00ED4C4C" w:rsidRPr="003D662E">
        <w:rPr>
          <w:b/>
          <w:lang w:val="en-US"/>
        </w:rPr>
        <w:t>resources</w:t>
      </w:r>
      <w:r w:rsidR="00ED4C4C" w:rsidRPr="003D662E">
        <w:rPr>
          <w:lang w:val="en-US"/>
        </w:rPr>
        <w:t xml:space="preserve">, e.g., images or ML models. </w:t>
      </w:r>
      <w:r w:rsidR="004F0EB2" w:rsidRPr="003D662E">
        <w:rPr>
          <w:lang w:val="en-US"/>
        </w:rPr>
        <w:t xml:space="preserve">A service will be packaged (along with other services of the same application) into a service artifact. The layout of the artifact depends on the capabilities and conventions of the service execution engine. Currently, the platform only employs Spring Cloud Stream with two packaging strategies, see Section </w:t>
      </w:r>
      <w:r w:rsidR="004F0EB2" w:rsidRPr="003D662E">
        <w:rPr>
          <w:lang w:val="en-US"/>
        </w:rPr>
        <w:fldChar w:fldCharType="begin"/>
      </w:r>
      <w:r w:rsidR="004F0EB2" w:rsidRPr="003D662E">
        <w:rPr>
          <w:lang w:val="en-US"/>
        </w:rPr>
        <w:instrText xml:space="preserve"> REF _Ref76743606 \r \h </w:instrText>
      </w:r>
      <w:r w:rsidR="008F61FF" w:rsidRPr="003D662E">
        <w:rPr>
          <w:lang w:val="en-US"/>
        </w:rPr>
        <w:instrText xml:space="preserve"> \* MERGEFORMAT </w:instrText>
      </w:r>
      <w:r w:rsidR="004F0EB2" w:rsidRPr="003D662E">
        <w:rPr>
          <w:lang w:val="en-US"/>
        </w:rPr>
      </w:r>
      <w:r w:rsidR="004F0EB2" w:rsidRPr="003D662E">
        <w:rPr>
          <w:lang w:val="en-US"/>
        </w:rPr>
        <w:fldChar w:fldCharType="separate"/>
      </w:r>
      <w:r w:rsidR="00C62E87">
        <w:rPr>
          <w:lang w:val="en-US"/>
        </w:rPr>
        <w:t>3.5.2</w:t>
      </w:r>
      <w:r w:rsidR="004F0EB2" w:rsidRPr="003D662E">
        <w:rPr>
          <w:lang w:val="en-US"/>
        </w:rPr>
        <w:fldChar w:fldCharType="end"/>
      </w:r>
      <w:r w:rsidR="002A40E8" w:rsidRPr="003D662E">
        <w:rPr>
          <w:lang w:val="en-US"/>
        </w:rPr>
        <w:t>, and you do not know which artifact, i.e., which packaging layout, will ultimately be started by the user.</w:t>
      </w:r>
      <w:r w:rsidR="007F2AC9" w:rsidRPr="003D662E">
        <w:rPr>
          <w:lang w:val="en-US"/>
        </w:rPr>
        <w:t xml:space="preserve"> Moreover, if further service engines occur, they may come with their own conventions.</w:t>
      </w:r>
      <w:r w:rsidR="00735ADE" w:rsidRPr="003D662E">
        <w:rPr>
          <w:lang w:val="en-US"/>
        </w:rPr>
        <w:t xml:space="preserve"> </w:t>
      </w:r>
      <w:r w:rsidR="004500A9" w:rsidRPr="003D662E">
        <w:rPr>
          <w:lang w:val="en-US"/>
        </w:rPr>
        <w:t>Thus, the following rules apply</w:t>
      </w:r>
      <w:r w:rsidR="0058396B" w:rsidRPr="003D662E">
        <w:rPr>
          <w:lang w:val="en-US"/>
        </w:rPr>
        <w:t>:</w:t>
      </w:r>
    </w:p>
    <w:p w14:paraId="14444148" w14:textId="48E2B418" w:rsidR="004500A9" w:rsidRPr="003D662E" w:rsidRDefault="004500A9" w:rsidP="007245E8">
      <w:pPr>
        <w:pStyle w:val="ListParagraph"/>
        <w:numPr>
          <w:ilvl w:val="1"/>
          <w:numId w:val="38"/>
        </w:numPr>
        <w:jc w:val="both"/>
        <w:rPr>
          <w:lang w:val="en-US"/>
        </w:rPr>
      </w:pPr>
      <w:r w:rsidRPr="003D662E">
        <w:rPr>
          <w:lang w:val="en-US"/>
        </w:rPr>
        <w:t xml:space="preserve">For </w:t>
      </w:r>
      <w:r w:rsidRPr="003D662E">
        <w:rPr>
          <w:b/>
          <w:lang w:val="en-US"/>
        </w:rPr>
        <w:t>Java services</w:t>
      </w:r>
      <w:r w:rsidRPr="003D662E">
        <w:rPr>
          <w:lang w:val="en-US"/>
        </w:rPr>
        <w:t xml:space="preserve">, please rely on the </w:t>
      </w:r>
      <w:r w:rsidRPr="003D662E">
        <w:rPr>
          <w:rFonts w:ascii="Consolas" w:hAnsi="Consolas"/>
          <w:lang w:val="en-US"/>
        </w:rPr>
        <w:t>ResourceLoader</w:t>
      </w:r>
      <w:r w:rsidRPr="003D662E">
        <w:rPr>
          <w:lang w:val="en-US"/>
        </w:rPr>
        <w:t xml:space="preserve"> (see Section </w:t>
      </w:r>
      <w:r w:rsidRPr="003D662E">
        <w:rPr>
          <w:lang w:val="en-US"/>
        </w:rPr>
        <w:fldChar w:fldCharType="begin"/>
      </w:r>
      <w:r w:rsidRPr="003D662E">
        <w:rPr>
          <w:lang w:val="en-US"/>
        </w:rPr>
        <w:instrText xml:space="preserve"> REF _Ref108000040 \r \h </w:instrText>
      </w:r>
      <w:r w:rsidR="008F61FF" w:rsidRPr="003D662E">
        <w:rPr>
          <w:lang w:val="en-US"/>
        </w:rPr>
        <w:instrText xml:space="preserve"> \* MERGEFORMAT </w:instrText>
      </w:r>
      <w:r w:rsidRPr="003D662E">
        <w:rPr>
          <w:lang w:val="en-US"/>
        </w:rPr>
      </w:r>
      <w:r w:rsidRPr="003D662E">
        <w:rPr>
          <w:lang w:val="en-US"/>
        </w:rPr>
        <w:fldChar w:fldCharType="separate"/>
      </w:r>
      <w:r w:rsidR="00C62E87">
        <w:rPr>
          <w:lang w:val="en-US"/>
        </w:rPr>
        <w:t>3.3.2.2</w:t>
      </w:r>
      <w:r w:rsidRPr="003D662E">
        <w:rPr>
          <w:lang w:val="en-US"/>
        </w:rPr>
        <w:fldChar w:fldCharType="end"/>
      </w:r>
      <w:r w:rsidRPr="003D662E">
        <w:rPr>
          <w:lang w:val="en-US"/>
        </w:rPr>
        <w:t>), which is designed to cope with this insecurity in a systematic manner. If for some reason needed, you may introduce your own (local) resource resolver.</w:t>
      </w:r>
    </w:p>
    <w:p w14:paraId="6D6EB437" w14:textId="3238CAB2" w:rsidR="00151D75" w:rsidRPr="003D662E" w:rsidRDefault="00151D75" w:rsidP="007245E8">
      <w:pPr>
        <w:pStyle w:val="ListParagraph"/>
        <w:numPr>
          <w:ilvl w:val="1"/>
          <w:numId w:val="38"/>
        </w:numPr>
        <w:spacing w:after="0"/>
        <w:ind w:left="1434" w:hanging="357"/>
        <w:jc w:val="both"/>
        <w:rPr>
          <w:lang w:val="en-US"/>
        </w:rPr>
      </w:pPr>
      <w:r w:rsidRPr="003D662E">
        <w:rPr>
          <w:lang w:val="en-US"/>
        </w:rPr>
        <w:t xml:space="preserve">For </w:t>
      </w:r>
      <w:r w:rsidRPr="003D662E">
        <w:rPr>
          <w:b/>
          <w:lang w:val="en-US"/>
        </w:rPr>
        <w:t>Python services</w:t>
      </w:r>
      <w:r w:rsidRPr="003D662E">
        <w:rPr>
          <w:lang w:val="en-US"/>
        </w:rPr>
        <w:t>, please rely only on the existence of the files that you ship with your own serv</w:t>
      </w:r>
      <w:r w:rsidR="00326F4B" w:rsidRPr="003D662E">
        <w:rPr>
          <w:lang w:val="en-US"/>
        </w:rPr>
        <w:t xml:space="preserve">ice (see above), which is unpackaged </w:t>
      </w:r>
      <w:r w:rsidR="00326F4B" w:rsidRPr="003D662E">
        <w:rPr>
          <w:rFonts w:cstheme="minorHAnsi"/>
          <w:lang w:val="en-US"/>
        </w:rPr>
        <w:t>into an own temporary directory at runtime. This directory is used as process working directory for the Python process, which then has access to all Python modules and resources, i.e., resources shall be loaded only through relative paths starting at the directory where the top-level Python modules of your service are located.</w:t>
      </w:r>
      <w:r w:rsidR="00552289" w:rsidRPr="003D662E">
        <w:rPr>
          <w:rFonts w:cstheme="minorHAnsi"/>
          <w:lang w:val="en-US"/>
        </w:rPr>
        <w:t xml:space="preserve"> Python Scripts used by Java services are treated similarly.</w:t>
      </w:r>
    </w:p>
    <w:p w14:paraId="6E4E4661" w14:textId="7107E5AA" w:rsidR="00621269" w:rsidRPr="003D662E" w:rsidRDefault="00C542C1" w:rsidP="00554AC8">
      <w:pPr>
        <w:spacing w:after="0"/>
        <w:ind w:left="709"/>
        <w:contextualSpacing/>
        <w:jc w:val="both"/>
        <w:rPr>
          <w:lang w:val="en-US"/>
        </w:rPr>
      </w:pPr>
      <w:r w:rsidRPr="003D662E">
        <w:rPr>
          <w:lang w:val="en-US"/>
        </w:rPr>
        <w:t xml:space="preserve">For any </w:t>
      </w:r>
      <w:r w:rsidRPr="003D662E">
        <w:rPr>
          <w:b/>
          <w:lang w:val="en-US"/>
        </w:rPr>
        <w:t>other resource</w:t>
      </w:r>
      <w:r w:rsidRPr="003D662E">
        <w:rPr>
          <w:lang w:val="en-US"/>
        </w:rPr>
        <w:t xml:space="preserve">, e.g., the temporary folder, </w:t>
      </w:r>
      <w:r w:rsidR="00DF0B2B" w:rsidRPr="003D662E">
        <w:rPr>
          <w:lang w:val="en-US"/>
        </w:rPr>
        <w:t xml:space="preserve">do not </w:t>
      </w:r>
      <w:r w:rsidRPr="003D662E">
        <w:rPr>
          <w:lang w:val="en-US"/>
        </w:rPr>
        <w:t xml:space="preserve">make any assumptions about </w:t>
      </w:r>
      <w:r w:rsidR="00DF0B2B" w:rsidRPr="003D662E">
        <w:rPr>
          <w:lang w:val="en-US"/>
        </w:rPr>
        <w:t xml:space="preserve">their </w:t>
      </w:r>
      <w:r w:rsidRPr="003D662E">
        <w:rPr>
          <w:lang w:val="en-US"/>
        </w:rPr>
        <w:t xml:space="preserve">location. While it is usually at </w:t>
      </w:r>
      <w:r w:rsidRPr="003D662E">
        <w:rPr>
          <w:rFonts w:ascii="Consolas" w:hAnsi="Consolas"/>
          <w:lang w:val="en-US"/>
        </w:rPr>
        <w:t>/tmp</w:t>
      </w:r>
      <w:r w:rsidRPr="003D662E">
        <w:rPr>
          <w:lang w:val="en-US"/>
        </w:rPr>
        <w:t xml:space="preserve"> under Linux, this may have changed during platform installation. For windows, the temporary folder is typically located </w:t>
      </w:r>
      <w:r w:rsidR="008E5439" w:rsidRPr="003D662E">
        <w:rPr>
          <w:lang w:val="en-US"/>
        </w:rPr>
        <w:t xml:space="preserve">somewhere </w:t>
      </w:r>
      <w:r w:rsidRPr="003D662E">
        <w:rPr>
          <w:lang w:val="en-US"/>
        </w:rPr>
        <w:t>in the user profile</w:t>
      </w:r>
      <w:r w:rsidR="008E5439" w:rsidRPr="003D662E">
        <w:rPr>
          <w:lang w:val="en-US"/>
        </w:rPr>
        <w:t xml:space="preserve"> (partially also depending on Windows version and </w:t>
      </w:r>
      <w:r w:rsidR="000713FF" w:rsidRPr="003D662E">
        <w:rPr>
          <w:lang w:val="en-US"/>
        </w:rPr>
        <w:t>user interface language)</w:t>
      </w:r>
      <w:r w:rsidRPr="003D662E">
        <w:rPr>
          <w:lang w:val="en-US"/>
        </w:rPr>
        <w:t>.</w:t>
      </w:r>
      <w:r w:rsidR="004D5812" w:rsidRPr="003D662E">
        <w:rPr>
          <w:lang w:val="en-US"/>
        </w:rPr>
        <w:t xml:space="preserve"> Java, as well </w:t>
      </w:r>
      <w:r w:rsidR="004D5812" w:rsidRPr="003D662E">
        <w:rPr>
          <w:lang w:val="en-US"/>
        </w:rPr>
        <w:lastRenderedPageBreak/>
        <w:t xml:space="preserve">as Python offer programmatic access to the temporary folder, e.g., via </w:t>
      </w:r>
      <w:r w:rsidR="004D5812" w:rsidRPr="003D662E">
        <w:rPr>
          <w:rFonts w:ascii="Consolas" w:hAnsi="Consolas"/>
          <w:lang w:val="en-US"/>
        </w:rPr>
        <w:t>de.iip_ecosphere.platform.support.FileUtils</w:t>
      </w:r>
      <w:r w:rsidR="004D5812" w:rsidRPr="003D662E">
        <w:rPr>
          <w:lang w:val="en-US"/>
        </w:rPr>
        <w:t xml:space="preserve"> in Java or </w:t>
      </w:r>
      <w:r w:rsidR="004D5812" w:rsidRPr="003D662E">
        <w:rPr>
          <w:rFonts w:ascii="Consolas" w:hAnsi="Consolas"/>
          <w:lang w:val="en-US"/>
        </w:rPr>
        <w:t>tempfile.gettempdir()</w:t>
      </w:r>
      <w:r w:rsidR="004D5812" w:rsidRPr="003D662E">
        <w:rPr>
          <w:lang w:val="en-US"/>
        </w:rPr>
        <w:t xml:space="preserve"> in Python.</w:t>
      </w:r>
    </w:p>
    <w:p w14:paraId="6F2A4A52" w14:textId="4452CFFC" w:rsidR="004C6BE0" w:rsidRPr="003D662E" w:rsidRDefault="00554AC8" w:rsidP="007245E8">
      <w:pPr>
        <w:pStyle w:val="ListParagraph"/>
        <w:numPr>
          <w:ilvl w:val="0"/>
          <w:numId w:val="39"/>
        </w:numPr>
        <w:spacing w:after="0"/>
        <w:ind w:left="714" w:hanging="357"/>
        <w:contextualSpacing w:val="0"/>
        <w:jc w:val="both"/>
        <w:rPr>
          <w:rFonts w:asciiTheme="majorHAnsi" w:eastAsiaTheme="majorEastAsia" w:hAnsiTheme="majorHAnsi" w:cstheme="majorBidi"/>
          <w:color w:val="238FB7"/>
          <w:sz w:val="28"/>
          <w:szCs w:val="28"/>
          <w:lang w:val="en-US"/>
        </w:rPr>
      </w:pPr>
      <w:r w:rsidRPr="003D662E">
        <w:rPr>
          <w:lang w:val="en-US"/>
        </w:rPr>
        <w:t xml:space="preserve">Rely on </w:t>
      </w:r>
      <w:r w:rsidRPr="003D662E">
        <w:rPr>
          <w:b/>
          <w:lang w:val="en-US"/>
        </w:rPr>
        <w:t>default service implementations</w:t>
      </w:r>
      <w:r w:rsidRPr="003D662E">
        <w:rPr>
          <w:lang w:val="en-US"/>
        </w:rPr>
        <w:t xml:space="preserve"> where feasible. For each service interface, we generate </w:t>
      </w:r>
      <w:r w:rsidR="005F50DD" w:rsidRPr="003D662E">
        <w:rPr>
          <w:lang w:val="en-US"/>
        </w:rPr>
        <w:t xml:space="preserve">a service interface and </w:t>
      </w:r>
      <w:r w:rsidRPr="003D662E">
        <w:rPr>
          <w:lang w:val="en-US"/>
        </w:rPr>
        <w:t xml:space="preserve">a default implementation </w:t>
      </w:r>
      <w:r w:rsidR="00657488" w:rsidRPr="003D662E">
        <w:rPr>
          <w:lang w:val="en-US"/>
        </w:rPr>
        <w:t xml:space="preserve">during the instantiation process </w:t>
      </w:r>
      <w:r w:rsidRPr="003D662E">
        <w:rPr>
          <w:lang w:val="en-US"/>
        </w:rPr>
        <w:t xml:space="preserve">(see also Section </w:t>
      </w:r>
      <w:r w:rsidRPr="003D662E">
        <w:rPr>
          <w:lang w:val="en-US"/>
        </w:rPr>
        <w:fldChar w:fldCharType="begin"/>
      </w:r>
      <w:r w:rsidRPr="003D662E">
        <w:rPr>
          <w:lang w:val="en-US"/>
        </w:rPr>
        <w:instrText xml:space="preserve"> REF _Ref102576465 \r \h  \* MERGEFORMAT </w:instrText>
      </w:r>
      <w:r w:rsidRPr="003D662E">
        <w:rPr>
          <w:lang w:val="en-US"/>
        </w:rPr>
      </w:r>
      <w:r w:rsidRPr="003D662E">
        <w:rPr>
          <w:lang w:val="en-US"/>
        </w:rPr>
        <w:fldChar w:fldCharType="separate"/>
      </w:r>
      <w:r w:rsidR="00C62E87">
        <w:rPr>
          <w:lang w:val="en-US"/>
        </w:rPr>
        <w:t>6.2</w:t>
      </w:r>
      <w:r w:rsidRPr="003D662E">
        <w:rPr>
          <w:lang w:val="en-US"/>
        </w:rPr>
        <w:fldChar w:fldCharType="end"/>
      </w:r>
      <w:r w:rsidRPr="003D662E">
        <w:rPr>
          <w:lang w:val="en-US"/>
        </w:rPr>
        <w:t xml:space="preserve">). </w:t>
      </w:r>
      <w:r w:rsidR="005F50DD" w:rsidRPr="003D662E">
        <w:rPr>
          <w:lang w:val="en-US"/>
        </w:rPr>
        <w:t xml:space="preserve">For Java, interface and default implementation are separated, for Python the interface and implementation are formed by the same class. </w:t>
      </w:r>
      <w:r w:rsidRPr="003D662E">
        <w:rPr>
          <w:lang w:val="en-US"/>
        </w:rPr>
        <w:t xml:space="preserve">Currently, such a default implementation contains code for </w:t>
      </w:r>
      <w:r w:rsidR="005F50DD" w:rsidRPr="003D662E">
        <w:rPr>
          <w:lang w:val="en-US"/>
        </w:rPr>
        <w:t xml:space="preserve">handling </w:t>
      </w:r>
      <w:r w:rsidRPr="003D662E">
        <w:rPr>
          <w:lang w:val="en-US"/>
        </w:rPr>
        <w:t>the service parameters as well as for the asynchronous data ingestors</w:t>
      </w:r>
      <w:r w:rsidR="005F50DD" w:rsidRPr="003D662E">
        <w:rPr>
          <w:rStyle w:val="FootnoteReference"/>
          <w:lang w:val="en-US"/>
        </w:rPr>
        <w:footnoteReference w:id="103"/>
      </w:r>
      <w:r w:rsidRPr="003D662E">
        <w:rPr>
          <w:lang w:val="en-US"/>
        </w:rPr>
        <w:t xml:space="preserve">. Due to type safety, both aspects, parameters and ingestors cannot be </w:t>
      </w:r>
      <w:r w:rsidR="00065D8B" w:rsidRPr="003D662E">
        <w:rPr>
          <w:lang w:val="en-US"/>
        </w:rPr>
        <w:t xml:space="preserve">realized </w:t>
      </w:r>
      <w:r w:rsidRPr="003D662E">
        <w:rPr>
          <w:lang w:val="en-US"/>
        </w:rPr>
        <w:t>in a generic manner</w:t>
      </w:r>
      <w:r w:rsidR="0008761E" w:rsidRPr="003D662E">
        <w:rPr>
          <w:lang w:val="en-US"/>
        </w:rPr>
        <w:t xml:space="preserve">. </w:t>
      </w:r>
      <w:r w:rsidR="009B7060" w:rsidRPr="003D662E">
        <w:rPr>
          <w:lang w:val="en-US"/>
        </w:rPr>
        <w:t xml:space="preserve">Although it is not difficult to implement both aspects manually, it is </w:t>
      </w:r>
      <w:r w:rsidR="00A661A2" w:rsidRPr="003D662E">
        <w:rPr>
          <w:lang w:val="en-US"/>
        </w:rPr>
        <w:t xml:space="preserve">also </w:t>
      </w:r>
      <w:r w:rsidR="009B7060" w:rsidRPr="003D662E">
        <w:rPr>
          <w:lang w:val="en-US"/>
        </w:rPr>
        <w:t xml:space="preserve">a tedious task. Moreover, it is a common programming error to miss adjusting the parameters or ingestors when your application model </w:t>
      </w:r>
      <w:r w:rsidR="00AF3F93" w:rsidRPr="003D662E">
        <w:rPr>
          <w:lang w:val="en-US"/>
        </w:rPr>
        <w:t>changes</w:t>
      </w:r>
      <w:r w:rsidR="009B7060" w:rsidRPr="003D662E">
        <w:rPr>
          <w:lang w:val="en-US"/>
        </w:rPr>
        <w:t xml:space="preserve">, e.g., when parameters are added or multiple ingestors </w:t>
      </w:r>
      <w:r w:rsidR="00AF3F93" w:rsidRPr="003D662E">
        <w:rPr>
          <w:lang w:val="en-US"/>
        </w:rPr>
        <w:t xml:space="preserve">are needed </w:t>
      </w:r>
      <w:r w:rsidR="009B7060" w:rsidRPr="003D662E">
        <w:rPr>
          <w:lang w:val="en-US"/>
        </w:rPr>
        <w:t xml:space="preserve">due to multiple output streams of a </w:t>
      </w:r>
      <w:r w:rsidR="00AF3F93" w:rsidRPr="003D662E">
        <w:rPr>
          <w:lang w:val="en-US"/>
        </w:rPr>
        <w:t xml:space="preserve">specific </w:t>
      </w:r>
      <w:r w:rsidR="009B7060" w:rsidRPr="003D662E">
        <w:rPr>
          <w:lang w:val="en-US"/>
        </w:rPr>
        <w:t xml:space="preserve">service. Inconsistent service implementations easily lead to long debugging </w:t>
      </w:r>
      <w:r w:rsidR="00A3681C" w:rsidRPr="003D662E">
        <w:rPr>
          <w:lang w:val="en-US"/>
        </w:rPr>
        <w:t>tasks, while just a parameter declarator is missing, a parameter name is wrong or</w:t>
      </w:r>
      <w:r w:rsidR="008D5EDC" w:rsidRPr="003D662E">
        <w:rPr>
          <w:lang w:val="en-US"/>
        </w:rPr>
        <w:t xml:space="preserve"> the service implementation expected to receive just a single </w:t>
      </w:r>
      <w:r w:rsidR="00A3681C" w:rsidRPr="003D662E">
        <w:rPr>
          <w:lang w:val="en-US"/>
        </w:rPr>
        <w:t>ingestor.</w:t>
      </w:r>
      <w:r w:rsidR="00B61507" w:rsidRPr="003D662E">
        <w:rPr>
          <w:lang w:val="en-US"/>
        </w:rPr>
        <w:t xml:space="preserve"> To ease </w:t>
      </w:r>
      <w:r w:rsidR="008D5EDC" w:rsidRPr="003D662E">
        <w:rPr>
          <w:lang w:val="en-US"/>
        </w:rPr>
        <w:t xml:space="preserve">the </w:t>
      </w:r>
      <w:r w:rsidR="00B61507" w:rsidRPr="003D662E">
        <w:rPr>
          <w:lang w:val="en-US"/>
        </w:rPr>
        <w:t xml:space="preserve">work </w:t>
      </w:r>
      <w:r w:rsidR="008D5EDC" w:rsidRPr="003D662E">
        <w:rPr>
          <w:lang w:val="en-US"/>
        </w:rPr>
        <w:t xml:space="preserve">of service developers </w:t>
      </w:r>
      <w:r w:rsidR="00B61507" w:rsidRPr="003D662E">
        <w:rPr>
          <w:lang w:val="en-US"/>
        </w:rPr>
        <w:t>and to keep up with changing models, we recommend to rely on generated default service implementations wherever feasible.</w:t>
      </w:r>
    </w:p>
    <w:p w14:paraId="597D44F1" w14:textId="7A4D6A7F" w:rsidR="00175EEE" w:rsidRPr="003D662E" w:rsidRDefault="00175EEE" w:rsidP="007245E8">
      <w:pPr>
        <w:pStyle w:val="ListParagraph"/>
        <w:numPr>
          <w:ilvl w:val="0"/>
          <w:numId w:val="39"/>
        </w:numPr>
        <w:jc w:val="both"/>
        <w:rPr>
          <w:lang w:val="en-US"/>
        </w:rPr>
      </w:pPr>
      <w:r w:rsidRPr="003D662E">
        <w:rPr>
          <w:lang w:val="en-US"/>
        </w:rPr>
        <w:t xml:space="preserve">Service output </w:t>
      </w:r>
      <w:r w:rsidR="00DA42F9" w:rsidRPr="003D662E">
        <w:rPr>
          <w:lang w:val="en-US"/>
        </w:rPr>
        <w:t xml:space="preserve">to the console </w:t>
      </w:r>
      <w:r w:rsidRPr="003D662E">
        <w:rPr>
          <w:lang w:val="en-US"/>
        </w:rPr>
        <w:t xml:space="preserve">is typically subject to </w:t>
      </w:r>
      <w:r w:rsidRPr="003D662E">
        <w:rPr>
          <w:b/>
          <w:lang w:val="en-US"/>
        </w:rPr>
        <w:t>logging</w:t>
      </w:r>
      <w:r w:rsidRPr="003D662E">
        <w:rPr>
          <w:lang w:val="en-US"/>
        </w:rPr>
        <w:t>. The logging target may depend on the active service execution engine, e.g., for Spring Cloud Stream, a temporary folder per service is created, which contains a folder with the deployment name and within that folder one file for the standard output or standard error stream.</w:t>
      </w:r>
      <w:r w:rsidR="003035D9" w:rsidRPr="003D662E">
        <w:rPr>
          <w:lang w:val="en-US"/>
        </w:rPr>
        <w:t xml:space="preserve"> It is important to mention that depending on the use of Python for services, the logging target may differ. In the current version of the platform, Python services being executed through the Python service environment log into both streams, i.e., the log output appears separated. </w:t>
      </w:r>
      <w:r w:rsidR="002517F4" w:rsidRPr="003D662E">
        <w:rPr>
          <w:lang w:val="en-US"/>
        </w:rPr>
        <w:t xml:space="preserve">The process-based execution of </w:t>
      </w:r>
      <w:r w:rsidR="003035D9" w:rsidRPr="003D662E">
        <w:rPr>
          <w:lang w:val="en-US"/>
        </w:rPr>
        <w:t>Python functions</w:t>
      </w:r>
      <w:r w:rsidR="002517F4" w:rsidRPr="003D662E">
        <w:rPr>
          <w:lang w:val="en-US"/>
        </w:rPr>
        <w:t xml:space="preserve">, which may be used for service implementation, currently joins both streams </w:t>
      </w:r>
      <w:r w:rsidR="00BC713F" w:rsidRPr="003D662E">
        <w:rPr>
          <w:lang w:val="en-US"/>
        </w:rPr>
        <w:t xml:space="preserve">for technical reasons </w:t>
      </w:r>
      <w:r w:rsidR="002517F4" w:rsidRPr="003D662E">
        <w:rPr>
          <w:lang w:val="en-US"/>
        </w:rPr>
        <w:t>and logs them to standard output.</w:t>
      </w:r>
    </w:p>
    <w:p w14:paraId="655243C9" w14:textId="04048981" w:rsidR="00DA42F9" w:rsidRPr="003D662E" w:rsidRDefault="00DA42F9" w:rsidP="007245E8">
      <w:pPr>
        <w:pStyle w:val="ListParagraph"/>
        <w:numPr>
          <w:ilvl w:val="0"/>
          <w:numId w:val="39"/>
        </w:numPr>
        <w:jc w:val="both"/>
        <w:rPr>
          <w:lang w:val="en-US"/>
        </w:rPr>
      </w:pPr>
      <w:r w:rsidRPr="003D662E">
        <w:rPr>
          <w:lang w:val="en-US"/>
        </w:rPr>
        <w:t xml:space="preserve">In addition to logging, further service output can be used for </w:t>
      </w:r>
      <w:r w:rsidRPr="003D662E">
        <w:rPr>
          <w:b/>
          <w:lang w:val="en-US"/>
        </w:rPr>
        <w:t>debugging</w:t>
      </w:r>
      <w:r w:rsidRPr="003D662E">
        <w:rPr>
          <w:lang w:val="en-US"/>
        </w:rPr>
        <w:t xml:space="preserve">, e.g., the generated (optional) logging or tracing </w:t>
      </w:r>
      <w:r w:rsidR="00316899" w:rsidRPr="003D662E">
        <w:rPr>
          <w:lang w:val="en-US"/>
        </w:rPr>
        <w:t xml:space="preserve">of </w:t>
      </w:r>
      <w:r w:rsidRPr="003D662E">
        <w:rPr>
          <w:lang w:val="en-US"/>
        </w:rPr>
        <w:t>messages. Here, logging is more for local debugging while tracing (messages via the transport layer) can be helpful for remote debugging. To support remote debugging, the platform contains a transport message logger, which allows for receiving, emitting, storing and basic filtering of status, trace and monitoring messages.</w:t>
      </w:r>
    </w:p>
    <w:p w14:paraId="3F593390" w14:textId="47C86DD4" w:rsidR="00621269" w:rsidRPr="003D662E" w:rsidRDefault="00621269" w:rsidP="007245E8">
      <w:pPr>
        <w:pStyle w:val="ListParagraph"/>
        <w:numPr>
          <w:ilvl w:val="0"/>
          <w:numId w:val="39"/>
        </w:numPr>
        <w:ind w:left="714" w:hanging="357"/>
        <w:contextualSpacing w:val="0"/>
        <w:jc w:val="both"/>
        <w:rPr>
          <w:rFonts w:asciiTheme="majorHAnsi" w:eastAsiaTheme="majorEastAsia" w:hAnsiTheme="majorHAnsi" w:cstheme="majorBidi"/>
          <w:color w:val="238FB7"/>
          <w:sz w:val="28"/>
          <w:szCs w:val="28"/>
          <w:lang w:val="en-US"/>
        </w:rPr>
      </w:pPr>
      <w:r w:rsidRPr="003D662E">
        <w:rPr>
          <w:lang w:val="en-US"/>
        </w:rPr>
        <w:br w:type="page"/>
      </w:r>
    </w:p>
    <w:p w14:paraId="6B40AE74" w14:textId="4BBD7C94" w:rsidR="00CA2F6B" w:rsidRPr="003D662E" w:rsidRDefault="00CA2F6B" w:rsidP="00CA2F6B">
      <w:pPr>
        <w:pStyle w:val="Heading1"/>
        <w:rPr>
          <w:lang w:val="en-US"/>
        </w:rPr>
      </w:pPr>
      <w:bookmarkStart w:id="255" w:name="_Toc76979386"/>
      <w:bookmarkStart w:id="256" w:name="_Toc76979438"/>
      <w:bookmarkStart w:id="257" w:name="_Toc76979489"/>
      <w:bookmarkStart w:id="258" w:name="_Toc76979541"/>
      <w:bookmarkStart w:id="259" w:name="_Toc76979387"/>
      <w:bookmarkStart w:id="260" w:name="_Toc76979439"/>
      <w:bookmarkStart w:id="261" w:name="_Toc76979490"/>
      <w:bookmarkStart w:id="262" w:name="_Toc76979542"/>
      <w:bookmarkStart w:id="263" w:name="_Ref57897831"/>
      <w:bookmarkStart w:id="264" w:name="_Toc216439683"/>
      <w:bookmarkEnd w:id="255"/>
      <w:bookmarkEnd w:id="256"/>
      <w:bookmarkEnd w:id="257"/>
      <w:bookmarkEnd w:id="258"/>
      <w:bookmarkEnd w:id="259"/>
      <w:bookmarkEnd w:id="260"/>
      <w:bookmarkEnd w:id="261"/>
      <w:bookmarkEnd w:id="262"/>
      <w:r w:rsidRPr="003D662E">
        <w:rPr>
          <w:lang w:val="en-US"/>
        </w:rPr>
        <w:lastRenderedPageBreak/>
        <w:t>Implementation</w:t>
      </w:r>
      <w:bookmarkEnd w:id="166"/>
      <w:bookmarkEnd w:id="263"/>
      <w:bookmarkEnd w:id="264"/>
    </w:p>
    <w:p w14:paraId="6DEDE8DC" w14:textId="64CBD586" w:rsidR="00380AFA" w:rsidRPr="00E501C0" w:rsidRDefault="00CF55B7" w:rsidP="00D63082">
      <w:pPr>
        <w:jc w:val="both"/>
        <w:rPr>
          <w:lang w:val="en-US"/>
        </w:rPr>
      </w:pPr>
      <w:r w:rsidRPr="00E501C0">
        <w:rPr>
          <w:lang w:val="en-US"/>
        </w:rPr>
        <w:t xml:space="preserve">In this section, we briefly discuss aspects of the implementation of the platform, i.e., </w:t>
      </w:r>
      <w:r w:rsidR="00B0463D" w:rsidRPr="00E501C0">
        <w:rPr>
          <w:lang w:val="en-US"/>
        </w:rPr>
        <w:t xml:space="preserve">decisions we made during the implementation (Section </w:t>
      </w:r>
      <w:r w:rsidR="00B0463D" w:rsidRPr="00E501C0">
        <w:rPr>
          <w:lang w:val="en-US"/>
        </w:rPr>
        <w:fldChar w:fldCharType="begin"/>
      </w:r>
      <w:r w:rsidR="00B0463D" w:rsidRPr="00E501C0">
        <w:rPr>
          <w:lang w:val="en-US"/>
        </w:rPr>
        <w:instrText xml:space="preserve"> REF _Ref58848073 \r \h </w:instrText>
      </w:r>
      <w:r w:rsidR="003D662E" w:rsidRPr="00E501C0">
        <w:rPr>
          <w:lang w:val="en-US"/>
        </w:rPr>
        <w:instrText xml:space="preserve"> \* MERGEFORMAT </w:instrText>
      </w:r>
      <w:r w:rsidR="00B0463D" w:rsidRPr="00E501C0">
        <w:rPr>
          <w:lang w:val="en-US"/>
        </w:rPr>
      </w:r>
      <w:r w:rsidR="00B0463D" w:rsidRPr="00E501C0">
        <w:rPr>
          <w:lang w:val="en-US"/>
        </w:rPr>
        <w:fldChar w:fldCharType="separate"/>
      </w:r>
      <w:r w:rsidR="00C62E87">
        <w:rPr>
          <w:lang w:val="en-US"/>
        </w:rPr>
        <w:t>7.1</w:t>
      </w:r>
      <w:r w:rsidR="00B0463D" w:rsidRPr="00E501C0">
        <w:rPr>
          <w:lang w:val="en-US"/>
        </w:rPr>
        <w:fldChar w:fldCharType="end"/>
      </w:r>
      <w:r w:rsidR="00B0463D" w:rsidRPr="00E501C0">
        <w:rPr>
          <w:lang w:val="en-US"/>
        </w:rPr>
        <w:t xml:space="preserve">), </w:t>
      </w:r>
      <w:r w:rsidR="00B834C9">
        <w:rPr>
          <w:lang w:val="en-US"/>
        </w:rPr>
        <w:t xml:space="preserve">the mapping between implementation projects and platform components/layers (Section </w:t>
      </w:r>
      <w:r w:rsidR="00B834C9">
        <w:rPr>
          <w:lang w:val="en-US"/>
        </w:rPr>
        <w:fldChar w:fldCharType="begin"/>
      </w:r>
      <w:r w:rsidR="00B834C9">
        <w:rPr>
          <w:lang w:val="en-US"/>
        </w:rPr>
        <w:instrText xml:space="preserve"> REF _Ref147911517 \r \h </w:instrText>
      </w:r>
      <w:r w:rsidR="00B834C9">
        <w:rPr>
          <w:lang w:val="en-US"/>
        </w:rPr>
        <w:fldChar w:fldCharType="separate"/>
      </w:r>
      <w:r w:rsidR="00C62E87">
        <w:rPr>
          <w:b/>
          <w:bCs/>
          <w:lang w:val="en-US"/>
        </w:rPr>
        <w:t>Error! Reference source not found.</w:t>
      </w:r>
      <w:r w:rsidR="00B834C9">
        <w:rPr>
          <w:lang w:val="en-US"/>
        </w:rPr>
        <w:fldChar w:fldCharType="end"/>
      </w:r>
      <w:r w:rsidR="00B834C9">
        <w:rPr>
          <w:lang w:val="en-US"/>
        </w:rPr>
        <w:t xml:space="preserve">), </w:t>
      </w:r>
      <w:r w:rsidRPr="00E501C0">
        <w:rPr>
          <w:lang w:val="en-US"/>
        </w:rPr>
        <w:t>how to obtain a binary version (Section</w:t>
      </w:r>
      <w:r w:rsidR="00907E84" w:rsidRPr="00E501C0">
        <w:rPr>
          <w:lang w:val="en-US"/>
        </w:rPr>
        <w:t xml:space="preserve"> </w:t>
      </w:r>
      <w:r w:rsidR="00907E84" w:rsidRPr="00E501C0">
        <w:rPr>
          <w:lang w:val="en-US"/>
        </w:rPr>
        <w:fldChar w:fldCharType="begin"/>
      </w:r>
      <w:r w:rsidR="00907E84" w:rsidRPr="00E501C0">
        <w:rPr>
          <w:lang w:val="en-US"/>
        </w:rPr>
        <w:instrText xml:space="preserve"> REF _Ref77928370 \r \h </w:instrText>
      </w:r>
      <w:r w:rsidR="003D662E" w:rsidRPr="00E501C0">
        <w:rPr>
          <w:lang w:val="en-US"/>
        </w:rPr>
        <w:instrText xml:space="preserve"> \* MERGEFORMAT </w:instrText>
      </w:r>
      <w:r w:rsidR="00907E84" w:rsidRPr="00E501C0">
        <w:rPr>
          <w:lang w:val="en-US"/>
        </w:rPr>
      </w:r>
      <w:r w:rsidR="00907E84" w:rsidRPr="00E501C0">
        <w:rPr>
          <w:lang w:val="en-US"/>
        </w:rPr>
        <w:fldChar w:fldCharType="separate"/>
      </w:r>
      <w:r w:rsidR="00C62E87">
        <w:rPr>
          <w:lang w:val="en-US"/>
        </w:rPr>
        <w:t>7.2</w:t>
      </w:r>
      <w:r w:rsidR="00907E84" w:rsidRPr="00E501C0">
        <w:rPr>
          <w:lang w:val="en-US"/>
        </w:rPr>
        <w:fldChar w:fldCharType="end"/>
      </w:r>
      <w:r w:rsidRPr="00E501C0">
        <w:rPr>
          <w:lang w:val="en-US"/>
        </w:rPr>
        <w:t xml:space="preserve">), the dependencies and how to compile the sources (Section </w:t>
      </w:r>
      <w:r w:rsidR="00734F87" w:rsidRPr="00E501C0">
        <w:rPr>
          <w:lang w:val="en-US"/>
        </w:rPr>
        <w:fldChar w:fldCharType="begin"/>
      </w:r>
      <w:r w:rsidR="00734F87" w:rsidRPr="00E501C0">
        <w:rPr>
          <w:lang w:val="en-US"/>
        </w:rPr>
        <w:instrText xml:space="preserve"> REF _Ref133572230 \r \h </w:instrText>
      </w:r>
      <w:r w:rsidR="0064743D" w:rsidRPr="00E501C0">
        <w:rPr>
          <w:lang w:val="en-US"/>
        </w:rPr>
        <w:instrText xml:space="preserve"> \* MERGEFORMAT </w:instrText>
      </w:r>
      <w:r w:rsidR="00734F87" w:rsidRPr="00E501C0">
        <w:rPr>
          <w:lang w:val="en-US"/>
        </w:rPr>
      </w:r>
      <w:r w:rsidR="00734F87" w:rsidRPr="00E501C0">
        <w:rPr>
          <w:lang w:val="en-US"/>
        </w:rPr>
        <w:fldChar w:fldCharType="separate"/>
      </w:r>
      <w:r w:rsidR="00C62E87">
        <w:rPr>
          <w:lang w:val="en-US"/>
        </w:rPr>
        <w:t>7.3</w:t>
      </w:r>
      <w:r w:rsidR="00734F87" w:rsidRPr="00E501C0">
        <w:rPr>
          <w:lang w:val="en-US"/>
        </w:rPr>
        <w:fldChar w:fldCharType="end"/>
      </w:r>
      <w:r w:rsidRPr="00E501C0">
        <w:rPr>
          <w:lang w:val="en-US"/>
        </w:rPr>
        <w:t xml:space="preserve">), </w:t>
      </w:r>
      <w:r w:rsidR="008B7297" w:rsidRPr="00E501C0">
        <w:rPr>
          <w:lang w:val="en-US"/>
        </w:rPr>
        <w:t xml:space="preserve">and </w:t>
      </w:r>
      <w:r w:rsidRPr="00E501C0">
        <w:rPr>
          <w:lang w:val="en-US"/>
        </w:rPr>
        <w:t xml:space="preserve">how to install </w:t>
      </w:r>
      <w:r w:rsidR="00A06043" w:rsidRPr="00E501C0">
        <w:rPr>
          <w:lang w:val="en-US"/>
        </w:rPr>
        <w:t xml:space="preserve">and to use </w:t>
      </w:r>
      <w:r w:rsidRPr="00E501C0">
        <w:rPr>
          <w:lang w:val="en-US"/>
        </w:rPr>
        <w:t xml:space="preserve">the platform (Section </w:t>
      </w:r>
      <w:r w:rsidRPr="00E501C0">
        <w:rPr>
          <w:lang w:val="en-US"/>
        </w:rPr>
        <w:fldChar w:fldCharType="begin"/>
      </w:r>
      <w:r w:rsidRPr="00E501C0">
        <w:rPr>
          <w:lang w:val="en-US"/>
        </w:rPr>
        <w:instrText xml:space="preserve"> REF _Ref57897652 \r \h </w:instrText>
      </w:r>
      <w:r w:rsidR="00D63082" w:rsidRPr="00E501C0">
        <w:rPr>
          <w:lang w:val="en-US"/>
        </w:rPr>
        <w:instrText xml:space="preserve"> \* MERGEFORMAT </w:instrText>
      </w:r>
      <w:r w:rsidRPr="00E501C0">
        <w:rPr>
          <w:lang w:val="en-US"/>
        </w:rPr>
      </w:r>
      <w:r w:rsidRPr="00E501C0">
        <w:rPr>
          <w:lang w:val="en-US"/>
        </w:rPr>
        <w:fldChar w:fldCharType="separate"/>
      </w:r>
      <w:r w:rsidR="00C62E87">
        <w:rPr>
          <w:lang w:val="en-US"/>
        </w:rPr>
        <w:t>7.4</w:t>
      </w:r>
      <w:r w:rsidRPr="00E501C0">
        <w:rPr>
          <w:lang w:val="en-US"/>
        </w:rPr>
        <w:fldChar w:fldCharType="end"/>
      </w:r>
      <w:r w:rsidRPr="00E501C0">
        <w:rPr>
          <w:lang w:val="en-US"/>
        </w:rPr>
        <w:t>)</w:t>
      </w:r>
      <w:r w:rsidR="00265D08">
        <w:rPr>
          <w:lang w:val="en-US"/>
        </w:rPr>
        <w:t>.</w:t>
      </w:r>
      <w:r w:rsidR="00380AFA" w:rsidRPr="00E501C0">
        <w:rPr>
          <w:lang w:val="en-US"/>
        </w:rPr>
        <w:t xml:space="preserve"> Section </w:t>
      </w:r>
      <w:r w:rsidR="00380AFA" w:rsidRPr="00E501C0">
        <w:rPr>
          <w:lang w:val="en-US"/>
        </w:rPr>
        <w:fldChar w:fldCharType="begin"/>
      </w:r>
      <w:r w:rsidR="00380AFA" w:rsidRPr="00E501C0">
        <w:rPr>
          <w:lang w:val="en-US"/>
        </w:rPr>
        <w:instrText xml:space="preserve"> REF _Ref133572284 \r \h </w:instrText>
      </w:r>
      <w:r w:rsidR="0064743D" w:rsidRPr="00E501C0">
        <w:rPr>
          <w:lang w:val="en-US"/>
        </w:rPr>
        <w:instrText xml:space="preserve"> \* MERGEFORMAT </w:instrText>
      </w:r>
      <w:r w:rsidR="00380AFA" w:rsidRPr="00E501C0">
        <w:rPr>
          <w:lang w:val="en-US"/>
        </w:rPr>
        <w:fldChar w:fldCharType="separate"/>
      </w:r>
      <w:r w:rsidR="00C62E87">
        <w:rPr>
          <w:b/>
          <w:bCs/>
          <w:lang w:val="en-US"/>
        </w:rPr>
        <w:t>Error! Reference source not found.</w:t>
      </w:r>
      <w:r w:rsidR="00380AFA" w:rsidRPr="00E501C0">
        <w:rPr>
          <w:lang w:val="en-US"/>
        </w:rPr>
        <w:fldChar w:fldCharType="end"/>
      </w:r>
      <w:r w:rsidR="00380AFA" w:rsidRPr="00E501C0">
        <w:rPr>
          <w:lang w:val="en-US"/>
        </w:rPr>
        <w:t xml:space="preserve"> outlines further considerations for a permanent or distributed installation. Finally, Section </w:t>
      </w:r>
      <w:r w:rsidR="00380AFA" w:rsidRPr="00E501C0">
        <w:rPr>
          <w:lang w:val="en-US"/>
        </w:rPr>
        <w:fldChar w:fldCharType="begin"/>
      </w:r>
      <w:r w:rsidR="00380AFA" w:rsidRPr="00E501C0">
        <w:rPr>
          <w:lang w:val="en-US"/>
        </w:rPr>
        <w:instrText xml:space="preserve"> REF _Ref133572362 \r \h </w:instrText>
      </w:r>
      <w:r w:rsidR="0064743D" w:rsidRPr="00E501C0">
        <w:rPr>
          <w:lang w:val="en-US"/>
        </w:rPr>
        <w:instrText xml:space="preserve"> \* MERGEFORMAT </w:instrText>
      </w:r>
      <w:r w:rsidR="00380AFA" w:rsidRPr="00E501C0">
        <w:rPr>
          <w:lang w:val="en-US"/>
        </w:rPr>
      </w:r>
      <w:r w:rsidR="00380AFA" w:rsidRPr="00E501C0">
        <w:rPr>
          <w:lang w:val="en-US"/>
        </w:rPr>
        <w:fldChar w:fldCharType="separate"/>
      </w:r>
      <w:r w:rsidR="00C62E87">
        <w:rPr>
          <w:lang w:val="en-US"/>
        </w:rPr>
        <w:t>7.5</w:t>
      </w:r>
      <w:r w:rsidR="00380AFA" w:rsidRPr="00E501C0">
        <w:rPr>
          <w:lang w:val="en-US"/>
        </w:rPr>
        <w:fldChar w:fldCharType="end"/>
      </w:r>
      <w:r w:rsidR="00380AFA" w:rsidRPr="00E501C0">
        <w:rPr>
          <w:lang w:val="en-US"/>
        </w:rPr>
        <w:t xml:space="preserve"> introduces an environment for testing and evaluating the platform and applications.</w:t>
      </w:r>
    </w:p>
    <w:p w14:paraId="2458505D" w14:textId="69457E7B" w:rsidR="00B0003C" w:rsidRPr="003D662E" w:rsidRDefault="00CF55B7" w:rsidP="00D63082">
      <w:pPr>
        <w:jc w:val="both"/>
        <w:rPr>
          <w:lang w:val="en-US"/>
        </w:rPr>
      </w:pPr>
      <w:r w:rsidRPr="00E501C0">
        <w:rPr>
          <w:lang w:val="en-US"/>
        </w:rPr>
        <w:t xml:space="preserve">Intentionally, we </w:t>
      </w:r>
      <w:r w:rsidR="00F83997" w:rsidRPr="00E501C0">
        <w:rPr>
          <w:lang w:val="en-US"/>
        </w:rPr>
        <w:t>do</w:t>
      </w:r>
      <w:r w:rsidRPr="00E501C0">
        <w:rPr>
          <w:lang w:val="en-US"/>
        </w:rPr>
        <w:t xml:space="preserve"> not discuss code </w:t>
      </w:r>
      <w:r w:rsidR="00574288" w:rsidRPr="00E501C0">
        <w:rPr>
          <w:lang w:val="en-US"/>
        </w:rPr>
        <w:t>in the platform handbook</w:t>
      </w:r>
      <w:r w:rsidRPr="00E501C0">
        <w:rPr>
          <w:lang w:val="en-US"/>
        </w:rPr>
        <w:t>. For this purpose, we refer the reader to the IIP-Ecosphere Git</w:t>
      </w:r>
      <w:r w:rsidR="00BA0C78" w:rsidRPr="00E501C0">
        <w:rPr>
          <w:lang w:val="en-US"/>
        </w:rPr>
        <w:t>H</w:t>
      </w:r>
      <w:r w:rsidRPr="00E501C0">
        <w:rPr>
          <w:lang w:val="en-US"/>
        </w:rPr>
        <w:t>ub repository</w:t>
      </w:r>
      <w:r w:rsidRPr="00E501C0">
        <w:rPr>
          <w:vertAlign w:val="superscript"/>
          <w:lang w:val="en-US"/>
        </w:rPr>
        <w:fldChar w:fldCharType="begin"/>
      </w:r>
      <w:r w:rsidRPr="00E501C0">
        <w:rPr>
          <w:vertAlign w:val="superscript"/>
          <w:lang w:val="en-US"/>
        </w:rPr>
        <w:instrText xml:space="preserve"> NOTEREF _Ref57897714 \h  \* MERGEFORMAT </w:instrText>
      </w:r>
      <w:r w:rsidRPr="00E501C0">
        <w:rPr>
          <w:vertAlign w:val="superscript"/>
          <w:lang w:val="en-US"/>
        </w:rPr>
      </w:r>
      <w:r w:rsidRPr="00E501C0">
        <w:rPr>
          <w:vertAlign w:val="superscript"/>
          <w:lang w:val="en-US"/>
        </w:rPr>
        <w:fldChar w:fldCharType="separate"/>
      </w:r>
      <w:r w:rsidR="00C62E87">
        <w:rPr>
          <w:vertAlign w:val="superscript"/>
          <w:lang w:val="en-US"/>
        </w:rPr>
        <w:t>16</w:t>
      </w:r>
      <w:r w:rsidRPr="00E501C0">
        <w:rPr>
          <w:vertAlign w:val="superscript"/>
          <w:lang w:val="en-US"/>
        </w:rPr>
        <w:fldChar w:fldCharType="end"/>
      </w:r>
      <w:r w:rsidR="001546F0" w:rsidRPr="00E501C0">
        <w:rPr>
          <w:vertAlign w:val="superscript"/>
          <w:lang w:val="en-US"/>
        </w:rPr>
        <w:t xml:space="preserve"> </w:t>
      </w:r>
      <w:r w:rsidR="001546F0" w:rsidRPr="00E501C0">
        <w:rPr>
          <w:lang w:val="en-US"/>
        </w:rPr>
        <w:t>and in particular the Markdown</w:t>
      </w:r>
      <w:r w:rsidR="009D5C52" w:rsidRPr="00E501C0">
        <w:rPr>
          <w:rStyle w:val="FootnoteReference"/>
          <w:lang w:val="en-US"/>
        </w:rPr>
        <w:footnoteReference w:id="104"/>
      </w:r>
      <w:r w:rsidR="001546F0" w:rsidRPr="00E501C0">
        <w:rPr>
          <w:lang w:val="en-US"/>
        </w:rPr>
        <w:t xml:space="preserve"> readme files that are provided for the platform and for individual components</w:t>
      </w:r>
      <w:r w:rsidRPr="00E501C0">
        <w:rPr>
          <w:lang w:val="en-US"/>
        </w:rPr>
        <w:t>.</w:t>
      </w:r>
    </w:p>
    <w:p w14:paraId="1BE8EA0B" w14:textId="12E5CD70" w:rsidR="00B0463D" w:rsidRPr="003D662E" w:rsidRDefault="00B0463D" w:rsidP="00AF5CD8">
      <w:pPr>
        <w:pStyle w:val="Heading2"/>
        <w:rPr>
          <w:lang w:val="en-US"/>
        </w:rPr>
      </w:pPr>
      <w:bookmarkStart w:id="265" w:name="_Ref58848073"/>
      <w:bookmarkStart w:id="266" w:name="_Toc216439684"/>
      <w:bookmarkStart w:id="267" w:name="_Ref57897646"/>
      <w:r w:rsidRPr="003D662E">
        <w:rPr>
          <w:lang w:val="en-US"/>
        </w:rPr>
        <w:t xml:space="preserve">Implementation </w:t>
      </w:r>
      <w:r w:rsidR="003321C9">
        <w:rPr>
          <w:lang w:val="en-US"/>
        </w:rPr>
        <w:t>D</w:t>
      </w:r>
      <w:r w:rsidRPr="003D662E">
        <w:rPr>
          <w:lang w:val="en-US"/>
        </w:rPr>
        <w:t>ecisions</w:t>
      </w:r>
      <w:bookmarkEnd w:id="265"/>
      <w:bookmarkEnd w:id="266"/>
    </w:p>
    <w:p w14:paraId="4A8C0D0B" w14:textId="479C0622" w:rsidR="00B0463D" w:rsidRPr="003D662E" w:rsidRDefault="005D4AB3" w:rsidP="007A62CD">
      <w:pPr>
        <w:jc w:val="both"/>
        <w:rPr>
          <w:lang w:val="en-US"/>
        </w:rPr>
      </w:pPr>
      <w:r w:rsidRPr="003D662E">
        <w:rPr>
          <w:lang w:val="en-US"/>
        </w:rPr>
        <w:t>W</w:t>
      </w:r>
      <w:r w:rsidR="00B0463D" w:rsidRPr="003D662E">
        <w:rPr>
          <w:lang w:val="en-US"/>
        </w:rPr>
        <w:t xml:space="preserve">e briefly </w:t>
      </w:r>
      <w:r w:rsidRPr="003D662E">
        <w:rPr>
          <w:lang w:val="en-US"/>
        </w:rPr>
        <w:t xml:space="preserve">discuss now </w:t>
      </w:r>
      <w:r w:rsidR="00B0463D" w:rsidRPr="003D662E">
        <w:rPr>
          <w:lang w:val="en-US"/>
        </w:rPr>
        <w:t>technical decisions or issues that occurred during the development of the platform</w:t>
      </w:r>
      <w:r w:rsidR="00A16841" w:rsidRPr="003D662E">
        <w:rPr>
          <w:lang w:val="en-US"/>
        </w:rPr>
        <w:t>. This list may not be complete</w:t>
      </w:r>
      <w:bookmarkStart w:id="268" w:name="_Ref77754022"/>
      <w:r w:rsidR="008E6CAC" w:rsidRPr="003D662E">
        <w:rPr>
          <w:rStyle w:val="FootnoteReference"/>
          <w:lang w:val="en-US"/>
        </w:rPr>
        <w:footnoteReference w:id="105"/>
      </w:r>
      <w:bookmarkEnd w:id="268"/>
      <w:r w:rsidR="00A16841" w:rsidRPr="003D662E">
        <w:rPr>
          <w:lang w:val="en-US"/>
        </w:rPr>
        <w:t xml:space="preserve"> and </w:t>
      </w:r>
      <w:r w:rsidR="00481D1B" w:rsidRPr="003D662E">
        <w:rPr>
          <w:lang w:val="en-US"/>
        </w:rPr>
        <w:t xml:space="preserve">is </w:t>
      </w:r>
      <w:r w:rsidR="00A16841" w:rsidRPr="003D662E">
        <w:rPr>
          <w:lang w:val="en-US"/>
        </w:rPr>
        <w:t>subject to incremental extension</w:t>
      </w:r>
      <w:r w:rsidR="00B0463D" w:rsidRPr="003D662E">
        <w:rPr>
          <w:lang w:val="en-US"/>
        </w:rPr>
        <w:t>:</w:t>
      </w:r>
    </w:p>
    <w:p w14:paraId="2BC71017" w14:textId="13EBE386" w:rsidR="003031B6" w:rsidRPr="003D662E" w:rsidRDefault="00C709D3" w:rsidP="007245E8">
      <w:pPr>
        <w:pStyle w:val="ListParagraph"/>
        <w:numPr>
          <w:ilvl w:val="0"/>
          <w:numId w:val="11"/>
        </w:numPr>
        <w:jc w:val="both"/>
        <w:rPr>
          <w:lang w:val="en-US"/>
        </w:rPr>
      </w:pPr>
      <w:r w:rsidRPr="003D662E">
        <w:rPr>
          <w:lang w:val="en-US"/>
        </w:rPr>
        <w:t xml:space="preserve">As </w:t>
      </w:r>
      <w:r w:rsidR="00F54E97" w:rsidRPr="003D662E">
        <w:rPr>
          <w:lang w:val="en-US"/>
        </w:rPr>
        <w:t xml:space="preserve">more parts and pieces show up, e.g., AAS sub-models, the more decisions on the </w:t>
      </w:r>
      <w:r w:rsidR="00F54E97" w:rsidRPr="003D662E">
        <w:rPr>
          <w:b/>
          <w:lang w:val="en-US"/>
        </w:rPr>
        <w:t>startup process</w:t>
      </w:r>
      <w:r w:rsidR="00F54E97" w:rsidRPr="003D662E">
        <w:rPr>
          <w:lang w:val="en-US"/>
        </w:rPr>
        <w:t xml:space="preserve"> </w:t>
      </w:r>
      <w:r w:rsidR="008940A5" w:rsidRPr="003D662E">
        <w:rPr>
          <w:lang w:val="en-US"/>
        </w:rPr>
        <w:t xml:space="preserve">of the platform </w:t>
      </w:r>
      <w:r w:rsidR="00A93AB0" w:rsidRPr="003D662E">
        <w:rPr>
          <w:lang w:val="en-US"/>
        </w:rPr>
        <w:t>have to be made</w:t>
      </w:r>
      <w:r w:rsidR="00F54E97" w:rsidRPr="003D662E">
        <w:rPr>
          <w:lang w:val="en-US"/>
        </w:rPr>
        <w:t xml:space="preserve">. </w:t>
      </w:r>
      <w:r w:rsidR="001E7652" w:rsidRPr="003D662E">
        <w:rPr>
          <w:lang w:val="en-US"/>
        </w:rPr>
        <w:t xml:space="preserve">However, some of these decisions impact testing, as a full startup including AAS sub-models is not always desired or may even break tests. In these cases, it is possible to mock out the </w:t>
      </w:r>
      <w:r w:rsidR="001E7652" w:rsidRPr="003D662E">
        <w:rPr>
          <w:rFonts w:ascii="Consolas" w:hAnsi="Consolas"/>
          <w:lang w:val="en-US"/>
        </w:rPr>
        <w:t>AasFactory</w:t>
      </w:r>
      <w:r w:rsidR="001E7652" w:rsidRPr="003D662E">
        <w:rPr>
          <w:lang w:val="en-US"/>
        </w:rPr>
        <w:t xml:space="preserve"> or to create missing server instances for the platform AAS via the </w:t>
      </w:r>
      <w:r w:rsidR="001E7652" w:rsidRPr="003D662E">
        <w:rPr>
          <w:rFonts w:ascii="Consolas" w:hAnsi="Consolas"/>
          <w:lang w:val="en-US"/>
        </w:rPr>
        <w:t>AasPartRegistry</w:t>
      </w:r>
      <w:r w:rsidR="001E7652" w:rsidRPr="003D662E">
        <w:rPr>
          <w:lang w:val="en-US"/>
        </w:rPr>
        <w:t xml:space="preserve">, both located in the Support Layer (Section </w:t>
      </w:r>
      <w:r w:rsidR="001E7652" w:rsidRPr="003D662E">
        <w:rPr>
          <w:lang w:val="en-US"/>
        </w:rPr>
        <w:fldChar w:fldCharType="begin"/>
      </w:r>
      <w:r w:rsidR="001E7652" w:rsidRPr="003D662E">
        <w:rPr>
          <w:lang w:val="en-US"/>
        </w:rPr>
        <w:instrText xml:space="preserve"> REF _Ref58848700 \r \h </w:instrText>
      </w:r>
      <w:r w:rsidR="003D662E">
        <w:rPr>
          <w:lang w:val="en-US"/>
        </w:rPr>
        <w:instrText xml:space="preserve"> \* MERGEFORMAT </w:instrText>
      </w:r>
      <w:r w:rsidR="001E7652" w:rsidRPr="003D662E">
        <w:rPr>
          <w:lang w:val="en-US"/>
        </w:rPr>
      </w:r>
      <w:r w:rsidR="001E7652" w:rsidRPr="003D662E">
        <w:rPr>
          <w:lang w:val="en-US"/>
        </w:rPr>
        <w:fldChar w:fldCharType="separate"/>
      </w:r>
      <w:r w:rsidR="00C62E87">
        <w:rPr>
          <w:lang w:val="en-US"/>
        </w:rPr>
        <w:t>3.3</w:t>
      </w:r>
      <w:r w:rsidR="001E7652" w:rsidRPr="003D662E">
        <w:rPr>
          <w:lang w:val="en-US"/>
        </w:rPr>
        <w:fldChar w:fldCharType="end"/>
      </w:r>
      <w:r w:rsidR="001E7652" w:rsidRPr="003D662E">
        <w:rPr>
          <w:lang w:val="en-US"/>
        </w:rPr>
        <w:t>).</w:t>
      </w:r>
      <w:r w:rsidR="003031B6" w:rsidRPr="003D662E">
        <w:rPr>
          <w:lang w:val="en-US"/>
        </w:rPr>
        <w:t xml:space="preserve"> </w:t>
      </w:r>
    </w:p>
    <w:p w14:paraId="26745DC9" w14:textId="4483FD2C" w:rsidR="00F54E97" w:rsidRPr="003D662E" w:rsidRDefault="003031B6" w:rsidP="007245E8">
      <w:pPr>
        <w:pStyle w:val="ListParagraph"/>
        <w:numPr>
          <w:ilvl w:val="0"/>
          <w:numId w:val="11"/>
        </w:numPr>
        <w:jc w:val="both"/>
        <w:rPr>
          <w:lang w:val="en-US"/>
        </w:rPr>
      </w:pPr>
      <w:r w:rsidRPr="003D662E">
        <w:rPr>
          <w:lang w:val="en-US"/>
        </w:rPr>
        <w:t xml:space="preserve">Akin, many components make assumptions on </w:t>
      </w:r>
      <w:r w:rsidRPr="003D662E">
        <w:rPr>
          <w:b/>
          <w:lang w:val="en-US"/>
        </w:rPr>
        <w:t>default instances</w:t>
      </w:r>
      <w:r w:rsidRPr="003D662E">
        <w:rPr>
          <w:lang w:val="en-US"/>
        </w:rPr>
        <w:t xml:space="preserve"> </w:t>
      </w:r>
      <w:r w:rsidR="008940A5" w:rsidRPr="003D662E">
        <w:rPr>
          <w:b/>
          <w:lang w:val="en-US"/>
        </w:rPr>
        <w:t>for</w:t>
      </w:r>
      <w:r w:rsidRPr="003D662E">
        <w:rPr>
          <w:b/>
          <w:lang w:val="en-US"/>
        </w:rPr>
        <w:t xml:space="preserve"> alternative components </w:t>
      </w:r>
      <w:r w:rsidR="008940A5" w:rsidRPr="003D662E">
        <w:rPr>
          <w:b/>
          <w:lang w:val="en-US"/>
        </w:rPr>
        <w:t xml:space="preserve">in </w:t>
      </w:r>
      <w:r w:rsidRPr="003D662E">
        <w:rPr>
          <w:b/>
          <w:lang w:val="en-US"/>
        </w:rPr>
        <w:t>testing</w:t>
      </w:r>
      <w:r w:rsidRPr="003D662E">
        <w:rPr>
          <w:lang w:val="en-US"/>
        </w:rPr>
        <w:t>. Typically, we use AMQP as testing protocol (the server is rather easy to use</w:t>
      </w:r>
      <w:r w:rsidR="00A525DB" w:rsidRPr="003D662E">
        <w:rPr>
          <w:lang w:val="en-US"/>
        </w:rPr>
        <w:t xml:space="preserve"> </w:t>
      </w:r>
      <w:r w:rsidRPr="003D662E">
        <w:rPr>
          <w:lang w:val="en-US"/>
        </w:rPr>
        <w:t xml:space="preserve">and the implementation is stable) as well as BaSyx as AAS implementation. </w:t>
      </w:r>
      <w:r w:rsidR="008801CD" w:rsidRPr="003D662E">
        <w:rPr>
          <w:lang w:val="en-US"/>
        </w:rPr>
        <w:t xml:space="preserve">See architecture rule </w:t>
      </w:r>
      <w:r w:rsidR="008801CD" w:rsidRPr="003D662E">
        <w:rPr>
          <w:lang w:val="en-US"/>
        </w:rPr>
        <w:fldChar w:fldCharType="begin"/>
      </w:r>
      <w:r w:rsidR="008801CD" w:rsidRPr="003D662E">
        <w:rPr>
          <w:lang w:val="en-US"/>
        </w:rPr>
        <w:instrText xml:space="preserve"> REF _Ref101367534 \r \h </w:instrText>
      </w:r>
      <w:r w:rsidR="003D662E">
        <w:rPr>
          <w:lang w:val="en-US"/>
        </w:rPr>
        <w:instrText xml:space="preserve"> \* MERGEFORMAT </w:instrText>
      </w:r>
      <w:r w:rsidR="008801CD" w:rsidRPr="003D662E">
        <w:rPr>
          <w:lang w:val="en-US"/>
        </w:rPr>
      </w:r>
      <w:r w:rsidR="008801CD" w:rsidRPr="003D662E">
        <w:rPr>
          <w:lang w:val="en-US"/>
        </w:rPr>
        <w:fldChar w:fldCharType="separate"/>
      </w:r>
      <w:r w:rsidR="00C62E87">
        <w:rPr>
          <w:lang w:val="en-US"/>
        </w:rPr>
        <w:t>C6</w:t>
      </w:r>
      <w:r w:rsidR="008801CD" w:rsidRPr="003D662E">
        <w:rPr>
          <w:lang w:val="en-US"/>
        </w:rPr>
        <w:fldChar w:fldCharType="end"/>
      </w:r>
      <w:r w:rsidR="008801CD" w:rsidRPr="003D662E">
        <w:rPr>
          <w:lang w:val="en-US"/>
        </w:rPr>
        <w:t xml:space="preserve"> and </w:t>
      </w:r>
      <w:r w:rsidR="008801CD" w:rsidRPr="003D662E">
        <w:rPr>
          <w:lang w:val="en-US"/>
        </w:rPr>
        <w:fldChar w:fldCharType="begin"/>
      </w:r>
      <w:r w:rsidR="008801CD" w:rsidRPr="003D662E">
        <w:rPr>
          <w:lang w:val="en-US"/>
        </w:rPr>
        <w:instrText xml:space="preserve"> REF _Ref101367536 \r \h </w:instrText>
      </w:r>
      <w:r w:rsidR="003D662E">
        <w:rPr>
          <w:lang w:val="en-US"/>
        </w:rPr>
        <w:instrText xml:space="preserve"> \* MERGEFORMAT </w:instrText>
      </w:r>
      <w:r w:rsidR="008801CD" w:rsidRPr="003D662E">
        <w:rPr>
          <w:lang w:val="en-US"/>
        </w:rPr>
      </w:r>
      <w:r w:rsidR="008801CD" w:rsidRPr="003D662E">
        <w:rPr>
          <w:lang w:val="en-US"/>
        </w:rPr>
        <w:fldChar w:fldCharType="separate"/>
      </w:r>
      <w:r w:rsidR="00C62E87">
        <w:rPr>
          <w:lang w:val="en-US"/>
        </w:rPr>
        <w:t>C8</w:t>
      </w:r>
      <w:r w:rsidR="008801CD" w:rsidRPr="003D662E">
        <w:rPr>
          <w:lang w:val="en-US"/>
        </w:rPr>
        <w:fldChar w:fldCharType="end"/>
      </w:r>
      <w:r w:rsidR="008801CD" w:rsidRPr="003D662E">
        <w:rPr>
          <w:lang w:val="en-US"/>
        </w:rPr>
        <w:t xml:space="preserve"> in this respect</w:t>
      </w:r>
      <w:r w:rsidRPr="003D662E">
        <w:rPr>
          <w:lang w:val="en-US"/>
        </w:rPr>
        <w:t>.</w:t>
      </w:r>
    </w:p>
    <w:p w14:paraId="2D8371EA" w14:textId="707FDDEF" w:rsidR="00B0463D" w:rsidRPr="003D662E" w:rsidRDefault="00B0463D" w:rsidP="007245E8">
      <w:pPr>
        <w:pStyle w:val="ListParagraph"/>
        <w:numPr>
          <w:ilvl w:val="0"/>
          <w:numId w:val="11"/>
        </w:numPr>
        <w:jc w:val="both"/>
        <w:rPr>
          <w:lang w:val="en-US"/>
        </w:rPr>
      </w:pPr>
      <w:r w:rsidRPr="003D662E">
        <w:rPr>
          <w:lang w:val="en-US"/>
        </w:rPr>
        <w:t>BaSyx and Spring use different versions of</w:t>
      </w:r>
      <w:r w:rsidR="00991C66" w:rsidRPr="003D662E">
        <w:rPr>
          <w:lang w:val="en-US"/>
        </w:rPr>
        <w:t xml:space="preserve"> the </w:t>
      </w:r>
      <w:r w:rsidR="00991C66" w:rsidRPr="003D662E">
        <w:rPr>
          <w:b/>
          <w:lang w:val="en-US"/>
        </w:rPr>
        <w:t>expression language</w:t>
      </w:r>
      <w:r w:rsidRPr="003D662E">
        <w:rPr>
          <w:lang w:val="en-US"/>
        </w:rPr>
        <w:t xml:space="preserve"> </w:t>
      </w:r>
      <w:r w:rsidRPr="003D662E">
        <w:rPr>
          <w:rFonts w:ascii="Consolas" w:hAnsi="Consolas"/>
          <w:lang w:val="en-US"/>
        </w:rPr>
        <w:t>javax.el.el-api</w:t>
      </w:r>
      <w:r w:rsidRPr="003D662E">
        <w:rPr>
          <w:lang w:val="en-US"/>
        </w:rPr>
        <w:t xml:space="preserve">, which, when utilized together </w:t>
      </w:r>
      <w:r w:rsidR="001268F7" w:rsidRPr="003D662E">
        <w:rPr>
          <w:lang w:val="en-US"/>
        </w:rPr>
        <w:t>o</w:t>
      </w:r>
      <w:r w:rsidRPr="003D662E">
        <w:rPr>
          <w:lang w:val="en-US"/>
        </w:rPr>
        <w:t>n the same classpath, prevent Spring Cloud Stream from starting. Wherever possible in installation packages, we try to separate AAS and stream processing, i.e., stream processing components shall run in their own JVMs controlled by a supervisor JVM containing the ECS runtime, which also maintains the representing AAS of the installation part. For uniform technical configuration, it is desirable that the ECS runtime is also started as a Spring application, while use of Spring Cloud Stream sh</w:t>
      </w:r>
      <w:r w:rsidR="00481D1B" w:rsidRPr="003D662E">
        <w:rPr>
          <w:lang w:val="en-US"/>
        </w:rPr>
        <w:t>a</w:t>
      </w:r>
      <w:r w:rsidRPr="003D662E">
        <w:rPr>
          <w:lang w:val="en-US"/>
        </w:rPr>
        <w:t>ll be prevented in there.</w:t>
      </w:r>
    </w:p>
    <w:p w14:paraId="15E55AFD" w14:textId="793173D3" w:rsidR="007B76BB" w:rsidRPr="003D662E" w:rsidRDefault="007B76BB" w:rsidP="007245E8">
      <w:pPr>
        <w:pStyle w:val="ListParagraph"/>
        <w:numPr>
          <w:ilvl w:val="0"/>
          <w:numId w:val="11"/>
        </w:numPr>
        <w:jc w:val="both"/>
        <w:rPr>
          <w:lang w:val="en-US"/>
        </w:rPr>
      </w:pPr>
      <w:r w:rsidRPr="003D662E">
        <w:rPr>
          <w:lang w:val="en-US"/>
        </w:rPr>
        <w:t xml:space="preserve">Different external components depend on </w:t>
      </w:r>
      <w:r w:rsidRPr="003D662E">
        <w:rPr>
          <w:b/>
          <w:lang w:val="en-US"/>
        </w:rPr>
        <w:t>Google Guava</w:t>
      </w:r>
      <w:r w:rsidRPr="003D662E">
        <w:rPr>
          <w:lang w:val="en-US"/>
        </w:rPr>
        <w:t xml:space="preserve"> in </w:t>
      </w:r>
      <w:r w:rsidR="00991C66" w:rsidRPr="003D662E">
        <w:rPr>
          <w:lang w:val="en-US"/>
        </w:rPr>
        <w:t>several</w:t>
      </w:r>
      <w:r w:rsidRPr="003D662E">
        <w:rPr>
          <w:lang w:val="en-US"/>
        </w:rPr>
        <w:t xml:space="preserve"> versions. As a Guava version below 22 prevents some protocol test cases to be executed, we decided to fix Google Guava to version 22 in the platform dependency </w:t>
      </w:r>
      <w:r w:rsidR="009E01C6" w:rsidRPr="003D662E">
        <w:rPr>
          <w:lang w:val="en-US"/>
        </w:rPr>
        <w:t>m</w:t>
      </w:r>
      <w:r w:rsidRPr="003D662E">
        <w:rPr>
          <w:lang w:val="en-US"/>
        </w:rPr>
        <w:t>anagement.</w:t>
      </w:r>
      <w:r w:rsidR="001622A5" w:rsidRPr="003D662E">
        <w:rPr>
          <w:lang w:val="en-US"/>
        </w:rPr>
        <w:t xml:space="preserve"> Similarly, further components may be fixed to rather narrow version ranges in the platform dependencies (and transitively in components such as EASy-Producer).</w:t>
      </w:r>
    </w:p>
    <w:p w14:paraId="17023596" w14:textId="374B2EC1" w:rsidR="004563B9" w:rsidRPr="003D662E" w:rsidRDefault="00357A2D" w:rsidP="007245E8">
      <w:pPr>
        <w:pStyle w:val="ListParagraph"/>
        <w:numPr>
          <w:ilvl w:val="0"/>
          <w:numId w:val="11"/>
        </w:numPr>
        <w:jc w:val="both"/>
        <w:rPr>
          <w:lang w:val="en-US"/>
        </w:rPr>
      </w:pPr>
      <w:r>
        <w:rPr>
          <w:lang w:val="en-US"/>
        </w:rPr>
        <w:t xml:space="preserve">For </w:t>
      </w:r>
      <w:r w:rsidR="00B0463D" w:rsidRPr="003D662E">
        <w:rPr>
          <w:b/>
          <w:lang w:val="en-US"/>
        </w:rPr>
        <w:t>logging</w:t>
      </w:r>
      <w:r w:rsidR="00B0463D" w:rsidRPr="003D662E">
        <w:rPr>
          <w:lang w:val="en-US"/>
        </w:rPr>
        <w:t xml:space="preserve">, </w:t>
      </w:r>
      <w:r>
        <w:rPr>
          <w:lang w:val="en-US"/>
        </w:rPr>
        <w:t xml:space="preserve">we rely on the logging support (see Section </w:t>
      </w:r>
      <w:r>
        <w:rPr>
          <w:lang w:val="en-US"/>
        </w:rPr>
        <w:fldChar w:fldCharType="begin"/>
      </w:r>
      <w:r>
        <w:rPr>
          <w:lang w:val="en-US"/>
        </w:rPr>
        <w:instrText xml:space="preserve"> REF _Ref204189276 \r \h </w:instrText>
      </w:r>
      <w:r>
        <w:rPr>
          <w:lang w:val="en-US"/>
        </w:rPr>
        <w:fldChar w:fldCharType="separate"/>
      </w:r>
      <w:r w:rsidR="00C62E87">
        <w:rPr>
          <w:b/>
          <w:bCs/>
          <w:lang w:val="en-US"/>
        </w:rPr>
        <w:t>Error! Reference source not found.</w:t>
      </w:r>
      <w:r>
        <w:rPr>
          <w:lang w:val="en-US"/>
        </w:rPr>
        <w:fldChar w:fldCharType="end"/>
      </w:r>
      <w:r>
        <w:rPr>
          <w:lang w:val="en-US"/>
        </w:rPr>
        <w:t>)</w:t>
      </w:r>
      <w:r w:rsidR="00B0463D" w:rsidRPr="003D662E">
        <w:rPr>
          <w:lang w:val="en-US"/>
        </w:rPr>
        <w:t xml:space="preserve">. </w:t>
      </w:r>
      <w:r w:rsidR="00823525" w:rsidRPr="003D662E">
        <w:rPr>
          <w:lang w:val="en-US"/>
        </w:rPr>
        <w:t>Logging setup (also called configuration) is typically added during platform instantiation or for testing, also to avoid conflicting setups.</w:t>
      </w:r>
      <w:r w:rsidR="008C1198" w:rsidRPr="003D662E">
        <w:rPr>
          <w:lang w:val="en-US"/>
        </w:rPr>
        <w:t xml:space="preserve"> </w:t>
      </w:r>
    </w:p>
    <w:p w14:paraId="632820A4" w14:textId="55BF9A5E" w:rsidR="00F46383" w:rsidRPr="003D662E" w:rsidRDefault="001556A8" w:rsidP="007245E8">
      <w:pPr>
        <w:pStyle w:val="ListParagraph"/>
        <w:numPr>
          <w:ilvl w:val="0"/>
          <w:numId w:val="11"/>
        </w:numPr>
        <w:jc w:val="both"/>
        <w:rPr>
          <w:lang w:val="en-US"/>
        </w:rPr>
      </w:pPr>
      <w:r w:rsidRPr="003D662E">
        <w:rPr>
          <w:lang w:val="en-US"/>
        </w:rPr>
        <w:t xml:space="preserve">We added a simple resilience mechanism for </w:t>
      </w:r>
      <w:r w:rsidRPr="003D662E">
        <w:rPr>
          <w:b/>
          <w:lang w:val="en-US"/>
        </w:rPr>
        <w:t>failing connections</w:t>
      </w:r>
      <w:r w:rsidRPr="003D662E">
        <w:rPr>
          <w:lang w:val="en-US"/>
        </w:rPr>
        <w:t xml:space="preserve"> to AAS implementation server</w:t>
      </w:r>
      <w:r w:rsidR="00991C66" w:rsidRPr="003D662E">
        <w:rPr>
          <w:lang w:val="en-US"/>
        </w:rPr>
        <w:t>s</w:t>
      </w:r>
      <w:r w:rsidRPr="003D662E">
        <w:rPr>
          <w:lang w:val="en-US"/>
        </w:rPr>
        <w:t xml:space="preserve">. In the version of BaSyx that we are using, implementations of operations, property getters or setters are attached through functors (usually lambda functions) to the AAS. In such a functor, currently the preferred style seems to be to create one connector instance per </w:t>
      </w:r>
      <w:r w:rsidRPr="003D662E">
        <w:rPr>
          <w:lang w:val="en-US"/>
        </w:rPr>
        <w:lastRenderedPageBreak/>
        <w:t xml:space="preserve">operation or property call, which builds up a network connection to an AAS implementation server. </w:t>
      </w:r>
      <w:r w:rsidR="008B6B78" w:rsidRPr="003D662E">
        <w:rPr>
          <w:lang w:val="en-US"/>
        </w:rPr>
        <w:t>If the connection fails, e.g., because the AAS implementation server was intentionally shut down, let’s say when stopping a service through the service manager, the AAS will continue connecting unsuccessfully to that AAS implementation server. At a glance, this only is an issue if the operation or property is addressed. However, in the BaSyx version used in this release, each access to a remotely deployed AAS causes an execution of all these functors</w:t>
      </w:r>
      <w:r w:rsidR="00611AD8" w:rsidRPr="003D662E">
        <w:rPr>
          <w:lang w:val="en-US"/>
        </w:rPr>
        <w:t xml:space="preserve"> (probably to serialize and transport the respective “value”)</w:t>
      </w:r>
      <w:r w:rsidR="008B6B78" w:rsidRPr="003D662E">
        <w:rPr>
          <w:lang w:val="en-US"/>
        </w:rPr>
        <w:t>, leading in some cases to (</w:t>
      </w:r>
      <w:r w:rsidR="00611AD8" w:rsidRPr="003D662E">
        <w:rPr>
          <w:lang w:val="en-US"/>
        </w:rPr>
        <w:t>seemingly</w:t>
      </w:r>
      <w:r w:rsidR="008B6B78" w:rsidRPr="003D662E">
        <w:rPr>
          <w:lang w:val="en-US"/>
        </w:rPr>
        <w:t xml:space="preserve">) endless trials to connect </w:t>
      </w:r>
      <w:r w:rsidR="008F7EC9" w:rsidRPr="003D662E">
        <w:rPr>
          <w:lang w:val="en-US"/>
        </w:rPr>
        <w:t xml:space="preserve">to </w:t>
      </w:r>
      <w:r w:rsidR="008B6B78" w:rsidRPr="003D662E">
        <w:rPr>
          <w:lang w:val="en-US"/>
        </w:rPr>
        <w:t>the intentionally closed server.</w:t>
      </w:r>
      <w:r w:rsidR="00611AD8" w:rsidRPr="003D662E">
        <w:rPr>
          <w:lang w:val="en-US"/>
        </w:rPr>
        <w:t xml:space="preserve"> Although we </w:t>
      </w:r>
      <w:r w:rsidR="00991C66" w:rsidRPr="003D662E">
        <w:rPr>
          <w:lang w:val="en-US"/>
        </w:rPr>
        <w:t xml:space="preserve">delete </w:t>
      </w:r>
      <w:r w:rsidR="00611AD8" w:rsidRPr="003D662E">
        <w:rPr>
          <w:lang w:val="en-US"/>
        </w:rPr>
        <w:t xml:space="preserve">the respective operation/property from the AAS before shutting down the service or the respective AAS implementation server, respectively, </w:t>
      </w:r>
      <w:r w:rsidR="00991C66" w:rsidRPr="003D662E">
        <w:rPr>
          <w:lang w:val="en-US"/>
        </w:rPr>
        <w:t xml:space="preserve">the described </w:t>
      </w:r>
      <w:r w:rsidR="00611AD8" w:rsidRPr="003D662E">
        <w:rPr>
          <w:lang w:val="en-US"/>
        </w:rPr>
        <w:t>behavior occurs.</w:t>
      </w:r>
      <w:r w:rsidR="00991C66" w:rsidRPr="003D662E">
        <w:rPr>
          <w:lang w:val="en-US"/>
        </w:rPr>
        <w:t xml:space="preserve"> As a mitigation and a first step towards </w:t>
      </w:r>
      <w:r w:rsidR="00991C66" w:rsidRPr="003D662E">
        <w:rPr>
          <w:b/>
          <w:lang w:val="en-US"/>
        </w:rPr>
        <w:t>connection resilience</w:t>
      </w:r>
      <w:r w:rsidR="00991C66" w:rsidRPr="003D662E">
        <w:rPr>
          <w:lang w:val="en-US"/>
        </w:rPr>
        <w:t>, the functors attac</w:t>
      </w:r>
      <w:r w:rsidR="006278A6" w:rsidRPr="003D662E">
        <w:rPr>
          <w:lang w:val="en-US"/>
        </w:rPr>
        <w:t>h</w:t>
      </w:r>
      <w:r w:rsidR="00991C66" w:rsidRPr="003D662E">
        <w:rPr>
          <w:lang w:val="en-US"/>
        </w:rPr>
        <w:t xml:space="preserve">ed by the AAS abstraction for BaSyx track erroneous connections for all connector instances and return a constant value on failures. </w:t>
      </w:r>
      <w:r w:rsidR="00705FB9" w:rsidRPr="003D662E">
        <w:rPr>
          <w:lang w:val="en-US"/>
        </w:rPr>
        <w:t xml:space="preserve">As this decision is intentionally global for all connector instances, we also have to revert the decision if the server becomes available again or the same address is used in another context. </w:t>
      </w:r>
      <w:r w:rsidR="00C27A78" w:rsidRPr="003D662E">
        <w:rPr>
          <w:lang w:val="en-US"/>
        </w:rPr>
        <w:t xml:space="preserve">Currently, erroneous connections are disabled </w:t>
      </w:r>
      <w:r w:rsidR="008B6A7E" w:rsidRPr="003D662E">
        <w:rPr>
          <w:lang w:val="en-US"/>
        </w:rPr>
        <w:t xml:space="preserve">by default </w:t>
      </w:r>
      <w:r w:rsidR="00C27A78" w:rsidRPr="003D662E">
        <w:rPr>
          <w:lang w:val="en-US"/>
        </w:rPr>
        <w:t xml:space="preserve">for a time period of one minute. Later versions of the platform shall integrate </w:t>
      </w:r>
      <w:r w:rsidR="00B77E89" w:rsidRPr="003D662E">
        <w:rPr>
          <w:lang w:val="en-US"/>
        </w:rPr>
        <w:t>this behavior with the port release of the network manager or with a connection trial after a given timeout.</w:t>
      </w:r>
    </w:p>
    <w:p w14:paraId="458710EE" w14:textId="317DE6F1" w:rsidR="00B94E88" w:rsidRPr="003D662E" w:rsidRDefault="00B94E88" w:rsidP="007245E8">
      <w:pPr>
        <w:pStyle w:val="ListParagraph"/>
        <w:numPr>
          <w:ilvl w:val="0"/>
          <w:numId w:val="11"/>
        </w:numPr>
        <w:jc w:val="both"/>
        <w:rPr>
          <w:lang w:val="en-US"/>
        </w:rPr>
      </w:pPr>
      <w:r w:rsidRPr="003D662E">
        <w:rPr>
          <w:lang w:val="en-US"/>
        </w:rPr>
        <w:t xml:space="preserve">As </w:t>
      </w:r>
      <w:r w:rsidR="008651C9" w:rsidRPr="003D662E">
        <w:rPr>
          <w:lang w:val="en-US"/>
        </w:rPr>
        <w:t>an operationalization</w:t>
      </w:r>
      <w:r w:rsidRPr="003D662E">
        <w:rPr>
          <w:lang w:val="en-US"/>
        </w:rPr>
        <w:t xml:space="preserve"> of architectural constraint </w:t>
      </w:r>
      <w:r w:rsidR="008651C9" w:rsidRPr="003D662E">
        <w:rPr>
          <w:lang w:val="en-US"/>
        </w:rPr>
        <w:fldChar w:fldCharType="begin"/>
      </w:r>
      <w:r w:rsidR="008651C9" w:rsidRPr="003D662E">
        <w:rPr>
          <w:lang w:val="en-US"/>
        </w:rPr>
        <w:instrText xml:space="preserve"> REF _Ref102807282 \r \h  \* MERGEFORMAT </w:instrText>
      </w:r>
      <w:r w:rsidR="008651C9" w:rsidRPr="003D662E">
        <w:rPr>
          <w:lang w:val="en-US"/>
        </w:rPr>
      </w:r>
      <w:r w:rsidR="008651C9" w:rsidRPr="003D662E">
        <w:rPr>
          <w:lang w:val="en-US"/>
        </w:rPr>
        <w:fldChar w:fldCharType="separate"/>
      </w:r>
      <w:r w:rsidR="00C62E87">
        <w:rPr>
          <w:lang w:val="en-US"/>
        </w:rPr>
        <w:t>C11</w:t>
      </w:r>
      <w:r w:rsidR="008651C9" w:rsidRPr="003D662E">
        <w:rPr>
          <w:lang w:val="en-US"/>
        </w:rPr>
        <w:fldChar w:fldCharType="end"/>
      </w:r>
      <w:r w:rsidRPr="003D662E">
        <w:rPr>
          <w:lang w:val="en-US"/>
        </w:rPr>
        <w:t xml:space="preserve">, we limit the type of the </w:t>
      </w:r>
      <w:r w:rsidRPr="003D662E">
        <w:rPr>
          <w:b/>
          <w:lang w:val="en-US"/>
        </w:rPr>
        <w:t>exceptions</w:t>
      </w:r>
      <w:r w:rsidRPr="003D662E">
        <w:rPr>
          <w:lang w:val="en-US"/>
        </w:rPr>
        <w:t xml:space="preserve"> to be used</w:t>
      </w:r>
      <w:r w:rsidR="006278A6" w:rsidRPr="003D662E">
        <w:rPr>
          <w:lang w:val="en-US"/>
        </w:rPr>
        <w:t xml:space="preserve"> in Java code</w:t>
      </w:r>
      <w:r w:rsidRPr="003D662E">
        <w:rPr>
          <w:lang w:val="en-US"/>
        </w:rPr>
        <w:t xml:space="preserve">. While in Java there is a style of throwing exceptions of different types for different purposes, we decided to use only a few types for a more uniform exception handling, namely, as checked exceptions </w:t>
      </w:r>
      <w:r w:rsidRPr="003D662E">
        <w:rPr>
          <w:rFonts w:ascii="Consolas" w:hAnsi="Consolas"/>
          <w:lang w:val="en-US"/>
        </w:rPr>
        <w:t>IOException</w:t>
      </w:r>
      <w:r w:rsidRPr="003D662E">
        <w:rPr>
          <w:lang w:val="en-US"/>
        </w:rPr>
        <w:t xml:space="preserve"> if any form of input/output may fail, </w:t>
      </w:r>
      <w:r w:rsidRPr="003D662E">
        <w:rPr>
          <w:rFonts w:ascii="Consolas" w:hAnsi="Consolas"/>
          <w:lang w:val="en-US"/>
        </w:rPr>
        <w:t xml:space="preserve">ExecutionException </w:t>
      </w:r>
      <w:r w:rsidRPr="003D662E">
        <w:rPr>
          <w:lang w:val="en-US"/>
        </w:rPr>
        <w:t xml:space="preserve">if processing </w:t>
      </w:r>
      <w:r w:rsidR="00D433B2" w:rsidRPr="003D662E">
        <w:rPr>
          <w:lang w:val="en-US"/>
        </w:rPr>
        <w:t xml:space="preserve">may </w:t>
      </w:r>
      <w:r w:rsidRPr="003D662E">
        <w:rPr>
          <w:lang w:val="en-US"/>
        </w:rPr>
        <w:t xml:space="preserve">fail (in particular indicating failing AAS operations) and </w:t>
      </w:r>
      <w:r w:rsidRPr="003D662E">
        <w:rPr>
          <w:rFonts w:ascii="Consolas" w:hAnsi="Consolas"/>
          <w:lang w:val="en-US"/>
        </w:rPr>
        <w:t>IllegalArgumentException</w:t>
      </w:r>
      <w:r w:rsidRPr="003D662E">
        <w:rPr>
          <w:lang w:val="en-US"/>
        </w:rPr>
        <w:t xml:space="preserve"> as </w:t>
      </w:r>
      <w:r w:rsidR="00D433B2" w:rsidRPr="003D662E">
        <w:rPr>
          <w:lang w:val="en-US"/>
        </w:rPr>
        <w:t>the only unchecked exception if parameters are semantically wrong (e.g., for object construction)</w:t>
      </w:r>
      <w:r w:rsidR="001C5338" w:rsidRPr="003D662E">
        <w:rPr>
          <w:rStyle w:val="FootnoteReference"/>
          <w:lang w:val="en-US"/>
        </w:rPr>
        <w:footnoteReference w:id="106"/>
      </w:r>
      <w:r w:rsidR="00D433B2" w:rsidRPr="003D662E">
        <w:rPr>
          <w:lang w:val="en-US"/>
        </w:rPr>
        <w:t xml:space="preserve">. However, unchecked exceptions may be false friends and shall be used </w:t>
      </w:r>
      <w:r w:rsidR="005B43A6" w:rsidRPr="003D662E">
        <w:rPr>
          <w:lang w:val="en-US"/>
        </w:rPr>
        <w:t>carefully</w:t>
      </w:r>
      <w:r w:rsidR="00D433B2" w:rsidRPr="003D662E">
        <w:rPr>
          <w:lang w:val="en-US"/>
        </w:rPr>
        <w:t>.</w:t>
      </w:r>
      <w:r w:rsidR="008651C9" w:rsidRPr="003D662E">
        <w:rPr>
          <w:lang w:val="en-US"/>
        </w:rPr>
        <w:t xml:space="preserve"> As discussed for </w:t>
      </w:r>
      <w:r w:rsidR="008651C9" w:rsidRPr="003D662E">
        <w:rPr>
          <w:lang w:val="en-US"/>
        </w:rPr>
        <w:fldChar w:fldCharType="begin"/>
      </w:r>
      <w:r w:rsidR="008651C9" w:rsidRPr="003D662E">
        <w:rPr>
          <w:lang w:val="en-US"/>
        </w:rPr>
        <w:instrText xml:space="preserve"> REF _Ref102807282 \r \h  \* MERGEFORMAT </w:instrText>
      </w:r>
      <w:r w:rsidR="008651C9" w:rsidRPr="003D662E">
        <w:rPr>
          <w:lang w:val="en-US"/>
        </w:rPr>
      </w:r>
      <w:r w:rsidR="008651C9" w:rsidRPr="003D662E">
        <w:rPr>
          <w:lang w:val="en-US"/>
        </w:rPr>
        <w:fldChar w:fldCharType="separate"/>
      </w:r>
      <w:r w:rsidR="00C62E87">
        <w:rPr>
          <w:lang w:val="en-US"/>
        </w:rPr>
        <w:t>C11</w:t>
      </w:r>
      <w:r w:rsidR="008651C9" w:rsidRPr="003D662E">
        <w:rPr>
          <w:lang w:val="en-US"/>
        </w:rPr>
        <w:fldChar w:fldCharType="end"/>
      </w:r>
      <w:r w:rsidR="008651C9" w:rsidRPr="003D662E">
        <w:rPr>
          <w:lang w:val="en-US"/>
        </w:rPr>
        <w:t xml:space="preserve">, emitting exception information like stack traces to the console is generally forbidden and logging shall not be considered as the best or only option </w:t>
      </w:r>
      <w:r w:rsidR="001C5338" w:rsidRPr="003D662E">
        <w:rPr>
          <w:lang w:val="en-US"/>
        </w:rPr>
        <w:t xml:space="preserve">but </w:t>
      </w:r>
      <w:r w:rsidR="008651C9" w:rsidRPr="003D662E">
        <w:rPr>
          <w:lang w:val="en-US"/>
        </w:rPr>
        <w:t xml:space="preserve">rather </w:t>
      </w:r>
      <w:r w:rsidR="001C5338" w:rsidRPr="003D662E">
        <w:rPr>
          <w:lang w:val="en-US"/>
        </w:rPr>
        <w:t>as</w:t>
      </w:r>
      <w:r w:rsidR="008651C9" w:rsidRPr="003D662E">
        <w:rPr>
          <w:lang w:val="en-US"/>
        </w:rPr>
        <w:t xml:space="preserve"> the ultimat</w:t>
      </w:r>
      <w:r w:rsidR="001C5338" w:rsidRPr="003D662E">
        <w:rPr>
          <w:lang w:val="en-US"/>
        </w:rPr>
        <w:t>e</w:t>
      </w:r>
      <w:r w:rsidR="008651C9" w:rsidRPr="003D662E">
        <w:rPr>
          <w:lang w:val="en-US"/>
        </w:rPr>
        <w:t xml:space="preserve"> option if no other exception handling like alternative/default processing or recovery is possible. </w:t>
      </w:r>
      <w:r w:rsidR="001C2DFE" w:rsidRPr="003D662E">
        <w:rPr>
          <w:lang w:val="en-US"/>
        </w:rPr>
        <w:t xml:space="preserve">Logging of exception traces </w:t>
      </w:r>
      <w:r w:rsidR="000175AD" w:rsidRPr="003D662E">
        <w:rPr>
          <w:lang w:val="en-US"/>
        </w:rPr>
        <w:t>shall only be applied if one cannot clearly distinguish between an error or a warning situation</w:t>
      </w:r>
      <w:r w:rsidR="001C2DFE" w:rsidRPr="003D662E">
        <w:rPr>
          <w:lang w:val="en-US"/>
        </w:rPr>
        <w:t>.</w:t>
      </w:r>
    </w:p>
    <w:p w14:paraId="4BF84D65" w14:textId="299BBA7A" w:rsidR="00B902EC" w:rsidRDefault="00706EB7" w:rsidP="007245E8">
      <w:pPr>
        <w:pStyle w:val="ListParagraph"/>
        <w:numPr>
          <w:ilvl w:val="0"/>
          <w:numId w:val="11"/>
        </w:numPr>
        <w:jc w:val="both"/>
        <w:rPr>
          <w:lang w:val="en-US"/>
        </w:rPr>
      </w:pPr>
      <w:r w:rsidRPr="003D662E">
        <w:rPr>
          <w:lang w:val="en-US"/>
        </w:rPr>
        <w:t xml:space="preserve">Test artifacts shall be strictly separated from production artifacts as already mentioned in Section </w:t>
      </w:r>
      <w:r w:rsidRPr="003D662E">
        <w:rPr>
          <w:lang w:val="en-US"/>
        </w:rPr>
        <w:fldChar w:fldCharType="begin"/>
      </w:r>
      <w:r w:rsidRPr="003D662E">
        <w:rPr>
          <w:lang w:val="en-US"/>
        </w:rPr>
        <w:instrText xml:space="preserve"> REF _Ref58848073 \r \h </w:instrText>
      </w:r>
      <w:r w:rsidR="003D662E">
        <w:rPr>
          <w:lang w:val="en-US"/>
        </w:rPr>
        <w:instrText xml:space="preserve"> \* MERGEFORMAT </w:instrText>
      </w:r>
      <w:r w:rsidRPr="003D662E">
        <w:rPr>
          <w:lang w:val="en-US"/>
        </w:rPr>
      </w:r>
      <w:r w:rsidRPr="003D662E">
        <w:rPr>
          <w:lang w:val="en-US"/>
        </w:rPr>
        <w:fldChar w:fldCharType="separate"/>
      </w:r>
      <w:r w:rsidR="00C62E87">
        <w:rPr>
          <w:lang w:val="en-US"/>
        </w:rPr>
        <w:t>7.1</w:t>
      </w:r>
      <w:r w:rsidRPr="003D662E">
        <w:rPr>
          <w:lang w:val="en-US"/>
        </w:rPr>
        <w:fldChar w:fldCharType="end"/>
      </w:r>
      <w:r w:rsidRPr="003D662E">
        <w:rPr>
          <w:lang w:val="en-US"/>
        </w:rPr>
        <w:t>.</w:t>
      </w:r>
    </w:p>
    <w:p w14:paraId="29A4F98D" w14:textId="77777777" w:rsidR="00B902EC" w:rsidRDefault="00B902EC">
      <w:pPr>
        <w:rPr>
          <w:lang w:val="en-US"/>
        </w:rPr>
      </w:pPr>
      <w:r>
        <w:rPr>
          <w:lang w:val="en-US"/>
        </w:rPr>
        <w:br w:type="page"/>
      </w:r>
    </w:p>
    <w:p w14:paraId="37A94FE7" w14:textId="2B57ABA8" w:rsidR="00706EB7" w:rsidRDefault="00B80572" w:rsidP="00B902EC">
      <w:pPr>
        <w:pStyle w:val="ListParagraph"/>
        <w:jc w:val="center"/>
        <w:rPr>
          <w:lang w:val="en-US"/>
        </w:rPr>
      </w:pPr>
      <w:r>
        <w:rPr>
          <w:noProof/>
        </w:rPr>
        <w:lastRenderedPageBreak/>
        <w:drawing>
          <wp:inline distT="0" distB="0" distL="0" distR="0" wp14:anchorId="5D6108B9" wp14:editId="04E7AFAE">
            <wp:extent cx="2435921" cy="3459480"/>
            <wp:effectExtent l="0" t="0" r="254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446183" cy="3474054"/>
                    </a:xfrm>
                    <a:prstGeom prst="rect">
                      <a:avLst/>
                    </a:prstGeom>
                  </pic:spPr>
                </pic:pic>
              </a:graphicData>
            </a:graphic>
          </wp:inline>
        </w:drawing>
      </w:r>
    </w:p>
    <w:p w14:paraId="6C946988" w14:textId="0D7D0876" w:rsidR="00B902EC" w:rsidRPr="003D662E" w:rsidRDefault="00B902EC" w:rsidP="00B902EC">
      <w:pPr>
        <w:pStyle w:val="Caption"/>
        <w:jc w:val="center"/>
        <w:rPr>
          <w:lang w:val="en-US"/>
        </w:rPr>
      </w:pPr>
      <w:bookmarkStart w:id="269" w:name="_Ref102895787"/>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C62E87">
        <w:rPr>
          <w:noProof/>
          <w:lang w:val="en-US"/>
        </w:rPr>
        <w:t>65</w:t>
      </w:r>
      <w:r w:rsidRPr="003D662E">
        <w:fldChar w:fldCharType="end"/>
      </w:r>
      <w:bookmarkEnd w:id="269"/>
      <w:r w:rsidRPr="003D662E">
        <w:rPr>
          <w:lang w:val="en-US"/>
        </w:rPr>
        <w:t>: Structure of the component template “basicMaven” in the GitHub repository.</w:t>
      </w:r>
    </w:p>
    <w:p w14:paraId="587B3CDD" w14:textId="148FA538" w:rsidR="009632E9" w:rsidRPr="003D662E" w:rsidRDefault="00706EB7" w:rsidP="00706EB7">
      <w:pPr>
        <w:jc w:val="both"/>
        <w:rPr>
          <w:lang w:val="en-US"/>
        </w:rPr>
      </w:pPr>
      <w:r w:rsidRPr="003D662E">
        <w:rPr>
          <w:lang w:val="en-US"/>
        </w:rPr>
        <w:t xml:space="preserve">For easing the implementation of new components or examples, we provide several templates that already have built in conventions and development setup. </w:t>
      </w:r>
      <w:r w:rsidRPr="003D662E">
        <w:rPr>
          <w:lang w:val="en-US"/>
        </w:rPr>
        <w:fldChar w:fldCharType="begin"/>
      </w:r>
      <w:r w:rsidRPr="003D662E">
        <w:rPr>
          <w:lang w:val="en-US"/>
        </w:rPr>
        <w:instrText xml:space="preserve"> REF _Ref102895787 \h </w:instrText>
      </w:r>
      <w:r w:rsidR="0004492F" w:rsidRPr="003D662E">
        <w:rPr>
          <w:lang w:val="en-US"/>
        </w:rPr>
        <w:instrText xml:space="preserve"> \* MERGEFORMAT </w:instrText>
      </w:r>
      <w:r w:rsidRPr="003D662E">
        <w:rPr>
          <w:lang w:val="en-US"/>
        </w:rPr>
      </w:r>
      <w:r w:rsidRPr="003D662E">
        <w:rPr>
          <w:lang w:val="en-US"/>
        </w:rPr>
        <w:fldChar w:fldCharType="separate"/>
      </w:r>
      <w:r w:rsidR="00C62E87" w:rsidRPr="003D662E">
        <w:rPr>
          <w:lang w:val="en-US"/>
        </w:rPr>
        <w:t xml:space="preserve">Figure </w:t>
      </w:r>
      <w:r w:rsidR="00C62E87">
        <w:rPr>
          <w:noProof/>
          <w:lang w:val="en-US"/>
        </w:rPr>
        <w:t>65</w:t>
      </w:r>
      <w:r w:rsidRPr="003D662E">
        <w:rPr>
          <w:lang w:val="en-US"/>
        </w:rPr>
        <w:fldChar w:fldCharType="end"/>
      </w:r>
      <w:r w:rsidR="009632E9" w:rsidRPr="003D662E">
        <w:rPr>
          <w:lang w:val="en-US"/>
        </w:rPr>
        <w:t xml:space="preserve"> illustrates the template for a Maven-based Java component</w:t>
      </w:r>
      <w:r w:rsidR="00F344BA" w:rsidRPr="003D662E">
        <w:rPr>
          <w:rStyle w:val="FootnoteReference"/>
          <w:lang w:val="en-US"/>
        </w:rPr>
        <w:footnoteReference w:id="107"/>
      </w:r>
      <w:r w:rsidR="009632E9" w:rsidRPr="003D662E">
        <w:rPr>
          <w:lang w:val="en-US"/>
        </w:rPr>
        <w:t xml:space="preserve">. </w:t>
      </w:r>
    </w:p>
    <w:p w14:paraId="2CAE7035" w14:textId="4655695A" w:rsidR="00706EB7" w:rsidRPr="003D662E" w:rsidRDefault="009632E9" w:rsidP="007245E8">
      <w:pPr>
        <w:pStyle w:val="ListParagraph"/>
        <w:numPr>
          <w:ilvl w:val="0"/>
          <w:numId w:val="35"/>
        </w:numPr>
        <w:jc w:val="both"/>
        <w:rPr>
          <w:lang w:val="en-US"/>
        </w:rPr>
      </w:pPr>
      <w:r w:rsidRPr="003D662E">
        <w:rPr>
          <w:lang w:val="en-US"/>
        </w:rPr>
        <w:t>The name of the project indicates the component name that shall be reflected in the java packages for production and testing code as well as in the Maven POM file. The name of the test package shall start with “test”, but if too many methods have to be declared public to be accessible to tests, the package may directly start with “de” to allow for package access.  Packages shall be documented (</w:t>
      </w:r>
      <w:r w:rsidRPr="003D662E">
        <w:rPr>
          <w:rFonts w:ascii="Consolas" w:hAnsi="Consolas"/>
          <w:lang w:val="en-US"/>
        </w:rPr>
        <w:t>package-info.java</w:t>
      </w:r>
      <w:r w:rsidRPr="003D662E">
        <w:rPr>
          <w:lang w:val="en-US"/>
        </w:rPr>
        <w:t>), the main test suite i</w:t>
      </w:r>
      <w:r w:rsidR="0044520A" w:rsidRPr="003D662E">
        <w:rPr>
          <w:lang w:val="en-US"/>
        </w:rPr>
        <w:t xml:space="preserve">s </w:t>
      </w:r>
      <w:r w:rsidR="0044520A" w:rsidRPr="003D662E">
        <w:rPr>
          <w:rFonts w:ascii="Consolas" w:hAnsi="Consolas"/>
          <w:lang w:val="en-US"/>
        </w:rPr>
        <w:t>AllTests.java</w:t>
      </w:r>
      <w:r w:rsidR="0044520A" w:rsidRPr="003D662E">
        <w:rPr>
          <w:lang w:val="en-US"/>
        </w:rPr>
        <w:t xml:space="preserve"> in the test package (only tests declared there will be executed).</w:t>
      </w:r>
    </w:p>
    <w:p w14:paraId="55B774FA" w14:textId="1F7E2D0E" w:rsidR="0044520A" w:rsidRPr="003D662E" w:rsidRDefault="0044520A" w:rsidP="007245E8">
      <w:pPr>
        <w:pStyle w:val="ListParagraph"/>
        <w:numPr>
          <w:ilvl w:val="0"/>
          <w:numId w:val="35"/>
        </w:numPr>
        <w:jc w:val="both"/>
        <w:rPr>
          <w:lang w:val="en-US"/>
        </w:rPr>
      </w:pPr>
      <w:r w:rsidRPr="003D662E">
        <w:rPr>
          <w:lang w:val="en-US"/>
        </w:rPr>
        <w:t xml:space="preserve">The component is by default </w:t>
      </w:r>
      <w:r w:rsidR="0077385D" w:rsidRPr="003D662E">
        <w:rPr>
          <w:lang w:val="en-US"/>
        </w:rPr>
        <w:t xml:space="preserve">developed </w:t>
      </w:r>
      <w:r w:rsidRPr="003D662E">
        <w:rPr>
          <w:lang w:val="en-US"/>
        </w:rPr>
        <w:t>for JDK 1</w:t>
      </w:r>
      <w:r w:rsidR="00B80572">
        <w:rPr>
          <w:lang w:val="en-US"/>
        </w:rPr>
        <w:t>7</w:t>
      </w:r>
      <w:r w:rsidR="005D319D">
        <w:rPr>
          <w:lang w:val="en-US"/>
        </w:rPr>
        <w:t xml:space="preserve"> as specified as</w:t>
      </w:r>
      <w:r w:rsidRPr="003D662E">
        <w:rPr>
          <w:lang w:val="en-US"/>
        </w:rPr>
        <w:t xml:space="preserve"> system library and compiler settings in the Maven POM. </w:t>
      </w:r>
      <w:r w:rsidR="005D319D">
        <w:rPr>
          <w:lang w:val="en-US"/>
        </w:rPr>
        <w:t>Where applicable p</w:t>
      </w:r>
      <w:r w:rsidR="00F344BA" w:rsidRPr="003D662E">
        <w:rPr>
          <w:lang w:val="en-US"/>
        </w:rPr>
        <w:t>lease</w:t>
      </w:r>
      <w:r w:rsidRPr="003D662E">
        <w:rPr>
          <w:lang w:val="en-US"/>
        </w:rPr>
        <w:t xml:space="preserve"> </w:t>
      </w:r>
      <w:r w:rsidR="005D319D">
        <w:rPr>
          <w:lang w:val="en-US"/>
        </w:rPr>
        <w:t xml:space="preserve">rely on the platform’s JDK version, i.e., </w:t>
      </w:r>
      <w:r w:rsidRPr="003D662E">
        <w:rPr>
          <w:lang w:val="en-US"/>
        </w:rPr>
        <w:t xml:space="preserve">the </w:t>
      </w:r>
      <w:r w:rsidR="00F344BA" w:rsidRPr="003D662E">
        <w:rPr>
          <w:lang w:val="en-US"/>
        </w:rPr>
        <w:t>smallest possible</w:t>
      </w:r>
      <w:r w:rsidRPr="003D662E">
        <w:rPr>
          <w:lang w:val="en-US"/>
        </w:rPr>
        <w:t xml:space="preserve"> JDK version for compatibility.</w:t>
      </w:r>
    </w:p>
    <w:p w14:paraId="0772D845" w14:textId="5FD7F6A1" w:rsidR="0044520A" w:rsidRPr="003D662E" w:rsidRDefault="0044520A" w:rsidP="007245E8">
      <w:pPr>
        <w:pStyle w:val="ListParagraph"/>
        <w:numPr>
          <w:ilvl w:val="0"/>
          <w:numId w:val="35"/>
        </w:numPr>
        <w:jc w:val="both"/>
        <w:rPr>
          <w:lang w:val="en-US"/>
        </w:rPr>
      </w:pPr>
      <w:r w:rsidRPr="003D662E">
        <w:rPr>
          <w:lang w:val="en-US"/>
        </w:rPr>
        <w:t xml:space="preserve">The component template ships with a checkstyle setup taking the style information from the </w:t>
      </w:r>
      <w:r w:rsidRPr="003D662E">
        <w:rPr>
          <w:rFonts w:ascii="Consolas" w:hAnsi="Consolas"/>
          <w:lang w:val="en-US"/>
        </w:rPr>
        <w:t>platformDependencies</w:t>
      </w:r>
      <w:r w:rsidRPr="003D662E">
        <w:rPr>
          <w:lang w:val="en-US"/>
        </w:rPr>
        <w:t xml:space="preserve"> project (which must be obtained from </w:t>
      </w:r>
      <w:r w:rsidR="00BA0C78" w:rsidRPr="003D662E">
        <w:rPr>
          <w:lang w:val="en-US"/>
        </w:rPr>
        <w:t>G</w:t>
      </w:r>
      <w:r w:rsidRPr="003D662E">
        <w:rPr>
          <w:lang w:val="en-US"/>
        </w:rPr>
        <w:t>it</w:t>
      </w:r>
      <w:r w:rsidR="00BA0C78" w:rsidRPr="003D662E">
        <w:rPr>
          <w:lang w:val="en-US"/>
        </w:rPr>
        <w:t>H</w:t>
      </w:r>
      <w:r w:rsidRPr="003D662E">
        <w:rPr>
          <w:lang w:val="en-US"/>
        </w:rPr>
        <w:t>ub and installed by Maven before) use.</w:t>
      </w:r>
      <w:r w:rsidR="00B31FB9">
        <w:rPr>
          <w:lang w:val="en-US"/>
        </w:rPr>
        <w:t xml:space="preserve"> If you plan to realize an implementation component/plugin, please check whether </w:t>
      </w:r>
      <w:r w:rsidR="00B31FB9" w:rsidRPr="003D662E">
        <w:rPr>
          <w:rFonts w:ascii="Consolas" w:hAnsi="Consolas"/>
          <w:lang w:val="en-US"/>
        </w:rPr>
        <w:t>platformDependencies</w:t>
      </w:r>
      <w:r w:rsidR="00B31FB9">
        <w:rPr>
          <w:rFonts w:ascii="Consolas" w:hAnsi="Consolas"/>
          <w:lang w:val="en-US"/>
        </w:rPr>
        <w:t>BOM</w:t>
      </w:r>
      <w:r w:rsidR="00B31FB9">
        <w:rPr>
          <w:lang w:val="en-US"/>
        </w:rPr>
        <w:t xml:space="preserve"> or </w:t>
      </w:r>
      <w:r w:rsidR="00B31FB9" w:rsidRPr="003D662E">
        <w:rPr>
          <w:rFonts w:ascii="Consolas" w:hAnsi="Consolas"/>
          <w:lang w:val="en-US"/>
        </w:rPr>
        <w:t>platformDependencies</w:t>
      </w:r>
      <w:r w:rsidR="00B31FB9">
        <w:rPr>
          <w:rFonts w:ascii="Consolas" w:hAnsi="Consolas"/>
          <w:lang w:val="en-US"/>
        </w:rPr>
        <w:t>Spring</w:t>
      </w:r>
      <w:r w:rsidR="00B31FB9">
        <w:rPr>
          <w:lang w:val="en-US"/>
        </w:rPr>
        <w:t xml:space="preserve"> is more adequate rather than re-defining managed dependencies.</w:t>
      </w:r>
      <w:r w:rsidR="00027F12">
        <w:rPr>
          <w:lang w:val="en-US"/>
        </w:rPr>
        <w:t xml:space="preserve"> Please also consider, that certain support plugins (cf. </w:t>
      </w:r>
      <w:r w:rsidR="00027F12">
        <w:rPr>
          <w:lang w:val="en-US"/>
        </w:rPr>
        <w:fldChar w:fldCharType="begin"/>
      </w:r>
      <w:r w:rsidR="00027F12">
        <w:rPr>
          <w:lang w:val="en-US"/>
        </w:rPr>
        <w:instrText xml:space="preserve"> REF _Ref209788583 \h </w:instrText>
      </w:r>
      <w:r w:rsidR="00027F12">
        <w:rPr>
          <w:lang w:val="en-US"/>
        </w:rPr>
      </w:r>
      <w:r w:rsidR="00027F12">
        <w:rPr>
          <w:lang w:val="en-US"/>
        </w:rPr>
        <w:fldChar w:fldCharType="separate"/>
      </w:r>
      <w:r w:rsidR="00C62E87" w:rsidRPr="003D662E">
        <w:rPr>
          <w:lang w:val="en-US"/>
        </w:rPr>
        <w:t xml:space="preserve">Table </w:t>
      </w:r>
      <w:r w:rsidR="00C62E87">
        <w:rPr>
          <w:noProof/>
          <w:lang w:val="en-US"/>
        </w:rPr>
        <w:t>4</w:t>
      </w:r>
      <w:r w:rsidR="00027F12">
        <w:rPr>
          <w:lang w:val="en-US"/>
        </w:rPr>
        <w:fldChar w:fldCharType="end"/>
      </w:r>
      <w:r w:rsidR="00027F12">
        <w:rPr>
          <w:lang w:val="en-US"/>
        </w:rPr>
        <w:t>) with helpful functionalities do exist and shall be used over re-including similar dependencies.</w:t>
      </w:r>
    </w:p>
    <w:p w14:paraId="2526CD4F" w14:textId="65CD1554" w:rsidR="0044520A" w:rsidRPr="003D662E" w:rsidRDefault="0044520A" w:rsidP="007245E8">
      <w:pPr>
        <w:pStyle w:val="ListParagraph"/>
        <w:numPr>
          <w:ilvl w:val="0"/>
          <w:numId w:val="35"/>
        </w:numPr>
        <w:jc w:val="both"/>
        <w:rPr>
          <w:lang w:val="en-US"/>
        </w:rPr>
      </w:pPr>
      <w:r w:rsidRPr="003D662E">
        <w:rPr>
          <w:lang w:val="en-US"/>
        </w:rPr>
        <w:t xml:space="preserve">There is a default </w:t>
      </w:r>
      <w:r w:rsidRPr="003D662E">
        <w:rPr>
          <w:rFonts w:ascii="Consolas" w:hAnsi="Consolas"/>
          <w:lang w:val="en-US"/>
        </w:rPr>
        <w:t>.gitignore</w:t>
      </w:r>
      <w:r w:rsidRPr="003D662E">
        <w:rPr>
          <w:lang w:val="en-US"/>
        </w:rPr>
        <w:t xml:space="preserve"> file that excludes the target folder. Please ensure that only needed files that are not generated/obtained during the build process are committed, e.g., the configuration model (usually in </w:t>
      </w:r>
      <w:r w:rsidR="004765CE">
        <w:rPr>
          <w:rFonts w:ascii="Consolas" w:hAnsi="Consolas"/>
          <w:lang w:val="en-US"/>
        </w:rPr>
        <w:t>target</w:t>
      </w:r>
      <w:r w:rsidRPr="003D662E">
        <w:rPr>
          <w:rFonts w:ascii="Consolas" w:hAnsi="Consolas"/>
          <w:lang w:val="en-US"/>
        </w:rPr>
        <w:t>/easy</w:t>
      </w:r>
      <w:r w:rsidRPr="003D662E">
        <w:rPr>
          <w:lang w:val="en-US"/>
        </w:rPr>
        <w:t xml:space="preserve">) shall not be committed rather than obtained from its Maven deployment (usually phase </w:t>
      </w:r>
      <w:r w:rsidRPr="003D662E">
        <w:rPr>
          <w:rFonts w:ascii="Consolas" w:hAnsi="Consolas"/>
          <w:lang w:val="en-US"/>
        </w:rPr>
        <w:t>generate-sources</w:t>
      </w:r>
      <w:r w:rsidRPr="003D662E">
        <w:rPr>
          <w:lang w:val="en-US"/>
        </w:rPr>
        <w:t xml:space="preserve">) so that model updates can easily be followed by issuing that command, also during automated builds. </w:t>
      </w:r>
    </w:p>
    <w:p w14:paraId="216F7577" w14:textId="7BDEAE65" w:rsidR="00677115" w:rsidRPr="003D662E" w:rsidRDefault="00677115" w:rsidP="007245E8">
      <w:pPr>
        <w:pStyle w:val="ListParagraph"/>
        <w:numPr>
          <w:ilvl w:val="0"/>
          <w:numId w:val="35"/>
        </w:numPr>
        <w:jc w:val="both"/>
        <w:rPr>
          <w:lang w:val="en-US"/>
        </w:rPr>
      </w:pPr>
      <w:r w:rsidRPr="003D662E">
        <w:rPr>
          <w:lang w:val="en-US"/>
        </w:rPr>
        <w:t xml:space="preserve">The </w:t>
      </w:r>
      <w:r w:rsidRPr="003D662E">
        <w:rPr>
          <w:rFonts w:ascii="Consolas" w:hAnsi="Consolas"/>
          <w:lang w:val="en-US"/>
        </w:rPr>
        <w:t>build-jk.xml</w:t>
      </w:r>
      <w:r w:rsidRPr="003D662E">
        <w:rPr>
          <w:lang w:val="en-US"/>
        </w:rPr>
        <w:t xml:space="preserve"> file is needed as starting point for the continuous integration (Jenkins, therefore “</w:t>
      </w:r>
      <w:r w:rsidRPr="003D662E">
        <w:rPr>
          <w:rFonts w:ascii="Consolas" w:hAnsi="Consolas"/>
          <w:lang w:val="en-US"/>
        </w:rPr>
        <w:t>-jk</w:t>
      </w:r>
      <w:r w:rsidRPr="003D662E">
        <w:rPr>
          <w:lang w:val="en-US"/>
        </w:rPr>
        <w:t xml:space="preserve">”). This file refers to further ANT imports containing the settings for Jenkins as </w:t>
      </w:r>
      <w:r w:rsidRPr="003D662E">
        <w:rPr>
          <w:lang w:val="en-US"/>
        </w:rPr>
        <w:lastRenderedPageBreak/>
        <w:t xml:space="preserve">well as macros for Maven execution and deployment. As these files are in other repositories, it may be that your IDE issues errors about missing files. You can ignore these errors. Upon first use of the template, please change the name of the project as well as the pattern for the files to be taken from the Maven target folder for Maven deployment. In specific cases, further adjustments are needed here. Some example projects do not have this file rather than a build.sh Linux script, which in </w:t>
      </w:r>
      <w:r w:rsidR="0094664B" w:rsidRPr="003D662E">
        <w:rPr>
          <w:lang w:val="en-US"/>
        </w:rPr>
        <w:t>these</w:t>
      </w:r>
      <w:r w:rsidRPr="003D662E">
        <w:rPr>
          <w:lang w:val="en-US"/>
        </w:rPr>
        <w:t xml:space="preserve"> cases is (so far) more convenient then an ANT file.</w:t>
      </w:r>
    </w:p>
    <w:p w14:paraId="675BEBB3" w14:textId="47A42729" w:rsidR="007B0F60" w:rsidRPr="003D662E" w:rsidRDefault="007B0F60" w:rsidP="007245E8">
      <w:pPr>
        <w:pStyle w:val="ListParagraph"/>
        <w:numPr>
          <w:ilvl w:val="0"/>
          <w:numId w:val="35"/>
        </w:numPr>
        <w:jc w:val="both"/>
        <w:rPr>
          <w:lang w:val="en-US"/>
        </w:rPr>
      </w:pPr>
      <w:r w:rsidRPr="003D662E">
        <w:rPr>
          <w:rFonts w:ascii="Consolas" w:hAnsi="Consolas"/>
          <w:lang w:val="en-US"/>
        </w:rPr>
        <w:t>pom.xml</w:t>
      </w:r>
      <w:r w:rsidRPr="003D662E">
        <w:rPr>
          <w:lang w:val="en-US"/>
        </w:rPr>
        <w:t xml:space="preserve"> is the Maven build specification. Usually, it declares the platform dependencies as parent, defines only its </w:t>
      </w:r>
      <w:r w:rsidRPr="003D662E">
        <w:rPr>
          <w:rFonts w:ascii="Consolas" w:hAnsi="Consolas"/>
          <w:lang w:val="en-US"/>
        </w:rPr>
        <w:t>artifactId</w:t>
      </w:r>
      <w:r w:rsidRPr="003D662E">
        <w:rPr>
          <w:lang w:val="en-US"/>
        </w:rPr>
        <w:t xml:space="preserve"> (taking over the IIP-Ecosphere group), its deployment form, name, description and dependencies. The build plugins are inherited from the parent. In some cases, e.g., for obtaining/unpacking specific artifacts like the configuration model further steps can be added, which usually extend the existing build setup.</w:t>
      </w:r>
    </w:p>
    <w:p w14:paraId="05C60E9F" w14:textId="2C4883C2" w:rsidR="00D33277" w:rsidRPr="003D662E" w:rsidRDefault="00D33277" w:rsidP="007245E8">
      <w:pPr>
        <w:pStyle w:val="ListParagraph"/>
        <w:numPr>
          <w:ilvl w:val="0"/>
          <w:numId w:val="35"/>
        </w:numPr>
        <w:jc w:val="both"/>
        <w:rPr>
          <w:lang w:val="en-US"/>
        </w:rPr>
      </w:pPr>
      <w:r w:rsidRPr="003D662E">
        <w:rPr>
          <w:lang w:val="en-US"/>
        </w:rPr>
        <w:t xml:space="preserve">Ultimately, </w:t>
      </w:r>
      <w:r w:rsidRPr="003D662E">
        <w:rPr>
          <w:rFonts w:ascii="Consolas" w:hAnsi="Consolas"/>
          <w:lang w:val="en-US"/>
        </w:rPr>
        <w:t>README.md</w:t>
      </w:r>
      <w:r w:rsidRPr="003D662E">
        <w:rPr>
          <w:lang w:val="en-US"/>
        </w:rPr>
        <w:t xml:space="preserve"> is the readable documentation of this component. It sh</w:t>
      </w:r>
      <w:r w:rsidR="00886E64" w:rsidRPr="003D662E">
        <w:rPr>
          <w:lang w:val="en-US"/>
        </w:rPr>
        <w:t>a</w:t>
      </w:r>
      <w:r w:rsidRPr="003D662E">
        <w:rPr>
          <w:lang w:val="en-US"/>
        </w:rPr>
        <w:t xml:space="preserve">ll briefly explain the </w:t>
      </w:r>
      <w:r w:rsidR="00886E64" w:rsidRPr="003D662E">
        <w:rPr>
          <w:lang w:val="en-US"/>
        </w:rPr>
        <w:t>aim of the component, its setup (Yaml-Structure), its specific requirements/limitations but also actual issues and problems. Please keep this file up to date.</w:t>
      </w:r>
      <w:r w:rsidR="008234DF" w:rsidRPr="003D662E">
        <w:rPr>
          <w:lang w:val="en-US"/>
        </w:rPr>
        <w:t xml:space="preserve"> Upon first commit, this file shall be linked into the parent </w:t>
      </w:r>
      <w:r w:rsidR="00BA0C78" w:rsidRPr="003D662E">
        <w:rPr>
          <w:lang w:val="en-US"/>
        </w:rPr>
        <w:t>G</w:t>
      </w:r>
      <w:r w:rsidR="008234DF" w:rsidRPr="003D662E">
        <w:rPr>
          <w:lang w:val="en-US"/>
        </w:rPr>
        <w:t>it</w:t>
      </w:r>
      <w:r w:rsidR="00BA0C78" w:rsidRPr="003D662E">
        <w:rPr>
          <w:lang w:val="en-US"/>
        </w:rPr>
        <w:t>H</w:t>
      </w:r>
      <w:r w:rsidR="008234DF" w:rsidRPr="003D662E">
        <w:rPr>
          <w:lang w:val="en-US"/>
        </w:rPr>
        <w:t xml:space="preserve">ub folder </w:t>
      </w:r>
      <w:r w:rsidR="008234DF" w:rsidRPr="003D662E">
        <w:rPr>
          <w:rFonts w:ascii="Consolas" w:hAnsi="Consolas"/>
          <w:lang w:val="en-US"/>
        </w:rPr>
        <w:t>README.md</w:t>
      </w:r>
      <w:r w:rsidR="008234DF" w:rsidRPr="003D662E">
        <w:rPr>
          <w:lang w:val="en-US"/>
        </w:rPr>
        <w:t xml:space="preserve"> (see the platform layering for selecting a proper folder) as well as in the top-level </w:t>
      </w:r>
      <w:r w:rsidR="008234DF" w:rsidRPr="003D662E">
        <w:rPr>
          <w:rFonts w:ascii="Consolas" w:hAnsi="Consolas"/>
          <w:lang w:val="en-US"/>
        </w:rPr>
        <w:t xml:space="preserve">README.md </w:t>
      </w:r>
      <w:r w:rsidR="008234DF" w:rsidRPr="003D662E">
        <w:rPr>
          <w:lang w:val="en-US"/>
        </w:rPr>
        <w:t>file of the platform by HTML links.</w:t>
      </w:r>
    </w:p>
    <w:p w14:paraId="0B5C0BF0" w14:textId="15D88841" w:rsidR="00B902EC" w:rsidRDefault="001630DF" w:rsidP="00706EB7">
      <w:pPr>
        <w:jc w:val="both"/>
        <w:rPr>
          <w:lang w:val="en-US"/>
        </w:rPr>
      </w:pPr>
      <w:r w:rsidRPr="003D662E">
        <w:rPr>
          <w:lang w:val="en-US"/>
        </w:rPr>
        <w:t xml:space="preserve">Along with this project, the </w:t>
      </w:r>
      <w:r w:rsidRPr="003D662E">
        <w:rPr>
          <w:rFonts w:ascii="Consolas" w:hAnsi="Consolas"/>
          <w:lang w:val="en-US"/>
        </w:rPr>
        <w:t>tools</w:t>
      </w:r>
      <w:r w:rsidRPr="003D662E">
        <w:rPr>
          <w:lang w:val="en-US"/>
        </w:rPr>
        <w:t xml:space="preserve"> folder of </w:t>
      </w:r>
      <w:r w:rsidR="00BA0C78" w:rsidRPr="003D662E">
        <w:rPr>
          <w:lang w:val="en-US"/>
        </w:rPr>
        <w:t>G</w:t>
      </w:r>
      <w:r w:rsidRPr="003D662E">
        <w:rPr>
          <w:lang w:val="en-US"/>
        </w:rPr>
        <w:t>it</w:t>
      </w:r>
      <w:r w:rsidR="00BA0C78" w:rsidRPr="003D662E">
        <w:rPr>
          <w:lang w:val="en-US"/>
        </w:rPr>
        <w:t>H</w:t>
      </w:r>
      <w:r w:rsidRPr="003D662E">
        <w:rPr>
          <w:lang w:val="en-US"/>
        </w:rPr>
        <w:t xml:space="preserve">ub contains also the </w:t>
      </w:r>
      <w:r w:rsidR="00D470AB" w:rsidRPr="003D662E">
        <w:rPr>
          <w:lang w:val="en-US"/>
        </w:rPr>
        <w:t xml:space="preserve">template </w:t>
      </w:r>
      <w:r w:rsidRPr="003D662E">
        <w:rPr>
          <w:lang w:val="en-US"/>
        </w:rPr>
        <w:t xml:space="preserve">project </w:t>
      </w:r>
      <w:r w:rsidRPr="003D662E">
        <w:rPr>
          <w:rFonts w:ascii="Consolas" w:hAnsi="Consolas"/>
          <w:lang w:val="en-US"/>
        </w:rPr>
        <w:t>impl.model</w:t>
      </w:r>
      <w:r w:rsidRPr="003D662E">
        <w:rPr>
          <w:lang w:val="en-US"/>
        </w:rPr>
        <w:t xml:space="preserve"> for the setup of applications. In contrast to the example structures, which unify both sides currently through t</w:t>
      </w:r>
      <w:r w:rsidR="00721B54" w:rsidRPr="003D662E">
        <w:rPr>
          <w:lang w:val="en-US"/>
        </w:rPr>
        <w:t>w</w:t>
      </w:r>
      <w:r w:rsidRPr="003D662E">
        <w:rPr>
          <w:lang w:val="en-US"/>
        </w:rPr>
        <w:t>o separate Maven files, these projects shall help setting up applications in separate folders.</w:t>
      </w:r>
      <w:r w:rsidR="00944BB4" w:rsidRPr="003D662E">
        <w:rPr>
          <w:lang w:val="en-US"/>
        </w:rPr>
        <w:t xml:space="preserve"> Moreover, the </w:t>
      </w:r>
      <w:r w:rsidR="00944BB4" w:rsidRPr="003D662E">
        <w:rPr>
          <w:rFonts w:ascii="Consolas" w:hAnsi="Consolas"/>
          <w:lang w:val="en-US"/>
        </w:rPr>
        <w:t>tools</w:t>
      </w:r>
      <w:r w:rsidR="00944BB4" w:rsidRPr="003D662E">
        <w:rPr>
          <w:lang w:val="en-US"/>
        </w:rPr>
        <w:t xml:space="preserve"> folder also contains the project </w:t>
      </w:r>
      <w:r w:rsidR="00944BB4" w:rsidRPr="003D662E">
        <w:rPr>
          <w:rFonts w:ascii="Consolas" w:hAnsi="Consolas"/>
          <w:lang w:val="en-US"/>
        </w:rPr>
        <w:t>MavenCentral</w:t>
      </w:r>
      <w:r w:rsidR="00944BB4" w:rsidRPr="003D662E">
        <w:rPr>
          <w:lang w:val="en-US"/>
        </w:rPr>
        <w:t xml:space="preserve">, which contains tools for creating a release, like changing Maven version numbers, but also a tool to clean up a local Maven repository from superfluous </w:t>
      </w:r>
      <w:r w:rsidR="00944BB4" w:rsidRPr="003D662E">
        <w:rPr>
          <w:rFonts w:ascii="Consolas" w:hAnsi="Consolas"/>
          <w:lang w:val="en-US"/>
        </w:rPr>
        <w:t>SNAPSHOT</w:t>
      </w:r>
      <w:r w:rsidR="00944BB4" w:rsidRPr="003D662E">
        <w:rPr>
          <w:lang w:val="en-US"/>
        </w:rPr>
        <w:t xml:space="preserve"> versions.</w:t>
      </w:r>
    </w:p>
    <w:p w14:paraId="6F24F43C" w14:textId="1610E811" w:rsidR="00B011EB" w:rsidRPr="003D662E" w:rsidRDefault="00B011EB" w:rsidP="00AF5CD8">
      <w:pPr>
        <w:pStyle w:val="Heading2"/>
        <w:rPr>
          <w:lang w:val="en-US"/>
        </w:rPr>
      </w:pPr>
      <w:bookmarkStart w:id="270" w:name="_Ref77928370"/>
      <w:bookmarkStart w:id="271" w:name="_Toc216439685"/>
      <w:r w:rsidRPr="003D662E">
        <w:rPr>
          <w:lang w:val="en-US"/>
        </w:rPr>
        <w:t>Obtaining</w:t>
      </w:r>
      <w:r w:rsidR="00AF5CD8" w:rsidRPr="003D662E">
        <w:rPr>
          <w:lang w:val="en-US"/>
        </w:rPr>
        <w:t xml:space="preserve"> the </w:t>
      </w:r>
      <w:r w:rsidR="003321C9">
        <w:rPr>
          <w:lang w:val="en-US"/>
        </w:rPr>
        <w:t>P</w:t>
      </w:r>
      <w:r w:rsidR="00AF5CD8" w:rsidRPr="003D662E">
        <w:rPr>
          <w:lang w:val="en-US"/>
        </w:rPr>
        <w:t>latform</w:t>
      </w:r>
      <w:bookmarkEnd w:id="267"/>
      <w:bookmarkEnd w:id="270"/>
      <w:bookmarkEnd w:id="271"/>
    </w:p>
    <w:p w14:paraId="569CB974" w14:textId="7F7F1D71" w:rsidR="00070070" w:rsidRPr="003D662E" w:rsidRDefault="0069146D" w:rsidP="001D1274">
      <w:pPr>
        <w:jc w:val="both"/>
        <w:rPr>
          <w:lang w:val="en-US"/>
        </w:rPr>
      </w:pPr>
      <w:r w:rsidRPr="003D662E">
        <w:rPr>
          <w:lang w:val="en-US"/>
        </w:rPr>
        <w:t>The sources of the IIP Ecosphere platform are available on Git</w:t>
      </w:r>
      <w:r w:rsidR="00BA0C78" w:rsidRPr="003D662E">
        <w:rPr>
          <w:lang w:val="en-US"/>
        </w:rPr>
        <w:t>H</w:t>
      </w:r>
      <w:r w:rsidRPr="003D662E">
        <w:rPr>
          <w:lang w:val="en-US"/>
        </w:rPr>
        <w:t>ub</w:t>
      </w:r>
      <w:r w:rsidR="00B53272" w:rsidRPr="003D662E">
        <w:rPr>
          <w:rStyle w:val="FootnoteReference"/>
          <w:lang w:val="en-US"/>
        </w:rPr>
        <w:footnoteReference w:id="108"/>
      </w:r>
      <w:r w:rsidR="00070070" w:rsidRPr="003D662E">
        <w:rPr>
          <w:lang w:val="en-US"/>
        </w:rPr>
        <w:t xml:space="preserve">. </w:t>
      </w:r>
      <w:r w:rsidRPr="003D662E">
        <w:rPr>
          <w:lang w:val="en-US"/>
        </w:rPr>
        <w:t>Released binaries of the platform can be obtained from Maven Central</w:t>
      </w:r>
      <w:r w:rsidR="00B53272" w:rsidRPr="003D662E">
        <w:rPr>
          <w:rStyle w:val="FootnoteReference"/>
          <w:lang w:val="en-US"/>
        </w:rPr>
        <w:footnoteReference w:id="109"/>
      </w:r>
      <w:r w:rsidRPr="003D662E">
        <w:rPr>
          <w:lang w:val="en-US"/>
        </w:rPr>
        <w:t xml:space="preserve">. Snapshots </w:t>
      </w:r>
      <w:r w:rsidR="00B53272" w:rsidRPr="003D662E">
        <w:rPr>
          <w:lang w:val="en-US"/>
        </w:rPr>
        <w:t xml:space="preserve">from the continuous integration </w:t>
      </w:r>
      <w:r w:rsidRPr="003D662E">
        <w:rPr>
          <w:lang w:val="en-US"/>
        </w:rPr>
        <w:t xml:space="preserve">can be obtained from the SSE </w:t>
      </w:r>
      <w:r w:rsidR="00B53272" w:rsidRPr="003D662E">
        <w:rPr>
          <w:lang w:val="en-US"/>
        </w:rPr>
        <w:t xml:space="preserve">Maven </w:t>
      </w:r>
      <w:r w:rsidRPr="003D662E">
        <w:rPr>
          <w:lang w:val="en-US"/>
        </w:rPr>
        <w:t>repository</w:t>
      </w:r>
      <w:r w:rsidR="00B53272" w:rsidRPr="003D662E">
        <w:rPr>
          <w:rStyle w:val="FootnoteReference"/>
          <w:lang w:val="en-US"/>
        </w:rPr>
        <w:footnoteReference w:id="110"/>
      </w:r>
      <w:r w:rsidR="00B53272" w:rsidRPr="003D662E">
        <w:rPr>
          <w:lang w:val="en-US"/>
        </w:rPr>
        <w:t>.</w:t>
      </w:r>
      <w:r w:rsidR="00070070" w:rsidRPr="003D662E">
        <w:rPr>
          <w:lang w:val="en-US"/>
        </w:rPr>
        <w:t xml:space="preserve"> </w:t>
      </w:r>
    </w:p>
    <w:p w14:paraId="57C89005" w14:textId="4E691D40" w:rsidR="008B29E6" w:rsidRPr="003D662E" w:rsidRDefault="008B29E6" w:rsidP="00AF5CD8">
      <w:pPr>
        <w:pStyle w:val="Heading2"/>
        <w:rPr>
          <w:lang w:val="en-US"/>
        </w:rPr>
      </w:pPr>
      <w:bookmarkStart w:id="272" w:name="_Ref133572230"/>
      <w:bookmarkStart w:id="273" w:name="_Toc216439686"/>
      <w:r w:rsidRPr="003D662E">
        <w:rPr>
          <w:lang w:val="en-US"/>
        </w:rPr>
        <w:t xml:space="preserve">Compiling the </w:t>
      </w:r>
      <w:r w:rsidR="003321C9">
        <w:rPr>
          <w:lang w:val="en-US"/>
        </w:rPr>
        <w:t>P</w:t>
      </w:r>
      <w:r w:rsidRPr="003D662E">
        <w:rPr>
          <w:lang w:val="en-US"/>
        </w:rPr>
        <w:t>latform</w:t>
      </w:r>
      <w:bookmarkEnd w:id="272"/>
      <w:bookmarkEnd w:id="273"/>
    </w:p>
    <w:p w14:paraId="73251AF5" w14:textId="728E34DA" w:rsidR="00CF0804" w:rsidRPr="003D662E" w:rsidRDefault="00A45646" w:rsidP="003D07CE">
      <w:pPr>
        <w:jc w:val="both"/>
        <w:rPr>
          <w:lang w:val="en-US"/>
        </w:rPr>
      </w:pPr>
      <w:r w:rsidRPr="003D662E">
        <w:rPr>
          <w:lang w:val="en-US"/>
        </w:rPr>
        <w:t xml:space="preserve">Due to the various optional and alternative components in the platform </w:t>
      </w:r>
      <w:r w:rsidR="00787265" w:rsidRPr="003D662E">
        <w:rPr>
          <w:lang w:val="en-US"/>
        </w:rPr>
        <w:t xml:space="preserve">that we manage in individual artifacts/Eclipse projects, compiling the platform is not trivial. </w:t>
      </w:r>
      <w:r w:rsidR="00E76F27" w:rsidRPr="003D662E">
        <w:rPr>
          <w:lang w:val="en-US"/>
        </w:rPr>
        <w:t>Usually the binaries of the individual components are either available via Maven central (releases) or SSE Maven repository (snapshot, releases). These builds are created a</w:t>
      </w:r>
      <w:r w:rsidR="0094664B" w:rsidRPr="003D662E">
        <w:rPr>
          <w:lang w:val="en-US"/>
        </w:rPr>
        <w:t>n</w:t>
      </w:r>
      <w:r w:rsidR="00E76F27" w:rsidRPr="003D662E">
        <w:rPr>
          <w:lang w:val="en-US"/>
        </w:rPr>
        <w:t xml:space="preserve">d deployed by the </w:t>
      </w:r>
      <w:r w:rsidR="00787265" w:rsidRPr="003D662E">
        <w:rPr>
          <w:lang w:val="en-US"/>
        </w:rPr>
        <w:t xml:space="preserve">SSE Continuous Integration </w:t>
      </w:r>
      <w:r w:rsidR="00242AAC" w:rsidRPr="003D662E">
        <w:rPr>
          <w:lang w:val="en-US"/>
        </w:rPr>
        <w:t xml:space="preserve">(CI) </w:t>
      </w:r>
      <w:r w:rsidR="00B35D40" w:rsidRPr="003D662E">
        <w:rPr>
          <w:lang w:val="en-US"/>
        </w:rPr>
        <w:t xml:space="preserve">server </w:t>
      </w:r>
      <w:r w:rsidR="00365E2C" w:rsidRPr="003D662E">
        <w:rPr>
          <w:lang w:val="en-US"/>
        </w:rPr>
        <w:t xml:space="preserve">as </w:t>
      </w:r>
      <w:r w:rsidR="00E76F27" w:rsidRPr="003D662E">
        <w:rPr>
          <w:lang w:val="en-US"/>
        </w:rPr>
        <w:t>illustrated</w:t>
      </w:r>
      <w:r w:rsidR="00365E2C" w:rsidRPr="003D662E">
        <w:rPr>
          <w:lang w:val="en-US"/>
        </w:rPr>
        <w:t xml:space="preserve"> in </w:t>
      </w:r>
      <w:r w:rsidR="00365E2C" w:rsidRPr="003D662E">
        <w:rPr>
          <w:lang w:val="en-US"/>
        </w:rPr>
        <w:fldChar w:fldCharType="begin"/>
      </w:r>
      <w:r w:rsidR="00365E2C" w:rsidRPr="003D662E">
        <w:rPr>
          <w:lang w:val="en-US"/>
        </w:rPr>
        <w:instrText xml:space="preserve"> REF _Ref57897472 \h </w:instrText>
      </w:r>
      <w:r w:rsidR="003D07CE" w:rsidRPr="003D662E">
        <w:rPr>
          <w:lang w:val="en-US"/>
        </w:rPr>
        <w:instrText xml:space="preserve"> \* MERGEFORMAT </w:instrText>
      </w:r>
      <w:r w:rsidR="00365E2C" w:rsidRPr="003D662E">
        <w:rPr>
          <w:lang w:val="en-US"/>
        </w:rPr>
      </w:r>
      <w:r w:rsidR="00365E2C" w:rsidRPr="003D662E">
        <w:rPr>
          <w:lang w:val="en-US"/>
        </w:rPr>
        <w:fldChar w:fldCharType="separate"/>
      </w:r>
      <w:r w:rsidR="00C62E87" w:rsidRPr="003D662E">
        <w:rPr>
          <w:lang w:val="en-US"/>
        </w:rPr>
        <w:t xml:space="preserve">Figure </w:t>
      </w:r>
      <w:r w:rsidR="00C62E87">
        <w:rPr>
          <w:noProof/>
          <w:lang w:val="en-US"/>
        </w:rPr>
        <w:t>66</w:t>
      </w:r>
      <w:r w:rsidR="00365E2C" w:rsidRPr="003D662E">
        <w:rPr>
          <w:lang w:val="en-US"/>
        </w:rPr>
        <w:fldChar w:fldCharType="end"/>
      </w:r>
      <w:r w:rsidR="00B35D40" w:rsidRPr="003D662E">
        <w:rPr>
          <w:lang w:val="en-US"/>
        </w:rPr>
        <w:t>,</w:t>
      </w:r>
      <w:r w:rsidR="00365E2C" w:rsidRPr="003D662E">
        <w:rPr>
          <w:lang w:val="en-US"/>
        </w:rPr>
        <w:t xml:space="preserve"> </w:t>
      </w:r>
      <w:r w:rsidR="00E76F27" w:rsidRPr="003D662E">
        <w:rPr>
          <w:lang w:val="en-US"/>
        </w:rPr>
        <w:t xml:space="preserve">which </w:t>
      </w:r>
      <w:r w:rsidR="00787265" w:rsidRPr="003D662E">
        <w:rPr>
          <w:lang w:val="en-US"/>
        </w:rPr>
        <w:t xml:space="preserve">knows about all the </w:t>
      </w:r>
      <w:r w:rsidR="00121C0B" w:rsidRPr="003D662E">
        <w:rPr>
          <w:lang w:val="en-US"/>
        </w:rPr>
        <w:t xml:space="preserve">build </w:t>
      </w:r>
      <w:r w:rsidR="00787265" w:rsidRPr="003D662E">
        <w:rPr>
          <w:lang w:val="en-US"/>
        </w:rPr>
        <w:t xml:space="preserve">dependencies </w:t>
      </w:r>
      <w:r w:rsidR="00121C0B" w:rsidRPr="003D662E">
        <w:rPr>
          <w:lang w:val="en-US"/>
        </w:rPr>
        <w:t xml:space="preserve">among the components </w:t>
      </w:r>
      <w:r w:rsidR="00787265" w:rsidRPr="003D662E">
        <w:rPr>
          <w:lang w:val="en-US"/>
        </w:rPr>
        <w:t xml:space="preserve">and builds the parts and pieces along the dependency tree when the code of a single component changes. As part of building, it executes the </w:t>
      </w:r>
      <w:r w:rsidR="00476179" w:rsidRPr="003D662E">
        <w:rPr>
          <w:lang w:val="en-US"/>
        </w:rPr>
        <w:t xml:space="preserve">respective component </w:t>
      </w:r>
      <w:r w:rsidR="00787265" w:rsidRPr="003D662E">
        <w:rPr>
          <w:lang w:val="en-US"/>
        </w:rPr>
        <w:t xml:space="preserve">tests, assembles the documentation and, if successful, deploys the respective snapshots to </w:t>
      </w:r>
      <w:r w:rsidR="006D470D" w:rsidRPr="003D662E">
        <w:rPr>
          <w:lang w:val="en-US"/>
        </w:rPr>
        <w:t>the SSE</w:t>
      </w:r>
      <w:r w:rsidR="00787265" w:rsidRPr="003D662E">
        <w:rPr>
          <w:lang w:val="en-US"/>
        </w:rPr>
        <w:t xml:space="preserve"> Maven repository</w:t>
      </w:r>
      <w:r w:rsidR="00B7745A" w:rsidRPr="003D662E">
        <w:rPr>
          <w:lang w:val="en-US"/>
        </w:rPr>
        <w:t xml:space="preserve"> or the stable releases from Maven (or r</w:t>
      </w:r>
      <w:r w:rsidR="007B67B8" w:rsidRPr="003D662E">
        <w:rPr>
          <w:lang w:val="en-US"/>
        </w:rPr>
        <w:t>elated repositories)</w:t>
      </w:r>
      <w:r w:rsidR="00787265" w:rsidRPr="003D662E">
        <w:rPr>
          <w:lang w:val="en-US"/>
        </w:rPr>
        <w:t>.</w:t>
      </w:r>
      <w:r w:rsidR="0082362A" w:rsidRPr="003D662E">
        <w:rPr>
          <w:lang w:val="en-US"/>
        </w:rPr>
        <w:t xml:space="preserve"> </w:t>
      </w:r>
    </w:p>
    <w:p w14:paraId="2346ED40" w14:textId="16D561F4" w:rsidR="00365E2C" w:rsidRPr="003D662E" w:rsidRDefault="00F93A80" w:rsidP="008B29E6">
      <w:pPr>
        <w:rPr>
          <w:lang w:val="en-US"/>
        </w:rPr>
      </w:pPr>
      <w:r w:rsidRPr="003D662E">
        <w:rPr>
          <w:noProof/>
          <w:lang w:val="en-US"/>
        </w:rPr>
        <w:lastRenderedPageBreak/>
        <w:drawing>
          <wp:inline distT="0" distB="0" distL="0" distR="0" wp14:anchorId="131B8757" wp14:editId="73A19DD0">
            <wp:extent cx="5760720" cy="291973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0720" cy="2919730"/>
                    </a:xfrm>
                    <a:prstGeom prst="rect">
                      <a:avLst/>
                    </a:prstGeom>
                  </pic:spPr>
                </pic:pic>
              </a:graphicData>
            </a:graphic>
          </wp:inline>
        </w:drawing>
      </w:r>
    </w:p>
    <w:p w14:paraId="7039C0CA" w14:textId="6DA26C48" w:rsidR="00365E2C" w:rsidRPr="003D662E" w:rsidRDefault="00365E2C" w:rsidP="00365E2C">
      <w:pPr>
        <w:pStyle w:val="Caption"/>
        <w:jc w:val="center"/>
        <w:rPr>
          <w:lang w:val="en-US"/>
        </w:rPr>
      </w:pPr>
      <w:bookmarkStart w:id="274" w:name="_Ref57897472"/>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C62E87">
        <w:rPr>
          <w:noProof/>
          <w:lang w:val="en-US"/>
        </w:rPr>
        <w:t>66</w:t>
      </w:r>
      <w:r w:rsidRPr="003D662E">
        <w:fldChar w:fldCharType="end"/>
      </w:r>
      <w:bookmarkEnd w:id="274"/>
      <w:r w:rsidRPr="003D662E">
        <w:rPr>
          <w:lang w:val="en-US"/>
        </w:rPr>
        <w:t>: Screenshot of the SSE Cont</w:t>
      </w:r>
      <w:r w:rsidRPr="003D662E">
        <w:rPr>
          <w:noProof/>
          <w:lang w:val="en-US"/>
        </w:rPr>
        <w:t>inuous Integration server (</w:t>
      </w:r>
      <w:r w:rsidR="009C69DE" w:rsidRPr="003D662E">
        <w:rPr>
          <w:noProof/>
          <w:lang w:val="en-US"/>
        </w:rPr>
        <w:t>cropped</w:t>
      </w:r>
      <w:r w:rsidRPr="003D662E">
        <w:rPr>
          <w:noProof/>
          <w:lang w:val="en-US"/>
        </w:rPr>
        <w:t>)</w:t>
      </w:r>
    </w:p>
    <w:p w14:paraId="6C558E38" w14:textId="1F12BBBD" w:rsidR="0082362A" w:rsidRPr="003D662E" w:rsidRDefault="00B7745A" w:rsidP="00EC0ACE">
      <w:pPr>
        <w:jc w:val="both"/>
        <w:rPr>
          <w:lang w:val="en-US"/>
        </w:rPr>
      </w:pPr>
      <w:r w:rsidRPr="003D662E">
        <w:rPr>
          <w:lang w:val="en-US"/>
        </w:rPr>
        <w:t xml:space="preserve">For completeness, we </w:t>
      </w:r>
      <w:r w:rsidR="003D6FD9" w:rsidRPr="003D662E">
        <w:rPr>
          <w:lang w:val="en-US"/>
        </w:rPr>
        <w:t>discuss</w:t>
      </w:r>
      <w:r w:rsidRPr="003D662E">
        <w:rPr>
          <w:lang w:val="en-US"/>
        </w:rPr>
        <w:t xml:space="preserve"> below the dependencies among the individual components of the platform</w:t>
      </w:r>
      <w:r w:rsidR="008B0400" w:rsidRPr="003D662E">
        <w:rPr>
          <w:lang w:val="en-US"/>
        </w:rPr>
        <w:t xml:space="preserve"> (as illustrated in </w:t>
      </w:r>
      <w:r w:rsidR="00A36AFA" w:rsidRPr="003D662E">
        <w:rPr>
          <w:lang w:val="en-US"/>
        </w:rPr>
        <w:fldChar w:fldCharType="begin"/>
      </w:r>
      <w:r w:rsidR="00A36AFA" w:rsidRPr="003D662E">
        <w:rPr>
          <w:lang w:val="en-US"/>
        </w:rPr>
        <w:instrText xml:space="preserve"> REF _Ref57896200 \h </w:instrText>
      </w:r>
      <w:r w:rsidR="00EC0ACE" w:rsidRPr="003D662E">
        <w:rPr>
          <w:lang w:val="en-US"/>
        </w:rPr>
        <w:instrText xml:space="preserve"> \* MERGEFORMAT </w:instrText>
      </w:r>
      <w:r w:rsidR="00A36AFA" w:rsidRPr="003D662E">
        <w:rPr>
          <w:lang w:val="en-US"/>
        </w:rPr>
      </w:r>
      <w:r w:rsidR="00A36AFA" w:rsidRPr="003D662E">
        <w:rPr>
          <w:lang w:val="en-US"/>
        </w:rPr>
        <w:fldChar w:fldCharType="separate"/>
      </w:r>
      <w:r w:rsidR="00C62E87" w:rsidRPr="003D662E">
        <w:rPr>
          <w:lang w:val="en-US"/>
        </w:rPr>
        <w:t xml:space="preserve">Figure </w:t>
      </w:r>
      <w:r w:rsidR="00C62E87">
        <w:rPr>
          <w:noProof/>
          <w:lang w:val="en-US"/>
        </w:rPr>
        <w:t>67</w:t>
      </w:r>
      <w:r w:rsidR="00A36AFA" w:rsidRPr="003D662E">
        <w:rPr>
          <w:lang w:val="en-US"/>
        </w:rPr>
        <w:fldChar w:fldCharType="end"/>
      </w:r>
      <w:r w:rsidR="008B0400" w:rsidRPr="003D662E">
        <w:rPr>
          <w:lang w:val="en-US"/>
        </w:rPr>
        <w:t>)</w:t>
      </w:r>
      <w:r w:rsidR="003D6FD9" w:rsidRPr="003D662E">
        <w:rPr>
          <w:lang w:val="en-US"/>
        </w:rPr>
        <w:t xml:space="preserve">. </w:t>
      </w:r>
      <w:r w:rsidR="0082362A" w:rsidRPr="003D662E">
        <w:rPr>
          <w:lang w:val="en-US"/>
        </w:rPr>
        <w:t xml:space="preserve">As indicated in </w:t>
      </w:r>
      <w:r w:rsidR="0082362A" w:rsidRPr="003D662E">
        <w:rPr>
          <w:lang w:val="en-US"/>
        </w:rPr>
        <w:fldChar w:fldCharType="begin"/>
      </w:r>
      <w:r w:rsidR="0082362A" w:rsidRPr="003D662E">
        <w:rPr>
          <w:lang w:val="en-US"/>
        </w:rPr>
        <w:instrText xml:space="preserve"> REF _Ref57896200 \h  \* MERGEFORMAT </w:instrText>
      </w:r>
      <w:r w:rsidR="0082362A" w:rsidRPr="003D662E">
        <w:rPr>
          <w:lang w:val="en-US"/>
        </w:rPr>
      </w:r>
      <w:r w:rsidR="0082362A" w:rsidRPr="003D662E">
        <w:rPr>
          <w:lang w:val="en-US"/>
        </w:rPr>
        <w:fldChar w:fldCharType="separate"/>
      </w:r>
      <w:r w:rsidR="00C62E87" w:rsidRPr="003D662E">
        <w:rPr>
          <w:lang w:val="en-US"/>
        </w:rPr>
        <w:t xml:space="preserve">Figure </w:t>
      </w:r>
      <w:r w:rsidR="00C62E87">
        <w:rPr>
          <w:noProof/>
          <w:lang w:val="en-US"/>
        </w:rPr>
        <w:t>67</w:t>
      </w:r>
      <w:r w:rsidR="0082362A" w:rsidRPr="003D662E">
        <w:rPr>
          <w:lang w:val="en-US"/>
        </w:rPr>
        <w:fldChar w:fldCharType="end"/>
      </w:r>
      <w:r w:rsidR="0082362A" w:rsidRPr="003D662E">
        <w:rPr>
          <w:lang w:val="en-US"/>
        </w:rPr>
        <w:t>, some components need specific settings for successful testing, e.g., the RTSA components need to know which JDK to use for RTSA execution (strict Java 8 for the original RTSA).</w:t>
      </w:r>
    </w:p>
    <w:p w14:paraId="25DEA866" w14:textId="3B86BA77" w:rsidR="002558F5" w:rsidRPr="003D662E" w:rsidRDefault="008B0400" w:rsidP="00982C2F">
      <w:pPr>
        <w:jc w:val="both"/>
        <w:rPr>
          <w:lang w:val="en-US"/>
        </w:rPr>
      </w:pPr>
      <w:r w:rsidRPr="003D662E">
        <w:rPr>
          <w:lang w:val="en-US"/>
        </w:rPr>
        <w:t xml:space="preserve">The </w:t>
      </w:r>
      <w:r w:rsidR="00146820" w:rsidRPr="003D662E">
        <w:rPr>
          <w:rFonts w:ascii="Consolas" w:hAnsi="Consolas"/>
          <w:lang w:val="en-US"/>
        </w:rPr>
        <w:t>platformDependencies</w:t>
      </w:r>
      <w:r w:rsidR="00146820" w:rsidRPr="003D662E">
        <w:rPr>
          <w:lang w:val="en-US"/>
        </w:rPr>
        <w:t xml:space="preserve"> </w:t>
      </w:r>
      <w:r w:rsidRPr="003D662E">
        <w:rPr>
          <w:lang w:val="en-US"/>
        </w:rPr>
        <w:t xml:space="preserve">project </w:t>
      </w:r>
      <w:r w:rsidR="00982C2F">
        <w:rPr>
          <w:lang w:val="en-US"/>
        </w:rPr>
        <w:t>defines</w:t>
      </w:r>
      <w:r w:rsidR="00146820" w:rsidRPr="003D662E">
        <w:rPr>
          <w:lang w:val="en-US"/>
        </w:rPr>
        <w:t xml:space="preserve"> the </w:t>
      </w:r>
      <w:r w:rsidR="00982C2F">
        <w:rPr>
          <w:lang w:val="en-US"/>
        </w:rPr>
        <w:t xml:space="preserve">common build process steps as well as administrative information such as authors or source code management required for Maven Central. However, since version 0.8, the </w:t>
      </w:r>
      <w:r w:rsidR="00982C2F" w:rsidRPr="003D662E">
        <w:rPr>
          <w:rFonts w:ascii="Consolas" w:hAnsi="Consolas"/>
          <w:lang w:val="en-US"/>
        </w:rPr>
        <w:t>platformDependencies</w:t>
      </w:r>
      <w:r w:rsidR="00982C2F">
        <w:rPr>
          <w:lang w:val="en-US"/>
        </w:rPr>
        <w:t xml:space="preserve"> only declare properties for dependencies that are used by multiple platform components, but no </w:t>
      </w:r>
      <w:r w:rsidR="00982C2F" w:rsidRPr="003D662E">
        <w:rPr>
          <w:lang w:val="en-US"/>
        </w:rPr>
        <w:t>dependenc</w:t>
      </w:r>
      <w:r w:rsidR="00982C2F">
        <w:rPr>
          <w:lang w:val="en-US"/>
        </w:rPr>
        <w:t>ies</w:t>
      </w:r>
      <w:r w:rsidR="00153054">
        <w:rPr>
          <w:lang w:val="en-US"/>
        </w:rPr>
        <w:t xml:space="preserve"> (cf</w:t>
      </w:r>
      <w:r w:rsidR="00982C2F">
        <w:rPr>
          <w:lang w:val="en-US"/>
        </w:rPr>
        <w:t>.</w:t>
      </w:r>
      <w:r w:rsidR="00153054">
        <w:rPr>
          <w:lang w:val="en-US"/>
        </w:rPr>
        <w:t xml:space="preserve"> constraint </w:t>
      </w:r>
      <w:r w:rsidR="00153054">
        <w:rPr>
          <w:lang w:val="en-US"/>
        </w:rPr>
        <w:fldChar w:fldCharType="begin"/>
      </w:r>
      <w:r w:rsidR="00153054">
        <w:rPr>
          <w:lang w:val="en-US"/>
        </w:rPr>
        <w:instrText xml:space="preserve"> REF _Ref213421456 \r \h </w:instrText>
      </w:r>
      <w:r w:rsidR="00153054">
        <w:rPr>
          <w:lang w:val="en-US"/>
        </w:rPr>
      </w:r>
      <w:r w:rsidR="00153054">
        <w:rPr>
          <w:lang w:val="en-US"/>
        </w:rPr>
        <w:fldChar w:fldCharType="separate"/>
      </w:r>
      <w:r w:rsidR="00C62E87">
        <w:rPr>
          <w:lang w:val="en-US"/>
        </w:rPr>
        <w:t>C16</w:t>
      </w:r>
      <w:r w:rsidR="00153054">
        <w:rPr>
          <w:lang w:val="en-US"/>
        </w:rPr>
        <w:fldChar w:fldCharType="end"/>
      </w:r>
      <w:r w:rsidR="00153054">
        <w:rPr>
          <w:lang w:val="en-US"/>
        </w:rPr>
        <w:t>)</w:t>
      </w:r>
      <w:r w:rsidR="00982C2F">
        <w:rPr>
          <w:lang w:val="en-US"/>
        </w:rPr>
        <w:t xml:space="preserve"> Thus,</w:t>
      </w:r>
      <w:r w:rsidR="00982C2F" w:rsidRPr="003D662E">
        <w:rPr>
          <w:lang w:val="en-US"/>
        </w:rPr>
        <w:t xml:space="preserve"> </w:t>
      </w:r>
      <w:r w:rsidR="00982C2F" w:rsidRPr="003D662E">
        <w:rPr>
          <w:rFonts w:ascii="Consolas" w:hAnsi="Consolas"/>
          <w:lang w:val="en-US"/>
        </w:rPr>
        <w:t>platformDependencies</w:t>
      </w:r>
      <w:r w:rsidR="00982C2F" w:rsidRPr="003D662E">
        <w:rPr>
          <w:lang w:val="en-US"/>
        </w:rPr>
        <w:t xml:space="preserve"> </w:t>
      </w:r>
      <w:r w:rsidR="00982C2F">
        <w:rPr>
          <w:lang w:val="en-US"/>
        </w:rPr>
        <w:t>serves as parend POM for all platform core components, which must not have any external dependencies except for the Java library. These version properties are turned into managed dependencies in the platform bill-of-material (</w:t>
      </w:r>
      <w:r w:rsidR="00982C2F" w:rsidRPr="003D662E">
        <w:rPr>
          <w:rFonts w:ascii="Consolas" w:hAnsi="Consolas"/>
          <w:lang w:val="en-US"/>
        </w:rPr>
        <w:t>platformDependencies</w:t>
      </w:r>
      <w:r w:rsidR="00982C2F">
        <w:rPr>
          <w:rFonts w:ascii="Consolas" w:hAnsi="Consolas"/>
          <w:lang w:val="en-US"/>
        </w:rPr>
        <w:t>BOM</w:t>
      </w:r>
      <w:r w:rsidR="00982C2F" w:rsidRPr="00982C2F">
        <w:rPr>
          <w:rFonts w:cstheme="minorHAnsi"/>
          <w:lang w:val="en-US"/>
        </w:rPr>
        <w:t xml:space="preserve">), </w:t>
      </w:r>
      <w:r w:rsidR="00982C2F">
        <w:rPr>
          <w:rFonts w:cstheme="minorHAnsi"/>
          <w:lang w:val="en-US"/>
        </w:rPr>
        <w:t xml:space="preserve">which is (directly or indirectly) used as parent POM for all implementing components </w:t>
      </w:r>
      <w:r w:rsidR="00982C2F" w:rsidRPr="003D662E">
        <w:rPr>
          <w:lang w:val="en-US"/>
        </w:rPr>
        <w:t xml:space="preserve">(cf. Section </w:t>
      </w:r>
      <w:r w:rsidR="00982C2F" w:rsidRPr="003D662E">
        <w:rPr>
          <w:lang w:val="en-US"/>
        </w:rPr>
        <w:fldChar w:fldCharType="begin"/>
      </w:r>
      <w:r w:rsidR="00982C2F" w:rsidRPr="003D662E">
        <w:rPr>
          <w:lang w:val="en-US"/>
        </w:rPr>
        <w:instrText xml:space="preserve"> REF _Ref69736036 \r \h </w:instrText>
      </w:r>
      <w:r w:rsidR="00982C2F">
        <w:rPr>
          <w:lang w:val="en-US"/>
        </w:rPr>
        <w:instrText xml:space="preserve"> \* MERGEFORMAT </w:instrText>
      </w:r>
      <w:r w:rsidR="00982C2F" w:rsidRPr="003D662E">
        <w:rPr>
          <w:lang w:val="en-US"/>
        </w:rPr>
      </w:r>
      <w:r w:rsidR="00982C2F" w:rsidRPr="003D662E">
        <w:rPr>
          <w:lang w:val="en-US"/>
        </w:rPr>
        <w:fldChar w:fldCharType="separate"/>
      </w:r>
      <w:r w:rsidR="00C62E87">
        <w:rPr>
          <w:lang w:val="en-US"/>
        </w:rPr>
        <w:t>4</w:t>
      </w:r>
      <w:r w:rsidR="00982C2F" w:rsidRPr="003D662E">
        <w:rPr>
          <w:lang w:val="en-US"/>
        </w:rPr>
        <w:fldChar w:fldCharType="end"/>
      </w:r>
      <w:r w:rsidR="00982C2F" w:rsidRPr="003D662E">
        <w:rPr>
          <w:lang w:val="en-US"/>
        </w:rPr>
        <w:t>)</w:t>
      </w:r>
      <w:r w:rsidR="00982C2F">
        <w:rPr>
          <w:rFonts w:cstheme="minorHAnsi"/>
          <w:lang w:val="en-US"/>
        </w:rPr>
        <w:t>. Such a bill-of-material is helpful to restrict the diversity of dependency versions, while, if required, individual implementing components can override the version. In an ideal case, if all dependencies are homogenized after an entire update of the dependencies, such overrides are not needed.</w:t>
      </w:r>
      <w:r w:rsidR="009F4F35" w:rsidRPr="003D662E">
        <w:rPr>
          <w:lang w:val="en-US"/>
        </w:rPr>
        <w:t xml:space="preserve"> </w:t>
      </w:r>
      <w:r w:rsidR="00982C2F">
        <w:rPr>
          <w:lang w:val="en-US"/>
        </w:rPr>
        <w:t xml:space="preserve">Moreover, components and application services that rely on the application/service execution version of Spring (Cloud Streams) are based on </w:t>
      </w:r>
      <w:r w:rsidR="00982C2F" w:rsidRPr="003D662E">
        <w:rPr>
          <w:rFonts w:ascii="Consolas" w:hAnsi="Consolas"/>
          <w:lang w:val="en-US"/>
        </w:rPr>
        <w:t>platformDependencies</w:t>
      </w:r>
      <w:r w:rsidR="00982C2F">
        <w:rPr>
          <w:rFonts w:ascii="Consolas" w:hAnsi="Consolas"/>
          <w:lang w:val="en-US"/>
        </w:rPr>
        <w:t>Spring</w:t>
      </w:r>
      <w:r w:rsidR="00982C2F">
        <w:rPr>
          <w:lang w:val="en-US"/>
        </w:rPr>
        <w:t xml:space="preserve">, which extends </w:t>
      </w:r>
      <w:r w:rsidR="00982C2F" w:rsidRPr="003D662E">
        <w:rPr>
          <w:rFonts w:ascii="Consolas" w:hAnsi="Consolas"/>
          <w:lang w:val="en-US"/>
        </w:rPr>
        <w:t>platformDependencies</w:t>
      </w:r>
      <w:r w:rsidR="00982C2F">
        <w:rPr>
          <w:rFonts w:ascii="Consolas" w:hAnsi="Consolas"/>
          <w:lang w:val="en-US"/>
        </w:rPr>
        <w:t>BOM</w:t>
      </w:r>
      <w:r w:rsidR="002558F5" w:rsidRPr="003D662E">
        <w:rPr>
          <w:lang w:val="en-US"/>
        </w:rPr>
        <w:t>.</w:t>
      </w:r>
    </w:p>
    <w:p w14:paraId="36237B12" w14:textId="1D74B196" w:rsidR="00657557" w:rsidRPr="003D662E" w:rsidRDefault="00657557" w:rsidP="00657557">
      <w:pPr>
        <w:jc w:val="both"/>
        <w:rPr>
          <w:lang w:val="en-US"/>
        </w:rPr>
      </w:pPr>
      <w:r w:rsidRPr="003D662E">
        <w:rPr>
          <w:lang w:val="en-US"/>
        </w:rPr>
        <w:t xml:space="preserve">Building the platform starts with compiling and packaging the </w:t>
      </w:r>
      <w:r w:rsidR="00890B4D">
        <w:rPr>
          <w:lang w:val="en-US"/>
        </w:rPr>
        <w:t>platform’s</w:t>
      </w:r>
      <w:r w:rsidRPr="003D662E">
        <w:rPr>
          <w:lang w:val="en-US"/>
        </w:rPr>
        <w:t xml:space="preserve"> Maven plugins for dependency management (obtaining, unpacking and updating the configuration meta</w:t>
      </w:r>
      <w:r w:rsidR="00A654E1" w:rsidRPr="003D662E">
        <w:rPr>
          <w:lang w:val="en-US"/>
        </w:rPr>
        <w:t>-</w:t>
      </w:r>
      <w:r w:rsidRPr="003D662E">
        <w:rPr>
          <w:lang w:val="en-US"/>
        </w:rPr>
        <w:t>model), Maven invocation (executing sequences of goals in different profiles on the same POM) and Python (syntax check and testing). As these plugins are used by the build process defined in the platform dependencies, they must be built before without upstream dependencies.</w:t>
      </w:r>
    </w:p>
    <w:p w14:paraId="4CAF7C89" w14:textId="653ADF3C" w:rsidR="00CF0804" w:rsidRPr="004E2AC4" w:rsidRDefault="007223C6" w:rsidP="00BB3F40">
      <w:pPr>
        <w:jc w:val="center"/>
        <w:rPr>
          <w:lang w:val="en-US"/>
        </w:rPr>
      </w:pPr>
      <w:r w:rsidRPr="007223C6">
        <w:rPr>
          <w:noProof/>
        </w:rPr>
        <w:lastRenderedPageBreak/>
        <w:drawing>
          <wp:inline distT="0" distB="0" distL="0" distR="0" wp14:anchorId="5424344F" wp14:editId="474A09B5">
            <wp:extent cx="4711483" cy="866394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722399" cy="8684013"/>
                    </a:xfrm>
                    <a:prstGeom prst="rect">
                      <a:avLst/>
                    </a:prstGeom>
                    <a:noFill/>
                    <a:ln>
                      <a:noFill/>
                    </a:ln>
                  </pic:spPr>
                </pic:pic>
              </a:graphicData>
            </a:graphic>
          </wp:inline>
        </w:drawing>
      </w:r>
    </w:p>
    <w:p w14:paraId="4F256A6D" w14:textId="573A7014" w:rsidR="00B7745A" w:rsidRPr="003D662E" w:rsidRDefault="0044351F" w:rsidP="0044351F">
      <w:pPr>
        <w:pStyle w:val="Caption"/>
        <w:jc w:val="center"/>
        <w:rPr>
          <w:lang w:val="en-US"/>
        </w:rPr>
      </w:pPr>
      <w:bookmarkStart w:id="275" w:name="_Ref57896200"/>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C62E87">
        <w:rPr>
          <w:noProof/>
          <w:lang w:val="en-US"/>
        </w:rPr>
        <w:t>67</w:t>
      </w:r>
      <w:r w:rsidRPr="003D662E">
        <w:fldChar w:fldCharType="end"/>
      </w:r>
      <w:bookmarkEnd w:id="275"/>
      <w:r w:rsidRPr="003D662E">
        <w:rPr>
          <w:lang w:val="en-US"/>
        </w:rPr>
        <w:t xml:space="preserve">: Dependencies </w:t>
      </w:r>
      <w:r w:rsidR="00965F5E" w:rsidRPr="003D662E">
        <w:rPr>
          <w:lang w:val="en-US"/>
        </w:rPr>
        <w:t>among the components</w:t>
      </w:r>
      <w:r w:rsidR="003D6FD9" w:rsidRPr="003D662E">
        <w:rPr>
          <w:lang w:val="en-US"/>
        </w:rPr>
        <w:t xml:space="preserve"> (</w:t>
      </w:r>
      <w:r w:rsidR="00096E30" w:rsidRPr="003D662E">
        <w:rPr>
          <w:lang w:val="en-US"/>
        </w:rPr>
        <w:t xml:space="preserve">platform examples not shown, </w:t>
      </w:r>
      <w:r w:rsidR="003D6FD9" w:rsidRPr="003D662E">
        <w:rPr>
          <w:lang w:val="en-US"/>
        </w:rPr>
        <w:t xml:space="preserve">folder names in </w:t>
      </w:r>
      <w:r w:rsidR="00BA0C78" w:rsidRPr="003D662E">
        <w:rPr>
          <w:lang w:val="en-US"/>
        </w:rPr>
        <w:t>G</w:t>
      </w:r>
      <w:r w:rsidR="003D6FD9" w:rsidRPr="003D662E">
        <w:rPr>
          <w:lang w:val="en-US"/>
        </w:rPr>
        <w:t>it</w:t>
      </w:r>
      <w:r w:rsidR="00BA0C78" w:rsidRPr="003D662E">
        <w:rPr>
          <w:lang w:val="en-US"/>
        </w:rPr>
        <w:t>H</w:t>
      </w:r>
      <w:r w:rsidR="003D6FD9" w:rsidRPr="003D662E">
        <w:rPr>
          <w:lang w:val="en-US"/>
        </w:rPr>
        <w:t>ub)</w:t>
      </w:r>
    </w:p>
    <w:p w14:paraId="53A3BBEE" w14:textId="787FD441" w:rsidR="00E702BA" w:rsidRPr="003D662E" w:rsidRDefault="00657557" w:rsidP="00E702BA">
      <w:pPr>
        <w:jc w:val="both"/>
        <w:rPr>
          <w:lang w:val="en-US"/>
        </w:rPr>
      </w:pPr>
      <w:r w:rsidRPr="003D662E">
        <w:rPr>
          <w:lang w:val="en-US"/>
        </w:rPr>
        <w:br w:type="page"/>
      </w:r>
      <w:r w:rsidR="00E702BA" w:rsidRPr="003D662E">
        <w:rPr>
          <w:lang w:val="en-US"/>
        </w:rPr>
        <w:lastRenderedPageBreak/>
        <w:t xml:space="preserve">The Support Components consisting of </w:t>
      </w:r>
      <w:r w:rsidR="00E702BA">
        <w:rPr>
          <w:lang w:val="en-US"/>
        </w:rPr>
        <w:t xml:space="preserve">the basic plugin mechanisms and plugin interfaces in </w:t>
      </w:r>
      <w:r w:rsidR="00E702BA" w:rsidRPr="003D662E">
        <w:rPr>
          <w:rFonts w:ascii="Consolas" w:hAnsi="Consolas"/>
          <w:lang w:val="en-US"/>
        </w:rPr>
        <w:t>support</w:t>
      </w:r>
      <w:r w:rsidR="00E702BA">
        <w:rPr>
          <w:rFonts w:ascii="Consolas" w:hAnsi="Consolas"/>
          <w:lang w:val="en-US"/>
        </w:rPr>
        <w:t xml:space="preserve">.boot </w:t>
      </w:r>
      <w:r w:rsidR="00E702BA" w:rsidRPr="001A4BE3">
        <w:rPr>
          <w:rFonts w:cstheme="minorHAnsi"/>
          <w:lang w:val="en-US"/>
        </w:rPr>
        <w:t>(along with implementing plugins),</w:t>
      </w:r>
      <w:r w:rsidR="00E702BA" w:rsidRPr="001E5030">
        <w:rPr>
          <w:rFonts w:cstheme="minorHAnsi"/>
          <w:lang w:val="en-US"/>
        </w:rPr>
        <w:t xml:space="preserve"> </w:t>
      </w:r>
      <w:r w:rsidR="00E702BA" w:rsidRPr="00417B2E">
        <w:rPr>
          <w:rFonts w:cstheme="minorHAnsi"/>
          <w:lang w:val="en-US"/>
        </w:rPr>
        <w:t xml:space="preserve">the basic utility classes </w:t>
      </w:r>
      <w:r w:rsidR="00E702BA">
        <w:rPr>
          <w:rFonts w:cstheme="minorHAnsi"/>
          <w:lang w:val="en-US"/>
        </w:rPr>
        <w:t xml:space="preserve">and interfaces </w:t>
      </w:r>
      <w:r w:rsidR="00E702BA" w:rsidRPr="00417B2E">
        <w:rPr>
          <w:rFonts w:cstheme="minorHAnsi"/>
          <w:lang w:val="en-US"/>
        </w:rPr>
        <w:t>(</w:t>
      </w:r>
      <w:r w:rsidR="00E702BA">
        <w:rPr>
          <w:rFonts w:cstheme="minorHAnsi"/>
          <w:lang w:val="en-US"/>
        </w:rPr>
        <w:t xml:space="preserve">with their implementing </w:t>
      </w:r>
      <w:r w:rsidR="00E702BA" w:rsidRPr="00417B2E">
        <w:rPr>
          <w:rFonts w:cstheme="minorHAnsi"/>
          <w:lang w:val="en-US"/>
        </w:rPr>
        <w:t xml:space="preserve">plugins) in </w:t>
      </w:r>
      <w:r w:rsidR="00E702BA" w:rsidRPr="003D662E">
        <w:rPr>
          <w:rFonts w:ascii="Consolas" w:hAnsi="Consolas"/>
          <w:lang w:val="en-US"/>
        </w:rPr>
        <w:t>support and the AAS abstraction support.aas</w:t>
      </w:r>
      <w:r w:rsidR="00E702BA" w:rsidRPr="003D662E">
        <w:rPr>
          <w:lang w:val="en-US"/>
        </w:rPr>
        <w:t xml:space="preserve"> are the most basic components without further dependencies to the platform. As </w:t>
      </w:r>
      <w:r w:rsidR="00B976FF" w:rsidRPr="003D662E">
        <w:rPr>
          <w:rFonts w:ascii="Consolas" w:hAnsi="Consolas"/>
          <w:lang w:val="en-US"/>
        </w:rPr>
        <w:t>support</w:t>
      </w:r>
      <w:r w:rsidR="00B976FF">
        <w:rPr>
          <w:rFonts w:ascii="Consolas" w:hAnsi="Consolas"/>
          <w:lang w:val="en-US"/>
        </w:rPr>
        <w:t>.boot</w:t>
      </w:r>
      <w:r w:rsidR="00B976FF" w:rsidRPr="00B976FF">
        <w:rPr>
          <w:lang w:val="en-US"/>
        </w:rPr>
        <w:t xml:space="preserve"> </w:t>
      </w:r>
      <w:r w:rsidR="00B976FF">
        <w:rPr>
          <w:lang w:val="en-US"/>
        </w:rPr>
        <w:t>and</w:t>
      </w:r>
      <w:r w:rsidR="00B976FF" w:rsidRPr="003D662E">
        <w:rPr>
          <w:lang w:val="en-US"/>
        </w:rPr>
        <w:t xml:space="preserve"> </w:t>
      </w:r>
      <w:r w:rsidR="00E702BA" w:rsidRPr="003D662E">
        <w:rPr>
          <w:rFonts w:ascii="Consolas" w:hAnsi="Consolas"/>
          <w:lang w:val="en-US"/>
        </w:rPr>
        <w:t>support</w:t>
      </w:r>
      <w:r w:rsidR="00E702BA" w:rsidRPr="003D662E">
        <w:rPr>
          <w:lang w:val="en-US"/>
        </w:rPr>
        <w:t xml:space="preserve"> provide some basic functionality that is also used in components that strictly depend on Java 8 or would break their build flow, </w:t>
      </w:r>
      <w:r w:rsidR="00B976FF" w:rsidRPr="003D662E">
        <w:rPr>
          <w:rFonts w:ascii="Consolas" w:hAnsi="Consolas"/>
          <w:lang w:val="en-US"/>
        </w:rPr>
        <w:t>support</w:t>
      </w:r>
      <w:r w:rsidR="00B976FF">
        <w:rPr>
          <w:rFonts w:ascii="Consolas" w:hAnsi="Consolas"/>
          <w:lang w:val="en-US"/>
        </w:rPr>
        <w:t>.boot</w:t>
      </w:r>
      <w:r w:rsidR="00B976FF" w:rsidRPr="00B976FF">
        <w:rPr>
          <w:lang w:val="en-US"/>
        </w:rPr>
        <w:t xml:space="preserve"> </w:t>
      </w:r>
      <w:r w:rsidR="00B976FF">
        <w:rPr>
          <w:lang w:val="en-US"/>
        </w:rPr>
        <w:t xml:space="preserve">(and its implementing plugins) as well as </w:t>
      </w:r>
      <w:r w:rsidR="00B976FF" w:rsidRPr="003D662E">
        <w:rPr>
          <w:rFonts w:ascii="Consolas" w:hAnsi="Consolas"/>
          <w:lang w:val="en-US"/>
        </w:rPr>
        <w:t>support</w:t>
      </w:r>
      <w:r w:rsidR="00B976FF" w:rsidRPr="003D662E">
        <w:rPr>
          <w:lang w:val="en-US"/>
        </w:rPr>
        <w:t xml:space="preserve"> </w:t>
      </w:r>
      <w:r w:rsidR="00B976FF">
        <w:rPr>
          <w:lang w:val="en-US"/>
        </w:rPr>
        <w:t>are</w:t>
      </w:r>
      <w:r w:rsidR="00E702BA" w:rsidRPr="003D662E">
        <w:rPr>
          <w:lang w:val="en-US"/>
        </w:rPr>
        <w:t xml:space="preserve"> also based on Java 8. </w:t>
      </w:r>
      <w:r w:rsidR="00B976FF">
        <w:rPr>
          <w:lang w:val="en-US"/>
        </w:rPr>
        <w:t xml:space="preserve">However, plugins for which interfaces are defined in </w:t>
      </w:r>
      <w:r w:rsidR="00B976FF" w:rsidRPr="003D662E">
        <w:rPr>
          <w:rFonts w:ascii="Consolas" w:hAnsi="Consolas"/>
          <w:lang w:val="en-US"/>
        </w:rPr>
        <w:t>support</w:t>
      </w:r>
      <w:r w:rsidR="00B976FF">
        <w:rPr>
          <w:lang w:val="en-US"/>
        </w:rPr>
        <w:t xml:space="preserve"> but which are not used by support may be based on more recent Java versions. </w:t>
      </w:r>
      <w:r w:rsidR="00E702BA" w:rsidRPr="003D662E">
        <w:rPr>
          <w:lang w:val="en-US"/>
        </w:rPr>
        <w:t xml:space="preserve">In particular, </w:t>
      </w:r>
      <w:r w:rsidR="00B976FF" w:rsidRPr="003D662E">
        <w:rPr>
          <w:rFonts w:ascii="Consolas" w:hAnsi="Consolas"/>
          <w:lang w:val="en-US"/>
        </w:rPr>
        <w:t>support</w:t>
      </w:r>
      <w:r w:rsidR="00E702BA" w:rsidRPr="003D662E">
        <w:rPr>
          <w:lang w:val="en-US"/>
        </w:rPr>
        <w:t xml:space="preserve"> integrates a Python helper class identifying the actual Python binary from the </w:t>
      </w:r>
      <w:r w:rsidR="00E702BA">
        <w:rPr>
          <w:lang w:val="en-US"/>
        </w:rPr>
        <w:t xml:space="preserve">platform’s </w:t>
      </w:r>
      <w:r w:rsidR="00E702BA" w:rsidRPr="003D662E">
        <w:rPr>
          <w:lang w:val="en-US"/>
        </w:rPr>
        <w:t xml:space="preserve">Maven plugin, which, in turn, forces the Maven Plugin to Java 8. </w:t>
      </w:r>
    </w:p>
    <w:p w14:paraId="0980F00D" w14:textId="4B6D8090" w:rsidR="00657557" w:rsidRPr="003D662E" w:rsidRDefault="00657557" w:rsidP="00FD23BA">
      <w:pPr>
        <w:jc w:val="both"/>
        <w:rPr>
          <w:lang w:val="en-US"/>
        </w:rPr>
      </w:pPr>
      <w:r w:rsidRPr="003D662E">
        <w:rPr>
          <w:lang w:val="en-US"/>
        </w:rPr>
        <w:t xml:space="preserve">The BaSyx default implementation and the </w:t>
      </w:r>
      <w:r w:rsidRPr="003D662E">
        <w:rPr>
          <w:rFonts w:ascii="Consolas" w:hAnsi="Consolas"/>
          <w:lang w:val="en-US"/>
        </w:rPr>
        <w:t>iip-aas</w:t>
      </w:r>
      <w:r w:rsidRPr="003D662E">
        <w:rPr>
          <w:lang w:val="en-US"/>
        </w:rPr>
        <w:t xml:space="preserve"> support functions depend directly on </w:t>
      </w:r>
      <w:r w:rsidRPr="003D662E">
        <w:rPr>
          <w:rFonts w:ascii="Consolas" w:hAnsi="Consolas"/>
          <w:lang w:val="en-US"/>
        </w:rPr>
        <w:t>support.aas</w:t>
      </w:r>
      <w:r w:rsidRPr="003D662E">
        <w:rPr>
          <w:lang w:val="en-US"/>
        </w:rPr>
        <w:t xml:space="preserve"> and are build when </w:t>
      </w:r>
      <w:r w:rsidRPr="003D662E">
        <w:rPr>
          <w:rFonts w:ascii="Consolas" w:hAnsi="Consolas"/>
          <w:lang w:val="en-US"/>
        </w:rPr>
        <w:t>support.aas</w:t>
      </w:r>
      <w:r w:rsidRPr="003D662E">
        <w:rPr>
          <w:lang w:val="en-US"/>
        </w:rPr>
        <w:t xml:space="preserve"> changes. Further, two basic Maven plugins for realizing an integrated build process for the platform and the applications directly depend (like </w:t>
      </w:r>
      <w:r w:rsidRPr="003D662E">
        <w:rPr>
          <w:rFonts w:ascii="Consolas" w:hAnsi="Consolas"/>
          <w:lang w:val="en-US"/>
        </w:rPr>
        <w:t>support.aas</w:t>
      </w:r>
      <w:r w:rsidRPr="003D662E">
        <w:rPr>
          <w:lang w:val="en-US"/>
        </w:rPr>
        <w:t>) on the platform dependencies.</w:t>
      </w:r>
    </w:p>
    <w:p w14:paraId="5DACB583" w14:textId="78705BDC" w:rsidR="00242AAC" w:rsidRPr="003D662E" w:rsidRDefault="0013253A" w:rsidP="002644C7">
      <w:pPr>
        <w:jc w:val="both"/>
        <w:rPr>
          <w:lang w:val="en-US"/>
        </w:rPr>
      </w:pPr>
      <w:r w:rsidRPr="003D662E">
        <w:rPr>
          <w:lang w:val="en-US"/>
        </w:rPr>
        <w:t xml:space="preserve">The </w:t>
      </w:r>
      <w:r w:rsidR="00242AAC" w:rsidRPr="003D662E">
        <w:rPr>
          <w:lang w:val="en-US"/>
        </w:rPr>
        <w:t>Transport Component (</w:t>
      </w:r>
      <w:r w:rsidR="00242AAC" w:rsidRPr="003D662E">
        <w:rPr>
          <w:rFonts w:ascii="Consolas" w:hAnsi="Consolas"/>
          <w:lang w:val="en-US"/>
        </w:rPr>
        <w:t>transport</w:t>
      </w:r>
      <w:r w:rsidR="00242AAC" w:rsidRPr="003D662E">
        <w:rPr>
          <w:lang w:val="en-US"/>
        </w:rPr>
        <w:t xml:space="preserve">) is </w:t>
      </w:r>
      <w:r w:rsidRPr="003D662E">
        <w:rPr>
          <w:lang w:val="en-US"/>
        </w:rPr>
        <w:t>then the next component to be built after the Support Layer</w:t>
      </w:r>
      <w:r w:rsidR="00242AAC" w:rsidRPr="003D662E">
        <w:rPr>
          <w:lang w:val="en-US"/>
        </w:rPr>
        <w:t xml:space="preserve">. </w:t>
      </w:r>
      <w:r w:rsidR="00DC5500" w:rsidRPr="003D662E">
        <w:rPr>
          <w:lang w:val="en-US"/>
        </w:rPr>
        <w:t>If</w:t>
      </w:r>
      <w:r w:rsidR="00242AAC" w:rsidRPr="003D662E">
        <w:rPr>
          <w:lang w:val="en-US"/>
        </w:rPr>
        <w:t xml:space="preserve"> </w:t>
      </w:r>
      <w:r w:rsidR="00242AAC" w:rsidRPr="003D662E">
        <w:rPr>
          <w:rFonts w:ascii="Consolas" w:hAnsi="Consolas"/>
          <w:lang w:val="en-US"/>
        </w:rPr>
        <w:t>transport</w:t>
      </w:r>
      <w:r w:rsidR="00242AAC" w:rsidRPr="003D662E">
        <w:rPr>
          <w:lang w:val="en-US"/>
        </w:rPr>
        <w:t xml:space="preserve"> is changed, it triggers the building of the transport connectors (</w:t>
      </w:r>
      <w:r w:rsidR="00242AAC" w:rsidRPr="003D662E">
        <w:rPr>
          <w:rFonts w:ascii="Consolas" w:hAnsi="Consolas"/>
          <w:lang w:val="en-US"/>
        </w:rPr>
        <w:t>transport.*</w:t>
      </w:r>
      <w:r w:rsidR="00242AAC" w:rsidRPr="003D662E">
        <w:rPr>
          <w:lang w:val="en-US"/>
        </w:rPr>
        <w:t>), the basic (optional) Spring integration (</w:t>
      </w:r>
      <w:r w:rsidR="00242AAC" w:rsidRPr="003D662E">
        <w:rPr>
          <w:rFonts w:ascii="Consolas" w:hAnsi="Consolas"/>
          <w:lang w:val="en-US"/>
        </w:rPr>
        <w:t>transport.spring</w:t>
      </w:r>
      <w:r w:rsidR="00242AAC" w:rsidRPr="003D662E">
        <w:rPr>
          <w:lang w:val="en-US"/>
        </w:rPr>
        <w:t>) and the Spring binders (</w:t>
      </w:r>
      <w:r w:rsidR="00242AAC" w:rsidRPr="003D662E">
        <w:rPr>
          <w:rFonts w:ascii="Consolas" w:hAnsi="Consolas"/>
          <w:lang w:val="en-US"/>
        </w:rPr>
        <w:t>transport.spring.*</w:t>
      </w:r>
      <w:r w:rsidR="00242AAC" w:rsidRPr="003D662E">
        <w:rPr>
          <w:lang w:val="en-US"/>
        </w:rPr>
        <w:t>) utilizing the transport connectors. The Connectors Component (</w:t>
      </w:r>
      <w:r w:rsidR="00242AAC" w:rsidRPr="003D662E">
        <w:rPr>
          <w:rFonts w:ascii="Consolas" w:hAnsi="Consolas"/>
          <w:lang w:val="en-US"/>
        </w:rPr>
        <w:t>connectors</w:t>
      </w:r>
      <w:r w:rsidR="00242AAC" w:rsidRPr="003D662E">
        <w:rPr>
          <w:lang w:val="en-US"/>
        </w:rPr>
        <w:t>) relies on the type translation and serialization mechanisms of the Transport Component and, further, the individual platform/machine connectors (</w:t>
      </w:r>
      <w:r w:rsidR="00242AAC" w:rsidRPr="003D662E">
        <w:rPr>
          <w:rFonts w:ascii="Consolas" w:hAnsi="Consolas"/>
          <w:lang w:val="en-US"/>
        </w:rPr>
        <w:t>connectors.*</w:t>
      </w:r>
      <w:r w:rsidR="00242AAC" w:rsidRPr="003D662E">
        <w:rPr>
          <w:lang w:val="en-US"/>
        </w:rPr>
        <w:t xml:space="preserve">) depend on the Connectors Component. The MQTT platform/machine connectors are, in turn, based on the corresponding transport connectors. </w:t>
      </w:r>
    </w:p>
    <w:p w14:paraId="5C443E6F" w14:textId="11341D49" w:rsidR="009C42C6" w:rsidRPr="003D662E" w:rsidRDefault="00965F5E" w:rsidP="002644C7">
      <w:pPr>
        <w:jc w:val="both"/>
        <w:rPr>
          <w:lang w:val="en-US"/>
        </w:rPr>
      </w:pPr>
      <w:r w:rsidRPr="003D662E">
        <w:rPr>
          <w:lang w:val="en-US"/>
        </w:rPr>
        <w:t>The components of the service layer (</w:t>
      </w:r>
      <w:r w:rsidRPr="003D662E">
        <w:rPr>
          <w:rFonts w:ascii="Consolas" w:hAnsi="Consolas"/>
          <w:lang w:val="en-US"/>
        </w:rPr>
        <w:t>services.*</w:t>
      </w:r>
      <w:r w:rsidRPr="003D662E">
        <w:rPr>
          <w:lang w:val="en-US"/>
        </w:rPr>
        <w:t xml:space="preserve">) </w:t>
      </w:r>
      <w:r w:rsidR="009C42C6" w:rsidRPr="003D662E">
        <w:rPr>
          <w:lang w:val="en-US"/>
        </w:rPr>
        <w:t>consist of the service manager interface including the abstract creation of the AAS (</w:t>
      </w:r>
      <w:r w:rsidR="009C42C6" w:rsidRPr="003D662E">
        <w:rPr>
          <w:rFonts w:ascii="Consolas" w:hAnsi="Consolas"/>
          <w:lang w:val="en-US"/>
        </w:rPr>
        <w:t>services</w:t>
      </w:r>
      <w:r w:rsidR="009C42C6" w:rsidRPr="003D662E">
        <w:rPr>
          <w:lang w:val="en-US"/>
        </w:rPr>
        <w:t xml:space="preserve">), the specific implementation </w:t>
      </w:r>
      <w:r w:rsidR="00821013">
        <w:rPr>
          <w:lang w:val="en-US"/>
        </w:rPr>
        <w:t xml:space="preserve">plugin </w:t>
      </w:r>
      <w:r w:rsidR="009C42C6" w:rsidRPr="003D662E">
        <w:rPr>
          <w:lang w:val="en-US"/>
        </w:rPr>
        <w:t>for Spring Cloud Streams (</w:t>
      </w:r>
      <w:r w:rsidR="009C42C6" w:rsidRPr="003D662E">
        <w:rPr>
          <w:rFonts w:ascii="Consolas" w:hAnsi="Consolas"/>
          <w:lang w:val="en-US"/>
        </w:rPr>
        <w:t>services.spring</w:t>
      </w:r>
      <w:r w:rsidR="009C42C6" w:rsidRPr="003D662E">
        <w:rPr>
          <w:lang w:val="en-US"/>
        </w:rPr>
        <w:t>) as well as the generic service environment (</w:t>
      </w:r>
      <w:r w:rsidR="009C42C6" w:rsidRPr="003D662E">
        <w:rPr>
          <w:rFonts w:ascii="Consolas" w:hAnsi="Consolas"/>
          <w:lang w:val="en-US"/>
        </w:rPr>
        <w:t>services.environment</w:t>
      </w:r>
      <w:r w:rsidR="009C42C6" w:rsidRPr="003D662E">
        <w:rPr>
          <w:lang w:val="en-US"/>
        </w:rPr>
        <w:t>) and the Spring-specific service environment (</w:t>
      </w:r>
      <w:r w:rsidR="009C42C6" w:rsidRPr="003D662E">
        <w:rPr>
          <w:rFonts w:ascii="Consolas" w:hAnsi="Consolas"/>
          <w:lang w:val="en-US"/>
        </w:rPr>
        <w:t>services.environment.spring</w:t>
      </w:r>
      <w:r w:rsidR="009C42C6" w:rsidRPr="003D662E">
        <w:rPr>
          <w:lang w:val="en-US"/>
        </w:rPr>
        <w:t>).</w:t>
      </w:r>
      <w:r w:rsidR="00DD02A3" w:rsidRPr="003D662E">
        <w:rPr>
          <w:lang w:val="en-US"/>
        </w:rPr>
        <w:t xml:space="preserve"> </w:t>
      </w:r>
      <w:r w:rsidR="00821013" w:rsidRPr="003D662E">
        <w:rPr>
          <w:rFonts w:ascii="Consolas" w:hAnsi="Consolas"/>
          <w:lang w:val="en-US"/>
        </w:rPr>
        <w:t>services.spring</w:t>
      </w:r>
      <w:r w:rsidR="00821013">
        <w:rPr>
          <w:lang w:val="en-US"/>
        </w:rPr>
        <w:t xml:space="preserve"> contains as subprojects </w:t>
      </w:r>
      <w:r w:rsidR="00821013" w:rsidRPr="003D662E">
        <w:rPr>
          <w:rFonts w:ascii="Consolas" w:hAnsi="Consolas"/>
          <w:lang w:val="en-US"/>
        </w:rPr>
        <w:t>test.simpleStream.spring</w:t>
      </w:r>
      <w:r w:rsidR="00821013" w:rsidRPr="00821013">
        <w:rPr>
          <w:rFonts w:cstheme="minorHAnsi"/>
          <w:lang w:val="en-US"/>
        </w:rPr>
        <w:t>,</w:t>
      </w:r>
      <w:r w:rsidR="00821013" w:rsidRPr="003D662E">
        <w:rPr>
          <w:lang w:val="en-US"/>
        </w:rPr>
        <w:t xml:space="preserve"> a testing artifact </w:t>
      </w:r>
      <w:r w:rsidR="00821013">
        <w:rPr>
          <w:lang w:val="en-US"/>
        </w:rPr>
        <w:t>realizing</w:t>
      </w:r>
      <w:r w:rsidR="00821013" w:rsidRPr="003D662E">
        <w:rPr>
          <w:lang w:val="en-US"/>
        </w:rPr>
        <w:t xml:space="preserve"> a simple stream processor chain </w:t>
      </w:r>
      <w:r w:rsidR="00821013">
        <w:rPr>
          <w:lang w:val="en-US"/>
        </w:rPr>
        <w:t xml:space="preserve">as well as </w:t>
      </w:r>
      <w:r w:rsidR="00821013">
        <w:rPr>
          <w:rFonts w:ascii="Consolas" w:hAnsi="Consolas"/>
          <w:lang w:val="en-US"/>
        </w:rPr>
        <w:t>services</w:t>
      </w:r>
      <w:r w:rsidR="00821013" w:rsidRPr="003D662E">
        <w:rPr>
          <w:rFonts w:ascii="Consolas" w:hAnsi="Consolas"/>
          <w:lang w:val="en-US"/>
        </w:rPr>
        <w:t>.spring.</w:t>
      </w:r>
      <w:r w:rsidR="00821013">
        <w:rPr>
          <w:rFonts w:ascii="Consolas" w:hAnsi="Consolas"/>
          <w:lang w:val="en-US"/>
        </w:rPr>
        <w:t>plugintests</w:t>
      </w:r>
      <w:r w:rsidR="00821013" w:rsidRPr="003D662E">
        <w:rPr>
          <w:lang w:val="en-US"/>
        </w:rPr>
        <w:t xml:space="preserve"> for testing the Spring service manager </w:t>
      </w:r>
      <w:r w:rsidR="00821013">
        <w:rPr>
          <w:lang w:val="en-US"/>
        </w:rPr>
        <w:t>in a class-loading isolated clean-root environment</w:t>
      </w:r>
      <w:r w:rsidR="00821013" w:rsidRPr="003D662E">
        <w:rPr>
          <w:lang w:val="en-US"/>
        </w:rPr>
        <w:t>.</w:t>
      </w:r>
      <w:r w:rsidR="00821013">
        <w:rPr>
          <w:lang w:val="en-US"/>
        </w:rPr>
        <w:t xml:space="preserve"> </w:t>
      </w:r>
      <w:r w:rsidR="00DD02A3" w:rsidRPr="003D662E">
        <w:rPr>
          <w:lang w:val="en-US"/>
        </w:rPr>
        <w:t xml:space="preserve">The </w:t>
      </w:r>
      <w:r w:rsidR="00821013">
        <w:rPr>
          <w:lang w:val="en-US"/>
        </w:rPr>
        <w:t xml:space="preserve">platform’s </w:t>
      </w:r>
      <w:r w:rsidR="00DD02A3" w:rsidRPr="003D662E">
        <w:rPr>
          <w:lang w:val="en-US"/>
        </w:rPr>
        <w:t>Maven plugin for Python depends on the generic service environment, in particular to rely on common capabilities to determine the actual Python binary to be executed (which may differ in the CI environment</w:t>
      </w:r>
      <w:r w:rsidR="00AF57F7" w:rsidRPr="003D662E">
        <w:rPr>
          <w:lang w:val="en-US"/>
        </w:rPr>
        <w:t xml:space="preserve"> for historical reasons</w:t>
      </w:r>
      <w:r w:rsidR="00DD02A3" w:rsidRPr="003D662E">
        <w:rPr>
          <w:lang w:val="en-US"/>
        </w:rPr>
        <w:t>).</w:t>
      </w:r>
    </w:p>
    <w:p w14:paraId="45283DB9" w14:textId="1FFE94B3" w:rsidR="00965F5E" w:rsidRPr="003D662E" w:rsidRDefault="0088067E" w:rsidP="002644C7">
      <w:pPr>
        <w:jc w:val="both"/>
        <w:rPr>
          <w:lang w:val="en-US"/>
        </w:rPr>
      </w:pPr>
      <w:r w:rsidRPr="003D662E">
        <w:rPr>
          <w:lang w:val="en-US"/>
        </w:rPr>
        <w:t>T</w:t>
      </w:r>
      <w:r w:rsidR="00965F5E" w:rsidRPr="003D662E">
        <w:rPr>
          <w:lang w:val="en-US"/>
        </w:rPr>
        <w:t>he resource/deployment components (</w:t>
      </w:r>
      <w:r w:rsidR="00965F5E" w:rsidRPr="003D662E">
        <w:rPr>
          <w:rFonts w:ascii="Consolas" w:hAnsi="Consolas"/>
          <w:lang w:val="en-US"/>
        </w:rPr>
        <w:t>ecsRuntime.*</w:t>
      </w:r>
      <w:r w:rsidR="00965F5E" w:rsidRPr="003D662E">
        <w:rPr>
          <w:lang w:val="en-US"/>
        </w:rPr>
        <w:t xml:space="preserve">) </w:t>
      </w:r>
      <w:r w:rsidR="002A3EF4" w:rsidRPr="003D662E">
        <w:rPr>
          <w:lang w:val="en-US"/>
        </w:rPr>
        <w:t xml:space="preserve">are </w:t>
      </w:r>
      <w:r w:rsidRPr="003D662E">
        <w:rPr>
          <w:lang w:val="en-US"/>
        </w:rPr>
        <w:t>partially realized, e.g., the ECS runtime and the container manager for Docker. The container manager for Kubernetes and the platform monitoring are in planning/realization and not part of this release</w:t>
      </w:r>
      <w:r w:rsidR="00965F5E" w:rsidRPr="003D662E">
        <w:rPr>
          <w:lang w:val="en-US"/>
        </w:rPr>
        <w:t>.</w:t>
      </w:r>
      <w:r w:rsidR="00C2635E" w:rsidRPr="003D662E">
        <w:rPr>
          <w:lang w:val="en-US"/>
        </w:rPr>
        <w:t xml:space="preserve"> The first components for the device management have been integrated (</w:t>
      </w:r>
      <w:r w:rsidR="00C2635E" w:rsidRPr="003D662E">
        <w:rPr>
          <w:rFonts w:ascii="Consolas" w:hAnsi="Consolas" w:cstheme="minorHAnsi"/>
          <w:lang w:val="en-US"/>
        </w:rPr>
        <w:t>deviceMgt.*</w:t>
      </w:r>
      <w:r w:rsidR="00C2635E" w:rsidRPr="003D662E">
        <w:rPr>
          <w:lang w:val="en-US"/>
        </w:rPr>
        <w:t xml:space="preserve">), including an optional integration of </w:t>
      </w:r>
      <w:r w:rsidR="00C2635E" w:rsidRPr="003D662E">
        <w:rPr>
          <w:rFonts w:ascii="Consolas" w:hAnsi="Consolas"/>
          <w:lang w:val="en-US"/>
        </w:rPr>
        <w:t>Minio</w:t>
      </w:r>
      <w:r w:rsidR="00C2635E" w:rsidRPr="003D662E">
        <w:rPr>
          <w:lang w:val="en-US"/>
        </w:rPr>
        <w:t xml:space="preserve"> for object storage and </w:t>
      </w:r>
      <w:r w:rsidR="00C2635E" w:rsidRPr="003D662E">
        <w:rPr>
          <w:rFonts w:ascii="Consolas" w:hAnsi="Consolas"/>
          <w:lang w:val="en-US"/>
        </w:rPr>
        <w:t>ThingsBoard</w:t>
      </w:r>
      <w:r w:rsidR="00C2635E" w:rsidRPr="003D662E">
        <w:rPr>
          <w:lang w:val="en-US"/>
        </w:rPr>
        <w:t xml:space="preserve"> for device management.</w:t>
      </w:r>
      <w:r w:rsidR="0073177F" w:rsidRPr="003D662E">
        <w:rPr>
          <w:lang w:val="en-US"/>
        </w:rPr>
        <w:t xml:space="preserve"> Similarly, initial steps towards the integration of security and data protection services (</w:t>
      </w:r>
      <w:r w:rsidR="0073177F" w:rsidRPr="003D662E">
        <w:rPr>
          <w:rFonts w:ascii="Consolas" w:hAnsi="Consolas"/>
          <w:lang w:val="en-US"/>
        </w:rPr>
        <w:t>securityDataProtection.*</w:t>
      </w:r>
      <w:r w:rsidR="0073177F" w:rsidRPr="003D662E">
        <w:rPr>
          <w:lang w:val="en-US"/>
        </w:rPr>
        <w:t xml:space="preserve">) have been done. </w:t>
      </w:r>
      <w:r w:rsidR="0047348C" w:rsidRPr="003D662E">
        <w:rPr>
          <w:lang w:val="en-US"/>
        </w:rPr>
        <w:t>Within the reusable intelligent services, the RapidMiner RTSA (version 14) requires Java 8 for execution. As RTSA is an IPR protected component, the regression testing and the RTSA example are based on a fake version of RTSA, a program that pretends to be RTSA without its AI capabilities. In turn, our fake RTSA must be built with Java 8 to mimic the prerequisites of RTSA.</w:t>
      </w:r>
    </w:p>
    <w:p w14:paraId="716D7083" w14:textId="52D9FE16" w:rsidR="00B362C5" w:rsidRPr="003D662E" w:rsidRDefault="00B362C5" w:rsidP="002644C7">
      <w:pPr>
        <w:jc w:val="both"/>
        <w:rPr>
          <w:lang w:val="en-US"/>
        </w:rPr>
      </w:pPr>
      <w:r w:rsidRPr="003D662E">
        <w:rPr>
          <w:lang w:val="en-US"/>
        </w:rPr>
        <w:t xml:space="preserve">The </w:t>
      </w:r>
      <w:r w:rsidRPr="003D662E">
        <w:rPr>
          <w:rFonts w:ascii="Consolas" w:hAnsi="Consolas"/>
          <w:lang w:val="en-US"/>
        </w:rPr>
        <w:t>platform</w:t>
      </w:r>
      <w:r w:rsidRPr="003D662E">
        <w:rPr>
          <w:lang w:val="en-US"/>
        </w:rPr>
        <w:t xml:space="preserve"> server(s) component provides the startup sequence for central services as well as the preliminary command line interface for platform functionality. </w:t>
      </w:r>
      <w:r w:rsidR="0073177F" w:rsidRPr="003D662E">
        <w:rPr>
          <w:lang w:val="en-US"/>
        </w:rPr>
        <w:t>Currently, neither the device management nor the security services are part of the assembled platform server component.</w:t>
      </w:r>
    </w:p>
    <w:p w14:paraId="7C63A5FA" w14:textId="69979207" w:rsidR="00D615A9" w:rsidRPr="003D662E" w:rsidRDefault="00320AFE" w:rsidP="002644C7">
      <w:pPr>
        <w:jc w:val="both"/>
        <w:rPr>
          <w:lang w:val="en-US"/>
        </w:rPr>
      </w:pPr>
      <w:r w:rsidRPr="003D662E">
        <w:rPr>
          <w:lang w:val="en-US"/>
        </w:rPr>
        <w:lastRenderedPageBreak/>
        <w:t>Further</w:t>
      </w:r>
      <w:r w:rsidR="00D615A9" w:rsidRPr="003D662E">
        <w:rPr>
          <w:lang w:val="en-US"/>
        </w:rPr>
        <w:t>, there the integration of the configuration model (</w:t>
      </w:r>
      <w:r w:rsidR="00D615A9" w:rsidRPr="003D662E">
        <w:rPr>
          <w:rFonts w:ascii="Consolas" w:hAnsi="Consolas"/>
          <w:lang w:val="en-US"/>
        </w:rPr>
        <w:t>configuration.configuration</w:t>
      </w:r>
      <w:r w:rsidR="00D615A9" w:rsidRPr="003D662E">
        <w:rPr>
          <w:lang w:val="en-US"/>
        </w:rPr>
        <w:t>)</w:t>
      </w:r>
      <w:r w:rsidR="001E5030">
        <w:rPr>
          <w:lang w:val="en-US"/>
        </w:rPr>
        <w:t xml:space="preserve"> is based on the configuration platform interfaces (</w:t>
      </w:r>
      <w:r w:rsidR="001E5030" w:rsidRPr="003D662E">
        <w:rPr>
          <w:rFonts w:ascii="Consolas" w:hAnsi="Consolas"/>
          <w:lang w:val="en-US"/>
        </w:rPr>
        <w:t>configuration.</w:t>
      </w:r>
      <w:r w:rsidR="001E5030">
        <w:rPr>
          <w:rFonts w:ascii="Consolas" w:hAnsi="Consolas"/>
          <w:lang w:val="en-US"/>
        </w:rPr>
        <w:t>interface</w:t>
      </w:r>
      <w:r w:rsidR="001E5030">
        <w:rPr>
          <w:lang w:val="en-US"/>
        </w:rPr>
        <w:t>)  and the default configuration technology plugin (</w:t>
      </w:r>
      <w:r w:rsidR="001E5030" w:rsidRPr="003D662E">
        <w:rPr>
          <w:rFonts w:ascii="Consolas" w:hAnsi="Consolas"/>
          <w:lang w:val="en-US"/>
        </w:rPr>
        <w:t>configuration.</w:t>
      </w:r>
      <w:r w:rsidR="001E5030">
        <w:rPr>
          <w:rFonts w:ascii="Consolas" w:hAnsi="Consolas"/>
          <w:lang w:val="en-US"/>
        </w:rPr>
        <w:t>easy</w:t>
      </w:r>
      <w:r w:rsidR="001E5030">
        <w:rPr>
          <w:lang w:val="en-US"/>
        </w:rPr>
        <w:t>)</w:t>
      </w:r>
      <w:r w:rsidR="00D615A9" w:rsidRPr="003D662E">
        <w:rPr>
          <w:lang w:val="en-US"/>
        </w:rPr>
        <w:t xml:space="preserve">, which </w:t>
      </w:r>
      <w:r w:rsidR="001E5030">
        <w:rPr>
          <w:lang w:val="en-US"/>
        </w:rPr>
        <w:t xml:space="preserve">utilizes </w:t>
      </w:r>
      <w:r w:rsidR="00D615A9" w:rsidRPr="003D662E">
        <w:rPr>
          <w:lang w:val="en-US"/>
        </w:rPr>
        <w:t>on the capabilities of EASy-Producer (stand-alone, Maven-based integration</w:t>
      </w:r>
      <w:r w:rsidR="00DB02C6">
        <w:rPr>
          <w:lang w:val="en-US"/>
        </w:rPr>
        <w:t>, JDK driving force through Eclipse/xText</w:t>
      </w:r>
      <w:r w:rsidR="00D615A9" w:rsidRPr="003D662E">
        <w:rPr>
          <w:lang w:val="en-US"/>
        </w:rPr>
        <w:t>).</w:t>
      </w:r>
      <w:r w:rsidR="00EB74DE">
        <w:rPr>
          <w:lang w:val="en-US"/>
        </w:rPr>
        <w:t xml:space="preserve"> </w:t>
      </w:r>
      <w:r w:rsidR="00595123" w:rsidRPr="00595123">
        <w:rPr>
          <w:lang w:val="en-US"/>
        </w:rPr>
        <w:t>c</w:t>
      </w:r>
      <w:r w:rsidR="00EB74DE" w:rsidRPr="00595123">
        <w:rPr>
          <w:rFonts w:ascii="Consolas" w:hAnsi="Consolas"/>
          <w:lang w:val="en-US"/>
        </w:rPr>
        <w:t>onfiguration.easy</w:t>
      </w:r>
      <w:r w:rsidR="00EB74DE" w:rsidRPr="00595123">
        <w:rPr>
          <w:rFonts w:cstheme="minorHAnsi"/>
          <w:lang w:val="en-US"/>
        </w:rPr>
        <w:t xml:space="preserve"> contains a sub-project for defining the implementations of test application services (</w:t>
      </w:r>
      <w:r w:rsidR="00EB74DE" w:rsidRPr="00595123">
        <w:rPr>
          <w:rFonts w:ascii="Consolas" w:hAnsi="Consolas"/>
          <w:lang w:val="en-US"/>
        </w:rPr>
        <w:t>test.configuration.configuration</w:t>
      </w:r>
      <w:r w:rsidR="00EB74DE" w:rsidRPr="00595123">
        <w:rPr>
          <w:rFonts w:cstheme="minorHAnsi"/>
          <w:lang w:val="en-US"/>
        </w:rPr>
        <w:t xml:space="preserve">) for </w:t>
      </w:r>
      <w:r w:rsidR="00595123" w:rsidRPr="00595123">
        <w:rPr>
          <w:rFonts w:cstheme="minorHAnsi"/>
          <w:lang w:val="en-US"/>
        </w:rPr>
        <w:t xml:space="preserve">testing </w:t>
      </w:r>
      <w:r w:rsidR="00EB74DE" w:rsidRPr="00595123">
        <w:rPr>
          <w:rFonts w:cstheme="minorHAnsi"/>
          <w:lang w:val="en-US"/>
        </w:rPr>
        <w:t>the configuration model</w:t>
      </w:r>
      <w:r w:rsidR="00595123">
        <w:rPr>
          <w:rFonts w:cstheme="minorHAnsi"/>
          <w:lang w:val="en-US"/>
        </w:rPr>
        <w:t>.</w:t>
      </w:r>
      <w:r w:rsidR="002F57B1" w:rsidRPr="00EB74DE">
        <w:rPr>
          <w:rFonts w:cstheme="minorHAnsi"/>
          <w:lang w:val="en-US"/>
        </w:rPr>
        <w:t xml:space="preserve"> </w:t>
      </w:r>
      <w:r w:rsidR="00AF57F7" w:rsidRPr="00EB74DE">
        <w:rPr>
          <w:rFonts w:cstheme="minorHAnsi"/>
          <w:lang w:val="en-US"/>
        </w:rPr>
        <w:t xml:space="preserve">The </w:t>
      </w:r>
      <w:r w:rsidR="003A43D2">
        <w:rPr>
          <w:lang w:val="en-US"/>
        </w:rPr>
        <w:t xml:space="preserve">platform’s </w:t>
      </w:r>
      <w:r w:rsidR="00AF57F7" w:rsidRPr="003D662E">
        <w:rPr>
          <w:lang w:val="en-US"/>
        </w:rPr>
        <w:t xml:space="preserve"> Maven plugin </w:t>
      </w:r>
      <w:r w:rsidR="00E80CE8" w:rsidRPr="003D662E">
        <w:rPr>
          <w:rFonts w:ascii="Consolas" w:hAnsi="Consolas"/>
          <w:lang w:val="en-US"/>
        </w:rPr>
        <w:t>configuration.</w:t>
      </w:r>
      <w:r w:rsidR="00E80CE8">
        <w:rPr>
          <w:rFonts w:ascii="Consolas" w:hAnsi="Consolas"/>
          <w:lang w:val="en-US"/>
        </w:rPr>
        <w:t>maven</w:t>
      </w:r>
      <w:r w:rsidR="00E80CE8" w:rsidRPr="003D662E">
        <w:rPr>
          <w:lang w:val="en-US"/>
        </w:rPr>
        <w:t xml:space="preserve"> </w:t>
      </w:r>
      <w:r w:rsidR="00AF57F7" w:rsidRPr="003D662E">
        <w:rPr>
          <w:lang w:val="en-US"/>
        </w:rPr>
        <w:t xml:space="preserve">for executing the platform instantiation depends on </w:t>
      </w:r>
      <w:r w:rsidR="00AF57F7" w:rsidRPr="003D662E">
        <w:rPr>
          <w:rFonts w:ascii="Consolas" w:hAnsi="Consolas"/>
          <w:lang w:val="en-US"/>
        </w:rPr>
        <w:t>configuration.configuration</w:t>
      </w:r>
      <w:r w:rsidR="00467B1D" w:rsidRPr="00467B1D">
        <w:rPr>
          <w:rFonts w:cstheme="minorHAnsi"/>
          <w:lang w:val="en-US"/>
        </w:rPr>
        <w:t xml:space="preserve"> and the actual configuration technology plugin</w:t>
      </w:r>
      <w:r w:rsidR="00F643DE" w:rsidRPr="00467B1D">
        <w:rPr>
          <w:rFonts w:cstheme="minorHAnsi"/>
          <w:lang w:val="en-US"/>
        </w:rPr>
        <w:t>.</w:t>
      </w:r>
      <w:r w:rsidR="00751A8F" w:rsidRPr="003D662E">
        <w:rPr>
          <w:lang w:val="en-US"/>
        </w:rPr>
        <w:t xml:space="preserve"> </w:t>
      </w:r>
      <w:r w:rsidR="00FB24CA">
        <w:rPr>
          <w:lang w:val="en-US"/>
        </w:rPr>
        <w:t xml:space="preserve">This Maven plugin provides goals for all instantiation tasks, an encompassing testing task, which can start an entire platform, as well as a goal to manipulate text files. </w:t>
      </w:r>
    </w:p>
    <w:p w14:paraId="67E0B264" w14:textId="50AFCBF0" w:rsidR="00320AFE" w:rsidRPr="003D662E" w:rsidRDefault="00FB24CA" w:rsidP="002644C7">
      <w:pPr>
        <w:jc w:val="both"/>
        <w:rPr>
          <w:lang w:val="en-US"/>
        </w:rPr>
      </w:pPr>
      <w:r>
        <w:rPr>
          <w:lang w:val="en-US"/>
        </w:rPr>
        <w:t>Dependent on the configuration model</w:t>
      </w:r>
      <w:r w:rsidR="00320AFE" w:rsidRPr="003D662E">
        <w:rPr>
          <w:lang w:val="en-US"/>
        </w:rPr>
        <w:t xml:space="preserve">, there is the platform management user interface. As the Web user interface is realized in Angular based on information from the platform AAS as backend, this requires a different build process. The TypeScript code of the UI is compiled using angular, packaged, archived by the CI server and then, using a pseudo Maven POM, deployed as binary component into the Maven repository of the platform. </w:t>
      </w:r>
      <w:r>
        <w:rPr>
          <w:lang w:val="en-US"/>
        </w:rPr>
        <w:t xml:space="preserve">Testing the platform management interface heavily relies on the configuration Maven plugin, which instantiates a platform and runs it together with the Angular tests in coordinated manner. </w:t>
      </w:r>
      <w:r w:rsidR="00883ED0" w:rsidRPr="003D662E">
        <w:rPr>
          <w:lang w:val="en-US"/>
        </w:rPr>
        <w:t>The platform instantiation takes this binary up as usual for other components with binary processes, unpacks and customizes the UI.</w:t>
      </w:r>
    </w:p>
    <w:p w14:paraId="0CC80711" w14:textId="4BE86024" w:rsidR="00640CFE" w:rsidRDefault="00640CFE" w:rsidP="00640CFE">
      <w:pPr>
        <w:jc w:val="both"/>
        <w:rPr>
          <w:lang w:val="en-US"/>
        </w:rPr>
      </w:pPr>
      <w:r w:rsidRPr="003D662E">
        <w:rPr>
          <w:lang w:val="en-US"/>
        </w:rPr>
        <w:t>The Test Components (</w:t>
      </w:r>
      <w:r w:rsidRPr="003D662E">
        <w:rPr>
          <w:rFonts w:ascii="Consolas" w:hAnsi="Consolas"/>
          <w:lang w:val="en-US"/>
        </w:rPr>
        <w:t>test.*</w:t>
      </w:r>
      <w:r w:rsidRPr="003D662E">
        <w:rPr>
          <w:lang w:val="en-US"/>
        </w:rPr>
        <w:t xml:space="preserve">) are a side track but required for testing. The protocol related test components contain integrations of embedded protocol brokers, such as Apache Qpid, HiveMq or Moquette, which shall be explicit testing dependencies rather than part of the production code. </w:t>
      </w:r>
      <w:r w:rsidR="00F643DE" w:rsidRPr="003D662E">
        <w:rPr>
          <w:lang w:val="en-US"/>
        </w:rPr>
        <w:t xml:space="preserve">Apache Qpid (due to requested bug fixes) and HiveMq are further driving forces for the selection of the JDK for the </w:t>
      </w:r>
      <w:r w:rsidR="003A43D2">
        <w:rPr>
          <w:lang w:val="en-US"/>
        </w:rPr>
        <w:t>platform</w:t>
      </w:r>
      <w:r w:rsidR="00F643DE" w:rsidRPr="003D662E">
        <w:rPr>
          <w:lang w:val="en-US"/>
        </w:rPr>
        <w:t xml:space="preserve">. </w:t>
      </w:r>
    </w:p>
    <w:p w14:paraId="21D4575F" w14:textId="7F620C00" w:rsidR="0093292E" w:rsidRPr="003D662E" w:rsidRDefault="0093292E" w:rsidP="00640CFE">
      <w:pPr>
        <w:jc w:val="both"/>
        <w:rPr>
          <w:lang w:val="en-US"/>
        </w:rPr>
      </w:pPr>
      <w:r>
        <w:rPr>
          <w:lang w:val="en-US"/>
        </w:rPr>
        <w:t>The platform examples (</w:t>
      </w:r>
      <w:r>
        <w:rPr>
          <w:rFonts w:ascii="Consolas" w:hAnsi="Consolas"/>
          <w:lang w:val="en-US"/>
        </w:rPr>
        <w:t>example</w:t>
      </w:r>
      <w:r w:rsidRPr="003D662E">
        <w:rPr>
          <w:rFonts w:ascii="Consolas" w:hAnsi="Consolas"/>
          <w:lang w:val="en-US"/>
        </w:rPr>
        <w:t>.*</w:t>
      </w:r>
      <w:r w:rsidRPr="003D662E">
        <w:rPr>
          <w:lang w:val="en-US"/>
        </w:rPr>
        <w:t>)</w:t>
      </w:r>
      <w:r>
        <w:rPr>
          <w:lang w:val="en-US"/>
        </w:rPr>
        <w:t xml:space="preserve"> act as platform regression tests, i.e., the respective configuration model is instantiated and the application is executed in testing mode using the test goal of the configuration maven plugin.</w:t>
      </w:r>
      <w:r w:rsidR="00D131DC">
        <w:rPr>
          <w:lang w:val="en-US"/>
        </w:rPr>
        <w:t xml:space="preserve"> Usually, the platform examples are all-in-one projects, which also heavily rely on the orchestration of the platform’s invoker Maven plugin (running the instantiation of the broker, the interfaces, the application build and the application instantiation/integration in coordinated manner as sub-maven executions).</w:t>
      </w:r>
    </w:p>
    <w:p w14:paraId="65324D54" w14:textId="7B5D9753" w:rsidR="00561197" w:rsidRPr="003D662E" w:rsidRDefault="00A35D64" w:rsidP="002644C7">
      <w:pPr>
        <w:jc w:val="both"/>
        <w:rPr>
          <w:lang w:val="en-US"/>
        </w:rPr>
      </w:pPr>
      <w:r w:rsidRPr="003D662E">
        <w:rPr>
          <w:lang w:val="en-US"/>
        </w:rPr>
        <w:t>If a local build is required, we provide a multi-module Maven POM on the top-level of the platform code repository. Given that all required software (Java, Maven, Python and dependencies</w:t>
      </w:r>
      <w:r w:rsidR="00561197" w:rsidRPr="003D662E">
        <w:rPr>
          <w:lang w:val="en-US"/>
        </w:rPr>
        <w:t xml:space="preserve"> due to building the examples</w:t>
      </w:r>
      <w:r w:rsidRPr="003D662E">
        <w:rPr>
          <w:lang w:val="en-US"/>
        </w:rPr>
        <w:t xml:space="preserve">) </w:t>
      </w:r>
      <w:r w:rsidR="00561197" w:rsidRPr="003D662E">
        <w:rPr>
          <w:lang w:val="en-US"/>
        </w:rPr>
        <w:t>is</w:t>
      </w:r>
      <w:r w:rsidRPr="003D662E">
        <w:rPr>
          <w:lang w:val="en-US"/>
        </w:rPr>
        <w:t xml:space="preserve"> installed as discussed in Section </w:t>
      </w:r>
      <w:r w:rsidRPr="003D662E">
        <w:rPr>
          <w:lang w:val="en-US"/>
        </w:rPr>
        <w:fldChar w:fldCharType="begin"/>
      </w:r>
      <w:r w:rsidRPr="003D662E">
        <w:rPr>
          <w:lang w:val="en-US"/>
        </w:rPr>
        <w:instrText xml:space="preserve"> REF _Ref57897652 \r \h  \* MERGEFORMAT </w:instrText>
      </w:r>
      <w:r w:rsidRPr="003D662E">
        <w:rPr>
          <w:lang w:val="en-US"/>
        </w:rPr>
      </w:r>
      <w:r w:rsidRPr="003D662E">
        <w:rPr>
          <w:lang w:val="en-US"/>
        </w:rPr>
        <w:fldChar w:fldCharType="separate"/>
      </w:r>
      <w:r w:rsidR="00C62E87">
        <w:rPr>
          <w:lang w:val="en-US"/>
        </w:rPr>
        <w:t>7.4</w:t>
      </w:r>
      <w:r w:rsidRPr="003D662E">
        <w:rPr>
          <w:lang w:val="en-US"/>
        </w:rPr>
        <w:fldChar w:fldCharType="end"/>
      </w:r>
      <w:r w:rsidR="00561197" w:rsidRPr="003D662E">
        <w:rPr>
          <w:lang w:val="en-US"/>
        </w:rPr>
        <w:t>, the Maven command</w:t>
      </w:r>
      <w:r w:rsidR="00967982">
        <w:rPr>
          <w:lang w:val="en-US"/>
        </w:rPr>
        <w:t xml:space="preserve"> </w:t>
      </w:r>
      <w:r w:rsidR="00967982" w:rsidRPr="00967982">
        <w:rPr>
          <w:rFonts w:ascii="Consolas" w:hAnsi="Consolas"/>
          <w:lang w:val="en-US"/>
        </w:rPr>
        <w:t>mvn install</w:t>
      </w:r>
      <w:r w:rsidR="00967982">
        <w:rPr>
          <w:lang w:val="en-US"/>
        </w:rPr>
        <w:t xml:space="preserve"> </w:t>
      </w:r>
      <w:r w:rsidR="00561197" w:rsidRPr="003D662E">
        <w:rPr>
          <w:lang w:val="en-US"/>
        </w:rPr>
        <w:t xml:space="preserve">builds the full platform. Due to specific dependencies between tests and their service implementation, a first offline build may require the setting </w:t>
      </w:r>
      <w:r w:rsidR="00561197" w:rsidRPr="003D662E">
        <w:rPr>
          <w:rFonts w:ascii="Consolas" w:hAnsi="Consolas"/>
          <w:lang w:val="en-US"/>
        </w:rPr>
        <w:t>-Diip.build.initial=true</w:t>
      </w:r>
      <w:r w:rsidR="00304B6E" w:rsidRPr="003D662E">
        <w:rPr>
          <w:lang w:val="en-US"/>
        </w:rPr>
        <w:t xml:space="preserve"> and to speed up the build (</w:t>
      </w:r>
      <w:r w:rsidR="00AD4A5E" w:rsidRPr="003D662E">
        <w:rPr>
          <w:lang w:val="en-US"/>
        </w:rPr>
        <w:t xml:space="preserve">otherwise it </w:t>
      </w:r>
      <w:r w:rsidR="00304B6E" w:rsidRPr="003D662E">
        <w:rPr>
          <w:lang w:val="en-US"/>
        </w:rPr>
        <w:t xml:space="preserve">may take around two hours), tests may disabled with </w:t>
      </w:r>
      <w:r w:rsidR="00304B6E" w:rsidRPr="003D662E">
        <w:rPr>
          <w:rFonts w:ascii="Consolas" w:hAnsi="Consolas"/>
          <w:lang w:val="en-US"/>
        </w:rPr>
        <w:t>-DskipTests</w:t>
      </w:r>
      <w:r w:rsidR="00304B6E" w:rsidRPr="003D662E">
        <w:rPr>
          <w:lang w:val="en-US"/>
        </w:rPr>
        <w:t xml:space="preserve">. Both optional settings must be stated at the end of </w:t>
      </w:r>
      <w:r w:rsidR="00304B6E" w:rsidRPr="003D662E">
        <w:rPr>
          <w:rFonts w:ascii="Consolas" w:hAnsi="Consolas"/>
          <w:lang w:val="en-US"/>
        </w:rPr>
        <w:t>mvn install</w:t>
      </w:r>
      <w:r w:rsidR="00304B6E" w:rsidRPr="003D662E">
        <w:rPr>
          <w:lang w:val="en-US"/>
        </w:rPr>
        <w:t>.</w:t>
      </w:r>
    </w:p>
    <w:p w14:paraId="54C1E597" w14:textId="72F8F9EB" w:rsidR="00B011EB" w:rsidRPr="003D662E" w:rsidRDefault="00B011EB" w:rsidP="00AF5CD8">
      <w:pPr>
        <w:pStyle w:val="Heading2"/>
        <w:rPr>
          <w:lang w:val="en-US"/>
        </w:rPr>
      </w:pPr>
      <w:bookmarkStart w:id="276" w:name="_Ref57897652"/>
      <w:bookmarkStart w:id="277" w:name="_Toc216439687"/>
      <w:r w:rsidRPr="003D662E">
        <w:rPr>
          <w:lang w:val="en-US"/>
        </w:rPr>
        <w:t>Installing</w:t>
      </w:r>
      <w:r w:rsidR="00AF5CD8" w:rsidRPr="003D662E">
        <w:rPr>
          <w:lang w:val="en-US"/>
        </w:rPr>
        <w:t xml:space="preserve"> </w:t>
      </w:r>
      <w:r w:rsidR="00A46A0F" w:rsidRPr="003D662E">
        <w:rPr>
          <w:lang w:val="en-US"/>
        </w:rPr>
        <w:t xml:space="preserve">and </w:t>
      </w:r>
      <w:r w:rsidR="003321C9">
        <w:rPr>
          <w:lang w:val="en-US"/>
        </w:rPr>
        <w:t>U</w:t>
      </w:r>
      <w:r w:rsidR="00A46A0F" w:rsidRPr="003D662E">
        <w:rPr>
          <w:lang w:val="en-US"/>
        </w:rPr>
        <w:t xml:space="preserve">sing </w:t>
      </w:r>
      <w:r w:rsidR="00AF5CD8" w:rsidRPr="003D662E">
        <w:rPr>
          <w:lang w:val="en-US"/>
        </w:rPr>
        <w:t xml:space="preserve">the </w:t>
      </w:r>
      <w:r w:rsidR="003321C9">
        <w:rPr>
          <w:lang w:val="en-US"/>
        </w:rPr>
        <w:t>P</w:t>
      </w:r>
      <w:r w:rsidR="00AF5CD8" w:rsidRPr="003D662E">
        <w:rPr>
          <w:lang w:val="en-US"/>
        </w:rPr>
        <w:t>latform</w:t>
      </w:r>
      <w:bookmarkEnd w:id="276"/>
      <w:bookmarkEnd w:id="277"/>
    </w:p>
    <w:p w14:paraId="5629BACD" w14:textId="5DFDE40A" w:rsidR="00F9509C" w:rsidRPr="000C51B3" w:rsidRDefault="00196004" w:rsidP="00A332BC">
      <w:pPr>
        <w:jc w:val="both"/>
        <w:rPr>
          <w:lang w:val="en-US"/>
        </w:rPr>
      </w:pPr>
      <w:r w:rsidRPr="000C51B3">
        <w:rPr>
          <w:lang w:val="en-US"/>
        </w:rPr>
        <w:t>As discussed above, the platform must be configured and instantiated before it can be executed</w:t>
      </w:r>
      <w:r w:rsidR="00F9509C" w:rsidRPr="000C51B3">
        <w:rPr>
          <w:lang w:val="en-US"/>
        </w:rPr>
        <w:t xml:space="preserve"> or installed</w:t>
      </w:r>
      <w:r w:rsidRPr="000C51B3">
        <w:rPr>
          <w:lang w:val="en-US"/>
        </w:rPr>
        <w:t xml:space="preserve">. Thus, the continuous integration </w:t>
      </w:r>
      <w:r w:rsidR="00F9509C" w:rsidRPr="000C51B3">
        <w:rPr>
          <w:lang w:val="en-US"/>
        </w:rPr>
        <w:t xml:space="preserve">or the released binaries do not </w:t>
      </w:r>
      <w:r w:rsidRPr="000C51B3">
        <w:rPr>
          <w:lang w:val="en-US"/>
        </w:rPr>
        <w:t xml:space="preserve">provide </w:t>
      </w:r>
      <w:r w:rsidR="00F9509C" w:rsidRPr="000C51B3">
        <w:rPr>
          <w:lang w:val="en-US"/>
        </w:rPr>
        <w:t xml:space="preserve">or represent </w:t>
      </w:r>
      <w:r w:rsidRPr="000C51B3">
        <w:rPr>
          <w:lang w:val="en-US"/>
        </w:rPr>
        <w:t xml:space="preserve">complete platform </w:t>
      </w:r>
      <w:r w:rsidR="00F9509C" w:rsidRPr="000C51B3">
        <w:rPr>
          <w:lang w:val="en-US"/>
        </w:rPr>
        <w:t>executables, respectively</w:t>
      </w:r>
      <w:r w:rsidRPr="000C51B3">
        <w:rPr>
          <w:lang w:val="en-US"/>
        </w:rPr>
        <w:t xml:space="preserve">. </w:t>
      </w:r>
      <w:r w:rsidR="0020475E" w:rsidRPr="000C51B3">
        <w:rPr>
          <w:lang w:val="en-US"/>
        </w:rPr>
        <w:t>For agile documentation, t</w:t>
      </w:r>
      <w:r w:rsidR="008714A2" w:rsidRPr="000C51B3">
        <w:rPr>
          <w:lang w:val="en-US"/>
        </w:rPr>
        <w:t xml:space="preserve">he </w:t>
      </w:r>
      <w:r w:rsidR="0020475E" w:rsidRPr="000C51B3">
        <w:rPr>
          <w:lang w:val="en-US"/>
        </w:rPr>
        <w:t>detailed installation procedure with alternatives is now in github</w:t>
      </w:r>
      <w:r w:rsidR="00911C2B" w:rsidRPr="000C51B3">
        <w:rPr>
          <w:rStyle w:val="FootnoteReference"/>
          <w:lang w:val="en-US"/>
        </w:rPr>
        <w:footnoteReference w:id="111"/>
      </w:r>
      <w:r w:rsidR="0020475E" w:rsidRPr="000C51B3">
        <w:rPr>
          <w:lang w:val="en-US"/>
        </w:rPr>
        <w:t>.</w:t>
      </w:r>
    </w:p>
    <w:p w14:paraId="12FD7556" w14:textId="4AAB0817" w:rsidR="00720260" w:rsidRPr="003D662E" w:rsidRDefault="00DC0D2F" w:rsidP="00720260">
      <w:pPr>
        <w:pStyle w:val="Heading2"/>
        <w:rPr>
          <w:lang w:val="en-US"/>
        </w:rPr>
      </w:pPr>
      <w:bookmarkStart w:id="278" w:name="_Ref133572362"/>
      <w:bookmarkStart w:id="279" w:name="_Ref137117178"/>
      <w:bookmarkStart w:id="280" w:name="_Toc216439688"/>
      <w:r w:rsidRPr="003D662E">
        <w:rPr>
          <w:lang w:val="en-US"/>
        </w:rPr>
        <w:lastRenderedPageBreak/>
        <w:t xml:space="preserve">Environment for </w:t>
      </w:r>
      <w:r w:rsidR="00F55F9E" w:rsidRPr="003D662E">
        <w:rPr>
          <w:lang w:val="en-US"/>
        </w:rPr>
        <w:t>Testing and Evaluating the Platform</w:t>
      </w:r>
      <w:r w:rsidR="009810B6" w:rsidRPr="003D662E">
        <w:rPr>
          <w:lang w:val="en-US"/>
        </w:rPr>
        <w:t>/Applications</w:t>
      </w:r>
      <w:bookmarkEnd w:id="278"/>
      <w:bookmarkEnd w:id="279"/>
      <w:bookmarkEnd w:id="280"/>
    </w:p>
    <w:p w14:paraId="33756498" w14:textId="1B2249C9" w:rsidR="004A024E" w:rsidRPr="003D662E" w:rsidRDefault="004A024E" w:rsidP="004A024E">
      <w:pPr>
        <w:jc w:val="both"/>
        <w:rPr>
          <w:lang w:val="en-US"/>
        </w:rPr>
      </w:pPr>
      <w:r w:rsidRPr="003D662E">
        <w:rPr>
          <w:lang w:val="en-US"/>
        </w:rPr>
        <w:t>With all the features and functiona</w:t>
      </w:r>
      <w:r w:rsidR="00746875" w:rsidRPr="003D662E">
        <w:rPr>
          <w:lang w:val="en-US"/>
        </w:rPr>
        <w:t>lities provided by the platform</w:t>
      </w:r>
      <w:r w:rsidRPr="003D662E">
        <w:rPr>
          <w:lang w:val="en-US"/>
        </w:rPr>
        <w:t xml:space="preserve"> </w:t>
      </w:r>
      <w:r w:rsidR="00746875" w:rsidRPr="003D662E">
        <w:rPr>
          <w:lang w:val="en-US"/>
        </w:rPr>
        <w:t xml:space="preserve">and </w:t>
      </w:r>
      <w:r w:rsidRPr="003D662E">
        <w:rPr>
          <w:lang w:val="en-US"/>
        </w:rPr>
        <w:t xml:space="preserve">in addition to that, the developed applications and services added to the platform, there is a need to test the platform and the (distributed) applications to make sure that they operate without errors. Moreover, besides validation, it is interesting to evaluate the platform and applications for their runtime properties, e.g., to determine memory consumption, CPU usage, performance </w:t>
      </w:r>
      <w:r w:rsidR="00746875" w:rsidRPr="003D662E">
        <w:rPr>
          <w:lang w:val="en-US"/>
        </w:rPr>
        <w:t xml:space="preserve">and </w:t>
      </w:r>
      <w:r w:rsidRPr="003D662E">
        <w:rPr>
          <w:lang w:val="en-US"/>
        </w:rPr>
        <w:t xml:space="preserve">residual capacities for the evolution of the platform as well as individual applications. As the whole cycle of configuring, installing, deploying starting, evaluating, stopping, and uninstalling applications as well as platform components is not trivial, we aim at providing support through the </w:t>
      </w:r>
      <w:r w:rsidRPr="003D662E">
        <w:rPr>
          <w:b/>
          <w:lang w:val="en-US"/>
        </w:rPr>
        <w:t>Platform</w:t>
      </w:r>
      <w:r w:rsidRPr="003D662E">
        <w:rPr>
          <w:lang w:val="en-US"/>
        </w:rPr>
        <w:t xml:space="preserve"> </w:t>
      </w:r>
      <w:r w:rsidRPr="003D662E">
        <w:rPr>
          <w:b/>
          <w:lang w:val="en-US"/>
        </w:rPr>
        <w:t>Evaluation and Testing Environment</w:t>
      </w:r>
      <w:r w:rsidRPr="003D662E">
        <w:rPr>
          <w:lang w:val="en-US"/>
        </w:rPr>
        <w:t xml:space="preserve"> (PETE) that allows for automated, distributed, monitored, and repetitive tests and evaluations. </w:t>
      </w:r>
    </w:p>
    <w:p w14:paraId="39A0F090" w14:textId="775C9F27" w:rsidR="004A024E" w:rsidRPr="003D662E" w:rsidRDefault="004A024E" w:rsidP="004A024E">
      <w:pPr>
        <w:jc w:val="both"/>
        <w:rPr>
          <w:lang w:val="en-GB"/>
        </w:rPr>
      </w:pPr>
      <w:r w:rsidRPr="003D662E">
        <w:rPr>
          <w:lang w:val="en-US"/>
        </w:rPr>
        <w:t>The concept of an experimentation workbench was presented by [</w:t>
      </w:r>
      <w:r w:rsidR="00821E85">
        <w:rPr>
          <w:lang w:val="en-US"/>
        </w:rPr>
        <w:t>SEK21</w:t>
      </w:r>
      <w:r w:rsidRPr="003D662E">
        <w:rPr>
          <w:lang w:val="en-US"/>
        </w:rPr>
        <w:t xml:space="preserve">]. They used </w:t>
      </w:r>
      <w:r w:rsidRPr="003D662E">
        <w:rPr>
          <w:lang w:val="en-GB"/>
        </w:rPr>
        <w:t>Jupyter Notebook Project</w:t>
      </w:r>
      <w:r w:rsidRPr="003D662E">
        <w:rPr>
          <w:rStyle w:val="FootnoteReference"/>
          <w:lang w:val="en-GB"/>
        </w:rPr>
        <w:footnoteReference w:id="112"/>
      </w:r>
      <w:r w:rsidRPr="003D662E">
        <w:rPr>
          <w:lang w:val="en-GB"/>
        </w:rPr>
        <w:t xml:space="preserve"> </w:t>
      </w:r>
      <w:r w:rsidRPr="003D662E">
        <w:rPr>
          <w:lang w:val="en-US"/>
        </w:rPr>
        <w:t xml:space="preserve">which </w:t>
      </w:r>
      <w:r w:rsidRPr="003D662E">
        <w:rPr>
          <w:lang w:val="en-GB"/>
        </w:rPr>
        <w:t xml:space="preserve">supports experimentation and to some limited degree replication and sharing. Jupyter Notebook in a nutshell is an open-source web-based interactive development environment for notebooks, code, and data. Jupyter Notebook supports over 40 programming languages like Python, R, Julia, and Scala. Using Jupyter </w:t>
      </w:r>
      <w:r w:rsidR="00746875" w:rsidRPr="003D662E">
        <w:rPr>
          <w:lang w:val="en-GB"/>
        </w:rPr>
        <w:t>Notebook gives the ability to perform a</w:t>
      </w:r>
      <w:r w:rsidRPr="003D662E">
        <w:rPr>
          <w:lang w:val="en-GB"/>
        </w:rPr>
        <w:t xml:space="preserve"> stepwise execution of the </w:t>
      </w:r>
      <w:r w:rsidRPr="003D662E">
        <w:rPr>
          <w:lang w:val="en-US"/>
        </w:rPr>
        <w:t xml:space="preserve">experimentation. We decided to use </w:t>
      </w:r>
      <w:r w:rsidRPr="003D662E">
        <w:rPr>
          <w:lang w:val="en-GB"/>
        </w:rPr>
        <w:t xml:space="preserve">Jupyter Notebook Project to develop and realize the steps in the </w:t>
      </w:r>
      <w:r w:rsidRPr="003D662E">
        <w:rPr>
          <w:lang w:val="en-US"/>
        </w:rPr>
        <w:t>PETE</w:t>
      </w:r>
      <w:r w:rsidR="00B3299A" w:rsidRPr="003D662E">
        <w:rPr>
          <w:lang w:val="en-US"/>
        </w:rPr>
        <w:t>.</w:t>
      </w:r>
      <w:r w:rsidRPr="003D662E">
        <w:rPr>
          <w:lang w:val="en-US"/>
        </w:rPr>
        <w:t xml:space="preserve"> </w:t>
      </w:r>
      <w:r w:rsidR="00B3299A" w:rsidRPr="003D662E">
        <w:rPr>
          <w:lang w:val="en-US"/>
        </w:rPr>
        <w:t>In addition to that, there is a script that converts the Jupyter Notebook to a Python script which can be us</w:t>
      </w:r>
      <w:r w:rsidR="00746875" w:rsidRPr="003D662E">
        <w:rPr>
          <w:lang w:val="en-US"/>
        </w:rPr>
        <w:t>ed to do a headless execution (w</w:t>
      </w:r>
      <w:r w:rsidR="00B3299A" w:rsidRPr="003D662E">
        <w:rPr>
          <w:lang w:val="en-US"/>
        </w:rPr>
        <w:t xml:space="preserve">ithout </w:t>
      </w:r>
      <w:r w:rsidR="00746875" w:rsidRPr="003D662E">
        <w:rPr>
          <w:lang w:val="en-US"/>
        </w:rPr>
        <w:t xml:space="preserve">using </w:t>
      </w:r>
      <w:r w:rsidR="00B3299A" w:rsidRPr="003D662E">
        <w:rPr>
          <w:lang w:val="en-US"/>
        </w:rPr>
        <w:t>Jupyter Notebook)</w:t>
      </w:r>
      <w:r w:rsidR="00746875" w:rsidRPr="003D662E">
        <w:rPr>
          <w:lang w:val="en-US"/>
        </w:rPr>
        <w:t>.</w:t>
      </w:r>
    </w:p>
    <w:p w14:paraId="6E3999E1" w14:textId="6A0253EE" w:rsidR="004A024E" w:rsidRPr="003D662E" w:rsidRDefault="00D50DC7" w:rsidP="004A024E">
      <w:pPr>
        <w:keepNext/>
        <w:spacing w:after="0"/>
        <w:jc w:val="both"/>
      </w:pPr>
      <w:r w:rsidRPr="003D662E">
        <w:rPr>
          <w:noProof/>
          <w:lang w:val="en-US"/>
        </w:rPr>
        <w:drawing>
          <wp:inline distT="0" distB="0" distL="0" distR="0" wp14:anchorId="765ACA18" wp14:editId="13C55F51">
            <wp:extent cx="5760720" cy="225615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ETE.wmf"/>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760720" cy="2256155"/>
                    </a:xfrm>
                    <a:prstGeom prst="rect">
                      <a:avLst/>
                    </a:prstGeom>
                  </pic:spPr>
                </pic:pic>
              </a:graphicData>
            </a:graphic>
          </wp:inline>
        </w:drawing>
      </w:r>
    </w:p>
    <w:p w14:paraId="32D13736" w14:textId="7B178D72" w:rsidR="004A024E" w:rsidRPr="003D662E" w:rsidRDefault="004A024E" w:rsidP="004A024E">
      <w:pPr>
        <w:pStyle w:val="Caption"/>
        <w:jc w:val="center"/>
        <w:rPr>
          <w:lang w:val="en-GB"/>
        </w:rPr>
      </w:pPr>
      <w:bookmarkStart w:id="281" w:name="_Ref125116334"/>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C62E87">
        <w:rPr>
          <w:noProof/>
          <w:lang w:val="en-GB"/>
        </w:rPr>
        <w:t>68</w:t>
      </w:r>
      <w:r w:rsidRPr="003D662E">
        <w:fldChar w:fldCharType="end"/>
      </w:r>
      <w:r w:rsidRPr="003D662E">
        <w:rPr>
          <w:lang w:val="en-GB"/>
        </w:rPr>
        <w:t>: The steps</w:t>
      </w:r>
      <w:bookmarkEnd w:id="281"/>
      <w:r w:rsidRPr="003D662E">
        <w:rPr>
          <w:lang w:val="en-GB"/>
        </w:rPr>
        <w:t xml:space="preserve"> executed automatically by PETE</w:t>
      </w:r>
    </w:p>
    <w:p w14:paraId="1F3FF0CE" w14:textId="12612B4C" w:rsidR="004A024E" w:rsidRPr="003D662E" w:rsidRDefault="004A024E" w:rsidP="004A024E">
      <w:pPr>
        <w:jc w:val="both"/>
        <w:rPr>
          <w:lang w:val="en-US"/>
        </w:rPr>
      </w:pPr>
      <w:r w:rsidRPr="003D662E">
        <w:rPr>
          <w:lang w:val="en-US"/>
        </w:rPr>
        <w:t>PETE cover</w:t>
      </w:r>
      <w:r w:rsidR="00CA0517" w:rsidRPr="003D662E">
        <w:rPr>
          <w:lang w:val="en-US"/>
        </w:rPr>
        <w:t>s</w:t>
      </w:r>
      <w:r w:rsidRPr="003D662E">
        <w:rPr>
          <w:lang w:val="en-US"/>
        </w:rPr>
        <w:t xml:space="preserve"> 13 steps as shown in </w:t>
      </w:r>
      <w:r w:rsidRPr="003D662E">
        <w:rPr>
          <w:lang w:val="en-US"/>
        </w:rPr>
        <w:fldChar w:fldCharType="begin"/>
      </w:r>
      <w:r w:rsidRPr="003D662E">
        <w:rPr>
          <w:lang w:val="en-US"/>
        </w:rPr>
        <w:instrText xml:space="preserve"> REF _Ref125116334 \h  \* MERGEFORMAT </w:instrText>
      </w:r>
      <w:r w:rsidRPr="003D662E">
        <w:rPr>
          <w:lang w:val="en-US"/>
        </w:rPr>
      </w:r>
      <w:r w:rsidRPr="003D662E">
        <w:rPr>
          <w:lang w:val="en-US"/>
        </w:rPr>
        <w:fldChar w:fldCharType="separate"/>
      </w:r>
      <w:r w:rsidR="00C62E87" w:rsidRPr="003D662E">
        <w:rPr>
          <w:lang w:val="en-GB"/>
        </w:rPr>
        <w:t xml:space="preserve">Figure </w:t>
      </w:r>
      <w:r w:rsidR="00C62E87">
        <w:rPr>
          <w:noProof/>
          <w:lang w:val="en-GB"/>
        </w:rPr>
        <w:t>68</w:t>
      </w:r>
      <w:r w:rsidR="00C62E87" w:rsidRPr="003D662E">
        <w:rPr>
          <w:lang w:val="en-GB"/>
        </w:rPr>
        <w:t>: The steps</w:t>
      </w:r>
      <w:r w:rsidRPr="003D662E">
        <w:rPr>
          <w:lang w:val="en-US"/>
        </w:rPr>
        <w:fldChar w:fldCharType="end"/>
      </w:r>
      <w:r w:rsidR="00CA0517" w:rsidRPr="003D662E">
        <w:rPr>
          <w:lang w:val="en-US"/>
        </w:rPr>
        <w:t>.</w:t>
      </w:r>
      <w:r w:rsidRPr="003D662E">
        <w:rPr>
          <w:lang w:val="en-US"/>
        </w:rPr>
        <w:t xml:space="preserve"> </w:t>
      </w:r>
      <w:r w:rsidR="00CA0517" w:rsidRPr="003D662E">
        <w:rPr>
          <w:lang w:val="en-US"/>
        </w:rPr>
        <w:t>T</w:t>
      </w:r>
      <w:r w:rsidRPr="003D662E">
        <w:rPr>
          <w:lang w:val="en-US"/>
        </w:rPr>
        <w:t xml:space="preserve">hose steps are executed automatically by PETE. </w:t>
      </w:r>
      <w:r w:rsidR="00746875" w:rsidRPr="003D662E">
        <w:rPr>
          <w:lang w:val="en-US"/>
        </w:rPr>
        <w:t>The step “Measurement / validation” (light-</w:t>
      </w:r>
      <w:r w:rsidRPr="003D662E">
        <w:rPr>
          <w:lang w:val="en-US"/>
        </w:rPr>
        <w:t xml:space="preserve">colored step that </w:t>
      </w:r>
      <w:r w:rsidR="00746875" w:rsidRPr="003D662E">
        <w:rPr>
          <w:lang w:val="en-US"/>
        </w:rPr>
        <w:t>has</w:t>
      </w:r>
      <w:r w:rsidRPr="003D662E">
        <w:rPr>
          <w:lang w:val="en-US"/>
        </w:rPr>
        <w:t xml:space="preserve"> “</w:t>
      </w:r>
      <w:r w:rsidRPr="003D662E">
        <w:rPr>
          <w:rFonts w:cstheme="minorHAnsi"/>
          <w:lang w:val="en-US"/>
        </w:rPr>
        <w:t>ø</w:t>
      </w:r>
      <w:r w:rsidRPr="003D662E">
        <w:rPr>
          <w:lang w:val="en-US"/>
        </w:rPr>
        <w:t>” sign</w:t>
      </w:r>
      <w:r w:rsidR="00746875" w:rsidRPr="003D662E">
        <w:rPr>
          <w:lang w:val="en-US"/>
        </w:rPr>
        <w:t>)</w:t>
      </w:r>
      <w:r w:rsidRPr="003D662E">
        <w:rPr>
          <w:lang w:val="en-US"/>
        </w:rPr>
        <w:t xml:space="preserve"> </w:t>
      </w:r>
      <w:r w:rsidR="00746875" w:rsidRPr="003D662E">
        <w:rPr>
          <w:lang w:val="en-US"/>
        </w:rPr>
        <w:t xml:space="preserve">is not implemented </w:t>
      </w:r>
      <w:r w:rsidR="00411662" w:rsidRPr="003D662E">
        <w:rPr>
          <w:lang w:val="en-US"/>
        </w:rPr>
        <w:t>yet</w:t>
      </w:r>
      <w:r w:rsidR="00411662" w:rsidRPr="003D662E">
        <w:rPr>
          <w:lang w:val="en-GB"/>
        </w:rPr>
        <w:t xml:space="preserve">. </w:t>
      </w:r>
      <w:r w:rsidRPr="003D662E">
        <w:rPr>
          <w:lang w:val="en-US"/>
        </w:rPr>
        <w:t>The steps are:</w:t>
      </w:r>
    </w:p>
    <w:p w14:paraId="7305CEAC" w14:textId="0374D6B1" w:rsidR="004A024E" w:rsidRPr="003D662E" w:rsidRDefault="004A024E" w:rsidP="007245E8">
      <w:pPr>
        <w:pStyle w:val="ListParagraph"/>
        <w:numPr>
          <w:ilvl w:val="0"/>
          <w:numId w:val="48"/>
        </w:numPr>
        <w:spacing w:after="0" w:line="240" w:lineRule="auto"/>
        <w:contextualSpacing w:val="0"/>
        <w:jc w:val="both"/>
        <w:rPr>
          <w:lang w:val="en-GB"/>
        </w:rPr>
      </w:pPr>
      <w:r w:rsidRPr="003D662E">
        <w:rPr>
          <w:lang w:val="en-GB"/>
        </w:rPr>
        <w:t xml:space="preserve">Install the prerequisites:  </w:t>
      </w:r>
      <w:r w:rsidR="004242F9" w:rsidRPr="003D662E">
        <w:rPr>
          <w:lang w:val="en-GB"/>
        </w:rPr>
        <w:t>t</w:t>
      </w:r>
      <w:r w:rsidRPr="003D662E">
        <w:rPr>
          <w:lang w:val="en-GB"/>
        </w:rPr>
        <w:t>he required setup needed for the platform on the server and devices that should be used for the test</w:t>
      </w:r>
      <w:r w:rsidR="00746875" w:rsidRPr="003D662E">
        <w:rPr>
          <w:lang w:val="en-GB"/>
        </w:rPr>
        <w:t>.</w:t>
      </w:r>
    </w:p>
    <w:p w14:paraId="40D69365" w14:textId="77777777" w:rsidR="004A024E" w:rsidRPr="003D662E" w:rsidRDefault="004A024E" w:rsidP="007245E8">
      <w:pPr>
        <w:pStyle w:val="ListParagraph"/>
        <w:numPr>
          <w:ilvl w:val="1"/>
          <w:numId w:val="48"/>
        </w:numPr>
        <w:spacing w:after="0" w:line="240" w:lineRule="auto"/>
        <w:contextualSpacing w:val="0"/>
        <w:jc w:val="both"/>
        <w:rPr>
          <w:lang w:val="en-GB"/>
        </w:rPr>
      </w:pPr>
      <w:r w:rsidRPr="003D662E">
        <w:rPr>
          <w:lang w:val="en-GB"/>
        </w:rPr>
        <w:t xml:space="preserve">Server setup includes Java, Maven, Docker, and Python with basic dependencies. </w:t>
      </w:r>
    </w:p>
    <w:p w14:paraId="02E16DBA" w14:textId="18FA59B2" w:rsidR="004A024E" w:rsidRPr="003D662E" w:rsidRDefault="004A024E" w:rsidP="007245E8">
      <w:pPr>
        <w:pStyle w:val="ListParagraph"/>
        <w:numPr>
          <w:ilvl w:val="1"/>
          <w:numId w:val="48"/>
        </w:numPr>
        <w:spacing w:after="0" w:line="240" w:lineRule="auto"/>
        <w:contextualSpacing w:val="0"/>
        <w:jc w:val="both"/>
        <w:rPr>
          <w:lang w:val="en-GB"/>
        </w:rPr>
      </w:pPr>
      <w:r w:rsidRPr="003D662E">
        <w:rPr>
          <w:lang w:val="en-GB"/>
        </w:rPr>
        <w:t>Devices setup</w:t>
      </w:r>
      <w:r w:rsidR="006C052A">
        <w:rPr>
          <w:lang w:val="en-GB"/>
        </w:rPr>
        <w:t>:</w:t>
      </w:r>
      <w:r w:rsidRPr="003D662E">
        <w:rPr>
          <w:lang w:val="en-GB"/>
        </w:rPr>
        <w:t xml:space="preserve"> </w:t>
      </w:r>
      <w:r w:rsidR="006C052A">
        <w:rPr>
          <w:lang w:val="en-GB"/>
        </w:rPr>
        <w:t>I</w:t>
      </w:r>
      <w:r w:rsidRPr="003D662E">
        <w:rPr>
          <w:lang w:val="en-GB"/>
        </w:rPr>
        <w:t xml:space="preserve">f the device will use the generated containers, then the setup includes just Docker. If the device will use normal scripts, then the setup includes Java, Maven, Docker, and Python with basic dependencies. </w:t>
      </w:r>
    </w:p>
    <w:p w14:paraId="1D3B187E" w14:textId="4E5B6E2D" w:rsidR="004A024E" w:rsidRPr="006C052A" w:rsidRDefault="004A024E" w:rsidP="007245E8">
      <w:pPr>
        <w:pStyle w:val="ListParagraph"/>
        <w:numPr>
          <w:ilvl w:val="0"/>
          <w:numId w:val="48"/>
        </w:numPr>
        <w:spacing w:after="0" w:line="240" w:lineRule="auto"/>
        <w:contextualSpacing w:val="0"/>
        <w:jc w:val="both"/>
        <w:rPr>
          <w:rFonts w:eastAsia="Times New Roman"/>
          <w:lang w:val="en-GB"/>
        </w:rPr>
      </w:pPr>
      <w:r w:rsidRPr="003D662E">
        <w:rPr>
          <w:rFonts w:eastAsia="Times New Roman"/>
          <w:lang w:val="en-GB"/>
        </w:rPr>
        <w:t xml:space="preserve">Starting a </w:t>
      </w:r>
      <w:r w:rsidR="00586694" w:rsidRPr="00A755B5">
        <w:rPr>
          <w:rFonts w:eastAsia="Times New Roman"/>
          <w:lang w:val="en-GB"/>
        </w:rPr>
        <w:t>local Docker registry</w:t>
      </w:r>
      <w:r w:rsidRPr="003D662E">
        <w:rPr>
          <w:rFonts w:eastAsia="Times New Roman"/>
          <w:lang w:val="en-GB"/>
        </w:rPr>
        <w:t xml:space="preserve">: pull and run the registry container, then setup the </w:t>
      </w:r>
      <w:r w:rsidR="00586694" w:rsidRPr="006C052A">
        <w:rPr>
          <w:rFonts w:eastAsia="Times New Roman"/>
          <w:lang w:val="en-GB"/>
        </w:rPr>
        <w:t>local Docker registry</w:t>
      </w:r>
      <w:r w:rsidRPr="006C052A">
        <w:rPr>
          <w:rFonts w:eastAsia="Times New Roman"/>
          <w:lang w:val="en-GB"/>
        </w:rPr>
        <w:t xml:space="preserve"> to not use certificates</w:t>
      </w:r>
      <w:r w:rsidR="00B60965" w:rsidRPr="006C052A">
        <w:rPr>
          <w:rFonts w:eastAsia="Times New Roman"/>
          <w:lang w:val="en-GB"/>
        </w:rPr>
        <w:t xml:space="preserve"> (as mentioned in </w:t>
      </w:r>
      <w:r w:rsidR="006C052A">
        <w:rPr>
          <w:rFonts w:eastAsia="Times New Roman"/>
          <w:lang w:val="en-GB"/>
        </w:rPr>
        <w:t>S</w:t>
      </w:r>
      <w:r w:rsidR="00B60965" w:rsidRPr="006C052A">
        <w:rPr>
          <w:rFonts w:eastAsia="Times New Roman"/>
          <w:lang w:val="en-GB"/>
        </w:rPr>
        <w:t>ection 8.6).</w:t>
      </w:r>
    </w:p>
    <w:p w14:paraId="7F275BC9" w14:textId="77777777" w:rsidR="004A024E" w:rsidRPr="003D662E" w:rsidRDefault="004A024E" w:rsidP="007245E8">
      <w:pPr>
        <w:pStyle w:val="ListParagraph"/>
        <w:numPr>
          <w:ilvl w:val="0"/>
          <w:numId w:val="48"/>
        </w:numPr>
        <w:spacing w:after="0" w:line="240" w:lineRule="auto"/>
        <w:contextualSpacing w:val="0"/>
        <w:jc w:val="both"/>
        <w:rPr>
          <w:rFonts w:eastAsia="Times New Roman"/>
          <w:lang w:val="en-GB"/>
        </w:rPr>
      </w:pPr>
      <w:r w:rsidRPr="003D662E">
        <w:rPr>
          <w:rFonts w:eastAsia="Times New Roman"/>
          <w:lang w:val="en-GB"/>
        </w:rPr>
        <w:t>Install and Instantiate the platform:</w:t>
      </w:r>
    </w:p>
    <w:p w14:paraId="23F91FD6" w14:textId="20BC6D4F" w:rsidR="004A024E" w:rsidRPr="006C052A" w:rsidRDefault="004A024E" w:rsidP="007245E8">
      <w:pPr>
        <w:pStyle w:val="ListParagraph"/>
        <w:numPr>
          <w:ilvl w:val="1"/>
          <w:numId w:val="48"/>
        </w:numPr>
        <w:spacing w:after="0" w:line="240" w:lineRule="auto"/>
        <w:contextualSpacing w:val="0"/>
        <w:jc w:val="both"/>
        <w:rPr>
          <w:rFonts w:eastAsia="Times New Roman"/>
          <w:lang w:val="en-GB"/>
        </w:rPr>
      </w:pPr>
      <w:r w:rsidRPr="003D662E">
        <w:rPr>
          <w:rFonts w:eastAsia="Times New Roman"/>
          <w:lang w:val="en-GB"/>
        </w:rPr>
        <w:t xml:space="preserve">For the server, it is a full installation of the platform with creating the artifacts and </w:t>
      </w:r>
      <w:r w:rsidRPr="006C052A">
        <w:rPr>
          <w:rFonts w:eastAsia="Times New Roman"/>
          <w:lang w:val="en-GB"/>
        </w:rPr>
        <w:t xml:space="preserve">containers for the applications and then adding the containers to the </w:t>
      </w:r>
      <w:r w:rsidR="00586694" w:rsidRPr="006C052A">
        <w:rPr>
          <w:rFonts w:eastAsia="Times New Roman"/>
          <w:lang w:val="en-GB"/>
        </w:rPr>
        <w:t>local Docker registry</w:t>
      </w:r>
      <w:r w:rsidRPr="006C052A">
        <w:rPr>
          <w:rFonts w:eastAsia="Times New Roman"/>
          <w:lang w:val="en-GB"/>
        </w:rPr>
        <w:t>.</w:t>
      </w:r>
    </w:p>
    <w:p w14:paraId="27472B49" w14:textId="243D094E" w:rsidR="004A024E" w:rsidRPr="006C052A" w:rsidRDefault="004A024E" w:rsidP="007245E8">
      <w:pPr>
        <w:pStyle w:val="ListParagraph"/>
        <w:numPr>
          <w:ilvl w:val="1"/>
          <w:numId w:val="48"/>
        </w:numPr>
        <w:spacing w:after="0" w:line="240" w:lineRule="auto"/>
        <w:contextualSpacing w:val="0"/>
        <w:jc w:val="both"/>
        <w:rPr>
          <w:rFonts w:eastAsia="Times New Roman"/>
          <w:lang w:val="en-GB"/>
        </w:rPr>
      </w:pPr>
      <w:r w:rsidRPr="006C052A">
        <w:rPr>
          <w:rFonts w:eastAsia="Times New Roman"/>
          <w:lang w:val="en-GB"/>
        </w:rPr>
        <w:lastRenderedPageBreak/>
        <w:t xml:space="preserve">For the device, setup Docker to use the </w:t>
      </w:r>
      <w:r w:rsidR="00586694" w:rsidRPr="006C052A">
        <w:rPr>
          <w:rFonts w:eastAsia="Times New Roman"/>
          <w:lang w:val="en-GB"/>
        </w:rPr>
        <w:t>local Docker registry</w:t>
      </w:r>
      <w:r w:rsidRPr="006C052A">
        <w:rPr>
          <w:rFonts w:eastAsia="Times New Roman"/>
          <w:lang w:val="en-GB"/>
        </w:rPr>
        <w:t xml:space="preserve"> to pull images (</w:t>
      </w:r>
      <w:r w:rsidR="004242F9" w:rsidRPr="006C052A">
        <w:rPr>
          <w:rFonts w:eastAsia="Times New Roman"/>
          <w:lang w:val="en-GB"/>
        </w:rPr>
        <w:t>specify</w:t>
      </w:r>
      <w:r w:rsidRPr="006C052A">
        <w:rPr>
          <w:rFonts w:eastAsia="Times New Roman"/>
          <w:lang w:val="en-GB"/>
        </w:rPr>
        <w:t xml:space="preserve"> that no certificate needed for pulling images from the </w:t>
      </w:r>
      <w:r w:rsidR="00586694" w:rsidRPr="006C052A">
        <w:rPr>
          <w:rFonts w:eastAsia="Times New Roman"/>
          <w:lang w:val="en-GB"/>
        </w:rPr>
        <w:t>local Docker registry</w:t>
      </w:r>
      <w:r w:rsidRPr="006C052A">
        <w:rPr>
          <w:rFonts w:eastAsia="Times New Roman"/>
          <w:lang w:val="en-GB"/>
        </w:rPr>
        <w:t>).</w:t>
      </w:r>
    </w:p>
    <w:p w14:paraId="7054617D" w14:textId="77777777" w:rsidR="004A024E" w:rsidRPr="003D662E" w:rsidRDefault="004A024E" w:rsidP="007245E8">
      <w:pPr>
        <w:pStyle w:val="ListParagraph"/>
        <w:numPr>
          <w:ilvl w:val="0"/>
          <w:numId w:val="48"/>
        </w:numPr>
        <w:spacing w:after="0" w:line="240" w:lineRule="auto"/>
        <w:contextualSpacing w:val="0"/>
        <w:jc w:val="both"/>
        <w:rPr>
          <w:rFonts w:eastAsia="Times New Roman"/>
          <w:lang w:val="en-GB"/>
        </w:rPr>
      </w:pPr>
      <w:r w:rsidRPr="006C052A">
        <w:rPr>
          <w:rFonts w:eastAsia="Times New Roman"/>
          <w:lang w:val="en-GB"/>
        </w:rPr>
        <w:t>Start th</w:t>
      </w:r>
      <w:r w:rsidRPr="003D662E">
        <w:rPr>
          <w:rFonts w:eastAsia="Times New Roman"/>
          <w:lang w:val="en-GB"/>
        </w:rPr>
        <w:t>e platform: run the platform scripts on the server (broker.sh, platform.sh, mgtUi.sh, and monitoring.sh).</w:t>
      </w:r>
    </w:p>
    <w:p w14:paraId="702CEDAC" w14:textId="77777777" w:rsidR="004A024E" w:rsidRPr="003D662E" w:rsidRDefault="004A024E" w:rsidP="007245E8">
      <w:pPr>
        <w:pStyle w:val="ListParagraph"/>
        <w:numPr>
          <w:ilvl w:val="0"/>
          <w:numId w:val="48"/>
        </w:numPr>
        <w:spacing w:after="0" w:line="240" w:lineRule="auto"/>
        <w:contextualSpacing w:val="0"/>
        <w:jc w:val="both"/>
        <w:rPr>
          <w:rFonts w:eastAsia="Times New Roman"/>
          <w:lang w:val="en-GB"/>
        </w:rPr>
      </w:pPr>
      <w:r w:rsidRPr="003D662E">
        <w:rPr>
          <w:rFonts w:eastAsia="Times New Roman"/>
          <w:lang w:val="en-GB"/>
        </w:rPr>
        <w:t>Onboard (join) devices:</w:t>
      </w:r>
    </w:p>
    <w:p w14:paraId="06A6C3AB" w14:textId="513BCC55" w:rsidR="004A024E" w:rsidRPr="003D662E" w:rsidRDefault="004A024E" w:rsidP="007245E8">
      <w:pPr>
        <w:pStyle w:val="ListParagraph"/>
        <w:numPr>
          <w:ilvl w:val="1"/>
          <w:numId w:val="48"/>
        </w:numPr>
        <w:spacing w:after="0" w:line="240" w:lineRule="auto"/>
        <w:contextualSpacing w:val="0"/>
        <w:jc w:val="both"/>
        <w:rPr>
          <w:rFonts w:eastAsia="Times New Roman"/>
          <w:lang w:val="en-GB"/>
        </w:rPr>
      </w:pPr>
      <w:r w:rsidRPr="006C052A">
        <w:rPr>
          <w:rFonts w:eastAsia="Times New Roman"/>
          <w:lang w:val="en-GB"/>
        </w:rPr>
        <w:t xml:space="preserve">Using the generated containers: pulls the respective ECS container from the </w:t>
      </w:r>
      <w:r w:rsidR="00586694" w:rsidRPr="006C052A">
        <w:rPr>
          <w:rFonts w:eastAsia="Times New Roman"/>
          <w:lang w:val="en-GB"/>
        </w:rPr>
        <w:t>local Docker registry</w:t>
      </w:r>
      <w:r w:rsidRPr="006C052A">
        <w:rPr>
          <w:rFonts w:eastAsia="Times New Roman"/>
          <w:lang w:val="en-GB"/>
        </w:rPr>
        <w:t xml:space="preserve"> and run</w:t>
      </w:r>
      <w:r w:rsidR="004242F9" w:rsidRPr="006C052A">
        <w:rPr>
          <w:rFonts w:eastAsia="Times New Roman"/>
          <w:lang w:val="en-GB"/>
        </w:rPr>
        <w:t>s</w:t>
      </w:r>
      <w:r w:rsidRPr="006C052A">
        <w:rPr>
          <w:rFonts w:eastAsia="Times New Roman"/>
          <w:lang w:val="en-GB"/>
        </w:rPr>
        <w:t xml:space="preserve"> it on the device to join the platform.</w:t>
      </w:r>
    </w:p>
    <w:p w14:paraId="46AD250D" w14:textId="427FA900" w:rsidR="004A024E" w:rsidRPr="003D662E" w:rsidRDefault="004A024E" w:rsidP="007245E8">
      <w:pPr>
        <w:pStyle w:val="ListParagraph"/>
        <w:numPr>
          <w:ilvl w:val="1"/>
          <w:numId w:val="48"/>
        </w:numPr>
        <w:spacing w:after="0" w:line="240" w:lineRule="auto"/>
        <w:contextualSpacing w:val="0"/>
        <w:jc w:val="both"/>
        <w:rPr>
          <w:rFonts w:eastAsia="Times New Roman"/>
          <w:lang w:val="en-GB"/>
        </w:rPr>
      </w:pPr>
      <w:r w:rsidRPr="003D662E">
        <w:rPr>
          <w:rFonts w:eastAsia="Times New Roman"/>
          <w:lang w:val="en-GB"/>
        </w:rPr>
        <w:t xml:space="preserve">The </w:t>
      </w:r>
      <w:r w:rsidR="00BE0972" w:rsidRPr="003D662E">
        <w:rPr>
          <w:rFonts w:eastAsia="Times New Roman"/>
          <w:lang w:val="en-GB"/>
        </w:rPr>
        <w:t>local installation</w:t>
      </w:r>
      <w:r w:rsidRPr="003D662E">
        <w:rPr>
          <w:rFonts w:eastAsia="Times New Roman"/>
          <w:lang w:val="en-GB"/>
        </w:rPr>
        <w:t xml:space="preserve"> way using scripts: download and run the respective scripts on the device to join the platform (broker.sh, ecs.sh, and serviceMgr.sh).</w:t>
      </w:r>
    </w:p>
    <w:p w14:paraId="7B734AD2" w14:textId="0F5C283B" w:rsidR="004A024E" w:rsidRPr="003D662E" w:rsidRDefault="004A024E" w:rsidP="007245E8">
      <w:pPr>
        <w:pStyle w:val="ListParagraph"/>
        <w:numPr>
          <w:ilvl w:val="0"/>
          <w:numId w:val="48"/>
        </w:numPr>
        <w:spacing w:after="0" w:line="240" w:lineRule="auto"/>
        <w:contextualSpacing w:val="0"/>
        <w:jc w:val="both"/>
        <w:rPr>
          <w:rFonts w:eastAsia="Times New Roman"/>
          <w:lang w:val="en-GB"/>
        </w:rPr>
      </w:pPr>
      <w:r w:rsidRPr="003D662E">
        <w:rPr>
          <w:rFonts w:eastAsia="Times New Roman"/>
          <w:lang w:val="en-GB"/>
        </w:rPr>
        <w:t>Start service manager: if the device uses the generate</w:t>
      </w:r>
      <w:r w:rsidR="004242F9" w:rsidRPr="003D662E">
        <w:rPr>
          <w:rFonts w:eastAsia="Times New Roman"/>
          <w:lang w:val="en-GB"/>
        </w:rPr>
        <w:t>d</w:t>
      </w:r>
      <w:r w:rsidRPr="003D662E">
        <w:rPr>
          <w:rFonts w:eastAsia="Times New Roman"/>
          <w:lang w:val="en-GB"/>
        </w:rPr>
        <w:t xml:space="preserve"> containers then run the respective service manager container.</w:t>
      </w:r>
    </w:p>
    <w:p w14:paraId="110A5819" w14:textId="32E8BFDF" w:rsidR="004A024E" w:rsidRPr="003D662E" w:rsidRDefault="004A024E" w:rsidP="007245E8">
      <w:pPr>
        <w:pStyle w:val="ListParagraph"/>
        <w:numPr>
          <w:ilvl w:val="0"/>
          <w:numId w:val="48"/>
        </w:numPr>
        <w:spacing w:after="0" w:line="240" w:lineRule="auto"/>
        <w:contextualSpacing w:val="0"/>
        <w:jc w:val="both"/>
        <w:rPr>
          <w:rFonts w:eastAsia="Times New Roman"/>
          <w:lang w:val="en-GB"/>
        </w:rPr>
      </w:pPr>
      <w:r w:rsidRPr="003D662E">
        <w:rPr>
          <w:rFonts w:eastAsia="Times New Roman"/>
          <w:lang w:val="en-GB"/>
        </w:rPr>
        <w:t>Start the application:</w:t>
      </w:r>
    </w:p>
    <w:p w14:paraId="54E269A8" w14:textId="6A089CE8" w:rsidR="004A024E" w:rsidRPr="003D662E" w:rsidRDefault="004A024E" w:rsidP="007245E8">
      <w:pPr>
        <w:pStyle w:val="ListParagraph"/>
        <w:numPr>
          <w:ilvl w:val="1"/>
          <w:numId w:val="48"/>
        </w:numPr>
        <w:spacing w:after="0" w:line="240" w:lineRule="auto"/>
        <w:contextualSpacing w:val="0"/>
        <w:jc w:val="both"/>
        <w:rPr>
          <w:rFonts w:eastAsia="Times New Roman"/>
          <w:lang w:val="en-GB"/>
        </w:rPr>
      </w:pPr>
      <w:r w:rsidRPr="003D662E">
        <w:rPr>
          <w:rFonts w:eastAsia="Times New Roman"/>
          <w:lang w:val="en-GB"/>
        </w:rPr>
        <w:t>By services functionality in the platform.</w:t>
      </w:r>
    </w:p>
    <w:p w14:paraId="0CFC432D" w14:textId="0F21BD85" w:rsidR="004A024E" w:rsidRPr="003D662E" w:rsidRDefault="004A024E" w:rsidP="007245E8">
      <w:pPr>
        <w:pStyle w:val="ListParagraph"/>
        <w:numPr>
          <w:ilvl w:val="1"/>
          <w:numId w:val="48"/>
        </w:numPr>
        <w:spacing w:after="0" w:line="240" w:lineRule="auto"/>
        <w:contextualSpacing w:val="0"/>
        <w:jc w:val="both"/>
        <w:rPr>
          <w:rFonts w:eastAsia="Times New Roman"/>
          <w:lang w:val="en-GB"/>
        </w:rPr>
      </w:pPr>
      <w:r w:rsidRPr="003D662E">
        <w:rPr>
          <w:rFonts w:eastAsia="Times New Roman"/>
          <w:lang w:val="en-GB"/>
        </w:rPr>
        <w:t>By deployment plan functionality in the platform.</w:t>
      </w:r>
    </w:p>
    <w:p w14:paraId="44A9D377" w14:textId="4B5FD961" w:rsidR="004A024E" w:rsidRPr="003D662E" w:rsidRDefault="004A024E" w:rsidP="007245E8">
      <w:pPr>
        <w:pStyle w:val="ListParagraph"/>
        <w:numPr>
          <w:ilvl w:val="0"/>
          <w:numId w:val="48"/>
        </w:numPr>
        <w:spacing w:after="0" w:line="240" w:lineRule="auto"/>
        <w:contextualSpacing w:val="0"/>
        <w:jc w:val="both"/>
        <w:rPr>
          <w:rFonts w:eastAsia="Times New Roman"/>
          <w:lang w:val="en-GB"/>
        </w:rPr>
      </w:pPr>
      <w:r w:rsidRPr="003D662E">
        <w:rPr>
          <w:rFonts w:eastAsia="Times New Roman"/>
          <w:lang w:val="en-GB"/>
        </w:rPr>
        <w:t xml:space="preserve">Measurement and validations </w:t>
      </w:r>
      <w:r w:rsidRPr="003D662E">
        <w:rPr>
          <w:rFonts w:cstheme="minorHAnsi"/>
          <w:lang w:val="en-US"/>
        </w:rPr>
        <w:t>ø</w:t>
      </w:r>
      <w:r w:rsidR="004242F9" w:rsidRPr="003D662E">
        <w:rPr>
          <w:rFonts w:cstheme="minorHAnsi"/>
          <w:lang w:val="en-US"/>
        </w:rPr>
        <w:t xml:space="preserve"> (not yet implemented)</w:t>
      </w:r>
      <w:r w:rsidRPr="003D662E">
        <w:rPr>
          <w:rFonts w:eastAsia="Times New Roman"/>
          <w:lang w:val="en-GB"/>
        </w:rPr>
        <w:t>.</w:t>
      </w:r>
    </w:p>
    <w:p w14:paraId="422245F6" w14:textId="1C2E5132" w:rsidR="004A024E" w:rsidRPr="003D662E" w:rsidRDefault="004A024E" w:rsidP="007245E8">
      <w:pPr>
        <w:pStyle w:val="ListParagraph"/>
        <w:numPr>
          <w:ilvl w:val="0"/>
          <w:numId w:val="48"/>
        </w:numPr>
        <w:spacing w:after="0" w:line="240" w:lineRule="auto"/>
        <w:contextualSpacing w:val="0"/>
        <w:jc w:val="both"/>
        <w:rPr>
          <w:rFonts w:eastAsia="Times New Roman"/>
          <w:lang w:val="en-GB"/>
        </w:rPr>
      </w:pPr>
      <w:r w:rsidRPr="003D662E">
        <w:rPr>
          <w:rFonts w:eastAsia="Times New Roman"/>
          <w:lang w:val="en-GB"/>
        </w:rPr>
        <w:t>Stop the applications</w:t>
      </w:r>
      <w:r w:rsidRPr="003D662E">
        <w:rPr>
          <w:rFonts w:cstheme="minorHAnsi"/>
          <w:lang w:val="en-US"/>
        </w:rPr>
        <w:t>.</w:t>
      </w:r>
    </w:p>
    <w:p w14:paraId="37E2BE04" w14:textId="6ED35C11" w:rsidR="004A024E" w:rsidRPr="003D662E" w:rsidRDefault="004A024E" w:rsidP="007245E8">
      <w:pPr>
        <w:pStyle w:val="ListParagraph"/>
        <w:numPr>
          <w:ilvl w:val="0"/>
          <w:numId w:val="48"/>
        </w:numPr>
        <w:spacing w:after="0" w:line="240" w:lineRule="auto"/>
        <w:contextualSpacing w:val="0"/>
        <w:jc w:val="both"/>
        <w:rPr>
          <w:rFonts w:eastAsia="Times New Roman"/>
          <w:lang w:val="en-GB"/>
        </w:rPr>
      </w:pPr>
      <w:r w:rsidRPr="003D662E">
        <w:rPr>
          <w:rFonts w:eastAsia="Times New Roman"/>
          <w:lang w:val="en-GB"/>
        </w:rPr>
        <w:t>Stop service managers: if the device uses the generate</w:t>
      </w:r>
      <w:r w:rsidR="004242F9" w:rsidRPr="003D662E">
        <w:rPr>
          <w:rFonts w:eastAsia="Times New Roman"/>
          <w:lang w:val="en-GB"/>
        </w:rPr>
        <w:t>d</w:t>
      </w:r>
      <w:r w:rsidRPr="003D662E">
        <w:rPr>
          <w:rFonts w:eastAsia="Times New Roman"/>
          <w:lang w:val="en-GB"/>
        </w:rPr>
        <w:t xml:space="preserve"> containers then stop and remove the respective service manager container.</w:t>
      </w:r>
    </w:p>
    <w:p w14:paraId="10A07C84" w14:textId="77777777" w:rsidR="004A024E" w:rsidRPr="003D662E" w:rsidRDefault="004A024E" w:rsidP="007245E8">
      <w:pPr>
        <w:pStyle w:val="ListParagraph"/>
        <w:numPr>
          <w:ilvl w:val="0"/>
          <w:numId w:val="48"/>
        </w:numPr>
        <w:spacing w:after="0" w:line="240" w:lineRule="auto"/>
        <w:contextualSpacing w:val="0"/>
        <w:jc w:val="both"/>
        <w:rPr>
          <w:rFonts w:eastAsia="Times New Roman"/>
          <w:lang w:val="en-GB"/>
        </w:rPr>
      </w:pPr>
      <w:r w:rsidRPr="003D662E">
        <w:rPr>
          <w:rFonts w:eastAsia="Times New Roman"/>
          <w:lang w:val="en-GB"/>
        </w:rPr>
        <w:t>Offboard (Remove) devices:</w:t>
      </w:r>
    </w:p>
    <w:p w14:paraId="77D59E5B" w14:textId="77777777" w:rsidR="004A024E" w:rsidRPr="003D662E" w:rsidRDefault="004A024E" w:rsidP="007245E8">
      <w:pPr>
        <w:pStyle w:val="ListParagraph"/>
        <w:numPr>
          <w:ilvl w:val="1"/>
          <w:numId w:val="48"/>
        </w:numPr>
        <w:spacing w:after="0" w:line="240" w:lineRule="auto"/>
        <w:contextualSpacing w:val="0"/>
        <w:jc w:val="both"/>
        <w:rPr>
          <w:rFonts w:eastAsia="Times New Roman"/>
          <w:lang w:val="en-GB"/>
        </w:rPr>
      </w:pPr>
      <w:r w:rsidRPr="003D662E">
        <w:rPr>
          <w:rFonts w:eastAsia="Times New Roman"/>
          <w:lang w:val="en-GB"/>
        </w:rPr>
        <w:t>Using the generated containers: Stop and remove the respective ECS container on the device.</w:t>
      </w:r>
    </w:p>
    <w:p w14:paraId="5928F10F" w14:textId="30E3597C" w:rsidR="004A024E" w:rsidRPr="003D662E" w:rsidRDefault="004A024E" w:rsidP="007245E8">
      <w:pPr>
        <w:pStyle w:val="ListParagraph"/>
        <w:numPr>
          <w:ilvl w:val="1"/>
          <w:numId w:val="48"/>
        </w:numPr>
        <w:spacing w:after="0" w:line="240" w:lineRule="auto"/>
        <w:contextualSpacing w:val="0"/>
        <w:jc w:val="both"/>
        <w:rPr>
          <w:rFonts w:eastAsia="Times New Roman"/>
          <w:lang w:val="en-GB"/>
        </w:rPr>
      </w:pPr>
      <w:r w:rsidRPr="003D662E">
        <w:rPr>
          <w:rFonts w:eastAsia="Times New Roman"/>
          <w:lang w:val="en-GB"/>
        </w:rPr>
        <w:t xml:space="preserve">The </w:t>
      </w:r>
      <w:r w:rsidR="00BE0972" w:rsidRPr="003D662E">
        <w:rPr>
          <w:rFonts w:eastAsia="Times New Roman"/>
          <w:lang w:val="en-GB"/>
        </w:rPr>
        <w:t xml:space="preserve">local installation </w:t>
      </w:r>
      <w:r w:rsidRPr="003D662E">
        <w:rPr>
          <w:rFonts w:eastAsia="Times New Roman"/>
          <w:lang w:val="en-GB"/>
        </w:rPr>
        <w:t>way using scripts: Stop the respective scripts on the device (broker.sh, ecs.sh, and serviceMgr.sh).</w:t>
      </w:r>
    </w:p>
    <w:p w14:paraId="12B4AAC9" w14:textId="77777777" w:rsidR="004A024E" w:rsidRPr="003D662E" w:rsidRDefault="004A024E" w:rsidP="007245E8">
      <w:pPr>
        <w:pStyle w:val="ListParagraph"/>
        <w:numPr>
          <w:ilvl w:val="0"/>
          <w:numId w:val="48"/>
        </w:numPr>
        <w:spacing w:after="0" w:line="240" w:lineRule="auto"/>
        <w:contextualSpacing w:val="0"/>
        <w:jc w:val="both"/>
        <w:rPr>
          <w:rFonts w:eastAsia="Times New Roman"/>
          <w:lang w:val="en-GB"/>
        </w:rPr>
      </w:pPr>
      <w:r w:rsidRPr="003D662E">
        <w:rPr>
          <w:rFonts w:eastAsia="Times New Roman"/>
          <w:lang w:val="en-GB"/>
        </w:rPr>
        <w:t>Stop the platform: Stop the platform scripts on the server (broker.sh, platform.sh, mgtUi.sh, and monitoring.sh).</w:t>
      </w:r>
    </w:p>
    <w:p w14:paraId="3808AECC" w14:textId="5FAEE0E1" w:rsidR="004A024E" w:rsidRPr="006C052A" w:rsidRDefault="004A024E" w:rsidP="007245E8">
      <w:pPr>
        <w:pStyle w:val="ListParagraph"/>
        <w:numPr>
          <w:ilvl w:val="0"/>
          <w:numId w:val="48"/>
        </w:numPr>
        <w:spacing w:line="240" w:lineRule="auto"/>
        <w:contextualSpacing w:val="0"/>
        <w:jc w:val="both"/>
        <w:rPr>
          <w:rFonts w:eastAsia="Times New Roman"/>
          <w:lang w:val="en-GB"/>
        </w:rPr>
      </w:pPr>
      <w:r w:rsidRPr="006C052A">
        <w:rPr>
          <w:rFonts w:eastAsia="Times New Roman"/>
          <w:lang w:val="en-GB"/>
        </w:rPr>
        <w:t xml:space="preserve">Stop the </w:t>
      </w:r>
      <w:r w:rsidR="00586694" w:rsidRPr="006C052A">
        <w:rPr>
          <w:rFonts w:eastAsia="Times New Roman"/>
          <w:lang w:val="en-GB"/>
        </w:rPr>
        <w:t>local Docker registry</w:t>
      </w:r>
      <w:r w:rsidRPr="006C052A">
        <w:rPr>
          <w:rFonts w:cstheme="minorHAnsi"/>
          <w:lang w:val="en-US"/>
        </w:rPr>
        <w:t xml:space="preserve">: </w:t>
      </w:r>
      <w:r w:rsidRPr="006C052A">
        <w:rPr>
          <w:rFonts w:eastAsia="Times New Roman"/>
          <w:lang w:val="en-GB"/>
        </w:rPr>
        <w:t>Stop and remove the registry container</w:t>
      </w:r>
      <w:r w:rsidRPr="006C052A">
        <w:rPr>
          <w:rFonts w:cstheme="minorHAnsi"/>
          <w:lang w:val="en-US"/>
        </w:rPr>
        <w:t>.</w:t>
      </w:r>
    </w:p>
    <w:p w14:paraId="45F1E5A0" w14:textId="420B374F" w:rsidR="004A024E" w:rsidRPr="00E00806" w:rsidRDefault="006C052A" w:rsidP="004A024E">
      <w:pPr>
        <w:jc w:val="both"/>
        <w:rPr>
          <w:lang w:val="en-US"/>
        </w:rPr>
      </w:pPr>
      <w:r>
        <w:rPr>
          <w:rFonts w:eastAsia="Times New Roman"/>
          <w:lang w:val="en-GB"/>
        </w:rPr>
        <w:t xml:space="preserve">The installation </w:t>
      </w:r>
      <w:r w:rsidR="00E00806">
        <w:rPr>
          <w:rFonts w:eastAsia="Times New Roman"/>
          <w:lang w:val="en-GB"/>
        </w:rPr>
        <w:t xml:space="preserve">guideline how to setup PETE and how to execute </w:t>
      </w:r>
      <w:r w:rsidR="004A024E" w:rsidRPr="003D662E">
        <w:rPr>
          <w:rFonts w:eastAsia="Times New Roman"/>
          <w:lang w:val="en-GB"/>
        </w:rPr>
        <w:t xml:space="preserve">PETE stepwise </w:t>
      </w:r>
      <w:r w:rsidR="0042005E" w:rsidRPr="003D662E">
        <w:rPr>
          <w:lang w:val="en-GB"/>
        </w:rPr>
        <w:t xml:space="preserve">or </w:t>
      </w:r>
      <w:r w:rsidR="0042005E" w:rsidRPr="003D662E">
        <w:rPr>
          <w:lang w:val="en-US"/>
        </w:rPr>
        <w:t xml:space="preserve">headless </w:t>
      </w:r>
      <w:r w:rsidR="00E00806">
        <w:rPr>
          <w:lang w:val="en-US"/>
        </w:rPr>
        <w:t>is in the platform github</w:t>
      </w:r>
      <w:r w:rsidR="00E00806">
        <w:rPr>
          <w:rStyle w:val="FootnoteReference"/>
          <w:lang w:val="en-US"/>
        </w:rPr>
        <w:footnoteReference w:id="113"/>
      </w:r>
      <w:r w:rsidR="00E00806">
        <w:rPr>
          <w:lang w:val="en-US"/>
        </w:rPr>
        <w:t xml:space="preserve">. </w:t>
      </w:r>
      <w:r w:rsidR="004A024E" w:rsidRPr="003D662E">
        <w:rPr>
          <w:lang w:val="en-GB"/>
        </w:rPr>
        <w:t>We are using Python scripts developed in Jupyter Notebook to manage tests. The Python scripts generate command scripts either shell</w:t>
      </w:r>
      <w:r w:rsidR="00735852" w:rsidRPr="003D662E">
        <w:rPr>
          <w:lang w:val="en-GB"/>
        </w:rPr>
        <w:t>-</w:t>
      </w:r>
      <w:r w:rsidR="004A024E" w:rsidRPr="003D662E">
        <w:rPr>
          <w:lang w:val="en-GB"/>
        </w:rPr>
        <w:t xml:space="preserve"> (Linux) or batch</w:t>
      </w:r>
      <w:r w:rsidR="00735852" w:rsidRPr="003D662E">
        <w:rPr>
          <w:lang w:val="en-GB"/>
        </w:rPr>
        <w:t>-</w:t>
      </w:r>
      <w:r w:rsidR="004A024E" w:rsidRPr="003D662E">
        <w:rPr>
          <w:lang w:val="en-GB"/>
        </w:rPr>
        <w:t xml:space="preserve"> (Windows) based on the operating system of the machine that runs the Jupyter Notebook, this machine that runs the Jupyter Notebook is called the </w:t>
      </w:r>
      <w:r w:rsidR="004A024E" w:rsidRPr="003D662E">
        <w:rPr>
          <w:b/>
          <w:lang w:val="en-GB"/>
        </w:rPr>
        <w:t>TestManager</w:t>
      </w:r>
      <w:r w:rsidR="004A024E" w:rsidRPr="003D662E">
        <w:rPr>
          <w:lang w:val="en-GB"/>
        </w:rPr>
        <w:t xml:space="preserve">. The generated command scripts execute the actual scripts remotely to interact with the server and devices. Those scripts are executed remotely to do different actions like installing the prerequisites, </w:t>
      </w:r>
      <w:r w:rsidR="00735852" w:rsidRPr="003D662E">
        <w:rPr>
          <w:rFonts w:eastAsia="Times New Roman"/>
          <w:lang w:val="en-GB"/>
        </w:rPr>
        <w:t>s</w:t>
      </w:r>
      <w:r w:rsidR="004A024E" w:rsidRPr="003D662E">
        <w:rPr>
          <w:rFonts w:eastAsia="Times New Roman"/>
          <w:lang w:val="en-GB"/>
        </w:rPr>
        <w:t xml:space="preserve">tarting a </w:t>
      </w:r>
      <w:r w:rsidR="00586694" w:rsidRPr="00E00806">
        <w:rPr>
          <w:rFonts w:eastAsia="Times New Roman"/>
          <w:lang w:val="en-GB"/>
        </w:rPr>
        <w:t>local Docker registry</w:t>
      </w:r>
      <w:r w:rsidR="00735852" w:rsidRPr="003D662E">
        <w:rPr>
          <w:rFonts w:eastAsia="Times New Roman"/>
          <w:lang w:val="en-GB"/>
        </w:rPr>
        <w:t xml:space="preserve"> </w:t>
      </w:r>
      <w:r w:rsidR="00136E81" w:rsidRPr="003D662E">
        <w:rPr>
          <w:rFonts w:eastAsia="Times New Roman"/>
          <w:lang w:val="en-GB"/>
        </w:rPr>
        <w:t>etc</w:t>
      </w:r>
      <w:r w:rsidR="004A024E" w:rsidRPr="003D662E">
        <w:rPr>
          <w:rFonts w:eastAsia="Times New Roman"/>
          <w:lang w:val="en-GB"/>
        </w:rPr>
        <w:t xml:space="preserve">. </w:t>
      </w:r>
    </w:p>
    <w:p w14:paraId="6C031466" w14:textId="11370CE2" w:rsidR="004A024E" w:rsidRPr="003D662E" w:rsidRDefault="004A024E" w:rsidP="004A024E">
      <w:pPr>
        <w:jc w:val="both"/>
        <w:rPr>
          <w:lang w:val="en-US"/>
        </w:rPr>
      </w:pPr>
      <w:r w:rsidRPr="003D662E">
        <w:rPr>
          <w:lang w:val="en-US"/>
        </w:rPr>
        <w:t>The PETE consist</w:t>
      </w:r>
      <w:r w:rsidR="00CD3192" w:rsidRPr="003D662E">
        <w:rPr>
          <w:lang w:val="en-US"/>
        </w:rPr>
        <w:t>s</w:t>
      </w:r>
      <w:r w:rsidRPr="003D662E">
        <w:rPr>
          <w:lang w:val="en-US"/>
        </w:rPr>
        <w:t xml:space="preserve"> of folders and files:</w:t>
      </w:r>
    </w:p>
    <w:p w14:paraId="4D326EC3" w14:textId="77777777" w:rsidR="004A024E" w:rsidRPr="003D662E" w:rsidRDefault="004A024E" w:rsidP="007245E8">
      <w:pPr>
        <w:pStyle w:val="ListParagraph"/>
        <w:numPr>
          <w:ilvl w:val="0"/>
          <w:numId w:val="47"/>
        </w:numPr>
        <w:jc w:val="both"/>
        <w:rPr>
          <w:lang w:val="en-US"/>
        </w:rPr>
      </w:pPr>
      <w:r w:rsidRPr="003D662E">
        <w:rPr>
          <w:b/>
          <w:lang w:val="en-GB"/>
        </w:rPr>
        <w:t>Setup:</w:t>
      </w:r>
      <w:r w:rsidRPr="003D662E">
        <w:rPr>
          <w:lang w:val="en-GB"/>
        </w:rPr>
        <w:t xml:space="preserve"> A file (</w:t>
      </w:r>
      <w:r w:rsidRPr="003D662E">
        <w:rPr>
          <w:rFonts w:ascii="Consolas" w:hAnsi="Consolas"/>
          <w:lang w:val="en-US"/>
        </w:rPr>
        <w:t>TestSetup.yaml</w:t>
      </w:r>
      <w:r w:rsidRPr="003D662E">
        <w:rPr>
          <w:lang w:val="en-US"/>
        </w:rPr>
        <w:t xml:space="preserve">) </w:t>
      </w:r>
      <w:r w:rsidRPr="003D662E">
        <w:rPr>
          <w:lang w:val="en-GB"/>
        </w:rPr>
        <w:t xml:space="preserve">used to manage the testing environment, the available and usable machines/devices, the platform, the applications to execute, and the tests and their properties (e.g., repetitions, testing/evaluation time, etc.). </w:t>
      </w:r>
    </w:p>
    <w:p w14:paraId="22D00349" w14:textId="77777777" w:rsidR="004A024E" w:rsidRPr="003D662E" w:rsidRDefault="004A024E" w:rsidP="007245E8">
      <w:pPr>
        <w:pStyle w:val="ListParagraph"/>
        <w:numPr>
          <w:ilvl w:val="0"/>
          <w:numId w:val="47"/>
        </w:numPr>
        <w:jc w:val="both"/>
        <w:rPr>
          <w:lang w:val="en-US"/>
        </w:rPr>
      </w:pPr>
      <w:r w:rsidRPr="003D662E">
        <w:rPr>
          <w:b/>
          <w:lang w:val="en-US"/>
        </w:rPr>
        <w:t>Scripts:</w:t>
      </w:r>
      <w:r w:rsidRPr="003D662E">
        <w:rPr>
          <w:lang w:val="en-US"/>
        </w:rPr>
        <w:t xml:space="preserve"> A folder that holds the </w:t>
      </w:r>
      <w:r w:rsidRPr="003D662E">
        <w:rPr>
          <w:lang w:val="en-GB"/>
        </w:rPr>
        <w:t xml:space="preserve">shell (Linux) or batch (Windows) scripts that perform the actual execution of the testing/evaluation process on the involved machines. There are two types of scripts - Server and Device scripts - based on the respective role of the machine in the test. Those scripts are moved automatically from the </w:t>
      </w:r>
      <w:r w:rsidRPr="003D662E">
        <w:rPr>
          <w:b/>
          <w:lang w:val="en-GB"/>
        </w:rPr>
        <w:t>TestManager</w:t>
      </w:r>
      <w:r w:rsidRPr="003D662E">
        <w:rPr>
          <w:lang w:val="en-GB"/>
        </w:rPr>
        <w:t xml:space="preserve"> to the machines that are included in the test based on the role of the machine.</w:t>
      </w:r>
    </w:p>
    <w:p w14:paraId="211AD632" w14:textId="0EC23C81" w:rsidR="004A024E" w:rsidRPr="003D662E" w:rsidRDefault="004A024E" w:rsidP="007245E8">
      <w:pPr>
        <w:pStyle w:val="ListParagraph"/>
        <w:numPr>
          <w:ilvl w:val="0"/>
          <w:numId w:val="47"/>
        </w:numPr>
        <w:jc w:val="both"/>
        <w:rPr>
          <w:lang w:val="en-US"/>
        </w:rPr>
      </w:pPr>
      <w:r w:rsidRPr="003D662E">
        <w:rPr>
          <w:b/>
          <w:lang w:val="en-US"/>
        </w:rPr>
        <w:t>Commands:</w:t>
      </w:r>
      <w:r w:rsidRPr="003D662E">
        <w:rPr>
          <w:lang w:val="en-US"/>
        </w:rPr>
        <w:t xml:space="preserve"> A folder that holds </w:t>
      </w:r>
      <w:r w:rsidRPr="003D662E">
        <w:rPr>
          <w:lang w:val="en-GB"/>
        </w:rPr>
        <w:t>scripts</w:t>
      </w:r>
      <w:r w:rsidRPr="003D662E">
        <w:rPr>
          <w:lang w:val="en-US"/>
        </w:rPr>
        <w:t xml:space="preserve"> generated by </w:t>
      </w:r>
      <w:r w:rsidRPr="003D662E">
        <w:rPr>
          <w:lang w:val="en-GB"/>
        </w:rPr>
        <w:t xml:space="preserve">Jupyter Python Notebook, those commands are generated based on the operating system in the </w:t>
      </w:r>
      <w:r w:rsidRPr="003D662E">
        <w:rPr>
          <w:b/>
          <w:lang w:val="en-GB"/>
        </w:rPr>
        <w:t>TestManager</w:t>
      </w:r>
      <w:r w:rsidRPr="003D662E">
        <w:rPr>
          <w:lang w:val="en-GB"/>
        </w:rPr>
        <w:t xml:space="preserve">. Those commands </w:t>
      </w:r>
      <w:r w:rsidR="00BF1328" w:rsidRPr="003D662E">
        <w:rPr>
          <w:lang w:val="en-GB"/>
        </w:rPr>
        <w:t xml:space="preserve">remotely execute </w:t>
      </w:r>
      <w:r w:rsidRPr="003D662E">
        <w:rPr>
          <w:lang w:val="en-GB"/>
        </w:rPr>
        <w:t xml:space="preserve">the scripts moved to the machines. </w:t>
      </w:r>
    </w:p>
    <w:p w14:paraId="57C60BDF" w14:textId="133005B4" w:rsidR="00BE5932" w:rsidRPr="003D662E" w:rsidRDefault="004A024E" w:rsidP="007245E8">
      <w:pPr>
        <w:pStyle w:val="ListParagraph"/>
        <w:numPr>
          <w:ilvl w:val="0"/>
          <w:numId w:val="47"/>
        </w:numPr>
        <w:jc w:val="both"/>
        <w:rPr>
          <w:lang w:val="en-US"/>
        </w:rPr>
      </w:pPr>
      <w:r w:rsidRPr="003D662E">
        <w:rPr>
          <w:lang w:val="en-US"/>
        </w:rPr>
        <w:t xml:space="preserve">A </w:t>
      </w:r>
      <w:r w:rsidRPr="003D662E">
        <w:rPr>
          <w:b/>
          <w:lang w:val="en-GB"/>
        </w:rPr>
        <w:t>Jupyter Python Notebook</w:t>
      </w:r>
      <w:r w:rsidRPr="003D662E">
        <w:rPr>
          <w:lang w:val="en-GB"/>
        </w:rPr>
        <w:t xml:space="preserve"> (</w:t>
      </w:r>
      <w:r w:rsidRPr="003D662E">
        <w:rPr>
          <w:rFonts w:ascii="Consolas" w:hAnsi="Consolas"/>
          <w:lang w:val="en-US"/>
        </w:rPr>
        <w:t>TestManagementScript.ipynb</w:t>
      </w:r>
      <w:r w:rsidRPr="003D662E">
        <w:rPr>
          <w:lang w:val="en-US"/>
        </w:rPr>
        <w:t xml:space="preserve">) </w:t>
      </w:r>
      <w:r w:rsidRPr="003D662E">
        <w:rPr>
          <w:lang w:val="en-GB"/>
        </w:rPr>
        <w:t xml:space="preserve">that reads the </w:t>
      </w:r>
      <w:r w:rsidRPr="003D662E">
        <w:rPr>
          <w:rFonts w:ascii="Consolas" w:hAnsi="Consolas"/>
          <w:lang w:val="en-US"/>
        </w:rPr>
        <w:t>TestSetup.yaml</w:t>
      </w:r>
      <w:r w:rsidRPr="003D662E">
        <w:rPr>
          <w:lang w:val="en-GB"/>
        </w:rPr>
        <w:t xml:space="preserve"> setup file then creates and runs the commands which in turn </w:t>
      </w:r>
      <w:r w:rsidR="00BF1328" w:rsidRPr="003D662E">
        <w:rPr>
          <w:lang w:val="en-GB"/>
        </w:rPr>
        <w:t>remotely execute</w:t>
      </w:r>
      <w:r w:rsidRPr="003D662E">
        <w:rPr>
          <w:lang w:val="en-GB"/>
        </w:rPr>
        <w:t xml:space="preserve"> </w:t>
      </w:r>
      <w:r w:rsidR="00BF1328" w:rsidRPr="003D662E">
        <w:rPr>
          <w:lang w:val="en-GB"/>
        </w:rPr>
        <w:t xml:space="preserve">the scripts </w:t>
      </w:r>
      <w:r w:rsidRPr="003D662E">
        <w:rPr>
          <w:lang w:val="en-GB"/>
        </w:rPr>
        <w:t xml:space="preserve">moved </w:t>
      </w:r>
      <w:r w:rsidR="00BF1328" w:rsidRPr="003D662E">
        <w:rPr>
          <w:lang w:val="en-GB"/>
        </w:rPr>
        <w:t xml:space="preserve">to </w:t>
      </w:r>
      <w:r w:rsidRPr="003D662E">
        <w:rPr>
          <w:lang w:val="en-GB"/>
        </w:rPr>
        <w:t>the machines.</w:t>
      </w:r>
    </w:p>
    <w:p w14:paraId="3BDBE613" w14:textId="77777777" w:rsidR="00B570E8" w:rsidRPr="003D662E" w:rsidRDefault="004A024E" w:rsidP="007245E8">
      <w:pPr>
        <w:pStyle w:val="ListParagraph"/>
        <w:numPr>
          <w:ilvl w:val="0"/>
          <w:numId w:val="47"/>
        </w:numPr>
        <w:jc w:val="both"/>
        <w:rPr>
          <w:lang w:val="en-US"/>
        </w:rPr>
      </w:pPr>
      <w:r w:rsidRPr="003D662E">
        <w:rPr>
          <w:b/>
          <w:lang w:val="en-US"/>
        </w:rPr>
        <w:lastRenderedPageBreak/>
        <w:t>Logs:</w:t>
      </w:r>
      <w:r w:rsidRPr="003D662E">
        <w:rPr>
          <w:lang w:val="en-US"/>
        </w:rPr>
        <w:t xml:space="preserve"> a folder that holds all the logs from running the commands and scripts.</w:t>
      </w:r>
    </w:p>
    <w:p w14:paraId="22C72D29" w14:textId="32C97987" w:rsidR="00221EF5" w:rsidRPr="003D662E" w:rsidRDefault="00B570E8" w:rsidP="007245E8">
      <w:pPr>
        <w:pStyle w:val="ListParagraph"/>
        <w:numPr>
          <w:ilvl w:val="0"/>
          <w:numId w:val="47"/>
        </w:numPr>
        <w:autoSpaceDE w:val="0"/>
        <w:autoSpaceDN w:val="0"/>
        <w:adjustRightInd w:val="0"/>
        <w:spacing w:after="0" w:line="240" w:lineRule="auto"/>
        <w:jc w:val="both"/>
        <w:rPr>
          <w:lang w:val="en-US"/>
        </w:rPr>
      </w:pPr>
      <w:r w:rsidRPr="003D662E">
        <w:rPr>
          <w:b/>
          <w:lang w:val="en-US"/>
        </w:rPr>
        <w:t>AllLogs</w:t>
      </w:r>
      <w:r w:rsidRPr="003D662E">
        <w:rPr>
          <w:lang w:val="en-US"/>
        </w:rPr>
        <w:t>: a fol</w:t>
      </w:r>
      <w:r w:rsidR="00BF1328" w:rsidRPr="003D662E">
        <w:rPr>
          <w:lang w:val="en-US"/>
        </w:rPr>
        <w:t>der that holds the logs from previous runs</w:t>
      </w:r>
      <w:r w:rsidRPr="003D662E">
        <w:rPr>
          <w:lang w:val="en-US"/>
        </w:rPr>
        <w:t xml:space="preserve"> of the test named by the date and time of the test.</w:t>
      </w:r>
    </w:p>
    <w:p w14:paraId="78D0E2AD" w14:textId="77777777" w:rsidR="00A33D32" w:rsidRPr="003D662E" w:rsidRDefault="00B570E8" w:rsidP="007245E8">
      <w:pPr>
        <w:pStyle w:val="ListParagraph"/>
        <w:numPr>
          <w:ilvl w:val="0"/>
          <w:numId w:val="47"/>
        </w:numPr>
        <w:autoSpaceDE w:val="0"/>
        <w:autoSpaceDN w:val="0"/>
        <w:adjustRightInd w:val="0"/>
        <w:spacing w:after="0" w:line="240" w:lineRule="auto"/>
        <w:jc w:val="both"/>
        <w:rPr>
          <w:lang w:val="en-US"/>
        </w:rPr>
      </w:pPr>
      <w:r w:rsidRPr="003D662E">
        <w:rPr>
          <w:b/>
          <w:lang w:val="en-US"/>
        </w:rPr>
        <w:t>RunTheTest.sh</w:t>
      </w:r>
      <w:r w:rsidRPr="003D662E">
        <w:rPr>
          <w:lang w:val="en-US"/>
        </w:rPr>
        <w:t>: a script that run the test in headless execution (Without Jupyter Notebook):</w:t>
      </w:r>
    </w:p>
    <w:p w14:paraId="075C80ED" w14:textId="77777777" w:rsidR="00A33D32" w:rsidRPr="003D662E" w:rsidRDefault="00B570E8" w:rsidP="007245E8">
      <w:pPr>
        <w:pStyle w:val="ListParagraph"/>
        <w:numPr>
          <w:ilvl w:val="1"/>
          <w:numId w:val="47"/>
        </w:numPr>
        <w:autoSpaceDE w:val="0"/>
        <w:autoSpaceDN w:val="0"/>
        <w:adjustRightInd w:val="0"/>
        <w:spacing w:after="0" w:line="240" w:lineRule="auto"/>
        <w:jc w:val="both"/>
        <w:rPr>
          <w:lang w:val="en-US"/>
        </w:rPr>
      </w:pPr>
      <w:r w:rsidRPr="003D662E">
        <w:rPr>
          <w:lang w:val="en-US"/>
        </w:rPr>
        <w:t>Convert Jupyter Python Notebook to Python script.</w:t>
      </w:r>
    </w:p>
    <w:p w14:paraId="54CD9FC9" w14:textId="2CED999A" w:rsidR="00A33D32" w:rsidRPr="003D662E" w:rsidRDefault="00B570E8" w:rsidP="007245E8">
      <w:pPr>
        <w:pStyle w:val="ListParagraph"/>
        <w:numPr>
          <w:ilvl w:val="1"/>
          <w:numId w:val="47"/>
        </w:numPr>
        <w:autoSpaceDE w:val="0"/>
        <w:autoSpaceDN w:val="0"/>
        <w:adjustRightInd w:val="0"/>
        <w:spacing w:after="0" w:line="240" w:lineRule="auto"/>
        <w:jc w:val="both"/>
        <w:rPr>
          <w:lang w:val="en-US"/>
        </w:rPr>
      </w:pPr>
      <w:r w:rsidRPr="003D662E">
        <w:rPr>
          <w:lang w:val="en-US"/>
        </w:rPr>
        <w:t xml:space="preserve">Extract the number of repetitions of the test from </w:t>
      </w:r>
      <w:r w:rsidRPr="003D662E">
        <w:rPr>
          <w:rFonts w:ascii="Consolas" w:hAnsi="Consolas"/>
          <w:lang w:val="en-US"/>
        </w:rPr>
        <w:t>TestSetup.yaml</w:t>
      </w:r>
      <w:r w:rsidRPr="003D662E">
        <w:rPr>
          <w:lang w:val="en-US"/>
        </w:rPr>
        <w:t xml:space="preserve"> setup file an</w:t>
      </w:r>
      <w:r w:rsidR="00BF1328" w:rsidRPr="003D662E">
        <w:rPr>
          <w:lang w:val="en-US"/>
        </w:rPr>
        <w:t>d repeat the test for</w:t>
      </w:r>
      <w:r w:rsidRPr="003D662E">
        <w:rPr>
          <w:lang w:val="en-US"/>
        </w:rPr>
        <w:t xml:space="preserve"> </w:t>
      </w:r>
      <w:r w:rsidR="00BF1328" w:rsidRPr="003D662E">
        <w:rPr>
          <w:lang w:val="en-US"/>
        </w:rPr>
        <w:t>the number of times defined</w:t>
      </w:r>
      <w:r w:rsidRPr="003D662E">
        <w:rPr>
          <w:lang w:val="en-US"/>
        </w:rPr>
        <w:t xml:space="preserve"> in </w:t>
      </w:r>
      <w:r w:rsidR="00BF1328" w:rsidRPr="003D662E">
        <w:rPr>
          <w:lang w:val="en-US"/>
        </w:rPr>
        <w:t xml:space="preserve">the </w:t>
      </w:r>
      <w:r w:rsidRPr="003D662E">
        <w:rPr>
          <w:rFonts w:ascii="Consolas" w:hAnsi="Consolas"/>
          <w:lang w:val="en-US"/>
        </w:rPr>
        <w:t>TestSetup.yaml</w:t>
      </w:r>
      <w:r w:rsidRPr="003D662E">
        <w:rPr>
          <w:lang w:val="en-US"/>
        </w:rPr>
        <w:t xml:space="preserve"> setup file.</w:t>
      </w:r>
    </w:p>
    <w:p w14:paraId="040A0D7E" w14:textId="77777777" w:rsidR="0006791F" w:rsidRPr="003D662E" w:rsidRDefault="00B570E8" w:rsidP="007245E8">
      <w:pPr>
        <w:pStyle w:val="ListParagraph"/>
        <w:numPr>
          <w:ilvl w:val="1"/>
          <w:numId w:val="47"/>
        </w:numPr>
        <w:autoSpaceDE w:val="0"/>
        <w:autoSpaceDN w:val="0"/>
        <w:adjustRightInd w:val="0"/>
        <w:spacing w:after="0" w:line="240" w:lineRule="auto"/>
        <w:jc w:val="both"/>
        <w:rPr>
          <w:lang w:val="en-US"/>
        </w:rPr>
      </w:pPr>
      <w:r w:rsidRPr="003D662E">
        <w:rPr>
          <w:lang w:val="en-US"/>
        </w:rPr>
        <w:t xml:space="preserve">Move the current logs from </w:t>
      </w:r>
      <w:r w:rsidRPr="003D662E">
        <w:rPr>
          <w:b/>
          <w:lang w:val="en-US"/>
        </w:rPr>
        <w:t>Logs</w:t>
      </w:r>
      <w:r w:rsidRPr="003D662E">
        <w:rPr>
          <w:lang w:val="en-US"/>
        </w:rPr>
        <w:t xml:space="preserve"> folder to </w:t>
      </w:r>
      <w:r w:rsidRPr="003D662E">
        <w:rPr>
          <w:b/>
          <w:lang w:val="en-US"/>
        </w:rPr>
        <w:t>AllLogs</w:t>
      </w:r>
      <w:r w:rsidRPr="003D662E">
        <w:rPr>
          <w:lang w:val="en-US"/>
        </w:rPr>
        <w:t xml:space="preserve"> folder and give it </w:t>
      </w:r>
      <w:r w:rsidR="00BF1328" w:rsidRPr="003D662E">
        <w:rPr>
          <w:lang w:val="en-US"/>
        </w:rPr>
        <w:t xml:space="preserve">a </w:t>
      </w:r>
      <w:r w:rsidRPr="003D662E">
        <w:rPr>
          <w:lang w:val="en-US"/>
        </w:rPr>
        <w:t xml:space="preserve">name (the date and time of the test) </w:t>
      </w:r>
    </w:p>
    <w:p w14:paraId="5F223960" w14:textId="0C3D43DD" w:rsidR="00454C08" w:rsidRPr="00E800AC" w:rsidRDefault="00720260" w:rsidP="00E800AC">
      <w:pPr>
        <w:autoSpaceDE w:val="0"/>
        <w:autoSpaceDN w:val="0"/>
        <w:adjustRightInd w:val="0"/>
        <w:spacing w:after="0" w:line="240" w:lineRule="auto"/>
        <w:jc w:val="both"/>
        <w:rPr>
          <w:lang w:val="en-US"/>
        </w:rPr>
      </w:pPr>
      <w:r w:rsidRPr="003D662E">
        <w:rPr>
          <w:lang w:val="en-US"/>
        </w:rPr>
        <w:br w:type="page"/>
      </w:r>
      <w:bookmarkStart w:id="282" w:name="_Ref57109836"/>
      <w:bookmarkEnd w:id="167"/>
    </w:p>
    <w:p w14:paraId="602A6576" w14:textId="0206FDAA" w:rsidR="00AD0790" w:rsidRPr="003D662E" w:rsidRDefault="00CA2F6B" w:rsidP="00E45421">
      <w:pPr>
        <w:pStyle w:val="Heading1"/>
        <w:rPr>
          <w:lang w:val="en-US"/>
        </w:rPr>
      </w:pPr>
      <w:bookmarkStart w:id="283" w:name="_Ref76979717"/>
      <w:bookmarkStart w:id="284" w:name="_Toc216439689"/>
      <w:r w:rsidRPr="003D662E">
        <w:rPr>
          <w:lang w:val="en-US"/>
        </w:rPr>
        <w:lastRenderedPageBreak/>
        <w:t>Summary &amp; Conclusions</w:t>
      </w:r>
      <w:bookmarkEnd w:id="282"/>
      <w:bookmarkEnd w:id="283"/>
      <w:bookmarkEnd w:id="284"/>
    </w:p>
    <w:p w14:paraId="53314A52" w14:textId="43859782" w:rsidR="009E6C43" w:rsidRPr="003D662E" w:rsidRDefault="00EB6CE4" w:rsidP="0032147C">
      <w:pPr>
        <w:jc w:val="both"/>
        <w:rPr>
          <w:lang w:val="en-US"/>
        </w:rPr>
      </w:pPr>
      <w:r w:rsidRPr="003D662E">
        <w:rPr>
          <w:lang w:val="en-US"/>
        </w:rPr>
        <w:t xml:space="preserve">Realizing an open (experimental) IIoT/I4.0 platform is a significant amount of work. </w:t>
      </w:r>
      <w:r w:rsidR="00873528">
        <w:rPr>
          <w:lang w:val="en-US"/>
        </w:rPr>
        <w:t xml:space="preserve">A solid foundation was performed in </w:t>
      </w:r>
      <w:r w:rsidR="00A94592" w:rsidRPr="003D662E">
        <w:rPr>
          <w:lang w:val="en-US"/>
        </w:rPr>
        <w:t xml:space="preserve">IIP-Ecosphere and </w:t>
      </w:r>
      <w:r w:rsidR="00873528">
        <w:rPr>
          <w:lang w:val="en-US"/>
        </w:rPr>
        <w:t>is taken on in the oktoflow platform. T</w:t>
      </w:r>
      <w:r w:rsidR="00A94592" w:rsidRPr="003D662E">
        <w:rPr>
          <w:lang w:val="en-US"/>
        </w:rPr>
        <w:t xml:space="preserve">his </w:t>
      </w:r>
      <w:r w:rsidR="00873528">
        <w:rPr>
          <w:lang w:val="en-US"/>
        </w:rPr>
        <w:t xml:space="preserve">handbook </w:t>
      </w:r>
      <w:r w:rsidR="00A94592" w:rsidRPr="003D662E">
        <w:rPr>
          <w:lang w:val="en-US"/>
        </w:rPr>
        <w:t xml:space="preserve">provides technical insights into the ideas, concepts, rationales, designs and implementation state of the current release of the </w:t>
      </w:r>
      <w:r w:rsidR="002F749C">
        <w:rPr>
          <w:lang w:val="en-US"/>
        </w:rPr>
        <w:t>oktoflow</w:t>
      </w:r>
      <w:r w:rsidR="00A94592" w:rsidRPr="003D662E">
        <w:rPr>
          <w:lang w:val="en-US"/>
        </w:rPr>
        <w:t xml:space="preserve"> platform. The rationale behind this document is </w:t>
      </w:r>
      <w:r w:rsidR="002C7EBB" w:rsidRPr="003D662E">
        <w:rPr>
          <w:lang w:val="en-US"/>
        </w:rPr>
        <w:t xml:space="preserve">to enable interested parties to discuss with </w:t>
      </w:r>
      <w:r w:rsidR="00873528">
        <w:rPr>
          <w:lang w:val="en-US"/>
        </w:rPr>
        <w:t xml:space="preserve">us </w:t>
      </w:r>
      <w:r w:rsidR="002C7EBB" w:rsidRPr="003D662E">
        <w:rPr>
          <w:lang w:val="en-US"/>
        </w:rPr>
        <w:t xml:space="preserve">on a technical level, to try out the platform or to provide extensions. As the platform is evolving, this document is just a snapshot in time. </w:t>
      </w:r>
      <w:r w:rsidR="0091017C" w:rsidRPr="003D662E">
        <w:rPr>
          <w:lang w:val="en-US"/>
        </w:rPr>
        <w:t>F</w:t>
      </w:r>
      <w:r w:rsidR="002C7EBB" w:rsidRPr="003D662E">
        <w:rPr>
          <w:lang w:val="en-US"/>
        </w:rPr>
        <w:t xml:space="preserve">uture versions may </w:t>
      </w:r>
      <w:r w:rsidR="0091017C" w:rsidRPr="003D662E">
        <w:rPr>
          <w:lang w:val="en-US"/>
        </w:rPr>
        <w:t xml:space="preserve">include lessons learned and (reactions to) </w:t>
      </w:r>
      <w:r w:rsidR="002C7EBB" w:rsidRPr="003D662E">
        <w:rPr>
          <w:lang w:val="en-US"/>
        </w:rPr>
        <w:t>feedback in order to improve the platform and also this document.</w:t>
      </w:r>
    </w:p>
    <w:p w14:paraId="3F5C8B4C" w14:textId="7A71EE55" w:rsidR="00913154" w:rsidRPr="0093370E" w:rsidRDefault="009F1AEC" w:rsidP="0093370E">
      <w:pPr>
        <w:jc w:val="both"/>
        <w:rPr>
          <w:lang w:val="en-US"/>
        </w:rPr>
      </w:pPr>
      <w:r w:rsidRPr="003D662E">
        <w:rPr>
          <w:lang w:val="en-US"/>
        </w:rPr>
        <w:t>We discussed the technical basis for architecture modeling, the overview of the layered architecture, the individual layers and the components</w:t>
      </w:r>
      <w:r w:rsidR="008D66B6" w:rsidRPr="003D662E">
        <w:rPr>
          <w:lang w:val="en-US"/>
        </w:rPr>
        <w:t xml:space="preserve"> they contain</w:t>
      </w:r>
      <w:r w:rsidRPr="003D662E">
        <w:rPr>
          <w:lang w:val="en-US"/>
        </w:rPr>
        <w:t xml:space="preserve">. </w:t>
      </w:r>
      <w:r w:rsidR="00B127CE" w:rsidRPr="003D662E">
        <w:rPr>
          <w:lang w:val="en-US"/>
        </w:rPr>
        <w:t>For each component, we provided a requirements analysis [based on [</w:t>
      </w:r>
      <w:r w:rsidR="00287A00">
        <w:rPr>
          <w:lang w:val="en-GB"/>
        </w:rPr>
        <w:t>ESA+21</w:t>
      </w:r>
      <w:r w:rsidR="00B127CE" w:rsidRPr="003D662E">
        <w:rPr>
          <w:lang w:val="en-US"/>
        </w:rPr>
        <w:t xml:space="preserve">, </w:t>
      </w:r>
      <w:r w:rsidR="00821E85">
        <w:rPr>
          <w:lang w:val="en-GB"/>
        </w:rPr>
        <w:t>SSE21</w:t>
      </w:r>
      <w:r w:rsidR="00B127CE" w:rsidRPr="003D662E">
        <w:rPr>
          <w:lang w:val="en-US"/>
        </w:rPr>
        <w:t xml:space="preserve">]) and a discussion of the realized requirements. </w:t>
      </w:r>
      <w:r w:rsidR="008F5B69" w:rsidRPr="003D662E">
        <w:rPr>
          <w:lang w:val="en-US"/>
        </w:rPr>
        <w:t xml:space="preserve">We discussed architectural constraints, the actual use of </w:t>
      </w:r>
      <w:r w:rsidR="008D66B6" w:rsidRPr="003D662E">
        <w:rPr>
          <w:lang w:val="en-US"/>
        </w:rPr>
        <w:t>A</w:t>
      </w:r>
      <w:r w:rsidR="008F5B69" w:rsidRPr="003D662E">
        <w:rPr>
          <w:lang w:val="en-US"/>
        </w:rPr>
        <w:t xml:space="preserve">sset </w:t>
      </w:r>
      <w:r w:rsidR="008D66B6" w:rsidRPr="003D662E">
        <w:rPr>
          <w:lang w:val="en-US"/>
        </w:rPr>
        <w:t>A</w:t>
      </w:r>
      <w:r w:rsidR="008F5B69" w:rsidRPr="003D662E">
        <w:rPr>
          <w:lang w:val="en-US"/>
        </w:rPr>
        <w:t xml:space="preserve">dministration </w:t>
      </w:r>
      <w:r w:rsidR="008D66B6" w:rsidRPr="003D662E">
        <w:rPr>
          <w:lang w:val="en-US"/>
        </w:rPr>
        <w:t>S</w:t>
      </w:r>
      <w:r w:rsidR="008F5B69" w:rsidRPr="003D662E">
        <w:rPr>
          <w:lang w:val="en-US"/>
        </w:rPr>
        <w:t>hells</w:t>
      </w:r>
      <w:r w:rsidR="008D66B6" w:rsidRPr="003D662E">
        <w:rPr>
          <w:lang w:val="en-US"/>
        </w:rPr>
        <w:t xml:space="preserve"> (AAS)</w:t>
      </w:r>
      <w:r w:rsidR="008F5B69" w:rsidRPr="003D662E">
        <w:rPr>
          <w:lang w:val="en-US"/>
        </w:rPr>
        <w:t xml:space="preserve">, the approach to platform configuration and instantiation, future contributions to the (external) security of the platform, selected implementation details as well as how-to’s on applying and extending the platform. </w:t>
      </w:r>
    </w:p>
    <w:p w14:paraId="517BD1BC" w14:textId="1C67E161" w:rsidR="003341B2" w:rsidRPr="003D662E" w:rsidRDefault="006D5EDA" w:rsidP="003341B2">
      <w:pPr>
        <w:jc w:val="both"/>
        <w:rPr>
          <w:lang w:val="en-US"/>
        </w:rPr>
      </w:pPr>
      <w:r w:rsidRPr="003D662E">
        <w:rPr>
          <w:lang w:val="en-US"/>
        </w:rPr>
        <w:t xml:space="preserve">In summary, the release accompanied by this handbook realizes a good basis for </w:t>
      </w:r>
      <w:r w:rsidR="0093370E">
        <w:rPr>
          <w:lang w:val="en-US"/>
        </w:rPr>
        <w:t>future work</w:t>
      </w:r>
      <w:r w:rsidRPr="003D662E">
        <w:rPr>
          <w:lang w:val="en-US"/>
        </w:rPr>
        <w:t xml:space="preserve"> and case studies. </w:t>
      </w:r>
      <w:r w:rsidR="0093370E">
        <w:rPr>
          <w:lang w:val="en-US"/>
        </w:rPr>
        <w:t>F</w:t>
      </w:r>
      <w:r w:rsidR="003341B2" w:rsidRPr="003D662E">
        <w:rPr>
          <w:lang w:val="en-US"/>
        </w:rPr>
        <w:t>or the next release, we plan in particular for the following missing functionality:</w:t>
      </w:r>
    </w:p>
    <w:p w14:paraId="02AE9ADD" w14:textId="30D01723" w:rsidR="00CA57E8" w:rsidRPr="0093370E" w:rsidRDefault="00CA57E8" w:rsidP="007245E8">
      <w:pPr>
        <w:pStyle w:val="ListParagraph"/>
        <w:numPr>
          <w:ilvl w:val="0"/>
          <w:numId w:val="20"/>
        </w:numPr>
        <w:ind w:left="426" w:hanging="426"/>
        <w:rPr>
          <w:highlight w:val="yellow"/>
          <w:lang w:val="en-US"/>
        </w:rPr>
      </w:pPr>
      <w:r w:rsidRPr="0093370E">
        <w:rPr>
          <w:highlight w:val="yellow"/>
          <w:lang w:val="en-US"/>
        </w:rPr>
        <w:t>Improved UI including access to configuration</w:t>
      </w:r>
    </w:p>
    <w:p w14:paraId="244B77AD" w14:textId="785CAC48" w:rsidR="002C31FC" w:rsidRPr="0093370E" w:rsidRDefault="00EF135D" w:rsidP="007245E8">
      <w:pPr>
        <w:pStyle w:val="ListParagraph"/>
        <w:numPr>
          <w:ilvl w:val="0"/>
          <w:numId w:val="20"/>
        </w:numPr>
        <w:ind w:left="426" w:hanging="426"/>
        <w:rPr>
          <w:highlight w:val="yellow"/>
          <w:lang w:val="en-US"/>
        </w:rPr>
      </w:pPr>
      <w:r w:rsidRPr="0093370E">
        <w:rPr>
          <w:highlight w:val="yellow"/>
          <w:lang w:val="en-US"/>
        </w:rPr>
        <w:t>O</w:t>
      </w:r>
      <w:r w:rsidR="002C31FC" w:rsidRPr="0093370E">
        <w:rPr>
          <w:highlight w:val="yellow"/>
          <w:lang w:val="en-US"/>
        </w:rPr>
        <w:t>ptional integration of Kubernetes based on flexible protocols</w:t>
      </w:r>
    </w:p>
    <w:p w14:paraId="5584D019" w14:textId="391BFA9C" w:rsidR="009E2962" w:rsidRPr="0093370E" w:rsidRDefault="009E2962" w:rsidP="007245E8">
      <w:pPr>
        <w:pStyle w:val="ListParagraph"/>
        <w:numPr>
          <w:ilvl w:val="0"/>
          <w:numId w:val="20"/>
        </w:numPr>
        <w:ind w:left="426" w:hanging="426"/>
        <w:rPr>
          <w:highlight w:val="yellow"/>
          <w:lang w:val="en-US"/>
        </w:rPr>
      </w:pPr>
      <w:r w:rsidRPr="0093370E">
        <w:rPr>
          <w:highlight w:val="yellow"/>
          <w:lang w:val="en-US"/>
        </w:rPr>
        <w:t xml:space="preserve">Integration of </w:t>
      </w:r>
      <w:r w:rsidR="00913154" w:rsidRPr="0093370E">
        <w:rPr>
          <w:highlight w:val="yellow"/>
          <w:lang w:val="en-US"/>
        </w:rPr>
        <w:t>further</w:t>
      </w:r>
      <w:r w:rsidRPr="0093370E">
        <w:rPr>
          <w:highlight w:val="yellow"/>
          <w:lang w:val="en-US"/>
        </w:rPr>
        <w:t xml:space="preserve"> </w:t>
      </w:r>
      <w:r w:rsidR="009D14E8" w:rsidRPr="0093370E">
        <w:rPr>
          <w:highlight w:val="yellow"/>
          <w:lang w:val="en-US"/>
        </w:rPr>
        <w:t xml:space="preserve">(AI) </w:t>
      </w:r>
      <w:r w:rsidRPr="0093370E">
        <w:rPr>
          <w:highlight w:val="yellow"/>
          <w:lang w:val="en-US"/>
        </w:rPr>
        <w:t>services.</w:t>
      </w:r>
    </w:p>
    <w:p w14:paraId="00095A6A" w14:textId="77777777" w:rsidR="009E2962" w:rsidRPr="003D662E" w:rsidRDefault="009E2962" w:rsidP="009E2962">
      <w:pPr>
        <w:pStyle w:val="ListParagraph"/>
        <w:ind w:left="426"/>
        <w:rPr>
          <w:lang w:val="en-US"/>
        </w:rPr>
      </w:pPr>
    </w:p>
    <w:p w14:paraId="7C2EB100" w14:textId="4F768B10" w:rsidR="00424AA0" w:rsidRPr="003D662E" w:rsidRDefault="00424AA0" w:rsidP="00134C9B">
      <w:pPr>
        <w:pStyle w:val="ListParagraph"/>
        <w:ind w:left="426"/>
        <w:rPr>
          <w:lang w:val="en-US"/>
        </w:rPr>
      </w:pPr>
      <w:r w:rsidRPr="003D662E">
        <w:rPr>
          <w:lang w:val="en-US"/>
        </w:rPr>
        <w:br w:type="page"/>
      </w:r>
    </w:p>
    <w:p w14:paraId="67AF86FA" w14:textId="7DAAF15C" w:rsidR="00504ADD" w:rsidRPr="003D662E" w:rsidRDefault="003012A1" w:rsidP="00E45421">
      <w:pPr>
        <w:pStyle w:val="Heading1"/>
        <w:rPr>
          <w:lang w:val="en-US"/>
        </w:rPr>
      </w:pPr>
      <w:bookmarkStart w:id="285" w:name="_Ref76979728"/>
      <w:bookmarkStart w:id="286" w:name="_Toc216439690"/>
      <w:r w:rsidRPr="003D662E">
        <w:rPr>
          <w:lang w:val="en-US"/>
        </w:rPr>
        <w:lastRenderedPageBreak/>
        <w:t>References</w:t>
      </w:r>
      <w:bookmarkEnd w:id="285"/>
      <w:bookmarkEnd w:id="286"/>
    </w:p>
    <w:p w14:paraId="6C3E5242" w14:textId="60219050" w:rsidR="000E5B7C" w:rsidRPr="003D662E" w:rsidRDefault="000E5B7C" w:rsidP="0032147C">
      <w:pPr>
        <w:autoSpaceDE w:val="0"/>
        <w:autoSpaceDN w:val="0"/>
        <w:adjustRightInd w:val="0"/>
        <w:spacing w:after="120" w:line="240" w:lineRule="auto"/>
        <w:rPr>
          <w:lang w:val="en-US"/>
        </w:rPr>
      </w:pPr>
    </w:p>
    <w:p w14:paraId="25CE0C67" w14:textId="5BAD5C80" w:rsidR="007B6304" w:rsidRPr="003D662E" w:rsidRDefault="007B6304" w:rsidP="00EC6582">
      <w:pPr>
        <w:tabs>
          <w:tab w:val="left" w:pos="993"/>
        </w:tabs>
        <w:spacing w:after="120" w:line="240" w:lineRule="auto"/>
        <w:ind w:left="426" w:hanging="426"/>
      </w:pPr>
      <w:r w:rsidRPr="003D662E">
        <w:t>[</w:t>
      </w:r>
      <w:r w:rsidR="00AE01B6">
        <w:t>BBB+20</w:t>
      </w:r>
      <w:r w:rsidRPr="003D662E">
        <w:t xml:space="preserve">] </w:t>
      </w:r>
      <w:r w:rsidR="009021D1" w:rsidRPr="003D662E">
        <w:tab/>
      </w:r>
      <w:r w:rsidRPr="003D662E">
        <w:t xml:space="preserve">S. Bader, H. Bedenbecker, M. Billmann, A. Bondza, B. Boss, S. Erler, K. Garrels, T. Hadlich, M. Hankel, O. Hillermeier, M. Hoffmeister, M. Kiele-Dunsche, J. Neidig, A. Orselzki, S. Pollmeier, B. Rauscher, W. Rieder, S. Stein, B. Waser, Generic Frame for Technical Data for Industrial Equipment in Manufacturing (Version 1.1), Plattform Industrie 4.0, 2020, </w:t>
      </w:r>
      <w:hyperlink r:id="rId78" w:history="1">
        <w:r w:rsidRPr="003D662E">
          <w:rPr>
            <w:rStyle w:val="Hyperlink"/>
          </w:rPr>
          <w:t>https://www.zvei.org/fileadmin/user_upload/Presse_und_Medien/Publikationen/2020/Dezember/Submodel_Templates_of_the_Asset_Administration_Shell/201117_I40_ZVEI_SG2_Submodel_Spec_ZVEI_Technical_Data_Version_1_1.pdf</w:t>
        </w:r>
      </w:hyperlink>
    </w:p>
    <w:p w14:paraId="6CBE9B5D" w14:textId="7253043F" w:rsidR="007B6304" w:rsidRPr="003D662E" w:rsidRDefault="007B6304" w:rsidP="00EC6582">
      <w:pPr>
        <w:tabs>
          <w:tab w:val="left" w:pos="993"/>
        </w:tabs>
        <w:spacing w:after="120" w:line="240" w:lineRule="auto"/>
        <w:ind w:left="426" w:hanging="426"/>
        <w:rPr>
          <w:lang w:val="en-US"/>
        </w:rPr>
      </w:pPr>
      <w:r w:rsidRPr="003D662E">
        <w:rPr>
          <w:lang w:val="en-US"/>
        </w:rPr>
        <w:t>[</w:t>
      </w:r>
      <w:r w:rsidR="00255D95">
        <w:rPr>
          <w:lang w:val="en-US"/>
        </w:rPr>
        <w:t>Cas21</w:t>
      </w:r>
      <w:r w:rsidRPr="003D662E">
        <w:rPr>
          <w:lang w:val="en-US"/>
        </w:rPr>
        <w:t xml:space="preserve">] </w:t>
      </w:r>
      <w:r w:rsidR="009021D1" w:rsidRPr="003D662E">
        <w:rPr>
          <w:lang w:val="en-US"/>
        </w:rPr>
        <w:tab/>
      </w:r>
      <w:r w:rsidRPr="003D662E">
        <w:rPr>
          <w:lang w:val="en-US"/>
        </w:rPr>
        <w:t>M. G. Casado, Service and device monitoring on devices in IIP-Ecosphere, IT-Studienprojekt, Universität Hildesheim, 2021</w:t>
      </w:r>
    </w:p>
    <w:p w14:paraId="675B37B8" w14:textId="06F21214" w:rsidR="007B6304" w:rsidRPr="003D662E" w:rsidRDefault="007B6304" w:rsidP="00EC6582">
      <w:pPr>
        <w:tabs>
          <w:tab w:val="left" w:pos="993"/>
        </w:tabs>
        <w:autoSpaceDE w:val="0"/>
        <w:autoSpaceDN w:val="0"/>
        <w:adjustRightInd w:val="0"/>
        <w:spacing w:after="120" w:line="240" w:lineRule="auto"/>
        <w:ind w:left="426" w:hanging="426"/>
        <w:rPr>
          <w:rFonts w:ascii="Calibri" w:hAnsi="Calibri" w:cs="Calibri"/>
          <w:color w:val="222222"/>
          <w:lang w:val="en-US"/>
        </w:rPr>
      </w:pPr>
      <w:r w:rsidRPr="003D662E">
        <w:rPr>
          <w:lang w:val="en-US"/>
        </w:rPr>
        <w:t>[</w:t>
      </w:r>
      <w:r w:rsidR="00597F48">
        <w:rPr>
          <w:lang w:val="en-US"/>
        </w:rPr>
        <w:t>CE21</w:t>
      </w:r>
      <w:r w:rsidR="006B4B9E" w:rsidRPr="003D662E">
        <w:rPr>
          <w:lang w:val="en-US"/>
        </w:rPr>
        <w:t xml:space="preserve">] </w:t>
      </w:r>
      <w:r w:rsidR="006B4B9E" w:rsidRPr="003D662E">
        <w:rPr>
          <w:lang w:val="en-US"/>
        </w:rPr>
        <w:tab/>
      </w:r>
      <w:r w:rsidRPr="003D662E">
        <w:rPr>
          <w:lang w:val="en-US"/>
        </w:rPr>
        <w:t>M. G. Casado, H. Eichelberger, Industry 4.0 Resource Monitoring - Experiences with Micrometer and Asset Administration Shells, Symposium on Software Performance 2021, EUR Workshop proceedings</w:t>
      </w:r>
      <w:r w:rsidRPr="003D662E">
        <w:rPr>
          <w:rFonts w:ascii="Calibri" w:hAnsi="Calibri" w:cs="Calibri"/>
          <w:color w:val="222222"/>
          <w:lang w:val="en-US"/>
        </w:rPr>
        <w:t xml:space="preserve"> </w:t>
      </w:r>
    </w:p>
    <w:p w14:paraId="03D994D3" w14:textId="59CD94D0" w:rsidR="00602EDE" w:rsidRPr="003D662E" w:rsidRDefault="00602EDE" w:rsidP="00EC6582">
      <w:pPr>
        <w:tabs>
          <w:tab w:val="left" w:pos="993"/>
        </w:tabs>
        <w:autoSpaceDE w:val="0"/>
        <w:autoSpaceDN w:val="0"/>
        <w:adjustRightInd w:val="0"/>
        <w:spacing w:after="120" w:line="240" w:lineRule="auto"/>
        <w:ind w:left="426" w:hanging="426"/>
      </w:pPr>
      <w:r w:rsidRPr="003D662E">
        <w:t>[</w:t>
      </w:r>
      <w:r w:rsidR="004F37CA">
        <w:t>Cep23</w:t>
      </w:r>
      <w:r w:rsidR="006B4B9E" w:rsidRPr="003D662E">
        <w:t>]</w:t>
      </w:r>
      <w:r w:rsidR="006B4B9E" w:rsidRPr="003D662E">
        <w:tab/>
      </w:r>
      <w:r w:rsidRPr="003D662E">
        <w:t>J.-H. Cepok</w:t>
      </w:r>
      <w:r w:rsidR="0004034E" w:rsidRPr="003D662E">
        <w:t>, Projektarbeit, Uni Hildesheim, 2023</w:t>
      </w:r>
    </w:p>
    <w:p w14:paraId="07548EA9" w14:textId="2B18243D" w:rsidR="007B6304" w:rsidRPr="003D662E" w:rsidRDefault="007B6304" w:rsidP="00EC6582">
      <w:pPr>
        <w:tabs>
          <w:tab w:val="left" w:pos="993"/>
        </w:tabs>
        <w:spacing w:after="120" w:line="240" w:lineRule="auto"/>
        <w:ind w:left="426" w:hanging="426"/>
        <w:rPr>
          <w:lang w:val="en-US"/>
        </w:rPr>
      </w:pPr>
      <w:r w:rsidRPr="003D662E">
        <w:rPr>
          <w:lang w:val="en-US"/>
        </w:rPr>
        <w:t>[</w:t>
      </w:r>
      <w:r w:rsidR="00287A00">
        <w:rPr>
          <w:lang w:val="en-US"/>
        </w:rPr>
        <w:t>Eic16</w:t>
      </w:r>
      <w:r w:rsidRPr="003D662E">
        <w:rPr>
          <w:lang w:val="en-US"/>
        </w:rPr>
        <w:t>]</w:t>
      </w:r>
      <w:r w:rsidRPr="003D662E">
        <w:rPr>
          <w:lang w:val="en-US"/>
        </w:rPr>
        <w:tab/>
        <w:t xml:space="preserve">H. Eichelberger, A Matter of the Mix: Integration of Compile and Runtime Variability, </w:t>
      </w:r>
      <w:r w:rsidRPr="003D662E">
        <w:rPr>
          <w:i/>
          <w:iCs/>
          <w:lang w:val="en-US"/>
        </w:rPr>
        <w:t>Workshop on Dynamic Software Product Lines, FAS’16</w:t>
      </w:r>
      <w:r w:rsidRPr="003D662E">
        <w:rPr>
          <w:lang w:val="en-US"/>
        </w:rPr>
        <w:t xml:space="preserve">, 2016. </w:t>
      </w:r>
    </w:p>
    <w:p w14:paraId="3A8F718B" w14:textId="214EE8DD" w:rsidR="007B6304" w:rsidRPr="003D662E" w:rsidRDefault="007B6304" w:rsidP="00EC6582">
      <w:pPr>
        <w:tabs>
          <w:tab w:val="left" w:pos="993"/>
        </w:tabs>
        <w:spacing w:after="120" w:line="240" w:lineRule="auto"/>
        <w:ind w:left="426" w:hanging="426"/>
        <w:jc w:val="both"/>
        <w:rPr>
          <w:lang w:val="en-US"/>
        </w:rPr>
      </w:pPr>
      <w:r w:rsidRPr="003D662E">
        <w:rPr>
          <w:lang w:val="en-US"/>
        </w:rPr>
        <w:t>[</w:t>
      </w:r>
      <w:r w:rsidR="00E16354">
        <w:rPr>
          <w:lang w:val="en-US"/>
        </w:rPr>
        <w:t>IVML</w:t>
      </w:r>
      <w:r w:rsidRPr="003D662E">
        <w:rPr>
          <w:lang w:val="en-US"/>
        </w:rPr>
        <w:t xml:space="preserve">] </w:t>
      </w:r>
      <w:r w:rsidRPr="003D662E">
        <w:rPr>
          <w:lang w:val="en-US"/>
        </w:rPr>
        <w:tab/>
        <w:t xml:space="preserve">H. Eichelberger, S. El-Sharkawy, C. Kröher, K. Schmid, IVML Language specification, </w:t>
      </w:r>
      <w:hyperlink r:id="rId79" w:history="1">
        <w:r w:rsidRPr="003D662E">
          <w:rPr>
            <w:rStyle w:val="Hyperlink"/>
            <w:lang w:val="en-US"/>
          </w:rPr>
          <w:t>http://projects.sse.uni-hildesheim.de/easy/docs-git/docRelease/ivml_spec.pdf</w:t>
        </w:r>
      </w:hyperlink>
      <w:r w:rsidRPr="003D662E">
        <w:rPr>
          <w:lang w:val="en-US"/>
        </w:rPr>
        <w:t xml:space="preserve"> </w:t>
      </w:r>
    </w:p>
    <w:p w14:paraId="4BE03CF9" w14:textId="3ED2CD99" w:rsidR="00A54202" w:rsidRDefault="00A54202" w:rsidP="00EC6582">
      <w:pPr>
        <w:tabs>
          <w:tab w:val="left" w:pos="993"/>
        </w:tabs>
        <w:spacing w:after="120" w:line="240" w:lineRule="auto"/>
        <w:ind w:left="426" w:hanging="426"/>
        <w:rPr>
          <w:lang w:val="en-GB"/>
        </w:rPr>
      </w:pPr>
      <w:r w:rsidRPr="00907CC1">
        <w:rPr>
          <w:lang w:val="en-GB"/>
        </w:rPr>
        <w:t>[</w:t>
      </w:r>
      <w:r>
        <w:rPr>
          <w:lang w:val="en-GB"/>
        </w:rPr>
        <w:t>ESA+25</w:t>
      </w:r>
      <w:r w:rsidRPr="00907CC1">
        <w:rPr>
          <w:lang w:val="en-GB"/>
        </w:rPr>
        <w:t xml:space="preserve">] </w:t>
      </w:r>
      <w:r w:rsidR="00EC6582">
        <w:rPr>
          <w:lang w:val="en-GB"/>
        </w:rPr>
        <w:tab/>
      </w:r>
      <w:r w:rsidRPr="00907CC1">
        <w:rPr>
          <w:lang w:val="en-GB"/>
        </w:rPr>
        <w:t>H. Eichelberger, C. Sauer, A. S. Ahmadian, C. Kröher, Industry 4.0/IIoT Platforms for manufacturing systems — A systematic review contrasting the scientific and the industrial side</w:t>
      </w:r>
      <w:r>
        <w:rPr>
          <w:lang w:val="en-GB"/>
        </w:rPr>
        <w:t xml:space="preserve">, Journal of Information and Software Technology (IST), volume 179, 107650, </w:t>
      </w:r>
      <w:hyperlink r:id="rId80" w:history="1">
        <w:r w:rsidRPr="000C2392">
          <w:rPr>
            <w:rStyle w:val="Hyperlink"/>
            <w:lang w:val="en-GB"/>
          </w:rPr>
          <w:t>https://doi.org/10.1016/j.infsof.2024.107650</w:t>
        </w:r>
      </w:hyperlink>
      <w:r>
        <w:rPr>
          <w:lang w:val="en-GB"/>
        </w:rPr>
        <w:t xml:space="preserve">, 2025 </w:t>
      </w:r>
    </w:p>
    <w:p w14:paraId="748FF7A4" w14:textId="77777777" w:rsidR="00A54202" w:rsidRDefault="00A54202" w:rsidP="00EC6582">
      <w:pPr>
        <w:tabs>
          <w:tab w:val="left" w:pos="993"/>
        </w:tabs>
        <w:spacing w:after="120" w:line="240" w:lineRule="auto"/>
        <w:ind w:left="426" w:hanging="426"/>
        <w:rPr>
          <w:lang w:val="en-GB"/>
        </w:rPr>
      </w:pPr>
      <w:r w:rsidRPr="00D57F0F">
        <w:rPr>
          <w:lang w:val="en-GB"/>
        </w:rPr>
        <w:t>[</w:t>
      </w:r>
      <w:r>
        <w:rPr>
          <w:lang w:val="en-GB"/>
        </w:rPr>
        <w:t>ESS22</w:t>
      </w:r>
      <w:r w:rsidRPr="00D57F0F">
        <w:rPr>
          <w:lang w:val="en-GB"/>
        </w:rPr>
        <w:t>]</w:t>
      </w:r>
      <w:r w:rsidRPr="00D57F0F">
        <w:rPr>
          <w:lang w:val="en-GB"/>
        </w:rPr>
        <w:tab/>
        <w:t>H. Eichelberger, H. Stichweh, C. Sauer, Requirements for an AI-enabled Industry 4.0 Platform – Integrating Industrial and Scientific Views</w:t>
      </w:r>
      <w:r>
        <w:rPr>
          <w:lang w:val="en-GB"/>
        </w:rPr>
        <w:t>, SOFTENG’22, pp. 7-14, 2022</w:t>
      </w:r>
    </w:p>
    <w:p w14:paraId="521C50F4" w14:textId="38263ED9" w:rsidR="00A54202" w:rsidRPr="00D57F0F" w:rsidRDefault="00A54202" w:rsidP="00EC6582">
      <w:pPr>
        <w:tabs>
          <w:tab w:val="left" w:pos="993"/>
        </w:tabs>
        <w:spacing w:after="120" w:line="240" w:lineRule="auto"/>
        <w:ind w:left="426" w:hanging="426"/>
        <w:rPr>
          <w:lang w:val="en-GB"/>
        </w:rPr>
      </w:pPr>
      <w:r>
        <w:rPr>
          <w:lang w:val="en-GB"/>
        </w:rPr>
        <w:t xml:space="preserve">[EN23] </w:t>
      </w:r>
      <w:r w:rsidR="00EC6582">
        <w:rPr>
          <w:lang w:val="en-GB"/>
        </w:rPr>
        <w:tab/>
      </w:r>
      <w:r w:rsidRPr="000366CA">
        <w:rPr>
          <w:lang w:val="en-GB"/>
        </w:rPr>
        <w:t>H</w:t>
      </w:r>
      <w:r>
        <w:rPr>
          <w:lang w:val="en-GB"/>
        </w:rPr>
        <w:t>.</w:t>
      </w:r>
      <w:r w:rsidRPr="000366CA">
        <w:rPr>
          <w:lang w:val="en-GB"/>
        </w:rPr>
        <w:t xml:space="preserve"> Eichelberger</w:t>
      </w:r>
      <w:r>
        <w:rPr>
          <w:lang w:val="en-GB"/>
        </w:rPr>
        <w:t>,</w:t>
      </w:r>
      <w:r w:rsidRPr="000366CA">
        <w:rPr>
          <w:lang w:val="en-GB"/>
        </w:rPr>
        <w:t xml:space="preserve"> C</w:t>
      </w:r>
      <w:r>
        <w:rPr>
          <w:lang w:val="en-GB"/>
        </w:rPr>
        <w:t>.</w:t>
      </w:r>
      <w:r w:rsidRPr="000366CA">
        <w:rPr>
          <w:lang w:val="en-GB"/>
        </w:rPr>
        <w:t xml:space="preserve"> Niederée</w:t>
      </w:r>
      <w:r>
        <w:rPr>
          <w:lang w:val="en-GB"/>
        </w:rPr>
        <w:t xml:space="preserve">, </w:t>
      </w:r>
      <w:r w:rsidRPr="000366CA">
        <w:rPr>
          <w:lang w:val="en-GB"/>
        </w:rPr>
        <w:t>Asset Administration Shells, Configuration, Code Generation: A power trio for Industry 4.0 Platforms</w:t>
      </w:r>
      <w:r>
        <w:rPr>
          <w:lang w:val="en-GB"/>
        </w:rPr>
        <w:t xml:space="preserve">, ETFA’23, pp. </w:t>
      </w:r>
      <w:r w:rsidRPr="000366CA">
        <w:rPr>
          <w:lang w:val="en-GB"/>
        </w:rPr>
        <w:t>1-8</w:t>
      </w:r>
      <w:r>
        <w:rPr>
          <w:lang w:val="en-GB"/>
        </w:rPr>
        <w:t>,</w:t>
      </w:r>
      <w:r w:rsidRPr="000366CA">
        <w:rPr>
          <w:lang w:val="en-GB"/>
        </w:rPr>
        <w:t xml:space="preserve"> IEEE</w:t>
      </w:r>
      <w:r>
        <w:rPr>
          <w:lang w:val="en-GB"/>
        </w:rPr>
        <w:t>, 2023</w:t>
      </w:r>
    </w:p>
    <w:p w14:paraId="2C03B1F8" w14:textId="5EADE0B7" w:rsidR="007B6304" w:rsidRPr="003D662E" w:rsidRDefault="007B6304" w:rsidP="00EC6582">
      <w:pPr>
        <w:tabs>
          <w:tab w:val="left" w:pos="993"/>
        </w:tabs>
        <w:spacing w:after="120" w:line="240" w:lineRule="auto"/>
        <w:ind w:left="426" w:hanging="426"/>
        <w:rPr>
          <w:rFonts w:cstheme="minorHAnsi"/>
          <w:lang w:val="en-GB"/>
        </w:rPr>
      </w:pPr>
      <w:r w:rsidRPr="003D662E">
        <w:rPr>
          <w:lang w:val="en-US"/>
        </w:rPr>
        <w:t>[</w:t>
      </w:r>
      <w:r w:rsidR="00287A00">
        <w:rPr>
          <w:lang w:val="en-US"/>
        </w:rPr>
        <w:t>EPR+22</w:t>
      </w:r>
      <w:r w:rsidRPr="003D662E">
        <w:rPr>
          <w:lang w:val="en-US"/>
        </w:rPr>
        <w:t xml:space="preserve">] </w:t>
      </w:r>
      <w:r w:rsidR="009021D1" w:rsidRPr="003D662E">
        <w:rPr>
          <w:lang w:val="en-US"/>
        </w:rPr>
        <w:tab/>
      </w:r>
      <w:r w:rsidRPr="003D662E">
        <w:rPr>
          <w:lang w:val="en-US"/>
        </w:rPr>
        <w:t>H. Eichelberger, G</w:t>
      </w:r>
      <w:r w:rsidRPr="003D662E">
        <w:rPr>
          <w:rFonts w:cstheme="minorHAnsi"/>
          <w:lang w:val="en-US"/>
        </w:rPr>
        <w:t xml:space="preserve">. Palmer, S. Reimer, T. Trong Vu, H. Do, S. Laridi, A. Weber, C. Niederée, T. Hildebrandt, Developing an AI-enabled IIoT platform - </w:t>
      </w:r>
      <w:r w:rsidRPr="003D662E">
        <w:rPr>
          <w:rFonts w:cstheme="minorHAnsi"/>
          <w:lang w:val="en-GB"/>
        </w:rPr>
        <w:t>Lessons learned from early use case validation, SASI4’22 @ ECSA’22, 2022</w:t>
      </w:r>
    </w:p>
    <w:p w14:paraId="100DC0F9" w14:textId="5286C4BA" w:rsidR="00636EDF" w:rsidRPr="003D662E" w:rsidRDefault="00636EDF" w:rsidP="00EC6582">
      <w:pPr>
        <w:tabs>
          <w:tab w:val="left" w:pos="993"/>
        </w:tabs>
        <w:spacing w:after="120" w:line="240" w:lineRule="auto"/>
        <w:ind w:left="426" w:hanging="426"/>
        <w:rPr>
          <w:lang w:val="en-GB"/>
        </w:rPr>
      </w:pPr>
      <w:r w:rsidRPr="003D662E">
        <w:rPr>
          <w:lang w:val="en-GB"/>
        </w:rPr>
        <w:t>[</w:t>
      </w:r>
      <w:r w:rsidR="00287A00">
        <w:rPr>
          <w:lang w:val="en-GB"/>
        </w:rPr>
        <w:t>EPN22</w:t>
      </w:r>
      <w:r w:rsidRPr="003D662E">
        <w:rPr>
          <w:lang w:val="en-GB"/>
        </w:rPr>
        <w:t xml:space="preserve">] </w:t>
      </w:r>
      <w:r w:rsidR="009021D1" w:rsidRPr="003D662E">
        <w:rPr>
          <w:lang w:val="en-GB"/>
        </w:rPr>
        <w:tab/>
      </w:r>
      <w:r w:rsidRPr="003D662E">
        <w:rPr>
          <w:lang w:val="en-GB"/>
        </w:rPr>
        <w:t>H. Eichelberger, G. Palmer, C. Niederée, Developing an AI-enabled Industry 4.0 platform - Performance experiences on deploying AI onto an industrial edge device, Symposium on Software Performance (SSP'22), 2022</w:t>
      </w:r>
    </w:p>
    <w:p w14:paraId="24CF5415" w14:textId="2A42DD9E" w:rsidR="007B6304" w:rsidRPr="003D662E" w:rsidRDefault="007B6304" w:rsidP="00EC6582">
      <w:pPr>
        <w:tabs>
          <w:tab w:val="left" w:pos="993"/>
        </w:tabs>
        <w:spacing w:after="120" w:line="240" w:lineRule="auto"/>
        <w:ind w:left="426" w:hanging="426"/>
        <w:rPr>
          <w:lang w:val="en-DE"/>
        </w:rPr>
      </w:pPr>
      <w:r w:rsidRPr="003D662E">
        <w:rPr>
          <w:lang w:val="en-GB"/>
        </w:rPr>
        <w:t>[</w:t>
      </w:r>
      <w:bookmarkStart w:id="287" w:name="_Hlk215827734"/>
      <w:r w:rsidR="00287A00">
        <w:rPr>
          <w:lang w:val="en-GB"/>
        </w:rPr>
        <w:t>ESA+21</w:t>
      </w:r>
      <w:bookmarkEnd w:id="287"/>
      <w:r w:rsidRPr="003D662E">
        <w:rPr>
          <w:lang w:val="en-GB"/>
        </w:rPr>
        <w:t>]</w:t>
      </w:r>
      <w:r w:rsidRPr="003D662E">
        <w:rPr>
          <w:lang w:val="en-GB"/>
        </w:rPr>
        <w:tab/>
        <w:t>H. Eichelberger, C. Sauer, A. S. Ahmadian, M. Schicktanz, A. Dewes, G. Palmer, C. Niederée, IIP-Ecosphere Platform – Requirements (Functional and Quality View), Version 1.0, March 2021, IIP-2021/02-en, DOI: 10.5281/zenodo.4485774</w:t>
      </w:r>
      <w:r w:rsidR="00F218CE" w:rsidRPr="003D662E">
        <w:rPr>
          <w:lang w:val="en-GB"/>
        </w:rPr>
        <w:t>, 2021</w:t>
      </w:r>
    </w:p>
    <w:p w14:paraId="40D96D11" w14:textId="210A3253" w:rsidR="007B6304" w:rsidRDefault="007B6304" w:rsidP="00EC6582">
      <w:pPr>
        <w:tabs>
          <w:tab w:val="left" w:pos="993"/>
        </w:tabs>
        <w:spacing w:after="120" w:line="240" w:lineRule="auto"/>
        <w:ind w:left="426" w:hanging="426"/>
        <w:rPr>
          <w:lang w:val="en-US"/>
        </w:rPr>
      </w:pPr>
      <w:r w:rsidRPr="003D662E">
        <w:rPr>
          <w:lang w:val="en-US"/>
        </w:rPr>
        <w:t>[</w:t>
      </w:r>
      <w:r w:rsidR="00E16354">
        <w:rPr>
          <w:lang w:val="en-US"/>
        </w:rPr>
        <w:t>EQS+16</w:t>
      </w:r>
      <w:r w:rsidRPr="003D662E">
        <w:rPr>
          <w:lang w:val="en-US"/>
        </w:rPr>
        <w:t xml:space="preserve">] </w:t>
      </w:r>
      <w:r w:rsidR="009021D1" w:rsidRPr="003D662E">
        <w:rPr>
          <w:lang w:val="en-US"/>
        </w:rPr>
        <w:tab/>
      </w:r>
      <w:r w:rsidRPr="003D662E">
        <w:rPr>
          <w:lang w:val="en-US"/>
        </w:rPr>
        <w:t>H. Eichelberger, C. Qin, R. Sizonenko, K. Schmid, Using IVML to Model the Topology of Big Data Processing Pipelines In Proceedings of the International Systems and Software Product Line Conference SPLC’16, p. 204 – 208, 2016.</w:t>
      </w:r>
    </w:p>
    <w:p w14:paraId="06083CC1" w14:textId="6E906D45" w:rsidR="001A6033" w:rsidRPr="001A6033" w:rsidRDefault="001A6033" w:rsidP="001A6033">
      <w:pPr>
        <w:tabs>
          <w:tab w:val="left" w:pos="993"/>
        </w:tabs>
        <w:jc w:val="both"/>
        <w:rPr>
          <w:lang w:val="en-GB"/>
        </w:rPr>
      </w:pPr>
      <w:r w:rsidRPr="001A6033">
        <w:rPr>
          <w:lang w:val="en-GB"/>
        </w:rPr>
        <w:t xml:space="preserve">[EW25] </w:t>
      </w:r>
      <w:r>
        <w:rPr>
          <w:lang w:val="en-GB"/>
        </w:rPr>
        <w:tab/>
      </w:r>
      <w:r w:rsidRPr="001A6033">
        <w:rPr>
          <w:lang w:val="en-GB"/>
        </w:rPr>
        <w:t xml:space="preserve">H. Eichelberger, A. Weber, J. Hildebrand, </w:t>
      </w:r>
      <w:r w:rsidRPr="00A42CA5">
        <w:rPr>
          <w:lang w:val="en-GB"/>
        </w:rPr>
        <w:t>ADS Performance Re</w:t>
      </w:r>
      <w:r>
        <w:rPr>
          <w:lang w:val="en-GB"/>
        </w:rPr>
        <w:t xml:space="preserve">visited, </w:t>
      </w:r>
      <w:r w:rsidRPr="00A42CA5">
        <w:rPr>
          <w:lang w:val="en-GB"/>
        </w:rPr>
        <w:t>Softwaretechnik-Trends Band 45, Heft 1</w:t>
      </w:r>
      <w:r>
        <w:rPr>
          <w:lang w:val="en-GB"/>
        </w:rPr>
        <w:t>, 2025</w:t>
      </w:r>
    </w:p>
    <w:p w14:paraId="2AE8E078" w14:textId="2E45E3A0" w:rsidR="007B6304" w:rsidRPr="003D662E" w:rsidRDefault="007B6304" w:rsidP="00EC6582">
      <w:pPr>
        <w:tabs>
          <w:tab w:val="left" w:pos="993"/>
        </w:tabs>
        <w:spacing w:after="120" w:line="240" w:lineRule="auto"/>
        <w:ind w:left="426" w:hanging="426"/>
        <w:jc w:val="both"/>
        <w:rPr>
          <w:lang w:val="en-US"/>
        </w:rPr>
      </w:pPr>
      <w:r w:rsidRPr="003D662E">
        <w:rPr>
          <w:lang w:val="en-US"/>
        </w:rPr>
        <w:t>[</w:t>
      </w:r>
      <w:r w:rsidR="00E16354">
        <w:rPr>
          <w:lang w:val="en-US"/>
        </w:rPr>
        <w:t>VIL</w:t>
      </w:r>
      <w:r w:rsidRPr="003D662E">
        <w:rPr>
          <w:lang w:val="en-US"/>
        </w:rPr>
        <w:t>]</w:t>
      </w:r>
      <w:r w:rsidRPr="003D662E">
        <w:rPr>
          <w:lang w:val="en-US"/>
        </w:rPr>
        <w:tab/>
      </w:r>
      <w:r w:rsidR="00EC6582">
        <w:rPr>
          <w:lang w:val="en-US"/>
        </w:rPr>
        <w:tab/>
      </w:r>
      <w:r w:rsidRPr="003D662E">
        <w:rPr>
          <w:lang w:val="en-US"/>
        </w:rPr>
        <w:t xml:space="preserve">H. Eichelberger, K. Schmid, EASy Variability Instantiation Language: Language Specification, </w:t>
      </w:r>
      <w:hyperlink r:id="rId81" w:history="1">
        <w:r w:rsidRPr="003D662E">
          <w:rPr>
            <w:rStyle w:val="Hyperlink"/>
            <w:lang w:val="en-US"/>
          </w:rPr>
          <w:t>http://projects.sse.uni-hildesheim.de/easy/docs-git/docRelease/vil_spec.pdf</w:t>
        </w:r>
      </w:hyperlink>
      <w:r w:rsidRPr="003D662E">
        <w:rPr>
          <w:lang w:val="en-US"/>
        </w:rPr>
        <w:t xml:space="preserve">  </w:t>
      </w:r>
    </w:p>
    <w:p w14:paraId="2E1EF4A6" w14:textId="77777777" w:rsidR="00A54202" w:rsidRPr="002642F2" w:rsidRDefault="00A54202" w:rsidP="00EC6582">
      <w:pPr>
        <w:tabs>
          <w:tab w:val="left" w:pos="993"/>
        </w:tabs>
        <w:ind w:left="426" w:hanging="426"/>
        <w:jc w:val="both"/>
        <w:rPr>
          <w:lang w:val="en-US"/>
        </w:rPr>
      </w:pPr>
      <w:r>
        <w:rPr>
          <w:lang w:val="en-US"/>
        </w:rPr>
        <w:lastRenderedPageBreak/>
        <w:t>[</w:t>
      </w:r>
      <w:r w:rsidRPr="002642F2">
        <w:rPr>
          <w:lang w:val="en-US"/>
        </w:rPr>
        <w:t>IDTA 02003-1-2</w:t>
      </w:r>
      <w:r>
        <w:rPr>
          <w:lang w:val="en-US"/>
        </w:rPr>
        <w:t xml:space="preserve">] </w:t>
      </w:r>
      <w:r w:rsidRPr="002642F2">
        <w:rPr>
          <w:lang w:val="en-US"/>
        </w:rPr>
        <w:t>IDTA 02003-1-2 Generic Frame for Technical Data for Industrial Equipment in Manufacturing</w:t>
      </w:r>
      <w:r>
        <w:rPr>
          <w:lang w:val="en-US"/>
        </w:rPr>
        <w:t xml:space="preserve"> (</w:t>
      </w:r>
      <w:hyperlink r:id="rId82" w:history="1">
        <w:r w:rsidRPr="00D33C71">
          <w:rPr>
            <w:rStyle w:val="Hyperlink"/>
            <w:lang w:val="en-GB"/>
          </w:rPr>
          <w:t>https://industrialdigitaltwin.org/wp-content/uploads/2022/10/IDTA-02003-1-2_Submodel_TechnicalData.pdf</w:t>
        </w:r>
      </w:hyperlink>
      <w:r>
        <w:rPr>
          <w:lang w:val="en-GB"/>
        </w:rPr>
        <w:t>)</w:t>
      </w:r>
      <w:r w:rsidRPr="002642F2">
        <w:rPr>
          <w:lang w:val="en-US"/>
        </w:rPr>
        <w:t xml:space="preserve"> </w:t>
      </w:r>
    </w:p>
    <w:p w14:paraId="749C505B" w14:textId="77777777" w:rsidR="00A54202" w:rsidRPr="002642F2" w:rsidRDefault="00A54202" w:rsidP="00EC6582">
      <w:pPr>
        <w:tabs>
          <w:tab w:val="left" w:pos="993"/>
        </w:tabs>
        <w:ind w:left="426" w:hanging="426"/>
        <w:rPr>
          <w:lang w:val="en-US"/>
        </w:rPr>
      </w:pPr>
      <w:r>
        <w:rPr>
          <w:lang w:val="en-US"/>
        </w:rPr>
        <w:t>[</w:t>
      </w:r>
      <w:r w:rsidRPr="005E022A">
        <w:rPr>
          <w:lang w:val="en-US"/>
        </w:rPr>
        <w:t>IDTA 02004-1-2</w:t>
      </w:r>
      <w:r>
        <w:rPr>
          <w:lang w:val="en-US"/>
        </w:rPr>
        <w:t xml:space="preserve">] </w:t>
      </w:r>
      <w:r w:rsidRPr="002642F2">
        <w:rPr>
          <w:lang w:val="en-US"/>
        </w:rPr>
        <w:t>IDTA 02004-1-2 Handover Documentation</w:t>
      </w:r>
      <w:r>
        <w:rPr>
          <w:lang w:val="en-US"/>
        </w:rPr>
        <w:t xml:space="preserve"> (</w:t>
      </w:r>
      <w:hyperlink r:id="rId83" w:history="1">
        <w:r w:rsidRPr="00D33C71">
          <w:rPr>
            <w:rStyle w:val="Hyperlink"/>
            <w:lang w:val="en-GB"/>
          </w:rPr>
          <w:t>https://industrialdigitaltwin.org/wp-content/uploads/2023/03/IDTA-02004-1-2_Submodel_Handover-Documentation.pdf</w:t>
        </w:r>
      </w:hyperlink>
      <w:r w:rsidRPr="002642F2">
        <w:rPr>
          <w:rStyle w:val="Hyperlink"/>
          <w:color w:val="000000" w:themeColor="text1"/>
          <w:lang w:val="en-GB"/>
        </w:rPr>
        <w:t>)</w:t>
      </w:r>
    </w:p>
    <w:p w14:paraId="2BC39AE9" w14:textId="77777777" w:rsidR="00A54202" w:rsidRPr="002642F2" w:rsidRDefault="00A54202" w:rsidP="00EC6582">
      <w:pPr>
        <w:tabs>
          <w:tab w:val="left" w:pos="993"/>
        </w:tabs>
        <w:ind w:left="426" w:hanging="426"/>
        <w:rPr>
          <w:lang w:val="en-US"/>
        </w:rPr>
      </w:pPr>
      <w:r>
        <w:rPr>
          <w:lang w:val="en-US"/>
        </w:rPr>
        <w:t>[</w:t>
      </w:r>
      <w:r w:rsidRPr="002642F2">
        <w:rPr>
          <w:lang w:val="en-US"/>
        </w:rPr>
        <w:t>IDTA 02011-1-0</w:t>
      </w:r>
      <w:r>
        <w:rPr>
          <w:lang w:val="en-US"/>
        </w:rPr>
        <w:t xml:space="preserve">] </w:t>
      </w:r>
      <w:r w:rsidRPr="002642F2">
        <w:rPr>
          <w:lang w:val="en-US"/>
        </w:rPr>
        <w:t>IDTA 02011-1-0 Hierarchical Structures enabling Bills of Material</w:t>
      </w:r>
      <w:r>
        <w:rPr>
          <w:lang w:val="en-US"/>
        </w:rPr>
        <w:t xml:space="preserve"> (</w:t>
      </w:r>
      <w:hyperlink r:id="rId84" w:history="1">
        <w:r w:rsidRPr="00D33C71">
          <w:rPr>
            <w:rStyle w:val="Hyperlink"/>
            <w:lang w:val="en-GB"/>
          </w:rPr>
          <w:t>https://industrialdigitaltwin.org/wp-content/uploads/2023/04/IDTA-02011-1-0_Submodel_HierarchicalStructuresEnablingBoM.pdf</w:t>
        </w:r>
      </w:hyperlink>
      <w:r w:rsidRPr="002642F2">
        <w:rPr>
          <w:rStyle w:val="Hyperlink"/>
          <w:color w:val="000000" w:themeColor="text1"/>
          <w:lang w:val="en-GB"/>
        </w:rPr>
        <w:t>)</w:t>
      </w:r>
    </w:p>
    <w:p w14:paraId="0A1AAD32" w14:textId="77777777" w:rsidR="00A54202" w:rsidRPr="002642F2" w:rsidRDefault="00A54202" w:rsidP="00EC6582">
      <w:pPr>
        <w:tabs>
          <w:tab w:val="left" w:pos="993"/>
        </w:tabs>
        <w:ind w:left="426" w:hanging="426"/>
        <w:rPr>
          <w:lang w:val="en-US"/>
        </w:rPr>
      </w:pPr>
      <w:r>
        <w:rPr>
          <w:lang w:val="en-US"/>
        </w:rPr>
        <w:t>[</w:t>
      </w:r>
      <w:r w:rsidRPr="005E022A">
        <w:rPr>
          <w:lang w:val="en-US"/>
        </w:rPr>
        <w:t>IDTA 2023-01-24</w:t>
      </w:r>
      <w:r>
        <w:rPr>
          <w:lang w:val="en-US"/>
        </w:rPr>
        <w:t xml:space="preserve">] </w:t>
      </w:r>
      <w:r w:rsidRPr="002642F2">
        <w:rPr>
          <w:lang w:val="en-US"/>
        </w:rPr>
        <w:t xml:space="preserve">IDTA 2023-01-24 </w:t>
      </w:r>
      <w:r>
        <w:rPr>
          <w:lang w:val="en-US"/>
        </w:rPr>
        <w:t>Product Carbon Footprint (</w:t>
      </w:r>
      <w:r w:rsidRPr="00496A2A">
        <w:rPr>
          <w:rStyle w:val="Hyperlink"/>
          <w:lang w:val="en-GB"/>
        </w:rPr>
        <w:t>https://github.com/admin-shell-io/submodel-templates/blob/main/published/Carbon%20Footprint/0/9/IDTA%202023-0-9%20_Submodel_CarbonFootprint.pdf</w:t>
      </w:r>
      <w:r w:rsidRPr="002642F2">
        <w:rPr>
          <w:rStyle w:val="Hyperlink"/>
          <w:color w:val="000000" w:themeColor="text1"/>
          <w:lang w:val="en-GB"/>
        </w:rPr>
        <w:t>)</w:t>
      </w:r>
    </w:p>
    <w:p w14:paraId="3C7314C1" w14:textId="77777777" w:rsidR="00A54202" w:rsidRPr="002642F2" w:rsidRDefault="00A54202" w:rsidP="00EC6582">
      <w:pPr>
        <w:tabs>
          <w:tab w:val="left" w:pos="993"/>
        </w:tabs>
        <w:ind w:left="426" w:hanging="426"/>
        <w:rPr>
          <w:lang w:val="en-US"/>
        </w:rPr>
      </w:pPr>
      <w:r>
        <w:rPr>
          <w:lang w:val="en-US"/>
        </w:rPr>
        <w:t>[</w:t>
      </w:r>
      <w:r w:rsidRPr="002642F2">
        <w:rPr>
          <w:lang w:val="en-US"/>
        </w:rPr>
        <w:t>IDTA 02008-1-1</w:t>
      </w:r>
      <w:r>
        <w:rPr>
          <w:lang w:val="en-US"/>
        </w:rPr>
        <w:t xml:space="preserve">] </w:t>
      </w:r>
      <w:r w:rsidRPr="002642F2">
        <w:rPr>
          <w:lang w:val="en-US"/>
        </w:rPr>
        <w:t>IDTA 02008-1-1 Time Series Data</w:t>
      </w:r>
      <w:r>
        <w:rPr>
          <w:lang w:val="en-US"/>
        </w:rPr>
        <w:t xml:space="preserve"> (</w:t>
      </w:r>
      <w:hyperlink r:id="rId85" w:history="1">
        <w:r w:rsidRPr="00D33C71">
          <w:rPr>
            <w:rStyle w:val="Hyperlink"/>
            <w:lang w:val="en-GB"/>
          </w:rPr>
          <w:t>https://industrialdigitaltwin.org/en/wp-content/uploads/sites/2/2023/03/IDTA-02008-1-1_Submodel_TimeSeriesData.pdf</w:t>
        </w:r>
      </w:hyperlink>
      <w:r w:rsidRPr="002642F2">
        <w:rPr>
          <w:rStyle w:val="Hyperlink"/>
          <w:color w:val="000000" w:themeColor="text1"/>
          <w:lang w:val="en-GB"/>
        </w:rPr>
        <w:t>)</w:t>
      </w:r>
    </w:p>
    <w:p w14:paraId="25F015CB" w14:textId="77777777" w:rsidR="00A54202" w:rsidRDefault="00A54202" w:rsidP="00EC6582">
      <w:pPr>
        <w:tabs>
          <w:tab w:val="left" w:pos="993"/>
        </w:tabs>
        <w:spacing w:after="120" w:line="240" w:lineRule="auto"/>
        <w:ind w:left="426" w:hanging="426"/>
        <w:rPr>
          <w:lang w:val="en-GB"/>
        </w:rPr>
      </w:pPr>
      <w:r w:rsidRPr="000133D3">
        <w:rPr>
          <w:lang w:val="en-GB"/>
        </w:rPr>
        <w:t>[IDTA 02002-1-0</w:t>
      </w:r>
      <w:r>
        <w:rPr>
          <w:lang w:val="en-GB"/>
        </w:rPr>
        <w:t xml:space="preserve">] </w:t>
      </w:r>
      <w:r w:rsidRPr="000133D3">
        <w:rPr>
          <w:lang w:val="en-GB"/>
        </w:rPr>
        <w:t>IDTA 02002-1-0 Submodel for Contact Information</w:t>
      </w:r>
      <w:r>
        <w:rPr>
          <w:lang w:val="en-GB"/>
        </w:rPr>
        <w:t xml:space="preserve"> (</w:t>
      </w:r>
      <w:hyperlink r:id="rId86" w:history="1">
        <w:r w:rsidRPr="0056263D">
          <w:rPr>
            <w:rStyle w:val="Hyperlink"/>
            <w:lang w:val="en-GB"/>
          </w:rPr>
          <w:t>https://industrialdigitaltwin.org/wp-content/uploads/2022/10/IDTA-02002-1-0_Submodel_ContactInformation.pdf</w:t>
        </w:r>
      </w:hyperlink>
      <w:r w:rsidRPr="000133D3">
        <w:rPr>
          <w:lang w:val="en-GB"/>
        </w:rPr>
        <w:t>)</w:t>
      </w:r>
    </w:p>
    <w:p w14:paraId="411DC518" w14:textId="1726DC2E" w:rsidR="00A54202" w:rsidRPr="00A54202" w:rsidRDefault="00A54202" w:rsidP="00EC6582">
      <w:pPr>
        <w:tabs>
          <w:tab w:val="left" w:pos="993"/>
        </w:tabs>
        <w:spacing w:after="120" w:line="240" w:lineRule="auto"/>
        <w:ind w:left="426" w:hanging="426"/>
        <w:rPr>
          <w:lang w:val="en-GB"/>
        </w:rPr>
      </w:pPr>
      <w:r w:rsidRPr="000133D3">
        <w:rPr>
          <w:lang w:val="en-GB"/>
        </w:rPr>
        <w:t>[IDTA 02007-1-0] IDTA 02007-1-0 Nameplate for Software in Manufact</w:t>
      </w:r>
      <w:r>
        <w:rPr>
          <w:lang w:val="en-GB"/>
        </w:rPr>
        <w:t>uring</w:t>
      </w:r>
      <w:r w:rsidRPr="000133D3">
        <w:rPr>
          <w:lang w:val="en-GB"/>
        </w:rPr>
        <w:t xml:space="preserve"> (</w:t>
      </w:r>
      <w:hyperlink r:id="rId87" w:history="1">
        <w:r w:rsidRPr="000133D3">
          <w:rPr>
            <w:rStyle w:val="Hyperlink"/>
            <w:lang w:val="en-GB"/>
          </w:rPr>
          <w:t>https://industrialdigitaltwin.org/wp-content/uploads/2023/08/IDTA-02007-1-0_Submodel_Software-Nameplate.pdf</w:t>
        </w:r>
      </w:hyperlink>
      <w:r w:rsidRPr="000133D3">
        <w:rPr>
          <w:lang w:val="en-GB"/>
        </w:rPr>
        <w:t>)</w:t>
      </w:r>
    </w:p>
    <w:p w14:paraId="1D68AA87" w14:textId="03AA8E32" w:rsidR="007B6304" w:rsidRPr="003D662E" w:rsidRDefault="007B6304" w:rsidP="00EC6582">
      <w:pPr>
        <w:tabs>
          <w:tab w:val="left" w:pos="993"/>
        </w:tabs>
        <w:spacing w:after="120" w:line="240" w:lineRule="auto"/>
        <w:ind w:left="426" w:hanging="426"/>
        <w:jc w:val="both"/>
        <w:rPr>
          <w:lang w:val="en-US"/>
        </w:rPr>
      </w:pPr>
      <w:r w:rsidRPr="003D662E">
        <w:rPr>
          <w:lang w:val="en-US"/>
        </w:rPr>
        <w:t>[</w:t>
      </w:r>
      <w:r w:rsidR="002816A2">
        <w:rPr>
          <w:lang w:val="en-US"/>
        </w:rPr>
        <w:t>IDS</w:t>
      </w:r>
      <w:r w:rsidRPr="003D662E">
        <w:rPr>
          <w:lang w:val="en-US"/>
        </w:rPr>
        <w:t>]</w:t>
      </w:r>
      <w:r w:rsidRPr="003D662E">
        <w:rPr>
          <w:lang w:val="en-US"/>
        </w:rPr>
        <w:tab/>
        <w:t xml:space="preserve">International Data Spaces, IDS reference architecture model version 3.0, </w:t>
      </w:r>
      <w:hyperlink r:id="rId88" w:history="1">
        <w:r w:rsidRPr="003D662E">
          <w:rPr>
            <w:rStyle w:val="Hyperlink"/>
            <w:lang w:val="en-US"/>
          </w:rPr>
          <w:t>https://internationaldataspaces.org/</w:t>
        </w:r>
        <w:r w:rsidR="006B4B9E" w:rsidRPr="003D662E">
          <w:rPr>
            <w:rStyle w:val="Hyperlink"/>
            <w:lang w:val="en-US"/>
          </w:rPr>
          <w:t>22</w:t>
        </w:r>
        <w:r w:rsidRPr="003D662E">
          <w:rPr>
            <w:rStyle w:val="Hyperlink"/>
            <w:lang w:val="en-US"/>
          </w:rPr>
          <w:t>m-3-0/</w:t>
        </w:r>
      </w:hyperlink>
      <w:r w:rsidRPr="003D662E">
        <w:rPr>
          <w:lang w:val="en-US"/>
        </w:rPr>
        <w:t xml:space="preserve"> </w:t>
      </w:r>
    </w:p>
    <w:p w14:paraId="5362B756" w14:textId="34C4A509" w:rsidR="007B6304" w:rsidRPr="003D662E" w:rsidRDefault="007B6304" w:rsidP="00EC6582">
      <w:pPr>
        <w:tabs>
          <w:tab w:val="left" w:pos="993"/>
        </w:tabs>
        <w:spacing w:after="120" w:line="240" w:lineRule="auto"/>
        <w:ind w:left="426" w:hanging="426"/>
        <w:rPr>
          <w:lang w:val="en-US"/>
        </w:rPr>
      </w:pPr>
      <w:r w:rsidRPr="003D662E">
        <w:rPr>
          <w:lang w:val="en-US"/>
        </w:rPr>
        <w:t>[</w:t>
      </w:r>
      <w:r w:rsidR="002816A2">
        <w:rPr>
          <w:lang w:val="en-US"/>
        </w:rPr>
        <w:t>IIRA</w:t>
      </w:r>
      <w:r w:rsidRPr="003D662E">
        <w:rPr>
          <w:lang w:val="en-US"/>
        </w:rPr>
        <w:t>]</w:t>
      </w:r>
      <w:r w:rsidR="00EA75A1" w:rsidRPr="003D662E">
        <w:rPr>
          <w:lang w:val="en-US"/>
        </w:rPr>
        <w:tab/>
      </w:r>
      <w:r w:rsidRPr="003D662E">
        <w:rPr>
          <w:lang w:val="en-US"/>
        </w:rPr>
        <w:t xml:space="preserve">The Industrial Internet Reference Architecture Technical Report, </w:t>
      </w:r>
      <w:hyperlink r:id="rId89" w:history="1">
        <w:r w:rsidRPr="003D662E">
          <w:rPr>
            <w:rStyle w:val="Hyperlink"/>
            <w:lang w:val="en-US"/>
          </w:rPr>
          <w:t>https://www.iiconsortium.org/pdf/IIRA-v1.9.pdf</w:t>
        </w:r>
      </w:hyperlink>
    </w:p>
    <w:p w14:paraId="29E5FA5A" w14:textId="1DE59377" w:rsidR="007B6304" w:rsidRPr="003D662E" w:rsidRDefault="007B6304" w:rsidP="00EC6582">
      <w:pPr>
        <w:tabs>
          <w:tab w:val="left" w:pos="993"/>
        </w:tabs>
        <w:autoSpaceDE w:val="0"/>
        <w:autoSpaceDN w:val="0"/>
        <w:adjustRightInd w:val="0"/>
        <w:spacing w:after="120" w:line="240" w:lineRule="auto"/>
        <w:ind w:left="426" w:hanging="426"/>
        <w:rPr>
          <w:lang w:val="en-US"/>
        </w:rPr>
      </w:pPr>
      <w:r w:rsidRPr="003D662E">
        <w:rPr>
          <w:lang w:val="en-US"/>
        </w:rPr>
        <w:t>[</w:t>
      </w:r>
      <w:r w:rsidR="002816A2">
        <w:rPr>
          <w:lang w:val="en-US"/>
        </w:rPr>
        <w:t>KGR20</w:t>
      </w:r>
      <w:r w:rsidRPr="003D662E">
        <w:rPr>
          <w:lang w:val="en-US"/>
        </w:rPr>
        <w:t>]</w:t>
      </w:r>
      <w:r w:rsidR="00EA75A1" w:rsidRPr="003D662E">
        <w:rPr>
          <w:lang w:val="en-US"/>
        </w:rPr>
        <w:tab/>
      </w:r>
      <w:r w:rsidRPr="003D662E">
        <w:rPr>
          <w:lang w:val="en-US"/>
        </w:rPr>
        <w:t xml:space="preserve">H. Koziolek, S. Grüner, J. Rückert, A Comparison of MQTT Brokers for Distributed IoT Edge Computing, ECSA, 2020 </w:t>
      </w:r>
    </w:p>
    <w:p w14:paraId="76C218A6" w14:textId="34ABB8A2" w:rsidR="007B6304" w:rsidRPr="003D662E" w:rsidRDefault="007B6304" w:rsidP="00EC6582">
      <w:pPr>
        <w:tabs>
          <w:tab w:val="left" w:pos="993"/>
        </w:tabs>
        <w:spacing w:after="120" w:line="240" w:lineRule="auto"/>
        <w:ind w:left="426" w:hanging="426"/>
        <w:rPr>
          <w:lang w:val="en-US"/>
        </w:rPr>
      </w:pPr>
      <w:r w:rsidRPr="003D662E">
        <w:rPr>
          <w:lang w:val="en-US"/>
        </w:rPr>
        <w:t>[</w:t>
      </w:r>
      <w:r w:rsidR="002816A2">
        <w:rPr>
          <w:lang w:val="en-US"/>
        </w:rPr>
        <w:t>LNI40</w:t>
      </w:r>
      <w:r w:rsidRPr="003D662E">
        <w:rPr>
          <w:lang w:val="en-US"/>
        </w:rPr>
        <w:t>]</w:t>
      </w:r>
      <w:r w:rsidR="00EA75A1" w:rsidRPr="003D662E">
        <w:rPr>
          <w:lang w:val="en-US"/>
        </w:rPr>
        <w:tab/>
      </w:r>
      <w:r w:rsidRPr="003D662E">
        <w:rPr>
          <w:lang w:val="en-US"/>
        </w:rPr>
        <w:t xml:space="preserve">LNI 4.0 Testbed Edge Configuration – Usage View, </w:t>
      </w:r>
      <w:hyperlink r:id="rId90" w:history="1">
        <w:r w:rsidRPr="003D662E">
          <w:rPr>
            <w:rStyle w:val="Hyperlink"/>
            <w:lang w:val="en-US"/>
          </w:rPr>
          <w:t>https://www.plattform-i40.de/PI40/Redaktion/EN/Downloads/Publikation/LNI4.0-Testbed-Edge-Configuration_UsageViewEN.pdf</w:t>
        </w:r>
      </w:hyperlink>
    </w:p>
    <w:p w14:paraId="0F387CDD" w14:textId="071CF403" w:rsidR="007B6304" w:rsidRPr="003D662E" w:rsidRDefault="007B6304" w:rsidP="00EC6582">
      <w:pPr>
        <w:tabs>
          <w:tab w:val="left" w:pos="993"/>
        </w:tabs>
        <w:spacing w:after="120" w:line="240" w:lineRule="auto"/>
        <w:ind w:left="426" w:hanging="426"/>
        <w:rPr>
          <w:lang w:val="en-GB"/>
        </w:rPr>
      </w:pPr>
      <w:r w:rsidRPr="003D662E">
        <w:rPr>
          <w:lang w:val="en-GB"/>
        </w:rPr>
        <w:t>[</w:t>
      </w:r>
      <w:r w:rsidR="00F964A2">
        <w:rPr>
          <w:lang w:val="en-GB"/>
        </w:rPr>
        <w:t>MBB+18</w:t>
      </w:r>
      <w:r w:rsidRPr="003D662E">
        <w:rPr>
          <w:lang w:val="en-GB"/>
        </w:rPr>
        <w:t>]</w:t>
      </w:r>
      <w:r w:rsidR="00CA30F8" w:rsidRPr="003D662E">
        <w:rPr>
          <w:lang w:val="en-GB"/>
        </w:rPr>
        <w:tab/>
      </w:r>
      <w:r w:rsidRPr="003D662E">
        <w:rPr>
          <w:lang w:val="en-GB"/>
        </w:rPr>
        <w:t>E. Maleki, F. Belkadi, N. Boli, J. van der B. Zwaag, K. Alexopoulos, S. Koukas, M. Marin-Perianu, A. Bernard, D. Mourtzis, Ontology-Based Framework Enabling Smart Product-Service Systems: Application of Sensing Systems for Machine Health Monitoring, IEEE Internet of Things Journal, 5 (6), pp. 4496-4505, 2018</w:t>
      </w:r>
    </w:p>
    <w:p w14:paraId="71812C4D" w14:textId="14C1EC3C" w:rsidR="001A6033" w:rsidRPr="00A42CA5" w:rsidRDefault="001A6033" w:rsidP="001A6033">
      <w:pPr>
        <w:tabs>
          <w:tab w:val="left" w:pos="993"/>
        </w:tabs>
        <w:jc w:val="both"/>
        <w:rPr>
          <w:lang w:val="en-GB"/>
        </w:rPr>
      </w:pPr>
      <w:r w:rsidRPr="00A42CA5">
        <w:rPr>
          <w:lang w:val="en-GB"/>
        </w:rPr>
        <w:t xml:space="preserve">[NE25] </w:t>
      </w:r>
      <w:r>
        <w:rPr>
          <w:lang w:val="en-GB"/>
        </w:rPr>
        <w:tab/>
      </w:r>
      <w:r w:rsidRPr="00A42CA5">
        <w:rPr>
          <w:lang w:val="en-GB"/>
        </w:rPr>
        <w:t>C. Nikolajew, H. Eichelberger, Industry 4.0 Connectors - A Performance Experiment with Modbus/TCP</w:t>
      </w:r>
      <w:r>
        <w:rPr>
          <w:lang w:val="en-GB"/>
        </w:rPr>
        <w:t xml:space="preserve">, </w:t>
      </w:r>
      <w:r w:rsidRPr="00A42CA5">
        <w:rPr>
          <w:lang w:val="en-GB"/>
        </w:rPr>
        <w:t>Softwaretechnik-Trends Band 45, Heft 1</w:t>
      </w:r>
      <w:r>
        <w:rPr>
          <w:lang w:val="en-GB"/>
        </w:rPr>
        <w:t>, 2025</w:t>
      </w:r>
    </w:p>
    <w:p w14:paraId="4020FF1A" w14:textId="6EBDC467" w:rsidR="007B6304" w:rsidRPr="003D662E" w:rsidRDefault="007B6304" w:rsidP="00EC6582">
      <w:pPr>
        <w:tabs>
          <w:tab w:val="left" w:pos="993"/>
        </w:tabs>
        <w:spacing w:after="120" w:line="240" w:lineRule="auto"/>
        <w:ind w:left="426" w:hanging="426"/>
        <w:rPr>
          <w:lang w:val="en-US"/>
        </w:rPr>
      </w:pPr>
      <w:r w:rsidRPr="003D662E">
        <w:rPr>
          <w:lang w:val="en-US"/>
        </w:rPr>
        <w:t>[</w:t>
      </w:r>
      <w:r w:rsidR="00D93F15">
        <w:rPr>
          <w:lang w:val="en-US"/>
        </w:rPr>
        <w:t>UML</w:t>
      </w:r>
      <w:r w:rsidRPr="003D662E">
        <w:rPr>
          <w:lang w:val="en-US"/>
        </w:rPr>
        <w:t>]</w:t>
      </w:r>
      <w:r w:rsidRPr="003D662E">
        <w:rPr>
          <w:lang w:val="en-US"/>
        </w:rPr>
        <w:tab/>
        <w:t xml:space="preserve">OMG, Unified Modeling Language, Version 2.5.1, </w:t>
      </w:r>
      <w:hyperlink r:id="rId91" w:history="1">
        <w:r w:rsidRPr="003D662E">
          <w:rPr>
            <w:rStyle w:val="Hyperlink"/>
            <w:lang w:val="en-US"/>
          </w:rPr>
          <w:t>https://www.omg.org/spec/UML/About-UML/</w:t>
        </w:r>
      </w:hyperlink>
      <w:r w:rsidRPr="003D662E">
        <w:rPr>
          <w:lang w:val="en-US"/>
        </w:rPr>
        <w:t xml:space="preserve"> </w:t>
      </w:r>
    </w:p>
    <w:p w14:paraId="4CE75027" w14:textId="394C3605" w:rsidR="007B6304" w:rsidRPr="003D662E" w:rsidRDefault="007B6304" w:rsidP="00EC6582">
      <w:pPr>
        <w:tabs>
          <w:tab w:val="left" w:pos="993"/>
        </w:tabs>
        <w:spacing w:after="120" w:line="240" w:lineRule="auto"/>
        <w:ind w:left="426" w:hanging="426"/>
      </w:pPr>
      <w:r w:rsidRPr="003D662E">
        <w:t>[</w:t>
      </w:r>
      <w:r w:rsidR="00D93F15">
        <w:t>Pid21</w:t>
      </w:r>
      <w:r w:rsidRPr="003D662E">
        <w:t xml:space="preserve">] </w:t>
      </w:r>
      <w:r w:rsidRPr="003D662E">
        <w:tab/>
        <w:t>D. Pidun, Geräteverwaltung von IoT-Geräten für die IIP-Ecosphere Plattform, BSc-Abschlussarbeit, Universität Hildesheim, 2021</w:t>
      </w:r>
    </w:p>
    <w:p w14:paraId="0DF783A7" w14:textId="4A3A2DF7" w:rsidR="007B6304" w:rsidRPr="003D662E" w:rsidRDefault="007B6304" w:rsidP="00EC6582">
      <w:pPr>
        <w:tabs>
          <w:tab w:val="left" w:pos="993"/>
        </w:tabs>
        <w:spacing w:after="120" w:line="240" w:lineRule="auto"/>
        <w:ind w:left="426" w:hanging="426"/>
        <w:rPr>
          <w:lang w:val="en-US"/>
        </w:rPr>
      </w:pPr>
      <w:r w:rsidRPr="003D662E">
        <w:rPr>
          <w:lang w:val="en-US"/>
        </w:rPr>
        <w:t>[</w:t>
      </w:r>
      <w:r w:rsidR="00226B2B">
        <w:rPr>
          <w:lang w:val="en-US"/>
        </w:rPr>
        <w:t>RAMI</w:t>
      </w:r>
      <w:r w:rsidRPr="003D662E">
        <w:rPr>
          <w:lang w:val="en-US"/>
        </w:rPr>
        <w:t xml:space="preserve">] </w:t>
      </w:r>
      <w:r w:rsidR="00EC6582">
        <w:rPr>
          <w:lang w:val="en-US"/>
        </w:rPr>
        <w:tab/>
      </w:r>
      <w:r w:rsidRPr="003D662E">
        <w:rPr>
          <w:lang w:val="en-US"/>
        </w:rPr>
        <w:t xml:space="preserve">Reference Architecture Model Industrie 4.0, </w:t>
      </w:r>
      <w:hyperlink r:id="rId92" w:history="1">
        <w:r w:rsidRPr="003D662E">
          <w:rPr>
            <w:rStyle w:val="Hyperlink"/>
            <w:lang w:val="en-US"/>
          </w:rPr>
          <w:t>https://www.plattform-i40.de/PI40/Redaktion/EN/Downloads/Publikation/rami40-an-introduction.html</w:t>
        </w:r>
      </w:hyperlink>
    </w:p>
    <w:p w14:paraId="590BE1FC" w14:textId="6EC3AAAF" w:rsidR="00282034" w:rsidRDefault="00282034" w:rsidP="00EC6582">
      <w:pPr>
        <w:tabs>
          <w:tab w:val="left" w:pos="993"/>
        </w:tabs>
        <w:autoSpaceDE w:val="0"/>
        <w:autoSpaceDN w:val="0"/>
        <w:adjustRightInd w:val="0"/>
        <w:spacing w:after="120" w:line="240" w:lineRule="auto"/>
        <w:ind w:left="426" w:hanging="426"/>
        <w:rPr>
          <w:rFonts w:ascii="Calibri" w:hAnsi="Calibri" w:cs="Calibri"/>
          <w:color w:val="222222"/>
        </w:rPr>
      </w:pPr>
      <w:r w:rsidRPr="003D662E">
        <w:rPr>
          <w:rFonts w:ascii="Calibri" w:hAnsi="Calibri" w:cs="Calibri"/>
          <w:color w:val="222222"/>
        </w:rPr>
        <w:t>[</w:t>
      </w:r>
      <w:bookmarkStart w:id="288" w:name="_Hlk215828477"/>
      <w:r w:rsidR="00226B2B">
        <w:rPr>
          <w:rFonts w:ascii="Calibri" w:hAnsi="Calibri" w:cs="Calibri"/>
          <w:color w:val="222222"/>
        </w:rPr>
        <w:t>SEA+20</w:t>
      </w:r>
      <w:bookmarkEnd w:id="288"/>
      <w:r w:rsidR="00D1055E" w:rsidRPr="003D662E">
        <w:rPr>
          <w:rFonts w:ascii="Calibri" w:hAnsi="Calibri" w:cs="Calibri"/>
          <w:color w:val="222222"/>
        </w:rPr>
        <w:t>]</w:t>
      </w:r>
      <w:r w:rsidR="00D1055E" w:rsidRPr="003D662E">
        <w:rPr>
          <w:rFonts w:ascii="Calibri" w:hAnsi="Calibri" w:cs="Calibri"/>
          <w:color w:val="222222"/>
        </w:rPr>
        <w:tab/>
      </w:r>
      <w:r w:rsidRPr="003D662E">
        <w:rPr>
          <w:rFonts w:ascii="Calibri" w:hAnsi="Calibri" w:cs="Calibri"/>
          <w:color w:val="222222"/>
        </w:rPr>
        <w:t>C. Sauer, H. Eichelberger, A. Ahmadian, A. Dewes, J. Jürjens, Aktuelle Industrie 4.0 Plattformen – Eine Übersicht, IIP-Ecosphere Whitepaper IIP-2020/001, 2020, DOI: 10.5281/zenodo.4485756, 2020</w:t>
      </w:r>
    </w:p>
    <w:p w14:paraId="76DD4028" w14:textId="5134BCC8" w:rsidR="00821E85" w:rsidRPr="00821E85" w:rsidRDefault="00821E85" w:rsidP="00EC6582">
      <w:pPr>
        <w:tabs>
          <w:tab w:val="left" w:pos="993"/>
        </w:tabs>
        <w:autoSpaceDE w:val="0"/>
        <w:autoSpaceDN w:val="0"/>
        <w:adjustRightInd w:val="0"/>
        <w:spacing w:after="120" w:line="240" w:lineRule="auto"/>
        <w:ind w:left="426" w:hanging="426"/>
        <w:rPr>
          <w:rFonts w:ascii="Calibri" w:hAnsi="Calibri" w:cs="Calibri"/>
          <w:color w:val="222222"/>
          <w:lang w:val="en-GB"/>
        </w:rPr>
      </w:pPr>
      <w:r>
        <w:rPr>
          <w:rFonts w:ascii="Calibri" w:hAnsi="Calibri" w:cs="Calibri"/>
          <w:color w:val="222222"/>
          <w:lang w:val="en-GB"/>
        </w:rPr>
        <w:lastRenderedPageBreak/>
        <w:t>[SEK21]</w:t>
      </w:r>
      <w:r>
        <w:rPr>
          <w:rFonts w:ascii="Calibri" w:hAnsi="Calibri" w:cs="Calibri"/>
          <w:color w:val="222222"/>
          <w:lang w:val="en-GB"/>
        </w:rPr>
        <w:tab/>
      </w:r>
      <w:r w:rsidRPr="00821E85">
        <w:rPr>
          <w:rFonts w:ascii="Calibri" w:hAnsi="Calibri" w:cs="Calibri"/>
          <w:color w:val="222222"/>
          <w:lang w:val="en-GB"/>
        </w:rPr>
        <w:t>K. Schmid, S. El-Sharkawy, C. Kröher, Improving Software Engineering Research through</w:t>
      </w:r>
      <w:r>
        <w:rPr>
          <w:rFonts w:ascii="Calibri" w:hAnsi="Calibri" w:cs="Calibri"/>
          <w:color w:val="222222"/>
          <w:lang w:val="en-GB"/>
        </w:rPr>
        <w:t xml:space="preserve"> </w:t>
      </w:r>
      <w:r w:rsidRPr="00821E85">
        <w:rPr>
          <w:rFonts w:ascii="Calibri" w:hAnsi="Calibri" w:cs="Calibri"/>
          <w:color w:val="222222"/>
          <w:lang w:val="en-GB"/>
        </w:rPr>
        <w:t>Experimentation Workbenches. arXiv e-prints, arXiv-2110, 2021</w:t>
      </w:r>
    </w:p>
    <w:p w14:paraId="66C5EBAF" w14:textId="1618F056" w:rsidR="00282034" w:rsidRPr="003D662E" w:rsidRDefault="00282034" w:rsidP="00EC6582">
      <w:pPr>
        <w:tabs>
          <w:tab w:val="left" w:pos="993"/>
        </w:tabs>
        <w:autoSpaceDE w:val="0"/>
        <w:autoSpaceDN w:val="0"/>
        <w:adjustRightInd w:val="0"/>
        <w:spacing w:after="120" w:line="240" w:lineRule="auto"/>
        <w:ind w:left="426" w:hanging="426"/>
        <w:rPr>
          <w:rFonts w:ascii="Calibri" w:hAnsi="Calibri" w:cs="Calibri"/>
          <w:color w:val="222222"/>
          <w:lang w:val="en-US"/>
        </w:rPr>
      </w:pPr>
      <w:r w:rsidRPr="003D662E">
        <w:rPr>
          <w:rFonts w:ascii="Calibri" w:hAnsi="Calibri" w:cs="Calibri"/>
          <w:color w:val="222222"/>
          <w:lang w:val="en-US"/>
        </w:rPr>
        <w:t>[</w:t>
      </w:r>
      <w:r w:rsidR="00226B2B">
        <w:rPr>
          <w:rFonts w:ascii="Calibri" w:hAnsi="Calibri" w:cs="Calibri"/>
          <w:color w:val="222222"/>
          <w:lang w:val="en-US"/>
        </w:rPr>
        <w:t>SE15</w:t>
      </w:r>
      <w:r w:rsidR="00D1055E" w:rsidRPr="003D662E">
        <w:rPr>
          <w:rFonts w:ascii="Calibri" w:hAnsi="Calibri" w:cs="Calibri"/>
          <w:color w:val="222222"/>
          <w:lang w:val="en-US"/>
        </w:rPr>
        <w:t xml:space="preserve">] </w:t>
      </w:r>
      <w:r w:rsidR="00D1055E" w:rsidRPr="003D662E">
        <w:rPr>
          <w:rFonts w:ascii="Calibri" w:hAnsi="Calibri" w:cs="Calibri"/>
          <w:color w:val="222222"/>
          <w:lang w:val="en-US"/>
        </w:rPr>
        <w:tab/>
      </w:r>
      <w:r w:rsidRPr="003D662E">
        <w:rPr>
          <w:rFonts w:ascii="Calibri" w:hAnsi="Calibri" w:cs="Calibri"/>
          <w:color w:val="222222"/>
          <w:lang w:val="en-US"/>
        </w:rPr>
        <w:t>K. Schmid, H. Eichelberger, EASy-Producer: From Product Lines to Variability-rich Software Ecosystems, SPLC’ 15, 2015</w:t>
      </w:r>
    </w:p>
    <w:p w14:paraId="0B3082D4" w14:textId="626B8432" w:rsidR="0004034E" w:rsidRPr="003D662E" w:rsidRDefault="0004034E" w:rsidP="00EC6582">
      <w:pPr>
        <w:tabs>
          <w:tab w:val="left" w:pos="993"/>
        </w:tabs>
        <w:spacing w:after="120" w:line="240" w:lineRule="auto"/>
        <w:ind w:left="426" w:hanging="426"/>
      </w:pPr>
      <w:r w:rsidRPr="003D662E">
        <w:t>[</w:t>
      </w:r>
      <w:r w:rsidR="00226B2B">
        <w:t>Sch23</w:t>
      </w:r>
      <w:r w:rsidRPr="003D662E">
        <w:t>]</w:t>
      </w:r>
      <w:r w:rsidRPr="003D662E">
        <w:tab/>
        <w:t xml:space="preserve">L. Schulz, </w:t>
      </w:r>
      <w:r w:rsidR="00A36467" w:rsidRPr="003D662E">
        <w:t xml:space="preserve">Container-Virtualisierung mit LXC in der IIP-Ecosphere-Plattform, </w:t>
      </w:r>
      <w:r w:rsidRPr="003D662E">
        <w:t>BSc</w:t>
      </w:r>
      <w:r w:rsidR="00A36467" w:rsidRPr="003D662E">
        <w:t xml:space="preserve"> Arbeit</w:t>
      </w:r>
      <w:r w:rsidRPr="003D662E">
        <w:t>, Uni Hildesheim, 2023</w:t>
      </w:r>
    </w:p>
    <w:p w14:paraId="61B24F4D" w14:textId="2E0E2B8A" w:rsidR="007B6304" w:rsidRPr="003D662E" w:rsidRDefault="007B6304" w:rsidP="00EC6582">
      <w:pPr>
        <w:tabs>
          <w:tab w:val="left" w:pos="993"/>
        </w:tabs>
        <w:spacing w:after="120" w:line="240" w:lineRule="auto"/>
        <w:ind w:left="426" w:hanging="426"/>
      </w:pPr>
      <w:r w:rsidRPr="003D662E">
        <w:t>[</w:t>
      </w:r>
      <w:r w:rsidR="00821E85">
        <w:t>Sta20</w:t>
      </w:r>
      <w:r w:rsidRPr="003D662E">
        <w:t>]</w:t>
      </w:r>
      <w:r w:rsidRPr="003D662E">
        <w:tab/>
      </w:r>
      <w:bookmarkStart w:id="289" w:name="_Hlk72428649"/>
      <w:r w:rsidRPr="003D662E">
        <w:t>M. Staciwa, Experimentelles Container-Deployment auf Industrie 4.0 Geräte, Projektarbeit, Uni Hildesheim, 2020</w:t>
      </w:r>
      <w:bookmarkEnd w:id="289"/>
    </w:p>
    <w:p w14:paraId="757BA6DD" w14:textId="330FBB44" w:rsidR="00A80FDA" w:rsidRDefault="00A80FDA" w:rsidP="00EC6582">
      <w:pPr>
        <w:tabs>
          <w:tab w:val="left" w:pos="993"/>
        </w:tabs>
        <w:autoSpaceDE w:val="0"/>
        <w:autoSpaceDN w:val="0"/>
        <w:adjustRightInd w:val="0"/>
        <w:spacing w:after="0" w:line="240" w:lineRule="auto"/>
        <w:ind w:left="426" w:hanging="426"/>
      </w:pPr>
      <w:r w:rsidRPr="00720403">
        <w:rPr>
          <w:rFonts w:ascii="DejaVuSans" w:hAnsi="DejaVuSans" w:cs="DejaVuSans"/>
        </w:rPr>
        <w:t>[</w:t>
      </w:r>
      <w:r w:rsidR="00821E85" w:rsidRPr="00720403">
        <w:rPr>
          <w:rFonts w:ascii="DejaVuSans" w:hAnsi="DejaVuSans" w:cs="DejaVuSans"/>
        </w:rPr>
        <w:t>Sta22</w:t>
      </w:r>
      <w:r w:rsidRPr="00720403">
        <w:rPr>
          <w:rFonts w:ascii="DejaVuSans" w:hAnsi="DejaVuSans" w:cs="DejaVuSans"/>
        </w:rPr>
        <w:t>]</w:t>
      </w:r>
      <w:r w:rsidRPr="00720403">
        <w:rPr>
          <w:rFonts w:ascii="DejaVuSans" w:hAnsi="DejaVuSans" w:cs="DejaVuSans"/>
        </w:rPr>
        <w:tab/>
      </w:r>
      <w:r w:rsidRPr="003D662E">
        <w:t>M. Staciwa, Modell-basierte Erstellung von containervirtualisierter</w:t>
      </w:r>
      <w:r w:rsidR="00672307" w:rsidRPr="003D662E">
        <w:t xml:space="preserve"> </w:t>
      </w:r>
      <w:r w:rsidRPr="003D662E">
        <w:t>Industrie 4.0 Anwendungen am Beispiel der IIP-Ecosphere-Plattform,</w:t>
      </w:r>
      <w:r w:rsidR="00672307" w:rsidRPr="003D662E">
        <w:t xml:space="preserve"> </w:t>
      </w:r>
      <w:r w:rsidRPr="003D662E">
        <w:t>Bachelorarbeit, Uni Hildesheim, 2022</w:t>
      </w:r>
    </w:p>
    <w:p w14:paraId="5A1D99BE" w14:textId="77777777" w:rsidR="007E06F0" w:rsidRPr="003D662E" w:rsidRDefault="007E06F0" w:rsidP="00EC6582">
      <w:pPr>
        <w:tabs>
          <w:tab w:val="left" w:pos="993"/>
        </w:tabs>
        <w:autoSpaceDE w:val="0"/>
        <w:autoSpaceDN w:val="0"/>
        <w:adjustRightInd w:val="0"/>
        <w:spacing w:after="0" w:line="240" w:lineRule="auto"/>
        <w:ind w:left="426" w:hanging="426"/>
      </w:pPr>
    </w:p>
    <w:p w14:paraId="10992BDF" w14:textId="1B69C6F5" w:rsidR="007B6304" w:rsidRPr="003D662E" w:rsidRDefault="007B6304" w:rsidP="00EC6582">
      <w:pPr>
        <w:tabs>
          <w:tab w:val="left" w:pos="993"/>
        </w:tabs>
        <w:spacing w:after="120" w:line="240" w:lineRule="auto"/>
        <w:ind w:left="426" w:hanging="426"/>
        <w:rPr>
          <w:lang w:val="en-GB"/>
        </w:rPr>
      </w:pPr>
      <w:r w:rsidRPr="003D662E">
        <w:rPr>
          <w:lang w:val="en-GB"/>
        </w:rPr>
        <w:t>[</w:t>
      </w:r>
      <w:r w:rsidR="00821E85">
        <w:rPr>
          <w:lang w:val="en-GB"/>
        </w:rPr>
        <w:t>SSE21</w:t>
      </w:r>
      <w:r w:rsidRPr="003D662E">
        <w:rPr>
          <w:lang w:val="en-GB"/>
        </w:rPr>
        <w:t>]</w:t>
      </w:r>
      <w:r w:rsidR="00EC6582">
        <w:rPr>
          <w:lang w:val="en-GB"/>
        </w:rPr>
        <w:tab/>
      </w:r>
      <w:r w:rsidRPr="003D662E">
        <w:rPr>
          <w:lang w:val="en-GB"/>
        </w:rPr>
        <w:t>H. Stichweh, C. Sauer, H. Eichelberger, IIP-Ecosphere Platform Requirements (Usage View), Version 1.0, Januar 2021, IIP-2021/001, DOI: 10.5281/zenodo.4485801</w:t>
      </w:r>
      <w:r w:rsidR="00F218CE" w:rsidRPr="003D662E">
        <w:rPr>
          <w:lang w:val="en-GB"/>
        </w:rPr>
        <w:t>, 2021</w:t>
      </w:r>
    </w:p>
    <w:p w14:paraId="6F3136A3" w14:textId="3A7CE402" w:rsidR="007B6304" w:rsidRPr="003D662E" w:rsidRDefault="007B6304" w:rsidP="00EC6582">
      <w:pPr>
        <w:tabs>
          <w:tab w:val="left" w:pos="993"/>
        </w:tabs>
        <w:spacing w:after="120" w:line="240" w:lineRule="auto"/>
        <w:ind w:left="426" w:hanging="426"/>
        <w:rPr>
          <w:lang w:val="en-US"/>
        </w:rPr>
      </w:pPr>
      <w:r w:rsidRPr="003D662E">
        <w:rPr>
          <w:lang w:val="en-US"/>
        </w:rPr>
        <w:t>[</w:t>
      </w:r>
      <w:r w:rsidR="000F1327">
        <w:rPr>
          <w:lang w:val="en-US"/>
        </w:rPr>
        <w:t>ZVEI-N</w:t>
      </w:r>
      <w:r w:rsidRPr="003D662E">
        <w:rPr>
          <w:lang w:val="en-US"/>
        </w:rPr>
        <w:t>]</w:t>
      </w:r>
      <w:r w:rsidR="00EC6582">
        <w:rPr>
          <w:lang w:val="en-US"/>
        </w:rPr>
        <w:tab/>
      </w:r>
      <w:r w:rsidRPr="003D662E">
        <w:rPr>
          <w:lang w:val="en-US"/>
        </w:rPr>
        <w:t xml:space="preserve">ZVEI, Specification Submodel Templates of the Asset Administration Shell – ZVEI Digital Nameplate for industrial equipment (Version 1.0), </w:t>
      </w:r>
      <w:hyperlink r:id="rId93" w:history="1">
        <w:r w:rsidRPr="003D662E">
          <w:rPr>
            <w:rStyle w:val="Hyperlink"/>
            <w:lang w:val="en-US"/>
          </w:rPr>
          <w:t>https://www.plattform-i40.de/IP/Redaktion/DE/Downloads/Publikation/Submodel_Templates-Asset_Administration_Shell-digital_nameplate.html</w:t>
        </w:r>
      </w:hyperlink>
    </w:p>
    <w:p w14:paraId="69A4E21B" w14:textId="7C581CCC" w:rsidR="00EF60A9" w:rsidRPr="00D57F0F" w:rsidRDefault="00EF60A9">
      <w:pPr>
        <w:rPr>
          <w:lang w:val="en-GB"/>
        </w:rPr>
      </w:pPr>
    </w:p>
    <w:sectPr w:rsidR="00EF60A9" w:rsidRPr="00D57F0F" w:rsidSect="00BB6BA2">
      <w:headerReference w:type="even" r:id="rId94"/>
      <w:headerReference w:type="default" r:id="rId95"/>
      <w:footerReference w:type="even" r:id="rId96"/>
      <w:footerReference w:type="default" r:id="rId97"/>
      <w:pgSz w:w="11906" w:h="16838"/>
      <w:pgMar w:top="1276" w:right="1417" w:bottom="1134"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286B50B" w14:textId="77777777" w:rsidR="005A4900" w:rsidRDefault="005A4900" w:rsidP="005C07D6">
      <w:pPr>
        <w:spacing w:after="0" w:line="240" w:lineRule="auto"/>
      </w:pPr>
      <w:r>
        <w:separator/>
      </w:r>
    </w:p>
  </w:endnote>
  <w:endnote w:type="continuationSeparator" w:id="0">
    <w:p w14:paraId="70E3E115" w14:textId="77777777" w:rsidR="005A4900" w:rsidRDefault="005A4900" w:rsidP="005C07D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iemens Sans Global">
    <w:charset w:val="00"/>
    <w:family w:val="auto"/>
    <w:pitch w:val="default"/>
  </w:font>
  <w:font w:name="Microsoft Sans Serif">
    <w:panose1 w:val="020B0604020202020204"/>
    <w:charset w:val="00"/>
    <w:family w:val="swiss"/>
    <w:pitch w:val="variable"/>
    <w:sig w:usb0="E5002EFF" w:usb1="C000605B" w:usb2="00000029" w:usb3="00000000" w:csb0="000101FF" w:csb1="00000000"/>
  </w:font>
  <w:font w:name="SimSun">
    <w:altName w:val="宋体"/>
    <w:panose1 w:val="02010600030101010101"/>
    <w:charset w:val="86"/>
    <w:family w:val="auto"/>
    <w:pitch w:val="variable"/>
    <w:sig w:usb0="000002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DejaVuSans">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474650" w14:textId="5E7F52FA" w:rsidR="00A17BE4" w:rsidRDefault="00A17BE4">
    <w:pPr>
      <w:pStyle w:val="Footer"/>
    </w:pPr>
    <w:r>
      <w:rPr>
        <w:noProof/>
        <w:lang w:val="en-US"/>
      </w:rPr>
      <mc:AlternateContent>
        <mc:Choice Requires="wps">
          <w:drawing>
            <wp:anchor distT="0" distB="0" distL="114300" distR="114300" simplePos="0" relativeHeight="251668480" behindDoc="1" locked="0" layoutInCell="1" allowOverlap="1" wp14:anchorId="559F1FD4" wp14:editId="18B09A30">
              <wp:simplePos x="0" y="0"/>
              <wp:positionH relativeFrom="page">
                <wp:align>left</wp:align>
              </wp:positionH>
              <wp:positionV relativeFrom="page">
                <wp:align>bottom</wp:align>
              </wp:positionV>
              <wp:extent cx="7696200" cy="409575"/>
              <wp:effectExtent l="0" t="0" r="0" b="9525"/>
              <wp:wrapNone/>
              <wp:docPr id="3" name="Rechteck 16" descr="Farbiges Rechteck"/>
              <wp:cNvGraphicFramePr/>
              <a:graphic xmlns:a="http://schemas.openxmlformats.org/drawingml/2006/main">
                <a:graphicData uri="http://schemas.microsoft.com/office/word/2010/wordprocessingShape">
                  <wps:wsp>
                    <wps:cNvSpPr/>
                    <wps:spPr>
                      <a:xfrm>
                        <a:off x="0" y="0"/>
                        <a:ext cx="7696200" cy="409575"/>
                      </a:xfrm>
                      <a:prstGeom prst="rect">
                        <a:avLst/>
                      </a:prstGeom>
                      <a:solidFill>
                        <a:srgbClr val="08617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9721BB" id="Rechteck 16" o:spid="_x0000_s1026" alt="Farbiges Rechteck" style="position:absolute;margin-left:0;margin-top:0;width:606pt;height:32.25pt;z-index:-251648000;visibility:visible;mso-wrap-style:square;mso-width-percent:0;mso-height-percent:0;mso-wrap-distance-left:9pt;mso-wrap-distance-top:0;mso-wrap-distance-right:9pt;mso-wrap-distance-bottom:0;mso-position-horizontal:left;mso-position-horizontal-relative:page;mso-position-vertical:bottom;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" fillcolor="#086171" stroked="f" strokeweight="1pt">
              <w10:wrap anchorx="page" anchory="page"/>
            </v:rect>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7F68CB" w14:textId="4347BEAC" w:rsidR="00A17BE4" w:rsidRPr="00E46558" w:rsidRDefault="00A17BE4">
    <w:pPr>
      <w:pStyle w:val="Footer"/>
      <w:rPr>
        <w:color w:val="808080" w:themeColor="background1" w:themeShade="80"/>
        <w:sz w:val="18"/>
        <w:szCs w:val="18"/>
      </w:rPr>
    </w:pPr>
  </w:p>
  <w:p w14:paraId="1FD5EB09" w14:textId="248C8368" w:rsidR="00A17BE4" w:rsidRPr="00E46558" w:rsidRDefault="00A17BE4">
    <w:pPr>
      <w:pStyle w:val="Footer"/>
      <w:rPr>
        <w:sz w:val="18"/>
        <w:szCs w:val="18"/>
      </w:rPr>
    </w:pPr>
    <w:r>
      <w:rPr>
        <w:noProof/>
        <w:lang w:val="en-US"/>
      </w:rPr>
      <mc:AlternateContent>
        <mc:Choice Requires="wps">
          <w:drawing>
            <wp:anchor distT="0" distB="0" distL="114300" distR="114300" simplePos="0" relativeHeight="251662336" behindDoc="1" locked="0" layoutInCell="1" allowOverlap="1" wp14:anchorId="0CE0A9CD" wp14:editId="09B71590">
              <wp:simplePos x="0" y="0"/>
              <wp:positionH relativeFrom="page">
                <wp:align>right</wp:align>
              </wp:positionH>
              <wp:positionV relativeFrom="page">
                <wp:align>bottom</wp:align>
              </wp:positionV>
              <wp:extent cx="7696200" cy="409575"/>
              <wp:effectExtent l="0" t="0" r="0" b="9525"/>
              <wp:wrapNone/>
              <wp:docPr id="19" name="Rechteck 16" descr="Farbiges Rechteck"/>
              <wp:cNvGraphicFramePr/>
              <a:graphic xmlns:a="http://schemas.openxmlformats.org/drawingml/2006/main">
                <a:graphicData uri="http://schemas.microsoft.com/office/word/2010/wordprocessingShape">
                  <wps:wsp>
                    <wps:cNvSpPr/>
                    <wps:spPr>
                      <a:xfrm>
                        <a:off x="0" y="0"/>
                        <a:ext cx="7696200" cy="409575"/>
                      </a:xfrm>
                      <a:prstGeom prst="rect">
                        <a:avLst/>
                      </a:prstGeom>
                      <a:solidFill>
                        <a:srgbClr val="08617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EFFD6E" id="Rechteck 16" o:spid="_x0000_s1026" alt="Farbiges Rechteck" style="position:absolute;margin-left:554.8pt;margin-top:0;width:606pt;height:32.25pt;z-index:-251654144;visibility:visible;mso-wrap-style:square;mso-width-percent:0;mso-height-percent:0;mso-wrap-distance-left:9pt;mso-wrap-distance-top:0;mso-wrap-distance-right:9pt;mso-wrap-distance-bottom:0;mso-position-horizontal:right;mso-position-horizontal-relative:page;mso-position-vertical:bottom;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" fillcolor="#086171" stroked="f" strokeweight="1pt">
              <w10:wrap anchorx="page" anchory="page"/>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675BDE0" w14:textId="77777777" w:rsidR="005A4900" w:rsidRDefault="005A4900" w:rsidP="005C07D6">
      <w:pPr>
        <w:spacing w:after="0" w:line="240" w:lineRule="auto"/>
      </w:pPr>
      <w:r>
        <w:separator/>
      </w:r>
    </w:p>
  </w:footnote>
  <w:footnote w:type="continuationSeparator" w:id="0">
    <w:p w14:paraId="217DABC4" w14:textId="77777777" w:rsidR="005A4900" w:rsidRDefault="005A4900" w:rsidP="005C07D6">
      <w:pPr>
        <w:spacing w:after="0" w:line="240" w:lineRule="auto"/>
      </w:pPr>
      <w:r>
        <w:continuationSeparator/>
      </w:r>
    </w:p>
  </w:footnote>
  <w:footnote w:id="1">
    <w:p w14:paraId="74603A00" w14:textId="3D55179E" w:rsidR="00A17BE4" w:rsidRPr="00085F89" w:rsidRDefault="00A17BE4">
      <w:pPr>
        <w:pStyle w:val="FootnoteText"/>
        <w:rPr>
          <w:lang w:val="en-US"/>
        </w:rPr>
      </w:pPr>
      <w:r>
        <w:rPr>
          <w:rStyle w:val="FootnoteReference"/>
        </w:rPr>
        <w:footnoteRef/>
      </w:r>
      <w:r w:rsidRPr="00085F89">
        <w:rPr>
          <w:lang w:val="en-US"/>
        </w:rPr>
        <w:t xml:space="preserve"> </w:t>
      </w:r>
      <w:r>
        <w:rPr>
          <w:lang w:val="en-US"/>
        </w:rPr>
        <w:t>Translates to some degree to IIoT in German-speaking areas in Europe, partly based on own standards.</w:t>
      </w:r>
    </w:p>
  </w:footnote>
  <w:footnote w:id="2">
    <w:p w14:paraId="0DF683FA" w14:textId="77777777" w:rsidR="00A17BE4" w:rsidRPr="009E3BD1" w:rsidRDefault="00A17BE4" w:rsidP="002551BB">
      <w:pPr>
        <w:pStyle w:val="FootnoteText"/>
        <w:rPr>
          <w:lang w:val="en-US"/>
        </w:rPr>
      </w:pPr>
      <w:r>
        <w:rPr>
          <w:rStyle w:val="FootnoteReference"/>
        </w:rPr>
        <w:footnoteRef/>
      </w:r>
      <w:r w:rsidRPr="009E3BD1">
        <w:rPr>
          <w:lang w:val="en-US"/>
        </w:rPr>
        <w:t xml:space="preserve"> </w:t>
      </w:r>
      <w:hyperlink r:id="rId1" w:history="1">
        <w:r w:rsidRPr="009E3BD1">
          <w:rPr>
            <w:rStyle w:val="Hyperlink"/>
            <w:lang w:val="en-US"/>
          </w:rPr>
          <w:t>https://www.bmwi.de/Redaktion/DE/Publikationen/Technologie/ki-innovationswettbewerb.html</w:t>
        </w:r>
      </w:hyperlink>
      <w:r w:rsidRPr="009E3BD1">
        <w:rPr>
          <w:lang w:val="en-US"/>
        </w:rPr>
        <w:t xml:space="preserve"> </w:t>
      </w:r>
    </w:p>
  </w:footnote>
  <w:footnote w:id="3">
    <w:p w14:paraId="7B184DB1" w14:textId="101567C1" w:rsidR="006B5B8F" w:rsidRPr="006B5B8F" w:rsidRDefault="006B5B8F">
      <w:pPr>
        <w:pStyle w:val="FootnoteText"/>
        <w:rPr>
          <w:lang w:val="en-GB"/>
        </w:rPr>
      </w:pPr>
      <w:r>
        <w:rPr>
          <w:rStyle w:val="FootnoteReference"/>
        </w:rPr>
        <w:footnoteRef/>
      </w:r>
      <w:r w:rsidRPr="006B5B8F">
        <w:rPr>
          <w:lang w:val="en-GB"/>
        </w:rPr>
        <w:t xml:space="preserve"> </w:t>
      </w:r>
      <w:hyperlink r:id="rId2" w:history="1">
        <w:r w:rsidRPr="003A7ED5">
          <w:rPr>
            <w:rStyle w:val="Hyperlink"/>
            <w:lang w:val="en-GB"/>
          </w:rPr>
          <w:t>https://regap.de</w:t>
        </w:r>
      </w:hyperlink>
      <w:r>
        <w:rPr>
          <w:lang w:val="en-GB"/>
        </w:rPr>
        <w:t xml:space="preserve"> </w:t>
      </w:r>
    </w:p>
  </w:footnote>
  <w:footnote w:id="4">
    <w:p w14:paraId="20FAE488" w14:textId="77777777" w:rsidR="00A17BE4" w:rsidRPr="00891CB3" w:rsidRDefault="00A17BE4" w:rsidP="004550AE">
      <w:pPr>
        <w:pStyle w:val="FootnoteText"/>
        <w:rPr>
          <w:lang w:val="en-US"/>
        </w:rPr>
      </w:pPr>
      <w:r>
        <w:rPr>
          <w:rStyle w:val="FootnoteReference"/>
        </w:rPr>
        <w:footnoteRef/>
      </w:r>
      <w:r w:rsidRPr="00891CB3">
        <w:rPr>
          <w:lang w:val="en-US"/>
        </w:rPr>
        <w:t xml:space="preserve"> </w:t>
      </w:r>
      <w:r>
        <w:rPr>
          <w:lang w:val="en-US"/>
        </w:rPr>
        <w:t>Along the realization state, i.e. the releases of the platform software. The version number of this white paper reflects the software release version. Thus, at the beginning some sections may be rather empty.</w:t>
      </w:r>
    </w:p>
  </w:footnote>
  <w:footnote w:id="5">
    <w:p w14:paraId="30197809" w14:textId="7DE0E327" w:rsidR="00A17BE4" w:rsidRPr="00B166F1" w:rsidRDefault="00A17BE4">
      <w:pPr>
        <w:pStyle w:val="FootnoteText"/>
        <w:rPr>
          <w:lang w:val="en-US"/>
        </w:rPr>
      </w:pPr>
      <w:r>
        <w:rPr>
          <w:rStyle w:val="FootnoteReference"/>
        </w:rPr>
        <w:footnoteRef/>
      </w:r>
      <w:r w:rsidRPr="00B166F1">
        <w:rPr>
          <w:lang w:val="en-US"/>
        </w:rPr>
        <w:t xml:space="preserve"> </w:t>
      </w:r>
      <w:hyperlink r:id="rId3" w:history="1">
        <w:r w:rsidR="00B166F1" w:rsidRPr="00647035">
          <w:rPr>
            <w:rStyle w:val="Hyperlink"/>
            <w:lang w:val="en-US"/>
          </w:rPr>
          <w:t>https://github.com/iip-ecosphere/platform/blob/main/platform/documentation/README.md</w:t>
        </w:r>
      </w:hyperlink>
      <w:r w:rsidR="00B166F1">
        <w:rPr>
          <w:lang w:val="en-US"/>
        </w:rPr>
        <w:t xml:space="preserve"> </w:t>
      </w:r>
    </w:p>
  </w:footnote>
  <w:footnote w:id="6">
    <w:p w14:paraId="4F148D75" w14:textId="5C70AC83" w:rsidR="00A17BE4" w:rsidRDefault="00A17BE4" w:rsidP="000D69AB">
      <w:pPr>
        <w:pStyle w:val="FootnoteText"/>
      </w:pPr>
      <w:r>
        <w:rPr>
          <w:rStyle w:val="FootnoteReference"/>
        </w:rPr>
        <w:footnoteRef/>
      </w:r>
      <w:r>
        <w:t xml:space="preserve"> </w:t>
      </w:r>
      <w:hyperlink r:id="rId4" w:history="1">
        <w:r w:rsidRPr="00445AB0">
          <w:rPr>
            <w:rStyle w:val="Hyperlink"/>
          </w:rPr>
          <w:t>https://www.eclipse.org/papyrus/</w:t>
        </w:r>
      </w:hyperlink>
      <w:r>
        <w:t xml:space="preserve"> version 4.8</w:t>
      </w:r>
    </w:p>
  </w:footnote>
  <w:footnote w:id="7">
    <w:p w14:paraId="68D74DEB" w14:textId="614DE1D8" w:rsidR="00A17BE4" w:rsidRPr="00496A2A" w:rsidRDefault="00A17BE4">
      <w:pPr>
        <w:pStyle w:val="FootnoteText"/>
      </w:pPr>
      <w:r>
        <w:rPr>
          <w:rStyle w:val="FootnoteReference"/>
        </w:rPr>
        <w:footnoteRef/>
      </w:r>
      <w:r w:rsidRPr="00496A2A">
        <w:t xml:space="preserve"> </w:t>
      </w:r>
      <w:hyperlink r:id="rId5" w:history="1">
        <w:r w:rsidRPr="00496A2A">
          <w:rPr>
            <w:rStyle w:val="Hyperlink"/>
          </w:rPr>
          <w:t>https://maven.apache.org/</w:t>
        </w:r>
      </w:hyperlink>
    </w:p>
  </w:footnote>
  <w:footnote w:id="8">
    <w:p w14:paraId="693CAC3E" w14:textId="73287137" w:rsidR="00A17BE4" w:rsidRPr="00496A2A" w:rsidRDefault="00A17BE4">
      <w:pPr>
        <w:pStyle w:val="FootnoteText"/>
      </w:pPr>
      <w:r>
        <w:rPr>
          <w:rStyle w:val="FootnoteReference"/>
        </w:rPr>
        <w:footnoteRef/>
      </w:r>
      <w:r w:rsidRPr="00496A2A">
        <w:t xml:space="preserve"> </w:t>
      </w:r>
      <w:hyperlink r:id="rId6" w:history="1">
        <w:r w:rsidRPr="00496A2A">
          <w:rPr>
            <w:rStyle w:val="Hyperlink"/>
          </w:rPr>
          <w:t>https://git-scm.com/</w:t>
        </w:r>
      </w:hyperlink>
      <w:r w:rsidRPr="00496A2A">
        <w:t xml:space="preserve"> </w:t>
      </w:r>
    </w:p>
  </w:footnote>
  <w:footnote w:id="9">
    <w:p w14:paraId="0261B8CE" w14:textId="77886D4E" w:rsidR="00A17BE4" w:rsidRPr="00706FB9" w:rsidRDefault="00A17BE4">
      <w:pPr>
        <w:pStyle w:val="FootnoteText"/>
        <w:rPr>
          <w:lang w:val="en-GB"/>
        </w:rPr>
      </w:pPr>
      <w:r>
        <w:rPr>
          <w:rStyle w:val="FootnoteReference"/>
        </w:rPr>
        <w:footnoteRef/>
      </w:r>
      <w:r w:rsidRPr="00706FB9">
        <w:rPr>
          <w:lang w:val="en-GB"/>
        </w:rPr>
        <w:t xml:space="preserve"> </w:t>
      </w:r>
      <w:hyperlink r:id="rId7" w:history="1">
        <w:r w:rsidRPr="00706FB9">
          <w:rPr>
            <w:rStyle w:val="Hyperlink"/>
            <w:lang w:val="en-GB"/>
          </w:rPr>
          <w:t>https://checkstyle.sourceforge.io/</w:t>
        </w:r>
      </w:hyperlink>
    </w:p>
  </w:footnote>
  <w:footnote w:id="10">
    <w:p w14:paraId="339A35C4" w14:textId="3E2FEF67" w:rsidR="00A17BE4" w:rsidRPr="00B07554" w:rsidRDefault="00A17BE4">
      <w:pPr>
        <w:pStyle w:val="FootnoteText"/>
        <w:rPr>
          <w:lang w:val="en-GB"/>
        </w:rPr>
      </w:pPr>
      <w:r>
        <w:rPr>
          <w:rStyle w:val="FootnoteReference"/>
        </w:rPr>
        <w:footnoteRef/>
      </w:r>
      <w:r w:rsidRPr="00B07554">
        <w:rPr>
          <w:lang w:val="en-GB"/>
        </w:rPr>
        <w:t xml:space="preserve"> </w:t>
      </w:r>
      <w:r>
        <w:rPr>
          <w:lang w:val="en-GB"/>
        </w:rPr>
        <w:t xml:space="preserve">For the required versions, please see </w:t>
      </w:r>
      <w:hyperlink r:id="rId8" w:history="1">
        <w:r w:rsidRPr="009E0408">
          <w:rPr>
            <w:rStyle w:val="Hyperlink"/>
            <w:lang w:val="en-US"/>
          </w:rPr>
          <w:t>https://github.com/iip-ecosphere/platform/</w:t>
        </w:r>
      </w:hyperlink>
      <w:r>
        <w:rPr>
          <w:rStyle w:val="Hyperlink"/>
          <w:lang w:val="en-US"/>
        </w:rPr>
        <w:t>platform/documentation/PREREQUISITES.MD</w:t>
      </w:r>
    </w:p>
  </w:footnote>
  <w:footnote w:id="11">
    <w:p w14:paraId="40799E05" w14:textId="0FE63B7C" w:rsidR="00A17BE4" w:rsidRPr="00C57C0C" w:rsidRDefault="00A17BE4">
      <w:pPr>
        <w:pStyle w:val="FootnoteText"/>
        <w:rPr>
          <w:lang w:val="en-GB"/>
        </w:rPr>
      </w:pPr>
      <w:r>
        <w:rPr>
          <w:rStyle w:val="FootnoteReference"/>
        </w:rPr>
        <w:footnoteRef/>
      </w:r>
      <w:r w:rsidRPr="00C57C0C">
        <w:rPr>
          <w:lang w:val="en-GB"/>
        </w:rPr>
        <w:t xml:space="preserve"> </w:t>
      </w:r>
      <w:hyperlink r:id="rId9" w:history="1">
        <w:r w:rsidRPr="00C57C0C">
          <w:rPr>
            <w:rStyle w:val="Hyperlink"/>
            <w:lang w:val="en-GB"/>
          </w:rPr>
          <w:t>https://en.wikipedia.org/wiki/YAML</w:t>
        </w:r>
      </w:hyperlink>
      <w:r w:rsidRPr="00C57C0C">
        <w:rPr>
          <w:lang w:val="en-GB"/>
        </w:rPr>
        <w:t xml:space="preserve"> </w:t>
      </w:r>
    </w:p>
  </w:footnote>
  <w:footnote w:id="12">
    <w:p w14:paraId="11960A5B" w14:textId="085979D1" w:rsidR="00A17BE4" w:rsidRPr="00441192" w:rsidRDefault="00A17BE4">
      <w:pPr>
        <w:pStyle w:val="FootnoteText"/>
        <w:rPr>
          <w:lang w:val="en-GB"/>
        </w:rPr>
      </w:pPr>
      <w:r>
        <w:rPr>
          <w:rStyle w:val="FootnoteReference"/>
        </w:rPr>
        <w:footnoteRef/>
      </w:r>
      <w:r w:rsidRPr="00441192">
        <w:rPr>
          <w:lang w:val="en-GB"/>
        </w:rPr>
        <w:t xml:space="preserve"> </w:t>
      </w:r>
      <w:hyperlink r:id="rId10" w:history="1">
        <w:r w:rsidRPr="00441192">
          <w:rPr>
            <w:rStyle w:val="Hyperlink"/>
            <w:lang w:val="en-GB"/>
          </w:rPr>
          <w:t>https://www.json.org/json-en.html</w:t>
        </w:r>
      </w:hyperlink>
      <w:r w:rsidRPr="00441192">
        <w:rPr>
          <w:lang w:val="en-GB"/>
        </w:rPr>
        <w:t xml:space="preserve"> </w:t>
      </w:r>
    </w:p>
  </w:footnote>
  <w:footnote w:id="13">
    <w:p w14:paraId="7C8DF52E" w14:textId="6FE8C8B5" w:rsidR="00A17BE4" w:rsidRPr="0085763E" w:rsidRDefault="00A17BE4" w:rsidP="009E0408">
      <w:pPr>
        <w:pStyle w:val="FootnoteText"/>
        <w:rPr>
          <w:lang w:val="en-US"/>
        </w:rPr>
      </w:pPr>
      <w:r>
        <w:rPr>
          <w:rStyle w:val="FootnoteReference"/>
        </w:rPr>
        <w:footnoteRef/>
      </w:r>
      <w:r w:rsidRPr="0085763E">
        <w:rPr>
          <w:lang w:val="en-US"/>
        </w:rPr>
        <w:t xml:space="preserve"> </w:t>
      </w:r>
      <w:r w:rsidRPr="00B847D7">
        <w:rPr>
          <w:lang w:val="en-US"/>
        </w:rPr>
        <w:t>Initially, we aimed for an alignment with Spring</w:t>
      </w:r>
      <w:r>
        <w:rPr>
          <w:lang w:val="en-US"/>
        </w:rPr>
        <w:t>, also</w:t>
      </w:r>
      <w:r w:rsidRPr="00B847D7">
        <w:rPr>
          <w:lang w:val="en-US"/>
        </w:rPr>
        <w:t xml:space="preserve"> calling the technical setups a “configuration”. However, this led to some confusion, so we decided for version 0.3.0 to refactor the platform code according to the setup/configuration naming convention introduced above. However, some parameter/variable names and comments may still use </w:t>
      </w:r>
      <w:r w:rsidRPr="003B2F19">
        <w:rPr>
          <w:rFonts w:ascii="Consolas" w:hAnsi="Consolas"/>
          <w:lang w:val="en-US"/>
        </w:rPr>
        <w:t>configuration</w:t>
      </w:r>
      <w:r w:rsidRPr="00B847D7">
        <w:rPr>
          <w:lang w:val="en-US"/>
        </w:rPr>
        <w:t xml:space="preserve">, </w:t>
      </w:r>
      <w:r w:rsidRPr="003B2F19">
        <w:rPr>
          <w:rFonts w:ascii="Consolas" w:hAnsi="Consolas"/>
          <w:lang w:val="en-US"/>
        </w:rPr>
        <w:t>config</w:t>
      </w:r>
      <w:r w:rsidRPr="00B847D7">
        <w:rPr>
          <w:lang w:val="en-US"/>
        </w:rPr>
        <w:t xml:space="preserve"> or </w:t>
      </w:r>
      <w:r w:rsidRPr="003B2F19">
        <w:rPr>
          <w:rFonts w:ascii="Consolas" w:hAnsi="Consolas"/>
          <w:lang w:val="en-US"/>
        </w:rPr>
        <w:t>cfg</w:t>
      </w:r>
      <w:r w:rsidRPr="00B847D7">
        <w:rPr>
          <w:lang w:val="en-US"/>
        </w:rPr>
        <w:t xml:space="preserve"> where </w:t>
      </w:r>
      <w:r w:rsidRPr="003B2F19">
        <w:rPr>
          <w:rFonts w:ascii="Consolas" w:hAnsi="Consolas"/>
          <w:lang w:val="en-US"/>
        </w:rPr>
        <w:t>setup</w:t>
      </w:r>
      <w:r w:rsidRPr="00B847D7">
        <w:rPr>
          <w:lang w:val="en-US"/>
        </w:rPr>
        <w:t xml:space="preserve"> would now be correct. We will try to clean up these (local) inconsistencies incrementally over time.</w:t>
      </w:r>
    </w:p>
  </w:footnote>
  <w:footnote w:id="14">
    <w:p w14:paraId="7DA5EF3E" w14:textId="6CC0AF40" w:rsidR="00B1518A" w:rsidRPr="00B1518A" w:rsidRDefault="00B1518A">
      <w:pPr>
        <w:pStyle w:val="FootnoteText"/>
        <w:rPr>
          <w:lang w:val="en-GB"/>
        </w:rPr>
      </w:pPr>
      <w:r>
        <w:rPr>
          <w:rStyle w:val="FootnoteReference"/>
        </w:rPr>
        <w:footnoteRef/>
      </w:r>
      <w:r w:rsidRPr="00B1518A">
        <w:rPr>
          <w:lang w:val="en-GB"/>
        </w:rPr>
        <w:t xml:space="preserve"> </w:t>
      </w:r>
      <w:hyperlink r:id="rId11" w:history="1">
        <w:r w:rsidRPr="00895D5E">
          <w:rPr>
            <w:rStyle w:val="Hyperlink"/>
            <w:lang w:val="en-GB"/>
          </w:rPr>
          <w:t>https://docs.oracle.com/javase/8/docs/api/java/util/ServiceLoader.html</w:t>
        </w:r>
      </w:hyperlink>
      <w:r>
        <w:rPr>
          <w:lang w:val="en-GB"/>
        </w:rPr>
        <w:t xml:space="preserve"> </w:t>
      </w:r>
    </w:p>
  </w:footnote>
  <w:footnote w:id="15">
    <w:p w14:paraId="208E6591" w14:textId="0AF60E4C" w:rsidR="00A17BE4" w:rsidRPr="00E5570C" w:rsidRDefault="00A17BE4">
      <w:pPr>
        <w:pStyle w:val="FootnoteText"/>
        <w:rPr>
          <w:lang w:val="en-US"/>
        </w:rPr>
      </w:pPr>
      <w:r>
        <w:rPr>
          <w:rStyle w:val="FootnoteReference"/>
        </w:rPr>
        <w:footnoteRef/>
      </w:r>
      <w:r w:rsidRPr="00E5570C">
        <w:rPr>
          <w:lang w:val="en-US"/>
        </w:rPr>
        <w:t xml:space="preserve"> </w:t>
      </w:r>
      <w:r>
        <w:rPr>
          <w:lang w:val="en-US"/>
        </w:rPr>
        <w:t xml:space="preserve">However, due to the oktoflow plugin mechanism, the Java service loader shall be created directly only if a specific classloader shall be applied. Otherwise, the platform classloader shall be used via </w:t>
      </w:r>
      <w:r w:rsidRPr="00E5570C">
        <w:rPr>
          <w:rFonts w:ascii="Consolas" w:hAnsi="Consolas"/>
          <w:lang w:val="en-US"/>
        </w:rPr>
        <w:t>ServiceLoaderUtils.load</w:t>
      </w:r>
      <w:r>
        <w:rPr>
          <w:lang w:val="en-US"/>
        </w:rPr>
        <w:t>.</w:t>
      </w:r>
    </w:p>
  </w:footnote>
  <w:footnote w:id="16">
    <w:p w14:paraId="7C7EE492" w14:textId="688AAED7" w:rsidR="00A17BE4" w:rsidRPr="009E0408" w:rsidRDefault="00A17BE4">
      <w:pPr>
        <w:pStyle w:val="FootnoteText"/>
        <w:rPr>
          <w:lang w:val="en-US"/>
        </w:rPr>
      </w:pPr>
      <w:r>
        <w:rPr>
          <w:rStyle w:val="FootnoteReference"/>
        </w:rPr>
        <w:footnoteRef/>
      </w:r>
      <w:r w:rsidRPr="009E0408">
        <w:rPr>
          <w:lang w:val="en-US"/>
        </w:rPr>
        <w:t xml:space="preserve"> </w:t>
      </w:r>
      <w:hyperlink r:id="rId12" w:history="1">
        <w:r w:rsidRPr="009E0408">
          <w:rPr>
            <w:rStyle w:val="Hyperlink"/>
            <w:lang w:val="en-US"/>
          </w:rPr>
          <w:t>https://github.com/iip-ecosphere/platform/</w:t>
        </w:r>
      </w:hyperlink>
      <w:r w:rsidRPr="009E0408">
        <w:rPr>
          <w:lang w:val="en-US"/>
        </w:rPr>
        <w:t xml:space="preserve"> </w:t>
      </w:r>
    </w:p>
  </w:footnote>
  <w:footnote w:id="17">
    <w:p w14:paraId="7130794C" w14:textId="2907B391" w:rsidR="00A17BE4" w:rsidRPr="00931795" w:rsidRDefault="00A17BE4">
      <w:pPr>
        <w:pStyle w:val="FootnoteText"/>
        <w:rPr>
          <w:lang w:val="en-US"/>
        </w:rPr>
      </w:pPr>
      <w:r>
        <w:rPr>
          <w:rStyle w:val="FootnoteReference"/>
        </w:rPr>
        <w:footnoteRef/>
      </w:r>
      <w:r w:rsidRPr="00931795">
        <w:rPr>
          <w:lang w:val="en-US"/>
        </w:rPr>
        <w:t xml:space="preserve"> </w:t>
      </w:r>
      <w:hyperlink r:id="rId13" w:history="1">
        <w:r w:rsidRPr="00931795">
          <w:rPr>
            <w:rStyle w:val="Hyperlink"/>
            <w:lang w:val="en-US"/>
          </w:rPr>
          <w:t>https://projects.sse.uni-hildesheim.de/qm/maven/</w:t>
        </w:r>
      </w:hyperlink>
      <w:r w:rsidRPr="00931795">
        <w:rPr>
          <w:lang w:val="en-US"/>
        </w:rPr>
        <w:t xml:space="preserve"> </w:t>
      </w:r>
    </w:p>
  </w:footnote>
  <w:footnote w:id="18">
    <w:p w14:paraId="7D5A394E" w14:textId="334356D3" w:rsidR="00A17BE4" w:rsidRPr="00931795" w:rsidRDefault="00A17BE4">
      <w:pPr>
        <w:pStyle w:val="FootnoteText"/>
        <w:rPr>
          <w:lang w:val="en-US"/>
        </w:rPr>
      </w:pPr>
      <w:r>
        <w:rPr>
          <w:rStyle w:val="FootnoteReference"/>
        </w:rPr>
        <w:footnoteRef/>
      </w:r>
      <w:r w:rsidRPr="00931795">
        <w:rPr>
          <w:lang w:val="en-US"/>
        </w:rPr>
        <w:t xml:space="preserve"> E.g., </w:t>
      </w:r>
      <w:hyperlink r:id="rId14" w:history="1">
        <w:r w:rsidRPr="00931795">
          <w:rPr>
            <w:rStyle w:val="Hyperlink"/>
            <w:lang w:val="en-US"/>
          </w:rPr>
          <w:t>https://repo1.maven.org/maven2/de/iip-ecosphere/platform/</w:t>
        </w:r>
      </w:hyperlink>
      <w:r w:rsidRPr="00931795">
        <w:rPr>
          <w:lang w:val="en-US"/>
        </w:rPr>
        <w:t xml:space="preserve">, </w:t>
      </w:r>
      <w:hyperlink r:id="rId15" w:history="1">
        <w:r w:rsidRPr="00931795">
          <w:rPr>
            <w:rStyle w:val="Hyperlink"/>
            <w:lang w:val="en-US"/>
          </w:rPr>
          <w:t>https://search.maven.org/artifact/de.iip-ecosphere.platform/transport</w:t>
        </w:r>
      </w:hyperlink>
      <w:r w:rsidRPr="00931795">
        <w:rPr>
          <w:lang w:val="en-US"/>
        </w:rPr>
        <w:t xml:space="preserve">  </w:t>
      </w:r>
    </w:p>
  </w:footnote>
  <w:footnote w:id="19">
    <w:p w14:paraId="72128536" w14:textId="57F307FE" w:rsidR="00A17BE4" w:rsidRPr="000048B7" w:rsidRDefault="00A17BE4">
      <w:pPr>
        <w:pStyle w:val="FootnoteText"/>
        <w:rPr>
          <w:lang w:val="en-US"/>
        </w:rPr>
      </w:pPr>
      <w:r w:rsidRPr="00CE314E">
        <w:rPr>
          <w:rStyle w:val="FootnoteReference"/>
        </w:rPr>
        <w:footnoteRef/>
      </w:r>
      <w:r w:rsidRPr="00CE314E">
        <w:rPr>
          <w:lang w:val="en-US"/>
        </w:rPr>
        <w:t xml:space="preserve"> At the point of writing, several forms of AAS are in standardization, but most known to us do not aim at platform components. Wherever possible, we utilize existing standards, e.g., for device nameplates, or try to adopt the style of related standards to express proto-AAS, e.g., for software services.</w:t>
      </w:r>
    </w:p>
  </w:footnote>
  <w:footnote w:id="20">
    <w:p w14:paraId="2DE6C669" w14:textId="77777777" w:rsidR="00A17BE4" w:rsidRPr="008C5B6D" w:rsidRDefault="00A17BE4" w:rsidP="009B1783">
      <w:pPr>
        <w:pStyle w:val="FootnoteText"/>
        <w:rPr>
          <w:lang w:val="en-US"/>
        </w:rPr>
      </w:pPr>
      <w:r>
        <w:rPr>
          <w:rStyle w:val="FootnoteReference"/>
        </w:rPr>
        <w:footnoteRef/>
      </w:r>
      <w:r w:rsidRPr="008C5B6D">
        <w:rPr>
          <w:lang w:val="en-US"/>
        </w:rPr>
        <w:t xml:space="preserve"> </w:t>
      </w:r>
      <w:hyperlink r:id="rId16" w:history="1">
        <w:r w:rsidRPr="00D01CD3">
          <w:rPr>
            <w:rStyle w:val="Hyperlink"/>
            <w:lang w:val="en-US"/>
          </w:rPr>
          <w:t>https://mqtt.org/</w:t>
        </w:r>
      </w:hyperlink>
      <w:r>
        <w:rPr>
          <w:lang w:val="en-US"/>
        </w:rPr>
        <w:t xml:space="preserve"> </w:t>
      </w:r>
    </w:p>
  </w:footnote>
  <w:footnote w:id="21">
    <w:p w14:paraId="0956663E" w14:textId="77777777" w:rsidR="00A17BE4" w:rsidRPr="008C5B6D" w:rsidRDefault="00A17BE4" w:rsidP="009B1783">
      <w:pPr>
        <w:pStyle w:val="FootnoteText"/>
        <w:rPr>
          <w:lang w:val="en-US"/>
        </w:rPr>
      </w:pPr>
      <w:r>
        <w:rPr>
          <w:rStyle w:val="FootnoteReference"/>
        </w:rPr>
        <w:footnoteRef/>
      </w:r>
      <w:r w:rsidRPr="008C5B6D">
        <w:rPr>
          <w:lang w:val="en-US"/>
        </w:rPr>
        <w:t xml:space="preserve"> </w:t>
      </w:r>
      <w:hyperlink r:id="rId17" w:history="1">
        <w:r w:rsidRPr="00D01CD3">
          <w:rPr>
            <w:rStyle w:val="Hyperlink"/>
            <w:lang w:val="en-US"/>
          </w:rPr>
          <w:t>https://www.amqp.org/</w:t>
        </w:r>
      </w:hyperlink>
      <w:r>
        <w:rPr>
          <w:lang w:val="en-US"/>
        </w:rPr>
        <w:t xml:space="preserve"> </w:t>
      </w:r>
    </w:p>
  </w:footnote>
  <w:footnote w:id="22">
    <w:p w14:paraId="311C1B6D" w14:textId="77777777" w:rsidR="00A17BE4" w:rsidRPr="00153B39" w:rsidRDefault="00A17BE4" w:rsidP="00A3348A">
      <w:pPr>
        <w:pStyle w:val="FootnoteText"/>
        <w:rPr>
          <w:lang w:val="en-US"/>
        </w:rPr>
      </w:pPr>
      <w:r>
        <w:rPr>
          <w:rStyle w:val="FootnoteReference"/>
        </w:rPr>
        <w:footnoteRef/>
      </w:r>
      <w:r w:rsidRPr="00153B39">
        <w:rPr>
          <w:lang w:val="en-US"/>
        </w:rPr>
        <w:t xml:space="preserve"> </w:t>
      </w:r>
      <w:hyperlink r:id="rId18" w:history="1">
        <w:r w:rsidRPr="00153B39">
          <w:rPr>
            <w:rStyle w:val="Hyperlink"/>
            <w:lang w:val="en-US"/>
          </w:rPr>
          <w:t>https://opcfoundation.org/news/press-releases/opc-foundation-announces-opc-ua-pubsub-release-important-extension-opc-ua-communication-platform/</w:t>
        </w:r>
      </w:hyperlink>
      <w:r w:rsidRPr="00153B39">
        <w:rPr>
          <w:lang w:val="en-US"/>
        </w:rPr>
        <w:t xml:space="preserve"> </w:t>
      </w:r>
    </w:p>
  </w:footnote>
  <w:footnote w:id="23">
    <w:p w14:paraId="5C10224C" w14:textId="77777777" w:rsidR="003062E5" w:rsidRPr="009208B0" w:rsidRDefault="003062E5" w:rsidP="003062E5">
      <w:pPr>
        <w:pStyle w:val="FootnoteText"/>
        <w:rPr>
          <w:lang w:val="en-US"/>
        </w:rPr>
      </w:pPr>
      <w:r>
        <w:rPr>
          <w:rStyle w:val="FootnoteReference"/>
        </w:rPr>
        <w:footnoteRef/>
      </w:r>
      <w:r w:rsidRPr="009208B0">
        <w:rPr>
          <w:lang w:val="en-US"/>
        </w:rPr>
        <w:t xml:space="preserve"> </w:t>
      </w:r>
      <w:r>
        <w:rPr>
          <w:lang w:val="en-US"/>
        </w:rPr>
        <w:t>Assembling the containers is managed by the Configuration Layer as described below.</w:t>
      </w:r>
    </w:p>
  </w:footnote>
  <w:footnote w:id="24">
    <w:p w14:paraId="2D7D4B76" w14:textId="5954987C" w:rsidR="00FF6C94" w:rsidRPr="00FF6C94" w:rsidRDefault="00FF6C94">
      <w:pPr>
        <w:pStyle w:val="FootnoteText"/>
        <w:rPr>
          <w:lang w:val="en-GB"/>
        </w:rPr>
      </w:pPr>
      <w:r>
        <w:rPr>
          <w:rStyle w:val="FootnoteReference"/>
        </w:rPr>
        <w:footnoteRef/>
      </w:r>
      <w:r w:rsidRPr="00FF6C94">
        <w:rPr>
          <w:lang w:val="en-GB"/>
        </w:rPr>
        <w:t xml:space="preserve"> </w:t>
      </w:r>
      <w:hyperlink r:id="rId19" w:history="1">
        <w:r w:rsidRPr="00895D5E">
          <w:rPr>
            <w:rStyle w:val="Hyperlink"/>
            <w:lang w:val="en-GB"/>
          </w:rPr>
          <w:t>https://prometheus.io/</w:t>
        </w:r>
      </w:hyperlink>
      <w:r>
        <w:rPr>
          <w:lang w:val="en-GB"/>
        </w:rPr>
        <w:t xml:space="preserve"> </w:t>
      </w:r>
    </w:p>
  </w:footnote>
  <w:footnote w:id="25">
    <w:p w14:paraId="0070046A" w14:textId="23C72731" w:rsidR="00A17BE4" w:rsidRPr="00D56664" w:rsidRDefault="00A17BE4" w:rsidP="001E3E2A">
      <w:pPr>
        <w:pStyle w:val="FootnoteText"/>
        <w:rPr>
          <w:lang w:val="en-US"/>
        </w:rPr>
      </w:pPr>
      <w:r>
        <w:rPr>
          <w:rStyle w:val="FootnoteReference"/>
        </w:rPr>
        <w:footnoteRef/>
      </w:r>
      <w:r w:rsidRPr="00D56664">
        <w:rPr>
          <w:lang w:val="en-US"/>
        </w:rPr>
        <w:t xml:space="preserve"> </w:t>
      </w:r>
      <w:r>
        <w:rPr>
          <w:lang w:val="en-US"/>
        </w:rPr>
        <w:t>As discussed in [</w:t>
      </w:r>
      <w:r w:rsidR="00287A00">
        <w:rPr>
          <w:lang w:val="en-GB"/>
        </w:rPr>
        <w:t>ESA+21</w:t>
      </w:r>
      <w:r>
        <w:rPr>
          <w:lang w:val="en-US"/>
        </w:rPr>
        <w:t>], user interface and dashboards are formally out of scope of our funding contract. However, if feasible, we plan to realize at least a simple (Web) user interface in one of the next releases.</w:t>
      </w:r>
    </w:p>
  </w:footnote>
  <w:footnote w:id="26">
    <w:p w14:paraId="65387D4D" w14:textId="24297643" w:rsidR="00A17BE4" w:rsidRPr="00BC2145" w:rsidRDefault="00A17BE4" w:rsidP="00966866">
      <w:pPr>
        <w:pStyle w:val="FootnoteText"/>
        <w:rPr>
          <w:lang w:val="en-US"/>
        </w:rPr>
      </w:pPr>
      <w:r>
        <w:rPr>
          <w:rStyle w:val="FootnoteReference"/>
        </w:rPr>
        <w:footnoteRef/>
      </w:r>
      <w:r w:rsidRPr="00BC2145">
        <w:rPr>
          <w:lang w:val="en-US"/>
        </w:rPr>
        <w:t xml:space="preserve"> </w:t>
      </w:r>
      <w:r>
        <w:rPr>
          <w:lang w:val="en-US"/>
        </w:rPr>
        <w:t xml:space="preserve">Crosscutting aspects are better covered by </w:t>
      </w:r>
      <w:r w:rsidR="002816A2">
        <w:rPr>
          <w:lang w:val="en-US"/>
        </w:rPr>
        <w:t>I</w:t>
      </w:r>
      <w:r>
        <w:rPr>
          <w:lang w:val="en-US"/>
        </w:rPr>
        <w:t>IRA [</w:t>
      </w:r>
      <w:r w:rsidR="002816A2">
        <w:rPr>
          <w:lang w:val="en-US"/>
        </w:rPr>
        <w:t>IIRA</w:t>
      </w:r>
      <w:r>
        <w:rPr>
          <w:lang w:val="en-US"/>
        </w:rPr>
        <w:t>].</w:t>
      </w:r>
    </w:p>
  </w:footnote>
  <w:footnote w:id="27">
    <w:p w14:paraId="385CF0F3" w14:textId="1E23DB1B" w:rsidR="005632C8" w:rsidRPr="005632C8" w:rsidRDefault="005632C8">
      <w:pPr>
        <w:pStyle w:val="FootnoteText"/>
        <w:rPr>
          <w:lang w:val="en-US"/>
        </w:rPr>
      </w:pPr>
      <w:r>
        <w:rPr>
          <w:rStyle w:val="FootnoteReference"/>
        </w:rPr>
        <w:footnoteRef/>
      </w:r>
      <w:r w:rsidRPr="005632C8">
        <w:rPr>
          <w:lang w:val="en-US"/>
        </w:rPr>
        <w:t xml:space="preserve"> </w:t>
      </w:r>
      <w:r w:rsidRPr="005632C8">
        <w:rPr>
          <w:rFonts w:ascii="Consolas" w:hAnsi="Consolas"/>
          <w:lang w:val="en-US"/>
        </w:rPr>
        <w:t>support.boot</w:t>
      </w:r>
      <w:r>
        <w:rPr>
          <w:lang w:val="en-US"/>
        </w:rPr>
        <w:t xml:space="preserve"> was introduced in version 0.8 while support already existed; </w:t>
      </w:r>
      <w:r w:rsidRPr="005632C8">
        <w:rPr>
          <w:rFonts w:ascii="Consolas" w:hAnsi="Consolas"/>
          <w:lang w:val="en-US"/>
        </w:rPr>
        <w:t>support.boot</w:t>
      </w:r>
      <w:r>
        <w:rPr>
          <w:lang w:val="en-US"/>
        </w:rPr>
        <w:t xml:space="preserve"> contains fundamental parts without using plugins while </w:t>
      </w:r>
      <w:r w:rsidRPr="005632C8">
        <w:rPr>
          <w:rFonts w:ascii="Consolas" w:hAnsi="Consolas"/>
          <w:lang w:val="en-US"/>
        </w:rPr>
        <w:t>support</w:t>
      </w:r>
      <w:r>
        <w:rPr>
          <w:lang w:val="en-US"/>
        </w:rPr>
        <w:t xml:space="preserve"> uses the plugins defined in </w:t>
      </w:r>
      <w:r w:rsidRPr="005632C8">
        <w:rPr>
          <w:rFonts w:ascii="Consolas" w:hAnsi="Consolas"/>
          <w:lang w:val="en-US"/>
        </w:rPr>
        <w:t>support.boot</w:t>
      </w:r>
      <w:r>
        <w:rPr>
          <w:lang w:val="en-US"/>
        </w:rPr>
        <w:t xml:space="preserve">. As used in many build specifications, changing the name of </w:t>
      </w:r>
      <w:r w:rsidRPr="005632C8">
        <w:rPr>
          <w:rFonts w:ascii="Consolas" w:hAnsi="Consolas"/>
          <w:lang w:val="en-US"/>
        </w:rPr>
        <w:t>support</w:t>
      </w:r>
      <w:r>
        <w:rPr>
          <w:lang w:val="en-US"/>
        </w:rPr>
        <w:t xml:space="preserve"> was considered too dangerous.</w:t>
      </w:r>
      <w:r w:rsidR="008907F0">
        <w:rPr>
          <w:lang w:val="en-US"/>
        </w:rPr>
        <w:t xml:space="preserve"> As all support components share the same Java package namespace, future versions may move functionalites that are still in components based on past decisions.</w:t>
      </w:r>
    </w:p>
  </w:footnote>
  <w:footnote w:id="28">
    <w:p w14:paraId="607B423C" w14:textId="71FD34AD" w:rsidR="008113D4" w:rsidRPr="008113D4" w:rsidRDefault="008113D4">
      <w:pPr>
        <w:pStyle w:val="FootnoteText"/>
        <w:rPr>
          <w:lang w:val="en-US"/>
        </w:rPr>
      </w:pPr>
      <w:r>
        <w:rPr>
          <w:rStyle w:val="FootnoteReference"/>
        </w:rPr>
        <w:footnoteRef/>
      </w:r>
      <w:r w:rsidRPr="008113D4">
        <w:rPr>
          <w:lang w:val="en-US"/>
        </w:rPr>
        <w:t xml:space="preserve"> </w:t>
      </w:r>
      <w:r w:rsidRPr="003D662E">
        <w:rPr>
          <w:lang w:val="en-US"/>
        </w:rPr>
        <w:t xml:space="preserve">FAT </w:t>
      </w:r>
      <w:r w:rsidR="00456370" w:rsidRPr="003D662E">
        <w:rPr>
          <w:lang w:val="en-US"/>
        </w:rPr>
        <w:t>Java archive files (</w:t>
      </w:r>
      <w:r w:rsidR="00456370">
        <w:rPr>
          <w:lang w:val="en-US"/>
        </w:rPr>
        <w:t>JARs</w:t>
      </w:r>
      <w:r w:rsidR="00456370" w:rsidRPr="003D662E">
        <w:rPr>
          <w:lang w:val="en-US"/>
        </w:rPr>
        <w:t>)</w:t>
      </w:r>
      <w:r w:rsidR="00456370">
        <w:rPr>
          <w:lang w:val="en-US"/>
        </w:rPr>
        <w:t xml:space="preserve"> </w:t>
      </w:r>
      <w:r>
        <w:rPr>
          <w:lang w:val="en-US"/>
        </w:rPr>
        <w:t xml:space="preserve">are </w:t>
      </w:r>
      <w:r w:rsidR="00456370">
        <w:rPr>
          <w:lang w:val="en-US"/>
        </w:rPr>
        <w:t>specialized ZIP files</w:t>
      </w:r>
      <w:r w:rsidRPr="003D662E">
        <w:rPr>
          <w:lang w:val="en-US"/>
        </w:rPr>
        <w:t xml:space="preserve"> in which dependencies are included</w:t>
      </w:r>
      <w:r>
        <w:rPr>
          <w:lang w:val="en-US"/>
        </w:rPr>
        <w:t>, either as contained J</w:t>
      </w:r>
      <w:r w:rsidR="00AE5888">
        <w:rPr>
          <w:lang w:val="en-US"/>
        </w:rPr>
        <w:t>AR</w:t>
      </w:r>
      <w:r>
        <w:rPr>
          <w:lang w:val="en-US"/>
        </w:rPr>
        <w:t xml:space="preserve"> files or </w:t>
      </w:r>
      <w:r w:rsidRPr="003D662E">
        <w:rPr>
          <w:lang w:val="en-US"/>
        </w:rPr>
        <w:t>dissolved into individual files or folders</w:t>
      </w:r>
      <w:r>
        <w:rPr>
          <w:lang w:val="en-US"/>
        </w:rPr>
        <w:t>.</w:t>
      </w:r>
    </w:p>
  </w:footnote>
  <w:footnote w:id="29">
    <w:p w14:paraId="3AD9509E" w14:textId="3DE28360" w:rsidR="006C360F" w:rsidRPr="006461D2" w:rsidRDefault="006C360F" w:rsidP="006C360F">
      <w:pPr>
        <w:pStyle w:val="FootnoteText"/>
        <w:rPr>
          <w:lang w:val="en-US"/>
        </w:rPr>
      </w:pPr>
      <w:r>
        <w:rPr>
          <w:rStyle w:val="FootnoteReference"/>
        </w:rPr>
        <w:footnoteRef/>
      </w:r>
      <w:r w:rsidRPr="006461D2">
        <w:rPr>
          <w:lang w:val="en-US"/>
        </w:rPr>
        <w:t xml:space="preserve"> </w:t>
      </w:r>
      <w:r>
        <w:rPr>
          <w:lang w:val="en-US"/>
        </w:rPr>
        <w:t>We follow a pragmatic and agile approach here, i.e., we follow the meta-model, but we do not aim to be complete from the very beginning. We add interfaces and operations only on usage demand. Ultimately, at latest at the end of the IIP-Ecosphere project, the abstraction shall be complete with respect to the most recent, implemented version of the AAS specification.</w:t>
      </w:r>
    </w:p>
  </w:footnote>
  <w:footnote w:id="30">
    <w:p w14:paraId="1D15794D" w14:textId="77777777" w:rsidR="00B82C3F" w:rsidRPr="006461D2" w:rsidRDefault="00B82C3F" w:rsidP="00B82C3F">
      <w:pPr>
        <w:pStyle w:val="FootnoteText"/>
        <w:rPr>
          <w:lang w:val="en-US"/>
        </w:rPr>
      </w:pPr>
      <w:r>
        <w:rPr>
          <w:rStyle w:val="FootnoteReference"/>
        </w:rPr>
        <w:footnoteRef/>
      </w:r>
      <w:r w:rsidRPr="006461D2">
        <w:rPr>
          <w:lang w:val="en-US"/>
        </w:rPr>
        <w:t xml:space="preserve"> </w:t>
      </w:r>
      <w:hyperlink r:id="rId20" w:history="1">
        <w:r w:rsidRPr="009C3FDF">
          <w:rPr>
            <w:rStyle w:val="Hyperlink"/>
            <w:lang w:val="en-US"/>
          </w:rPr>
          <w:t>https://en.wikipedia.org/wiki/Adapter_pattern</w:t>
        </w:r>
      </w:hyperlink>
      <w:r>
        <w:rPr>
          <w:lang w:val="en-US"/>
        </w:rPr>
        <w:t xml:space="preserve"> </w:t>
      </w:r>
    </w:p>
  </w:footnote>
  <w:footnote w:id="31">
    <w:p w14:paraId="1575E46F" w14:textId="77777777" w:rsidR="00B82C3F" w:rsidRPr="00F6358D" w:rsidRDefault="00B82C3F" w:rsidP="00B82C3F">
      <w:pPr>
        <w:pStyle w:val="FootnoteText"/>
        <w:rPr>
          <w:lang w:val="en-GB"/>
        </w:rPr>
      </w:pPr>
      <w:r>
        <w:rPr>
          <w:rStyle w:val="FootnoteReference"/>
        </w:rPr>
        <w:footnoteRef/>
      </w:r>
      <w:r w:rsidRPr="00F6358D">
        <w:rPr>
          <w:lang w:val="en-GB"/>
        </w:rPr>
        <w:t xml:space="preserve"> </w:t>
      </w:r>
      <w:hyperlink r:id="rId21" w:history="1">
        <w:r w:rsidRPr="00A2263A">
          <w:rPr>
            <w:rStyle w:val="Hyperlink"/>
            <w:lang w:val="en-GB"/>
          </w:rPr>
          <w:t>https://github.com/profesorfalken/jSensors</w:t>
        </w:r>
      </w:hyperlink>
      <w:r>
        <w:rPr>
          <w:lang w:val="en-GB"/>
        </w:rPr>
        <w:t xml:space="preserve"> </w:t>
      </w:r>
    </w:p>
  </w:footnote>
  <w:footnote w:id="32">
    <w:p w14:paraId="18ABE39B" w14:textId="77777777" w:rsidR="00B82C3F" w:rsidRPr="002D32EE" w:rsidRDefault="00B82C3F" w:rsidP="00B82C3F">
      <w:pPr>
        <w:pStyle w:val="FootnoteText"/>
        <w:rPr>
          <w:lang w:val="en-GB"/>
        </w:rPr>
      </w:pPr>
      <w:r>
        <w:rPr>
          <w:rStyle w:val="FootnoteReference"/>
        </w:rPr>
        <w:footnoteRef/>
      </w:r>
      <w:r w:rsidRPr="002D32EE">
        <w:rPr>
          <w:lang w:val="en-GB"/>
        </w:rPr>
        <w:t xml:space="preserve"> </w:t>
      </w:r>
      <w:r w:rsidRPr="00531655">
        <w:rPr>
          <w:lang w:val="en-US"/>
        </w:rPr>
        <w:t xml:space="preserve">Originally, a generic form of identity tokens was provided by the </w:t>
      </w:r>
      <w:r w:rsidRPr="004D40E4">
        <w:rPr>
          <w:rFonts w:ascii="Consolas" w:hAnsi="Consolas"/>
          <w:lang w:val="en-US"/>
        </w:rPr>
        <w:t>connectors</w:t>
      </w:r>
      <w:r w:rsidRPr="00531655">
        <w:rPr>
          <w:lang w:val="en-US"/>
        </w:rPr>
        <w:t xml:space="preserve"> component, mainly for OPC UA. This now became a more general mechanism of the platform.</w:t>
      </w:r>
    </w:p>
  </w:footnote>
  <w:footnote w:id="33">
    <w:p w14:paraId="6F3B2F7B" w14:textId="77777777" w:rsidR="008907F0" w:rsidRPr="0062261D" w:rsidRDefault="008907F0" w:rsidP="008907F0">
      <w:pPr>
        <w:pStyle w:val="FootnoteText"/>
        <w:rPr>
          <w:lang w:val="en-GB"/>
        </w:rPr>
      </w:pPr>
      <w:r w:rsidRPr="0078282C">
        <w:rPr>
          <w:rStyle w:val="FootnoteReference"/>
        </w:rPr>
        <w:footnoteRef/>
      </w:r>
      <w:r w:rsidRPr="0078282C">
        <w:rPr>
          <w:lang w:val="en-GB"/>
        </w:rPr>
        <w:t xml:space="preserve"> </w:t>
      </w:r>
      <w:hyperlink r:id="rId22" w:history="1">
        <w:r w:rsidRPr="0078282C">
          <w:rPr>
            <w:rStyle w:val="Hyperlink"/>
            <w:lang w:val="en-GB"/>
          </w:rPr>
          <w:t>https://eclass.eu/</w:t>
        </w:r>
      </w:hyperlink>
      <w:r w:rsidRPr="0078282C">
        <w:rPr>
          <w:lang w:val="en-GB"/>
        </w:rPr>
        <w:t xml:space="preserve"> </w:t>
      </w:r>
      <w:r>
        <w:rPr>
          <w:lang w:val="en-GB"/>
        </w:rPr>
        <w:t>we are</w:t>
      </w:r>
      <w:r w:rsidRPr="0078282C">
        <w:rPr>
          <w:lang w:val="en-GB"/>
        </w:rPr>
        <w:t xml:space="preserve"> grateful for the support of Eclass and the ability to us the Eclass catalogue in the context of a research license.</w:t>
      </w:r>
    </w:p>
  </w:footnote>
  <w:footnote w:id="34">
    <w:p w14:paraId="66CE7B43" w14:textId="4C166967" w:rsidR="00196A61" w:rsidRPr="00196A61" w:rsidRDefault="00196A61">
      <w:pPr>
        <w:pStyle w:val="FootnoteText"/>
        <w:rPr>
          <w:lang w:val="en-GB"/>
        </w:rPr>
      </w:pPr>
      <w:r>
        <w:rPr>
          <w:rStyle w:val="FootnoteReference"/>
        </w:rPr>
        <w:footnoteRef/>
      </w:r>
      <w:r w:rsidRPr="00196A61">
        <w:rPr>
          <w:lang w:val="en-GB"/>
        </w:rPr>
        <w:t xml:space="preserve"> </w:t>
      </w:r>
      <w:r>
        <w:rPr>
          <w:lang w:val="en-US"/>
        </w:rPr>
        <w:t>As the initial name was IIP-Ecosphere platform, there is still the “iip” in some names.</w:t>
      </w:r>
    </w:p>
  </w:footnote>
  <w:footnote w:id="35">
    <w:p w14:paraId="027EE90C" w14:textId="77777777" w:rsidR="008907F0" w:rsidRPr="005D4CF5" w:rsidRDefault="008907F0" w:rsidP="008907F0">
      <w:pPr>
        <w:pStyle w:val="FootnoteText"/>
        <w:rPr>
          <w:lang w:val="en-US"/>
        </w:rPr>
      </w:pPr>
      <w:r>
        <w:rPr>
          <w:rStyle w:val="FootnoteReference"/>
        </w:rPr>
        <w:footnoteRef/>
      </w:r>
      <w:r w:rsidRPr="005D4CF5">
        <w:rPr>
          <w:lang w:val="en-US"/>
        </w:rPr>
        <w:t xml:space="preserve"> </w:t>
      </w:r>
      <w:hyperlink r:id="rId23" w:history="1">
        <w:r w:rsidRPr="006D62F9">
          <w:rPr>
            <w:rStyle w:val="Hyperlink"/>
            <w:lang w:val="en-US"/>
          </w:rPr>
          <w:t>https://www.slf4j.org/</w:t>
        </w:r>
      </w:hyperlink>
      <w:r>
        <w:rPr>
          <w:lang w:val="en-US"/>
        </w:rPr>
        <w:t xml:space="preserve"> </w:t>
      </w:r>
    </w:p>
  </w:footnote>
  <w:footnote w:id="36">
    <w:p w14:paraId="59BF316C" w14:textId="77777777" w:rsidR="008907F0" w:rsidRPr="005D4CF5" w:rsidRDefault="008907F0" w:rsidP="008907F0">
      <w:pPr>
        <w:pStyle w:val="FootnoteText"/>
        <w:rPr>
          <w:lang w:val="en-US"/>
        </w:rPr>
      </w:pPr>
      <w:r>
        <w:rPr>
          <w:rStyle w:val="FootnoteReference"/>
        </w:rPr>
        <w:footnoteRef/>
      </w:r>
      <w:r w:rsidRPr="005D4CF5">
        <w:rPr>
          <w:lang w:val="en-US"/>
        </w:rPr>
        <w:t xml:space="preserve"> </w:t>
      </w:r>
      <w:hyperlink r:id="rId24" w:history="1">
        <w:r w:rsidRPr="006D62F9">
          <w:rPr>
            <w:rStyle w:val="Hyperlink"/>
            <w:lang w:val="en-US"/>
          </w:rPr>
          <w:t>https://github.com/snakeyaml/snakeyaml</w:t>
        </w:r>
      </w:hyperlink>
      <w:r>
        <w:rPr>
          <w:lang w:val="en-US"/>
        </w:rPr>
        <w:t xml:space="preserve"> </w:t>
      </w:r>
    </w:p>
  </w:footnote>
  <w:footnote w:id="37">
    <w:p w14:paraId="16D7E1B1" w14:textId="77777777" w:rsidR="008907F0" w:rsidRPr="005D4CF5" w:rsidRDefault="008907F0" w:rsidP="008907F0">
      <w:pPr>
        <w:pStyle w:val="FootnoteText"/>
        <w:rPr>
          <w:lang w:val="en-US"/>
        </w:rPr>
      </w:pPr>
      <w:r>
        <w:rPr>
          <w:rStyle w:val="FootnoteReference"/>
        </w:rPr>
        <w:footnoteRef/>
      </w:r>
      <w:r w:rsidRPr="005D4CF5">
        <w:rPr>
          <w:lang w:val="en-US"/>
        </w:rPr>
        <w:t xml:space="preserve"> </w:t>
      </w:r>
      <w:hyperlink r:id="rId25" w:history="1">
        <w:r w:rsidRPr="006D62F9">
          <w:rPr>
            <w:rStyle w:val="Hyperlink"/>
            <w:lang w:val="en-US"/>
          </w:rPr>
          <w:t>https://github.com/FasterXML/jackson</w:t>
        </w:r>
      </w:hyperlink>
      <w:r>
        <w:rPr>
          <w:lang w:val="en-US"/>
        </w:rPr>
        <w:t xml:space="preserve"> </w:t>
      </w:r>
    </w:p>
  </w:footnote>
  <w:footnote w:id="38">
    <w:p w14:paraId="72FA0B87" w14:textId="77777777" w:rsidR="008907F0" w:rsidRPr="00C2212B" w:rsidRDefault="008907F0" w:rsidP="008907F0">
      <w:pPr>
        <w:pStyle w:val="FootnoteText"/>
        <w:rPr>
          <w:lang w:val="en-US"/>
        </w:rPr>
      </w:pPr>
      <w:r>
        <w:rPr>
          <w:rStyle w:val="FootnoteReference"/>
        </w:rPr>
        <w:footnoteRef/>
      </w:r>
      <w:r w:rsidRPr="00C2212B">
        <w:rPr>
          <w:lang w:val="en-US"/>
        </w:rPr>
        <w:t xml:space="preserve"> </w:t>
      </w:r>
      <w:hyperlink r:id="rId26" w:history="1">
        <w:r w:rsidRPr="006E6F52">
          <w:rPr>
            <w:rStyle w:val="Hyperlink"/>
            <w:lang w:val="en-US"/>
          </w:rPr>
          <w:t>https://mvnrepository.com/artifact/org.glassfish/javax.json</w:t>
        </w:r>
      </w:hyperlink>
      <w:r>
        <w:rPr>
          <w:lang w:val="en-US"/>
        </w:rPr>
        <w:t xml:space="preserve"> </w:t>
      </w:r>
    </w:p>
  </w:footnote>
  <w:footnote w:id="39">
    <w:p w14:paraId="7D993E23" w14:textId="77777777" w:rsidR="008907F0" w:rsidRPr="00C2212B" w:rsidRDefault="008907F0" w:rsidP="008907F0">
      <w:pPr>
        <w:pStyle w:val="FootnoteText"/>
        <w:rPr>
          <w:lang w:val="en-US"/>
        </w:rPr>
      </w:pPr>
      <w:r>
        <w:rPr>
          <w:rStyle w:val="FootnoteReference"/>
        </w:rPr>
        <w:footnoteRef/>
      </w:r>
      <w:r w:rsidRPr="00C2212B">
        <w:rPr>
          <w:lang w:val="en-US"/>
        </w:rPr>
        <w:t xml:space="preserve"> </w:t>
      </w:r>
      <w:hyperlink r:id="rId27" w:history="1">
        <w:r w:rsidRPr="006E6F52">
          <w:rPr>
            <w:rStyle w:val="Hyperlink"/>
            <w:lang w:val="en-US"/>
          </w:rPr>
          <w:t>https://jsoniter.com/</w:t>
        </w:r>
      </w:hyperlink>
      <w:r>
        <w:rPr>
          <w:lang w:val="en-US"/>
        </w:rPr>
        <w:t xml:space="preserve"> </w:t>
      </w:r>
    </w:p>
  </w:footnote>
  <w:footnote w:id="40">
    <w:p w14:paraId="7AF1CDE8" w14:textId="77777777" w:rsidR="008907F0" w:rsidRPr="00123BFD" w:rsidRDefault="008907F0" w:rsidP="008907F0">
      <w:pPr>
        <w:pStyle w:val="FootnoteText"/>
        <w:rPr>
          <w:lang w:val="en-US"/>
        </w:rPr>
      </w:pPr>
      <w:r>
        <w:rPr>
          <w:rStyle w:val="FootnoteReference"/>
        </w:rPr>
        <w:footnoteRef/>
      </w:r>
      <w:r w:rsidRPr="00123BFD">
        <w:rPr>
          <w:lang w:val="en-US"/>
        </w:rPr>
        <w:t xml:space="preserve"> </w:t>
      </w:r>
      <w:hyperlink r:id="rId28" w:history="1">
        <w:r w:rsidRPr="006D62F9">
          <w:rPr>
            <w:rStyle w:val="Hyperlink"/>
            <w:lang w:val="en-US"/>
          </w:rPr>
          <w:t>https://github.com/TooTallNate/Java-WebSocket</w:t>
        </w:r>
      </w:hyperlink>
      <w:r>
        <w:rPr>
          <w:lang w:val="en-US"/>
        </w:rPr>
        <w:t xml:space="preserve"> </w:t>
      </w:r>
    </w:p>
  </w:footnote>
  <w:footnote w:id="41">
    <w:p w14:paraId="29752D9A" w14:textId="77777777" w:rsidR="008907F0" w:rsidRPr="0007574A" w:rsidRDefault="008907F0" w:rsidP="008907F0">
      <w:pPr>
        <w:pStyle w:val="FootnoteText"/>
        <w:rPr>
          <w:lang w:val="en-US"/>
        </w:rPr>
      </w:pPr>
      <w:r>
        <w:rPr>
          <w:rStyle w:val="FootnoteReference"/>
        </w:rPr>
        <w:footnoteRef/>
      </w:r>
      <w:r w:rsidRPr="0007574A">
        <w:rPr>
          <w:lang w:val="en-US"/>
        </w:rPr>
        <w:t xml:space="preserve"> </w:t>
      </w:r>
      <w:hyperlink r:id="rId29" w:history="1">
        <w:r w:rsidRPr="006D62F9">
          <w:rPr>
            <w:rStyle w:val="Hyperlink"/>
            <w:lang w:val="en-US"/>
          </w:rPr>
          <w:t>https://github.com/oshi/oshi</w:t>
        </w:r>
      </w:hyperlink>
      <w:r>
        <w:rPr>
          <w:lang w:val="en-US"/>
        </w:rPr>
        <w:t xml:space="preserve"> </w:t>
      </w:r>
    </w:p>
  </w:footnote>
  <w:footnote w:id="42">
    <w:p w14:paraId="0F632B37" w14:textId="77777777" w:rsidR="008907F0" w:rsidRPr="00123BFD" w:rsidRDefault="008907F0" w:rsidP="008907F0">
      <w:pPr>
        <w:pStyle w:val="FootnoteText"/>
        <w:rPr>
          <w:lang w:val="en-US"/>
        </w:rPr>
      </w:pPr>
      <w:r>
        <w:rPr>
          <w:rStyle w:val="FootnoteReference"/>
        </w:rPr>
        <w:footnoteRef/>
      </w:r>
      <w:r w:rsidRPr="00123BFD">
        <w:rPr>
          <w:lang w:val="en-US"/>
        </w:rPr>
        <w:t xml:space="preserve"> </w:t>
      </w:r>
      <w:hyperlink r:id="rId30" w:history="1">
        <w:r w:rsidRPr="006D62F9">
          <w:rPr>
            <w:rStyle w:val="Hyperlink"/>
            <w:lang w:val="en-US"/>
          </w:rPr>
          <w:t>https://github.com/perwendel/spark</w:t>
        </w:r>
      </w:hyperlink>
      <w:r>
        <w:rPr>
          <w:lang w:val="en-US"/>
        </w:rPr>
        <w:t xml:space="preserve"> </w:t>
      </w:r>
    </w:p>
  </w:footnote>
  <w:footnote w:id="43">
    <w:p w14:paraId="6A7D8E48" w14:textId="77777777" w:rsidR="008907F0" w:rsidRPr="006C0C8E" w:rsidRDefault="008907F0" w:rsidP="008907F0">
      <w:pPr>
        <w:pStyle w:val="FootnoteText"/>
        <w:rPr>
          <w:lang w:val="en-US"/>
        </w:rPr>
      </w:pPr>
      <w:r>
        <w:rPr>
          <w:rStyle w:val="FootnoteReference"/>
        </w:rPr>
        <w:footnoteRef/>
      </w:r>
      <w:r w:rsidRPr="006C0C8E">
        <w:rPr>
          <w:lang w:val="en-US"/>
        </w:rPr>
        <w:t xml:space="preserve"> </w:t>
      </w:r>
      <w:hyperlink r:id="rId31" w:history="1">
        <w:r w:rsidRPr="006E6F52">
          <w:rPr>
            <w:rStyle w:val="Hyperlink"/>
            <w:lang w:val="en-US"/>
          </w:rPr>
          <w:t>https://hc.apache.org/</w:t>
        </w:r>
      </w:hyperlink>
      <w:r>
        <w:rPr>
          <w:lang w:val="en-US"/>
        </w:rPr>
        <w:t xml:space="preserve"> </w:t>
      </w:r>
    </w:p>
  </w:footnote>
  <w:footnote w:id="44">
    <w:p w14:paraId="6DC84DEC" w14:textId="77777777" w:rsidR="008907F0" w:rsidRPr="0007574A" w:rsidRDefault="008907F0" w:rsidP="008907F0">
      <w:pPr>
        <w:pStyle w:val="FootnoteText"/>
        <w:rPr>
          <w:lang w:val="en-US"/>
        </w:rPr>
      </w:pPr>
      <w:r>
        <w:rPr>
          <w:rStyle w:val="FootnoteReference"/>
        </w:rPr>
        <w:footnoteRef/>
      </w:r>
      <w:r w:rsidRPr="0007574A">
        <w:rPr>
          <w:lang w:val="en-US"/>
        </w:rPr>
        <w:t xml:space="preserve"> </w:t>
      </w:r>
      <w:hyperlink r:id="rId32" w:history="1">
        <w:r w:rsidRPr="006D62F9">
          <w:rPr>
            <w:rStyle w:val="Hyperlink"/>
            <w:lang w:val="en-US"/>
          </w:rPr>
          <w:t>https://commons.apache.org/</w:t>
        </w:r>
      </w:hyperlink>
      <w:r>
        <w:rPr>
          <w:lang w:val="en-US"/>
        </w:rPr>
        <w:t xml:space="preserve"> </w:t>
      </w:r>
    </w:p>
  </w:footnote>
  <w:footnote w:id="45">
    <w:p w14:paraId="38625AE9" w14:textId="77777777" w:rsidR="008907F0" w:rsidRPr="00C2212B" w:rsidRDefault="008907F0" w:rsidP="008907F0">
      <w:pPr>
        <w:pStyle w:val="FootnoteText"/>
        <w:rPr>
          <w:lang w:val="en-US"/>
        </w:rPr>
      </w:pPr>
      <w:r>
        <w:rPr>
          <w:rStyle w:val="FootnoteReference"/>
        </w:rPr>
        <w:footnoteRef/>
      </w:r>
      <w:r w:rsidRPr="00C2212B">
        <w:rPr>
          <w:lang w:val="en-US"/>
        </w:rPr>
        <w:t xml:space="preserve"> </w:t>
      </w:r>
      <w:hyperlink r:id="rId33" w:history="1">
        <w:r w:rsidRPr="006E6F52">
          <w:rPr>
            <w:rStyle w:val="Hyperlink"/>
            <w:lang w:val="en-US"/>
          </w:rPr>
          <w:t>https://www.joda.org/joda-time/</w:t>
        </w:r>
      </w:hyperlink>
      <w:r>
        <w:rPr>
          <w:lang w:val="en-US"/>
        </w:rPr>
        <w:t xml:space="preserve"> </w:t>
      </w:r>
    </w:p>
  </w:footnote>
  <w:footnote w:id="46">
    <w:p w14:paraId="30466002" w14:textId="77777777" w:rsidR="008907F0" w:rsidRPr="006C0C8E" w:rsidRDefault="008907F0" w:rsidP="008907F0">
      <w:pPr>
        <w:pStyle w:val="FootnoteText"/>
        <w:rPr>
          <w:lang w:val="en-US"/>
        </w:rPr>
      </w:pPr>
      <w:r>
        <w:rPr>
          <w:rStyle w:val="FootnoteReference"/>
        </w:rPr>
        <w:footnoteRef/>
      </w:r>
      <w:r w:rsidRPr="006C0C8E">
        <w:rPr>
          <w:lang w:val="en-US"/>
        </w:rPr>
        <w:t xml:space="preserve"> </w:t>
      </w:r>
      <w:hyperlink r:id="rId34" w:history="1">
        <w:r w:rsidRPr="006E6F52">
          <w:rPr>
            <w:rStyle w:val="Hyperlink"/>
            <w:lang w:val="en-US"/>
          </w:rPr>
          <w:t>https://mina.apache.org/sshd-project/</w:t>
        </w:r>
      </w:hyperlink>
      <w:r>
        <w:rPr>
          <w:lang w:val="en-US"/>
        </w:rPr>
        <w:t xml:space="preserve"> </w:t>
      </w:r>
    </w:p>
  </w:footnote>
  <w:footnote w:id="47">
    <w:p w14:paraId="16DDEB85" w14:textId="77777777" w:rsidR="008907F0" w:rsidRPr="006C0C8E" w:rsidRDefault="008907F0" w:rsidP="008907F0">
      <w:pPr>
        <w:pStyle w:val="FootnoteText"/>
        <w:rPr>
          <w:lang w:val="en-US"/>
        </w:rPr>
      </w:pPr>
      <w:r>
        <w:rPr>
          <w:rStyle w:val="FootnoteReference"/>
        </w:rPr>
        <w:footnoteRef/>
      </w:r>
      <w:r w:rsidRPr="006C0C8E">
        <w:rPr>
          <w:lang w:val="en-US"/>
        </w:rPr>
        <w:t xml:space="preserve"> </w:t>
      </w:r>
      <w:hyperlink r:id="rId35" w:history="1">
        <w:r w:rsidRPr="006E6F52">
          <w:rPr>
            <w:rStyle w:val="Hyperlink"/>
            <w:lang w:val="en-US"/>
          </w:rPr>
          <w:t>https://micrometer.io/</w:t>
        </w:r>
      </w:hyperlink>
      <w:r>
        <w:rPr>
          <w:lang w:val="en-US"/>
        </w:rPr>
        <w:t xml:space="preserve"> </w:t>
      </w:r>
    </w:p>
  </w:footnote>
  <w:footnote w:id="48">
    <w:p w14:paraId="5AA10908" w14:textId="77777777" w:rsidR="008907F0" w:rsidRPr="006C0C8E" w:rsidRDefault="008907F0" w:rsidP="008907F0">
      <w:pPr>
        <w:pStyle w:val="FootnoteText"/>
        <w:rPr>
          <w:lang w:val="en-US"/>
        </w:rPr>
      </w:pPr>
      <w:r>
        <w:rPr>
          <w:rStyle w:val="FootnoteReference"/>
        </w:rPr>
        <w:footnoteRef/>
      </w:r>
      <w:r w:rsidRPr="006C0C8E">
        <w:rPr>
          <w:lang w:val="en-US"/>
        </w:rPr>
        <w:t xml:space="preserve"> </w:t>
      </w:r>
      <w:hyperlink r:id="rId36" w:anchor="/" w:history="1">
        <w:r w:rsidRPr="006E6F52">
          <w:rPr>
            <w:rStyle w:val="Hyperlink"/>
            <w:lang w:val="en-US"/>
          </w:rPr>
          <w:t>https://bytebuddy.net/#/</w:t>
        </w:r>
      </w:hyperlink>
      <w:r>
        <w:rPr>
          <w:lang w:val="en-US"/>
        </w:rPr>
        <w:t xml:space="preserve"> </w:t>
      </w:r>
    </w:p>
  </w:footnote>
  <w:footnote w:id="49">
    <w:p w14:paraId="4585BF15" w14:textId="3EDF23FF" w:rsidR="00A17BE4" w:rsidRPr="00B45228" w:rsidRDefault="00A17BE4">
      <w:pPr>
        <w:pStyle w:val="FootnoteText"/>
        <w:rPr>
          <w:lang w:val="en-US"/>
        </w:rPr>
      </w:pPr>
      <w:r>
        <w:rPr>
          <w:rStyle w:val="FootnoteReference"/>
        </w:rPr>
        <w:footnoteRef/>
      </w:r>
      <w:r w:rsidRPr="00B45228">
        <w:rPr>
          <w:lang w:val="en-US"/>
        </w:rPr>
        <w:t xml:space="preserve"> </w:t>
      </w:r>
      <w:r>
        <w:rPr>
          <w:lang w:val="en-US"/>
        </w:rPr>
        <w:t xml:space="preserve">At a glance, </w:t>
      </w:r>
      <w:r w:rsidRPr="00E315DE">
        <w:rPr>
          <w:rFonts w:ascii="Consolas" w:hAnsi="Consolas"/>
          <w:lang w:val="en-US"/>
        </w:rPr>
        <w:t>TypeTranslator</w:t>
      </w:r>
      <w:r>
        <w:rPr>
          <w:lang w:val="en-US"/>
        </w:rPr>
        <w:t xml:space="preserve"> shall be sufficient, but in some situations, it is convenient that only the required direction must be implemented rather than both. This is in particular true for the machine/platform connectors, which require either direction for different types but usually not both directions. As</w:t>
      </w:r>
      <w:r w:rsidRPr="00665034">
        <w:rPr>
          <w:rFonts w:ascii="Consolas" w:hAnsi="Consolas"/>
          <w:lang w:val="en-US"/>
        </w:rPr>
        <w:t xml:space="preserve"> </w:t>
      </w:r>
      <w:r w:rsidRPr="00E315DE">
        <w:rPr>
          <w:rFonts w:ascii="Consolas" w:hAnsi="Consolas"/>
          <w:lang w:val="en-US"/>
        </w:rPr>
        <w:t>TypeTranslator</w:t>
      </w:r>
      <w:r>
        <w:rPr>
          <w:lang w:val="en-US"/>
        </w:rPr>
        <w:t xml:space="preserve"> inherits from the input/output type translators, it is also possible to use a fully-fledged </w:t>
      </w:r>
      <w:r w:rsidRPr="00E315DE">
        <w:rPr>
          <w:rFonts w:ascii="Consolas" w:hAnsi="Consolas"/>
          <w:lang w:val="en-US"/>
        </w:rPr>
        <w:t>TypeTranslator</w:t>
      </w:r>
      <w:r>
        <w:rPr>
          <w:lang w:val="en-US"/>
        </w:rPr>
        <w:t xml:space="preserve"> in these situations.</w:t>
      </w:r>
    </w:p>
  </w:footnote>
  <w:footnote w:id="50">
    <w:p w14:paraId="22C7D251" w14:textId="77E7149A" w:rsidR="00A17BE4" w:rsidRPr="007D792A" w:rsidRDefault="00A17BE4">
      <w:pPr>
        <w:pStyle w:val="FootnoteText"/>
        <w:rPr>
          <w:lang w:val="en-US"/>
        </w:rPr>
      </w:pPr>
      <w:r>
        <w:rPr>
          <w:rStyle w:val="FootnoteReference"/>
        </w:rPr>
        <w:footnoteRef/>
      </w:r>
      <w:r w:rsidRPr="007D792A">
        <w:rPr>
          <w:lang w:val="en-US"/>
        </w:rPr>
        <w:t xml:space="preserve"> </w:t>
      </w:r>
      <w:hyperlink r:id="rId37" w:history="1">
        <w:r w:rsidRPr="007F6180">
          <w:rPr>
            <w:rStyle w:val="Hyperlink"/>
            <w:lang w:val="en-US"/>
          </w:rPr>
          <w:t>https://developers.google.com/protocol-buffers</w:t>
        </w:r>
      </w:hyperlink>
      <w:r>
        <w:rPr>
          <w:lang w:val="en-US"/>
        </w:rPr>
        <w:t xml:space="preserve"> </w:t>
      </w:r>
    </w:p>
  </w:footnote>
  <w:footnote w:id="51">
    <w:p w14:paraId="6804054F" w14:textId="6AC08821" w:rsidR="00A17BE4" w:rsidRPr="00A537D7" w:rsidRDefault="00A17BE4">
      <w:pPr>
        <w:pStyle w:val="FootnoteText"/>
        <w:rPr>
          <w:lang w:val="en-US"/>
        </w:rPr>
      </w:pPr>
      <w:r>
        <w:rPr>
          <w:rStyle w:val="FootnoteReference"/>
        </w:rPr>
        <w:footnoteRef/>
      </w:r>
      <w:r w:rsidRPr="00A537D7">
        <w:rPr>
          <w:lang w:val="en-US"/>
        </w:rPr>
        <w:t xml:space="preserve"> </w:t>
      </w:r>
      <w:hyperlink r:id="rId38" w:history="1">
        <w:r w:rsidRPr="00F55CEA">
          <w:rPr>
            <w:rStyle w:val="Hyperlink"/>
            <w:lang w:val="en-US"/>
          </w:rPr>
          <w:t>https://netty.io/</w:t>
        </w:r>
      </w:hyperlink>
      <w:r>
        <w:rPr>
          <w:lang w:val="en-US"/>
        </w:rPr>
        <w:t xml:space="preserve"> </w:t>
      </w:r>
    </w:p>
  </w:footnote>
  <w:footnote w:id="52">
    <w:p w14:paraId="76AF068F" w14:textId="6DDB274C" w:rsidR="00A17BE4" w:rsidRPr="00966C4A" w:rsidRDefault="00A17BE4" w:rsidP="005D470E">
      <w:pPr>
        <w:pStyle w:val="FootnoteText"/>
        <w:rPr>
          <w:lang w:val="en-US"/>
        </w:rPr>
      </w:pPr>
      <w:r>
        <w:rPr>
          <w:rStyle w:val="FootnoteReference"/>
        </w:rPr>
        <w:footnoteRef/>
      </w:r>
      <w:r w:rsidRPr="00966C4A">
        <w:rPr>
          <w:lang w:val="en-US"/>
        </w:rPr>
        <w:t xml:space="preserve"> </w:t>
      </w:r>
      <w:r>
        <w:rPr>
          <w:lang w:val="en-US"/>
        </w:rPr>
        <w:t>The ingestion is based on the Spring Default Poller, which is controlled by a fixed delay between message ingestion time slots (translates to a minimum ingestion rate) and a maximum number of messages ingested within a slot (determines a maximum ingestion rate). The effective ingestion rate is within the minimum and maximum ingestion, but subject to an internal congestion control of Spring Cloud Stream.</w:t>
      </w:r>
    </w:p>
  </w:footnote>
  <w:footnote w:id="53">
    <w:p w14:paraId="4CB14E37" w14:textId="02A67765" w:rsidR="00A17BE4" w:rsidRPr="0006519A" w:rsidRDefault="00A17BE4">
      <w:pPr>
        <w:pStyle w:val="FootnoteText"/>
        <w:rPr>
          <w:lang w:val="en-US"/>
        </w:rPr>
      </w:pPr>
      <w:r>
        <w:rPr>
          <w:rStyle w:val="FootnoteReference"/>
        </w:rPr>
        <w:footnoteRef/>
      </w:r>
      <w:r w:rsidRPr="0006519A">
        <w:rPr>
          <w:lang w:val="en-US"/>
        </w:rPr>
        <w:t xml:space="preserve"> </w:t>
      </w:r>
      <w:r>
        <w:rPr>
          <w:lang w:val="en-US"/>
        </w:rPr>
        <w:t xml:space="preserve">Based on the transferred messages in </w:t>
      </w:r>
      <w:r>
        <w:rPr>
          <w:lang w:val="en-US"/>
        </w:rPr>
        <w:fldChar w:fldCharType="begin"/>
      </w:r>
      <w:r>
        <w:rPr>
          <w:lang w:val="en-US"/>
        </w:rPr>
        <w:instrText xml:space="preserve"> REF _Ref65841694 \h </w:instrText>
      </w:r>
      <w:r>
        <w:rPr>
          <w:lang w:val="en-US"/>
        </w:rPr>
      </w:r>
      <w:r>
        <w:rPr>
          <w:lang w:val="en-US"/>
        </w:rPr>
        <w:fldChar w:fldCharType="separate"/>
      </w:r>
      <w:r w:rsidR="00C62E87" w:rsidRPr="003D662E">
        <w:rPr>
          <w:lang w:val="en-US"/>
        </w:rPr>
        <w:t xml:space="preserve">Table </w:t>
      </w:r>
      <w:r w:rsidR="00C62E87">
        <w:rPr>
          <w:noProof/>
          <w:lang w:val="en-US"/>
        </w:rPr>
        <w:t>5</w:t>
      </w:r>
      <w:r>
        <w:rPr>
          <w:lang w:val="en-US"/>
        </w:rPr>
        <w:fldChar w:fldCharType="end"/>
      </w:r>
      <w:r>
        <w:rPr>
          <w:lang w:val="en-US"/>
        </w:rPr>
        <w:t>, this leads to 13.5 GBytes up to 66 GBytes per hour.</w:t>
      </w:r>
    </w:p>
  </w:footnote>
  <w:footnote w:id="54">
    <w:p w14:paraId="1D8675A7" w14:textId="23985742" w:rsidR="00A17BE4" w:rsidRPr="00545B30" w:rsidRDefault="00A17BE4">
      <w:pPr>
        <w:pStyle w:val="FootnoteText"/>
        <w:rPr>
          <w:lang w:val="en-GB"/>
        </w:rPr>
      </w:pPr>
      <w:r>
        <w:rPr>
          <w:rStyle w:val="FootnoteReference"/>
        </w:rPr>
        <w:footnoteRef/>
      </w:r>
      <w:r w:rsidRPr="00545B30">
        <w:rPr>
          <w:lang w:val="en-GB"/>
        </w:rPr>
        <w:t xml:space="preserve"> </w:t>
      </w:r>
      <w:r>
        <w:rPr>
          <w:lang w:val="en-GB"/>
        </w:rPr>
        <w:t>In progress: Integration of direct reading/wi</w:t>
      </w:r>
      <w:r w:rsidR="00BB709E">
        <w:rPr>
          <w:lang w:val="en-GB"/>
        </w:rPr>
        <w:t>r</w:t>
      </w:r>
      <w:r>
        <w:rPr>
          <w:lang w:val="en-GB"/>
        </w:rPr>
        <w:t>ning typed access bypassing the type translators for performance reasons.</w:t>
      </w:r>
    </w:p>
  </w:footnote>
  <w:footnote w:id="55">
    <w:p w14:paraId="40D98995" w14:textId="1FDB5F6E" w:rsidR="00287B6E" w:rsidRPr="00CB053F" w:rsidRDefault="00287B6E" w:rsidP="00287B6E">
      <w:pPr>
        <w:pStyle w:val="FootnoteText"/>
        <w:rPr>
          <w:lang w:val="en-US"/>
        </w:rPr>
      </w:pPr>
      <w:r>
        <w:rPr>
          <w:rStyle w:val="FootnoteReference"/>
        </w:rPr>
        <w:footnoteRef/>
      </w:r>
      <w:r w:rsidRPr="00CB053F">
        <w:rPr>
          <w:lang w:val="en-US"/>
        </w:rPr>
        <w:t xml:space="preserve"> </w:t>
      </w:r>
      <w:r w:rsidR="00490302">
        <w:rPr>
          <w:lang w:val="en-US"/>
        </w:rPr>
        <w:t>´N</w:t>
      </w:r>
      <w:r>
        <w:rPr>
          <w:lang w:val="en-US"/>
        </w:rPr>
        <w:t>ot recommended</w:t>
      </w:r>
      <w:r w:rsidR="00490302">
        <w:rPr>
          <w:lang w:val="en-US"/>
        </w:rPr>
        <w:t xml:space="preserve"> for BaSyx1</w:t>
      </w:r>
      <w:r>
        <w:rPr>
          <w:lang w:val="en-US"/>
        </w:rPr>
        <w:t>, as the insertion and cleanup changes to the submodel cause cause memory overflows and increasing CPU load.</w:t>
      </w:r>
    </w:p>
  </w:footnote>
  <w:footnote w:id="56">
    <w:p w14:paraId="15A1A8CE" w14:textId="7F6FCE1A" w:rsidR="00A17BE4" w:rsidRPr="00146F44" w:rsidRDefault="00A17BE4">
      <w:pPr>
        <w:pStyle w:val="FootnoteText"/>
        <w:rPr>
          <w:lang w:val="en-GB"/>
        </w:rPr>
      </w:pPr>
      <w:r>
        <w:rPr>
          <w:rStyle w:val="FootnoteReference"/>
        </w:rPr>
        <w:footnoteRef/>
      </w:r>
      <w:r w:rsidRPr="00146F44">
        <w:rPr>
          <w:lang w:val="en-GB"/>
        </w:rPr>
        <w:t xml:space="preserve"> </w:t>
      </w:r>
      <w:hyperlink r:id="rId39" w:history="1">
        <w:r w:rsidRPr="00345B3B">
          <w:rPr>
            <w:rStyle w:val="Hyperlink"/>
            <w:lang w:val="en-GB"/>
          </w:rPr>
          <w:t>https://de.wikipedia.org/wiki/Representational_State_Transfer</w:t>
        </w:r>
      </w:hyperlink>
      <w:r>
        <w:rPr>
          <w:lang w:val="en-GB"/>
        </w:rPr>
        <w:t xml:space="preserve"> </w:t>
      </w:r>
    </w:p>
  </w:footnote>
  <w:footnote w:id="57">
    <w:p w14:paraId="14DEA6EA" w14:textId="1BD60B43" w:rsidR="00A17BE4" w:rsidRPr="00146F44" w:rsidRDefault="00A17BE4">
      <w:pPr>
        <w:pStyle w:val="FootnoteText"/>
        <w:rPr>
          <w:lang w:val="en-GB"/>
        </w:rPr>
      </w:pPr>
      <w:r>
        <w:rPr>
          <w:rStyle w:val="FootnoteReference"/>
        </w:rPr>
        <w:footnoteRef/>
      </w:r>
      <w:r w:rsidRPr="00146F44">
        <w:rPr>
          <w:lang w:val="en-GB"/>
        </w:rPr>
        <w:t xml:space="preserve"> </w:t>
      </w:r>
      <w:hyperlink r:id="rId40" w:history="1">
        <w:r w:rsidRPr="00345B3B">
          <w:rPr>
            <w:rStyle w:val="Hyperlink"/>
            <w:lang w:val="en-GB"/>
          </w:rPr>
          <w:t>https://de.wikipedia.org/wiki/WebSocket</w:t>
        </w:r>
      </w:hyperlink>
      <w:r>
        <w:rPr>
          <w:lang w:val="en-GB"/>
        </w:rPr>
        <w:t xml:space="preserve"> </w:t>
      </w:r>
    </w:p>
  </w:footnote>
  <w:footnote w:id="58">
    <w:p w14:paraId="5BBF75C9" w14:textId="02AC3CB0" w:rsidR="00A17BE4" w:rsidRPr="00FA78D0" w:rsidRDefault="00A17BE4">
      <w:pPr>
        <w:pStyle w:val="FootnoteText"/>
        <w:rPr>
          <w:lang w:val="en-GB"/>
        </w:rPr>
      </w:pPr>
      <w:r>
        <w:rPr>
          <w:rStyle w:val="FootnoteReference"/>
        </w:rPr>
        <w:footnoteRef/>
      </w:r>
      <w:r w:rsidRPr="00FA78D0">
        <w:rPr>
          <w:lang w:val="en-GB"/>
        </w:rPr>
        <w:t xml:space="preserve"> </w:t>
      </w:r>
      <w:hyperlink r:id="rId41" w:history="1">
        <w:r w:rsidRPr="00345B3B">
          <w:rPr>
            <w:rStyle w:val="Hyperlink"/>
            <w:lang w:val="en-GB"/>
          </w:rPr>
          <w:t>https://de.wikipedia.org/wiki/Remote_Procedure_Call</w:t>
        </w:r>
      </w:hyperlink>
      <w:r>
        <w:rPr>
          <w:lang w:val="en-GB"/>
        </w:rPr>
        <w:t xml:space="preserve"> </w:t>
      </w:r>
    </w:p>
  </w:footnote>
  <w:footnote w:id="59">
    <w:p w14:paraId="5CD71514" w14:textId="0A84C4F6" w:rsidR="00A17BE4" w:rsidRPr="00FA78D0" w:rsidRDefault="00A17BE4">
      <w:pPr>
        <w:pStyle w:val="FootnoteText"/>
        <w:rPr>
          <w:lang w:val="en-GB"/>
        </w:rPr>
      </w:pPr>
      <w:r>
        <w:rPr>
          <w:rStyle w:val="FootnoteReference"/>
        </w:rPr>
        <w:footnoteRef/>
      </w:r>
      <w:r w:rsidRPr="00FA78D0">
        <w:rPr>
          <w:lang w:val="en-GB"/>
        </w:rPr>
        <w:t xml:space="preserve"> </w:t>
      </w:r>
      <w:hyperlink r:id="rId42" w:history="1">
        <w:r w:rsidRPr="00345B3B">
          <w:rPr>
            <w:rStyle w:val="Hyperlink"/>
            <w:lang w:val="en-GB"/>
          </w:rPr>
          <w:t>https://grpc.io/</w:t>
        </w:r>
      </w:hyperlink>
      <w:r>
        <w:rPr>
          <w:lang w:val="en-GB"/>
        </w:rPr>
        <w:t xml:space="preserve"> </w:t>
      </w:r>
    </w:p>
  </w:footnote>
  <w:footnote w:id="60">
    <w:p w14:paraId="7A109160" w14:textId="77777777" w:rsidR="007629FE" w:rsidRPr="00D62741" w:rsidRDefault="007629FE" w:rsidP="007629FE">
      <w:pPr>
        <w:pStyle w:val="FootnoteText"/>
        <w:rPr>
          <w:lang w:val="en-GB"/>
        </w:rPr>
      </w:pPr>
      <w:r>
        <w:rPr>
          <w:rStyle w:val="FootnoteReference"/>
        </w:rPr>
        <w:footnoteRef/>
      </w:r>
      <w:r w:rsidRPr="00E74E84">
        <w:rPr>
          <w:lang w:val="en-GB"/>
        </w:rPr>
        <w:t xml:space="preserve"> </w:t>
      </w:r>
      <w:r w:rsidRPr="00D62741">
        <w:rPr>
          <w:lang w:val="en-GB"/>
        </w:rPr>
        <w:t>Currently, this folder is specified in the setup information of the service manager. This information could be relocated into the service deployment descriptor in future versions of the platform.</w:t>
      </w:r>
    </w:p>
  </w:footnote>
  <w:footnote w:id="61">
    <w:p w14:paraId="68A618D7" w14:textId="77777777" w:rsidR="007629FE" w:rsidRPr="005736E5" w:rsidRDefault="007629FE" w:rsidP="007629FE">
      <w:pPr>
        <w:pStyle w:val="FootnoteText"/>
        <w:rPr>
          <w:lang w:val="en-GB"/>
        </w:rPr>
      </w:pPr>
      <w:r w:rsidRPr="00D62741">
        <w:rPr>
          <w:rStyle w:val="FootnoteReference"/>
        </w:rPr>
        <w:footnoteRef/>
      </w:r>
      <w:r w:rsidRPr="00D62741">
        <w:rPr>
          <w:lang w:val="en-GB"/>
        </w:rPr>
        <w:t xml:space="preserve"> Relative file names in Windows or Linux notation, separated by : or ; depending on the operating system. Such a file can be created by Maven. Before execution, the file is rewritten to comply with the @ argument file format of Java 9. Thereby, the JARs in the root folder of the archive are added by the service manager to the start of the classpath. If no such file is present, a wildcard classpath is constructed, which may cause accidental class loading conflicts.</w:t>
      </w:r>
    </w:p>
  </w:footnote>
  <w:footnote w:id="62">
    <w:p w14:paraId="2E4D1099" w14:textId="51500A8B" w:rsidR="00A17BE4" w:rsidRPr="00906533" w:rsidRDefault="00A17BE4">
      <w:pPr>
        <w:pStyle w:val="FootnoteText"/>
        <w:rPr>
          <w:lang w:val="en-US"/>
        </w:rPr>
      </w:pPr>
      <w:r>
        <w:rPr>
          <w:rStyle w:val="FootnoteReference"/>
        </w:rPr>
        <w:footnoteRef/>
      </w:r>
      <w:r w:rsidRPr="00906533">
        <w:rPr>
          <w:lang w:val="en-US"/>
        </w:rPr>
        <w:t xml:space="preserve"> </w:t>
      </w:r>
      <w:hyperlink r:id="rId43" w:history="1">
        <w:r w:rsidRPr="005E7262">
          <w:rPr>
            <w:rStyle w:val="Hyperlink"/>
            <w:lang w:val="en-US"/>
          </w:rPr>
          <w:t>https://www.phoenixcontact.com/online/portal/de?uri=pxc-oc-itemdetail:pid=1069208&amp;library=dede&amp;tab=1</w:t>
        </w:r>
      </w:hyperlink>
    </w:p>
  </w:footnote>
  <w:footnote w:id="63">
    <w:p w14:paraId="33EFFE47" w14:textId="77777777" w:rsidR="001E0867" w:rsidRPr="00A332BC" w:rsidRDefault="001E0867" w:rsidP="001E0867">
      <w:pPr>
        <w:pStyle w:val="FootnoteText"/>
        <w:rPr>
          <w:lang w:val="en-US"/>
        </w:rPr>
      </w:pPr>
      <w:r>
        <w:rPr>
          <w:rStyle w:val="FootnoteReference"/>
        </w:rPr>
        <w:footnoteRef/>
      </w:r>
      <w:r w:rsidRPr="00A332BC">
        <w:rPr>
          <w:lang w:val="en-US"/>
        </w:rPr>
        <w:t xml:space="preserve"> </w:t>
      </w:r>
      <w:hyperlink r:id="rId44" w:history="1">
        <w:r w:rsidRPr="00A856FE">
          <w:rPr>
            <w:rStyle w:val="Hyperlink"/>
            <w:lang w:val="en-US"/>
          </w:rPr>
          <w:t>https://kubernetes.io/de/</w:t>
        </w:r>
      </w:hyperlink>
      <w:r>
        <w:rPr>
          <w:lang w:val="en-US"/>
        </w:rPr>
        <w:t xml:space="preserve"> </w:t>
      </w:r>
    </w:p>
  </w:footnote>
  <w:footnote w:id="64">
    <w:p w14:paraId="134B0887" w14:textId="77777777" w:rsidR="00A17BE4" w:rsidRPr="00A332BC" w:rsidRDefault="00A17BE4" w:rsidP="003530B3">
      <w:pPr>
        <w:pStyle w:val="FootnoteText"/>
        <w:rPr>
          <w:lang w:val="en-US"/>
        </w:rPr>
      </w:pPr>
      <w:r>
        <w:rPr>
          <w:rStyle w:val="FootnoteReference"/>
        </w:rPr>
        <w:footnoteRef/>
      </w:r>
      <w:r w:rsidRPr="00A332BC">
        <w:rPr>
          <w:lang w:val="en-US"/>
        </w:rPr>
        <w:t xml:space="preserve"> </w:t>
      </w:r>
      <w:hyperlink r:id="rId45" w:history="1">
        <w:r w:rsidRPr="00A856FE">
          <w:rPr>
            <w:rStyle w:val="Hyperlink"/>
            <w:lang w:val="en-US"/>
          </w:rPr>
          <w:t>https://www.docker.com/</w:t>
        </w:r>
      </w:hyperlink>
      <w:r>
        <w:rPr>
          <w:lang w:val="en-US"/>
        </w:rPr>
        <w:t xml:space="preserve"> </w:t>
      </w:r>
    </w:p>
  </w:footnote>
  <w:footnote w:id="65">
    <w:p w14:paraId="6C2A5A0E" w14:textId="19779F62" w:rsidR="00A17BE4" w:rsidRPr="001E30B4" w:rsidRDefault="00A17BE4">
      <w:pPr>
        <w:pStyle w:val="FootnoteText"/>
        <w:rPr>
          <w:lang w:val="en-US"/>
        </w:rPr>
      </w:pPr>
      <w:r>
        <w:rPr>
          <w:rStyle w:val="FootnoteReference"/>
        </w:rPr>
        <w:footnoteRef/>
      </w:r>
      <w:r w:rsidRPr="001E30B4">
        <w:rPr>
          <w:lang w:val="en-US"/>
        </w:rPr>
        <w:t xml:space="preserve"> </w:t>
      </w:r>
      <w:r w:rsidRPr="00FD0FED">
        <w:rPr>
          <w:lang w:val="en-US"/>
        </w:rPr>
        <w:t xml:space="preserve">The official repository is at </w:t>
      </w:r>
      <w:hyperlink r:id="rId46" w:history="1">
        <w:r w:rsidRPr="00FD0FED">
          <w:rPr>
            <w:rStyle w:val="Hyperlink"/>
            <w:lang w:val="en-US"/>
          </w:rPr>
          <w:t>https://github.com/digitalspider/jlxd</w:t>
        </w:r>
      </w:hyperlink>
      <w:r w:rsidRPr="00FD0FED">
        <w:rPr>
          <w:lang w:val="en-US"/>
        </w:rPr>
        <w:t xml:space="preserve">. However, due to required bugfixes and the need for a deployment to Maven central, which was not provided by the original authors, we rely on a fork of JLXD, which is part of EASy-Producer </w:t>
      </w:r>
      <w:hyperlink r:id="rId47" w:history="1">
        <w:r w:rsidRPr="00FD0FED">
          <w:rPr>
            <w:rStyle w:val="Hyperlink"/>
            <w:lang w:val="en-US"/>
          </w:rPr>
          <w:t>https://github.com/SSEHUB/EASyProducer</w:t>
        </w:r>
      </w:hyperlink>
      <w:r w:rsidRPr="00FD0FED">
        <w:rPr>
          <w:lang w:val="en-US"/>
        </w:rPr>
        <w:t>.</w:t>
      </w:r>
    </w:p>
  </w:footnote>
  <w:footnote w:id="66">
    <w:p w14:paraId="446957E6" w14:textId="77777777" w:rsidR="00A17BE4" w:rsidRPr="00B93E93" w:rsidRDefault="00A17BE4" w:rsidP="00906533">
      <w:pPr>
        <w:pStyle w:val="FootnoteText"/>
        <w:rPr>
          <w:lang w:val="en-GB"/>
        </w:rPr>
      </w:pPr>
      <w:r>
        <w:rPr>
          <w:rStyle w:val="FootnoteReference"/>
        </w:rPr>
        <w:footnoteRef/>
      </w:r>
      <w:r w:rsidRPr="00B93E93">
        <w:rPr>
          <w:lang w:val="en-GB"/>
        </w:rPr>
        <w:t xml:space="preserve"> </w:t>
      </w:r>
      <w:hyperlink r:id="rId48" w:history="1">
        <w:r w:rsidRPr="005E7262">
          <w:rPr>
            <w:rStyle w:val="Hyperlink"/>
            <w:lang w:val="en-GB"/>
          </w:rPr>
          <w:t>http://tdongsi.github.io/blog/2017/04/23/docker-out-of-docker/</w:t>
        </w:r>
      </w:hyperlink>
      <w:r>
        <w:rPr>
          <w:lang w:val="en-GB"/>
        </w:rPr>
        <w:t xml:space="preserve"> </w:t>
      </w:r>
    </w:p>
  </w:footnote>
  <w:footnote w:id="67">
    <w:p w14:paraId="23BB3035" w14:textId="5ACA218D" w:rsidR="00A17BE4" w:rsidRPr="00A332BC" w:rsidRDefault="00A17BE4">
      <w:pPr>
        <w:pStyle w:val="FootnoteText"/>
        <w:rPr>
          <w:lang w:val="en-US"/>
        </w:rPr>
      </w:pPr>
      <w:r>
        <w:rPr>
          <w:rStyle w:val="FootnoteReference"/>
        </w:rPr>
        <w:footnoteRef/>
      </w:r>
      <w:r w:rsidRPr="00A332BC">
        <w:rPr>
          <w:lang w:val="en-US"/>
        </w:rPr>
        <w:t xml:space="preserve"> </w:t>
      </w:r>
      <w:r>
        <w:rPr>
          <w:lang w:val="en-US"/>
        </w:rPr>
        <w:t xml:space="preserve">If possible, the component may rely on change events of the AAS implementation. However, in BaSyx events are currently in realization and, thus, not yet reflected in the AAS abstraction introduced in Section </w:t>
      </w:r>
      <w:r>
        <w:rPr>
          <w:lang w:val="en-US"/>
        </w:rPr>
        <w:fldChar w:fldCharType="begin"/>
      </w:r>
      <w:r>
        <w:rPr>
          <w:lang w:val="en-US"/>
        </w:rPr>
        <w:instrText xml:space="preserve"> REF _Ref58848700 \r \h </w:instrText>
      </w:r>
      <w:r>
        <w:rPr>
          <w:lang w:val="en-US"/>
        </w:rPr>
      </w:r>
      <w:r>
        <w:rPr>
          <w:lang w:val="en-US"/>
        </w:rPr>
        <w:fldChar w:fldCharType="separate"/>
      </w:r>
      <w:r w:rsidR="00C62E87">
        <w:rPr>
          <w:lang w:val="en-US"/>
        </w:rPr>
        <w:t>3.3</w:t>
      </w:r>
      <w:r>
        <w:rPr>
          <w:lang w:val="en-US"/>
        </w:rPr>
        <w:fldChar w:fldCharType="end"/>
      </w:r>
      <w:r>
        <w:rPr>
          <w:lang w:val="en-US"/>
        </w:rPr>
        <w:t>. Thus, the component design shall foresee event-based change notifications as well as (potentially less efficient) polling/scanning of the respective AAS structures.</w:t>
      </w:r>
    </w:p>
  </w:footnote>
  <w:footnote w:id="68">
    <w:p w14:paraId="795F113A" w14:textId="25B158DB" w:rsidR="00A17BE4" w:rsidRPr="00A332BC" w:rsidRDefault="00A17BE4">
      <w:pPr>
        <w:pStyle w:val="FootnoteText"/>
        <w:rPr>
          <w:lang w:val="en-US"/>
        </w:rPr>
      </w:pPr>
      <w:r>
        <w:rPr>
          <w:rStyle w:val="FootnoteReference"/>
        </w:rPr>
        <w:footnoteRef/>
      </w:r>
      <w:r w:rsidRPr="00A332BC">
        <w:rPr>
          <w:lang w:val="en-US"/>
        </w:rPr>
        <w:t xml:space="preserve"> </w:t>
      </w:r>
      <w:r>
        <w:rPr>
          <w:lang w:val="en-US"/>
        </w:rPr>
        <w:t xml:space="preserve">Currently, security and access restriction mechanisms are not (fully) in place in BaSyx and, thus, not reflected in the AAS abstraction introduced in Section </w:t>
      </w:r>
      <w:r>
        <w:rPr>
          <w:lang w:val="en-US"/>
        </w:rPr>
        <w:fldChar w:fldCharType="begin"/>
      </w:r>
      <w:r>
        <w:rPr>
          <w:lang w:val="en-US"/>
        </w:rPr>
        <w:instrText xml:space="preserve"> REF _Ref58848700 \r \h </w:instrText>
      </w:r>
      <w:r>
        <w:rPr>
          <w:lang w:val="en-US"/>
        </w:rPr>
      </w:r>
      <w:r>
        <w:rPr>
          <w:lang w:val="en-US"/>
        </w:rPr>
        <w:fldChar w:fldCharType="separate"/>
      </w:r>
      <w:r w:rsidR="00C62E87">
        <w:rPr>
          <w:lang w:val="en-US"/>
        </w:rPr>
        <w:t>3.3</w:t>
      </w:r>
      <w:r>
        <w:rPr>
          <w:lang w:val="en-US"/>
        </w:rPr>
        <w:fldChar w:fldCharType="end"/>
      </w:r>
      <w:r>
        <w:rPr>
          <w:lang w:val="en-US"/>
        </w:rPr>
        <w:t xml:space="preserve">. </w:t>
      </w:r>
    </w:p>
  </w:footnote>
  <w:footnote w:id="69">
    <w:p w14:paraId="3414F161" w14:textId="1043B977" w:rsidR="00A17BE4" w:rsidRPr="00A67094" w:rsidRDefault="00A17BE4">
      <w:pPr>
        <w:pStyle w:val="FootnoteText"/>
        <w:rPr>
          <w:lang w:val="en-US"/>
        </w:rPr>
      </w:pPr>
      <w:r>
        <w:rPr>
          <w:rStyle w:val="FootnoteReference"/>
        </w:rPr>
        <w:footnoteRef/>
      </w:r>
      <w:r w:rsidRPr="00A67094">
        <w:rPr>
          <w:lang w:val="en-US"/>
        </w:rPr>
        <w:t xml:space="preserve"> </w:t>
      </w:r>
      <w:hyperlink r:id="rId49" w:history="1">
        <w:r w:rsidRPr="00E07EDA">
          <w:rPr>
            <w:rStyle w:val="Hyperlink"/>
            <w:lang w:val="en-US"/>
          </w:rPr>
          <w:t>https://github.com/devicehive</w:t>
        </w:r>
      </w:hyperlink>
    </w:p>
  </w:footnote>
  <w:footnote w:id="70">
    <w:p w14:paraId="5EC32193" w14:textId="6CDE0CC3" w:rsidR="00A17BE4" w:rsidRPr="00A67094" w:rsidRDefault="00A17BE4">
      <w:pPr>
        <w:pStyle w:val="FootnoteText"/>
        <w:rPr>
          <w:lang w:val="en-US"/>
        </w:rPr>
      </w:pPr>
      <w:r>
        <w:rPr>
          <w:rStyle w:val="FootnoteReference"/>
        </w:rPr>
        <w:footnoteRef/>
      </w:r>
      <w:r w:rsidRPr="00A67094">
        <w:rPr>
          <w:lang w:val="en-US"/>
        </w:rPr>
        <w:t xml:space="preserve"> </w:t>
      </w:r>
      <w:hyperlink r:id="rId50" w:history="1">
        <w:r w:rsidRPr="00E07EDA">
          <w:rPr>
            <w:rStyle w:val="Hyperlink"/>
            <w:lang w:val="en-US"/>
          </w:rPr>
          <w:t>https://github.com/thingsboard/thingsboard</w:t>
        </w:r>
      </w:hyperlink>
      <w:r>
        <w:rPr>
          <w:lang w:val="en-US"/>
        </w:rPr>
        <w:t xml:space="preserve"> </w:t>
      </w:r>
    </w:p>
  </w:footnote>
  <w:footnote w:id="71">
    <w:p w14:paraId="48BEAB69" w14:textId="10E550D4" w:rsidR="00A17BE4" w:rsidRPr="00E44BA9" w:rsidRDefault="00A17BE4">
      <w:pPr>
        <w:pStyle w:val="FootnoteText"/>
        <w:rPr>
          <w:lang w:val="en-US"/>
        </w:rPr>
      </w:pPr>
      <w:r>
        <w:rPr>
          <w:rStyle w:val="FootnoteReference"/>
        </w:rPr>
        <w:footnoteRef/>
      </w:r>
      <w:r w:rsidRPr="00E44BA9">
        <w:rPr>
          <w:lang w:val="en-US"/>
        </w:rPr>
        <w:t xml:space="preserve"> </w:t>
      </w:r>
      <w:hyperlink r:id="rId51" w:history="1">
        <w:r w:rsidRPr="00E07EDA">
          <w:rPr>
            <w:rStyle w:val="Hyperlink"/>
            <w:lang w:val="en-US"/>
          </w:rPr>
          <w:t>https://github.com/minio/minio</w:t>
        </w:r>
      </w:hyperlink>
      <w:r>
        <w:rPr>
          <w:lang w:val="en-US"/>
        </w:rPr>
        <w:t xml:space="preserve"> </w:t>
      </w:r>
    </w:p>
  </w:footnote>
  <w:footnote w:id="72">
    <w:p w14:paraId="57B11339" w14:textId="1469AB4B" w:rsidR="00A17BE4" w:rsidRPr="00E44BA9" w:rsidRDefault="00A17BE4">
      <w:pPr>
        <w:pStyle w:val="FootnoteText"/>
        <w:rPr>
          <w:lang w:val="en-US"/>
        </w:rPr>
      </w:pPr>
      <w:r>
        <w:rPr>
          <w:rStyle w:val="FootnoteReference"/>
        </w:rPr>
        <w:footnoteRef/>
      </w:r>
      <w:r w:rsidRPr="00E44BA9">
        <w:rPr>
          <w:lang w:val="en-US"/>
        </w:rPr>
        <w:t xml:space="preserve"> </w:t>
      </w:r>
      <w:hyperlink r:id="rId52" w:history="1">
        <w:r w:rsidRPr="00E07EDA">
          <w:rPr>
            <w:rStyle w:val="Hyperlink"/>
            <w:lang w:val="en-US"/>
          </w:rPr>
          <w:t>https://github.com/openstack/swift</w:t>
        </w:r>
      </w:hyperlink>
      <w:r>
        <w:rPr>
          <w:lang w:val="en-US"/>
        </w:rPr>
        <w:t xml:space="preserve"> </w:t>
      </w:r>
    </w:p>
  </w:footnote>
  <w:footnote w:id="73">
    <w:p w14:paraId="36E2BE19" w14:textId="3616FCDE" w:rsidR="00A17BE4" w:rsidRPr="00D44FA6" w:rsidRDefault="00A17BE4">
      <w:pPr>
        <w:pStyle w:val="FootnoteText"/>
        <w:rPr>
          <w:lang w:val="en-US"/>
        </w:rPr>
      </w:pPr>
      <w:r>
        <w:rPr>
          <w:rStyle w:val="FootnoteReference"/>
        </w:rPr>
        <w:footnoteRef/>
      </w:r>
      <w:r w:rsidRPr="00D44FA6">
        <w:rPr>
          <w:lang w:val="en-US"/>
        </w:rPr>
        <w:t xml:space="preserve"> </w:t>
      </w:r>
      <w:hyperlink r:id="rId53" w:history="1">
        <w:r w:rsidRPr="00E60191">
          <w:rPr>
            <w:rStyle w:val="Hyperlink"/>
            <w:lang w:val="en-US"/>
          </w:rPr>
          <w:t>https://github.com/pambrose/prometheus-proxy</w:t>
        </w:r>
      </w:hyperlink>
      <w:r>
        <w:rPr>
          <w:lang w:val="en-US"/>
        </w:rPr>
        <w:t xml:space="preserve"> </w:t>
      </w:r>
    </w:p>
  </w:footnote>
  <w:footnote w:id="74">
    <w:p w14:paraId="51CD9B38" w14:textId="77777777" w:rsidR="00A17BE4" w:rsidRPr="00816592" w:rsidRDefault="00A17BE4" w:rsidP="00451509">
      <w:pPr>
        <w:pStyle w:val="FootnoteText"/>
        <w:rPr>
          <w:lang w:val="en-US"/>
        </w:rPr>
      </w:pPr>
      <w:r>
        <w:rPr>
          <w:rStyle w:val="FootnoteReference"/>
        </w:rPr>
        <w:footnoteRef/>
      </w:r>
      <w:r w:rsidRPr="00816592">
        <w:rPr>
          <w:lang w:val="en-US"/>
        </w:rPr>
        <w:t xml:space="preserve"> </w:t>
      </w:r>
      <w:hyperlink r:id="rId54" w:history="1">
        <w:r w:rsidRPr="00E60191">
          <w:rPr>
            <w:rStyle w:val="Hyperlink"/>
            <w:lang w:val="en-US"/>
          </w:rPr>
          <w:t>https://github.com/matjaz99/alertmonitor</w:t>
        </w:r>
      </w:hyperlink>
      <w:r>
        <w:rPr>
          <w:lang w:val="en-US"/>
        </w:rPr>
        <w:t xml:space="preserve"> </w:t>
      </w:r>
    </w:p>
  </w:footnote>
  <w:footnote w:id="75">
    <w:p w14:paraId="14810840" w14:textId="61CEC164" w:rsidR="00A17BE4" w:rsidRPr="003A64FA" w:rsidRDefault="00A17BE4">
      <w:pPr>
        <w:pStyle w:val="FootnoteText"/>
        <w:rPr>
          <w:lang w:val="en-US"/>
        </w:rPr>
      </w:pPr>
      <w:r>
        <w:rPr>
          <w:rStyle w:val="FootnoteReference"/>
        </w:rPr>
        <w:footnoteRef/>
      </w:r>
      <w:r w:rsidRPr="003A64FA">
        <w:rPr>
          <w:lang w:val="en-US"/>
        </w:rPr>
        <w:t xml:space="preserve"> </w:t>
      </w:r>
      <w:hyperlink r:id="rId55" w:history="1">
        <w:r w:rsidRPr="00F83E6D">
          <w:rPr>
            <w:rStyle w:val="Hyperlink"/>
            <w:lang w:val="en-US"/>
          </w:rPr>
          <w:t>https://heykodex.com/</w:t>
        </w:r>
      </w:hyperlink>
      <w:r>
        <w:rPr>
          <w:lang w:val="en-US"/>
        </w:rPr>
        <w:t xml:space="preserve">, </w:t>
      </w:r>
      <w:hyperlink r:id="rId56" w:history="1">
        <w:r w:rsidRPr="00F83E6D">
          <w:rPr>
            <w:rStyle w:val="Hyperlink"/>
            <w:lang w:val="en-US"/>
          </w:rPr>
          <w:t>https://github.com/kiprotect/kodex</w:t>
        </w:r>
      </w:hyperlink>
    </w:p>
  </w:footnote>
  <w:footnote w:id="76">
    <w:p w14:paraId="46B5926C" w14:textId="17F71B89" w:rsidR="00A17BE4" w:rsidRPr="00AC213D" w:rsidRDefault="00A17BE4">
      <w:pPr>
        <w:pStyle w:val="FootnoteText"/>
        <w:rPr>
          <w:lang w:val="en-GB"/>
        </w:rPr>
      </w:pPr>
      <w:r>
        <w:rPr>
          <w:rStyle w:val="FootnoteReference"/>
        </w:rPr>
        <w:footnoteRef/>
      </w:r>
      <w:r w:rsidRPr="00AC213D">
        <w:rPr>
          <w:lang w:val="en-GB"/>
        </w:rPr>
        <w:t xml:space="preserve"> </w:t>
      </w:r>
      <w:hyperlink r:id="rId57" w:history="1">
        <w:r w:rsidRPr="00C51C52">
          <w:rPr>
            <w:rStyle w:val="Hyperlink"/>
            <w:lang w:val="en-GB"/>
          </w:rPr>
          <w:t>https://zxing.org/w/decode.jspx</w:t>
        </w:r>
      </w:hyperlink>
      <w:r>
        <w:rPr>
          <w:lang w:val="en-GB"/>
        </w:rPr>
        <w:t xml:space="preserve"> </w:t>
      </w:r>
    </w:p>
  </w:footnote>
  <w:footnote w:id="77">
    <w:p w14:paraId="521FAC89" w14:textId="3D0B2DCE" w:rsidR="00A17BE4" w:rsidRPr="00AC213D" w:rsidRDefault="00A17BE4">
      <w:pPr>
        <w:pStyle w:val="FootnoteText"/>
        <w:rPr>
          <w:lang w:val="en-GB"/>
        </w:rPr>
      </w:pPr>
      <w:r>
        <w:rPr>
          <w:rStyle w:val="FootnoteReference"/>
        </w:rPr>
        <w:footnoteRef/>
      </w:r>
      <w:r w:rsidRPr="00AC213D">
        <w:rPr>
          <w:lang w:val="en-GB"/>
        </w:rPr>
        <w:t xml:space="preserve"> </w:t>
      </w:r>
      <w:hyperlink r:id="rId58" w:history="1">
        <w:r w:rsidRPr="00C51C52">
          <w:rPr>
            <w:rStyle w:val="Hyperlink"/>
            <w:lang w:val="en-GB"/>
          </w:rPr>
          <w:t>https://pypi.org/project/pyzbar/</w:t>
        </w:r>
      </w:hyperlink>
      <w:r>
        <w:rPr>
          <w:lang w:val="en-GB"/>
        </w:rPr>
        <w:t xml:space="preserve"> </w:t>
      </w:r>
    </w:p>
  </w:footnote>
  <w:footnote w:id="78">
    <w:p w14:paraId="4BF342F1" w14:textId="0467FD7F" w:rsidR="00A17BE4" w:rsidRPr="00DE5C88" w:rsidRDefault="00A17BE4">
      <w:pPr>
        <w:pStyle w:val="FootnoteText"/>
        <w:rPr>
          <w:lang w:val="en-GB"/>
        </w:rPr>
      </w:pPr>
      <w:r>
        <w:rPr>
          <w:rStyle w:val="FootnoteReference"/>
        </w:rPr>
        <w:footnoteRef/>
      </w:r>
      <w:r w:rsidRPr="00DE5C88">
        <w:rPr>
          <w:lang w:val="en-GB"/>
        </w:rPr>
        <w:t xml:space="preserve"> </w:t>
      </w:r>
      <w:hyperlink r:id="rId59" w:history="1">
        <w:r w:rsidRPr="002553DC">
          <w:rPr>
            <w:rStyle w:val="Hyperlink"/>
            <w:lang w:val="en-GB"/>
          </w:rPr>
          <w:t>https://flower.dev/</w:t>
        </w:r>
      </w:hyperlink>
      <w:r>
        <w:rPr>
          <w:lang w:val="en-GB"/>
        </w:rPr>
        <w:t xml:space="preserve"> </w:t>
      </w:r>
    </w:p>
  </w:footnote>
  <w:footnote w:id="79">
    <w:p w14:paraId="0D4FC75D" w14:textId="43452EB7" w:rsidR="00A17BE4" w:rsidRPr="001A4D88" w:rsidRDefault="00A17BE4">
      <w:pPr>
        <w:pStyle w:val="FootnoteText"/>
        <w:rPr>
          <w:lang w:val="en-GB"/>
        </w:rPr>
      </w:pPr>
      <w:r>
        <w:rPr>
          <w:rStyle w:val="FootnoteReference"/>
        </w:rPr>
        <w:footnoteRef/>
      </w:r>
      <w:r w:rsidRPr="001A4D88">
        <w:rPr>
          <w:lang w:val="en-GB"/>
        </w:rPr>
        <w:t xml:space="preserve"> </w:t>
      </w:r>
      <w:hyperlink r:id="rId60" w:history="1">
        <w:r w:rsidRPr="009165E9">
          <w:rPr>
            <w:rStyle w:val="Hyperlink"/>
            <w:lang w:val="en-GB"/>
          </w:rPr>
          <w:t>https://mip-technology.de/</w:t>
        </w:r>
      </w:hyperlink>
      <w:r>
        <w:rPr>
          <w:lang w:val="en-GB"/>
        </w:rPr>
        <w:t xml:space="preserve"> </w:t>
      </w:r>
    </w:p>
  </w:footnote>
  <w:footnote w:id="80">
    <w:p w14:paraId="408040AB" w14:textId="7184777E" w:rsidR="00A17BE4" w:rsidRPr="006E6C51" w:rsidRDefault="00A17BE4">
      <w:pPr>
        <w:pStyle w:val="FootnoteText"/>
        <w:rPr>
          <w:lang w:val="en-US"/>
        </w:rPr>
      </w:pPr>
      <w:r>
        <w:rPr>
          <w:rStyle w:val="FootnoteReference"/>
        </w:rPr>
        <w:footnoteRef/>
      </w:r>
      <w:r w:rsidRPr="006E6C51">
        <w:rPr>
          <w:lang w:val="en-US"/>
        </w:rPr>
        <w:t xml:space="preserve"> </w:t>
      </w:r>
      <w:r>
        <w:rPr>
          <w:lang w:val="en-US"/>
        </w:rPr>
        <w:t>Currently it seems that BaSyx allows only a single snapshot per run. This may change in future versions.</w:t>
      </w:r>
    </w:p>
  </w:footnote>
  <w:footnote w:id="81">
    <w:p w14:paraId="7A944261" w14:textId="0D5C9860" w:rsidR="00A17BE4" w:rsidRPr="006E6C51" w:rsidRDefault="00A17BE4">
      <w:pPr>
        <w:pStyle w:val="FootnoteText"/>
        <w:rPr>
          <w:lang w:val="en-US"/>
        </w:rPr>
      </w:pPr>
      <w:r>
        <w:rPr>
          <w:rStyle w:val="FootnoteReference"/>
        </w:rPr>
        <w:footnoteRef/>
      </w:r>
      <w:r w:rsidRPr="006E6C51">
        <w:rPr>
          <w:lang w:val="en-US"/>
        </w:rPr>
        <w:t xml:space="preserve"> </w:t>
      </w:r>
      <w:hyperlink r:id="rId61" w:history="1">
        <w:r w:rsidRPr="006E6C51">
          <w:rPr>
            <w:rStyle w:val="Hyperlink"/>
            <w:lang w:val="en-US"/>
          </w:rPr>
          <w:t>https://www.plattform-i40.de/IP/Redaktion/DE/Newsletter/2019/Ausgabe21/2019-21-Praxisbeispiel2.html</w:t>
        </w:r>
      </w:hyperlink>
      <w:r w:rsidRPr="006E6C51">
        <w:rPr>
          <w:lang w:val="en-US"/>
        </w:rPr>
        <w:t xml:space="preserve"> tes</w:t>
      </w:r>
      <w:r>
        <w:rPr>
          <w:lang w:val="en-US"/>
        </w:rPr>
        <w:t xml:space="preserve">ted with version </w:t>
      </w:r>
      <w:r w:rsidRPr="006E6C51">
        <w:rPr>
          <w:lang w:val="en-US"/>
        </w:rPr>
        <w:t>2021-08-17.alpha</w:t>
      </w:r>
      <w:r>
        <w:rPr>
          <w:lang w:val="en-US"/>
        </w:rPr>
        <w:t>.</w:t>
      </w:r>
    </w:p>
  </w:footnote>
  <w:footnote w:id="82">
    <w:p w14:paraId="754D043D" w14:textId="372EEC23" w:rsidR="00A17BE4" w:rsidRPr="007F6C8E" w:rsidRDefault="00A17BE4">
      <w:pPr>
        <w:pStyle w:val="FootnoteText"/>
        <w:rPr>
          <w:lang w:val="en-US"/>
        </w:rPr>
      </w:pPr>
      <w:r>
        <w:rPr>
          <w:rStyle w:val="FootnoteReference"/>
        </w:rPr>
        <w:footnoteRef/>
      </w:r>
      <w:r w:rsidRPr="007F6C8E">
        <w:rPr>
          <w:lang w:val="en-US"/>
        </w:rPr>
        <w:t xml:space="preserve"> </w:t>
      </w:r>
      <w:hyperlink r:id="rId62" w:history="1">
        <w:r w:rsidRPr="007A16C9">
          <w:rPr>
            <w:rStyle w:val="Hyperlink"/>
            <w:lang w:val="en-US"/>
          </w:rPr>
          <w:t>https://help.sonatype.com/repomanager3/product-information/download</w:t>
        </w:r>
      </w:hyperlink>
      <w:r>
        <w:rPr>
          <w:lang w:val="en-US"/>
        </w:rPr>
        <w:t xml:space="preserve"> </w:t>
      </w:r>
    </w:p>
  </w:footnote>
  <w:footnote w:id="83">
    <w:p w14:paraId="2DD0AC51" w14:textId="1C8748EC" w:rsidR="00A17BE4" w:rsidRPr="007F6C8E" w:rsidRDefault="00A17BE4">
      <w:pPr>
        <w:pStyle w:val="FootnoteText"/>
        <w:rPr>
          <w:lang w:val="en-US"/>
        </w:rPr>
      </w:pPr>
      <w:r>
        <w:rPr>
          <w:rStyle w:val="FootnoteReference"/>
        </w:rPr>
        <w:footnoteRef/>
      </w:r>
      <w:r w:rsidRPr="007F6C8E">
        <w:rPr>
          <w:lang w:val="en-US"/>
        </w:rPr>
        <w:t xml:space="preserve"> </w:t>
      </w:r>
      <w:hyperlink r:id="rId63" w:history="1">
        <w:r w:rsidRPr="007A16C9">
          <w:rPr>
            <w:rStyle w:val="Hyperlink"/>
            <w:lang w:val="en-US"/>
          </w:rPr>
          <w:t>https://jfrog.com/artifactory</w:t>
        </w:r>
      </w:hyperlink>
      <w:r>
        <w:rPr>
          <w:lang w:val="en-US"/>
        </w:rPr>
        <w:t xml:space="preserve"> </w:t>
      </w:r>
    </w:p>
  </w:footnote>
  <w:footnote w:id="84">
    <w:p w14:paraId="48C9B1D6" w14:textId="4CDB80E5" w:rsidR="00A17BE4" w:rsidRPr="00002168" w:rsidRDefault="00A17BE4">
      <w:pPr>
        <w:pStyle w:val="FootnoteText"/>
        <w:rPr>
          <w:lang w:val="en-US"/>
        </w:rPr>
      </w:pPr>
      <w:r>
        <w:rPr>
          <w:rStyle w:val="FootnoteReference"/>
        </w:rPr>
        <w:footnoteRef/>
      </w:r>
      <w:r w:rsidRPr="00002168">
        <w:rPr>
          <w:lang w:val="en-GB"/>
        </w:rPr>
        <w:t xml:space="preserve"> </w:t>
      </w:r>
      <w:hyperlink r:id="rId64" w:history="1">
        <w:r w:rsidRPr="00002168">
          <w:rPr>
            <w:rStyle w:val="Hyperlink"/>
            <w:lang w:val="en-US"/>
          </w:rPr>
          <w:t>https://mokkapps.de/blog/how-to-build-an-angular-app-once-and-deploy-it-to-multiple-environments/</w:t>
        </w:r>
      </w:hyperlink>
      <w:r w:rsidRPr="00002168">
        <w:rPr>
          <w:lang w:val="en-US"/>
        </w:rPr>
        <w:t xml:space="preserve"> </w:t>
      </w:r>
    </w:p>
  </w:footnote>
  <w:footnote w:id="85">
    <w:p w14:paraId="2B2F9AE7" w14:textId="130D6E53" w:rsidR="00A17BE4" w:rsidRPr="00186891" w:rsidRDefault="00A17BE4">
      <w:pPr>
        <w:pStyle w:val="FootnoteText"/>
        <w:rPr>
          <w:lang w:val="en-GB"/>
        </w:rPr>
      </w:pPr>
      <w:r>
        <w:rPr>
          <w:rStyle w:val="FootnoteReference"/>
        </w:rPr>
        <w:footnoteRef/>
      </w:r>
      <w:r w:rsidRPr="00186891">
        <w:rPr>
          <w:lang w:val="en-GB"/>
        </w:rPr>
        <w:t xml:space="preserve"> https://de.wikipedia.org/wiki/Cross-Origin_Resource_Sharing</w:t>
      </w:r>
    </w:p>
  </w:footnote>
  <w:footnote w:id="86">
    <w:p w14:paraId="5C9FD626" w14:textId="77777777" w:rsidR="00A17BE4" w:rsidRPr="00AF0A23" w:rsidRDefault="00A17BE4" w:rsidP="00B14477">
      <w:pPr>
        <w:pStyle w:val="FootnoteText"/>
        <w:rPr>
          <w:lang w:val="en-GB"/>
        </w:rPr>
      </w:pPr>
      <w:r>
        <w:rPr>
          <w:rStyle w:val="FootnoteReference"/>
        </w:rPr>
        <w:footnoteRef/>
      </w:r>
      <w:r w:rsidRPr="00AF0A23">
        <w:rPr>
          <w:lang w:val="en-GB"/>
        </w:rPr>
        <w:t xml:space="preserve"> </w:t>
      </w:r>
      <w:r w:rsidRPr="00D7567C">
        <w:rPr>
          <w:lang w:val="en-GB"/>
        </w:rPr>
        <w:t>For legacy reasons, the file name endings in some examples or generated implementation temples may look like YAML files. The mocking implementation of a connector actually looks for “.yml” and “.json”.</w:t>
      </w:r>
    </w:p>
  </w:footnote>
  <w:footnote w:id="87">
    <w:p w14:paraId="7B2B243B" w14:textId="431575AA" w:rsidR="00A17BE4" w:rsidRPr="00A37166" w:rsidRDefault="00A17BE4">
      <w:pPr>
        <w:pStyle w:val="FootnoteText"/>
        <w:rPr>
          <w:lang w:val="en-GB"/>
        </w:rPr>
      </w:pPr>
      <w:r>
        <w:rPr>
          <w:rStyle w:val="FootnoteReference"/>
        </w:rPr>
        <w:footnoteRef/>
      </w:r>
      <w:r w:rsidRPr="00A37166">
        <w:rPr>
          <w:lang w:val="en-GB"/>
        </w:rPr>
        <w:t xml:space="preserve"> </w:t>
      </w:r>
      <w:hyperlink r:id="rId65" w:history="1">
        <w:r w:rsidRPr="00510721">
          <w:rPr>
            <w:rStyle w:val="Hyperlink"/>
            <w:lang w:val="en-GB"/>
          </w:rPr>
          <w:t>https://github.com/kiprotect/hyper</w:t>
        </w:r>
      </w:hyperlink>
    </w:p>
  </w:footnote>
  <w:footnote w:id="88">
    <w:p w14:paraId="6F4DD461" w14:textId="04D825D9" w:rsidR="00A17BE4" w:rsidRPr="00A65A3C" w:rsidRDefault="00A17BE4">
      <w:pPr>
        <w:pStyle w:val="FootnoteText"/>
        <w:rPr>
          <w:lang w:val="en-US"/>
        </w:rPr>
      </w:pPr>
      <w:r>
        <w:rPr>
          <w:rStyle w:val="FootnoteReference"/>
        </w:rPr>
        <w:footnoteRef/>
      </w:r>
      <w:r w:rsidRPr="00A65A3C">
        <w:rPr>
          <w:lang w:val="en-US"/>
        </w:rPr>
        <w:t xml:space="preserve"> </w:t>
      </w:r>
      <w:r>
        <w:rPr>
          <w:lang w:val="en-US"/>
        </w:rPr>
        <w:t xml:space="preserve">Frozen elements cannot be modified outside the defining IVML project. Only frozen elements can be instantiated before runtime, while the remaining elements may be frozen later or remain changeable for runtime adaptation. The </w:t>
      </w:r>
      <w:r w:rsidRPr="00A65A3C">
        <w:rPr>
          <w:rFonts w:ascii="Consolas" w:hAnsi="Consolas"/>
          <w:lang w:val="en-US"/>
        </w:rPr>
        <w:t>MetaConcepts</w:t>
      </w:r>
      <w:r>
        <w:rPr>
          <w:lang w:val="en-US"/>
        </w:rPr>
        <w:t xml:space="preserve"> model defines mechanisms to conditionally control the freezing and also the </w:t>
      </w:r>
      <w:r w:rsidRPr="00A65A3C">
        <w:rPr>
          <w:rFonts w:ascii="Consolas" w:hAnsi="Consolas"/>
          <w:lang w:val="en-US"/>
        </w:rPr>
        <w:t>CReversibleProperty</w:t>
      </w:r>
      <w:r>
        <w:rPr>
          <w:lang w:val="en-US"/>
        </w:rPr>
        <w:t>, which explicitly re-defines its value to remain unfrozen.</w:t>
      </w:r>
    </w:p>
  </w:footnote>
  <w:footnote w:id="89">
    <w:p w14:paraId="2B67369F" w14:textId="2219B873" w:rsidR="00A17BE4" w:rsidRPr="00CC10B9" w:rsidRDefault="00A17BE4">
      <w:pPr>
        <w:pStyle w:val="FootnoteText"/>
        <w:rPr>
          <w:lang w:val="en-GB"/>
        </w:rPr>
      </w:pPr>
      <w:r>
        <w:rPr>
          <w:rStyle w:val="FootnoteReference"/>
        </w:rPr>
        <w:footnoteRef/>
      </w:r>
      <w:r w:rsidRPr="00CC10B9">
        <w:rPr>
          <w:lang w:val="en-GB"/>
        </w:rPr>
        <w:t xml:space="preserve"> </w:t>
      </w:r>
      <w:r>
        <w:rPr>
          <w:lang w:val="en-GB"/>
        </w:rPr>
        <w:t>We illustrate the example as a single IVML project file. A managed platform configuration separates the parts into technical setup, (all) types, (all services) and individual files per application and mesh, each with own freeze blocks, and ties parts and pieces into a single platform configuration through imports. Essentially, a managed platform configuration is semantically the same as a single file but easier to handle for the platform.</w:t>
      </w:r>
    </w:p>
  </w:footnote>
  <w:footnote w:id="90">
    <w:p w14:paraId="5C677045" w14:textId="4EBCB979" w:rsidR="00A17BE4" w:rsidRPr="000F3218" w:rsidRDefault="00A17BE4">
      <w:pPr>
        <w:pStyle w:val="FootnoteText"/>
        <w:rPr>
          <w:lang w:val="en-GB"/>
        </w:rPr>
      </w:pPr>
      <w:r w:rsidRPr="00622CDE">
        <w:rPr>
          <w:rStyle w:val="FootnoteReference"/>
        </w:rPr>
        <w:footnoteRef/>
      </w:r>
      <w:r w:rsidRPr="00622CDE">
        <w:rPr>
          <w:lang w:val="en-GB"/>
        </w:rPr>
        <w:t xml:space="preserve"> Depending on the naming, the </w:t>
      </w:r>
      <w:r w:rsidRPr="00622CDE">
        <w:rPr>
          <w:lang w:val="en-US"/>
        </w:rPr>
        <w:t>prefix may be adjusted deliberately for a more “speaking” name.</w:t>
      </w:r>
    </w:p>
  </w:footnote>
  <w:footnote w:id="91">
    <w:p w14:paraId="789E1905" w14:textId="49D16859" w:rsidR="00A17BE4" w:rsidRPr="00805568" w:rsidRDefault="00A17BE4">
      <w:pPr>
        <w:pStyle w:val="FootnoteText"/>
        <w:rPr>
          <w:lang w:val="en-GB"/>
        </w:rPr>
      </w:pPr>
      <w:r>
        <w:rPr>
          <w:rStyle w:val="FootnoteReference"/>
        </w:rPr>
        <w:footnoteRef/>
      </w:r>
      <w:r w:rsidRPr="00805568">
        <w:rPr>
          <w:lang w:val="en-GB"/>
        </w:rPr>
        <w:t xml:space="preserve"> </w:t>
      </w:r>
      <w:r>
        <w:rPr>
          <w:lang w:val="en-GB"/>
        </w:rPr>
        <w:t>We will try to resolve that by renaming the respective fields in the model. This may have impact on examples, existing application configurations and the documentation.</w:t>
      </w:r>
    </w:p>
  </w:footnote>
  <w:footnote w:id="92">
    <w:p w14:paraId="31266992" w14:textId="0A0A9CA6" w:rsidR="00A17BE4" w:rsidRPr="00F35E26" w:rsidRDefault="00A17BE4">
      <w:pPr>
        <w:pStyle w:val="FootnoteText"/>
        <w:rPr>
          <w:lang w:val="en-GB"/>
        </w:rPr>
      </w:pPr>
      <w:r>
        <w:rPr>
          <w:rStyle w:val="FootnoteReference"/>
        </w:rPr>
        <w:footnoteRef/>
      </w:r>
      <w:r w:rsidRPr="00F35E26">
        <w:rPr>
          <w:lang w:val="en-GB"/>
        </w:rPr>
        <w:t xml:space="preserve"> </w:t>
      </w:r>
      <w:hyperlink r:id="rId66" w:history="1">
        <w:r w:rsidRPr="00184684">
          <w:rPr>
            <w:rStyle w:val="Hyperlink"/>
            <w:lang w:val="en-GB"/>
          </w:rPr>
          <w:t>https://reference.opcfoundation.org/TMC/v200/docs/8.1</w:t>
        </w:r>
      </w:hyperlink>
      <w:r>
        <w:rPr>
          <w:lang w:val="en-GB"/>
        </w:rPr>
        <w:t xml:space="preserve"> </w:t>
      </w:r>
    </w:p>
  </w:footnote>
  <w:footnote w:id="93">
    <w:p w14:paraId="3A5AD658" w14:textId="6771283A" w:rsidR="00A17BE4" w:rsidRPr="00031E18" w:rsidRDefault="00A17BE4">
      <w:pPr>
        <w:pStyle w:val="FootnoteText"/>
        <w:rPr>
          <w:lang w:val="en-GB"/>
        </w:rPr>
      </w:pPr>
      <w:r>
        <w:rPr>
          <w:rStyle w:val="FootnoteReference"/>
        </w:rPr>
        <w:footnoteRef/>
      </w:r>
      <w:r w:rsidRPr="00031E18">
        <w:rPr>
          <w:lang w:val="en-GB"/>
        </w:rPr>
        <w:t xml:space="preserve"> </w:t>
      </w:r>
      <w:r>
        <w:rPr>
          <w:lang w:val="en-GB"/>
        </w:rPr>
        <w:t>EASy-Producer separates the description of modelling elements from the definition of the modelling elements so that multiple languages can be supported. By default, all modelling elements are described in English language.</w:t>
      </w:r>
    </w:p>
  </w:footnote>
  <w:footnote w:id="94">
    <w:p w14:paraId="01E8FF78" w14:textId="5E967741" w:rsidR="00A17BE4" w:rsidRPr="00A7653E" w:rsidRDefault="00A17BE4">
      <w:pPr>
        <w:pStyle w:val="FootnoteText"/>
        <w:rPr>
          <w:lang w:val="en-GB"/>
        </w:rPr>
      </w:pPr>
      <w:r w:rsidRPr="00DC7D88">
        <w:rPr>
          <w:rStyle w:val="FootnoteReference"/>
        </w:rPr>
        <w:footnoteRef/>
      </w:r>
      <w:r w:rsidRPr="00DC7D88">
        <w:rPr>
          <w:lang w:val="en-GB"/>
        </w:rPr>
        <w:t xml:space="preserve"> To allow for service implementations that are not based on the basic implementation, the default values of the service parameters are set after the instantiation of the service through the reconfiguration operation, i.e., the parameter values are not available during the execution of a constructors but shortly after, usually when the first data arrives for processing.</w:t>
      </w:r>
    </w:p>
  </w:footnote>
  <w:footnote w:id="95">
    <w:p w14:paraId="4ACAE021" w14:textId="6BA26765" w:rsidR="00A17BE4" w:rsidRPr="005E6028" w:rsidRDefault="00A17BE4">
      <w:pPr>
        <w:pStyle w:val="FootnoteText"/>
        <w:rPr>
          <w:lang w:val="en-GB"/>
        </w:rPr>
      </w:pPr>
      <w:r>
        <w:rPr>
          <w:rStyle w:val="FootnoteReference"/>
        </w:rPr>
        <w:footnoteRef/>
      </w:r>
      <w:r w:rsidRPr="005E6028">
        <w:rPr>
          <w:lang w:val="en-GB"/>
        </w:rPr>
        <w:t xml:space="preserve"> </w:t>
      </w:r>
      <w:r>
        <w:rPr>
          <w:lang w:val="en-GB"/>
        </w:rPr>
        <w:t xml:space="preserve">Please note that this requires freezing the variable, cf., Section </w:t>
      </w:r>
      <w:r>
        <w:rPr>
          <w:lang w:val="en-GB"/>
        </w:rPr>
        <w:fldChar w:fldCharType="begin"/>
      </w:r>
      <w:r>
        <w:rPr>
          <w:lang w:val="en-GB"/>
        </w:rPr>
        <w:instrText xml:space="preserve"> REF _Ref133572362 \r \h </w:instrText>
      </w:r>
      <w:r>
        <w:rPr>
          <w:lang w:val="en-GB"/>
        </w:rPr>
      </w:r>
      <w:r>
        <w:rPr>
          <w:lang w:val="en-GB"/>
        </w:rPr>
        <w:fldChar w:fldCharType="separate"/>
      </w:r>
      <w:r w:rsidR="00C62E87">
        <w:rPr>
          <w:lang w:val="en-GB"/>
        </w:rPr>
        <w:t>7.5</w:t>
      </w:r>
      <w:r>
        <w:rPr>
          <w:lang w:val="en-GB"/>
        </w:rPr>
        <w:fldChar w:fldCharType="end"/>
      </w:r>
      <w:r>
        <w:rPr>
          <w:lang w:val="en-GB"/>
        </w:rPr>
        <w:t>.</w:t>
      </w:r>
    </w:p>
  </w:footnote>
  <w:footnote w:id="96">
    <w:p w14:paraId="6DB90526" w14:textId="77777777" w:rsidR="00A17BE4" w:rsidRPr="003E5BB1" w:rsidRDefault="00A17BE4" w:rsidP="00505128">
      <w:pPr>
        <w:pStyle w:val="FootnoteText"/>
        <w:rPr>
          <w:lang w:val="en-US"/>
        </w:rPr>
      </w:pPr>
      <w:r>
        <w:rPr>
          <w:rStyle w:val="FootnoteReference"/>
        </w:rPr>
        <w:footnoteRef/>
      </w:r>
      <w:r w:rsidRPr="003E5BB1">
        <w:rPr>
          <w:lang w:val="en-US"/>
        </w:rPr>
        <w:t xml:space="preserve"> </w:t>
      </w:r>
      <w:hyperlink r:id="rId67" w:history="1">
        <w:r w:rsidRPr="00C80F0B">
          <w:rPr>
            <w:rStyle w:val="Hyperlink"/>
            <w:lang w:val="en-US"/>
          </w:rPr>
          <w:t>https://github.com/iip-ecosphere/platform/tree/main/platform/examples</w:t>
        </w:r>
      </w:hyperlink>
      <w:r>
        <w:rPr>
          <w:lang w:val="en-US"/>
        </w:rPr>
        <w:t xml:space="preserve"> </w:t>
      </w:r>
    </w:p>
  </w:footnote>
  <w:footnote w:id="97">
    <w:p w14:paraId="19BA32E6" w14:textId="3A0BA282" w:rsidR="00A17BE4" w:rsidRPr="00C11DA9" w:rsidRDefault="00A17BE4" w:rsidP="00ED7DCF">
      <w:pPr>
        <w:pStyle w:val="FootnoteText"/>
        <w:rPr>
          <w:lang w:val="en-US"/>
        </w:rPr>
      </w:pPr>
      <w:r w:rsidRPr="00DA6A70">
        <w:rPr>
          <w:rStyle w:val="FootnoteReference"/>
        </w:rPr>
        <w:footnoteRef/>
      </w:r>
      <w:r w:rsidRPr="00DA6A70">
        <w:rPr>
          <w:lang w:val="en-US"/>
        </w:rPr>
        <w:t xml:space="preserve"> Woodworking is not really related to the aims of </w:t>
      </w:r>
      <w:r>
        <w:rPr>
          <w:lang w:val="en-US"/>
        </w:rPr>
        <w:t>our work</w:t>
      </w:r>
      <w:r w:rsidRPr="00DA6A70">
        <w:rPr>
          <w:lang w:val="en-US"/>
        </w:rPr>
        <w:t>, but it was the first one that we identified as potential candidate in the UMATI test server and that was reasonable large but also not too large to be turned into an IVML model (automated work in this direction is planned for the next release).</w:t>
      </w:r>
    </w:p>
  </w:footnote>
  <w:footnote w:id="98">
    <w:p w14:paraId="65A7E63F" w14:textId="5F27DB91" w:rsidR="00A17BE4" w:rsidRPr="004D723A" w:rsidRDefault="00A17BE4">
      <w:pPr>
        <w:pStyle w:val="FootnoteText"/>
        <w:rPr>
          <w:lang w:val="en-US"/>
        </w:rPr>
      </w:pPr>
      <w:r>
        <w:rPr>
          <w:rStyle w:val="FootnoteReference"/>
        </w:rPr>
        <w:footnoteRef/>
      </w:r>
      <w:r w:rsidRPr="004D723A">
        <w:rPr>
          <w:lang w:val="en-US"/>
        </w:rPr>
        <w:t xml:space="preserve"> </w:t>
      </w:r>
      <w:hyperlink r:id="rId68" w:history="1">
        <w:r w:rsidRPr="00C80F0B">
          <w:rPr>
            <w:rStyle w:val="Hyperlink"/>
            <w:lang w:val="en-US"/>
          </w:rPr>
          <w:t>https://github.com/iip-ecosphere/platform/tree/main/platform/tools</w:t>
        </w:r>
      </w:hyperlink>
      <w:r>
        <w:rPr>
          <w:lang w:val="en-US"/>
        </w:rPr>
        <w:t xml:space="preserve"> </w:t>
      </w:r>
    </w:p>
  </w:footnote>
  <w:footnote w:id="99">
    <w:p w14:paraId="2B1DAFED" w14:textId="35C1BCA2" w:rsidR="00A17BE4" w:rsidRPr="002D400D" w:rsidRDefault="00A17BE4">
      <w:pPr>
        <w:pStyle w:val="FootnoteText"/>
        <w:rPr>
          <w:lang w:val="en-GB"/>
        </w:rPr>
      </w:pPr>
      <w:r>
        <w:rPr>
          <w:rStyle w:val="FootnoteReference"/>
        </w:rPr>
        <w:footnoteRef/>
      </w:r>
      <w:r w:rsidRPr="002D400D">
        <w:rPr>
          <w:lang w:val="en-GB"/>
        </w:rPr>
        <w:t xml:space="preserve"> </w:t>
      </w:r>
      <w:r>
        <w:rPr>
          <w:lang w:val="en-GB"/>
        </w:rPr>
        <w:t xml:space="preserve">See </w:t>
      </w:r>
      <w:r w:rsidRPr="002F4317">
        <w:rPr>
          <w:rFonts w:ascii="Consolas" w:hAnsi="Consolas"/>
          <w:lang w:val="en-GB"/>
        </w:rPr>
        <w:t>examples/examples.emo23</w:t>
      </w:r>
      <w:r>
        <w:rPr>
          <w:lang w:val="en-GB"/>
        </w:rPr>
        <w:t xml:space="preserve"> in github as a blueprint.</w:t>
      </w:r>
    </w:p>
  </w:footnote>
  <w:footnote w:id="100">
    <w:p w14:paraId="07F2002C" w14:textId="4AB00DB4" w:rsidR="00A17BE4" w:rsidRPr="00F57D99" w:rsidRDefault="00A17BE4" w:rsidP="000D37DF">
      <w:pPr>
        <w:pStyle w:val="FootnoteText"/>
        <w:rPr>
          <w:lang w:val="en-GB"/>
        </w:rPr>
      </w:pPr>
      <w:r>
        <w:rPr>
          <w:rStyle w:val="FootnoteReference"/>
        </w:rPr>
        <w:footnoteRef/>
      </w:r>
      <w:r w:rsidRPr="00F57D99">
        <w:rPr>
          <w:lang w:val="en-GB"/>
        </w:rPr>
        <w:t xml:space="preserve"> </w:t>
      </w:r>
      <w:r>
        <w:rPr>
          <w:lang w:val="en-GB"/>
        </w:rPr>
        <w:t xml:space="preserve">Until version 0.6.0, the configuration model was in </w:t>
      </w:r>
      <w:r w:rsidRPr="00F57D99">
        <w:rPr>
          <w:rFonts w:ascii="Consolas" w:hAnsi="Consolas"/>
          <w:lang w:val="en-GB"/>
        </w:rPr>
        <w:t>src/</w:t>
      </w:r>
      <w:r>
        <w:rPr>
          <w:rFonts w:ascii="Consolas" w:hAnsi="Consolas"/>
          <w:lang w:val="en-GB"/>
        </w:rPr>
        <w:t>test</w:t>
      </w:r>
      <w:r w:rsidRPr="00F57D99">
        <w:rPr>
          <w:rFonts w:ascii="Consolas" w:hAnsi="Consolas"/>
          <w:lang w:val="en-GB"/>
        </w:rPr>
        <w:t>/easy</w:t>
      </w:r>
      <w:r>
        <w:rPr>
          <w:lang w:val="en-GB"/>
        </w:rPr>
        <w:t xml:space="preserve"> and the downloaded meta-model in </w:t>
      </w:r>
      <w:r w:rsidRPr="00F57D99">
        <w:rPr>
          <w:rFonts w:ascii="Consolas" w:hAnsi="Consolas"/>
          <w:lang w:val="en-GB"/>
        </w:rPr>
        <w:t>src/main/easy</w:t>
      </w:r>
      <w:r>
        <w:rPr>
          <w:lang w:val="en-GB"/>
        </w:rPr>
        <w:t xml:space="preserve">. In version 0.7.0 we untangled this “heritage” to comply with usual Maven conventions, i.e., we migrated the meta-model into the temporary location </w:t>
      </w:r>
      <w:r w:rsidRPr="00F57D99">
        <w:rPr>
          <w:rFonts w:ascii="Consolas" w:hAnsi="Consolas"/>
          <w:lang w:val="en-GB"/>
        </w:rPr>
        <w:t>target/easy</w:t>
      </w:r>
      <w:r>
        <w:rPr>
          <w:lang w:val="en-GB"/>
        </w:rPr>
        <w:t xml:space="preserve"> and the configuration into the production location </w:t>
      </w:r>
      <w:bookmarkStart w:id="246" w:name="_Hlk148945810"/>
      <w:r w:rsidRPr="00F57D99">
        <w:rPr>
          <w:rFonts w:ascii="Consolas" w:hAnsi="Consolas"/>
          <w:lang w:val="en-GB"/>
        </w:rPr>
        <w:t>src/main/easy</w:t>
      </w:r>
      <w:bookmarkEnd w:id="246"/>
      <w:r>
        <w:rPr>
          <w:lang w:val="en-GB"/>
        </w:rPr>
        <w:t>.</w:t>
      </w:r>
    </w:p>
  </w:footnote>
  <w:footnote w:id="101">
    <w:p w14:paraId="0F00EA39" w14:textId="77777777" w:rsidR="00A17BE4" w:rsidRPr="00AB0BD8" w:rsidRDefault="00A17BE4" w:rsidP="0006191D">
      <w:pPr>
        <w:pStyle w:val="FootnoteText"/>
        <w:rPr>
          <w:lang w:val="en-US"/>
        </w:rPr>
      </w:pPr>
      <w:r>
        <w:rPr>
          <w:rStyle w:val="FootnoteReference"/>
        </w:rPr>
        <w:footnoteRef/>
      </w:r>
      <w:r w:rsidRPr="00AB0BD8">
        <w:rPr>
          <w:lang w:val="en-US"/>
        </w:rPr>
        <w:t xml:space="preserve"> </w:t>
      </w:r>
      <w:r>
        <w:rPr>
          <w:lang w:val="en-US"/>
        </w:rPr>
        <w:t>The stubs are currently not used and may be removed in a future release.</w:t>
      </w:r>
    </w:p>
  </w:footnote>
  <w:footnote w:id="102">
    <w:p w14:paraId="4224B273" w14:textId="305DDB56" w:rsidR="00A17BE4" w:rsidRPr="00EF06CB" w:rsidRDefault="00A17BE4">
      <w:pPr>
        <w:pStyle w:val="FootnoteText"/>
        <w:rPr>
          <w:lang w:val="en-GB"/>
        </w:rPr>
      </w:pPr>
      <w:r>
        <w:rPr>
          <w:rStyle w:val="FootnoteReference"/>
        </w:rPr>
        <w:footnoteRef/>
      </w:r>
      <w:r w:rsidRPr="00EF06CB">
        <w:rPr>
          <w:lang w:val="en-GB"/>
        </w:rPr>
        <w:t xml:space="preserve"> </w:t>
      </w:r>
      <w:r w:rsidRPr="00E501C0">
        <w:rPr>
          <w:lang w:val="en-GB"/>
        </w:rPr>
        <w:t>We experienced such problematic behaviour in a Python service integrated from external standalone sources, where the global code was assumed to be executed with/before the main method. This code failed and prevented loading of the Python service class by the Python service environment.</w:t>
      </w:r>
    </w:p>
  </w:footnote>
  <w:footnote w:id="103">
    <w:p w14:paraId="6F09BDBE" w14:textId="5AEF9BCB" w:rsidR="00A17BE4" w:rsidRPr="005F50DD" w:rsidRDefault="00A17BE4">
      <w:pPr>
        <w:pStyle w:val="FootnoteText"/>
        <w:rPr>
          <w:lang w:val="en-US"/>
        </w:rPr>
      </w:pPr>
      <w:r>
        <w:rPr>
          <w:rStyle w:val="FootnoteReference"/>
        </w:rPr>
        <w:footnoteRef/>
      </w:r>
      <w:r w:rsidRPr="005F50DD">
        <w:rPr>
          <w:lang w:val="en-US"/>
        </w:rPr>
        <w:t xml:space="preserve"> </w:t>
      </w:r>
      <w:r w:rsidRPr="008F61FF">
        <w:rPr>
          <w:lang w:val="en-US"/>
        </w:rPr>
        <w:t xml:space="preserve">An ingestor is a (lambda-)function that encapsulates the data ingestion so that the service developer does not have to care for stream names or routing aspects, which are typically specific for the </w:t>
      </w:r>
      <w:r>
        <w:rPr>
          <w:lang w:val="en-US"/>
        </w:rPr>
        <w:t xml:space="preserve">selected </w:t>
      </w:r>
      <w:r w:rsidRPr="008F61FF">
        <w:rPr>
          <w:lang w:val="en-US"/>
        </w:rPr>
        <w:t>service execution framework.</w:t>
      </w:r>
    </w:p>
  </w:footnote>
  <w:footnote w:id="104">
    <w:p w14:paraId="582D01A0" w14:textId="7856FD7C" w:rsidR="00A17BE4" w:rsidRPr="009D5C52" w:rsidRDefault="00A17BE4">
      <w:pPr>
        <w:pStyle w:val="FootnoteText"/>
        <w:rPr>
          <w:lang w:val="en-US"/>
        </w:rPr>
      </w:pPr>
      <w:r>
        <w:rPr>
          <w:rStyle w:val="FootnoteReference"/>
        </w:rPr>
        <w:footnoteRef/>
      </w:r>
      <w:r w:rsidRPr="009D5C52">
        <w:rPr>
          <w:lang w:val="en-US"/>
        </w:rPr>
        <w:t xml:space="preserve"> </w:t>
      </w:r>
      <w:hyperlink r:id="rId69" w:history="1">
        <w:r w:rsidRPr="00F55CEA">
          <w:rPr>
            <w:rStyle w:val="Hyperlink"/>
            <w:lang w:val="en-US"/>
          </w:rPr>
          <w:t>https://de.wikipedia.org/wiki/Markdown</w:t>
        </w:r>
      </w:hyperlink>
      <w:r>
        <w:rPr>
          <w:lang w:val="en-US"/>
        </w:rPr>
        <w:t xml:space="preserve"> </w:t>
      </w:r>
    </w:p>
  </w:footnote>
  <w:footnote w:id="105">
    <w:p w14:paraId="2FE252F4" w14:textId="3F6C1EAF" w:rsidR="00A17BE4" w:rsidRPr="008E6CAC" w:rsidRDefault="00A17BE4">
      <w:pPr>
        <w:pStyle w:val="FootnoteText"/>
        <w:rPr>
          <w:lang w:val="en-US"/>
        </w:rPr>
      </w:pPr>
      <w:r>
        <w:rPr>
          <w:rStyle w:val="FootnoteReference"/>
        </w:rPr>
        <w:footnoteRef/>
      </w:r>
      <w:r w:rsidRPr="008E6CAC">
        <w:rPr>
          <w:lang w:val="en-US"/>
        </w:rPr>
        <w:t xml:space="preserve"> </w:t>
      </w:r>
      <w:r>
        <w:rPr>
          <w:lang w:val="en-US"/>
        </w:rPr>
        <w:t xml:space="preserve">We do not intend to repeat all coding conventions for the platform in this document. We just listed here the most important ones with their rationales as overview. For details, please refer to </w:t>
      </w:r>
      <w:hyperlink r:id="rId70" w:history="1">
        <w:r w:rsidRPr="00815D20">
          <w:rPr>
            <w:rStyle w:val="Hyperlink"/>
            <w:lang w:val="en-US"/>
          </w:rPr>
          <w:t>https://github.com/iip-ecosphere/platform/blob/main/platform/documentation/README.md</w:t>
        </w:r>
      </w:hyperlink>
      <w:r>
        <w:rPr>
          <w:lang w:val="en-US"/>
        </w:rPr>
        <w:t xml:space="preserve"> </w:t>
      </w:r>
    </w:p>
  </w:footnote>
  <w:footnote w:id="106">
    <w:p w14:paraId="39BD350D" w14:textId="44FF8BA9" w:rsidR="00A17BE4" w:rsidRPr="001C5338" w:rsidRDefault="00A17BE4">
      <w:pPr>
        <w:pStyle w:val="FootnoteText"/>
        <w:rPr>
          <w:lang w:val="en-GB"/>
        </w:rPr>
      </w:pPr>
      <w:r>
        <w:rPr>
          <w:rStyle w:val="FootnoteReference"/>
        </w:rPr>
        <w:footnoteRef/>
      </w:r>
      <w:r w:rsidRPr="001C5338">
        <w:rPr>
          <w:lang w:val="en-GB"/>
        </w:rPr>
        <w:t xml:space="preserve"> </w:t>
      </w:r>
      <w:r>
        <w:rPr>
          <w:lang w:val="en-GB"/>
        </w:rPr>
        <w:t xml:space="preserve">Generally, please avoid such Ninja exceptions or at least document them where absolutely required in terms of (unneeded) </w:t>
      </w:r>
      <w:r w:rsidRPr="001C5338">
        <w:rPr>
          <w:rFonts w:ascii="Consolas" w:hAnsi="Consolas"/>
          <w:lang w:val="en-GB"/>
        </w:rPr>
        <w:t>throws</w:t>
      </w:r>
      <w:r>
        <w:rPr>
          <w:lang w:val="en-GB"/>
        </w:rPr>
        <w:t xml:space="preserve"> clauses as well as in the related Javadoc comment.</w:t>
      </w:r>
    </w:p>
  </w:footnote>
  <w:footnote w:id="107">
    <w:p w14:paraId="53750B6E" w14:textId="336BE234" w:rsidR="00A17BE4" w:rsidRPr="00F344BA" w:rsidRDefault="00A17BE4">
      <w:pPr>
        <w:pStyle w:val="FootnoteText"/>
        <w:rPr>
          <w:lang w:val="en-US"/>
        </w:rPr>
      </w:pPr>
      <w:r>
        <w:rPr>
          <w:rStyle w:val="FootnoteReference"/>
        </w:rPr>
        <w:footnoteRef/>
      </w:r>
      <w:r w:rsidRPr="00F344BA">
        <w:rPr>
          <w:lang w:val="en-US"/>
        </w:rPr>
        <w:t xml:space="preserve"> </w:t>
      </w:r>
      <w:r>
        <w:rPr>
          <w:lang w:val="en-US"/>
        </w:rPr>
        <w:t xml:space="preserve">Located in </w:t>
      </w:r>
      <w:hyperlink r:id="rId71" w:history="1">
        <w:r w:rsidRPr="00B02795">
          <w:rPr>
            <w:rStyle w:val="Hyperlink"/>
            <w:lang w:val="en-US"/>
          </w:rPr>
          <w:t>https://github.com/iip-ecosphere/platform/tree/main/platform/tools</w:t>
        </w:r>
      </w:hyperlink>
      <w:r>
        <w:rPr>
          <w:lang w:val="en-US"/>
        </w:rPr>
        <w:t xml:space="preserve"> </w:t>
      </w:r>
    </w:p>
  </w:footnote>
  <w:footnote w:id="108">
    <w:p w14:paraId="7D6EF201" w14:textId="565033F8" w:rsidR="00A17BE4" w:rsidRPr="00A332BC" w:rsidRDefault="00A17BE4">
      <w:pPr>
        <w:pStyle w:val="FootnoteText"/>
        <w:rPr>
          <w:lang w:val="en-US"/>
        </w:rPr>
      </w:pPr>
      <w:r>
        <w:rPr>
          <w:rStyle w:val="FootnoteReference"/>
        </w:rPr>
        <w:footnoteRef/>
      </w:r>
      <w:r w:rsidRPr="00A332BC">
        <w:rPr>
          <w:lang w:val="en-US"/>
        </w:rPr>
        <w:t xml:space="preserve"> </w:t>
      </w:r>
      <w:hyperlink r:id="rId72" w:history="1">
        <w:r w:rsidRPr="00A332BC">
          <w:rPr>
            <w:rStyle w:val="Hyperlink"/>
            <w:lang w:val="en-US"/>
          </w:rPr>
          <w:t>https://github.com/iip-ecosphere/platform/</w:t>
        </w:r>
      </w:hyperlink>
    </w:p>
  </w:footnote>
  <w:footnote w:id="109">
    <w:p w14:paraId="4AE37479" w14:textId="0C69EA5A" w:rsidR="00A17BE4" w:rsidRPr="00A332BC" w:rsidRDefault="00A17BE4">
      <w:pPr>
        <w:pStyle w:val="FootnoteText"/>
        <w:rPr>
          <w:lang w:val="en-US"/>
        </w:rPr>
      </w:pPr>
      <w:r>
        <w:rPr>
          <w:rStyle w:val="FootnoteReference"/>
        </w:rPr>
        <w:footnoteRef/>
      </w:r>
      <w:r w:rsidRPr="00A332BC">
        <w:rPr>
          <w:lang w:val="en-US"/>
        </w:rPr>
        <w:t xml:space="preserve"> </w:t>
      </w:r>
      <w:hyperlink r:id="rId73" w:history="1">
        <w:r w:rsidRPr="00A332BC">
          <w:rPr>
            <w:rStyle w:val="Hyperlink"/>
            <w:lang w:val="en-US"/>
          </w:rPr>
          <w:t>https://repo1.maven.org/maven2/de/iip-ecosphere/platform/</w:t>
        </w:r>
      </w:hyperlink>
      <w:r>
        <w:rPr>
          <w:lang w:val="en-US"/>
        </w:rPr>
        <w:t xml:space="preserve"> </w:t>
      </w:r>
    </w:p>
  </w:footnote>
  <w:footnote w:id="110">
    <w:p w14:paraId="5CF49746" w14:textId="5ACE8EBF" w:rsidR="00A17BE4" w:rsidRPr="00A332BC" w:rsidRDefault="00A17BE4">
      <w:pPr>
        <w:pStyle w:val="FootnoteText"/>
        <w:rPr>
          <w:lang w:val="en-US"/>
        </w:rPr>
      </w:pPr>
      <w:r>
        <w:rPr>
          <w:rStyle w:val="FootnoteReference"/>
        </w:rPr>
        <w:footnoteRef/>
      </w:r>
      <w:r w:rsidRPr="00A332BC">
        <w:rPr>
          <w:lang w:val="en-US"/>
        </w:rPr>
        <w:t xml:space="preserve"> </w:t>
      </w:r>
      <w:hyperlink r:id="rId74" w:history="1">
        <w:r w:rsidRPr="00A332BC">
          <w:rPr>
            <w:rStyle w:val="Hyperlink"/>
            <w:lang w:val="en-US"/>
          </w:rPr>
          <w:t>https://projects.sse.uni-hildesheim.de/qm/maven/de/iip-ecosphere/platform/</w:t>
        </w:r>
      </w:hyperlink>
      <w:r>
        <w:rPr>
          <w:lang w:val="en-US"/>
        </w:rPr>
        <w:t xml:space="preserve"> </w:t>
      </w:r>
    </w:p>
  </w:footnote>
  <w:footnote w:id="111">
    <w:p w14:paraId="4B611344" w14:textId="79ED1589" w:rsidR="00A17BE4" w:rsidRPr="00911C2B" w:rsidRDefault="00A17BE4">
      <w:pPr>
        <w:pStyle w:val="FootnoteText"/>
        <w:rPr>
          <w:lang w:val="en-GB"/>
        </w:rPr>
      </w:pPr>
      <w:r>
        <w:rPr>
          <w:rStyle w:val="FootnoteReference"/>
        </w:rPr>
        <w:footnoteRef/>
      </w:r>
      <w:r w:rsidRPr="00911C2B">
        <w:rPr>
          <w:lang w:val="en-GB"/>
        </w:rPr>
        <w:t xml:space="preserve"> </w:t>
      </w:r>
      <w:hyperlink r:id="rId75" w:history="1">
        <w:r w:rsidRPr="00911C2B">
          <w:rPr>
            <w:rStyle w:val="Hyperlink"/>
            <w:lang w:val="en-GB"/>
          </w:rPr>
          <w:t>https://github.com/iip-ecosphere/platform/blob/main/platform/documentation/INSTALL.md</w:t>
        </w:r>
      </w:hyperlink>
      <w:r w:rsidRPr="00911C2B">
        <w:rPr>
          <w:lang w:val="en-GB"/>
        </w:rPr>
        <w:t xml:space="preserve"> and</w:t>
      </w:r>
      <w:r>
        <w:rPr>
          <w:lang w:val="en-GB"/>
        </w:rPr>
        <w:t xml:space="preserve"> </w:t>
      </w:r>
      <w:hyperlink r:id="rId76" w:history="1">
        <w:r w:rsidRPr="000F4128">
          <w:rPr>
            <w:rStyle w:val="Hyperlink"/>
            <w:lang w:val="en-GB"/>
          </w:rPr>
          <w:t>https://github.com/iip-ecosphere/platform/tree/main/platform/tools/Install</w:t>
        </w:r>
      </w:hyperlink>
      <w:r>
        <w:rPr>
          <w:lang w:val="en-GB"/>
        </w:rPr>
        <w:t xml:space="preserve"> </w:t>
      </w:r>
    </w:p>
  </w:footnote>
  <w:footnote w:id="112">
    <w:p w14:paraId="28713916" w14:textId="77777777" w:rsidR="00A17BE4" w:rsidRPr="00D3458F" w:rsidRDefault="00A17BE4" w:rsidP="004A024E">
      <w:pPr>
        <w:pStyle w:val="FootnoteText"/>
        <w:rPr>
          <w:lang w:val="en-GB"/>
        </w:rPr>
      </w:pPr>
      <w:r>
        <w:rPr>
          <w:rStyle w:val="FootnoteReference"/>
        </w:rPr>
        <w:footnoteRef/>
      </w:r>
      <w:r w:rsidRPr="00D3458F">
        <w:rPr>
          <w:lang w:val="en-GB"/>
        </w:rPr>
        <w:t xml:space="preserve"> </w:t>
      </w:r>
      <w:hyperlink r:id="rId77" w:history="1">
        <w:r w:rsidRPr="000B1CCB">
          <w:rPr>
            <w:rStyle w:val="Hyperlink"/>
            <w:lang w:val="en-GB"/>
          </w:rPr>
          <w:t>https://jupyter.org/</w:t>
        </w:r>
      </w:hyperlink>
      <w:r>
        <w:rPr>
          <w:lang w:val="en-GB"/>
        </w:rPr>
        <w:t xml:space="preserve"> </w:t>
      </w:r>
    </w:p>
  </w:footnote>
  <w:footnote w:id="113">
    <w:p w14:paraId="165C2ECA" w14:textId="20F038B4" w:rsidR="00A17BE4" w:rsidRPr="00E00806" w:rsidRDefault="00A17BE4" w:rsidP="00E00806">
      <w:pPr>
        <w:pStyle w:val="FootnoteText"/>
        <w:tabs>
          <w:tab w:val="left" w:pos="6946"/>
        </w:tabs>
        <w:rPr>
          <w:lang w:val="en-GB"/>
        </w:rPr>
      </w:pPr>
      <w:r>
        <w:rPr>
          <w:rStyle w:val="FootnoteReference"/>
        </w:rPr>
        <w:footnoteRef/>
      </w:r>
      <w:r w:rsidRPr="00E00806">
        <w:rPr>
          <w:lang w:val="en-GB"/>
        </w:rPr>
        <w:t xml:space="preserve"> </w:t>
      </w:r>
      <w:hyperlink r:id="rId78" w:history="1">
        <w:r w:rsidRPr="00556EE8">
          <w:rPr>
            <w:rStyle w:val="Hyperlink"/>
            <w:lang w:val="en-GB"/>
          </w:rPr>
          <w:t>https://github.com/iip-ecosphere/platform/blob/main/platform/tests/test.environment/README.md</w:t>
        </w:r>
      </w:hyperlink>
      <w:r>
        <w:rPr>
          <w:lang w:val="en-GB"/>
        </w:rP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EB8EC3" w14:textId="0756BE3C" w:rsidR="00A17BE4" w:rsidRDefault="00A17BE4">
    <w:pPr>
      <w:pStyle w:val="Header"/>
    </w:pPr>
    <w:r>
      <w:rPr>
        <w:noProof/>
        <w:lang w:val="en-US"/>
      </w:rPr>
      <mc:AlternateContent>
        <mc:Choice Requires="wps">
          <w:drawing>
            <wp:anchor distT="0" distB="0" distL="114300" distR="114300" simplePos="0" relativeHeight="251670528" behindDoc="0" locked="0" layoutInCell="1" allowOverlap="1" wp14:anchorId="499E70CD" wp14:editId="724B1138">
              <wp:simplePos x="0" y="0"/>
              <wp:positionH relativeFrom="margin">
                <wp:posOffset>336550</wp:posOffset>
              </wp:positionH>
              <wp:positionV relativeFrom="paragraph">
                <wp:posOffset>-218122</wp:posOffset>
              </wp:positionV>
              <wp:extent cx="2265680" cy="318135"/>
              <wp:effectExtent l="0" t="0" r="0" b="5715"/>
              <wp:wrapNone/>
              <wp:docPr id="34" name="Textfeld 20"/>
              <wp:cNvGraphicFramePr/>
              <a:graphic xmlns:a="http://schemas.openxmlformats.org/drawingml/2006/main">
                <a:graphicData uri="http://schemas.microsoft.com/office/word/2010/wordprocessingShape">
                  <wps:wsp>
                    <wps:cNvSpPr txBox="1"/>
                    <wps:spPr>
                      <a:xfrm>
                        <a:off x="0" y="0"/>
                        <a:ext cx="2265680" cy="3181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2227F12" w14:textId="1E909B38" w:rsidR="00A17BE4" w:rsidRPr="00C8307C" w:rsidRDefault="00A17BE4" w:rsidP="007E4E6C">
                          <w:pPr>
                            <w:rPr>
                              <w:rFonts w:asciiTheme="majorHAnsi" w:hAnsiTheme="majorHAnsi" w:cstheme="majorHAnsi"/>
                              <w:color w:val="76A1AF"/>
                              <w:sz w:val="24"/>
                              <w:szCs w:val="24"/>
                              <w:lang w:val="en-US"/>
                            </w:rPr>
                          </w:pPr>
                          <w:r w:rsidRPr="00C8307C">
                            <w:rPr>
                              <w:rFonts w:asciiTheme="majorHAnsi" w:hAnsiTheme="majorHAnsi" w:cstheme="majorHAnsi"/>
                              <w:color w:val="76A1AF"/>
                              <w:sz w:val="24"/>
                              <w:szCs w:val="24"/>
                              <w:lang w:val="en-US" w:bidi="de-DE"/>
                            </w:rPr>
                            <w:t>oktoflow Platform Handbook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99E70CD" id="_x0000_t202" coordsize="21600,21600" o:spt="202" path="m,l,21600r21600,l21600,xe">
              <v:stroke joinstyle="miter"/>
              <v:path gradientshapeok="t" o:connecttype="rect"/>
            </v:shapetype>
            <v:shape id="Textfeld 20" o:spid="_x0000_s1029" type="#_x0000_t202" style="position:absolute;margin-left:26.5pt;margin-top:-17.15pt;width:178.4pt;height:25.05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" filled="f" stroked="f" strokeweight=".5pt">
              <v:textbox>
                <w:txbxContent>
                  <w:p w14:paraId="62227F12" w14:textId="1E909B38" w:rsidR="00A17BE4" w:rsidRPr="00C8307C" w:rsidRDefault="00A17BE4" w:rsidP="007E4E6C">
                    <w:pPr>
                      <w:rPr>
                        <w:rFonts w:asciiTheme="majorHAnsi" w:hAnsiTheme="majorHAnsi" w:cstheme="majorHAnsi"/>
                        <w:color w:val="76A1AF"/>
                        <w:sz w:val="24"/>
                        <w:szCs w:val="24"/>
                        <w:lang w:val="en-US"/>
                      </w:rPr>
                    </w:pPr>
                    <w:r w:rsidRPr="00C8307C">
                      <w:rPr>
                        <w:rFonts w:asciiTheme="majorHAnsi" w:hAnsiTheme="majorHAnsi" w:cstheme="majorHAnsi"/>
                        <w:color w:val="76A1AF"/>
                        <w:sz w:val="24"/>
                        <w:szCs w:val="24"/>
                        <w:lang w:val="en-US" w:bidi="de-DE"/>
                      </w:rPr>
                      <w:t>oktoflow Platform Handbook</w:t>
                    </w:r>
                  </w:p>
                </w:txbxContent>
              </v:textbox>
              <w10:wrap anchorx="margin"/>
            </v:shape>
          </w:pict>
        </mc:Fallback>
      </mc:AlternateContent>
    </w:r>
    <w:r>
      <w:rPr>
        <w:noProof/>
        <w:lang w:val="en-US"/>
      </w:rPr>
      <mc:AlternateContent>
        <mc:Choice Requires="wps">
          <w:drawing>
            <wp:anchor distT="0" distB="0" distL="114300" distR="114300" simplePos="0" relativeHeight="251664384" behindDoc="0" locked="0" layoutInCell="1" allowOverlap="1" wp14:anchorId="002CEDCB" wp14:editId="240B5FAA">
              <wp:simplePos x="0" y="0"/>
              <wp:positionH relativeFrom="page">
                <wp:posOffset>0</wp:posOffset>
              </wp:positionH>
              <wp:positionV relativeFrom="paragraph">
                <wp:posOffset>-438150</wp:posOffset>
              </wp:positionV>
              <wp:extent cx="1232535" cy="421005"/>
              <wp:effectExtent l="0" t="0" r="5715" b="0"/>
              <wp:wrapNone/>
              <wp:docPr id="22" name="Rechteck 11"/>
              <wp:cNvGraphicFramePr/>
              <a:graphic xmlns:a="http://schemas.openxmlformats.org/drawingml/2006/main">
                <a:graphicData uri="http://schemas.microsoft.com/office/word/2010/wordprocessingShape">
                  <wps:wsp>
                    <wps:cNvSpPr/>
                    <wps:spPr>
                      <a:xfrm>
                        <a:off x="0" y="0"/>
                        <a:ext cx="1232535" cy="421005"/>
                      </a:xfrm>
                      <a:prstGeom prst="rect">
                        <a:avLst/>
                      </a:prstGeom>
                      <a:solidFill>
                        <a:srgbClr val="08617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B9BB3FB" w14:textId="53B7479F" w:rsidR="00A17BE4" w:rsidRPr="00BB6BA2" w:rsidRDefault="00A17BE4" w:rsidP="00BB6BA2">
                          <w:pPr>
                            <w:spacing w:before="40"/>
                            <w:jc w:val="center"/>
                            <w:rPr>
                              <w:rFonts w:ascii="Microsoft Sans Serif" w:hAnsi="Microsoft Sans Serif" w:cs="Microsoft Sans Serif"/>
                              <w:b/>
                              <w:sz w:val="24"/>
                              <w:szCs w:val="24"/>
                            </w:rPr>
                          </w:pPr>
                          <w:r w:rsidRPr="00BB6BA2">
                            <w:rPr>
                              <w:rFonts w:ascii="Microsoft Sans Serif" w:hAnsi="Microsoft Sans Serif" w:cs="Microsoft Sans Serif"/>
                              <w:b/>
                              <w:sz w:val="24"/>
                              <w:szCs w:val="24"/>
                              <w:lang w:bidi="de-DE"/>
                            </w:rPr>
                            <w:fldChar w:fldCharType="begin"/>
                          </w:r>
                          <w:r w:rsidRPr="00BB6BA2">
                            <w:rPr>
                              <w:rFonts w:ascii="Microsoft Sans Serif" w:hAnsi="Microsoft Sans Serif" w:cs="Microsoft Sans Serif"/>
                              <w:b/>
                              <w:sz w:val="24"/>
                              <w:szCs w:val="24"/>
                              <w:lang w:bidi="de-DE"/>
                            </w:rPr>
                            <w:instrText xml:space="preserve"> PAGE  \* Arabic  \* MERGEFORMAT </w:instrText>
                          </w:r>
                          <w:r w:rsidRPr="00BB6BA2">
                            <w:rPr>
                              <w:rFonts w:ascii="Microsoft Sans Serif" w:hAnsi="Microsoft Sans Serif" w:cs="Microsoft Sans Serif"/>
                              <w:b/>
                              <w:sz w:val="24"/>
                              <w:szCs w:val="24"/>
                              <w:lang w:bidi="de-DE"/>
                            </w:rPr>
                            <w:fldChar w:fldCharType="separate"/>
                          </w:r>
                          <w:r>
                            <w:rPr>
                              <w:rFonts w:ascii="Microsoft Sans Serif" w:hAnsi="Microsoft Sans Serif" w:cs="Microsoft Sans Serif"/>
                              <w:b/>
                              <w:noProof/>
                              <w:sz w:val="24"/>
                              <w:szCs w:val="24"/>
                              <w:lang w:bidi="de-DE"/>
                            </w:rPr>
                            <w:t>114</w:t>
                          </w:r>
                          <w:r w:rsidRPr="00BB6BA2">
                            <w:rPr>
                              <w:rFonts w:ascii="Microsoft Sans Serif" w:hAnsi="Microsoft Sans Serif" w:cs="Microsoft Sans Serif"/>
                              <w:b/>
                              <w:sz w:val="24"/>
                              <w:szCs w:val="24"/>
                              <w:lang w:bidi="de-DE"/>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02CEDCB" id="Rechteck 11" o:spid="_x0000_s1030" style="position:absolute;margin-left:0;margin-top:-34.5pt;width:97.05pt;height:33.15pt;z-index:251664384;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" fillcolor="#086171" stroked="f" strokeweight="1pt">
              <v:textbox>
                <w:txbxContent>
                  <w:p w14:paraId="0B9BB3FB" w14:textId="53B7479F" w:rsidR="00A17BE4" w:rsidRPr="00BB6BA2" w:rsidRDefault="00A17BE4" w:rsidP="00BB6BA2">
                    <w:pPr>
                      <w:spacing w:before="40"/>
                      <w:jc w:val="center"/>
                      <w:rPr>
                        <w:rFonts w:ascii="Microsoft Sans Serif" w:hAnsi="Microsoft Sans Serif" w:cs="Microsoft Sans Serif"/>
                        <w:b/>
                        <w:sz w:val="24"/>
                        <w:szCs w:val="24"/>
                      </w:rPr>
                    </w:pPr>
                    <w:r w:rsidRPr="00BB6BA2">
                      <w:rPr>
                        <w:rFonts w:ascii="Microsoft Sans Serif" w:hAnsi="Microsoft Sans Serif" w:cs="Microsoft Sans Serif"/>
                        <w:b/>
                        <w:sz w:val="24"/>
                        <w:szCs w:val="24"/>
                        <w:lang w:bidi="de-DE"/>
                      </w:rPr>
                      <w:fldChar w:fldCharType="begin"/>
                    </w:r>
                    <w:r w:rsidRPr="00BB6BA2">
                      <w:rPr>
                        <w:rFonts w:ascii="Microsoft Sans Serif" w:hAnsi="Microsoft Sans Serif" w:cs="Microsoft Sans Serif"/>
                        <w:b/>
                        <w:sz w:val="24"/>
                        <w:szCs w:val="24"/>
                        <w:lang w:bidi="de-DE"/>
                      </w:rPr>
                      <w:instrText xml:space="preserve"> PAGE  \* Arabic  \* MERGEFORMAT </w:instrText>
                    </w:r>
                    <w:r w:rsidRPr="00BB6BA2">
                      <w:rPr>
                        <w:rFonts w:ascii="Microsoft Sans Serif" w:hAnsi="Microsoft Sans Serif" w:cs="Microsoft Sans Serif"/>
                        <w:b/>
                        <w:sz w:val="24"/>
                        <w:szCs w:val="24"/>
                        <w:lang w:bidi="de-DE"/>
                      </w:rPr>
                      <w:fldChar w:fldCharType="separate"/>
                    </w:r>
                    <w:r>
                      <w:rPr>
                        <w:rFonts w:ascii="Microsoft Sans Serif" w:hAnsi="Microsoft Sans Serif" w:cs="Microsoft Sans Serif"/>
                        <w:b/>
                        <w:noProof/>
                        <w:sz w:val="24"/>
                        <w:szCs w:val="24"/>
                        <w:lang w:bidi="de-DE"/>
                      </w:rPr>
                      <w:t>114</w:t>
                    </w:r>
                    <w:r w:rsidRPr="00BB6BA2">
                      <w:rPr>
                        <w:rFonts w:ascii="Microsoft Sans Serif" w:hAnsi="Microsoft Sans Serif" w:cs="Microsoft Sans Serif"/>
                        <w:b/>
                        <w:sz w:val="24"/>
                        <w:szCs w:val="24"/>
                        <w:lang w:bidi="de-DE"/>
                      </w:rPr>
                      <w:fldChar w:fldCharType="end"/>
                    </w:r>
                  </w:p>
                </w:txbxContent>
              </v:textbox>
              <w10:wrap anchorx="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9193B2" w14:textId="0929B97E" w:rsidR="00A17BE4" w:rsidRDefault="00A17BE4">
    <w:pPr>
      <w:pStyle w:val="Header"/>
    </w:pPr>
    <w:r>
      <w:rPr>
        <w:noProof/>
        <w:lang w:val="en-US"/>
      </w:rPr>
      <mc:AlternateContent>
        <mc:Choice Requires="wps">
          <w:drawing>
            <wp:anchor distT="0" distB="0" distL="114300" distR="114300" simplePos="0" relativeHeight="251659264" behindDoc="0" locked="0" layoutInCell="1" allowOverlap="1" wp14:anchorId="71376A15" wp14:editId="1DBD06AB">
              <wp:simplePos x="0" y="0"/>
              <wp:positionH relativeFrom="margin">
                <wp:posOffset>107950</wp:posOffset>
              </wp:positionH>
              <wp:positionV relativeFrom="paragraph">
                <wp:posOffset>-217331</wp:posOffset>
              </wp:positionV>
              <wp:extent cx="5300345" cy="318135"/>
              <wp:effectExtent l="0" t="0" r="0" b="5715"/>
              <wp:wrapNone/>
              <wp:docPr id="14" name="Textfeld 20"/>
              <wp:cNvGraphicFramePr/>
              <a:graphic xmlns:a="http://schemas.openxmlformats.org/drawingml/2006/main">
                <a:graphicData uri="http://schemas.microsoft.com/office/word/2010/wordprocessingShape">
                  <wps:wsp>
                    <wps:cNvSpPr txBox="1"/>
                    <wps:spPr>
                      <a:xfrm>
                        <a:off x="0" y="0"/>
                        <a:ext cx="5300345" cy="3181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4B1F0B2" w14:textId="2D6A1F57" w:rsidR="00A17BE4" w:rsidRPr="00526D58" w:rsidRDefault="00A17BE4" w:rsidP="006636DF">
                          <w:pPr>
                            <w:jc w:val="right"/>
                            <w:rPr>
                              <w:rFonts w:asciiTheme="majorHAnsi" w:hAnsiTheme="majorHAnsi" w:cstheme="majorHAnsi"/>
                              <w:color w:val="76A1AF"/>
                              <w:sz w:val="24"/>
                              <w:szCs w:val="24"/>
                              <w:lang w:val="en-US"/>
                            </w:rPr>
                          </w:pPr>
                          <w:r>
                            <w:rPr>
                              <w:rFonts w:asciiTheme="majorHAnsi" w:hAnsiTheme="majorHAnsi" w:cstheme="majorHAnsi"/>
                              <w:color w:val="76A1AF"/>
                              <w:sz w:val="24"/>
                              <w:szCs w:val="24"/>
                              <w:lang w:val="en-US" w:bidi="de-DE"/>
                            </w:rPr>
                            <w:t>oktoflow</w:t>
                          </w:r>
                          <w:r w:rsidRPr="00526D58">
                            <w:rPr>
                              <w:rFonts w:asciiTheme="majorHAnsi" w:hAnsiTheme="majorHAnsi" w:cstheme="majorHAnsi"/>
                              <w:color w:val="76A1AF"/>
                              <w:sz w:val="24"/>
                              <w:szCs w:val="24"/>
                              <w:lang w:val="en-US" w:bidi="de-DE"/>
                            </w:rPr>
                            <w:t xml:space="preserve"> Platform Handbook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1376A15" id="_x0000_t202" coordsize="21600,21600" o:spt="202" path="m,l,21600r21600,l21600,xe">
              <v:stroke joinstyle="miter"/>
              <v:path gradientshapeok="t" o:connecttype="rect"/>
            </v:shapetype>
            <v:shape id="_x0000_s1031" type="#_x0000_t202" style="position:absolute;margin-left:8.5pt;margin-top:-17.1pt;width:417.35pt;height:25.0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" fillcolor="white [3201]" stroked="f" strokeweight=".5pt">
              <v:textbox>
                <w:txbxContent>
                  <w:p w14:paraId="54B1F0B2" w14:textId="2D6A1F57" w:rsidR="00A17BE4" w:rsidRPr="00526D58" w:rsidRDefault="00A17BE4" w:rsidP="006636DF">
                    <w:pPr>
                      <w:jc w:val="right"/>
                      <w:rPr>
                        <w:rFonts w:asciiTheme="majorHAnsi" w:hAnsiTheme="majorHAnsi" w:cstheme="majorHAnsi"/>
                        <w:color w:val="76A1AF"/>
                        <w:sz w:val="24"/>
                        <w:szCs w:val="24"/>
                        <w:lang w:val="en-US"/>
                      </w:rPr>
                    </w:pPr>
                    <w:r>
                      <w:rPr>
                        <w:rFonts w:asciiTheme="majorHAnsi" w:hAnsiTheme="majorHAnsi" w:cstheme="majorHAnsi"/>
                        <w:color w:val="76A1AF"/>
                        <w:sz w:val="24"/>
                        <w:szCs w:val="24"/>
                        <w:lang w:val="en-US" w:bidi="de-DE"/>
                      </w:rPr>
                      <w:t>oktoflow</w:t>
                    </w:r>
                    <w:r w:rsidRPr="00526D58">
                      <w:rPr>
                        <w:rFonts w:asciiTheme="majorHAnsi" w:hAnsiTheme="majorHAnsi" w:cstheme="majorHAnsi"/>
                        <w:color w:val="76A1AF"/>
                        <w:sz w:val="24"/>
                        <w:szCs w:val="24"/>
                        <w:lang w:val="en-US" w:bidi="de-DE"/>
                      </w:rPr>
                      <w:t xml:space="preserve"> Platform Handbook</w:t>
                    </w:r>
                  </w:p>
                </w:txbxContent>
              </v:textbox>
              <w10:wrap anchorx="margin"/>
            </v:shape>
          </w:pict>
        </mc:Fallback>
      </mc:AlternateContent>
    </w:r>
    <w:r>
      <w:rPr>
        <w:noProof/>
        <w:lang w:val="en-US"/>
      </w:rPr>
      <mc:AlternateContent>
        <mc:Choice Requires="wps">
          <w:drawing>
            <wp:anchor distT="0" distB="0" distL="114300" distR="114300" simplePos="0" relativeHeight="251660288" behindDoc="0" locked="0" layoutInCell="1" allowOverlap="1" wp14:anchorId="23BD15C6" wp14:editId="4A17F363">
              <wp:simplePos x="0" y="0"/>
              <wp:positionH relativeFrom="page">
                <wp:align>right</wp:align>
              </wp:positionH>
              <wp:positionV relativeFrom="paragraph">
                <wp:posOffset>-449552</wp:posOffset>
              </wp:positionV>
              <wp:extent cx="1232899" cy="421240"/>
              <wp:effectExtent l="0" t="0" r="5715" b="0"/>
              <wp:wrapNone/>
              <wp:docPr id="15" name="Rechteck 11"/>
              <wp:cNvGraphicFramePr/>
              <a:graphic xmlns:a="http://schemas.openxmlformats.org/drawingml/2006/main">
                <a:graphicData uri="http://schemas.microsoft.com/office/word/2010/wordprocessingShape">
                  <wps:wsp>
                    <wps:cNvSpPr/>
                    <wps:spPr>
                      <a:xfrm>
                        <a:off x="0" y="0"/>
                        <a:ext cx="1232899" cy="421240"/>
                      </a:xfrm>
                      <a:prstGeom prst="rect">
                        <a:avLst/>
                      </a:prstGeom>
                      <a:solidFill>
                        <a:srgbClr val="08617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4907929" w14:textId="59A61C58" w:rsidR="00A17BE4" w:rsidRPr="009B57B8" w:rsidRDefault="00A17BE4" w:rsidP="00BB6BA2">
                          <w:pPr>
                            <w:spacing w:before="40"/>
                            <w:jc w:val="center"/>
                            <w:rPr>
                              <w:rFonts w:ascii="Microsoft Sans Serif" w:hAnsi="Microsoft Sans Serif" w:cs="Microsoft Sans Serif"/>
                              <w:b/>
                              <w:sz w:val="24"/>
                              <w:szCs w:val="24"/>
                            </w:rPr>
                          </w:pPr>
                          <w:r w:rsidRPr="009B57B8">
                            <w:rPr>
                              <w:rFonts w:ascii="Microsoft Sans Serif" w:hAnsi="Microsoft Sans Serif" w:cs="Microsoft Sans Serif"/>
                              <w:b/>
                              <w:sz w:val="24"/>
                              <w:szCs w:val="24"/>
                              <w:lang w:bidi="de-DE"/>
                            </w:rPr>
                            <w:fldChar w:fldCharType="begin"/>
                          </w:r>
                          <w:r w:rsidRPr="009B57B8">
                            <w:rPr>
                              <w:rFonts w:ascii="Microsoft Sans Serif" w:hAnsi="Microsoft Sans Serif" w:cs="Microsoft Sans Serif"/>
                              <w:b/>
                              <w:sz w:val="24"/>
                              <w:szCs w:val="24"/>
                              <w:lang w:bidi="de-DE"/>
                            </w:rPr>
                            <w:instrText xml:space="preserve"> PAGE  \* Arabic  \* MERGEFORMAT </w:instrText>
                          </w:r>
                          <w:r w:rsidRPr="009B57B8">
                            <w:rPr>
                              <w:rFonts w:ascii="Microsoft Sans Serif" w:hAnsi="Microsoft Sans Serif" w:cs="Microsoft Sans Serif"/>
                              <w:b/>
                              <w:sz w:val="24"/>
                              <w:szCs w:val="24"/>
                              <w:lang w:bidi="de-DE"/>
                            </w:rPr>
                            <w:fldChar w:fldCharType="separate"/>
                          </w:r>
                          <w:r>
                            <w:rPr>
                              <w:rFonts w:ascii="Microsoft Sans Serif" w:hAnsi="Microsoft Sans Serif" w:cs="Microsoft Sans Serif"/>
                              <w:b/>
                              <w:noProof/>
                              <w:sz w:val="24"/>
                              <w:szCs w:val="24"/>
                              <w:lang w:bidi="de-DE"/>
                            </w:rPr>
                            <w:t>115</w:t>
                          </w:r>
                          <w:r w:rsidRPr="009B57B8">
                            <w:rPr>
                              <w:rFonts w:ascii="Microsoft Sans Serif" w:hAnsi="Microsoft Sans Serif" w:cs="Microsoft Sans Serif"/>
                              <w:b/>
                              <w:sz w:val="24"/>
                              <w:szCs w:val="24"/>
                              <w:lang w:bidi="de-DE"/>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3BD15C6" id="_x0000_s1032" style="position:absolute;margin-left:45.9pt;margin-top:-35.4pt;width:97.1pt;height:33.15pt;z-index:251660288;visibility:visible;mso-wrap-style:square;mso-wrap-distance-left:9pt;mso-wrap-distance-top:0;mso-wrap-distance-right:9pt;mso-wrap-distance-bottom:0;mso-position-horizontal:right;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" fillcolor="#086171" stroked="f" strokeweight="1pt">
              <v:textbox>
                <w:txbxContent>
                  <w:p w14:paraId="34907929" w14:textId="59A61C58" w:rsidR="00A17BE4" w:rsidRPr="009B57B8" w:rsidRDefault="00A17BE4" w:rsidP="00BB6BA2">
                    <w:pPr>
                      <w:spacing w:before="40"/>
                      <w:jc w:val="center"/>
                      <w:rPr>
                        <w:rFonts w:ascii="Microsoft Sans Serif" w:hAnsi="Microsoft Sans Serif" w:cs="Microsoft Sans Serif"/>
                        <w:b/>
                        <w:sz w:val="24"/>
                        <w:szCs w:val="24"/>
                      </w:rPr>
                    </w:pPr>
                    <w:r w:rsidRPr="009B57B8">
                      <w:rPr>
                        <w:rFonts w:ascii="Microsoft Sans Serif" w:hAnsi="Microsoft Sans Serif" w:cs="Microsoft Sans Serif"/>
                        <w:b/>
                        <w:sz w:val="24"/>
                        <w:szCs w:val="24"/>
                        <w:lang w:bidi="de-DE"/>
                      </w:rPr>
                      <w:fldChar w:fldCharType="begin"/>
                    </w:r>
                    <w:r w:rsidRPr="009B57B8">
                      <w:rPr>
                        <w:rFonts w:ascii="Microsoft Sans Serif" w:hAnsi="Microsoft Sans Serif" w:cs="Microsoft Sans Serif"/>
                        <w:b/>
                        <w:sz w:val="24"/>
                        <w:szCs w:val="24"/>
                        <w:lang w:bidi="de-DE"/>
                      </w:rPr>
                      <w:instrText xml:space="preserve"> PAGE  \* Arabic  \* MERGEFORMAT </w:instrText>
                    </w:r>
                    <w:r w:rsidRPr="009B57B8">
                      <w:rPr>
                        <w:rFonts w:ascii="Microsoft Sans Serif" w:hAnsi="Microsoft Sans Serif" w:cs="Microsoft Sans Serif"/>
                        <w:b/>
                        <w:sz w:val="24"/>
                        <w:szCs w:val="24"/>
                        <w:lang w:bidi="de-DE"/>
                      </w:rPr>
                      <w:fldChar w:fldCharType="separate"/>
                    </w:r>
                    <w:r>
                      <w:rPr>
                        <w:rFonts w:ascii="Microsoft Sans Serif" w:hAnsi="Microsoft Sans Serif" w:cs="Microsoft Sans Serif"/>
                        <w:b/>
                        <w:noProof/>
                        <w:sz w:val="24"/>
                        <w:szCs w:val="24"/>
                        <w:lang w:bidi="de-DE"/>
                      </w:rPr>
                      <w:t>115</w:t>
                    </w:r>
                    <w:r w:rsidRPr="009B57B8">
                      <w:rPr>
                        <w:rFonts w:ascii="Microsoft Sans Serif" w:hAnsi="Microsoft Sans Serif" w:cs="Microsoft Sans Serif"/>
                        <w:b/>
                        <w:sz w:val="24"/>
                        <w:szCs w:val="24"/>
                        <w:lang w:bidi="de-DE"/>
                      </w:rPr>
                      <w:fldChar w:fldCharType="end"/>
                    </w:r>
                  </w:p>
                </w:txbxContent>
              </v:textbox>
              <w10:wrap anchorx="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E8220F"/>
    <w:multiLevelType w:val="hybridMultilevel"/>
    <w:tmpl w:val="F98285FC"/>
    <w:lvl w:ilvl="0" w:tplc="B5A4DCAC">
      <w:numFmt w:val="bullet"/>
      <w:lvlText w:val="•"/>
      <w:lvlJc w:val="left"/>
      <w:pPr>
        <w:ind w:left="720" w:hanging="360"/>
      </w:pPr>
      <w:rPr>
        <w:rFonts w:ascii="Calibri" w:eastAsia="Times New Roman" w:hAnsi="Calibri" w:cs="Calibri"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 w15:restartNumberingAfterBreak="0">
    <w:nsid w:val="044D385E"/>
    <w:multiLevelType w:val="hybridMultilevel"/>
    <w:tmpl w:val="3BF81F1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 w15:restartNumberingAfterBreak="0">
    <w:nsid w:val="04711717"/>
    <w:multiLevelType w:val="hybridMultilevel"/>
    <w:tmpl w:val="FE92EE3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 w15:restartNumberingAfterBreak="0">
    <w:nsid w:val="091C28F3"/>
    <w:multiLevelType w:val="hybridMultilevel"/>
    <w:tmpl w:val="5484D6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9A64DD8"/>
    <w:multiLevelType w:val="hybridMultilevel"/>
    <w:tmpl w:val="54E2DA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A271DA1"/>
    <w:multiLevelType w:val="hybridMultilevel"/>
    <w:tmpl w:val="9DB6D1F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 w15:restartNumberingAfterBreak="0">
    <w:nsid w:val="0ADA0607"/>
    <w:multiLevelType w:val="hybridMultilevel"/>
    <w:tmpl w:val="CBC61EF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7" w15:restartNumberingAfterBreak="0">
    <w:nsid w:val="0BC078D0"/>
    <w:multiLevelType w:val="hybridMultilevel"/>
    <w:tmpl w:val="0A7EBF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F1C4536"/>
    <w:multiLevelType w:val="hybridMultilevel"/>
    <w:tmpl w:val="C67AC08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9" w15:restartNumberingAfterBreak="0">
    <w:nsid w:val="0F543CAF"/>
    <w:multiLevelType w:val="hybridMultilevel"/>
    <w:tmpl w:val="19E60CC0"/>
    <w:lvl w:ilvl="0" w:tplc="0409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0" w15:restartNumberingAfterBreak="0">
    <w:nsid w:val="10FA67BA"/>
    <w:multiLevelType w:val="hybridMultilevel"/>
    <w:tmpl w:val="325A21F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32B7ACC"/>
    <w:multiLevelType w:val="hybridMultilevel"/>
    <w:tmpl w:val="84C63F58"/>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2" w15:restartNumberingAfterBreak="0">
    <w:nsid w:val="162961F3"/>
    <w:multiLevelType w:val="hybridMultilevel"/>
    <w:tmpl w:val="D9DA2EEE"/>
    <w:lvl w:ilvl="0" w:tplc="20000001">
      <w:start w:val="1"/>
      <w:numFmt w:val="bullet"/>
      <w:lvlText w:val=""/>
      <w:lvlJc w:val="left"/>
      <w:pPr>
        <w:ind w:left="3600" w:hanging="360"/>
      </w:pPr>
      <w:rPr>
        <w:rFonts w:ascii="Symbol" w:hAnsi="Symbol" w:hint="default"/>
      </w:rPr>
    </w:lvl>
    <w:lvl w:ilvl="1" w:tplc="20000003" w:tentative="1">
      <w:start w:val="1"/>
      <w:numFmt w:val="bullet"/>
      <w:lvlText w:val="o"/>
      <w:lvlJc w:val="left"/>
      <w:pPr>
        <w:ind w:left="4320" w:hanging="360"/>
      </w:pPr>
      <w:rPr>
        <w:rFonts w:ascii="Courier New" w:hAnsi="Courier New" w:cs="Courier New" w:hint="default"/>
      </w:rPr>
    </w:lvl>
    <w:lvl w:ilvl="2" w:tplc="20000005" w:tentative="1">
      <w:start w:val="1"/>
      <w:numFmt w:val="bullet"/>
      <w:lvlText w:val=""/>
      <w:lvlJc w:val="left"/>
      <w:pPr>
        <w:ind w:left="5040" w:hanging="360"/>
      </w:pPr>
      <w:rPr>
        <w:rFonts w:ascii="Wingdings" w:hAnsi="Wingdings" w:hint="default"/>
      </w:rPr>
    </w:lvl>
    <w:lvl w:ilvl="3" w:tplc="20000001" w:tentative="1">
      <w:start w:val="1"/>
      <w:numFmt w:val="bullet"/>
      <w:lvlText w:val=""/>
      <w:lvlJc w:val="left"/>
      <w:pPr>
        <w:ind w:left="5760" w:hanging="360"/>
      </w:pPr>
      <w:rPr>
        <w:rFonts w:ascii="Symbol" w:hAnsi="Symbol" w:hint="default"/>
      </w:rPr>
    </w:lvl>
    <w:lvl w:ilvl="4" w:tplc="20000003" w:tentative="1">
      <w:start w:val="1"/>
      <w:numFmt w:val="bullet"/>
      <w:lvlText w:val="o"/>
      <w:lvlJc w:val="left"/>
      <w:pPr>
        <w:ind w:left="6480" w:hanging="360"/>
      </w:pPr>
      <w:rPr>
        <w:rFonts w:ascii="Courier New" w:hAnsi="Courier New" w:cs="Courier New" w:hint="default"/>
      </w:rPr>
    </w:lvl>
    <w:lvl w:ilvl="5" w:tplc="20000005" w:tentative="1">
      <w:start w:val="1"/>
      <w:numFmt w:val="bullet"/>
      <w:lvlText w:val=""/>
      <w:lvlJc w:val="left"/>
      <w:pPr>
        <w:ind w:left="7200" w:hanging="360"/>
      </w:pPr>
      <w:rPr>
        <w:rFonts w:ascii="Wingdings" w:hAnsi="Wingdings" w:hint="default"/>
      </w:rPr>
    </w:lvl>
    <w:lvl w:ilvl="6" w:tplc="20000001" w:tentative="1">
      <w:start w:val="1"/>
      <w:numFmt w:val="bullet"/>
      <w:lvlText w:val=""/>
      <w:lvlJc w:val="left"/>
      <w:pPr>
        <w:ind w:left="7920" w:hanging="360"/>
      </w:pPr>
      <w:rPr>
        <w:rFonts w:ascii="Symbol" w:hAnsi="Symbol" w:hint="default"/>
      </w:rPr>
    </w:lvl>
    <w:lvl w:ilvl="7" w:tplc="20000003" w:tentative="1">
      <w:start w:val="1"/>
      <w:numFmt w:val="bullet"/>
      <w:lvlText w:val="o"/>
      <w:lvlJc w:val="left"/>
      <w:pPr>
        <w:ind w:left="8640" w:hanging="360"/>
      </w:pPr>
      <w:rPr>
        <w:rFonts w:ascii="Courier New" w:hAnsi="Courier New" w:cs="Courier New" w:hint="default"/>
      </w:rPr>
    </w:lvl>
    <w:lvl w:ilvl="8" w:tplc="20000005" w:tentative="1">
      <w:start w:val="1"/>
      <w:numFmt w:val="bullet"/>
      <w:lvlText w:val=""/>
      <w:lvlJc w:val="left"/>
      <w:pPr>
        <w:ind w:left="9360" w:hanging="360"/>
      </w:pPr>
      <w:rPr>
        <w:rFonts w:ascii="Wingdings" w:hAnsi="Wingdings" w:hint="default"/>
      </w:rPr>
    </w:lvl>
  </w:abstractNum>
  <w:abstractNum w:abstractNumId="13" w15:restartNumberingAfterBreak="0">
    <w:nsid w:val="1A2B1718"/>
    <w:multiLevelType w:val="hybridMultilevel"/>
    <w:tmpl w:val="75024E6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4" w15:restartNumberingAfterBreak="0">
    <w:nsid w:val="1B3F64E9"/>
    <w:multiLevelType w:val="hybridMultilevel"/>
    <w:tmpl w:val="19E60CC0"/>
    <w:lvl w:ilvl="0" w:tplc="0409000F">
      <w:start w:val="1"/>
      <w:numFmt w:val="decimal"/>
      <w:lvlText w:val="%1."/>
      <w:lvlJc w:val="left"/>
      <w:pPr>
        <w:ind w:left="720" w:hanging="360"/>
      </w:p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5" w15:restartNumberingAfterBreak="0">
    <w:nsid w:val="22717C2A"/>
    <w:multiLevelType w:val="hybridMultilevel"/>
    <w:tmpl w:val="39AAC06A"/>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6" w15:restartNumberingAfterBreak="0">
    <w:nsid w:val="247E331B"/>
    <w:multiLevelType w:val="hybridMultilevel"/>
    <w:tmpl w:val="C592134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7" w15:restartNumberingAfterBreak="0">
    <w:nsid w:val="25F72C92"/>
    <w:multiLevelType w:val="hybridMultilevel"/>
    <w:tmpl w:val="71D4485A"/>
    <w:lvl w:ilvl="0" w:tplc="2000000F">
      <w:start w:val="1"/>
      <w:numFmt w:val="decimal"/>
      <w:lvlText w:val="%1."/>
      <w:lvlJc w:val="left"/>
      <w:pPr>
        <w:ind w:left="720" w:hanging="360"/>
      </w:pPr>
      <w:rPr>
        <w:rFonts w:hint="default"/>
      </w:r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8" w15:restartNumberingAfterBreak="0">
    <w:nsid w:val="272B4409"/>
    <w:multiLevelType w:val="hybridMultilevel"/>
    <w:tmpl w:val="B112B5A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9" w15:restartNumberingAfterBreak="0">
    <w:nsid w:val="284814EF"/>
    <w:multiLevelType w:val="hybridMultilevel"/>
    <w:tmpl w:val="A312741A"/>
    <w:lvl w:ilvl="0" w:tplc="0409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0" w15:restartNumberingAfterBreak="0">
    <w:nsid w:val="2B1F0BD7"/>
    <w:multiLevelType w:val="hybridMultilevel"/>
    <w:tmpl w:val="CE1A55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05A36A4"/>
    <w:multiLevelType w:val="hybridMultilevel"/>
    <w:tmpl w:val="DE8AE8A0"/>
    <w:lvl w:ilvl="0" w:tplc="2000000F">
      <w:start w:val="1"/>
      <w:numFmt w:val="decimal"/>
      <w:lvlText w:val="%1."/>
      <w:lvlJc w:val="left"/>
      <w:pPr>
        <w:ind w:left="720" w:hanging="360"/>
      </w:pPr>
      <w:rPr>
        <w:rFont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2" w15:restartNumberingAfterBreak="0">
    <w:nsid w:val="306C59DB"/>
    <w:multiLevelType w:val="hybridMultilevel"/>
    <w:tmpl w:val="F47E4788"/>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3" w15:restartNumberingAfterBreak="0">
    <w:nsid w:val="32995475"/>
    <w:multiLevelType w:val="hybridMultilevel"/>
    <w:tmpl w:val="916C66E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4" w15:restartNumberingAfterBreak="0">
    <w:nsid w:val="32C317A0"/>
    <w:multiLevelType w:val="hybridMultilevel"/>
    <w:tmpl w:val="BDF6374E"/>
    <w:lvl w:ilvl="0" w:tplc="2000000F">
      <w:start w:val="1"/>
      <w:numFmt w:val="decimal"/>
      <w:lvlText w:val="%1."/>
      <w:lvlJc w:val="left"/>
      <w:pPr>
        <w:ind w:left="766" w:hanging="360"/>
      </w:pPr>
    </w:lvl>
    <w:lvl w:ilvl="1" w:tplc="20000019" w:tentative="1">
      <w:start w:val="1"/>
      <w:numFmt w:val="lowerLetter"/>
      <w:lvlText w:val="%2."/>
      <w:lvlJc w:val="left"/>
      <w:pPr>
        <w:ind w:left="1486" w:hanging="360"/>
      </w:pPr>
    </w:lvl>
    <w:lvl w:ilvl="2" w:tplc="2000001B" w:tentative="1">
      <w:start w:val="1"/>
      <w:numFmt w:val="lowerRoman"/>
      <w:lvlText w:val="%3."/>
      <w:lvlJc w:val="right"/>
      <w:pPr>
        <w:ind w:left="2206" w:hanging="180"/>
      </w:pPr>
    </w:lvl>
    <w:lvl w:ilvl="3" w:tplc="2000000F" w:tentative="1">
      <w:start w:val="1"/>
      <w:numFmt w:val="decimal"/>
      <w:lvlText w:val="%4."/>
      <w:lvlJc w:val="left"/>
      <w:pPr>
        <w:ind w:left="2926" w:hanging="360"/>
      </w:pPr>
    </w:lvl>
    <w:lvl w:ilvl="4" w:tplc="20000019" w:tentative="1">
      <w:start w:val="1"/>
      <w:numFmt w:val="lowerLetter"/>
      <w:lvlText w:val="%5."/>
      <w:lvlJc w:val="left"/>
      <w:pPr>
        <w:ind w:left="3646" w:hanging="360"/>
      </w:pPr>
    </w:lvl>
    <w:lvl w:ilvl="5" w:tplc="2000001B" w:tentative="1">
      <w:start w:val="1"/>
      <w:numFmt w:val="lowerRoman"/>
      <w:lvlText w:val="%6."/>
      <w:lvlJc w:val="right"/>
      <w:pPr>
        <w:ind w:left="4366" w:hanging="180"/>
      </w:pPr>
    </w:lvl>
    <w:lvl w:ilvl="6" w:tplc="2000000F" w:tentative="1">
      <w:start w:val="1"/>
      <w:numFmt w:val="decimal"/>
      <w:lvlText w:val="%7."/>
      <w:lvlJc w:val="left"/>
      <w:pPr>
        <w:ind w:left="5086" w:hanging="360"/>
      </w:pPr>
    </w:lvl>
    <w:lvl w:ilvl="7" w:tplc="20000019" w:tentative="1">
      <w:start w:val="1"/>
      <w:numFmt w:val="lowerLetter"/>
      <w:lvlText w:val="%8."/>
      <w:lvlJc w:val="left"/>
      <w:pPr>
        <w:ind w:left="5806" w:hanging="360"/>
      </w:pPr>
    </w:lvl>
    <w:lvl w:ilvl="8" w:tplc="2000001B" w:tentative="1">
      <w:start w:val="1"/>
      <w:numFmt w:val="lowerRoman"/>
      <w:lvlText w:val="%9."/>
      <w:lvlJc w:val="right"/>
      <w:pPr>
        <w:ind w:left="6526" w:hanging="180"/>
      </w:pPr>
    </w:lvl>
  </w:abstractNum>
  <w:abstractNum w:abstractNumId="25" w15:restartNumberingAfterBreak="0">
    <w:nsid w:val="33667E29"/>
    <w:multiLevelType w:val="hybridMultilevel"/>
    <w:tmpl w:val="9702A6F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6" w15:restartNumberingAfterBreak="0">
    <w:nsid w:val="3597171C"/>
    <w:multiLevelType w:val="hybridMultilevel"/>
    <w:tmpl w:val="6AC6842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7" w15:restartNumberingAfterBreak="0">
    <w:nsid w:val="381367FD"/>
    <w:multiLevelType w:val="hybridMultilevel"/>
    <w:tmpl w:val="1820F65A"/>
    <w:lvl w:ilvl="0" w:tplc="2000000F">
      <w:start w:val="1"/>
      <w:numFmt w:val="decimal"/>
      <w:lvlText w:val="%1."/>
      <w:lvlJc w:val="left"/>
      <w:pPr>
        <w:ind w:left="720" w:hanging="360"/>
      </w:pPr>
      <w:rPr>
        <w:rFonts w:hint="default"/>
      </w:r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8" w15:restartNumberingAfterBreak="0">
    <w:nsid w:val="3A0E6783"/>
    <w:multiLevelType w:val="hybridMultilevel"/>
    <w:tmpl w:val="E8744E32"/>
    <w:lvl w:ilvl="0" w:tplc="04090011">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9" w15:restartNumberingAfterBreak="0">
    <w:nsid w:val="3A8425E8"/>
    <w:multiLevelType w:val="hybridMultilevel"/>
    <w:tmpl w:val="BB10E3C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0" w15:restartNumberingAfterBreak="0">
    <w:nsid w:val="3EC95882"/>
    <w:multiLevelType w:val="hybridMultilevel"/>
    <w:tmpl w:val="5DC26D3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1" w15:restartNumberingAfterBreak="0">
    <w:nsid w:val="45D06EC3"/>
    <w:multiLevelType w:val="hybridMultilevel"/>
    <w:tmpl w:val="02C8182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2" w15:restartNumberingAfterBreak="0">
    <w:nsid w:val="46531589"/>
    <w:multiLevelType w:val="hybridMultilevel"/>
    <w:tmpl w:val="A95844B6"/>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3" w15:restartNumberingAfterBreak="0">
    <w:nsid w:val="484E294F"/>
    <w:multiLevelType w:val="hybridMultilevel"/>
    <w:tmpl w:val="D7E057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A525E15"/>
    <w:multiLevelType w:val="multilevel"/>
    <w:tmpl w:val="94C857F8"/>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5" w15:restartNumberingAfterBreak="0">
    <w:nsid w:val="4FD02C0A"/>
    <w:multiLevelType w:val="hybridMultilevel"/>
    <w:tmpl w:val="7868AAF0"/>
    <w:lvl w:ilvl="0" w:tplc="95AEC1E6">
      <w:start w:val="1"/>
      <w:numFmt w:val="decimal"/>
      <w:lvlText w:val="C%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6" w15:restartNumberingAfterBreak="0">
    <w:nsid w:val="51FE553C"/>
    <w:multiLevelType w:val="hybridMultilevel"/>
    <w:tmpl w:val="6B20226A"/>
    <w:lvl w:ilvl="0" w:tplc="04090011">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31173CB"/>
    <w:multiLevelType w:val="hybridMultilevel"/>
    <w:tmpl w:val="F80A4B4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8" w15:restartNumberingAfterBreak="0">
    <w:nsid w:val="54AD2E1C"/>
    <w:multiLevelType w:val="hybridMultilevel"/>
    <w:tmpl w:val="44886DF8"/>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9" w15:restartNumberingAfterBreak="0">
    <w:nsid w:val="57B3480E"/>
    <w:multiLevelType w:val="multilevel"/>
    <w:tmpl w:val="C7B27CEE"/>
    <w:styleLink w:val="Style1"/>
    <w:lvl w:ilvl="0">
      <w:start w:val="1"/>
      <w:numFmt w:val="decimal"/>
      <w:lvlText w:val="R%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0" w15:restartNumberingAfterBreak="0">
    <w:nsid w:val="5A1E0D02"/>
    <w:multiLevelType w:val="hybridMultilevel"/>
    <w:tmpl w:val="59601456"/>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1" w15:restartNumberingAfterBreak="0">
    <w:nsid w:val="5D8E6099"/>
    <w:multiLevelType w:val="hybridMultilevel"/>
    <w:tmpl w:val="DD4AE752"/>
    <w:lvl w:ilvl="0" w:tplc="2000000F">
      <w:start w:val="1"/>
      <w:numFmt w:val="decimal"/>
      <w:lvlText w:val="%1."/>
      <w:lvlJc w:val="left"/>
      <w:pPr>
        <w:ind w:left="720" w:hanging="360"/>
      </w:pPr>
    </w:lvl>
    <w:lvl w:ilvl="1" w:tplc="20000019">
      <w:start w:val="1"/>
      <w:numFmt w:val="lowerLetter"/>
      <w:lvlText w:val="%2."/>
      <w:lvlJc w:val="left"/>
      <w:pPr>
        <w:ind w:left="1440" w:hanging="360"/>
      </w:pPr>
    </w:lvl>
    <w:lvl w:ilvl="2" w:tplc="2000001B">
      <w:start w:val="1"/>
      <w:numFmt w:val="lowerRoman"/>
      <w:lvlText w:val="%3."/>
      <w:lvlJc w:val="right"/>
      <w:pPr>
        <w:ind w:left="2160" w:hanging="180"/>
      </w:pPr>
    </w:lvl>
    <w:lvl w:ilvl="3" w:tplc="2000000F">
      <w:start w:val="1"/>
      <w:numFmt w:val="decimal"/>
      <w:lvlText w:val="%4."/>
      <w:lvlJc w:val="left"/>
      <w:pPr>
        <w:ind w:left="2880" w:hanging="360"/>
      </w:pPr>
    </w:lvl>
    <w:lvl w:ilvl="4" w:tplc="20000019">
      <w:start w:val="1"/>
      <w:numFmt w:val="lowerLetter"/>
      <w:lvlText w:val="%5."/>
      <w:lvlJc w:val="left"/>
      <w:pPr>
        <w:ind w:left="3600" w:hanging="360"/>
      </w:pPr>
    </w:lvl>
    <w:lvl w:ilvl="5" w:tplc="2000001B">
      <w:start w:val="1"/>
      <w:numFmt w:val="lowerRoman"/>
      <w:lvlText w:val="%6."/>
      <w:lvlJc w:val="right"/>
      <w:pPr>
        <w:ind w:left="4320" w:hanging="180"/>
      </w:pPr>
    </w:lvl>
    <w:lvl w:ilvl="6" w:tplc="2000000F">
      <w:start w:val="1"/>
      <w:numFmt w:val="decimal"/>
      <w:lvlText w:val="%7."/>
      <w:lvlJc w:val="left"/>
      <w:pPr>
        <w:ind w:left="5040" w:hanging="360"/>
      </w:pPr>
    </w:lvl>
    <w:lvl w:ilvl="7" w:tplc="20000019">
      <w:start w:val="1"/>
      <w:numFmt w:val="lowerLetter"/>
      <w:lvlText w:val="%8."/>
      <w:lvlJc w:val="left"/>
      <w:pPr>
        <w:ind w:left="5760" w:hanging="360"/>
      </w:pPr>
    </w:lvl>
    <w:lvl w:ilvl="8" w:tplc="2000001B">
      <w:start w:val="1"/>
      <w:numFmt w:val="lowerRoman"/>
      <w:lvlText w:val="%9."/>
      <w:lvlJc w:val="right"/>
      <w:pPr>
        <w:ind w:left="6480" w:hanging="180"/>
      </w:pPr>
    </w:lvl>
  </w:abstractNum>
  <w:abstractNum w:abstractNumId="42" w15:restartNumberingAfterBreak="0">
    <w:nsid w:val="5E540775"/>
    <w:multiLevelType w:val="hybridMultilevel"/>
    <w:tmpl w:val="8424DE5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3" w15:restartNumberingAfterBreak="0">
    <w:nsid w:val="5F7A0CA5"/>
    <w:multiLevelType w:val="hybridMultilevel"/>
    <w:tmpl w:val="9DE04A5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4" w15:restartNumberingAfterBreak="0">
    <w:nsid w:val="60A15100"/>
    <w:multiLevelType w:val="hybridMultilevel"/>
    <w:tmpl w:val="7D00058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5" w15:restartNumberingAfterBreak="0">
    <w:nsid w:val="60B8459F"/>
    <w:multiLevelType w:val="hybridMultilevel"/>
    <w:tmpl w:val="58D8C0D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6" w15:restartNumberingAfterBreak="0">
    <w:nsid w:val="61071E4C"/>
    <w:multiLevelType w:val="hybridMultilevel"/>
    <w:tmpl w:val="E278B6A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7" w15:restartNumberingAfterBreak="0">
    <w:nsid w:val="624A6FF6"/>
    <w:multiLevelType w:val="hybridMultilevel"/>
    <w:tmpl w:val="FA30B7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62BB7840"/>
    <w:multiLevelType w:val="hybridMultilevel"/>
    <w:tmpl w:val="1CCC0A5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9" w15:restartNumberingAfterBreak="0">
    <w:nsid w:val="6623271E"/>
    <w:multiLevelType w:val="hybridMultilevel"/>
    <w:tmpl w:val="E4A411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C861A5F"/>
    <w:multiLevelType w:val="hybridMultilevel"/>
    <w:tmpl w:val="84DC5114"/>
    <w:lvl w:ilvl="0" w:tplc="0D0CC2EE">
      <w:numFmt w:val="bullet"/>
      <w:lvlText w:val="•"/>
      <w:lvlJc w:val="left"/>
      <w:pPr>
        <w:ind w:left="720" w:hanging="360"/>
      </w:pPr>
      <w:rPr>
        <w:rFonts w:ascii="Calibri" w:hAnsi="Calibri" w:hint="default"/>
        <w:color w:val="auto"/>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1" w15:restartNumberingAfterBreak="0">
    <w:nsid w:val="6EBE406F"/>
    <w:multiLevelType w:val="hybridMultilevel"/>
    <w:tmpl w:val="225EBB0A"/>
    <w:lvl w:ilvl="0" w:tplc="0409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2" w15:restartNumberingAfterBreak="0">
    <w:nsid w:val="70930A8E"/>
    <w:multiLevelType w:val="hybridMultilevel"/>
    <w:tmpl w:val="277C216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3" w15:restartNumberingAfterBreak="0">
    <w:nsid w:val="710B7D6A"/>
    <w:multiLevelType w:val="hybridMultilevel"/>
    <w:tmpl w:val="37BEFF1E"/>
    <w:lvl w:ilvl="0" w:tplc="2000000F">
      <w:start w:val="1"/>
      <w:numFmt w:val="decimal"/>
      <w:lvlText w:val="%1."/>
      <w:lvlJc w:val="left"/>
      <w:pPr>
        <w:ind w:left="720" w:hanging="360"/>
      </w:pPr>
      <w:rPr>
        <w:rFont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4" w15:restartNumberingAfterBreak="0">
    <w:nsid w:val="71146026"/>
    <w:multiLevelType w:val="hybridMultilevel"/>
    <w:tmpl w:val="BC6E4212"/>
    <w:lvl w:ilvl="0" w:tplc="20000017">
      <w:start w:val="1"/>
      <w:numFmt w:val="lowerLetter"/>
      <w:lvlText w:val="%1)"/>
      <w:lvlJc w:val="left"/>
      <w:pPr>
        <w:ind w:left="720" w:hanging="360"/>
      </w:p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5" w15:restartNumberingAfterBreak="0">
    <w:nsid w:val="78E82786"/>
    <w:multiLevelType w:val="hybridMultilevel"/>
    <w:tmpl w:val="EA403E54"/>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6" w15:restartNumberingAfterBreak="0">
    <w:nsid w:val="7A351C57"/>
    <w:multiLevelType w:val="hybridMultilevel"/>
    <w:tmpl w:val="C71C1B5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7" w15:restartNumberingAfterBreak="0">
    <w:nsid w:val="7B6D6069"/>
    <w:multiLevelType w:val="hybridMultilevel"/>
    <w:tmpl w:val="DB165F1A"/>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8" w15:restartNumberingAfterBreak="0">
    <w:nsid w:val="7EE61BF5"/>
    <w:multiLevelType w:val="hybridMultilevel"/>
    <w:tmpl w:val="8BCC74CC"/>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9" w15:restartNumberingAfterBreak="0">
    <w:nsid w:val="7FFC3432"/>
    <w:multiLevelType w:val="hybridMultilevel"/>
    <w:tmpl w:val="32FA257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num w:numId="1" w16cid:durableId="1115756202">
    <w:abstractNumId w:val="34"/>
  </w:num>
  <w:num w:numId="2" w16cid:durableId="106127353">
    <w:abstractNumId w:val="39"/>
  </w:num>
  <w:num w:numId="3" w16cid:durableId="2056154008">
    <w:abstractNumId w:val="4"/>
  </w:num>
  <w:num w:numId="4" w16cid:durableId="29962267">
    <w:abstractNumId w:val="36"/>
  </w:num>
  <w:num w:numId="5" w16cid:durableId="1985624564">
    <w:abstractNumId w:val="7"/>
  </w:num>
  <w:num w:numId="6" w16cid:durableId="722679296">
    <w:abstractNumId w:val="20"/>
  </w:num>
  <w:num w:numId="7" w16cid:durableId="1733457853">
    <w:abstractNumId w:val="10"/>
  </w:num>
  <w:num w:numId="8" w16cid:durableId="1248730585">
    <w:abstractNumId w:val="3"/>
  </w:num>
  <w:num w:numId="9" w16cid:durableId="309794277">
    <w:abstractNumId w:val="33"/>
  </w:num>
  <w:num w:numId="10" w16cid:durableId="1637569467">
    <w:abstractNumId w:val="49"/>
  </w:num>
  <w:num w:numId="11" w16cid:durableId="940719008">
    <w:abstractNumId w:val="47"/>
  </w:num>
  <w:num w:numId="12" w16cid:durableId="1892761561">
    <w:abstractNumId w:val="19"/>
  </w:num>
  <w:num w:numId="13" w16cid:durableId="1388411196">
    <w:abstractNumId w:val="35"/>
  </w:num>
  <w:num w:numId="14" w16cid:durableId="1147282986">
    <w:abstractNumId w:val="24"/>
  </w:num>
  <w:num w:numId="15" w16cid:durableId="1360158542">
    <w:abstractNumId w:val="46"/>
  </w:num>
  <w:num w:numId="16" w16cid:durableId="1669865438">
    <w:abstractNumId w:val="25"/>
  </w:num>
  <w:num w:numId="17" w16cid:durableId="994333901">
    <w:abstractNumId w:val="51"/>
  </w:num>
  <w:num w:numId="18" w16cid:durableId="101264752">
    <w:abstractNumId w:val="14"/>
  </w:num>
  <w:num w:numId="19" w16cid:durableId="1543981664">
    <w:abstractNumId w:val="9"/>
  </w:num>
  <w:num w:numId="20" w16cid:durableId="1340346626">
    <w:abstractNumId w:val="12"/>
  </w:num>
  <w:num w:numId="21" w16cid:durableId="1488280242">
    <w:abstractNumId w:val="31"/>
  </w:num>
  <w:num w:numId="22" w16cid:durableId="664630648">
    <w:abstractNumId w:val="37"/>
  </w:num>
  <w:num w:numId="23" w16cid:durableId="729891123">
    <w:abstractNumId w:val="53"/>
  </w:num>
  <w:num w:numId="24" w16cid:durableId="1447312971">
    <w:abstractNumId w:val="58"/>
  </w:num>
  <w:num w:numId="25" w16cid:durableId="1309095898">
    <w:abstractNumId w:val="45"/>
  </w:num>
  <w:num w:numId="26" w16cid:durableId="1077897763">
    <w:abstractNumId w:val="28"/>
  </w:num>
  <w:num w:numId="27" w16cid:durableId="1934170895">
    <w:abstractNumId w:val="42"/>
  </w:num>
  <w:num w:numId="28" w16cid:durableId="1755662682">
    <w:abstractNumId w:val="8"/>
  </w:num>
  <w:num w:numId="29" w16cid:durableId="125441230">
    <w:abstractNumId w:val="21"/>
  </w:num>
  <w:num w:numId="30" w16cid:durableId="1209604505">
    <w:abstractNumId w:val="57"/>
  </w:num>
  <w:num w:numId="31" w16cid:durableId="17003986">
    <w:abstractNumId w:val="22"/>
  </w:num>
  <w:num w:numId="32" w16cid:durableId="283193586">
    <w:abstractNumId w:val="48"/>
  </w:num>
  <w:num w:numId="33" w16cid:durableId="849832211">
    <w:abstractNumId w:val="2"/>
  </w:num>
  <w:num w:numId="34" w16cid:durableId="1137449332">
    <w:abstractNumId w:val="26"/>
  </w:num>
  <w:num w:numId="35" w16cid:durableId="17707163">
    <w:abstractNumId w:val="6"/>
  </w:num>
  <w:num w:numId="36" w16cid:durableId="268977147">
    <w:abstractNumId w:val="18"/>
  </w:num>
  <w:num w:numId="37" w16cid:durableId="1672174811">
    <w:abstractNumId w:val="13"/>
  </w:num>
  <w:num w:numId="38" w16cid:durableId="201016918">
    <w:abstractNumId w:val="0"/>
  </w:num>
  <w:num w:numId="39" w16cid:durableId="1727027061">
    <w:abstractNumId w:val="50"/>
  </w:num>
  <w:num w:numId="40" w16cid:durableId="770584564">
    <w:abstractNumId w:val="40"/>
  </w:num>
  <w:num w:numId="41" w16cid:durableId="1662735924">
    <w:abstractNumId w:val="11"/>
  </w:num>
  <w:num w:numId="42" w16cid:durableId="353387775">
    <w:abstractNumId w:val="5"/>
  </w:num>
  <w:num w:numId="43" w16cid:durableId="2002350758">
    <w:abstractNumId w:val="59"/>
  </w:num>
  <w:num w:numId="44" w16cid:durableId="2099864732">
    <w:abstractNumId w:val="15"/>
  </w:num>
  <w:num w:numId="45" w16cid:durableId="827943848">
    <w:abstractNumId w:val="32"/>
  </w:num>
  <w:num w:numId="46" w16cid:durableId="811799765">
    <w:abstractNumId w:val="38"/>
  </w:num>
  <w:num w:numId="47" w16cid:durableId="694158168">
    <w:abstractNumId w:val="27"/>
  </w:num>
  <w:num w:numId="48" w16cid:durableId="1786995907">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16cid:durableId="87623211">
    <w:abstractNumId w:val="17"/>
  </w:num>
  <w:num w:numId="50" w16cid:durableId="1635863720">
    <w:abstractNumId w:val="1"/>
  </w:num>
  <w:num w:numId="51" w16cid:durableId="1606229800">
    <w:abstractNumId w:val="54"/>
  </w:num>
  <w:num w:numId="52" w16cid:durableId="1868520335">
    <w:abstractNumId w:val="16"/>
  </w:num>
  <w:num w:numId="53" w16cid:durableId="2097630764">
    <w:abstractNumId w:val="56"/>
  </w:num>
  <w:num w:numId="54" w16cid:durableId="1443185892">
    <w:abstractNumId w:val="52"/>
  </w:num>
  <w:num w:numId="55" w16cid:durableId="1659918984">
    <w:abstractNumId w:val="43"/>
  </w:num>
  <w:num w:numId="56" w16cid:durableId="1759516910">
    <w:abstractNumId w:val="23"/>
  </w:num>
  <w:num w:numId="57" w16cid:durableId="1798571982">
    <w:abstractNumId w:val="55"/>
  </w:num>
  <w:num w:numId="58" w16cid:durableId="2120564268">
    <w:abstractNumId w:val="44"/>
  </w:num>
  <w:num w:numId="59" w16cid:durableId="1968120538">
    <w:abstractNumId w:val="29"/>
  </w:num>
  <w:num w:numId="60" w16cid:durableId="730736490">
    <w:abstractNumId w:val="30"/>
  </w:num>
  <w:numIdMacAtCleanup w:val="5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Holger Eichelberger">
    <w15:presenceInfo w15:providerId="AD" w15:userId="S-1-5-21-1585363792-2588653877-132038687-114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8"/>
  <w:hideSpellingErrors/>
  <w:activeWritingStyle w:appName="MSWord" w:lang="de-DE" w:vendorID="64" w:dllVersion="6" w:nlCheck="1" w:checkStyle="0"/>
  <w:activeWritingStyle w:appName="MSWord" w:lang="en-US" w:vendorID="64" w:dllVersion="6" w:nlCheck="1" w:checkStyle="1"/>
  <w:activeWritingStyle w:appName="MSWord" w:lang="en-GB" w:vendorID="64" w:dllVersion="6" w:nlCheck="1" w:checkStyle="1"/>
  <w:activeWritingStyle w:appName="MSWord" w:lang="de-DE" w:vendorID="64" w:dllVersion="4096" w:nlCheck="1" w:checkStyle="0"/>
  <w:activeWritingStyle w:appName="MSWord" w:lang="en-US" w:vendorID="64" w:dllVersion="4096" w:nlCheck="1" w:checkStyle="0"/>
  <w:activeWritingStyle w:appName="MSWord" w:lang="en-GB" w:vendorID="64" w:dllVersion="4096" w:nlCheck="1" w:checkStyle="0"/>
  <w:activeWritingStyle w:appName="MSWord" w:lang="en-DE" w:vendorID="64" w:dllVersion="4096" w:nlCheck="1" w:checkStyle="0"/>
  <w:defaultTabStop w:val="708"/>
  <w:hyphenationZone w:val="425"/>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C07D6"/>
    <w:rsid w:val="00000037"/>
    <w:rsid w:val="000000C9"/>
    <w:rsid w:val="00000767"/>
    <w:rsid w:val="0000087F"/>
    <w:rsid w:val="000008BC"/>
    <w:rsid w:val="00000961"/>
    <w:rsid w:val="00000ABF"/>
    <w:rsid w:val="00000C54"/>
    <w:rsid w:val="00000CD7"/>
    <w:rsid w:val="00000EFE"/>
    <w:rsid w:val="00001126"/>
    <w:rsid w:val="00001133"/>
    <w:rsid w:val="00001151"/>
    <w:rsid w:val="000011E5"/>
    <w:rsid w:val="0000140F"/>
    <w:rsid w:val="0000162B"/>
    <w:rsid w:val="000016C7"/>
    <w:rsid w:val="00001A58"/>
    <w:rsid w:val="00001DF2"/>
    <w:rsid w:val="00002168"/>
    <w:rsid w:val="000024CE"/>
    <w:rsid w:val="000027A5"/>
    <w:rsid w:val="00002A87"/>
    <w:rsid w:val="00002BCD"/>
    <w:rsid w:val="00002DED"/>
    <w:rsid w:val="00002E89"/>
    <w:rsid w:val="000030B3"/>
    <w:rsid w:val="000031E4"/>
    <w:rsid w:val="000032D8"/>
    <w:rsid w:val="0000343C"/>
    <w:rsid w:val="00003A8A"/>
    <w:rsid w:val="00003B43"/>
    <w:rsid w:val="00003C47"/>
    <w:rsid w:val="00003F78"/>
    <w:rsid w:val="00004017"/>
    <w:rsid w:val="000040B6"/>
    <w:rsid w:val="00004139"/>
    <w:rsid w:val="00004157"/>
    <w:rsid w:val="000041F1"/>
    <w:rsid w:val="00004518"/>
    <w:rsid w:val="00004853"/>
    <w:rsid w:val="000048B7"/>
    <w:rsid w:val="00004A5B"/>
    <w:rsid w:val="00004B34"/>
    <w:rsid w:val="00004DB6"/>
    <w:rsid w:val="00004DEE"/>
    <w:rsid w:val="00005045"/>
    <w:rsid w:val="00005156"/>
    <w:rsid w:val="00005303"/>
    <w:rsid w:val="00005524"/>
    <w:rsid w:val="000055E3"/>
    <w:rsid w:val="00005880"/>
    <w:rsid w:val="00005896"/>
    <w:rsid w:val="000059F8"/>
    <w:rsid w:val="00005AB6"/>
    <w:rsid w:val="00005C39"/>
    <w:rsid w:val="00005EDE"/>
    <w:rsid w:val="000060D9"/>
    <w:rsid w:val="000060DE"/>
    <w:rsid w:val="0000636B"/>
    <w:rsid w:val="000065AD"/>
    <w:rsid w:val="00006A1A"/>
    <w:rsid w:val="00006F99"/>
    <w:rsid w:val="00006FA0"/>
    <w:rsid w:val="00007202"/>
    <w:rsid w:val="000073D3"/>
    <w:rsid w:val="00007703"/>
    <w:rsid w:val="000078BC"/>
    <w:rsid w:val="00007930"/>
    <w:rsid w:val="00007ABC"/>
    <w:rsid w:val="00007F52"/>
    <w:rsid w:val="00010021"/>
    <w:rsid w:val="000102C9"/>
    <w:rsid w:val="0001030F"/>
    <w:rsid w:val="00010586"/>
    <w:rsid w:val="00010863"/>
    <w:rsid w:val="00010904"/>
    <w:rsid w:val="00010A9B"/>
    <w:rsid w:val="00010ABF"/>
    <w:rsid w:val="00010CB4"/>
    <w:rsid w:val="00010DA7"/>
    <w:rsid w:val="00010DF1"/>
    <w:rsid w:val="0001104B"/>
    <w:rsid w:val="000112BB"/>
    <w:rsid w:val="000118E9"/>
    <w:rsid w:val="00011959"/>
    <w:rsid w:val="00011A5A"/>
    <w:rsid w:val="00011F27"/>
    <w:rsid w:val="00011F8F"/>
    <w:rsid w:val="00012224"/>
    <w:rsid w:val="000122F4"/>
    <w:rsid w:val="000124A9"/>
    <w:rsid w:val="00012609"/>
    <w:rsid w:val="00012DD2"/>
    <w:rsid w:val="000130DB"/>
    <w:rsid w:val="000131AA"/>
    <w:rsid w:val="000133D3"/>
    <w:rsid w:val="00013429"/>
    <w:rsid w:val="00013687"/>
    <w:rsid w:val="0001380B"/>
    <w:rsid w:val="000138CD"/>
    <w:rsid w:val="00013A3A"/>
    <w:rsid w:val="00013DF1"/>
    <w:rsid w:val="00013FC1"/>
    <w:rsid w:val="0001423E"/>
    <w:rsid w:val="000142D5"/>
    <w:rsid w:val="000144B0"/>
    <w:rsid w:val="000147D8"/>
    <w:rsid w:val="00014C00"/>
    <w:rsid w:val="00014D34"/>
    <w:rsid w:val="0001506C"/>
    <w:rsid w:val="00015141"/>
    <w:rsid w:val="00015478"/>
    <w:rsid w:val="00015C85"/>
    <w:rsid w:val="00015D1F"/>
    <w:rsid w:val="00015E89"/>
    <w:rsid w:val="00015EFB"/>
    <w:rsid w:val="0001608C"/>
    <w:rsid w:val="00016123"/>
    <w:rsid w:val="0001618D"/>
    <w:rsid w:val="000164AB"/>
    <w:rsid w:val="0001695E"/>
    <w:rsid w:val="00016977"/>
    <w:rsid w:val="00016AF1"/>
    <w:rsid w:val="00016EE6"/>
    <w:rsid w:val="00017148"/>
    <w:rsid w:val="00017491"/>
    <w:rsid w:val="000175AD"/>
    <w:rsid w:val="00017C58"/>
    <w:rsid w:val="00017DA6"/>
    <w:rsid w:val="000202C3"/>
    <w:rsid w:val="0002076B"/>
    <w:rsid w:val="0002078A"/>
    <w:rsid w:val="00020857"/>
    <w:rsid w:val="00020AA3"/>
    <w:rsid w:val="00020C69"/>
    <w:rsid w:val="00020D36"/>
    <w:rsid w:val="00021019"/>
    <w:rsid w:val="00021045"/>
    <w:rsid w:val="0002147A"/>
    <w:rsid w:val="0002159D"/>
    <w:rsid w:val="00021658"/>
    <w:rsid w:val="000217EE"/>
    <w:rsid w:val="0002182E"/>
    <w:rsid w:val="000219FC"/>
    <w:rsid w:val="00021ABB"/>
    <w:rsid w:val="0002205F"/>
    <w:rsid w:val="0002227D"/>
    <w:rsid w:val="0002234F"/>
    <w:rsid w:val="0002240F"/>
    <w:rsid w:val="000229B3"/>
    <w:rsid w:val="00022CF4"/>
    <w:rsid w:val="00023073"/>
    <w:rsid w:val="00023157"/>
    <w:rsid w:val="00023191"/>
    <w:rsid w:val="00023630"/>
    <w:rsid w:val="000236ED"/>
    <w:rsid w:val="000238B8"/>
    <w:rsid w:val="000239C7"/>
    <w:rsid w:val="000239F2"/>
    <w:rsid w:val="00023C02"/>
    <w:rsid w:val="00023C5F"/>
    <w:rsid w:val="00023C6A"/>
    <w:rsid w:val="000241B2"/>
    <w:rsid w:val="0002437B"/>
    <w:rsid w:val="00024449"/>
    <w:rsid w:val="0002469D"/>
    <w:rsid w:val="000246DB"/>
    <w:rsid w:val="00024999"/>
    <w:rsid w:val="00024A1B"/>
    <w:rsid w:val="00024C00"/>
    <w:rsid w:val="00024D25"/>
    <w:rsid w:val="00024EFB"/>
    <w:rsid w:val="0002506B"/>
    <w:rsid w:val="000252F5"/>
    <w:rsid w:val="000253DF"/>
    <w:rsid w:val="00025528"/>
    <w:rsid w:val="00025625"/>
    <w:rsid w:val="0002562A"/>
    <w:rsid w:val="000256A6"/>
    <w:rsid w:val="00025C18"/>
    <w:rsid w:val="00025D0A"/>
    <w:rsid w:val="00026063"/>
    <w:rsid w:val="0002615D"/>
    <w:rsid w:val="0002622B"/>
    <w:rsid w:val="000264FB"/>
    <w:rsid w:val="000267EA"/>
    <w:rsid w:val="0002683E"/>
    <w:rsid w:val="000269A6"/>
    <w:rsid w:val="00026BB5"/>
    <w:rsid w:val="00027004"/>
    <w:rsid w:val="00027454"/>
    <w:rsid w:val="00027503"/>
    <w:rsid w:val="00027557"/>
    <w:rsid w:val="000276C0"/>
    <w:rsid w:val="0002797A"/>
    <w:rsid w:val="00027A64"/>
    <w:rsid w:val="00027CA9"/>
    <w:rsid w:val="00027EED"/>
    <w:rsid w:val="00027F12"/>
    <w:rsid w:val="0003042D"/>
    <w:rsid w:val="00030A95"/>
    <w:rsid w:val="00030DA3"/>
    <w:rsid w:val="00031302"/>
    <w:rsid w:val="0003155A"/>
    <w:rsid w:val="00031B4A"/>
    <w:rsid w:val="00031B80"/>
    <w:rsid w:val="00031C03"/>
    <w:rsid w:val="00031CA1"/>
    <w:rsid w:val="00031D4D"/>
    <w:rsid w:val="00031E18"/>
    <w:rsid w:val="0003217C"/>
    <w:rsid w:val="00032305"/>
    <w:rsid w:val="00032779"/>
    <w:rsid w:val="0003288E"/>
    <w:rsid w:val="00032C6D"/>
    <w:rsid w:val="000331D5"/>
    <w:rsid w:val="000333CA"/>
    <w:rsid w:val="00033886"/>
    <w:rsid w:val="00033D86"/>
    <w:rsid w:val="00034179"/>
    <w:rsid w:val="000344C9"/>
    <w:rsid w:val="0003462E"/>
    <w:rsid w:val="000347E8"/>
    <w:rsid w:val="00034980"/>
    <w:rsid w:val="00034A43"/>
    <w:rsid w:val="00034A51"/>
    <w:rsid w:val="00034FDD"/>
    <w:rsid w:val="00034FF4"/>
    <w:rsid w:val="0003524F"/>
    <w:rsid w:val="0003550B"/>
    <w:rsid w:val="00035592"/>
    <w:rsid w:val="000356A3"/>
    <w:rsid w:val="0003577A"/>
    <w:rsid w:val="000359B6"/>
    <w:rsid w:val="00035C8D"/>
    <w:rsid w:val="00035D6D"/>
    <w:rsid w:val="00035D9A"/>
    <w:rsid w:val="00035EE9"/>
    <w:rsid w:val="00035EEA"/>
    <w:rsid w:val="000363B6"/>
    <w:rsid w:val="000363DE"/>
    <w:rsid w:val="0003644F"/>
    <w:rsid w:val="000366CA"/>
    <w:rsid w:val="0003673B"/>
    <w:rsid w:val="000368A6"/>
    <w:rsid w:val="000369A8"/>
    <w:rsid w:val="000378A7"/>
    <w:rsid w:val="00037914"/>
    <w:rsid w:val="000379F5"/>
    <w:rsid w:val="00037CA2"/>
    <w:rsid w:val="00037D07"/>
    <w:rsid w:val="00037DF2"/>
    <w:rsid w:val="0004013F"/>
    <w:rsid w:val="000401BF"/>
    <w:rsid w:val="00040234"/>
    <w:rsid w:val="0004034E"/>
    <w:rsid w:val="000403B8"/>
    <w:rsid w:val="0004051E"/>
    <w:rsid w:val="000406FD"/>
    <w:rsid w:val="000407ED"/>
    <w:rsid w:val="00040823"/>
    <w:rsid w:val="000409E6"/>
    <w:rsid w:val="000409ED"/>
    <w:rsid w:val="00040CF0"/>
    <w:rsid w:val="00040D94"/>
    <w:rsid w:val="00040E51"/>
    <w:rsid w:val="00040EF8"/>
    <w:rsid w:val="000412AF"/>
    <w:rsid w:val="000413EC"/>
    <w:rsid w:val="00041417"/>
    <w:rsid w:val="00041573"/>
    <w:rsid w:val="00041638"/>
    <w:rsid w:val="0004169A"/>
    <w:rsid w:val="00041B3C"/>
    <w:rsid w:val="00041D11"/>
    <w:rsid w:val="00041E46"/>
    <w:rsid w:val="00041E7E"/>
    <w:rsid w:val="000420AE"/>
    <w:rsid w:val="000423E2"/>
    <w:rsid w:val="00042414"/>
    <w:rsid w:val="000425D0"/>
    <w:rsid w:val="0004274B"/>
    <w:rsid w:val="00042E3A"/>
    <w:rsid w:val="00043093"/>
    <w:rsid w:val="0004336E"/>
    <w:rsid w:val="00043427"/>
    <w:rsid w:val="000435C7"/>
    <w:rsid w:val="000437FB"/>
    <w:rsid w:val="0004399A"/>
    <w:rsid w:val="00043C8D"/>
    <w:rsid w:val="00044109"/>
    <w:rsid w:val="00044124"/>
    <w:rsid w:val="00044172"/>
    <w:rsid w:val="00044206"/>
    <w:rsid w:val="000442A7"/>
    <w:rsid w:val="0004492F"/>
    <w:rsid w:val="000449C9"/>
    <w:rsid w:val="00044AD0"/>
    <w:rsid w:val="00044B15"/>
    <w:rsid w:val="00044B4B"/>
    <w:rsid w:val="00044F50"/>
    <w:rsid w:val="00045297"/>
    <w:rsid w:val="00045400"/>
    <w:rsid w:val="000456FF"/>
    <w:rsid w:val="000458B1"/>
    <w:rsid w:val="00045FA3"/>
    <w:rsid w:val="00046055"/>
    <w:rsid w:val="00046BAA"/>
    <w:rsid w:val="000474A5"/>
    <w:rsid w:val="000477B7"/>
    <w:rsid w:val="000478C1"/>
    <w:rsid w:val="00047C13"/>
    <w:rsid w:val="00047C36"/>
    <w:rsid w:val="000501F8"/>
    <w:rsid w:val="00050C31"/>
    <w:rsid w:val="00050E72"/>
    <w:rsid w:val="000511DC"/>
    <w:rsid w:val="00051382"/>
    <w:rsid w:val="00051439"/>
    <w:rsid w:val="000516D5"/>
    <w:rsid w:val="00051831"/>
    <w:rsid w:val="000519D6"/>
    <w:rsid w:val="00051E51"/>
    <w:rsid w:val="00051E52"/>
    <w:rsid w:val="000520F3"/>
    <w:rsid w:val="00052483"/>
    <w:rsid w:val="00052ED7"/>
    <w:rsid w:val="00052F6F"/>
    <w:rsid w:val="0005304D"/>
    <w:rsid w:val="000530E5"/>
    <w:rsid w:val="0005319D"/>
    <w:rsid w:val="00053300"/>
    <w:rsid w:val="000535E9"/>
    <w:rsid w:val="00053998"/>
    <w:rsid w:val="00053D95"/>
    <w:rsid w:val="00053F24"/>
    <w:rsid w:val="00054677"/>
    <w:rsid w:val="000549A5"/>
    <w:rsid w:val="00054B5F"/>
    <w:rsid w:val="00054BAD"/>
    <w:rsid w:val="00054F7B"/>
    <w:rsid w:val="000551ED"/>
    <w:rsid w:val="000554D6"/>
    <w:rsid w:val="00055C1A"/>
    <w:rsid w:val="00055C49"/>
    <w:rsid w:val="00055F94"/>
    <w:rsid w:val="000561C5"/>
    <w:rsid w:val="000561DB"/>
    <w:rsid w:val="000562CB"/>
    <w:rsid w:val="0005659D"/>
    <w:rsid w:val="0005691D"/>
    <w:rsid w:val="00056C61"/>
    <w:rsid w:val="00056E87"/>
    <w:rsid w:val="0005718F"/>
    <w:rsid w:val="000573F1"/>
    <w:rsid w:val="000574B8"/>
    <w:rsid w:val="00057504"/>
    <w:rsid w:val="000576EA"/>
    <w:rsid w:val="000577C2"/>
    <w:rsid w:val="000578AD"/>
    <w:rsid w:val="00057C3A"/>
    <w:rsid w:val="00057E00"/>
    <w:rsid w:val="0006012F"/>
    <w:rsid w:val="00060345"/>
    <w:rsid w:val="0006064E"/>
    <w:rsid w:val="0006073C"/>
    <w:rsid w:val="000608AB"/>
    <w:rsid w:val="000609AC"/>
    <w:rsid w:val="00060CE2"/>
    <w:rsid w:val="00060E68"/>
    <w:rsid w:val="000610E4"/>
    <w:rsid w:val="00061194"/>
    <w:rsid w:val="0006162A"/>
    <w:rsid w:val="00061676"/>
    <w:rsid w:val="00061821"/>
    <w:rsid w:val="00061851"/>
    <w:rsid w:val="00061891"/>
    <w:rsid w:val="000618FC"/>
    <w:rsid w:val="0006191D"/>
    <w:rsid w:val="000619BE"/>
    <w:rsid w:val="00061D38"/>
    <w:rsid w:val="00061F03"/>
    <w:rsid w:val="00061FFE"/>
    <w:rsid w:val="00062256"/>
    <w:rsid w:val="000622D5"/>
    <w:rsid w:val="00062314"/>
    <w:rsid w:val="000625A4"/>
    <w:rsid w:val="00062609"/>
    <w:rsid w:val="00062A3D"/>
    <w:rsid w:val="00062C01"/>
    <w:rsid w:val="00062D70"/>
    <w:rsid w:val="000632F6"/>
    <w:rsid w:val="000638F3"/>
    <w:rsid w:val="0006391A"/>
    <w:rsid w:val="00064047"/>
    <w:rsid w:val="0006417D"/>
    <w:rsid w:val="0006418A"/>
    <w:rsid w:val="0006420B"/>
    <w:rsid w:val="00064223"/>
    <w:rsid w:val="000643DF"/>
    <w:rsid w:val="00064481"/>
    <w:rsid w:val="000646BA"/>
    <w:rsid w:val="000647E5"/>
    <w:rsid w:val="00064BB3"/>
    <w:rsid w:val="00064E00"/>
    <w:rsid w:val="00064E39"/>
    <w:rsid w:val="00065161"/>
    <w:rsid w:val="0006519A"/>
    <w:rsid w:val="000651E7"/>
    <w:rsid w:val="000651E8"/>
    <w:rsid w:val="00065260"/>
    <w:rsid w:val="00065D8B"/>
    <w:rsid w:val="00066149"/>
    <w:rsid w:val="0006628F"/>
    <w:rsid w:val="000663CF"/>
    <w:rsid w:val="000664C9"/>
    <w:rsid w:val="000667B9"/>
    <w:rsid w:val="000668E0"/>
    <w:rsid w:val="000668FC"/>
    <w:rsid w:val="0006694C"/>
    <w:rsid w:val="00066CB4"/>
    <w:rsid w:val="00066CB9"/>
    <w:rsid w:val="00067169"/>
    <w:rsid w:val="000671F5"/>
    <w:rsid w:val="00067214"/>
    <w:rsid w:val="000674A6"/>
    <w:rsid w:val="0006750C"/>
    <w:rsid w:val="0006791F"/>
    <w:rsid w:val="00067AA1"/>
    <w:rsid w:val="00067E46"/>
    <w:rsid w:val="00070070"/>
    <w:rsid w:val="00070102"/>
    <w:rsid w:val="0007030B"/>
    <w:rsid w:val="0007059F"/>
    <w:rsid w:val="00070C0B"/>
    <w:rsid w:val="00070C9D"/>
    <w:rsid w:val="00071180"/>
    <w:rsid w:val="000713FF"/>
    <w:rsid w:val="00071547"/>
    <w:rsid w:val="00071DB1"/>
    <w:rsid w:val="00071F30"/>
    <w:rsid w:val="00071F78"/>
    <w:rsid w:val="0007222B"/>
    <w:rsid w:val="000722F4"/>
    <w:rsid w:val="000727B6"/>
    <w:rsid w:val="00072CB3"/>
    <w:rsid w:val="00072CE4"/>
    <w:rsid w:val="00072D1B"/>
    <w:rsid w:val="00072D73"/>
    <w:rsid w:val="00072E31"/>
    <w:rsid w:val="00072E85"/>
    <w:rsid w:val="00072FCB"/>
    <w:rsid w:val="00073267"/>
    <w:rsid w:val="000732DB"/>
    <w:rsid w:val="00073425"/>
    <w:rsid w:val="00073926"/>
    <w:rsid w:val="0007397C"/>
    <w:rsid w:val="00073ABD"/>
    <w:rsid w:val="00073BF9"/>
    <w:rsid w:val="00074206"/>
    <w:rsid w:val="000747F6"/>
    <w:rsid w:val="0007490F"/>
    <w:rsid w:val="0007499C"/>
    <w:rsid w:val="000749FE"/>
    <w:rsid w:val="00074B13"/>
    <w:rsid w:val="00074B8C"/>
    <w:rsid w:val="00074CDB"/>
    <w:rsid w:val="00074DE5"/>
    <w:rsid w:val="00075205"/>
    <w:rsid w:val="00075333"/>
    <w:rsid w:val="00075480"/>
    <w:rsid w:val="000754E9"/>
    <w:rsid w:val="000755FD"/>
    <w:rsid w:val="00075650"/>
    <w:rsid w:val="000756A2"/>
    <w:rsid w:val="0007574A"/>
    <w:rsid w:val="000758E7"/>
    <w:rsid w:val="00075BB7"/>
    <w:rsid w:val="00075DCD"/>
    <w:rsid w:val="00075F40"/>
    <w:rsid w:val="000761D0"/>
    <w:rsid w:val="00076791"/>
    <w:rsid w:val="0007697B"/>
    <w:rsid w:val="00076B15"/>
    <w:rsid w:val="00076DDA"/>
    <w:rsid w:val="000770E2"/>
    <w:rsid w:val="0007717A"/>
    <w:rsid w:val="00077419"/>
    <w:rsid w:val="00077574"/>
    <w:rsid w:val="00077638"/>
    <w:rsid w:val="00077806"/>
    <w:rsid w:val="0007781B"/>
    <w:rsid w:val="000778AA"/>
    <w:rsid w:val="00077924"/>
    <w:rsid w:val="0007797A"/>
    <w:rsid w:val="00077C53"/>
    <w:rsid w:val="00080367"/>
    <w:rsid w:val="00080639"/>
    <w:rsid w:val="0008073C"/>
    <w:rsid w:val="00080756"/>
    <w:rsid w:val="000809BC"/>
    <w:rsid w:val="00080E6F"/>
    <w:rsid w:val="00080E73"/>
    <w:rsid w:val="0008102A"/>
    <w:rsid w:val="000810A3"/>
    <w:rsid w:val="000810F1"/>
    <w:rsid w:val="0008188B"/>
    <w:rsid w:val="00081CE7"/>
    <w:rsid w:val="0008256B"/>
    <w:rsid w:val="000825DF"/>
    <w:rsid w:val="000827FC"/>
    <w:rsid w:val="00082A43"/>
    <w:rsid w:val="00082AD6"/>
    <w:rsid w:val="00082CE5"/>
    <w:rsid w:val="000832DC"/>
    <w:rsid w:val="000833AF"/>
    <w:rsid w:val="000834A7"/>
    <w:rsid w:val="000839DB"/>
    <w:rsid w:val="00083E3B"/>
    <w:rsid w:val="00083E72"/>
    <w:rsid w:val="00083F33"/>
    <w:rsid w:val="00083FA9"/>
    <w:rsid w:val="000843CF"/>
    <w:rsid w:val="0008448A"/>
    <w:rsid w:val="000846AF"/>
    <w:rsid w:val="00084888"/>
    <w:rsid w:val="00084C66"/>
    <w:rsid w:val="00084D8D"/>
    <w:rsid w:val="00084EFE"/>
    <w:rsid w:val="000851BC"/>
    <w:rsid w:val="00085260"/>
    <w:rsid w:val="0008528F"/>
    <w:rsid w:val="00085322"/>
    <w:rsid w:val="00085557"/>
    <w:rsid w:val="00085768"/>
    <w:rsid w:val="0008593E"/>
    <w:rsid w:val="00085F89"/>
    <w:rsid w:val="0008617E"/>
    <w:rsid w:val="000861F3"/>
    <w:rsid w:val="00086217"/>
    <w:rsid w:val="000862F0"/>
    <w:rsid w:val="0008646E"/>
    <w:rsid w:val="00086648"/>
    <w:rsid w:val="000867B8"/>
    <w:rsid w:val="00086C30"/>
    <w:rsid w:val="00086DA6"/>
    <w:rsid w:val="00086F45"/>
    <w:rsid w:val="00086F75"/>
    <w:rsid w:val="0008717C"/>
    <w:rsid w:val="000871EA"/>
    <w:rsid w:val="0008747F"/>
    <w:rsid w:val="0008761E"/>
    <w:rsid w:val="0008793B"/>
    <w:rsid w:val="00087B8A"/>
    <w:rsid w:val="000901A4"/>
    <w:rsid w:val="0009063F"/>
    <w:rsid w:val="000907D5"/>
    <w:rsid w:val="00090BB6"/>
    <w:rsid w:val="000911B9"/>
    <w:rsid w:val="00091C18"/>
    <w:rsid w:val="00091CF1"/>
    <w:rsid w:val="00091D0A"/>
    <w:rsid w:val="00091FB9"/>
    <w:rsid w:val="00092611"/>
    <w:rsid w:val="000926CF"/>
    <w:rsid w:val="00092A78"/>
    <w:rsid w:val="00092FBF"/>
    <w:rsid w:val="00093155"/>
    <w:rsid w:val="000933E1"/>
    <w:rsid w:val="0009353A"/>
    <w:rsid w:val="0009353B"/>
    <w:rsid w:val="0009369E"/>
    <w:rsid w:val="00093777"/>
    <w:rsid w:val="00093905"/>
    <w:rsid w:val="0009399C"/>
    <w:rsid w:val="00093CB0"/>
    <w:rsid w:val="00093DEC"/>
    <w:rsid w:val="00093F92"/>
    <w:rsid w:val="0009409D"/>
    <w:rsid w:val="000942DE"/>
    <w:rsid w:val="00094334"/>
    <w:rsid w:val="00094577"/>
    <w:rsid w:val="00094650"/>
    <w:rsid w:val="0009489A"/>
    <w:rsid w:val="0009493F"/>
    <w:rsid w:val="00094F74"/>
    <w:rsid w:val="00094FC2"/>
    <w:rsid w:val="00095165"/>
    <w:rsid w:val="000954A3"/>
    <w:rsid w:val="00095772"/>
    <w:rsid w:val="00095A49"/>
    <w:rsid w:val="00095C42"/>
    <w:rsid w:val="00096112"/>
    <w:rsid w:val="000961A0"/>
    <w:rsid w:val="0009621B"/>
    <w:rsid w:val="00096241"/>
    <w:rsid w:val="00096420"/>
    <w:rsid w:val="0009667C"/>
    <w:rsid w:val="000966AE"/>
    <w:rsid w:val="000967A7"/>
    <w:rsid w:val="00096AD3"/>
    <w:rsid w:val="00096E30"/>
    <w:rsid w:val="00097413"/>
    <w:rsid w:val="000974C2"/>
    <w:rsid w:val="0009753A"/>
    <w:rsid w:val="00097702"/>
    <w:rsid w:val="0009772A"/>
    <w:rsid w:val="000978A9"/>
    <w:rsid w:val="00097924"/>
    <w:rsid w:val="00097A84"/>
    <w:rsid w:val="00097AF9"/>
    <w:rsid w:val="00097C20"/>
    <w:rsid w:val="00097CC6"/>
    <w:rsid w:val="00097CE4"/>
    <w:rsid w:val="000A02E0"/>
    <w:rsid w:val="000A0727"/>
    <w:rsid w:val="000A0A4B"/>
    <w:rsid w:val="000A0D59"/>
    <w:rsid w:val="000A0FF7"/>
    <w:rsid w:val="000A1165"/>
    <w:rsid w:val="000A1290"/>
    <w:rsid w:val="000A134B"/>
    <w:rsid w:val="000A14F9"/>
    <w:rsid w:val="000A1639"/>
    <w:rsid w:val="000A163B"/>
    <w:rsid w:val="000A1694"/>
    <w:rsid w:val="000A16B1"/>
    <w:rsid w:val="000A16E9"/>
    <w:rsid w:val="000A177C"/>
    <w:rsid w:val="000A18D5"/>
    <w:rsid w:val="000A1AC2"/>
    <w:rsid w:val="000A1C0A"/>
    <w:rsid w:val="000A1DFA"/>
    <w:rsid w:val="000A1DFF"/>
    <w:rsid w:val="000A26DD"/>
    <w:rsid w:val="000A285C"/>
    <w:rsid w:val="000A2BA6"/>
    <w:rsid w:val="000A2FAA"/>
    <w:rsid w:val="000A30C2"/>
    <w:rsid w:val="000A3117"/>
    <w:rsid w:val="000A332D"/>
    <w:rsid w:val="000A3364"/>
    <w:rsid w:val="000A3480"/>
    <w:rsid w:val="000A3666"/>
    <w:rsid w:val="000A3687"/>
    <w:rsid w:val="000A3A37"/>
    <w:rsid w:val="000A3A51"/>
    <w:rsid w:val="000A4442"/>
    <w:rsid w:val="000A44DF"/>
    <w:rsid w:val="000A49B9"/>
    <w:rsid w:val="000A4AD7"/>
    <w:rsid w:val="000A4CD7"/>
    <w:rsid w:val="000A4CE4"/>
    <w:rsid w:val="000A513D"/>
    <w:rsid w:val="000A519D"/>
    <w:rsid w:val="000A530D"/>
    <w:rsid w:val="000A568F"/>
    <w:rsid w:val="000A575B"/>
    <w:rsid w:val="000A5C8C"/>
    <w:rsid w:val="000A5CF5"/>
    <w:rsid w:val="000A5F67"/>
    <w:rsid w:val="000A62E0"/>
    <w:rsid w:val="000A63A5"/>
    <w:rsid w:val="000A6563"/>
    <w:rsid w:val="000A65FF"/>
    <w:rsid w:val="000A6993"/>
    <w:rsid w:val="000A6A44"/>
    <w:rsid w:val="000A6BD3"/>
    <w:rsid w:val="000A6D9A"/>
    <w:rsid w:val="000A6EF8"/>
    <w:rsid w:val="000A6F64"/>
    <w:rsid w:val="000A7145"/>
    <w:rsid w:val="000A7335"/>
    <w:rsid w:val="000A75DC"/>
    <w:rsid w:val="000A76A0"/>
    <w:rsid w:val="000A76DD"/>
    <w:rsid w:val="000A7853"/>
    <w:rsid w:val="000A7980"/>
    <w:rsid w:val="000A79F5"/>
    <w:rsid w:val="000A7A2A"/>
    <w:rsid w:val="000A7B5E"/>
    <w:rsid w:val="000A7B9F"/>
    <w:rsid w:val="000A7CC1"/>
    <w:rsid w:val="000A7DCF"/>
    <w:rsid w:val="000B01FD"/>
    <w:rsid w:val="000B0286"/>
    <w:rsid w:val="000B0362"/>
    <w:rsid w:val="000B04C2"/>
    <w:rsid w:val="000B053F"/>
    <w:rsid w:val="000B06C7"/>
    <w:rsid w:val="000B0822"/>
    <w:rsid w:val="000B08C8"/>
    <w:rsid w:val="000B096F"/>
    <w:rsid w:val="000B0A67"/>
    <w:rsid w:val="000B0B63"/>
    <w:rsid w:val="000B0BD1"/>
    <w:rsid w:val="000B0DF7"/>
    <w:rsid w:val="000B1004"/>
    <w:rsid w:val="000B1206"/>
    <w:rsid w:val="000B14D2"/>
    <w:rsid w:val="000B1CAB"/>
    <w:rsid w:val="000B1D42"/>
    <w:rsid w:val="000B212F"/>
    <w:rsid w:val="000B2263"/>
    <w:rsid w:val="000B23DA"/>
    <w:rsid w:val="000B2AE9"/>
    <w:rsid w:val="000B3297"/>
    <w:rsid w:val="000B3378"/>
    <w:rsid w:val="000B354E"/>
    <w:rsid w:val="000B3554"/>
    <w:rsid w:val="000B3A32"/>
    <w:rsid w:val="000B3BE7"/>
    <w:rsid w:val="000B3FC4"/>
    <w:rsid w:val="000B4157"/>
    <w:rsid w:val="000B4266"/>
    <w:rsid w:val="000B467B"/>
    <w:rsid w:val="000B47F9"/>
    <w:rsid w:val="000B4A19"/>
    <w:rsid w:val="000B4D61"/>
    <w:rsid w:val="000B4DD5"/>
    <w:rsid w:val="000B52B0"/>
    <w:rsid w:val="000B5741"/>
    <w:rsid w:val="000B5A39"/>
    <w:rsid w:val="000B5B28"/>
    <w:rsid w:val="000B607D"/>
    <w:rsid w:val="000B61FD"/>
    <w:rsid w:val="000B65A9"/>
    <w:rsid w:val="000B6F5D"/>
    <w:rsid w:val="000B70EF"/>
    <w:rsid w:val="000B7599"/>
    <w:rsid w:val="000B775D"/>
    <w:rsid w:val="000B7774"/>
    <w:rsid w:val="000B787C"/>
    <w:rsid w:val="000B78FC"/>
    <w:rsid w:val="000B7AFC"/>
    <w:rsid w:val="000B7BF6"/>
    <w:rsid w:val="000B7F22"/>
    <w:rsid w:val="000C03DB"/>
    <w:rsid w:val="000C0814"/>
    <w:rsid w:val="000C0830"/>
    <w:rsid w:val="000C097D"/>
    <w:rsid w:val="000C0BF9"/>
    <w:rsid w:val="000C0F88"/>
    <w:rsid w:val="000C1076"/>
    <w:rsid w:val="000C119C"/>
    <w:rsid w:val="000C127F"/>
    <w:rsid w:val="000C133D"/>
    <w:rsid w:val="000C1363"/>
    <w:rsid w:val="000C14C4"/>
    <w:rsid w:val="000C16C0"/>
    <w:rsid w:val="000C1A7C"/>
    <w:rsid w:val="000C1BCF"/>
    <w:rsid w:val="000C218E"/>
    <w:rsid w:val="000C2421"/>
    <w:rsid w:val="000C25BF"/>
    <w:rsid w:val="000C26A4"/>
    <w:rsid w:val="000C27DA"/>
    <w:rsid w:val="000C2F9F"/>
    <w:rsid w:val="000C30E0"/>
    <w:rsid w:val="000C3144"/>
    <w:rsid w:val="000C348C"/>
    <w:rsid w:val="000C363D"/>
    <w:rsid w:val="000C373B"/>
    <w:rsid w:val="000C3743"/>
    <w:rsid w:val="000C3A58"/>
    <w:rsid w:val="000C3A7C"/>
    <w:rsid w:val="000C3AC1"/>
    <w:rsid w:val="000C3BD5"/>
    <w:rsid w:val="000C3C9D"/>
    <w:rsid w:val="000C4008"/>
    <w:rsid w:val="000C419B"/>
    <w:rsid w:val="000C4A71"/>
    <w:rsid w:val="000C4D46"/>
    <w:rsid w:val="000C4FEB"/>
    <w:rsid w:val="000C5103"/>
    <w:rsid w:val="000C51B3"/>
    <w:rsid w:val="000C5379"/>
    <w:rsid w:val="000C54E2"/>
    <w:rsid w:val="000C55E3"/>
    <w:rsid w:val="000C5DA5"/>
    <w:rsid w:val="000C6135"/>
    <w:rsid w:val="000C614F"/>
    <w:rsid w:val="000C6642"/>
    <w:rsid w:val="000C6867"/>
    <w:rsid w:val="000C6907"/>
    <w:rsid w:val="000C6AEC"/>
    <w:rsid w:val="000C6D4C"/>
    <w:rsid w:val="000C6EB7"/>
    <w:rsid w:val="000C6F06"/>
    <w:rsid w:val="000C7199"/>
    <w:rsid w:val="000C7864"/>
    <w:rsid w:val="000C7927"/>
    <w:rsid w:val="000C7B82"/>
    <w:rsid w:val="000C7C4E"/>
    <w:rsid w:val="000C7CC2"/>
    <w:rsid w:val="000C7FD0"/>
    <w:rsid w:val="000D0273"/>
    <w:rsid w:val="000D05A8"/>
    <w:rsid w:val="000D0843"/>
    <w:rsid w:val="000D0846"/>
    <w:rsid w:val="000D0923"/>
    <w:rsid w:val="000D0AB8"/>
    <w:rsid w:val="000D0FB7"/>
    <w:rsid w:val="000D1192"/>
    <w:rsid w:val="000D1780"/>
    <w:rsid w:val="000D18E5"/>
    <w:rsid w:val="000D1D5B"/>
    <w:rsid w:val="000D1E90"/>
    <w:rsid w:val="000D2040"/>
    <w:rsid w:val="000D205C"/>
    <w:rsid w:val="000D2674"/>
    <w:rsid w:val="000D2A46"/>
    <w:rsid w:val="000D2B3B"/>
    <w:rsid w:val="000D2CB2"/>
    <w:rsid w:val="000D2EFF"/>
    <w:rsid w:val="000D2F14"/>
    <w:rsid w:val="000D2FFF"/>
    <w:rsid w:val="000D3168"/>
    <w:rsid w:val="000D3275"/>
    <w:rsid w:val="000D337D"/>
    <w:rsid w:val="000D3587"/>
    <w:rsid w:val="000D3634"/>
    <w:rsid w:val="000D37DF"/>
    <w:rsid w:val="000D39A4"/>
    <w:rsid w:val="000D3F36"/>
    <w:rsid w:val="000D3F53"/>
    <w:rsid w:val="000D40B5"/>
    <w:rsid w:val="000D41A0"/>
    <w:rsid w:val="000D42BC"/>
    <w:rsid w:val="000D44B8"/>
    <w:rsid w:val="000D452B"/>
    <w:rsid w:val="000D4843"/>
    <w:rsid w:val="000D495D"/>
    <w:rsid w:val="000D4FF6"/>
    <w:rsid w:val="000D513A"/>
    <w:rsid w:val="000D520B"/>
    <w:rsid w:val="000D552B"/>
    <w:rsid w:val="000D5707"/>
    <w:rsid w:val="000D5914"/>
    <w:rsid w:val="000D599C"/>
    <w:rsid w:val="000D5A5E"/>
    <w:rsid w:val="000D5AEA"/>
    <w:rsid w:val="000D5B6E"/>
    <w:rsid w:val="000D5E74"/>
    <w:rsid w:val="000D5E93"/>
    <w:rsid w:val="000D642C"/>
    <w:rsid w:val="000D64E2"/>
    <w:rsid w:val="000D6698"/>
    <w:rsid w:val="000D66BF"/>
    <w:rsid w:val="000D69AB"/>
    <w:rsid w:val="000D6AD4"/>
    <w:rsid w:val="000D6B90"/>
    <w:rsid w:val="000D6BA4"/>
    <w:rsid w:val="000D7150"/>
    <w:rsid w:val="000D7159"/>
    <w:rsid w:val="000D7512"/>
    <w:rsid w:val="000D7680"/>
    <w:rsid w:val="000D77AD"/>
    <w:rsid w:val="000D77E9"/>
    <w:rsid w:val="000D78B4"/>
    <w:rsid w:val="000D78B9"/>
    <w:rsid w:val="000D7F1C"/>
    <w:rsid w:val="000D7F8A"/>
    <w:rsid w:val="000E020C"/>
    <w:rsid w:val="000E08E4"/>
    <w:rsid w:val="000E0BAE"/>
    <w:rsid w:val="000E0DEF"/>
    <w:rsid w:val="000E119B"/>
    <w:rsid w:val="000E1283"/>
    <w:rsid w:val="000E12C7"/>
    <w:rsid w:val="000E1321"/>
    <w:rsid w:val="000E1400"/>
    <w:rsid w:val="000E1820"/>
    <w:rsid w:val="000E1983"/>
    <w:rsid w:val="000E1BAE"/>
    <w:rsid w:val="000E1D29"/>
    <w:rsid w:val="000E201D"/>
    <w:rsid w:val="000E21BF"/>
    <w:rsid w:val="000E2354"/>
    <w:rsid w:val="000E25A1"/>
    <w:rsid w:val="000E298F"/>
    <w:rsid w:val="000E2AA2"/>
    <w:rsid w:val="000E2B39"/>
    <w:rsid w:val="000E2C7C"/>
    <w:rsid w:val="000E2DB0"/>
    <w:rsid w:val="000E2E4E"/>
    <w:rsid w:val="000E2FA8"/>
    <w:rsid w:val="000E3148"/>
    <w:rsid w:val="000E327C"/>
    <w:rsid w:val="000E3323"/>
    <w:rsid w:val="000E3578"/>
    <w:rsid w:val="000E35B1"/>
    <w:rsid w:val="000E35FA"/>
    <w:rsid w:val="000E38D6"/>
    <w:rsid w:val="000E3DAD"/>
    <w:rsid w:val="000E4038"/>
    <w:rsid w:val="000E40B9"/>
    <w:rsid w:val="000E4220"/>
    <w:rsid w:val="000E422A"/>
    <w:rsid w:val="000E42CD"/>
    <w:rsid w:val="000E43FA"/>
    <w:rsid w:val="000E4674"/>
    <w:rsid w:val="000E471B"/>
    <w:rsid w:val="000E47A1"/>
    <w:rsid w:val="000E4CAC"/>
    <w:rsid w:val="000E5017"/>
    <w:rsid w:val="000E51B2"/>
    <w:rsid w:val="000E5261"/>
    <w:rsid w:val="000E531C"/>
    <w:rsid w:val="000E54F5"/>
    <w:rsid w:val="000E5872"/>
    <w:rsid w:val="000E5941"/>
    <w:rsid w:val="000E59BB"/>
    <w:rsid w:val="000E5B7C"/>
    <w:rsid w:val="000E5CC7"/>
    <w:rsid w:val="000E5D8D"/>
    <w:rsid w:val="000E5E25"/>
    <w:rsid w:val="000E5E99"/>
    <w:rsid w:val="000E5EEF"/>
    <w:rsid w:val="000E6507"/>
    <w:rsid w:val="000E676E"/>
    <w:rsid w:val="000E6AFD"/>
    <w:rsid w:val="000E6B9D"/>
    <w:rsid w:val="000E6FB8"/>
    <w:rsid w:val="000E7179"/>
    <w:rsid w:val="000E75E8"/>
    <w:rsid w:val="000E768B"/>
    <w:rsid w:val="000E76F1"/>
    <w:rsid w:val="000E7B04"/>
    <w:rsid w:val="000E7BCB"/>
    <w:rsid w:val="000E7BF8"/>
    <w:rsid w:val="000E7CB1"/>
    <w:rsid w:val="000E7FCC"/>
    <w:rsid w:val="000F0081"/>
    <w:rsid w:val="000F00AC"/>
    <w:rsid w:val="000F0EBB"/>
    <w:rsid w:val="000F101B"/>
    <w:rsid w:val="000F12CE"/>
    <w:rsid w:val="000F130F"/>
    <w:rsid w:val="000F1327"/>
    <w:rsid w:val="000F1399"/>
    <w:rsid w:val="000F15CA"/>
    <w:rsid w:val="000F16B6"/>
    <w:rsid w:val="000F17B5"/>
    <w:rsid w:val="000F17F5"/>
    <w:rsid w:val="000F1927"/>
    <w:rsid w:val="000F196B"/>
    <w:rsid w:val="000F1A0D"/>
    <w:rsid w:val="000F1B1D"/>
    <w:rsid w:val="000F1C8F"/>
    <w:rsid w:val="000F1F05"/>
    <w:rsid w:val="000F232E"/>
    <w:rsid w:val="000F23B8"/>
    <w:rsid w:val="000F25CD"/>
    <w:rsid w:val="000F27D5"/>
    <w:rsid w:val="000F2853"/>
    <w:rsid w:val="000F2BAD"/>
    <w:rsid w:val="000F2E17"/>
    <w:rsid w:val="000F2E7C"/>
    <w:rsid w:val="000F2E99"/>
    <w:rsid w:val="000F3218"/>
    <w:rsid w:val="000F33F3"/>
    <w:rsid w:val="000F36FD"/>
    <w:rsid w:val="000F3C82"/>
    <w:rsid w:val="000F3CA0"/>
    <w:rsid w:val="000F3EEB"/>
    <w:rsid w:val="000F431C"/>
    <w:rsid w:val="000F43B5"/>
    <w:rsid w:val="000F4A66"/>
    <w:rsid w:val="000F4B16"/>
    <w:rsid w:val="000F4BB0"/>
    <w:rsid w:val="000F4CD1"/>
    <w:rsid w:val="000F4D01"/>
    <w:rsid w:val="000F4E6B"/>
    <w:rsid w:val="000F4F51"/>
    <w:rsid w:val="000F51D1"/>
    <w:rsid w:val="000F530A"/>
    <w:rsid w:val="000F5575"/>
    <w:rsid w:val="000F5762"/>
    <w:rsid w:val="000F5B59"/>
    <w:rsid w:val="000F5BC6"/>
    <w:rsid w:val="000F5CD2"/>
    <w:rsid w:val="000F5F1B"/>
    <w:rsid w:val="000F605C"/>
    <w:rsid w:val="000F6311"/>
    <w:rsid w:val="000F632B"/>
    <w:rsid w:val="000F6448"/>
    <w:rsid w:val="000F648E"/>
    <w:rsid w:val="000F6620"/>
    <w:rsid w:val="000F67BE"/>
    <w:rsid w:val="000F6977"/>
    <w:rsid w:val="000F69A1"/>
    <w:rsid w:val="000F6AD9"/>
    <w:rsid w:val="000F6B30"/>
    <w:rsid w:val="000F6D5A"/>
    <w:rsid w:val="000F6E43"/>
    <w:rsid w:val="000F703F"/>
    <w:rsid w:val="000F7094"/>
    <w:rsid w:val="000F70B8"/>
    <w:rsid w:val="000F75F0"/>
    <w:rsid w:val="000F79A7"/>
    <w:rsid w:val="000F79E2"/>
    <w:rsid w:val="000F7F0F"/>
    <w:rsid w:val="000F7F54"/>
    <w:rsid w:val="001002C9"/>
    <w:rsid w:val="00100432"/>
    <w:rsid w:val="00100511"/>
    <w:rsid w:val="00100787"/>
    <w:rsid w:val="001010CA"/>
    <w:rsid w:val="001012F4"/>
    <w:rsid w:val="0010147E"/>
    <w:rsid w:val="0010167C"/>
    <w:rsid w:val="001017A8"/>
    <w:rsid w:val="00101808"/>
    <w:rsid w:val="00101FBD"/>
    <w:rsid w:val="00101FE1"/>
    <w:rsid w:val="0010207D"/>
    <w:rsid w:val="00102264"/>
    <w:rsid w:val="001023F4"/>
    <w:rsid w:val="00102573"/>
    <w:rsid w:val="001026A7"/>
    <w:rsid w:val="00102A0B"/>
    <w:rsid w:val="00103123"/>
    <w:rsid w:val="00103168"/>
    <w:rsid w:val="0010318D"/>
    <w:rsid w:val="001031B0"/>
    <w:rsid w:val="00103400"/>
    <w:rsid w:val="0010379C"/>
    <w:rsid w:val="00103CC0"/>
    <w:rsid w:val="00103DC1"/>
    <w:rsid w:val="00103ED7"/>
    <w:rsid w:val="00104087"/>
    <w:rsid w:val="0010413C"/>
    <w:rsid w:val="00104613"/>
    <w:rsid w:val="0010469D"/>
    <w:rsid w:val="0010486E"/>
    <w:rsid w:val="00104988"/>
    <w:rsid w:val="00104FF6"/>
    <w:rsid w:val="0010536C"/>
    <w:rsid w:val="00105399"/>
    <w:rsid w:val="00105577"/>
    <w:rsid w:val="00105747"/>
    <w:rsid w:val="00105906"/>
    <w:rsid w:val="00105957"/>
    <w:rsid w:val="00105A94"/>
    <w:rsid w:val="00105B2E"/>
    <w:rsid w:val="00105C86"/>
    <w:rsid w:val="00105FA6"/>
    <w:rsid w:val="00105FCE"/>
    <w:rsid w:val="00106004"/>
    <w:rsid w:val="0010611B"/>
    <w:rsid w:val="001062F5"/>
    <w:rsid w:val="0010647C"/>
    <w:rsid w:val="00106928"/>
    <w:rsid w:val="00106A24"/>
    <w:rsid w:val="00106A4C"/>
    <w:rsid w:val="00106BFF"/>
    <w:rsid w:val="00106C73"/>
    <w:rsid w:val="00106D98"/>
    <w:rsid w:val="00106EB4"/>
    <w:rsid w:val="001075C8"/>
    <w:rsid w:val="00107977"/>
    <w:rsid w:val="00107B37"/>
    <w:rsid w:val="00107E28"/>
    <w:rsid w:val="00107F1C"/>
    <w:rsid w:val="00110055"/>
    <w:rsid w:val="001101B8"/>
    <w:rsid w:val="0011055E"/>
    <w:rsid w:val="001107D6"/>
    <w:rsid w:val="001108F3"/>
    <w:rsid w:val="00110B6C"/>
    <w:rsid w:val="00110F28"/>
    <w:rsid w:val="00110FE6"/>
    <w:rsid w:val="00111560"/>
    <w:rsid w:val="001116B5"/>
    <w:rsid w:val="00111767"/>
    <w:rsid w:val="001119DD"/>
    <w:rsid w:val="00111B69"/>
    <w:rsid w:val="00111DCC"/>
    <w:rsid w:val="00111F19"/>
    <w:rsid w:val="00112007"/>
    <w:rsid w:val="0011211C"/>
    <w:rsid w:val="00112165"/>
    <w:rsid w:val="001123C1"/>
    <w:rsid w:val="001127D0"/>
    <w:rsid w:val="00112A9F"/>
    <w:rsid w:val="00112C9B"/>
    <w:rsid w:val="00112CFE"/>
    <w:rsid w:val="00112ED7"/>
    <w:rsid w:val="00113755"/>
    <w:rsid w:val="00113824"/>
    <w:rsid w:val="001139C4"/>
    <w:rsid w:val="00113C1A"/>
    <w:rsid w:val="00113F81"/>
    <w:rsid w:val="00114077"/>
    <w:rsid w:val="00114337"/>
    <w:rsid w:val="001145D4"/>
    <w:rsid w:val="00114AE4"/>
    <w:rsid w:val="00115007"/>
    <w:rsid w:val="001152CE"/>
    <w:rsid w:val="001153AE"/>
    <w:rsid w:val="001153BE"/>
    <w:rsid w:val="0011560E"/>
    <w:rsid w:val="00115678"/>
    <w:rsid w:val="0011581C"/>
    <w:rsid w:val="001159B1"/>
    <w:rsid w:val="001159B4"/>
    <w:rsid w:val="00115A91"/>
    <w:rsid w:val="00116574"/>
    <w:rsid w:val="00116643"/>
    <w:rsid w:val="001167F7"/>
    <w:rsid w:val="0011682D"/>
    <w:rsid w:val="00116BBD"/>
    <w:rsid w:val="00116DD9"/>
    <w:rsid w:val="00117434"/>
    <w:rsid w:val="00117611"/>
    <w:rsid w:val="001179BF"/>
    <w:rsid w:val="00117C3B"/>
    <w:rsid w:val="00120387"/>
    <w:rsid w:val="0012050F"/>
    <w:rsid w:val="0012087D"/>
    <w:rsid w:val="00120BA6"/>
    <w:rsid w:val="00120E32"/>
    <w:rsid w:val="00120E3A"/>
    <w:rsid w:val="00120EE8"/>
    <w:rsid w:val="0012100B"/>
    <w:rsid w:val="001211F9"/>
    <w:rsid w:val="0012153E"/>
    <w:rsid w:val="001215A7"/>
    <w:rsid w:val="001215AE"/>
    <w:rsid w:val="001216BB"/>
    <w:rsid w:val="001217B6"/>
    <w:rsid w:val="0012180A"/>
    <w:rsid w:val="00121888"/>
    <w:rsid w:val="00121940"/>
    <w:rsid w:val="00121C0B"/>
    <w:rsid w:val="001221D7"/>
    <w:rsid w:val="001228FB"/>
    <w:rsid w:val="0012291D"/>
    <w:rsid w:val="00122ADE"/>
    <w:rsid w:val="00122D55"/>
    <w:rsid w:val="00122F7D"/>
    <w:rsid w:val="00123523"/>
    <w:rsid w:val="001237BC"/>
    <w:rsid w:val="00123BFD"/>
    <w:rsid w:val="00123F19"/>
    <w:rsid w:val="00124093"/>
    <w:rsid w:val="0012412A"/>
    <w:rsid w:val="001244B3"/>
    <w:rsid w:val="001245E5"/>
    <w:rsid w:val="00124832"/>
    <w:rsid w:val="00124AEA"/>
    <w:rsid w:val="00124C72"/>
    <w:rsid w:val="00124D96"/>
    <w:rsid w:val="00124E1E"/>
    <w:rsid w:val="00124F74"/>
    <w:rsid w:val="00125348"/>
    <w:rsid w:val="001253A8"/>
    <w:rsid w:val="001254EE"/>
    <w:rsid w:val="00125536"/>
    <w:rsid w:val="00125713"/>
    <w:rsid w:val="00125E67"/>
    <w:rsid w:val="00125F5F"/>
    <w:rsid w:val="00125FAE"/>
    <w:rsid w:val="00126638"/>
    <w:rsid w:val="001266F8"/>
    <w:rsid w:val="001267F3"/>
    <w:rsid w:val="001268F7"/>
    <w:rsid w:val="00126BA8"/>
    <w:rsid w:val="00126BBF"/>
    <w:rsid w:val="00126CF5"/>
    <w:rsid w:val="00126D55"/>
    <w:rsid w:val="00126D9C"/>
    <w:rsid w:val="00126E18"/>
    <w:rsid w:val="00126F9F"/>
    <w:rsid w:val="00126FA3"/>
    <w:rsid w:val="00127135"/>
    <w:rsid w:val="00127137"/>
    <w:rsid w:val="001271A6"/>
    <w:rsid w:val="001272E6"/>
    <w:rsid w:val="00127325"/>
    <w:rsid w:val="00127345"/>
    <w:rsid w:val="001275B5"/>
    <w:rsid w:val="001275FD"/>
    <w:rsid w:val="0012760F"/>
    <w:rsid w:val="00127738"/>
    <w:rsid w:val="00127990"/>
    <w:rsid w:val="001279CB"/>
    <w:rsid w:val="00127A63"/>
    <w:rsid w:val="00127AEB"/>
    <w:rsid w:val="00127C51"/>
    <w:rsid w:val="00127D8D"/>
    <w:rsid w:val="00127E0F"/>
    <w:rsid w:val="001307BA"/>
    <w:rsid w:val="001308CB"/>
    <w:rsid w:val="00130AD0"/>
    <w:rsid w:val="00130D49"/>
    <w:rsid w:val="00130D79"/>
    <w:rsid w:val="0013118B"/>
    <w:rsid w:val="001312A0"/>
    <w:rsid w:val="00131479"/>
    <w:rsid w:val="00131882"/>
    <w:rsid w:val="00131B27"/>
    <w:rsid w:val="00131F96"/>
    <w:rsid w:val="00132053"/>
    <w:rsid w:val="00132246"/>
    <w:rsid w:val="001323C4"/>
    <w:rsid w:val="001323E7"/>
    <w:rsid w:val="0013253A"/>
    <w:rsid w:val="001327AD"/>
    <w:rsid w:val="00132A0B"/>
    <w:rsid w:val="00132AD9"/>
    <w:rsid w:val="00132F6D"/>
    <w:rsid w:val="001330D5"/>
    <w:rsid w:val="00133162"/>
    <w:rsid w:val="00133335"/>
    <w:rsid w:val="0013358B"/>
    <w:rsid w:val="00133624"/>
    <w:rsid w:val="001336E2"/>
    <w:rsid w:val="001337FA"/>
    <w:rsid w:val="00133978"/>
    <w:rsid w:val="00133A7F"/>
    <w:rsid w:val="00133DAE"/>
    <w:rsid w:val="00133FA6"/>
    <w:rsid w:val="0013406C"/>
    <w:rsid w:val="00134383"/>
    <w:rsid w:val="001348F4"/>
    <w:rsid w:val="00134AB8"/>
    <w:rsid w:val="00134BD5"/>
    <w:rsid w:val="00134C9B"/>
    <w:rsid w:val="00134F09"/>
    <w:rsid w:val="001350DF"/>
    <w:rsid w:val="0013515A"/>
    <w:rsid w:val="001356B2"/>
    <w:rsid w:val="00135B89"/>
    <w:rsid w:val="001364FF"/>
    <w:rsid w:val="001365CB"/>
    <w:rsid w:val="001366A1"/>
    <w:rsid w:val="00136ABF"/>
    <w:rsid w:val="00136B3F"/>
    <w:rsid w:val="00136C5C"/>
    <w:rsid w:val="00136C83"/>
    <w:rsid w:val="00136C9F"/>
    <w:rsid w:val="00136E04"/>
    <w:rsid w:val="00136E81"/>
    <w:rsid w:val="001372A4"/>
    <w:rsid w:val="001374A9"/>
    <w:rsid w:val="001379C1"/>
    <w:rsid w:val="00137AFC"/>
    <w:rsid w:val="00137E06"/>
    <w:rsid w:val="00140026"/>
    <w:rsid w:val="001406B4"/>
    <w:rsid w:val="0014092D"/>
    <w:rsid w:val="00140B27"/>
    <w:rsid w:val="00140E46"/>
    <w:rsid w:val="0014117B"/>
    <w:rsid w:val="001415DB"/>
    <w:rsid w:val="0014162F"/>
    <w:rsid w:val="00141744"/>
    <w:rsid w:val="00141844"/>
    <w:rsid w:val="001418EB"/>
    <w:rsid w:val="0014191B"/>
    <w:rsid w:val="00141D5E"/>
    <w:rsid w:val="00141DFF"/>
    <w:rsid w:val="001420BC"/>
    <w:rsid w:val="001421FA"/>
    <w:rsid w:val="0014225B"/>
    <w:rsid w:val="00142491"/>
    <w:rsid w:val="001424ED"/>
    <w:rsid w:val="00142756"/>
    <w:rsid w:val="0014278F"/>
    <w:rsid w:val="00142999"/>
    <w:rsid w:val="00142A4C"/>
    <w:rsid w:val="00142B13"/>
    <w:rsid w:val="00142DD5"/>
    <w:rsid w:val="001432CE"/>
    <w:rsid w:val="0014341A"/>
    <w:rsid w:val="00143777"/>
    <w:rsid w:val="00143930"/>
    <w:rsid w:val="00143B6B"/>
    <w:rsid w:val="00143BB1"/>
    <w:rsid w:val="00143C44"/>
    <w:rsid w:val="00143D39"/>
    <w:rsid w:val="00144375"/>
    <w:rsid w:val="00144432"/>
    <w:rsid w:val="001449DB"/>
    <w:rsid w:val="00145259"/>
    <w:rsid w:val="00145283"/>
    <w:rsid w:val="00145529"/>
    <w:rsid w:val="00145653"/>
    <w:rsid w:val="00145674"/>
    <w:rsid w:val="00145A27"/>
    <w:rsid w:val="00145A43"/>
    <w:rsid w:val="00145B77"/>
    <w:rsid w:val="00145D26"/>
    <w:rsid w:val="00145FF1"/>
    <w:rsid w:val="00145FF4"/>
    <w:rsid w:val="0014604D"/>
    <w:rsid w:val="001466C2"/>
    <w:rsid w:val="00146820"/>
    <w:rsid w:val="00146904"/>
    <w:rsid w:val="00146CA8"/>
    <w:rsid w:val="00146D35"/>
    <w:rsid w:val="00146F44"/>
    <w:rsid w:val="00146F68"/>
    <w:rsid w:val="00147013"/>
    <w:rsid w:val="00147264"/>
    <w:rsid w:val="001473E5"/>
    <w:rsid w:val="0014745B"/>
    <w:rsid w:val="0014755D"/>
    <w:rsid w:val="00147745"/>
    <w:rsid w:val="00147A47"/>
    <w:rsid w:val="00147DDE"/>
    <w:rsid w:val="00147E12"/>
    <w:rsid w:val="00147E6C"/>
    <w:rsid w:val="00147E9E"/>
    <w:rsid w:val="001501A8"/>
    <w:rsid w:val="001506EA"/>
    <w:rsid w:val="001508A7"/>
    <w:rsid w:val="00150AB0"/>
    <w:rsid w:val="00150B39"/>
    <w:rsid w:val="00150B45"/>
    <w:rsid w:val="00150B85"/>
    <w:rsid w:val="001510F4"/>
    <w:rsid w:val="0015178C"/>
    <w:rsid w:val="001518E3"/>
    <w:rsid w:val="001519A0"/>
    <w:rsid w:val="00151D75"/>
    <w:rsid w:val="00152058"/>
    <w:rsid w:val="0015213A"/>
    <w:rsid w:val="001521C7"/>
    <w:rsid w:val="0015256A"/>
    <w:rsid w:val="00152AD0"/>
    <w:rsid w:val="00152DFC"/>
    <w:rsid w:val="00153054"/>
    <w:rsid w:val="001530C4"/>
    <w:rsid w:val="0015311C"/>
    <w:rsid w:val="001531C3"/>
    <w:rsid w:val="001532B8"/>
    <w:rsid w:val="00153442"/>
    <w:rsid w:val="0015346A"/>
    <w:rsid w:val="001534B2"/>
    <w:rsid w:val="00153666"/>
    <w:rsid w:val="001538DC"/>
    <w:rsid w:val="00153B34"/>
    <w:rsid w:val="00153B39"/>
    <w:rsid w:val="00154267"/>
    <w:rsid w:val="001546F0"/>
    <w:rsid w:val="00154911"/>
    <w:rsid w:val="00154B15"/>
    <w:rsid w:val="00154B63"/>
    <w:rsid w:val="00154FD5"/>
    <w:rsid w:val="001550D1"/>
    <w:rsid w:val="00155276"/>
    <w:rsid w:val="0015527B"/>
    <w:rsid w:val="001556A8"/>
    <w:rsid w:val="00155919"/>
    <w:rsid w:val="00155B95"/>
    <w:rsid w:val="00155BA6"/>
    <w:rsid w:val="00155BAF"/>
    <w:rsid w:val="00155C44"/>
    <w:rsid w:val="00155DA4"/>
    <w:rsid w:val="00156358"/>
    <w:rsid w:val="00156492"/>
    <w:rsid w:val="00156A3D"/>
    <w:rsid w:val="00156CD7"/>
    <w:rsid w:val="00156CF7"/>
    <w:rsid w:val="00156EAB"/>
    <w:rsid w:val="00156FCA"/>
    <w:rsid w:val="001572FC"/>
    <w:rsid w:val="00157518"/>
    <w:rsid w:val="001576A6"/>
    <w:rsid w:val="001578F9"/>
    <w:rsid w:val="00157BD9"/>
    <w:rsid w:val="00157C18"/>
    <w:rsid w:val="00157FA8"/>
    <w:rsid w:val="00160145"/>
    <w:rsid w:val="001601D7"/>
    <w:rsid w:val="0016020F"/>
    <w:rsid w:val="0016022E"/>
    <w:rsid w:val="001602AC"/>
    <w:rsid w:val="00160357"/>
    <w:rsid w:val="00160732"/>
    <w:rsid w:val="00160B5B"/>
    <w:rsid w:val="00160B5F"/>
    <w:rsid w:val="0016109A"/>
    <w:rsid w:val="001610C2"/>
    <w:rsid w:val="00161800"/>
    <w:rsid w:val="00161882"/>
    <w:rsid w:val="001618F4"/>
    <w:rsid w:val="00161921"/>
    <w:rsid w:val="001619FD"/>
    <w:rsid w:val="00161A16"/>
    <w:rsid w:val="00161DC9"/>
    <w:rsid w:val="00161DDF"/>
    <w:rsid w:val="001622A5"/>
    <w:rsid w:val="001622BE"/>
    <w:rsid w:val="001623D1"/>
    <w:rsid w:val="00162597"/>
    <w:rsid w:val="00162829"/>
    <w:rsid w:val="0016292D"/>
    <w:rsid w:val="00162DCA"/>
    <w:rsid w:val="00162EEE"/>
    <w:rsid w:val="00162F3A"/>
    <w:rsid w:val="00162F89"/>
    <w:rsid w:val="001630DF"/>
    <w:rsid w:val="001632F9"/>
    <w:rsid w:val="0016353B"/>
    <w:rsid w:val="00163561"/>
    <w:rsid w:val="001636C4"/>
    <w:rsid w:val="00163764"/>
    <w:rsid w:val="001637C9"/>
    <w:rsid w:val="00163B52"/>
    <w:rsid w:val="00163B84"/>
    <w:rsid w:val="00163D1D"/>
    <w:rsid w:val="00163DB4"/>
    <w:rsid w:val="00163EAC"/>
    <w:rsid w:val="001641D4"/>
    <w:rsid w:val="0016432B"/>
    <w:rsid w:val="00164398"/>
    <w:rsid w:val="00164571"/>
    <w:rsid w:val="001647D9"/>
    <w:rsid w:val="00164ACD"/>
    <w:rsid w:val="00164C7F"/>
    <w:rsid w:val="00164ED3"/>
    <w:rsid w:val="00164F08"/>
    <w:rsid w:val="001650FA"/>
    <w:rsid w:val="00165136"/>
    <w:rsid w:val="00165219"/>
    <w:rsid w:val="001654CF"/>
    <w:rsid w:val="0016561B"/>
    <w:rsid w:val="00165AA3"/>
    <w:rsid w:val="00165C88"/>
    <w:rsid w:val="00165EFF"/>
    <w:rsid w:val="00165F84"/>
    <w:rsid w:val="0016633E"/>
    <w:rsid w:val="001666A1"/>
    <w:rsid w:val="001667DA"/>
    <w:rsid w:val="00166B74"/>
    <w:rsid w:val="00166CB1"/>
    <w:rsid w:val="00166CBA"/>
    <w:rsid w:val="001670D3"/>
    <w:rsid w:val="001671CB"/>
    <w:rsid w:val="001673D5"/>
    <w:rsid w:val="001675D2"/>
    <w:rsid w:val="001677AE"/>
    <w:rsid w:val="00167979"/>
    <w:rsid w:val="00167AC3"/>
    <w:rsid w:val="00167BF7"/>
    <w:rsid w:val="00167C17"/>
    <w:rsid w:val="00167CD5"/>
    <w:rsid w:val="00167E12"/>
    <w:rsid w:val="00167F40"/>
    <w:rsid w:val="00170038"/>
    <w:rsid w:val="001700D9"/>
    <w:rsid w:val="001700DA"/>
    <w:rsid w:val="00170328"/>
    <w:rsid w:val="001704E7"/>
    <w:rsid w:val="0017066B"/>
    <w:rsid w:val="0017099B"/>
    <w:rsid w:val="00170DC6"/>
    <w:rsid w:val="00170E0D"/>
    <w:rsid w:val="001712C9"/>
    <w:rsid w:val="0017140D"/>
    <w:rsid w:val="0017148E"/>
    <w:rsid w:val="001716A1"/>
    <w:rsid w:val="001718B9"/>
    <w:rsid w:val="00171CBD"/>
    <w:rsid w:val="00172199"/>
    <w:rsid w:val="00172427"/>
    <w:rsid w:val="00172516"/>
    <w:rsid w:val="00172576"/>
    <w:rsid w:val="001725FE"/>
    <w:rsid w:val="00172A34"/>
    <w:rsid w:val="00172AF4"/>
    <w:rsid w:val="00172C4C"/>
    <w:rsid w:val="001732F9"/>
    <w:rsid w:val="001733AE"/>
    <w:rsid w:val="001734A4"/>
    <w:rsid w:val="0017360E"/>
    <w:rsid w:val="00173DC8"/>
    <w:rsid w:val="0017409A"/>
    <w:rsid w:val="0017458E"/>
    <w:rsid w:val="0017467C"/>
    <w:rsid w:val="001749B2"/>
    <w:rsid w:val="00174D36"/>
    <w:rsid w:val="0017519C"/>
    <w:rsid w:val="00175267"/>
    <w:rsid w:val="0017533B"/>
    <w:rsid w:val="00175570"/>
    <w:rsid w:val="001755AA"/>
    <w:rsid w:val="0017577F"/>
    <w:rsid w:val="00175977"/>
    <w:rsid w:val="00175BF4"/>
    <w:rsid w:val="00175C10"/>
    <w:rsid w:val="00175CE3"/>
    <w:rsid w:val="00175EEE"/>
    <w:rsid w:val="00176124"/>
    <w:rsid w:val="001761F7"/>
    <w:rsid w:val="001762A1"/>
    <w:rsid w:val="00176655"/>
    <w:rsid w:val="0017671F"/>
    <w:rsid w:val="0017680F"/>
    <w:rsid w:val="00176B08"/>
    <w:rsid w:val="00176B8C"/>
    <w:rsid w:val="00176C07"/>
    <w:rsid w:val="00176CEB"/>
    <w:rsid w:val="00176E6A"/>
    <w:rsid w:val="00176F36"/>
    <w:rsid w:val="00176F98"/>
    <w:rsid w:val="001773A2"/>
    <w:rsid w:val="001774CB"/>
    <w:rsid w:val="001776F6"/>
    <w:rsid w:val="00177BF8"/>
    <w:rsid w:val="00177FC0"/>
    <w:rsid w:val="00180001"/>
    <w:rsid w:val="001800AB"/>
    <w:rsid w:val="0018011C"/>
    <w:rsid w:val="001802DC"/>
    <w:rsid w:val="0018030E"/>
    <w:rsid w:val="0018083F"/>
    <w:rsid w:val="00180A6A"/>
    <w:rsid w:val="00180B34"/>
    <w:rsid w:val="00180BFD"/>
    <w:rsid w:val="00180DDC"/>
    <w:rsid w:val="00180E79"/>
    <w:rsid w:val="00180ECA"/>
    <w:rsid w:val="001810D4"/>
    <w:rsid w:val="001814B4"/>
    <w:rsid w:val="0018166D"/>
    <w:rsid w:val="001816DB"/>
    <w:rsid w:val="00181749"/>
    <w:rsid w:val="00181853"/>
    <w:rsid w:val="0018192D"/>
    <w:rsid w:val="0018197F"/>
    <w:rsid w:val="00181A24"/>
    <w:rsid w:val="00181BA8"/>
    <w:rsid w:val="00181F9C"/>
    <w:rsid w:val="001822F5"/>
    <w:rsid w:val="00182569"/>
    <w:rsid w:val="00182903"/>
    <w:rsid w:val="00182B92"/>
    <w:rsid w:val="00182F24"/>
    <w:rsid w:val="00182F95"/>
    <w:rsid w:val="00182FCA"/>
    <w:rsid w:val="00183160"/>
    <w:rsid w:val="00183206"/>
    <w:rsid w:val="0018347D"/>
    <w:rsid w:val="001836BA"/>
    <w:rsid w:val="001836D0"/>
    <w:rsid w:val="001837AD"/>
    <w:rsid w:val="0018388D"/>
    <w:rsid w:val="00183A24"/>
    <w:rsid w:val="00183E8F"/>
    <w:rsid w:val="0018403C"/>
    <w:rsid w:val="0018430C"/>
    <w:rsid w:val="0018436F"/>
    <w:rsid w:val="00184930"/>
    <w:rsid w:val="00184A3D"/>
    <w:rsid w:val="00184E89"/>
    <w:rsid w:val="00184F7A"/>
    <w:rsid w:val="00184FC1"/>
    <w:rsid w:val="0018500E"/>
    <w:rsid w:val="0018511A"/>
    <w:rsid w:val="00185284"/>
    <w:rsid w:val="001853C7"/>
    <w:rsid w:val="0018565D"/>
    <w:rsid w:val="001857E1"/>
    <w:rsid w:val="00185BA6"/>
    <w:rsid w:val="00186447"/>
    <w:rsid w:val="001864F0"/>
    <w:rsid w:val="0018685F"/>
    <w:rsid w:val="00186891"/>
    <w:rsid w:val="00186AA4"/>
    <w:rsid w:val="00187375"/>
    <w:rsid w:val="00187381"/>
    <w:rsid w:val="0018745A"/>
    <w:rsid w:val="00187532"/>
    <w:rsid w:val="00187586"/>
    <w:rsid w:val="001876FC"/>
    <w:rsid w:val="00187A01"/>
    <w:rsid w:val="00187BBD"/>
    <w:rsid w:val="00187E0E"/>
    <w:rsid w:val="00187FFA"/>
    <w:rsid w:val="001901B1"/>
    <w:rsid w:val="001901CA"/>
    <w:rsid w:val="0019022B"/>
    <w:rsid w:val="00190396"/>
    <w:rsid w:val="00190534"/>
    <w:rsid w:val="00190A09"/>
    <w:rsid w:val="00190C0C"/>
    <w:rsid w:val="00190FEA"/>
    <w:rsid w:val="001912AF"/>
    <w:rsid w:val="00191309"/>
    <w:rsid w:val="0019136D"/>
    <w:rsid w:val="0019145D"/>
    <w:rsid w:val="00191471"/>
    <w:rsid w:val="0019157E"/>
    <w:rsid w:val="00191ADF"/>
    <w:rsid w:val="00191F09"/>
    <w:rsid w:val="001920A3"/>
    <w:rsid w:val="001920F8"/>
    <w:rsid w:val="00192470"/>
    <w:rsid w:val="0019258A"/>
    <w:rsid w:val="00192738"/>
    <w:rsid w:val="00192839"/>
    <w:rsid w:val="00192953"/>
    <w:rsid w:val="00192C0A"/>
    <w:rsid w:val="00192C41"/>
    <w:rsid w:val="00192D71"/>
    <w:rsid w:val="00192D7D"/>
    <w:rsid w:val="00192E06"/>
    <w:rsid w:val="00192E9D"/>
    <w:rsid w:val="00193120"/>
    <w:rsid w:val="00193129"/>
    <w:rsid w:val="00193295"/>
    <w:rsid w:val="001932BC"/>
    <w:rsid w:val="00193357"/>
    <w:rsid w:val="001937F2"/>
    <w:rsid w:val="00193928"/>
    <w:rsid w:val="00193F1C"/>
    <w:rsid w:val="001940A2"/>
    <w:rsid w:val="0019465F"/>
    <w:rsid w:val="001946F0"/>
    <w:rsid w:val="00194902"/>
    <w:rsid w:val="00194BBE"/>
    <w:rsid w:val="00194C68"/>
    <w:rsid w:val="00194DCA"/>
    <w:rsid w:val="001950D4"/>
    <w:rsid w:val="0019518B"/>
    <w:rsid w:val="001952ED"/>
    <w:rsid w:val="00195439"/>
    <w:rsid w:val="0019575F"/>
    <w:rsid w:val="00195974"/>
    <w:rsid w:val="00195AE5"/>
    <w:rsid w:val="00195F19"/>
    <w:rsid w:val="00196004"/>
    <w:rsid w:val="00196580"/>
    <w:rsid w:val="00196A61"/>
    <w:rsid w:val="00196CDD"/>
    <w:rsid w:val="00197027"/>
    <w:rsid w:val="00197077"/>
    <w:rsid w:val="0019709A"/>
    <w:rsid w:val="0019710A"/>
    <w:rsid w:val="001974CC"/>
    <w:rsid w:val="001978E1"/>
    <w:rsid w:val="00197959"/>
    <w:rsid w:val="001A075A"/>
    <w:rsid w:val="001A0AF0"/>
    <w:rsid w:val="001A0BD7"/>
    <w:rsid w:val="001A0ED0"/>
    <w:rsid w:val="001A0EF8"/>
    <w:rsid w:val="001A1008"/>
    <w:rsid w:val="001A129B"/>
    <w:rsid w:val="001A1720"/>
    <w:rsid w:val="001A17B3"/>
    <w:rsid w:val="001A1905"/>
    <w:rsid w:val="001A193B"/>
    <w:rsid w:val="001A1C9A"/>
    <w:rsid w:val="001A225B"/>
    <w:rsid w:val="001A22BE"/>
    <w:rsid w:val="001A235C"/>
    <w:rsid w:val="001A2367"/>
    <w:rsid w:val="001A2751"/>
    <w:rsid w:val="001A2844"/>
    <w:rsid w:val="001A2A20"/>
    <w:rsid w:val="001A2A75"/>
    <w:rsid w:val="001A2B4D"/>
    <w:rsid w:val="001A2CBC"/>
    <w:rsid w:val="001A2DDF"/>
    <w:rsid w:val="001A2E4F"/>
    <w:rsid w:val="001A2F58"/>
    <w:rsid w:val="001A2F9C"/>
    <w:rsid w:val="001A37D8"/>
    <w:rsid w:val="001A38CD"/>
    <w:rsid w:val="001A3CD8"/>
    <w:rsid w:val="001A4074"/>
    <w:rsid w:val="001A4620"/>
    <w:rsid w:val="001A4895"/>
    <w:rsid w:val="001A4A0B"/>
    <w:rsid w:val="001A4BE3"/>
    <w:rsid w:val="001A4C62"/>
    <w:rsid w:val="001A4D88"/>
    <w:rsid w:val="001A5191"/>
    <w:rsid w:val="001A528F"/>
    <w:rsid w:val="001A57AA"/>
    <w:rsid w:val="001A57B9"/>
    <w:rsid w:val="001A5952"/>
    <w:rsid w:val="001A5973"/>
    <w:rsid w:val="001A5DB6"/>
    <w:rsid w:val="001A6033"/>
    <w:rsid w:val="001A62C6"/>
    <w:rsid w:val="001A6384"/>
    <w:rsid w:val="001A6536"/>
    <w:rsid w:val="001A66CA"/>
    <w:rsid w:val="001A6977"/>
    <w:rsid w:val="001A6AF8"/>
    <w:rsid w:val="001A6B40"/>
    <w:rsid w:val="001A6C25"/>
    <w:rsid w:val="001A6E91"/>
    <w:rsid w:val="001A70D7"/>
    <w:rsid w:val="001A7304"/>
    <w:rsid w:val="001A7305"/>
    <w:rsid w:val="001A7390"/>
    <w:rsid w:val="001A73C3"/>
    <w:rsid w:val="001A7615"/>
    <w:rsid w:val="001A78ED"/>
    <w:rsid w:val="001A7FF9"/>
    <w:rsid w:val="001B03BD"/>
    <w:rsid w:val="001B07A9"/>
    <w:rsid w:val="001B0C89"/>
    <w:rsid w:val="001B0E5A"/>
    <w:rsid w:val="001B0E5B"/>
    <w:rsid w:val="001B0ED7"/>
    <w:rsid w:val="001B1122"/>
    <w:rsid w:val="001B1184"/>
    <w:rsid w:val="001B12BE"/>
    <w:rsid w:val="001B13B7"/>
    <w:rsid w:val="001B1407"/>
    <w:rsid w:val="001B146F"/>
    <w:rsid w:val="001B157D"/>
    <w:rsid w:val="001B169A"/>
    <w:rsid w:val="001B172D"/>
    <w:rsid w:val="001B17BE"/>
    <w:rsid w:val="001B1A66"/>
    <w:rsid w:val="001B1F68"/>
    <w:rsid w:val="001B21F0"/>
    <w:rsid w:val="001B2358"/>
    <w:rsid w:val="001B24BD"/>
    <w:rsid w:val="001B2972"/>
    <w:rsid w:val="001B2986"/>
    <w:rsid w:val="001B2A09"/>
    <w:rsid w:val="001B2B4C"/>
    <w:rsid w:val="001B2B57"/>
    <w:rsid w:val="001B2CEA"/>
    <w:rsid w:val="001B2DC1"/>
    <w:rsid w:val="001B2E16"/>
    <w:rsid w:val="001B3020"/>
    <w:rsid w:val="001B3454"/>
    <w:rsid w:val="001B365E"/>
    <w:rsid w:val="001B3788"/>
    <w:rsid w:val="001B3859"/>
    <w:rsid w:val="001B39D4"/>
    <w:rsid w:val="001B3B93"/>
    <w:rsid w:val="001B3C4B"/>
    <w:rsid w:val="001B3D50"/>
    <w:rsid w:val="001B3D8F"/>
    <w:rsid w:val="001B3DE9"/>
    <w:rsid w:val="001B3FD2"/>
    <w:rsid w:val="001B4406"/>
    <w:rsid w:val="001B44DD"/>
    <w:rsid w:val="001B450B"/>
    <w:rsid w:val="001B4631"/>
    <w:rsid w:val="001B4929"/>
    <w:rsid w:val="001B4B2D"/>
    <w:rsid w:val="001B4D13"/>
    <w:rsid w:val="001B4D80"/>
    <w:rsid w:val="001B4F0B"/>
    <w:rsid w:val="001B555B"/>
    <w:rsid w:val="001B5725"/>
    <w:rsid w:val="001B5AA6"/>
    <w:rsid w:val="001B5ACC"/>
    <w:rsid w:val="001B5BE2"/>
    <w:rsid w:val="001B5CE9"/>
    <w:rsid w:val="001B5F15"/>
    <w:rsid w:val="001B60B1"/>
    <w:rsid w:val="001B6154"/>
    <w:rsid w:val="001B618C"/>
    <w:rsid w:val="001B621D"/>
    <w:rsid w:val="001B6587"/>
    <w:rsid w:val="001B6699"/>
    <w:rsid w:val="001B6A2E"/>
    <w:rsid w:val="001B6B85"/>
    <w:rsid w:val="001B6C88"/>
    <w:rsid w:val="001B6EA3"/>
    <w:rsid w:val="001B6FD2"/>
    <w:rsid w:val="001B7065"/>
    <w:rsid w:val="001B73A7"/>
    <w:rsid w:val="001B7522"/>
    <w:rsid w:val="001B79AC"/>
    <w:rsid w:val="001B7A90"/>
    <w:rsid w:val="001B7B0F"/>
    <w:rsid w:val="001B7B93"/>
    <w:rsid w:val="001B7C0F"/>
    <w:rsid w:val="001B7CC7"/>
    <w:rsid w:val="001B7D88"/>
    <w:rsid w:val="001B7F6E"/>
    <w:rsid w:val="001C02DB"/>
    <w:rsid w:val="001C030F"/>
    <w:rsid w:val="001C0448"/>
    <w:rsid w:val="001C0517"/>
    <w:rsid w:val="001C0BCC"/>
    <w:rsid w:val="001C0CD5"/>
    <w:rsid w:val="001C0E79"/>
    <w:rsid w:val="001C0EBB"/>
    <w:rsid w:val="001C0FC1"/>
    <w:rsid w:val="001C1040"/>
    <w:rsid w:val="001C10C3"/>
    <w:rsid w:val="001C1237"/>
    <w:rsid w:val="001C13C9"/>
    <w:rsid w:val="001C13DE"/>
    <w:rsid w:val="001C1500"/>
    <w:rsid w:val="001C15EF"/>
    <w:rsid w:val="001C16B9"/>
    <w:rsid w:val="001C16FD"/>
    <w:rsid w:val="001C1781"/>
    <w:rsid w:val="001C20B9"/>
    <w:rsid w:val="001C2165"/>
    <w:rsid w:val="001C2166"/>
    <w:rsid w:val="001C2180"/>
    <w:rsid w:val="001C22E3"/>
    <w:rsid w:val="001C273F"/>
    <w:rsid w:val="001C2B2E"/>
    <w:rsid w:val="001C2DFE"/>
    <w:rsid w:val="001C2E85"/>
    <w:rsid w:val="001C3069"/>
    <w:rsid w:val="001C32E5"/>
    <w:rsid w:val="001C3466"/>
    <w:rsid w:val="001C3532"/>
    <w:rsid w:val="001C35C0"/>
    <w:rsid w:val="001C3CA9"/>
    <w:rsid w:val="001C3F47"/>
    <w:rsid w:val="001C3FDD"/>
    <w:rsid w:val="001C4048"/>
    <w:rsid w:val="001C4268"/>
    <w:rsid w:val="001C48F8"/>
    <w:rsid w:val="001C49A9"/>
    <w:rsid w:val="001C4CAC"/>
    <w:rsid w:val="001C4D30"/>
    <w:rsid w:val="001C4ECD"/>
    <w:rsid w:val="001C5015"/>
    <w:rsid w:val="001C5169"/>
    <w:rsid w:val="001C521D"/>
    <w:rsid w:val="001C5338"/>
    <w:rsid w:val="001C53E4"/>
    <w:rsid w:val="001C5C2D"/>
    <w:rsid w:val="001C5FE7"/>
    <w:rsid w:val="001C607A"/>
    <w:rsid w:val="001C60BB"/>
    <w:rsid w:val="001C66B2"/>
    <w:rsid w:val="001C66BD"/>
    <w:rsid w:val="001C6741"/>
    <w:rsid w:val="001C6977"/>
    <w:rsid w:val="001C6A8F"/>
    <w:rsid w:val="001C6B31"/>
    <w:rsid w:val="001C6BA4"/>
    <w:rsid w:val="001C6C64"/>
    <w:rsid w:val="001C6F4E"/>
    <w:rsid w:val="001C7257"/>
    <w:rsid w:val="001C7288"/>
    <w:rsid w:val="001C75C2"/>
    <w:rsid w:val="001C7B07"/>
    <w:rsid w:val="001C7C45"/>
    <w:rsid w:val="001C7F41"/>
    <w:rsid w:val="001D0114"/>
    <w:rsid w:val="001D0599"/>
    <w:rsid w:val="001D07BE"/>
    <w:rsid w:val="001D0885"/>
    <w:rsid w:val="001D08B7"/>
    <w:rsid w:val="001D09F4"/>
    <w:rsid w:val="001D0A10"/>
    <w:rsid w:val="001D0B2F"/>
    <w:rsid w:val="001D0D29"/>
    <w:rsid w:val="001D0E18"/>
    <w:rsid w:val="001D0F6C"/>
    <w:rsid w:val="001D1083"/>
    <w:rsid w:val="001D1141"/>
    <w:rsid w:val="001D1274"/>
    <w:rsid w:val="001D15B2"/>
    <w:rsid w:val="001D19BA"/>
    <w:rsid w:val="001D1BFB"/>
    <w:rsid w:val="001D2619"/>
    <w:rsid w:val="001D292C"/>
    <w:rsid w:val="001D2DD5"/>
    <w:rsid w:val="001D2E14"/>
    <w:rsid w:val="001D3136"/>
    <w:rsid w:val="001D3441"/>
    <w:rsid w:val="001D392D"/>
    <w:rsid w:val="001D3933"/>
    <w:rsid w:val="001D3A16"/>
    <w:rsid w:val="001D3C60"/>
    <w:rsid w:val="001D3D6B"/>
    <w:rsid w:val="001D3E50"/>
    <w:rsid w:val="001D4186"/>
    <w:rsid w:val="001D43B5"/>
    <w:rsid w:val="001D4CEC"/>
    <w:rsid w:val="001D4DE0"/>
    <w:rsid w:val="001D5321"/>
    <w:rsid w:val="001D54AD"/>
    <w:rsid w:val="001D55C6"/>
    <w:rsid w:val="001D565B"/>
    <w:rsid w:val="001D590E"/>
    <w:rsid w:val="001D5928"/>
    <w:rsid w:val="001D5A7E"/>
    <w:rsid w:val="001D5D62"/>
    <w:rsid w:val="001D60C8"/>
    <w:rsid w:val="001D617A"/>
    <w:rsid w:val="001D62F4"/>
    <w:rsid w:val="001D630C"/>
    <w:rsid w:val="001D6637"/>
    <w:rsid w:val="001D6750"/>
    <w:rsid w:val="001D688C"/>
    <w:rsid w:val="001D6B1F"/>
    <w:rsid w:val="001D7025"/>
    <w:rsid w:val="001D706A"/>
    <w:rsid w:val="001D72FC"/>
    <w:rsid w:val="001D73A7"/>
    <w:rsid w:val="001E001C"/>
    <w:rsid w:val="001E0216"/>
    <w:rsid w:val="001E025E"/>
    <w:rsid w:val="001E02F0"/>
    <w:rsid w:val="001E04B2"/>
    <w:rsid w:val="001E082D"/>
    <w:rsid w:val="001E0867"/>
    <w:rsid w:val="001E08A6"/>
    <w:rsid w:val="001E0905"/>
    <w:rsid w:val="001E0ABD"/>
    <w:rsid w:val="001E0C1B"/>
    <w:rsid w:val="001E0C4D"/>
    <w:rsid w:val="001E0DBA"/>
    <w:rsid w:val="001E0F2C"/>
    <w:rsid w:val="001E1098"/>
    <w:rsid w:val="001E125D"/>
    <w:rsid w:val="001E1279"/>
    <w:rsid w:val="001E128D"/>
    <w:rsid w:val="001E165E"/>
    <w:rsid w:val="001E1AB1"/>
    <w:rsid w:val="001E1B71"/>
    <w:rsid w:val="001E1CC7"/>
    <w:rsid w:val="001E1D28"/>
    <w:rsid w:val="001E1DC7"/>
    <w:rsid w:val="001E1F42"/>
    <w:rsid w:val="001E2137"/>
    <w:rsid w:val="001E233E"/>
    <w:rsid w:val="001E2391"/>
    <w:rsid w:val="001E2F2D"/>
    <w:rsid w:val="001E304A"/>
    <w:rsid w:val="001E304F"/>
    <w:rsid w:val="001E30B4"/>
    <w:rsid w:val="001E314C"/>
    <w:rsid w:val="001E3216"/>
    <w:rsid w:val="001E330C"/>
    <w:rsid w:val="001E3538"/>
    <w:rsid w:val="001E3571"/>
    <w:rsid w:val="001E3A1A"/>
    <w:rsid w:val="001E3A3D"/>
    <w:rsid w:val="001E3B51"/>
    <w:rsid w:val="001E3E2A"/>
    <w:rsid w:val="001E3E94"/>
    <w:rsid w:val="001E3F29"/>
    <w:rsid w:val="001E4110"/>
    <w:rsid w:val="001E440D"/>
    <w:rsid w:val="001E4418"/>
    <w:rsid w:val="001E45F0"/>
    <w:rsid w:val="001E4EFD"/>
    <w:rsid w:val="001E4F00"/>
    <w:rsid w:val="001E4F2F"/>
    <w:rsid w:val="001E5030"/>
    <w:rsid w:val="001E52C8"/>
    <w:rsid w:val="001E5424"/>
    <w:rsid w:val="001E5444"/>
    <w:rsid w:val="001E54B2"/>
    <w:rsid w:val="001E5BD1"/>
    <w:rsid w:val="001E5C4B"/>
    <w:rsid w:val="001E6829"/>
    <w:rsid w:val="001E6856"/>
    <w:rsid w:val="001E6A32"/>
    <w:rsid w:val="001E6A4E"/>
    <w:rsid w:val="001E6BD1"/>
    <w:rsid w:val="001E6BED"/>
    <w:rsid w:val="001E723E"/>
    <w:rsid w:val="001E7384"/>
    <w:rsid w:val="001E74AE"/>
    <w:rsid w:val="001E75D8"/>
    <w:rsid w:val="001E75DD"/>
    <w:rsid w:val="001E7652"/>
    <w:rsid w:val="001E77C8"/>
    <w:rsid w:val="001E7827"/>
    <w:rsid w:val="001E79E5"/>
    <w:rsid w:val="001E7D26"/>
    <w:rsid w:val="001F0A86"/>
    <w:rsid w:val="001F0AAB"/>
    <w:rsid w:val="001F0ABF"/>
    <w:rsid w:val="001F0C46"/>
    <w:rsid w:val="001F0EA7"/>
    <w:rsid w:val="001F0EFB"/>
    <w:rsid w:val="001F11C8"/>
    <w:rsid w:val="001F11F4"/>
    <w:rsid w:val="001F12AA"/>
    <w:rsid w:val="001F1523"/>
    <w:rsid w:val="001F1534"/>
    <w:rsid w:val="001F17B8"/>
    <w:rsid w:val="001F17FD"/>
    <w:rsid w:val="001F2051"/>
    <w:rsid w:val="001F205F"/>
    <w:rsid w:val="001F21EA"/>
    <w:rsid w:val="001F2379"/>
    <w:rsid w:val="001F2CDC"/>
    <w:rsid w:val="001F2E04"/>
    <w:rsid w:val="001F2E72"/>
    <w:rsid w:val="001F30A2"/>
    <w:rsid w:val="001F3334"/>
    <w:rsid w:val="001F3610"/>
    <w:rsid w:val="001F3636"/>
    <w:rsid w:val="001F3BBA"/>
    <w:rsid w:val="001F3E4C"/>
    <w:rsid w:val="001F3E9F"/>
    <w:rsid w:val="001F4234"/>
    <w:rsid w:val="001F424D"/>
    <w:rsid w:val="001F428C"/>
    <w:rsid w:val="001F4377"/>
    <w:rsid w:val="001F46DD"/>
    <w:rsid w:val="001F4786"/>
    <w:rsid w:val="001F4AB2"/>
    <w:rsid w:val="001F4AE0"/>
    <w:rsid w:val="001F4BCD"/>
    <w:rsid w:val="001F4BD0"/>
    <w:rsid w:val="001F4DB9"/>
    <w:rsid w:val="001F5145"/>
    <w:rsid w:val="001F51A7"/>
    <w:rsid w:val="001F5420"/>
    <w:rsid w:val="001F5453"/>
    <w:rsid w:val="001F5495"/>
    <w:rsid w:val="001F5A09"/>
    <w:rsid w:val="001F5A79"/>
    <w:rsid w:val="001F5CA1"/>
    <w:rsid w:val="001F5F6D"/>
    <w:rsid w:val="001F5FD6"/>
    <w:rsid w:val="001F5FF0"/>
    <w:rsid w:val="001F61AC"/>
    <w:rsid w:val="001F649E"/>
    <w:rsid w:val="001F6518"/>
    <w:rsid w:val="001F6548"/>
    <w:rsid w:val="001F6699"/>
    <w:rsid w:val="001F66D0"/>
    <w:rsid w:val="001F6815"/>
    <w:rsid w:val="001F6831"/>
    <w:rsid w:val="001F68AA"/>
    <w:rsid w:val="001F6A79"/>
    <w:rsid w:val="001F6B97"/>
    <w:rsid w:val="001F6C53"/>
    <w:rsid w:val="001F6FF4"/>
    <w:rsid w:val="001F70BF"/>
    <w:rsid w:val="001F70E5"/>
    <w:rsid w:val="001F7103"/>
    <w:rsid w:val="001F7204"/>
    <w:rsid w:val="001F724D"/>
    <w:rsid w:val="001F7478"/>
    <w:rsid w:val="001F7760"/>
    <w:rsid w:val="001F7B0B"/>
    <w:rsid w:val="001F7B53"/>
    <w:rsid w:val="001F7BD9"/>
    <w:rsid w:val="001F7ECD"/>
    <w:rsid w:val="001F7F1A"/>
    <w:rsid w:val="002001B5"/>
    <w:rsid w:val="002002BF"/>
    <w:rsid w:val="002003B9"/>
    <w:rsid w:val="0020049F"/>
    <w:rsid w:val="002005BA"/>
    <w:rsid w:val="002005F6"/>
    <w:rsid w:val="002007CD"/>
    <w:rsid w:val="002007CF"/>
    <w:rsid w:val="00200A65"/>
    <w:rsid w:val="00200EE7"/>
    <w:rsid w:val="00200EF0"/>
    <w:rsid w:val="00200F68"/>
    <w:rsid w:val="002012E4"/>
    <w:rsid w:val="00201783"/>
    <w:rsid w:val="0020188D"/>
    <w:rsid w:val="0020196F"/>
    <w:rsid w:val="00201B08"/>
    <w:rsid w:val="00201C6D"/>
    <w:rsid w:val="00201F84"/>
    <w:rsid w:val="00202068"/>
    <w:rsid w:val="0020261E"/>
    <w:rsid w:val="00202764"/>
    <w:rsid w:val="002027F5"/>
    <w:rsid w:val="002027F7"/>
    <w:rsid w:val="0020282E"/>
    <w:rsid w:val="00202CFA"/>
    <w:rsid w:val="00202D41"/>
    <w:rsid w:val="00202DD3"/>
    <w:rsid w:val="00203131"/>
    <w:rsid w:val="00203672"/>
    <w:rsid w:val="00203691"/>
    <w:rsid w:val="002037AA"/>
    <w:rsid w:val="00203CB4"/>
    <w:rsid w:val="0020444C"/>
    <w:rsid w:val="0020449A"/>
    <w:rsid w:val="00204550"/>
    <w:rsid w:val="0020475E"/>
    <w:rsid w:val="002047DB"/>
    <w:rsid w:val="00204AFB"/>
    <w:rsid w:val="00204D08"/>
    <w:rsid w:val="00204E81"/>
    <w:rsid w:val="00205420"/>
    <w:rsid w:val="002054F0"/>
    <w:rsid w:val="002055DE"/>
    <w:rsid w:val="002057AD"/>
    <w:rsid w:val="0020585C"/>
    <w:rsid w:val="00205ADB"/>
    <w:rsid w:val="00205C17"/>
    <w:rsid w:val="00205D11"/>
    <w:rsid w:val="00205F51"/>
    <w:rsid w:val="00206004"/>
    <w:rsid w:val="002061A4"/>
    <w:rsid w:val="00206300"/>
    <w:rsid w:val="002066B2"/>
    <w:rsid w:val="00206987"/>
    <w:rsid w:val="00206CA2"/>
    <w:rsid w:val="00206DEF"/>
    <w:rsid w:val="00206EF7"/>
    <w:rsid w:val="00206F10"/>
    <w:rsid w:val="00207034"/>
    <w:rsid w:val="002070FB"/>
    <w:rsid w:val="00207346"/>
    <w:rsid w:val="0020770E"/>
    <w:rsid w:val="0020787C"/>
    <w:rsid w:val="00207E14"/>
    <w:rsid w:val="0021002E"/>
    <w:rsid w:val="00210717"/>
    <w:rsid w:val="00210935"/>
    <w:rsid w:val="00210947"/>
    <w:rsid w:val="00210BDE"/>
    <w:rsid w:val="00210CFB"/>
    <w:rsid w:val="00210D2E"/>
    <w:rsid w:val="00210E8F"/>
    <w:rsid w:val="002111E8"/>
    <w:rsid w:val="00211344"/>
    <w:rsid w:val="00211578"/>
    <w:rsid w:val="002115E4"/>
    <w:rsid w:val="002119AB"/>
    <w:rsid w:val="00211E9F"/>
    <w:rsid w:val="00212093"/>
    <w:rsid w:val="002124B3"/>
    <w:rsid w:val="00212667"/>
    <w:rsid w:val="00212B11"/>
    <w:rsid w:val="00212C73"/>
    <w:rsid w:val="00213033"/>
    <w:rsid w:val="00213226"/>
    <w:rsid w:val="00213251"/>
    <w:rsid w:val="00213299"/>
    <w:rsid w:val="00213474"/>
    <w:rsid w:val="002134A5"/>
    <w:rsid w:val="00213528"/>
    <w:rsid w:val="002136C4"/>
    <w:rsid w:val="002137F6"/>
    <w:rsid w:val="0021388A"/>
    <w:rsid w:val="00213A40"/>
    <w:rsid w:val="00213BCD"/>
    <w:rsid w:val="0021427C"/>
    <w:rsid w:val="0021458D"/>
    <w:rsid w:val="00214593"/>
    <w:rsid w:val="002148B5"/>
    <w:rsid w:val="00214933"/>
    <w:rsid w:val="002149A0"/>
    <w:rsid w:val="0021574B"/>
    <w:rsid w:val="00215870"/>
    <w:rsid w:val="00215886"/>
    <w:rsid w:val="00215BD9"/>
    <w:rsid w:val="00215C0C"/>
    <w:rsid w:val="00215D07"/>
    <w:rsid w:val="00216016"/>
    <w:rsid w:val="002164D5"/>
    <w:rsid w:val="002165BE"/>
    <w:rsid w:val="0021660F"/>
    <w:rsid w:val="00216807"/>
    <w:rsid w:val="0021693F"/>
    <w:rsid w:val="0021695D"/>
    <w:rsid w:val="00216A2A"/>
    <w:rsid w:val="00216B53"/>
    <w:rsid w:val="00216BAD"/>
    <w:rsid w:val="00216BDA"/>
    <w:rsid w:val="00216FBA"/>
    <w:rsid w:val="002170CC"/>
    <w:rsid w:val="0021716F"/>
    <w:rsid w:val="00217185"/>
    <w:rsid w:val="00217299"/>
    <w:rsid w:val="002173C9"/>
    <w:rsid w:val="002173E6"/>
    <w:rsid w:val="002174EA"/>
    <w:rsid w:val="00217670"/>
    <w:rsid w:val="002176F9"/>
    <w:rsid w:val="0021775C"/>
    <w:rsid w:val="002177CD"/>
    <w:rsid w:val="002179CF"/>
    <w:rsid w:val="00217A67"/>
    <w:rsid w:val="00217B43"/>
    <w:rsid w:val="00217D16"/>
    <w:rsid w:val="002200B5"/>
    <w:rsid w:val="00220178"/>
    <w:rsid w:val="0022026C"/>
    <w:rsid w:val="00220548"/>
    <w:rsid w:val="00220646"/>
    <w:rsid w:val="00220981"/>
    <w:rsid w:val="002209F9"/>
    <w:rsid w:val="00220B22"/>
    <w:rsid w:val="00220BB2"/>
    <w:rsid w:val="00220C42"/>
    <w:rsid w:val="00220C4B"/>
    <w:rsid w:val="00220C50"/>
    <w:rsid w:val="00220DC6"/>
    <w:rsid w:val="00220E5A"/>
    <w:rsid w:val="00221570"/>
    <w:rsid w:val="002215AA"/>
    <w:rsid w:val="002219B7"/>
    <w:rsid w:val="00221B46"/>
    <w:rsid w:val="00221B70"/>
    <w:rsid w:val="00221DA8"/>
    <w:rsid w:val="00221E58"/>
    <w:rsid w:val="00221EF5"/>
    <w:rsid w:val="002222AB"/>
    <w:rsid w:val="0022274E"/>
    <w:rsid w:val="00222BA9"/>
    <w:rsid w:val="0022300C"/>
    <w:rsid w:val="00223068"/>
    <w:rsid w:val="00223104"/>
    <w:rsid w:val="002232C5"/>
    <w:rsid w:val="00223347"/>
    <w:rsid w:val="0022349B"/>
    <w:rsid w:val="0022354D"/>
    <w:rsid w:val="002235EB"/>
    <w:rsid w:val="0022383D"/>
    <w:rsid w:val="002239F0"/>
    <w:rsid w:val="00223CF0"/>
    <w:rsid w:val="00224061"/>
    <w:rsid w:val="00224097"/>
    <w:rsid w:val="002240C7"/>
    <w:rsid w:val="0022425E"/>
    <w:rsid w:val="00224326"/>
    <w:rsid w:val="002245A3"/>
    <w:rsid w:val="0022512C"/>
    <w:rsid w:val="0022528F"/>
    <w:rsid w:val="00225553"/>
    <w:rsid w:val="002259F3"/>
    <w:rsid w:val="00225AAD"/>
    <w:rsid w:val="00226332"/>
    <w:rsid w:val="0022634A"/>
    <w:rsid w:val="002264A8"/>
    <w:rsid w:val="002264CF"/>
    <w:rsid w:val="002265FF"/>
    <w:rsid w:val="00226748"/>
    <w:rsid w:val="0022675B"/>
    <w:rsid w:val="00226843"/>
    <w:rsid w:val="00226876"/>
    <w:rsid w:val="00226978"/>
    <w:rsid w:val="00226B2B"/>
    <w:rsid w:val="002275CD"/>
    <w:rsid w:val="002276E4"/>
    <w:rsid w:val="00227BD0"/>
    <w:rsid w:val="00227D57"/>
    <w:rsid w:val="002302C8"/>
    <w:rsid w:val="002302D6"/>
    <w:rsid w:val="0023043A"/>
    <w:rsid w:val="00230892"/>
    <w:rsid w:val="0023091A"/>
    <w:rsid w:val="00230A0F"/>
    <w:rsid w:val="00230AD8"/>
    <w:rsid w:val="00230AF7"/>
    <w:rsid w:val="00230D52"/>
    <w:rsid w:val="00230F15"/>
    <w:rsid w:val="002313AA"/>
    <w:rsid w:val="002313AC"/>
    <w:rsid w:val="0023157F"/>
    <w:rsid w:val="002316D1"/>
    <w:rsid w:val="002319FD"/>
    <w:rsid w:val="00231A68"/>
    <w:rsid w:val="00231A8D"/>
    <w:rsid w:val="00231C1F"/>
    <w:rsid w:val="00231DA9"/>
    <w:rsid w:val="00232379"/>
    <w:rsid w:val="0023237A"/>
    <w:rsid w:val="0023265E"/>
    <w:rsid w:val="00232797"/>
    <w:rsid w:val="0023297C"/>
    <w:rsid w:val="002329C7"/>
    <w:rsid w:val="00232B9B"/>
    <w:rsid w:val="00232D08"/>
    <w:rsid w:val="00232D5B"/>
    <w:rsid w:val="00232E5C"/>
    <w:rsid w:val="00232F68"/>
    <w:rsid w:val="0023305C"/>
    <w:rsid w:val="0023316C"/>
    <w:rsid w:val="002331B7"/>
    <w:rsid w:val="002331DA"/>
    <w:rsid w:val="00233A19"/>
    <w:rsid w:val="00233FBF"/>
    <w:rsid w:val="002340AC"/>
    <w:rsid w:val="00234448"/>
    <w:rsid w:val="0023452B"/>
    <w:rsid w:val="002347F7"/>
    <w:rsid w:val="0023485C"/>
    <w:rsid w:val="00234930"/>
    <w:rsid w:val="00234976"/>
    <w:rsid w:val="00234C16"/>
    <w:rsid w:val="00234C1D"/>
    <w:rsid w:val="00234CE0"/>
    <w:rsid w:val="00234E38"/>
    <w:rsid w:val="00234F15"/>
    <w:rsid w:val="002351A1"/>
    <w:rsid w:val="002353D3"/>
    <w:rsid w:val="002357AA"/>
    <w:rsid w:val="002357B7"/>
    <w:rsid w:val="00235EE6"/>
    <w:rsid w:val="00236072"/>
    <w:rsid w:val="002360C4"/>
    <w:rsid w:val="002361A2"/>
    <w:rsid w:val="002364A7"/>
    <w:rsid w:val="002364D5"/>
    <w:rsid w:val="002366D1"/>
    <w:rsid w:val="0023670D"/>
    <w:rsid w:val="0023695A"/>
    <w:rsid w:val="00236B27"/>
    <w:rsid w:val="00237359"/>
    <w:rsid w:val="002375F9"/>
    <w:rsid w:val="00237A6B"/>
    <w:rsid w:val="00237C2F"/>
    <w:rsid w:val="00237C8B"/>
    <w:rsid w:val="00237CCD"/>
    <w:rsid w:val="002402A2"/>
    <w:rsid w:val="002402EB"/>
    <w:rsid w:val="0024064C"/>
    <w:rsid w:val="002406AE"/>
    <w:rsid w:val="00240761"/>
    <w:rsid w:val="00240A54"/>
    <w:rsid w:val="00240A9A"/>
    <w:rsid w:val="00240B76"/>
    <w:rsid w:val="00240C12"/>
    <w:rsid w:val="00240EC7"/>
    <w:rsid w:val="00240EE5"/>
    <w:rsid w:val="00240F15"/>
    <w:rsid w:val="00240F4F"/>
    <w:rsid w:val="00241554"/>
    <w:rsid w:val="00241724"/>
    <w:rsid w:val="0024178C"/>
    <w:rsid w:val="00241B15"/>
    <w:rsid w:val="00241FE2"/>
    <w:rsid w:val="00242194"/>
    <w:rsid w:val="002423EE"/>
    <w:rsid w:val="0024252F"/>
    <w:rsid w:val="002427A1"/>
    <w:rsid w:val="00242AAC"/>
    <w:rsid w:val="00242AC7"/>
    <w:rsid w:val="00242B18"/>
    <w:rsid w:val="00242E23"/>
    <w:rsid w:val="002433AD"/>
    <w:rsid w:val="00243740"/>
    <w:rsid w:val="00243763"/>
    <w:rsid w:val="0024381D"/>
    <w:rsid w:val="00243826"/>
    <w:rsid w:val="00243906"/>
    <w:rsid w:val="002439FF"/>
    <w:rsid w:val="00243C8F"/>
    <w:rsid w:val="002441CC"/>
    <w:rsid w:val="002442F5"/>
    <w:rsid w:val="0024471F"/>
    <w:rsid w:val="00244C75"/>
    <w:rsid w:val="0024524A"/>
    <w:rsid w:val="002458C4"/>
    <w:rsid w:val="00245FA1"/>
    <w:rsid w:val="00246079"/>
    <w:rsid w:val="0024609F"/>
    <w:rsid w:val="0024613D"/>
    <w:rsid w:val="002462AC"/>
    <w:rsid w:val="0024636C"/>
    <w:rsid w:val="002466AE"/>
    <w:rsid w:val="00246DB1"/>
    <w:rsid w:val="0024705D"/>
    <w:rsid w:val="0024719C"/>
    <w:rsid w:val="002474E0"/>
    <w:rsid w:val="0024780F"/>
    <w:rsid w:val="00247C74"/>
    <w:rsid w:val="00247DA0"/>
    <w:rsid w:val="00247DF0"/>
    <w:rsid w:val="00247E2B"/>
    <w:rsid w:val="00250318"/>
    <w:rsid w:val="00250362"/>
    <w:rsid w:val="00250869"/>
    <w:rsid w:val="00250902"/>
    <w:rsid w:val="00250961"/>
    <w:rsid w:val="00250C76"/>
    <w:rsid w:val="00251011"/>
    <w:rsid w:val="00251252"/>
    <w:rsid w:val="0025128F"/>
    <w:rsid w:val="002513FA"/>
    <w:rsid w:val="002516F7"/>
    <w:rsid w:val="002517F4"/>
    <w:rsid w:val="00251D2A"/>
    <w:rsid w:val="0025256D"/>
    <w:rsid w:val="00252747"/>
    <w:rsid w:val="00252752"/>
    <w:rsid w:val="00252A5F"/>
    <w:rsid w:val="00252AFD"/>
    <w:rsid w:val="00252B63"/>
    <w:rsid w:val="00252BC9"/>
    <w:rsid w:val="00252C0B"/>
    <w:rsid w:val="00252E68"/>
    <w:rsid w:val="002531C4"/>
    <w:rsid w:val="002532C5"/>
    <w:rsid w:val="002535E8"/>
    <w:rsid w:val="00253646"/>
    <w:rsid w:val="00253CB4"/>
    <w:rsid w:val="00253E21"/>
    <w:rsid w:val="002540DA"/>
    <w:rsid w:val="0025419A"/>
    <w:rsid w:val="00254405"/>
    <w:rsid w:val="00254407"/>
    <w:rsid w:val="00254473"/>
    <w:rsid w:val="002544D9"/>
    <w:rsid w:val="00254697"/>
    <w:rsid w:val="00254938"/>
    <w:rsid w:val="00254972"/>
    <w:rsid w:val="00254A32"/>
    <w:rsid w:val="00254CF3"/>
    <w:rsid w:val="00254F0E"/>
    <w:rsid w:val="002551BB"/>
    <w:rsid w:val="002553F0"/>
    <w:rsid w:val="00255439"/>
    <w:rsid w:val="00255616"/>
    <w:rsid w:val="00255785"/>
    <w:rsid w:val="002558F5"/>
    <w:rsid w:val="00255CDC"/>
    <w:rsid w:val="00255D95"/>
    <w:rsid w:val="00255DC3"/>
    <w:rsid w:val="00256481"/>
    <w:rsid w:val="00256584"/>
    <w:rsid w:val="002566B2"/>
    <w:rsid w:val="002568B4"/>
    <w:rsid w:val="002568B6"/>
    <w:rsid w:val="00256AC9"/>
    <w:rsid w:val="00256BF1"/>
    <w:rsid w:val="00256CA7"/>
    <w:rsid w:val="00256D34"/>
    <w:rsid w:val="00256FA6"/>
    <w:rsid w:val="0025711D"/>
    <w:rsid w:val="002573B2"/>
    <w:rsid w:val="00257CF9"/>
    <w:rsid w:val="00257D9C"/>
    <w:rsid w:val="00257E62"/>
    <w:rsid w:val="00257EFC"/>
    <w:rsid w:val="00260015"/>
    <w:rsid w:val="0026026F"/>
    <w:rsid w:val="002603CC"/>
    <w:rsid w:val="0026052F"/>
    <w:rsid w:val="00260990"/>
    <w:rsid w:val="00260AD2"/>
    <w:rsid w:val="00260B17"/>
    <w:rsid w:val="00260F99"/>
    <w:rsid w:val="002611E3"/>
    <w:rsid w:val="002612CC"/>
    <w:rsid w:val="002617A3"/>
    <w:rsid w:val="0026189A"/>
    <w:rsid w:val="00261A5C"/>
    <w:rsid w:val="00261ACA"/>
    <w:rsid w:val="002623A7"/>
    <w:rsid w:val="0026282C"/>
    <w:rsid w:val="00262932"/>
    <w:rsid w:val="00262ACC"/>
    <w:rsid w:val="00262B2A"/>
    <w:rsid w:val="00262BA4"/>
    <w:rsid w:val="00262E2C"/>
    <w:rsid w:val="00262E3E"/>
    <w:rsid w:val="0026310A"/>
    <w:rsid w:val="0026317F"/>
    <w:rsid w:val="002631A9"/>
    <w:rsid w:val="0026324D"/>
    <w:rsid w:val="0026346B"/>
    <w:rsid w:val="002636AF"/>
    <w:rsid w:val="002637B0"/>
    <w:rsid w:val="00263A40"/>
    <w:rsid w:val="00263AA8"/>
    <w:rsid w:val="00263BB7"/>
    <w:rsid w:val="00263C0F"/>
    <w:rsid w:val="00263CFB"/>
    <w:rsid w:val="00263D86"/>
    <w:rsid w:val="00263F1B"/>
    <w:rsid w:val="002640E6"/>
    <w:rsid w:val="002642F2"/>
    <w:rsid w:val="002643A5"/>
    <w:rsid w:val="002644C7"/>
    <w:rsid w:val="0026457E"/>
    <w:rsid w:val="002645EA"/>
    <w:rsid w:val="00264625"/>
    <w:rsid w:val="00264633"/>
    <w:rsid w:val="00264A38"/>
    <w:rsid w:val="00264C05"/>
    <w:rsid w:val="00264D23"/>
    <w:rsid w:val="00264F0C"/>
    <w:rsid w:val="0026518E"/>
    <w:rsid w:val="002651A7"/>
    <w:rsid w:val="00265354"/>
    <w:rsid w:val="00265369"/>
    <w:rsid w:val="002656ED"/>
    <w:rsid w:val="002658BA"/>
    <w:rsid w:val="00265906"/>
    <w:rsid w:val="00265B2F"/>
    <w:rsid w:val="00265BEC"/>
    <w:rsid w:val="00265D08"/>
    <w:rsid w:val="00265F8C"/>
    <w:rsid w:val="00265FC0"/>
    <w:rsid w:val="002661C2"/>
    <w:rsid w:val="00266202"/>
    <w:rsid w:val="00266258"/>
    <w:rsid w:val="00266521"/>
    <w:rsid w:val="00266A44"/>
    <w:rsid w:val="00266CFC"/>
    <w:rsid w:val="00266D70"/>
    <w:rsid w:val="00266DFD"/>
    <w:rsid w:val="002670B9"/>
    <w:rsid w:val="002673B9"/>
    <w:rsid w:val="00267772"/>
    <w:rsid w:val="00267858"/>
    <w:rsid w:val="002679D9"/>
    <w:rsid w:val="00267BA3"/>
    <w:rsid w:val="00267CC9"/>
    <w:rsid w:val="00267DFA"/>
    <w:rsid w:val="00267E18"/>
    <w:rsid w:val="00267F8F"/>
    <w:rsid w:val="00270123"/>
    <w:rsid w:val="00270A7C"/>
    <w:rsid w:val="00270DBF"/>
    <w:rsid w:val="00270FC2"/>
    <w:rsid w:val="00271046"/>
    <w:rsid w:val="0027130F"/>
    <w:rsid w:val="0027150E"/>
    <w:rsid w:val="002717B0"/>
    <w:rsid w:val="00271B60"/>
    <w:rsid w:val="00271FBD"/>
    <w:rsid w:val="002720FB"/>
    <w:rsid w:val="002721EC"/>
    <w:rsid w:val="002722AA"/>
    <w:rsid w:val="00272332"/>
    <w:rsid w:val="0027265A"/>
    <w:rsid w:val="002726FF"/>
    <w:rsid w:val="002727D8"/>
    <w:rsid w:val="002729A8"/>
    <w:rsid w:val="00272B72"/>
    <w:rsid w:val="00272DC7"/>
    <w:rsid w:val="00272E80"/>
    <w:rsid w:val="0027308D"/>
    <w:rsid w:val="00273112"/>
    <w:rsid w:val="00273789"/>
    <w:rsid w:val="002738B0"/>
    <w:rsid w:val="00273AF3"/>
    <w:rsid w:val="00273E8D"/>
    <w:rsid w:val="00274889"/>
    <w:rsid w:val="00274B95"/>
    <w:rsid w:val="00274C5B"/>
    <w:rsid w:val="00274C88"/>
    <w:rsid w:val="00274D80"/>
    <w:rsid w:val="0027527A"/>
    <w:rsid w:val="00275574"/>
    <w:rsid w:val="00275C4E"/>
    <w:rsid w:val="00275E8D"/>
    <w:rsid w:val="002761A7"/>
    <w:rsid w:val="0027625C"/>
    <w:rsid w:val="0027654E"/>
    <w:rsid w:val="002765F9"/>
    <w:rsid w:val="002768E7"/>
    <w:rsid w:val="00276B57"/>
    <w:rsid w:val="00277092"/>
    <w:rsid w:val="002770D4"/>
    <w:rsid w:val="00277216"/>
    <w:rsid w:val="0027762B"/>
    <w:rsid w:val="0027772D"/>
    <w:rsid w:val="00277FD9"/>
    <w:rsid w:val="0028044A"/>
    <w:rsid w:val="00280573"/>
    <w:rsid w:val="0028088F"/>
    <w:rsid w:val="00280AEB"/>
    <w:rsid w:val="00280CD3"/>
    <w:rsid w:val="00280EE2"/>
    <w:rsid w:val="00281003"/>
    <w:rsid w:val="0028103B"/>
    <w:rsid w:val="00281153"/>
    <w:rsid w:val="002812C7"/>
    <w:rsid w:val="002813B0"/>
    <w:rsid w:val="002814E1"/>
    <w:rsid w:val="0028169C"/>
    <w:rsid w:val="002816A2"/>
    <w:rsid w:val="002819C2"/>
    <w:rsid w:val="00281B10"/>
    <w:rsid w:val="00281B1D"/>
    <w:rsid w:val="00281B36"/>
    <w:rsid w:val="00281DF7"/>
    <w:rsid w:val="00282034"/>
    <w:rsid w:val="0028221F"/>
    <w:rsid w:val="00282333"/>
    <w:rsid w:val="00282B70"/>
    <w:rsid w:val="00282B73"/>
    <w:rsid w:val="00282DD9"/>
    <w:rsid w:val="00283112"/>
    <w:rsid w:val="00283357"/>
    <w:rsid w:val="0028353E"/>
    <w:rsid w:val="00283760"/>
    <w:rsid w:val="002837B8"/>
    <w:rsid w:val="00283827"/>
    <w:rsid w:val="0028382E"/>
    <w:rsid w:val="0028386B"/>
    <w:rsid w:val="00283C11"/>
    <w:rsid w:val="00283C29"/>
    <w:rsid w:val="00284167"/>
    <w:rsid w:val="00284453"/>
    <w:rsid w:val="00284535"/>
    <w:rsid w:val="00284756"/>
    <w:rsid w:val="0028498A"/>
    <w:rsid w:val="00284B18"/>
    <w:rsid w:val="00284C21"/>
    <w:rsid w:val="002850D8"/>
    <w:rsid w:val="00285258"/>
    <w:rsid w:val="0028571D"/>
    <w:rsid w:val="0028599F"/>
    <w:rsid w:val="00285C64"/>
    <w:rsid w:val="00285CE7"/>
    <w:rsid w:val="00285D39"/>
    <w:rsid w:val="00285EED"/>
    <w:rsid w:val="00285FC0"/>
    <w:rsid w:val="00285FF8"/>
    <w:rsid w:val="0028651C"/>
    <w:rsid w:val="00286A8D"/>
    <w:rsid w:val="00287040"/>
    <w:rsid w:val="002871DB"/>
    <w:rsid w:val="00287373"/>
    <w:rsid w:val="002874B3"/>
    <w:rsid w:val="00287A00"/>
    <w:rsid w:val="00287A26"/>
    <w:rsid w:val="00287B65"/>
    <w:rsid w:val="00287B6E"/>
    <w:rsid w:val="00287BD3"/>
    <w:rsid w:val="00287D4F"/>
    <w:rsid w:val="002902C0"/>
    <w:rsid w:val="00290347"/>
    <w:rsid w:val="00290596"/>
    <w:rsid w:val="00290625"/>
    <w:rsid w:val="00290724"/>
    <w:rsid w:val="0029092A"/>
    <w:rsid w:val="00290B80"/>
    <w:rsid w:val="002910C2"/>
    <w:rsid w:val="00291137"/>
    <w:rsid w:val="002914F7"/>
    <w:rsid w:val="00291970"/>
    <w:rsid w:val="00291A61"/>
    <w:rsid w:val="00291E2F"/>
    <w:rsid w:val="0029228C"/>
    <w:rsid w:val="002922DB"/>
    <w:rsid w:val="00292556"/>
    <w:rsid w:val="0029261F"/>
    <w:rsid w:val="00292946"/>
    <w:rsid w:val="00292C34"/>
    <w:rsid w:val="00292D8F"/>
    <w:rsid w:val="0029301E"/>
    <w:rsid w:val="00293671"/>
    <w:rsid w:val="0029391B"/>
    <w:rsid w:val="002939F9"/>
    <w:rsid w:val="00293C3F"/>
    <w:rsid w:val="00293C5D"/>
    <w:rsid w:val="00293FA3"/>
    <w:rsid w:val="002943A8"/>
    <w:rsid w:val="002944DE"/>
    <w:rsid w:val="002945E3"/>
    <w:rsid w:val="00294D1D"/>
    <w:rsid w:val="00294DEC"/>
    <w:rsid w:val="00294E87"/>
    <w:rsid w:val="002952B8"/>
    <w:rsid w:val="00295712"/>
    <w:rsid w:val="002957E7"/>
    <w:rsid w:val="00295F21"/>
    <w:rsid w:val="00295FD4"/>
    <w:rsid w:val="00295FE1"/>
    <w:rsid w:val="00296886"/>
    <w:rsid w:val="00297091"/>
    <w:rsid w:val="00297254"/>
    <w:rsid w:val="0029727A"/>
    <w:rsid w:val="0029765E"/>
    <w:rsid w:val="00297718"/>
    <w:rsid w:val="00297994"/>
    <w:rsid w:val="00297EE4"/>
    <w:rsid w:val="002A095A"/>
    <w:rsid w:val="002A0A26"/>
    <w:rsid w:val="002A0EFB"/>
    <w:rsid w:val="002A1390"/>
    <w:rsid w:val="002A1E36"/>
    <w:rsid w:val="002A2234"/>
    <w:rsid w:val="002A2520"/>
    <w:rsid w:val="002A25D6"/>
    <w:rsid w:val="002A2A53"/>
    <w:rsid w:val="002A2ABA"/>
    <w:rsid w:val="002A2ABB"/>
    <w:rsid w:val="002A2C2B"/>
    <w:rsid w:val="002A30A4"/>
    <w:rsid w:val="002A30C5"/>
    <w:rsid w:val="002A30D5"/>
    <w:rsid w:val="002A31C4"/>
    <w:rsid w:val="002A31D7"/>
    <w:rsid w:val="002A3305"/>
    <w:rsid w:val="002A335D"/>
    <w:rsid w:val="002A33D0"/>
    <w:rsid w:val="002A358B"/>
    <w:rsid w:val="002A3B16"/>
    <w:rsid w:val="002A3DEC"/>
    <w:rsid w:val="002A3EF4"/>
    <w:rsid w:val="002A407A"/>
    <w:rsid w:val="002A407D"/>
    <w:rsid w:val="002A40E8"/>
    <w:rsid w:val="002A42BA"/>
    <w:rsid w:val="002A4382"/>
    <w:rsid w:val="002A4524"/>
    <w:rsid w:val="002A470F"/>
    <w:rsid w:val="002A4777"/>
    <w:rsid w:val="002A491B"/>
    <w:rsid w:val="002A4B51"/>
    <w:rsid w:val="002A4F67"/>
    <w:rsid w:val="002A5165"/>
    <w:rsid w:val="002A51B6"/>
    <w:rsid w:val="002A51EB"/>
    <w:rsid w:val="002A538C"/>
    <w:rsid w:val="002A5499"/>
    <w:rsid w:val="002A54EE"/>
    <w:rsid w:val="002A5F66"/>
    <w:rsid w:val="002A62E7"/>
    <w:rsid w:val="002A63E6"/>
    <w:rsid w:val="002A6449"/>
    <w:rsid w:val="002A65E8"/>
    <w:rsid w:val="002A66EA"/>
    <w:rsid w:val="002A674F"/>
    <w:rsid w:val="002A678B"/>
    <w:rsid w:val="002A704F"/>
    <w:rsid w:val="002A74F4"/>
    <w:rsid w:val="002A77E4"/>
    <w:rsid w:val="002A7DB0"/>
    <w:rsid w:val="002A7DFF"/>
    <w:rsid w:val="002B007E"/>
    <w:rsid w:val="002B0113"/>
    <w:rsid w:val="002B01DC"/>
    <w:rsid w:val="002B036C"/>
    <w:rsid w:val="002B09FB"/>
    <w:rsid w:val="002B0C93"/>
    <w:rsid w:val="002B1293"/>
    <w:rsid w:val="002B15D4"/>
    <w:rsid w:val="002B162D"/>
    <w:rsid w:val="002B1708"/>
    <w:rsid w:val="002B19EC"/>
    <w:rsid w:val="002B1A73"/>
    <w:rsid w:val="002B1AC5"/>
    <w:rsid w:val="002B1B8A"/>
    <w:rsid w:val="002B1C2E"/>
    <w:rsid w:val="002B1D2D"/>
    <w:rsid w:val="002B1FF0"/>
    <w:rsid w:val="002B20C9"/>
    <w:rsid w:val="002B2661"/>
    <w:rsid w:val="002B2691"/>
    <w:rsid w:val="002B272D"/>
    <w:rsid w:val="002B28EC"/>
    <w:rsid w:val="002B29BC"/>
    <w:rsid w:val="002B3162"/>
    <w:rsid w:val="002B31FB"/>
    <w:rsid w:val="002B36ED"/>
    <w:rsid w:val="002B3EB2"/>
    <w:rsid w:val="002B4256"/>
    <w:rsid w:val="002B4CCC"/>
    <w:rsid w:val="002B4DBD"/>
    <w:rsid w:val="002B4DF6"/>
    <w:rsid w:val="002B4E89"/>
    <w:rsid w:val="002B4EFC"/>
    <w:rsid w:val="002B53E4"/>
    <w:rsid w:val="002B53FE"/>
    <w:rsid w:val="002B5493"/>
    <w:rsid w:val="002B552B"/>
    <w:rsid w:val="002B5BBC"/>
    <w:rsid w:val="002B5E61"/>
    <w:rsid w:val="002B5F64"/>
    <w:rsid w:val="002B60FC"/>
    <w:rsid w:val="002B62FC"/>
    <w:rsid w:val="002B6341"/>
    <w:rsid w:val="002B64C4"/>
    <w:rsid w:val="002B666A"/>
    <w:rsid w:val="002B67B6"/>
    <w:rsid w:val="002B67CB"/>
    <w:rsid w:val="002B687A"/>
    <w:rsid w:val="002B69C1"/>
    <w:rsid w:val="002B6A68"/>
    <w:rsid w:val="002B6DE9"/>
    <w:rsid w:val="002B708D"/>
    <w:rsid w:val="002B712E"/>
    <w:rsid w:val="002B770A"/>
    <w:rsid w:val="002B778C"/>
    <w:rsid w:val="002B7790"/>
    <w:rsid w:val="002B7959"/>
    <w:rsid w:val="002B798B"/>
    <w:rsid w:val="002C0041"/>
    <w:rsid w:val="002C0085"/>
    <w:rsid w:val="002C0398"/>
    <w:rsid w:val="002C042D"/>
    <w:rsid w:val="002C05A2"/>
    <w:rsid w:val="002C06FE"/>
    <w:rsid w:val="002C0854"/>
    <w:rsid w:val="002C0B8E"/>
    <w:rsid w:val="002C0DD6"/>
    <w:rsid w:val="002C0F42"/>
    <w:rsid w:val="002C1521"/>
    <w:rsid w:val="002C16E3"/>
    <w:rsid w:val="002C17B2"/>
    <w:rsid w:val="002C1871"/>
    <w:rsid w:val="002C1913"/>
    <w:rsid w:val="002C1B0E"/>
    <w:rsid w:val="002C227D"/>
    <w:rsid w:val="002C22EF"/>
    <w:rsid w:val="002C251F"/>
    <w:rsid w:val="002C268B"/>
    <w:rsid w:val="002C2B09"/>
    <w:rsid w:val="002C2BF7"/>
    <w:rsid w:val="002C2CBE"/>
    <w:rsid w:val="002C2DB9"/>
    <w:rsid w:val="002C2F47"/>
    <w:rsid w:val="002C31FC"/>
    <w:rsid w:val="002C3437"/>
    <w:rsid w:val="002C34C9"/>
    <w:rsid w:val="002C35A2"/>
    <w:rsid w:val="002C371E"/>
    <w:rsid w:val="002C3AF2"/>
    <w:rsid w:val="002C3E35"/>
    <w:rsid w:val="002C3E9C"/>
    <w:rsid w:val="002C41AB"/>
    <w:rsid w:val="002C422F"/>
    <w:rsid w:val="002C4983"/>
    <w:rsid w:val="002C4D6F"/>
    <w:rsid w:val="002C5054"/>
    <w:rsid w:val="002C5580"/>
    <w:rsid w:val="002C5590"/>
    <w:rsid w:val="002C56A9"/>
    <w:rsid w:val="002C59A2"/>
    <w:rsid w:val="002C5A26"/>
    <w:rsid w:val="002C5B4A"/>
    <w:rsid w:val="002C5EA5"/>
    <w:rsid w:val="002C5F35"/>
    <w:rsid w:val="002C5F75"/>
    <w:rsid w:val="002C6244"/>
    <w:rsid w:val="002C63C2"/>
    <w:rsid w:val="002C64CA"/>
    <w:rsid w:val="002C651A"/>
    <w:rsid w:val="002C65E7"/>
    <w:rsid w:val="002C6820"/>
    <w:rsid w:val="002C6880"/>
    <w:rsid w:val="002C6913"/>
    <w:rsid w:val="002C6C8A"/>
    <w:rsid w:val="002C6D3C"/>
    <w:rsid w:val="002C6F4F"/>
    <w:rsid w:val="002C6FC9"/>
    <w:rsid w:val="002C707B"/>
    <w:rsid w:val="002C78FF"/>
    <w:rsid w:val="002C7BD8"/>
    <w:rsid w:val="002C7C40"/>
    <w:rsid w:val="002C7CCB"/>
    <w:rsid w:val="002C7CE4"/>
    <w:rsid w:val="002C7EBB"/>
    <w:rsid w:val="002D0100"/>
    <w:rsid w:val="002D0101"/>
    <w:rsid w:val="002D054A"/>
    <w:rsid w:val="002D056D"/>
    <w:rsid w:val="002D062B"/>
    <w:rsid w:val="002D06AC"/>
    <w:rsid w:val="002D071C"/>
    <w:rsid w:val="002D08BE"/>
    <w:rsid w:val="002D0900"/>
    <w:rsid w:val="002D095C"/>
    <w:rsid w:val="002D09CF"/>
    <w:rsid w:val="002D0AAF"/>
    <w:rsid w:val="002D0E75"/>
    <w:rsid w:val="002D0F3A"/>
    <w:rsid w:val="002D1256"/>
    <w:rsid w:val="002D12A6"/>
    <w:rsid w:val="002D12DA"/>
    <w:rsid w:val="002D13C7"/>
    <w:rsid w:val="002D1441"/>
    <w:rsid w:val="002D1653"/>
    <w:rsid w:val="002D16C0"/>
    <w:rsid w:val="002D1751"/>
    <w:rsid w:val="002D1836"/>
    <w:rsid w:val="002D1956"/>
    <w:rsid w:val="002D1D86"/>
    <w:rsid w:val="002D1DDC"/>
    <w:rsid w:val="002D1DEE"/>
    <w:rsid w:val="002D1E83"/>
    <w:rsid w:val="002D2971"/>
    <w:rsid w:val="002D2C2F"/>
    <w:rsid w:val="002D2C42"/>
    <w:rsid w:val="002D2C7C"/>
    <w:rsid w:val="002D2ED2"/>
    <w:rsid w:val="002D2F93"/>
    <w:rsid w:val="002D3023"/>
    <w:rsid w:val="002D3137"/>
    <w:rsid w:val="002D321C"/>
    <w:rsid w:val="002D32EE"/>
    <w:rsid w:val="002D351E"/>
    <w:rsid w:val="002D3960"/>
    <w:rsid w:val="002D39BE"/>
    <w:rsid w:val="002D3B99"/>
    <w:rsid w:val="002D3BC0"/>
    <w:rsid w:val="002D3FB2"/>
    <w:rsid w:val="002D400D"/>
    <w:rsid w:val="002D416A"/>
    <w:rsid w:val="002D42D8"/>
    <w:rsid w:val="002D4516"/>
    <w:rsid w:val="002D45CB"/>
    <w:rsid w:val="002D4679"/>
    <w:rsid w:val="002D483E"/>
    <w:rsid w:val="002D4DFC"/>
    <w:rsid w:val="002D501E"/>
    <w:rsid w:val="002D5054"/>
    <w:rsid w:val="002D50A1"/>
    <w:rsid w:val="002D50B5"/>
    <w:rsid w:val="002D5978"/>
    <w:rsid w:val="002D5B25"/>
    <w:rsid w:val="002D64DA"/>
    <w:rsid w:val="002D652C"/>
    <w:rsid w:val="002D6850"/>
    <w:rsid w:val="002D6863"/>
    <w:rsid w:val="002D6992"/>
    <w:rsid w:val="002D6B24"/>
    <w:rsid w:val="002D6B29"/>
    <w:rsid w:val="002D6C4D"/>
    <w:rsid w:val="002D6EAF"/>
    <w:rsid w:val="002D6F15"/>
    <w:rsid w:val="002D72A2"/>
    <w:rsid w:val="002D779F"/>
    <w:rsid w:val="002D79EC"/>
    <w:rsid w:val="002D7C1C"/>
    <w:rsid w:val="002D7C1E"/>
    <w:rsid w:val="002D7CA6"/>
    <w:rsid w:val="002D7EA2"/>
    <w:rsid w:val="002D7EEE"/>
    <w:rsid w:val="002E03F0"/>
    <w:rsid w:val="002E0412"/>
    <w:rsid w:val="002E0499"/>
    <w:rsid w:val="002E0570"/>
    <w:rsid w:val="002E06A4"/>
    <w:rsid w:val="002E0BDC"/>
    <w:rsid w:val="002E0CD2"/>
    <w:rsid w:val="002E1288"/>
    <w:rsid w:val="002E1792"/>
    <w:rsid w:val="002E18B2"/>
    <w:rsid w:val="002E1D27"/>
    <w:rsid w:val="002E20C4"/>
    <w:rsid w:val="002E218A"/>
    <w:rsid w:val="002E2300"/>
    <w:rsid w:val="002E2636"/>
    <w:rsid w:val="002E26A5"/>
    <w:rsid w:val="002E2B6A"/>
    <w:rsid w:val="002E2E70"/>
    <w:rsid w:val="002E2E8C"/>
    <w:rsid w:val="002E2ED5"/>
    <w:rsid w:val="002E2F02"/>
    <w:rsid w:val="002E2FE6"/>
    <w:rsid w:val="002E3352"/>
    <w:rsid w:val="002E33EA"/>
    <w:rsid w:val="002E3401"/>
    <w:rsid w:val="002E34A5"/>
    <w:rsid w:val="002E3A26"/>
    <w:rsid w:val="002E3B73"/>
    <w:rsid w:val="002E3BA8"/>
    <w:rsid w:val="002E3D37"/>
    <w:rsid w:val="002E3E5B"/>
    <w:rsid w:val="002E4263"/>
    <w:rsid w:val="002E444B"/>
    <w:rsid w:val="002E44CD"/>
    <w:rsid w:val="002E47E6"/>
    <w:rsid w:val="002E481D"/>
    <w:rsid w:val="002E4A73"/>
    <w:rsid w:val="002E4AD0"/>
    <w:rsid w:val="002E4CB1"/>
    <w:rsid w:val="002E59E8"/>
    <w:rsid w:val="002E5E14"/>
    <w:rsid w:val="002E6168"/>
    <w:rsid w:val="002E61FC"/>
    <w:rsid w:val="002E6EAC"/>
    <w:rsid w:val="002E6F37"/>
    <w:rsid w:val="002E70B7"/>
    <w:rsid w:val="002E7184"/>
    <w:rsid w:val="002E747E"/>
    <w:rsid w:val="002E7568"/>
    <w:rsid w:val="002E765A"/>
    <w:rsid w:val="002E7738"/>
    <w:rsid w:val="002E7CB4"/>
    <w:rsid w:val="002F01C9"/>
    <w:rsid w:val="002F03B3"/>
    <w:rsid w:val="002F04ED"/>
    <w:rsid w:val="002F06AD"/>
    <w:rsid w:val="002F0906"/>
    <w:rsid w:val="002F0A00"/>
    <w:rsid w:val="002F0C8B"/>
    <w:rsid w:val="002F0CF6"/>
    <w:rsid w:val="002F0EAD"/>
    <w:rsid w:val="002F1125"/>
    <w:rsid w:val="002F114F"/>
    <w:rsid w:val="002F1160"/>
    <w:rsid w:val="002F1459"/>
    <w:rsid w:val="002F16EB"/>
    <w:rsid w:val="002F17F4"/>
    <w:rsid w:val="002F1AAB"/>
    <w:rsid w:val="002F1B1F"/>
    <w:rsid w:val="002F1D3E"/>
    <w:rsid w:val="002F1D82"/>
    <w:rsid w:val="002F1DBB"/>
    <w:rsid w:val="002F211A"/>
    <w:rsid w:val="002F213E"/>
    <w:rsid w:val="002F226C"/>
    <w:rsid w:val="002F2340"/>
    <w:rsid w:val="002F23C4"/>
    <w:rsid w:val="002F23D1"/>
    <w:rsid w:val="002F2679"/>
    <w:rsid w:val="002F2682"/>
    <w:rsid w:val="002F282D"/>
    <w:rsid w:val="002F2D07"/>
    <w:rsid w:val="002F2DBB"/>
    <w:rsid w:val="002F31B6"/>
    <w:rsid w:val="002F34EE"/>
    <w:rsid w:val="002F3583"/>
    <w:rsid w:val="002F38AE"/>
    <w:rsid w:val="002F39E5"/>
    <w:rsid w:val="002F3EFF"/>
    <w:rsid w:val="002F41F5"/>
    <w:rsid w:val="002F4317"/>
    <w:rsid w:val="002F44AD"/>
    <w:rsid w:val="002F44C5"/>
    <w:rsid w:val="002F4748"/>
    <w:rsid w:val="002F4C55"/>
    <w:rsid w:val="002F4FF5"/>
    <w:rsid w:val="002F50FE"/>
    <w:rsid w:val="002F57AB"/>
    <w:rsid w:val="002F57B1"/>
    <w:rsid w:val="002F5A25"/>
    <w:rsid w:val="002F5A9D"/>
    <w:rsid w:val="002F6461"/>
    <w:rsid w:val="002F69AF"/>
    <w:rsid w:val="002F6AD2"/>
    <w:rsid w:val="002F6AD5"/>
    <w:rsid w:val="002F6BCD"/>
    <w:rsid w:val="002F6C7A"/>
    <w:rsid w:val="002F6C8C"/>
    <w:rsid w:val="002F6C9A"/>
    <w:rsid w:val="002F6F8A"/>
    <w:rsid w:val="002F723E"/>
    <w:rsid w:val="002F72AF"/>
    <w:rsid w:val="002F730D"/>
    <w:rsid w:val="002F749C"/>
    <w:rsid w:val="002F75CB"/>
    <w:rsid w:val="002F798F"/>
    <w:rsid w:val="002F7DDB"/>
    <w:rsid w:val="002F7EBF"/>
    <w:rsid w:val="00300104"/>
    <w:rsid w:val="003008BB"/>
    <w:rsid w:val="00300AC0"/>
    <w:rsid w:val="00300C34"/>
    <w:rsid w:val="00300DAC"/>
    <w:rsid w:val="00300DF1"/>
    <w:rsid w:val="00300E9F"/>
    <w:rsid w:val="003010EB"/>
    <w:rsid w:val="003012A1"/>
    <w:rsid w:val="00301433"/>
    <w:rsid w:val="0030182D"/>
    <w:rsid w:val="003018FC"/>
    <w:rsid w:val="00301AE9"/>
    <w:rsid w:val="00301BA4"/>
    <w:rsid w:val="00301F74"/>
    <w:rsid w:val="0030209E"/>
    <w:rsid w:val="003022E4"/>
    <w:rsid w:val="00302364"/>
    <w:rsid w:val="00302404"/>
    <w:rsid w:val="00302491"/>
    <w:rsid w:val="0030258E"/>
    <w:rsid w:val="00302BE1"/>
    <w:rsid w:val="00303117"/>
    <w:rsid w:val="003031B6"/>
    <w:rsid w:val="00303236"/>
    <w:rsid w:val="003032A0"/>
    <w:rsid w:val="003033AC"/>
    <w:rsid w:val="00303436"/>
    <w:rsid w:val="003035D9"/>
    <w:rsid w:val="00303FC9"/>
    <w:rsid w:val="00304300"/>
    <w:rsid w:val="003043B8"/>
    <w:rsid w:val="00304495"/>
    <w:rsid w:val="003047DF"/>
    <w:rsid w:val="00304B6E"/>
    <w:rsid w:val="003052B9"/>
    <w:rsid w:val="00305838"/>
    <w:rsid w:val="00305DAF"/>
    <w:rsid w:val="00305E9F"/>
    <w:rsid w:val="00306005"/>
    <w:rsid w:val="00306105"/>
    <w:rsid w:val="003062E5"/>
    <w:rsid w:val="0030632A"/>
    <w:rsid w:val="0030648F"/>
    <w:rsid w:val="0030664A"/>
    <w:rsid w:val="003066EA"/>
    <w:rsid w:val="00306A76"/>
    <w:rsid w:val="00306ACC"/>
    <w:rsid w:val="00306B0A"/>
    <w:rsid w:val="00306B3E"/>
    <w:rsid w:val="00306BEF"/>
    <w:rsid w:val="0030716C"/>
    <w:rsid w:val="00307235"/>
    <w:rsid w:val="0031016C"/>
    <w:rsid w:val="00310183"/>
    <w:rsid w:val="00310315"/>
    <w:rsid w:val="003104BF"/>
    <w:rsid w:val="003107B6"/>
    <w:rsid w:val="00310944"/>
    <w:rsid w:val="00310983"/>
    <w:rsid w:val="00310A0B"/>
    <w:rsid w:val="00310DF2"/>
    <w:rsid w:val="00310E2A"/>
    <w:rsid w:val="00310EB0"/>
    <w:rsid w:val="0031103C"/>
    <w:rsid w:val="003110CA"/>
    <w:rsid w:val="00311172"/>
    <w:rsid w:val="0031136E"/>
    <w:rsid w:val="0031139D"/>
    <w:rsid w:val="00311553"/>
    <w:rsid w:val="00311655"/>
    <w:rsid w:val="00311693"/>
    <w:rsid w:val="00311BDD"/>
    <w:rsid w:val="00311D5F"/>
    <w:rsid w:val="00311FB8"/>
    <w:rsid w:val="003121E2"/>
    <w:rsid w:val="00312388"/>
    <w:rsid w:val="00312576"/>
    <w:rsid w:val="003127FD"/>
    <w:rsid w:val="0031294A"/>
    <w:rsid w:val="00312A57"/>
    <w:rsid w:val="00312A84"/>
    <w:rsid w:val="00312BE3"/>
    <w:rsid w:val="00312EEE"/>
    <w:rsid w:val="003133E2"/>
    <w:rsid w:val="003135C5"/>
    <w:rsid w:val="0031398B"/>
    <w:rsid w:val="00313AEF"/>
    <w:rsid w:val="00313CEC"/>
    <w:rsid w:val="003141D2"/>
    <w:rsid w:val="003143E6"/>
    <w:rsid w:val="00314526"/>
    <w:rsid w:val="003145A0"/>
    <w:rsid w:val="003145E8"/>
    <w:rsid w:val="003147F0"/>
    <w:rsid w:val="003148AD"/>
    <w:rsid w:val="00314E01"/>
    <w:rsid w:val="00315055"/>
    <w:rsid w:val="0031517A"/>
    <w:rsid w:val="0031536E"/>
    <w:rsid w:val="00315441"/>
    <w:rsid w:val="003154EC"/>
    <w:rsid w:val="0031584E"/>
    <w:rsid w:val="00315F6F"/>
    <w:rsid w:val="00316553"/>
    <w:rsid w:val="0031674C"/>
    <w:rsid w:val="00316899"/>
    <w:rsid w:val="003168C7"/>
    <w:rsid w:val="00317092"/>
    <w:rsid w:val="003171E3"/>
    <w:rsid w:val="0031745A"/>
    <w:rsid w:val="003174A4"/>
    <w:rsid w:val="003175E6"/>
    <w:rsid w:val="0031765E"/>
    <w:rsid w:val="0031795F"/>
    <w:rsid w:val="003179A2"/>
    <w:rsid w:val="00317C25"/>
    <w:rsid w:val="00317C5D"/>
    <w:rsid w:val="00317D07"/>
    <w:rsid w:val="00320447"/>
    <w:rsid w:val="0032062F"/>
    <w:rsid w:val="00320AF8"/>
    <w:rsid w:val="00320AFE"/>
    <w:rsid w:val="00320B31"/>
    <w:rsid w:val="00320C4B"/>
    <w:rsid w:val="00320DE9"/>
    <w:rsid w:val="00320EB5"/>
    <w:rsid w:val="00320F21"/>
    <w:rsid w:val="00320FD1"/>
    <w:rsid w:val="00321271"/>
    <w:rsid w:val="0032147C"/>
    <w:rsid w:val="003218C2"/>
    <w:rsid w:val="00321BA5"/>
    <w:rsid w:val="00321CEC"/>
    <w:rsid w:val="00321FE3"/>
    <w:rsid w:val="003220A6"/>
    <w:rsid w:val="00322C92"/>
    <w:rsid w:val="00322D1F"/>
    <w:rsid w:val="00322F10"/>
    <w:rsid w:val="00323012"/>
    <w:rsid w:val="0032332C"/>
    <w:rsid w:val="0032367D"/>
    <w:rsid w:val="00323805"/>
    <w:rsid w:val="00323864"/>
    <w:rsid w:val="00323981"/>
    <w:rsid w:val="003239BC"/>
    <w:rsid w:val="00323CEA"/>
    <w:rsid w:val="00323EF2"/>
    <w:rsid w:val="00324320"/>
    <w:rsid w:val="00324426"/>
    <w:rsid w:val="00324518"/>
    <w:rsid w:val="003247C9"/>
    <w:rsid w:val="00324B0E"/>
    <w:rsid w:val="00324C87"/>
    <w:rsid w:val="00324D9A"/>
    <w:rsid w:val="00324E48"/>
    <w:rsid w:val="00324ECD"/>
    <w:rsid w:val="0032501C"/>
    <w:rsid w:val="003251FF"/>
    <w:rsid w:val="00325267"/>
    <w:rsid w:val="0032559B"/>
    <w:rsid w:val="003258BF"/>
    <w:rsid w:val="00325C03"/>
    <w:rsid w:val="00325CDA"/>
    <w:rsid w:val="00325DA7"/>
    <w:rsid w:val="00326897"/>
    <w:rsid w:val="003268C6"/>
    <w:rsid w:val="00326E4F"/>
    <w:rsid w:val="00326E67"/>
    <w:rsid w:val="00326E73"/>
    <w:rsid w:val="00326F3F"/>
    <w:rsid w:val="00326F4B"/>
    <w:rsid w:val="00327996"/>
    <w:rsid w:val="003279C3"/>
    <w:rsid w:val="003302F6"/>
    <w:rsid w:val="00330433"/>
    <w:rsid w:val="003305A5"/>
    <w:rsid w:val="003308D3"/>
    <w:rsid w:val="003309DE"/>
    <w:rsid w:val="00330B18"/>
    <w:rsid w:val="00330CDF"/>
    <w:rsid w:val="003310B0"/>
    <w:rsid w:val="003310E8"/>
    <w:rsid w:val="003312AB"/>
    <w:rsid w:val="003317B4"/>
    <w:rsid w:val="003318BC"/>
    <w:rsid w:val="00331A9F"/>
    <w:rsid w:val="00332058"/>
    <w:rsid w:val="003321C9"/>
    <w:rsid w:val="0033261C"/>
    <w:rsid w:val="00332689"/>
    <w:rsid w:val="003326C3"/>
    <w:rsid w:val="003327BA"/>
    <w:rsid w:val="00332839"/>
    <w:rsid w:val="0033286D"/>
    <w:rsid w:val="00332A0D"/>
    <w:rsid w:val="00332A2B"/>
    <w:rsid w:val="00332C24"/>
    <w:rsid w:val="00332E34"/>
    <w:rsid w:val="00332FA5"/>
    <w:rsid w:val="003330DC"/>
    <w:rsid w:val="0033342A"/>
    <w:rsid w:val="003338AC"/>
    <w:rsid w:val="00333C77"/>
    <w:rsid w:val="00333E41"/>
    <w:rsid w:val="00334126"/>
    <w:rsid w:val="00334186"/>
    <w:rsid w:val="003341B2"/>
    <w:rsid w:val="00334232"/>
    <w:rsid w:val="00334500"/>
    <w:rsid w:val="00334A68"/>
    <w:rsid w:val="00334BC6"/>
    <w:rsid w:val="00334CEF"/>
    <w:rsid w:val="003351D8"/>
    <w:rsid w:val="00335216"/>
    <w:rsid w:val="003353F3"/>
    <w:rsid w:val="00335424"/>
    <w:rsid w:val="0033580F"/>
    <w:rsid w:val="00335C3C"/>
    <w:rsid w:val="00335CAD"/>
    <w:rsid w:val="00335CF1"/>
    <w:rsid w:val="00335E0A"/>
    <w:rsid w:val="0033606E"/>
    <w:rsid w:val="003361E7"/>
    <w:rsid w:val="0033621A"/>
    <w:rsid w:val="003364C8"/>
    <w:rsid w:val="00336BB7"/>
    <w:rsid w:val="00336CB2"/>
    <w:rsid w:val="00336F41"/>
    <w:rsid w:val="00336FB5"/>
    <w:rsid w:val="003373EE"/>
    <w:rsid w:val="00337510"/>
    <w:rsid w:val="0033767B"/>
    <w:rsid w:val="00337789"/>
    <w:rsid w:val="003377BE"/>
    <w:rsid w:val="003377CA"/>
    <w:rsid w:val="003379DA"/>
    <w:rsid w:val="00337A49"/>
    <w:rsid w:val="00337D39"/>
    <w:rsid w:val="00337D81"/>
    <w:rsid w:val="0034006C"/>
    <w:rsid w:val="00340072"/>
    <w:rsid w:val="003401AD"/>
    <w:rsid w:val="0034086B"/>
    <w:rsid w:val="003409F6"/>
    <w:rsid w:val="00340D80"/>
    <w:rsid w:val="00340E4C"/>
    <w:rsid w:val="003411B2"/>
    <w:rsid w:val="0034155C"/>
    <w:rsid w:val="00341939"/>
    <w:rsid w:val="00341A17"/>
    <w:rsid w:val="00341B21"/>
    <w:rsid w:val="00341B9B"/>
    <w:rsid w:val="00341C4E"/>
    <w:rsid w:val="00341EA2"/>
    <w:rsid w:val="00342073"/>
    <w:rsid w:val="003424C7"/>
    <w:rsid w:val="00342515"/>
    <w:rsid w:val="00342550"/>
    <w:rsid w:val="003425AD"/>
    <w:rsid w:val="00342A5A"/>
    <w:rsid w:val="00342CE3"/>
    <w:rsid w:val="003431DF"/>
    <w:rsid w:val="00343340"/>
    <w:rsid w:val="00343420"/>
    <w:rsid w:val="003434BF"/>
    <w:rsid w:val="003435A6"/>
    <w:rsid w:val="003436E2"/>
    <w:rsid w:val="00343720"/>
    <w:rsid w:val="003437DA"/>
    <w:rsid w:val="0034396C"/>
    <w:rsid w:val="003439D1"/>
    <w:rsid w:val="00343B4D"/>
    <w:rsid w:val="00343FFF"/>
    <w:rsid w:val="003440E0"/>
    <w:rsid w:val="00344174"/>
    <w:rsid w:val="0034439B"/>
    <w:rsid w:val="0034482E"/>
    <w:rsid w:val="003448CC"/>
    <w:rsid w:val="00344D34"/>
    <w:rsid w:val="00344D37"/>
    <w:rsid w:val="00344E3A"/>
    <w:rsid w:val="00344E88"/>
    <w:rsid w:val="00344F7F"/>
    <w:rsid w:val="00345078"/>
    <w:rsid w:val="00345172"/>
    <w:rsid w:val="0034517F"/>
    <w:rsid w:val="003452DD"/>
    <w:rsid w:val="00345428"/>
    <w:rsid w:val="0034549F"/>
    <w:rsid w:val="00345530"/>
    <w:rsid w:val="00345545"/>
    <w:rsid w:val="003456A2"/>
    <w:rsid w:val="003456D3"/>
    <w:rsid w:val="00345819"/>
    <w:rsid w:val="00345895"/>
    <w:rsid w:val="003458AD"/>
    <w:rsid w:val="00345A26"/>
    <w:rsid w:val="00345A69"/>
    <w:rsid w:val="00345A8A"/>
    <w:rsid w:val="00345B62"/>
    <w:rsid w:val="00345B64"/>
    <w:rsid w:val="00345D05"/>
    <w:rsid w:val="00345EB1"/>
    <w:rsid w:val="00345FCB"/>
    <w:rsid w:val="003464BF"/>
    <w:rsid w:val="003466D0"/>
    <w:rsid w:val="003466D3"/>
    <w:rsid w:val="0034672F"/>
    <w:rsid w:val="00346AA7"/>
    <w:rsid w:val="00346AE5"/>
    <w:rsid w:val="00346EE1"/>
    <w:rsid w:val="00347413"/>
    <w:rsid w:val="0034760E"/>
    <w:rsid w:val="0034770B"/>
    <w:rsid w:val="00347AF3"/>
    <w:rsid w:val="00347CF1"/>
    <w:rsid w:val="00350053"/>
    <w:rsid w:val="0035014D"/>
    <w:rsid w:val="003501AF"/>
    <w:rsid w:val="0035028D"/>
    <w:rsid w:val="003504DF"/>
    <w:rsid w:val="00350508"/>
    <w:rsid w:val="00350CE9"/>
    <w:rsid w:val="003515D9"/>
    <w:rsid w:val="00351661"/>
    <w:rsid w:val="00351664"/>
    <w:rsid w:val="003516CC"/>
    <w:rsid w:val="0035175B"/>
    <w:rsid w:val="0035191D"/>
    <w:rsid w:val="003519C2"/>
    <w:rsid w:val="00351A46"/>
    <w:rsid w:val="00351A7F"/>
    <w:rsid w:val="00351A94"/>
    <w:rsid w:val="00351B18"/>
    <w:rsid w:val="00351B68"/>
    <w:rsid w:val="00351BC5"/>
    <w:rsid w:val="00351CDC"/>
    <w:rsid w:val="00351CE3"/>
    <w:rsid w:val="00351D43"/>
    <w:rsid w:val="00351DC9"/>
    <w:rsid w:val="00351F78"/>
    <w:rsid w:val="00352488"/>
    <w:rsid w:val="003524CE"/>
    <w:rsid w:val="00352741"/>
    <w:rsid w:val="003528C3"/>
    <w:rsid w:val="00352D19"/>
    <w:rsid w:val="00352E69"/>
    <w:rsid w:val="00352F2F"/>
    <w:rsid w:val="003530B3"/>
    <w:rsid w:val="0035322B"/>
    <w:rsid w:val="00353801"/>
    <w:rsid w:val="00353821"/>
    <w:rsid w:val="00354448"/>
    <w:rsid w:val="00354828"/>
    <w:rsid w:val="00354CA3"/>
    <w:rsid w:val="00354D95"/>
    <w:rsid w:val="00354F67"/>
    <w:rsid w:val="003556FA"/>
    <w:rsid w:val="00355B64"/>
    <w:rsid w:val="00355B9F"/>
    <w:rsid w:val="00355E54"/>
    <w:rsid w:val="0035602C"/>
    <w:rsid w:val="00356129"/>
    <w:rsid w:val="003562AD"/>
    <w:rsid w:val="003563BA"/>
    <w:rsid w:val="00356425"/>
    <w:rsid w:val="00356469"/>
    <w:rsid w:val="00356501"/>
    <w:rsid w:val="0035666C"/>
    <w:rsid w:val="003567A5"/>
    <w:rsid w:val="003569C4"/>
    <w:rsid w:val="00356B07"/>
    <w:rsid w:val="00356F26"/>
    <w:rsid w:val="003570C4"/>
    <w:rsid w:val="0035711B"/>
    <w:rsid w:val="003572E6"/>
    <w:rsid w:val="00357619"/>
    <w:rsid w:val="00357A2D"/>
    <w:rsid w:val="00357D5A"/>
    <w:rsid w:val="003600E2"/>
    <w:rsid w:val="00360924"/>
    <w:rsid w:val="00360E92"/>
    <w:rsid w:val="00360F4B"/>
    <w:rsid w:val="00360FAA"/>
    <w:rsid w:val="003612C0"/>
    <w:rsid w:val="003613A6"/>
    <w:rsid w:val="003613BF"/>
    <w:rsid w:val="00361652"/>
    <w:rsid w:val="003616F1"/>
    <w:rsid w:val="003617BD"/>
    <w:rsid w:val="003617ED"/>
    <w:rsid w:val="00361E11"/>
    <w:rsid w:val="003621D5"/>
    <w:rsid w:val="0036234A"/>
    <w:rsid w:val="003624E4"/>
    <w:rsid w:val="00362550"/>
    <w:rsid w:val="00362658"/>
    <w:rsid w:val="003630EE"/>
    <w:rsid w:val="0036324C"/>
    <w:rsid w:val="0036334C"/>
    <w:rsid w:val="00363575"/>
    <w:rsid w:val="003635A4"/>
    <w:rsid w:val="00363788"/>
    <w:rsid w:val="003638C1"/>
    <w:rsid w:val="00363B22"/>
    <w:rsid w:val="00363B24"/>
    <w:rsid w:val="00363C9C"/>
    <w:rsid w:val="00363D38"/>
    <w:rsid w:val="00363E7B"/>
    <w:rsid w:val="00364965"/>
    <w:rsid w:val="00364E63"/>
    <w:rsid w:val="00365158"/>
    <w:rsid w:val="00365204"/>
    <w:rsid w:val="003654B3"/>
    <w:rsid w:val="00365553"/>
    <w:rsid w:val="00365D17"/>
    <w:rsid w:val="00365E27"/>
    <w:rsid w:val="00365E2C"/>
    <w:rsid w:val="00365F5B"/>
    <w:rsid w:val="00365F5C"/>
    <w:rsid w:val="00366457"/>
    <w:rsid w:val="0036648D"/>
    <w:rsid w:val="00366618"/>
    <w:rsid w:val="0036667D"/>
    <w:rsid w:val="00366B85"/>
    <w:rsid w:val="00366F6B"/>
    <w:rsid w:val="0036710E"/>
    <w:rsid w:val="0036782E"/>
    <w:rsid w:val="00367919"/>
    <w:rsid w:val="00367C62"/>
    <w:rsid w:val="00367DD6"/>
    <w:rsid w:val="00367E5B"/>
    <w:rsid w:val="00367EAD"/>
    <w:rsid w:val="0037022F"/>
    <w:rsid w:val="0037028A"/>
    <w:rsid w:val="003702D0"/>
    <w:rsid w:val="00370586"/>
    <w:rsid w:val="003706CA"/>
    <w:rsid w:val="003707C7"/>
    <w:rsid w:val="00370C7F"/>
    <w:rsid w:val="00370D6E"/>
    <w:rsid w:val="00370E23"/>
    <w:rsid w:val="00370E94"/>
    <w:rsid w:val="00371485"/>
    <w:rsid w:val="003714EB"/>
    <w:rsid w:val="00371718"/>
    <w:rsid w:val="00371922"/>
    <w:rsid w:val="00371A5B"/>
    <w:rsid w:val="00371B56"/>
    <w:rsid w:val="00372250"/>
    <w:rsid w:val="00372470"/>
    <w:rsid w:val="00372DD4"/>
    <w:rsid w:val="00372E90"/>
    <w:rsid w:val="00372F97"/>
    <w:rsid w:val="0037314D"/>
    <w:rsid w:val="00373414"/>
    <w:rsid w:val="00373459"/>
    <w:rsid w:val="003736EF"/>
    <w:rsid w:val="003739AC"/>
    <w:rsid w:val="00373B70"/>
    <w:rsid w:val="00373EFE"/>
    <w:rsid w:val="00373F97"/>
    <w:rsid w:val="003740A3"/>
    <w:rsid w:val="003741C2"/>
    <w:rsid w:val="003742C6"/>
    <w:rsid w:val="003743A4"/>
    <w:rsid w:val="00374520"/>
    <w:rsid w:val="003745E0"/>
    <w:rsid w:val="00374609"/>
    <w:rsid w:val="00374656"/>
    <w:rsid w:val="003747DE"/>
    <w:rsid w:val="003748A0"/>
    <w:rsid w:val="00374F88"/>
    <w:rsid w:val="003751FB"/>
    <w:rsid w:val="003756AF"/>
    <w:rsid w:val="00375725"/>
    <w:rsid w:val="0037593A"/>
    <w:rsid w:val="00376070"/>
    <w:rsid w:val="00376122"/>
    <w:rsid w:val="00376308"/>
    <w:rsid w:val="00376572"/>
    <w:rsid w:val="003768F2"/>
    <w:rsid w:val="00376905"/>
    <w:rsid w:val="00376AC8"/>
    <w:rsid w:val="00376DD5"/>
    <w:rsid w:val="00377471"/>
    <w:rsid w:val="003776D2"/>
    <w:rsid w:val="00377924"/>
    <w:rsid w:val="00377933"/>
    <w:rsid w:val="00377BDE"/>
    <w:rsid w:val="00377D02"/>
    <w:rsid w:val="00377E8A"/>
    <w:rsid w:val="00377F93"/>
    <w:rsid w:val="00380280"/>
    <w:rsid w:val="00380455"/>
    <w:rsid w:val="00380468"/>
    <w:rsid w:val="0038051D"/>
    <w:rsid w:val="003805A9"/>
    <w:rsid w:val="00380AFA"/>
    <w:rsid w:val="00380B8B"/>
    <w:rsid w:val="00380C00"/>
    <w:rsid w:val="00380D09"/>
    <w:rsid w:val="00380D58"/>
    <w:rsid w:val="00380EDA"/>
    <w:rsid w:val="003813F2"/>
    <w:rsid w:val="003815AA"/>
    <w:rsid w:val="003815D4"/>
    <w:rsid w:val="0038169A"/>
    <w:rsid w:val="0038196E"/>
    <w:rsid w:val="00381B89"/>
    <w:rsid w:val="00381F07"/>
    <w:rsid w:val="00381F1F"/>
    <w:rsid w:val="00382034"/>
    <w:rsid w:val="003824C7"/>
    <w:rsid w:val="003827A4"/>
    <w:rsid w:val="003828FE"/>
    <w:rsid w:val="00382DB8"/>
    <w:rsid w:val="00382F3F"/>
    <w:rsid w:val="00382FB9"/>
    <w:rsid w:val="00383200"/>
    <w:rsid w:val="0038325E"/>
    <w:rsid w:val="00383673"/>
    <w:rsid w:val="00383EFC"/>
    <w:rsid w:val="00384205"/>
    <w:rsid w:val="003844F3"/>
    <w:rsid w:val="003845A8"/>
    <w:rsid w:val="003846DB"/>
    <w:rsid w:val="0038475F"/>
    <w:rsid w:val="00384871"/>
    <w:rsid w:val="0038490A"/>
    <w:rsid w:val="00384A2C"/>
    <w:rsid w:val="00384BE4"/>
    <w:rsid w:val="00384CC2"/>
    <w:rsid w:val="00384CC7"/>
    <w:rsid w:val="00384D6B"/>
    <w:rsid w:val="00384FAA"/>
    <w:rsid w:val="0038528E"/>
    <w:rsid w:val="003853A5"/>
    <w:rsid w:val="003854CE"/>
    <w:rsid w:val="0038553B"/>
    <w:rsid w:val="00385B10"/>
    <w:rsid w:val="00385D05"/>
    <w:rsid w:val="00385F74"/>
    <w:rsid w:val="0038617B"/>
    <w:rsid w:val="00386587"/>
    <w:rsid w:val="003866A7"/>
    <w:rsid w:val="003867FA"/>
    <w:rsid w:val="0038690F"/>
    <w:rsid w:val="0038739F"/>
    <w:rsid w:val="00387AE8"/>
    <w:rsid w:val="00387C89"/>
    <w:rsid w:val="0039063B"/>
    <w:rsid w:val="003909D5"/>
    <w:rsid w:val="00390A0F"/>
    <w:rsid w:val="00390AA1"/>
    <w:rsid w:val="00390BF4"/>
    <w:rsid w:val="00390CDE"/>
    <w:rsid w:val="00391329"/>
    <w:rsid w:val="00391A19"/>
    <w:rsid w:val="00391D72"/>
    <w:rsid w:val="00391FBA"/>
    <w:rsid w:val="00392122"/>
    <w:rsid w:val="003922DF"/>
    <w:rsid w:val="0039232B"/>
    <w:rsid w:val="00392384"/>
    <w:rsid w:val="003923E9"/>
    <w:rsid w:val="00392420"/>
    <w:rsid w:val="00392438"/>
    <w:rsid w:val="00392894"/>
    <w:rsid w:val="003928F4"/>
    <w:rsid w:val="0039296C"/>
    <w:rsid w:val="00392B24"/>
    <w:rsid w:val="00392C15"/>
    <w:rsid w:val="00392DDE"/>
    <w:rsid w:val="00392E53"/>
    <w:rsid w:val="00392EAF"/>
    <w:rsid w:val="0039325E"/>
    <w:rsid w:val="003933C4"/>
    <w:rsid w:val="0039349C"/>
    <w:rsid w:val="003936EC"/>
    <w:rsid w:val="003938C3"/>
    <w:rsid w:val="003939E2"/>
    <w:rsid w:val="00393B46"/>
    <w:rsid w:val="00394B7C"/>
    <w:rsid w:val="00394EC6"/>
    <w:rsid w:val="00394EC9"/>
    <w:rsid w:val="00394FF4"/>
    <w:rsid w:val="00395067"/>
    <w:rsid w:val="0039519C"/>
    <w:rsid w:val="00395311"/>
    <w:rsid w:val="003953DB"/>
    <w:rsid w:val="0039550D"/>
    <w:rsid w:val="0039559E"/>
    <w:rsid w:val="003959E5"/>
    <w:rsid w:val="00395A2B"/>
    <w:rsid w:val="00395F60"/>
    <w:rsid w:val="003961CE"/>
    <w:rsid w:val="0039748E"/>
    <w:rsid w:val="003974FB"/>
    <w:rsid w:val="00397579"/>
    <w:rsid w:val="00397B12"/>
    <w:rsid w:val="00397B1F"/>
    <w:rsid w:val="00397B32"/>
    <w:rsid w:val="00397CC7"/>
    <w:rsid w:val="003A0312"/>
    <w:rsid w:val="003A03FB"/>
    <w:rsid w:val="003A03FC"/>
    <w:rsid w:val="003A048C"/>
    <w:rsid w:val="003A077B"/>
    <w:rsid w:val="003A07D6"/>
    <w:rsid w:val="003A0E11"/>
    <w:rsid w:val="003A1105"/>
    <w:rsid w:val="003A112E"/>
    <w:rsid w:val="003A112F"/>
    <w:rsid w:val="003A147B"/>
    <w:rsid w:val="003A17C5"/>
    <w:rsid w:val="003A186F"/>
    <w:rsid w:val="003A1A4A"/>
    <w:rsid w:val="003A1D7F"/>
    <w:rsid w:val="003A2031"/>
    <w:rsid w:val="003A21C5"/>
    <w:rsid w:val="003A2245"/>
    <w:rsid w:val="003A24B9"/>
    <w:rsid w:val="003A2517"/>
    <w:rsid w:val="003A29E0"/>
    <w:rsid w:val="003A2B01"/>
    <w:rsid w:val="003A347B"/>
    <w:rsid w:val="003A34C8"/>
    <w:rsid w:val="003A3532"/>
    <w:rsid w:val="003A39E1"/>
    <w:rsid w:val="003A3B75"/>
    <w:rsid w:val="003A3E24"/>
    <w:rsid w:val="003A43D2"/>
    <w:rsid w:val="003A468F"/>
    <w:rsid w:val="003A4AA5"/>
    <w:rsid w:val="003A4B17"/>
    <w:rsid w:val="003A4C40"/>
    <w:rsid w:val="003A539F"/>
    <w:rsid w:val="003A55AC"/>
    <w:rsid w:val="003A5A7C"/>
    <w:rsid w:val="003A5C9C"/>
    <w:rsid w:val="003A605D"/>
    <w:rsid w:val="003A61AC"/>
    <w:rsid w:val="003A6460"/>
    <w:rsid w:val="003A64FA"/>
    <w:rsid w:val="003A653D"/>
    <w:rsid w:val="003A67A8"/>
    <w:rsid w:val="003A68D4"/>
    <w:rsid w:val="003A6919"/>
    <w:rsid w:val="003A69D5"/>
    <w:rsid w:val="003A69E8"/>
    <w:rsid w:val="003A6A08"/>
    <w:rsid w:val="003A6BAB"/>
    <w:rsid w:val="003A6C08"/>
    <w:rsid w:val="003A71E5"/>
    <w:rsid w:val="003A77D5"/>
    <w:rsid w:val="003A78D1"/>
    <w:rsid w:val="003A7D1C"/>
    <w:rsid w:val="003A7DBC"/>
    <w:rsid w:val="003A7E17"/>
    <w:rsid w:val="003B01A5"/>
    <w:rsid w:val="003B01C9"/>
    <w:rsid w:val="003B0471"/>
    <w:rsid w:val="003B0551"/>
    <w:rsid w:val="003B0622"/>
    <w:rsid w:val="003B06E8"/>
    <w:rsid w:val="003B088D"/>
    <w:rsid w:val="003B09D1"/>
    <w:rsid w:val="003B1266"/>
    <w:rsid w:val="003B1544"/>
    <w:rsid w:val="003B173F"/>
    <w:rsid w:val="003B1818"/>
    <w:rsid w:val="003B183F"/>
    <w:rsid w:val="003B18D5"/>
    <w:rsid w:val="003B1A9D"/>
    <w:rsid w:val="003B1C98"/>
    <w:rsid w:val="003B1D47"/>
    <w:rsid w:val="003B2105"/>
    <w:rsid w:val="003B245A"/>
    <w:rsid w:val="003B2481"/>
    <w:rsid w:val="003B25C1"/>
    <w:rsid w:val="003B2710"/>
    <w:rsid w:val="003B2870"/>
    <w:rsid w:val="003B294B"/>
    <w:rsid w:val="003B2A2B"/>
    <w:rsid w:val="003B2B7C"/>
    <w:rsid w:val="003B2C49"/>
    <w:rsid w:val="003B2D90"/>
    <w:rsid w:val="003B2E59"/>
    <w:rsid w:val="003B2F19"/>
    <w:rsid w:val="003B30ED"/>
    <w:rsid w:val="003B31F9"/>
    <w:rsid w:val="003B3285"/>
    <w:rsid w:val="003B3303"/>
    <w:rsid w:val="003B33C7"/>
    <w:rsid w:val="003B38B6"/>
    <w:rsid w:val="003B39D1"/>
    <w:rsid w:val="003B39F7"/>
    <w:rsid w:val="003B3BA3"/>
    <w:rsid w:val="003B40A1"/>
    <w:rsid w:val="003B40E1"/>
    <w:rsid w:val="003B423C"/>
    <w:rsid w:val="003B4365"/>
    <w:rsid w:val="003B4451"/>
    <w:rsid w:val="003B446E"/>
    <w:rsid w:val="003B4AC6"/>
    <w:rsid w:val="003B4C98"/>
    <w:rsid w:val="003B4CF1"/>
    <w:rsid w:val="003B50ED"/>
    <w:rsid w:val="003B57FD"/>
    <w:rsid w:val="003B595A"/>
    <w:rsid w:val="003B5B60"/>
    <w:rsid w:val="003B5C92"/>
    <w:rsid w:val="003B5F36"/>
    <w:rsid w:val="003B623C"/>
    <w:rsid w:val="003B62F2"/>
    <w:rsid w:val="003B63D3"/>
    <w:rsid w:val="003B6468"/>
    <w:rsid w:val="003B64EA"/>
    <w:rsid w:val="003B671A"/>
    <w:rsid w:val="003B68DA"/>
    <w:rsid w:val="003B6954"/>
    <w:rsid w:val="003B6AB5"/>
    <w:rsid w:val="003B6EE4"/>
    <w:rsid w:val="003B7116"/>
    <w:rsid w:val="003B7191"/>
    <w:rsid w:val="003B7466"/>
    <w:rsid w:val="003B77D6"/>
    <w:rsid w:val="003B7807"/>
    <w:rsid w:val="003B7907"/>
    <w:rsid w:val="003B7AC9"/>
    <w:rsid w:val="003B7F65"/>
    <w:rsid w:val="003C0228"/>
    <w:rsid w:val="003C046B"/>
    <w:rsid w:val="003C05E9"/>
    <w:rsid w:val="003C0A5E"/>
    <w:rsid w:val="003C12BE"/>
    <w:rsid w:val="003C1457"/>
    <w:rsid w:val="003C15FC"/>
    <w:rsid w:val="003C165D"/>
    <w:rsid w:val="003C1843"/>
    <w:rsid w:val="003C1896"/>
    <w:rsid w:val="003C1907"/>
    <w:rsid w:val="003C1B19"/>
    <w:rsid w:val="003C1C61"/>
    <w:rsid w:val="003C1E0C"/>
    <w:rsid w:val="003C1E5A"/>
    <w:rsid w:val="003C206F"/>
    <w:rsid w:val="003C20EF"/>
    <w:rsid w:val="003C21AD"/>
    <w:rsid w:val="003C26DB"/>
    <w:rsid w:val="003C2802"/>
    <w:rsid w:val="003C2A68"/>
    <w:rsid w:val="003C2ECA"/>
    <w:rsid w:val="003C318D"/>
    <w:rsid w:val="003C334A"/>
    <w:rsid w:val="003C3462"/>
    <w:rsid w:val="003C392C"/>
    <w:rsid w:val="003C3F40"/>
    <w:rsid w:val="003C45C8"/>
    <w:rsid w:val="003C4BFA"/>
    <w:rsid w:val="003C4F0B"/>
    <w:rsid w:val="003C5072"/>
    <w:rsid w:val="003C5373"/>
    <w:rsid w:val="003C5375"/>
    <w:rsid w:val="003C56A4"/>
    <w:rsid w:val="003C59F7"/>
    <w:rsid w:val="003C5B61"/>
    <w:rsid w:val="003C5DB0"/>
    <w:rsid w:val="003C65A7"/>
    <w:rsid w:val="003C67BC"/>
    <w:rsid w:val="003C68B2"/>
    <w:rsid w:val="003C6911"/>
    <w:rsid w:val="003C6940"/>
    <w:rsid w:val="003C6BA7"/>
    <w:rsid w:val="003C6D66"/>
    <w:rsid w:val="003C6DD7"/>
    <w:rsid w:val="003C743C"/>
    <w:rsid w:val="003C75CD"/>
    <w:rsid w:val="003C771E"/>
    <w:rsid w:val="003C7946"/>
    <w:rsid w:val="003C797A"/>
    <w:rsid w:val="003C7CE7"/>
    <w:rsid w:val="003C7D41"/>
    <w:rsid w:val="003C7F47"/>
    <w:rsid w:val="003D004D"/>
    <w:rsid w:val="003D006E"/>
    <w:rsid w:val="003D0141"/>
    <w:rsid w:val="003D0167"/>
    <w:rsid w:val="003D0200"/>
    <w:rsid w:val="003D025E"/>
    <w:rsid w:val="003D0269"/>
    <w:rsid w:val="003D033F"/>
    <w:rsid w:val="003D0717"/>
    <w:rsid w:val="003D07CE"/>
    <w:rsid w:val="003D07F2"/>
    <w:rsid w:val="003D085C"/>
    <w:rsid w:val="003D108E"/>
    <w:rsid w:val="003D1130"/>
    <w:rsid w:val="003D1329"/>
    <w:rsid w:val="003D1655"/>
    <w:rsid w:val="003D1A8B"/>
    <w:rsid w:val="003D1BAD"/>
    <w:rsid w:val="003D1EDA"/>
    <w:rsid w:val="003D1F98"/>
    <w:rsid w:val="003D2069"/>
    <w:rsid w:val="003D2243"/>
    <w:rsid w:val="003D2401"/>
    <w:rsid w:val="003D255C"/>
    <w:rsid w:val="003D2C65"/>
    <w:rsid w:val="003D2D50"/>
    <w:rsid w:val="003D2DF9"/>
    <w:rsid w:val="003D2FA0"/>
    <w:rsid w:val="003D30F0"/>
    <w:rsid w:val="003D3323"/>
    <w:rsid w:val="003D3405"/>
    <w:rsid w:val="003D341A"/>
    <w:rsid w:val="003D34A4"/>
    <w:rsid w:val="003D3786"/>
    <w:rsid w:val="003D3E98"/>
    <w:rsid w:val="003D42DF"/>
    <w:rsid w:val="003D43B7"/>
    <w:rsid w:val="003D453C"/>
    <w:rsid w:val="003D466C"/>
    <w:rsid w:val="003D4D61"/>
    <w:rsid w:val="003D4F14"/>
    <w:rsid w:val="003D580D"/>
    <w:rsid w:val="003D591A"/>
    <w:rsid w:val="003D5C6C"/>
    <w:rsid w:val="003D5C91"/>
    <w:rsid w:val="003D6059"/>
    <w:rsid w:val="003D6084"/>
    <w:rsid w:val="003D608A"/>
    <w:rsid w:val="003D60A6"/>
    <w:rsid w:val="003D6219"/>
    <w:rsid w:val="003D662E"/>
    <w:rsid w:val="003D6D2D"/>
    <w:rsid w:val="003D6D90"/>
    <w:rsid w:val="003D6DC7"/>
    <w:rsid w:val="003D6FD9"/>
    <w:rsid w:val="003D716B"/>
    <w:rsid w:val="003D7199"/>
    <w:rsid w:val="003D73A6"/>
    <w:rsid w:val="003D7502"/>
    <w:rsid w:val="003D75B5"/>
    <w:rsid w:val="003D770B"/>
    <w:rsid w:val="003D7867"/>
    <w:rsid w:val="003D788D"/>
    <w:rsid w:val="003D799B"/>
    <w:rsid w:val="003E00C5"/>
    <w:rsid w:val="003E0269"/>
    <w:rsid w:val="003E0323"/>
    <w:rsid w:val="003E0435"/>
    <w:rsid w:val="003E0750"/>
    <w:rsid w:val="003E08FF"/>
    <w:rsid w:val="003E0DBB"/>
    <w:rsid w:val="003E12A5"/>
    <w:rsid w:val="003E12CD"/>
    <w:rsid w:val="003E151B"/>
    <w:rsid w:val="003E157A"/>
    <w:rsid w:val="003E1713"/>
    <w:rsid w:val="003E177E"/>
    <w:rsid w:val="003E1912"/>
    <w:rsid w:val="003E1EAB"/>
    <w:rsid w:val="003E201F"/>
    <w:rsid w:val="003E21D9"/>
    <w:rsid w:val="003E23F7"/>
    <w:rsid w:val="003E244D"/>
    <w:rsid w:val="003E25F8"/>
    <w:rsid w:val="003E2754"/>
    <w:rsid w:val="003E28B7"/>
    <w:rsid w:val="003E2B70"/>
    <w:rsid w:val="003E2FF5"/>
    <w:rsid w:val="003E33FC"/>
    <w:rsid w:val="003E3691"/>
    <w:rsid w:val="003E3777"/>
    <w:rsid w:val="003E38A2"/>
    <w:rsid w:val="003E3C9A"/>
    <w:rsid w:val="003E3CF5"/>
    <w:rsid w:val="003E3D15"/>
    <w:rsid w:val="003E4209"/>
    <w:rsid w:val="003E43A5"/>
    <w:rsid w:val="003E43E5"/>
    <w:rsid w:val="003E453F"/>
    <w:rsid w:val="003E47D5"/>
    <w:rsid w:val="003E47E2"/>
    <w:rsid w:val="003E491A"/>
    <w:rsid w:val="003E4A72"/>
    <w:rsid w:val="003E4BC0"/>
    <w:rsid w:val="003E4FFD"/>
    <w:rsid w:val="003E5154"/>
    <w:rsid w:val="003E533D"/>
    <w:rsid w:val="003E557D"/>
    <w:rsid w:val="003E55AD"/>
    <w:rsid w:val="003E5714"/>
    <w:rsid w:val="003E5848"/>
    <w:rsid w:val="003E59F1"/>
    <w:rsid w:val="003E5BA0"/>
    <w:rsid w:val="003E5BB1"/>
    <w:rsid w:val="003E5E36"/>
    <w:rsid w:val="003E61C6"/>
    <w:rsid w:val="003E6278"/>
    <w:rsid w:val="003E634B"/>
    <w:rsid w:val="003E634E"/>
    <w:rsid w:val="003E666A"/>
    <w:rsid w:val="003E66AC"/>
    <w:rsid w:val="003E6703"/>
    <w:rsid w:val="003E67F3"/>
    <w:rsid w:val="003E6822"/>
    <w:rsid w:val="003E68B9"/>
    <w:rsid w:val="003E6A1C"/>
    <w:rsid w:val="003E6B96"/>
    <w:rsid w:val="003E6CDC"/>
    <w:rsid w:val="003E6E97"/>
    <w:rsid w:val="003E7115"/>
    <w:rsid w:val="003E72F9"/>
    <w:rsid w:val="003E75A2"/>
    <w:rsid w:val="003E788F"/>
    <w:rsid w:val="003E7B35"/>
    <w:rsid w:val="003E7D36"/>
    <w:rsid w:val="003E7E3A"/>
    <w:rsid w:val="003E7E80"/>
    <w:rsid w:val="003E7ECA"/>
    <w:rsid w:val="003E7EED"/>
    <w:rsid w:val="003E7F4C"/>
    <w:rsid w:val="003E7FA5"/>
    <w:rsid w:val="003F04B0"/>
    <w:rsid w:val="003F09E0"/>
    <w:rsid w:val="003F0AAA"/>
    <w:rsid w:val="003F0AEE"/>
    <w:rsid w:val="003F0D1F"/>
    <w:rsid w:val="003F0E97"/>
    <w:rsid w:val="003F1437"/>
    <w:rsid w:val="003F1785"/>
    <w:rsid w:val="003F1984"/>
    <w:rsid w:val="003F1B23"/>
    <w:rsid w:val="003F1ED7"/>
    <w:rsid w:val="003F2535"/>
    <w:rsid w:val="003F2578"/>
    <w:rsid w:val="003F2753"/>
    <w:rsid w:val="003F280D"/>
    <w:rsid w:val="003F2A04"/>
    <w:rsid w:val="003F3317"/>
    <w:rsid w:val="003F33AF"/>
    <w:rsid w:val="003F3541"/>
    <w:rsid w:val="003F361D"/>
    <w:rsid w:val="003F3645"/>
    <w:rsid w:val="003F36EB"/>
    <w:rsid w:val="003F371D"/>
    <w:rsid w:val="003F394F"/>
    <w:rsid w:val="003F3AFA"/>
    <w:rsid w:val="003F3C2C"/>
    <w:rsid w:val="003F3E50"/>
    <w:rsid w:val="003F409E"/>
    <w:rsid w:val="003F43F8"/>
    <w:rsid w:val="003F44BC"/>
    <w:rsid w:val="003F453C"/>
    <w:rsid w:val="003F4B40"/>
    <w:rsid w:val="003F4C51"/>
    <w:rsid w:val="003F4D5C"/>
    <w:rsid w:val="003F4E32"/>
    <w:rsid w:val="003F537C"/>
    <w:rsid w:val="003F54EC"/>
    <w:rsid w:val="003F55D1"/>
    <w:rsid w:val="003F590D"/>
    <w:rsid w:val="003F59A9"/>
    <w:rsid w:val="003F6305"/>
    <w:rsid w:val="003F66DD"/>
    <w:rsid w:val="003F6795"/>
    <w:rsid w:val="003F69C3"/>
    <w:rsid w:val="003F6EE2"/>
    <w:rsid w:val="003F72BA"/>
    <w:rsid w:val="003F74DA"/>
    <w:rsid w:val="003F762B"/>
    <w:rsid w:val="003F7B4F"/>
    <w:rsid w:val="003F7FCB"/>
    <w:rsid w:val="0040000F"/>
    <w:rsid w:val="0040007A"/>
    <w:rsid w:val="0040011C"/>
    <w:rsid w:val="00400130"/>
    <w:rsid w:val="004008DB"/>
    <w:rsid w:val="00400967"/>
    <w:rsid w:val="00400ADD"/>
    <w:rsid w:val="00400AE9"/>
    <w:rsid w:val="00400D2F"/>
    <w:rsid w:val="004011D2"/>
    <w:rsid w:val="00401324"/>
    <w:rsid w:val="0040146A"/>
    <w:rsid w:val="00401493"/>
    <w:rsid w:val="004014E4"/>
    <w:rsid w:val="004015A2"/>
    <w:rsid w:val="00401637"/>
    <w:rsid w:val="0040166C"/>
    <w:rsid w:val="00401736"/>
    <w:rsid w:val="00401935"/>
    <w:rsid w:val="00401A9C"/>
    <w:rsid w:val="00401D6D"/>
    <w:rsid w:val="00401E6A"/>
    <w:rsid w:val="00401EA9"/>
    <w:rsid w:val="004024AC"/>
    <w:rsid w:val="004026B4"/>
    <w:rsid w:val="004027F4"/>
    <w:rsid w:val="00402914"/>
    <w:rsid w:val="00402D42"/>
    <w:rsid w:val="00402D90"/>
    <w:rsid w:val="00402E09"/>
    <w:rsid w:val="00402F4C"/>
    <w:rsid w:val="004030AE"/>
    <w:rsid w:val="004030BB"/>
    <w:rsid w:val="004031DF"/>
    <w:rsid w:val="00403346"/>
    <w:rsid w:val="0040379E"/>
    <w:rsid w:val="00403F3D"/>
    <w:rsid w:val="004042CE"/>
    <w:rsid w:val="004043AE"/>
    <w:rsid w:val="0040454C"/>
    <w:rsid w:val="0040473D"/>
    <w:rsid w:val="00404794"/>
    <w:rsid w:val="00404BCA"/>
    <w:rsid w:val="00404F97"/>
    <w:rsid w:val="00405213"/>
    <w:rsid w:val="00405A82"/>
    <w:rsid w:val="00406475"/>
    <w:rsid w:val="00406525"/>
    <w:rsid w:val="004066CD"/>
    <w:rsid w:val="0040678E"/>
    <w:rsid w:val="00406A65"/>
    <w:rsid w:val="00406D60"/>
    <w:rsid w:val="00406F27"/>
    <w:rsid w:val="00406F89"/>
    <w:rsid w:val="00407087"/>
    <w:rsid w:val="0040713B"/>
    <w:rsid w:val="00407378"/>
    <w:rsid w:val="0040741D"/>
    <w:rsid w:val="0040745F"/>
    <w:rsid w:val="0040767D"/>
    <w:rsid w:val="004077F4"/>
    <w:rsid w:val="00407AF1"/>
    <w:rsid w:val="00407D4A"/>
    <w:rsid w:val="00407DD0"/>
    <w:rsid w:val="00410128"/>
    <w:rsid w:val="00410643"/>
    <w:rsid w:val="00410A03"/>
    <w:rsid w:val="00410A80"/>
    <w:rsid w:val="00410E71"/>
    <w:rsid w:val="00410E9A"/>
    <w:rsid w:val="00410FFB"/>
    <w:rsid w:val="00411157"/>
    <w:rsid w:val="004113EF"/>
    <w:rsid w:val="00411662"/>
    <w:rsid w:val="0041193B"/>
    <w:rsid w:val="0041202E"/>
    <w:rsid w:val="0041263B"/>
    <w:rsid w:val="004126BE"/>
    <w:rsid w:val="00412939"/>
    <w:rsid w:val="00412EF7"/>
    <w:rsid w:val="004131A5"/>
    <w:rsid w:val="00413212"/>
    <w:rsid w:val="00413411"/>
    <w:rsid w:val="0041357E"/>
    <w:rsid w:val="00413890"/>
    <w:rsid w:val="00413997"/>
    <w:rsid w:val="00413BD5"/>
    <w:rsid w:val="00413F14"/>
    <w:rsid w:val="004140E6"/>
    <w:rsid w:val="004144D6"/>
    <w:rsid w:val="00414830"/>
    <w:rsid w:val="00414871"/>
    <w:rsid w:val="00414CF2"/>
    <w:rsid w:val="00414D5A"/>
    <w:rsid w:val="00414D93"/>
    <w:rsid w:val="00414EBB"/>
    <w:rsid w:val="0041503E"/>
    <w:rsid w:val="004151A2"/>
    <w:rsid w:val="00415216"/>
    <w:rsid w:val="00415453"/>
    <w:rsid w:val="004155A1"/>
    <w:rsid w:val="00415715"/>
    <w:rsid w:val="004158D0"/>
    <w:rsid w:val="0041590F"/>
    <w:rsid w:val="00415AB4"/>
    <w:rsid w:val="00415CCE"/>
    <w:rsid w:val="00415CD8"/>
    <w:rsid w:val="00415D11"/>
    <w:rsid w:val="00415FB5"/>
    <w:rsid w:val="00415FD9"/>
    <w:rsid w:val="00416239"/>
    <w:rsid w:val="00416266"/>
    <w:rsid w:val="00416872"/>
    <w:rsid w:val="004168F8"/>
    <w:rsid w:val="004168FD"/>
    <w:rsid w:val="00416E7D"/>
    <w:rsid w:val="00417198"/>
    <w:rsid w:val="00417570"/>
    <w:rsid w:val="00417B2E"/>
    <w:rsid w:val="00417CA1"/>
    <w:rsid w:val="00417CB2"/>
    <w:rsid w:val="00417DDD"/>
    <w:rsid w:val="00417E89"/>
    <w:rsid w:val="00417FC2"/>
    <w:rsid w:val="0042005E"/>
    <w:rsid w:val="004205B9"/>
    <w:rsid w:val="00420A3A"/>
    <w:rsid w:val="00420E13"/>
    <w:rsid w:val="00420F90"/>
    <w:rsid w:val="00421096"/>
    <w:rsid w:val="0042135D"/>
    <w:rsid w:val="00421369"/>
    <w:rsid w:val="00421744"/>
    <w:rsid w:val="0042178D"/>
    <w:rsid w:val="004219A4"/>
    <w:rsid w:val="00421B2F"/>
    <w:rsid w:val="00421D79"/>
    <w:rsid w:val="00421EFC"/>
    <w:rsid w:val="00421FCF"/>
    <w:rsid w:val="004220E9"/>
    <w:rsid w:val="004224FF"/>
    <w:rsid w:val="00422B4C"/>
    <w:rsid w:val="00422C71"/>
    <w:rsid w:val="00422E71"/>
    <w:rsid w:val="00422F6A"/>
    <w:rsid w:val="00422F6B"/>
    <w:rsid w:val="00423213"/>
    <w:rsid w:val="00423382"/>
    <w:rsid w:val="0042353D"/>
    <w:rsid w:val="0042398F"/>
    <w:rsid w:val="00423CFE"/>
    <w:rsid w:val="004242F9"/>
    <w:rsid w:val="004244BC"/>
    <w:rsid w:val="0042492D"/>
    <w:rsid w:val="0042492F"/>
    <w:rsid w:val="00424A12"/>
    <w:rsid w:val="00424AA0"/>
    <w:rsid w:val="00424D37"/>
    <w:rsid w:val="00424DF9"/>
    <w:rsid w:val="00424E90"/>
    <w:rsid w:val="0042514E"/>
    <w:rsid w:val="0042523C"/>
    <w:rsid w:val="004253EA"/>
    <w:rsid w:val="00425512"/>
    <w:rsid w:val="004255D7"/>
    <w:rsid w:val="0042573F"/>
    <w:rsid w:val="00425957"/>
    <w:rsid w:val="00425E23"/>
    <w:rsid w:val="004262D1"/>
    <w:rsid w:val="00426B28"/>
    <w:rsid w:val="00426BA0"/>
    <w:rsid w:val="00426BB4"/>
    <w:rsid w:val="00426C48"/>
    <w:rsid w:val="00426C96"/>
    <w:rsid w:val="00426F25"/>
    <w:rsid w:val="00427338"/>
    <w:rsid w:val="0042734A"/>
    <w:rsid w:val="00427505"/>
    <w:rsid w:val="004277CE"/>
    <w:rsid w:val="004279AF"/>
    <w:rsid w:val="00427A04"/>
    <w:rsid w:val="00427C83"/>
    <w:rsid w:val="00427D46"/>
    <w:rsid w:val="00427DB9"/>
    <w:rsid w:val="00427E7D"/>
    <w:rsid w:val="00427EFC"/>
    <w:rsid w:val="004301F5"/>
    <w:rsid w:val="00430223"/>
    <w:rsid w:val="0043032B"/>
    <w:rsid w:val="0043045E"/>
    <w:rsid w:val="0043065C"/>
    <w:rsid w:val="004307AA"/>
    <w:rsid w:val="004307FD"/>
    <w:rsid w:val="00430823"/>
    <w:rsid w:val="004309EF"/>
    <w:rsid w:val="00430A23"/>
    <w:rsid w:val="00430AFF"/>
    <w:rsid w:val="00430CD3"/>
    <w:rsid w:val="00430EBD"/>
    <w:rsid w:val="004311A6"/>
    <w:rsid w:val="00431687"/>
    <w:rsid w:val="00431750"/>
    <w:rsid w:val="004319CB"/>
    <w:rsid w:val="00431FC2"/>
    <w:rsid w:val="00432732"/>
    <w:rsid w:val="004327B7"/>
    <w:rsid w:val="004327E0"/>
    <w:rsid w:val="004327EB"/>
    <w:rsid w:val="00432842"/>
    <w:rsid w:val="0043294A"/>
    <w:rsid w:val="00432952"/>
    <w:rsid w:val="004329D5"/>
    <w:rsid w:val="00432F2F"/>
    <w:rsid w:val="0043305A"/>
    <w:rsid w:val="00433110"/>
    <w:rsid w:val="0043346A"/>
    <w:rsid w:val="00433481"/>
    <w:rsid w:val="004335FF"/>
    <w:rsid w:val="00433645"/>
    <w:rsid w:val="004337B2"/>
    <w:rsid w:val="00433A5B"/>
    <w:rsid w:val="00433B52"/>
    <w:rsid w:val="00433C62"/>
    <w:rsid w:val="00433DBB"/>
    <w:rsid w:val="00434052"/>
    <w:rsid w:val="004347C2"/>
    <w:rsid w:val="00434C50"/>
    <w:rsid w:val="00434E76"/>
    <w:rsid w:val="00434EE4"/>
    <w:rsid w:val="00434FA0"/>
    <w:rsid w:val="004350CA"/>
    <w:rsid w:val="0043518D"/>
    <w:rsid w:val="00435310"/>
    <w:rsid w:val="004354DD"/>
    <w:rsid w:val="0043559E"/>
    <w:rsid w:val="004358D8"/>
    <w:rsid w:val="004359E9"/>
    <w:rsid w:val="00435A62"/>
    <w:rsid w:val="00435D0A"/>
    <w:rsid w:val="0043603A"/>
    <w:rsid w:val="0043623C"/>
    <w:rsid w:val="0043676C"/>
    <w:rsid w:val="00436B48"/>
    <w:rsid w:val="00436CE9"/>
    <w:rsid w:val="00436DEB"/>
    <w:rsid w:val="004375FD"/>
    <w:rsid w:val="00437688"/>
    <w:rsid w:val="00437756"/>
    <w:rsid w:val="00437888"/>
    <w:rsid w:val="004378E2"/>
    <w:rsid w:val="004379C2"/>
    <w:rsid w:val="00437AD0"/>
    <w:rsid w:val="004400C4"/>
    <w:rsid w:val="004401E5"/>
    <w:rsid w:val="004402D5"/>
    <w:rsid w:val="004406AE"/>
    <w:rsid w:val="004409D7"/>
    <w:rsid w:val="00440FFA"/>
    <w:rsid w:val="00441192"/>
    <w:rsid w:val="00441228"/>
    <w:rsid w:val="0044166C"/>
    <w:rsid w:val="0044180A"/>
    <w:rsid w:val="004418FD"/>
    <w:rsid w:val="004421B5"/>
    <w:rsid w:val="0044224A"/>
    <w:rsid w:val="00442713"/>
    <w:rsid w:val="00442C3B"/>
    <w:rsid w:val="00443122"/>
    <w:rsid w:val="0044315E"/>
    <w:rsid w:val="004431FF"/>
    <w:rsid w:val="0044336D"/>
    <w:rsid w:val="0044351F"/>
    <w:rsid w:val="00443522"/>
    <w:rsid w:val="00443541"/>
    <w:rsid w:val="0044358A"/>
    <w:rsid w:val="00443E96"/>
    <w:rsid w:val="00443FD6"/>
    <w:rsid w:val="0044444C"/>
    <w:rsid w:val="00444BD8"/>
    <w:rsid w:val="00444E7F"/>
    <w:rsid w:val="0044512D"/>
    <w:rsid w:val="00445172"/>
    <w:rsid w:val="0044520A"/>
    <w:rsid w:val="004452B4"/>
    <w:rsid w:val="004455E2"/>
    <w:rsid w:val="00445630"/>
    <w:rsid w:val="00445853"/>
    <w:rsid w:val="00445A69"/>
    <w:rsid w:val="00445B38"/>
    <w:rsid w:val="00445C95"/>
    <w:rsid w:val="00445ED9"/>
    <w:rsid w:val="00445FB0"/>
    <w:rsid w:val="00446080"/>
    <w:rsid w:val="0044621C"/>
    <w:rsid w:val="00446338"/>
    <w:rsid w:val="00446460"/>
    <w:rsid w:val="00446850"/>
    <w:rsid w:val="0044695B"/>
    <w:rsid w:val="00446BD4"/>
    <w:rsid w:val="00446C2E"/>
    <w:rsid w:val="00446EF8"/>
    <w:rsid w:val="0044720F"/>
    <w:rsid w:val="00447824"/>
    <w:rsid w:val="00447866"/>
    <w:rsid w:val="00447AF4"/>
    <w:rsid w:val="00447BFF"/>
    <w:rsid w:val="00447C97"/>
    <w:rsid w:val="00447D92"/>
    <w:rsid w:val="00447FBF"/>
    <w:rsid w:val="004500A9"/>
    <w:rsid w:val="004501C9"/>
    <w:rsid w:val="00450286"/>
    <w:rsid w:val="00450345"/>
    <w:rsid w:val="00450890"/>
    <w:rsid w:val="004508A9"/>
    <w:rsid w:val="0045097D"/>
    <w:rsid w:val="00450982"/>
    <w:rsid w:val="0045124D"/>
    <w:rsid w:val="00451330"/>
    <w:rsid w:val="00451461"/>
    <w:rsid w:val="00451509"/>
    <w:rsid w:val="00451629"/>
    <w:rsid w:val="00451934"/>
    <w:rsid w:val="004519DF"/>
    <w:rsid w:val="00451C3E"/>
    <w:rsid w:val="00451F27"/>
    <w:rsid w:val="004520F2"/>
    <w:rsid w:val="0045263E"/>
    <w:rsid w:val="0045278F"/>
    <w:rsid w:val="004529BA"/>
    <w:rsid w:val="004530A5"/>
    <w:rsid w:val="0045315B"/>
    <w:rsid w:val="004534FB"/>
    <w:rsid w:val="00453556"/>
    <w:rsid w:val="00453ABD"/>
    <w:rsid w:val="00453ABE"/>
    <w:rsid w:val="00453B38"/>
    <w:rsid w:val="00453C8A"/>
    <w:rsid w:val="00453D0C"/>
    <w:rsid w:val="00453EDD"/>
    <w:rsid w:val="0045406B"/>
    <w:rsid w:val="004540F4"/>
    <w:rsid w:val="0045487B"/>
    <w:rsid w:val="004548B9"/>
    <w:rsid w:val="00454C08"/>
    <w:rsid w:val="00454D7D"/>
    <w:rsid w:val="00454E8B"/>
    <w:rsid w:val="0045503A"/>
    <w:rsid w:val="004550AE"/>
    <w:rsid w:val="004552A4"/>
    <w:rsid w:val="00455527"/>
    <w:rsid w:val="00455728"/>
    <w:rsid w:val="00455A44"/>
    <w:rsid w:val="00455C2A"/>
    <w:rsid w:val="00455FB3"/>
    <w:rsid w:val="00455FEA"/>
    <w:rsid w:val="00456248"/>
    <w:rsid w:val="00456370"/>
    <w:rsid w:val="004563B9"/>
    <w:rsid w:val="004564A0"/>
    <w:rsid w:val="0045657D"/>
    <w:rsid w:val="0045677F"/>
    <w:rsid w:val="0045678D"/>
    <w:rsid w:val="004568AB"/>
    <w:rsid w:val="004568F7"/>
    <w:rsid w:val="00456AD6"/>
    <w:rsid w:val="00456B66"/>
    <w:rsid w:val="00456BE5"/>
    <w:rsid w:val="00456FE3"/>
    <w:rsid w:val="00457017"/>
    <w:rsid w:val="004570F8"/>
    <w:rsid w:val="00457386"/>
    <w:rsid w:val="004573AC"/>
    <w:rsid w:val="0045756A"/>
    <w:rsid w:val="0045758D"/>
    <w:rsid w:val="00457829"/>
    <w:rsid w:val="004578E5"/>
    <w:rsid w:val="00457B85"/>
    <w:rsid w:val="00457C61"/>
    <w:rsid w:val="00457C80"/>
    <w:rsid w:val="00457D61"/>
    <w:rsid w:val="00457E85"/>
    <w:rsid w:val="00457F73"/>
    <w:rsid w:val="0046016C"/>
    <w:rsid w:val="00460448"/>
    <w:rsid w:val="004605A6"/>
    <w:rsid w:val="00460757"/>
    <w:rsid w:val="00460B5A"/>
    <w:rsid w:val="00460B93"/>
    <w:rsid w:val="00461047"/>
    <w:rsid w:val="004614E0"/>
    <w:rsid w:val="00461508"/>
    <w:rsid w:val="004617F9"/>
    <w:rsid w:val="004621FA"/>
    <w:rsid w:val="00462684"/>
    <w:rsid w:val="00462980"/>
    <w:rsid w:val="00462AC6"/>
    <w:rsid w:val="00462AE6"/>
    <w:rsid w:val="00462D60"/>
    <w:rsid w:val="004635E4"/>
    <w:rsid w:val="00463851"/>
    <w:rsid w:val="00463894"/>
    <w:rsid w:val="004638FD"/>
    <w:rsid w:val="00463C8C"/>
    <w:rsid w:val="00463E04"/>
    <w:rsid w:val="00464147"/>
    <w:rsid w:val="00464311"/>
    <w:rsid w:val="0046450E"/>
    <w:rsid w:val="00464887"/>
    <w:rsid w:val="00464A14"/>
    <w:rsid w:val="00465459"/>
    <w:rsid w:val="0046556A"/>
    <w:rsid w:val="00465821"/>
    <w:rsid w:val="00465922"/>
    <w:rsid w:val="00465BCA"/>
    <w:rsid w:val="00465C8C"/>
    <w:rsid w:val="00466164"/>
    <w:rsid w:val="00466282"/>
    <w:rsid w:val="0046668F"/>
    <w:rsid w:val="0046676F"/>
    <w:rsid w:val="0046681E"/>
    <w:rsid w:val="00466A87"/>
    <w:rsid w:val="00466B46"/>
    <w:rsid w:val="00466E65"/>
    <w:rsid w:val="0046727C"/>
    <w:rsid w:val="0046732B"/>
    <w:rsid w:val="004676AB"/>
    <w:rsid w:val="00467A58"/>
    <w:rsid w:val="00467B1D"/>
    <w:rsid w:val="00467C0A"/>
    <w:rsid w:val="00467E62"/>
    <w:rsid w:val="00467F71"/>
    <w:rsid w:val="00467FB7"/>
    <w:rsid w:val="00467FD5"/>
    <w:rsid w:val="004701BC"/>
    <w:rsid w:val="00470379"/>
    <w:rsid w:val="004705D1"/>
    <w:rsid w:val="0047062A"/>
    <w:rsid w:val="00470B2A"/>
    <w:rsid w:val="00470CA0"/>
    <w:rsid w:val="00470E88"/>
    <w:rsid w:val="00470F6B"/>
    <w:rsid w:val="004710AE"/>
    <w:rsid w:val="004710E6"/>
    <w:rsid w:val="004714A2"/>
    <w:rsid w:val="00471530"/>
    <w:rsid w:val="0047161F"/>
    <w:rsid w:val="00471AF5"/>
    <w:rsid w:val="00471E59"/>
    <w:rsid w:val="004723A8"/>
    <w:rsid w:val="00472494"/>
    <w:rsid w:val="004725B7"/>
    <w:rsid w:val="004725E3"/>
    <w:rsid w:val="004729E2"/>
    <w:rsid w:val="00472A2F"/>
    <w:rsid w:val="00472D3C"/>
    <w:rsid w:val="00472D69"/>
    <w:rsid w:val="00472DE6"/>
    <w:rsid w:val="004730AC"/>
    <w:rsid w:val="004731EF"/>
    <w:rsid w:val="0047348C"/>
    <w:rsid w:val="00473543"/>
    <w:rsid w:val="004736A3"/>
    <w:rsid w:val="004736B6"/>
    <w:rsid w:val="0047390E"/>
    <w:rsid w:val="00473A2E"/>
    <w:rsid w:val="00473A8D"/>
    <w:rsid w:val="00473AB7"/>
    <w:rsid w:val="00473AF8"/>
    <w:rsid w:val="00473B41"/>
    <w:rsid w:val="00473B5F"/>
    <w:rsid w:val="00473E4D"/>
    <w:rsid w:val="004741AE"/>
    <w:rsid w:val="004741DB"/>
    <w:rsid w:val="004741E2"/>
    <w:rsid w:val="0047446B"/>
    <w:rsid w:val="004749C8"/>
    <w:rsid w:val="004749E4"/>
    <w:rsid w:val="00475031"/>
    <w:rsid w:val="00475121"/>
    <w:rsid w:val="004754A0"/>
    <w:rsid w:val="004754E6"/>
    <w:rsid w:val="00475667"/>
    <w:rsid w:val="00475912"/>
    <w:rsid w:val="00475CB9"/>
    <w:rsid w:val="00475CD4"/>
    <w:rsid w:val="00475F43"/>
    <w:rsid w:val="00476179"/>
    <w:rsid w:val="0047634D"/>
    <w:rsid w:val="0047634F"/>
    <w:rsid w:val="00476549"/>
    <w:rsid w:val="004765CE"/>
    <w:rsid w:val="00476E51"/>
    <w:rsid w:val="00477131"/>
    <w:rsid w:val="0047715B"/>
    <w:rsid w:val="0047740D"/>
    <w:rsid w:val="0047785E"/>
    <w:rsid w:val="00477EB2"/>
    <w:rsid w:val="00477F90"/>
    <w:rsid w:val="004800F1"/>
    <w:rsid w:val="004804A3"/>
    <w:rsid w:val="004804BB"/>
    <w:rsid w:val="004805D5"/>
    <w:rsid w:val="00480679"/>
    <w:rsid w:val="00480700"/>
    <w:rsid w:val="00480702"/>
    <w:rsid w:val="004808C3"/>
    <w:rsid w:val="00480934"/>
    <w:rsid w:val="00480B49"/>
    <w:rsid w:val="00480DA8"/>
    <w:rsid w:val="00481183"/>
    <w:rsid w:val="0048138D"/>
    <w:rsid w:val="00481BA3"/>
    <w:rsid w:val="00481D1B"/>
    <w:rsid w:val="00481EFC"/>
    <w:rsid w:val="00481F3B"/>
    <w:rsid w:val="00481FBF"/>
    <w:rsid w:val="00482115"/>
    <w:rsid w:val="00482419"/>
    <w:rsid w:val="004829BD"/>
    <w:rsid w:val="00482F70"/>
    <w:rsid w:val="00482F94"/>
    <w:rsid w:val="0048331C"/>
    <w:rsid w:val="004835DE"/>
    <w:rsid w:val="0048365C"/>
    <w:rsid w:val="004836EE"/>
    <w:rsid w:val="004838D5"/>
    <w:rsid w:val="004839E6"/>
    <w:rsid w:val="00483CD6"/>
    <w:rsid w:val="004840B9"/>
    <w:rsid w:val="004840E9"/>
    <w:rsid w:val="0048441D"/>
    <w:rsid w:val="00484968"/>
    <w:rsid w:val="00484B1A"/>
    <w:rsid w:val="00484D4E"/>
    <w:rsid w:val="00484DCB"/>
    <w:rsid w:val="00484E43"/>
    <w:rsid w:val="00484FD9"/>
    <w:rsid w:val="004852AC"/>
    <w:rsid w:val="00485665"/>
    <w:rsid w:val="004857CC"/>
    <w:rsid w:val="004857F7"/>
    <w:rsid w:val="004859FF"/>
    <w:rsid w:val="00485A6E"/>
    <w:rsid w:val="00485C06"/>
    <w:rsid w:val="004863F0"/>
    <w:rsid w:val="0048645A"/>
    <w:rsid w:val="00486780"/>
    <w:rsid w:val="004867CF"/>
    <w:rsid w:val="004868E1"/>
    <w:rsid w:val="00486D7C"/>
    <w:rsid w:val="00486E74"/>
    <w:rsid w:val="00486E8A"/>
    <w:rsid w:val="00486E9C"/>
    <w:rsid w:val="00487110"/>
    <w:rsid w:val="00487393"/>
    <w:rsid w:val="00487580"/>
    <w:rsid w:val="00487827"/>
    <w:rsid w:val="00487A0F"/>
    <w:rsid w:val="00487A2B"/>
    <w:rsid w:val="00487A7D"/>
    <w:rsid w:val="00490302"/>
    <w:rsid w:val="004903C6"/>
    <w:rsid w:val="0049068B"/>
    <w:rsid w:val="0049099E"/>
    <w:rsid w:val="00490A24"/>
    <w:rsid w:val="00490A4F"/>
    <w:rsid w:val="0049125F"/>
    <w:rsid w:val="004912B5"/>
    <w:rsid w:val="004912BF"/>
    <w:rsid w:val="004918B9"/>
    <w:rsid w:val="00491A10"/>
    <w:rsid w:val="00491A22"/>
    <w:rsid w:val="00491B92"/>
    <w:rsid w:val="00491C90"/>
    <w:rsid w:val="00491E4D"/>
    <w:rsid w:val="00492171"/>
    <w:rsid w:val="00492178"/>
    <w:rsid w:val="0049242D"/>
    <w:rsid w:val="00492579"/>
    <w:rsid w:val="0049267A"/>
    <w:rsid w:val="00492870"/>
    <w:rsid w:val="00493149"/>
    <w:rsid w:val="00493434"/>
    <w:rsid w:val="00493787"/>
    <w:rsid w:val="00493AC7"/>
    <w:rsid w:val="00493B6C"/>
    <w:rsid w:val="00493C96"/>
    <w:rsid w:val="00493D63"/>
    <w:rsid w:val="00493F87"/>
    <w:rsid w:val="00493FBE"/>
    <w:rsid w:val="0049401F"/>
    <w:rsid w:val="00494024"/>
    <w:rsid w:val="0049432C"/>
    <w:rsid w:val="00494340"/>
    <w:rsid w:val="00494693"/>
    <w:rsid w:val="0049471C"/>
    <w:rsid w:val="00494891"/>
    <w:rsid w:val="00494B0B"/>
    <w:rsid w:val="00494BD9"/>
    <w:rsid w:val="00494DEA"/>
    <w:rsid w:val="00494E73"/>
    <w:rsid w:val="00494E97"/>
    <w:rsid w:val="00494EAB"/>
    <w:rsid w:val="00495052"/>
    <w:rsid w:val="00495448"/>
    <w:rsid w:val="00495789"/>
    <w:rsid w:val="00495828"/>
    <w:rsid w:val="00495979"/>
    <w:rsid w:val="00495B34"/>
    <w:rsid w:val="00495B83"/>
    <w:rsid w:val="00495F0A"/>
    <w:rsid w:val="00495FF5"/>
    <w:rsid w:val="004961CB"/>
    <w:rsid w:val="00496639"/>
    <w:rsid w:val="0049676A"/>
    <w:rsid w:val="0049688C"/>
    <w:rsid w:val="00496A2A"/>
    <w:rsid w:val="00496D8B"/>
    <w:rsid w:val="00496E87"/>
    <w:rsid w:val="00497006"/>
    <w:rsid w:val="004971C2"/>
    <w:rsid w:val="00497406"/>
    <w:rsid w:val="00497638"/>
    <w:rsid w:val="0049766D"/>
    <w:rsid w:val="00497BCA"/>
    <w:rsid w:val="00497F1D"/>
    <w:rsid w:val="004A0060"/>
    <w:rsid w:val="004A00F2"/>
    <w:rsid w:val="004A01CC"/>
    <w:rsid w:val="004A024E"/>
    <w:rsid w:val="004A184A"/>
    <w:rsid w:val="004A19F7"/>
    <w:rsid w:val="004A1C5F"/>
    <w:rsid w:val="004A2090"/>
    <w:rsid w:val="004A21F8"/>
    <w:rsid w:val="004A24AA"/>
    <w:rsid w:val="004A2602"/>
    <w:rsid w:val="004A2953"/>
    <w:rsid w:val="004A296B"/>
    <w:rsid w:val="004A2BC9"/>
    <w:rsid w:val="004A2CFF"/>
    <w:rsid w:val="004A302B"/>
    <w:rsid w:val="004A3208"/>
    <w:rsid w:val="004A3397"/>
    <w:rsid w:val="004A38A8"/>
    <w:rsid w:val="004A3B81"/>
    <w:rsid w:val="004A42AD"/>
    <w:rsid w:val="004A446C"/>
    <w:rsid w:val="004A45D2"/>
    <w:rsid w:val="004A4940"/>
    <w:rsid w:val="004A4B19"/>
    <w:rsid w:val="004A4C2E"/>
    <w:rsid w:val="004A4CD7"/>
    <w:rsid w:val="004A4D0F"/>
    <w:rsid w:val="004A4F69"/>
    <w:rsid w:val="004A5056"/>
    <w:rsid w:val="004A5189"/>
    <w:rsid w:val="004A54A6"/>
    <w:rsid w:val="004A54C4"/>
    <w:rsid w:val="004A5E3E"/>
    <w:rsid w:val="004A5EFC"/>
    <w:rsid w:val="004A5F44"/>
    <w:rsid w:val="004A607E"/>
    <w:rsid w:val="004A63A0"/>
    <w:rsid w:val="004A6521"/>
    <w:rsid w:val="004A6571"/>
    <w:rsid w:val="004A65DD"/>
    <w:rsid w:val="004A6A3C"/>
    <w:rsid w:val="004A6CD3"/>
    <w:rsid w:val="004A6D07"/>
    <w:rsid w:val="004A718A"/>
    <w:rsid w:val="004A7369"/>
    <w:rsid w:val="004A73C7"/>
    <w:rsid w:val="004A749E"/>
    <w:rsid w:val="004A7634"/>
    <w:rsid w:val="004A764D"/>
    <w:rsid w:val="004A77E7"/>
    <w:rsid w:val="004A7894"/>
    <w:rsid w:val="004A791E"/>
    <w:rsid w:val="004A7B38"/>
    <w:rsid w:val="004A7BAD"/>
    <w:rsid w:val="004B02F8"/>
    <w:rsid w:val="004B0371"/>
    <w:rsid w:val="004B04AE"/>
    <w:rsid w:val="004B0503"/>
    <w:rsid w:val="004B05E3"/>
    <w:rsid w:val="004B07EF"/>
    <w:rsid w:val="004B0AC5"/>
    <w:rsid w:val="004B0C0D"/>
    <w:rsid w:val="004B0D75"/>
    <w:rsid w:val="004B0DBD"/>
    <w:rsid w:val="004B0E0A"/>
    <w:rsid w:val="004B0FFF"/>
    <w:rsid w:val="004B113F"/>
    <w:rsid w:val="004B1501"/>
    <w:rsid w:val="004B179B"/>
    <w:rsid w:val="004B1BE4"/>
    <w:rsid w:val="004B1C97"/>
    <w:rsid w:val="004B1E57"/>
    <w:rsid w:val="004B1FB4"/>
    <w:rsid w:val="004B1FF4"/>
    <w:rsid w:val="004B202C"/>
    <w:rsid w:val="004B222F"/>
    <w:rsid w:val="004B2558"/>
    <w:rsid w:val="004B2B0B"/>
    <w:rsid w:val="004B2B8B"/>
    <w:rsid w:val="004B2C3D"/>
    <w:rsid w:val="004B2D9C"/>
    <w:rsid w:val="004B2E3E"/>
    <w:rsid w:val="004B2F83"/>
    <w:rsid w:val="004B30A9"/>
    <w:rsid w:val="004B32CF"/>
    <w:rsid w:val="004B3315"/>
    <w:rsid w:val="004B357A"/>
    <w:rsid w:val="004B3686"/>
    <w:rsid w:val="004B38FA"/>
    <w:rsid w:val="004B3B30"/>
    <w:rsid w:val="004B40E1"/>
    <w:rsid w:val="004B43B7"/>
    <w:rsid w:val="004B441C"/>
    <w:rsid w:val="004B4963"/>
    <w:rsid w:val="004B4A82"/>
    <w:rsid w:val="004B4AF9"/>
    <w:rsid w:val="004B53C6"/>
    <w:rsid w:val="004B5531"/>
    <w:rsid w:val="004B568E"/>
    <w:rsid w:val="004B582F"/>
    <w:rsid w:val="004B58A3"/>
    <w:rsid w:val="004B5A34"/>
    <w:rsid w:val="004B5A80"/>
    <w:rsid w:val="004B5AAA"/>
    <w:rsid w:val="004B5E58"/>
    <w:rsid w:val="004B5EA3"/>
    <w:rsid w:val="004B6184"/>
    <w:rsid w:val="004B61FB"/>
    <w:rsid w:val="004B621A"/>
    <w:rsid w:val="004B6277"/>
    <w:rsid w:val="004B64C1"/>
    <w:rsid w:val="004B67E4"/>
    <w:rsid w:val="004B6904"/>
    <w:rsid w:val="004B6949"/>
    <w:rsid w:val="004B6B58"/>
    <w:rsid w:val="004B6C7C"/>
    <w:rsid w:val="004B76D5"/>
    <w:rsid w:val="004B7708"/>
    <w:rsid w:val="004B78FE"/>
    <w:rsid w:val="004B7DCE"/>
    <w:rsid w:val="004C00E3"/>
    <w:rsid w:val="004C02B3"/>
    <w:rsid w:val="004C068E"/>
    <w:rsid w:val="004C0808"/>
    <w:rsid w:val="004C0C9C"/>
    <w:rsid w:val="004C0D6D"/>
    <w:rsid w:val="004C0EBD"/>
    <w:rsid w:val="004C1343"/>
    <w:rsid w:val="004C15AA"/>
    <w:rsid w:val="004C178C"/>
    <w:rsid w:val="004C1A42"/>
    <w:rsid w:val="004C1E88"/>
    <w:rsid w:val="004C212C"/>
    <w:rsid w:val="004C23CE"/>
    <w:rsid w:val="004C23DB"/>
    <w:rsid w:val="004C33AE"/>
    <w:rsid w:val="004C36AF"/>
    <w:rsid w:val="004C3CAA"/>
    <w:rsid w:val="004C3E0C"/>
    <w:rsid w:val="004C3E8D"/>
    <w:rsid w:val="004C4032"/>
    <w:rsid w:val="004C41EA"/>
    <w:rsid w:val="004C44C9"/>
    <w:rsid w:val="004C48BA"/>
    <w:rsid w:val="004C4B3A"/>
    <w:rsid w:val="004C4C8B"/>
    <w:rsid w:val="004C4E51"/>
    <w:rsid w:val="004C50CA"/>
    <w:rsid w:val="004C53B5"/>
    <w:rsid w:val="004C57DF"/>
    <w:rsid w:val="004C5807"/>
    <w:rsid w:val="004C5890"/>
    <w:rsid w:val="004C5CE4"/>
    <w:rsid w:val="004C5F79"/>
    <w:rsid w:val="004C5F9B"/>
    <w:rsid w:val="004C6190"/>
    <w:rsid w:val="004C695F"/>
    <w:rsid w:val="004C6BE0"/>
    <w:rsid w:val="004C6EAC"/>
    <w:rsid w:val="004C72BE"/>
    <w:rsid w:val="004C75F6"/>
    <w:rsid w:val="004C7AA1"/>
    <w:rsid w:val="004D0020"/>
    <w:rsid w:val="004D0204"/>
    <w:rsid w:val="004D0262"/>
    <w:rsid w:val="004D0357"/>
    <w:rsid w:val="004D0383"/>
    <w:rsid w:val="004D04D9"/>
    <w:rsid w:val="004D0703"/>
    <w:rsid w:val="004D071F"/>
    <w:rsid w:val="004D0A47"/>
    <w:rsid w:val="004D1091"/>
    <w:rsid w:val="004D10FF"/>
    <w:rsid w:val="004D1227"/>
    <w:rsid w:val="004D1304"/>
    <w:rsid w:val="004D171B"/>
    <w:rsid w:val="004D1F2E"/>
    <w:rsid w:val="004D23F3"/>
    <w:rsid w:val="004D264C"/>
    <w:rsid w:val="004D2849"/>
    <w:rsid w:val="004D294E"/>
    <w:rsid w:val="004D2C4A"/>
    <w:rsid w:val="004D2DC2"/>
    <w:rsid w:val="004D2FB3"/>
    <w:rsid w:val="004D312F"/>
    <w:rsid w:val="004D31AA"/>
    <w:rsid w:val="004D332E"/>
    <w:rsid w:val="004D35B4"/>
    <w:rsid w:val="004D3BEF"/>
    <w:rsid w:val="004D3D9B"/>
    <w:rsid w:val="004D40E4"/>
    <w:rsid w:val="004D4232"/>
    <w:rsid w:val="004D42E0"/>
    <w:rsid w:val="004D4407"/>
    <w:rsid w:val="004D4534"/>
    <w:rsid w:val="004D47AF"/>
    <w:rsid w:val="004D4C20"/>
    <w:rsid w:val="004D4F61"/>
    <w:rsid w:val="004D4F82"/>
    <w:rsid w:val="004D5314"/>
    <w:rsid w:val="004D5318"/>
    <w:rsid w:val="004D540E"/>
    <w:rsid w:val="004D546C"/>
    <w:rsid w:val="004D550A"/>
    <w:rsid w:val="004D565B"/>
    <w:rsid w:val="004D5812"/>
    <w:rsid w:val="004D5AC4"/>
    <w:rsid w:val="004D5EC4"/>
    <w:rsid w:val="004D5F4F"/>
    <w:rsid w:val="004D66CD"/>
    <w:rsid w:val="004D6DB4"/>
    <w:rsid w:val="004D723A"/>
    <w:rsid w:val="004D72A2"/>
    <w:rsid w:val="004D72FC"/>
    <w:rsid w:val="004D7479"/>
    <w:rsid w:val="004D766C"/>
    <w:rsid w:val="004D77C7"/>
    <w:rsid w:val="004D780C"/>
    <w:rsid w:val="004D7821"/>
    <w:rsid w:val="004D78B1"/>
    <w:rsid w:val="004D7951"/>
    <w:rsid w:val="004D7C38"/>
    <w:rsid w:val="004D7CA4"/>
    <w:rsid w:val="004D7D18"/>
    <w:rsid w:val="004D7FC7"/>
    <w:rsid w:val="004E0015"/>
    <w:rsid w:val="004E002B"/>
    <w:rsid w:val="004E0428"/>
    <w:rsid w:val="004E052F"/>
    <w:rsid w:val="004E06BA"/>
    <w:rsid w:val="004E0C50"/>
    <w:rsid w:val="004E104F"/>
    <w:rsid w:val="004E1150"/>
    <w:rsid w:val="004E12C9"/>
    <w:rsid w:val="004E1693"/>
    <w:rsid w:val="004E1829"/>
    <w:rsid w:val="004E1AD2"/>
    <w:rsid w:val="004E2227"/>
    <w:rsid w:val="004E235C"/>
    <w:rsid w:val="004E23E5"/>
    <w:rsid w:val="004E2464"/>
    <w:rsid w:val="004E2552"/>
    <w:rsid w:val="004E26E4"/>
    <w:rsid w:val="004E29D4"/>
    <w:rsid w:val="004E2AC4"/>
    <w:rsid w:val="004E2B54"/>
    <w:rsid w:val="004E2CF1"/>
    <w:rsid w:val="004E2DCB"/>
    <w:rsid w:val="004E2E01"/>
    <w:rsid w:val="004E300B"/>
    <w:rsid w:val="004E302D"/>
    <w:rsid w:val="004E32A3"/>
    <w:rsid w:val="004E33F6"/>
    <w:rsid w:val="004E3762"/>
    <w:rsid w:val="004E386F"/>
    <w:rsid w:val="004E3B94"/>
    <w:rsid w:val="004E3C71"/>
    <w:rsid w:val="004E3E00"/>
    <w:rsid w:val="004E3EBA"/>
    <w:rsid w:val="004E4113"/>
    <w:rsid w:val="004E41BF"/>
    <w:rsid w:val="004E41D9"/>
    <w:rsid w:val="004E434E"/>
    <w:rsid w:val="004E44EE"/>
    <w:rsid w:val="004E44F4"/>
    <w:rsid w:val="004E4A7C"/>
    <w:rsid w:val="004E4AE5"/>
    <w:rsid w:val="004E4BB4"/>
    <w:rsid w:val="004E4FAD"/>
    <w:rsid w:val="004E4FE2"/>
    <w:rsid w:val="004E5348"/>
    <w:rsid w:val="004E55F3"/>
    <w:rsid w:val="004E58CD"/>
    <w:rsid w:val="004E5B53"/>
    <w:rsid w:val="004E5DF0"/>
    <w:rsid w:val="004E630B"/>
    <w:rsid w:val="004E6A78"/>
    <w:rsid w:val="004E6A9A"/>
    <w:rsid w:val="004E7301"/>
    <w:rsid w:val="004E7537"/>
    <w:rsid w:val="004E7594"/>
    <w:rsid w:val="004E78C6"/>
    <w:rsid w:val="004E7A3B"/>
    <w:rsid w:val="004E7AAB"/>
    <w:rsid w:val="004E7C17"/>
    <w:rsid w:val="004E7CC7"/>
    <w:rsid w:val="004E7DE2"/>
    <w:rsid w:val="004E7FDC"/>
    <w:rsid w:val="004F01E2"/>
    <w:rsid w:val="004F037C"/>
    <w:rsid w:val="004F039E"/>
    <w:rsid w:val="004F0461"/>
    <w:rsid w:val="004F05D0"/>
    <w:rsid w:val="004F0650"/>
    <w:rsid w:val="004F0E19"/>
    <w:rsid w:val="004F0E87"/>
    <w:rsid w:val="004F0EB2"/>
    <w:rsid w:val="004F0F07"/>
    <w:rsid w:val="004F1423"/>
    <w:rsid w:val="004F1578"/>
    <w:rsid w:val="004F1756"/>
    <w:rsid w:val="004F17D4"/>
    <w:rsid w:val="004F1801"/>
    <w:rsid w:val="004F1B38"/>
    <w:rsid w:val="004F1F5D"/>
    <w:rsid w:val="004F206D"/>
    <w:rsid w:val="004F20B9"/>
    <w:rsid w:val="004F23D7"/>
    <w:rsid w:val="004F24D9"/>
    <w:rsid w:val="004F253C"/>
    <w:rsid w:val="004F2642"/>
    <w:rsid w:val="004F269D"/>
    <w:rsid w:val="004F276C"/>
    <w:rsid w:val="004F2C1F"/>
    <w:rsid w:val="004F2C9A"/>
    <w:rsid w:val="004F2F2D"/>
    <w:rsid w:val="004F3206"/>
    <w:rsid w:val="004F329A"/>
    <w:rsid w:val="004F3681"/>
    <w:rsid w:val="004F369F"/>
    <w:rsid w:val="004F37CA"/>
    <w:rsid w:val="004F39BE"/>
    <w:rsid w:val="004F3A2D"/>
    <w:rsid w:val="004F3D85"/>
    <w:rsid w:val="004F3F59"/>
    <w:rsid w:val="004F410D"/>
    <w:rsid w:val="004F4474"/>
    <w:rsid w:val="004F459A"/>
    <w:rsid w:val="004F4670"/>
    <w:rsid w:val="004F4742"/>
    <w:rsid w:val="004F483A"/>
    <w:rsid w:val="004F49F1"/>
    <w:rsid w:val="004F4C94"/>
    <w:rsid w:val="004F4E83"/>
    <w:rsid w:val="004F4F70"/>
    <w:rsid w:val="004F5702"/>
    <w:rsid w:val="004F5741"/>
    <w:rsid w:val="004F57DF"/>
    <w:rsid w:val="004F5CC8"/>
    <w:rsid w:val="004F5DFE"/>
    <w:rsid w:val="004F5ED3"/>
    <w:rsid w:val="004F6059"/>
    <w:rsid w:val="004F680D"/>
    <w:rsid w:val="004F685E"/>
    <w:rsid w:val="004F6B06"/>
    <w:rsid w:val="004F6C6A"/>
    <w:rsid w:val="004F6D7E"/>
    <w:rsid w:val="004F7082"/>
    <w:rsid w:val="004F70F5"/>
    <w:rsid w:val="004F7375"/>
    <w:rsid w:val="004F75E2"/>
    <w:rsid w:val="004F7782"/>
    <w:rsid w:val="004F79BE"/>
    <w:rsid w:val="004F7A61"/>
    <w:rsid w:val="004F7A74"/>
    <w:rsid w:val="004F7A98"/>
    <w:rsid w:val="004F7BC5"/>
    <w:rsid w:val="004F7D04"/>
    <w:rsid w:val="004F7E8C"/>
    <w:rsid w:val="00500006"/>
    <w:rsid w:val="0050037D"/>
    <w:rsid w:val="0050051D"/>
    <w:rsid w:val="005008F1"/>
    <w:rsid w:val="00500912"/>
    <w:rsid w:val="00500A3F"/>
    <w:rsid w:val="00500BC5"/>
    <w:rsid w:val="00500DBC"/>
    <w:rsid w:val="00500FFC"/>
    <w:rsid w:val="00501072"/>
    <w:rsid w:val="005011B6"/>
    <w:rsid w:val="0050157A"/>
    <w:rsid w:val="0050162D"/>
    <w:rsid w:val="005018A4"/>
    <w:rsid w:val="00501A19"/>
    <w:rsid w:val="00501B5D"/>
    <w:rsid w:val="00501BA5"/>
    <w:rsid w:val="00501BD0"/>
    <w:rsid w:val="00501BF5"/>
    <w:rsid w:val="00501C61"/>
    <w:rsid w:val="00501D9E"/>
    <w:rsid w:val="00501F10"/>
    <w:rsid w:val="00502266"/>
    <w:rsid w:val="005023D2"/>
    <w:rsid w:val="0050245B"/>
    <w:rsid w:val="00502A31"/>
    <w:rsid w:val="00502A8A"/>
    <w:rsid w:val="00502C87"/>
    <w:rsid w:val="00503261"/>
    <w:rsid w:val="00504091"/>
    <w:rsid w:val="0050417C"/>
    <w:rsid w:val="0050430D"/>
    <w:rsid w:val="0050438F"/>
    <w:rsid w:val="005045B6"/>
    <w:rsid w:val="00504A0E"/>
    <w:rsid w:val="00504A99"/>
    <w:rsid w:val="00504ADD"/>
    <w:rsid w:val="00504DB9"/>
    <w:rsid w:val="00504FC3"/>
    <w:rsid w:val="0050511A"/>
    <w:rsid w:val="00505128"/>
    <w:rsid w:val="00505237"/>
    <w:rsid w:val="005052DF"/>
    <w:rsid w:val="00505313"/>
    <w:rsid w:val="0050544C"/>
    <w:rsid w:val="005054E7"/>
    <w:rsid w:val="00505598"/>
    <w:rsid w:val="00505ADA"/>
    <w:rsid w:val="00505C11"/>
    <w:rsid w:val="00505F3F"/>
    <w:rsid w:val="00505FC4"/>
    <w:rsid w:val="00506172"/>
    <w:rsid w:val="00506236"/>
    <w:rsid w:val="005064DD"/>
    <w:rsid w:val="00506505"/>
    <w:rsid w:val="00506548"/>
    <w:rsid w:val="005065F0"/>
    <w:rsid w:val="005068F4"/>
    <w:rsid w:val="0050697B"/>
    <w:rsid w:val="00506AA8"/>
    <w:rsid w:val="00506EAD"/>
    <w:rsid w:val="0050706D"/>
    <w:rsid w:val="00507128"/>
    <w:rsid w:val="00507282"/>
    <w:rsid w:val="005072E1"/>
    <w:rsid w:val="00507404"/>
    <w:rsid w:val="00507405"/>
    <w:rsid w:val="00507545"/>
    <w:rsid w:val="0050772C"/>
    <w:rsid w:val="005078C0"/>
    <w:rsid w:val="005079F0"/>
    <w:rsid w:val="00507A56"/>
    <w:rsid w:val="00507BCA"/>
    <w:rsid w:val="0051033B"/>
    <w:rsid w:val="005105AC"/>
    <w:rsid w:val="00510721"/>
    <w:rsid w:val="0051089E"/>
    <w:rsid w:val="005109C2"/>
    <w:rsid w:val="00510BCD"/>
    <w:rsid w:val="00510CCC"/>
    <w:rsid w:val="00510F3F"/>
    <w:rsid w:val="005110D2"/>
    <w:rsid w:val="0051130E"/>
    <w:rsid w:val="00511507"/>
    <w:rsid w:val="00511990"/>
    <w:rsid w:val="00511B9A"/>
    <w:rsid w:val="00511F47"/>
    <w:rsid w:val="0051205F"/>
    <w:rsid w:val="00512315"/>
    <w:rsid w:val="00512336"/>
    <w:rsid w:val="00512AE2"/>
    <w:rsid w:val="00512C79"/>
    <w:rsid w:val="00512CBE"/>
    <w:rsid w:val="0051306C"/>
    <w:rsid w:val="005130C6"/>
    <w:rsid w:val="005130C8"/>
    <w:rsid w:val="0051335B"/>
    <w:rsid w:val="0051374B"/>
    <w:rsid w:val="00513761"/>
    <w:rsid w:val="00513A0C"/>
    <w:rsid w:val="00513AAE"/>
    <w:rsid w:val="00513AF8"/>
    <w:rsid w:val="00513F43"/>
    <w:rsid w:val="005142FE"/>
    <w:rsid w:val="00514369"/>
    <w:rsid w:val="005144AF"/>
    <w:rsid w:val="00514712"/>
    <w:rsid w:val="00514A0C"/>
    <w:rsid w:val="00514F1B"/>
    <w:rsid w:val="00515017"/>
    <w:rsid w:val="0051557F"/>
    <w:rsid w:val="005155EE"/>
    <w:rsid w:val="005155FA"/>
    <w:rsid w:val="005156D7"/>
    <w:rsid w:val="00515AD9"/>
    <w:rsid w:val="00515CBD"/>
    <w:rsid w:val="00515F48"/>
    <w:rsid w:val="00515FCC"/>
    <w:rsid w:val="005161A2"/>
    <w:rsid w:val="005162E4"/>
    <w:rsid w:val="00516355"/>
    <w:rsid w:val="00516644"/>
    <w:rsid w:val="005166AA"/>
    <w:rsid w:val="005166CC"/>
    <w:rsid w:val="00516771"/>
    <w:rsid w:val="00516784"/>
    <w:rsid w:val="00516A3C"/>
    <w:rsid w:val="00516AAD"/>
    <w:rsid w:val="00516B31"/>
    <w:rsid w:val="00516DBB"/>
    <w:rsid w:val="00516DBF"/>
    <w:rsid w:val="00516E59"/>
    <w:rsid w:val="0051741C"/>
    <w:rsid w:val="00517986"/>
    <w:rsid w:val="00517B6E"/>
    <w:rsid w:val="00517C93"/>
    <w:rsid w:val="00517CAC"/>
    <w:rsid w:val="00517DCD"/>
    <w:rsid w:val="00517F7B"/>
    <w:rsid w:val="005202C4"/>
    <w:rsid w:val="00520315"/>
    <w:rsid w:val="0052032D"/>
    <w:rsid w:val="00520681"/>
    <w:rsid w:val="00520AA7"/>
    <w:rsid w:val="00520AE1"/>
    <w:rsid w:val="00520AF6"/>
    <w:rsid w:val="00520B55"/>
    <w:rsid w:val="00520E69"/>
    <w:rsid w:val="00520F4E"/>
    <w:rsid w:val="00521012"/>
    <w:rsid w:val="00521635"/>
    <w:rsid w:val="00521724"/>
    <w:rsid w:val="00521791"/>
    <w:rsid w:val="005218C0"/>
    <w:rsid w:val="0052196B"/>
    <w:rsid w:val="00521C63"/>
    <w:rsid w:val="00521C78"/>
    <w:rsid w:val="00521DA6"/>
    <w:rsid w:val="00521FF3"/>
    <w:rsid w:val="00522DE1"/>
    <w:rsid w:val="00522E3C"/>
    <w:rsid w:val="00523780"/>
    <w:rsid w:val="00523C04"/>
    <w:rsid w:val="00523E03"/>
    <w:rsid w:val="00523E0C"/>
    <w:rsid w:val="00523EDA"/>
    <w:rsid w:val="00524480"/>
    <w:rsid w:val="00524604"/>
    <w:rsid w:val="005248A2"/>
    <w:rsid w:val="005248E1"/>
    <w:rsid w:val="00524B7C"/>
    <w:rsid w:val="00524F0F"/>
    <w:rsid w:val="0052501B"/>
    <w:rsid w:val="00525221"/>
    <w:rsid w:val="00525CD8"/>
    <w:rsid w:val="005260EB"/>
    <w:rsid w:val="0052639C"/>
    <w:rsid w:val="005269EB"/>
    <w:rsid w:val="00526BC5"/>
    <w:rsid w:val="00526D58"/>
    <w:rsid w:val="00526D8C"/>
    <w:rsid w:val="00526DED"/>
    <w:rsid w:val="00526E8F"/>
    <w:rsid w:val="005271D0"/>
    <w:rsid w:val="0052728D"/>
    <w:rsid w:val="00527485"/>
    <w:rsid w:val="00527939"/>
    <w:rsid w:val="0052797A"/>
    <w:rsid w:val="00527D7A"/>
    <w:rsid w:val="0053014B"/>
    <w:rsid w:val="005302EB"/>
    <w:rsid w:val="0053078F"/>
    <w:rsid w:val="00530809"/>
    <w:rsid w:val="00530AF1"/>
    <w:rsid w:val="00530B0A"/>
    <w:rsid w:val="00530B77"/>
    <w:rsid w:val="00530D2C"/>
    <w:rsid w:val="00530E2D"/>
    <w:rsid w:val="00530EA8"/>
    <w:rsid w:val="00531655"/>
    <w:rsid w:val="005317DC"/>
    <w:rsid w:val="00531877"/>
    <w:rsid w:val="005318DB"/>
    <w:rsid w:val="00531E30"/>
    <w:rsid w:val="0053222C"/>
    <w:rsid w:val="0053260A"/>
    <w:rsid w:val="00532B93"/>
    <w:rsid w:val="00532E89"/>
    <w:rsid w:val="0053300A"/>
    <w:rsid w:val="0053312C"/>
    <w:rsid w:val="00533169"/>
    <w:rsid w:val="005332EC"/>
    <w:rsid w:val="00533443"/>
    <w:rsid w:val="0053355D"/>
    <w:rsid w:val="00533674"/>
    <w:rsid w:val="00533679"/>
    <w:rsid w:val="00533808"/>
    <w:rsid w:val="00533A5B"/>
    <w:rsid w:val="00533CD2"/>
    <w:rsid w:val="00533D3B"/>
    <w:rsid w:val="00533DFE"/>
    <w:rsid w:val="00534085"/>
    <w:rsid w:val="0053428D"/>
    <w:rsid w:val="005343B2"/>
    <w:rsid w:val="005343C4"/>
    <w:rsid w:val="00534761"/>
    <w:rsid w:val="00534CB6"/>
    <w:rsid w:val="00534CC9"/>
    <w:rsid w:val="005350A7"/>
    <w:rsid w:val="0053512E"/>
    <w:rsid w:val="00535AFE"/>
    <w:rsid w:val="00535B0B"/>
    <w:rsid w:val="00535C3A"/>
    <w:rsid w:val="00535DAA"/>
    <w:rsid w:val="00535F43"/>
    <w:rsid w:val="0053637C"/>
    <w:rsid w:val="005366AF"/>
    <w:rsid w:val="0053675F"/>
    <w:rsid w:val="0053689B"/>
    <w:rsid w:val="005369B3"/>
    <w:rsid w:val="00536D4D"/>
    <w:rsid w:val="0053717B"/>
    <w:rsid w:val="005371DF"/>
    <w:rsid w:val="0053756F"/>
    <w:rsid w:val="0053771C"/>
    <w:rsid w:val="00537911"/>
    <w:rsid w:val="00537B18"/>
    <w:rsid w:val="00537DE5"/>
    <w:rsid w:val="00540296"/>
    <w:rsid w:val="005403B5"/>
    <w:rsid w:val="005403E8"/>
    <w:rsid w:val="0054073A"/>
    <w:rsid w:val="00540870"/>
    <w:rsid w:val="005408BC"/>
    <w:rsid w:val="00540AE7"/>
    <w:rsid w:val="00540CBD"/>
    <w:rsid w:val="00540DBC"/>
    <w:rsid w:val="00540FC4"/>
    <w:rsid w:val="005410E4"/>
    <w:rsid w:val="005419BC"/>
    <w:rsid w:val="00541A60"/>
    <w:rsid w:val="00541A97"/>
    <w:rsid w:val="00541D86"/>
    <w:rsid w:val="00541DDC"/>
    <w:rsid w:val="00541FAF"/>
    <w:rsid w:val="00542009"/>
    <w:rsid w:val="00542C2F"/>
    <w:rsid w:val="00542C52"/>
    <w:rsid w:val="00542CCC"/>
    <w:rsid w:val="00542CE1"/>
    <w:rsid w:val="00542F83"/>
    <w:rsid w:val="0054381F"/>
    <w:rsid w:val="00543CDE"/>
    <w:rsid w:val="00543D0A"/>
    <w:rsid w:val="00544274"/>
    <w:rsid w:val="00544283"/>
    <w:rsid w:val="005442BA"/>
    <w:rsid w:val="00544497"/>
    <w:rsid w:val="0054466F"/>
    <w:rsid w:val="00544876"/>
    <w:rsid w:val="00544C3F"/>
    <w:rsid w:val="005451D4"/>
    <w:rsid w:val="0054520E"/>
    <w:rsid w:val="00545308"/>
    <w:rsid w:val="00545B00"/>
    <w:rsid w:val="00545B30"/>
    <w:rsid w:val="00545BB4"/>
    <w:rsid w:val="00546024"/>
    <w:rsid w:val="00546963"/>
    <w:rsid w:val="00546A10"/>
    <w:rsid w:val="00546B03"/>
    <w:rsid w:val="00546B6A"/>
    <w:rsid w:val="00546BD0"/>
    <w:rsid w:val="00546BFE"/>
    <w:rsid w:val="00546FA3"/>
    <w:rsid w:val="00547013"/>
    <w:rsid w:val="005473E9"/>
    <w:rsid w:val="005477EB"/>
    <w:rsid w:val="005478EE"/>
    <w:rsid w:val="00547A6C"/>
    <w:rsid w:val="00547E7F"/>
    <w:rsid w:val="0055011D"/>
    <w:rsid w:val="005501CE"/>
    <w:rsid w:val="005503B7"/>
    <w:rsid w:val="0055040D"/>
    <w:rsid w:val="0055048C"/>
    <w:rsid w:val="0055050E"/>
    <w:rsid w:val="00550525"/>
    <w:rsid w:val="00550C24"/>
    <w:rsid w:val="00551047"/>
    <w:rsid w:val="005513EE"/>
    <w:rsid w:val="005516EE"/>
    <w:rsid w:val="0055175A"/>
    <w:rsid w:val="00551805"/>
    <w:rsid w:val="0055192F"/>
    <w:rsid w:val="00551998"/>
    <w:rsid w:val="00551CBF"/>
    <w:rsid w:val="00552110"/>
    <w:rsid w:val="0055217A"/>
    <w:rsid w:val="00552289"/>
    <w:rsid w:val="00552AF3"/>
    <w:rsid w:val="00552B89"/>
    <w:rsid w:val="00552C16"/>
    <w:rsid w:val="00552F19"/>
    <w:rsid w:val="00553100"/>
    <w:rsid w:val="0055376C"/>
    <w:rsid w:val="0055378E"/>
    <w:rsid w:val="00553818"/>
    <w:rsid w:val="005538D4"/>
    <w:rsid w:val="00553972"/>
    <w:rsid w:val="0055399E"/>
    <w:rsid w:val="00553AF9"/>
    <w:rsid w:val="00553B34"/>
    <w:rsid w:val="00553EAD"/>
    <w:rsid w:val="00553F81"/>
    <w:rsid w:val="00553FA7"/>
    <w:rsid w:val="00554094"/>
    <w:rsid w:val="00554151"/>
    <w:rsid w:val="00554580"/>
    <w:rsid w:val="00554AC8"/>
    <w:rsid w:val="00554BD6"/>
    <w:rsid w:val="00554DBF"/>
    <w:rsid w:val="00554F75"/>
    <w:rsid w:val="005550E7"/>
    <w:rsid w:val="005552DF"/>
    <w:rsid w:val="00555572"/>
    <w:rsid w:val="00555B9F"/>
    <w:rsid w:val="00555C48"/>
    <w:rsid w:val="00555D18"/>
    <w:rsid w:val="00555E46"/>
    <w:rsid w:val="0055612B"/>
    <w:rsid w:val="0055646F"/>
    <w:rsid w:val="005564DF"/>
    <w:rsid w:val="005564F8"/>
    <w:rsid w:val="005565AB"/>
    <w:rsid w:val="00556B4E"/>
    <w:rsid w:val="00556BA5"/>
    <w:rsid w:val="00556CB8"/>
    <w:rsid w:val="005579AB"/>
    <w:rsid w:val="00557E02"/>
    <w:rsid w:val="00560063"/>
    <w:rsid w:val="0056015D"/>
    <w:rsid w:val="00560230"/>
    <w:rsid w:val="00560446"/>
    <w:rsid w:val="00560611"/>
    <w:rsid w:val="00560648"/>
    <w:rsid w:val="0056081F"/>
    <w:rsid w:val="005608A7"/>
    <w:rsid w:val="00560979"/>
    <w:rsid w:val="00560C94"/>
    <w:rsid w:val="00560CB5"/>
    <w:rsid w:val="00561197"/>
    <w:rsid w:val="005611CA"/>
    <w:rsid w:val="00561369"/>
    <w:rsid w:val="005617D8"/>
    <w:rsid w:val="00561A11"/>
    <w:rsid w:val="00561AF0"/>
    <w:rsid w:val="00561B63"/>
    <w:rsid w:val="00561BAA"/>
    <w:rsid w:val="00561BE8"/>
    <w:rsid w:val="00561C63"/>
    <w:rsid w:val="00562401"/>
    <w:rsid w:val="005627CF"/>
    <w:rsid w:val="00562836"/>
    <w:rsid w:val="00562D6D"/>
    <w:rsid w:val="00562FA4"/>
    <w:rsid w:val="0056303E"/>
    <w:rsid w:val="005631CD"/>
    <w:rsid w:val="005631FF"/>
    <w:rsid w:val="005632C8"/>
    <w:rsid w:val="005632D0"/>
    <w:rsid w:val="00563311"/>
    <w:rsid w:val="00563453"/>
    <w:rsid w:val="005639AF"/>
    <w:rsid w:val="005639DF"/>
    <w:rsid w:val="00563AF3"/>
    <w:rsid w:val="00563E6C"/>
    <w:rsid w:val="00564236"/>
    <w:rsid w:val="00564780"/>
    <w:rsid w:val="00564C03"/>
    <w:rsid w:val="00564CAD"/>
    <w:rsid w:val="00565431"/>
    <w:rsid w:val="005658B9"/>
    <w:rsid w:val="005658EE"/>
    <w:rsid w:val="00565986"/>
    <w:rsid w:val="00565EC4"/>
    <w:rsid w:val="00565F0C"/>
    <w:rsid w:val="00565F43"/>
    <w:rsid w:val="005660D4"/>
    <w:rsid w:val="005662F7"/>
    <w:rsid w:val="00566387"/>
    <w:rsid w:val="0056653C"/>
    <w:rsid w:val="00566A62"/>
    <w:rsid w:val="00566B38"/>
    <w:rsid w:val="00566D1B"/>
    <w:rsid w:val="00566D4B"/>
    <w:rsid w:val="00566F32"/>
    <w:rsid w:val="00566F67"/>
    <w:rsid w:val="0056700E"/>
    <w:rsid w:val="005670EA"/>
    <w:rsid w:val="00567521"/>
    <w:rsid w:val="0056764F"/>
    <w:rsid w:val="005676D0"/>
    <w:rsid w:val="005678EB"/>
    <w:rsid w:val="0057003E"/>
    <w:rsid w:val="00570136"/>
    <w:rsid w:val="00570515"/>
    <w:rsid w:val="005705D6"/>
    <w:rsid w:val="00570D57"/>
    <w:rsid w:val="0057123C"/>
    <w:rsid w:val="005712DD"/>
    <w:rsid w:val="005713E3"/>
    <w:rsid w:val="005717A7"/>
    <w:rsid w:val="00571864"/>
    <w:rsid w:val="00571964"/>
    <w:rsid w:val="005720DE"/>
    <w:rsid w:val="0057224D"/>
    <w:rsid w:val="00572374"/>
    <w:rsid w:val="0057295F"/>
    <w:rsid w:val="00572E88"/>
    <w:rsid w:val="0057339F"/>
    <w:rsid w:val="00573578"/>
    <w:rsid w:val="00573617"/>
    <w:rsid w:val="005736E5"/>
    <w:rsid w:val="0057373B"/>
    <w:rsid w:val="005739DB"/>
    <w:rsid w:val="00573CD0"/>
    <w:rsid w:val="00573E17"/>
    <w:rsid w:val="00574288"/>
    <w:rsid w:val="005742D1"/>
    <w:rsid w:val="005748F3"/>
    <w:rsid w:val="00574957"/>
    <w:rsid w:val="00574B1D"/>
    <w:rsid w:val="00574C1B"/>
    <w:rsid w:val="00574C7D"/>
    <w:rsid w:val="00574D27"/>
    <w:rsid w:val="00574EBF"/>
    <w:rsid w:val="00575007"/>
    <w:rsid w:val="00575188"/>
    <w:rsid w:val="005753E2"/>
    <w:rsid w:val="005756F8"/>
    <w:rsid w:val="005757FE"/>
    <w:rsid w:val="00575D27"/>
    <w:rsid w:val="00575DDB"/>
    <w:rsid w:val="00575F3B"/>
    <w:rsid w:val="00575F63"/>
    <w:rsid w:val="00576359"/>
    <w:rsid w:val="0057674A"/>
    <w:rsid w:val="00576758"/>
    <w:rsid w:val="00576B4B"/>
    <w:rsid w:val="00576C02"/>
    <w:rsid w:val="00576F38"/>
    <w:rsid w:val="005775B3"/>
    <w:rsid w:val="005776AE"/>
    <w:rsid w:val="005778B5"/>
    <w:rsid w:val="00577A2F"/>
    <w:rsid w:val="00577CF0"/>
    <w:rsid w:val="00577DF9"/>
    <w:rsid w:val="00577E8F"/>
    <w:rsid w:val="00580579"/>
    <w:rsid w:val="0058080E"/>
    <w:rsid w:val="00580942"/>
    <w:rsid w:val="00580B45"/>
    <w:rsid w:val="00580E29"/>
    <w:rsid w:val="005817C3"/>
    <w:rsid w:val="00581933"/>
    <w:rsid w:val="00581AB5"/>
    <w:rsid w:val="00581B4A"/>
    <w:rsid w:val="0058212E"/>
    <w:rsid w:val="00582351"/>
    <w:rsid w:val="0058239E"/>
    <w:rsid w:val="00582464"/>
    <w:rsid w:val="0058258E"/>
    <w:rsid w:val="00582633"/>
    <w:rsid w:val="00582745"/>
    <w:rsid w:val="00582798"/>
    <w:rsid w:val="005827B3"/>
    <w:rsid w:val="00583274"/>
    <w:rsid w:val="00583329"/>
    <w:rsid w:val="0058396B"/>
    <w:rsid w:val="00583ACD"/>
    <w:rsid w:val="00583C71"/>
    <w:rsid w:val="00583C7F"/>
    <w:rsid w:val="00583CF1"/>
    <w:rsid w:val="00583D52"/>
    <w:rsid w:val="00583FC1"/>
    <w:rsid w:val="00584095"/>
    <w:rsid w:val="0058438A"/>
    <w:rsid w:val="00584625"/>
    <w:rsid w:val="005848E1"/>
    <w:rsid w:val="0058490E"/>
    <w:rsid w:val="00584A4D"/>
    <w:rsid w:val="00584A87"/>
    <w:rsid w:val="00584DC6"/>
    <w:rsid w:val="00584F20"/>
    <w:rsid w:val="0058503D"/>
    <w:rsid w:val="0058521B"/>
    <w:rsid w:val="005854EF"/>
    <w:rsid w:val="005856F4"/>
    <w:rsid w:val="0058587F"/>
    <w:rsid w:val="00585C13"/>
    <w:rsid w:val="00585CB1"/>
    <w:rsid w:val="00585D7F"/>
    <w:rsid w:val="00586090"/>
    <w:rsid w:val="005860A4"/>
    <w:rsid w:val="005863CA"/>
    <w:rsid w:val="005864C1"/>
    <w:rsid w:val="00586541"/>
    <w:rsid w:val="00586694"/>
    <w:rsid w:val="00586798"/>
    <w:rsid w:val="005868AC"/>
    <w:rsid w:val="00586A50"/>
    <w:rsid w:val="00586B64"/>
    <w:rsid w:val="005870D7"/>
    <w:rsid w:val="0058764D"/>
    <w:rsid w:val="005877EA"/>
    <w:rsid w:val="00587A03"/>
    <w:rsid w:val="00587D65"/>
    <w:rsid w:val="00587F18"/>
    <w:rsid w:val="00590293"/>
    <w:rsid w:val="005903A7"/>
    <w:rsid w:val="005903E6"/>
    <w:rsid w:val="005903EF"/>
    <w:rsid w:val="0059057B"/>
    <w:rsid w:val="005905EE"/>
    <w:rsid w:val="00590864"/>
    <w:rsid w:val="005911D7"/>
    <w:rsid w:val="005915A9"/>
    <w:rsid w:val="005915DE"/>
    <w:rsid w:val="00591A8F"/>
    <w:rsid w:val="00591AD3"/>
    <w:rsid w:val="00591CF3"/>
    <w:rsid w:val="00591D41"/>
    <w:rsid w:val="00591EA6"/>
    <w:rsid w:val="00591FC6"/>
    <w:rsid w:val="005920A5"/>
    <w:rsid w:val="00592123"/>
    <w:rsid w:val="0059289B"/>
    <w:rsid w:val="00592BB0"/>
    <w:rsid w:val="00592C91"/>
    <w:rsid w:val="00592CFC"/>
    <w:rsid w:val="005936B0"/>
    <w:rsid w:val="0059379E"/>
    <w:rsid w:val="00593820"/>
    <w:rsid w:val="005938CF"/>
    <w:rsid w:val="00593908"/>
    <w:rsid w:val="00593C4C"/>
    <w:rsid w:val="00593D32"/>
    <w:rsid w:val="00593DE3"/>
    <w:rsid w:val="00593EA9"/>
    <w:rsid w:val="00593F5C"/>
    <w:rsid w:val="00594447"/>
    <w:rsid w:val="0059486F"/>
    <w:rsid w:val="005948A8"/>
    <w:rsid w:val="005948CC"/>
    <w:rsid w:val="00594A0B"/>
    <w:rsid w:val="00594EFA"/>
    <w:rsid w:val="00595120"/>
    <w:rsid w:val="00595123"/>
    <w:rsid w:val="00595223"/>
    <w:rsid w:val="00595308"/>
    <w:rsid w:val="005953F9"/>
    <w:rsid w:val="005954B1"/>
    <w:rsid w:val="00595542"/>
    <w:rsid w:val="00595558"/>
    <w:rsid w:val="00596077"/>
    <w:rsid w:val="00596231"/>
    <w:rsid w:val="005966C3"/>
    <w:rsid w:val="005967F5"/>
    <w:rsid w:val="00596AB8"/>
    <w:rsid w:val="00596B00"/>
    <w:rsid w:val="00596C6B"/>
    <w:rsid w:val="005976FA"/>
    <w:rsid w:val="00597CBF"/>
    <w:rsid w:val="00597D05"/>
    <w:rsid w:val="00597D57"/>
    <w:rsid w:val="00597D99"/>
    <w:rsid w:val="00597F48"/>
    <w:rsid w:val="00597F9E"/>
    <w:rsid w:val="00597FA0"/>
    <w:rsid w:val="005A010B"/>
    <w:rsid w:val="005A0132"/>
    <w:rsid w:val="005A0193"/>
    <w:rsid w:val="005A0231"/>
    <w:rsid w:val="005A031F"/>
    <w:rsid w:val="005A044F"/>
    <w:rsid w:val="005A0514"/>
    <w:rsid w:val="005A060F"/>
    <w:rsid w:val="005A075C"/>
    <w:rsid w:val="005A0886"/>
    <w:rsid w:val="005A089A"/>
    <w:rsid w:val="005A10F3"/>
    <w:rsid w:val="005A163D"/>
    <w:rsid w:val="005A1CF1"/>
    <w:rsid w:val="005A1F04"/>
    <w:rsid w:val="005A2107"/>
    <w:rsid w:val="005A23D5"/>
    <w:rsid w:val="005A2654"/>
    <w:rsid w:val="005A2D16"/>
    <w:rsid w:val="005A2D30"/>
    <w:rsid w:val="005A2F01"/>
    <w:rsid w:val="005A2F8E"/>
    <w:rsid w:val="005A321A"/>
    <w:rsid w:val="005A32E6"/>
    <w:rsid w:val="005A3565"/>
    <w:rsid w:val="005A366D"/>
    <w:rsid w:val="005A41F5"/>
    <w:rsid w:val="005A44DF"/>
    <w:rsid w:val="005A4617"/>
    <w:rsid w:val="005A46DF"/>
    <w:rsid w:val="005A4851"/>
    <w:rsid w:val="005A4900"/>
    <w:rsid w:val="005A4934"/>
    <w:rsid w:val="005A49DA"/>
    <w:rsid w:val="005A4C4B"/>
    <w:rsid w:val="005A4D88"/>
    <w:rsid w:val="005A5079"/>
    <w:rsid w:val="005A54FA"/>
    <w:rsid w:val="005A5710"/>
    <w:rsid w:val="005A579D"/>
    <w:rsid w:val="005A59CA"/>
    <w:rsid w:val="005A5A3D"/>
    <w:rsid w:val="005A5C60"/>
    <w:rsid w:val="005A5E1E"/>
    <w:rsid w:val="005A60C4"/>
    <w:rsid w:val="005A60DC"/>
    <w:rsid w:val="005A6756"/>
    <w:rsid w:val="005A68A8"/>
    <w:rsid w:val="005A71C0"/>
    <w:rsid w:val="005A7388"/>
    <w:rsid w:val="005A74B1"/>
    <w:rsid w:val="005A755A"/>
    <w:rsid w:val="005A76F3"/>
    <w:rsid w:val="005A7766"/>
    <w:rsid w:val="005A77B3"/>
    <w:rsid w:val="005A78D9"/>
    <w:rsid w:val="005A7A9F"/>
    <w:rsid w:val="005A7ABD"/>
    <w:rsid w:val="005A7BA1"/>
    <w:rsid w:val="005A7E72"/>
    <w:rsid w:val="005B0250"/>
    <w:rsid w:val="005B043D"/>
    <w:rsid w:val="005B044E"/>
    <w:rsid w:val="005B0691"/>
    <w:rsid w:val="005B0A10"/>
    <w:rsid w:val="005B0AA3"/>
    <w:rsid w:val="005B0B3B"/>
    <w:rsid w:val="005B0C00"/>
    <w:rsid w:val="005B0E2F"/>
    <w:rsid w:val="005B0FDD"/>
    <w:rsid w:val="005B119E"/>
    <w:rsid w:val="005B188F"/>
    <w:rsid w:val="005B1980"/>
    <w:rsid w:val="005B1DFD"/>
    <w:rsid w:val="005B23E6"/>
    <w:rsid w:val="005B2788"/>
    <w:rsid w:val="005B2999"/>
    <w:rsid w:val="005B2B29"/>
    <w:rsid w:val="005B2BA1"/>
    <w:rsid w:val="005B2E6A"/>
    <w:rsid w:val="005B344E"/>
    <w:rsid w:val="005B3B50"/>
    <w:rsid w:val="005B3DA4"/>
    <w:rsid w:val="005B3DC9"/>
    <w:rsid w:val="005B4081"/>
    <w:rsid w:val="005B43A6"/>
    <w:rsid w:val="005B4833"/>
    <w:rsid w:val="005B4F7E"/>
    <w:rsid w:val="005B527D"/>
    <w:rsid w:val="005B5503"/>
    <w:rsid w:val="005B5815"/>
    <w:rsid w:val="005B5BD6"/>
    <w:rsid w:val="005B5D79"/>
    <w:rsid w:val="005B6280"/>
    <w:rsid w:val="005B6769"/>
    <w:rsid w:val="005B6F03"/>
    <w:rsid w:val="005B7040"/>
    <w:rsid w:val="005B7499"/>
    <w:rsid w:val="005B7506"/>
    <w:rsid w:val="005B75FE"/>
    <w:rsid w:val="005B774F"/>
    <w:rsid w:val="005B7942"/>
    <w:rsid w:val="005B79E3"/>
    <w:rsid w:val="005B7EF7"/>
    <w:rsid w:val="005C02DF"/>
    <w:rsid w:val="005C03A8"/>
    <w:rsid w:val="005C03C5"/>
    <w:rsid w:val="005C07D6"/>
    <w:rsid w:val="005C10D0"/>
    <w:rsid w:val="005C1105"/>
    <w:rsid w:val="005C1126"/>
    <w:rsid w:val="005C1238"/>
    <w:rsid w:val="005C1490"/>
    <w:rsid w:val="005C16F6"/>
    <w:rsid w:val="005C1CA3"/>
    <w:rsid w:val="005C1CD7"/>
    <w:rsid w:val="005C21BC"/>
    <w:rsid w:val="005C233F"/>
    <w:rsid w:val="005C2401"/>
    <w:rsid w:val="005C2477"/>
    <w:rsid w:val="005C2519"/>
    <w:rsid w:val="005C2D3B"/>
    <w:rsid w:val="005C2EFC"/>
    <w:rsid w:val="005C346E"/>
    <w:rsid w:val="005C34BA"/>
    <w:rsid w:val="005C363A"/>
    <w:rsid w:val="005C386E"/>
    <w:rsid w:val="005C3BB3"/>
    <w:rsid w:val="005C3EDC"/>
    <w:rsid w:val="005C409B"/>
    <w:rsid w:val="005C40C0"/>
    <w:rsid w:val="005C43B7"/>
    <w:rsid w:val="005C44A4"/>
    <w:rsid w:val="005C4535"/>
    <w:rsid w:val="005C4637"/>
    <w:rsid w:val="005C4730"/>
    <w:rsid w:val="005C479C"/>
    <w:rsid w:val="005C480E"/>
    <w:rsid w:val="005C4AB3"/>
    <w:rsid w:val="005C4AC3"/>
    <w:rsid w:val="005C4AE9"/>
    <w:rsid w:val="005C4E15"/>
    <w:rsid w:val="005C4E55"/>
    <w:rsid w:val="005C52C7"/>
    <w:rsid w:val="005C5308"/>
    <w:rsid w:val="005C549A"/>
    <w:rsid w:val="005C54AA"/>
    <w:rsid w:val="005C54C3"/>
    <w:rsid w:val="005C5525"/>
    <w:rsid w:val="005C56F0"/>
    <w:rsid w:val="005C5911"/>
    <w:rsid w:val="005C595A"/>
    <w:rsid w:val="005C59C5"/>
    <w:rsid w:val="005C5A3D"/>
    <w:rsid w:val="005C5B04"/>
    <w:rsid w:val="005C5CC0"/>
    <w:rsid w:val="005C5DE8"/>
    <w:rsid w:val="005C5E24"/>
    <w:rsid w:val="005C5F54"/>
    <w:rsid w:val="005C5F68"/>
    <w:rsid w:val="005C5FF2"/>
    <w:rsid w:val="005C601E"/>
    <w:rsid w:val="005C6122"/>
    <w:rsid w:val="005C62E9"/>
    <w:rsid w:val="005C6641"/>
    <w:rsid w:val="005C66FF"/>
    <w:rsid w:val="005C6844"/>
    <w:rsid w:val="005C723F"/>
    <w:rsid w:val="005C77B3"/>
    <w:rsid w:val="005C7860"/>
    <w:rsid w:val="005C7940"/>
    <w:rsid w:val="005C7A07"/>
    <w:rsid w:val="005C7AB0"/>
    <w:rsid w:val="005C7E84"/>
    <w:rsid w:val="005C7EEE"/>
    <w:rsid w:val="005C7F81"/>
    <w:rsid w:val="005D057E"/>
    <w:rsid w:val="005D0DA3"/>
    <w:rsid w:val="005D0E46"/>
    <w:rsid w:val="005D0E99"/>
    <w:rsid w:val="005D111A"/>
    <w:rsid w:val="005D1142"/>
    <w:rsid w:val="005D1286"/>
    <w:rsid w:val="005D129D"/>
    <w:rsid w:val="005D1649"/>
    <w:rsid w:val="005D1891"/>
    <w:rsid w:val="005D1A10"/>
    <w:rsid w:val="005D1C82"/>
    <w:rsid w:val="005D2449"/>
    <w:rsid w:val="005D26CB"/>
    <w:rsid w:val="005D2792"/>
    <w:rsid w:val="005D29ED"/>
    <w:rsid w:val="005D2B0C"/>
    <w:rsid w:val="005D2D41"/>
    <w:rsid w:val="005D2D8F"/>
    <w:rsid w:val="005D2FFB"/>
    <w:rsid w:val="005D3162"/>
    <w:rsid w:val="005D319D"/>
    <w:rsid w:val="005D31CC"/>
    <w:rsid w:val="005D3692"/>
    <w:rsid w:val="005D391F"/>
    <w:rsid w:val="005D3D2E"/>
    <w:rsid w:val="005D3ED0"/>
    <w:rsid w:val="005D470E"/>
    <w:rsid w:val="005D497C"/>
    <w:rsid w:val="005D4AB3"/>
    <w:rsid w:val="005D4C62"/>
    <w:rsid w:val="005D4CF5"/>
    <w:rsid w:val="005D5098"/>
    <w:rsid w:val="005D5194"/>
    <w:rsid w:val="005D541D"/>
    <w:rsid w:val="005D57C2"/>
    <w:rsid w:val="005D5A1A"/>
    <w:rsid w:val="005D5DDB"/>
    <w:rsid w:val="005D61BF"/>
    <w:rsid w:val="005D61CA"/>
    <w:rsid w:val="005D642A"/>
    <w:rsid w:val="005D659B"/>
    <w:rsid w:val="005D683F"/>
    <w:rsid w:val="005D6B83"/>
    <w:rsid w:val="005D6BEA"/>
    <w:rsid w:val="005D6BFB"/>
    <w:rsid w:val="005D6D5B"/>
    <w:rsid w:val="005D6ED4"/>
    <w:rsid w:val="005D6FB9"/>
    <w:rsid w:val="005D726E"/>
    <w:rsid w:val="005D7947"/>
    <w:rsid w:val="005D7AFC"/>
    <w:rsid w:val="005D7E0D"/>
    <w:rsid w:val="005D7E0F"/>
    <w:rsid w:val="005D7E45"/>
    <w:rsid w:val="005D7F92"/>
    <w:rsid w:val="005E0026"/>
    <w:rsid w:val="005E022A"/>
    <w:rsid w:val="005E045A"/>
    <w:rsid w:val="005E04BB"/>
    <w:rsid w:val="005E05D4"/>
    <w:rsid w:val="005E0799"/>
    <w:rsid w:val="005E0BC1"/>
    <w:rsid w:val="005E0DA8"/>
    <w:rsid w:val="005E0DF6"/>
    <w:rsid w:val="005E0E1A"/>
    <w:rsid w:val="005E0FEE"/>
    <w:rsid w:val="005E1677"/>
    <w:rsid w:val="005E1A41"/>
    <w:rsid w:val="005E1F39"/>
    <w:rsid w:val="005E2000"/>
    <w:rsid w:val="005E21B4"/>
    <w:rsid w:val="005E22DD"/>
    <w:rsid w:val="005E257B"/>
    <w:rsid w:val="005E27A8"/>
    <w:rsid w:val="005E2934"/>
    <w:rsid w:val="005E2A14"/>
    <w:rsid w:val="005E2AE6"/>
    <w:rsid w:val="005E2F50"/>
    <w:rsid w:val="005E3149"/>
    <w:rsid w:val="005E33CF"/>
    <w:rsid w:val="005E342C"/>
    <w:rsid w:val="005E34EA"/>
    <w:rsid w:val="005E3563"/>
    <w:rsid w:val="005E36EC"/>
    <w:rsid w:val="005E37A8"/>
    <w:rsid w:val="005E37E0"/>
    <w:rsid w:val="005E39A3"/>
    <w:rsid w:val="005E3EAE"/>
    <w:rsid w:val="005E3EFF"/>
    <w:rsid w:val="005E3F73"/>
    <w:rsid w:val="005E41FF"/>
    <w:rsid w:val="005E467E"/>
    <w:rsid w:val="005E4B39"/>
    <w:rsid w:val="005E4C1B"/>
    <w:rsid w:val="005E4D37"/>
    <w:rsid w:val="005E4F15"/>
    <w:rsid w:val="005E4F5F"/>
    <w:rsid w:val="005E5654"/>
    <w:rsid w:val="005E5948"/>
    <w:rsid w:val="005E5B36"/>
    <w:rsid w:val="005E6028"/>
    <w:rsid w:val="005E62C7"/>
    <w:rsid w:val="005E651A"/>
    <w:rsid w:val="005E68EA"/>
    <w:rsid w:val="005E6938"/>
    <w:rsid w:val="005E6AC0"/>
    <w:rsid w:val="005E6BAD"/>
    <w:rsid w:val="005E6FEA"/>
    <w:rsid w:val="005E71A1"/>
    <w:rsid w:val="005E724B"/>
    <w:rsid w:val="005E728D"/>
    <w:rsid w:val="005E732B"/>
    <w:rsid w:val="005E73FF"/>
    <w:rsid w:val="005E76C3"/>
    <w:rsid w:val="005E770F"/>
    <w:rsid w:val="005E7731"/>
    <w:rsid w:val="005E77E4"/>
    <w:rsid w:val="005E7DE7"/>
    <w:rsid w:val="005E7F86"/>
    <w:rsid w:val="005F001D"/>
    <w:rsid w:val="005F0328"/>
    <w:rsid w:val="005F07F0"/>
    <w:rsid w:val="005F096B"/>
    <w:rsid w:val="005F09DA"/>
    <w:rsid w:val="005F0B8E"/>
    <w:rsid w:val="005F1303"/>
    <w:rsid w:val="005F159C"/>
    <w:rsid w:val="005F1A18"/>
    <w:rsid w:val="005F1C1C"/>
    <w:rsid w:val="005F2231"/>
    <w:rsid w:val="005F22C2"/>
    <w:rsid w:val="005F23E6"/>
    <w:rsid w:val="005F2878"/>
    <w:rsid w:val="005F2B3C"/>
    <w:rsid w:val="005F2B51"/>
    <w:rsid w:val="005F2C70"/>
    <w:rsid w:val="005F2F4C"/>
    <w:rsid w:val="005F2F53"/>
    <w:rsid w:val="005F3122"/>
    <w:rsid w:val="005F31CD"/>
    <w:rsid w:val="005F329B"/>
    <w:rsid w:val="005F37B7"/>
    <w:rsid w:val="005F3E3B"/>
    <w:rsid w:val="005F4240"/>
    <w:rsid w:val="005F4353"/>
    <w:rsid w:val="005F43CE"/>
    <w:rsid w:val="005F4430"/>
    <w:rsid w:val="005F45C9"/>
    <w:rsid w:val="005F45D5"/>
    <w:rsid w:val="005F463D"/>
    <w:rsid w:val="005F4A45"/>
    <w:rsid w:val="005F4A8C"/>
    <w:rsid w:val="005F4C29"/>
    <w:rsid w:val="005F4C6F"/>
    <w:rsid w:val="005F4CA6"/>
    <w:rsid w:val="005F4E47"/>
    <w:rsid w:val="005F4F54"/>
    <w:rsid w:val="005F5055"/>
    <w:rsid w:val="005F50DD"/>
    <w:rsid w:val="005F55C0"/>
    <w:rsid w:val="005F5759"/>
    <w:rsid w:val="005F5799"/>
    <w:rsid w:val="005F5892"/>
    <w:rsid w:val="005F5BD4"/>
    <w:rsid w:val="005F5F1C"/>
    <w:rsid w:val="005F622D"/>
    <w:rsid w:val="005F643A"/>
    <w:rsid w:val="005F6579"/>
    <w:rsid w:val="005F66FB"/>
    <w:rsid w:val="005F69D5"/>
    <w:rsid w:val="005F73CF"/>
    <w:rsid w:val="005F77D9"/>
    <w:rsid w:val="005F79C5"/>
    <w:rsid w:val="005F79EE"/>
    <w:rsid w:val="005F7C13"/>
    <w:rsid w:val="005F7CA1"/>
    <w:rsid w:val="005F7D35"/>
    <w:rsid w:val="005F7DA9"/>
    <w:rsid w:val="005F7EE1"/>
    <w:rsid w:val="005F7F86"/>
    <w:rsid w:val="0060005D"/>
    <w:rsid w:val="006002FE"/>
    <w:rsid w:val="00600B86"/>
    <w:rsid w:val="00600DD6"/>
    <w:rsid w:val="00600E47"/>
    <w:rsid w:val="00600F88"/>
    <w:rsid w:val="00600FDF"/>
    <w:rsid w:val="00600FFA"/>
    <w:rsid w:val="00601074"/>
    <w:rsid w:val="0060145E"/>
    <w:rsid w:val="006014F6"/>
    <w:rsid w:val="0060152A"/>
    <w:rsid w:val="00601585"/>
    <w:rsid w:val="006015DB"/>
    <w:rsid w:val="00601621"/>
    <w:rsid w:val="00601777"/>
    <w:rsid w:val="00601D6F"/>
    <w:rsid w:val="00601FA5"/>
    <w:rsid w:val="006024A1"/>
    <w:rsid w:val="006024A5"/>
    <w:rsid w:val="00602931"/>
    <w:rsid w:val="00602A28"/>
    <w:rsid w:val="00602C5C"/>
    <w:rsid w:val="00602C65"/>
    <w:rsid w:val="00602EDE"/>
    <w:rsid w:val="006030AE"/>
    <w:rsid w:val="00603146"/>
    <w:rsid w:val="00603286"/>
    <w:rsid w:val="00603442"/>
    <w:rsid w:val="0060359A"/>
    <w:rsid w:val="00603821"/>
    <w:rsid w:val="0060392F"/>
    <w:rsid w:val="006039BC"/>
    <w:rsid w:val="00603CF2"/>
    <w:rsid w:val="00603EB2"/>
    <w:rsid w:val="00603EB5"/>
    <w:rsid w:val="00604237"/>
    <w:rsid w:val="0060442C"/>
    <w:rsid w:val="006044F3"/>
    <w:rsid w:val="0060455F"/>
    <w:rsid w:val="00604828"/>
    <w:rsid w:val="006049E4"/>
    <w:rsid w:val="00604A11"/>
    <w:rsid w:val="00604ACB"/>
    <w:rsid w:val="00604EEC"/>
    <w:rsid w:val="0060508E"/>
    <w:rsid w:val="00605348"/>
    <w:rsid w:val="00605681"/>
    <w:rsid w:val="0060573B"/>
    <w:rsid w:val="00605941"/>
    <w:rsid w:val="00605DBD"/>
    <w:rsid w:val="00605DF1"/>
    <w:rsid w:val="00605EE9"/>
    <w:rsid w:val="006061D8"/>
    <w:rsid w:val="00606248"/>
    <w:rsid w:val="006062B8"/>
    <w:rsid w:val="0060652D"/>
    <w:rsid w:val="006066C5"/>
    <w:rsid w:val="00606878"/>
    <w:rsid w:val="006069F5"/>
    <w:rsid w:val="00606DE3"/>
    <w:rsid w:val="00606E8E"/>
    <w:rsid w:val="00607034"/>
    <w:rsid w:val="00607127"/>
    <w:rsid w:val="0060731B"/>
    <w:rsid w:val="00607583"/>
    <w:rsid w:val="00607598"/>
    <w:rsid w:val="0060764B"/>
    <w:rsid w:val="0060769F"/>
    <w:rsid w:val="00607733"/>
    <w:rsid w:val="006078AA"/>
    <w:rsid w:val="006078B0"/>
    <w:rsid w:val="0061048C"/>
    <w:rsid w:val="006104FF"/>
    <w:rsid w:val="0061053A"/>
    <w:rsid w:val="0061069A"/>
    <w:rsid w:val="0061087C"/>
    <w:rsid w:val="00610B9D"/>
    <w:rsid w:val="00610DDC"/>
    <w:rsid w:val="00610FD3"/>
    <w:rsid w:val="00610FDB"/>
    <w:rsid w:val="006111AE"/>
    <w:rsid w:val="006111D5"/>
    <w:rsid w:val="00611388"/>
    <w:rsid w:val="0061139D"/>
    <w:rsid w:val="006113DD"/>
    <w:rsid w:val="006115D9"/>
    <w:rsid w:val="00611A0D"/>
    <w:rsid w:val="00611AA0"/>
    <w:rsid w:val="00611AD8"/>
    <w:rsid w:val="00611B6B"/>
    <w:rsid w:val="00611B9B"/>
    <w:rsid w:val="00611C3D"/>
    <w:rsid w:val="00611D95"/>
    <w:rsid w:val="00611E93"/>
    <w:rsid w:val="00611FCA"/>
    <w:rsid w:val="00612253"/>
    <w:rsid w:val="00612430"/>
    <w:rsid w:val="0061249A"/>
    <w:rsid w:val="00612613"/>
    <w:rsid w:val="00612B71"/>
    <w:rsid w:val="00612DED"/>
    <w:rsid w:val="00612E69"/>
    <w:rsid w:val="00612F0F"/>
    <w:rsid w:val="00613210"/>
    <w:rsid w:val="006136A6"/>
    <w:rsid w:val="006138BB"/>
    <w:rsid w:val="006139BC"/>
    <w:rsid w:val="006140A9"/>
    <w:rsid w:val="00614262"/>
    <w:rsid w:val="006142AA"/>
    <w:rsid w:val="006142AD"/>
    <w:rsid w:val="00614311"/>
    <w:rsid w:val="00614411"/>
    <w:rsid w:val="00614458"/>
    <w:rsid w:val="006147FC"/>
    <w:rsid w:val="00614878"/>
    <w:rsid w:val="00614A0C"/>
    <w:rsid w:val="00614B97"/>
    <w:rsid w:val="00614BFD"/>
    <w:rsid w:val="00614CB6"/>
    <w:rsid w:val="00614DBF"/>
    <w:rsid w:val="00614FCC"/>
    <w:rsid w:val="006153C7"/>
    <w:rsid w:val="0061570E"/>
    <w:rsid w:val="006159F8"/>
    <w:rsid w:val="00615CC6"/>
    <w:rsid w:val="00615E6D"/>
    <w:rsid w:val="00615F4F"/>
    <w:rsid w:val="006160B1"/>
    <w:rsid w:val="00616350"/>
    <w:rsid w:val="00616490"/>
    <w:rsid w:val="0061664B"/>
    <w:rsid w:val="006167BB"/>
    <w:rsid w:val="00616855"/>
    <w:rsid w:val="00616A8E"/>
    <w:rsid w:val="00616F12"/>
    <w:rsid w:val="00616F42"/>
    <w:rsid w:val="00617044"/>
    <w:rsid w:val="0061745A"/>
    <w:rsid w:val="00620156"/>
    <w:rsid w:val="00620235"/>
    <w:rsid w:val="006202E8"/>
    <w:rsid w:val="00620745"/>
    <w:rsid w:val="006209F0"/>
    <w:rsid w:val="00620AA8"/>
    <w:rsid w:val="00620D89"/>
    <w:rsid w:val="0062107F"/>
    <w:rsid w:val="0062111A"/>
    <w:rsid w:val="00621269"/>
    <w:rsid w:val="0062127B"/>
    <w:rsid w:val="006214AE"/>
    <w:rsid w:val="006217E7"/>
    <w:rsid w:val="006218E3"/>
    <w:rsid w:val="00621A82"/>
    <w:rsid w:val="00621B72"/>
    <w:rsid w:val="00621F19"/>
    <w:rsid w:val="00622180"/>
    <w:rsid w:val="0062261D"/>
    <w:rsid w:val="0062279B"/>
    <w:rsid w:val="00622A1C"/>
    <w:rsid w:val="00622C87"/>
    <w:rsid w:val="00622CDE"/>
    <w:rsid w:val="00623180"/>
    <w:rsid w:val="0062335E"/>
    <w:rsid w:val="00623640"/>
    <w:rsid w:val="00623B45"/>
    <w:rsid w:val="00623B67"/>
    <w:rsid w:val="00623D2B"/>
    <w:rsid w:val="00623D71"/>
    <w:rsid w:val="006240FE"/>
    <w:rsid w:val="006242DF"/>
    <w:rsid w:val="0062450A"/>
    <w:rsid w:val="0062451A"/>
    <w:rsid w:val="0062458F"/>
    <w:rsid w:val="00624945"/>
    <w:rsid w:val="00624A29"/>
    <w:rsid w:val="00624A3B"/>
    <w:rsid w:val="00624E22"/>
    <w:rsid w:val="00624E83"/>
    <w:rsid w:val="00624EA6"/>
    <w:rsid w:val="0062509C"/>
    <w:rsid w:val="006254A3"/>
    <w:rsid w:val="00625509"/>
    <w:rsid w:val="00625B18"/>
    <w:rsid w:val="00625CC4"/>
    <w:rsid w:val="00625E8D"/>
    <w:rsid w:val="00625FDC"/>
    <w:rsid w:val="006261D9"/>
    <w:rsid w:val="006262D2"/>
    <w:rsid w:val="006262D6"/>
    <w:rsid w:val="0062645D"/>
    <w:rsid w:val="006264B3"/>
    <w:rsid w:val="006264D9"/>
    <w:rsid w:val="006265FC"/>
    <w:rsid w:val="00626AF4"/>
    <w:rsid w:val="00626E79"/>
    <w:rsid w:val="00626F31"/>
    <w:rsid w:val="006272C0"/>
    <w:rsid w:val="00627499"/>
    <w:rsid w:val="0062749F"/>
    <w:rsid w:val="00627659"/>
    <w:rsid w:val="0062770F"/>
    <w:rsid w:val="006278A6"/>
    <w:rsid w:val="0062798F"/>
    <w:rsid w:val="00627BB9"/>
    <w:rsid w:val="00627CA6"/>
    <w:rsid w:val="00627DE4"/>
    <w:rsid w:val="00627E52"/>
    <w:rsid w:val="00627FFD"/>
    <w:rsid w:val="00630248"/>
    <w:rsid w:val="00630485"/>
    <w:rsid w:val="0063054D"/>
    <w:rsid w:val="006306D7"/>
    <w:rsid w:val="0063090F"/>
    <w:rsid w:val="00630B97"/>
    <w:rsid w:val="00630CA5"/>
    <w:rsid w:val="00630D60"/>
    <w:rsid w:val="00630DA7"/>
    <w:rsid w:val="00630DFD"/>
    <w:rsid w:val="00630ED6"/>
    <w:rsid w:val="00631358"/>
    <w:rsid w:val="006314C3"/>
    <w:rsid w:val="00631762"/>
    <w:rsid w:val="00631843"/>
    <w:rsid w:val="00631A67"/>
    <w:rsid w:val="006320E7"/>
    <w:rsid w:val="0063228D"/>
    <w:rsid w:val="00632443"/>
    <w:rsid w:val="006324DA"/>
    <w:rsid w:val="0063251C"/>
    <w:rsid w:val="00632775"/>
    <w:rsid w:val="00632AB6"/>
    <w:rsid w:val="00632D0D"/>
    <w:rsid w:val="00632E09"/>
    <w:rsid w:val="006337B9"/>
    <w:rsid w:val="006337FB"/>
    <w:rsid w:val="00633864"/>
    <w:rsid w:val="00633976"/>
    <w:rsid w:val="006343F8"/>
    <w:rsid w:val="006344F3"/>
    <w:rsid w:val="006346CB"/>
    <w:rsid w:val="006346FA"/>
    <w:rsid w:val="00634835"/>
    <w:rsid w:val="00634A15"/>
    <w:rsid w:val="00634B2E"/>
    <w:rsid w:val="006350E3"/>
    <w:rsid w:val="00635296"/>
    <w:rsid w:val="0063550B"/>
    <w:rsid w:val="00636075"/>
    <w:rsid w:val="006360F9"/>
    <w:rsid w:val="006363B9"/>
    <w:rsid w:val="00636401"/>
    <w:rsid w:val="006364EA"/>
    <w:rsid w:val="006365AC"/>
    <w:rsid w:val="006365E0"/>
    <w:rsid w:val="00636ACD"/>
    <w:rsid w:val="00636AE0"/>
    <w:rsid w:val="00636B2E"/>
    <w:rsid w:val="00636B68"/>
    <w:rsid w:val="00636DDA"/>
    <w:rsid w:val="00636EDF"/>
    <w:rsid w:val="006371E1"/>
    <w:rsid w:val="00637409"/>
    <w:rsid w:val="006375A1"/>
    <w:rsid w:val="0063778C"/>
    <w:rsid w:val="00637A15"/>
    <w:rsid w:val="00637CE8"/>
    <w:rsid w:val="00637FEA"/>
    <w:rsid w:val="00640107"/>
    <w:rsid w:val="0064022B"/>
    <w:rsid w:val="0064097A"/>
    <w:rsid w:val="00640CFE"/>
    <w:rsid w:val="00640DE3"/>
    <w:rsid w:val="006410EA"/>
    <w:rsid w:val="0064145C"/>
    <w:rsid w:val="006414C0"/>
    <w:rsid w:val="0064157F"/>
    <w:rsid w:val="0064165D"/>
    <w:rsid w:val="00641879"/>
    <w:rsid w:val="006418B1"/>
    <w:rsid w:val="00641A95"/>
    <w:rsid w:val="00641D8F"/>
    <w:rsid w:val="0064248B"/>
    <w:rsid w:val="0064269D"/>
    <w:rsid w:val="006426AA"/>
    <w:rsid w:val="006428AD"/>
    <w:rsid w:val="00642A27"/>
    <w:rsid w:val="00642AC5"/>
    <w:rsid w:val="00642CD0"/>
    <w:rsid w:val="00642DC1"/>
    <w:rsid w:val="00642E1A"/>
    <w:rsid w:val="006431C7"/>
    <w:rsid w:val="006431DC"/>
    <w:rsid w:val="0064320A"/>
    <w:rsid w:val="0064372F"/>
    <w:rsid w:val="00643A93"/>
    <w:rsid w:val="00643C9E"/>
    <w:rsid w:val="00643CA2"/>
    <w:rsid w:val="00643D3D"/>
    <w:rsid w:val="00643EC7"/>
    <w:rsid w:val="0064415E"/>
    <w:rsid w:val="006441D6"/>
    <w:rsid w:val="00644423"/>
    <w:rsid w:val="00644556"/>
    <w:rsid w:val="006445A6"/>
    <w:rsid w:val="006445E6"/>
    <w:rsid w:val="006446CF"/>
    <w:rsid w:val="006447D6"/>
    <w:rsid w:val="00644894"/>
    <w:rsid w:val="00644A50"/>
    <w:rsid w:val="00644C98"/>
    <w:rsid w:val="00644CA7"/>
    <w:rsid w:val="00644FF6"/>
    <w:rsid w:val="0064515C"/>
    <w:rsid w:val="0064531E"/>
    <w:rsid w:val="00645551"/>
    <w:rsid w:val="00645590"/>
    <w:rsid w:val="00645606"/>
    <w:rsid w:val="00645657"/>
    <w:rsid w:val="0064592B"/>
    <w:rsid w:val="00645C3B"/>
    <w:rsid w:val="00645D3B"/>
    <w:rsid w:val="00645E31"/>
    <w:rsid w:val="006461D2"/>
    <w:rsid w:val="0064652B"/>
    <w:rsid w:val="00646966"/>
    <w:rsid w:val="00646B6A"/>
    <w:rsid w:val="00646CCE"/>
    <w:rsid w:val="00646FEE"/>
    <w:rsid w:val="00647012"/>
    <w:rsid w:val="0064743D"/>
    <w:rsid w:val="0064761F"/>
    <w:rsid w:val="006477E3"/>
    <w:rsid w:val="00647876"/>
    <w:rsid w:val="00647906"/>
    <w:rsid w:val="00647D46"/>
    <w:rsid w:val="00650136"/>
    <w:rsid w:val="00650360"/>
    <w:rsid w:val="0065058A"/>
    <w:rsid w:val="00650AF4"/>
    <w:rsid w:val="00650C23"/>
    <w:rsid w:val="00650CBA"/>
    <w:rsid w:val="00650DDB"/>
    <w:rsid w:val="0065134B"/>
    <w:rsid w:val="0065137A"/>
    <w:rsid w:val="00651457"/>
    <w:rsid w:val="0065163B"/>
    <w:rsid w:val="00651BEE"/>
    <w:rsid w:val="0065204C"/>
    <w:rsid w:val="006520BB"/>
    <w:rsid w:val="006521B2"/>
    <w:rsid w:val="00652357"/>
    <w:rsid w:val="00652569"/>
    <w:rsid w:val="0065264B"/>
    <w:rsid w:val="00652CE4"/>
    <w:rsid w:val="00652DD7"/>
    <w:rsid w:val="00652F13"/>
    <w:rsid w:val="00653094"/>
    <w:rsid w:val="00653296"/>
    <w:rsid w:val="00653479"/>
    <w:rsid w:val="00653490"/>
    <w:rsid w:val="00653675"/>
    <w:rsid w:val="006537EE"/>
    <w:rsid w:val="00653833"/>
    <w:rsid w:val="00653B24"/>
    <w:rsid w:val="00653B47"/>
    <w:rsid w:val="00653B59"/>
    <w:rsid w:val="00653B74"/>
    <w:rsid w:val="00653DE6"/>
    <w:rsid w:val="00654177"/>
    <w:rsid w:val="006542F9"/>
    <w:rsid w:val="006543A2"/>
    <w:rsid w:val="006543BD"/>
    <w:rsid w:val="006545AC"/>
    <w:rsid w:val="00654680"/>
    <w:rsid w:val="00654795"/>
    <w:rsid w:val="0065484F"/>
    <w:rsid w:val="00654B9A"/>
    <w:rsid w:val="00654CD4"/>
    <w:rsid w:val="00654FC0"/>
    <w:rsid w:val="006555BE"/>
    <w:rsid w:val="0065584A"/>
    <w:rsid w:val="0065597E"/>
    <w:rsid w:val="00655E96"/>
    <w:rsid w:val="00655EAD"/>
    <w:rsid w:val="00655EB6"/>
    <w:rsid w:val="00655F9A"/>
    <w:rsid w:val="006560A3"/>
    <w:rsid w:val="006561A5"/>
    <w:rsid w:val="0065620D"/>
    <w:rsid w:val="006562EC"/>
    <w:rsid w:val="006568AD"/>
    <w:rsid w:val="00656ABF"/>
    <w:rsid w:val="00656AC7"/>
    <w:rsid w:val="0065705D"/>
    <w:rsid w:val="0065738B"/>
    <w:rsid w:val="00657488"/>
    <w:rsid w:val="00657557"/>
    <w:rsid w:val="0065763D"/>
    <w:rsid w:val="006576AC"/>
    <w:rsid w:val="0065770A"/>
    <w:rsid w:val="0065799C"/>
    <w:rsid w:val="00657C33"/>
    <w:rsid w:val="00657F5C"/>
    <w:rsid w:val="00660134"/>
    <w:rsid w:val="0066019F"/>
    <w:rsid w:val="0066031B"/>
    <w:rsid w:val="006603D6"/>
    <w:rsid w:val="006608A2"/>
    <w:rsid w:val="006609B2"/>
    <w:rsid w:val="006609B4"/>
    <w:rsid w:val="00660ED3"/>
    <w:rsid w:val="00660FA9"/>
    <w:rsid w:val="00661231"/>
    <w:rsid w:val="00661583"/>
    <w:rsid w:val="00661716"/>
    <w:rsid w:val="00661781"/>
    <w:rsid w:val="00661CCE"/>
    <w:rsid w:val="00661F0E"/>
    <w:rsid w:val="00661F44"/>
    <w:rsid w:val="0066222C"/>
    <w:rsid w:val="00662251"/>
    <w:rsid w:val="0066236B"/>
    <w:rsid w:val="00662565"/>
    <w:rsid w:val="00662866"/>
    <w:rsid w:val="00662A41"/>
    <w:rsid w:val="00662C6C"/>
    <w:rsid w:val="00662D91"/>
    <w:rsid w:val="0066302D"/>
    <w:rsid w:val="00663062"/>
    <w:rsid w:val="006632B2"/>
    <w:rsid w:val="006632CC"/>
    <w:rsid w:val="0066340F"/>
    <w:rsid w:val="006636DF"/>
    <w:rsid w:val="0066377A"/>
    <w:rsid w:val="00663B06"/>
    <w:rsid w:val="00663C6B"/>
    <w:rsid w:val="00663CC3"/>
    <w:rsid w:val="00663CD1"/>
    <w:rsid w:val="00663E11"/>
    <w:rsid w:val="00663F9B"/>
    <w:rsid w:val="006642EF"/>
    <w:rsid w:val="00664652"/>
    <w:rsid w:val="00664917"/>
    <w:rsid w:val="00664925"/>
    <w:rsid w:val="006649A9"/>
    <w:rsid w:val="00664AC9"/>
    <w:rsid w:val="00664C95"/>
    <w:rsid w:val="00664F80"/>
    <w:rsid w:val="00665034"/>
    <w:rsid w:val="006654C6"/>
    <w:rsid w:val="0066558D"/>
    <w:rsid w:val="0066590B"/>
    <w:rsid w:val="006659D8"/>
    <w:rsid w:val="00665BEB"/>
    <w:rsid w:val="0066608D"/>
    <w:rsid w:val="00666555"/>
    <w:rsid w:val="00666D3A"/>
    <w:rsid w:val="00666DD3"/>
    <w:rsid w:val="00667237"/>
    <w:rsid w:val="00667680"/>
    <w:rsid w:val="006676E3"/>
    <w:rsid w:val="00667A4C"/>
    <w:rsid w:val="00667C9B"/>
    <w:rsid w:val="00667EF6"/>
    <w:rsid w:val="00670216"/>
    <w:rsid w:val="0067035F"/>
    <w:rsid w:val="00670721"/>
    <w:rsid w:val="00670809"/>
    <w:rsid w:val="00670F73"/>
    <w:rsid w:val="00671208"/>
    <w:rsid w:val="00671211"/>
    <w:rsid w:val="00671238"/>
    <w:rsid w:val="0067137D"/>
    <w:rsid w:val="006715DF"/>
    <w:rsid w:val="00671654"/>
    <w:rsid w:val="006716A3"/>
    <w:rsid w:val="00671782"/>
    <w:rsid w:val="006719D1"/>
    <w:rsid w:val="00671C79"/>
    <w:rsid w:val="006721D6"/>
    <w:rsid w:val="006722A2"/>
    <w:rsid w:val="00672307"/>
    <w:rsid w:val="006724F7"/>
    <w:rsid w:val="00672707"/>
    <w:rsid w:val="0067279E"/>
    <w:rsid w:val="00672823"/>
    <w:rsid w:val="006729B4"/>
    <w:rsid w:val="006729E1"/>
    <w:rsid w:val="00672A48"/>
    <w:rsid w:val="00672BE2"/>
    <w:rsid w:val="00672C66"/>
    <w:rsid w:val="00672F22"/>
    <w:rsid w:val="00673107"/>
    <w:rsid w:val="00673174"/>
    <w:rsid w:val="006733FF"/>
    <w:rsid w:val="006734F3"/>
    <w:rsid w:val="0067372E"/>
    <w:rsid w:val="00673850"/>
    <w:rsid w:val="00673AE8"/>
    <w:rsid w:val="00673C31"/>
    <w:rsid w:val="00673C3F"/>
    <w:rsid w:val="00673C71"/>
    <w:rsid w:val="00673E8B"/>
    <w:rsid w:val="00673F24"/>
    <w:rsid w:val="00674040"/>
    <w:rsid w:val="006742D1"/>
    <w:rsid w:val="0067445E"/>
    <w:rsid w:val="00674FB0"/>
    <w:rsid w:val="0067512E"/>
    <w:rsid w:val="00675178"/>
    <w:rsid w:val="00675246"/>
    <w:rsid w:val="0067535F"/>
    <w:rsid w:val="0067560F"/>
    <w:rsid w:val="00675C68"/>
    <w:rsid w:val="00675FDD"/>
    <w:rsid w:val="006764C3"/>
    <w:rsid w:val="006767F1"/>
    <w:rsid w:val="00676A3C"/>
    <w:rsid w:val="00676B8A"/>
    <w:rsid w:val="00676C7C"/>
    <w:rsid w:val="00676D3A"/>
    <w:rsid w:val="00677115"/>
    <w:rsid w:val="0067712C"/>
    <w:rsid w:val="00677132"/>
    <w:rsid w:val="0067728D"/>
    <w:rsid w:val="006773FE"/>
    <w:rsid w:val="00677571"/>
    <w:rsid w:val="00677664"/>
    <w:rsid w:val="0067766A"/>
    <w:rsid w:val="006776F3"/>
    <w:rsid w:val="00677DBD"/>
    <w:rsid w:val="00677F23"/>
    <w:rsid w:val="006800BD"/>
    <w:rsid w:val="006802D9"/>
    <w:rsid w:val="006807BD"/>
    <w:rsid w:val="0068096E"/>
    <w:rsid w:val="00680C77"/>
    <w:rsid w:val="00680F30"/>
    <w:rsid w:val="00680FDB"/>
    <w:rsid w:val="00681173"/>
    <w:rsid w:val="006811B3"/>
    <w:rsid w:val="006811E2"/>
    <w:rsid w:val="0068125D"/>
    <w:rsid w:val="006814FB"/>
    <w:rsid w:val="00681560"/>
    <w:rsid w:val="006816BD"/>
    <w:rsid w:val="00681726"/>
    <w:rsid w:val="00681C8A"/>
    <w:rsid w:val="00681EB9"/>
    <w:rsid w:val="0068211E"/>
    <w:rsid w:val="006823E9"/>
    <w:rsid w:val="00682485"/>
    <w:rsid w:val="006825D4"/>
    <w:rsid w:val="00682A42"/>
    <w:rsid w:val="00682A75"/>
    <w:rsid w:val="00682B84"/>
    <w:rsid w:val="00682D5A"/>
    <w:rsid w:val="00682EDF"/>
    <w:rsid w:val="00682F01"/>
    <w:rsid w:val="00682FAC"/>
    <w:rsid w:val="006831A0"/>
    <w:rsid w:val="006831CF"/>
    <w:rsid w:val="006831D8"/>
    <w:rsid w:val="006835B4"/>
    <w:rsid w:val="00683E04"/>
    <w:rsid w:val="00683FD9"/>
    <w:rsid w:val="00684164"/>
    <w:rsid w:val="006841DD"/>
    <w:rsid w:val="006845FD"/>
    <w:rsid w:val="0068487A"/>
    <w:rsid w:val="00684BF8"/>
    <w:rsid w:val="00684E57"/>
    <w:rsid w:val="00684F74"/>
    <w:rsid w:val="00685130"/>
    <w:rsid w:val="00685169"/>
    <w:rsid w:val="006851D4"/>
    <w:rsid w:val="00685389"/>
    <w:rsid w:val="00685581"/>
    <w:rsid w:val="006858CC"/>
    <w:rsid w:val="006858FD"/>
    <w:rsid w:val="00685BBC"/>
    <w:rsid w:val="00685D15"/>
    <w:rsid w:val="00685E74"/>
    <w:rsid w:val="00685EB1"/>
    <w:rsid w:val="00686042"/>
    <w:rsid w:val="006861B8"/>
    <w:rsid w:val="00686445"/>
    <w:rsid w:val="00686616"/>
    <w:rsid w:val="00686698"/>
    <w:rsid w:val="00686787"/>
    <w:rsid w:val="00686963"/>
    <w:rsid w:val="00686C7D"/>
    <w:rsid w:val="00686F3A"/>
    <w:rsid w:val="006870BC"/>
    <w:rsid w:val="00687112"/>
    <w:rsid w:val="00687191"/>
    <w:rsid w:val="006871A9"/>
    <w:rsid w:val="006871BB"/>
    <w:rsid w:val="006873BF"/>
    <w:rsid w:val="0068779C"/>
    <w:rsid w:val="00687A1C"/>
    <w:rsid w:val="00687A4D"/>
    <w:rsid w:val="0069006E"/>
    <w:rsid w:val="0069012E"/>
    <w:rsid w:val="006907D3"/>
    <w:rsid w:val="00690CC1"/>
    <w:rsid w:val="006912C8"/>
    <w:rsid w:val="006912D8"/>
    <w:rsid w:val="0069146D"/>
    <w:rsid w:val="00691A39"/>
    <w:rsid w:val="00691C5F"/>
    <w:rsid w:val="00692355"/>
    <w:rsid w:val="00692FE1"/>
    <w:rsid w:val="00693015"/>
    <w:rsid w:val="00693029"/>
    <w:rsid w:val="0069319C"/>
    <w:rsid w:val="006931A0"/>
    <w:rsid w:val="0069322D"/>
    <w:rsid w:val="00693310"/>
    <w:rsid w:val="00693747"/>
    <w:rsid w:val="006939AD"/>
    <w:rsid w:val="006943AA"/>
    <w:rsid w:val="0069464E"/>
    <w:rsid w:val="00694807"/>
    <w:rsid w:val="00694B9F"/>
    <w:rsid w:val="00694BD8"/>
    <w:rsid w:val="00694C53"/>
    <w:rsid w:val="00694EE4"/>
    <w:rsid w:val="00694EFF"/>
    <w:rsid w:val="00694FE7"/>
    <w:rsid w:val="00695110"/>
    <w:rsid w:val="00695ADA"/>
    <w:rsid w:val="00696133"/>
    <w:rsid w:val="006961AC"/>
    <w:rsid w:val="0069633C"/>
    <w:rsid w:val="00696344"/>
    <w:rsid w:val="00696782"/>
    <w:rsid w:val="0069683D"/>
    <w:rsid w:val="00696AA1"/>
    <w:rsid w:val="00696AB3"/>
    <w:rsid w:val="00696F7D"/>
    <w:rsid w:val="0069708E"/>
    <w:rsid w:val="006971D9"/>
    <w:rsid w:val="00697578"/>
    <w:rsid w:val="00697912"/>
    <w:rsid w:val="00697C7A"/>
    <w:rsid w:val="00697D91"/>
    <w:rsid w:val="006A0015"/>
    <w:rsid w:val="006A01E6"/>
    <w:rsid w:val="006A0507"/>
    <w:rsid w:val="006A0517"/>
    <w:rsid w:val="006A06BC"/>
    <w:rsid w:val="006A075D"/>
    <w:rsid w:val="006A0C62"/>
    <w:rsid w:val="006A10BB"/>
    <w:rsid w:val="006A1629"/>
    <w:rsid w:val="006A16DC"/>
    <w:rsid w:val="006A19D7"/>
    <w:rsid w:val="006A2367"/>
    <w:rsid w:val="006A23CD"/>
    <w:rsid w:val="006A2427"/>
    <w:rsid w:val="006A24E4"/>
    <w:rsid w:val="006A2603"/>
    <w:rsid w:val="006A297F"/>
    <w:rsid w:val="006A2A47"/>
    <w:rsid w:val="006A2AF0"/>
    <w:rsid w:val="006A2B57"/>
    <w:rsid w:val="006A2D2F"/>
    <w:rsid w:val="006A2ED8"/>
    <w:rsid w:val="006A3030"/>
    <w:rsid w:val="006A3054"/>
    <w:rsid w:val="006A312C"/>
    <w:rsid w:val="006A3729"/>
    <w:rsid w:val="006A37DD"/>
    <w:rsid w:val="006A38CB"/>
    <w:rsid w:val="006A3D07"/>
    <w:rsid w:val="006A447A"/>
    <w:rsid w:val="006A479F"/>
    <w:rsid w:val="006A488E"/>
    <w:rsid w:val="006A4AA8"/>
    <w:rsid w:val="006A4BDB"/>
    <w:rsid w:val="006A4E73"/>
    <w:rsid w:val="006A4F84"/>
    <w:rsid w:val="006A51DA"/>
    <w:rsid w:val="006A569A"/>
    <w:rsid w:val="006A57F5"/>
    <w:rsid w:val="006A5AAD"/>
    <w:rsid w:val="006A5D09"/>
    <w:rsid w:val="006A5DEB"/>
    <w:rsid w:val="006A5E9D"/>
    <w:rsid w:val="006A6098"/>
    <w:rsid w:val="006A6403"/>
    <w:rsid w:val="006A6BD2"/>
    <w:rsid w:val="006A6D8E"/>
    <w:rsid w:val="006A6DF8"/>
    <w:rsid w:val="006A6E1D"/>
    <w:rsid w:val="006A7661"/>
    <w:rsid w:val="006A787C"/>
    <w:rsid w:val="006A7A0A"/>
    <w:rsid w:val="006B0000"/>
    <w:rsid w:val="006B005B"/>
    <w:rsid w:val="006B00C4"/>
    <w:rsid w:val="006B03C1"/>
    <w:rsid w:val="006B0410"/>
    <w:rsid w:val="006B0442"/>
    <w:rsid w:val="006B07D0"/>
    <w:rsid w:val="006B0832"/>
    <w:rsid w:val="006B0852"/>
    <w:rsid w:val="006B08EE"/>
    <w:rsid w:val="006B091D"/>
    <w:rsid w:val="006B0A20"/>
    <w:rsid w:val="006B0A96"/>
    <w:rsid w:val="006B0A9C"/>
    <w:rsid w:val="006B0D68"/>
    <w:rsid w:val="006B0EC3"/>
    <w:rsid w:val="006B0FE2"/>
    <w:rsid w:val="006B1481"/>
    <w:rsid w:val="006B16A8"/>
    <w:rsid w:val="006B172D"/>
    <w:rsid w:val="006B1977"/>
    <w:rsid w:val="006B20C5"/>
    <w:rsid w:val="006B2380"/>
    <w:rsid w:val="006B23AA"/>
    <w:rsid w:val="006B2642"/>
    <w:rsid w:val="006B2677"/>
    <w:rsid w:val="006B283D"/>
    <w:rsid w:val="006B2C0F"/>
    <w:rsid w:val="006B2D3E"/>
    <w:rsid w:val="006B2F8C"/>
    <w:rsid w:val="006B3331"/>
    <w:rsid w:val="006B3930"/>
    <w:rsid w:val="006B3A27"/>
    <w:rsid w:val="006B3A2A"/>
    <w:rsid w:val="006B3A74"/>
    <w:rsid w:val="006B3B14"/>
    <w:rsid w:val="006B3D4F"/>
    <w:rsid w:val="006B3D8A"/>
    <w:rsid w:val="006B3F62"/>
    <w:rsid w:val="006B44C8"/>
    <w:rsid w:val="006B4500"/>
    <w:rsid w:val="006B46FA"/>
    <w:rsid w:val="006B4B9E"/>
    <w:rsid w:val="006B4F79"/>
    <w:rsid w:val="006B529C"/>
    <w:rsid w:val="006B54C7"/>
    <w:rsid w:val="006B5646"/>
    <w:rsid w:val="006B5653"/>
    <w:rsid w:val="006B57FD"/>
    <w:rsid w:val="006B5B8F"/>
    <w:rsid w:val="006B5C6C"/>
    <w:rsid w:val="006B5D50"/>
    <w:rsid w:val="006B5DBA"/>
    <w:rsid w:val="006B61E9"/>
    <w:rsid w:val="006B6337"/>
    <w:rsid w:val="006B7065"/>
    <w:rsid w:val="006B707E"/>
    <w:rsid w:val="006B758F"/>
    <w:rsid w:val="006B759B"/>
    <w:rsid w:val="006B763A"/>
    <w:rsid w:val="006B77CA"/>
    <w:rsid w:val="006B77FE"/>
    <w:rsid w:val="006B7868"/>
    <w:rsid w:val="006B7973"/>
    <w:rsid w:val="006B7A01"/>
    <w:rsid w:val="006B7BA3"/>
    <w:rsid w:val="006B7C2A"/>
    <w:rsid w:val="006B7FAD"/>
    <w:rsid w:val="006B7FE8"/>
    <w:rsid w:val="006C00C5"/>
    <w:rsid w:val="006C016D"/>
    <w:rsid w:val="006C037C"/>
    <w:rsid w:val="006C052A"/>
    <w:rsid w:val="006C0692"/>
    <w:rsid w:val="006C06D4"/>
    <w:rsid w:val="006C08BA"/>
    <w:rsid w:val="006C0C4C"/>
    <w:rsid w:val="006C0C8E"/>
    <w:rsid w:val="006C0D2E"/>
    <w:rsid w:val="006C198B"/>
    <w:rsid w:val="006C1A37"/>
    <w:rsid w:val="006C1E0B"/>
    <w:rsid w:val="006C1F10"/>
    <w:rsid w:val="006C1F27"/>
    <w:rsid w:val="006C21D3"/>
    <w:rsid w:val="006C2B13"/>
    <w:rsid w:val="006C2B57"/>
    <w:rsid w:val="006C2C48"/>
    <w:rsid w:val="006C2D50"/>
    <w:rsid w:val="006C320D"/>
    <w:rsid w:val="006C33DA"/>
    <w:rsid w:val="006C3440"/>
    <w:rsid w:val="006C360F"/>
    <w:rsid w:val="006C37F6"/>
    <w:rsid w:val="006C4146"/>
    <w:rsid w:val="006C41C8"/>
    <w:rsid w:val="006C4337"/>
    <w:rsid w:val="006C4716"/>
    <w:rsid w:val="006C47AB"/>
    <w:rsid w:val="006C4A16"/>
    <w:rsid w:val="006C4BFD"/>
    <w:rsid w:val="006C5071"/>
    <w:rsid w:val="006C51DF"/>
    <w:rsid w:val="006C5242"/>
    <w:rsid w:val="006C537B"/>
    <w:rsid w:val="006C5AD5"/>
    <w:rsid w:val="006C5BE1"/>
    <w:rsid w:val="006C5C89"/>
    <w:rsid w:val="006C6117"/>
    <w:rsid w:val="006C6208"/>
    <w:rsid w:val="006C62E5"/>
    <w:rsid w:val="006C64CF"/>
    <w:rsid w:val="006C65EE"/>
    <w:rsid w:val="006C6686"/>
    <w:rsid w:val="006C6832"/>
    <w:rsid w:val="006C6C9D"/>
    <w:rsid w:val="006C6F3D"/>
    <w:rsid w:val="006C6FC2"/>
    <w:rsid w:val="006C7158"/>
    <w:rsid w:val="006C72AD"/>
    <w:rsid w:val="006C733E"/>
    <w:rsid w:val="006C7683"/>
    <w:rsid w:val="006C78DE"/>
    <w:rsid w:val="006C7ADF"/>
    <w:rsid w:val="006C7BE1"/>
    <w:rsid w:val="006C7CA6"/>
    <w:rsid w:val="006C7D22"/>
    <w:rsid w:val="006C7D73"/>
    <w:rsid w:val="006D00F8"/>
    <w:rsid w:val="006D01A7"/>
    <w:rsid w:val="006D01B5"/>
    <w:rsid w:val="006D0668"/>
    <w:rsid w:val="006D0877"/>
    <w:rsid w:val="006D09E3"/>
    <w:rsid w:val="006D0EC0"/>
    <w:rsid w:val="006D10C7"/>
    <w:rsid w:val="006D118C"/>
    <w:rsid w:val="006D11F3"/>
    <w:rsid w:val="006D14D6"/>
    <w:rsid w:val="006D1A6F"/>
    <w:rsid w:val="006D1C64"/>
    <w:rsid w:val="006D21FB"/>
    <w:rsid w:val="006D22BD"/>
    <w:rsid w:val="006D2841"/>
    <w:rsid w:val="006D2BBA"/>
    <w:rsid w:val="006D2D6F"/>
    <w:rsid w:val="006D2E9E"/>
    <w:rsid w:val="006D2FFD"/>
    <w:rsid w:val="006D316E"/>
    <w:rsid w:val="006D3213"/>
    <w:rsid w:val="006D344D"/>
    <w:rsid w:val="006D3474"/>
    <w:rsid w:val="006D3524"/>
    <w:rsid w:val="006D38C2"/>
    <w:rsid w:val="006D3B24"/>
    <w:rsid w:val="006D3BA0"/>
    <w:rsid w:val="006D3E6E"/>
    <w:rsid w:val="006D3E98"/>
    <w:rsid w:val="006D3FFA"/>
    <w:rsid w:val="006D41DA"/>
    <w:rsid w:val="006D4450"/>
    <w:rsid w:val="006D470D"/>
    <w:rsid w:val="006D48FE"/>
    <w:rsid w:val="006D490B"/>
    <w:rsid w:val="006D4A63"/>
    <w:rsid w:val="006D4BDC"/>
    <w:rsid w:val="006D5203"/>
    <w:rsid w:val="006D5380"/>
    <w:rsid w:val="006D5824"/>
    <w:rsid w:val="006D5848"/>
    <w:rsid w:val="006D5AA3"/>
    <w:rsid w:val="006D5B67"/>
    <w:rsid w:val="006D5E7F"/>
    <w:rsid w:val="006D5EDA"/>
    <w:rsid w:val="006D6256"/>
    <w:rsid w:val="006D6336"/>
    <w:rsid w:val="006D6C49"/>
    <w:rsid w:val="006D6E3F"/>
    <w:rsid w:val="006D6ED7"/>
    <w:rsid w:val="006D7041"/>
    <w:rsid w:val="006D71E3"/>
    <w:rsid w:val="006D71E6"/>
    <w:rsid w:val="006D7221"/>
    <w:rsid w:val="006D7240"/>
    <w:rsid w:val="006D7792"/>
    <w:rsid w:val="006D79A3"/>
    <w:rsid w:val="006D7A5F"/>
    <w:rsid w:val="006E0162"/>
    <w:rsid w:val="006E01FC"/>
    <w:rsid w:val="006E038A"/>
    <w:rsid w:val="006E04F4"/>
    <w:rsid w:val="006E05F9"/>
    <w:rsid w:val="006E0629"/>
    <w:rsid w:val="006E0668"/>
    <w:rsid w:val="006E06E3"/>
    <w:rsid w:val="006E09C3"/>
    <w:rsid w:val="006E0A50"/>
    <w:rsid w:val="006E0C78"/>
    <w:rsid w:val="006E168A"/>
    <w:rsid w:val="006E16DB"/>
    <w:rsid w:val="006E1B43"/>
    <w:rsid w:val="006E218D"/>
    <w:rsid w:val="006E2811"/>
    <w:rsid w:val="006E2884"/>
    <w:rsid w:val="006E2A97"/>
    <w:rsid w:val="006E2C47"/>
    <w:rsid w:val="006E2D7D"/>
    <w:rsid w:val="006E2DF1"/>
    <w:rsid w:val="006E2F59"/>
    <w:rsid w:val="006E2F66"/>
    <w:rsid w:val="006E2FB7"/>
    <w:rsid w:val="006E3600"/>
    <w:rsid w:val="006E36F2"/>
    <w:rsid w:val="006E3977"/>
    <w:rsid w:val="006E3E6F"/>
    <w:rsid w:val="006E4003"/>
    <w:rsid w:val="006E43EE"/>
    <w:rsid w:val="006E47B5"/>
    <w:rsid w:val="006E4EF1"/>
    <w:rsid w:val="006E4EFD"/>
    <w:rsid w:val="006E545F"/>
    <w:rsid w:val="006E55E9"/>
    <w:rsid w:val="006E577D"/>
    <w:rsid w:val="006E58DD"/>
    <w:rsid w:val="006E5F69"/>
    <w:rsid w:val="006E600B"/>
    <w:rsid w:val="006E605C"/>
    <w:rsid w:val="006E6105"/>
    <w:rsid w:val="006E6172"/>
    <w:rsid w:val="006E65A4"/>
    <w:rsid w:val="006E698C"/>
    <w:rsid w:val="006E6BC6"/>
    <w:rsid w:val="006E6C51"/>
    <w:rsid w:val="006E6D0D"/>
    <w:rsid w:val="006E6D11"/>
    <w:rsid w:val="006E6DC8"/>
    <w:rsid w:val="006E7027"/>
    <w:rsid w:val="006E707C"/>
    <w:rsid w:val="006E7532"/>
    <w:rsid w:val="006E7941"/>
    <w:rsid w:val="006E7BE5"/>
    <w:rsid w:val="006F00F2"/>
    <w:rsid w:val="006F0601"/>
    <w:rsid w:val="006F0742"/>
    <w:rsid w:val="006F0980"/>
    <w:rsid w:val="006F0A22"/>
    <w:rsid w:val="006F0B3A"/>
    <w:rsid w:val="006F0C8B"/>
    <w:rsid w:val="006F0F8C"/>
    <w:rsid w:val="006F10BD"/>
    <w:rsid w:val="006F1436"/>
    <w:rsid w:val="006F19D1"/>
    <w:rsid w:val="006F1E24"/>
    <w:rsid w:val="006F1EE2"/>
    <w:rsid w:val="006F204E"/>
    <w:rsid w:val="006F2806"/>
    <w:rsid w:val="006F2A44"/>
    <w:rsid w:val="006F2C16"/>
    <w:rsid w:val="006F2C9D"/>
    <w:rsid w:val="006F2F4C"/>
    <w:rsid w:val="006F2FD5"/>
    <w:rsid w:val="006F30C6"/>
    <w:rsid w:val="006F3170"/>
    <w:rsid w:val="006F321C"/>
    <w:rsid w:val="006F3373"/>
    <w:rsid w:val="006F36FE"/>
    <w:rsid w:val="006F38E6"/>
    <w:rsid w:val="006F3AC9"/>
    <w:rsid w:val="006F3B12"/>
    <w:rsid w:val="006F40AF"/>
    <w:rsid w:val="006F43AC"/>
    <w:rsid w:val="006F4403"/>
    <w:rsid w:val="006F4508"/>
    <w:rsid w:val="006F4786"/>
    <w:rsid w:val="006F4C81"/>
    <w:rsid w:val="006F5000"/>
    <w:rsid w:val="006F5163"/>
    <w:rsid w:val="006F5592"/>
    <w:rsid w:val="006F55C3"/>
    <w:rsid w:val="006F56C9"/>
    <w:rsid w:val="006F5933"/>
    <w:rsid w:val="006F59B1"/>
    <w:rsid w:val="006F5BB7"/>
    <w:rsid w:val="006F60BD"/>
    <w:rsid w:val="006F6168"/>
    <w:rsid w:val="006F61F1"/>
    <w:rsid w:val="006F6414"/>
    <w:rsid w:val="006F6851"/>
    <w:rsid w:val="006F6A91"/>
    <w:rsid w:val="006F6C2D"/>
    <w:rsid w:val="006F6C43"/>
    <w:rsid w:val="006F6DE5"/>
    <w:rsid w:val="006F7239"/>
    <w:rsid w:val="006F74D6"/>
    <w:rsid w:val="006F74F0"/>
    <w:rsid w:val="006F7721"/>
    <w:rsid w:val="006F77CB"/>
    <w:rsid w:val="006F7A47"/>
    <w:rsid w:val="006F7D61"/>
    <w:rsid w:val="0070035E"/>
    <w:rsid w:val="00700425"/>
    <w:rsid w:val="00700CC4"/>
    <w:rsid w:val="00700D56"/>
    <w:rsid w:val="00700E0D"/>
    <w:rsid w:val="00700E27"/>
    <w:rsid w:val="0070100B"/>
    <w:rsid w:val="0070123A"/>
    <w:rsid w:val="00701308"/>
    <w:rsid w:val="00701B0D"/>
    <w:rsid w:val="00701C26"/>
    <w:rsid w:val="00701C2F"/>
    <w:rsid w:val="00701C4B"/>
    <w:rsid w:val="007020EE"/>
    <w:rsid w:val="0070248D"/>
    <w:rsid w:val="00702706"/>
    <w:rsid w:val="007027D3"/>
    <w:rsid w:val="00702A83"/>
    <w:rsid w:val="00702AEE"/>
    <w:rsid w:val="00702B60"/>
    <w:rsid w:val="007031D0"/>
    <w:rsid w:val="00703521"/>
    <w:rsid w:val="0070383D"/>
    <w:rsid w:val="00703B50"/>
    <w:rsid w:val="00703E50"/>
    <w:rsid w:val="00704114"/>
    <w:rsid w:val="00704A44"/>
    <w:rsid w:val="00704D93"/>
    <w:rsid w:val="00704FEB"/>
    <w:rsid w:val="0070504B"/>
    <w:rsid w:val="007050B8"/>
    <w:rsid w:val="0070527F"/>
    <w:rsid w:val="007052AB"/>
    <w:rsid w:val="007052ED"/>
    <w:rsid w:val="007052F6"/>
    <w:rsid w:val="00705460"/>
    <w:rsid w:val="0070547C"/>
    <w:rsid w:val="00705598"/>
    <w:rsid w:val="007056A4"/>
    <w:rsid w:val="00705A0E"/>
    <w:rsid w:val="00705DED"/>
    <w:rsid w:val="00705E4A"/>
    <w:rsid w:val="00705FB9"/>
    <w:rsid w:val="007061F8"/>
    <w:rsid w:val="007062C8"/>
    <w:rsid w:val="00706327"/>
    <w:rsid w:val="007063E6"/>
    <w:rsid w:val="0070652A"/>
    <w:rsid w:val="0070677C"/>
    <w:rsid w:val="00706889"/>
    <w:rsid w:val="00706953"/>
    <w:rsid w:val="00706A01"/>
    <w:rsid w:val="00706CB8"/>
    <w:rsid w:val="00706EB7"/>
    <w:rsid w:val="00706FB9"/>
    <w:rsid w:val="0070730D"/>
    <w:rsid w:val="0070798A"/>
    <w:rsid w:val="00707B2B"/>
    <w:rsid w:val="007102F0"/>
    <w:rsid w:val="007105DF"/>
    <w:rsid w:val="007106A1"/>
    <w:rsid w:val="00710840"/>
    <w:rsid w:val="00710866"/>
    <w:rsid w:val="007109C1"/>
    <w:rsid w:val="00710A49"/>
    <w:rsid w:val="00710B03"/>
    <w:rsid w:val="00710C56"/>
    <w:rsid w:val="00710E61"/>
    <w:rsid w:val="007114F1"/>
    <w:rsid w:val="0071169C"/>
    <w:rsid w:val="007117E3"/>
    <w:rsid w:val="00711A92"/>
    <w:rsid w:val="00711B24"/>
    <w:rsid w:val="00711B86"/>
    <w:rsid w:val="00712461"/>
    <w:rsid w:val="007127DE"/>
    <w:rsid w:val="0071292E"/>
    <w:rsid w:val="00712995"/>
    <w:rsid w:val="00712C68"/>
    <w:rsid w:val="00712E7B"/>
    <w:rsid w:val="0071314C"/>
    <w:rsid w:val="007132B5"/>
    <w:rsid w:val="0071345C"/>
    <w:rsid w:val="0071356E"/>
    <w:rsid w:val="007135A5"/>
    <w:rsid w:val="00713893"/>
    <w:rsid w:val="00713938"/>
    <w:rsid w:val="00713A3A"/>
    <w:rsid w:val="00713B7C"/>
    <w:rsid w:val="00713BBB"/>
    <w:rsid w:val="00713BC8"/>
    <w:rsid w:val="00713C70"/>
    <w:rsid w:val="00713E60"/>
    <w:rsid w:val="00713E79"/>
    <w:rsid w:val="00714125"/>
    <w:rsid w:val="00714423"/>
    <w:rsid w:val="0071465A"/>
    <w:rsid w:val="007147B8"/>
    <w:rsid w:val="00714D3C"/>
    <w:rsid w:val="00714DC9"/>
    <w:rsid w:val="00714F0C"/>
    <w:rsid w:val="00714F66"/>
    <w:rsid w:val="00714FF3"/>
    <w:rsid w:val="00715052"/>
    <w:rsid w:val="007151E7"/>
    <w:rsid w:val="00715837"/>
    <w:rsid w:val="007159CD"/>
    <w:rsid w:val="00715A0D"/>
    <w:rsid w:val="00716082"/>
    <w:rsid w:val="00716350"/>
    <w:rsid w:val="007165CB"/>
    <w:rsid w:val="007165FA"/>
    <w:rsid w:val="00716BF8"/>
    <w:rsid w:val="00716CBF"/>
    <w:rsid w:val="00716D4B"/>
    <w:rsid w:val="00716E02"/>
    <w:rsid w:val="00716FA7"/>
    <w:rsid w:val="007177AD"/>
    <w:rsid w:val="00717911"/>
    <w:rsid w:val="00720047"/>
    <w:rsid w:val="00720260"/>
    <w:rsid w:val="00720399"/>
    <w:rsid w:val="00720403"/>
    <w:rsid w:val="00720406"/>
    <w:rsid w:val="007205DF"/>
    <w:rsid w:val="00720627"/>
    <w:rsid w:val="0072088F"/>
    <w:rsid w:val="007208F8"/>
    <w:rsid w:val="00720913"/>
    <w:rsid w:val="00720C1D"/>
    <w:rsid w:val="00720EF9"/>
    <w:rsid w:val="0072181E"/>
    <w:rsid w:val="00721859"/>
    <w:rsid w:val="00721B54"/>
    <w:rsid w:val="00721E3B"/>
    <w:rsid w:val="007223C6"/>
    <w:rsid w:val="0072262F"/>
    <w:rsid w:val="007226EC"/>
    <w:rsid w:val="007227DB"/>
    <w:rsid w:val="00722841"/>
    <w:rsid w:val="00722974"/>
    <w:rsid w:val="00722C1E"/>
    <w:rsid w:val="00722C96"/>
    <w:rsid w:val="00722CF6"/>
    <w:rsid w:val="007231AD"/>
    <w:rsid w:val="00723229"/>
    <w:rsid w:val="007232E6"/>
    <w:rsid w:val="007235C9"/>
    <w:rsid w:val="007236C3"/>
    <w:rsid w:val="00723792"/>
    <w:rsid w:val="007238E8"/>
    <w:rsid w:val="00723C43"/>
    <w:rsid w:val="00723E00"/>
    <w:rsid w:val="007241B7"/>
    <w:rsid w:val="00724321"/>
    <w:rsid w:val="0072459F"/>
    <w:rsid w:val="007245E8"/>
    <w:rsid w:val="0072489C"/>
    <w:rsid w:val="007249E1"/>
    <w:rsid w:val="00725104"/>
    <w:rsid w:val="00725122"/>
    <w:rsid w:val="007251F7"/>
    <w:rsid w:val="007255B4"/>
    <w:rsid w:val="00725962"/>
    <w:rsid w:val="00725ABE"/>
    <w:rsid w:val="00726089"/>
    <w:rsid w:val="007261B3"/>
    <w:rsid w:val="0072662A"/>
    <w:rsid w:val="00727013"/>
    <w:rsid w:val="007272F5"/>
    <w:rsid w:val="00727637"/>
    <w:rsid w:val="00727656"/>
    <w:rsid w:val="007276EE"/>
    <w:rsid w:val="00727C56"/>
    <w:rsid w:val="00727CE5"/>
    <w:rsid w:val="0073025B"/>
    <w:rsid w:val="007306A3"/>
    <w:rsid w:val="00730725"/>
    <w:rsid w:val="007308C9"/>
    <w:rsid w:val="00730AB0"/>
    <w:rsid w:val="00730B2F"/>
    <w:rsid w:val="00730B93"/>
    <w:rsid w:val="00730D5D"/>
    <w:rsid w:val="00730EBE"/>
    <w:rsid w:val="0073122A"/>
    <w:rsid w:val="00731380"/>
    <w:rsid w:val="0073177F"/>
    <w:rsid w:val="00731845"/>
    <w:rsid w:val="00731920"/>
    <w:rsid w:val="00731A48"/>
    <w:rsid w:val="00731D90"/>
    <w:rsid w:val="00731FA6"/>
    <w:rsid w:val="0073214A"/>
    <w:rsid w:val="00732215"/>
    <w:rsid w:val="0073236E"/>
    <w:rsid w:val="007323A4"/>
    <w:rsid w:val="00732584"/>
    <w:rsid w:val="0073291A"/>
    <w:rsid w:val="00732A13"/>
    <w:rsid w:val="00732A54"/>
    <w:rsid w:val="00732A81"/>
    <w:rsid w:val="00733427"/>
    <w:rsid w:val="007334F4"/>
    <w:rsid w:val="00733610"/>
    <w:rsid w:val="00733652"/>
    <w:rsid w:val="00733A0C"/>
    <w:rsid w:val="00733A32"/>
    <w:rsid w:val="00733FDC"/>
    <w:rsid w:val="0073415E"/>
    <w:rsid w:val="007341BB"/>
    <w:rsid w:val="00734278"/>
    <w:rsid w:val="00734280"/>
    <w:rsid w:val="00734979"/>
    <w:rsid w:val="00734E51"/>
    <w:rsid w:val="00734EF7"/>
    <w:rsid w:val="00734F87"/>
    <w:rsid w:val="007350E0"/>
    <w:rsid w:val="0073528C"/>
    <w:rsid w:val="00735499"/>
    <w:rsid w:val="007357F9"/>
    <w:rsid w:val="00735852"/>
    <w:rsid w:val="00735AD2"/>
    <w:rsid w:val="00735ADE"/>
    <w:rsid w:val="00735B81"/>
    <w:rsid w:val="00736030"/>
    <w:rsid w:val="00736319"/>
    <w:rsid w:val="00736676"/>
    <w:rsid w:val="0073678A"/>
    <w:rsid w:val="0073678E"/>
    <w:rsid w:val="007368C3"/>
    <w:rsid w:val="00736AD2"/>
    <w:rsid w:val="00736E24"/>
    <w:rsid w:val="00737039"/>
    <w:rsid w:val="007370BF"/>
    <w:rsid w:val="0073734F"/>
    <w:rsid w:val="00737433"/>
    <w:rsid w:val="0073749A"/>
    <w:rsid w:val="007377C7"/>
    <w:rsid w:val="007379F7"/>
    <w:rsid w:val="00737E2A"/>
    <w:rsid w:val="00737F85"/>
    <w:rsid w:val="00740026"/>
    <w:rsid w:val="00740051"/>
    <w:rsid w:val="0074030D"/>
    <w:rsid w:val="007403AD"/>
    <w:rsid w:val="007403C6"/>
    <w:rsid w:val="007406BB"/>
    <w:rsid w:val="0074079F"/>
    <w:rsid w:val="00740A9A"/>
    <w:rsid w:val="00740AD0"/>
    <w:rsid w:val="00740D29"/>
    <w:rsid w:val="00740F43"/>
    <w:rsid w:val="00741025"/>
    <w:rsid w:val="007410F5"/>
    <w:rsid w:val="0074126F"/>
    <w:rsid w:val="007413E4"/>
    <w:rsid w:val="0074171D"/>
    <w:rsid w:val="0074171E"/>
    <w:rsid w:val="00741767"/>
    <w:rsid w:val="007417FF"/>
    <w:rsid w:val="0074190C"/>
    <w:rsid w:val="00741AE4"/>
    <w:rsid w:val="00741AF8"/>
    <w:rsid w:val="00741DD2"/>
    <w:rsid w:val="00741FB1"/>
    <w:rsid w:val="0074201F"/>
    <w:rsid w:val="007420E8"/>
    <w:rsid w:val="00742229"/>
    <w:rsid w:val="0074243F"/>
    <w:rsid w:val="0074281A"/>
    <w:rsid w:val="00742E2A"/>
    <w:rsid w:val="00742F26"/>
    <w:rsid w:val="00742FCF"/>
    <w:rsid w:val="007430B5"/>
    <w:rsid w:val="00743107"/>
    <w:rsid w:val="007433E4"/>
    <w:rsid w:val="0074343B"/>
    <w:rsid w:val="007439EA"/>
    <w:rsid w:val="00743B0E"/>
    <w:rsid w:val="00743BDC"/>
    <w:rsid w:val="00743C2E"/>
    <w:rsid w:val="00743C48"/>
    <w:rsid w:val="0074444A"/>
    <w:rsid w:val="00744645"/>
    <w:rsid w:val="00744A8D"/>
    <w:rsid w:val="00745139"/>
    <w:rsid w:val="007452DA"/>
    <w:rsid w:val="00745331"/>
    <w:rsid w:val="0074533E"/>
    <w:rsid w:val="007453EE"/>
    <w:rsid w:val="0074550B"/>
    <w:rsid w:val="007455B6"/>
    <w:rsid w:val="00745893"/>
    <w:rsid w:val="007459BD"/>
    <w:rsid w:val="00745A5C"/>
    <w:rsid w:val="00745E0D"/>
    <w:rsid w:val="00746556"/>
    <w:rsid w:val="007467FE"/>
    <w:rsid w:val="00746875"/>
    <w:rsid w:val="00746FED"/>
    <w:rsid w:val="007474B1"/>
    <w:rsid w:val="007476C4"/>
    <w:rsid w:val="00747B87"/>
    <w:rsid w:val="00750324"/>
    <w:rsid w:val="00750378"/>
    <w:rsid w:val="007503A6"/>
    <w:rsid w:val="00750901"/>
    <w:rsid w:val="007509CE"/>
    <w:rsid w:val="00750EBA"/>
    <w:rsid w:val="00750FC3"/>
    <w:rsid w:val="00751296"/>
    <w:rsid w:val="00751A8F"/>
    <w:rsid w:val="00751CA9"/>
    <w:rsid w:val="00751E19"/>
    <w:rsid w:val="00751FB8"/>
    <w:rsid w:val="00752033"/>
    <w:rsid w:val="0075271E"/>
    <w:rsid w:val="0075293C"/>
    <w:rsid w:val="00752FAA"/>
    <w:rsid w:val="0075311B"/>
    <w:rsid w:val="007537FE"/>
    <w:rsid w:val="007539B1"/>
    <w:rsid w:val="00753CBE"/>
    <w:rsid w:val="007542A3"/>
    <w:rsid w:val="007547FF"/>
    <w:rsid w:val="00754805"/>
    <w:rsid w:val="007548CC"/>
    <w:rsid w:val="00754E36"/>
    <w:rsid w:val="00754E5D"/>
    <w:rsid w:val="00755220"/>
    <w:rsid w:val="00755322"/>
    <w:rsid w:val="007553DA"/>
    <w:rsid w:val="00755534"/>
    <w:rsid w:val="007555DF"/>
    <w:rsid w:val="007555F8"/>
    <w:rsid w:val="00755D92"/>
    <w:rsid w:val="0075604D"/>
    <w:rsid w:val="00756501"/>
    <w:rsid w:val="0075699E"/>
    <w:rsid w:val="00756B6E"/>
    <w:rsid w:val="00756D45"/>
    <w:rsid w:val="007571EA"/>
    <w:rsid w:val="00757386"/>
    <w:rsid w:val="00757793"/>
    <w:rsid w:val="007577A3"/>
    <w:rsid w:val="007577BE"/>
    <w:rsid w:val="0075790B"/>
    <w:rsid w:val="0075790D"/>
    <w:rsid w:val="00757A52"/>
    <w:rsid w:val="00757DF2"/>
    <w:rsid w:val="00757F3A"/>
    <w:rsid w:val="00757F6B"/>
    <w:rsid w:val="007602B3"/>
    <w:rsid w:val="007604FF"/>
    <w:rsid w:val="00760733"/>
    <w:rsid w:val="00760882"/>
    <w:rsid w:val="007608AE"/>
    <w:rsid w:val="00760CC7"/>
    <w:rsid w:val="00760ECE"/>
    <w:rsid w:val="007610B2"/>
    <w:rsid w:val="007612A8"/>
    <w:rsid w:val="0076149A"/>
    <w:rsid w:val="0076152D"/>
    <w:rsid w:val="00761A7C"/>
    <w:rsid w:val="00761BF9"/>
    <w:rsid w:val="00761EBA"/>
    <w:rsid w:val="00761F82"/>
    <w:rsid w:val="00761FAC"/>
    <w:rsid w:val="007622AC"/>
    <w:rsid w:val="00762314"/>
    <w:rsid w:val="00762343"/>
    <w:rsid w:val="007623AF"/>
    <w:rsid w:val="0076242B"/>
    <w:rsid w:val="0076249E"/>
    <w:rsid w:val="007624CE"/>
    <w:rsid w:val="007624E8"/>
    <w:rsid w:val="007625A5"/>
    <w:rsid w:val="00762827"/>
    <w:rsid w:val="00762938"/>
    <w:rsid w:val="00762995"/>
    <w:rsid w:val="007629FE"/>
    <w:rsid w:val="00762B04"/>
    <w:rsid w:val="00762E41"/>
    <w:rsid w:val="00762E48"/>
    <w:rsid w:val="00762F01"/>
    <w:rsid w:val="00762F17"/>
    <w:rsid w:val="0076333C"/>
    <w:rsid w:val="00763925"/>
    <w:rsid w:val="007639E8"/>
    <w:rsid w:val="00763AAF"/>
    <w:rsid w:val="00763BF1"/>
    <w:rsid w:val="00763C10"/>
    <w:rsid w:val="00763F20"/>
    <w:rsid w:val="00763F9F"/>
    <w:rsid w:val="00763FF6"/>
    <w:rsid w:val="0076427F"/>
    <w:rsid w:val="00764286"/>
    <w:rsid w:val="007642B1"/>
    <w:rsid w:val="00764463"/>
    <w:rsid w:val="007645B9"/>
    <w:rsid w:val="007645C7"/>
    <w:rsid w:val="0076469C"/>
    <w:rsid w:val="00764A66"/>
    <w:rsid w:val="00764B26"/>
    <w:rsid w:val="00764B57"/>
    <w:rsid w:val="00764DF4"/>
    <w:rsid w:val="0076520D"/>
    <w:rsid w:val="007655D8"/>
    <w:rsid w:val="00765721"/>
    <w:rsid w:val="00765741"/>
    <w:rsid w:val="007657B1"/>
    <w:rsid w:val="00765B13"/>
    <w:rsid w:val="00765C24"/>
    <w:rsid w:val="00765CA5"/>
    <w:rsid w:val="00765E0C"/>
    <w:rsid w:val="00765EE0"/>
    <w:rsid w:val="007666E6"/>
    <w:rsid w:val="00766768"/>
    <w:rsid w:val="0076679D"/>
    <w:rsid w:val="0076696B"/>
    <w:rsid w:val="00766ADF"/>
    <w:rsid w:val="00766AFE"/>
    <w:rsid w:val="00766B4A"/>
    <w:rsid w:val="00766BAA"/>
    <w:rsid w:val="00766EB9"/>
    <w:rsid w:val="0076708E"/>
    <w:rsid w:val="0076718F"/>
    <w:rsid w:val="0076722A"/>
    <w:rsid w:val="00767242"/>
    <w:rsid w:val="007673B1"/>
    <w:rsid w:val="0076741F"/>
    <w:rsid w:val="0076752E"/>
    <w:rsid w:val="0076793A"/>
    <w:rsid w:val="00767A01"/>
    <w:rsid w:val="00767BF8"/>
    <w:rsid w:val="00767DCD"/>
    <w:rsid w:val="007702E0"/>
    <w:rsid w:val="007707DF"/>
    <w:rsid w:val="0077089E"/>
    <w:rsid w:val="007708B0"/>
    <w:rsid w:val="00770C37"/>
    <w:rsid w:val="00770D2A"/>
    <w:rsid w:val="00771061"/>
    <w:rsid w:val="00771240"/>
    <w:rsid w:val="00771561"/>
    <w:rsid w:val="00771612"/>
    <w:rsid w:val="00771694"/>
    <w:rsid w:val="00771C81"/>
    <w:rsid w:val="00771D92"/>
    <w:rsid w:val="00771D96"/>
    <w:rsid w:val="00771DE9"/>
    <w:rsid w:val="00771E21"/>
    <w:rsid w:val="00771F49"/>
    <w:rsid w:val="007720C7"/>
    <w:rsid w:val="007720D1"/>
    <w:rsid w:val="00772357"/>
    <w:rsid w:val="007723D5"/>
    <w:rsid w:val="007724DF"/>
    <w:rsid w:val="0077274F"/>
    <w:rsid w:val="007727C3"/>
    <w:rsid w:val="007727F0"/>
    <w:rsid w:val="00772AC7"/>
    <w:rsid w:val="00772CB5"/>
    <w:rsid w:val="00772DB7"/>
    <w:rsid w:val="007733A5"/>
    <w:rsid w:val="007734E6"/>
    <w:rsid w:val="00773575"/>
    <w:rsid w:val="0077369A"/>
    <w:rsid w:val="0077385D"/>
    <w:rsid w:val="00773B85"/>
    <w:rsid w:val="00773C5A"/>
    <w:rsid w:val="00773E01"/>
    <w:rsid w:val="0077432C"/>
    <w:rsid w:val="00774492"/>
    <w:rsid w:val="00774B3E"/>
    <w:rsid w:val="00774D0F"/>
    <w:rsid w:val="00774DBB"/>
    <w:rsid w:val="00774E7F"/>
    <w:rsid w:val="00774EE6"/>
    <w:rsid w:val="00774F02"/>
    <w:rsid w:val="00774FBF"/>
    <w:rsid w:val="00774FE2"/>
    <w:rsid w:val="00775050"/>
    <w:rsid w:val="007752E5"/>
    <w:rsid w:val="007753A8"/>
    <w:rsid w:val="0077549E"/>
    <w:rsid w:val="00775AA0"/>
    <w:rsid w:val="00775DA9"/>
    <w:rsid w:val="00775F83"/>
    <w:rsid w:val="00776043"/>
    <w:rsid w:val="0077609E"/>
    <w:rsid w:val="007763D9"/>
    <w:rsid w:val="0077655F"/>
    <w:rsid w:val="00776685"/>
    <w:rsid w:val="00776785"/>
    <w:rsid w:val="0077701B"/>
    <w:rsid w:val="0077714D"/>
    <w:rsid w:val="007771F5"/>
    <w:rsid w:val="00777550"/>
    <w:rsid w:val="00777585"/>
    <w:rsid w:val="0077768E"/>
    <w:rsid w:val="00777836"/>
    <w:rsid w:val="00777975"/>
    <w:rsid w:val="00777987"/>
    <w:rsid w:val="00777A93"/>
    <w:rsid w:val="00777B14"/>
    <w:rsid w:val="00777C1D"/>
    <w:rsid w:val="00777DDE"/>
    <w:rsid w:val="00777E48"/>
    <w:rsid w:val="00777E73"/>
    <w:rsid w:val="0078061E"/>
    <w:rsid w:val="00780B0D"/>
    <w:rsid w:val="00780B1B"/>
    <w:rsid w:val="00780C38"/>
    <w:rsid w:val="00780E02"/>
    <w:rsid w:val="00780F21"/>
    <w:rsid w:val="00781327"/>
    <w:rsid w:val="007813E9"/>
    <w:rsid w:val="00781A4E"/>
    <w:rsid w:val="007823B9"/>
    <w:rsid w:val="007823F7"/>
    <w:rsid w:val="007825D5"/>
    <w:rsid w:val="0078282C"/>
    <w:rsid w:val="00782864"/>
    <w:rsid w:val="00782909"/>
    <w:rsid w:val="00782AFA"/>
    <w:rsid w:val="00782D35"/>
    <w:rsid w:val="00782D37"/>
    <w:rsid w:val="00782E65"/>
    <w:rsid w:val="00782F4A"/>
    <w:rsid w:val="00782FAC"/>
    <w:rsid w:val="007831E6"/>
    <w:rsid w:val="007832E8"/>
    <w:rsid w:val="0078334E"/>
    <w:rsid w:val="007834B4"/>
    <w:rsid w:val="00783543"/>
    <w:rsid w:val="00783874"/>
    <w:rsid w:val="00783876"/>
    <w:rsid w:val="00783895"/>
    <w:rsid w:val="007838B4"/>
    <w:rsid w:val="00783905"/>
    <w:rsid w:val="0078398E"/>
    <w:rsid w:val="00783A99"/>
    <w:rsid w:val="00783ABD"/>
    <w:rsid w:val="00783B0C"/>
    <w:rsid w:val="00783B7E"/>
    <w:rsid w:val="00783CC7"/>
    <w:rsid w:val="00783E6B"/>
    <w:rsid w:val="007841CE"/>
    <w:rsid w:val="00784265"/>
    <w:rsid w:val="0078456D"/>
    <w:rsid w:val="007847DB"/>
    <w:rsid w:val="0078495C"/>
    <w:rsid w:val="00784DF7"/>
    <w:rsid w:val="00784E60"/>
    <w:rsid w:val="00785077"/>
    <w:rsid w:val="0078521D"/>
    <w:rsid w:val="00785617"/>
    <w:rsid w:val="00785A0F"/>
    <w:rsid w:val="007860DF"/>
    <w:rsid w:val="0078645C"/>
    <w:rsid w:val="007866A3"/>
    <w:rsid w:val="00786864"/>
    <w:rsid w:val="00786938"/>
    <w:rsid w:val="00786CF7"/>
    <w:rsid w:val="00786DA7"/>
    <w:rsid w:val="00786DF7"/>
    <w:rsid w:val="007871C4"/>
    <w:rsid w:val="00787232"/>
    <w:rsid w:val="00787265"/>
    <w:rsid w:val="0078743A"/>
    <w:rsid w:val="0078751A"/>
    <w:rsid w:val="00787738"/>
    <w:rsid w:val="00787CD4"/>
    <w:rsid w:val="007900AB"/>
    <w:rsid w:val="0079021E"/>
    <w:rsid w:val="00790237"/>
    <w:rsid w:val="007902D1"/>
    <w:rsid w:val="00790304"/>
    <w:rsid w:val="00790691"/>
    <w:rsid w:val="00790731"/>
    <w:rsid w:val="00790A24"/>
    <w:rsid w:val="00790B20"/>
    <w:rsid w:val="00790B91"/>
    <w:rsid w:val="00790C96"/>
    <w:rsid w:val="00790E39"/>
    <w:rsid w:val="0079118B"/>
    <w:rsid w:val="00791337"/>
    <w:rsid w:val="00791604"/>
    <w:rsid w:val="007916C9"/>
    <w:rsid w:val="0079183D"/>
    <w:rsid w:val="00791A31"/>
    <w:rsid w:val="00791CDD"/>
    <w:rsid w:val="007921E8"/>
    <w:rsid w:val="00792386"/>
    <w:rsid w:val="00792B36"/>
    <w:rsid w:val="00793090"/>
    <w:rsid w:val="007934D4"/>
    <w:rsid w:val="007935FB"/>
    <w:rsid w:val="0079375F"/>
    <w:rsid w:val="00793814"/>
    <w:rsid w:val="00793C81"/>
    <w:rsid w:val="00793E44"/>
    <w:rsid w:val="00793F40"/>
    <w:rsid w:val="00793FA6"/>
    <w:rsid w:val="007941E6"/>
    <w:rsid w:val="00794673"/>
    <w:rsid w:val="00794688"/>
    <w:rsid w:val="007946AC"/>
    <w:rsid w:val="00794805"/>
    <w:rsid w:val="0079485B"/>
    <w:rsid w:val="00794BDE"/>
    <w:rsid w:val="00794F48"/>
    <w:rsid w:val="00794F82"/>
    <w:rsid w:val="0079514C"/>
    <w:rsid w:val="0079518A"/>
    <w:rsid w:val="0079518C"/>
    <w:rsid w:val="00795202"/>
    <w:rsid w:val="007954CF"/>
    <w:rsid w:val="00795BA0"/>
    <w:rsid w:val="00795CC0"/>
    <w:rsid w:val="00795D07"/>
    <w:rsid w:val="00795F88"/>
    <w:rsid w:val="00795FA2"/>
    <w:rsid w:val="007960A2"/>
    <w:rsid w:val="00796477"/>
    <w:rsid w:val="007965E3"/>
    <w:rsid w:val="00796A68"/>
    <w:rsid w:val="00796BB8"/>
    <w:rsid w:val="00796BF1"/>
    <w:rsid w:val="00796C4F"/>
    <w:rsid w:val="00796C50"/>
    <w:rsid w:val="00796D1A"/>
    <w:rsid w:val="00796D22"/>
    <w:rsid w:val="00796D4A"/>
    <w:rsid w:val="00797198"/>
    <w:rsid w:val="007973A7"/>
    <w:rsid w:val="007974C9"/>
    <w:rsid w:val="0079758E"/>
    <w:rsid w:val="007975D9"/>
    <w:rsid w:val="0079795F"/>
    <w:rsid w:val="00797A15"/>
    <w:rsid w:val="00797A23"/>
    <w:rsid w:val="00797ADB"/>
    <w:rsid w:val="007A073B"/>
    <w:rsid w:val="007A07AD"/>
    <w:rsid w:val="007A0948"/>
    <w:rsid w:val="007A0A57"/>
    <w:rsid w:val="007A0B46"/>
    <w:rsid w:val="007A0C9B"/>
    <w:rsid w:val="007A0CDB"/>
    <w:rsid w:val="007A0CDF"/>
    <w:rsid w:val="007A0DB3"/>
    <w:rsid w:val="007A0EDF"/>
    <w:rsid w:val="007A0FEC"/>
    <w:rsid w:val="007A129A"/>
    <w:rsid w:val="007A1385"/>
    <w:rsid w:val="007A144E"/>
    <w:rsid w:val="007A15CB"/>
    <w:rsid w:val="007A1B69"/>
    <w:rsid w:val="007A1D90"/>
    <w:rsid w:val="007A1F7F"/>
    <w:rsid w:val="007A243E"/>
    <w:rsid w:val="007A27E4"/>
    <w:rsid w:val="007A28D2"/>
    <w:rsid w:val="007A2B33"/>
    <w:rsid w:val="007A2EC1"/>
    <w:rsid w:val="007A31C9"/>
    <w:rsid w:val="007A3322"/>
    <w:rsid w:val="007A33C0"/>
    <w:rsid w:val="007A3B40"/>
    <w:rsid w:val="007A3EF8"/>
    <w:rsid w:val="007A41A2"/>
    <w:rsid w:val="007A4300"/>
    <w:rsid w:val="007A46B0"/>
    <w:rsid w:val="007A479B"/>
    <w:rsid w:val="007A4816"/>
    <w:rsid w:val="007A4CBD"/>
    <w:rsid w:val="007A4D99"/>
    <w:rsid w:val="007A52D3"/>
    <w:rsid w:val="007A52F0"/>
    <w:rsid w:val="007A559D"/>
    <w:rsid w:val="007A560B"/>
    <w:rsid w:val="007A5678"/>
    <w:rsid w:val="007A5860"/>
    <w:rsid w:val="007A5BD7"/>
    <w:rsid w:val="007A5CDB"/>
    <w:rsid w:val="007A5D6B"/>
    <w:rsid w:val="007A5D9D"/>
    <w:rsid w:val="007A62CD"/>
    <w:rsid w:val="007A63A2"/>
    <w:rsid w:val="007A66A4"/>
    <w:rsid w:val="007A6760"/>
    <w:rsid w:val="007A6799"/>
    <w:rsid w:val="007A6803"/>
    <w:rsid w:val="007A6F26"/>
    <w:rsid w:val="007A73AD"/>
    <w:rsid w:val="007A74A3"/>
    <w:rsid w:val="007A75A1"/>
    <w:rsid w:val="007A7712"/>
    <w:rsid w:val="007A79F9"/>
    <w:rsid w:val="007B0453"/>
    <w:rsid w:val="007B0556"/>
    <w:rsid w:val="007B0B51"/>
    <w:rsid w:val="007B0BC3"/>
    <w:rsid w:val="007B0E41"/>
    <w:rsid w:val="007B0F60"/>
    <w:rsid w:val="007B1034"/>
    <w:rsid w:val="007B105A"/>
    <w:rsid w:val="007B12C8"/>
    <w:rsid w:val="007B185E"/>
    <w:rsid w:val="007B18D8"/>
    <w:rsid w:val="007B1A30"/>
    <w:rsid w:val="007B1FAE"/>
    <w:rsid w:val="007B23B9"/>
    <w:rsid w:val="007B24DC"/>
    <w:rsid w:val="007B26A1"/>
    <w:rsid w:val="007B26C3"/>
    <w:rsid w:val="007B2736"/>
    <w:rsid w:val="007B2758"/>
    <w:rsid w:val="007B27DC"/>
    <w:rsid w:val="007B2833"/>
    <w:rsid w:val="007B2941"/>
    <w:rsid w:val="007B2CBE"/>
    <w:rsid w:val="007B2E1B"/>
    <w:rsid w:val="007B3270"/>
    <w:rsid w:val="007B3607"/>
    <w:rsid w:val="007B3946"/>
    <w:rsid w:val="007B3BC7"/>
    <w:rsid w:val="007B3D57"/>
    <w:rsid w:val="007B441A"/>
    <w:rsid w:val="007B4692"/>
    <w:rsid w:val="007B46F7"/>
    <w:rsid w:val="007B4B08"/>
    <w:rsid w:val="007B4CA8"/>
    <w:rsid w:val="007B5444"/>
    <w:rsid w:val="007B55B9"/>
    <w:rsid w:val="007B589A"/>
    <w:rsid w:val="007B5AD7"/>
    <w:rsid w:val="007B605A"/>
    <w:rsid w:val="007B6070"/>
    <w:rsid w:val="007B608A"/>
    <w:rsid w:val="007B6304"/>
    <w:rsid w:val="007B6425"/>
    <w:rsid w:val="007B66D4"/>
    <w:rsid w:val="007B6727"/>
    <w:rsid w:val="007B67B8"/>
    <w:rsid w:val="007B67DA"/>
    <w:rsid w:val="007B6C39"/>
    <w:rsid w:val="007B6F6D"/>
    <w:rsid w:val="007B6FD2"/>
    <w:rsid w:val="007B70A2"/>
    <w:rsid w:val="007B71C7"/>
    <w:rsid w:val="007B76BB"/>
    <w:rsid w:val="007B7882"/>
    <w:rsid w:val="007B7960"/>
    <w:rsid w:val="007B7A83"/>
    <w:rsid w:val="007B7CFE"/>
    <w:rsid w:val="007C019A"/>
    <w:rsid w:val="007C077A"/>
    <w:rsid w:val="007C08E8"/>
    <w:rsid w:val="007C0A42"/>
    <w:rsid w:val="007C0D93"/>
    <w:rsid w:val="007C0F7B"/>
    <w:rsid w:val="007C126E"/>
    <w:rsid w:val="007C14A2"/>
    <w:rsid w:val="007C16B7"/>
    <w:rsid w:val="007C1A56"/>
    <w:rsid w:val="007C1BE8"/>
    <w:rsid w:val="007C1D81"/>
    <w:rsid w:val="007C1EBF"/>
    <w:rsid w:val="007C1F0A"/>
    <w:rsid w:val="007C248F"/>
    <w:rsid w:val="007C275E"/>
    <w:rsid w:val="007C2781"/>
    <w:rsid w:val="007C27A4"/>
    <w:rsid w:val="007C2AC6"/>
    <w:rsid w:val="007C2CB6"/>
    <w:rsid w:val="007C35FD"/>
    <w:rsid w:val="007C38E2"/>
    <w:rsid w:val="007C3D24"/>
    <w:rsid w:val="007C3E25"/>
    <w:rsid w:val="007C4134"/>
    <w:rsid w:val="007C4215"/>
    <w:rsid w:val="007C42DF"/>
    <w:rsid w:val="007C461A"/>
    <w:rsid w:val="007C4AF6"/>
    <w:rsid w:val="007C4D74"/>
    <w:rsid w:val="007C50F1"/>
    <w:rsid w:val="007C5414"/>
    <w:rsid w:val="007C544F"/>
    <w:rsid w:val="007C5483"/>
    <w:rsid w:val="007C559D"/>
    <w:rsid w:val="007C5787"/>
    <w:rsid w:val="007C5794"/>
    <w:rsid w:val="007C598B"/>
    <w:rsid w:val="007C5CDE"/>
    <w:rsid w:val="007C655F"/>
    <w:rsid w:val="007C69C7"/>
    <w:rsid w:val="007C6A06"/>
    <w:rsid w:val="007C727D"/>
    <w:rsid w:val="007C73D6"/>
    <w:rsid w:val="007C7660"/>
    <w:rsid w:val="007C7AA5"/>
    <w:rsid w:val="007C7E47"/>
    <w:rsid w:val="007D0122"/>
    <w:rsid w:val="007D01AA"/>
    <w:rsid w:val="007D045E"/>
    <w:rsid w:val="007D0723"/>
    <w:rsid w:val="007D077F"/>
    <w:rsid w:val="007D0892"/>
    <w:rsid w:val="007D08C6"/>
    <w:rsid w:val="007D08D5"/>
    <w:rsid w:val="007D0B63"/>
    <w:rsid w:val="007D0E0B"/>
    <w:rsid w:val="007D0E1B"/>
    <w:rsid w:val="007D0E33"/>
    <w:rsid w:val="007D0E45"/>
    <w:rsid w:val="007D0FC5"/>
    <w:rsid w:val="007D1473"/>
    <w:rsid w:val="007D14F7"/>
    <w:rsid w:val="007D15B6"/>
    <w:rsid w:val="007D1931"/>
    <w:rsid w:val="007D1BD6"/>
    <w:rsid w:val="007D2287"/>
    <w:rsid w:val="007D22A1"/>
    <w:rsid w:val="007D2353"/>
    <w:rsid w:val="007D29EB"/>
    <w:rsid w:val="007D2BAF"/>
    <w:rsid w:val="007D2F12"/>
    <w:rsid w:val="007D30DE"/>
    <w:rsid w:val="007D33E5"/>
    <w:rsid w:val="007D34D1"/>
    <w:rsid w:val="007D350A"/>
    <w:rsid w:val="007D3736"/>
    <w:rsid w:val="007D37A9"/>
    <w:rsid w:val="007D37B7"/>
    <w:rsid w:val="007D392C"/>
    <w:rsid w:val="007D3963"/>
    <w:rsid w:val="007D3B00"/>
    <w:rsid w:val="007D432E"/>
    <w:rsid w:val="007D4360"/>
    <w:rsid w:val="007D43B8"/>
    <w:rsid w:val="007D48A4"/>
    <w:rsid w:val="007D48F7"/>
    <w:rsid w:val="007D4915"/>
    <w:rsid w:val="007D4AAB"/>
    <w:rsid w:val="007D4BF9"/>
    <w:rsid w:val="007D4CA2"/>
    <w:rsid w:val="007D4CF4"/>
    <w:rsid w:val="007D56DE"/>
    <w:rsid w:val="007D5866"/>
    <w:rsid w:val="007D5879"/>
    <w:rsid w:val="007D5C73"/>
    <w:rsid w:val="007D5F74"/>
    <w:rsid w:val="007D5FC0"/>
    <w:rsid w:val="007D6086"/>
    <w:rsid w:val="007D60B3"/>
    <w:rsid w:val="007D614E"/>
    <w:rsid w:val="007D6578"/>
    <w:rsid w:val="007D69C9"/>
    <w:rsid w:val="007D6A34"/>
    <w:rsid w:val="007D6A68"/>
    <w:rsid w:val="007D6B49"/>
    <w:rsid w:val="007D6D20"/>
    <w:rsid w:val="007D7093"/>
    <w:rsid w:val="007D7137"/>
    <w:rsid w:val="007D716A"/>
    <w:rsid w:val="007D76EF"/>
    <w:rsid w:val="007D792A"/>
    <w:rsid w:val="007D7A5F"/>
    <w:rsid w:val="007D7C8F"/>
    <w:rsid w:val="007D7EA5"/>
    <w:rsid w:val="007E00F2"/>
    <w:rsid w:val="007E06F0"/>
    <w:rsid w:val="007E0A8C"/>
    <w:rsid w:val="007E0BCC"/>
    <w:rsid w:val="007E0C08"/>
    <w:rsid w:val="007E104D"/>
    <w:rsid w:val="007E1144"/>
    <w:rsid w:val="007E14B9"/>
    <w:rsid w:val="007E18BD"/>
    <w:rsid w:val="007E193B"/>
    <w:rsid w:val="007E1A11"/>
    <w:rsid w:val="007E1AA2"/>
    <w:rsid w:val="007E21E4"/>
    <w:rsid w:val="007E23E4"/>
    <w:rsid w:val="007E24C8"/>
    <w:rsid w:val="007E2539"/>
    <w:rsid w:val="007E25C7"/>
    <w:rsid w:val="007E2757"/>
    <w:rsid w:val="007E277B"/>
    <w:rsid w:val="007E29E8"/>
    <w:rsid w:val="007E2CB6"/>
    <w:rsid w:val="007E3BF6"/>
    <w:rsid w:val="007E41A3"/>
    <w:rsid w:val="007E45F5"/>
    <w:rsid w:val="007E4974"/>
    <w:rsid w:val="007E4D1B"/>
    <w:rsid w:val="007E4E6C"/>
    <w:rsid w:val="007E4F40"/>
    <w:rsid w:val="007E5047"/>
    <w:rsid w:val="007E5108"/>
    <w:rsid w:val="007E51DB"/>
    <w:rsid w:val="007E52CD"/>
    <w:rsid w:val="007E53CF"/>
    <w:rsid w:val="007E578C"/>
    <w:rsid w:val="007E5A32"/>
    <w:rsid w:val="007E5C5B"/>
    <w:rsid w:val="007E5C74"/>
    <w:rsid w:val="007E5D8B"/>
    <w:rsid w:val="007E615B"/>
    <w:rsid w:val="007E67C9"/>
    <w:rsid w:val="007E67F2"/>
    <w:rsid w:val="007E6806"/>
    <w:rsid w:val="007E6927"/>
    <w:rsid w:val="007E6F05"/>
    <w:rsid w:val="007E6F57"/>
    <w:rsid w:val="007E7017"/>
    <w:rsid w:val="007E70D9"/>
    <w:rsid w:val="007E72E7"/>
    <w:rsid w:val="007E733C"/>
    <w:rsid w:val="007E75B4"/>
    <w:rsid w:val="007E7903"/>
    <w:rsid w:val="007E792F"/>
    <w:rsid w:val="007E7E11"/>
    <w:rsid w:val="007E7E2B"/>
    <w:rsid w:val="007F0169"/>
    <w:rsid w:val="007F0492"/>
    <w:rsid w:val="007F04A2"/>
    <w:rsid w:val="007F08B9"/>
    <w:rsid w:val="007F09D0"/>
    <w:rsid w:val="007F0A45"/>
    <w:rsid w:val="007F0AAD"/>
    <w:rsid w:val="007F0BBF"/>
    <w:rsid w:val="007F0C5C"/>
    <w:rsid w:val="007F0D33"/>
    <w:rsid w:val="007F0D39"/>
    <w:rsid w:val="007F1347"/>
    <w:rsid w:val="007F1626"/>
    <w:rsid w:val="007F17AC"/>
    <w:rsid w:val="007F18AA"/>
    <w:rsid w:val="007F19B5"/>
    <w:rsid w:val="007F1A48"/>
    <w:rsid w:val="007F1E77"/>
    <w:rsid w:val="007F1F17"/>
    <w:rsid w:val="007F2058"/>
    <w:rsid w:val="007F2061"/>
    <w:rsid w:val="007F25BC"/>
    <w:rsid w:val="007F2A24"/>
    <w:rsid w:val="007F2AC9"/>
    <w:rsid w:val="007F2DA3"/>
    <w:rsid w:val="007F316E"/>
    <w:rsid w:val="007F381C"/>
    <w:rsid w:val="007F39A4"/>
    <w:rsid w:val="007F3EB0"/>
    <w:rsid w:val="007F3F69"/>
    <w:rsid w:val="007F418B"/>
    <w:rsid w:val="007F418E"/>
    <w:rsid w:val="007F42DF"/>
    <w:rsid w:val="007F44DB"/>
    <w:rsid w:val="007F459C"/>
    <w:rsid w:val="007F4654"/>
    <w:rsid w:val="007F4662"/>
    <w:rsid w:val="007F4679"/>
    <w:rsid w:val="007F47AC"/>
    <w:rsid w:val="007F4C2A"/>
    <w:rsid w:val="007F4CAA"/>
    <w:rsid w:val="007F4DE5"/>
    <w:rsid w:val="007F4F0E"/>
    <w:rsid w:val="007F53CA"/>
    <w:rsid w:val="007F53E6"/>
    <w:rsid w:val="007F5424"/>
    <w:rsid w:val="007F54C9"/>
    <w:rsid w:val="007F5501"/>
    <w:rsid w:val="007F5527"/>
    <w:rsid w:val="007F5842"/>
    <w:rsid w:val="007F5A11"/>
    <w:rsid w:val="007F5C29"/>
    <w:rsid w:val="007F5C58"/>
    <w:rsid w:val="007F5D6B"/>
    <w:rsid w:val="007F617A"/>
    <w:rsid w:val="007F640A"/>
    <w:rsid w:val="007F6A77"/>
    <w:rsid w:val="007F6AAB"/>
    <w:rsid w:val="007F6B61"/>
    <w:rsid w:val="007F6C8E"/>
    <w:rsid w:val="007F6E8E"/>
    <w:rsid w:val="007F72AE"/>
    <w:rsid w:val="007F7335"/>
    <w:rsid w:val="007F73CC"/>
    <w:rsid w:val="007F7764"/>
    <w:rsid w:val="007F7834"/>
    <w:rsid w:val="007F7842"/>
    <w:rsid w:val="007F7A69"/>
    <w:rsid w:val="007F7C21"/>
    <w:rsid w:val="007F7E85"/>
    <w:rsid w:val="007F7F93"/>
    <w:rsid w:val="00800264"/>
    <w:rsid w:val="008003AA"/>
    <w:rsid w:val="00800544"/>
    <w:rsid w:val="00800814"/>
    <w:rsid w:val="00800831"/>
    <w:rsid w:val="00800AE4"/>
    <w:rsid w:val="00800BC3"/>
    <w:rsid w:val="00801509"/>
    <w:rsid w:val="0080196C"/>
    <w:rsid w:val="00801C0B"/>
    <w:rsid w:val="00801C2E"/>
    <w:rsid w:val="008021DE"/>
    <w:rsid w:val="00802343"/>
    <w:rsid w:val="0080261E"/>
    <w:rsid w:val="008026D4"/>
    <w:rsid w:val="00802916"/>
    <w:rsid w:val="008029E9"/>
    <w:rsid w:val="00802BE1"/>
    <w:rsid w:val="00802C61"/>
    <w:rsid w:val="00802E2F"/>
    <w:rsid w:val="00802ECE"/>
    <w:rsid w:val="008030E8"/>
    <w:rsid w:val="00803123"/>
    <w:rsid w:val="00803560"/>
    <w:rsid w:val="00803596"/>
    <w:rsid w:val="00803691"/>
    <w:rsid w:val="00803851"/>
    <w:rsid w:val="00803855"/>
    <w:rsid w:val="00803A3D"/>
    <w:rsid w:val="00803C13"/>
    <w:rsid w:val="008040D2"/>
    <w:rsid w:val="0080422E"/>
    <w:rsid w:val="0080429F"/>
    <w:rsid w:val="00804571"/>
    <w:rsid w:val="00804A14"/>
    <w:rsid w:val="00804B7B"/>
    <w:rsid w:val="00804BE3"/>
    <w:rsid w:val="00804C97"/>
    <w:rsid w:val="00804D45"/>
    <w:rsid w:val="00805030"/>
    <w:rsid w:val="00805051"/>
    <w:rsid w:val="0080506B"/>
    <w:rsid w:val="00805171"/>
    <w:rsid w:val="00805256"/>
    <w:rsid w:val="00805399"/>
    <w:rsid w:val="00805568"/>
    <w:rsid w:val="00805896"/>
    <w:rsid w:val="0080593E"/>
    <w:rsid w:val="008059C7"/>
    <w:rsid w:val="00805C8E"/>
    <w:rsid w:val="00805E51"/>
    <w:rsid w:val="00805E7F"/>
    <w:rsid w:val="00805FEF"/>
    <w:rsid w:val="008064D7"/>
    <w:rsid w:val="00806E10"/>
    <w:rsid w:val="00806F1F"/>
    <w:rsid w:val="00807257"/>
    <w:rsid w:val="008072CE"/>
    <w:rsid w:val="008072D1"/>
    <w:rsid w:val="00807349"/>
    <w:rsid w:val="00807614"/>
    <w:rsid w:val="008076DA"/>
    <w:rsid w:val="00807B61"/>
    <w:rsid w:val="00807C33"/>
    <w:rsid w:val="00807E9E"/>
    <w:rsid w:val="00807FF9"/>
    <w:rsid w:val="008100BC"/>
    <w:rsid w:val="008101CC"/>
    <w:rsid w:val="008102AB"/>
    <w:rsid w:val="0081042F"/>
    <w:rsid w:val="008104B0"/>
    <w:rsid w:val="0081055C"/>
    <w:rsid w:val="0081056D"/>
    <w:rsid w:val="0081066C"/>
    <w:rsid w:val="00810765"/>
    <w:rsid w:val="008107DE"/>
    <w:rsid w:val="008107E2"/>
    <w:rsid w:val="00810996"/>
    <w:rsid w:val="00810A49"/>
    <w:rsid w:val="00810A5F"/>
    <w:rsid w:val="00810D56"/>
    <w:rsid w:val="00810EC2"/>
    <w:rsid w:val="008110CB"/>
    <w:rsid w:val="00811234"/>
    <w:rsid w:val="0081135E"/>
    <w:rsid w:val="008113D4"/>
    <w:rsid w:val="008113EF"/>
    <w:rsid w:val="0081156C"/>
    <w:rsid w:val="00811671"/>
    <w:rsid w:val="008117A4"/>
    <w:rsid w:val="00811A55"/>
    <w:rsid w:val="00811A59"/>
    <w:rsid w:val="00811E4B"/>
    <w:rsid w:val="008120A0"/>
    <w:rsid w:val="00812163"/>
    <w:rsid w:val="00812164"/>
    <w:rsid w:val="00812287"/>
    <w:rsid w:val="008126B5"/>
    <w:rsid w:val="008129FB"/>
    <w:rsid w:val="00812E62"/>
    <w:rsid w:val="00812FEB"/>
    <w:rsid w:val="00813087"/>
    <w:rsid w:val="0081313F"/>
    <w:rsid w:val="008133FA"/>
    <w:rsid w:val="00813542"/>
    <w:rsid w:val="0081369D"/>
    <w:rsid w:val="0081401F"/>
    <w:rsid w:val="0081427C"/>
    <w:rsid w:val="0081441D"/>
    <w:rsid w:val="0081460D"/>
    <w:rsid w:val="008149AE"/>
    <w:rsid w:val="0081540A"/>
    <w:rsid w:val="0081550D"/>
    <w:rsid w:val="008156BA"/>
    <w:rsid w:val="00815BDA"/>
    <w:rsid w:val="00815D06"/>
    <w:rsid w:val="00815F3E"/>
    <w:rsid w:val="008161B2"/>
    <w:rsid w:val="00816532"/>
    <w:rsid w:val="00816592"/>
    <w:rsid w:val="0081666E"/>
    <w:rsid w:val="008168B9"/>
    <w:rsid w:val="00816910"/>
    <w:rsid w:val="00816B2A"/>
    <w:rsid w:val="00816EA7"/>
    <w:rsid w:val="00816EE3"/>
    <w:rsid w:val="0081715F"/>
    <w:rsid w:val="0081722C"/>
    <w:rsid w:val="0081728C"/>
    <w:rsid w:val="00817776"/>
    <w:rsid w:val="00817EA5"/>
    <w:rsid w:val="00820187"/>
    <w:rsid w:val="008204BE"/>
    <w:rsid w:val="0082060A"/>
    <w:rsid w:val="00820712"/>
    <w:rsid w:val="00820AA7"/>
    <w:rsid w:val="00820D8A"/>
    <w:rsid w:val="00820F80"/>
    <w:rsid w:val="00821013"/>
    <w:rsid w:val="00821154"/>
    <w:rsid w:val="008212F9"/>
    <w:rsid w:val="00821353"/>
    <w:rsid w:val="00821E12"/>
    <w:rsid w:val="00821E85"/>
    <w:rsid w:val="00821F8B"/>
    <w:rsid w:val="008221F1"/>
    <w:rsid w:val="008221FC"/>
    <w:rsid w:val="00822298"/>
    <w:rsid w:val="00822424"/>
    <w:rsid w:val="008225F1"/>
    <w:rsid w:val="0082266C"/>
    <w:rsid w:val="00822753"/>
    <w:rsid w:val="00822A20"/>
    <w:rsid w:val="00822DC7"/>
    <w:rsid w:val="00822E93"/>
    <w:rsid w:val="00822F0C"/>
    <w:rsid w:val="00823035"/>
    <w:rsid w:val="00823137"/>
    <w:rsid w:val="008234DF"/>
    <w:rsid w:val="00823525"/>
    <w:rsid w:val="0082362A"/>
    <w:rsid w:val="0082370C"/>
    <w:rsid w:val="008238D2"/>
    <w:rsid w:val="00823A1C"/>
    <w:rsid w:val="00823ACA"/>
    <w:rsid w:val="00823B97"/>
    <w:rsid w:val="0082403C"/>
    <w:rsid w:val="00824044"/>
    <w:rsid w:val="00824245"/>
    <w:rsid w:val="008242A1"/>
    <w:rsid w:val="0082463A"/>
    <w:rsid w:val="00824780"/>
    <w:rsid w:val="00824A63"/>
    <w:rsid w:val="00824AF6"/>
    <w:rsid w:val="00824B04"/>
    <w:rsid w:val="00824BB2"/>
    <w:rsid w:val="00824E8E"/>
    <w:rsid w:val="00824EAD"/>
    <w:rsid w:val="00824F01"/>
    <w:rsid w:val="00825121"/>
    <w:rsid w:val="0082513C"/>
    <w:rsid w:val="0082549A"/>
    <w:rsid w:val="00825873"/>
    <w:rsid w:val="0082590F"/>
    <w:rsid w:val="00825AD3"/>
    <w:rsid w:val="00825CE1"/>
    <w:rsid w:val="00825D88"/>
    <w:rsid w:val="00825E0A"/>
    <w:rsid w:val="00825E42"/>
    <w:rsid w:val="008260A9"/>
    <w:rsid w:val="0082639D"/>
    <w:rsid w:val="00826700"/>
    <w:rsid w:val="008267D8"/>
    <w:rsid w:val="00826824"/>
    <w:rsid w:val="008268DE"/>
    <w:rsid w:val="008269FF"/>
    <w:rsid w:val="00826C78"/>
    <w:rsid w:val="00826DAF"/>
    <w:rsid w:val="008273FA"/>
    <w:rsid w:val="00827420"/>
    <w:rsid w:val="0082776B"/>
    <w:rsid w:val="0082784C"/>
    <w:rsid w:val="00827A3D"/>
    <w:rsid w:val="00827BF5"/>
    <w:rsid w:val="008301AC"/>
    <w:rsid w:val="00830340"/>
    <w:rsid w:val="00830366"/>
    <w:rsid w:val="00830415"/>
    <w:rsid w:val="00830651"/>
    <w:rsid w:val="008306F8"/>
    <w:rsid w:val="00830822"/>
    <w:rsid w:val="008309CD"/>
    <w:rsid w:val="00830D57"/>
    <w:rsid w:val="008314CA"/>
    <w:rsid w:val="00831598"/>
    <w:rsid w:val="0083172F"/>
    <w:rsid w:val="00831AE4"/>
    <w:rsid w:val="00831B6D"/>
    <w:rsid w:val="00831C3F"/>
    <w:rsid w:val="00831DAA"/>
    <w:rsid w:val="008320A9"/>
    <w:rsid w:val="00832136"/>
    <w:rsid w:val="00832350"/>
    <w:rsid w:val="008324EC"/>
    <w:rsid w:val="008326B2"/>
    <w:rsid w:val="00832AF0"/>
    <w:rsid w:val="00832E82"/>
    <w:rsid w:val="0083381D"/>
    <w:rsid w:val="00834174"/>
    <w:rsid w:val="00834286"/>
    <w:rsid w:val="008343B7"/>
    <w:rsid w:val="008343E7"/>
    <w:rsid w:val="008348F3"/>
    <w:rsid w:val="00834A5D"/>
    <w:rsid w:val="00834DCF"/>
    <w:rsid w:val="0083504F"/>
    <w:rsid w:val="008350C7"/>
    <w:rsid w:val="00835604"/>
    <w:rsid w:val="00835781"/>
    <w:rsid w:val="00835816"/>
    <w:rsid w:val="00835D28"/>
    <w:rsid w:val="00836286"/>
    <w:rsid w:val="0083677B"/>
    <w:rsid w:val="0083679B"/>
    <w:rsid w:val="0083689A"/>
    <w:rsid w:val="00836B21"/>
    <w:rsid w:val="00836B71"/>
    <w:rsid w:val="00836E74"/>
    <w:rsid w:val="00837195"/>
    <w:rsid w:val="008372BF"/>
    <w:rsid w:val="0083772E"/>
    <w:rsid w:val="00837905"/>
    <w:rsid w:val="00837D5A"/>
    <w:rsid w:val="00837E8D"/>
    <w:rsid w:val="00840001"/>
    <w:rsid w:val="008402A7"/>
    <w:rsid w:val="00840359"/>
    <w:rsid w:val="0084052D"/>
    <w:rsid w:val="00840650"/>
    <w:rsid w:val="008407CC"/>
    <w:rsid w:val="00840891"/>
    <w:rsid w:val="00840B97"/>
    <w:rsid w:val="00840FC2"/>
    <w:rsid w:val="0084129D"/>
    <w:rsid w:val="008417C2"/>
    <w:rsid w:val="00841BF9"/>
    <w:rsid w:val="00841E17"/>
    <w:rsid w:val="00841E86"/>
    <w:rsid w:val="00841EA1"/>
    <w:rsid w:val="00841FCA"/>
    <w:rsid w:val="00842161"/>
    <w:rsid w:val="00842243"/>
    <w:rsid w:val="00842383"/>
    <w:rsid w:val="00842450"/>
    <w:rsid w:val="008425E7"/>
    <w:rsid w:val="008429F7"/>
    <w:rsid w:val="00842A24"/>
    <w:rsid w:val="00842B3A"/>
    <w:rsid w:val="00842BD6"/>
    <w:rsid w:val="00842C87"/>
    <w:rsid w:val="00842F55"/>
    <w:rsid w:val="00842FC0"/>
    <w:rsid w:val="00843139"/>
    <w:rsid w:val="008431E8"/>
    <w:rsid w:val="00843590"/>
    <w:rsid w:val="008436A1"/>
    <w:rsid w:val="008439A2"/>
    <w:rsid w:val="00843D0D"/>
    <w:rsid w:val="00843DB6"/>
    <w:rsid w:val="00843DDF"/>
    <w:rsid w:val="00843FB7"/>
    <w:rsid w:val="008440FB"/>
    <w:rsid w:val="00844264"/>
    <w:rsid w:val="008444C6"/>
    <w:rsid w:val="00844813"/>
    <w:rsid w:val="00844948"/>
    <w:rsid w:val="00844E58"/>
    <w:rsid w:val="00844FD5"/>
    <w:rsid w:val="00845129"/>
    <w:rsid w:val="0084590C"/>
    <w:rsid w:val="00845C32"/>
    <w:rsid w:val="00845D33"/>
    <w:rsid w:val="0084601F"/>
    <w:rsid w:val="008465B6"/>
    <w:rsid w:val="008469C9"/>
    <w:rsid w:val="00846DC3"/>
    <w:rsid w:val="00846FE7"/>
    <w:rsid w:val="00847461"/>
    <w:rsid w:val="00847483"/>
    <w:rsid w:val="00847613"/>
    <w:rsid w:val="008478F0"/>
    <w:rsid w:val="00847A8A"/>
    <w:rsid w:val="00847AA1"/>
    <w:rsid w:val="00847C30"/>
    <w:rsid w:val="00847E20"/>
    <w:rsid w:val="00847E23"/>
    <w:rsid w:val="00847FD4"/>
    <w:rsid w:val="0085019C"/>
    <w:rsid w:val="00850654"/>
    <w:rsid w:val="00850A25"/>
    <w:rsid w:val="00850D65"/>
    <w:rsid w:val="00850EA2"/>
    <w:rsid w:val="0085140A"/>
    <w:rsid w:val="008515E5"/>
    <w:rsid w:val="008517AA"/>
    <w:rsid w:val="008518EA"/>
    <w:rsid w:val="00851A82"/>
    <w:rsid w:val="00851B15"/>
    <w:rsid w:val="00851C07"/>
    <w:rsid w:val="00851E2B"/>
    <w:rsid w:val="0085215E"/>
    <w:rsid w:val="0085216A"/>
    <w:rsid w:val="008521E5"/>
    <w:rsid w:val="00852448"/>
    <w:rsid w:val="0085262A"/>
    <w:rsid w:val="00852ACF"/>
    <w:rsid w:val="008531D8"/>
    <w:rsid w:val="0085351F"/>
    <w:rsid w:val="00853AB9"/>
    <w:rsid w:val="00853B53"/>
    <w:rsid w:val="00853BCA"/>
    <w:rsid w:val="00853BDD"/>
    <w:rsid w:val="00853D02"/>
    <w:rsid w:val="00853E39"/>
    <w:rsid w:val="0085411B"/>
    <w:rsid w:val="0085440D"/>
    <w:rsid w:val="00854457"/>
    <w:rsid w:val="0085452A"/>
    <w:rsid w:val="008546A4"/>
    <w:rsid w:val="00854B71"/>
    <w:rsid w:val="00854C79"/>
    <w:rsid w:val="008551ED"/>
    <w:rsid w:val="008554F5"/>
    <w:rsid w:val="00855896"/>
    <w:rsid w:val="00855BBB"/>
    <w:rsid w:val="00855C49"/>
    <w:rsid w:val="00855CDD"/>
    <w:rsid w:val="00855F27"/>
    <w:rsid w:val="00855F82"/>
    <w:rsid w:val="00855FCD"/>
    <w:rsid w:val="00856119"/>
    <w:rsid w:val="0085615C"/>
    <w:rsid w:val="00856301"/>
    <w:rsid w:val="008564B2"/>
    <w:rsid w:val="008565B8"/>
    <w:rsid w:val="00856CE7"/>
    <w:rsid w:val="00857167"/>
    <w:rsid w:val="00857185"/>
    <w:rsid w:val="0085747F"/>
    <w:rsid w:val="0085763E"/>
    <w:rsid w:val="00857AA3"/>
    <w:rsid w:val="00857C37"/>
    <w:rsid w:val="00857CCE"/>
    <w:rsid w:val="00860110"/>
    <w:rsid w:val="008601BF"/>
    <w:rsid w:val="00860489"/>
    <w:rsid w:val="008604E5"/>
    <w:rsid w:val="008608BF"/>
    <w:rsid w:val="008609E0"/>
    <w:rsid w:val="00860A70"/>
    <w:rsid w:val="00860C22"/>
    <w:rsid w:val="00860DCC"/>
    <w:rsid w:val="00860ECA"/>
    <w:rsid w:val="0086103D"/>
    <w:rsid w:val="0086110E"/>
    <w:rsid w:val="008614BA"/>
    <w:rsid w:val="00861543"/>
    <w:rsid w:val="0086174C"/>
    <w:rsid w:val="00861AE4"/>
    <w:rsid w:val="00861C32"/>
    <w:rsid w:val="00861E37"/>
    <w:rsid w:val="00861EE3"/>
    <w:rsid w:val="00861F6F"/>
    <w:rsid w:val="00862279"/>
    <w:rsid w:val="008622EF"/>
    <w:rsid w:val="00862468"/>
    <w:rsid w:val="008624CE"/>
    <w:rsid w:val="0086277F"/>
    <w:rsid w:val="00862780"/>
    <w:rsid w:val="00862BBD"/>
    <w:rsid w:val="0086374C"/>
    <w:rsid w:val="00863840"/>
    <w:rsid w:val="0086389A"/>
    <w:rsid w:val="0086392C"/>
    <w:rsid w:val="00863AA8"/>
    <w:rsid w:val="00863DF2"/>
    <w:rsid w:val="00863DFC"/>
    <w:rsid w:val="00863EA5"/>
    <w:rsid w:val="00863F4D"/>
    <w:rsid w:val="00863F54"/>
    <w:rsid w:val="00863F8E"/>
    <w:rsid w:val="008641FA"/>
    <w:rsid w:val="00864255"/>
    <w:rsid w:val="00864348"/>
    <w:rsid w:val="008646B6"/>
    <w:rsid w:val="008647E3"/>
    <w:rsid w:val="008651C9"/>
    <w:rsid w:val="0086524D"/>
    <w:rsid w:val="00865964"/>
    <w:rsid w:val="008662E3"/>
    <w:rsid w:val="00866300"/>
    <w:rsid w:val="00866346"/>
    <w:rsid w:val="008667E7"/>
    <w:rsid w:val="00866873"/>
    <w:rsid w:val="008668E1"/>
    <w:rsid w:val="00866AAC"/>
    <w:rsid w:val="00866CB0"/>
    <w:rsid w:val="00866D69"/>
    <w:rsid w:val="00867128"/>
    <w:rsid w:val="00867336"/>
    <w:rsid w:val="0086754B"/>
    <w:rsid w:val="0086786C"/>
    <w:rsid w:val="00867D2D"/>
    <w:rsid w:val="00867FBF"/>
    <w:rsid w:val="00870657"/>
    <w:rsid w:val="0087098B"/>
    <w:rsid w:val="00870A32"/>
    <w:rsid w:val="00870B82"/>
    <w:rsid w:val="00870CF1"/>
    <w:rsid w:val="008710AD"/>
    <w:rsid w:val="00871205"/>
    <w:rsid w:val="00871258"/>
    <w:rsid w:val="008712B3"/>
    <w:rsid w:val="0087145A"/>
    <w:rsid w:val="008714A2"/>
    <w:rsid w:val="00871DC3"/>
    <w:rsid w:val="00871DE1"/>
    <w:rsid w:val="00871E9E"/>
    <w:rsid w:val="0087219E"/>
    <w:rsid w:val="00872232"/>
    <w:rsid w:val="0087224C"/>
    <w:rsid w:val="00872337"/>
    <w:rsid w:val="008723C7"/>
    <w:rsid w:val="00872649"/>
    <w:rsid w:val="00872653"/>
    <w:rsid w:val="0087297C"/>
    <w:rsid w:val="00872A11"/>
    <w:rsid w:val="00873485"/>
    <w:rsid w:val="00873528"/>
    <w:rsid w:val="00873798"/>
    <w:rsid w:val="008738F3"/>
    <w:rsid w:val="00873E9C"/>
    <w:rsid w:val="008740B0"/>
    <w:rsid w:val="00874215"/>
    <w:rsid w:val="0087423C"/>
    <w:rsid w:val="00874274"/>
    <w:rsid w:val="0087440A"/>
    <w:rsid w:val="0087452B"/>
    <w:rsid w:val="00874597"/>
    <w:rsid w:val="0087469A"/>
    <w:rsid w:val="008747E8"/>
    <w:rsid w:val="00874A34"/>
    <w:rsid w:val="00874B95"/>
    <w:rsid w:val="00874BA6"/>
    <w:rsid w:val="00874D0D"/>
    <w:rsid w:val="00874DE6"/>
    <w:rsid w:val="00874E1E"/>
    <w:rsid w:val="00874F6F"/>
    <w:rsid w:val="00875054"/>
    <w:rsid w:val="0087535A"/>
    <w:rsid w:val="008753E5"/>
    <w:rsid w:val="00875450"/>
    <w:rsid w:val="0087578E"/>
    <w:rsid w:val="00875CCB"/>
    <w:rsid w:val="00875F27"/>
    <w:rsid w:val="00875F4A"/>
    <w:rsid w:val="00876260"/>
    <w:rsid w:val="0087629A"/>
    <w:rsid w:val="0087637A"/>
    <w:rsid w:val="00876468"/>
    <w:rsid w:val="00876537"/>
    <w:rsid w:val="00876715"/>
    <w:rsid w:val="00876938"/>
    <w:rsid w:val="00876A8F"/>
    <w:rsid w:val="00876D55"/>
    <w:rsid w:val="008772E7"/>
    <w:rsid w:val="008777D0"/>
    <w:rsid w:val="00877A0D"/>
    <w:rsid w:val="00877A4C"/>
    <w:rsid w:val="00877C04"/>
    <w:rsid w:val="00877E7B"/>
    <w:rsid w:val="008800DE"/>
    <w:rsid w:val="008801CD"/>
    <w:rsid w:val="0088056F"/>
    <w:rsid w:val="008805D8"/>
    <w:rsid w:val="0088067E"/>
    <w:rsid w:val="008807B3"/>
    <w:rsid w:val="008809F1"/>
    <w:rsid w:val="00880AF3"/>
    <w:rsid w:val="00880F1B"/>
    <w:rsid w:val="00880F5D"/>
    <w:rsid w:val="0088116E"/>
    <w:rsid w:val="00881580"/>
    <w:rsid w:val="008815D3"/>
    <w:rsid w:val="008815E9"/>
    <w:rsid w:val="0088163A"/>
    <w:rsid w:val="00881BD2"/>
    <w:rsid w:val="00881C4F"/>
    <w:rsid w:val="00881E29"/>
    <w:rsid w:val="00882201"/>
    <w:rsid w:val="00882286"/>
    <w:rsid w:val="00882486"/>
    <w:rsid w:val="0088257A"/>
    <w:rsid w:val="008825F9"/>
    <w:rsid w:val="00882609"/>
    <w:rsid w:val="008828A5"/>
    <w:rsid w:val="0088299B"/>
    <w:rsid w:val="00882AE3"/>
    <w:rsid w:val="00882C22"/>
    <w:rsid w:val="00882C64"/>
    <w:rsid w:val="00882F6E"/>
    <w:rsid w:val="00883339"/>
    <w:rsid w:val="00883388"/>
    <w:rsid w:val="008833BE"/>
    <w:rsid w:val="00883B38"/>
    <w:rsid w:val="00883D9A"/>
    <w:rsid w:val="00883ED0"/>
    <w:rsid w:val="008840FD"/>
    <w:rsid w:val="008841A9"/>
    <w:rsid w:val="0088422E"/>
    <w:rsid w:val="008847EE"/>
    <w:rsid w:val="008849BA"/>
    <w:rsid w:val="00884C33"/>
    <w:rsid w:val="00884C36"/>
    <w:rsid w:val="00884F64"/>
    <w:rsid w:val="0088531A"/>
    <w:rsid w:val="00885A01"/>
    <w:rsid w:val="00885ABE"/>
    <w:rsid w:val="00885B98"/>
    <w:rsid w:val="00885CD2"/>
    <w:rsid w:val="00885D61"/>
    <w:rsid w:val="00885DF1"/>
    <w:rsid w:val="00885EC2"/>
    <w:rsid w:val="00886114"/>
    <w:rsid w:val="008862F8"/>
    <w:rsid w:val="00886723"/>
    <w:rsid w:val="008867EC"/>
    <w:rsid w:val="008868D7"/>
    <w:rsid w:val="00886AAE"/>
    <w:rsid w:val="00886AD8"/>
    <w:rsid w:val="00886BC7"/>
    <w:rsid w:val="00886E02"/>
    <w:rsid w:val="00886E64"/>
    <w:rsid w:val="00886F26"/>
    <w:rsid w:val="008870FE"/>
    <w:rsid w:val="0088714D"/>
    <w:rsid w:val="008871C6"/>
    <w:rsid w:val="0088750B"/>
    <w:rsid w:val="008875B4"/>
    <w:rsid w:val="008876BA"/>
    <w:rsid w:val="008877CB"/>
    <w:rsid w:val="00887C8E"/>
    <w:rsid w:val="00887EB5"/>
    <w:rsid w:val="00887F1B"/>
    <w:rsid w:val="00887F30"/>
    <w:rsid w:val="00890028"/>
    <w:rsid w:val="008902D8"/>
    <w:rsid w:val="0089043B"/>
    <w:rsid w:val="008905A1"/>
    <w:rsid w:val="008907B6"/>
    <w:rsid w:val="008907F0"/>
    <w:rsid w:val="00890B4D"/>
    <w:rsid w:val="00890BA1"/>
    <w:rsid w:val="00890C59"/>
    <w:rsid w:val="00890CA2"/>
    <w:rsid w:val="00890EA2"/>
    <w:rsid w:val="00890FFE"/>
    <w:rsid w:val="00891266"/>
    <w:rsid w:val="008912B2"/>
    <w:rsid w:val="00891385"/>
    <w:rsid w:val="0089173D"/>
    <w:rsid w:val="00891B66"/>
    <w:rsid w:val="00891C44"/>
    <w:rsid w:val="00891CB3"/>
    <w:rsid w:val="008920BF"/>
    <w:rsid w:val="008920D8"/>
    <w:rsid w:val="008921CF"/>
    <w:rsid w:val="008926D9"/>
    <w:rsid w:val="00892B43"/>
    <w:rsid w:val="00892D62"/>
    <w:rsid w:val="008930FB"/>
    <w:rsid w:val="00893107"/>
    <w:rsid w:val="00893126"/>
    <w:rsid w:val="00893443"/>
    <w:rsid w:val="00893795"/>
    <w:rsid w:val="008937C6"/>
    <w:rsid w:val="008937DE"/>
    <w:rsid w:val="008938CC"/>
    <w:rsid w:val="0089391D"/>
    <w:rsid w:val="00893AA0"/>
    <w:rsid w:val="00893D07"/>
    <w:rsid w:val="00893D0B"/>
    <w:rsid w:val="00893E0A"/>
    <w:rsid w:val="00893E54"/>
    <w:rsid w:val="008940A5"/>
    <w:rsid w:val="00894544"/>
    <w:rsid w:val="0089461B"/>
    <w:rsid w:val="00894B87"/>
    <w:rsid w:val="00894DA6"/>
    <w:rsid w:val="00894DB6"/>
    <w:rsid w:val="00894F92"/>
    <w:rsid w:val="0089522F"/>
    <w:rsid w:val="00895302"/>
    <w:rsid w:val="00895594"/>
    <w:rsid w:val="00895A08"/>
    <w:rsid w:val="00895A6E"/>
    <w:rsid w:val="00895BAE"/>
    <w:rsid w:val="00895F0E"/>
    <w:rsid w:val="00896166"/>
    <w:rsid w:val="0089620E"/>
    <w:rsid w:val="0089651D"/>
    <w:rsid w:val="00896613"/>
    <w:rsid w:val="00896779"/>
    <w:rsid w:val="00896913"/>
    <w:rsid w:val="00896984"/>
    <w:rsid w:val="008969FA"/>
    <w:rsid w:val="00896EBE"/>
    <w:rsid w:val="00897342"/>
    <w:rsid w:val="00897714"/>
    <w:rsid w:val="008977A8"/>
    <w:rsid w:val="00897D27"/>
    <w:rsid w:val="00897D73"/>
    <w:rsid w:val="00897E5A"/>
    <w:rsid w:val="008A0150"/>
    <w:rsid w:val="008A039D"/>
    <w:rsid w:val="008A06BB"/>
    <w:rsid w:val="008A0A3A"/>
    <w:rsid w:val="008A0BF9"/>
    <w:rsid w:val="008A0C18"/>
    <w:rsid w:val="008A0D91"/>
    <w:rsid w:val="008A0E1B"/>
    <w:rsid w:val="008A0E63"/>
    <w:rsid w:val="008A1167"/>
    <w:rsid w:val="008A11F5"/>
    <w:rsid w:val="008A1217"/>
    <w:rsid w:val="008A13B5"/>
    <w:rsid w:val="008A13FA"/>
    <w:rsid w:val="008A1419"/>
    <w:rsid w:val="008A1CE7"/>
    <w:rsid w:val="008A20FD"/>
    <w:rsid w:val="008A217B"/>
    <w:rsid w:val="008A222A"/>
    <w:rsid w:val="008A24AB"/>
    <w:rsid w:val="008A25B6"/>
    <w:rsid w:val="008A2814"/>
    <w:rsid w:val="008A2C53"/>
    <w:rsid w:val="008A2F29"/>
    <w:rsid w:val="008A317C"/>
    <w:rsid w:val="008A3254"/>
    <w:rsid w:val="008A327A"/>
    <w:rsid w:val="008A3860"/>
    <w:rsid w:val="008A38FA"/>
    <w:rsid w:val="008A3AAB"/>
    <w:rsid w:val="008A3BAF"/>
    <w:rsid w:val="008A3BD7"/>
    <w:rsid w:val="008A3EA4"/>
    <w:rsid w:val="008A43BA"/>
    <w:rsid w:val="008A4AC6"/>
    <w:rsid w:val="008A4B2E"/>
    <w:rsid w:val="008A4E73"/>
    <w:rsid w:val="008A4F3A"/>
    <w:rsid w:val="008A50C3"/>
    <w:rsid w:val="008A5135"/>
    <w:rsid w:val="008A52F9"/>
    <w:rsid w:val="008A53DB"/>
    <w:rsid w:val="008A54CD"/>
    <w:rsid w:val="008A57D9"/>
    <w:rsid w:val="008A5C6F"/>
    <w:rsid w:val="008A5DDF"/>
    <w:rsid w:val="008A5E1A"/>
    <w:rsid w:val="008A61C8"/>
    <w:rsid w:val="008A63B8"/>
    <w:rsid w:val="008A64A4"/>
    <w:rsid w:val="008A65B6"/>
    <w:rsid w:val="008A668A"/>
    <w:rsid w:val="008A695B"/>
    <w:rsid w:val="008A6A16"/>
    <w:rsid w:val="008A6A69"/>
    <w:rsid w:val="008A6D29"/>
    <w:rsid w:val="008A6D3C"/>
    <w:rsid w:val="008A6EB1"/>
    <w:rsid w:val="008A7429"/>
    <w:rsid w:val="008A766D"/>
    <w:rsid w:val="008A76DC"/>
    <w:rsid w:val="008A77D9"/>
    <w:rsid w:val="008A7809"/>
    <w:rsid w:val="008A7B20"/>
    <w:rsid w:val="008A7FF7"/>
    <w:rsid w:val="008B01A0"/>
    <w:rsid w:val="008B039E"/>
    <w:rsid w:val="008B03C8"/>
    <w:rsid w:val="008B0400"/>
    <w:rsid w:val="008B093D"/>
    <w:rsid w:val="008B0BCD"/>
    <w:rsid w:val="008B0C07"/>
    <w:rsid w:val="008B0DC6"/>
    <w:rsid w:val="008B0E7C"/>
    <w:rsid w:val="008B0F1B"/>
    <w:rsid w:val="008B1106"/>
    <w:rsid w:val="008B1349"/>
    <w:rsid w:val="008B149C"/>
    <w:rsid w:val="008B152F"/>
    <w:rsid w:val="008B165C"/>
    <w:rsid w:val="008B1864"/>
    <w:rsid w:val="008B1A60"/>
    <w:rsid w:val="008B1B2C"/>
    <w:rsid w:val="008B1BC0"/>
    <w:rsid w:val="008B1FCD"/>
    <w:rsid w:val="008B210E"/>
    <w:rsid w:val="008B2686"/>
    <w:rsid w:val="008B2718"/>
    <w:rsid w:val="008B277A"/>
    <w:rsid w:val="008B28AD"/>
    <w:rsid w:val="008B29E6"/>
    <w:rsid w:val="008B3448"/>
    <w:rsid w:val="008B38E0"/>
    <w:rsid w:val="008B3928"/>
    <w:rsid w:val="008B3B60"/>
    <w:rsid w:val="008B3C6E"/>
    <w:rsid w:val="008B4313"/>
    <w:rsid w:val="008B43A9"/>
    <w:rsid w:val="008B47E3"/>
    <w:rsid w:val="008B48CC"/>
    <w:rsid w:val="008B4AB0"/>
    <w:rsid w:val="008B4F56"/>
    <w:rsid w:val="008B533E"/>
    <w:rsid w:val="008B53FE"/>
    <w:rsid w:val="008B553A"/>
    <w:rsid w:val="008B565B"/>
    <w:rsid w:val="008B591A"/>
    <w:rsid w:val="008B5E8C"/>
    <w:rsid w:val="008B6013"/>
    <w:rsid w:val="008B641F"/>
    <w:rsid w:val="008B6506"/>
    <w:rsid w:val="008B67DB"/>
    <w:rsid w:val="008B6A7E"/>
    <w:rsid w:val="008B6B78"/>
    <w:rsid w:val="008B6E43"/>
    <w:rsid w:val="008B7149"/>
    <w:rsid w:val="008B7297"/>
    <w:rsid w:val="008B72E9"/>
    <w:rsid w:val="008B743F"/>
    <w:rsid w:val="008B753E"/>
    <w:rsid w:val="008B7608"/>
    <w:rsid w:val="008B7867"/>
    <w:rsid w:val="008B78CA"/>
    <w:rsid w:val="008B7B59"/>
    <w:rsid w:val="008B7C70"/>
    <w:rsid w:val="008C0136"/>
    <w:rsid w:val="008C031D"/>
    <w:rsid w:val="008C05A2"/>
    <w:rsid w:val="008C0759"/>
    <w:rsid w:val="008C08B2"/>
    <w:rsid w:val="008C08E9"/>
    <w:rsid w:val="008C0904"/>
    <w:rsid w:val="008C09E0"/>
    <w:rsid w:val="008C0EEC"/>
    <w:rsid w:val="008C1028"/>
    <w:rsid w:val="008C1198"/>
    <w:rsid w:val="008C18A7"/>
    <w:rsid w:val="008C1B87"/>
    <w:rsid w:val="008C22A7"/>
    <w:rsid w:val="008C23AC"/>
    <w:rsid w:val="008C23CE"/>
    <w:rsid w:val="008C24F9"/>
    <w:rsid w:val="008C27A7"/>
    <w:rsid w:val="008C2B66"/>
    <w:rsid w:val="008C2E35"/>
    <w:rsid w:val="008C3211"/>
    <w:rsid w:val="008C3CB3"/>
    <w:rsid w:val="008C3D89"/>
    <w:rsid w:val="008C3DEE"/>
    <w:rsid w:val="008C3E78"/>
    <w:rsid w:val="008C3EC7"/>
    <w:rsid w:val="008C3FCC"/>
    <w:rsid w:val="008C40B5"/>
    <w:rsid w:val="008C4124"/>
    <w:rsid w:val="008C41B7"/>
    <w:rsid w:val="008C4473"/>
    <w:rsid w:val="008C44D4"/>
    <w:rsid w:val="008C469D"/>
    <w:rsid w:val="008C46E5"/>
    <w:rsid w:val="008C4950"/>
    <w:rsid w:val="008C4B40"/>
    <w:rsid w:val="008C4E3C"/>
    <w:rsid w:val="008C5676"/>
    <w:rsid w:val="008C59EC"/>
    <w:rsid w:val="008C5B6D"/>
    <w:rsid w:val="008C5C52"/>
    <w:rsid w:val="008C5CA3"/>
    <w:rsid w:val="008C5CC1"/>
    <w:rsid w:val="008C5F83"/>
    <w:rsid w:val="008C60B5"/>
    <w:rsid w:val="008C6103"/>
    <w:rsid w:val="008C6112"/>
    <w:rsid w:val="008C6174"/>
    <w:rsid w:val="008C61D6"/>
    <w:rsid w:val="008C62C9"/>
    <w:rsid w:val="008C636B"/>
    <w:rsid w:val="008C6AAD"/>
    <w:rsid w:val="008C6B58"/>
    <w:rsid w:val="008C6BBF"/>
    <w:rsid w:val="008C6C39"/>
    <w:rsid w:val="008C6E6E"/>
    <w:rsid w:val="008C70D5"/>
    <w:rsid w:val="008C72B3"/>
    <w:rsid w:val="008C76E8"/>
    <w:rsid w:val="008C772D"/>
    <w:rsid w:val="008C77FF"/>
    <w:rsid w:val="008C7943"/>
    <w:rsid w:val="008C7957"/>
    <w:rsid w:val="008C7A55"/>
    <w:rsid w:val="008C7BAD"/>
    <w:rsid w:val="008C7C8D"/>
    <w:rsid w:val="008D0371"/>
    <w:rsid w:val="008D09DE"/>
    <w:rsid w:val="008D0B7A"/>
    <w:rsid w:val="008D0B7D"/>
    <w:rsid w:val="008D0C89"/>
    <w:rsid w:val="008D1228"/>
    <w:rsid w:val="008D137E"/>
    <w:rsid w:val="008D15FC"/>
    <w:rsid w:val="008D15FF"/>
    <w:rsid w:val="008D187C"/>
    <w:rsid w:val="008D1C36"/>
    <w:rsid w:val="008D23F5"/>
    <w:rsid w:val="008D2743"/>
    <w:rsid w:val="008D2A0E"/>
    <w:rsid w:val="008D2A76"/>
    <w:rsid w:val="008D2BBA"/>
    <w:rsid w:val="008D2E29"/>
    <w:rsid w:val="008D3158"/>
    <w:rsid w:val="008D32C2"/>
    <w:rsid w:val="008D33DB"/>
    <w:rsid w:val="008D3418"/>
    <w:rsid w:val="008D3498"/>
    <w:rsid w:val="008D35B3"/>
    <w:rsid w:val="008D377F"/>
    <w:rsid w:val="008D39E7"/>
    <w:rsid w:val="008D3F8C"/>
    <w:rsid w:val="008D4035"/>
    <w:rsid w:val="008D42EF"/>
    <w:rsid w:val="008D48E8"/>
    <w:rsid w:val="008D4AF9"/>
    <w:rsid w:val="008D4D99"/>
    <w:rsid w:val="008D4EE0"/>
    <w:rsid w:val="008D5492"/>
    <w:rsid w:val="008D57B0"/>
    <w:rsid w:val="008D596D"/>
    <w:rsid w:val="008D5BE4"/>
    <w:rsid w:val="008D5C56"/>
    <w:rsid w:val="008D5E0B"/>
    <w:rsid w:val="008D5EDC"/>
    <w:rsid w:val="008D60F6"/>
    <w:rsid w:val="008D61D2"/>
    <w:rsid w:val="008D66B6"/>
    <w:rsid w:val="008D66F0"/>
    <w:rsid w:val="008D6ABE"/>
    <w:rsid w:val="008D6E8A"/>
    <w:rsid w:val="008D6F41"/>
    <w:rsid w:val="008D73D9"/>
    <w:rsid w:val="008D770A"/>
    <w:rsid w:val="008D78D6"/>
    <w:rsid w:val="008D7A8F"/>
    <w:rsid w:val="008D7B91"/>
    <w:rsid w:val="008D7CD8"/>
    <w:rsid w:val="008D7D84"/>
    <w:rsid w:val="008E0790"/>
    <w:rsid w:val="008E0839"/>
    <w:rsid w:val="008E088C"/>
    <w:rsid w:val="008E0912"/>
    <w:rsid w:val="008E0AA4"/>
    <w:rsid w:val="008E0AD2"/>
    <w:rsid w:val="008E0B52"/>
    <w:rsid w:val="008E0B81"/>
    <w:rsid w:val="008E0BE3"/>
    <w:rsid w:val="008E1045"/>
    <w:rsid w:val="008E121F"/>
    <w:rsid w:val="008E181C"/>
    <w:rsid w:val="008E1935"/>
    <w:rsid w:val="008E1A08"/>
    <w:rsid w:val="008E1CD8"/>
    <w:rsid w:val="008E1EBC"/>
    <w:rsid w:val="008E1F6A"/>
    <w:rsid w:val="008E1FB7"/>
    <w:rsid w:val="008E221C"/>
    <w:rsid w:val="008E26D5"/>
    <w:rsid w:val="008E26E5"/>
    <w:rsid w:val="008E2A31"/>
    <w:rsid w:val="008E2A85"/>
    <w:rsid w:val="008E2B62"/>
    <w:rsid w:val="008E2BAA"/>
    <w:rsid w:val="008E2C4D"/>
    <w:rsid w:val="008E2D30"/>
    <w:rsid w:val="008E318B"/>
    <w:rsid w:val="008E321B"/>
    <w:rsid w:val="008E3499"/>
    <w:rsid w:val="008E3534"/>
    <w:rsid w:val="008E3CB7"/>
    <w:rsid w:val="008E3E04"/>
    <w:rsid w:val="008E3E9C"/>
    <w:rsid w:val="008E3EE4"/>
    <w:rsid w:val="008E4010"/>
    <w:rsid w:val="008E412D"/>
    <w:rsid w:val="008E4336"/>
    <w:rsid w:val="008E43D1"/>
    <w:rsid w:val="008E45E2"/>
    <w:rsid w:val="008E46A8"/>
    <w:rsid w:val="008E473F"/>
    <w:rsid w:val="008E49BA"/>
    <w:rsid w:val="008E49D7"/>
    <w:rsid w:val="008E4DA8"/>
    <w:rsid w:val="008E4F5B"/>
    <w:rsid w:val="008E4FD5"/>
    <w:rsid w:val="008E5439"/>
    <w:rsid w:val="008E5712"/>
    <w:rsid w:val="008E5715"/>
    <w:rsid w:val="008E58B6"/>
    <w:rsid w:val="008E594E"/>
    <w:rsid w:val="008E59DE"/>
    <w:rsid w:val="008E5B0C"/>
    <w:rsid w:val="008E60A1"/>
    <w:rsid w:val="008E6267"/>
    <w:rsid w:val="008E62F2"/>
    <w:rsid w:val="008E6460"/>
    <w:rsid w:val="008E6612"/>
    <w:rsid w:val="008E677D"/>
    <w:rsid w:val="008E67AF"/>
    <w:rsid w:val="008E6A06"/>
    <w:rsid w:val="008E6B57"/>
    <w:rsid w:val="008E6CAC"/>
    <w:rsid w:val="008E6EB8"/>
    <w:rsid w:val="008E714A"/>
    <w:rsid w:val="008E7161"/>
    <w:rsid w:val="008E728F"/>
    <w:rsid w:val="008E73FD"/>
    <w:rsid w:val="008E74CB"/>
    <w:rsid w:val="008E7572"/>
    <w:rsid w:val="008E766E"/>
    <w:rsid w:val="008E7CE1"/>
    <w:rsid w:val="008E7EA7"/>
    <w:rsid w:val="008F0195"/>
    <w:rsid w:val="008F0419"/>
    <w:rsid w:val="008F0C1C"/>
    <w:rsid w:val="008F0DFB"/>
    <w:rsid w:val="008F0F85"/>
    <w:rsid w:val="008F11BA"/>
    <w:rsid w:val="008F1213"/>
    <w:rsid w:val="008F1888"/>
    <w:rsid w:val="008F18A1"/>
    <w:rsid w:val="008F1934"/>
    <w:rsid w:val="008F19EE"/>
    <w:rsid w:val="008F21D8"/>
    <w:rsid w:val="008F2284"/>
    <w:rsid w:val="008F23D8"/>
    <w:rsid w:val="008F2403"/>
    <w:rsid w:val="008F2581"/>
    <w:rsid w:val="008F2771"/>
    <w:rsid w:val="008F2785"/>
    <w:rsid w:val="008F2AFF"/>
    <w:rsid w:val="008F2B72"/>
    <w:rsid w:val="008F2C69"/>
    <w:rsid w:val="008F2D4D"/>
    <w:rsid w:val="008F2D5A"/>
    <w:rsid w:val="008F2E5A"/>
    <w:rsid w:val="008F2FF1"/>
    <w:rsid w:val="008F302C"/>
    <w:rsid w:val="008F3268"/>
    <w:rsid w:val="008F3362"/>
    <w:rsid w:val="008F34FE"/>
    <w:rsid w:val="008F3988"/>
    <w:rsid w:val="008F3D51"/>
    <w:rsid w:val="008F3E02"/>
    <w:rsid w:val="008F41C3"/>
    <w:rsid w:val="008F41E8"/>
    <w:rsid w:val="008F428C"/>
    <w:rsid w:val="008F42EE"/>
    <w:rsid w:val="008F44FE"/>
    <w:rsid w:val="008F4739"/>
    <w:rsid w:val="008F4B87"/>
    <w:rsid w:val="008F4C38"/>
    <w:rsid w:val="008F4D10"/>
    <w:rsid w:val="008F4DA6"/>
    <w:rsid w:val="008F5022"/>
    <w:rsid w:val="008F5370"/>
    <w:rsid w:val="008F53D8"/>
    <w:rsid w:val="008F54C0"/>
    <w:rsid w:val="008F56F6"/>
    <w:rsid w:val="008F5946"/>
    <w:rsid w:val="008F597C"/>
    <w:rsid w:val="008F5B69"/>
    <w:rsid w:val="008F5BEA"/>
    <w:rsid w:val="008F5C0D"/>
    <w:rsid w:val="008F60C5"/>
    <w:rsid w:val="008F61FF"/>
    <w:rsid w:val="008F625E"/>
    <w:rsid w:val="008F66D9"/>
    <w:rsid w:val="008F6A35"/>
    <w:rsid w:val="008F6AA1"/>
    <w:rsid w:val="008F6C98"/>
    <w:rsid w:val="008F6EF5"/>
    <w:rsid w:val="008F72AC"/>
    <w:rsid w:val="008F7511"/>
    <w:rsid w:val="008F7A65"/>
    <w:rsid w:val="008F7EC9"/>
    <w:rsid w:val="0090009D"/>
    <w:rsid w:val="00900166"/>
    <w:rsid w:val="00900280"/>
    <w:rsid w:val="009004B8"/>
    <w:rsid w:val="009008BD"/>
    <w:rsid w:val="009009EC"/>
    <w:rsid w:val="00900D89"/>
    <w:rsid w:val="00900E4F"/>
    <w:rsid w:val="00900FD4"/>
    <w:rsid w:val="009011FD"/>
    <w:rsid w:val="0090135D"/>
    <w:rsid w:val="0090144B"/>
    <w:rsid w:val="00901504"/>
    <w:rsid w:val="009016AC"/>
    <w:rsid w:val="00901900"/>
    <w:rsid w:val="00901995"/>
    <w:rsid w:val="00901A72"/>
    <w:rsid w:val="00901E9A"/>
    <w:rsid w:val="00901FA5"/>
    <w:rsid w:val="009021D1"/>
    <w:rsid w:val="009024BE"/>
    <w:rsid w:val="00902780"/>
    <w:rsid w:val="009028F8"/>
    <w:rsid w:val="00902908"/>
    <w:rsid w:val="00902AD3"/>
    <w:rsid w:val="00902D0B"/>
    <w:rsid w:val="00902ED8"/>
    <w:rsid w:val="00902FD9"/>
    <w:rsid w:val="0090340D"/>
    <w:rsid w:val="00903828"/>
    <w:rsid w:val="0090383D"/>
    <w:rsid w:val="00903CB6"/>
    <w:rsid w:val="00903E38"/>
    <w:rsid w:val="00903F88"/>
    <w:rsid w:val="00904429"/>
    <w:rsid w:val="0090445C"/>
    <w:rsid w:val="00904747"/>
    <w:rsid w:val="00904874"/>
    <w:rsid w:val="009048C5"/>
    <w:rsid w:val="009048FE"/>
    <w:rsid w:val="00904CFA"/>
    <w:rsid w:val="00904FB2"/>
    <w:rsid w:val="009051FE"/>
    <w:rsid w:val="009053BF"/>
    <w:rsid w:val="0090549C"/>
    <w:rsid w:val="0090560B"/>
    <w:rsid w:val="009056EC"/>
    <w:rsid w:val="009057E8"/>
    <w:rsid w:val="00905D5C"/>
    <w:rsid w:val="00905EBE"/>
    <w:rsid w:val="0090620E"/>
    <w:rsid w:val="00906287"/>
    <w:rsid w:val="00906533"/>
    <w:rsid w:val="009068BB"/>
    <w:rsid w:val="00906913"/>
    <w:rsid w:val="009069CD"/>
    <w:rsid w:val="00906BFE"/>
    <w:rsid w:val="00906C30"/>
    <w:rsid w:val="00906CCF"/>
    <w:rsid w:val="00906CDD"/>
    <w:rsid w:val="00906E83"/>
    <w:rsid w:val="00907BC2"/>
    <w:rsid w:val="00907CC1"/>
    <w:rsid w:val="00907E73"/>
    <w:rsid w:val="00907E84"/>
    <w:rsid w:val="00907F0B"/>
    <w:rsid w:val="00907FE9"/>
    <w:rsid w:val="009100D2"/>
    <w:rsid w:val="00910159"/>
    <w:rsid w:val="0091017C"/>
    <w:rsid w:val="0091029F"/>
    <w:rsid w:val="0091033E"/>
    <w:rsid w:val="00910515"/>
    <w:rsid w:val="0091056C"/>
    <w:rsid w:val="00910775"/>
    <w:rsid w:val="00910881"/>
    <w:rsid w:val="00910A5F"/>
    <w:rsid w:val="00910BE7"/>
    <w:rsid w:val="00910CCF"/>
    <w:rsid w:val="00910DAC"/>
    <w:rsid w:val="00910F1A"/>
    <w:rsid w:val="0091123E"/>
    <w:rsid w:val="0091138C"/>
    <w:rsid w:val="0091166E"/>
    <w:rsid w:val="00911697"/>
    <w:rsid w:val="00911934"/>
    <w:rsid w:val="00911A7F"/>
    <w:rsid w:val="00911C2B"/>
    <w:rsid w:val="00911FB6"/>
    <w:rsid w:val="00911FEE"/>
    <w:rsid w:val="00912371"/>
    <w:rsid w:val="009125BC"/>
    <w:rsid w:val="009126AD"/>
    <w:rsid w:val="0091281F"/>
    <w:rsid w:val="00912B50"/>
    <w:rsid w:val="00912EA2"/>
    <w:rsid w:val="00912EAA"/>
    <w:rsid w:val="00913154"/>
    <w:rsid w:val="00913633"/>
    <w:rsid w:val="0091376F"/>
    <w:rsid w:val="00913AE5"/>
    <w:rsid w:val="00913C1A"/>
    <w:rsid w:val="00913CC2"/>
    <w:rsid w:val="00913E68"/>
    <w:rsid w:val="00913F6F"/>
    <w:rsid w:val="009142C7"/>
    <w:rsid w:val="0091445B"/>
    <w:rsid w:val="0091445F"/>
    <w:rsid w:val="0091456C"/>
    <w:rsid w:val="0091457B"/>
    <w:rsid w:val="00914622"/>
    <w:rsid w:val="00914C23"/>
    <w:rsid w:val="00914C53"/>
    <w:rsid w:val="009151A5"/>
    <w:rsid w:val="00915215"/>
    <w:rsid w:val="00915481"/>
    <w:rsid w:val="00915673"/>
    <w:rsid w:val="009156D1"/>
    <w:rsid w:val="00915B77"/>
    <w:rsid w:val="00915C4B"/>
    <w:rsid w:val="00915C85"/>
    <w:rsid w:val="00915CFE"/>
    <w:rsid w:val="00915F0B"/>
    <w:rsid w:val="009161A9"/>
    <w:rsid w:val="00916544"/>
    <w:rsid w:val="009167AE"/>
    <w:rsid w:val="009167D8"/>
    <w:rsid w:val="00916F89"/>
    <w:rsid w:val="00917447"/>
    <w:rsid w:val="009174C0"/>
    <w:rsid w:val="00917586"/>
    <w:rsid w:val="00917604"/>
    <w:rsid w:val="009176D2"/>
    <w:rsid w:val="009176E1"/>
    <w:rsid w:val="009178E2"/>
    <w:rsid w:val="00917CB6"/>
    <w:rsid w:val="00917EB6"/>
    <w:rsid w:val="00917F15"/>
    <w:rsid w:val="00917FCB"/>
    <w:rsid w:val="009202E7"/>
    <w:rsid w:val="009204D0"/>
    <w:rsid w:val="0092072B"/>
    <w:rsid w:val="009208B0"/>
    <w:rsid w:val="00920AD0"/>
    <w:rsid w:val="00920C3F"/>
    <w:rsid w:val="00920FEE"/>
    <w:rsid w:val="0092109A"/>
    <w:rsid w:val="00921190"/>
    <w:rsid w:val="0092140F"/>
    <w:rsid w:val="00921988"/>
    <w:rsid w:val="00921AB7"/>
    <w:rsid w:val="00921D13"/>
    <w:rsid w:val="009222DB"/>
    <w:rsid w:val="009227EB"/>
    <w:rsid w:val="009228FF"/>
    <w:rsid w:val="00922AA4"/>
    <w:rsid w:val="00922B90"/>
    <w:rsid w:val="00922C89"/>
    <w:rsid w:val="009230CE"/>
    <w:rsid w:val="00923236"/>
    <w:rsid w:val="0092377A"/>
    <w:rsid w:val="0092383E"/>
    <w:rsid w:val="00923894"/>
    <w:rsid w:val="009238FC"/>
    <w:rsid w:val="00923A3C"/>
    <w:rsid w:val="00923B1A"/>
    <w:rsid w:val="00923C7A"/>
    <w:rsid w:val="00923E6B"/>
    <w:rsid w:val="009240D3"/>
    <w:rsid w:val="009243C1"/>
    <w:rsid w:val="00924473"/>
    <w:rsid w:val="009244FD"/>
    <w:rsid w:val="00924857"/>
    <w:rsid w:val="00924967"/>
    <w:rsid w:val="00924BC6"/>
    <w:rsid w:val="00924E6B"/>
    <w:rsid w:val="00925166"/>
    <w:rsid w:val="00925198"/>
    <w:rsid w:val="0092525D"/>
    <w:rsid w:val="009258CF"/>
    <w:rsid w:val="00925952"/>
    <w:rsid w:val="00925B42"/>
    <w:rsid w:val="00925D23"/>
    <w:rsid w:val="00925F3F"/>
    <w:rsid w:val="009260AD"/>
    <w:rsid w:val="00926358"/>
    <w:rsid w:val="009263B5"/>
    <w:rsid w:val="0092646C"/>
    <w:rsid w:val="009264A2"/>
    <w:rsid w:val="00926627"/>
    <w:rsid w:val="00926ECB"/>
    <w:rsid w:val="00926F22"/>
    <w:rsid w:val="00926F2D"/>
    <w:rsid w:val="00927084"/>
    <w:rsid w:val="009270EB"/>
    <w:rsid w:val="009272F0"/>
    <w:rsid w:val="0092732B"/>
    <w:rsid w:val="009273A8"/>
    <w:rsid w:val="0092759F"/>
    <w:rsid w:val="009276D6"/>
    <w:rsid w:val="009278A2"/>
    <w:rsid w:val="009278D7"/>
    <w:rsid w:val="00927916"/>
    <w:rsid w:val="00927AB0"/>
    <w:rsid w:val="00927B06"/>
    <w:rsid w:val="00927EF4"/>
    <w:rsid w:val="00927F75"/>
    <w:rsid w:val="009302AB"/>
    <w:rsid w:val="00930358"/>
    <w:rsid w:val="009307B7"/>
    <w:rsid w:val="009307D7"/>
    <w:rsid w:val="00930E4D"/>
    <w:rsid w:val="00931075"/>
    <w:rsid w:val="009314A4"/>
    <w:rsid w:val="00931795"/>
    <w:rsid w:val="0093252A"/>
    <w:rsid w:val="009327D4"/>
    <w:rsid w:val="0093291E"/>
    <w:rsid w:val="0093292E"/>
    <w:rsid w:val="009329AB"/>
    <w:rsid w:val="00932B87"/>
    <w:rsid w:val="00932C34"/>
    <w:rsid w:val="00932FFF"/>
    <w:rsid w:val="009332FA"/>
    <w:rsid w:val="0093370E"/>
    <w:rsid w:val="00933943"/>
    <w:rsid w:val="00933A57"/>
    <w:rsid w:val="00933DE4"/>
    <w:rsid w:val="009341CC"/>
    <w:rsid w:val="00934206"/>
    <w:rsid w:val="00934393"/>
    <w:rsid w:val="0093439D"/>
    <w:rsid w:val="00934791"/>
    <w:rsid w:val="00934EB3"/>
    <w:rsid w:val="00934F25"/>
    <w:rsid w:val="009350B5"/>
    <w:rsid w:val="00935124"/>
    <w:rsid w:val="00935456"/>
    <w:rsid w:val="00935657"/>
    <w:rsid w:val="009358D9"/>
    <w:rsid w:val="00935BE6"/>
    <w:rsid w:val="00935E77"/>
    <w:rsid w:val="009360C9"/>
    <w:rsid w:val="009362A9"/>
    <w:rsid w:val="0093647D"/>
    <w:rsid w:val="00936635"/>
    <w:rsid w:val="0093669F"/>
    <w:rsid w:val="009366CE"/>
    <w:rsid w:val="009368D5"/>
    <w:rsid w:val="0093727F"/>
    <w:rsid w:val="0093757E"/>
    <w:rsid w:val="009375D4"/>
    <w:rsid w:val="0093771B"/>
    <w:rsid w:val="009378EC"/>
    <w:rsid w:val="00937CC0"/>
    <w:rsid w:val="00937FA2"/>
    <w:rsid w:val="00937FB9"/>
    <w:rsid w:val="0094043C"/>
    <w:rsid w:val="0094062E"/>
    <w:rsid w:val="009406A8"/>
    <w:rsid w:val="00940A62"/>
    <w:rsid w:val="00940B9B"/>
    <w:rsid w:val="00940BF9"/>
    <w:rsid w:val="0094102F"/>
    <w:rsid w:val="009410D9"/>
    <w:rsid w:val="0094112A"/>
    <w:rsid w:val="009415E3"/>
    <w:rsid w:val="00941C7B"/>
    <w:rsid w:val="009423BC"/>
    <w:rsid w:val="00942807"/>
    <w:rsid w:val="009429D9"/>
    <w:rsid w:val="00942B7B"/>
    <w:rsid w:val="00942D10"/>
    <w:rsid w:val="00942D92"/>
    <w:rsid w:val="00943217"/>
    <w:rsid w:val="00943244"/>
    <w:rsid w:val="00943450"/>
    <w:rsid w:val="009435D7"/>
    <w:rsid w:val="00943893"/>
    <w:rsid w:val="00943990"/>
    <w:rsid w:val="00943B17"/>
    <w:rsid w:val="00943CEC"/>
    <w:rsid w:val="00943E0C"/>
    <w:rsid w:val="0094408E"/>
    <w:rsid w:val="00944097"/>
    <w:rsid w:val="0094483A"/>
    <w:rsid w:val="009448C0"/>
    <w:rsid w:val="00944BB4"/>
    <w:rsid w:val="00944BE0"/>
    <w:rsid w:val="00944D12"/>
    <w:rsid w:val="009450D5"/>
    <w:rsid w:val="00945122"/>
    <w:rsid w:val="00945933"/>
    <w:rsid w:val="00945B22"/>
    <w:rsid w:val="0094664B"/>
    <w:rsid w:val="009466BC"/>
    <w:rsid w:val="009467BA"/>
    <w:rsid w:val="00946B1C"/>
    <w:rsid w:val="00946B46"/>
    <w:rsid w:val="00946DCD"/>
    <w:rsid w:val="0094704F"/>
    <w:rsid w:val="0094710D"/>
    <w:rsid w:val="00947255"/>
    <w:rsid w:val="009472CC"/>
    <w:rsid w:val="00947DEA"/>
    <w:rsid w:val="00950262"/>
    <w:rsid w:val="009507D9"/>
    <w:rsid w:val="009507EE"/>
    <w:rsid w:val="00950A32"/>
    <w:rsid w:val="00950A9A"/>
    <w:rsid w:val="00950AA7"/>
    <w:rsid w:val="00950C0E"/>
    <w:rsid w:val="00950E70"/>
    <w:rsid w:val="009510F4"/>
    <w:rsid w:val="009511D0"/>
    <w:rsid w:val="00951200"/>
    <w:rsid w:val="00951335"/>
    <w:rsid w:val="0095140B"/>
    <w:rsid w:val="009514F1"/>
    <w:rsid w:val="00951547"/>
    <w:rsid w:val="00951BBA"/>
    <w:rsid w:val="00951C78"/>
    <w:rsid w:val="00951DE7"/>
    <w:rsid w:val="00952179"/>
    <w:rsid w:val="009522F9"/>
    <w:rsid w:val="009529DD"/>
    <w:rsid w:val="00952BBA"/>
    <w:rsid w:val="009530F5"/>
    <w:rsid w:val="0095317A"/>
    <w:rsid w:val="009534DC"/>
    <w:rsid w:val="00953517"/>
    <w:rsid w:val="00953566"/>
    <w:rsid w:val="009535E9"/>
    <w:rsid w:val="009536F6"/>
    <w:rsid w:val="0095384E"/>
    <w:rsid w:val="009538BE"/>
    <w:rsid w:val="00953CE5"/>
    <w:rsid w:val="00953D1B"/>
    <w:rsid w:val="00953D44"/>
    <w:rsid w:val="00954032"/>
    <w:rsid w:val="0095444C"/>
    <w:rsid w:val="009546ED"/>
    <w:rsid w:val="00954839"/>
    <w:rsid w:val="00954979"/>
    <w:rsid w:val="00954A22"/>
    <w:rsid w:val="00954C2A"/>
    <w:rsid w:val="00954E60"/>
    <w:rsid w:val="00954FF2"/>
    <w:rsid w:val="009550CA"/>
    <w:rsid w:val="0095526F"/>
    <w:rsid w:val="00955368"/>
    <w:rsid w:val="0095552B"/>
    <w:rsid w:val="009555B7"/>
    <w:rsid w:val="009555D2"/>
    <w:rsid w:val="0095569F"/>
    <w:rsid w:val="00955866"/>
    <w:rsid w:val="0095594E"/>
    <w:rsid w:val="00955A60"/>
    <w:rsid w:val="00955AC3"/>
    <w:rsid w:val="00955E10"/>
    <w:rsid w:val="0095613F"/>
    <w:rsid w:val="00956636"/>
    <w:rsid w:val="00956C3F"/>
    <w:rsid w:val="00956C9B"/>
    <w:rsid w:val="00956E1A"/>
    <w:rsid w:val="00957177"/>
    <w:rsid w:val="00957212"/>
    <w:rsid w:val="00957303"/>
    <w:rsid w:val="009573A8"/>
    <w:rsid w:val="00957583"/>
    <w:rsid w:val="00957A78"/>
    <w:rsid w:val="00957A79"/>
    <w:rsid w:val="00957BCA"/>
    <w:rsid w:val="00957C0F"/>
    <w:rsid w:val="00957D3C"/>
    <w:rsid w:val="00957D74"/>
    <w:rsid w:val="00957F15"/>
    <w:rsid w:val="00957FA4"/>
    <w:rsid w:val="00960325"/>
    <w:rsid w:val="00960333"/>
    <w:rsid w:val="00960343"/>
    <w:rsid w:val="009603A5"/>
    <w:rsid w:val="0096065E"/>
    <w:rsid w:val="00960777"/>
    <w:rsid w:val="00960812"/>
    <w:rsid w:val="0096089F"/>
    <w:rsid w:val="00960F60"/>
    <w:rsid w:val="009612A4"/>
    <w:rsid w:val="00961556"/>
    <w:rsid w:val="0096190F"/>
    <w:rsid w:val="00961A89"/>
    <w:rsid w:val="00961B57"/>
    <w:rsid w:val="00961DC4"/>
    <w:rsid w:val="00961FD9"/>
    <w:rsid w:val="0096200C"/>
    <w:rsid w:val="009621EE"/>
    <w:rsid w:val="0096235D"/>
    <w:rsid w:val="0096247D"/>
    <w:rsid w:val="00962494"/>
    <w:rsid w:val="0096254C"/>
    <w:rsid w:val="009625DE"/>
    <w:rsid w:val="00962815"/>
    <w:rsid w:val="0096295B"/>
    <w:rsid w:val="00962A53"/>
    <w:rsid w:val="00962D3F"/>
    <w:rsid w:val="00962D89"/>
    <w:rsid w:val="00963187"/>
    <w:rsid w:val="009632E9"/>
    <w:rsid w:val="0096338C"/>
    <w:rsid w:val="0096383B"/>
    <w:rsid w:val="009639CB"/>
    <w:rsid w:val="00963C87"/>
    <w:rsid w:val="00963CAD"/>
    <w:rsid w:val="00964205"/>
    <w:rsid w:val="00964631"/>
    <w:rsid w:val="00964649"/>
    <w:rsid w:val="009647FE"/>
    <w:rsid w:val="00964827"/>
    <w:rsid w:val="00964E25"/>
    <w:rsid w:val="00964EB9"/>
    <w:rsid w:val="00964EC1"/>
    <w:rsid w:val="0096533C"/>
    <w:rsid w:val="00965687"/>
    <w:rsid w:val="0096577D"/>
    <w:rsid w:val="00965A55"/>
    <w:rsid w:val="00965F5E"/>
    <w:rsid w:val="00965FA3"/>
    <w:rsid w:val="0096681E"/>
    <w:rsid w:val="00966866"/>
    <w:rsid w:val="00966A97"/>
    <w:rsid w:val="00966C4A"/>
    <w:rsid w:val="00966F11"/>
    <w:rsid w:val="00967290"/>
    <w:rsid w:val="00967293"/>
    <w:rsid w:val="0096730A"/>
    <w:rsid w:val="00967315"/>
    <w:rsid w:val="00967587"/>
    <w:rsid w:val="00967646"/>
    <w:rsid w:val="00967721"/>
    <w:rsid w:val="00967982"/>
    <w:rsid w:val="00967A25"/>
    <w:rsid w:val="009700CD"/>
    <w:rsid w:val="009701B5"/>
    <w:rsid w:val="009701C1"/>
    <w:rsid w:val="009702D3"/>
    <w:rsid w:val="009703FC"/>
    <w:rsid w:val="00970806"/>
    <w:rsid w:val="00970EF3"/>
    <w:rsid w:val="009710C3"/>
    <w:rsid w:val="0097115D"/>
    <w:rsid w:val="009711C5"/>
    <w:rsid w:val="0097131B"/>
    <w:rsid w:val="00971623"/>
    <w:rsid w:val="00972747"/>
    <w:rsid w:val="009728B8"/>
    <w:rsid w:val="00972C90"/>
    <w:rsid w:val="00972D26"/>
    <w:rsid w:val="00972FC0"/>
    <w:rsid w:val="0097311D"/>
    <w:rsid w:val="00973205"/>
    <w:rsid w:val="009732EE"/>
    <w:rsid w:val="00973638"/>
    <w:rsid w:val="00973716"/>
    <w:rsid w:val="0097376F"/>
    <w:rsid w:val="009738EB"/>
    <w:rsid w:val="00973AD8"/>
    <w:rsid w:val="00973F2B"/>
    <w:rsid w:val="0097407C"/>
    <w:rsid w:val="009740F2"/>
    <w:rsid w:val="00974195"/>
    <w:rsid w:val="009743FD"/>
    <w:rsid w:val="009744F2"/>
    <w:rsid w:val="0097466C"/>
    <w:rsid w:val="00974E09"/>
    <w:rsid w:val="009750E9"/>
    <w:rsid w:val="00975188"/>
    <w:rsid w:val="009759D4"/>
    <w:rsid w:val="00975B46"/>
    <w:rsid w:val="00975B9F"/>
    <w:rsid w:val="00975DF0"/>
    <w:rsid w:val="00975ECE"/>
    <w:rsid w:val="0097600D"/>
    <w:rsid w:val="0097632A"/>
    <w:rsid w:val="0097651C"/>
    <w:rsid w:val="00976620"/>
    <w:rsid w:val="00976AA7"/>
    <w:rsid w:val="00976E67"/>
    <w:rsid w:val="00976F72"/>
    <w:rsid w:val="00976FE4"/>
    <w:rsid w:val="009772A1"/>
    <w:rsid w:val="009777AA"/>
    <w:rsid w:val="0097793D"/>
    <w:rsid w:val="00977A41"/>
    <w:rsid w:val="00977AB2"/>
    <w:rsid w:val="00977AD0"/>
    <w:rsid w:val="009801C8"/>
    <w:rsid w:val="00980564"/>
    <w:rsid w:val="009805C4"/>
    <w:rsid w:val="00980862"/>
    <w:rsid w:val="009809AA"/>
    <w:rsid w:val="00980ED3"/>
    <w:rsid w:val="00981038"/>
    <w:rsid w:val="009810B6"/>
    <w:rsid w:val="0098111C"/>
    <w:rsid w:val="0098119F"/>
    <w:rsid w:val="00981792"/>
    <w:rsid w:val="009817F8"/>
    <w:rsid w:val="0098181F"/>
    <w:rsid w:val="0098183C"/>
    <w:rsid w:val="00981940"/>
    <w:rsid w:val="009819F7"/>
    <w:rsid w:val="00981A09"/>
    <w:rsid w:val="00981E73"/>
    <w:rsid w:val="00981FEA"/>
    <w:rsid w:val="0098209D"/>
    <w:rsid w:val="00982996"/>
    <w:rsid w:val="00982C2F"/>
    <w:rsid w:val="00982C39"/>
    <w:rsid w:val="0098330A"/>
    <w:rsid w:val="00983354"/>
    <w:rsid w:val="0098348D"/>
    <w:rsid w:val="00983A4B"/>
    <w:rsid w:val="00983E79"/>
    <w:rsid w:val="00983EDF"/>
    <w:rsid w:val="00983F8C"/>
    <w:rsid w:val="0098434F"/>
    <w:rsid w:val="009847B3"/>
    <w:rsid w:val="009847DA"/>
    <w:rsid w:val="0098488F"/>
    <w:rsid w:val="009848BD"/>
    <w:rsid w:val="00984F2B"/>
    <w:rsid w:val="00984FEF"/>
    <w:rsid w:val="00985171"/>
    <w:rsid w:val="0098519B"/>
    <w:rsid w:val="00985346"/>
    <w:rsid w:val="009853B9"/>
    <w:rsid w:val="00985ECE"/>
    <w:rsid w:val="00986078"/>
    <w:rsid w:val="00986454"/>
    <w:rsid w:val="00986611"/>
    <w:rsid w:val="00986B02"/>
    <w:rsid w:val="00987334"/>
    <w:rsid w:val="00987458"/>
    <w:rsid w:val="009876B2"/>
    <w:rsid w:val="009876D0"/>
    <w:rsid w:val="009879BE"/>
    <w:rsid w:val="00987B75"/>
    <w:rsid w:val="00987C47"/>
    <w:rsid w:val="00987E9D"/>
    <w:rsid w:val="00990035"/>
    <w:rsid w:val="00990726"/>
    <w:rsid w:val="00990BD0"/>
    <w:rsid w:val="00990BF7"/>
    <w:rsid w:val="00990DBF"/>
    <w:rsid w:val="00990E27"/>
    <w:rsid w:val="00990FBA"/>
    <w:rsid w:val="00991409"/>
    <w:rsid w:val="00991485"/>
    <w:rsid w:val="0099179C"/>
    <w:rsid w:val="009918A5"/>
    <w:rsid w:val="0099193F"/>
    <w:rsid w:val="0099196E"/>
    <w:rsid w:val="00991BD9"/>
    <w:rsid w:val="00991C66"/>
    <w:rsid w:val="00991C7B"/>
    <w:rsid w:val="00991CED"/>
    <w:rsid w:val="00991D57"/>
    <w:rsid w:val="00991E22"/>
    <w:rsid w:val="00991E3D"/>
    <w:rsid w:val="0099213B"/>
    <w:rsid w:val="00992493"/>
    <w:rsid w:val="009925CD"/>
    <w:rsid w:val="00992752"/>
    <w:rsid w:val="0099295A"/>
    <w:rsid w:val="00992B04"/>
    <w:rsid w:val="00992E14"/>
    <w:rsid w:val="00992F4D"/>
    <w:rsid w:val="0099305A"/>
    <w:rsid w:val="00993186"/>
    <w:rsid w:val="00993370"/>
    <w:rsid w:val="009935B5"/>
    <w:rsid w:val="009940EF"/>
    <w:rsid w:val="0099420F"/>
    <w:rsid w:val="0099423B"/>
    <w:rsid w:val="00994642"/>
    <w:rsid w:val="009947D6"/>
    <w:rsid w:val="00994A35"/>
    <w:rsid w:val="00994BDA"/>
    <w:rsid w:val="00994ED0"/>
    <w:rsid w:val="0099526E"/>
    <w:rsid w:val="0099528E"/>
    <w:rsid w:val="00995352"/>
    <w:rsid w:val="0099558F"/>
    <w:rsid w:val="00995658"/>
    <w:rsid w:val="009959C9"/>
    <w:rsid w:val="00995A24"/>
    <w:rsid w:val="00995A8D"/>
    <w:rsid w:val="00995A90"/>
    <w:rsid w:val="009960AB"/>
    <w:rsid w:val="009960F9"/>
    <w:rsid w:val="009960FE"/>
    <w:rsid w:val="009962E6"/>
    <w:rsid w:val="009964E7"/>
    <w:rsid w:val="0099675E"/>
    <w:rsid w:val="00996914"/>
    <w:rsid w:val="00996C1A"/>
    <w:rsid w:val="00996F13"/>
    <w:rsid w:val="00996F9F"/>
    <w:rsid w:val="00997103"/>
    <w:rsid w:val="0099731B"/>
    <w:rsid w:val="00997715"/>
    <w:rsid w:val="009979DE"/>
    <w:rsid w:val="00997BE9"/>
    <w:rsid w:val="00997CA2"/>
    <w:rsid w:val="00997D8B"/>
    <w:rsid w:val="00997ED7"/>
    <w:rsid w:val="00997F04"/>
    <w:rsid w:val="009A0219"/>
    <w:rsid w:val="009A087E"/>
    <w:rsid w:val="009A08A3"/>
    <w:rsid w:val="009A093D"/>
    <w:rsid w:val="009A0A1E"/>
    <w:rsid w:val="009A0AA7"/>
    <w:rsid w:val="009A0EE6"/>
    <w:rsid w:val="009A109A"/>
    <w:rsid w:val="009A12D6"/>
    <w:rsid w:val="009A14AE"/>
    <w:rsid w:val="009A1856"/>
    <w:rsid w:val="009A18D2"/>
    <w:rsid w:val="009A1B60"/>
    <w:rsid w:val="009A1F18"/>
    <w:rsid w:val="009A1F83"/>
    <w:rsid w:val="009A21A5"/>
    <w:rsid w:val="009A224E"/>
    <w:rsid w:val="009A262E"/>
    <w:rsid w:val="009A2680"/>
    <w:rsid w:val="009A2717"/>
    <w:rsid w:val="009A2725"/>
    <w:rsid w:val="009A2860"/>
    <w:rsid w:val="009A2B3F"/>
    <w:rsid w:val="009A2C00"/>
    <w:rsid w:val="009A2DAD"/>
    <w:rsid w:val="009A2FAF"/>
    <w:rsid w:val="009A33ED"/>
    <w:rsid w:val="009A35AE"/>
    <w:rsid w:val="009A35FF"/>
    <w:rsid w:val="009A37BE"/>
    <w:rsid w:val="009A394A"/>
    <w:rsid w:val="009A39BF"/>
    <w:rsid w:val="009A3A1F"/>
    <w:rsid w:val="009A3B0A"/>
    <w:rsid w:val="009A3C2A"/>
    <w:rsid w:val="009A3DD7"/>
    <w:rsid w:val="009A3DE1"/>
    <w:rsid w:val="009A41CE"/>
    <w:rsid w:val="009A4481"/>
    <w:rsid w:val="009A47FC"/>
    <w:rsid w:val="009A48E1"/>
    <w:rsid w:val="009A48FC"/>
    <w:rsid w:val="009A490F"/>
    <w:rsid w:val="009A4B78"/>
    <w:rsid w:val="009A4C90"/>
    <w:rsid w:val="009A55D3"/>
    <w:rsid w:val="009A5670"/>
    <w:rsid w:val="009A59A5"/>
    <w:rsid w:val="009A5D0D"/>
    <w:rsid w:val="009A5D30"/>
    <w:rsid w:val="009A6314"/>
    <w:rsid w:val="009A64CF"/>
    <w:rsid w:val="009A662B"/>
    <w:rsid w:val="009A691B"/>
    <w:rsid w:val="009A6A4C"/>
    <w:rsid w:val="009A6B70"/>
    <w:rsid w:val="009A6DB5"/>
    <w:rsid w:val="009A6DEE"/>
    <w:rsid w:val="009A6E95"/>
    <w:rsid w:val="009A6F70"/>
    <w:rsid w:val="009A6FE7"/>
    <w:rsid w:val="009A7091"/>
    <w:rsid w:val="009A746D"/>
    <w:rsid w:val="009A7906"/>
    <w:rsid w:val="009A7ACF"/>
    <w:rsid w:val="009A7C6A"/>
    <w:rsid w:val="009A7E07"/>
    <w:rsid w:val="009B000E"/>
    <w:rsid w:val="009B0146"/>
    <w:rsid w:val="009B017A"/>
    <w:rsid w:val="009B019B"/>
    <w:rsid w:val="009B05A0"/>
    <w:rsid w:val="009B0697"/>
    <w:rsid w:val="009B0ADC"/>
    <w:rsid w:val="009B1119"/>
    <w:rsid w:val="009B1425"/>
    <w:rsid w:val="009B177F"/>
    <w:rsid w:val="009B1783"/>
    <w:rsid w:val="009B17FC"/>
    <w:rsid w:val="009B18E0"/>
    <w:rsid w:val="009B18F2"/>
    <w:rsid w:val="009B1C8A"/>
    <w:rsid w:val="009B1C9E"/>
    <w:rsid w:val="009B1F2B"/>
    <w:rsid w:val="009B1F98"/>
    <w:rsid w:val="009B1F9F"/>
    <w:rsid w:val="009B1FEC"/>
    <w:rsid w:val="009B231C"/>
    <w:rsid w:val="009B25F9"/>
    <w:rsid w:val="009B28D3"/>
    <w:rsid w:val="009B2990"/>
    <w:rsid w:val="009B2AA7"/>
    <w:rsid w:val="009B2C5E"/>
    <w:rsid w:val="009B2DE8"/>
    <w:rsid w:val="009B2F57"/>
    <w:rsid w:val="009B3023"/>
    <w:rsid w:val="009B3073"/>
    <w:rsid w:val="009B3112"/>
    <w:rsid w:val="009B344A"/>
    <w:rsid w:val="009B348F"/>
    <w:rsid w:val="009B3671"/>
    <w:rsid w:val="009B3686"/>
    <w:rsid w:val="009B3842"/>
    <w:rsid w:val="009B39F1"/>
    <w:rsid w:val="009B3AC8"/>
    <w:rsid w:val="009B3BF0"/>
    <w:rsid w:val="009B3D09"/>
    <w:rsid w:val="009B3D6C"/>
    <w:rsid w:val="009B3DA0"/>
    <w:rsid w:val="009B40CC"/>
    <w:rsid w:val="009B4204"/>
    <w:rsid w:val="009B4489"/>
    <w:rsid w:val="009B45BC"/>
    <w:rsid w:val="009B4ABB"/>
    <w:rsid w:val="009B4C30"/>
    <w:rsid w:val="009B4ECD"/>
    <w:rsid w:val="009B5081"/>
    <w:rsid w:val="009B52F8"/>
    <w:rsid w:val="009B5648"/>
    <w:rsid w:val="009B5756"/>
    <w:rsid w:val="009B57B8"/>
    <w:rsid w:val="009B57DE"/>
    <w:rsid w:val="009B58B8"/>
    <w:rsid w:val="009B5E00"/>
    <w:rsid w:val="009B60D5"/>
    <w:rsid w:val="009B6558"/>
    <w:rsid w:val="009B65A9"/>
    <w:rsid w:val="009B68C5"/>
    <w:rsid w:val="009B6A0E"/>
    <w:rsid w:val="009B6CA2"/>
    <w:rsid w:val="009B7060"/>
    <w:rsid w:val="009B70F4"/>
    <w:rsid w:val="009B74F8"/>
    <w:rsid w:val="009B7AA6"/>
    <w:rsid w:val="009C00DA"/>
    <w:rsid w:val="009C04BD"/>
    <w:rsid w:val="009C0A4A"/>
    <w:rsid w:val="009C0AD4"/>
    <w:rsid w:val="009C0FFD"/>
    <w:rsid w:val="009C108E"/>
    <w:rsid w:val="009C1331"/>
    <w:rsid w:val="009C1342"/>
    <w:rsid w:val="009C195B"/>
    <w:rsid w:val="009C1F53"/>
    <w:rsid w:val="009C23AD"/>
    <w:rsid w:val="009C25E4"/>
    <w:rsid w:val="009C2B33"/>
    <w:rsid w:val="009C2D61"/>
    <w:rsid w:val="009C2DDA"/>
    <w:rsid w:val="009C2E67"/>
    <w:rsid w:val="009C2EB4"/>
    <w:rsid w:val="009C2EDF"/>
    <w:rsid w:val="009C4055"/>
    <w:rsid w:val="009C41FD"/>
    <w:rsid w:val="009C42C6"/>
    <w:rsid w:val="009C4396"/>
    <w:rsid w:val="009C45F3"/>
    <w:rsid w:val="009C474C"/>
    <w:rsid w:val="009C48BF"/>
    <w:rsid w:val="009C4AD4"/>
    <w:rsid w:val="009C4B28"/>
    <w:rsid w:val="009C4D05"/>
    <w:rsid w:val="009C4EDA"/>
    <w:rsid w:val="009C4F7F"/>
    <w:rsid w:val="009C4F94"/>
    <w:rsid w:val="009C51EA"/>
    <w:rsid w:val="009C52D8"/>
    <w:rsid w:val="009C5427"/>
    <w:rsid w:val="009C57A3"/>
    <w:rsid w:val="009C5BC3"/>
    <w:rsid w:val="009C5BF4"/>
    <w:rsid w:val="009C5D54"/>
    <w:rsid w:val="009C613C"/>
    <w:rsid w:val="009C653D"/>
    <w:rsid w:val="009C661D"/>
    <w:rsid w:val="009C6663"/>
    <w:rsid w:val="009C6979"/>
    <w:rsid w:val="009C69DE"/>
    <w:rsid w:val="009C69EC"/>
    <w:rsid w:val="009C6A5D"/>
    <w:rsid w:val="009C70CE"/>
    <w:rsid w:val="009C71AC"/>
    <w:rsid w:val="009C774E"/>
    <w:rsid w:val="009C78B2"/>
    <w:rsid w:val="009C7997"/>
    <w:rsid w:val="009C7A11"/>
    <w:rsid w:val="009C7B3B"/>
    <w:rsid w:val="009C7CE4"/>
    <w:rsid w:val="009C7D88"/>
    <w:rsid w:val="009C7EC5"/>
    <w:rsid w:val="009C7F72"/>
    <w:rsid w:val="009D05C0"/>
    <w:rsid w:val="009D0B6A"/>
    <w:rsid w:val="009D0C66"/>
    <w:rsid w:val="009D0D04"/>
    <w:rsid w:val="009D10C8"/>
    <w:rsid w:val="009D14E8"/>
    <w:rsid w:val="009D1582"/>
    <w:rsid w:val="009D189B"/>
    <w:rsid w:val="009D1AEF"/>
    <w:rsid w:val="009D1C08"/>
    <w:rsid w:val="009D1D16"/>
    <w:rsid w:val="009D1D99"/>
    <w:rsid w:val="009D2085"/>
    <w:rsid w:val="009D2567"/>
    <w:rsid w:val="009D2853"/>
    <w:rsid w:val="009D28C8"/>
    <w:rsid w:val="009D2E07"/>
    <w:rsid w:val="009D2EFF"/>
    <w:rsid w:val="009D2F0B"/>
    <w:rsid w:val="009D2FC9"/>
    <w:rsid w:val="009D302D"/>
    <w:rsid w:val="009D32AC"/>
    <w:rsid w:val="009D3493"/>
    <w:rsid w:val="009D3577"/>
    <w:rsid w:val="009D3916"/>
    <w:rsid w:val="009D3C53"/>
    <w:rsid w:val="009D3CAA"/>
    <w:rsid w:val="009D40A6"/>
    <w:rsid w:val="009D4714"/>
    <w:rsid w:val="009D47EC"/>
    <w:rsid w:val="009D4887"/>
    <w:rsid w:val="009D48B9"/>
    <w:rsid w:val="009D49B9"/>
    <w:rsid w:val="009D4A14"/>
    <w:rsid w:val="009D4A2F"/>
    <w:rsid w:val="009D4B06"/>
    <w:rsid w:val="009D4C49"/>
    <w:rsid w:val="009D4EE7"/>
    <w:rsid w:val="009D4FCE"/>
    <w:rsid w:val="009D5087"/>
    <w:rsid w:val="009D50BD"/>
    <w:rsid w:val="009D53B6"/>
    <w:rsid w:val="009D56DE"/>
    <w:rsid w:val="009D576F"/>
    <w:rsid w:val="009D5878"/>
    <w:rsid w:val="009D58EC"/>
    <w:rsid w:val="009D5BF0"/>
    <w:rsid w:val="009D5C52"/>
    <w:rsid w:val="009D5F7D"/>
    <w:rsid w:val="009D5FD8"/>
    <w:rsid w:val="009D60CE"/>
    <w:rsid w:val="009D6371"/>
    <w:rsid w:val="009D6419"/>
    <w:rsid w:val="009D699F"/>
    <w:rsid w:val="009D6C18"/>
    <w:rsid w:val="009D6FBB"/>
    <w:rsid w:val="009D7829"/>
    <w:rsid w:val="009D79B5"/>
    <w:rsid w:val="009D7C0D"/>
    <w:rsid w:val="009D7D49"/>
    <w:rsid w:val="009E01C6"/>
    <w:rsid w:val="009E0408"/>
    <w:rsid w:val="009E0429"/>
    <w:rsid w:val="009E07C9"/>
    <w:rsid w:val="009E07E0"/>
    <w:rsid w:val="009E109E"/>
    <w:rsid w:val="009E138F"/>
    <w:rsid w:val="009E1394"/>
    <w:rsid w:val="009E1551"/>
    <w:rsid w:val="009E17CC"/>
    <w:rsid w:val="009E1906"/>
    <w:rsid w:val="009E1C7D"/>
    <w:rsid w:val="009E1CCA"/>
    <w:rsid w:val="009E2962"/>
    <w:rsid w:val="009E29CF"/>
    <w:rsid w:val="009E2A87"/>
    <w:rsid w:val="009E2AD0"/>
    <w:rsid w:val="009E2ED4"/>
    <w:rsid w:val="009E2EDA"/>
    <w:rsid w:val="009E31BE"/>
    <w:rsid w:val="009E31FB"/>
    <w:rsid w:val="009E3435"/>
    <w:rsid w:val="009E34AF"/>
    <w:rsid w:val="009E34DA"/>
    <w:rsid w:val="009E351E"/>
    <w:rsid w:val="009E3654"/>
    <w:rsid w:val="009E37FC"/>
    <w:rsid w:val="009E3950"/>
    <w:rsid w:val="009E3BD1"/>
    <w:rsid w:val="009E3BFD"/>
    <w:rsid w:val="009E3E46"/>
    <w:rsid w:val="009E4308"/>
    <w:rsid w:val="009E4668"/>
    <w:rsid w:val="009E484D"/>
    <w:rsid w:val="009E4AA9"/>
    <w:rsid w:val="009E4AC2"/>
    <w:rsid w:val="009E56FE"/>
    <w:rsid w:val="009E574B"/>
    <w:rsid w:val="009E576D"/>
    <w:rsid w:val="009E5A51"/>
    <w:rsid w:val="009E5F9E"/>
    <w:rsid w:val="009E600E"/>
    <w:rsid w:val="009E60B5"/>
    <w:rsid w:val="009E65BE"/>
    <w:rsid w:val="009E67BE"/>
    <w:rsid w:val="009E69BC"/>
    <w:rsid w:val="009E6A34"/>
    <w:rsid w:val="009E6B11"/>
    <w:rsid w:val="009E6BC2"/>
    <w:rsid w:val="009E6C43"/>
    <w:rsid w:val="009E6D38"/>
    <w:rsid w:val="009E6D46"/>
    <w:rsid w:val="009E71C6"/>
    <w:rsid w:val="009E71E3"/>
    <w:rsid w:val="009E7258"/>
    <w:rsid w:val="009E72D1"/>
    <w:rsid w:val="009E76AF"/>
    <w:rsid w:val="009E7AC7"/>
    <w:rsid w:val="009E7B8C"/>
    <w:rsid w:val="009E7DEA"/>
    <w:rsid w:val="009E7E2E"/>
    <w:rsid w:val="009F0788"/>
    <w:rsid w:val="009F0856"/>
    <w:rsid w:val="009F0A2A"/>
    <w:rsid w:val="009F0BA7"/>
    <w:rsid w:val="009F0BFE"/>
    <w:rsid w:val="009F0C15"/>
    <w:rsid w:val="009F0C18"/>
    <w:rsid w:val="009F1377"/>
    <w:rsid w:val="009F13E2"/>
    <w:rsid w:val="009F1529"/>
    <w:rsid w:val="009F1A22"/>
    <w:rsid w:val="009F1A29"/>
    <w:rsid w:val="009F1AEC"/>
    <w:rsid w:val="009F1BD4"/>
    <w:rsid w:val="009F1D15"/>
    <w:rsid w:val="009F1D91"/>
    <w:rsid w:val="009F1EA0"/>
    <w:rsid w:val="009F1F6D"/>
    <w:rsid w:val="009F2175"/>
    <w:rsid w:val="009F21A9"/>
    <w:rsid w:val="009F279C"/>
    <w:rsid w:val="009F2867"/>
    <w:rsid w:val="009F2BD9"/>
    <w:rsid w:val="009F321C"/>
    <w:rsid w:val="009F3338"/>
    <w:rsid w:val="009F35CB"/>
    <w:rsid w:val="009F3800"/>
    <w:rsid w:val="009F38AD"/>
    <w:rsid w:val="009F38B2"/>
    <w:rsid w:val="009F4237"/>
    <w:rsid w:val="009F4291"/>
    <w:rsid w:val="009F431D"/>
    <w:rsid w:val="009F448A"/>
    <w:rsid w:val="009F455C"/>
    <w:rsid w:val="009F45E0"/>
    <w:rsid w:val="009F46E2"/>
    <w:rsid w:val="009F479C"/>
    <w:rsid w:val="009F4D31"/>
    <w:rsid w:val="009F4DBE"/>
    <w:rsid w:val="009F4E37"/>
    <w:rsid w:val="009F4F35"/>
    <w:rsid w:val="009F4F48"/>
    <w:rsid w:val="009F4FEB"/>
    <w:rsid w:val="009F5378"/>
    <w:rsid w:val="009F5439"/>
    <w:rsid w:val="009F548B"/>
    <w:rsid w:val="009F5555"/>
    <w:rsid w:val="009F5A09"/>
    <w:rsid w:val="009F5A4A"/>
    <w:rsid w:val="009F5B55"/>
    <w:rsid w:val="009F5BD0"/>
    <w:rsid w:val="009F5BD2"/>
    <w:rsid w:val="009F5EFA"/>
    <w:rsid w:val="009F6163"/>
    <w:rsid w:val="009F6253"/>
    <w:rsid w:val="009F62A2"/>
    <w:rsid w:val="009F63D1"/>
    <w:rsid w:val="009F68B4"/>
    <w:rsid w:val="009F6AAD"/>
    <w:rsid w:val="009F6B4E"/>
    <w:rsid w:val="009F6C67"/>
    <w:rsid w:val="009F6CF0"/>
    <w:rsid w:val="009F6DA8"/>
    <w:rsid w:val="009F7215"/>
    <w:rsid w:val="009F73CA"/>
    <w:rsid w:val="009F75C6"/>
    <w:rsid w:val="009F7798"/>
    <w:rsid w:val="009F77FF"/>
    <w:rsid w:val="009F7BF4"/>
    <w:rsid w:val="009F7D8F"/>
    <w:rsid w:val="00A0020B"/>
    <w:rsid w:val="00A002F2"/>
    <w:rsid w:val="00A003D0"/>
    <w:rsid w:val="00A003D2"/>
    <w:rsid w:val="00A003F5"/>
    <w:rsid w:val="00A004C8"/>
    <w:rsid w:val="00A006E0"/>
    <w:rsid w:val="00A00981"/>
    <w:rsid w:val="00A0098C"/>
    <w:rsid w:val="00A00E8F"/>
    <w:rsid w:val="00A01532"/>
    <w:rsid w:val="00A018CA"/>
    <w:rsid w:val="00A019E1"/>
    <w:rsid w:val="00A01BBC"/>
    <w:rsid w:val="00A01F7C"/>
    <w:rsid w:val="00A024C2"/>
    <w:rsid w:val="00A0250B"/>
    <w:rsid w:val="00A026AC"/>
    <w:rsid w:val="00A027C0"/>
    <w:rsid w:val="00A029F7"/>
    <w:rsid w:val="00A02E60"/>
    <w:rsid w:val="00A0316B"/>
    <w:rsid w:val="00A036E1"/>
    <w:rsid w:val="00A03CDE"/>
    <w:rsid w:val="00A03F04"/>
    <w:rsid w:val="00A03FDA"/>
    <w:rsid w:val="00A040A0"/>
    <w:rsid w:val="00A04240"/>
    <w:rsid w:val="00A042DD"/>
    <w:rsid w:val="00A04393"/>
    <w:rsid w:val="00A044C9"/>
    <w:rsid w:val="00A044F8"/>
    <w:rsid w:val="00A04542"/>
    <w:rsid w:val="00A04604"/>
    <w:rsid w:val="00A04AE1"/>
    <w:rsid w:val="00A04CEA"/>
    <w:rsid w:val="00A05353"/>
    <w:rsid w:val="00A057FE"/>
    <w:rsid w:val="00A05847"/>
    <w:rsid w:val="00A0597C"/>
    <w:rsid w:val="00A05B46"/>
    <w:rsid w:val="00A05C7B"/>
    <w:rsid w:val="00A05CE2"/>
    <w:rsid w:val="00A06043"/>
    <w:rsid w:val="00A06130"/>
    <w:rsid w:val="00A0645C"/>
    <w:rsid w:val="00A064DD"/>
    <w:rsid w:val="00A065B9"/>
    <w:rsid w:val="00A0686A"/>
    <w:rsid w:val="00A0688D"/>
    <w:rsid w:val="00A06B14"/>
    <w:rsid w:val="00A06B16"/>
    <w:rsid w:val="00A06F68"/>
    <w:rsid w:val="00A073DF"/>
    <w:rsid w:val="00A074CA"/>
    <w:rsid w:val="00A075F9"/>
    <w:rsid w:val="00A077D3"/>
    <w:rsid w:val="00A07858"/>
    <w:rsid w:val="00A07E09"/>
    <w:rsid w:val="00A07EAB"/>
    <w:rsid w:val="00A07F18"/>
    <w:rsid w:val="00A103F5"/>
    <w:rsid w:val="00A1054C"/>
    <w:rsid w:val="00A10564"/>
    <w:rsid w:val="00A108AF"/>
    <w:rsid w:val="00A10D6B"/>
    <w:rsid w:val="00A11150"/>
    <w:rsid w:val="00A11403"/>
    <w:rsid w:val="00A1151B"/>
    <w:rsid w:val="00A118F6"/>
    <w:rsid w:val="00A11C1F"/>
    <w:rsid w:val="00A11DAC"/>
    <w:rsid w:val="00A12151"/>
    <w:rsid w:val="00A124BD"/>
    <w:rsid w:val="00A1273E"/>
    <w:rsid w:val="00A128DF"/>
    <w:rsid w:val="00A12BAF"/>
    <w:rsid w:val="00A12FB4"/>
    <w:rsid w:val="00A13041"/>
    <w:rsid w:val="00A131BA"/>
    <w:rsid w:val="00A131F9"/>
    <w:rsid w:val="00A13538"/>
    <w:rsid w:val="00A136E7"/>
    <w:rsid w:val="00A13828"/>
    <w:rsid w:val="00A13A7C"/>
    <w:rsid w:val="00A14311"/>
    <w:rsid w:val="00A14327"/>
    <w:rsid w:val="00A1450A"/>
    <w:rsid w:val="00A14850"/>
    <w:rsid w:val="00A148F3"/>
    <w:rsid w:val="00A14AAF"/>
    <w:rsid w:val="00A14D19"/>
    <w:rsid w:val="00A14E46"/>
    <w:rsid w:val="00A15164"/>
    <w:rsid w:val="00A15336"/>
    <w:rsid w:val="00A1563E"/>
    <w:rsid w:val="00A15663"/>
    <w:rsid w:val="00A156B2"/>
    <w:rsid w:val="00A15BB3"/>
    <w:rsid w:val="00A15BED"/>
    <w:rsid w:val="00A15C3C"/>
    <w:rsid w:val="00A15CA7"/>
    <w:rsid w:val="00A15D23"/>
    <w:rsid w:val="00A15E91"/>
    <w:rsid w:val="00A15EE8"/>
    <w:rsid w:val="00A15F17"/>
    <w:rsid w:val="00A160D4"/>
    <w:rsid w:val="00A16235"/>
    <w:rsid w:val="00A1662B"/>
    <w:rsid w:val="00A1665E"/>
    <w:rsid w:val="00A16841"/>
    <w:rsid w:val="00A16932"/>
    <w:rsid w:val="00A16F4F"/>
    <w:rsid w:val="00A173E0"/>
    <w:rsid w:val="00A1794F"/>
    <w:rsid w:val="00A1795B"/>
    <w:rsid w:val="00A17BE4"/>
    <w:rsid w:val="00A17D4C"/>
    <w:rsid w:val="00A17FE5"/>
    <w:rsid w:val="00A2007C"/>
    <w:rsid w:val="00A2023A"/>
    <w:rsid w:val="00A20957"/>
    <w:rsid w:val="00A20E48"/>
    <w:rsid w:val="00A2116B"/>
    <w:rsid w:val="00A2141A"/>
    <w:rsid w:val="00A21472"/>
    <w:rsid w:val="00A21923"/>
    <w:rsid w:val="00A219D7"/>
    <w:rsid w:val="00A21A7E"/>
    <w:rsid w:val="00A21DC9"/>
    <w:rsid w:val="00A21ED8"/>
    <w:rsid w:val="00A22007"/>
    <w:rsid w:val="00A22528"/>
    <w:rsid w:val="00A225D9"/>
    <w:rsid w:val="00A227E6"/>
    <w:rsid w:val="00A22990"/>
    <w:rsid w:val="00A22C2F"/>
    <w:rsid w:val="00A22C76"/>
    <w:rsid w:val="00A22D22"/>
    <w:rsid w:val="00A22DAB"/>
    <w:rsid w:val="00A22EA7"/>
    <w:rsid w:val="00A231B1"/>
    <w:rsid w:val="00A23951"/>
    <w:rsid w:val="00A239F4"/>
    <w:rsid w:val="00A23A56"/>
    <w:rsid w:val="00A23CFA"/>
    <w:rsid w:val="00A23EAC"/>
    <w:rsid w:val="00A23F8D"/>
    <w:rsid w:val="00A23FB1"/>
    <w:rsid w:val="00A2439B"/>
    <w:rsid w:val="00A24480"/>
    <w:rsid w:val="00A2461F"/>
    <w:rsid w:val="00A246D0"/>
    <w:rsid w:val="00A2479E"/>
    <w:rsid w:val="00A24833"/>
    <w:rsid w:val="00A25359"/>
    <w:rsid w:val="00A25389"/>
    <w:rsid w:val="00A253F4"/>
    <w:rsid w:val="00A254AC"/>
    <w:rsid w:val="00A255B6"/>
    <w:rsid w:val="00A255EF"/>
    <w:rsid w:val="00A2567E"/>
    <w:rsid w:val="00A257BC"/>
    <w:rsid w:val="00A25D4D"/>
    <w:rsid w:val="00A25E48"/>
    <w:rsid w:val="00A25EFD"/>
    <w:rsid w:val="00A261DA"/>
    <w:rsid w:val="00A265D0"/>
    <w:rsid w:val="00A26683"/>
    <w:rsid w:val="00A26C61"/>
    <w:rsid w:val="00A26E22"/>
    <w:rsid w:val="00A2701C"/>
    <w:rsid w:val="00A275B5"/>
    <w:rsid w:val="00A27780"/>
    <w:rsid w:val="00A27B86"/>
    <w:rsid w:val="00A27B8A"/>
    <w:rsid w:val="00A27C0B"/>
    <w:rsid w:val="00A27D22"/>
    <w:rsid w:val="00A27D90"/>
    <w:rsid w:val="00A30378"/>
    <w:rsid w:val="00A30902"/>
    <w:rsid w:val="00A30AF3"/>
    <w:rsid w:val="00A30E42"/>
    <w:rsid w:val="00A30F10"/>
    <w:rsid w:val="00A31011"/>
    <w:rsid w:val="00A315DA"/>
    <w:rsid w:val="00A315F4"/>
    <w:rsid w:val="00A31DA9"/>
    <w:rsid w:val="00A31F4E"/>
    <w:rsid w:val="00A32204"/>
    <w:rsid w:val="00A3234E"/>
    <w:rsid w:val="00A323CB"/>
    <w:rsid w:val="00A32494"/>
    <w:rsid w:val="00A326B6"/>
    <w:rsid w:val="00A3270E"/>
    <w:rsid w:val="00A3271C"/>
    <w:rsid w:val="00A329ED"/>
    <w:rsid w:val="00A32B80"/>
    <w:rsid w:val="00A32D61"/>
    <w:rsid w:val="00A32E05"/>
    <w:rsid w:val="00A330CF"/>
    <w:rsid w:val="00A33209"/>
    <w:rsid w:val="00A332BC"/>
    <w:rsid w:val="00A3348A"/>
    <w:rsid w:val="00A336D9"/>
    <w:rsid w:val="00A33817"/>
    <w:rsid w:val="00A33987"/>
    <w:rsid w:val="00A33C06"/>
    <w:rsid w:val="00A33D32"/>
    <w:rsid w:val="00A33F15"/>
    <w:rsid w:val="00A340F8"/>
    <w:rsid w:val="00A342B4"/>
    <w:rsid w:val="00A34708"/>
    <w:rsid w:val="00A34AFC"/>
    <w:rsid w:val="00A34F65"/>
    <w:rsid w:val="00A354CC"/>
    <w:rsid w:val="00A354DF"/>
    <w:rsid w:val="00A354E2"/>
    <w:rsid w:val="00A35861"/>
    <w:rsid w:val="00A35935"/>
    <w:rsid w:val="00A35BE4"/>
    <w:rsid w:val="00A35C97"/>
    <w:rsid w:val="00A35D64"/>
    <w:rsid w:val="00A3638A"/>
    <w:rsid w:val="00A363A3"/>
    <w:rsid w:val="00A36467"/>
    <w:rsid w:val="00A3681C"/>
    <w:rsid w:val="00A36AFA"/>
    <w:rsid w:val="00A36B5F"/>
    <w:rsid w:val="00A36D92"/>
    <w:rsid w:val="00A36DC5"/>
    <w:rsid w:val="00A36DD5"/>
    <w:rsid w:val="00A36F09"/>
    <w:rsid w:val="00A37166"/>
    <w:rsid w:val="00A371A5"/>
    <w:rsid w:val="00A372F0"/>
    <w:rsid w:val="00A3789A"/>
    <w:rsid w:val="00A37AC9"/>
    <w:rsid w:val="00A37AFD"/>
    <w:rsid w:val="00A4016E"/>
    <w:rsid w:val="00A401DD"/>
    <w:rsid w:val="00A40265"/>
    <w:rsid w:val="00A402D3"/>
    <w:rsid w:val="00A402EA"/>
    <w:rsid w:val="00A409A1"/>
    <w:rsid w:val="00A40C16"/>
    <w:rsid w:val="00A40D2C"/>
    <w:rsid w:val="00A40E7D"/>
    <w:rsid w:val="00A40F69"/>
    <w:rsid w:val="00A41020"/>
    <w:rsid w:val="00A41093"/>
    <w:rsid w:val="00A416B9"/>
    <w:rsid w:val="00A416E0"/>
    <w:rsid w:val="00A4185E"/>
    <w:rsid w:val="00A41896"/>
    <w:rsid w:val="00A418D3"/>
    <w:rsid w:val="00A4193B"/>
    <w:rsid w:val="00A419D3"/>
    <w:rsid w:val="00A41A84"/>
    <w:rsid w:val="00A41DA4"/>
    <w:rsid w:val="00A4240C"/>
    <w:rsid w:val="00A42440"/>
    <w:rsid w:val="00A42698"/>
    <w:rsid w:val="00A428AF"/>
    <w:rsid w:val="00A42A2F"/>
    <w:rsid w:val="00A42C18"/>
    <w:rsid w:val="00A42CA5"/>
    <w:rsid w:val="00A430CA"/>
    <w:rsid w:val="00A431F7"/>
    <w:rsid w:val="00A43253"/>
    <w:rsid w:val="00A43C4F"/>
    <w:rsid w:val="00A43DDD"/>
    <w:rsid w:val="00A43E30"/>
    <w:rsid w:val="00A43F04"/>
    <w:rsid w:val="00A441D3"/>
    <w:rsid w:val="00A442A3"/>
    <w:rsid w:val="00A44441"/>
    <w:rsid w:val="00A4447F"/>
    <w:rsid w:val="00A44830"/>
    <w:rsid w:val="00A4493A"/>
    <w:rsid w:val="00A44940"/>
    <w:rsid w:val="00A449ED"/>
    <w:rsid w:val="00A44A9F"/>
    <w:rsid w:val="00A44DEC"/>
    <w:rsid w:val="00A44F9E"/>
    <w:rsid w:val="00A45126"/>
    <w:rsid w:val="00A4515A"/>
    <w:rsid w:val="00A454C0"/>
    <w:rsid w:val="00A45513"/>
    <w:rsid w:val="00A45646"/>
    <w:rsid w:val="00A4564C"/>
    <w:rsid w:val="00A45827"/>
    <w:rsid w:val="00A45847"/>
    <w:rsid w:val="00A458D3"/>
    <w:rsid w:val="00A466BB"/>
    <w:rsid w:val="00A46720"/>
    <w:rsid w:val="00A469AC"/>
    <w:rsid w:val="00A46A0F"/>
    <w:rsid w:val="00A46DAA"/>
    <w:rsid w:val="00A4723B"/>
    <w:rsid w:val="00A4730D"/>
    <w:rsid w:val="00A473EF"/>
    <w:rsid w:val="00A47466"/>
    <w:rsid w:val="00A47527"/>
    <w:rsid w:val="00A47760"/>
    <w:rsid w:val="00A477A0"/>
    <w:rsid w:val="00A47BC9"/>
    <w:rsid w:val="00A47C71"/>
    <w:rsid w:val="00A47D46"/>
    <w:rsid w:val="00A47F51"/>
    <w:rsid w:val="00A500A1"/>
    <w:rsid w:val="00A504CB"/>
    <w:rsid w:val="00A5053C"/>
    <w:rsid w:val="00A5074B"/>
    <w:rsid w:val="00A509B3"/>
    <w:rsid w:val="00A50A80"/>
    <w:rsid w:val="00A50B95"/>
    <w:rsid w:val="00A50D47"/>
    <w:rsid w:val="00A50DB8"/>
    <w:rsid w:val="00A50E8F"/>
    <w:rsid w:val="00A50FBE"/>
    <w:rsid w:val="00A50FDE"/>
    <w:rsid w:val="00A5101C"/>
    <w:rsid w:val="00A51021"/>
    <w:rsid w:val="00A514E2"/>
    <w:rsid w:val="00A51662"/>
    <w:rsid w:val="00A5171A"/>
    <w:rsid w:val="00A519D9"/>
    <w:rsid w:val="00A51B3E"/>
    <w:rsid w:val="00A51E22"/>
    <w:rsid w:val="00A51F43"/>
    <w:rsid w:val="00A52018"/>
    <w:rsid w:val="00A52357"/>
    <w:rsid w:val="00A525DB"/>
    <w:rsid w:val="00A527AD"/>
    <w:rsid w:val="00A52AF4"/>
    <w:rsid w:val="00A53280"/>
    <w:rsid w:val="00A53523"/>
    <w:rsid w:val="00A53654"/>
    <w:rsid w:val="00A5366B"/>
    <w:rsid w:val="00A537D7"/>
    <w:rsid w:val="00A53835"/>
    <w:rsid w:val="00A53882"/>
    <w:rsid w:val="00A538B9"/>
    <w:rsid w:val="00A53EFE"/>
    <w:rsid w:val="00A540E9"/>
    <w:rsid w:val="00A54202"/>
    <w:rsid w:val="00A54722"/>
    <w:rsid w:val="00A548AD"/>
    <w:rsid w:val="00A548F5"/>
    <w:rsid w:val="00A54901"/>
    <w:rsid w:val="00A549DD"/>
    <w:rsid w:val="00A54ADA"/>
    <w:rsid w:val="00A54C0B"/>
    <w:rsid w:val="00A54E8C"/>
    <w:rsid w:val="00A55367"/>
    <w:rsid w:val="00A5540E"/>
    <w:rsid w:val="00A55558"/>
    <w:rsid w:val="00A5582E"/>
    <w:rsid w:val="00A55880"/>
    <w:rsid w:val="00A55B2C"/>
    <w:rsid w:val="00A55B46"/>
    <w:rsid w:val="00A55F40"/>
    <w:rsid w:val="00A5632F"/>
    <w:rsid w:val="00A5635A"/>
    <w:rsid w:val="00A56605"/>
    <w:rsid w:val="00A56A10"/>
    <w:rsid w:val="00A57006"/>
    <w:rsid w:val="00A572E2"/>
    <w:rsid w:val="00A5735D"/>
    <w:rsid w:val="00A5739D"/>
    <w:rsid w:val="00A57C0A"/>
    <w:rsid w:val="00A606FD"/>
    <w:rsid w:val="00A608F6"/>
    <w:rsid w:val="00A60DA0"/>
    <w:rsid w:val="00A61515"/>
    <w:rsid w:val="00A61898"/>
    <w:rsid w:val="00A61921"/>
    <w:rsid w:val="00A61F4A"/>
    <w:rsid w:val="00A6202B"/>
    <w:rsid w:val="00A62054"/>
    <w:rsid w:val="00A620C3"/>
    <w:rsid w:val="00A62319"/>
    <w:rsid w:val="00A6234E"/>
    <w:rsid w:val="00A626D9"/>
    <w:rsid w:val="00A62BF5"/>
    <w:rsid w:val="00A62C95"/>
    <w:rsid w:val="00A62DE4"/>
    <w:rsid w:val="00A62F3D"/>
    <w:rsid w:val="00A63222"/>
    <w:rsid w:val="00A63233"/>
    <w:rsid w:val="00A63576"/>
    <w:rsid w:val="00A6394B"/>
    <w:rsid w:val="00A639C3"/>
    <w:rsid w:val="00A63AA5"/>
    <w:rsid w:val="00A63C0C"/>
    <w:rsid w:val="00A64030"/>
    <w:rsid w:val="00A641A3"/>
    <w:rsid w:val="00A6438B"/>
    <w:rsid w:val="00A64872"/>
    <w:rsid w:val="00A6527A"/>
    <w:rsid w:val="00A65281"/>
    <w:rsid w:val="00A65402"/>
    <w:rsid w:val="00A654E1"/>
    <w:rsid w:val="00A656DC"/>
    <w:rsid w:val="00A65714"/>
    <w:rsid w:val="00A6590B"/>
    <w:rsid w:val="00A65A31"/>
    <w:rsid w:val="00A65A3C"/>
    <w:rsid w:val="00A65A48"/>
    <w:rsid w:val="00A65AC3"/>
    <w:rsid w:val="00A65AD9"/>
    <w:rsid w:val="00A65EF7"/>
    <w:rsid w:val="00A66044"/>
    <w:rsid w:val="00A66090"/>
    <w:rsid w:val="00A660B1"/>
    <w:rsid w:val="00A661A2"/>
    <w:rsid w:val="00A662B3"/>
    <w:rsid w:val="00A664DD"/>
    <w:rsid w:val="00A66E93"/>
    <w:rsid w:val="00A67094"/>
    <w:rsid w:val="00A6713D"/>
    <w:rsid w:val="00A6761A"/>
    <w:rsid w:val="00A7016F"/>
    <w:rsid w:val="00A702DD"/>
    <w:rsid w:val="00A70435"/>
    <w:rsid w:val="00A706C6"/>
    <w:rsid w:val="00A7082A"/>
    <w:rsid w:val="00A70B3F"/>
    <w:rsid w:val="00A70C86"/>
    <w:rsid w:val="00A712B9"/>
    <w:rsid w:val="00A71382"/>
    <w:rsid w:val="00A715AD"/>
    <w:rsid w:val="00A71653"/>
    <w:rsid w:val="00A71783"/>
    <w:rsid w:val="00A719CA"/>
    <w:rsid w:val="00A71DA5"/>
    <w:rsid w:val="00A71E49"/>
    <w:rsid w:val="00A71EAD"/>
    <w:rsid w:val="00A72169"/>
    <w:rsid w:val="00A722CB"/>
    <w:rsid w:val="00A724AC"/>
    <w:rsid w:val="00A7272B"/>
    <w:rsid w:val="00A728CE"/>
    <w:rsid w:val="00A72E17"/>
    <w:rsid w:val="00A72F69"/>
    <w:rsid w:val="00A72FB5"/>
    <w:rsid w:val="00A73291"/>
    <w:rsid w:val="00A7340F"/>
    <w:rsid w:val="00A73632"/>
    <w:rsid w:val="00A73A63"/>
    <w:rsid w:val="00A73C8A"/>
    <w:rsid w:val="00A73CAB"/>
    <w:rsid w:val="00A73EEB"/>
    <w:rsid w:val="00A73FF1"/>
    <w:rsid w:val="00A74357"/>
    <w:rsid w:val="00A74751"/>
    <w:rsid w:val="00A74987"/>
    <w:rsid w:val="00A74BCE"/>
    <w:rsid w:val="00A74C04"/>
    <w:rsid w:val="00A74DB0"/>
    <w:rsid w:val="00A74ED9"/>
    <w:rsid w:val="00A74F42"/>
    <w:rsid w:val="00A754D1"/>
    <w:rsid w:val="00A755B5"/>
    <w:rsid w:val="00A7562A"/>
    <w:rsid w:val="00A75790"/>
    <w:rsid w:val="00A75DC3"/>
    <w:rsid w:val="00A75EAD"/>
    <w:rsid w:val="00A75EE7"/>
    <w:rsid w:val="00A76240"/>
    <w:rsid w:val="00A76246"/>
    <w:rsid w:val="00A7653E"/>
    <w:rsid w:val="00A7654F"/>
    <w:rsid w:val="00A766F2"/>
    <w:rsid w:val="00A767A5"/>
    <w:rsid w:val="00A76AE2"/>
    <w:rsid w:val="00A76BAE"/>
    <w:rsid w:val="00A76C14"/>
    <w:rsid w:val="00A76DB6"/>
    <w:rsid w:val="00A76EDD"/>
    <w:rsid w:val="00A76F54"/>
    <w:rsid w:val="00A773FD"/>
    <w:rsid w:val="00A7754C"/>
    <w:rsid w:val="00A7754D"/>
    <w:rsid w:val="00A7772F"/>
    <w:rsid w:val="00A77A2F"/>
    <w:rsid w:val="00A77D7D"/>
    <w:rsid w:val="00A77EF9"/>
    <w:rsid w:val="00A8007C"/>
    <w:rsid w:val="00A8046A"/>
    <w:rsid w:val="00A80572"/>
    <w:rsid w:val="00A80724"/>
    <w:rsid w:val="00A8075D"/>
    <w:rsid w:val="00A80934"/>
    <w:rsid w:val="00A80C44"/>
    <w:rsid w:val="00A80D09"/>
    <w:rsid w:val="00A80DE6"/>
    <w:rsid w:val="00A80E9C"/>
    <w:rsid w:val="00A80F26"/>
    <w:rsid w:val="00A80F8D"/>
    <w:rsid w:val="00A80FDA"/>
    <w:rsid w:val="00A81269"/>
    <w:rsid w:val="00A8129C"/>
    <w:rsid w:val="00A8196D"/>
    <w:rsid w:val="00A81A04"/>
    <w:rsid w:val="00A81CEC"/>
    <w:rsid w:val="00A81D2F"/>
    <w:rsid w:val="00A81E4C"/>
    <w:rsid w:val="00A81E88"/>
    <w:rsid w:val="00A81F3F"/>
    <w:rsid w:val="00A82011"/>
    <w:rsid w:val="00A824FA"/>
    <w:rsid w:val="00A829CF"/>
    <w:rsid w:val="00A82A0C"/>
    <w:rsid w:val="00A82DF9"/>
    <w:rsid w:val="00A82FE6"/>
    <w:rsid w:val="00A8341E"/>
    <w:rsid w:val="00A834B6"/>
    <w:rsid w:val="00A834F2"/>
    <w:rsid w:val="00A83699"/>
    <w:rsid w:val="00A838B7"/>
    <w:rsid w:val="00A83AF7"/>
    <w:rsid w:val="00A83D16"/>
    <w:rsid w:val="00A83D7D"/>
    <w:rsid w:val="00A83E17"/>
    <w:rsid w:val="00A843AA"/>
    <w:rsid w:val="00A846F5"/>
    <w:rsid w:val="00A84ABE"/>
    <w:rsid w:val="00A84D17"/>
    <w:rsid w:val="00A850E6"/>
    <w:rsid w:val="00A8510C"/>
    <w:rsid w:val="00A8520E"/>
    <w:rsid w:val="00A85227"/>
    <w:rsid w:val="00A854CC"/>
    <w:rsid w:val="00A856CE"/>
    <w:rsid w:val="00A85858"/>
    <w:rsid w:val="00A85C8F"/>
    <w:rsid w:val="00A85D24"/>
    <w:rsid w:val="00A860AB"/>
    <w:rsid w:val="00A8614E"/>
    <w:rsid w:val="00A86411"/>
    <w:rsid w:val="00A865C3"/>
    <w:rsid w:val="00A869D0"/>
    <w:rsid w:val="00A869D2"/>
    <w:rsid w:val="00A86BFB"/>
    <w:rsid w:val="00A86C96"/>
    <w:rsid w:val="00A86E44"/>
    <w:rsid w:val="00A87427"/>
    <w:rsid w:val="00A87521"/>
    <w:rsid w:val="00A87557"/>
    <w:rsid w:val="00A877C8"/>
    <w:rsid w:val="00A877F2"/>
    <w:rsid w:val="00A878B7"/>
    <w:rsid w:val="00A87BBB"/>
    <w:rsid w:val="00A90157"/>
    <w:rsid w:val="00A902BA"/>
    <w:rsid w:val="00A90A49"/>
    <w:rsid w:val="00A90E95"/>
    <w:rsid w:val="00A911B3"/>
    <w:rsid w:val="00A915B1"/>
    <w:rsid w:val="00A91779"/>
    <w:rsid w:val="00A91A4C"/>
    <w:rsid w:val="00A91CC2"/>
    <w:rsid w:val="00A92035"/>
    <w:rsid w:val="00A92550"/>
    <w:rsid w:val="00A92791"/>
    <w:rsid w:val="00A92923"/>
    <w:rsid w:val="00A929AA"/>
    <w:rsid w:val="00A92A6F"/>
    <w:rsid w:val="00A93044"/>
    <w:rsid w:val="00A93383"/>
    <w:rsid w:val="00A933D4"/>
    <w:rsid w:val="00A939B2"/>
    <w:rsid w:val="00A93A6F"/>
    <w:rsid w:val="00A93AB0"/>
    <w:rsid w:val="00A93AB1"/>
    <w:rsid w:val="00A93CCB"/>
    <w:rsid w:val="00A93DDE"/>
    <w:rsid w:val="00A93E21"/>
    <w:rsid w:val="00A93F67"/>
    <w:rsid w:val="00A940F1"/>
    <w:rsid w:val="00A94360"/>
    <w:rsid w:val="00A9437F"/>
    <w:rsid w:val="00A943D0"/>
    <w:rsid w:val="00A94592"/>
    <w:rsid w:val="00A9468B"/>
    <w:rsid w:val="00A948AF"/>
    <w:rsid w:val="00A94A4F"/>
    <w:rsid w:val="00A94A86"/>
    <w:rsid w:val="00A94B93"/>
    <w:rsid w:val="00A94FC5"/>
    <w:rsid w:val="00A956A0"/>
    <w:rsid w:val="00A95B8B"/>
    <w:rsid w:val="00A95BB3"/>
    <w:rsid w:val="00A9604F"/>
    <w:rsid w:val="00A96232"/>
    <w:rsid w:val="00A965CB"/>
    <w:rsid w:val="00A96770"/>
    <w:rsid w:val="00A96879"/>
    <w:rsid w:val="00A96AC7"/>
    <w:rsid w:val="00A96B0F"/>
    <w:rsid w:val="00A96C9E"/>
    <w:rsid w:val="00A96CB1"/>
    <w:rsid w:val="00A96E24"/>
    <w:rsid w:val="00A96EC7"/>
    <w:rsid w:val="00A96EC8"/>
    <w:rsid w:val="00A96F73"/>
    <w:rsid w:val="00A973E8"/>
    <w:rsid w:val="00A9782C"/>
    <w:rsid w:val="00A97882"/>
    <w:rsid w:val="00A97B2C"/>
    <w:rsid w:val="00AA0000"/>
    <w:rsid w:val="00AA0299"/>
    <w:rsid w:val="00AA0A42"/>
    <w:rsid w:val="00AA0A82"/>
    <w:rsid w:val="00AA0BA3"/>
    <w:rsid w:val="00AA0E86"/>
    <w:rsid w:val="00AA0FFE"/>
    <w:rsid w:val="00AA11F8"/>
    <w:rsid w:val="00AA1504"/>
    <w:rsid w:val="00AA1507"/>
    <w:rsid w:val="00AA16F3"/>
    <w:rsid w:val="00AA1B40"/>
    <w:rsid w:val="00AA1C10"/>
    <w:rsid w:val="00AA1C78"/>
    <w:rsid w:val="00AA1CB6"/>
    <w:rsid w:val="00AA1CED"/>
    <w:rsid w:val="00AA1F61"/>
    <w:rsid w:val="00AA23B2"/>
    <w:rsid w:val="00AA2739"/>
    <w:rsid w:val="00AA27E5"/>
    <w:rsid w:val="00AA2B70"/>
    <w:rsid w:val="00AA2BF6"/>
    <w:rsid w:val="00AA2DC7"/>
    <w:rsid w:val="00AA36D7"/>
    <w:rsid w:val="00AA3AAE"/>
    <w:rsid w:val="00AA3CF6"/>
    <w:rsid w:val="00AA3E25"/>
    <w:rsid w:val="00AA4064"/>
    <w:rsid w:val="00AA40BA"/>
    <w:rsid w:val="00AA42C9"/>
    <w:rsid w:val="00AA43A6"/>
    <w:rsid w:val="00AA4585"/>
    <w:rsid w:val="00AA4ED5"/>
    <w:rsid w:val="00AA518C"/>
    <w:rsid w:val="00AA5360"/>
    <w:rsid w:val="00AA568E"/>
    <w:rsid w:val="00AA58AC"/>
    <w:rsid w:val="00AA58E5"/>
    <w:rsid w:val="00AA5B0C"/>
    <w:rsid w:val="00AA5C45"/>
    <w:rsid w:val="00AA5EC2"/>
    <w:rsid w:val="00AA5FBF"/>
    <w:rsid w:val="00AA5FDF"/>
    <w:rsid w:val="00AA6176"/>
    <w:rsid w:val="00AA6470"/>
    <w:rsid w:val="00AA649B"/>
    <w:rsid w:val="00AA660A"/>
    <w:rsid w:val="00AA68BF"/>
    <w:rsid w:val="00AA6963"/>
    <w:rsid w:val="00AA6AF2"/>
    <w:rsid w:val="00AA6CE0"/>
    <w:rsid w:val="00AA6D3F"/>
    <w:rsid w:val="00AA6DB0"/>
    <w:rsid w:val="00AA6DFE"/>
    <w:rsid w:val="00AA6F8D"/>
    <w:rsid w:val="00AA7146"/>
    <w:rsid w:val="00AA726E"/>
    <w:rsid w:val="00AA73A3"/>
    <w:rsid w:val="00AA7499"/>
    <w:rsid w:val="00AA75AF"/>
    <w:rsid w:val="00AA7630"/>
    <w:rsid w:val="00AA7795"/>
    <w:rsid w:val="00AA77D5"/>
    <w:rsid w:val="00AA7854"/>
    <w:rsid w:val="00AA792F"/>
    <w:rsid w:val="00AA7C71"/>
    <w:rsid w:val="00AA7CA3"/>
    <w:rsid w:val="00AA7CE1"/>
    <w:rsid w:val="00AA7E8C"/>
    <w:rsid w:val="00AA7F00"/>
    <w:rsid w:val="00AA7F97"/>
    <w:rsid w:val="00AA7FA3"/>
    <w:rsid w:val="00AB0081"/>
    <w:rsid w:val="00AB0236"/>
    <w:rsid w:val="00AB0508"/>
    <w:rsid w:val="00AB0598"/>
    <w:rsid w:val="00AB06BA"/>
    <w:rsid w:val="00AB0748"/>
    <w:rsid w:val="00AB083A"/>
    <w:rsid w:val="00AB0852"/>
    <w:rsid w:val="00AB0AC5"/>
    <w:rsid w:val="00AB0AC7"/>
    <w:rsid w:val="00AB0BD8"/>
    <w:rsid w:val="00AB0CC8"/>
    <w:rsid w:val="00AB0E74"/>
    <w:rsid w:val="00AB1041"/>
    <w:rsid w:val="00AB10CE"/>
    <w:rsid w:val="00AB1206"/>
    <w:rsid w:val="00AB1227"/>
    <w:rsid w:val="00AB12C6"/>
    <w:rsid w:val="00AB161A"/>
    <w:rsid w:val="00AB1C23"/>
    <w:rsid w:val="00AB1C91"/>
    <w:rsid w:val="00AB2871"/>
    <w:rsid w:val="00AB296A"/>
    <w:rsid w:val="00AB2B9E"/>
    <w:rsid w:val="00AB2C3D"/>
    <w:rsid w:val="00AB2F6D"/>
    <w:rsid w:val="00AB33FA"/>
    <w:rsid w:val="00AB33FE"/>
    <w:rsid w:val="00AB3668"/>
    <w:rsid w:val="00AB38E5"/>
    <w:rsid w:val="00AB3EDC"/>
    <w:rsid w:val="00AB3F00"/>
    <w:rsid w:val="00AB3F97"/>
    <w:rsid w:val="00AB43BD"/>
    <w:rsid w:val="00AB4416"/>
    <w:rsid w:val="00AB4893"/>
    <w:rsid w:val="00AB48C9"/>
    <w:rsid w:val="00AB4986"/>
    <w:rsid w:val="00AB4D28"/>
    <w:rsid w:val="00AB4E4D"/>
    <w:rsid w:val="00AB51D0"/>
    <w:rsid w:val="00AB529F"/>
    <w:rsid w:val="00AB57BC"/>
    <w:rsid w:val="00AB5886"/>
    <w:rsid w:val="00AB5EA4"/>
    <w:rsid w:val="00AB69A3"/>
    <w:rsid w:val="00AB6CB6"/>
    <w:rsid w:val="00AB72A1"/>
    <w:rsid w:val="00AB730F"/>
    <w:rsid w:val="00AB748B"/>
    <w:rsid w:val="00AB77CC"/>
    <w:rsid w:val="00AB78DE"/>
    <w:rsid w:val="00AC040F"/>
    <w:rsid w:val="00AC0857"/>
    <w:rsid w:val="00AC0CBB"/>
    <w:rsid w:val="00AC0D5E"/>
    <w:rsid w:val="00AC0F7D"/>
    <w:rsid w:val="00AC0FC9"/>
    <w:rsid w:val="00AC10BA"/>
    <w:rsid w:val="00AC1114"/>
    <w:rsid w:val="00AC146B"/>
    <w:rsid w:val="00AC153C"/>
    <w:rsid w:val="00AC1628"/>
    <w:rsid w:val="00AC165F"/>
    <w:rsid w:val="00AC199C"/>
    <w:rsid w:val="00AC1AF8"/>
    <w:rsid w:val="00AC213D"/>
    <w:rsid w:val="00AC21A7"/>
    <w:rsid w:val="00AC2266"/>
    <w:rsid w:val="00AC2562"/>
    <w:rsid w:val="00AC25CA"/>
    <w:rsid w:val="00AC2A16"/>
    <w:rsid w:val="00AC2E99"/>
    <w:rsid w:val="00AC2F32"/>
    <w:rsid w:val="00AC2F66"/>
    <w:rsid w:val="00AC2FE8"/>
    <w:rsid w:val="00AC30FC"/>
    <w:rsid w:val="00AC313F"/>
    <w:rsid w:val="00AC3388"/>
    <w:rsid w:val="00AC33A3"/>
    <w:rsid w:val="00AC3415"/>
    <w:rsid w:val="00AC348B"/>
    <w:rsid w:val="00AC3624"/>
    <w:rsid w:val="00AC36CA"/>
    <w:rsid w:val="00AC388B"/>
    <w:rsid w:val="00AC3CAE"/>
    <w:rsid w:val="00AC3F11"/>
    <w:rsid w:val="00AC41E5"/>
    <w:rsid w:val="00AC49B7"/>
    <w:rsid w:val="00AC4BB1"/>
    <w:rsid w:val="00AC4DD3"/>
    <w:rsid w:val="00AC5194"/>
    <w:rsid w:val="00AC51E8"/>
    <w:rsid w:val="00AC5282"/>
    <w:rsid w:val="00AC5504"/>
    <w:rsid w:val="00AC5555"/>
    <w:rsid w:val="00AC591E"/>
    <w:rsid w:val="00AC5C9C"/>
    <w:rsid w:val="00AC5E93"/>
    <w:rsid w:val="00AC5FFE"/>
    <w:rsid w:val="00AC6193"/>
    <w:rsid w:val="00AC62C8"/>
    <w:rsid w:val="00AC637F"/>
    <w:rsid w:val="00AC6392"/>
    <w:rsid w:val="00AC6BBA"/>
    <w:rsid w:val="00AC6C77"/>
    <w:rsid w:val="00AC6F63"/>
    <w:rsid w:val="00AC7131"/>
    <w:rsid w:val="00AC7316"/>
    <w:rsid w:val="00AC735E"/>
    <w:rsid w:val="00AC75CE"/>
    <w:rsid w:val="00AC7925"/>
    <w:rsid w:val="00AC7A1F"/>
    <w:rsid w:val="00AC7D04"/>
    <w:rsid w:val="00AC7D6E"/>
    <w:rsid w:val="00AC7DB4"/>
    <w:rsid w:val="00AC7F98"/>
    <w:rsid w:val="00AD0037"/>
    <w:rsid w:val="00AD005A"/>
    <w:rsid w:val="00AD02C1"/>
    <w:rsid w:val="00AD0317"/>
    <w:rsid w:val="00AD0589"/>
    <w:rsid w:val="00AD0706"/>
    <w:rsid w:val="00AD0790"/>
    <w:rsid w:val="00AD07AF"/>
    <w:rsid w:val="00AD0819"/>
    <w:rsid w:val="00AD0908"/>
    <w:rsid w:val="00AD0DB4"/>
    <w:rsid w:val="00AD0E61"/>
    <w:rsid w:val="00AD0F39"/>
    <w:rsid w:val="00AD0F9F"/>
    <w:rsid w:val="00AD1A39"/>
    <w:rsid w:val="00AD1AC3"/>
    <w:rsid w:val="00AD1C46"/>
    <w:rsid w:val="00AD1CAB"/>
    <w:rsid w:val="00AD1CE8"/>
    <w:rsid w:val="00AD1D25"/>
    <w:rsid w:val="00AD1D3D"/>
    <w:rsid w:val="00AD1DC5"/>
    <w:rsid w:val="00AD20EF"/>
    <w:rsid w:val="00AD2242"/>
    <w:rsid w:val="00AD2616"/>
    <w:rsid w:val="00AD288F"/>
    <w:rsid w:val="00AD294F"/>
    <w:rsid w:val="00AD2AF1"/>
    <w:rsid w:val="00AD2BA4"/>
    <w:rsid w:val="00AD2D8B"/>
    <w:rsid w:val="00AD2F43"/>
    <w:rsid w:val="00AD306D"/>
    <w:rsid w:val="00AD3597"/>
    <w:rsid w:val="00AD3802"/>
    <w:rsid w:val="00AD38B8"/>
    <w:rsid w:val="00AD3D70"/>
    <w:rsid w:val="00AD3D8C"/>
    <w:rsid w:val="00AD3E35"/>
    <w:rsid w:val="00AD49A8"/>
    <w:rsid w:val="00AD4A0F"/>
    <w:rsid w:val="00AD4A5E"/>
    <w:rsid w:val="00AD4AD2"/>
    <w:rsid w:val="00AD4C72"/>
    <w:rsid w:val="00AD4E80"/>
    <w:rsid w:val="00AD53EC"/>
    <w:rsid w:val="00AD56D4"/>
    <w:rsid w:val="00AD5897"/>
    <w:rsid w:val="00AD59F3"/>
    <w:rsid w:val="00AD6051"/>
    <w:rsid w:val="00AD63E5"/>
    <w:rsid w:val="00AD678B"/>
    <w:rsid w:val="00AD67C8"/>
    <w:rsid w:val="00AD6A1C"/>
    <w:rsid w:val="00AD6AFA"/>
    <w:rsid w:val="00AD6CAC"/>
    <w:rsid w:val="00AD6F76"/>
    <w:rsid w:val="00AD72B6"/>
    <w:rsid w:val="00AD736E"/>
    <w:rsid w:val="00AD7444"/>
    <w:rsid w:val="00AD769C"/>
    <w:rsid w:val="00AD7741"/>
    <w:rsid w:val="00AD783E"/>
    <w:rsid w:val="00AD7977"/>
    <w:rsid w:val="00AD79D6"/>
    <w:rsid w:val="00AD7A89"/>
    <w:rsid w:val="00AD7B71"/>
    <w:rsid w:val="00AD7C49"/>
    <w:rsid w:val="00AD7DD9"/>
    <w:rsid w:val="00AD7F0A"/>
    <w:rsid w:val="00AD7FF9"/>
    <w:rsid w:val="00AE01B6"/>
    <w:rsid w:val="00AE04D6"/>
    <w:rsid w:val="00AE05E9"/>
    <w:rsid w:val="00AE05F8"/>
    <w:rsid w:val="00AE061A"/>
    <w:rsid w:val="00AE0C01"/>
    <w:rsid w:val="00AE0CBC"/>
    <w:rsid w:val="00AE121B"/>
    <w:rsid w:val="00AE1521"/>
    <w:rsid w:val="00AE18E3"/>
    <w:rsid w:val="00AE1900"/>
    <w:rsid w:val="00AE1BBE"/>
    <w:rsid w:val="00AE1C6A"/>
    <w:rsid w:val="00AE1E71"/>
    <w:rsid w:val="00AE1F12"/>
    <w:rsid w:val="00AE20E3"/>
    <w:rsid w:val="00AE238D"/>
    <w:rsid w:val="00AE238F"/>
    <w:rsid w:val="00AE23BD"/>
    <w:rsid w:val="00AE262D"/>
    <w:rsid w:val="00AE28BA"/>
    <w:rsid w:val="00AE28E8"/>
    <w:rsid w:val="00AE29A6"/>
    <w:rsid w:val="00AE2A3A"/>
    <w:rsid w:val="00AE2AC5"/>
    <w:rsid w:val="00AE2CB3"/>
    <w:rsid w:val="00AE32D5"/>
    <w:rsid w:val="00AE3405"/>
    <w:rsid w:val="00AE358D"/>
    <w:rsid w:val="00AE3605"/>
    <w:rsid w:val="00AE3655"/>
    <w:rsid w:val="00AE3697"/>
    <w:rsid w:val="00AE387D"/>
    <w:rsid w:val="00AE38E0"/>
    <w:rsid w:val="00AE3DE7"/>
    <w:rsid w:val="00AE3F79"/>
    <w:rsid w:val="00AE40B0"/>
    <w:rsid w:val="00AE4592"/>
    <w:rsid w:val="00AE46EF"/>
    <w:rsid w:val="00AE4816"/>
    <w:rsid w:val="00AE4AD5"/>
    <w:rsid w:val="00AE4C1E"/>
    <w:rsid w:val="00AE4D15"/>
    <w:rsid w:val="00AE4F0A"/>
    <w:rsid w:val="00AE5231"/>
    <w:rsid w:val="00AE531C"/>
    <w:rsid w:val="00AE5344"/>
    <w:rsid w:val="00AE56AF"/>
    <w:rsid w:val="00AE5888"/>
    <w:rsid w:val="00AE5E35"/>
    <w:rsid w:val="00AE6062"/>
    <w:rsid w:val="00AE61F5"/>
    <w:rsid w:val="00AE63E8"/>
    <w:rsid w:val="00AE6539"/>
    <w:rsid w:val="00AE66FB"/>
    <w:rsid w:val="00AE6AD9"/>
    <w:rsid w:val="00AE6C02"/>
    <w:rsid w:val="00AE6DB6"/>
    <w:rsid w:val="00AE6F0C"/>
    <w:rsid w:val="00AE7130"/>
    <w:rsid w:val="00AE7668"/>
    <w:rsid w:val="00AE77EE"/>
    <w:rsid w:val="00AE78A2"/>
    <w:rsid w:val="00AE7A7C"/>
    <w:rsid w:val="00AE7DCF"/>
    <w:rsid w:val="00AE7ED4"/>
    <w:rsid w:val="00AF05CC"/>
    <w:rsid w:val="00AF0A23"/>
    <w:rsid w:val="00AF0C43"/>
    <w:rsid w:val="00AF0E06"/>
    <w:rsid w:val="00AF0EA2"/>
    <w:rsid w:val="00AF109A"/>
    <w:rsid w:val="00AF1343"/>
    <w:rsid w:val="00AF1AC7"/>
    <w:rsid w:val="00AF1AC9"/>
    <w:rsid w:val="00AF1B39"/>
    <w:rsid w:val="00AF1C39"/>
    <w:rsid w:val="00AF1C40"/>
    <w:rsid w:val="00AF1DCA"/>
    <w:rsid w:val="00AF1F40"/>
    <w:rsid w:val="00AF2069"/>
    <w:rsid w:val="00AF23D2"/>
    <w:rsid w:val="00AF23F4"/>
    <w:rsid w:val="00AF2B20"/>
    <w:rsid w:val="00AF2B98"/>
    <w:rsid w:val="00AF2C4F"/>
    <w:rsid w:val="00AF2EBD"/>
    <w:rsid w:val="00AF2F7C"/>
    <w:rsid w:val="00AF30D7"/>
    <w:rsid w:val="00AF323C"/>
    <w:rsid w:val="00AF336A"/>
    <w:rsid w:val="00AF3674"/>
    <w:rsid w:val="00AF3AC0"/>
    <w:rsid w:val="00AF3C91"/>
    <w:rsid w:val="00AF3F93"/>
    <w:rsid w:val="00AF3FFC"/>
    <w:rsid w:val="00AF419D"/>
    <w:rsid w:val="00AF41CE"/>
    <w:rsid w:val="00AF425C"/>
    <w:rsid w:val="00AF428E"/>
    <w:rsid w:val="00AF48F7"/>
    <w:rsid w:val="00AF4A67"/>
    <w:rsid w:val="00AF4BC9"/>
    <w:rsid w:val="00AF4BCD"/>
    <w:rsid w:val="00AF4BD2"/>
    <w:rsid w:val="00AF4CC9"/>
    <w:rsid w:val="00AF4D14"/>
    <w:rsid w:val="00AF50C2"/>
    <w:rsid w:val="00AF5405"/>
    <w:rsid w:val="00AF5592"/>
    <w:rsid w:val="00AF5634"/>
    <w:rsid w:val="00AF573B"/>
    <w:rsid w:val="00AF5785"/>
    <w:rsid w:val="00AF57F7"/>
    <w:rsid w:val="00AF5842"/>
    <w:rsid w:val="00AF58C0"/>
    <w:rsid w:val="00AF5CD8"/>
    <w:rsid w:val="00AF5D8B"/>
    <w:rsid w:val="00AF5DAB"/>
    <w:rsid w:val="00AF5E3E"/>
    <w:rsid w:val="00AF60AB"/>
    <w:rsid w:val="00AF61A0"/>
    <w:rsid w:val="00AF61C1"/>
    <w:rsid w:val="00AF62EF"/>
    <w:rsid w:val="00AF6985"/>
    <w:rsid w:val="00AF6B6B"/>
    <w:rsid w:val="00AF6C67"/>
    <w:rsid w:val="00AF705B"/>
    <w:rsid w:val="00AF71CB"/>
    <w:rsid w:val="00AF721C"/>
    <w:rsid w:val="00AF726E"/>
    <w:rsid w:val="00AF7B2D"/>
    <w:rsid w:val="00AF7F14"/>
    <w:rsid w:val="00B0003C"/>
    <w:rsid w:val="00B00149"/>
    <w:rsid w:val="00B0028B"/>
    <w:rsid w:val="00B005EF"/>
    <w:rsid w:val="00B00616"/>
    <w:rsid w:val="00B0094A"/>
    <w:rsid w:val="00B00DB2"/>
    <w:rsid w:val="00B00F31"/>
    <w:rsid w:val="00B00F7A"/>
    <w:rsid w:val="00B010BF"/>
    <w:rsid w:val="00B011EB"/>
    <w:rsid w:val="00B01374"/>
    <w:rsid w:val="00B013DE"/>
    <w:rsid w:val="00B016B5"/>
    <w:rsid w:val="00B01995"/>
    <w:rsid w:val="00B01E5F"/>
    <w:rsid w:val="00B02185"/>
    <w:rsid w:val="00B02561"/>
    <w:rsid w:val="00B027AA"/>
    <w:rsid w:val="00B02956"/>
    <w:rsid w:val="00B02E5E"/>
    <w:rsid w:val="00B02E76"/>
    <w:rsid w:val="00B02ECC"/>
    <w:rsid w:val="00B030EE"/>
    <w:rsid w:val="00B03186"/>
    <w:rsid w:val="00B031FD"/>
    <w:rsid w:val="00B0324B"/>
    <w:rsid w:val="00B0370F"/>
    <w:rsid w:val="00B038D2"/>
    <w:rsid w:val="00B03C78"/>
    <w:rsid w:val="00B03E26"/>
    <w:rsid w:val="00B03F95"/>
    <w:rsid w:val="00B04064"/>
    <w:rsid w:val="00B0406F"/>
    <w:rsid w:val="00B04229"/>
    <w:rsid w:val="00B0437B"/>
    <w:rsid w:val="00B043F9"/>
    <w:rsid w:val="00B04594"/>
    <w:rsid w:val="00B0463D"/>
    <w:rsid w:val="00B0469F"/>
    <w:rsid w:val="00B0487F"/>
    <w:rsid w:val="00B04A98"/>
    <w:rsid w:val="00B04A9C"/>
    <w:rsid w:val="00B04B18"/>
    <w:rsid w:val="00B04C4B"/>
    <w:rsid w:val="00B04CAD"/>
    <w:rsid w:val="00B04D1B"/>
    <w:rsid w:val="00B05130"/>
    <w:rsid w:val="00B051E8"/>
    <w:rsid w:val="00B05786"/>
    <w:rsid w:val="00B058B3"/>
    <w:rsid w:val="00B05B1F"/>
    <w:rsid w:val="00B0632B"/>
    <w:rsid w:val="00B06570"/>
    <w:rsid w:val="00B066E1"/>
    <w:rsid w:val="00B067C8"/>
    <w:rsid w:val="00B06864"/>
    <w:rsid w:val="00B06C18"/>
    <w:rsid w:val="00B06C3A"/>
    <w:rsid w:val="00B06D0A"/>
    <w:rsid w:val="00B07106"/>
    <w:rsid w:val="00B071D8"/>
    <w:rsid w:val="00B072EC"/>
    <w:rsid w:val="00B07554"/>
    <w:rsid w:val="00B07596"/>
    <w:rsid w:val="00B07619"/>
    <w:rsid w:val="00B07686"/>
    <w:rsid w:val="00B077E1"/>
    <w:rsid w:val="00B07D1F"/>
    <w:rsid w:val="00B1020F"/>
    <w:rsid w:val="00B10293"/>
    <w:rsid w:val="00B102A1"/>
    <w:rsid w:val="00B10873"/>
    <w:rsid w:val="00B10B67"/>
    <w:rsid w:val="00B10BC2"/>
    <w:rsid w:val="00B10C2D"/>
    <w:rsid w:val="00B10CF6"/>
    <w:rsid w:val="00B10F77"/>
    <w:rsid w:val="00B111E5"/>
    <w:rsid w:val="00B1150A"/>
    <w:rsid w:val="00B11683"/>
    <w:rsid w:val="00B118F8"/>
    <w:rsid w:val="00B119D5"/>
    <w:rsid w:val="00B11A56"/>
    <w:rsid w:val="00B11D12"/>
    <w:rsid w:val="00B11D49"/>
    <w:rsid w:val="00B11FEA"/>
    <w:rsid w:val="00B1208F"/>
    <w:rsid w:val="00B122E1"/>
    <w:rsid w:val="00B12656"/>
    <w:rsid w:val="00B126E0"/>
    <w:rsid w:val="00B126EF"/>
    <w:rsid w:val="00B127CE"/>
    <w:rsid w:val="00B132C8"/>
    <w:rsid w:val="00B13304"/>
    <w:rsid w:val="00B134AB"/>
    <w:rsid w:val="00B1358A"/>
    <w:rsid w:val="00B139D7"/>
    <w:rsid w:val="00B13C3C"/>
    <w:rsid w:val="00B140CC"/>
    <w:rsid w:val="00B140EF"/>
    <w:rsid w:val="00B1430C"/>
    <w:rsid w:val="00B14477"/>
    <w:rsid w:val="00B14516"/>
    <w:rsid w:val="00B1461E"/>
    <w:rsid w:val="00B14D97"/>
    <w:rsid w:val="00B14F36"/>
    <w:rsid w:val="00B14F99"/>
    <w:rsid w:val="00B1518A"/>
    <w:rsid w:val="00B1526D"/>
    <w:rsid w:val="00B15299"/>
    <w:rsid w:val="00B152B3"/>
    <w:rsid w:val="00B154A6"/>
    <w:rsid w:val="00B15563"/>
    <w:rsid w:val="00B155F8"/>
    <w:rsid w:val="00B15A2F"/>
    <w:rsid w:val="00B15B59"/>
    <w:rsid w:val="00B15C1F"/>
    <w:rsid w:val="00B15CA4"/>
    <w:rsid w:val="00B16528"/>
    <w:rsid w:val="00B1653E"/>
    <w:rsid w:val="00B16649"/>
    <w:rsid w:val="00B166F1"/>
    <w:rsid w:val="00B1673B"/>
    <w:rsid w:val="00B167B9"/>
    <w:rsid w:val="00B1713A"/>
    <w:rsid w:val="00B17276"/>
    <w:rsid w:val="00B1754A"/>
    <w:rsid w:val="00B17727"/>
    <w:rsid w:val="00B177D6"/>
    <w:rsid w:val="00B177E5"/>
    <w:rsid w:val="00B177EB"/>
    <w:rsid w:val="00B17916"/>
    <w:rsid w:val="00B17D5A"/>
    <w:rsid w:val="00B17FA8"/>
    <w:rsid w:val="00B17FB3"/>
    <w:rsid w:val="00B17FFC"/>
    <w:rsid w:val="00B2018C"/>
    <w:rsid w:val="00B20371"/>
    <w:rsid w:val="00B20595"/>
    <w:rsid w:val="00B20618"/>
    <w:rsid w:val="00B208E9"/>
    <w:rsid w:val="00B20F33"/>
    <w:rsid w:val="00B214D8"/>
    <w:rsid w:val="00B215D0"/>
    <w:rsid w:val="00B21641"/>
    <w:rsid w:val="00B2171B"/>
    <w:rsid w:val="00B21769"/>
    <w:rsid w:val="00B21889"/>
    <w:rsid w:val="00B21B80"/>
    <w:rsid w:val="00B21CAE"/>
    <w:rsid w:val="00B21F0D"/>
    <w:rsid w:val="00B22523"/>
    <w:rsid w:val="00B2296E"/>
    <w:rsid w:val="00B22AAF"/>
    <w:rsid w:val="00B22ADE"/>
    <w:rsid w:val="00B22B13"/>
    <w:rsid w:val="00B22B3D"/>
    <w:rsid w:val="00B22B7C"/>
    <w:rsid w:val="00B22C5A"/>
    <w:rsid w:val="00B22C77"/>
    <w:rsid w:val="00B232B8"/>
    <w:rsid w:val="00B235B3"/>
    <w:rsid w:val="00B23700"/>
    <w:rsid w:val="00B23791"/>
    <w:rsid w:val="00B238B1"/>
    <w:rsid w:val="00B23BE7"/>
    <w:rsid w:val="00B23C15"/>
    <w:rsid w:val="00B23C17"/>
    <w:rsid w:val="00B23D94"/>
    <w:rsid w:val="00B24022"/>
    <w:rsid w:val="00B24032"/>
    <w:rsid w:val="00B24076"/>
    <w:rsid w:val="00B245DE"/>
    <w:rsid w:val="00B24778"/>
    <w:rsid w:val="00B24791"/>
    <w:rsid w:val="00B24879"/>
    <w:rsid w:val="00B2499C"/>
    <w:rsid w:val="00B24B74"/>
    <w:rsid w:val="00B24BBC"/>
    <w:rsid w:val="00B24CBC"/>
    <w:rsid w:val="00B24DFE"/>
    <w:rsid w:val="00B24E0A"/>
    <w:rsid w:val="00B24F77"/>
    <w:rsid w:val="00B2519B"/>
    <w:rsid w:val="00B254C1"/>
    <w:rsid w:val="00B2573B"/>
    <w:rsid w:val="00B259E3"/>
    <w:rsid w:val="00B263F3"/>
    <w:rsid w:val="00B26673"/>
    <w:rsid w:val="00B26854"/>
    <w:rsid w:val="00B268EB"/>
    <w:rsid w:val="00B26D0B"/>
    <w:rsid w:val="00B26DEF"/>
    <w:rsid w:val="00B26F06"/>
    <w:rsid w:val="00B2710C"/>
    <w:rsid w:val="00B27113"/>
    <w:rsid w:val="00B2730C"/>
    <w:rsid w:val="00B27348"/>
    <w:rsid w:val="00B2742C"/>
    <w:rsid w:val="00B2784E"/>
    <w:rsid w:val="00B27A6F"/>
    <w:rsid w:val="00B27AD9"/>
    <w:rsid w:val="00B27B3A"/>
    <w:rsid w:val="00B27B45"/>
    <w:rsid w:val="00B27CAB"/>
    <w:rsid w:val="00B27E4A"/>
    <w:rsid w:val="00B302BF"/>
    <w:rsid w:val="00B30542"/>
    <w:rsid w:val="00B305BD"/>
    <w:rsid w:val="00B3069B"/>
    <w:rsid w:val="00B30735"/>
    <w:rsid w:val="00B30785"/>
    <w:rsid w:val="00B30AF0"/>
    <w:rsid w:val="00B30B0B"/>
    <w:rsid w:val="00B30C86"/>
    <w:rsid w:val="00B30EFD"/>
    <w:rsid w:val="00B3120C"/>
    <w:rsid w:val="00B314CC"/>
    <w:rsid w:val="00B3186B"/>
    <w:rsid w:val="00B31BF4"/>
    <w:rsid w:val="00B31C63"/>
    <w:rsid w:val="00B31D30"/>
    <w:rsid w:val="00B31DD2"/>
    <w:rsid w:val="00B31F46"/>
    <w:rsid w:val="00B31FB9"/>
    <w:rsid w:val="00B32345"/>
    <w:rsid w:val="00B323C5"/>
    <w:rsid w:val="00B32457"/>
    <w:rsid w:val="00B324C0"/>
    <w:rsid w:val="00B324C7"/>
    <w:rsid w:val="00B32621"/>
    <w:rsid w:val="00B327C7"/>
    <w:rsid w:val="00B3299A"/>
    <w:rsid w:val="00B32A2C"/>
    <w:rsid w:val="00B32B35"/>
    <w:rsid w:val="00B331AA"/>
    <w:rsid w:val="00B332BE"/>
    <w:rsid w:val="00B334AC"/>
    <w:rsid w:val="00B33571"/>
    <w:rsid w:val="00B33649"/>
    <w:rsid w:val="00B3398F"/>
    <w:rsid w:val="00B33A46"/>
    <w:rsid w:val="00B33C84"/>
    <w:rsid w:val="00B33D57"/>
    <w:rsid w:val="00B33D9D"/>
    <w:rsid w:val="00B33E53"/>
    <w:rsid w:val="00B33F5D"/>
    <w:rsid w:val="00B3412A"/>
    <w:rsid w:val="00B34170"/>
    <w:rsid w:val="00B341BF"/>
    <w:rsid w:val="00B34314"/>
    <w:rsid w:val="00B34321"/>
    <w:rsid w:val="00B34387"/>
    <w:rsid w:val="00B343FD"/>
    <w:rsid w:val="00B34440"/>
    <w:rsid w:val="00B34716"/>
    <w:rsid w:val="00B34843"/>
    <w:rsid w:val="00B34ABF"/>
    <w:rsid w:val="00B34ACC"/>
    <w:rsid w:val="00B34E57"/>
    <w:rsid w:val="00B34F2E"/>
    <w:rsid w:val="00B35594"/>
    <w:rsid w:val="00B35676"/>
    <w:rsid w:val="00B357A7"/>
    <w:rsid w:val="00B35C11"/>
    <w:rsid w:val="00B35CA2"/>
    <w:rsid w:val="00B35D40"/>
    <w:rsid w:val="00B36114"/>
    <w:rsid w:val="00B361B8"/>
    <w:rsid w:val="00B362C5"/>
    <w:rsid w:val="00B36469"/>
    <w:rsid w:val="00B36888"/>
    <w:rsid w:val="00B369E6"/>
    <w:rsid w:val="00B36F1E"/>
    <w:rsid w:val="00B36F95"/>
    <w:rsid w:val="00B3729D"/>
    <w:rsid w:val="00B374A4"/>
    <w:rsid w:val="00B378C3"/>
    <w:rsid w:val="00B378CA"/>
    <w:rsid w:val="00B37941"/>
    <w:rsid w:val="00B37A6B"/>
    <w:rsid w:val="00B37ADF"/>
    <w:rsid w:val="00B37CE4"/>
    <w:rsid w:val="00B37CEF"/>
    <w:rsid w:val="00B37F13"/>
    <w:rsid w:val="00B37F14"/>
    <w:rsid w:val="00B4028F"/>
    <w:rsid w:val="00B40543"/>
    <w:rsid w:val="00B405D4"/>
    <w:rsid w:val="00B405D8"/>
    <w:rsid w:val="00B4079C"/>
    <w:rsid w:val="00B4091F"/>
    <w:rsid w:val="00B40FCD"/>
    <w:rsid w:val="00B41227"/>
    <w:rsid w:val="00B41374"/>
    <w:rsid w:val="00B413DA"/>
    <w:rsid w:val="00B41514"/>
    <w:rsid w:val="00B415A2"/>
    <w:rsid w:val="00B417E7"/>
    <w:rsid w:val="00B41883"/>
    <w:rsid w:val="00B41947"/>
    <w:rsid w:val="00B41BCF"/>
    <w:rsid w:val="00B41E41"/>
    <w:rsid w:val="00B41F1D"/>
    <w:rsid w:val="00B41F7F"/>
    <w:rsid w:val="00B421E1"/>
    <w:rsid w:val="00B42400"/>
    <w:rsid w:val="00B42C72"/>
    <w:rsid w:val="00B42DAB"/>
    <w:rsid w:val="00B434BB"/>
    <w:rsid w:val="00B435A7"/>
    <w:rsid w:val="00B439B8"/>
    <w:rsid w:val="00B43A02"/>
    <w:rsid w:val="00B43B32"/>
    <w:rsid w:val="00B441D7"/>
    <w:rsid w:val="00B4474A"/>
    <w:rsid w:val="00B44811"/>
    <w:rsid w:val="00B44AEF"/>
    <w:rsid w:val="00B44C79"/>
    <w:rsid w:val="00B44D5D"/>
    <w:rsid w:val="00B44F3E"/>
    <w:rsid w:val="00B45228"/>
    <w:rsid w:val="00B45273"/>
    <w:rsid w:val="00B45314"/>
    <w:rsid w:val="00B455E2"/>
    <w:rsid w:val="00B45731"/>
    <w:rsid w:val="00B458B4"/>
    <w:rsid w:val="00B46025"/>
    <w:rsid w:val="00B460BC"/>
    <w:rsid w:val="00B462BC"/>
    <w:rsid w:val="00B4633F"/>
    <w:rsid w:val="00B46732"/>
    <w:rsid w:val="00B469A1"/>
    <w:rsid w:val="00B46A79"/>
    <w:rsid w:val="00B46D01"/>
    <w:rsid w:val="00B46D8D"/>
    <w:rsid w:val="00B46E40"/>
    <w:rsid w:val="00B46E4C"/>
    <w:rsid w:val="00B473D9"/>
    <w:rsid w:val="00B474BF"/>
    <w:rsid w:val="00B4775D"/>
    <w:rsid w:val="00B47975"/>
    <w:rsid w:val="00B47ADC"/>
    <w:rsid w:val="00B47B0C"/>
    <w:rsid w:val="00B47C29"/>
    <w:rsid w:val="00B50079"/>
    <w:rsid w:val="00B506EE"/>
    <w:rsid w:val="00B50ACC"/>
    <w:rsid w:val="00B50CD1"/>
    <w:rsid w:val="00B50E19"/>
    <w:rsid w:val="00B50E48"/>
    <w:rsid w:val="00B50F11"/>
    <w:rsid w:val="00B51055"/>
    <w:rsid w:val="00B51079"/>
    <w:rsid w:val="00B51080"/>
    <w:rsid w:val="00B51FA6"/>
    <w:rsid w:val="00B5213B"/>
    <w:rsid w:val="00B52234"/>
    <w:rsid w:val="00B52292"/>
    <w:rsid w:val="00B522BD"/>
    <w:rsid w:val="00B52312"/>
    <w:rsid w:val="00B53272"/>
    <w:rsid w:val="00B5334E"/>
    <w:rsid w:val="00B53743"/>
    <w:rsid w:val="00B539C8"/>
    <w:rsid w:val="00B541A5"/>
    <w:rsid w:val="00B54222"/>
    <w:rsid w:val="00B542E0"/>
    <w:rsid w:val="00B54582"/>
    <w:rsid w:val="00B54682"/>
    <w:rsid w:val="00B54904"/>
    <w:rsid w:val="00B54BF2"/>
    <w:rsid w:val="00B54E40"/>
    <w:rsid w:val="00B5536C"/>
    <w:rsid w:val="00B55692"/>
    <w:rsid w:val="00B55D84"/>
    <w:rsid w:val="00B55DC4"/>
    <w:rsid w:val="00B55DDB"/>
    <w:rsid w:val="00B564E5"/>
    <w:rsid w:val="00B5669E"/>
    <w:rsid w:val="00B569A2"/>
    <w:rsid w:val="00B569E8"/>
    <w:rsid w:val="00B570E8"/>
    <w:rsid w:val="00B571D2"/>
    <w:rsid w:val="00B572FD"/>
    <w:rsid w:val="00B5739C"/>
    <w:rsid w:val="00B57471"/>
    <w:rsid w:val="00B57474"/>
    <w:rsid w:val="00B57663"/>
    <w:rsid w:val="00B5773E"/>
    <w:rsid w:val="00B57BEF"/>
    <w:rsid w:val="00B57D83"/>
    <w:rsid w:val="00B57F27"/>
    <w:rsid w:val="00B57FFD"/>
    <w:rsid w:val="00B60189"/>
    <w:rsid w:val="00B602A1"/>
    <w:rsid w:val="00B606A4"/>
    <w:rsid w:val="00B6079F"/>
    <w:rsid w:val="00B60965"/>
    <w:rsid w:val="00B60C22"/>
    <w:rsid w:val="00B60F55"/>
    <w:rsid w:val="00B61094"/>
    <w:rsid w:val="00B61507"/>
    <w:rsid w:val="00B6163C"/>
    <w:rsid w:val="00B61BAD"/>
    <w:rsid w:val="00B61D58"/>
    <w:rsid w:val="00B61ED2"/>
    <w:rsid w:val="00B62246"/>
    <w:rsid w:val="00B6229E"/>
    <w:rsid w:val="00B62438"/>
    <w:rsid w:val="00B625F2"/>
    <w:rsid w:val="00B62726"/>
    <w:rsid w:val="00B62BA3"/>
    <w:rsid w:val="00B62C38"/>
    <w:rsid w:val="00B62E17"/>
    <w:rsid w:val="00B62F83"/>
    <w:rsid w:val="00B6323A"/>
    <w:rsid w:val="00B63272"/>
    <w:rsid w:val="00B6354E"/>
    <w:rsid w:val="00B637FF"/>
    <w:rsid w:val="00B6385C"/>
    <w:rsid w:val="00B63D9D"/>
    <w:rsid w:val="00B6473B"/>
    <w:rsid w:val="00B64B95"/>
    <w:rsid w:val="00B64BA9"/>
    <w:rsid w:val="00B65601"/>
    <w:rsid w:val="00B65721"/>
    <w:rsid w:val="00B65952"/>
    <w:rsid w:val="00B659A5"/>
    <w:rsid w:val="00B659C6"/>
    <w:rsid w:val="00B65EE6"/>
    <w:rsid w:val="00B65F58"/>
    <w:rsid w:val="00B661DF"/>
    <w:rsid w:val="00B6662C"/>
    <w:rsid w:val="00B6678F"/>
    <w:rsid w:val="00B66E83"/>
    <w:rsid w:val="00B67357"/>
    <w:rsid w:val="00B6739D"/>
    <w:rsid w:val="00B67801"/>
    <w:rsid w:val="00B67C0A"/>
    <w:rsid w:val="00B67F08"/>
    <w:rsid w:val="00B67F79"/>
    <w:rsid w:val="00B701BC"/>
    <w:rsid w:val="00B70237"/>
    <w:rsid w:val="00B70845"/>
    <w:rsid w:val="00B7098E"/>
    <w:rsid w:val="00B70C6E"/>
    <w:rsid w:val="00B70E59"/>
    <w:rsid w:val="00B70E5D"/>
    <w:rsid w:val="00B71163"/>
    <w:rsid w:val="00B711DB"/>
    <w:rsid w:val="00B7135C"/>
    <w:rsid w:val="00B71AF2"/>
    <w:rsid w:val="00B71C9D"/>
    <w:rsid w:val="00B71FAA"/>
    <w:rsid w:val="00B7227D"/>
    <w:rsid w:val="00B7239C"/>
    <w:rsid w:val="00B724FC"/>
    <w:rsid w:val="00B72AE2"/>
    <w:rsid w:val="00B72EE5"/>
    <w:rsid w:val="00B72FF1"/>
    <w:rsid w:val="00B73071"/>
    <w:rsid w:val="00B730FA"/>
    <w:rsid w:val="00B731D2"/>
    <w:rsid w:val="00B73549"/>
    <w:rsid w:val="00B73597"/>
    <w:rsid w:val="00B736AB"/>
    <w:rsid w:val="00B736E6"/>
    <w:rsid w:val="00B7379F"/>
    <w:rsid w:val="00B7380D"/>
    <w:rsid w:val="00B73815"/>
    <w:rsid w:val="00B738D1"/>
    <w:rsid w:val="00B739C1"/>
    <w:rsid w:val="00B73A97"/>
    <w:rsid w:val="00B73CD1"/>
    <w:rsid w:val="00B73EA2"/>
    <w:rsid w:val="00B73FF0"/>
    <w:rsid w:val="00B74120"/>
    <w:rsid w:val="00B74140"/>
    <w:rsid w:val="00B7414B"/>
    <w:rsid w:val="00B74364"/>
    <w:rsid w:val="00B746CB"/>
    <w:rsid w:val="00B748FA"/>
    <w:rsid w:val="00B74B62"/>
    <w:rsid w:val="00B74B85"/>
    <w:rsid w:val="00B74D13"/>
    <w:rsid w:val="00B74D20"/>
    <w:rsid w:val="00B754D9"/>
    <w:rsid w:val="00B75572"/>
    <w:rsid w:val="00B75576"/>
    <w:rsid w:val="00B755C0"/>
    <w:rsid w:val="00B75A07"/>
    <w:rsid w:val="00B75C9A"/>
    <w:rsid w:val="00B75DE9"/>
    <w:rsid w:val="00B75E59"/>
    <w:rsid w:val="00B7606B"/>
    <w:rsid w:val="00B7614C"/>
    <w:rsid w:val="00B761E6"/>
    <w:rsid w:val="00B76422"/>
    <w:rsid w:val="00B76690"/>
    <w:rsid w:val="00B7672F"/>
    <w:rsid w:val="00B7677F"/>
    <w:rsid w:val="00B76973"/>
    <w:rsid w:val="00B769D8"/>
    <w:rsid w:val="00B76A1C"/>
    <w:rsid w:val="00B76FF3"/>
    <w:rsid w:val="00B7745A"/>
    <w:rsid w:val="00B7746C"/>
    <w:rsid w:val="00B77690"/>
    <w:rsid w:val="00B77E50"/>
    <w:rsid w:val="00B77E89"/>
    <w:rsid w:val="00B77EBF"/>
    <w:rsid w:val="00B77F03"/>
    <w:rsid w:val="00B8025F"/>
    <w:rsid w:val="00B80299"/>
    <w:rsid w:val="00B802DD"/>
    <w:rsid w:val="00B80572"/>
    <w:rsid w:val="00B8062E"/>
    <w:rsid w:val="00B80749"/>
    <w:rsid w:val="00B8077F"/>
    <w:rsid w:val="00B809DA"/>
    <w:rsid w:val="00B80A14"/>
    <w:rsid w:val="00B80BC8"/>
    <w:rsid w:val="00B80C87"/>
    <w:rsid w:val="00B80D68"/>
    <w:rsid w:val="00B80E17"/>
    <w:rsid w:val="00B8104B"/>
    <w:rsid w:val="00B81483"/>
    <w:rsid w:val="00B81538"/>
    <w:rsid w:val="00B8156B"/>
    <w:rsid w:val="00B81D49"/>
    <w:rsid w:val="00B82381"/>
    <w:rsid w:val="00B82472"/>
    <w:rsid w:val="00B825D9"/>
    <w:rsid w:val="00B828CD"/>
    <w:rsid w:val="00B82A3C"/>
    <w:rsid w:val="00B82BFC"/>
    <w:rsid w:val="00B82C25"/>
    <w:rsid w:val="00B82C3F"/>
    <w:rsid w:val="00B82F91"/>
    <w:rsid w:val="00B8305C"/>
    <w:rsid w:val="00B8338C"/>
    <w:rsid w:val="00B8345A"/>
    <w:rsid w:val="00B834C9"/>
    <w:rsid w:val="00B83527"/>
    <w:rsid w:val="00B835AF"/>
    <w:rsid w:val="00B8363E"/>
    <w:rsid w:val="00B839A0"/>
    <w:rsid w:val="00B83B3E"/>
    <w:rsid w:val="00B83B79"/>
    <w:rsid w:val="00B8435E"/>
    <w:rsid w:val="00B847D7"/>
    <w:rsid w:val="00B84A20"/>
    <w:rsid w:val="00B84B22"/>
    <w:rsid w:val="00B84C11"/>
    <w:rsid w:val="00B84F60"/>
    <w:rsid w:val="00B85013"/>
    <w:rsid w:val="00B8572F"/>
    <w:rsid w:val="00B8584B"/>
    <w:rsid w:val="00B859D3"/>
    <w:rsid w:val="00B85D8B"/>
    <w:rsid w:val="00B85DE0"/>
    <w:rsid w:val="00B86128"/>
    <w:rsid w:val="00B8634B"/>
    <w:rsid w:val="00B8649B"/>
    <w:rsid w:val="00B866AB"/>
    <w:rsid w:val="00B867A0"/>
    <w:rsid w:val="00B86812"/>
    <w:rsid w:val="00B868B6"/>
    <w:rsid w:val="00B869D1"/>
    <w:rsid w:val="00B869EB"/>
    <w:rsid w:val="00B86A5A"/>
    <w:rsid w:val="00B86C91"/>
    <w:rsid w:val="00B86DC8"/>
    <w:rsid w:val="00B86E4C"/>
    <w:rsid w:val="00B86F0E"/>
    <w:rsid w:val="00B86F9E"/>
    <w:rsid w:val="00B86FC2"/>
    <w:rsid w:val="00B86FD0"/>
    <w:rsid w:val="00B873AB"/>
    <w:rsid w:val="00B87A96"/>
    <w:rsid w:val="00B87AC5"/>
    <w:rsid w:val="00B87C8F"/>
    <w:rsid w:val="00B87DB3"/>
    <w:rsid w:val="00B90080"/>
    <w:rsid w:val="00B900CD"/>
    <w:rsid w:val="00B902DF"/>
    <w:rsid w:val="00B902EC"/>
    <w:rsid w:val="00B906EA"/>
    <w:rsid w:val="00B907FB"/>
    <w:rsid w:val="00B909E7"/>
    <w:rsid w:val="00B909F6"/>
    <w:rsid w:val="00B90DB0"/>
    <w:rsid w:val="00B90F29"/>
    <w:rsid w:val="00B91089"/>
    <w:rsid w:val="00B918C2"/>
    <w:rsid w:val="00B918D1"/>
    <w:rsid w:val="00B91D9A"/>
    <w:rsid w:val="00B91F97"/>
    <w:rsid w:val="00B920FD"/>
    <w:rsid w:val="00B92321"/>
    <w:rsid w:val="00B92350"/>
    <w:rsid w:val="00B924C5"/>
    <w:rsid w:val="00B925C8"/>
    <w:rsid w:val="00B926F5"/>
    <w:rsid w:val="00B92706"/>
    <w:rsid w:val="00B92757"/>
    <w:rsid w:val="00B9291A"/>
    <w:rsid w:val="00B92D59"/>
    <w:rsid w:val="00B92F61"/>
    <w:rsid w:val="00B93190"/>
    <w:rsid w:val="00B93193"/>
    <w:rsid w:val="00B93268"/>
    <w:rsid w:val="00B935F6"/>
    <w:rsid w:val="00B935FC"/>
    <w:rsid w:val="00B9376A"/>
    <w:rsid w:val="00B9389E"/>
    <w:rsid w:val="00B93941"/>
    <w:rsid w:val="00B93B49"/>
    <w:rsid w:val="00B93C21"/>
    <w:rsid w:val="00B93E04"/>
    <w:rsid w:val="00B93E93"/>
    <w:rsid w:val="00B93EBB"/>
    <w:rsid w:val="00B93EE8"/>
    <w:rsid w:val="00B93F4C"/>
    <w:rsid w:val="00B94069"/>
    <w:rsid w:val="00B94263"/>
    <w:rsid w:val="00B9484B"/>
    <w:rsid w:val="00B94B6E"/>
    <w:rsid w:val="00B94D44"/>
    <w:rsid w:val="00B94E88"/>
    <w:rsid w:val="00B95115"/>
    <w:rsid w:val="00B954DF"/>
    <w:rsid w:val="00B95676"/>
    <w:rsid w:val="00B95962"/>
    <w:rsid w:val="00B95ACC"/>
    <w:rsid w:val="00B96169"/>
    <w:rsid w:val="00B96240"/>
    <w:rsid w:val="00B963E8"/>
    <w:rsid w:val="00B96728"/>
    <w:rsid w:val="00B96DD2"/>
    <w:rsid w:val="00B96E05"/>
    <w:rsid w:val="00B971C7"/>
    <w:rsid w:val="00B972B7"/>
    <w:rsid w:val="00B973B6"/>
    <w:rsid w:val="00B9760B"/>
    <w:rsid w:val="00B976FF"/>
    <w:rsid w:val="00B97AF7"/>
    <w:rsid w:val="00BA02E0"/>
    <w:rsid w:val="00BA0572"/>
    <w:rsid w:val="00BA0896"/>
    <w:rsid w:val="00BA08F2"/>
    <w:rsid w:val="00BA0A84"/>
    <w:rsid w:val="00BA0B3E"/>
    <w:rsid w:val="00BA0BE4"/>
    <w:rsid w:val="00BA0C78"/>
    <w:rsid w:val="00BA0EDD"/>
    <w:rsid w:val="00BA0F2B"/>
    <w:rsid w:val="00BA0F36"/>
    <w:rsid w:val="00BA1758"/>
    <w:rsid w:val="00BA1AC5"/>
    <w:rsid w:val="00BA1AF5"/>
    <w:rsid w:val="00BA1C4A"/>
    <w:rsid w:val="00BA1D4B"/>
    <w:rsid w:val="00BA1E47"/>
    <w:rsid w:val="00BA1FFA"/>
    <w:rsid w:val="00BA21D6"/>
    <w:rsid w:val="00BA26FF"/>
    <w:rsid w:val="00BA2878"/>
    <w:rsid w:val="00BA2A98"/>
    <w:rsid w:val="00BA2B75"/>
    <w:rsid w:val="00BA3260"/>
    <w:rsid w:val="00BA36BB"/>
    <w:rsid w:val="00BA36C9"/>
    <w:rsid w:val="00BA3780"/>
    <w:rsid w:val="00BA38B1"/>
    <w:rsid w:val="00BA38DC"/>
    <w:rsid w:val="00BA3A75"/>
    <w:rsid w:val="00BA3B4F"/>
    <w:rsid w:val="00BA40FB"/>
    <w:rsid w:val="00BA43ED"/>
    <w:rsid w:val="00BA44DE"/>
    <w:rsid w:val="00BA46F6"/>
    <w:rsid w:val="00BA474B"/>
    <w:rsid w:val="00BA488B"/>
    <w:rsid w:val="00BA4A10"/>
    <w:rsid w:val="00BA4D05"/>
    <w:rsid w:val="00BA4FD4"/>
    <w:rsid w:val="00BA5061"/>
    <w:rsid w:val="00BA5341"/>
    <w:rsid w:val="00BA53D7"/>
    <w:rsid w:val="00BA53DE"/>
    <w:rsid w:val="00BA5483"/>
    <w:rsid w:val="00BA54BD"/>
    <w:rsid w:val="00BA550C"/>
    <w:rsid w:val="00BA570A"/>
    <w:rsid w:val="00BA58D9"/>
    <w:rsid w:val="00BA5977"/>
    <w:rsid w:val="00BA5A36"/>
    <w:rsid w:val="00BA5B5A"/>
    <w:rsid w:val="00BA5BEE"/>
    <w:rsid w:val="00BA5C96"/>
    <w:rsid w:val="00BA5C99"/>
    <w:rsid w:val="00BA5D4F"/>
    <w:rsid w:val="00BA5DF3"/>
    <w:rsid w:val="00BA5FA5"/>
    <w:rsid w:val="00BA5FA7"/>
    <w:rsid w:val="00BA625D"/>
    <w:rsid w:val="00BA628E"/>
    <w:rsid w:val="00BA62D0"/>
    <w:rsid w:val="00BA634D"/>
    <w:rsid w:val="00BA68E1"/>
    <w:rsid w:val="00BA692F"/>
    <w:rsid w:val="00BA6B3E"/>
    <w:rsid w:val="00BA6BBC"/>
    <w:rsid w:val="00BA70E3"/>
    <w:rsid w:val="00BA7113"/>
    <w:rsid w:val="00BA7225"/>
    <w:rsid w:val="00BA7283"/>
    <w:rsid w:val="00BA72D6"/>
    <w:rsid w:val="00BA76C3"/>
    <w:rsid w:val="00BA7AD8"/>
    <w:rsid w:val="00BA7B7E"/>
    <w:rsid w:val="00BA7F35"/>
    <w:rsid w:val="00BA7F56"/>
    <w:rsid w:val="00BA7F82"/>
    <w:rsid w:val="00BB00BA"/>
    <w:rsid w:val="00BB03C6"/>
    <w:rsid w:val="00BB05D1"/>
    <w:rsid w:val="00BB0760"/>
    <w:rsid w:val="00BB0829"/>
    <w:rsid w:val="00BB0A0F"/>
    <w:rsid w:val="00BB0A10"/>
    <w:rsid w:val="00BB0CC9"/>
    <w:rsid w:val="00BB0E7A"/>
    <w:rsid w:val="00BB0F7C"/>
    <w:rsid w:val="00BB1171"/>
    <w:rsid w:val="00BB11E7"/>
    <w:rsid w:val="00BB12EA"/>
    <w:rsid w:val="00BB1343"/>
    <w:rsid w:val="00BB1347"/>
    <w:rsid w:val="00BB13CD"/>
    <w:rsid w:val="00BB1702"/>
    <w:rsid w:val="00BB1714"/>
    <w:rsid w:val="00BB1BE0"/>
    <w:rsid w:val="00BB1C6A"/>
    <w:rsid w:val="00BB2270"/>
    <w:rsid w:val="00BB22E8"/>
    <w:rsid w:val="00BB2815"/>
    <w:rsid w:val="00BB2A2D"/>
    <w:rsid w:val="00BB2BB5"/>
    <w:rsid w:val="00BB2D89"/>
    <w:rsid w:val="00BB330E"/>
    <w:rsid w:val="00BB367F"/>
    <w:rsid w:val="00BB3968"/>
    <w:rsid w:val="00BB3A74"/>
    <w:rsid w:val="00BB3B16"/>
    <w:rsid w:val="00BB3CD4"/>
    <w:rsid w:val="00BB3CD5"/>
    <w:rsid w:val="00BB3F40"/>
    <w:rsid w:val="00BB3FCA"/>
    <w:rsid w:val="00BB44B5"/>
    <w:rsid w:val="00BB474D"/>
    <w:rsid w:val="00BB4781"/>
    <w:rsid w:val="00BB4895"/>
    <w:rsid w:val="00BB4DE1"/>
    <w:rsid w:val="00BB52CE"/>
    <w:rsid w:val="00BB563D"/>
    <w:rsid w:val="00BB5B43"/>
    <w:rsid w:val="00BB5B54"/>
    <w:rsid w:val="00BB5D9C"/>
    <w:rsid w:val="00BB5DBF"/>
    <w:rsid w:val="00BB6077"/>
    <w:rsid w:val="00BB614B"/>
    <w:rsid w:val="00BB634B"/>
    <w:rsid w:val="00BB647D"/>
    <w:rsid w:val="00BB64F5"/>
    <w:rsid w:val="00BB6703"/>
    <w:rsid w:val="00BB6B86"/>
    <w:rsid w:val="00BB6BA2"/>
    <w:rsid w:val="00BB6C46"/>
    <w:rsid w:val="00BB6E7F"/>
    <w:rsid w:val="00BB6FD0"/>
    <w:rsid w:val="00BB709E"/>
    <w:rsid w:val="00BB70BF"/>
    <w:rsid w:val="00BB72E9"/>
    <w:rsid w:val="00BB73AD"/>
    <w:rsid w:val="00BB7651"/>
    <w:rsid w:val="00BB7953"/>
    <w:rsid w:val="00BB7A4B"/>
    <w:rsid w:val="00BB7C87"/>
    <w:rsid w:val="00BB7D84"/>
    <w:rsid w:val="00BB7EBA"/>
    <w:rsid w:val="00BC0175"/>
    <w:rsid w:val="00BC02A4"/>
    <w:rsid w:val="00BC057B"/>
    <w:rsid w:val="00BC0868"/>
    <w:rsid w:val="00BC0A20"/>
    <w:rsid w:val="00BC0C2D"/>
    <w:rsid w:val="00BC0C63"/>
    <w:rsid w:val="00BC0C64"/>
    <w:rsid w:val="00BC0DFD"/>
    <w:rsid w:val="00BC1018"/>
    <w:rsid w:val="00BC117C"/>
    <w:rsid w:val="00BC11A5"/>
    <w:rsid w:val="00BC1645"/>
    <w:rsid w:val="00BC1753"/>
    <w:rsid w:val="00BC18CA"/>
    <w:rsid w:val="00BC1A31"/>
    <w:rsid w:val="00BC1B6A"/>
    <w:rsid w:val="00BC1D02"/>
    <w:rsid w:val="00BC1D39"/>
    <w:rsid w:val="00BC1D88"/>
    <w:rsid w:val="00BC1DA7"/>
    <w:rsid w:val="00BC2145"/>
    <w:rsid w:val="00BC2213"/>
    <w:rsid w:val="00BC222E"/>
    <w:rsid w:val="00BC28AC"/>
    <w:rsid w:val="00BC28D5"/>
    <w:rsid w:val="00BC292D"/>
    <w:rsid w:val="00BC29CD"/>
    <w:rsid w:val="00BC2AF7"/>
    <w:rsid w:val="00BC31EB"/>
    <w:rsid w:val="00BC3641"/>
    <w:rsid w:val="00BC396F"/>
    <w:rsid w:val="00BC39D7"/>
    <w:rsid w:val="00BC3A8D"/>
    <w:rsid w:val="00BC3FDC"/>
    <w:rsid w:val="00BC4230"/>
    <w:rsid w:val="00BC4313"/>
    <w:rsid w:val="00BC43F4"/>
    <w:rsid w:val="00BC4637"/>
    <w:rsid w:val="00BC47E5"/>
    <w:rsid w:val="00BC47EE"/>
    <w:rsid w:val="00BC49AF"/>
    <w:rsid w:val="00BC4A86"/>
    <w:rsid w:val="00BC4B38"/>
    <w:rsid w:val="00BC4C07"/>
    <w:rsid w:val="00BC4C95"/>
    <w:rsid w:val="00BC4DC2"/>
    <w:rsid w:val="00BC4EBB"/>
    <w:rsid w:val="00BC50F5"/>
    <w:rsid w:val="00BC516B"/>
    <w:rsid w:val="00BC5407"/>
    <w:rsid w:val="00BC5662"/>
    <w:rsid w:val="00BC570F"/>
    <w:rsid w:val="00BC58D0"/>
    <w:rsid w:val="00BC596B"/>
    <w:rsid w:val="00BC5B10"/>
    <w:rsid w:val="00BC5C5A"/>
    <w:rsid w:val="00BC5F62"/>
    <w:rsid w:val="00BC6246"/>
    <w:rsid w:val="00BC6803"/>
    <w:rsid w:val="00BC6911"/>
    <w:rsid w:val="00BC69F6"/>
    <w:rsid w:val="00BC6C57"/>
    <w:rsid w:val="00BC6CBB"/>
    <w:rsid w:val="00BC6D5F"/>
    <w:rsid w:val="00BC6D6F"/>
    <w:rsid w:val="00BC7047"/>
    <w:rsid w:val="00BC713F"/>
    <w:rsid w:val="00BC75D5"/>
    <w:rsid w:val="00BC77A3"/>
    <w:rsid w:val="00BD007A"/>
    <w:rsid w:val="00BD01B2"/>
    <w:rsid w:val="00BD0402"/>
    <w:rsid w:val="00BD066A"/>
    <w:rsid w:val="00BD0718"/>
    <w:rsid w:val="00BD07B3"/>
    <w:rsid w:val="00BD0942"/>
    <w:rsid w:val="00BD1006"/>
    <w:rsid w:val="00BD1268"/>
    <w:rsid w:val="00BD131A"/>
    <w:rsid w:val="00BD134A"/>
    <w:rsid w:val="00BD1394"/>
    <w:rsid w:val="00BD1404"/>
    <w:rsid w:val="00BD14DE"/>
    <w:rsid w:val="00BD18D8"/>
    <w:rsid w:val="00BD1D58"/>
    <w:rsid w:val="00BD1DA0"/>
    <w:rsid w:val="00BD1FA5"/>
    <w:rsid w:val="00BD20FD"/>
    <w:rsid w:val="00BD21E1"/>
    <w:rsid w:val="00BD22E7"/>
    <w:rsid w:val="00BD24B6"/>
    <w:rsid w:val="00BD293D"/>
    <w:rsid w:val="00BD2976"/>
    <w:rsid w:val="00BD2B48"/>
    <w:rsid w:val="00BD2C4B"/>
    <w:rsid w:val="00BD2F05"/>
    <w:rsid w:val="00BD32BF"/>
    <w:rsid w:val="00BD3508"/>
    <w:rsid w:val="00BD3566"/>
    <w:rsid w:val="00BD3C9E"/>
    <w:rsid w:val="00BD3D0A"/>
    <w:rsid w:val="00BD3D43"/>
    <w:rsid w:val="00BD3DDC"/>
    <w:rsid w:val="00BD3F8C"/>
    <w:rsid w:val="00BD41AA"/>
    <w:rsid w:val="00BD4325"/>
    <w:rsid w:val="00BD4430"/>
    <w:rsid w:val="00BD44D3"/>
    <w:rsid w:val="00BD44F8"/>
    <w:rsid w:val="00BD4946"/>
    <w:rsid w:val="00BD531A"/>
    <w:rsid w:val="00BD54B5"/>
    <w:rsid w:val="00BD56C0"/>
    <w:rsid w:val="00BD598C"/>
    <w:rsid w:val="00BD5AAC"/>
    <w:rsid w:val="00BD5C76"/>
    <w:rsid w:val="00BD5E58"/>
    <w:rsid w:val="00BD5EBB"/>
    <w:rsid w:val="00BD66AD"/>
    <w:rsid w:val="00BD69B6"/>
    <w:rsid w:val="00BD6D03"/>
    <w:rsid w:val="00BD6DFA"/>
    <w:rsid w:val="00BD6FA7"/>
    <w:rsid w:val="00BD7237"/>
    <w:rsid w:val="00BD74D3"/>
    <w:rsid w:val="00BD74FD"/>
    <w:rsid w:val="00BD7568"/>
    <w:rsid w:val="00BD758E"/>
    <w:rsid w:val="00BD76B2"/>
    <w:rsid w:val="00BD7A83"/>
    <w:rsid w:val="00BD7AEE"/>
    <w:rsid w:val="00BD7DE5"/>
    <w:rsid w:val="00BD7F0C"/>
    <w:rsid w:val="00BE0067"/>
    <w:rsid w:val="00BE01F3"/>
    <w:rsid w:val="00BE02AD"/>
    <w:rsid w:val="00BE053E"/>
    <w:rsid w:val="00BE056F"/>
    <w:rsid w:val="00BE05A0"/>
    <w:rsid w:val="00BE0694"/>
    <w:rsid w:val="00BE0972"/>
    <w:rsid w:val="00BE09DF"/>
    <w:rsid w:val="00BE0A39"/>
    <w:rsid w:val="00BE0C21"/>
    <w:rsid w:val="00BE0C89"/>
    <w:rsid w:val="00BE0D77"/>
    <w:rsid w:val="00BE0F54"/>
    <w:rsid w:val="00BE13E3"/>
    <w:rsid w:val="00BE1519"/>
    <w:rsid w:val="00BE151A"/>
    <w:rsid w:val="00BE168B"/>
    <w:rsid w:val="00BE1745"/>
    <w:rsid w:val="00BE17E4"/>
    <w:rsid w:val="00BE1A4B"/>
    <w:rsid w:val="00BE1B32"/>
    <w:rsid w:val="00BE20C6"/>
    <w:rsid w:val="00BE2201"/>
    <w:rsid w:val="00BE26EB"/>
    <w:rsid w:val="00BE2726"/>
    <w:rsid w:val="00BE2804"/>
    <w:rsid w:val="00BE2929"/>
    <w:rsid w:val="00BE29AD"/>
    <w:rsid w:val="00BE2B33"/>
    <w:rsid w:val="00BE2BD6"/>
    <w:rsid w:val="00BE2D26"/>
    <w:rsid w:val="00BE2EAC"/>
    <w:rsid w:val="00BE3131"/>
    <w:rsid w:val="00BE3204"/>
    <w:rsid w:val="00BE357C"/>
    <w:rsid w:val="00BE3955"/>
    <w:rsid w:val="00BE3A19"/>
    <w:rsid w:val="00BE3F76"/>
    <w:rsid w:val="00BE42B6"/>
    <w:rsid w:val="00BE43EF"/>
    <w:rsid w:val="00BE473B"/>
    <w:rsid w:val="00BE4921"/>
    <w:rsid w:val="00BE4963"/>
    <w:rsid w:val="00BE4DD3"/>
    <w:rsid w:val="00BE4F81"/>
    <w:rsid w:val="00BE51D9"/>
    <w:rsid w:val="00BE54F5"/>
    <w:rsid w:val="00BE5932"/>
    <w:rsid w:val="00BE5DAC"/>
    <w:rsid w:val="00BE5F4B"/>
    <w:rsid w:val="00BE5FFA"/>
    <w:rsid w:val="00BE63C1"/>
    <w:rsid w:val="00BE6526"/>
    <w:rsid w:val="00BE68D1"/>
    <w:rsid w:val="00BE69FB"/>
    <w:rsid w:val="00BE6ACA"/>
    <w:rsid w:val="00BE6B0A"/>
    <w:rsid w:val="00BE74F0"/>
    <w:rsid w:val="00BE7604"/>
    <w:rsid w:val="00BE7848"/>
    <w:rsid w:val="00BE797F"/>
    <w:rsid w:val="00BE7FB5"/>
    <w:rsid w:val="00BE7FD8"/>
    <w:rsid w:val="00BF028F"/>
    <w:rsid w:val="00BF03BC"/>
    <w:rsid w:val="00BF0633"/>
    <w:rsid w:val="00BF0B69"/>
    <w:rsid w:val="00BF0CEE"/>
    <w:rsid w:val="00BF0E75"/>
    <w:rsid w:val="00BF116F"/>
    <w:rsid w:val="00BF1328"/>
    <w:rsid w:val="00BF1560"/>
    <w:rsid w:val="00BF16C3"/>
    <w:rsid w:val="00BF177A"/>
    <w:rsid w:val="00BF1ADC"/>
    <w:rsid w:val="00BF1CC6"/>
    <w:rsid w:val="00BF1E4C"/>
    <w:rsid w:val="00BF2106"/>
    <w:rsid w:val="00BF2230"/>
    <w:rsid w:val="00BF225D"/>
    <w:rsid w:val="00BF2330"/>
    <w:rsid w:val="00BF240B"/>
    <w:rsid w:val="00BF2499"/>
    <w:rsid w:val="00BF2530"/>
    <w:rsid w:val="00BF288C"/>
    <w:rsid w:val="00BF2979"/>
    <w:rsid w:val="00BF2A75"/>
    <w:rsid w:val="00BF2AF9"/>
    <w:rsid w:val="00BF2F86"/>
    <w:rsid w:val="00BF3022"/>
    <w:rsid w:val="00BF334E"/>
    <w:rsid w:val="00BF33D7"/>
    <w:rsid w:val="00BF34EC"/>
    <w:rsid w:val="00BF38C5"/>
    <w:rsid w:val="00BF393F"/>
    <w:rsid w:val="00BF39E5"/>
    <w:rsid w:val="00BF3AA5"/>
    <w:rsid w:val="00BF3B12"/>
    <w:rsid w:val="00BF3DE6"/>
    <w:rsid w:val="00BF4101"/>
    <w:rsid w:val="00BF421C"/>
    <w:rsid w:val="00BF4568"/>
    <w:rsid w:val="00BF4675"/>
    <w:rsid w:val="00BF4741"/>
    <w:rsid w:val="00BF49CA"/>
    <w:rsid w:val="00BF4A6F"/>
    <w:rsid w:val="00BF4ACA"/>
    <w:rsid w:val="00BF4C07"/>
    <w:rsid w:val="00BF4EB1"/>
    <w:rsid w:val="00BF4F18"/>
    <w:rsid w:val="00BF51A2"/>
    <w:rsid w:val="00BF52B3"/>
    <w:rsid w:val="00BF5359"/>
    <w:rsid w:val="00BF5522"/>
    <w:rsid w:val="00BF597E"/>
    <w:rsid w:val="00BF5C25"/>
    <w:rsid w:val="00BF5C3B"/>
    <w:rsid w:val="00BF5DDA"/>
    <w:rsid w:val="00BF6135"/>
    <w:rsid w:val="00BF6191"/>
    <w:rsid w:val="00BF638D"/>
    <w:rsid w:val="00BF643E"/>
    <w:rsid w:val="00BF6463"/>
    <w:rsid w:val="00BF65D4"/>
    <w:rsid w:val="00BF6968"/>
    <w:rsid w:val="00BF696B"/>
    <w:rsid w:val="00BF6CA4"/>
    <w:rsid w:val="00BF6EB0"/>
    <w:rsid w:val="00BF7025"/>
    <w:rsid w:val="00BF7415"/>
    <w:rsid w:val="00BF7685"/>
    <w:rsid w:val="00BF782E"/>
    <w:rsid w:val="00BF7D76"/>
    <w:rsid w:val="00BF7FCE"/>
    <w:rsid w:val="00C0020C"/>
    <w:rsid w:val="00C002C1"/>
    <w:rsid w:val="00C0050E"/>
    <w:rsid w:val="00C005FE"/>
    <w:rsid w:val="00C00873"/>
    <w:rsid w:val="00C009EF"/>
    <w:rsid w:val="00C00B81"/>
    <w:rsid w:val="00C00BC8"/>
    <w:rsid w:val="00C00BCF"/>
    <w:rsid w:val="00C00DD5"/>
    <w:rsid w:val="00C00E23"/>
    <w:rsid w:val="00C0101A"/>
    <w:rsid w:val="00C0137C"/>
    <w:rsid w:val="00C01548"/>
    <w:rsid w:val="00C0176E"/>
    <w:rsid w:val="00C017CF"/>
    <w:rsid w:val="00C019E6"/>
    <w:rsid w:val="00C01ACF"/>
    <w:rsid w:val="00C01C64"/>
    <w:rsid w:val="00C02258"/>
    <w:rsid w:val="00C02362"/>
    <w:rsid w:val="00C02442"/>
    <w:rsid w:val="00C0245E"/>
    <w:rsid w:val="00C025F4"/>
    <w:rsid w:val="00C025FC"/>
    <w:rsid w:val="00C02657"/>
    <w:rsid w:val="00C0276F"/>
    <w:rsid w:val="00C02E23"/>
    <w:rsid w:val="00C031BB"/>
    <w:rsid w:val="00C03357"/>
    <w:rsid w:val="00C033C8"/>
    <w:rsid w:val="00C033FC"/>
    <w:rsid w:val="00C03420"/>
    <w:rsid w:val="00C03AC4"/>
    <w:rsid w:val="00C0412A"/>
    <w:rsid w:val="00C045C3"/>
    <w:rsid w:val="00C04698"/>
    <w:rsid w:val="00C049DC"/>
    <w:rsid w:val="00C04B72"/>
    <w:rsid w:val="00C04BC8"/>
    <w:rsid w:val="00C05108"/>
    <w:rsid w:val="00C05332"/>
    <w:rsid w:val="00C05335"/>
    <w:rsid w:val="00C055C2"/>
    <w:rsid w:val="00C0586C"/>
    <w:rsid w:val="00C05B31"/>
    <w:rsid w:val="00C05B9C"/>
    <w:rsid w:val="00C05E1D"/>
    <w:rsid w:val="00C06122"/>
    <w:rsid w:val="00C064CD"/>
    <w:rsid w:val="00C064E6"/>
    <w:rsid w:val="00C06594"/>
    <w:rsid w:val="00C065AF"/>
    <w:rsid w:val="00C06C16"/>
    <w:rsid w:val="00C06C46"/>
    <w:rsid w:val="00C06CC0"/>
    <w:rsid w:val="00C072A1"/>
    <w:rsid w:val="00C0742A"/>
    <w:rsid w:val="00C0744C"/>
    <w:rsid w:val="00C078F5"/>
    <w:rsid w:val="00C0791F"/>
    <w:rsid w:val="00C07AC2"/>
    <w:rsid w:val="00C07CD0"/>
    <w:rsid w:val="00C07EC4"/>
    <w:rsid w:val="00C10617"/>
    <w:rsid w:val="00C106AF"/>
    <w:rsid w:val="00C106B6"/>
    <w:rsid w:val="00C107E9"/>
    <w:rsid w:val="00C10FA7"/>
    <w:rsid w:val="00C110D6"/>
    <w:rsid w:val="00C110E1"/>
    <w:rsid w:val="00C11373"/>
    <w:rsid w:val="00C113A7"/>
    <w:rsid w:val="00C11668"/>
    <w:rsid w:val="00C11AC6"/>
    <w:rsid w:val="00C11BE0"/>
    <w:rsid w:val="00C11C00"/>
    <w:rsid w:val="00C11C14"/>
    <w:rsid w:val="00C11DA9"/>
    <w:rsid w:val="00C11DD4"/>
    <w:rsid w:val="00C11E27"/>
    <w:rsid w:val="00C120FB"/>
    <w:rsid w:val="00C123A8"/>
    <w:rsid w:val="00C12423"/>
    <w:rsid w:val="00C12582"/>
    <w:rsid w:val="00C125B3"/>
    <w:rsid w:val="00C12B3D"/>
    <w:rsid w:val="00C12D85"/>
    <w:rsid w:val="00C12EDA"/>
    <w:rsid w:val="00C13123"/>
    <w:rsid w:val="00C1318E"/>
    <w:rsid w:val="00C13205"/>
    <w:rsid w:val="00C13332"/>
    <w:rsid w:val="00C1380B"/>
    <w:rsid w:val="00C13E7C"/>
    <w:rsid w:val="00C14404"/>
    <w:rsid w:val="00C1451C"/>
    <w:rsid w:val="00C14737"/>
    <w:rsid w:val="00C148E6"/>
    <w:rsid w:val="00C14AF1"/>
    <w:rsid w:val="00C14C16"/>
    <w:rsid w:val="00C14F0D"/>
    <w:rsid w:val="00C15462"/>
    <w:rsid w:val="00C1577A"/>
    <w:rsid w:val="00C15865"/>
    <w:rsid w:val="00C158ED"/>
    <w:rsid w:val="00C15F8F"/>
    <w:rsid w:val="00C160E4"/>
    <w:rsid w:val="00C163F3"/>
    <w:rsid w:val="00C1650F"/>
    <w:rsid w:val="00C16D25"/>
    <w:rsid w:val="00C172D3"/>
    <w:rsid w:val="00C173D9"/>
    <w:rsid w:val="00C17455"/>
    <w:rsid w:val="00C1755F"/>
    <w:rsid w:val="00C17669"/>
    <w:rsid w:val="00C176B1"/>
    <w:rsid w:val="00C17813"/>
    <w:rsid w:val="00C17E22"/>
    <w:rsid w:val="00C2009C"/>
    <w:rsid w:val="00C204EC"/>
    <w:rsid w:val="00C209D3"/>
    <w:rsid w:val="00C20A9B"/>
    <w:rsid w:val="00C20B81"/>
    <w:rsid w:val="00C20DE5"/>
    <w:rsid w:val="00C20E1D"/>
    <w:rsid w:val="00C20F7A"/>
    <w:rsid w:val="00C2151E"/>
    <w:rsid w:val="00C21CE7"/>
    <w:rsid w:val="00C21E1B"/>
    <w:rsid w:val="00C21F5F"/>
    <w:rsid w:val="00C2212B"/>
    <w:rsid w:val="00C222AA"/>
    <w:rsid w:val="00C223F1"/>
    <w:rsid w:val="00C22540"/>
    <w:rsid w:val="00C228F8"/>
    <w:rsid w:val="00C22CAF"/>
    <w:rsid w:val="00C22F54"/>
    <w:rsid w:val="00C23265"/>
    <w:rsid w:val="00C23407"/>
    <w:rsid w:val="00C2350E"/>
    <w:rsid w:val="00C23995"/>
    <w:rsid w:val="00C23D0F"/>
    <w:rsid w:val="00C23E47"/>
    <w:rsid w:val="00C23F7F"/>
    <w:rsid w:val="00C23F8D"/>
    <w:rsid w:val="00C241A1"/>
    <w:rsid w:val="00C243BB"/>
    <w:rsid w:val="00C243FB"/>
    <w:rsid w:val="00C24594"/>
    <w:rsid w:val="00C249F4"/>
    <w:rsid w:val="00C24EEC"/>
    <w:rsid w:val="00C250C1"/>
    <w:rsid w:val="00C25453"/>
    <w:rsid w:val="00C254BC"/>
    <w:rsid w:val="00C254E6"/>
    <w:rsid w:val="00C255FF"/>
    <w:rsid w:val="00C2562F"/>
    <w:rsid w:val="00C25664"/>
    <w:rsid w:val="00C25791"/>
    <w:rsid w:val="00C25EC2"/>
    <w:rsid w:val="00C261C3"/>
    <w:rsid w:val="00C26243"/>
    <w:rsid w:val="00C26298"/>
    <w:rsid w:val="00C262CD"/>
    <w:rsid w:val="00C2635E"/>
    <w:rsid w:val="00C265B6"/>
    <w:rsid w:val="00C266C6"/>
    <w:rsid w:val="00C26BD6"/>
    <w:rsid w:val="00C26D00"/>
    <w:rsid w:val="00C26DE9"/>
    <w:rsid w:val="00C270BA"/>
    <w:rsid w:val="00C271AC"/>
    <w:rsid w:val="00C27345"/>
    <w:rsid w:val="00C27533"/>
    <w:rsid w:val="00C27A78"/>
    <w:rsid w:val="00C27A81"/>
    <w:rsid w:val="00C27C25"/>
    <w:rsid w:val="00C27DB6"/>
    <w:rsid w:val="00C27F57"/>
    <w:rsid w:val="00C30195"/>
    <w:rsid w:val="00C3064A"/>
    <w:rsid w:val="00C3072F"/>
    <w:rsid w:val="00C30884"/>
    <w:rsid w:val="00C309BD"/>
    <w:rsid w:val="00C30CEA"/>
    <w:rsid w:val="00C30DEA"/>
    <w:rsid w:val="00C3165B"/>
    <w:rsid w:val="00C31A60"/>
    <w:rsid w:val="00C31B5C"/>
    <w:rsid w:val="00C31C3D"/>
    <w:rsid w:val="00C31D4D"/>
    <w:rsid w:val="00C31D94"/>
    <w:rsid w:val="00C31FF6"/>
    <w:rsid w:val="00C3215C"/>
    <w:rsid w:val="00C32254"/>
    <w:rsid w:val="00C3267E"/>
    <w:rsid w:val="00C32726"/>
    <w:rsid w:val="00C32736"/>
    <w:rsid w:val="00C32A84"/>
    <w:rsid w:val="00C32D85"/>
    <w:rsid w:val="00C32FD0"/>
    <w:rsid w:val="00C330B7"/>
    <w:rsid w:val="00C3313B"/>
    <w:rsid w:val="00C33721"/>
    <w:rsid w:val="00C339F3"/>
    <w:rsid w:val="00C33B02"/>
    <w:rsid w:val="00C33C03"/>
    <w:rsid w:val="00C33E33"/>
    <w:rsid w:val="00C34074"/>
    <w:rsid w:val="00C34B08"/>
    <w:rsid w:val="00C34B13"/>
    <w:rsid w:val="00C34C1E"/>
    <w:rsid w:val="00C34F05"/>
    <w:rsid w:val="00C351E0"/>
    <w:rsid w:val="00C35277"/>
    <w:rsid w:val="00C352DA"/>
    <w:rsid w:val="00C35B2E"/>
    <w:rsid w:val="00C35B5E"/>
    <w:rsid w:val="00C35C07"/>
    <w:rsid w:val="00C35E1D"/>
    <w:rsid w:val="00C35E84"/>
    <w:rsid w:val="00C36061"/>
    <w:rsid w:val="00C36208"/>
    <w:rsid w:val="00C362FB"/>
    <w:rsid w:val="00C36440"/>
    <w:rsid w:val="00C3644D"/>
    <w:rsid w:val="00C36571"/>
    <w:rsid w:val="00C366B0"/>
    <w:rsid w:val="00C36C0E"/>
    <w:rsid w:val="00C36C5D"/>
    <w:rsid w:val="00C37186"/>
    <w:rsid w:val="00C3728D"/>
    <w:rsid w:val="00C37696"/>
    <w:rsid w:val="00C3798A"/>
    <w:rsid w:val="00C379B1"/>
    <w:rsid w:val="00C37BBD"/>
    <w:rsid w:val="00C37F03"/>
    <w:rsid w:val="00C37F92"/>
    <w:rsid w:val="00C40A65"/>
    <w:rsid w:val="00C40AE8"/>
    <w:rsid w:val="00C40C0A"/>
    <w:rsid w:val="00C40D31"/>
    <w:rsid w:val="00C41202"/>
    <w:rsid w:val="00C4132F"/>
    <w:rsid w:val="00C414B9"/>
    <w:rsid w:val="00C415A1"/>
    <w:rsid w:val="00C41752"/>
    <w:rsid w:val="00C41925"/>
    <w:rsid w:val="00C41C60"/>
    <w:rsid w:val="00C4235D"/>
    <w:rsid w:val="00C4274B"/>
    <w:rsid w:val="00C42A97"/>
    <w:rsid w:val="00C42BA0"/>
    <w:rsid w:val="00C42E08"/>
    <w:rsid w:val="00C42EA7"/>
    <w:rsid w:val="00C433EB"/>
    <w:rsid w:val="00C4346C"/>
    <w:rsid w:val="00C436D4"/>
    <w:rsid w:val="00C43802"/>
    <w:rsid w:val="00C43EFC"/>
    <w:rsid w:val="00C44192"/>
    <w:rsid w:val="00C441F9"/>
    <w:rsid w:val="00C4420D"/>
    <w:rsid w:val="00C44237"/>
    <w:rsid w:val="00C4428E"/>
    <w:rsid w:val="00C44298"/>
    <w:rsid w:val="00C44354"/>
    <w:rsid w:val="00C447DB"/>
    <w:rsid w:val="00C44BF4"/>
    <w:rsid w:val="00C44DE8"/>
    <w:rsid w:val="00C450C0"/>
    <w:rsid w:val="00C451F8"/>
    <w:rsid w:val="00C45341"/>
    <w:rsid w:val="00C455E4"/>
    <w:rsid w:val="00C4570F"/>
    <w:rsid w:val="00C459C2"/>
    <w:rsid w:val="00C45B43"/>
    <w:rsid w:val="00C45D7B"/>
    <w:rsid w:val="00C45ECB"/>
    <w:rsid w:val="00C45FAC"/>
    <w:rsid w:val="00C461A6"/>
    <w:rsid w:val="00C461C4"/>
    <w:rsid w:val="00C4628D"/>
    <w:rsid w:val="00C462A8"/>
    <w:rsid w:val="00C4670B"/>
    <w:rsid w:val="00C46756"/>
    <w:rsid w:val="00C467F9"/>
    <w:rsid w:val="00C46A12"/>
    <w:rsid w:val="00C46A8E"/>
    <w:rsid w:val="00C46B15"/>
    <w:rsid w:val="00C46DC1"/>
    <w:rsid w:val="00C46DC4"/>
    <w:rsid w:val="00C46E1E"/>
    <w:rsid w:val="00C46E28"/>
    <w:rsid w:val="00C46EA6"/>
    <w:rsid w:val="00C46FDC"/>
    <w:rsid w:val="00C47148"/>
    <w:rsid w:val="00C47275"/>
    <w:rsid w:val="00C47698"/>
    <w:rsid w:val="00C47764"/>
    <w:rsid w:val="00C47DFF"/>
    <w:rsid w:val="00C50111"/>
    <w:rsid w:val="00C5026F"/>
    <w:rsid w:val="00C50447"/>
    <w:rsid w:val="00C507CB"/>
    <w:rsid w:val="00C50B6D"/>
    <w:rsid w:val="00C5104A"/>
    <w:rsid w:val="00C512AC"/>
    <w:rsid w:val="00C515B6"/>
    <w:rsid w:val="00C5161C"/>
    <w:rsid w:val="00C517E9"/>
    <w:rsid w:val="00C5181A"/>
    <w:rsid w:val="00C51820"/>
    <w:rsid w:val="00C51A56"/>
    <w:rsid w:val="00C52126"/>
    <w:rsid w:val="00C52238"/>
    <w:rsid w:val="00C5234C"/>
    <w:rsid w:val="00C524DB"/>
    <w:rsid w:val="00C526D3"/>
    <w:rsid w:val="00C52AC3"/>
    <w:rsid w:val="00C52C6E"/>
    <w:rsid w:val="00C52CF8"/>
    <w:rsid w:val="00C52E63"/>
    <w:rsid w:val="00C52EE0"/>
    <w:rsid w:val="00C52F70"/>
    <w:rsid w:val="00C53044"/>
    <w:rsid w:val="00C5329F"/>
    <w:rsid w:val="00C5374B"/>
    <w:rsid w:val="00C5392C"/>
    <w:rsid w:val="00C5395B"/>
    <w:rsid w:val="00C53A01"/>
    <w:rsid w:val="00C53C1D"/>
    <w:rsid w:val="00C53E33"/>
    <w:rsid w:val="00C542C1"/>
    <w:rsid w:val="00C5455B"/>
    <w:rsid w:val="00C54580"/>
    <w:rsid w:val="00C54873"/>
    <w:rsid w:val="00C549B7"/>
    <w:rsid w:val="00C54B99"/>
    <w:rsid w:val="00C54D5A"/>
    <w:rsid w:val="00C54E5F"/>
    <w:rsid w:val="00C5522B"/>
    <w:rsid w:val="00C55342"/>
    <w:rsid w:val="00C55425"/>
    <w:rsid w:val="00C55642"/>
    <w:rsid w:val="00C5598A"/>
    <w:rsid w:val="00C559A6"/>
    <w:rsid w:val="00C559D5"/>
    <w:rsid w:val="00C55A4A"/>
    <w:rsid w:val="00C55A59"/>
    <w:rsid w:val="00C55B5C"/>
    <w:rsid w:val="00C55CBB"/>
    <w:rsid w:val="00C55E84"/>
    <w:rsid w:val="00C56348"/>
    <w:rsid w:val="00C56894"/>
    <w:rsid w:val="00C56E15"/>
    <w:rsid w:val="00C56F41"/>
    <w:rsid w:val="00C5704D"/>
    <w:rsid w:val="00C5709D"/>
    <w:rsid w:val="00C571CF"/>
    <w:rsid w:val="00C572F9"/>
    <w:rsid w:val="00C57523"/>
    <w:rsid w:val="00C5759D"/>
    <w:rsid w:val="00C575B7"/>
    <w:rsid w:val="00C5780B"/>
    <w:rsid w:val="00C57C0C"/>
    <w:rsid w:val="00C57C31"/>
    <w:rsid w:val="00C57C54"/>
    <w:rsid w:val="00C57D03"/>
    <w:rsid w:val="00C57E42"/>
    <w:rsid w:val="00C600CC"/>
    <w:rsid w:val="00C600DD"/>
    <w:rsid w:val="00C604C9"/>
    <w:rsid w:val="00C60642"/>
    <w:rsid w:val="00C60755"/>
    <w:rsid w:val="00C60C9D"/>
    <w:rsid w:val="00C60DCB"/>
    <w:rsid w:val="00C61373"/>
    <w:rsid w:val="00C6156F"/>
    <w:rsid w:val="00C615CD"/>
    <w:rsid w:val="00C61E44"/>
    <w:rsid w:val="00C622CD"/>
    <w:rsid w:val="00C62380"/>
    <w:rsid w:val="00C62A62"/>
    <w:rsid w:val="00C62CD2"/>
    <w:rsid w:val="00C62DD2"/>
    <w:rsid w:val="00C62E87"/>
    <w:rsid w:val="00C63193"/>
    <w:rsid w:val="00C632B8"/>
    <w:rsid w:val="00C63401"/>
    <w:rsid w:val="00C639DF"/>
    <w:rsid w:val="00C63A2D"/>
    <w:rsid w:val="00C63BC1"/>
    <w:rsid w:val="00C63C4F"/>
    <w:rsid w:val="00C63D1A"/>
    <w:rsid w:val="00C63D92"/>
    <w:rsid w:val="00C63E4C"/>
    <w:rsid w:val="00C63F85"/>
    <w:rsid w:val="00C63FF5"/>
    <w:rsid w:val="00C6419B"/>
    <w:rsid w:val="00C642D1"/>
    <w:rsid w:val="00C64904"/>
    <w:rsid w:val="00C649A1"/>
    <w:rsid w:val="00C649CA"/>
    <w:rsid w:val="00C64A3D"/>
    <w:rsid w:val="00C64B53"/>
    <w:rsid w:val="00C64BE1"/>
    <w:rsid w:val="00C65160"/>
    <w:rsid w:val="00C651D2"/>
    <w:rsid w:val="00C655CE"/>
    <w:rsid w:val="00C65B2F"/>
    <w:rsid w:val="00C65CFD"/>
    <w:rsid w:val="00C65D11"/>
    <w:rsid w:val="00C65E0B"/>
    <w:rsid w:val="00C660FC"/>
    <w:rsid w:val="00C661C3"/>
    <w:rsid w:val="00C66275"/>
    <w:rsid w:val="00C6655B"/>
    <w:rsid w:val="00C669FD"/>
    <w:rsid w:val="00C66A35"/>
    <w:rsid w:val="00C66AFB"/>
    <w:rsid w:val="00C66B4D"/>
    <w:rsid w:val="00C66DF3"/>
    <w:rsid w:val="00C67233"/>
    <w:rsid w:val="00C67764"/>
    <w:rsid w:val="00C67A50"/>
    <w:rsid w:val="00C67ABB"/>
    <w:rsid w:val="00C67B99"/>
    <w:rsid w:val="00C67CBA"/>
    <w:rsid w:val="00C70113"/>
    <w:rsid w:val="00C704F1"/>
    <w:rsid w:val="00C709AD"/>
    <w:rsid w:val="00C709D3"/>
    <w:rsid w:val="00C71695"/>
    <w:rsid w:val="00C71893"/>
    <w:rsid w:val="00C719C6"/>
    <w:rsid w:val="00C71CB2"/>
    <w:rsid w:val="00C71F3D"/>
    <w:rsid w:val="00C71F40"/>
    <w:rsid w:val="00C722B1"/>
    <w:rsid w:val="00C72622"/>
    <w:rsid w:val="00C727A7"/>
    <w:rsid w:val="00C7291D"/>
    <w:rsid w:val="00C72A73"/>
    <w:rsid w:val="00C72AD8"/>
    <w:rsid w:val="00C72BEF"/>
    <w:rsid w:val="00C72C59"/>
    <w:rsid w:val="00C7318F"/>
    <w:rsid w:val="00C73387"/>
    <w:rsid w:val="00C7344C"/>
    <w:rsid w:val="00C7361A"/>
    <w:rsid w:val="00C73A9C"/>
    <w:rsid w:val="00C73C3E"/>
    <w:rsid w:val="00C73D8F"/>
    <w:rsid w:val="00C743B1"/>
    <w:rsid w:val="00C74A76"/>
    <w:rsid w:val="00C74B72"/>
    <w:rsid w:val="00C74E90"/>
    <w:rsid w:val="00C74F33"/>
    <w:rsid w:val="00C74F49"/>
    <w:rsid w:val="00C74FBA"/>
    <w:rsid w:val="00C74FF1"/>
    <w:rsid w:val="00C75018"/>
    <w:rsid w:val="00C750CD"/>
    <w:rsid w:val="00C753C5"/>
    <w:rsid w:val="00C754BF"/>
    <w:rsid w:val="00C75688"/>
    <w:rsid w:val="00C756F2"/>
    <w:rsid w:val="00C757D3"/>
    <w:rsid w:val="00C75803"/>
    <w:rsid w:val="00C758C0"/>
    <w:rsid w:val="00C758F0"/>
    <w:rsid w:val="00C758FB"/>
    <w:rsid w:val="00C75D04"/>
    <w:rsid w:val="00C75EFF"/>
    <w:rsid w:val="00C760BC"/>
    <w:rsid w:val="00C76187"/>
    <w:rsid w:val="00C76304"/>
    <w:rsid w:val="00C76347"/>
    <w:rsid w:val="00C7679A"/>
    <w:rsid w:val="00C767D0"/>
    <w:rsid w:val="00C76852"/>
    <w:rsid w:val="00C76C09"/>
    <w:rsid w:val="00C76F65"/>
    <w:rsid w:val="00C76FB4"/>
    <w:rsid w:val="00C771A2"/>
    <w:rsid w:val="00C77332"/>
    <w:rsid w:val="00C77336"/>
    <w:rsid w:val="00C77374"/>
    <w:rsid w:val="00C7759B"/>
    <w:rsid w:val="00C777DA"/>
    <w:rsid w:val="00C77AAF"/>
    <w:rsid w:val="00C77EEE"/>
    <w:rsid w:val="00C77F9C"/>
    <w:rsid w:val="00C77FC2"/>
    <w:rsid w:val="00C801A1"/>
    <w:rsid w:val="00C80265"/>
    <w:rsid w:val="00C80266"/>
    <w:rsid w:val="00C8056C"/>
    <w:rsid w:val="00C80CF0"/>
    <w:rsid w:val="00C80E98"/>
    <w:rsid w:val="00C80EBB"/>
    <w:rsid w:val="00C80F71"/>
    <w:rsid w:val="00C80F9A"/>
    <w:rsid w:val="00C80FE8"/>
    <w:rsid w:val="00C81111"/>
    <w:rsid w:val="00C815CD"/>
    <w:rsid w:val="00C81607"/>
    <w:rsid w:val="00C816A5"/>
    <w:rsid w:val="00C816C5"/>
    <w:rsid w:val="00C8170A"/>
    <w:rsid w:val="00C817EA"/>
    <w:rsid w:val="00C818DB"/>
    <w:rsid w:val="00C81AD4"/>
    <w:rsid w:val="00C81EFC"/>
    <w:rsid w:val="00C82281"/>
    <w:rsid w:val="00C82338"/>
    <w:rsid w:val="00C8261F"/>
    <w:rsid w:val="00C82679"/>
    <w:rsid w:val="00C82954"/>
    <w:rsid w:val="00C82970"/>
    <w:rsid w:val="00C82A5D"/>
    <w:rsid w:val="00C82A71"/>
    <w:rsid w:val="00C82CC5"/>
    <w:rsid w:val="00C82F76"/>
    <w:rsid w:val="00C8307A"/>
    <w:rsid w:val="00C8307C"/>
    <w:rsid w:val="00C83424"/>
    <w:rsid w:val="00C834BD"/>
    <w:rsid w:val="00C834E0"/>
    <w:rsid w:val="00C83764"/>
    <w:rsid w:val="00C8398D"/>
    <w:rsid w:val="00C83DF6"/>
    <w:rsid w:val="00C83E1E"/>
    <w:rsid w:val="00C84069"/>
    <w:rsid w:val="00C841E3"/>
    <w:rsid w:val="00C844F4"/>
    <w:rsid w:val="00C846F3"/>
    <w:rsid w:val="00C84893"/>
    <w:rsid w:val="00C84C38"/>
    <w:rsid w:val="00C84F91"/>
    <w:rsid w:val="00C84FC6"/>
    <w:rsid w:val="00C85024"/>
    <w:rsid w:val="00C85235"/>
    <w:rsid w:val="00C8543C"/>
    <w:rsid w:val="00C855EB"/>
    <w:rsid w:val="00C85B09"/>
    <w:rsid w:val="00C85E52"/>
    <w:rsid w:val="00C85E73"/>
    <w:rsid w:val="00C85EBE"/>
    <w:rsid w:val="00C85FF2"/>
    <w:rsid w:val="00C86041"/>
    <w:rsid w:val="00C86115"/>
    <w:rsid w:val="00C86322"/>
    <w:rsid w:val="00C865FE"/>
    <w:rsid w:val="00C86706"/>
    <w:rsid w:val="00C869FB"/>
    <w:rsid w:val="00C86A35"/>
    <w:rsid w:val="00C86C8E"/>
    <w:rsid w:val="00C86DF3"/>
    <w:rsid w:val="00C86FD3"/>
    <w:rsid w:val="00C87247"/>
    <w:rsid w:val="00C8729A"/>
    <w:rsid w:val="00C873E1"/>
    <w:rsid w:val="00C8759F"/>
    <w:rsid w:val="00C87650"/>
    <w:rsid w:val="00C879C2"/>
    <w:rsid w:val="00C87BF6"/>
    <w:rsid w:val="00C87E69"/>
    <w:rsid w:val="00C87F3A"/>
    <w:rsid w:val="00C90372"/>
    <w:rsid w:val="00C90486"/>
    <w:rsid w:val="00C90776"/>
    <w:rsid w:val="00C907D8"/>
    <w:rsid w:val="00C90949"/>
    <w:rsid w:val="00C909AC"/>
    <w:rsid w:val="00C90AF2"/>
    <w:rsid w:val="00C912AD"/>
    <w:rsid w:val="00C912E8"/>
    <w:rsid w:val="00C91A94"/>
    <w:rsid w:val="00C91CBB"/>
    <w:rsid w:val="00C91E03"/>
    <w:rsid w:val="00C921CE"/>
    <w:rsid w:val="00C922D2"/>
    <w:rsid w:val="00C926D2"/>
    <w:rsid w:val="00C9295B"/>
    <w:rsid w:val="00C92A12"/>
    <w:rsid w:val="00C92A79"/>
    <w:rsid w:val="00C92B85"/>
    <w:rsid w:val="00C9302C"/>
    <w:rsid w:val="00C93707"/>
    <w:rsid w:val="00C93770"/>
    <w:rsid w:val="00C93936"/>
    <w:rsid w:val="00C93E25"/>
    <w:rsid w:val="00C93F0F"/>
    <w:rsid w:val="00C93F3E"/>
    <w:rsid w:val="00C94102"/>
    <w:rsid w:val="00C94180"/>
    <w:rsid w:val="00C942AC"/>
    <w:rsid w:val="00C94A6B"/>
    <w:rsid w:val="00C94C0B"/>
    <w:rsid w:val="00C94E52"/>
    <w:rsid w:val="00C9502E"/>
    <w:rsid w:val="00C95304"/>
    <w:rsid w:val="00C9544C"/>
    <w:rsid w:val="00C95835"/>
    <w:rsid w:val="00C959D5"/>
    <w:rsid w:val="00C95B84"/>
    <w:rsid w:val="00C95DDC"/>
    <w:rsid w:val="00C95F98"/>
    <w:rsid w:val="00C95FCC"/>
    <w:rsid w:val="00C961EE"/>
    <w:rsid w:val="00C9668B"/>
    <w:rsid w:val="00C96708"/>
    <w:rsid w:val="00C9692C"/>
    <w:rsid w:val="00C9697F"/>
    <w:rsid w:val="00C96B69"/>
    <w:rsid w:val="00C96D0C"/>
    <w:rsid w:val="00C96D8E"/>
    <w:rsid w:val="00C96E2F"/>
    <w:rsid w:val="00C972BC"/>
    <w:rsid w:val="00C97447"/>
    <w:rsid w:val="00C974C2"/>
    <w:rsid w:val="00C975F6"/>
    <w:rsid w:val="00C97AFB"/>
    <w:rsid w:val="00C97CE2"/>
    <w:rsid w:val="00C97EFD"/>
    <w:rsid w:val="00CA0244"/>
    <w:rsid w:val="00CA0323"/>
    <w:rsid w:val="00CA0458"/>
    <w:rsid w:val="00CA0517"/>
    <w:rsid w:val="00CA05FE"/>
    <w:rsid w:val="00CA086B"/>
    <w:rsid w:val="00CA0BE6"/>
    <w:rsid w:val="00CA0C2C"/>
    <w:rsid w:val="00CA144E"/>
    <w:rsid w:val="00CA1597"/>
    <w:rsid w:val="00CA1B1D"/>
    <w:rsid w:val="00CA1FB8"/>
    <w:rsid w:val="00CA215D"/>
    <w:rsid w:val="00CA231E"/>
    <w:rsid w:val="00CA2325"/>
    <w:rsid w:val="00CA24EF"/>
    <w:rsid w:val="00CA2821"/>
    <w:rsid w:val="00CA298E"/>
    <w:rsid w:val="00CA2B07"/>
    <w:rsid w:val="00CA2BDC"/>
    <w:rsid w:val="00CA2BF5"/>
    <w:rsid w:val="00CA2BFF"/>
    <w:rsid w:val="00CA2D34"/>
    <w:rsid w:val="00CA2F6B"/>
    <w:rsid w:val="00CA30F8"/>
    <w:rsid w:val="00CA327D"/>
    <w:rsid w:val="00CA3520"/>
    <w:rsid w:val="00CA356C"/>
    <w:rsid w:val="00CA38F2"/>
    <w:rsid w:val="00CA3929"/>
    <w:rsid w:val="00CA3CFD"/>
    <w:rsid w:val="00CA3EFE"/>
    <w:rsid w:val="00CA40AC"/>
    <w:rsid w:val="00CA413F"/>
    <w:rsid w:val="00CA41C9"/>
    <w:rsid w:val="00CA41CB"/>
    <w:rsid w:val="00CA445C"/>
    <w:rsid w:val="00CA4481"/>
    <w:rsid w:val="00CA45D0"/>
    <w:rsid w:val="00CA46DC"/>
    <w:rsid w:val="00CA47FB"/>
    <w:rsid w:val="00CA4B9F"/>
    <w:rsid w:val="00CA4E07"/>
    <w:rsid w:val="00CA51E4"/>
    <w:rsid w:val="00CA5579"/>
    <w:rsid w:val="00CA559E"/>
    <w:rsid w:val="00CA55E2"/>
    <w:rsid w:val="00CA5665"/>
    <w:rsid w:val="00CA56CB"/>
    <w:rsid w:val="00CA579A"/>
    <w:rsid w:val="00CA57E8"/>
    <w:rsid w:val="00CA5831"/>
    <w:rsid w:val="00CA5ADE"/>
    <w:rsid w:val="00CA5E14"/>
    <w:rsid w:val="00CA5E5F"/>
    <w:rsid w:val="00CA5F12"/>
    <w:rsid w:val="00CA61F3"/>
    <w:rsid w:val="00CA6339"/>
    <w:rsid w:val="00CA6462"/>
    <w:rsid w:val="00CA670A"/>
    <w:rsid w:val="00CA6A48"/>
    <w:rsid w:val="00CA6BBF"/>
    <w:rsid w:val="00CA6BDA"/>
    <w:rsid w:val="00CA6D07"/>
    <w:rsid w:val="00CA6DD4"/>
    <w:rsid w:val="00CA6FEA"/>
    <w:rsid w:val="00CA6FEB"/>
    <w:rsid w:val="00CA70DF"/>
    <w:rsid w:val="00CA713B"/>
    <w:rsid w:val="00CA78C1"/>
    <w:rsid w:val="00CA7990"/>
    <w:rsid w:val="00CA79BC"/>
    <w:rsid w:val="00CA7B63"/>
    <w:rsid w:val="00CA7BD6"/>
    <w:rsid w:val="00CA7BEB"/>
    <w:rsid w:val="00CB00CA"/>
    <w:rsid w:val="00CB00D4"/>
    <w:rsid w:val="00CB01FF"/>
    <w:rsid w:val="00CB053F"/>
    <w:rsid w:val="00CB0854"/>
    <w:rsid w:val="00CB0B28"/>
    <w:rsid w:val="00CB0C31"/>
    <w:rsid w:val="00CB0CBF"/>
    <w:rsid w:val="00CB0DFC"/>
    <w:rsid w:val="00CB0E82"/>
    <w:rsid w:val="00CB0EF7"/>
    <w:rsid w:val="00CB0F78"/>
    <w:rsid w:val="00CB10A8"/>
    <w:rsid w:val="00CB1108"/>
    <w:rsid w:val="00CB11A7"/>
    <w:rsid w:val="00CB19E8"/>
    <w:rsid w:val="00CB1E1B"/>
    <w:rsid w:val="00CB1E95"/>
    <w:rsid w:val="00CB2013"/>
    <w:rsid w:val="00CB2069"/>
    <w:rsid w:val="00CB242F"/>
    <w:rsid w:val="00CB2584"/>
    <w:rsid w:val="00CB25FD"/>
    <w:rsid w:val="00CB2924"/>
    <w:rsid w:val="00CB2C7C"/>
    <w:rsid w:val="00CB2EC6"/>
    <w:rsid w:val="00CB3292"/>
    <w:rsid w:val="00CB32D3"/>
    <w:rsid w:val="00CB34F4"/>
    <w:rsid w:val="00CB38E2"/>
    <w:rsid w:val="00CB3AB8"/>
    <w:rsid w:val="00CB3C89"/>
    <w:rsid w:val="00CB3CD7"/>
    <w:rsid w:val="00CB3E33"/>
    <w:rsid w:val="00CB3E3E"/>
    <w:rsid w:val="00CB460C"/>
    <w:rsid w:val="00CB473A"/>
    <w:rsid w:val="00CB47E9"/>
    <w:rsid w:val="00CB489A"/>
    <w:rsid w:val="00CB4949"/>
    <w:rsid w:val="00CB4F85"/>
    <w:rsid w:val="00CB504A"/>
    <w:rsid w:val="00CB513A"/>
    <w:rsid w:val="00CB5197"/>
    <w:rsid w:val="00CB529D"/>
    <w:rsid w:val="00CB5CF4"/>
    <w:rsid w:val="00CB5E9B"/>
    <w:rsid w:val="00CB6439"/>
    <w:rsid w:val="00CB66DD"/>
    <w:rsid w:val="00CB694C"/>
    <w:rsid w:val="00CB6E98"/>
    <w:rsid w:val="00CB70C9"/>
    <w:rsid w:val="00CB7817"/>
    <w:rsid w:val="00CB782B"/>
    <w:rsid w:val="00CB7ED7"/>
    <w:rsid w:val="00CC0075"/>
    <w:rsid w:val="00CC074D"/>
    <w:rsid w:val="00CC0B96"/>
    <w:rsid w:val="00CC101A"/>
    <w:rsid w:val="00CC10B9"/>
    <w:rsid w:val="00CC131A"/>
    <w:rsid w:val="00CC131D"/>
    <w:rsid w:val="00CC13E7"/>
    <w:rsid w:val="00CC14CB"/>
    <w:rsid w:val="00CC191E"/>
    <w:rsid w:val="00CC1938"/>
    <w:rsid w:val="00CC1A60"/>
    <w:rsid w:val="00CC1BCA"/>
    <w:rsid w:val="00CC20FB"/>
    <w:rsid w:val="00CC239F"/>
    <w:rsid w:val="00CC25C5"/>
    <w:rsid w:val="00CC2695"/>
    <w:rsid w:val="00CC2E28"/>
    <w:rsid w:val="00CC2F29"/>
    <w:rsid w:val="00CC2FE1"/>
    <w:rsid w:val="00CC30B3"/>
    <w:rsid w:val="00CC3310"/>
    <w:rsid w:val="00CC336C"/>
    <w:rsid w:val="00CC3449"/>
    <w:rsid w:val="00CC34DC"/>
    <w:rsid w:val="00CC3522"/>
    <w:rsid w:val="00CC4103"/>
    <w:rsid w:val="00CC4162"/>
    <w:rsid w:val="00CC4209"/>
    <w:rsid w:val="00CC422B"/>
    <w:rsid w:val="00CC4240"/>
    <w:rsid w:val="00CC4542"/>
    <w:rsid w:val="00CC45C4"/>
    <w:rsid w:val="00CC4771"/>
    <w:rsid w:val="00CC5122"/>
    <w:rsid w:val="00CC581E"/>
    <w:rsid w:val="00CC59FD"/>
    <w:rsid w:val="00CC6209"/>
    <w:rsid w:val="00CC6325"/>
    <w:rsid w:val="00CC6720"/>
    <w:rsid w:val="00CC6A1E"/>
    <w:rsid w:val="00CC6CE9"/>
    <w:rsid w:val="00CC72C7"/>
    <w:rsid w:val="00CC72D0"/>
    <w:rsid w:val="00CC72F1"/>
    <w:rsid w:val="00CC768F"/>
    <w:rsid w:val="00CC7A7E"/>
    <w:rsid w:val="00CC7D38"/>
    <w:rsid w:val="00CC7DB3"/>
    <w:rsid w:val="00CD0018"/>
    <w:rsid w:val="00CD0040"/>
    <w:rsid w:val="00CD02BA"/>
    <w:rsid w:val="00CD0441"/>
    <w:rsid w:val="00CD091D"/>
    <w:rsid w:val="00CD0AD6"/>
    <w:rsid w:val="00CD0B6B"/>
    <w:rsid w:val="00CD0CFD"/>
    <w:rsid w:val="00CD12EC"/>
    <w:rsid w:val="00CD1548"/>
    <w:rsid w:val="00CD1873"/>
    <w:rsid w:val="00CD1FB2"/>
    <w:rsid w:val="00CD2093"/>
    <w:rsid w:val="00CD2298"/>
    <w:rsid w:val="00CD2327"/>
    <w:rsid w:val="00CD23D7"/>
    <w:rsid w:val="00CD24E9"/>
    <w:rsid w:val="00CD277D"/>
    <w:rsid w:val="00CD27D1"/>
    <w:rsid w:val="00CD2871"/>
    <w:rsid w:val="00CD29EE"/>
    <w:rsid w:val="00CD2D09"/>
    <w:rsid w:val="00CD2D4D"/>
    <w:rsid w:val="00CD2FEB"/>
    <w:rsid w:val="00CD3192"/>
    <w:rsid w:val="00CD3241"/>
    <w:rsid w:val="00CD32A0"/>
    <w:rsid w:val="00CD32E6"/>
    <w:rsid w:val="00CD3417"/>
    <w:rsid w:val="00CD34E9"/>
    <w:rsid w:val="00CD371D"/>
    <w:rsid w:val="00CD37F3"/>
    <w:rsid w:val="00CD3B58"/>
    <w:rsid w:val="00CD3CBE"/>
    <w:rsid w:val="00CD3E73"/>
    <w:rsid w:val="00CD3FFE"/>
    <w:rsid w:val="00CD41E2"/>
    <w:rsid w:val="00CD4463"/>
    <w:rsid w:val="00CD44C0"/>
    <w:rsid w:val="00CD45BC"/>
    <w:rsid w:val="00CD4B26"/>
    <w:rsid w:val="00CD4D21"/>
    <w:rsid w:val="00CD506E"/>
    <w:rsid w:val="00CD5258"/>
    <w:rsid w:val="00CD5303"/>
    <w:rsid w:val="00CD53E3"/>
    <w:rsid w:val="00CD5596"/>
    <w:rsid w:val="00CD5599"/>
    <w:rsid w:val="00CD5D26"/>
    <w:rsid w:val="00CD5F0E"/>
    <w:rsid w:val="00CD615E"/>
    <w:rsid w:val="00CD6402"/>
    <w:rsid w:val="00CD65A9"/>
    <w:rsid w:val="00CD6AAE"/>
    <w:rsid w:val="00CD6BFE"/>
    <w:rsid w:val="00CD6F44"/>
    <w:rsid w:val="00CD6F53"/>
    <w:rsid w:val="00CD7191"/>
    <w:rsid w:val="00CD7374"/>
    <w:rsid w:val="00CD7595"/>
    <w:rsid w:val="00CD7859"/>
    <w:rsid w:val="00CD78B1"/>
    <w:rsid w:val="00CD79D5"/>
    <w:rsid w:val="00CD7D0F"/>
    <w:rsid w:val="00CD7E1A"/>
    <w:rsid w:val="00CD7E7E"/>
    <w:rsid w:val="00CE023C"/>
    <w:rsid w:val="00CE0276"/>
    <w:rsid w:val="00CE0303"/>
    <w:rsid w:val="00CE048E"/>
    <w:rsid w:val="00CE0761"/>
    <w:rsid w:val="00CE0C1A"/>
    <w:rsid w:val="00CE0C44"/>
    <w:rsid w:val="00CE14A9"/>
    <w:rsid w:val="00CE1547"/>
    <w:rsid w:val="00CE1669"/>
    <w:rsid w:val="00CE16D9"/>
    <w:rsid w:val="00CE1AF6"/>
    <w:rsid w:val="00CE1BE7"/>
    <w:rsid w:val="00CE1CFB"/>
    <w:rsid w:val="00CE21AE"/>
    <w:rsid w:val="00CE23AC"/>
    <w:rsid w:val="00CE27F3"/>
    <w:rsid w:val="00CE2A02"/>
    <w:rsid w:val="00CE2AB5"/>
    <w:rsid w:val="00CE2C24"/>
    <w:rsid w:val="00CE2C67"/>
    <w:rsid w:val="00CE314E"/>
    <w:rsid w:val="00CE316E"/>
    <w:rsid w:val="00CE3311"/>
    <w:rsid w:val="00CE3500"/>
    <w:rsid w:val="00CE3673"/>
    <w:rsid w:val="00CE3A51"/>
    <w:rsid w:val="00CE3A59"/>
    <w:rsid w:val="00CE3C3A"/>
    <w:rsid w:val="00CE3F05"/>
    <w:rsid w:val="00CE3F9A"/>
    <w:rsid w:val="00CE40D9"/>
    <w:rsid w:val="00CE4551"/>
    <w:rsid w:val="00CE473B"/>
    <w:rsid w:val="00CE47D3"/>
    <w:rsid w:val="00CE4A9E"/>
    <w:rsid w:val="00CE4DB9"/>
    <w:rsid w:val="00CE4E56"/>
    <w:rsid w:val="00CE514E"/>
    <w:rsid w:val="00CE5366"/>
    <w:rsid w:val="00CE55AC"/>
    <w:rsid w:val="00CE5683"/>
    <w:rsid w:val="00CE5695"/>
    <w:rsid w:val="00CE57A7"/>
    <w:rsid w:val="00CE5E38"/>
    <w:rsid w:val="00CE5E7B"/>
    <w:rsid w:val="00CE5EB0"/>
    <w:rsid w:val="00CE60A2"/>
    <w:rsid w:val="00CE6398"/>
    <w:rsid w:val="00CE6552"/>
    <w:rsid w:val="00CE702E"/>
    <w:rsid w:val="00CE71E8"/>
    <w:rsid w:val="00CE72A6"/>
    <w:rsid w:val="00CE72D9"/>
    <w:rsid w:val="00CE7484"/>
    <w:rsid w:val="00CE74D4"/>
    <w:rsid w:val="00CE751A"/>
    <w:rsid w:val="00CE7590"/>
    <w:rsid w:val="00CE75F3"/>
    <w:rsid w:val="00CE79FA"/>
    <w:rsid w:val="00CE7AE5"/>
    <w:rsid w:val="00CE7BCA"/>
    <w:rsid w:val="00CE7D11"/>
    <w:rsid w:val="00CE7D3C"/>
    <w:rsid w:val="00CE7ECF"/>
    <w:rsid w:val="00CF00BD"/>
    <w:rsid w:val="00CF00D2"/>
    <w:rsid w:val="00CF01AE"/>
    <w:rsid w:val="00CF0370"/>
    <w:rsid w:val="00CF04A5"/>
    <w:rsid w:val="00CF051E"/>
    <w:rsid w:val="00CF0804"/>
    <w:rsid w:val="00CF0AE8"/>
    <w:rsid w:val="00CF0B19"/>
    <w:rsid w:val="00CF0B26"/>
    <w:rsid w:val="00CF0C07"/>
    <w:rsid w:val="00CF0C8E"/>
    <w:rsid w:val="00CF0C92"/>
    <w:rsid w:val="00CF0CAA"/>
    <w:rsid w:val="00CF0D35"/>
    <w:rsid w:val="00CF0DC4"/>
    <w:rsid w:val="00CF0EC6"/>
    <w:rsid w:val="00CF0EE5"/>
    <w:rsid w:val="00CF10E0"/>
    <w:rsid w:val="00CF112E"/>
    <w:rsid w:val="00CF138C"/>
    <w:rsid w:val="00CF13D5"/>
    <w:rsid w:val="00CF15B2"/>
    <w:rsid w:val="00CF15E5"/>
    <w:rsid w:val="00CF1604"/>
    <w:rsid w:val="00CF1C40"/>
    <w:rsid w:val="00CF1D02"/>
    <w:rsid w:val="00CF200A"/>
    <w:rsid w:val="00CF2247"/>
    <w:rsid w:val="00CF2315"/>
    <w:rsid w:val="00CF2623"/>
    <w:rsid w:val="00CF2644"/>
    <w:rsid w:val="00CF27E9"/>
    <w:rsid w:val="00CF28BD"/>
    <w:rsid w:val="00CF2BCC"/>
    <w:rsid w:val="00CF2E61"/>
    <w:rsid w:val="00CF2EAF"/>
    <w:rsid w:val="00CF31D9"/>
    <w:rsid w:val="00CF33E5"/>
    <w:rsid w:val="00CF3981"/>
    <w:rsid w:val="00CF3AF9"/>
    <w:rsid w:val="00CF3BAC"/>
    <w:rsid w:val="00CF3C35"/>
    <w:rsid w:val="00CF3D02"/>
    <w:rsid w:val="00CF3D16"/>
    <w:rsid w:val="00CF3F55"/>
    <w:rsid w:val="00CF4242"/>
    <w:rsid w:val="00CF42F5"/>
    <w:rsid w:val="00CF4462"/>
    <w:rsid w:val="00CF44D3"/>
    <w:rsid w:val="00CF4776"/>
    <w:rsid w:val="00CF503C"/>
    <w:rsid w:val="00CF5099"/>
    <w:rsid w:val="00CF5380"/>
    <w:rsid w:val="00CF54BA"/>
    <w:rsid w:val="00CF55B7"/>
    <w:rsid w:val="00CF5685"/>
    <w:rsid w:val="00CF5993"/>
    <w:rsid w:val="00CF6203"/>
    <w:rsid w:val="00CF62AD"/>
    <w:rsid w:val="00CF6478"/>
    <w:rsid w:val="00CF6615"/>
    <w:rsid w:val="00CF6B56"/>
    <w:rsid w:val="00CF6BE6"/>
    <w:rsid w:val="00CF6CF0"/>
    <w:rsid w:val="00CF6D9E"/>
    <w:rsid w:val="00CF6E4D"/>
    <w:rsid w:val="00CF74B0"/>
    <w:rsid w:val="00CF7710"/>
    <w:rsid w:val="00CF7942"/>
    <w:rsid w:val="00CF7C03"/>
    <w:rsid w:val="00CF7D1D"/>
    <w:rsid w:val="00CF7E68"/>
    <w:rsid w:val="00D00041"/>
    <w:rsid w:val="00D0043A"/>
    <w:rsid w:val="00D00445"/>
    <w:rsid w:val="00D00508"/>
    <w:rsid w:val="00D009D4"/>
    <w:rsid w:val="00D00A8A"/>
    <w:rsid w:val="00D00C34"/>
    <w:rsid w:val="00D00D7C"/>
    <w:rsid w:val="00D00F39"/>
    <w:rsid w:val="00D0135B"/>
    <w:rsid w:val="00D01624"/>
    <w:rsid w:val="00D016F4"/>
    <w:rsid w:val="00D019F3"/>
    <w:rsid w:val="00D01BEE"/>
    <w:rsid w:val="00D01E10"/>
    <w:rsid w:val="00D01F19"/>
    <w:rsid w:val="00D022A9"/>
    <w:rsid w:val="00D02674"/>
    <w:rsid w:val="00D02708"/>
    <w:rsid w:val="00D027B6"/>
    <w:rsid w:val="00D02EA2"/>
    <w:rsid w:val="00D031C6"/>
    <w:rsid w:val="00D03374"/>
    <w:rsid w:val="00D034AB"/>
    <w:rsid w:val="00D0361B"/>
    <w:rsid w:val="00D03639"/>
    <w:rsid w:val="00D03A12"/>
    <w:rsid w:val="00D03ABA"/>
    <w:rsid w:val="00D03CBC"/>
    <w:rsid w:val="00D03EF7"/>
    <w:rsid w:val="00D03EFF"/>
    <w:rsid w:val="00D0410D"/>
    <w:rsid w:val="00D041C3"/>
    <w:rsid w:val="00D043C6"/>
    <w:rsid w:val="00D045FE"/>
    <w:rsid w:val="00D046FB"/>
    <w:rsid w:val="00D0494D"/>
    <w:rsid w:val="00D04AA4"/>
    <w:rsid w:val="00D04B94"/>
    <w:rsid w:val="00D04D0A"/>
    <w:rsid w:val="00D04D97"/>
    <w:rsid w:val="00D052CE"/>
    <w:rsid w:val="00D058C3"/>
    <w:rsid w:val="00D05BB6"/>
    <w:rsid w:val="00D05D92"/>
    <w:rsid w:val="00D05E8F"/>
    <w:rsid w:val="00D06178"/>
    <w:rsid w:val="00D06383"/>
    <w:rsid w:val="00D0680F"/>
    <w:rsid w:val="00D069E3"/>
    <w:rsid w:val="00D06C66"/>
    <w:rsid w:val="00D06FC2"/>
    <w:rsid w:val="00D07123"/>
    <w:rsid w:val="00D072C7"/>
    <w:rsid w:val="00D07413"/>
    <w:rsid w:val="00D07479"/>
    <w:rsid w:val="00D07532"/>
    <w:rsid w:val="00D07637"/>
    <w:rsid w:val="00D077F8"/>
    <w:rsid w:val="00D07919"/>
    <w:rsid w:val="00D07C45"/>
    <w:rsid w:val="00D07DC6"/>
    <w:rsid w:val="00D07E06"/>
    <w:rsid w:val="00D07F6D"/>
    <w:rsid w:val="00D103AE"/>
    <w:rsid w:val="00D1055E"/>
    <w:rsid w:val="00D107EA"/>
    <w:rsid w:val="00D108AE"/>
    <w:rsid w:val="00D108C7"/>
    <w:rsid w:val="00D10BF8"/>
    <w:rsid w:val="00D10F57"/>
    <w:rsid w:val="00D10F60"/>
    <w:rsid w:val="00D11063"/>
    <w:rsid w:val="00D11731"/>
    <w:rsid w:val="00D117EC"/>
    <w:rsid w:val="00D11845"/>
    <w:rsid w:val="00D118ED"/>
    <w:rsid w:val="00D1191A"/>
    <w:rsid w:val="00D11980"/>
    <w:rsid w:val="00D11AD9"/>
    <w:rsid w:val="00D11B3C"/>
    <w:rsid w:val="00D11B9F"/>
    <w:rsid w:val="00D11C34"/>
    <w:rsid w:val="00D11E17"/>
    <w:rsid w:val="00D11EB0"/>
    <w:rsid w:val="00D120A9"/>
    <w:rsid w:val="00D12533"/>
    <w:rsid w:val="00D1283A"/>
    <w:rsid w:val="00D12894"/>
    <w:rsid w:val="00D128FA"/>
    <w:rsid w:val="00D1296E"/>
    <w:rsid w:val="00D12B2E"/>
    <w:rsid w:val="00D12D71"/>
    <w:rsid w:val="00D131DC"/>
    <w:rsid w:val="00D131F8"/>
    <w:rsid w:val="00D13462"/>
    <w:rsid w:val="00D13A95"/>
    <w:rsid w:val="00D13C29"/>
    <w:rsid w:val="00D13D51"/>
    <w:rsid w:val="00D13EC1"/>
    <w:rsid w:val="00D142DB"/>
    <w:rsid w:val="00D144F4"/>
    <w:rsid w:val="00D14706"/>
    <w:rsid w:val="00D14C29"/>
    <w:rsid w:val="00D14F26"/>
    <w:rsid w:val="00D1514B"/>
    <w:rsid w:val="00D1521C"/>
    <w:rsid w:val="00D15319"/>
    <w:rsid w:val="00D154CB"/>
    <w:rsid w:val="00D154DC"/>
    <w:rsid w:val="00D157CD"/>
    <w:rsid w:val="00D158EB"/>
    <w:rsid w:val="00D15942"/>
    <w:rsid w:val="00D15A56"/>
    <w:rsid w:val="00D15AAB"/>
    <w:rsid w:val="00D15D39"/>
    <w:rsid w:val="00D15E06"/>
    <w:rsid w:val="00D1628A"/>
    <w:rsid w:val="00D1638A"/>
    <w:rsid w:val="00D16E5A"/>
    <w:rsid w:val="00D17164"/>
    <w:rsid w:val="00D17333"/>
    <w:rsid w:val="00D17803"/>
    <w:rsid w:val="00D17939"/>
    <w:rsid w:val="00D2006B"/>
    <w:rsid w:val="00D2009D"/>
    <w:rsid w:val="00D202FF"/>
    <w:rsid w:val="00D2057B"/>
    <w:rsid w:val="00D2064F"/>
    <w:rsid w:val="00D2073B"/>
    <w:rsid w:val="00D20941"/>
    <w:rsid w:val="00D210F8"/>
    <w:rsid w:val="00D211FD"/>
    <w:rsid w:val="00D2144B"/>
    <w:rsid w:val="00D21D69"/>
    <w:rsid w:val="00D21D7F"/>
    <w:rsid w:val="00D22108"/>
    <w:rsid w:val="00D221FC"/>
    <w:rsid w:val="00D22254"/>
    <w:rsid w:val="00D2228B"/>
    <w:rsid w:val="00D22A46"/>
    <w:rsid w:val="00D22C6D"/>
    <w:rsid w:val="00D22D47"/>
    <w:rsid w:val="00D22F18"/>
    <w:rsid w:val="00D23134"/>
    <w:rsid w:val="00D231D1"/>
    <w:rsid w:val="00D232B6"/>
    <w:rsid w:val="00D23534"/>
    <w:rsid w:val="00D2356B"/>
    <w:rsid w:val="00D23B30"/>
    <w:rsid w:val="00D23B7E"/>
    <w:rsid w:val="00D23DE1"/>
    <w:rsid w:val="00D23FF3"/>
    <w:rsid w:val="00D246F8"/>
    <w:rsid w:val="00D248FB"/>
    <w:rsid w:val="00D24B2F"/>
    <w:rsid w:val="00D24CB9"/>
    <w:rsid w:val="00D24CD3"/>
    <w:rsid w:val="00D24D08"/>
    <w:rsid w:val="00D24EB8"/>
    <w:rsid w:val="00D2503D"/>
    <w:rsid w:val="00D254A7"/>
    <w:rsid w:val="00D2567F"/>
    <w:rsid w:val="00D25771"/>
    <w:rsid w:val="00D259D1"/>
    <w:rsid w:val="00D25F75"/>
    <w:rsid w:val="00D2610A"/>
    <w:rsid w:val="00D2623F"/>
    <w:rsid w:val="00D2639F"/>
    <w:rsid w:val="00D26590"/>
    <w:rsid w:val="00D2696E"/>
    <w:rsid w:val="00D26A0F"/>
    <w:rsid w:val="00D26EA3"/>
    <w:rsid w:val="00D271F9"/>
    <w:rsid w:val="00D2728C"/>
    <w:rsid w:val="00D2737D"/>
    <w:rsid w:val="00D273DF"/>
    <w:rsid w:val="00D276BC"/>
    <w:rsid w:val="00D2779E"/>
    <w:rsid w:val="00D278FA"/>
    <w:rsid w:val="00D27990"/>
    <w:rsid w:val="00D279CA"/>
    <w:rsid w:val="00D279FB"/>
    <w:rsid w:val="00D27A5A"/>
    <w:rsid w:val="00D27EED"/>
    <w:rsid w:val="00D27F9C"/>
    <w:rsid w:val="00D27FB6"/>
    <w:rsid w:val="00D303FC"/>
    <w:rsid w:val="00D30537"/>
    <w:rsid w:val="00D3119A"/>
    <w:rsid w:val="00D31239"/>
    <w:rsid w:val="00D31463"/>
    <w:rsid w:val="00D3153B"/>
    <w:rsid w:val="00D319C1"/>
    <w:rsid w:val="00D31B94"/>
    <w:rsid w:val="00D31E24"/>
    <w:rsid w:val="00D31F34"/>
    <w:rsid w:val="00D31FC0"/>
    <w:rsid w:val="00D320D5"/>
    <w:rsid w:val="00D321DF"/>
    <w:rsid w:val="00D3274A"/>
    <w:rsid w:val="00D32839"/>
    <w:rsid w:val="00D32B6F"/>
    <w:rsid w:val="00D330C7"/>
    <w:rsid w:val="00D33277"/>
    <w:rsid w:val="00D332B6"/>
    <w:rsid w:val="00D3353D"/>
    <w:rsid w:val="00D33697"/>
    <w:rsid w:val="00D33756"/>
    <w:rsid w:val="00D33DAA"/>
    <w:rsid w:val="00D341A0"/>
    <w:rsid w:val="00D341DE"/>
    <w:rsid w:val="00D34211"/>
    <w:rsid w:val="00D3437D"/>
    <w:rsid w:val="00D344A3"/>
    <w:rsid w:val="00D34531"/>
    <w:rsid w:val="00D346F0"/>
    <w:rsid w:val="00D348FC"/>
    <w:rsid w:val="00D34C8A"/>
    <w:rsid w:val="00D34D17"/>
    <w:rsid w:val="00D34E46"/>
    <w:rsid w:val="00D34E7C"/>
    <w:rsid w:val="00D34EB6"/>
    <w:rsid w:val="00D34F71"/>
    <w:rsid w:val="00D350F4"/>
    <w:rsid w:val="00D35128"/>
    <w:rsid w:val="00D352F8"/>
    <w:rsid w:val="00D35311"/>
    <w:rsid w:val="00D353AF"/>
    <w:rsid w:val="00D3574D"/>
    <w:rsid w:val="00D35839"/>
    <w:rsid w:val="00D35925"/>
    <w:rsid w:val="00D35B7D"/>
    <w:rsid w:val="00D35BB0"/>
    <w:rsid w:val="00D35BFC"/>
    <w:rsid w:val="00D35E63"/>
    <w:rsid w:val="00D36149"/>
    <w:rsid w:val="00D36314"/>
    <w:rsid w:val="00D3643C"/>
    <w:rsid w:val="00D368B1"/>
    <w:rsid w:val="00D369A0"/>
    <w:rsid w:val="00D369F0"/>
    <w:rsid w:val="00D36AAB"/>
    <w:rsid w:val="00D36CBA"/>
    <w:rsid w:val="00D37165"/>
    <w:rsid w:val="00D372A6"/>
    <w:rsid w:val="00D3737B"/>
    <w:rsid w:val="00D37384"/>
    <w:rsid w:val="00D37413"/>
    <w:rsid w:val="00D3741C"/>
    <w:rsid w:val="00D37500"/>
    <w:rsid w:val="00D37555"/>
    <w:rsid w:val="00D37AAF"/>
    <w:rsid w:val="00D37C3D"/>
    <w:rsid w:val="00D37E5F"/>
    <w:rsid w:val="00D37FE9"/>
    <w:rsid w:val="00D37FEC"/>
    <w:rsid w:val="00D40355"/>
    <w:rsid w:val="00D405FF"/>
    <w:rsid w:val="00D40D5A"/>
    <w:rsid w:val="00D40D6C"/>
    <w:rsid w:val="00D41059"/>
    <w:rsid w:val="00D4125B"/>
    <w:rsid w:val="00D413D0"/>
    <w:rsid w:val="00D41567"/>
    <w:rsid w:val="00D4195D"/>
    <w:rsid w:val="00D41C19"/>
    <w:rsid w:val="00D41CB7"/>
    <w:rsid w:val="00D41F35"/>
    <w:rsid w:val="00D41F38"/>
    <w:rsid w:val="00D425AD"/>
    <w:rsid w:val="00D426EC"/>
    <w:rsid w:val="00D42FC5"/>
    <w:rsid w:val="00D4314D"/>
    <w:rsid w:val="00D4315E"/>
    <w:rsid w:val="00D432EE"/>
    <w:rsid w:val="00D433B2"/>
    <w:rsid w:val="00D43735"/>
    <w:rsid w:val="00D4379E"/>
    <w:rsid w:val="00D437B9"/>
    <w:rsid w:val="00D43899"/>
    <w:rsid w:val="00D44524"/>
    <w:rsid w:val="00D44A56"/>
    <w:rsid w:val="00D44BB9"/>
    <w:rsid w:val="00D44BED"/>
    <w:rsid w:val="00D44D6A"/>
    <w:rsid w:val="00D44D7C"/>
    <w:rsid w:val="00D44FA6"/>
    <w:rsid w:val="00D452BD"/>
    <w:rsid w:val="00D457CF"/>
    <w:rsid w:val="00D45E95"/>
    <w:rsid w:val="00D45F51"/>
    <w:rsid w:val="00D4612F"/>
    <w:rsid w:val="00D46419"/>
    <w:rsid w:val="00D46614"/>
    <w:rsid w:val="00D46769"/>
    <w:rsid w:val="00D46818"/>
    <w:rsid w:val="00D46A08"/>
    <w:rsid w:val="00D46A13"/>
    <w:rsid w:val="00D46A8A"/>
    <w:rsid w:val="00D46D8B"/>
    <w:rsid w:val="00D46DBC"/>
    <w:rsid w:val="00D46E04"/>
    <w:rsid w:val="00D46E6E"/>
    <w:rsid w:val="00D4704A"/>
    <w:rsid w:val="00D470AB"/>
    <w:rsid w:val="00D474E5"/>
    <w:rsid w:val="00D475B1"/>
    <w:rsid w:val="00D47B91"/>
    <w:rsid w:val="00D47BB5"/>
    <w:rsid w:val="00D47E78"/>
    <w:rsid w:val="00D47F3F"/>
    <w:rsid w:val="00D5006C"/>
    <w:rsid w:val="00D5043D"/>
    <w:rsid w:val="00D50747"/>
    <w:rsid w:val="00D50797"/>
    <w:rsid w:val="00D5087F"/>
    <w:rsid w:val="00D508DC"/>
    <w:rsid w:val="00D50ADE"/>
    <w:rsid w:val="00D50B50"/>
    <w:rsid w:val="00D50BCB"/>
    <w:rsid w:val="00D50C55"/>
    <w:rsid w:val="00D50D69"/>
    <w:rsid w:val="00D50DC7"/>
    <w:rsid w:val="00D50DF0"/>
    <w:rsid w:val="00D5103D"/>
    <w:rsid w:val="00D511AF"/>
    <w:rsid w:val="00D512EA"/>
    <w:rsid w:val="00D5173A"/>
    <w:rsid w:val="00D51902"/>
    <w:rsid w:val="00D51A3E"/>
    <w:rsid w:val="00D51B62"/>
    <w:rsid w:val="00D51BFA"/>
    <w:rsid w:val="00D51D6D"/>
    <w:rsid w:val="00D51FD0"/>
    <w:rsid w:val="00D5202F"/>
    <w:rsid w:val="00D52111"/>
    <w:rsid w:val="00D5267A"/>
    <w:rsid w:val="00D526C5"/>
    <w:rsid w:val="00D5273A"/>
    <w:rsid w:val="00D52AA8"/>
    <w:rsid w:val="00D52BDC"/>
    <w:rsid w:val="00D52E8F"/>
    <w:rsid w:val="00D53151"/>
    <w:rsid w:val="00D5340E"/>
    <w:rsid w:val="00D53453"/>
    <w:rsid w:val="00D5355A"/>
    <w:rsid w:val="00D538AC"/>
    <w:rsid w:val="00D53A7F"/>
    <w:rsid w:val="00D54041"/>
    <w:rsid w:val="00D541EF"/>
    <w:rsid w:val="00D544D2"/>
    <w:rsid w:val="00D54700"/>
    <w:rsid w:val="00D5473B"/>
    <w:rsid w:val="00D54790"/>
    <w:rsid w:val="00D5482F"/>
    <w:rsid w:val="00D54C1D"/>
    <w:rsid w:val="00D54FC4"/>
    <w:rsid w:val="00D55068"/>
    <w:rsid w:val="00D55309"/>
    <w:rsid w:val="00D55772"/>
    <w:rsid w:val="00D55BB4"/>
    <w:rsid w:val="00D55BE8"/>
    <w:rsid w:val="00D55D09"/>
    <w:rsid w:val="00D55F44"/>
    <w:rsid w:val="00D55F52"/>
    <w:rsid w:val="00D5655D"/>
    <w:rsid w:val="00D56664"/>
    <w:rsid w:val="00D56B7C"/>
    <w:rsid w:val="00D56E25"/>
    <w:rsid w:val="00D56F23"/>
    <w:rsid w:val="00D57079"/>
    <w:rsid w:val="00D571BC"/>
    <w:rsid w:val="00D571EB"/>
    <w:rsid w:val="00D57232"/>
    <w:rsid w:val="00D57242"/>
    <w:rsid w:val="00D5734A"/>
    <w:rsid w:val="00D574FE"/>
    <w:rsid w:val="00D5787B"/>
    <w:rsid w:val="00D57F0F"/>
    <w:rsid w:val="00D57FAD"/>
    <w:rsid w:val="00D600F9"/>
    <w:rsid w:val="00D60112"/>
    <w:rsid w:val="00D60171"/>
    <w:rsid w:val="00D6025A"/>
    <w:rsid w:val="00D60411"/>
    <w:rsid w:val="00D60520"/>
    <w:rsid w:val="00D605BB"/>
    <w:rsid w:val="00D6076A"/>
    <w:rsid w:val="00D60897"/>
    <w:rsid w:val="00D608F0"/>
    <w:rsid w:val="00D60A8F"/>
    <w:rsid w:val="00D60B8E"/>
    <w:rsid w:val="00D60C18"/>
    <w:rsid w:val="00D6120D"/>
    <w:rsid w:val="00D61568"/>
    <w:rsid w:val="00D615A9"/>
    <w:rsid w:val="00D61CA8"/>
    <w:rsid w:val="00D62741"/>
    <w:rsid w:val="00D62806"/>
    <w:rsid w:val="00D6297D"/>
    <w:rsid w:val="00D62BED"/>
    <w:rsid w:val="00D62DD1"/>
    <w:rsid w:val="00D62DF2"/>
    <w:rsid w:val="00D63082"/>
    <w:rsid w:val="00D6343E"/>
    <w:rsid w:val="00D6371F"/>
    <w:rsid w:val="00D6407A"/>
    <w:rsid w:val="00D6417A"/>
    <w:rsid w:val="00D6417E"/>
    <w:rsid w:val="00D641F1"/>
    <w:rsid w:val="00D643CA"/>
    <w:rsid w:val="00D64429"/>
    <w:rsid w:val="00D64772"/>
    <w:rsid w:val="00D64B5C"/>
    <w:rsid w:val="00D64D60"/>
    <w:rsid w:val="00D64F29"/>
    <w:rsid w:val="00D64FDE"/>
    <w:rsid w:val="00D65096"/>
    <w:rsid w:val="00D652F9"/>
    <w:rsid w:val="00D65852"/>
    <w:rsid w:val="00D65901"/>
    <w:rsid w:val="00D65911"/>
    <w:rsid w:val="00D65A63"/>
    <w:rsid w:val="00D65C35"/>
    <w:rsid w:val="00D6606D"/>
    <w:rsid w:val="00D660DE"/>
    <w:rsid w:val="00D66357"/>
    <w:rsid w:val="00D664D5"/>
    <w:rsid w:val="00D66A1A"/>
    <w:rsid w:val="00D66B30"/>
    <w:rsid w:val="00D66C4E"/>
    <w:rsid w:val="00D66DE5"/>
    <w:rsid w:val="00D66E8D"/>
    <w:rsid w:val="00D66F5F"/>
    <w:rsid w:val="00D673A7"/>
    <w:rsid w:val="00D6753F"/>
    <w:rsid w:val="00D676BD"/>
    <w:rsid w:val="00D67868"/>
    <w:rsid w:val="00D67952"/>
    <w:rsid w:val="00D67BDA"/>
    <w:rsid w:val="00D67CF9"/>
    <w:rsid w:val="00D70024"/>
    <w:rsid w:val="00D70081"/>
    <w:rsid w:val="00D7012C"/>
    <w:rsid w:val="00D70190"/>
    <w:rsid w:val="00D703C9"/>
    <w:rsid w:val="00D7057A"/>
    <w:rsid w:val="00D70677"/>
    <w:rsid w:val="00D70886"/>
    <w:rsid w:val="00D70C65"/>
    <w:rsid w:val="00D71207"/>
    <w:rsid w:val="00D713F1"/>
    <w:rsid w:val="00D7148B"/>
    <w:rsid w:val="00D71A5E"/>
    <w:rsid w:val="00D7205D"/>
    <w:rsid w:val="00D7209A"/>
    <w:rsid w:val="00D72110"/>
    <w:rsid w:val="00D724E1"/>
    <w:rsid w:val="00D72557"/>
    <w:rsid w:val="00D72572"/>
    <w:rsid w:val="00D728EF"/>
    <w:rsid w:val="00D72A2F"/>
    <w:rsid w:val="00D72A88"/>
    <w:rsid w:val="00D72A99"/>
    <w:rsid w:val="00D72B9D"/>
    <w:rsid w:val="00D72E0A"/>
    <w:rsid w:val="00D73B0C"/>
    <w:rsid w:val="00D73B83"/>
    <w:rsid w:val="00D73BD7"/>
    <w:rsid w:val="00D73D99"/>
    <w:rsid w:val="00D73EE0"/>
    <w:rsid w:val="00D73F73"/>
    <w:rsid w:val="00D740AF"/>
    <w:rsid w:val="00D7420F"/>
    <w:rsid w:val="00D74285"/>
    <w:rsid w:val="00D743FA"/>
    <w:rsid w:val="00D744F3"/>
    <w:rsid w:val="00D74931"/>
    <w:rsid w:val="00D74CD4"/>
    <w:rsid w:val="00D74DF8"/>
    <w:rsid w:val="00D753AC"/>
    <w:rsid w:val="00D753BE"/>
    <w:rsid w:val="00D753C7"/>
    <w:rsid w:val="00D7567C"/>
    <w:rsid w:val="00D758AD"/>
    <w:rsid w:val="00D75960"/>
    <w:rsid w:val="00D75AA2"/>
    <w:rsid w:val="00D75CFE"/>
    <w:rsid w:val="00D75DFC"/>
    <w:rsid w:val="00D760BA"/>
    <w:rsid w:val="00D7689C"/>
    <w:rsid w:val="00D768F4"/>
    <w:rsid w:val="00D76AA5"/>
    <w:rsid w:val="00D76E34"/>
    <w:rsid w:val="00D77367"/>
    <w:rsid w:val="00D7767B"/>
    <w:rsid w:val="00D7786C"/>
    <w:rsid w:val="00D77946"/>
    <w:rsid w:val="00D779CB"/>
    <w:rsid w:val="00D77B1D"/>
    <w:rsid w:val="00D77CF7"/>
    <w:rsid w:val="00D77D03"/>
    <w:rsid w:val="00D80680"/>
    <w:rsid w:val="00D808BA"/>
    <w:rsid w:val="00D80A04"/>
    <w:rsid w:val="00D80AC8"/>
    <w:rsid w:val="00D80E9E"/>
    <w:rsid w:val="00D80ED2"/>
    <w:rsid w:val="00D81409"/>
    <w:rsid w:val="00D8149F"/>
    <w:rsid w:val="00D81761"/>
    <w:rsid w:val="00D81A82"/>
    <w:rsid w:val="00D81B4C"/>
    <w:rsid w:val="00D81D9A"/>
    <w:rsid w:val="00D82329"/>
    <w:rsid w:val="00D828E6"/>
    <w:rsid w:val="00D828F6"/>
    <w:rsid w:val="00D829DF"/>
    <w:rsid w:val="00D82E80"/>
    <w:rsid w:val="00D82F28"/>
    <w:rsid w:val="00D83180"/>
    <w:rsid w:val="00D83225"/>
    <w:rsid w:val="00D83294"/>
    <w:rsid w:val="00D832FC"/>
    <w:rsid w:val="00D833B5"/>
    <w:rsid w:val="00D833D7"/>
    <w:rsid w:val="00D834F1"/>
    <w:rsid w:val="00D835C3"/>
    <w:rsid w:val="00D835ED"/>
    <w:rsid w:val="00D83739"/>
    <w:rsid w:val="00D83878"/>
    <w:rsid w:val="00D83928"/>
    <w:rsid w:val="00D83A19"/>
    <w:rsid w:val="00D83F99"/>
    <w:rsid w:val="00D84308"/>
    <w:rsid w:val="00D8439B"/>
    <w:rsid w:val="00D843EE"/>
    <w:rsid w:val="00D8454A"/>
    <w:rsid w:val="00D84726"/>
    <w:rsid w:val="00D848CF"/>
    <w:rsid w:val="00D849A8"/>
    <w:rsid w:val="00D84ED6"/>
    <w:rsid w:val="00D84FD3"/>
    <w:rsid w:val="00D851AE"/>
    <w:rsid w:val="00D85370"/>
    <w:rsid w:val="00D85452"/>
    <w:rsid w:val="00D855D5"/>
    <w:rsid w:val="00D860CA"/>
    <w:rsid w:val="00D860DD"/>
    <w:rsid w:val="00D86483"/>
    <w:rsid w:val="00D866E9"/>
    <w:rsid w:val="00D86741"/>
    <w:rsid w:val="00D8683C"/>
    <w:rsid w:val="00D86967"/>
    <w:rsid w:val="00D869A7"/>
    <w:rsid w:val="00D86E3B"/>
    <w:rsid w:val="00D86E43"/>
    <w:rsid w:val="00D86F8E"/>
    <w:rsid w:val="00D8708F"/>
    <w:rsid w:val="00D87116"/>
    <w:rsid w:val="00D871B5"/>
    <w:rsid w:val="00D874D7"/>
    <w:rsid w:val="00D87929"/>
    <w:rsid w:val="00D87AFB"/>
    <w:rsid w:val="00D87B64"/>
    <w:rsid w:val="00D87B86"/>
    <w:rsid w:val="00D87CB6"/>
    <w:rsid w:val="00D87CE7"/>
    <w:rsid w:val="00D87E00"/>
    <w:rsid w:val="00D901FF"/>
    <w:rsid w:val="00D9042C"/>
    <w:rsid w:val="00D908F1"/>
    <w:rsid w:val="00D90A07"/>
    <w:rsid w:val="00D90A59"/>
    <w:rsid w:val="00D90BC6"/>
    <w:rsid w:val="00D90E9B"/>
    <w:rsid w:val="00D91011"/>
    <w:rsid w:val="00D91761"/>
    <w:rsid w:val="00D91A72"/>
    <w:rsid w:val="00D91AA8"/>
    <w:rsid w:val="00D91B9C"/>
    <w:rsid w:val="00D91FBF"/>
    <w:rsid w:val="00D920BD"/>
    <w:rsid w:val="00D92169"/>
    <w:rsid w:val="00D92297"/>
    <w:rsid w:val="00D92418"/>
    <w:rsid w:val="00D92878"/>
    <w:rsid w:val="00D928F2"/>
    <w:rsid w:val="00D9290B"/>
    <w:rsid w:val="00D92C08"/>
    <w:rsid w:val="00D92F07"/>
    <w:rsid w:val="00D93319"/>
    <w:rsid w:val="00D937C1"/>
    <w:rsid w:val="00D93832"/>
    <w:rsid w:val="00D93BC3"/>
    <w:rsid w:val="00D93F0D"/>
    <w:rsid w:val="00D93F15"/>
    <w:rsid w:val="00D95338"/>
    <w:rsid w:val="00D95525"/>
    <w:rsid w:val="00D957FE"/>
    <w:rsid w:val="00D958D6"/>
    <w:rsid w:val="00D9595B"/>
    <w:rsid w:val="00D9599B"/>
    <w:rsid w:val="00D95A35"/>
    <w:rsid w:val="00D95AC1"/>
    <w:rsid w:val="00D960C0"/>
    <w:rsid w:val="00D9614F"/>
    <w:rsid w:val="00D965F6"/>
    <w:rsid w:val="00D966B0"/>
    <w:rsid w:val="00D96729"/>
    <w:rsid w:val="00D9675E"/>
    <w:rsid w:val="00D9677D"/>
    <w:rsid w:val="00D96C7B"/>
    <w:rsid w:val="00D96F22"/>
    <w:rsid w:val="00D970DA"/>
    <w:rsid w:val="00D97228"/>
    <w:rsid w:val="00D972A3"/>
    <w:rsid w:val="00D9739C"/>
    <w:rsid w:val="00D9763C"/>
    <w:rsid w:val="00D977F2"/>
    <w:rsid w:val="00D97AC7"/>
    <w:rsid w:val="00D97BB6"/>
    <w:rsid w:val="00DA01CE"/>
    <w:rsid w:val="00DA022A"/>
    <w:rsid w:val="00DA027D"/>
    <w:rsid w:val="00DA0286"/>
    <w:rsid w:val="00DA0290"/>
    <w:rsid w:val="00DA04F8"/>
    <w:rsid w:val="00DA0500"/>
    <w:rsid w:val="00DA08A3"/>
    <w:rsid w:val="00DA1027"/>
    <w:rsid w:val="00DA10E1"/>
    <w:rsid w:val="00DA10EC"/>
    <w:rsid w:val="00DA11FF"/>
    <w:rsid w:val="00DA137F"/>
    <w:rsid w:val="00DA13C0"/>
    <w:rsid w:val="00DA1993"/>
    <w:rsid w:val="00DA19CC"/>
    <w:rsid w:val="00DA1A38"/>
    <w:rsid w:val="00DA2023"/>
    <w:rsid w:val="00DA2086"/>
    <w:rsid w:val="00DA20ED"/>
    <w:rsid w:val="00DA21AA"/>
    <w:rsid w:val="00DA228D"/>
    <w:rsid w:val="00DA250C"/>
    <w:rsid w:val="00DA2649"/>
    <w:rsid w:val="00DA2731"/>
    <w:rsid w:val="00DA2743"/>
    <w:rsid w:val="00DA2DA2"/>
    <w:rsid w:val="00DA2E66"/>
    <w:rsid w:val="00DA2EC4"/>
    <w:rsid w:val="00DA338D"/>
    <w:rsid w:val="00DA33A3"/>
    <w:rsid w:val="00DA34A2"/>
    <w:rsid w:val="00DA376A"/>
    <w:rsid w:val="00DA3847"/>
    <w:rsid w:val="00DA3E6A"/>
    <w:rsid w:val="00DA42AA"/>
    <w:rsid w:val="00DA42F9"/>
    <w:rsid w:val="00DA438C"/>
    <w:rsid w:val="00DA473E"/>
    <w:rsid w:val="00DA47F7"/>
    <w:rsid w:val="00DA4A39"/>
    <w:rsid w:val="00DA4AF4"/>
    <w:rsid w:val="00DA4F35"/>
    <w:rsid w:val="00DA4F54"/>
    <w:rsid w:val="00DA5091"/>
    <w:rsid w:val="00DA52F6"/>
    <w:rsid w:val="00DA52FE"/>
    <w:rsid w:val="00DA5528"/>
    <w:rsid w:val="00DA5671"/>
    <w:rsid w:val="00DA577D"/>
    <w:rsid w:val="00DA5B7F"/>
    <w:rsid w:val="00DA5BAD"/>
    <w:rsid w:val="00DA5CEB"/>
    <w:rsid w:val="00DA606C"/>
    <w:rsid w:val="00DA6819"/>
    <w:rsid w:val="00DA6A70"/>
    <w:rsid w:val="00DA6B17"/>
    <w:rsid w:val="00DA6B67"/>
    <w:rsid w:val="00DA6DEA"/>
    <w:rsid w:val="00DA6E0D"/>
    <w:rsid w:val="00DA6E64"/>
    <w:rsid w:val="00DA6ED8"/>
    <w:rsid w:val="00DA7279"/>
    <w:rsid w:val="00DA736E"/>
    <w:rsid w:val="00DA7436"/>
    <w:rsid w:val="00DA7544"/>
    <w:rsid w:val="00DA754A"/>
    <w:rsid w:val="00DA7747"/>
    <w:rsid w:val="00DA7848"/>
    <w:rsid w:val="00DA7853"/>
    <w:rsid w:val="00DA790E"/>
    <w:rsid w:val="00DB02C6"/>
    <w:rsid w:val="00DB02D6"/>
    <w:rsid w:val="00DB0313"/>
    <w:rsid w:val="00DB03B7"/>
    <w:rsid w:val="00DB0427"/>
    <w:rsid w:val="00DB087A"/>
    <w:rsid w:val="00DB0EC9"/>
    <w:rsid w:val="00DB10A3"/>
    <w:rsid w:val="00DB17CB"/>
    <w:rsid w:val="00DB1A0C"/>
    <w:rsid w:val="00DB1A7A"/>
    <w:rsid w:val="00DB1D2D"/>
    <w:rsid w:val="00DB2485"/>
    <w:rsid w:val="00DB266D"/>
    <w:rsid w:val="00DB297F"/>
    <w:rsid w:val="00DB2A81"/>
    <w:rsid w:val="00DB2B1B"/>
    <w:rsid w:val="00DB2B6A"/>
    <w:rsid w:val="00DB2C92"/>
    <w:rsid w:val="00DB2C9A"/>
    <w:rsid w:val="00DB2D6F"/>
    <w:rsid w:val="00DB3085"/>
    <w:rsid w:val="00DB320B"/>
    <w:rsid w:val="00DB330B"/>
    <w:rsid w:val="00DB3417"/>
    <w:rsid w:val="00DB35A4"/>
    <w:rsid w:val="00DB3894"/>
    <w:rsid w:val="00DB38C6"/>
    <w:rsid w:val="00DB39E8"/>
    <w:rsid w:val="00DB3BA8"/>
    <w:rsid w:val="00DB3C44"/>
    <w:rsid w:val="00DB3D61"/>
    <w:rsid w:val="00DB3FA1"/>
    <w:rsid w:val="00DB4028"/>
    <w:rsid w:val="00DB4069"/>
    <w:rsid w:val="00DB42CD"/>
    <w:rsid w:val="00DB449F"/>
    <w:rsid w:val="00DB485F"/>
    <w:rsid w:val="00DB4E92"/>
    <w:rsid w:val="00DB5132"/>
    <w:rsid w:val="00DB5273"/>
    <w:rsid w:val="00DB538E"/>
    <w:rsid w:val="00DB5780"/>
    <w:rsid w:val="00DB5A10"/>
    <w:rsid w:val="00DB5C2A"/>
    <w:rsid w:val="00DB5CCB"/>
    <w:rsid w:val="00DB5D90"/>
    <w:rsid w:val="00DB5DDD"/>
    <w:rsid w:val="00DB5F3A"/>
    <w:rsid w:val="00DB5F74"/>
    <w:rsid w:val="00DB6397"/>
    <w:rsid w:val="00DB6435"/>
    <w:rsid w:val="00DB65C6"/>
    <w:rsid w:val="00DB65F1"/>
    <w:rsid w:val="00DB6721"/>
    <w:rsid w:val="00DB67C8"/>
    <w:rsid w:val="00DB6860"/>
    <w:rsid w:val="00DB689A"/>
    <w:rsid w:val="00DB6AFB"/>
    <w:rsid w:val="00DB6E0B"/>
    <w:rsid w:val="00DB6E99"/>
    <w:rsid w:val="00DB7078"/>
    <w:rsid w:val="00DB71CA"/>
    <w:rsid w:val="00DB74DC"/>
    <w:rsid w:val="00DB75BF"/>
    <w:rsid w:val="00DB75D9"/>
    <w:rsid w:val="00DB7963"/>
    <w:rsid w:val="00DB7ACC"/>
    <w:rsid w:val="00DB7B47"/>
    <w:rsid w:val="00DB7D99"/>
    <w:rsid w:val="00DC00DA"/>
    <w:rsid w:val="00DC02BE"/>
    <w:rsid w:val="00DC034C"/>
    <w:rsid w:val="00DC0385"/>
    <w:rsid w:val="00DC0822"/>
    <w:rsid w:val="00DC09A7"/>
    <w:rsid w:val="00DC0A2C"/>
    <w:rsid w:val="00DC0AD1"/>
    <w:rsid w:val="00DC0C85"/>
    <w:rsid w:val="00DC0D2F"/>
    <w:rsid w:val="00DC1207"/>
    <w:rsid w:val="00DC16C7"/>
    <w:rsid w:val="00DC1867"/>
    <w:rsid w:val="00DC192C"/>
    <w:rsid w:val="00DC19AE"/>
    <w:rsid w:val="00DC1D47"/>
    <w:rsid w:val="00DC21A1"/>
    <w:rsid w:val="00DC2347"/>
    <w:rsid w:val="00DC23D7"/>
    <w:rsid w:val="00DC25A9"/>
    <w:rsid w:val="00DC2B42"/>
    <w:rsid w:val="00DC35A0"/>
    <w:rsid w:val="00DC3789"/>
    <w:rsid w:val="00DC37F0"/>
    <w:rsid w:val="00DC3AD2"/>
    <w:rsid w:val="00DC3CDC"/>
    <w:rsid w:val="00DC3EC8"/>
    <w:rsid w:val="00DC3F65"/>
    <w:rsid w:val="00DC428B"/>
    <w:rsid w:val="00DC43BF"/>
    <w:rsid w:val="00DC4732"/>
    <w:rsid w:val="00DC478B"/>
    <w:rsid w:val="00DC485C"/>
    <w:rsid w:val="00DC48CC"/>
    <w:rsid w:val="00DC4E33"/>
    <w:rsid w:val="00DC4F1B"/>
    <w:rsid w:val="00DC4FEA"/>
    <w:rsid w:val="00DC5311"/>
    <w:rsid w:val="00DC5500"/>
    <w:rsid w:val="00DC561D"/>
    <w:rsid w:val="00DC563C"/>
    <w:rsid w:val="00DC575D"/>
    <w:rsid w:val="00DC57B2"/>
    <w:rsid w:val="00DC589C"/>
    <w:rsid w:val="00DC58BF"/>
    <w:rsid w:val="00DC5DA9"/>
    <w:rsid w:val="00DC690F"/>
    <w:rsid w:val="00DC6AE4"/>
    <w:rsid w:val="00DC7011"/>
    <w:rsid w:val="00DC7089"/>
    <w:rsid w:val="00DC716B"/>
    <w:rsid w:val="00DC7350"/>
    <w:rsid w:val="00DC7451"/>
    <w:rsid w:val="00DC7543"/>
    <w:rsid w:val="00DC77CB"/>
    <w:rsid w:val="00DC7A5C"/>
    <w:rsid w:val="00DC7B78"/>
    <w:rsid w:val="00DC7D30"/>
    <w:rsid w:val="00DC7D88"/>
    <w:rsid w:val="00DC7DFC"/>
    <w:rsid w:val="00DD014A"/>
    <w:rsid w:val="00DD0168"/>
    <w:rsid w:val="00DD01FC"/>
    <w:rsid w:val="00DD0241"/>
    <w:rsid w:val="00DD02A3"/>
    <w:rsid w:val="00DD0488"/>
    <w:rsid w:val="00DD05F2"/>
    <w:rsid w:val="00DD07FC"/>
    <w:rsid w:val="00DD0979"/>
    <w:rsid w:val="00DD09EA"/>
    <w:rsid w:val="00DD0BF9"/>
    <w:rsid w:val="00DD0E59"/>
    <w:rsid w:val="00DD1195"/>
    <w:rsid w:val="00DD11CA"/>
    <w:rsid w:val="00DD147B"/>
    <w:rsid w:val="00DD14B1"/>
    <w:rsid w:val="00DD14D0"/>
    <w:rsid w:val="00DD15BA"/>
    <w:rsid w:val="00DD1816"/>
    <w:rsid w:val="00DD1BBF"/>
    <w:rsid w:val="00DD1C18"/>
    <w:rsid w:val="00DD1FDF"/>
    <w:rsid w:val="00DD22BD"/>
    <w:rsid w:val="00DD24E4"/>
    <w:rsid w:val="00DD2B1F"/>
    <w:rsid w:val="00DD2B9C"/>
    <w:rsid w:val="00DD2F24"/>
    <w:rsid w:val="00DD36A1"/>
    <w:rsid w:val="00DD39BD"/>
    <w:rsid w:val="00DD3B6D"/>
    <w:rsid w:val="00DD3B95"/>
    <w:rsid w:val="00DD3E34"/>
    <w:rsid w:val="00DD41C3"/>
    <w:rsid w:val="00DD437B"/>
    <w:rsid w:val="00DD44A4"/>
    <w:rsid w:val="00DD44B2"/>
    <w:rsid w:val="00DD45C4"/>
    <w:rsid w:val="00DD4644"/>
    <w:rsid w:val="00DD4B08"/>
    <w:rsid w:val="00DD4B46"/>
    <w:rsid w:val="00DD4BF4"/>
    <w:rsid w:val="00DD4C3E"/>
    <w:rsid w:val="00DD4C51"/>
    <w:rsid w:val="00DD4F3A"/>
    <w:rsid w:val="00DD4F53"/>
    <w:rsid w:val="00DD4F81"/>
    <w:rsid w:val="00DD5402"/>
    <w:rsid w:val="00DD5467"/>
    <w:rsid w:val="00DD550D"/>
    <w:rsid w:val="00DD56E6"/>
    <w:rsid w:val="00DD5B8E"/>
    <w:rsid w:val="00DD5FF2"/>
    <w:rsid w:val="00DD616F"/>
    <w:rsid w:val="00DD6286"/>
    <w:rsid w:val="00DD6320"/>
    <w:rsid w:val="00DD667D"/>
    <w:rsid w:val="00DD6E5C"/>
    <w:rsid w:val="00DD6F81"/>
    <w:rsid w:val="00DD6FDA"/>
    <w:rsid w:val="00DD71DD"/>
    <w:rsid w:val="00DD7237"/>
    <w:rsid w:val="00DD7246"/>
    <w:rsid w:val="00DD72E4"/>
    <w:rsid w:val="00DD7801"/>
    <w:rsid w:val="00DD7865"/>
    <w:rsid w:val="00DD797C"/>
    <w:rsid w:val="00DD7A83"/>
    <w:rsid w:val="00DE00B5"/>
    <w:rsid w:val="00DE032D"/>
    <w:rsid w:val="00DE0363"/>
    <w:rsid w:val="00DE056F"/>
    <w:rsid w:val="00DE05EB"/>
    <w:rsid w:val="00DE061E"/>
    <w:rsid w:val="00DE0803"/>
    <w:rsid w:val="00DE0B36"/>
    <w:rsid w:val="00DE1600"/>
    <w:rsid w:val="00DE1689"/>
    <w:rsid w:val="00DE171D"/>
    <w:rsid w:val="00DE1935"/>
    <w:rsid w:val="00DE194C"/>
    <w:rsid w:val="00DE1DC9"/>
    <w:rsid w:val="00DE1F1D"/>
    <w:rsid w:val="00DE2275"/>
    <w:rsid w:val="00DE22D6"/>
    <w:rsid w:val="00DE23A2"/>
    <w:rsid w:val="00DE249B"/>
    <w:rsid w:val="00DE2599"/>
    <w:rsid w:val="00DE277D"/>
    <w:rsid w:val="00DE2C88"/>
    <w:rsid w:val="00DE3052"/>
    <w:rsid w:val="00DE3142"/>
    <w:rsid w:val="00DE340E"/>
    <w:rsid w:val="00DE3569"/>
    <w:rsid w:val="00DE385B"/>
    <w:rsid w:val="00DE38F2"/>
    <w:rsid w:val="00DE3A84"/>
    <w:rsid w:val="00DE3A99"/>
    <w:rsid w:val="00DE3AA7"/>
    <w:rsid w:val="00DE3EF8"/>
    <w:rsid w:val="00DE40A1"/>
    <w:rsid w:val="00DE44AA"/>
    <w:rsid w:val="00DE493B"/>
    <w:rsid w:val="00DE4AF0"/>
    <w:rsid w:val="00DE4B31"/>
    <w:rsid w:val="00DE4ECC"/>
    <w:rsid w:val="00DE4F8C"/>
    <w:rsid w:val="00DE50F1"/>
    <w:rsid w:val="00DE5330"/>
    <w:rsid w:val="00DE55AA"/>
    <w:rsid w:val="00DE564A"/>
    <w:rsid w:val="00DE5787"/>
    <w:rsid w:val="00DE59F9"/>
    <w:rsid w:val="00DE5B1A"/>
    <w:rsid w:val="00DE5C88"/>
    <w:rsid w:val="00DE5CA7"/>
    <w:rsid w:val="00DE5D61"/>
    <w:rsid w:val="00DE5DB9"/>
    <w:rsid w:val="00DE6198"/>
    <w:rsid w:val="00DE6245"/>
    <w:rsid w:val="00DE635F"/>
    <w:rsid w:val="00DE6D62"/>
    <w:rsid w:val="00DE6DF3"/>
    <w:rsid w:val="00DE6F1B"/>
    <w:rsid w:val="00DE7116"/>
    <w:rsid w:val="00DE741E"/>
    <w:rsid w:val="00DE7591"/>
    <w:rsid w:val="00DE7711"/>
    <w:rsid w:val="00DE79A8"/>
    <w:rsid w:val="00DE79BD"/>
    <w:rsid w:val="00DE7CE0"/>
    <w:rsid w:val="00DE7D01"/>
    <w:rsid w:val="00DE7D46"/>
    <w:rsid w:val="00DF002A"/>
    <w:rsid w:val="00DF09DC"/>
    <w:rsid w:val="00DF0B2B"/>
    <w:rsid w:val="00DF0F17"/>
    <w:rsid w:val="00DF104C"/>
    <w:rsid w:val="00DF122E"/>
    <w:rsid w:val="00DF13CE"/>
    <w:rsid w:val="00DF1441"/>
    <w:rsid w:val="00DF172D"/>
    <w:rsid w:val="00DF1821"/>
    <w:rsid w:val="00DF192F"/>
    <w:rsid w:val="00DF1A5B"/>
    <w:rsid w:val="00DF1C67"/>
    <w:rsid w:val="00DF1D42"/>
    <w:rsid w:val="00DF1E5C"/>
    <w:rsid w:val="00DF1F7E"/>
    <w:rsid w:val="00DF22E6"/>
    <w:rsid w:val="00DF2602"/>
    <w:rsid w:val="00DF2928"/>
    <w:rsid w:val="00DF29DD"/>
    <w:rsid w:val="00DF2A29"/>
    <w:rsid w:val="00DF2D67"/>
    <w:rsid w:val="00DF2E48"/>
    <w:rsid w:val="00DF31BD"/>
    <w:rsid w:val="00DF32F2"/>
    <w:rsid w:val="00DF349F"/>
    <w:rsid w:val="00DF34F8"/>
    <w:rsid w:val="00DF3C41"/>
    <w:rsid w:val="00DF3D78"/>
    <w:rsid w:val="00DF401E"/>
    <w:rsid w:val="00DF4295"/>
    <w:rsid w:val="00DF4766"/>
    <w:rsid w:val="00DF47D0"/>
    <w:rsid w:val="00DF4EFA"/>
    <w:rsid w:val="00DF508B"/>
    <w:rsid w:val="00DF51DE"/>
    <w:rsid w:val="00DF52CB"/>
    <w:rsid w:val="00DF5395"/>
    <w:rsid w:val="00DF5DAB"/>
    <w:rsid w:val="00DF6094"/>
    <w:rsid w:val="00DF6AFB"/>
    <w:rsid w:val="00DF6EEE"/>
    <w:rsid w:val="00DF71C8"/>
    <w:rsid w:val="00DF74C1"/>
    <w:rsid w:val="00DF753B"/>
    <w:rsid w:val="00DF78D7"/>
    <w:rsid w:val="00DF79CA"/>
    <w:rsid w:val="00DF7E16"/>
    <w:rsid w:val="00E000F4"/>
    <w:rsid w:val="00E00155"/>
    <w:rsid w:val="00E0048F"/>
    <w:rsid w:val="00E00667"/>
    <w:rsid w:val="00E00806"/>
    <w:rsid w:val="00E008F6"/>
    <w:rsid w:val="00E00958"/>
    <w:rsid w:val="00E00A84"/>
    <w:rsid w:val="00E00B25"/>
    <w:rsid w:val="00E00BF6"/>
    <w:rsid w:val="00E00E2D"/>
    <w:rsid w:val="00E00EC0"/>
    <w:rsid w:val="00E00ECC"/>
    <w:rsid w:val="00E0113A"/>
    <w:rsid w:val="00E011D5"/>
    <w:rsid w:val="00E0157F"/>
    <w:rsid w:val="00E01687"/>
    <w:rsid w:val="00E01794"/>
    <w:rsid w:val="00E0188C"/>
    <w:rsid w:val="00E02007"/>
    <w:rsid w:val="00E0276D"/>
    <w:rsid w:val="00E02BB7"/>
    <w:rsid w:val="00E02F69"/>
    <w:rsid w:val="00E03289"/>
    <w:rsid w:val="00E03B37"/>
    <w:rsid w:val="00E03E1E"/>
    <w:rsid w:val="00E03FA6"/>
    <w:rsid w:val="00E040B5"/>
    <w:rsid w:val="00E040CE"/>
    <w:rsid w:val="00E042DE"/>
    <w:rsid w:val="00E0461C"/>
    <w:rsid w:val="00E0467C"/>
    <w:rsid w:val="00E04991"/>
    <w:rsid w:val="00E049B3"/>
    <w:rsid w:val="00E04EBA"/>
    <w:rsid w:val="00E05110"/>
    <w:rsid w:val="00E05195"/>
    <w:rsid w:val="00E05263"/>
    <w:rsid w:val="00E05343"/>
    <w:rsid w:val="00E05378"/>
    <w:rsid w:val="00E0541A"/>
    <w:rsid w:val="00E0554F"/>
    <w:rsid w:val="00E0594B"/>
    <w:rsid w:val="00E0597F"/>
    <w:rsid w:val="00E05B93"/>
    <w:rsid w:val="00E05E20"/>
    <w:rsid w:val="00E05E6D"/>
    <w:rsid w:val="00E06099"/>
    <w:rsid w:val="00E0612E"/>
    <w:rsid w:val="00E062A5"/>
    <w:rsid w:val="00E062ED"/>
    <w:rsid w:val="00E0637B"/>
    <w:rsid w:val="00E064CD"/>
    <w:rsid w:val="00E06583"/>
    <w:rsid w:val="00E06723"/>
    <w:rsid w:val="00E06772"/>
    <w:rsid w:val="00E06B1A"/>
    <w:rsid w:val="00E06C6E"/>
    <w:rsid w:val="00E06D1D"/>
    <w:rsid w:val="00E07121"/>
    <w:rsid w:val="00E07187"/>
    <w:rsid w:val="00E0721F"/>
    <w:rsid w:val="00E07380"/>
    <w:rsid w:val="00E074D7"/>
    <w:rsid w:val="00E075DD"/>
    <w:rsid w:val="00E07764"/>
    <w:rsid w:val="00E0780B"/>
    <w:rsid w:val="00E078E3"/>
    <w:rsid w:val="00E079E4"/>
    <w:rsid w:val="00E07A17"/>
    <w:rsid w:val="00E07C15"/>
    <w:rsid w:val="00E10052"/>
    <w:rsid w:val="00E1056D"/>
    <w:rsid w:val="00E105E6"/>
    <w:rsid w:val="00E105F5"/>
    <w:rsid w:val="00E10A29"/>
    <w:rsid w:val="00E10EB5"/>
    <w:rsid w:val="00E10F00"/>
    <w:rsid w:val="00E1104A"/>
    <w:rsid w:val="00E111BA"/>
    <w:rsid w:val="00E11218"/>
    <w:rsid w:val="00E1143B"/>
    <w:rsid w:val="00E1176C"/>
    <w:rsid w:val="00E11A8D"/>
    <w:rsid w:val="00E12106"/>
    <w:rsid w:val="00E1213C"/>
    <w:rsid w:val="00E122A3"/>
    <w:rsid w:val="00E12365"/>
    <w:rsid w:val="00E125D0"/>
    <w:rsid w:val="00E127D2"/>
    <w:rsid w:val="00E1296F"/>
    <w:rsid w:val="00E12AC9"/>
    <w:rsid w:val="00E12B27"/>
    <w:rsid w:val="00E12D54"/>
    <w:rsid w:val="00E12DA9"/>
    <w:rsid w:val="00E12F60"/>
    <w:rsid w:val="00E13092"/>
    <w:rsid w:val="00E13896"/>
    <w:rsid w:val="00E13A30"/>
    <w:rsid w:val="00E13C8A"/>
    <w:rsid w:val="00E13F38"/>
    <w:rsid w:val="00E13F9F"/>
    <w:rsid w:val="00E14355"/>
    <w:rsid w:val="00E14486"/>
    <w:rsid w:val="00E14509"/>
    <w:rsid w:val="00E14630"/>
    <w:rsid w:val="00E14802"/>
    <w:rsid w:val="00E14A54"/>
    <w:rsid w:val="00E14BB9"/>
    <w:rsid w:val="00E14E7B"/>
    <w:rsid w:val="00E14FB0"/>
    <w:rsid w:val="00E152E8"/>
    <w:rsid w:val="00E15408"/>
    <w:rsid w:val="00E154B4"/>
    <w:rsid w:val="00E154F0"/>
    <w:rsid w:val="00E154FF"/>
    <w:rsid w:val="00E1554A"/>
    <w:rsid w:val="00E155F2"/>
    <w:rsid w:val="00E15732"/>
    <w:rsid w:val="00E1575C"/>
    <w:rsid w:val="00E1592C"/>
    <w:rsid w:val="00E15F75"/>
    <w:rsid w:val="00E16354"/>
    <w:rsid w:val="00E1658A"/>
    <w:rsid w:val="00E16D2F"/>
    <w:rsid w:val="00E16D55"/>
    <w:rsid w:val="00E172B0"/>
    <w:rsid w:val="00E1732C"/>
    <w:rsid w:val="00E17476"/>
    <w:rsid w:val="00E17507"/>
    <w:rsid w:val="00E17741"/>
    <w:rsid w:val="00E17824"/>
    <w:rsid w:val="00E17874"/>
    <w:rsid w:val="00E1793F"/>
    <w:rsid w:val="00E17AF0"/>
    <w:rsid w:val="00E17B1A"/>
    <w:rsid w:val="00E17CF6"/>
    <w:rsid w:val="00E17E7B"/>
    <w:rsid w:val="00E17EEE"/>
    <w:rsid w:val="00E20027"/>
    <w:rsid w:val="00E2070C"/>
    <w:rsid w:val="00E2072C"/>
    <w:rsid w:val="00E20979"/>
    <w:rsid w:val="00E20BFD"/>
    <w:rsid w:val="00E20ECF"/>
    <w:rsid w:val="00E211CB"/>
    <w:rsid w:val="00E2178E"/>
    <w:rsid w:val="00E21B19"/>
    <w:rsid w:val="00E21CA4"/>
    <w:rsid w:val="00E22100"/>
    <w:rsid w:val="00E22381"/>
    <w:rsid w:val="00E223BA"/>
    <w:rsid w:val="00E22697"/>
    <w:rsid w:val="00E229F3"/>
    <w:rsid w:val="00E22C97"/>
    <w:rsid w:val="00E22CD5"/>
    <w:rsid w:val="00E22D56"/>
    <w:rsid w:val="00E22DC6"/>
    <w:rsid w:val="00E23244"/>
    <w:rsid w:val="00E2334F"/>
    <w:rsid w:val="00E234F9"/>
    <w:rsid w:val="00E23571"/>
    <w:rsid w:val="00E23A8D"/>
    <w:rsid w:val="00E23B86"/>
    <w:rsid w:val="00E23F68"/>
    <w:rsid w:val="00E24033"/>
    <w:rsid w:val="00E2417D"/>
    <w:rsid w:val="00E24438"/>
    <w:rsid w:val="00E244D7"/>
    <w:rsid w:val="00E246B2"/>
    <w:rsid w:val="00E247F2"/>
    <w:rsid w:val="00E24921"/>
    <w:rsid w:val="00E24BC3"/>
    <w:rsid w:val="00E25185"/>
    <w:rsid w:val="00E25263"/>
    <w:rsid w:val="00E254BA"/>
    <w:rsid w:val="00E25847"/>
    <w:rsid w:val="00E259C0"/>
    <w:rsid w:val="00E25C6A"/>
    <w:rsid w:val="00E25E4F"/>
    <w:rsid w:val="00E2655F"/>
    <w:rsid w:val="00E265DC"/>
    <w:rsid w:val="00E26985"/>
    <w:rsid w:val="00E26F16"/>
    <w:rsid w:val="00E271AB"/>
    <w:rsid w:val="00E27393"/>
    <w:rsid w:val="00E273CB"/>
    <w:rsid w:val="00E275A9"/>
    <w:rsid w:val="00E27900"/>
    <w:rsid w:val="00E27A5A"/>
    <w:rsid w:val="00E27AEC"/>
    <w:rsid w:val="00E27E5F"/>
    <w:rsid w:val="00E27EAD"/>
    <w:rsid w:val="00E27EBB"/>
    <w:rsid w:val="00E27F38"/>
    <w:rsid w:val="00E300F9"/>
    <w:rsid w:val="00E302E6"/>
    <w:rsid w:val="00E305FF"/>
    <w:rsid w:val="00E30EEA"/>
    <w:rsid w:val="00E31369"/>
    <w:rsid w:val="00E31508"/>
    <w:rsid w:val="00E315DE"/>
    <w:rsid w:val="00E31723"/>
    <w:rsid w:val="00E319B5"/>
    <w:rsid w:val="00E32391"/>
    <w:rsid w:val="00E32443"/>
    <w:rsid w:val="00E32472"/>
    <w:rsid w:val="00E3285C"/>
    <w:rsid w:val="00E32E30"/>
    <w:rsid w:val="00E32E36"/>
    <w:rsid w:val="00E32F58"/>
    <w:rsid w:val="00E330A3"/>
    <w:rsid w:val="00E33595"/>
    <w:rsid w:val="00E3393A"/>
    <w:rsid w:val="00E33AAE"/>
    <w:rsid w:val="00E33C89"/>
    <w:rsid w:val="00E33D83"/>
    <w:rsid w:val="00E33F2D"/>
    <w:rsid w:val="00E340D2"/>
    <w:rsid w:val="00E3412A"/>
    <w:rsid w:val="00E34232"/>
    <w:rsid w:val="00E342A5"/>
    <w:rsid w:val="00E342AD"/>
    <w:rsid w:val="00E34478"/>
    <w:rsid w:val="00E346C1"/>
    <w:rsid w:val="00E3472E"/>
    <w:rsid w:val="00E34A92"/>
    <w:rsid w:val="00E34CA6"/>
    <w:rsid w:val="00E34E58"/>
    <w:rsid w:val="00E34FD3"/>
    <w:rsid w:val="00E3506F"/>
    <w:rsid w:val="00E352F8"/>
    <w:rsid w:val="00E3531D"/>
    <w:rsid w:val="00E35665"/>
    <w:rsid w:val="00E35801"/>
    <w:rsid w:val="00E35937"/>
    <w:rsid w:val="00E35B0B"/>
    <w:rsid w:val="00E35CCF"/>
    <w:rsid w:val="00E35D09"/>
    <w:rsid w:val="00E35D80"/>
    <w:rsid w:val="00E35E09"/>
    <w:rsid w:val="00E35FBA"/>
    <w:rsid w:val="00E360A0"/>
    <w:rsid w:val="00E362B3"/>
    <w:rsid w:val="00E3662C"/>
    <w:rsid w:val="00E369C7"/>
    <w:rsid w:val="00E36E48"/>
    <w:rsid w:val="00E36FB1"/>
    <w:rsid w:val="00E37282"/>
    <w:rsid w:val="00E372EE"/>
    <w:rsid w:val="00E3763C"/>
    <w:rsid w:val="00E378A7"/>
    <w:rsid w:val="00E378FA"/>
    <w:rsid w:val="00E37CE3"/>
    <w:rsid w:val="00E37E76"/>
    <w:rsid w:val="00E400F6"/>
    <w:rsid w:val="00E401F0"/>
    <w:rsid w:val="00E4022B"/>
    <w:rsid w:val="00E407E4"/>
    <w:rsid w:val="00E407F6"/>
    <w:rsid w:val="00E40874"/>
    <w:rsid w:val="00E409F7"/>
    <w:rsid w:val="00E40E73"/>
    <w:rsid w:val="00E40EE8"/>
    <w:rsid w:val="00E40FBB"/>
    <w:rsid w:val="00E41050"/>
    <w:rsid w:val="00E41192"/>
    <w:rsid w:val="00E41199"/>
    <w:rsid w:val="00E413EE"/>
    <w:rsid w:val="00E41471"/>
    <w:rsid w:val="00E416BB"/>
    <w:rsid w:val="00E41A2B"/>
    <w:rsid w:val="00E41F68"/>
    <w:rsid w:val="00E4266E"/>
    <w:rsid w:val="00E426B8"/>
    <w:rsid w:val="00E42AD8"/>
    <w:rsid w:val="00E42D09"/>
    <w:rsid w:val="00E42DA8"/>
    <w:rsid w:val="00E42DBB"/>
    <w:rsid w:val="00E43072"/>
    <w:rsid w:val="00E43081"/>
    <w:rsid w:val="00E43447"/>
    <w:rsid w:val="00E43524"/>
    <w:rsid w:val="00E436A2"/>
    <w:rsid w:val="00E4373D"/>
    <w:rsid w:val="00E43796"/>
    <w:rsid w:val="00E43ACD"/>
    <w:rsid w:val="00E43B24"/>
    <w:rsid w:val="00E43CD9"/>
    <w:rsid w:val="00E43E09"/>
    <w:rsid w:val="00E44146"/>
    <w:rsid w:val="00E44558"/>
    <w:rsid w:val="00E4468F"/>
    <w:rsid w:val="00E446D6"/>
    <w:rsid w:val="00E446F2"/>
    <w:rsid w:val="00E44BA9"/>
    <w:rsid w:val="00E44D16"/>
    <w:rsid w:val="00E44E02"/>
    <w:rsid w:val="00E44E2C"/>
    <w:rsid w:val="00E44E3F"/>
    <w:rsid w:val="00E45421"/>
    <w:rsid w:val="00E45736"/>
    <w:rsid w:val="00E45A94"/>
    <w:rsid w:val="00E45B45"/>
    <w:rsid w:val="00E45C6B"/>
    <w:rsid w:val="00E46081"/>
    <w:rsid w:val="00E4624F"/>
    <w:rsid w:val="00E46279"/>
    <w:rsid w:val="00E4631A"/>
    <w:rsid w:val="00E463B3"/>
    <w:rsid w:val="00E464ED"/>
    <w:rsid w:val="00E46558"/>
    <w:rsid w:val="00E46582"/>
    <w:rsid w:val="00E4666D"/>
    <w:rsid w:val="00E46780"/>
    <w:rsid w:val="00E4696B"/>
    <w:rsid w:val="00E469EE"/>
    <w:rsid w:val="00E46B57"/>
    <w:rsid w:val="00E46FF2"/>
    <w:rsid w:val="00E472AE"/>
    <w:rsid w:val="00E4732B"/>
    <w:rsid w:val="00E473F1"/>
    <w:rsid w:val="00E4769A"/>
    <w:rsid w:val="00E47AEB"/>
    <w:rsid w:val="00E47D41"/>
    <w:rsid w:val="00E47F28"/>
    <w:rsid w:val="00E47FEB"/>
    <w:rsid w:val="00E501C0"/>
    <w:rsid w:val="00E50235"/>
    <w:rsid w:val="00E50406"/>
    <w:rsid w:val="00E505D3"/>
    <w:rsid w:val="00E50851"/>
    <w:rsid w:val="00E509E0"/>
    <w:rsid w:val="00E50A00"/>
    <w:rsid w:val="00E5102F"/>
    <w:rsid w:val="00E5139B"/>
    <w:rsid w:val="00E5158A"/>
    <w:rsid w:val="00E515A9"/>
    <w:rsid w:val="00E519AF"/>
    <w:rsid w:val="00E51BD0"/>
    <w:rsid w:val="00E51BFD"/>
    <w:rsid w:val="00E51DFB"/>
    <w:rsid w:val="00E51FFF"/>
    <w:rsid w:val="00E520FE"/>
    <w:rsid w:val="00E523AA"/>
    <w:rsid w:val="00E5258A"/>
    <w:rsid w:val="00E525B5"/>
    <w:rsid w:val="00E5275A"/>
    <w:rsid w:val="00E527A8"/>
    <w:rsid w:val="00E5283B"/>
    <w:rsid w:val="00E52945"/>
    <w:rsid w:val="00E52A8D"/>
    <w:rsid w:val="00E52F0B"/>
    <w:rsid w:val="00E52FDB"/>
    <w:rsid w:val="00E53018"/>
    <w:rsid w:val="00E530DD"/>
    <w:rsid w:val="00E53223"/>
    <w:rsid w:val="00E5339D"/>
    <w:rsid w:val="00E5347F"/>
    <w:rsid w:val="00E534AC"/>
    <w:rsid w:val="00E53A14"/>
    <w:rsid w:val="00E53A8E"/>
    <w:rsid w:val="00E53C02"/>
    <w:rsid w:val="00E53E93"/>
    <w:rsid w:val="00E54019"/>
    <w:rsid w:val="00E5437D"/>
    <w:rsid w:val="00E5438B"/>
    <w:rsid w:val="00E546AE"/>
    <w:rsid w:val="00E547DC"/>
    <w:rsid w:val="00E548C2"/>
    <w:rsid w:val="00E54A96"/>
    <w:rsid w:val="00E5519D"/>
    <w:rsid w:val="00E55579"/>
    <w:rsid w:val="00E5570C"/>
    <w:rsid w:val="00E5574A"/>
    <w:rsid w:val="00E559CE"/>
    <w:rsid w:val="00E559DE"/>
    <w:rsid w:val="00E55C0E"/>
    <w:rsid w:val="00E55EDA"/>
    <w:rsid w:val="00E56209"/>
    <w:rsid w:val="00E5634F"/>
    <w:rsid w:val="00E56353"/>
    <w:rsid w:val="00E564E5"/>
    <w:rsid w:val="00E567FA"/>
    <w:rsid w:val="00E56B90"/>
    <w:rsid w:val="00E56E2A"/>
    <w:rsid w:val="00E56EFF"/>
    <w:rsid w:val="00E56F1A"/>
    <w:rsid w:val="00E56F2D"/>
    <w:rsid w:val="00E56FE3"/>
    <w:rsid w:val="00E57153"/>
    <w:rsid w:val="00E57ADE"/>
    <w:rsid w:val="00E57AE1"/>
    <w:rsid w:val="00E57CE4"/>
    <w:rsid w:val="00E57FE6"/>
    <w:rsid w:val="00E604D3"/>
    <w:rsid w:val="00E60676"/>
    <w:rsid w:val="00E607E7"/>
    <w:rsid w:val="00E6098A"/>
    <w:rsid w:val="00E609B8"/>
    <w:rsid w:val="00E60B07"/>
    <w:rsid w:val="00E60E84"/>
    <w:rsid w:val="00E6109F"/>
    <w:rsid w:val="00E6137F"/>
    <w:rsid w:val="00E617F2"/>
    <w:rsid w:val="00E61907"/>
    <w:rsid w:val="00E61B37"/>
    <w:rsid w:val="00E61C06"/>
    <w:rsid w:val="00E61D28"/>
    <w:rsid w:val="00E6210F"/>
    <w:rsid w:val="00E6255C"/>
    <w:rsid w:val="00E62751"/>
    <w:rsid w:val="00E62ABC"/>
    <w:rsid w:val="00E62DCA"/>
    <w:rsid w:val="00E63579"/>
    <w:rsid w:val="00E6369A"/>
    <w:rsid w:val="00E63B5B"/>
    <w:rsid w:val="00E6410D"/>
    <w:rsid w:val="00E64168"/>
    <w:rsid w:val="00E641BD"/>
    <w:rsid w:val="00E64AA6"/>
    <w:rsid w:val="00E64F49"/>
    <w:rsid w:val="00E65442"/>
    <w:rsid w:val="00E6564F"/>
    <w:rsid w:val="00E6571A"/>
    <w:rsid w:val="00E657C0"/>
    <w:rsid w:val="00E65906"/>
    <w:rsid w:val="00E6594B"/>
    <w:rsid w:val="00E65B3C"/>
    <w:rsid w:val="00E65C4B"/>
    <w:rsid w:val="00E65DFC"/>
    <w:rsid w:val="00E66024"/>
    <w:rsid w:val="00E66529"/>
    <w:rsid w:val="00E6683C"/>
    <w:rsid w:val="00E66864"/>
    <w:rsid w:val="00E66B31"/>
    <w:rsid w:val="00E66C93"/>
    <w:rsid w:val="00E66CE3"/>
    <w:rsid w:val="00E66D58"/>
    <w:rsid w:val="00E66EDC"/>
    <w:rsid w:val="00E67290"/>
    <w:rsid w:val="00E67606"/>
    <w:rsid w:val="00E67E53"/>
    <w:rsid w:val="00E67EC5"/>
    <w:rsid w:val="00E67ED7"/>
    <w:rsid w:val="00E701BA"/>
    <w:rsid w:val="00E702BA"/>
    <w:rsid w:val="00E708F9"/>
    <w:rsid w:val="00E70F53"/>
    <w:rsid w:val="00E71021"/>
    <w:rsid w:val="00E710AD"/>
    <w:rsid w:val="00E7162E"/>
    <w:rsid w:val="00E71707"/>
    <w:rsid w:val="00E71880"/>
    <w:rsid w:val="00E71E58"/>
    <w:rsid w:val="00E71FBA"/>
    <w:rsid w:val="00E72039"/>
    <w:rsid w:val="00E721B1"/>
    <w:rsid w:val="00E724BD"/>
    <w:rsid w:val="00E727ED"/>
    <w:rsid w:val="00E72AF1"/>
    <w:rsid w:val="00E72DE0"/>
    <w:rsid w:val="00E73142"/>
    <w:rsid w:val="00E73818"/>
    <w:rsid w:val="00E73872"/>
    <w:rsid w:val="00E73D40"/>
    <w:rsid w:val="00E73E57"/>
    <w:rsid w:val="00E73F74"/>
    <w:rsid w:val="00E73F78"/>
    <w:rsid w:val="00E74001"/>
    <w:rsid w:val="00E740AF"/>
    <w:rsid w:val="00E740F9"/>
    <w:rsid w:val="00E7451D"/>
    <w:rsid w:val="00E74549"/>
    <w:rsid w:val="00E74722"/>
    <w:rsid w:val="00E7479C"/>
    <w:rsid w:val="00E74CA9"/>
    <w:rsid w:val="00E74E84"/>
    <w:rsid w:val="00E75038"/>
    <w:rsid w:val="00E7546F"/>
    <w:rsid w:val="00E7549B"/>
    <w:rsid w:val="00E75975"/>
    <w:rsid w:val="00E759F1"/>
    <w:rsid w:val="00E75BD3"/>
    <w:rsid w:val="00E75C51"/>
    <w:rsid w:val="00E75E61"/>
    <w:rsid w:val="00E75ED5"/>
    <w:rsid w:val="00E75F46"/>
    <w:rsid w:val="00E76235"/>
    <w:rsid w:val="00E7625E"/>
    <w:rsid w:val="00E7639A"/>
    <w:rsid w:val="00E764D8"/>
    <w:rsid w:val="00E76682"/>
    <w:rsid w:val="00E76726"/>
    <w:rsid w:val="00E76D23"/>
    <w:rsid w:val="00E76F07"/>
    <w:rsid w:val="00E76F27"/>
    <w:rsid w:val="00E77169"/>
    <w:rsid w:val="00E77259"/>
    <w:rsid w:val="00E77575"/>
    <w:rsid w:val="00E7769D"/>
    <w:rsid w:val="00E800AC"/>
    <w:rsid w:val="00E80156"/>
    <w:rsid w:val="00E805E0"/>
    <w:rsid w:val="00E807DF"/>
    <w:rsid w:val="00E80A84"/>
    <w:rsid w:val="00E80CE8"/>
    <w:rsid w:val="00E80F2F"/>
    <w:rsid w:val="00E81200"/>
    <w:rsid w:val="00E8126C"/>
    <w:rsid w:val="00E81626"/>
    <w:rsid w:val="00E817D9"/>
    <w:rsid w:val="00E819F3"/>
    <w:rsid w:val="00E81AB5"/>
    <w:rsid w:val="00E81B5F"/>
    <w:rsid w:val="00E81FAA"/>
    <w:rsid w:val="00E82057"/>
    <w:rsid w:val="00E820F5"/>
    <w:rsid w:val="00E82218"/>
    <w:rsid w:val="00E8227C"/>
    <w:rsid w:val="00E8237E"/>
    <w:rsid w:val="00E82745"/>
    <w:rsid w:val="00E82A67"/>
    <w:rsid w:val="00E82AE9"/>
    <w:rsid w:val="00E82E36"/>
    <w:rsid w:val="00E82F55"/>
    <w:rsid w:val="00E82FFB"/>
    <w:rsid w:val="00E83300"/>
    <w:rsid w:val="00E833B6"/>
    <w:rsid w:val="00E83506"/>
    <w:rsid w:val="00E8365B"/>
    <w:rsid w:val="00E83703"/>
    <w:rsid w:val="00E83718"/>
    <w:rsid w:val="00E83F08"/>
    <w:rsid w:val="00E8400B"/>
    <w:rsid w:val="00E841B6"/>
    <w:rsid w:val="00E84516"/>
    <w:rsid w:val="00E8467C"/>
    <w:rsid w:val="00E847CC"/>
    <w:rsid w:val="00E8480C"/>
    <w:rsid w:val="00E848D5"/>
    <w:rsid w:val="00E849F9"/>
    <w:rsid w:val="00E84A1A"/>
    <w:rsid w:val="00E84B81"/>
    <w:rsid w:val="00E84C4E"/>
    <w:rsid w:val="00E85500"/>
    <w:rsid w:val="00E85503"/>
    <w:rsid w:val="00E855C5"/>
    <w:rsid w:val="00E856A0"/>
    <w:rsid w:val="00E85771"/>
    <w:rsid w:val="00E858E0"/>
    <w:rsid w:val="00E85A09"/>
    <w:rsid w:val="00E85C29"/>
    <w:rsid w:val="00E85E5C"/>
    <w:rsid w:val="00E85ED7"/>
    <w:rsid w:val="00E860A5"/>
    <w:rsid w:val="00E860BB"/>
    <w:rsid w:val="00E8664C"/>
    <w:rsid w:val="00E866BB"/>
    <w:rsid w:val="00E8670F"/>
    <w:rsid w:val="00E86949"/>
    <w:rsid w:val="00E869C2"/>
    <w:rsid w:val="00E86BCA"/>
    <w:rsid w:val="00E8705F"/>
    <w:rsid w:val="00E870F7"/>
    <w:rsid w:val="00E871FA"/>
    <w:rsid w:val="00E87398"/>
    <w:rsid w:val="00E87512"/>
    <w:rsid w:val="00E87AC1"/>
    <w:rsid w:val="00E87B90"/>
    <w:rsid w:val="00E87C19"/>
    <w:rsid w:val="00E87D23"/>
    <w:rsid w:val="00E87D6A"/>
    <w:rsid w:val="00E902A0"/>
    <w:rsid w:val="00E902D9"/>
    <w:rsid w:val="00E909DA"/>
    <w:rsid w:val="00E90EC5"/>
    <w:rsid w:val="00E911F6"/>
    <w:rsid w:val="00E9124C"/>
    <w:rsid w:val="00E912CB"/>
    <w:rsid w:val="00E912F3"/>
    <w:rsid w:val="00E9132D"/>
    <w:rsid w:val="00E91366"/>
    <w:rsid w:val="00E9158A"/>
    <w:rsid w:val="00E91749"/>
    <w:rsid w:val="00E91D6E"/>
    <w:rsid w:val="00E91DC7"/>
    <w:rsid w:val="00E91DEE"/>
    <w:rsid w:val="00E92024"/>
    <w:rsid w:val="00E920A5"/>
    <w:rsid w:val="00E92380"/>
    <w:rsid w:val="00E92559"/>
    <w:rsid w:val="00E92647"/>
    <w:rsid w:val="00E9273B"/>
    <w:rsid w:val="00E929D0"/>
    <w:rsid w:val="00E92B0E"/>
    <w:rsid w:val="00E92CB2"/>
    <w:rsid w:val="00E93416"/>
    <w:rsid w:val="00E93550"/>
    <w:rsid w:val="00E9391C"/>
    <w:rsid w:val="00E940AD"/>
    <w:rsid w:val="00E94230"/>
    <w:rsid w:val="00E942D3"/>
    <w:rsid w:val="00E9454C"/>
    <w:rsid w:val="00E9457E"/>
    <w:rsid w:val="00E94592"/>
    <w:rsid w:val="00E94810"/>
    <w:rsid w:val="00E94915"/>
    <w:rsid w:val="00E949A4"/>
    <w:rsid w:val="00E949AE"/>
    <w:rsid w:val="00E94B3E"/>
    <w:rsid w:val="00E94E0D"/>
    <w:rsid w:val="00E94EB3"/>
    <w:rsid w:val="00E94F45"/>
    <w:rsid w:val="00E950B2"/>
    <w:rsid w:val="00E9531B"/>
    <w:rsid w:val="00E95493"/>
    <w:rsid w:val="00E95566"/>
    <w:rsid w:val="00E95692"/>
    <w:rsid w:val="00E95725"/>
    <w:rsid w:val="00E957CD"/>
    <w:rsid w:val="00E95B57"/>
    <w:rsid w:val="00E963C1"/>
    <w:rsid w:val="00E9641A"/>
    <w:rsid w:val="00E96422"/>
    <w:rsid w:val="00E9682A"/>
    <w:rsid w:val="00E96856"/>
    <w:rsid w:val="00E96895"/>
    <w:rsid w:val="00E96F93"/>
    <w:rsid w:val="00E96FF8"/>
    <w:rsid w:val="00E97114"/>
    <w:rsid w:val="00E973A9"/>
    <w:rsid w:val="00E9768E"/>
    <w:rsid w:val="00E976B4"/>
    <w:rsid w:val="00E978C0"/>
    <w:rsid w:val="00E9791A"/>
    <w:rsid w:val="00E9794A"/>
    <w:rsid w:val="00E97A8F"/>
    <w:rsid w:val="00E97B6B"/>
    <w:rsid w:val="00E97C88"/>
    <w:rsid w:val="00E97EDC"/>
    <w:rsid w:val="00EA0174"/>
    <w:rsid w:val="00EA02BE"/>
    <w:rsid w:val="00EA0453"/>
    <w:rsid w:val="00EA06E1"/>
    <w:rsid w:val="00EA078A"/>
    <w:rsid w:val="00EA0A6B"/>
    <w:rsid w:val="00EA0C31"/>
    <w:rsid w:val="00EA0F09"/>
    <w:rsid w:val="00EA0F83"/>
    <w:rsid w:val="00EA1206"/>
    <w:rsid w:val="00EA12AA"/>
    <w:rsid w:val="00EA12E9"/>
    <w:rsid w:val="00EA15F2"/>
    <w:rsid w:val="00EA1A33"/>
    <w:rsid w:val="00EA1B3E"/>
    <w:rsid w:val="00EA21BA"/>
    <w:rsid w:val="00EA2530"/>
    <w:rsid w:val="00EA26D9"/>
    <w:rsid w:val="00EA2871"/>
    <w:rsid w:val="00EA2ABF"/>
    <w:rsid w:val="00EA2D10"/>
    <w:rsid w:val="00EA2E2F"/>
    <w:rsid w:val="00EA2EF1"/>
    <w:rsid w:val="00EA302E"/>
    <w:rsid w:val="00EA3533"/>
    <w:rsid w:val="00EA3794"/>
    <w:rsid w:val="00EA39EC"/>
    <w:rsid w:val="00EA3A5F"/>
    <w:rsid w:val="00EA3D39"/>
    <w:rsid w:val="00EA3DC4"/>
    <w:rsid w:val="00EA44C7"/>
    <w:rsid w:val="00EA453C"/>
    <w:rsid w:val="00EA46B2"/>
    <w:rsid w:val="00EA46D2"/>
    <w:rsid w:val="00EA474A"/>
    <w:rsid w:val="00EA494C"/>
    <w:rsid w:val="00EA4AC5"/>
    <w:rsid w:val="00EA4E7E"/>
    <w:rsid w:val="00EA51DE"/>
    <w:rsid w:val="00EA5719"/>
    <w:rsid w:val="00EA589C"/>
    <w:rsid w:val="00EA5973"/>
    <w:rsid w:val="00EA5B73"/>
    <w:rsid w:val="00EA5BE3"/>
    <w:rsid w:val="00EA5D3D"/>
    <w:rsid w:val="00EA5DDA"/>
    <w:rsid w:val="00EA602C"/>
    <w:rsid w:val="00EA609C"/>
    <w:rsid w:val="00EA63E2"/>
    <w:rsid w:val="00EA6564"/>
    <w:rsid w:val="00EA6659"/>
    <w:rsid w:val="00EA6770"/>
    <w:rsid w:val="00EA6D81"/>
    <w:rsid w:val="00EA6EEB"/>
    <w:rsid w:val="00EA6FD6"/>
    <w:rsid w:val="00EA7360"/>
    <w:rsid w:val="00EA75A1"/>
    <w:rsid w:val="00EA75B2"/>
    <w:rsid w:val="00EA75CF"/>
    <w:rsid w:val="00EA778D"/>
    <w:rsid w:val="00EA7AED"/>
    <w:rsid w:val="00EA7E65"/>
    <w:rsid w:val="00EA7EAD"/>
    <w:rsid w:val="00EB008B"/>
    <w:rsid w:val="00EB02F0"/>
    <w:rsid w:val="00EB039C"/>
    <w:rsid w:val="00EB06E3"/>
    <w:rsid w:val="00EB08D8"/>
    <w:rsid w:val="00EB0932"/>
    <w:rsid w:val="00EB0BD5"/>
    <w:rsid w:val="00EB0BFA"/>
    <w:rsid w:val="00EB0CB8"/>
    <w:rsid w:val="00EB0CEE"/>
    <w:rsid w:val="00EB0DA3"/>
    <w:rsid w:val="00EB12EE"/>
    <w:rsid w:val="00EB13E9"/>
    <w:rsid w:val="00EB15F0"/>
    <w:rsid w:val="00EB1918"/>
    <w:rsid w:val="00EB2795"/>
    <w:rsid w:val="00EB2811"/>
    <w:rsid w:val="00EB2D23"/>
    <w:rsid w:val="00EB2F67"/>
    <w:rsid w:val="00EB3450"/>
    <w:rsid w:val="00EB358D"/>
    <w:rsid w:val="00EB362B"/>
    <w:rsid w:val="00EB380F"/>
    <w:rsid w:val="00EB3AB6"/>
    <w:rsid w:val="00EB3B42"/>
    <w:rsid w:val="00EB3F90"/>
    <w:rsid w:val="00EB40C0"/>
    <w:rsid w:val="00EB4122"/>
    <w:rsid w:val="00EB45DC"/>
    <w:rsid w:val="00EB4721"/>
    <w:rsid w:val="00EB484A"/>
    <w:rsid w:val="00EB4929"/>
    <w:rsid w:val="00EB4E4C"/>
    <w:rsid w:val="00EB4EA2"/>
    <w:rsid w:val="00EB4EA3"/>
    <w:rsid w:val="00EB4EE1"/>
    <w:rsid w:val="00EB5111"/>
    <w:rsid w:val="00EB5369"/>
    <w:rsid w:val="00EB5730"/>
    <w:rsid w:val="00EB5800"/>
    <w:rsid w:val="00EB5810"/>
    <w:rsid w:val="00EB5B55"/>
    <w:rsid w:val="00EB5B7D"/>
    <w:rsid w:val="00EB5C2F"/>
    <w:rsid w:val="00EB5F7E"/>
    <w:rsid w:val="00EB60A8"/>
    <w:rsid w:val="00EB631F"/>
    <w:rsid w:val="00EB6326"/>
    <w:rsid w:val="00EB6352"/>
    <w:rsid w:val="00EB63A2"/>
    <w:rsid w:val="00EB641D"/>
    <w:rsid w:val="00EB66A6"/>
    <w:rsid w:val="00EB685B"/>
    <w:rsid w:val="00EB69B6"/>
    <w:rsid w:val="00EB6B22"/>
    <w:rsid w:val="00EB6CE4"/>
    <w:rsid w:val="00EB6E01"/>
    <w:rsid w:val="00EB6E69"/>
    <w:rsid w:val="00EB6F2F"/>
    <w:rsid w:val="00EB6FFB"/>
    <w:rsid w:val="00EB70BA"/>
    <w:rsid w:val="00EB71A1"/>
    <w:rsid w:val="00EB720D"/>
    <w:rsid w:val="00EB7292"/>
    <w:rsid w:val="00EB7306"/>
    <w:rsid w:val="00EB74DE"/>
    <w:rsid w:val="00EB7636"/>
    <w:rsid w:val="00EB7878"/>
    <w:rsid w:val="00EB78DC"/>
    <w:rsid w:val="00EB7F38"/>
    <w:rsid w:val="00EC0002"/>
    <w:rsid w:val="00EC017B"/>
    <w:rsid w:val="00EC0567"/>
    <w:rsid w:val="00EC06DF"/>
    <w:rsid w:val="00EC0775"/>
    <w:rsid w:val="00EC07BC"/>
    <w:rsid w:val="00EC081D"/>
    <w:rsid w:val="00EC09E8"/>
    <w:rsid w:val="00EC0ACE"/>
    <w:rsid w:val="00EC0B10"/>
    <w:rsid w:val="00EC0B35"/>
    <w:rsid w:val="00EC0D04"/>
    <w:rsid w:val="00EC0D9F"/>
    <w:rsid w:val="00EC104C"/>
    <w:rsid w:val="00EC10FC"/>
    <w:rsid w:val="00EC13EB"/>
    <w:rsid w:val="00EC1A7D"/>
    <w:rsid w:val="00EC1BA7"/>
    <w:rsid w:val="00EC1EEC"/>
    <w:rsid w:val="00EC222E"/>
    <w:rsid w:val="00EC22B9"/>
    <w:rsid w:val="00EC252A"/>
    <w:rsid w:val="00EC25A8"/>
    <w:rsid w:val="00EC2763"/>
    <w:rsid w:val="00EC27E1"/>
    <w:rsid w:val="00EC2807"/>
    <w:rsid w:val="00EC2890"/>
    <w:rsid w:val="00EC2938"/>
    <w:rsid w:val="00EC2C52"/>
    <w:rsid w:val="00EC2E16"/>
    <w:rsid w:val="00EC2E4D"/>
    <w:rsid w:val="00EC2EA4"/>
    <w:rsid w:val="00EC326C"/>
    <w:rsid w:val="00EC3305"/>
    <w:rsid w:val="00EC34FD"/>
    <w:rsid w:val="00EC3818"/>
    <w:rsid w:val="00EC3823"/>
    <w:rsid w:val="00EC4107"/>
    <w:rsid w:val="00EC41E7"/>
    <w:rsid w:val="00EC445F"/>
    <w:rsid w:val="00EC44C7"/>
    <w:rsid w:val="00EC453F"/>
    <w:rsid w:val="00EC4583"/>
    <w:rsid w:val="00EC47D2"/>
    <w:rsid w:val="00EC4812"/>
    <w:rsid w:val="00EC4A0F"/>
    <w:rsid w:val="00EC4A68"/>
    <w:rsid w:val="00EC4AD7"/>
    <w:rsid w:val="00EC4CEA"/>
    <w:rsid w:val="00EC5105"/>
    <w:rsid w:val="00EC5162"/>
    <w:rsid w:val="00EC53AC"/>
    <w:rsid w:val="00EC5A5A"/>
    <w:rsid w:val="00EC5CF2"/>
    <w:rsid w:val="00EC5F4D"/>
    <w:rsid w:val="00EC5FC7"/>
    <w:rsid w:val="00EC60A8"/>
    <w:rsid w:val="00EC60D9"/>
    <w:rsid w:val="00EC61D2"/>
    <w:rsid w:val="00EC6509"/>
    <w:rsid w:val="00EC6574"/>
    <w:rsid w:val="00EC6582"/>
    <w:rsid w:val="00EC660E"/>
    <w:rsid w:val="00EC6735"/>
    <w:rsid w:val="00EC67C5"/>
    <w:rsid w:val="00EC692D"/>
    <w:rsid w:val="00EC6AF0"/>
    <w:rsid w:val="00EC6B06"/>
    <w:rsid w:val="00EC6B0C"/>
    <w:rsid w:val="00EC6D6F"/>
    <w:rsid w:val="00EC6DB9"/>
    <w:rsid w:val="00EC6F39"/>
    <w:rsid w:val="00EC7101"/>
    <w:rsid w:val="00EC7480"/>
    <w:rsid w:val="00EC74BA"/>
    <w:rsid w:val="00EC74D8"/>
    <w:rsid w:val="00EC786F"/>
    <w:rsid w:val="00EC7E2A"/>
    <w:rsid w:val="00EC7EEB"/>
    <w:rsid w:val="00ED045A"/>
    <w:rsid w:val="00ED05BD"/>
    <w:rsid w:val="00ED0859"/>
    <w:rsid w:val="00ED0A2A"/>
    <w:rsid w:val="00ED0AC9"/>
    <w:rsid w:val="00ED0B36"/>
    <w:rsid w:val="00ED0BC6"/>
    <w:rsid w:val="00ED0CEB"/>
    <w:rsid w:val="00ED0D73"/>
    <w:rsid w:val="00ED0EBF"/>
    <w:rsid w:val="00ED100A"/>
    <w:rsid w:val="00ED13C1"/>
    <w:rsid w:val="00ED1584"/>
    <w:rsid w:val="00ED1648"/>
    <w:rsid w:val="00ED17A6"/>
    <w:rsid w:val="00ED1803"/>
    <w:rsid w:val="00ED1966"/>
    <w:rsid w:val="00ED1E11"/>
    <w:rsid w:val="00ED1FD0"/>
    <w:rsid w:val="00ED21C0"/>
    <w:rsid w:val="00ED2568"/>
    <w:rsid w:val="00ED2A7F"/>
    <w:rsid w:val="00ED2CAE"/>
    <w:rsid w:val="00ED2D52"/>
    <w:rsid w:val="00ED2DF6"/>
    <w:rsid w:val="00ED31D5"/>
    <w:rsid w:val="00ED3535"/>
    <w:rsid w:val="00ED394A"/>
    <w:rsid w:val="00ED3A00"/>
    <w:rsid w:val="00ED3B98"/>
    <w:rsid w:val="00ED3DBD"/>
    <w:rsid w:val="00ED3E4E"/>
    <w:rsid w:val="00ED3E8C"/>
    <w:rsid w:val="00ED3FDA"/>
    <w:rsid w:val="00ED4010"/>
    <w:rsid w:val="00ED40A8"/>
    <w:rsid w:val="00ED412F"/>
    <w:rsid w:val="00ED41F6"/>
    <w:rsid w:val="00ED43BF"/>
    <w:rsid w:val="00ED43CB"/>
    <w:rsid w:val="00ED44B9"/>
    <w:rsid w:val="00ED46C3"/>
    <w:rsid w:val="00ED474D"/>
    <w:rsid w:val="00ED4787"/>
    <w:rsid w:val="00ED4C4C"/>
    <w:rsid w:val="00ED4D62"/>
    <w:rsid w:val="00ED4FA8"/>
    <w:rsid w:val="00ED52AB"/>
    <w:rsid w:val="00ED52E9"/>
    <w:rsid w:val="00ED5452"/>
    <w:rsid w:val="00ED54DF"/>
    <w:rsid w:val="00ED58D1"/>
    <w:rsid w:val="00ED5985"/>
    <w:rsid w:val="00ED5BD2"/>
    <w:rsid w:val="00ED5C55"/>
    <w:rsid w:val="00ED5CB6"/>
    <w:rsid w:val="00ED5DF4"/>
    <w:rsid w:val="00ED62EE"/>
    <w:rsid w:val="00ED63A6"/>
    <w:rsid w:val="00ED6431"/>
    <w:rsid w:val="00ED6465"/>
    <w:rsid w:val="00ED64B8"/>
    <w:rsid w:val="00ED64BE"/>
    <w:rsid w:val="00ED66AA"/>
    <w:rsid w:val="00ED6725"/>
    <w:rsid w:val="00ED6B0D"/>
    <w:rsid w:val="00ED6BF5"/>
    <w:rsid w:val="00ED70AF"/>
    <w:rsid w:val="00ED73F0"/>
    <w:rsid w:val="00ED7437"/>
    <w:rsid w:val="00ED74E5"/>
    <w:rsid w:val="00ED7515"/>
    <w:rsid w:val="00ED768D"/>
    <w:rsid w:val="00ED7A21"/>
    <w:rsid w:val="00ED7B36"/>
    <w:rsid w:val="00ED7BE1"/>
    <w:rsid w:val="00ED7DCF"/>
    <w:rsid w:val="00EE016A"/>
    <w:rsid w:val="00EE0400"/>
    <w:rsid w:val="00EE071B"/>
    <w:rsid w:val="00EE0E0F"/>
    <w:rsid w:val="00EE0E9E"/>
    <w:rsid w:val="00EE0ED8"/>
    <w:rsid w:val="00EE0FA3"/>
    <w:rsid w:val="00EE12F1"/>
    <w:rsid w:val="00EE13D6"/>
    <w:rsid w:val="00EE170C"/>
    <w:rsid w:val="00EE17DD"/>
    <w:rsid w:val="00EE19FA"/>
    <w:rsid w:val="00EE1B98"/>
    <w:rsid w:val="00EE1DC9"/>
    <w:rsid w:val="00EE200F"/>
    <w:rsid w:val="00EE286E"/>
    <w:rsid w:val="00EE292B"/>
    <w:rsid w:val="00EE2B3D"/>
    <w:rsid w:val="00EE2C56"/>
    <w:rsid w:val="00EE2E88"/>
    <w:rsid w:val="00EE2E99"/>
    <w:rsid w:val="00EE2E9E"/>
    <w:rsid w:val="00EE30A5"/>
    <w:rsid w:val="00EE31ED"/>
    <w:rsid w:val="00EE35D1"/>
    <w:rsid w:val="00EE371C"/>
    <w:rsid w:val="00EE3984"/>
    <w:rsid w:val="00EE3A67"/>
    <w:rsid w:val="00EE3CD6"/>
    <w:rsid w:val="00EE3FF8"/>
    <w:rsid w:val="00EE49D2"/>
    <w:rsid w:val="00EE4AB9"/>
    <w:rsid w:val="00EE4ECB"/>
    <w:rsid w:val="00EE4F62"/>
    <w:rsid w:val="00EE51BC"/>
    <w:rsid w:val="00EE52C4"/>
    <w:rsid w:val="00EE534C"/>
    <w:rsid w:val="00EE540B"/>
    <w:rsid w:val="00EE5429"/>
    <w:rsid w:val="00EE54D0"/>
    <w:rsid w:val="00EE57B7"/>
    <w:rsid w:val="00EE5D16"/>
    <w:rsid w:val="00EE5EA5"/>
    <w:rsid w:val="00EE5F29"/>
    <w:rsid w:val="00EE60AD"/>
    <w:rsid w:val="00EE6265"/>
    <w:rsid w:val="00EE6312"/>
    <w:rsid w:val="00EE6983"/>
    <w:rsid w:val="00EE6B9D"/>
    <w:rsid w:val="00EE6DB6"/>
    <w:rsid w:val="00EE6DEA"/>
    <w:rsid w:val="00EE6E2E"/>
    <w:rsid w:val="00EE739F"/>
    <w:rsid w:val="00EE73F1"/>
    <w:rsid w:val="00EE74DB"/>
    <w:rsid w:val="00EE77FB"/>
    <w:rsid w:val="00EE7ACE"/>
    <w:rsid w:val="00EE7B01"/>
    <w:rsid w:val="00EE7B2A"/>
    <w:rsid w:val="00EE7BF9"/>
    <w:rsid w:val="00EE7C78"/>
    <w:rsid w:val="00EE7CDA"/>
    <w:rsid w:val="00EF01FE"/>
    <w:rsid w:val="00EF030D"/>
    <w:rsid w:val="00EF04D0"/>
    <w:rsid w:val="00EF06CB"/>
    <w:rsid w:val="00EF083F"/>
    <w:rsid w:val="00EF0B4E"/>
    <w:rsid w:val="00EF0B7E"/>
    <w:rsid w:val="00EF0BDA"/>
    <w:rsid w:val="00EF0D09"/>
    <w:rsid w:val="00EF0DC0"/>
    <w:rsid w:val="00EF11F6"/>
    <w:rsid w:val="00EF123C"/>
    <w:rsid w:val="00EF135D"/>
    <w:rsid w:val="00EF1A4C"/>
    <w:rsid w:val="00EF1D51"/>
    <w:rsid w:val="00EF1EC5"/>
    <w:rsid w:val="00EF1EF6"/>
    <w:rsid w:val="00EF2085"/>
    <w:rsid w:val="00EF2098"/>
    <w:rsid w:val="00EF2480"/>
    <w:rsid w:val="00EF28A8"/>
    <w:rsid w:val="00EF28B3"/>
    <w:rsid w:val="00EF28DC"/>
    <w:rsid w:val="00EF2EBC"/>
    <w:rsid w:val="00EF315B"/>
    <w:rsid w:val="00EF3945"/>
    <w:rsid w:val="00EF3B6D"/>
    <w:rsid w:val="00EF4010"/>
    <w:rsid w:val="00EF40D3"/>
    <w:rsid w:val="00EF41DF"/>
    <w:rsid w:val="00EF4262"/>
    <w:rsid w:val="00EF4267"/>
    <w:rsid w:val="00EF42C1"/>
    <w:rsid w:val="00EF448C"/>
    <w:rsid w:val="00EF4721"/>
    <w:rsid w:val="00EF490C"/>
    <w:rsid w:val="00EF4AEC"/>
    <w:rsid w:val="00EF4B3C"/>
    <w:rsid w:val="00EF4B84"/>
    <w:rsid w:val="00EF4D7F"/>
    <w:rsid w:val="00EF4F14"/>
    <w:rsid w:val="00EF5157"/>
    <w:rsid w:val="00EF5286"/>
    <w:rsid w:val="00EF5733"/>
    <w:rsid w:val="00EF5806"/>
    <w:rsid w:val="00EF5ADF"/>
    <w:rsid w:val="00EF5E75"/>
    <w:rsid w:val="00EF60A9"/>
    <w:rsid w:val="00EF6290"/>
    <w:rsid w:val="00EF68DB"/>
    <w:rsid w:val="00EF69A8"/>
    <w:rsid w:val="00EF69D8"/>
    <w:rsid w:val="00EF6D8A"/>
    <w:rsid w:val="00EF6F23"/>
    <w:rsid w:val="00EF7098"/>
    <w:rsid w:val="00EF7208"/>
    <w:rsid w:val="00EF7247"/>
    <w:rsid w:val="00EF733F"/>
    <w:rsid w:val="00EF75AE"/>
    <w:rsid w:val="00EF75B6"/>
    <w:rsid w:val="00EF76BA"/>
    <w:rsid w:val="00EF7B32"/>
    <w:rsid w:val="00F0045F"/>
    <w:rsid w:val="00F00EC3"/>
    <w:rsid w:val="00F01009"/>
    <w:rsid w:val="00F011A3"/>
    <w:rsid w:val="00F01201"/>
    <w:rsid w:val="00F013EB"/>
    <w:rsid w:val="00F01582"/>
    <w:rsid w:val="00F0180C"/>
    <w:rsid w:val="00F01B7D"/>
    <w:rsid w:val="00F01CEC"/>
    <w:rsid w:val="00F01F77"/>
    <w:rsid w:val="00F01F8A"/>
    <w:rsid w:val="00F0255B"/>
    <w:rsid w:val="00F02A7A"/>
    <w:rsid w:val="00F02D55"/>
    <w:rsid w:val="00F02E4B"/>
    <w:rsid w:val="00F031C4"/>
    <w:rsid w:val="00F03310"/>
    <w:rsid w:val="00F03431"/>
    <w:rsid w:val="00F034D1"/>
    <w:rsid w:val="00F036A8"/>
    <w:rsid w:val="00F039A6"/>
    <w:rsid w:val="00F03D62"/>
    <w:rsid w:val="00F03E0E"/>
    <w:rsid w:val="00F03E39"/>
    <w:rsid w:val="00F03E88"/>
    <w:rsid w:val="00F03FBB"/>
    <w:rsid w:val="00F040E4"/>
    <w:rsid w:val="00F0411D"/>
    <w:rsid w:val="00F045DD"/>
    <w:rsid w:val="00F0499A"/>
    <w:rsid w:val="00F04B1F"/>
    <w:rsid w:val="00F04C93"/>
    <w:rsid w:val="00F04DDD"/>
    <w:rsid w:val="00F04FC8"/>
    <w:rsid w:val="00F05026"/>
    <w:rsid w:val="00F0506A"/>
    <w:rsid w:val="00F05390"/>
    <w:rsid w:val="00F05425"/>
    <w:rsid w:val="00F05AD9"/>
    <w:rsid w:val="00F05F1B"/>
    <w:rsid w:val="00F0601B"/>
    <w:rsid w:val="00F062A7"/>
    <w:rsid w:val="00F06364"/>
    <w:rsid w:val="00F0696C"/>
    <w:rsid w:val="00F06AB5"/>
    <w:rsid w:val="00F06C08"/>
    <w:rsid w:val="00F06CBA"/>
    <w:rsid w:val="00F06D45"/>
    <w:rsid w:val="00F06DB8"/>
    <w:rsid w:val="00F06FA3"/>
    <w:rsid w:val="00F0705F"/>
    <w:rsid w:val="00F0711D"/>
    <w:rsid w:val="00F07451"/>
    <w:rsid w:val="00F07456"/>
    <w:rsid w:val="00F07558"/>
    <w:rsid w:val="00F0771B"/>
    <w:rsid w:val="00F07908"/>
    <w:rsid w:val="00F07976"/>
    <w:rsid w:val="00F07A5E"/>
    <w:rsid w:val="00F07A81"/>
    <w:rsid w:val="00F07BB9"/>
    <w:rsid w:val="00F07EC0"/>
    <w:rsid w:val="00F103DE"/>
    <w:rsid w:val="00F1082F"/>
    <w:rsid w:val="00F10ACC"/>
    <w:rsid w:val="00F10BDD"/>
    <w:rsid w:val="00F10E40"/>
    <w:rsid w:val="00F10F01"/>
    <w:rsid w:val="00F11110"/>
    <w:rsid w:val="00F11469"/>
    <w:rsid w:val="00F1183A"/>
    <w:rsid w:val="00F11A1A"/>
    <w:rsid w:val="00F11D80"/>
    <w:rsid w:val="00F125DB"/>
    <w:rsid w:val="00F1267B"/>
    <w:rsid w:val="00F13134"/>
    <w:rsid w:val="00F13191"/>
    <w:rsid w:val="00F131B4"/>
    <w:rsid w:val="00F1368C"/>
    <w:rsid w:val="00F136FC"/>
    <w:rsid w:val="00F13722"/>
    <w:rsid w:val="00F13991"/>
    <w:rsid w:val="00F13BE5"/>
    <w:rsid w:val="00F13C9F"/>
    <w:rsid w:val="00F13D05"/>
    <w:rsid w:val="00F13D1A"/>
    <w:rsid w:val="00F14118"/>
    <w:rsid w:val="00F14482"/>
    <w:rsid w:val="00F14693"/>
    <w:rsid w:val="00F1478B"/>
    <w:rsid w:val="00F147C2"/>
    <w:rsid w:val="00F149E2"/>
    <w:rsid w:val="00F14A28"/>
    <w:rsid w:val="00F14D35"/>
    <w:rsid w:val="00F15018"/>
    <w:rsid w:val="00F15644"/>
    <w:rsid w:val="00F15857"/>
    <w:rsid w:val="00F15A5C"/>
    <w:rsid w:val="00F15B64"/>
    <w:rsid w:val="00F15C3A"/>
    <w:rsid w:val="00F15CE6"/>
    <w:rsid w:val="00F15E00"/>
    <w:rsid w:val="00F1620C"/>
    <w:rsid w:val="00F162E6"/>
    <w:rsid w:val="00F163AB"/>
    <w:rsid w:val="00F16806"/>
    <w:rsid w:val="00F16D0B"/>
    <w:rsid w:val="00F16DA1"/>
    <w:rsid w:val="00F16ED7"/>
    <w:rsid w:val="00F1771F"/>
    <w:rsid w:val="00F1791A"/>
    <w:rsid w:val="00F17C30"/>
    <w:rsid w:val="00F17C3D"/>
    <w:rsid w:val="00F17CD4"/>
    <w:rsid w:val="00F17F72"/>
    <w:rsid w:val="00F20019"/>
    <w:rsid w:val="00F2006E"/>
    <w:rsid w:val="00F2011B"/>
    <w:rsid w:val="00F2015F"/>
    <w:rsid w:val="00F201CD"/>
    <w:rsid w:val="00F20679"/>
    <w:rsid w:val="00F20892"/>
    <w:rsid w:val="00F208F2"/>
    <w:rsid w:val="00F209A5"/>
    <w:rsid w:val="00F209EE"/>
    <w:rsid w:val="00F20DAE"/>
    <w:rsid w:val="00F211C9"/>
    <w:rsid w:val="00F211D8"/>
    <w:rsid w:val="00F2120D"/>
    <w:rsid w:val="00F218CE"/>
    <w:rsid w:val="00F21B07"/>
    <w:rsid w:val="00F21DAF"/>
    <w:rsid w:val="00F21EC2"/>
    <w:rsid w:val="00F21FE7"/>
    <w:rsid w:val="00F2203F"/>
    <w:rsid w:val="00F22679"/>
    <w:rsid w:val="00F22C58"/>
    <w:rsid w:val="00F22E10"/>
    <w:rsid w:val="00F22F4E"/>
    <w:rsid w:val="00F23024"/>
    <w:rsid w:val="00F23054"/>
    <w:rsid w:val="00F23143"/>
    <w:rsid w:val="00F23336"/>
    <w:rsid w:val="00F2360E"/>
    <w:rsid w:val="00F236B2"/>
    <w:rsid w:val="00F236F0"/>
    <w:rsid w:val="00F23713"/>
    <w:rsid w:val="00F23B12"/>
    <w:rsid w:val="00F23C7E"/>
    <w:rsid w:val="00F23DF9"/>
    <w:rsid w:val="00F23EE7"/>
    <w:rsid w:val="00F23EFE"/>
    <w:rsid w:val="00F23F1F"/>
    <w:rsid w:val="00F243B7"/>
    <w:rsid w:val="00F24DFE"/>
    <w:rsid w:val="00F24E73"/>
    <w:rsid w:val="00F24F42"/>
    <w:rsid w:val="00F25153"/>
    <w:rsid w:val="00F2534D"/>
    <w:rsid w:val="00F254D7"/>
    <w:rsid w:val="00F256AD"/>
    <w:rsid w:val="00F257E4"/>
    <w:rsid w:val="00F25978"/>
    <w:rsid w:val="00F25AE9"/>
    <w:rsid w:val="00F25C11"/>
    <w:rsid w:val="00F26181"/>
    <w:rsid w:val="00F2668E"/>
    <w:rsid w:val="00F266B4"/>
    <w:rsid w:val="00F26E64"/>
    <w:rsid w:val="00F26E96"/>
    <w:rsid w:val="00F26F98"/>
    <w:rsid w:val="00F270CE"/>
    <w:rsid w:val="00F271AA"/>
    <w:rsid w:val="00F27791"/>
    <w:rsid w:val="00F2797C"/>
    <w:rsid w:val="00F279F1"/>
    <w:rsid w:val="00F27AC3"/>
    <w:rsid w:val="00F3044C"/>
    <w:rsid w:val="00F304B5"/>
    <w:rsid w:val="00F3065B"/>
    <w:rsid w:val="00F3087B"/>
    <w:rsid w:val="00F30884"/>
    <w:rsid w:val="00F30C14"/>
    <w:rsid w:val="00F30CD0"/>
    <w:rsid w:val="00F30D95"/>
    <w:rsid w:val="00F30E95"/>
    <w:rsid w:val="00F3120A"/>
    <w:rsid w:val="00F31242"/>
    <w:rsid w:val="00F315BE"/>
    <w:rsid w:val="00F315F5"/>
    <w:rsid w:val="00F31992"/>
    <w:rsid w:val="00F31D4A"/>
    <w:rsid w:val="00F31E71"/>
    <w:rsid w:val="00F31F4B"/>
    <w:rsid w:val="00F324BE"/>
    <w:rsid w:val="00F32AC6"/>
    <w:rsid w:val="00F32F05"/>
    <w:rsid w:val="00F32F9B"/>
    <w:rsid w:val="00F32FC4"/>
    <w:rsid w:val="00F33220"/>
    <w:rsid w:val="00F33451"/>
    <w:rsid w:val="00F33626"/>
    <w:rsid w:val="00F339B5"/>
    <w:rsid w:val="00F33A3D"/>
    <w:rsid w:val="00F33AE8"/>
    <w:rsid w:val="00F33B91"/>
    <w:rsid w:val="00F33DA4"/>
    <w:rsid w:val="00F342DB"/>
    <w:rsid w:val="00F3439B"/>
    <w:rsid w:val="00F344BA"/>
    <w:rsid w:val="00F346F3"/>
    <w:rsid w:val="00F34753"/>
    <w:rsid w:val="00F34884"/>
    <w:rsid w:val="00F34CE6"/>
    <w:rsid w:val="00F34DBB"/>
    <w:rsid w:val="00F350A7"/>
    <w:rsid w:val="00F3523B"/>
    <w:rsid w:val="00F35255"/>
    <w:rsid w:val="00F352EB"/>
    <w:rsid w:val="00F353C0"/>
    <w:rsid w:val="00F355D6"/>
    <w:rsid w:val="00F355E7"/>
    <w:rsid w:val="00F3560E"/>
    <w:rsid w:val="00F356A2"/>
    <w:rsid w:val="00F359CA"/>
    <w:rsid w:val="00F35C6F"/>
    <w:rsid w:val="00F35D08"/>
    <w:rsid w:val="00F35D71"/>
    <w:rsid w:val="00F35E26"/>
    <w:rsid w:val="00F36013"/>
    <w:rsid w:val="00F3618C"/>
    <w:rsid w:val="00F36329"/>
    <w:rsid w:val="00F36547"/>
    <w:rsid w:val="00F36A9A"/>
    <w:rsid w:val="00F36EC1"/>
    <w:rsid w:val="00F36FE4"/>
    <w:rsid w:val="00F37127"/>
    <w:rsid w:val="00F3724C"/>
    <w:rsid w:val="00F373D6"/>
    <w:rsid w:val="00F373FE"/>
    <w:rsid w:val="00F374CB"/>
    <w:rsid w:val="00F3768B"/>
    <w:rsid w:val="00F377D4"/>
    <w:rsid w:val="00F37A8C"/>
    <w:rsid w:val="00F37D05"/>
    <w:rsid w:val="00F401FD"/>
    <w:rsid w:val="00F40828"/>
    <w:rsid w:val="00F4087A"/>
    <w:rsid w:val="00F40D97"/>
    <w:rsid w:val="00F40DA2"/>
    <w:rsid w:val="00F40DC7"/>
    <w:rsid w:val="00F41194"/>
    <w:rsid w:val="00F41335"/>
    <w:rsid w:val="00F41362"/>
    <w:rsid w:val="00F413D4"/>
    <w:rsid w:val="00F413DF"/>
    <w:rsid w:val="00F41905"/>
    <w:rsid w:val="00F41ECE"/>
    <w:rsid w:val="00F42086"/>
    <w:rsid w:val="00F424EE"/>
    <w:rsid w:val="00F426A3"/>
    <w:rsid w:val="00F4291B"/>
    <w:rsid w:val="00F42EC9"/>
    <w:rsid w:val="00F4318F"/>
    <w:rsid w:val="00F431C9"/>
    <w:rsid w:val="00F434B3"/>
    <w:rsid w:val="00F43757"/>
    <w:rsid w:val="00F4395F"/>
    <w:rsid w:val="00F43977"/>
    <w:rsid w:val="00F43AB0"/>
    <w:rsid w:val="00F43CC9"/>
    <w:rsid w:val="00F43DA6"/>
    <w:rsid w:val="00F43E6F"/>
    <w:rsid w:val="00F43F87"/>
    <w:rsid w:val="00F44126"/>
    <w:rsid w:val="00F443A1"/>
    <w:rsid w:val="00F4441F"/>
    <w:rsid w:val="00F4445A"/>
    <w:rsid w:val="00F447EB"/>
    <w:rsid w:val="00F44A1C"/>
    <w:rsid w:val="00F44EB2"/>
    <w:rsid w:val="00F451AD"/>
    <w:rsid w:val="00F4562C"/>
    <w:rsid w:val="00F456E4"/>
    <w:rsid w:val="00F45953"/>
    <w:rsid w:val="00F45BF2"/>
    <w:rsid w:val="00F45C50"/>
    <w:rsid w:val="00F45CB2"/>
    <w:rsid w:val="00F45F70"/>
    <w:rsid w:val="00F4614B"/>
    <w:rsid w:val="00F46383"/>
    <w:rsid w:val="00F463E9"/>
    <w:rsid w:val="00F46555"/>
    <w:rsid w:val="00F468BA"/>
    <w:rsid w:val="00F46BA4"/>
    <w:rsid w:val="00F46FE5"/>
    <w:rsid w:val="00F4703A"/>
    <w:rsid w:val="00F47609"/>
    <w:rsid w:val="00F47695"/>
    <w:rsid w:val="00F47884"/>
    <w:rsid w:val="00F478F4"/>
    <w:rsid w:val="00F4797D"/>
    <w:rsid w:val="00F47ADC"/>
    <w:rsid w:val="00F47CDE"/>
    <w:rsid w:val="00F47FEC"/>
    <w:rsid w:val="00F5013A"/>
    <w:rsid w:val="00F501A7"/>
    <w:rsid w:val="00F501E9"/>
    <w:rsid w:val="00F50225"/>
    <w:rsid w:val="00F50250"/>
    <w:rsid w:val="00F5032E"/>
    <w:rsid w:val="00F505A9"/>
    <w:rsid w:val="00F505B5"/>
    <w:rsid w:val="00F50673"/>
    <w:rsid w:val="00F507B2"/>
    <w:rsid w:val="00F50907"/>
    <w:rsid w:val="00F509D0"/>
    <w:rsid w:val="00F50A56"/>
    <w:rsid w:val="00F51000"/>
    <w:rsid w:val="00F5160F"/>
    <w:rsid w:val="00F517A9"/>
    <w:rsid w:val="00F519C7"/>
    <w:rsid w:val="00F51A57"/>
    <w:rsid w:val="00F51F28"/>
    <w:rsid w:val="00F52299"/>
    <w:rsid w:val="00F52316"/>
    <w:rsid w:val="00F52625"/>
    <w:rsid w:val="00F5285C"/>
    <w:rsid w:val="00F5288D"/>
    <w:rsid w:val="00F52BAF"/>
    <w:rsid w:val="00F52C57"/>
    <w:rsid w:val="00F52CEC"/>
    <w:rsid w:val="00F52D1D"/>
    <w:rsid w:val="00F52F1A"/>
    <w:rsid w:val="00F5310D"/>
    <w:rsid w:val="00F531A7"/>
    <w:rsid w:val="00F535FF"/>
    <w:rsid w:val="00F536E3"/>
    <w:rsid w:val="00F53813"/>
    <w:rsid w:val="00F53987"/>
    <w:rsid w:val="00F53EA3"/>
    <w:rsid w:val="00F5431B"/>
    <w:rsid w:val="00F54CDC"/>
    <w:rsid w:val="00F54D15"/>
    <w:rsid w:val="00F54E97"/>
    <w:rsid w:val="00F54EAA"/>
    <w:rsid w:val="00F55617"/>
    <w:rsid w:val="00F55624"/>
    <w:rsid w:val="00F55721"/>
    <w:rsid w:val="00F55B09"/>
    <w:rsid w:val="00F55F9E"/>
    <w:rsid w:val="00F56312"/>
    <w:rsid w:val="00F5645E"/>
    <w:rsid w:val="00F568B8"/>
    <w:rsid w:val="00F56B48"/>
    <w:rsid w:val="00F56C1E"/>
    <w:rsid w:val="00F56D41"/>
    <w:rsid w:val="00F56EC7"/>
    <w:rsid w:val="00F56EE9"/>
    <w:rsid w:val="00F56F11"/>
    <w:rsid w:val="00F56F7B"/>
    <w:rsid w:val="00F5748C"/>
    <w:rsid w:val="00F574D4"/>
    <w:rsid w:val="00F574F4"/>
    <w:rsid w:val="00F576E3"/>
    <w:rsid w:val="00F578A5"/>
    <w:rsid w:val="00F57C19"/>
    <w:rsid w:val="00F57D99"/>
    <w:rsid w:val="00F57EC4"/>
    <w:rsid w:val="00F57EF7"/>
    <w:rsid w:val="00F6024B"/>
    <w:rsid w:val="00F604B7"/>
    <w:rsid w:val="00F60A1F"/>
    <w:rsid w:val="00F60BDF"/>
    <w:rsid w:val="00F60D5A"/>
    <w:rsid w:val="00F60FD6"/>
    <w:rsid w:val="00F6100C"/>
    <w:rsid w:val="00F61027"/>
    <w:rsid w:val="00F61039"/>
    <w:rsid w:val="00F6108B"/>
    <w:rsid w:val="00F611F4"/>
    <w:rsid w:val="00F61208"/>
    <w:rsid w:val="00F6146B"/>
    <w:rsid w:val="00F614E0"/>
    <w:rsid w:val="00F61609"/>
    <w:rsid w:val="00F61647"/>
    <w:rsid w:val="00F616AB"/>
    <w:rsid w:val="00F6174F"/>
    <w:rsid w:val="00F61760"/>
    <w:rsid w:val="00F61874"/>
    <w:rsid w:val="00F61B48"/>
    <w:rsid w:val="00F61D08"/>
    <w:rsid w:val="00F61F83"/>
    <w:rsid w:val="00F621F3"/>
    <w:rsid w:val="00F624B5"/>
    <w:rsid w:val="00F628E5"/>
    <w:rsid w:val="00F628F5"/>
    <w:rsid w:val="00F62E0C"/>
    <w:rsid w:val="00F62E11"/>
    <w:rsid w:val="00F63147"/>
    <w:rsid w:val="00F6326C"/>
    <w:rsid w:val="00F632DD"/>
    <w:rsid w:val="00F6347B"/>
    <w:rsid w:val="00F6358D"/>
    <w:rsid w:val="00F63696"/>
    <w:rsid w:val="00F6371A"/>
    <w:rsid w:val="00F63AEA"/>
    <w:rsid w:val="00F63C11"/>
    <w:rsid w:val="00F63CAE"/>
    <w:rsid w:val="00F643DE"/>
    <w:rsid w:val="00F647A6"/>
    <w:rsid w:val="00F648B2"/>
    <w:rsid w:val="00F64970"/>
    <w:rsid w:val="00F64A02"/>
    <w:rsid w:val="00F64A80"/>
    <w:rsid w:val="00F64DC6"/>
    <w:rsid w:val="00F64EFF"/>
    <w:rsid w:val="00F65320"/>
    <w:rsid w:val="00F65522"/>
    <w:rsid w:val="00F6583C"/>
    <w:rsid w:val="00F658DD"/>
    <w:rsid w:val="00F658EB"/>
    <w:rsid w:val="00F65B32"/>
    <w:rsid w:val="00F65D58"/>
    <w:rsid w:val="00F65E4B"/>
    <w:rsid w:val="00F66109"/>
    <w:rsid w:val="00F666AF"/>
    <w:rsid w:val="00F66817"/>
    <w:rsid w:val="00F66D5D"/>
    <w:rsid w:val="00F66DFB"/>
    <w:rsid w:val="00F66E90"/>
    <w:rsid w:val="00F66EFC"/>
    <w:rsid w:val="00F67075"/>
    <w:rsid w:val="00F673A9"/>
    <w:rsid w:val="00F67611"/>
    <w:rsid w:val="00F676C5"/>
    <w:rsid w:val="00F678EC"/>
    <w:rsid w:val="00F67999"/>
    <w:rsid w:val="00F67AD7"/>
    <w:rsid w:val="00F67D36"/>
    <w:rsid w:val="00F67E73"/>
    <w:rsid w:val="00F67EF1"/>
    <w:rsid w:val="00F70434"/>
    <w:rsid w:val="00F704DF"/>
    <w:rsid w:val="00F706E1"/>
    <w:rsid w:val="00F707CE"/>
    <w:rsid w:val="00F707E5"/>
    <w:rsid w:val="00F70A49"/>
    <w:rsid w:val="00F70D97"/>
    <w:rsid w:val="00F713D9"/>
    <w:rsid w:val="00F71725"/>
    <w:rsid w:val="00F71837"/>
    <w:rsid w:val="00F7187F"/>
    <w:rsid w:val="00F71BB9"/>
    <w:rsid w:val="00F71D5C"/>
    <w:rsid w:val="00F71D9B"/>
    <w:rsid w:val="00F72138"/>
    <w:rsid w:val="00F724F7"/>
    <w:rsid w:val="00F725F7"/>
    <w:rsid w:val="00F72899"/>
    <w:rsid w:val="00F729C3"/>
    <w:rsid w:val="00F733F0"/>
    <w:rsid w:val="00F73A20"/>
    <w:rsid w:val="00F73BF8"/>
    <w:rsid w:val="00F73C39"/>
    <w:rsid w:val="00F73FA1"/>
    <w:rsid w:val="00F74292"/>
    <w:rsid w:val="00F745F7"/>
    <w:rsid w:val="00F74796"/>
    <w:rsid w:val="00F74881"/>
    <w:rsid w:val="00F74AA2"/>
    <w:rsid w:val="00F74D7B"/>
    <w:rsid w:val="00F74E49"/>
    <w:rsid w:val="00F75051"/>
    <w:rsid w:val="00F750FD"/>
    <w:rsid w:val="00F75667"/>
    <w:rsid w:val="00F757A3"/>
    <w:rsid w:val="00F75813"/>
    <w:rsid w:val="00F75834"/>
    <w:rsid w:val="00F75950"/>
    <w:rsid w:val="00F75995"/>
    <w:rsid w:val="00F75CA1"/>
    <w:rsid w:val="00F75DAC"/>
    <w:rsid w:val="00F75EAB"/>
    <w:rsid w:val="00F75F9F"/>
    <w:rsid w:val="00F76449"/>
    <w:rsid w:val="00F7656D"/>
    <w:rsid w:val="00F765EE"/>
    <w:rsid w:val="00F76631"/>
    <w:rsid w:val="00F767F7"/>
    <w:rsid w:val="00F769E3"/>
    <w:rsid w:val="00F76B0E"/>
    <w:rsid w:val="00F76C78"/>
    <w:rsid w:val="00F76CA2"/>
    <w:rsid w:val="00F77099"/>
    <w:rsid w:val="00F773D3"/>
    <w:rsid w:val="00F775AC"/>
    <w:rsid w:val="00F775B3"/>
    <w:rsid w:val="00F776AB"/>
    <w:rsid w:val="00F77B51"/>
    <w:rsid w:val="00F77D57"/>
    <w:rsid w:val="00F77DED"/>
    <w:rsid w:val="00F77F72"/>
    <w:rsid w:val="00F77F94"/>
    <w:rsid w:val="00F80266"/>
    <w:rsid w:val="00F80364"/>
    <w:rsid w:val="00F8047B"/>
    <w:rsid w:val="00F8086D"/>
    <w:rsid w:val="00F80A88"/>
    <w:rsid w:val="00F80B49"/>
    <w:rsid w:val="00F80C21"/>
    <w:rsid w:val="00F81016"/>
    <w:rsid w:val="00F8109F"/>
    <w:rsid w:val="00F81421"/>
    <w:rsid w:val="00F81478"/>
    <w:rsid w:val="00F816A4"/>
    <w:rsid w:val="00F816E8"/>
    <w:rsid w:val="00F81956"/>
    <w:rsid w:val="00F81975"/>
    <w:rsid w:val="00F81C40"/>
    <w:rsid w:val="00F81D83"/>
    <w:rsid w:val="00F82026"/>
    <w:rsid w:val="00F8217B"/>
    <w:rsid w:val="00F821FC"/>
    <w:rsid w:val="00F8248A"/>
    <w:rsid w:val="00F828D1"/>
    <w:rsid w:val="00F82C4F"/>
    <w:rsid w:val="00F82D36"/>
    <w:rsid w:val="00F82DFB"/>
    <w:rsid w:val="00F82E06"/>
    <w:rsid w:val="00F82F6E"/>
    <w:rsid w:val="00F83609"/>
    <w:rsid w:val="00F836C6"/>
    <w:rsid w:val="00F83997"/>
    <w:rsid w:val="00F83B44"/>
    <w:rsid w:val="00F83D14"/>
    <w:rsid w:val="00F841A8"/>
    <w:rsid w:val="00F841BD"/>
    <w:rsid w:val="00F8441B"/>
    <w:rsid w:val="00F84753"/>
    <w:rsid w:val="00F848C6"/>
    <w:rsid w:val="00F849D2"/>
    <w:rsid w:val="00F84CAA"/>
    <w:rsid w:val="00F853AC"/>
    <w:rsid w:val="00F85549"/>
    <w:rsid w:val="00F85612"/>
    <w:rsid w:val="00F8621A"/>
    <w:rsid w:val="00F8677B"/>
    <w:rsid w:val="00F86AB7"/>
    <w:rsid w:val="00F86BB1"/>
    <w:rsid w:val="00F86D7A"/>
    <w:rsid w:val="00F86EE6"/>
    <w:rsid w:val="00F873BF"/>
    <w:rsid w:val="00F876EC"/>
    <w:rsid w:val="00F879A5"/>
    <w:rsid w:val="00F87B03"/>
    <w:rsid w:val="00F87D67"/>
    <w:rsid w:val="00F902EC"/>
    <w:rsid w:val="00F9043C"/>
    <w:rsid w:val="00F90B4C"/>
    <w:rsid w:val="00F90E0F"/>
    <w:rsid w:val="00F90E28"/>
    <w:rsid w:val="00F91742"/>
    <w:rsid w:val="00F91814"/>
    <w:rsid w:val="00F91E3C"/>
    <w:rsid w:val="00F91EC8"/>
    <w:rsid w:val="00F9217B"/>
    <w:rsid w:val="00F924EB"/>
    <w:rsid w:val="00F92512"/>
    <w:rsid w:val="00F927C3"/>
    <w:rsid w:val="00F92CAC"/>
    <w:rsid w:val="00F93259"/>
    <w:rsid w:val="00F93275"/>
    <w:rsid w:val="00F93A80"/>
    <w:rsid w:val="00F93BEA"/>
    <w:rsid w:val="00F93D24"/>
    <w:rsid w:val="00F93EDC"/>
    <w:rsid w:val="00F940EB"/>
    <w:rsid w:val="00F941D0"/>
    <w:rsid w:val="00F94529"/>
    <w:rsid w:val="00F94596"/>
    <w:rsid w:val="00F94A90"/>
    <w:rsid w:val="00F9505D"/>
    <w:rsid w:val="00F9509C"/>
    <w:rsid w:val="00F950CD"/>
    <w:rsid w:val="00F95302"/>
    <w:rsid w:val="00F958B9"/>
    <w:rsid w:val="00F959A0"/>
    <w:rsid w:val="00F95EAB"/>
    <w:rsid w:val="00F95FC2"/>
    <w:rsid w:val="00F95FED"/>
    <w:rsid w:val="00F961B5"/>
    <w:rsid w:val="00F96435"/>
    <w:rsid w:val="00F964A2"/>
    <w:rsid w:val="00F967FB"/>
    <w:rsid w:val="00F96FA3"/>
    <w:rsid w:val="00F97303"/>
    <w:rsid w:val="00F97369"/>
    <w:rsid w:val="00F9738D"/>
    <w:rsid w:val="00F974C0"/>
    <w:rsid w:val="00F97555"/>
    <w:rsid w:val="00F975E3"/>
    <w:rsid w:val="00F97728"/>
    <w:rsid w:val="00F9795A"/>
    <w:rsid w:val="00F97AC9"/>
    <w:rsid w:val="00F97AFC"/>
    <w:rsid w:val="00F97B2D"/>
    <w:rsid w:val="00F97C5F"/>
    <w:rsid w:val="00F97C97"/>
    <w:rsid w:val="00FA07E1"/>
    <w:rsid w:val="00FA0AE6"/>
    <w:rsid w:val="00FA0F55"/>
    <w:rsid w:val="00FA1207"/>
    <w:rsid w:val="00FA16B0"/>
    <w:rsid w:val="00FA1890"/>
    <w:rsid w:val="00FA1BFB"/>
    <w:rsid w:val="00FA24A4"/>
    <w:rsid w:val="00FA24F6"/>
    <w:rsid w:val="00FA26FD"/>
    <w:rsid w:val="00FA27C8"/>
    <w:rsid w:val="00FA27F9"/>
    <w:rsid w:val="00FA293B"/>
    <w:rsid w:val="00FA2BFD"/>
    <w:rsid w:val="00FA2EC3"/>
    <w:rsid w:val="00FA2FF5"/>
    <w:rsid w:val="00FA358C"/>
    <w:rsid w:val="00FA3613"/>
    <w:rsid w:val="00FA38B9"/>
    <w:rsid w:val="00FA3C2B"/>
    <w:rsid w:val="00FA425E"/>
    <w:rsid w:val="00FA4316"/>
    <w:rsid w:val="00FA4540"/>
    <w:rsid w:val="00FA4F80"/>
    <w:rsid w:val="00FA51B8"/>
    <w:rsid w:val="00FA545C"/>
    <w:rsid w:val="00FA559E"/>
    <w:rsid w:val="00FA57E3"/>
    <w:rsid w:val="00FA5B23"/>
    <w:rsid w:val="00FA5CFC"/>
    <w:rsid w:val="00FA601B"/>
    <w:rsid w:val="00FA629A"/>
    <w:rsid w:val="00FA62DC"/>
    <w:rsid w:val="00FA6462"/>
    <w:rsid w:val="00FA6495"/>
    <w:rsid w:val="00FA65C5"/>
    <w:rsid w:val="00FA6623"/>
    <w:rsid w:val="00FA674F"/>
    <w:rsid w:val="00FA68FE"/>
    <w:rsid w:val="00FA6916"/>
    <w:rsid w:val="00FA69AB"/>
    <w:rsid w:val="00FA70C6"/>
    <w:rsid w:val="00FA7186"/>
    <w:rsid w:val="00FA723C"/>
    <w:rsid w:val="00FA7347"/>
    <w:rsid w:val="00FA73A6"/>
    <w:rsid w:val="00FA7629"/>
    <w:rsid w:val="00FA78D0"/>
    <w:rsid w:val="00FA78F5"/>
    <w:rsid w:val="00FA7A98"/>
    <w:rsid w:val="00FA7BF7"/>
    <w:rsid w:val="00FA7C35"/>
    <w:rsid w:val="00FB02B0"/>
    <w:rsid w:val="00FB0616"/>
    <w:rsid w:val="00FB0641"/>
    <w:rsid w:val="00FB0BAC"/>
    <w:rsid w:val="00FB0DBA"/>
    <w:rsid w:val="00FB0E6D"/>
    <w:rsid w:val="00FB16E3"/>
    <w:rsid w:val="00FB172C"/>
    <w:rsid w:val="00FB175E"/>
    <w:rsid w:val="00FB17C7"/>
    <w:rsid w:val="00FB1818"/>
    <w:rsid w:val="00FB1BC3"/>
    <w:rsid w:val="00FB1C3E"/>
    <w:rsid w:val="00FB1D15"/>
    <w:rsid w:val="00FB1E0F"/>
    <w:rsid w:val="00FB1E94"/>
    <w:rsid w:val="00FB1F35"/>
    <w:rsid w:val="00FB20A4"/>
    <w:rsid w:val="00FB21BD"/>
    <w:rsid w:val="00FB21C4"/>
    <w:rsid w:val="00FB2302"/>
    <w:rsid w:val="00FB24CA"/>
    <w:rsid w:val="00FB27F3"/>
    <w:rsid w:val="00FB28EC"/>
    <w:rsid w:val="00FB2D58"/>
    <w:rsid w:val="00FB2DFF"/>
    <w:rsid w:val="00FB3121"/>
    <w:rsid w:val="00FB33A8"/>
    <w:rsid w:val="00FB3415"/>
    <w:rsid w:val="00FB37B5"/>
    <w:rsid w:val="00FB3A00"/>
    <w:rsid w:val="00FB3BA2"/>
    <w:rsid w:val="00FB3C0A"/>
    <w:rsid w:val="00FB3D0C"/>
    <w:rsid w:val="00FB3D92"/>
    <w:rsid w:val="00FB3E64"/>
    <w:rsid w:val="00FB401B"/>
    <w:rsid w:val="00FB4189"/>
    <w:rsid w:val="00FB4265"/>
    <w:rsid w:val="00FB4293"/>
    <w:rsid w:val="00FB4408"/>
    <w:rsid w:val="00FB4674"/>
    <w:rsid w:val="00FB4AEB"/>
    <w:rsid w:val="00FB4C6B"/>
    <w:rsid w:val="00FB4CCF"/>
    <w:rsid w:val="00FB4D7E"/>
    <w:rsid w:val="00FB4F37"/>
    <w:rsid w:val="00FB5091"/>
    <w:rsid w:val="00FB51AB"/>
    <w:rsid w:val="00FB5355"/>
    <w:rsid w:val="00FB55AB"/>
    <w:rsid w:val="00FB56CB"/>
    <w:rsid w:val="00FB5969"/>
    <w:rsid w:val="00FB5BCF"/>
    <w:rsid w:val="00FB5C3A"/>
    <w:rsid w:val="00FB6139"/>
    <w:rsid w:val="00FB6332"/>
    <w:rsid w:val="00FB633E"/>
    <w:rsid w:val="00FB6437"/>
    <w:rsid w:val="00FB646D"/>
    <w:rsid w:val="00FB68BE"/>
    <w:rsid w:val="00FB698A"/>
    <w:rsid w:val="00FB6D21"/>
    <w:rsid w:val="00FB6FCA"/>
    <w:rsid w:val="00FB724F"/>
    <w:rsid w:val="00FB743A"/>
    <w:rsid w:val="00FB76AA"/>
    <w:rsid w:val="00FB7D1A"/>
    <w:rsid w:val="00FB7FDA"/>
    <w:rsid w:val="00FC03DA"/>
    <w:rsid w:val="00FC057A"/>
    <w:rsid w:val="00FC07E2"/>
    <w:rsid w:val="00FC0895"/>
    <w:rsid w:val="00FC08C5"/>
    <w:rsid w:val="00FC09BD"/>
    <w:rsid w:val="00FC0AEB"/>
    <w:rsid w:val="00FC0BB7"/>
    <w:rsid w:val="00FC0BF0"/>
    <w:rsid w:val="00FC1118"/>
    <w:rsid w:val="00FC12BC"/>
    <w:rsid w:val="00FC14DA"/>
    <w:rsid w:val="00FC1997"/>
    <w:rsid w:val="00FC1C1F"/>
    <w:rsid w:val="00FC1F3E"/>
    <w:rsid w:val="00FC22AF"/>
    <w:rsid w:val="00FC2514"/>
    <w:rsid w:val="00FC28A7"/>
    <w:rsid w:val="00FC2D89"/>
    <w:rsid w:val="00FC2DBC"/>
    <w:rsid w:val="00FC2E64"/>
    <w:rsid w:val="00FC309B"/>
    <w:rsid w:val="00FC32D8"/>
    <w:rsid w:val="00FC361C"/>
    <w:rsid w:val="00FC3685"/>
    <w:rsid w:val="00FC369D"/>
    <w:rsid w:val="00FC383C"/>
    <w:rsid w:val="00FC38A0"/>
    <w:rsid w:val="00FC38CB"/>
    <w:rsid w:val="00FC38DE"/>
    <w:rsid w:val="00FC395A"/>
    <w:rsid w:val="00FC3B60"/>
    <w:rsid w:val="00FC3DE3"/>
    <w:rsid w:val="00FC3FC0"/>
    <w:rsid w:val="00FC4484"/>
    <w:rsid w:val="00FC45F7"/>
    <w:rsid w:val="00FC4700"/>
    <w:rsid w:val="00FC480B"/>
    <w:rsid w:val="00FC485C"/>
    <w:rsid w:val="00FC4BE4"/>
    <w:rsid w:val="00FC4E2C"/>
    <w:rsid w:val="00FC4E67"/>
    <w:rsid w:val="00FC4F2E"/>
    <w:rsid w:val="00FC50FD"/>
    <w:rsid w:val="00FC5292"/>
    <w:rsid w:val="00FC54AD"/>
    <w:rsid w:val="00FC55AD"/>
    <w:rsid w:val="00FC5B87"/>
    <w:rsid w:val="00FC5C25"/>
    <w:rsid w:val="00FC6009"/>
    <w:rsid w:val="00FC61E2"/>
    <w:rsid w:val="00FC66AE"/>
    <w:rsid w:val="00FC6858"/>
    <w:rsid w:val="00FC6983"/>
    <w:rsid w:val="00FC6B0B"/>
    <w:rsid w:val="00FC6B8F"/>
    <w:rsid w:val="00FC6D5D"/>
    <w:rsid w:val="00FC6FAB"/>
    <w:rsid w:val="00FC6FDE"/>
    <w:rsid w:val="00FC7448"/>
    <w:rsid w:val="00FC75ED"/>
    <w:rsid w:val="00FC7656"/>
    <w:rsid w:val="00FC78A4"/>
    <w:rsid w:val="00FC78D2"/>
    <w:rsid w:val="00FC7E0C"/>
    <w:rsid w:val="00FC7E38"/>
    <w:rsid w:val="00FD00DF"/>
    <w:rsid w:val="00FD0295"/>
    <w:rsid w:val="00FD0DD3"/>
    <w:rsid w:val="00FD0FED"/>
    <w:rsid w:val="00FD114B"/>
    <w:rsid w:val="00FD14BF"/>
    <w:rsid w:val="00FD14C1"/>
    <w:rsid w:val="00FD1713"/>
    <w:rsid w:val="00FD172A"/>
    <w:rsid w:val="00FD17DB"/>
    <w:rsid w:val="00FD1932"/>
    <w:rsid w:val="00FD19C2"/>
    <w:rsid w:val="00FD23BA"/>
    <w:rsid w:val="00FD243A"/>
    <w:rsid w:val="00FD2743"/>
    <w:rsid w:val="00FD2779"/>
    <w:rsid w:val="00FD2CC7"/>
    <w:rsid w:val="00FD324B"/>
    <w:rsid w:val="00FD3288"/>
    <w:rsid w:val="00FD3619"/>
    <w:rsid w:val="00FD36A8"/>
    <w:rsid w:val="00FD3790"/>
    <w:rsid w:val="00FD37F7"/>
    <w:rsid w:val="00FD3859"/>
    <w:rsid w:val="00FD3A6E"/>
    <w:rsid w:val="00FD3C3D"/>
    <w:rsid w:val="00FD3EE0"/>
    <w:rsid w:val="00FD40EC"/>
    <w:rsid w:val="00FD413B"/>
    <w:rsid w:val="00FD4328"/>
    <w:rsid w:val="00FD47F9"/>
    <w:rsid w:val="00FD4D64"/>
    <w:rsid w:val="00FD4E73"/>
    <w:rsid w:val="00FD4F27"/>
    <w:rsid w:val="00FD5685"/>
    <w:rsid w:val="00FD59F4"/>
    <w:rsid w:val="00FD5A0C"/>
    <w:rsid w:val="00FD5B16"/>
    <w:rsid w:val="00FD5CB0"/>
    <w:rsid w:val="00FD5E54"/>
    <w:rsid w:val="00FD6247"/>
    <w:rsid w:val="00FD6381"/>
    <w:rsid w:val="00FD641A"/>
    <w:rsid w:val="00FD658D"/>
    <w:rsid w:val="00FD6754"/>
    <w:rsid w:val="00FD6D8A"/>
    <w:rsid w:val="00FD6EE1"/>
    <w:rsid w:val="00FD6FF8"/>
    <w:rsid w:val="00FD707D"/>
    <w:rsid w:val="00FD7094"/>
    <w:rsid w:val="00FD7268"/>
    <w:rsid w:val="00FD785E"/>
    <w:rsid w:val="00FD7E9F"/>
    <w:rsid w:val="00FD7EF2"/>
    <w:rsid w:val="00FE01A0"/>
    <w:rsid w:val="00FE01A1"/>
    <w:rsid w:val="00FE0330"/>
    <w:rsid w:val="00FE044F"/>
    <w:rsid w:val="00FE05E6"/>
    <w:rsid w:val="00FE107B"/>
    <w:rsid w:val="00FE1287"/>
    <w:rsid w:val="00FE16D1"/>
    <w:rsid w:val="00FE17BA"/>
    <w:rsid w:val="00FE1896"/>
    <w:rsid w:val="00FE1A04"/>
    <w:rsid w:val="00FE1EAC"/>
    <w:rsid w:val="00FE1F18"/>
    <w:rsid w:val="00FE2130"/>
    <w:rsid w:val="00FE2208"/>
    <w:rsid w:val="00FE2435"/>
    <w:rsid w:val="00FE2806"/>
    <w:rsid w:val="00FE2830"/>
    <w:rsid w:val="00FE284F"/>
    <w:rsid w:val="00FE2A4D"/>
    <w:rsid w:val="00FE2C90"/>
    <w:rsid w:val="00FE2CF9"/>
    <w:rsid w:val="00FE2DC2"/>
    <w:rsid w:val="00FE2EEB"/>
    <w:rsid w:val="00FE2EF8"/>
    <w:rsid w:val="00FE301F"/>
    <w:rsid w:val="00FE3094"/>
    <w:rsid w:val="00FE339F"/>
    <w:rsid w:val="00FE35B5"/>
    <w:rsid w:val="00FE35D1"/>
    <w:rsid w:val="00FE36FC"/>
    <w:rsid w:val="00FE37D4"/>
    <w:rsid w:val="00FE3AF0"/>
    <w:rsid w:val="00FE3EDD"/>
    <w:rsid w:val="00FE41EB"/>
    <w:rsid w:val="00FE4C80"/>
    <w:rsid w:val="00FE4CE2"/>
    <w:rsid w:val="00FE4D40"/>
    <w:rsid w:val="00FE4D41"/>
    <w:rsid w:val="00FE50F8"/>
    <w:rsid w:val="00FE5106"/>
    <w:rsid w:val="00FE514E"/>
    <w:rsid w:val="00FE524E"/>
    <w:rsid w:val="00FE5321"/>
    <w:rsid w:val="00FE53AB"/>
    <w:rsid w:val="00FE5414"/>
    <w:rsid w:val="00FE5419"/>
    <w:rsid w:val="00FE5504"/>
    <w:rsid w:val="00FE5CCD"/>
    <w:rsid w:val="00FE5D17"/>
    <w:rsid w:val="00FE5D2D"/>
    <w:rsid w:val="00FE5DB1"/>
    <w:rsid w:val="00FE6161"/>
    <w:rsid w:val="00FE62AB"/>
    <w:rsid w:val="00FE6464"/>
    <w:rsid w:val="00FE6746"/>
    <w:rsid w:val="00FE6977"/>
    <w:rsid w:val="00FE6ED9"/>
    <w:rsid w:val="00FE6FD2"/>
    <w:rsid w:val="00FE6FE6"/>
    <w:rsid w:val="00FE702C"/>
    <w:rsid w:val="00FE7275"/>
    <w:rsid w:val="00FE728C"/>
    <w:rsid w:val="00FE756A"/>
    <w:rsid w:val="00FE7B2D"/>
    <w:rsid w:val="00FE7B8C"/>
    <w:rsid w:val="00FE7C1C"/>
    <w:rsid w:val="00FE7CC5"/>
    <w:rsid w:val="00FE7D1A"/>
    <w:rsid w:val="00FF08B7"/>
    <w:rsid w:val="00FF093A"/>
    <w:rsid w:val="00FF0CAB"/>
    <w:rsid w:val="00FF0E25"/>
    <w:rsid w:val="00FF14B0"/>
    <w:rsid w:val="00FF15F5"/>
    <w:rsid w:val="00FF174A"/>
    <w:rsid w:val="00FF1866"/>
    <w:rsid w:val="00FF1972"/>
    <w:rsid w:val="00FF19B7"/>
    <w:rsid w:val="00FF1BBC"/>
    <w:rsid w:val="00FF1FA4"/>
    <w:rsid w:val="00FF2052"/>
    <w:rsid w:val="00FF2177"/>
    <w:rsid w:val="00FF2383"/>
    <w:rsid w:val="00FF27BF"/>
    <w:rsid w:val="00FF28F8"/>
    <w:rsid w:val="00FF2B8F"/>
    <w:rsid w:val="00FF2C31"/>
    <w:rsid w:val="00FF2F7C"/>
    <w:rsid w:val="00FF316A"/>
    <w:rsid w:val="00FF3272"/>
    <w:rsid w:val="00FF33A9"/>
    <w:rsid w:val="00FF34AC"/>
    <w:rsid w:val="00FF37A1"/>
    <w:rsid w:val="00FF37FC"/>
    <w:rsid w:val="00FF39E7"/>
    <w:rsid w:val="00FF3B18"/>
    <w:rsid w:val="00FF3B38"/>
    <w:rsid w:val="00FF3D43"/>
    <w:rsid w:val="00FF3D84"/>
    <w:rsid w:val="00FF40FA"/>
    <w:rsid w:val="00FF43A8"/>
    <w:rsid w:val="00FF4464"/>
    <w:rsid w:val="00FF4638"/>
    <w:rsid w:val="00FF4674"/>
    <w:rsid w:val="00FF4694"/>
    <w:rsid w:val="00FF46D2"/>
    <w:rsid w:val="00FF46F8"/>
    <w:rsid w:val="00FF4B5B"/>
    <w:rsid w:val="00FF52E3"/>
    <w:rsid w:val="00FF53E8"/>
    <w:rsid w:val="00FF54B7"/>
    <w:rsid w:val="00FF55E2"/>
    <w:rsid w:val="00FF575C"/>
    <w:rsid w:val="00FF57C6"/>
    <w:rsid w:val="00FF5820"/>
    <w:rsid w:val="00FF5865"/>
    <w:rsid w:val="00FF5924"/>
    <w:rsid w:val="00FF599D"/>
    <w:rsid w:val="00FF5ED8"/>
    <w:rsid w:val="00FF6161"/>
    <w:rsid w:val="00FF61F5"/>
    <w:rsid w:val="00FF679B"/>
    <w:rsid w:val="00FF6B84"/>
    <w:rsid w:val="00FF6C94"/>
    <w:rsid w:val="00FF6E35"/>
    <w:rsid w:val="00FF6EE8"/>
    <w:rsid w:val="00FF6FB9"/>
    <w:rsid w:val="00FF7051"/>
    <w:rsid w:val="00FF719A"/>
    <w:rsid w:val="00FF795A"/>
    <w:rsid w:val="00FF79C9"/>
    <w:rsid w:val="00FF7BC9"/>
    <w:rsid w:val="00FF7E96"/>
  </w:rsids>
  <m:mathPr>
    <m:mathFont m:val="Cambria Math"/>
    <m:brkBin m:val="before"/>
    <m:brkBinSub m:val="--"/>
    <m:smallFrac m:val="0"/>
    <m:dispDef/>
    <m:lMargin m:val="0"/>
    <m:rMargin m:val="0"/>
    <m:defJc m:val="centerGroup"/>
    <m:wrapIndent m:val="1440"/>
    <m:intLim m:val="subSup"/>
    <m:naryLim m:val="undOvr"/>
  </m:mathPr>
  <w:themeFontLang w:val="de-DE"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7C42797"/>
  <w15:chartTrackingRefBased/>
  <w15:docId w15:val="{98B01CA6-1178-4FE9-8643-DEA43C2445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4"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E5B7C"/>
  </w:style>
  <w:style w:type="paragraph" w:styleId="Heading1">
    <w:name w:val="heading 1"/>
    <w:basedOn w:val="Normal"/>
    <w:next w:val="Normal"/>
    <w:link w:val="Heading1Char"/>
    <w:uiPriority w:val="9"/>
    <w:qFormat/>
    <w:rsid w:val="00C8307C"/>
    <w:pPr>
      <w:keepNext/>
      <w:keepLines/>
      <w:numPr>
        <w:numId w:val="1"/>
      </w:numPr>
      <w:pBdr>
        <w:bottom w:val="single" w:sz="4" w:space="1" w:color="238FB7"/>
      </w:pBdr>
      <w:spacing w:before="240" w:after="0"/>
      <w:outlineLvl w:val="0"/>
    </w:pPr>
    <w:rPr>
      <w:rFonts w:asciiTheme="majorHAnsi" w:eastAsiaTheme="majorEastAsia" w:hAnsiTheme="majorHAnsi" w:cstheme="majorBidi"/>
      <w:color w:val="76A1AF"/>
      <w:sz w:val="32"/>
      <w:szCs w:val="32"/>
    </w:rPr>
  </w:style>
  <w:style w:type="paragraph" w:styleId="Heading2">
    <w:name w:val="heading 2"/>
    <w:basedOn w:val="Normal"/>
    <w:next w:val="Normal"/>
    <w:link w:val="Heading2Char"/>
    <w:uiPriority w:val="9"/>
    <w:unhideWhenUsed/>
    <w:qFormat/>
    <w:rsid w:val="00C8307C"/>
    <w:pPr>
      <w:keepNext/>
      <w:keepLines/>
      <w:numPr>
        <w:ilvl w:val="1"/>
        <w:numId w:val="1"/>
      </w:numPr>
      <w:spacing w:before="160" w:after="0"/>
      <w:outlineLvl w:val="1"/>
    </w:pPr>
    <w:rPr>
      <w:rFonts w:asciiTheme="majorHAnsi" w:eastAsiaTheme="majorEastAsia" w:hAnsiTheme="majorHAnsi" w:cstheme="majorBidi"/>
      <w:color w:val="76A1AF"/>
      <w:sz w:val="28"/>
      <w:szCs w:val="28"/>
    </w:rPr>
  </w:style>
  <w:style w:type="paragraph" w:styleId="Heading3">
    <w:name w:val="heading 3"/>
    <w:basedOn w:val="Normal"/>
    <w:next w:val="Normal"/>
    <w:link w:val="Heading3Char"/>
    <w:uiPriority w:val="9"/>
    <w:unhideWhenUsed/>
    <w:qFormat/>
    <w:rsid w:val="00C8307C"/>
    <w:pPr>
      <w:keepNext/>
      <w:keepLines/>
      <w:numPr>
        <w:ilvl w:val="2"/>
        <w:numId w:val="1"/>
      </w:numPr>
      <w:spacing w:before="40" w:after="0"/>
      <w:outlineLvl w:val="2"/>
    </w:pPr>
    <w:rPr>
      <w:rFonts w:asciiTheme="majorHAnsi" w:eastAsiaTheme="majorEastAsia" w:hAnsiTheme="majorHAnsi" w:cstheme="majorBidi"/>
      <w:color w:val="76A1AF"/>
      <w:sz w:val="24"/>
      <w:szCs w:val="24"/>
    </w:rPr>
  </w:style>
  <w:style w:type="paragraph" w:styleId="Heading4">
    <w:name w:val="heading 4"/>
    <w:basedOn w:val="Normal"/>
    <w:next w:val="Normal"/>
    <w:link w:val="Heading4Char"/>
    <w:uiPriority w:val="9"/>
    <w:unhideWhenUsed/>
    <w:qFormat/>
    <w:rsid w:val="00C8307C"/>
    <w:pPr>
      <w:keepNext/>
      <w:keepLines/>
      <w:numPr>
        <w:ilvl w:val="3"/>
        <w:numId w:val="1"/>
      </w:numPr>
      <w:spacing w:before="40" w:after="0"/>
      <w:outlineLvl w:val="3"/>
    </w:pPr>
    <w:rPr>
      <w:rFonts w:asciiTheme="majorHAnsi" w:eastAsiaTheme="majorEastAsia" w:hAnsiTheme="majorHAnsi" w:cstheme="majorBidi"/>
      <w:i/>
      <w:iCs/>
      <w:color w:val="76A1AF"/>
    </w:rPr>
  </w:style>
  <w:style w:type="paragraph" w:styleId="Heading5">
    <w:name w:val="heading 5"/>
    <w:basedOn w:val="Normal"/>
    <w:next w:val="Normal"/>
    <w:link w:val="Heading5Char"/>
    <w:uiPriority w:val="9"/>
    <w:semiHidden/>
    <w:unhideWhenUsed/>
    <w:qFormat/>
    <w:rsid w:val="00C8307C"/>
    <w:pPr>
      <w:keepNext/>
      <w:keepLines/>
      <w:numPr>
        <w:ilvl w:val="4"/>
        <w:numId w:val="1"/>
      </w:numPr>
      <w:spacing w:before="40" w:after="0"/>
      <w:outlineLvl w:val="4"/>
    </w:pPr>
    <w:rPr>
      <w:rFonts w:asciiTheme="majorHAnsi" w:eastAsiaTheme="majorEastAsia" w:hAnsiTheme="majorHAnsi" w:cstheme="majorBidi"/>
      <w:color w:val="76A1AF"/>
    </w:rPr>
  </w:style>
  <w:style w:type="paragraph" w:styleId="Heading6">
    <w:name w:val="heading 6"/>
    <w:basedOn w:val="Normal"/>
    <w:next w:val="Normal"/>
    <w:link w:val="Heading6Char"/>
    <w:uiPriority w:val="9"/>
    <w:semiHidden/>
    <w:unhideWhenUsed/>
    <w:qFormat/>
    <w:rsid w:val="006A10BB"/>
    <w:pPr>
      <w:keepNext/>
      <w:keepLines/>
      <w:numPr>
        <w:ilvl w:val="5"/>
        <w:numId w:val="1"/>
      </w:numPr>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6A10BB"/>
    <w:pPr>
      <w:keepNext/>
      <w:keepLines/>
      <w:numPr>
        <w:ilvl w:val="6"/>
        <w:numId w:val="1"/>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6A10BB"/>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A10BB"/>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uiPriority w:val="99"/>
    <w:semiHidden/>
    <w:unhideWhenUsed/>
    <w:rsid w:val="005C07D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5C07D6"/>
    <w:rPr>
      <w:sz w:val="20"/>
      <w:szCs w:val="20"/>
    </w:rPr>
  </w:style>
  <w:style w:type="character" w:styleId="FootnoteReference">
    <w:name w:val="footnote reference"/>
    <w:basedOn w:val="DefaultParagraphFont"/>
    <w:uiPriority w:val="99"/>
    <w:unhideWhenUsed/>
    <w:rsid w:val="005C07D6"/>
    <w:rPr>
      <w:vertAlign w:val="superscript"/>
    </w:rPr>
  </w:style>
  <w:style w:type="character" w:styleId="Hyperlink">
    <w:name w:val="Hyperlink"/>
    <w:basedOn w:val="DefaultParagraphFont"/>
    <w:uiPriority w:val="99"/>
    <w:unhideWhenUsed/>
    <w:rsid w:val="004F039E"/>
    <w:rPr>
      <w:color w:val="238FB7"/>
      <w:u w:val="none"/>
    </w:rPr>
  </w:style>
  <w:style w:type="paragraph" w:styleId="ListParagraph">
    <w:name w:val="List Paragraph"/>
    <w:basedOn w:val="Normal"/>
    <w:uiPriority w:val="34"/>
    <w:qFormat/>
    <w:rsid w:val="005C07D6"/>
    <w:pPr>
      <w:ind w:left="720"/>
      <w:contextualSpacing/>
    </w:pPr>
  </w:style>
  <w:style w:type="character" w:customStyle="1" w:styleId="Heading1Char">
    <w:name w:val="Heading 1 Char"/>
    <w:basedOn w:val="DefaultParagraphFont"/>
    <w:link w:val="Heading1"/>
    <w:uiPriority w:val="9"/>
    <w:rsid w:val="00C8307C"/>
    <w:rPr>
      <w:rFonts w:asciiTheme="majorHAnsi" w:eastAsiaTheme="majorEastAsia" w:hAnsiTheme="majorHAnsi" w:cstheme="majorBidi"/>
      <w:color w:val="76A1AF"/>
      <w:sz w:val="32"/>
      <w:szCs w:val="32"/>
    </w:rPr>
  </w:style>
  <w:style w:type="character" w:customStyle="1" w:styleId="Heading2Char">
    <w:name w:val="Heading 2 Char"/>
    <w:basedOn w:val="DefaultParagraphFont"/>
    <w:link w:val="Heading2"/>
    <w:uiPriority w:val="9"/>
    <w:rsid w:val="00C8307C"/>
    <w:rPr>
      <w:rFonts w:asciiTheme="majorHAnsi" w:eastAsiaTheme="majorEastAsia" w:hAnsiTheme="majorHAnsi" w:cstheme="majorBidi"/>
      <w:color w:val="76A1AF"/>
      <w:sz w:val="28"/>
      <w:szCs w:val="28"/>
    </w:rPr>
  </w:style>
  <w:style w:type="character" w:customStyle="1" w:styleId="Heading3Char">
    <w:name w:val="Heading 3 Char"/>
    <w:basedOn w:val="DefaultParagraphFont"/>
    <w:link w:val="Heading3"/>
    <w:uiPriority w:val="9"/>
    <w:rsid w:val="00C8307C"/>
    <w:rPr>
      <w:rFonts w:asciiTheme="majorHAnsi" w:eastAsiaTheme="majorEastAsia" w:hAnsiTheme="majorHAnsi" w:cstheme="majorBidi"/>
      <w:color w:val="76A1AF"/>
      <w:sz w:val="24"/>
      <w:szCs w:val="24"/>
    </w:rPr>
  </w:style>
  <w:style w:type="character" w:customStyle="1" w:styleId="Heading4Char">
    <w:name w:val="Heading 4 Char"/>
    <w:basedOn w:val="DefaultParagraphFont"/>
    <w:link w:val="Heading4"/>
    <w:uiPriority w:val="9"/>
    <w:rsid w:val="00C8307C"/>
    <w:rPr>
      <w:rFonts w:asciiTheme="majorHAnsi" w:eastAsiaTheme="majorEastAsia" w:hAnsiTheme="majorHAnsi" w:cstheme="majorBidi"/>
      <w:i/>
      <w:iCs/>
      <w:color w:val="76A1AF"/>
    </w:rPr>
  </w:style>
  <w:style w:type="character" w:customStyle="1" w:styleId="Heading5Char">
    <w:name w:val="Heading 5 Char"/>
    <w:basedOn w:val="DefaultParagraphFont"/>
    <w:link w:val="Heading5"/>
    <w:uiPriority w:val="9"/>
    <w:semiHidden/>
    <w:rsid w:val="00C8307C"/>
    <w:rPr>
      <w:rFonts w:asciiTheme="majorHAnsi" w:eastAsiaTheme="majorEastAsia" w:hAnsiTheme="majorHAnsi" w:cstheme="majorBidi"/>
      <w:color w:val="76A1AF"/>
    </w:rPr>
  </w:style>
  <w:style w:type="character" w:customStyle="1" w:styleId="Heading6Char">
    <w:name w:val="Heading 6 Char"/>
    <w:basedOn w:val="DefaultParagraphFont"/>
    <w:link w:val="Heading6"/>
    <w:uiPriority w:val="9"/>
    <w:semiHidden/>
    <w:rsid w:val="006A10BB"/>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9"/>
    <w:semiHidden/>
    <w:rsid w:val="006A10BB"/>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6A10B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6A10BB"/>
    <w:rPr>
      <w:rFonts w:asciiTheme="majorHAnsi" w:eastAsiaTheme="majorEastAsia" w:hAnsiTheme="majorHAnsi" w:cstheme="majorBidi"/>
      <w:i/>
      <w:iCs/>
      <w:color w:val="272727" w:themeColor="text1" w:themeTint="D8"/>
      <w:sz w:val="21"/>
      <w:szCs w:val="21"/>
    </w:rPr>
  </w:style>
  <w:style w:type="table" w:styleId="TableGrid">
    <w:name w:val="Table Grid"/>
    <w:basedOn w:val="TableNormal"/>
    <w:uiPriority w:val="59"/>
    <w:rsid w:val="006A10B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2E70B7"/>
    <w:rPr>
      <w:b/>
      <w:bCs/>
    </w:rPr>
  </w:style>
  <w:style w:type="table" w:styleId="GridTable4-Accent1">
    <w:name w:val="Grid Table 4 Accent 1"/>
    <w:basedOn w:val="TableNormal"/>
    <w:uiPriority w:val="49"/>
    <w:rsid w:val="0053689B"/>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ListTable4-Accent5">
    <w:name w:val="List Table 4 Accent 5"/>
    <w:basedOn w:val="TableNormal"/>
    <w:uiPriority w:val="49"/>
    <w:rsid w:val="0053689B"/>
    <w:pPr>
      <w:spacing w:after="0" w:line="240" w:lineRule="auto"/>
    </w:pPr>
    <w:tblPr>
      <w:tblStyleRowBandSize w:val="1"/>
      <w:tblStyleColBandSize w:val="1"/>
      <w:tblBorders>
        <w:top w:val="single" w:sz="4" w:space="0" w:color="6AC1E3" w:themeColor="accent5" w:themeTint="99"/>
        <w:left w:val="single" w:sz="4" w:space="0" w:color="6AC1E3" w:themeColor="accent5" w:themeTint="99"/>
        <w:bottom w:val="single" w:sz="4" w:space="0" w:color="6AC1E3" w:themeColor="accent5" w:themeTint="99"/>
        <w:right w:val="single" w:sz="4" w:space="0" w:color="6AC1E3" w:themeColor="accent5" w:themeTint="99"/>
        <w:insideH w:val="single" w:sz="4" w:space="0" w:color="6AC1E3" w:themeColor="accent5" w:themeTint="99"/>
      </w:tblBorders>
    </w:tblPr>
    <w:tblStylePr w:type="firstRow">
      <w:rPr>
        <w:b/>
        <w:bCs/>
        <w:color w:val="FFFFFF" w:themeColor="background1"/>
      </w:rPr>
      <w:tblPr/>
      <w:tcPr>
        <w:tcBorders>
          <w:top w:val="single" w:sz="4" w:space="0" w:color="228DB7" w:themeColor="accent5"/>
          <w:left w:val="single" w:sz="4" w:space="0" w:color="228DB7" w:themeColor="accent5"/>
          <w:bottom w:val="single" w:sz="4" w:space="0" w:color="228DB7" w:themeColor="accent5"/>
          <w:right w:val="single" w:sz="4" w:space="0" w:color="228DB7" w:themeColor="accent5"/>
          <w:insideH w:val="nil"/>
        </w:tcBorders>
        <w:shd w:val="clear" w:color="auto" w:fill="228DB7" w:themeFill="accent5"/>
      </w:tcPr>
    </w:tblStylePr>
    <w:tblStylePr w:type="lastRow">
      <w:rPr>
        <w:b/>
        <w:bCs/>
      </w:rPr>
      <w:tblPr/>
      <w:tcPr>
        <w:tcBorders>
          <w:top w:val="double" w:sz="4" w:space="0" w:color="6AC1E3" w:themeColor="accent5" w:themeTint="99"/>
        </w:tcBorders>
      </w:tcPr>
    </w:tblStylePr>
    <w:tblStylePr w:type="firstCol">
      <w:rPr>
        <w:b/>
        <w:bCs/>
      </w:rPr>
    </w:tblStylePr>
    <w:tblStylePr w:type="lastCol">
      <w:rPr>
        <w:b/>
        <w:bCs/>
      </w:rPr>
    </w:tblStylePr>
    <w:tblStylePr w:type="band1Vert">
      <w:tblPr/>
      <w:tcPr>
        <w:shd w:val="clear" w:color="auto" w:fill="CDEAF5" w:themeFill="accent5" w:themeFillTint="33"/>
      </w:tcPr>
    </w:tblStylePr>
    <w:tblStylePr w:type="band1Horz">
      <w:tblPr/>
      <w:tcPr>
        <w:shd w:val="clear" w:color="auto" w:fill="CDEAF5" w:themeFill="accent5" w:themeFillTint="33"/>
      </w:tcPr>
    </w:tblStylePr>
  </w:style>
  <w:style w:type="paragraph" w:styleId="TOCHeading">
    <w:name w:val="TOC Heading"/>
    <w:basedOn w:val="Heading1"/>
    <w:next w:val="Normal"/>
    <w:uiPriority w:val="39"/>
    <w:unhideWhenUsed/>
    <w:qFormat/>
    <w:rsid w:val="005C7860"/>
    <w:pPr>
      <w:numPr>
        <w:numId w:val="0"/>
      </w:numPr>
      <w:outlineLvl w:val="9"/>
    </w:pPr>
    <w:rPr>
      <w:lang w:eastAsia="de-DE"/>
    </w:rPr>
  </w:style>
  <w:style w:type="paragraph" w:styleId="TOC1">
    <w:name w:val="toc 1"/>
    <w:basedOn w:val="Normal"/>
    <w:next w:val="Normal"/>
    <w:autoRedefine/>
    <w:uiPriority w:val="39"/>
    <w:unhideWhenUsed/>
    <w:rsid w:val="00A52AF4"/>
    <w:pPr>
      <w:tabs>
        <w:tab w:val="left" w:pos="440"/>
        <w:tab w:val="right" w:leader="dot" w:pos="9062"/>
      </w:tabs>
      <w:spacing w:after="100"/>
    </w:pPr>
  </w:style>
  <w:style w:type="paragraph" w:styleId="TOC2">
    <w:name w:val="toc 2"/>
    <w:basedOn w:val="Normal"/>
    <w:next w:val="Normal"/>
    <w:autoRedefine/>
    <w:uiPriority w:val="39"/>
    <w:unhideWhenUsed/>
    <w:rsid w:val="00A52AF4"/>
    <w:pPr>
      <w:tabs>
        <w:tab w:val="left" w:pos="880"/>
        <w:tab w:val="right" w:leader="dot" w:pos="9062"/>
      </w:tabs>
      <w:spacing w:after="100"/>
      <w:ind w:left="220"/>
    </w:pPr>
  </w:style>
  <w:style w:type="paragraph" w:styleId="TOC3">
    <w:name w:val="toc 3"/>
    <w:basedOn w:val="Normal"/>
    <w:next w:val="Normal"/>
    <w:autoRedefine/>
    <w:uiPriority w:val="39"/>
    <w:unhideWhenUsed/>
    <w:rsid w:val="005C7860"/>
    <w:pPr>
      <w:spacing w:after="100"/>
      <w:ind w:left="440"/>
    </w:pPr>
  </w:style>
  <w:style w:type="paragraph" w:styleId="Title">
    <w:name w:val="Title"/>
    <w:basedOn w:val="Normal"/>
    <w:next w:val="Normal"/>
    <w:link w:val="TitleChar"/>
    <w:uiPriority w:val="10"/>
    <w:qFormat/>
    <w:rsid w:val="00FE7B8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E7B8C"/>
    <w:rPr>
      <w:rFonts w:asciiTheme="majorHAnsi" w:eastAsiaTheme="majorEastAsia" w:hAnsiTheme="majorHAnsi" w:cstheme="majorBidi"/>
      <w:spacing w:val="-10"/>
      <w:kern w:val="28"/>
      <w:sz w:val="56"/>
      <w:szCs w:val="56"/>
    </w:rPr>
  </w:style>
  <w:style w:type="character" w:styleId="CommentReference">
    <w:name w:val="annotation reference"/>
    <w:basedOn w:val="DefaultParagraphFont"/>
    <w:uiPriority w:val="99"/>
    <w:semiHidden/>
    <w:unhideWhenUsed/>
    <w:rsid w:val="00072E85"/>
    <w:rPr>
      <w:sz w:val="16"/>
      <w:szCs w:val="16"/>
    </w:rPr>
  </w:style>
  <w:style w:type="paragraph" w:styleId="CommentText">
    <w:name w:val="annotation text"/>
    <w:basedOn w:val="Normal"/>
    <w:link w:val="CommentTextChar"/>
    <w:uiPriority w:val="99"/>
    <w:unhideWhenUsed/>
    <w:rsid w:val="00072E85"/>
    <w:pPr>
      <w:spacing w:line="240" w:lineRule="auto"/>
    </w:pPr>
    <w:rPr>
      <w:sz w:val="20"/>
      <w:szCs w:val="20"/>
    </w:rPr>
  </w:style>
  <w:style w:type="character" w:customStyle="1" w:styleId="CommentTextChar">
    <w:name w:val="Comment Text Char"/>
    <w:basedOn w:val="DefaultParagraphFont"/>
    <w:link w:val="CommentText"/>
    <w:uiPriority w:val="99"/>
    <w:rsid w:val="00072E85"/>
    <w:rPr>
      <w:sz w:val="20"/>
      <w:szCs w:val="20"/>
    </w:rPr>
  </w:style>
  <w:style w:type="paragraph" w:styleId="CommentSubject">
    <w:name w:val="annotation subject"/>
    <w:basedOn w:val="CommentText"/>
    <w:next w:val="CommentText"/>
    <w:link w:val="CommentSubjectChar"/>
    <w:uiPriority w:val="99"/>
    <w:semiHidden/>
    <w:unhideWhenUsed/>
    <w:rsid w:val="00072E85"/>
    <w:rPr>
      <w:b/>
      <w:bCs/>
    </w:rPr>
  </w:style>
  <w:style w:type="character" w:customStyle="1" w:styleId="CommentSubjectChar">
    <w:name w:val="Comment Subject Char"/>
    <w:basedOn w:val="CommentTextChar"/>
    <w:link w:val="CommentSubject"/>
    <w:uiPriority w:val="99"/>
    <w:semiHidden/>
    <w:rsid w:val="00072E85"/>
    <w:rPr>
      <w:b/>
      <w:bCs/>
      <w:sz w:val="20"/>
      <w:szCs w:val="20"/>
    </w:rPr>
  </w:style>
  <w:style w:type="paragraph" w:styleId="BalloonText">
    <w:name w:val="Balloon Text"/>
    <w:basedOn w:val="Normal"/>
    <w:link w:val="BalloonTextChar"/>
    <w:uiPriority w:val="99"/>
    <w:semiHidden/>
    <w:unhideWhenUsed/>
    <w:rsid w:val="00072E8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72E85"/>
    <w:rPr>
      <w:rFonts w:ascii="Segoe UI" w:hAnsi="Segoe UI" w:cs="Segoe UI"/>
      <w:sz w:val="18"/>
      <w:szCs w:val="18"/>
    </w:rPr>
  </w:style>
  <w:style w:type="paragraph" w:styleId="Caption">
    <w:name w:val="caption"/>
    <w:basedOn w:val="Normal"/>
    <w:next w:val="Normal"/>
    <w:uiPriority w:val="35"/>
    <w:unhideWhenUsed/>
    <w:qFormat/>
    <w:rsid w:val="00C8307C"/>
    <w:pPr>
      <w:spacing w:after="200" w:line="240" w:lineRule="auto"/>
    </w:pPr>
    <w:rPr>
      <w:i/>
      <w:iCs/>
      <w:color w:val="76A1AF"/>
      <w:sz w:val="18"/>
      <w:szCs w:val="18"/>
    </w:rPr>
  </w:style>
  <w:style w:type="numbering" w:customStyle="1" w:styleId="Style1">
    <w:name w:val="Style1"/>
    <w:uiPriority w:val="99"/>
    <w:rsid w:val="00274D80"/>
    <w:pPr>
      <w:numPr>
        <w:numId w:val="2"/>
      </w:numPr>
    </w:pPr>
  </w:style>
  <w:style w:type="character" w:styleId="FollowedHyperlink">
    <w:name w:val="FollowedHyperlink"/>
    <w:basedOn w:val="DefaultParagraphFont"/>
    <w:uiPriority w:val="99"/>
    <w:semiHidden/>
    <w:unhideWhenUsed/>
    <w:rsid w:val="003B2710"/>
    <w:rPr>
      <w:color w:val="800080" w:themeColor="followedHyperlink"/>
      <w:u w:val="single"/>
    </w:rPr>
  </w:style>
  <w:style w:type="paragraph" w:styleId="Subtitle">
    <w:name w:val="Subtitle"/>
    <w:basedOn w:val="Normal"/>
    <w:next w:val="Normal"/>
    <w:link w:val="SubtitleChar"/>
    <w:uiPriority w:val="4"/>
    <w:qFormat/>
    <w:rsid w:val="00E211CB"/>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4"/>
    <w:rsid w:val="00E211CB"/>
    <w:rPr>
      <w:rFonts w:eastAsiaTheme="minorEastAsia"/>
      <w:color w:val="5A5A5A" w:themeColor="text1" w:themeTint="A5"/>
      <w:spacing w:val="15"/>
    </w:rPr>
  </w:style>
  <w:style w:type="paragraph" w:styleId="Header">
    <w:name w:val="header"/>
    <w:basedOn w:val="Normal"/>
    <w:link w:val="HeaderChar"/>
    <w:uiPriority w:val="99"/>
    <w:unhideWhenUsed/>
    <w:rsid w:val="003A7E17"/>
    <w:pPr>
      <w:tabs>
        <w:tab w:val="center" w:pos="4680"/>
        <w:tab w:val="right" w:pos="9360"/>
      </w:tabs>
      <w:spacing w:after="0" w:line="240" w:lineRule="auto"/>
    </w:pPr>
  </w:style>
  <w:style w:type="character" w:customStyle="1" w:styleId="HeaderChar">
    <w:name w:val="Header Char"/>
    <w:basedOn w:val="DefaultParagraphFont"/>
    <w:link w:val="Header"/>
    <w:uiPriority w:val="99"/>
    <w:rsid w:val="003A7E17"/>
  </w:style>
  <w:style w:type="paragraph" w:styleId="Footer">
    <w:name w:val="footer"/>
    <w:basedOn w:val="Normal"/>
    <w:link w:val="FooterChar"/>
    <w:uiPriority w:val="99"/>
    <w:unhideWhenUsed/>
    <w:rsid w:val="003A7E17"/>
    <w:pPr>
      <w:tabs>
        <w:tab w:val="center" w:pos="4680"/>
        <w:tab w:val="right" w:pos="9360"/>
      </w:tabs>
      <w:spacing w:after="0" w:line="240" w:lineRule="auto"/>
    </w:pPr>
  </w:style>
  <w:style w:type="character" w:customStyle="1" w:styleId="FooterChar">
    <w:name w:val="Footer Char"/>
    <w:basedOn w:val="DefaultParagraphFont"/>
    <w:link w:val="Footer"/>
    <w:uiPriority w:val="99"/>
    <w:rsid w:val="003A7E17"/>
  </w:style>
  <w:style w:type="paragraph" w:styleId="EndnoteText">
    <w:name w:val="endnote text"/>
    <w:basedOn w:val="Normal"/>
    <w:link w:val="EndnoteTextChar"/>
    <w:uiPriority w:val="99"/>
    <w:semiHidden/>
    <w:unhideWhenUsed/>
    <w:rsid w:val="008D61D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8D61D2"/>
    <w:rPr>
      <w:sz w:val="20"/>
      <w:szCs w:val="20"/>
    </w:rPr>
  </w:style>
  <w:style w:type="character" w:styleId="EndnoteReference">
    <w:name w:val="endnote reference"/>
    <w:basedOn w:val="DefaultParagraphFont"/>
    <w:uiPriority w:val="99"/>
    <w:semiHidden/>
    <w:unhideWhenUsed/>
    <w:rsid w:val="008D61D2"/>
    <w:rPr>
      <w:vertAlign w:val="superscript"/>
    </w:rPr>
  </w:style>
  <w:style w:type="character" w:customStyle="1" w:styleId="st">
    <w:name w:val="st"/>
    <w:basedOn w:val="DefaultParagraphFont"/>
    <w:rsid w:val="00D13D51"/>
  </w:style>
  <w:style w:type="paragraph" w:styleId="Revision">
    <w:name w:val="Revision"/>
    <w:hidden/>
    <w:uiPriority w:val="99"/>
    <w:semiHidden/>
    <w:rsid w:val="00802916"/>
    <w:pPr>
      <w:spacing w:after="0" w:line="240" w:lineRule="auto"/>
    </w:pPr>
  </w:style>
  <w:style w:type="paragraph" w:styleId="NormalWeb">
    <w:name w:val="Normal (Web)"/>
    <w:basedOn w:val="Normal"/>
    <w:uiPriority w:val="99"/>
    <w:unhideWhenUsed/>
    <w:rsid w:val="003E6278"/>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module-richtext">
    <w:name w:val="module-richtext"/>
    <w:basedOn w:val="DefaultParagraphFont"/>
    <w:rsid w:val="009E6D46"/>
  </w:style>
  <w:style w:type="paragraph" w:styleId="TOC4">
    <w:name w:val="toc 4"/>
    <w:basedOn w:val="Normal"/>
    <w:next w:val="Normal"/>
    <w:autoRedefine/>
    <w:uiPriority w:val="39"/>
    <w:unhideWhenUsed/>
    <w:rsid w:val="006C65EE"/>
    <w:pPr>
      <w:spacing w:after="100"/>
      <w:ind w:left="660"/>
    </w:pPr>
    <w:rPr>
      <w:rFonts w:eastAsiaTheme="minorEastAsia"/>
      <w:lang w:val="en-US"/>
    </w:rPr>
  </w:style>
  <w:style w:type="paragraph" w:styleId="TOC5">
    <w:name w:val="toc 5"/>
    <w:basedOn w:val="Normal"/>
    <w:next w:val="Normal"/>
    <w:autoRedefine/>
    <w:uiPriority w:val="39"/>
    <w:unhideWhenUsed/>
    <w:rsid w:val="006C65EE"/>
    <w:pPr>
      <w:spacing w:after="100"/>
      <w:ind w:left="880"/>
    </w:pPr>
    <w:rPr>
      <w:rFonts w:eastAsiaTheme="minorEastAsia"/>
      <w:lang w:val="en-US"/>
    </w:rPr>
  </w:style>
  <w:style w:type="paragraph" w:styleId="TOC6">
    <w:name w:val="toc 6"/>
    <w:basedOn w:val="Normal"/>
    <w:next w:val="Normal"/>
    <w:autoRedefine/>
    <w:uiPriority w:val="39"/>
    <w:unhideWhenUsed/>
    <w:rsid w:val="006C65EE"/>
    <w:pPr>
      <w:spacing w:after="100"/>
      <w:ind w:left="1100"/>
    </w:pPr>
    <w:rPr>
      <w:rFonts w:eastAsiaTheme="minorEastAsia"/>
      <w:lang w:val="en-US"/>
    </w:rPr>
  </w:style>
  <w:style w:type="paragraph" w:styleId="TOC7">
    <w:name w:val="toc 7"/>
    <w:basedOn w:val="Normal"/>
    <w:next w:val="Normal"/>
    <w:autoRedefine/>
    <w:uiPriority w:val="39"/>
    <w:unhideWhenUsed/>
    <w:rsid w:val="006C65EE"/>
    <w:pPr>
      <w:spacing w:after="100"/>
      <w:ind w:left="1320"/>
    </w:pPr>
    <w:rPr>
      <w:rFonts w:eastAsiaTheme="minorEastAsia"/>
      <w:lang w:val="en-US"/>
    </w:rPr>
  </w:style>
  <w:style w:type="paragraph" w:styleId="TOC8">
    <w:name w:val="toc 8"/>
    <w:basedOn w:val="Normal"/>
    <w:next w:val="Normal"/>
    <w:autoRedefine/>
    <w:uiPriority w:val="39"/>
    <w:unhideWhenUsed/>
    <w:rsid w:val="006C65EE"/>
    <w:pPr>
      <w:spacing w:after="100"/>
      <w:ind w:left="1540"/>
    </w:pPr>
    <w:rPr>
      <w:rFonts w:eastAsiaTheme="minorEastAsia"/>
      <w:lang w:val="en-US"/>
    </w:rPr>
  </w:style>
  <w:style w:type="paragraph" w:styleId="TOC9">
    <w:name w:val="toc 9"/>
    <w:basedOn w:val="Normal"/>
    <w:next w:val="Normal"/>
    <w:autoRedefine/>
    <w:uiPriority w:val="39"/>
    <w:unhideWhenUsed/>
    <w:rsid w:val="006C65EE"/>
    <w:pPr>
      <w:spacing w:after="100"/>
      <w:ind w:left="1760"/>
    </w:pPr>
    <w:rPr>
      <w:rFonts w:eastAsiaTheme="minorEastAsia"/>
      <w:lang w:val="en-US"/>
    </w:rPr>
  </w:style>
  <w:style w:type="character" w:customStyle="1" w:styleId="inline-comment-marker">
    <w:name w:val="inline-comment-marker"/>
    <w:basedOn w:val="DefaultParagraphFont"/>
    <w:rsid w:val="008D0B7D"/>
  </w:style>
  <w:style w:type="paragraph" w:customStyle="1" w:styleId="Pa1">
    <w:name w:val="Pa1"/>
    <w:basedOn w:val="Normal"/>
    <w:next w:val="Normal"/>
    <w:uiPriority w:val="99"/>
    <w:rsid w:val="008D0B7D"/>
    <w:pPr>
      <w:pBdr>
        <w:top w:val="none" w:sz="4" w:space="0" w:color="000000"/>
        <w:left w:val="none" w:sz="4" w:space="0" w:color="000000"/>
        <w:bottom w:val="none" w:sz="4" w:space="0" w:color="000000"/>
        <w:right w:val="none" w:sz="4" w:space="0" w:color="000000"/>
        <w:between w:val="none" w:sz="4" w:space="0" w:color="000000"/>
      </w:pBdr>
      <w:spacing w:after="0" w:line="201" w:lineRule="atLeast"/>
    </w:pPr>
    <w:rPr>
      <w:rFonts w:ascii="Siemens Sans Global" w:eastAsia="Calibri" w:hAnsi="Siemens Sans Global" w:cs="Calibri"/>
      <w:sz w:val="24"/>
      <w:szCs w:val="24"/>
    </w:rPr>
  </w:style>
  <w:style w:type="character" w:customStyle="1" w:styleId="ph">
    <w:name w:val="ph"/>
    <w:basedOn w:val="DefaultParagraphFont"/>
    <w:rsid w:val="00911697"/>
  </w:style>
  <w:style w:type="paragraph" w:customStyle="1" w:styleId="p">
    <w:name w:val="p"/>
    <w:basedOn w:val="Normal"/>
    <w:rsid w:val="00911697"/>
    <w:pPr>
      <w:spacing w:before="100" w:beforeAutospacing="1" w:after="100" w:afterAutospacing="1" w:line="240" w:lineRule="auto"/>
    </w:pPr>
    <w:rPr>
      <w:rFonts w:ascii="Times New Roman" w:eastAsia="Times New Roman" w:hAnsi="Times New Roman" w:cs="Times New Roman"/>
      <w:sz w:val="24"/>
      <w:szCs w:val="24"/>
      <w:lang w:eastAsia="de-DE"/>
    </w:rPr>
  </w:style>
  <w:style w:type="paragraph" w:customStyle="1" w:styleId="shortdesc">
    <w:name w:val="shortdesc"/>
    <w:basedOn w:val="Normal"/>
    <w:rsid w:val="0018192D"/>
    <w:pPr>
      <w:spacing w:before="100" w:beforeAutospacing="1" w:after="100" w:afterAutospacing="1" w:line="240" w:lineRule="auto"/>
    </w:pPr>
    <w:rPr>
      <w:rFonts w:ascii="Times New Roman" w:eastAsia="Times New Roman" w:hAnsi="Times New Roman" w:cs="Times New Roman"/>
      <w:sz w:val="24"/>
      <w:szCs w:val="24"/>
      <w:lang w:eastAsia="de-DE"/>
    </w:rPr>
  </w:style>
  <w:style w:type="paragraph" w:styleId="IntenseQuote">
    <w:name w:val="Intense Quote"/>
    <w:basedOn w:val="Normal"/>
    <w:next w:val="Normal"/>
    <w:link w:val="IntenseQuoteChar"/>
    <w:uiPriority w:val="30"/>
    <w:qFormat/>
    <w:rsid w:val="00F95FED"/>
    <w:pPr>
      <w:pBdr>
        <w:top w:val="single" w:sz="4" w:space="5" w:color="FFFFFF"/>
        <w:left w:val="single" w:sz="4" w:space="10" w:color="FFFFFF"/>
        <w:bottom w:val="single" w:sz="4" w:space="5" w:color="FFFFFF"/>
        <w:right w:val="single" w:sz="4" w:space="10" w:color="FFFFFF"/>
        <w:between w:val="none" w:sz="4" w:space="0" w:color="000000"/>
      </w:pBdr>
      <w:shd w:val="clear" w:color="auto" w:fill="F2F2F2"/>
      <w:ind w:left="720" w:right="720"/>
    </w:pPr>
    <w:rPr>
      <w:rFonts w:ascii="Calibri" w:eastAsia="Calibri" w:hAnsi="Calibri" w:cs="Calibri"/>
      <w:i/>
    </w:rPr>
  </w:style>
  <w:style w:type="character" w:customStyle="1" w:styleId="IntenseQuoteChar">
    <w:name w:val="Intense Quote Char"/>
    <w:basedOn w:val="DefaultParagraphFont"/>
    <w:link w:val="IntenseQuote"/>
    <w:uiPriority w:val="30"/>
    <w:rsid w:val="00F95FED"/>
    <w:rPr>
      <w:rFonts w:ascii="Calibri" w:eastAsia="Calibri" w:hAnsi="Calibri" w:cs="Calibri"/>
      <w:i/>
      <w:shd w:val="clear" w:color="auto" w:fill="F2F2F2"/>
    </w:rPr>
  </w:style>
  <w:style w:type="table" w:styleId="GridTable1Light-Accent1">
    <w:name w:val="Grid Table 1 Light Accent 1"/>
    <w:basedOn w:val="TableNormal"/>
    <w:uiPriority w:val="46"/>
    <w:rsid w:val="006F5163"/>
    <w:pPr>
      <w:spacing w:after="0" w:line="240" w:lineRule="auto"/>
    </w:p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character" w:customStyle="1" w:styleId="UnresolvedMention1">
    <w:name w:val="Unresolved Mention1"/>
    <w:basedOn w:val="DefaultParagraphFont"/>
    <w:uiPriority w:val="99"/>
    <w:semiHidden/>
    <w:unhideWhenUsed/>
    <w:rsid w:val="00D3153B"/>
    <w:rPr>
      <w:color w:val="605E5C"/>
      <w:shd w:val="clear" w:color="auto" w:fill="E1DFDD"/>
    </w:rPr>
  </w:style>
  <w:style w:type="paragraph" w:customStyle="1" w:styleId="Default">
    <w:name w:val="Default"/>
    <w:rsid w:val="006167BB"/>
    <w:pPr>
      <w:autoSpaceDE w:val="0"/>
      <w:autoSpaceDN w:val="0"/>
      <w:adjustRightInd w:val="0"/>
      <w:spacing w:after="0" w:line="240" w:lineRule="auto"/>
    </w:pPr>
    <w:rPr>
      <w:rFonts w:ascii="Calibri" w:hAnsi="Calibri" w:cs="Calibri"/>
      <w:color w:val="000000"/>
      <w:sz w:val="24"/>
      <w:szCs w:val="24"/>
      <w:lang w:val="en-DE"/>
    </w:rPr>
  </w:style>
  <w:style w:type="paragraph" w:styleId="NoSpacing">
    <w:name w:val="No Spacing"/>
    <w:uiPriority w:val="1"/>
    <w:qFormat/>
    <w:rsid w:val="00F940EB"/>
    <w:pPr>
      <w:spacing w:after="0" w:line="240" w:lineRule="auto"/>
    </w:pPr>
  </w:style>
  <w:style w:type="character" w:customStyle="1" w:styleId="UnresolvedMention2">
    <w:name w:val="Unresolved Mention2"/>
    <w:basedOn w:val="DefaultParagraphFont"/>
    <w:uiPriority w:val="99"/>
    <w:semiHidden/>
    <w:unhideWhenUsed/>
    <w:rsid w:val="001E30B4"/>
    <w:rPr>
      <w:color w:val="605E5C"/>
      <w:shd w:val="clear" w:color="auto" w:fill="E1DFDD"/>
    </w:rPr>
  </w:style>
  <w:style w:type="character" w:customStyle="1" w:styleId="UnresolvedMention3">
    <w:name w:val="Unresolved Mention3"/>
    <w:basedOn w:val="DefaultParagraphFont"/>
    <w:uiPriority w:val="99"/>
    <w:semiHidden/>
    <w:unhideWhenUsed/>
    <w:rsid w:val="000011E5"/>
    <w:rPr>
      <w:color w:val="605E5C"/>
      <w:shd w:val="clear" w:color="auto" w:fill="E1DFDD"/>
    </w:rPr>
  </w:style>
  <w:style w:type="character" w:styleId="HTMLCode">
    <w:name w:val="HTML Code"/>
    <w:basedOn w:val="DefaultParagraphFont"/>
    <w:uiPriority w:val="99"/>
    <w:semiHidden/>
    <w:unhideWhenUsed/>
    <w:rsid w:val="006C51DF"/>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146F4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8790795">
      <w:bodyDiv w:val="1"/>
      <w:marLeft w:val="0"/>
      <w:marRight w:val="0"/>
      <w:marTop w:val="0"/>
      <w:marBottom w:val="0"/>
      <w:divBdr>
        <w:top w:val="none" w:sz="0" w:space="0" w:color="auto"/>
        <w:left w:val="none" w:sz="0" w:space="0" w:color="auto"/>
        <w:bottom w:val="none" w:sz="0" w:space="0" w:color="auto"/>
        <w:right w:val="none" w:sz="0" w:space="0" w:color="auto"/>
      </w:divBdr>
    </w:div>
    <w:div w:id="271203494">
      <w:bodyDiv w:val="1"/>
      <w:marLeft w:val="0"/>
      <w:marRight w:val="0"/>
      <w:marTop w:val="0"/>
      <w:marBottom w:val="0"/>
      <w:divBdr>
        <w:top w:val="none" w:sz="0" w:space="0" w:color="auto"/>
        <w:left w:val="none" w:sz="0" w:space="0" w:color="auto"/>
        <w:bottom w:val="none" w:sz="0" w:space="0" w:color="auto"/>
        <w:right w:val="none" w:sz="0" w:space="0" w:color="auto"/>
      </w:divBdr>
    </w:div>
    <w:div w:id="290864119">
      <w:bodyDiv w:val="1"/>
      <w:marLeft w:val="0"/>
      <w:marRight w:val="0"/>
      <w:marTop w:val="0"/>
      <w:marBottom w:val="0"/>
      <w:divBdr>
        <w:top w:val="none" w:sz="0" w:space="0" w:color="auto"/>
        <w:left w:val="none" w:sz="0" w:space="0" w:color="auto"/>
        <w:bottom w:val="none" w:sz="0" w:space="0" w:color="auto"/>
        <w:right w:val="none" w:sz="0" w:space="0" w:color="auto"/>
      </w:divBdr>
    </w:div>
    <w:div w:id="296254502">
      <w:bodyDiv w:val="1"/>
      <w:marLeft w:val="0"/>
      <w:marRight w:val="0"/>
      <w:marTop w:val="0"/>
      <w:marBottom w:val="0"/>
      <w:divBdr>
        <w:top w:val="none" w:sz="0" w:space="0" w:color="auto"/>
        <w:left w:val="none" w:sz="0" w:space="0" w:color="auto"/>
        <w:bottom w:val="none" w:sz="0" w:space="0" w:color="auto"/>
        <w:right w:val="none" w:sz="0" w:space="0" w:color="auto"/>
      </w:divBdr>
    </w:div>
    <w:div w:id="298531267">
      <w:bodyDiv w:val="1"/>
      <w:marLeft w:val="0"/>
      <w:marRight w:val="0"/>
      <w:marTop w:val="0"/>
      <w:marBottom w:val="0"/>
      <w:divBdr>
        <w:top w:val="none" w:sz="0" w:space="0" w:color="auto"/>
        <w:left w:val="none" w:sz="0" w:space="0" w:color="auto"/>
        <w:bottom w:val="none" w:sz="0" w:space="0" w:color="auto"/>
        <w:right w:val="none" w:sz="0" w:space="0" w:color="auto"/>
      </w:divBdr>
    </w:div>
    <w:div w:id="335544471">
      <w:bodyDiv w:val="1"/>
      <w:marLeft w:val="0"/>
      <w:marRight w:val="0"/>
      <w:marTop w:val="0"/>
      <w:marBottom w:val="0"/>
      <w:divBdr>
        <w:top w:val="none" w:sz="0" w:space="0" w:color="auto"/>
        <w:left w:val="none" w:sz="0" w:space="0" w:color="auto"/>
        <w:bottom w:val="none" w:sz="0" w:space="0" w:color="auto"/>
        <w:right w:val="none" w:sz="0" w:space="0" w:color="auto"/>
      </w:divBdr>
    </w:div>
    <w:div w:id="356546681">
      <w:bodyDiv w:val="1"/>
      <w:marLeft w:val="0"/>
      <w:marRight w:val="0"/>
      <w:marTop w:val="0"/>
      <w:marBottom w:val="0"/>
      <w:divBdr>
        <w:top w:val="none" w:sz="0" w:space="0" w:color="auto"/>
        <w:left w:val="none" w:sz="0" w:space="0" w:color="auto"/>
        <w:bottom w:val="none" w:sz="0" w:space="0" w:color="auto"/>
        <w:right w:val="none" w:sz="0" w:space="0" w:color="auto"/>
      </w:divBdr>
    </w:div>
    <w:div w:id="363790743">
      <w:bodyDiv w:val="1"/>
      <w:marLeft w:val="0"/>
      <w:marRight w:val="0"/>
      <w:marTop w:val="0"/>
      <w:marBottom w:val="0"/>
      <w:divBdr>
        <w:top w:val="none" w:sz="0" w:space="0" w:color="auto"/>
        <w:left w:val="none" w:sz="0" w:space="0" w:color="auto"/>
        <w:bottom w:val="none" w:sz="0" w:space="0" w:color="auto"/>
        <w:right w:val="none" w:sz="0" w:space="0" w:color="auto"/>
      </w:divBdr>
      <w:divsChild>
        <w:div w:id="19398826">
          <w:marLeft w:val="360"/>
          <w:marRight w:val="0"/>
          <w:marTop w:val="200"/>
          <w:marBottom w:val="0"/>
          <w:divBdr>
            <w:top w:val="none" w:sz="0" w:space="0" w:color="auto"/>
            <w:left w:val="none" w:sz="0" w:space="0" w:color="auto"/>
            <w:bottom w:val="none" w:sz="0" w:space="0" w:color="auto"/>
            <w:right w:val="none" w:sz="0" w:space="0" w:color="auto"/>
          </w:divBdr>
        </w:div>
        <w:div w:id="91634714">
          <w:marLeft w:val="1080"/>
          <w:marRight w:val="0"/>
          <w:marTop w:val="100"/>
          <w:marBottom w:val="0"/>
          <w:divBdr>
            <w:top w:val="none" w:sz="0" w:space="0" w:color="auto"/>
            <w:left w:val="none" w:sz="0" w:space="0" w:color="auto"/>
            <w:bottom w:val="none" w:sz="0" w:space="0" w:color="auto"/>
            <w:right w:val="none" w:sz="0" w:space="0" w:color="auto"/>
          </w:divBdr>
        </w:div>
        <w:div w:id="851183503">
          <w:marLeft w:val="1800"/>
          <w:marRight w:val="0"/>
          <w:marTop w:val="100"/>
          <w:marBottom w:val="0"/>
          <w:divBdr>
            <w:top w:val="none" w:sz="0" w:space="0" w:color="auto"/>
            <w:left w:val="none" w:sz="0" w:space="0" w:color="auto"/>
            <w:bottom w:val="none" w:sz="0" w:space="0" w:color="auto"/>
            <w:right w:val="none" w:sz="0" w:space="0" w:color="auto"/>
          </w:divBdr>
        </w:div>
        <w:div w:id="2048603772">
          <w:marLeft w:val="1800"/>
          <w:marRight w:val="0"/>
          <w:marTop w:val="100"/>
          <w:marBottom w:val="0"/>
          <w:divBdr>
            <w:top w:val="none" w:sz="0" w:space="0" w:color="auto"/>
            <w:left w:val="none" w:sz="0" w:space="0" w:color="auto"/>
            <w:bottom w:val="none" w:sz="0" w:space="0" w:color="auto"/>
            <w:right w:val="none" w:sz="0" w:space="0" w:color="auto"/>
          </w:divBdr>
        </w:div>
        <w:div w:id="1457412100">
          <w:marLeft w:val="1800"/>
          <w:marRight w:val="0"/>
          <w:marTop w:val="100"/>
          <w:marBottom w:val="0"/>
          <w:divBdr>
            <w:top w:val="none" w:sz="0" w:space="0" w:color="auto"/>
            <w:left w:val="none" w:sz="0" w:space="0" w:color="auto"/>
            <w:bottom w:val="none" w:sz="0" w:space="0" w:color="auto"/>
            <w:right w:val="none" w:sz="0" w:space="0" w:color="auto"/>
          </w:divBdr>
        </w:div>
        <w:div w:id="804468259">
          <w:marLeft w:val="1080"/>
          <w:marRight w:val="0"/>
          <w:marTop w:val="100"/>
          <w:marBottom w:val="0"/>
          <w:divBdr>
            <w:top w:val="none" w:sz="0" w:space="0" w:color="auto"/>
            <w:left w:val="none" w:sz="0" w:space="0" w:color="auto"/>
            <w:bottom w:val="none" w:sz="0" w:space="0" w:color="auto"/>
            <w:right w:val="none" w:sz="0" w:space="0" w:color="auto"/>
          </w:divBdr>
        </w:div>
        <w:div w:id="185142730">
          <w:marLeft w:val="1080"/>
          <w:marRight w:val="0"/>
          <w:marTop w:val="100"/>
          <w:marBottom w:val="0"/>
          <w:divBdr>
            <w:top w:val="none" w:sz="0" w:space="0" w:color="auto"/>
            <w:left w:val="none" w:sz="0" w:space="0" w:color="auto"/>
            <w:bottom w:val="none" w:sz="0" w:space="0" w:color="auto"/>
            <w:right w:val="none" w:sz="0" w:space="0" w:color="auto"/>
          </w:divBdr>
        </w:div>
        <w:div w:id="445587370">
          <w:marLeft w:val="1080"/>
          <w:marRight w:val="0"/>
          <w:marTop w:val="100"/>
          <w:marBottom w:val="0"/>
          <w:divBdr>
            <w:top w:val="none" w:sz="0" w:space="0" w:color="auto"/>
            <w:left w:val="none" w:sz="0" w:space="0" w:color="auto"/>
            <w:bottom w:val="none" w:sz="0" w:space="0" w:color="auto"/>
            <w:right w:val="none" w:sz="0" w:space="0" w:color="auto"/>
          </w:divBdr>
        </w:div>
        <w:div w:id="1483039168">
          <w:marLeft w:val="1080"/>
          <w:marRight w:val="0"/>
          <w:marTop w:val="100"/>
          <w:marBottom w:val="0"/>
          <w:divBdr>
            <w:top w:val="none" w:sz="0" w:space="0" w:color="auto"/>
            <w:left w:val="none" w:sz="0" w:space="0" w:color="auto"/>
            <w:bottom w:val="none" w:sz="0" w:space="0" w:color="auto"/>
            <w:right w:val="none" w:sz="0" w:space="0" w:color="auto"/>
          </w:divBdr>
        </w:div>
        <w:div w:id="360404740">
          <w:marLeft w:val="360"/>
          <w:marRight w:val="0"/>
          <w:marTop w:val="200"/>
          <w:marBottom w:val="0"/>
          <w:divBdr>
            <w:top w:val="none" w:sz="0" w:space="0" w:color="auto"/>
            <w:left w:val="none" w:sz="0" w:space="0" w:color="auto"/>
            <w:bottom w:val="none" w:sz="0" w:space="0" w:color="auto"/>
            <w:right w:val="none" w:sz="0" w:space="0" w:color="auto"/>
          </w:divBdr>
        </w:div>
        <w:div w:id="2004238851">
          <w:marLeft w:val="360"/>
          <w:marRight w:val="0"/>
          <w:marTop w:val="200"/>
          <w:marBottom w:val="0"/>
          <w:divBdr>
            <w:top w:val="none" w:sz="0" w:space="0" w:color="auto"/>
            <w:left w:val="none" w:sz="0" w:space="0" w:color="auto"/>
            <w:bottom w:val="none" w:sz="0" w:space="0" w:color="auto"/>
            <w:right w:val="none" w:sz="0" w:space="0" w:color="auto"/>
          </w:divBdr>
        </w:div>
      </w:divsChild>
    </w:div>
    <w:div w:id="493565443">
      <w:bodyDiv w:val="1"/>
      <w:marLeft w:val="0"/>
      <w:marRight w:val="0"/>
      <w:marTop w:val="0"/>
      <w:marBottom w:val="0"/>
      <w:divBdr>
        <w:top w:val="none" w:sz="0" w:space="0" w:color="auto"/>
        <w:left w:val="none" w:sz="0" w:space="0" w:color="auto"/>
        <w:bottom w:val="none" w:sz="0" w:space="0" w:color="auto"/>
        <w:right w:val="none" w:sz="0" w:space="0" w:color="auto"/>
      </w:divBdr>
    </w:div>
    <w:div w:id="500581908">
      <w:bodyDiv w:val="1"/>
      <w:marLeft w:val="0"/>
      <w:marRight w:val="0"/>
      <w:marTop w:val="0"/>
      <w:marBottom w:val="0"/>
      <w:divBdr>
        <w:top w:val="none" w:sz="0" w:space="0" w:color="auto"/>
        <w:left w:val="none" w:sz="0" w:space="0" w:color="auto"/>
        <w:bottom w:val="none" w:sz="0" w:space="0" w:color="auto"/>
        <w:right w:val="none" w:sz="0" w:space="0" w:color="auto"/>
      </w:divBdr>
    </w:div>
    <w:div w:id="515585131">
      <w:bodyDiv w:val="1"/>
      <w:marLeft w:val="0"/>
      <w:marRight w:val="0"/>
      <w:marTop w:val="0"/>
      <w:marBottom w:val="0"/>
      <w:divBdr>
        <w:top w:val="none" w:sz="0" w:space="0" w:color="auto"/>
        <w:left w:val="none" w:sz="0" w:space="0" w:color="auto"/>
        <w:bottom w:val="none" w:sz="0" w:space="0" w:color="auto"/>
        <w:right w:val="none" w:sz="0" w:space="0" w:color="auto"/>
      </w:divBdr>
    </w:div>
    <w:div w:id="562255603">
      <w:bodyDiv w:val="1"/>
      <w:marLeft w:val="0"/>
      <w:marRight w:val="0"/>
      <w:marTop w:val="0"/>
      <w:marBottom w:val="0"/>
      <w:divBdr>
        <w:top w:val="none" w:sz="0" w:space="0" w:color="auto"/>
        <w:left w:val="none" w:sz="0" w:space="0" w:color="auto"/>
        <w:bottom w:val="none" w:sz="0" w:space="0" w:color="auto"/>
        <w:right w:val="none" w:sz="0" w:space="0" w:color="auto"/>
      </w:divBdr>
    </w:div>
    <w:div w:id="666322969">
      <w:bodyDiv w:val="1"/>
      <w:marLeft w:val="0"/>
      <w:marRight w:val="0"/>
      <w:marTop w:val="0"/>
      <w:marBottom w:val="0"/>
      <w:divBdr>
        <w:top w:val="none" w:sz="0" w:space="0" w:color="auto"/>
        <w:left w:val="none" w:sz="0" w:space="0" w:color="auto"/>
        <w:bottom w:val="none" w:sz="0" w:space="0" w:color="auto"/>
        <w:right w:val="none" w:sz="0" w:space="0" w:color="auto"/>
      </w:divBdr>
      <w:divsChild>
        <w:div w:id="469978296">
          <w:marLeft w:val="360"/>
          <w:marRight w:val="0"/>
          <w:marTop w:val="200"/>
          <w:marBottom w:val="0"/>
          <w:divBdr>
            <w:top w:val="none" w:sz="0" w:space="0" w:color="auto"/>
            <w:left w:val="none" w:sz="0" w:space="0" w:color="auto"/>
            <w:bottom w:val="none" w:sz="0" w:space="0" w:color="auto"/>
            <w:right w:val="none" w:sz="0" w:space="0" w:color="auto"/>
          </w:divBdr>
        </w:div>
        <w:div w:id="429005478">
          <w:marLeft w:val="360"/>
          <w:marRight w:val="0"/>
          <w:marTop w:val="200"/>
          <w:marBottom w:val="0"/>
          <w:divBdr>
            <w:top w:val="none" w:sz="0" w:space="0" w:color="auto"/>
            <w:left w:val="none" w:sz="0" w:space="0" w:color="auto"/>
            <w:bottom w:val="none" w:sz="0" w:space="0" w:color="auto"/>
            <w:right w:val="none" w:sz="0" w:space="0" w:color="auto"/>
          </w:divBdr>
        </w:div>
        <w:div w:id="1108816259">
          <w:marLeft w:val="360"/>
          <w:marRight w:val="0"/>
          <w:marTop w:val="200"/>
          <w:marBottom w:val="0"/>
          <w:divBdr>
            <w:top w:val="none" w:sz="0" w:space="0" w:color="auto"/>
            <w:left w:val="none" w:sz="0" w:space="0" w:color="auto"/>
            <w:bottom w:val="none" w:sz="0" w:space="0" w:color="auto"/>
            <w:right w:val="none" w:sz="0" w:space="0" w:color="auto"/>
          </w:divBdr>
        </w:div>
        <w:div w:id="2103840897">
          <w:marLeft w:val="360"/>
          <w:marRight w:val="0"/>
          <w:marTop w:val="200"/>
          <w:marBottom w:val="0"/>
          <w:divBdr>
            <w:top w:val="none" w:sz="0" w:space="0" w:color="auto"/>
            <w:left w:val="none" w:sz="0" w:space="0" w:color="auto"/>
            <w:bottom w:val="none" w:sz="0" w:space="0" w:color="auto"/>
            <w:right w:val="none" w:sz="0" w:space="0" w:color="auto"/>
          </w:divBdr>
        </w:div>
        <w:div w:id="632833442">
          <w:marLeft w:val="360"/>
          <w:marRight w:val="0"/>
          <w:marTop w:val="200"/>
          <w:marBottom w:val="0"/>
          <w:divBdr>
            <w:top w:val="none" w:sz="0" w:space="0" w:color="auto"/>
            <w:left w:val="none" w:sz="0" w:space="0" w:color="auto"/>
            <w:bottom w:val="none" w:sz="0" w:space="0" w:color="auto"/>
            <w:right w:val="none" w:sz="0" w:space="0" w:color="auto"/>
          </w:divBdr>
        </w:div>
        <w:div w:id="1184317415">
          <w:marLeft w:val="1080"/>
          <w:marRight w:val="0"/>
          <w:marTop w:val="100"/>
          <w:marBottom w:val="0"/>
          <w:divBdr>
            <w:top w:val="none" w:sz="0" w:space="0" w:color="auto"/>
            <w:left w:val="none" w:sz="0" w:space="0" w:color="auto"/>
            <w:bottom w:val="none" w:sz="0" w:space="0" w:color="auto"/>
            <w:right w:val="none" w:sz="0" w:space="0" w:color="auto"/>
          </w:divBdr>
        </w:div>
        <w:div w:id="848760083">
          <w:marLeft w:val="1080"/>
          <w:marRight w:val="0"/>
          <w:marTop w:val="100"/>
          <w:marBottom w:val="0"/>
          <w:divBdr>
            <w:top w:val="none" w:sz="0" w:space="0" w:color="auto"/>
            <w:left w:val="none" w:sz="0" w:space="0" w:color="auto"/>
            <w:bottom w:val="none" w:sz="0" w:space="0" w:color="auto"/>
            <w:right w:val="none" w:sz="0" w:space="0" w:color="auto"/>
          </w:divBdr>
        </w:div>
        <w:div w:id="1728338320">
          <w:marLeft w:val="360"/>
          <w:marRight w:val="0"/>
          <w:marTop w:val="200"/>
          <w:marBottom w:val="0"/>
          <w:divBdr>
            <w:top w:val="none" w:sz="0" w:space="0" w:color="auto"/>
            <w:left w:val="none" w:sz="0" w:space="0" w:color="auto"/>
            <w:bottom w:val="none" w:sz="0" w:space="0" w:color="auto"/>
            <w:right w:val="none" w:sz="0" w:space="0" w:color="auto"/>
          </w:divBdr>
        </w:div>
        <w:div w:id="40176258">
          <w:marLeft w:val="360"/>
          <w:marRight w:val="0"/>
          <w:marTop w:val="200"/>
          <w:marBottom w:val="0"/>
          <w:divBdr>
            <w:top w:val="none" w:sz="0" w:space="0" w:color="auto"/>
            <w:left w:val="none" w:sz="0" w:space="0" w:color="auto"/>
            <w:bottom w:val="none" w:sz="0" w:space="0" w:color="auto"/>
            <w:right w:val="none" w:sz="0" w:space="0" w:color="auto"/>
          </w:divBdr>
        </w:div>
        <w:div w:id="1986661083">
          <w:marLeft w:val="360"/>
          <w:marRight w:val="0"/>
          <w:marTop w:val="200"/>
          <w:marBottom w:val="0"/>
          <w:divBdr>
            <w:top w:val="none" w:sz="0" w:space="0" w:color="auto"/>
            <w:left w:val="none" w:sz="0" w:space="0" w:color="auto"/>
            <w:bottom w:val="none" w:sz="0" w:space="0" w:color="auto"/>
            <w:right w:val="none" w:sz="0" w:space="0" w:color="auto"/>
          </w:divBdr>
        </w:div>
        <w:div w:id="713850313">
          <w:marLeft w:val="360"/>
          <w:marRight w:val="0"/>
          <w:marTop w:val="200"/>
          <w:marBottom w:val="0"/>
          <w:divBdr>
            <w:top w:val="none" w:sz="0" w:space="0" w:color="auto"/>
            <w:left w:val="none" w:sz="0" w:space="0" w:color="auto"/>
            <w:bottom w:val="none" w:sz="0" w:space="0" w:color="auto"/>
            <w:right w:val="none" w:sz="0" w:space="0" w:color="auto"/>
          </w:divBdr>
        </w:div>
        <w:div w:id="945815566">
          <w:marLeft w:val="360"/>
          <w:marRight w:val="0"/>
          <w:marTop w:val="200"/>
          <w:marBottom w:val="0"/>
          <w:divBdr>
            <w:top w:val="none" w:sz="0" w:space="0" w:color="auto"/>
            <w:left w:val="none" w:sz="0" w:space="0" w:color="auto"/>
            <w:bottom w:val="none" w:sz="0" w:space="0" w:color="auto"/>
            <w:right w:val="none" w:sz="0" w:space="0" w:color="auto"/>
          </w:divBdr>
        </w:div>
      </w:divsChild>
    </w:div>
    <w:div w:id="703361381">
      <w:bodyDiv w:val="1"/>
      <w:marLeft w:val="0"/>
      <w:marRight w:val="0"/>
      <w:marTop w:val="0"/>
      <w:marBottom w:val="0"/>
      <w:divBdr>
        <w:top w:val="none" w:sz="0" w:space="0" w:color="auto"/>
        <w:left w:val="none" w:sz="0" w:space="0" w:color="auto"/>
        <w:bottom w:val="none" w:sz="0" w:space="0" w:color="auto"/>
        <w:right w:val="none" w:sz="0" w:space="0" w:color="auto"/>
      </w:divBdr>
    </w:div>
    <w:div w:id="832524456">
      <w:bodyDiv w:val="1"/>
      <w:marLeft w:val="0"/>
      <w:marRight w:val="0"/>
      <w:marTop w:val="0"/>
      <w:marBottom w:val="0"/>
      <w:divBdr>
        <w:top w:val="none" w:sz="0" w:space="0" w:color="auto"/>
        <w:left w:val="none" w:sz="0" w:space="0" w:color="auto"/>
        <w:bottom w:val="none" w:sz="0" w:space="0" w:color="auto"/>
        <w:right w:val="none" w:sz="0" w:space="0" w:color="auto"/>
      </w:divBdr>
    </w:div>
    <w:div w:id="833187272">
      <w:bodyDiv w:val="1"/>
      <w:marLeft w:val="0"/>
      <w:marRight w:val="0"/>
      <w:marTop w:val="0"/>
      <w:marBottom w:val="0"/>
      <w:divBdr>
        <w:top w:val="none" w:sz="0" w:space="0" w:color="auto"/>
        <w:left w:val="none" w:sz="0" w:space="0" w:color="auto"/>
        <w:bottom w:val="none" w:sz="0" w:space="0" w:color="auto"/>
        <w:right w:val="none" w:sz="0" w:space="0" w:color="auto"/>
      </w:divBdr>
    </w:div>
    <w:div w:id="854853494">
      <w:bodyDiv w:val="1"/>
      <w:marLeft w:val="0"/>
      <w:marRight w:val="0"/>
      <w:marTop w:val="0"/>
      <w:marBottom w:val="0"/>
      <w:divBdr>
        <w:top w:val="none" w:sz="0" w:space="0" w:color="auto"/>
        <w:left w:val="none" w:sz="0" w:space="0" w:color="auto"/>
        <w:bottom w:val="none" w:sz="0" w:space="0" w:color="auto"/>
        <w:right w:val="none" w:sz="0" w:space="0" w:color="auto"/>
      </w:divBdr>
    </w:div>
    <w:div w:id="899827617">
      <w:bodyDiv w:val="1"/>
      <w:marLeft w:val="0"/>
      <w:marRight w:val="0"/>
      <w:marTop w:val="0"/>
      <w:marBottom w:val="0"/>
      <w:divBdr>
        <w:top w:val="none" w:sz="0" w:space="0" w:color="auto"/>
        <w:left w:val="none" w:sz="0" w:space="0" w:color="auto"/>
        <w:bottom w:val="none" w:sz="0" w:space="0" w:color="auto"/>
        <w:right w:val="none" w:sz="0" w:space="0" w:color="auto"/>
      </w:divBdr>
    </w:div>
    <w:div w:id="910044172">
      <w:bodyDiv w:val="1"/>
      <w:marLeft w:val="0"/>
      <w:marRight w:val="0"/>
      <w:marTop w:val="0"/>
      <w:marBottom w:val="0"/>
      <w:divBdr>
        <w:top w:val="none" w:sz="0" w:space="0" w:color="auto"/>
        <w:left w:val="none" w:sz="0" w:space="0" w:color="auto"/>
        <w:bottom w:val="none" w:sz="0" w:space="0" w:color="auto"/>
        <w:right w:val="none" w:sz="0" w:space="0" w:color="auto"/>
      </w:divBdr>
      <w:divsChild>
        <w:div w:id="1999192136">
          <w:marLeft w:val="0"/>
          <w:marRight w:val="0"/>
          <w:marTop w:val="0"/>
          <w:marBottom w:val="0"/>
          <w:divBdr>
            <w:top w:val="none" w:sz="0" w:space="0" w:color="auto"/>
            <w:left w:val="none" w:sz="0" w:space="0" w:color="auto"/>
            <w:bottom w:val="none" w:sz="0" w:space="0" w:color="auto"/>
            <w:right w:val="none" w:sz="0" w:space="0" w:color="auto"/>
          </w:divBdr>
          <w:divsChild>
            <w:div w:id="1847136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2275428">
      <w:bodyDiv w:val="1"/>
      <w:marLeft w:val="0"/>
      <w:marRight w:val="0"/>
      <w:marTop w:val="0"/>
      <w:marBottom w:val="0"/>
      <w:divBdr>
        <w:top w:val="none" w:sz="0" w:space="0" w:color="auto"/>
        <w:left w:val="none" w:sz="0" w:space="0" w:color="auto"/>
        <w:bottom w:val="none" w:sz="0" w:space="0" w:color="auto"/>
        <w:right w:val="none" w:sz="0" w:space="0" w:color="auto"/>
      </w:divBdr>
    </w:div>
    <w:div w:id="951864700">
      <w:bodyDiv w:val="1"/>
      <w:marLeft w:val="0"/>
      <w:marRight w:val="0"/>
      <w:marTop w:val="0"/>
      <w:marBottom w:val="0"/>
      <w:divBdr>
        <w:top w:val="none" w:sz="0" w:space="0" w:color="auto"/>
        <w:left w:val="none" w:sz="0" w:space="0" w:color="auto"/>
        <w:bottom w:val="none" w:sz="0" w:space="0" w:color="auto"/>
        <w:right w:val="none" w:sz="0" w:space="0" w:color="auto"/>
      </w:divBdr>
    </w:div>
    <w:div w:id="1035039586">
      <w:bodyDiv w:val="1"/>
      <w:marLeft w:val="0"/>
      <w:marRight w:val="0"/>
      <w:marTop w:val="0"/>
      <w:marBottom w:val="0"/>
      <w:divBdr>
        <w:top w:val="none" w:sz="0" w:space="0" w:color="auto"/>
        <w:left w:val="none" w:sz="0" w:space="0" w:color="auto"/>
        <w:bottom w:val="none" w:sz="0" w:space="0" w:color="auto"/>
        <w:right w:val="none" w:sz="0" w:space="0" w:color="auto"/>
      </w:divBdr>
      <w:divsChild>
        <w:div w:id="2005549742">
          <w:marLeft w:val="360"/>
          <w:marRight w:val="0"/>
          <w:marTop w:val="200"/>
          <w:marBottom w:val="0"/>
          <w:divBdr>
            <w:top w:val="none" w:sz="0" w:space="0" w:color="auto"/>
            <w:left w:val="none" w:sz="0" w:space="0" w:color="auto"/>
            <w:bottom w:val="none" w:sz="0" w:space="0" w:color="auto"/>
            <w:right w:val="none" w:sz="0" w:space="0" w:color="auto"/>
          </w:divBdr>
        </w:div>
        <w:div w:id="565998146">
          <w:marLeft w:val="360"/>
          <w:marRight w:val="0"/>
          <w:marTop w:val="200"/>
          <w:marBottom w:val="0"/>
          <w:divBdr>
            <w:top w:val="none" w:sz="0" w:space="0" w:color="auto"/>
            <w:left w:val="none" w:sz="0" w:space="0" w:color="auto"/>
            <w:bottom w:val="none" w:sz="0" w:space="0" w:color="auto"/>
            <w:right w:val="none" w:sz="0" w:space="0" w:color="auto"/>
          </w:divBdr>
        </w:div>
        <w:div w:id="335571491">
          <w:marLeft w:val="1080"/>
          <w:marRight w:val="0"/>
          <w:marTop w:val="100"/>
          <w:marBottom w:val="0"/>
          <w:divBdr>
            <w:top w:val="none" w:sz="0" w:space="0" w:color="auto"/>
            <w:left w:val="none" w:sz="0" w:space="0" w:color="auto"/>
            <w:bottom w:val="none" w:sz="0" w:space="0" w:color="auto"/>
            <w:right w:val="none" w:sz="0" w:space="0" w:color="auto"/>
          </w:divBdr>
        </w:div>
        <w:div w:id="157812576">
          <w:marLeft w:val="1080"/>
          <w:marRight w:val="0"/>
          <w:marTop w:val="100"/>
          <w:marBottom w:val="0"/>
          <w:divBdr>
            <w:top w:val="none" w:sz="0" w:space="0" w:color="auto"/>
            <w:left w:val="none" w:sz="0" w:space="0" w:color="auto"/>
            <w:bottom w:val="none" w:sz="0" w:space="0" w:color="auto"/>
            <w:right w:val="none" w:sz="0" w:space="0" w:color="auto"/>
          </w:divBdr>
        </w:div>
        <w:div w:id="727999548">
          <w:marLeft w:val="1080"/>
          <w:marRight w:val="0"/>
          <w:marTop w:val="100"/>
          <w:marBottom w:val="0"/>
          <w:divBdr>
            <w:top w:val="none" w:sz="0" w:space="0" w:color="auto"/>
            <w:left w:val="none" w:sz="0" w:space="0" w:color="auto"/>
            <w:bottom w:val="none" w:sz="0" w:space="0" w:color="auto"/>
            <w:right w:val="none" w:sz="0" w:space="0" w:color="auto"/>
          </w:divBdr>
        </w:div>
        <w:div w:id="349992932">
          <w:marLeft w:val="1080"/>
          <w:marRight w:val="0"/>
          <w:marTop w:val="100"/>
          <w:marBottom w:val="0"/>
          <w:divBdr>
            <w:top w:val="none" w:sz="0" w:space="0" w:color="auto"/>
            <w:left w:val="none" w:sz="0" w:space="0" w:color="auto"/>
            <w:bottom w:val="none" w:sz="0" w:space="0" w:color="auto"/>
            <w:right w:val="none" w:sz="0" w:space="0" w:color="auto"/>
          </w:divBdr>
        </w:div>
        <w:div w:id="980306315">
          <w:marLeft w:val="360"/>
          <w:marRight w:val="0"/>
          <w:marTop w:val="200"/>
          <w:marBottom w:val="0"/>
          <w:divBdr>
            <w:top w:val="none" w:sz="0" w:space="0" w:color="auto"/>
            <w:left w:val="none" w:sz="0" w:space="0" w:color="auto"/>
            <w:bottom w:val="none" w:sz="0" w:space="0" w:color="auto"/>
            <w:right w:val="none" w:sz="0" w:space="0" w:color="auto"/>
          </w:divBdr>
        </w:div>
        <w:div w:id="1228808444">
          <w:marLeft w:val="1080"/>
          <w:marRight w:val="0"/>
          <w:marTop w:val="100"/>
          <w:marBottom w:val="0"/>
          <w:divBdr>
            <w:top w:val="none" w:sz="0" w:space="0" w:color="auto"/>
            <w:left w:val="none" w:sz="0" w:space="0" w:color="auto"/>
            <w:bottom w:val="none" w:sz="0" w:space="0" w:color="auto"/>
            <w:right w:val="none" w:sz="0" w:space="0" w:color="auto"/>
          </w:divBdr>
        </w:div>
        <w:div w:id="1665935918">
          <w:marLeft w:val="1080"/>
          <w:marRight w:val="0"/>
          <w:marTop w:val="100"/>
          <w:marBottom w:val="0"/>
          <w:divBdr>
            <w:top w:val="none" w:sz="0" w:space="0" w:color="auto"/>
            <w:left w:val="none" w:sz="0" w:space="0" w:color="auto"/>
            <w:bottom w:val="none" w:sz="0" w:space="0" w:color="auto"/>
            <w:right w:val="none" w:sz="0" w:space="0" w:color="auto"/>
          </w:divBdr>
        </w:div>
        <w:div w:id="164442288">
          <w:marLeft w:val="360"/>
          <w:marRight w:val="0"/>
          <w:marTop w:val="200"/>
          <w:marBottom w:val="0"/>
          <w:divBdr>
            <w:top w:val="none" w:sz="0" w:space="0" w:color="auto"/>
            <w:left w:val="none" w:sz="0" w:space="0" w:color="auto"/>
            <w:bottom w:val="none" w:sz="0" w:space="0" w:color="auto"/>
            <w:right w:val="none" w:sz="0" w:space="0" w:color="auto"/>
          </w:divBdr>
        </w:div>
        <w:div w:id="1579822905">
          <w:marLeft w:val="360"/>
          <w:marRight w:val="0"/>
          <w:marTop w:val="200"/>
          <w:marBottom w:val="0"/>
          <w:divBdr>
            <w:top w:val="none" w:sz="0" w:space="0" w:color="auto"/>
            <w:left w:val="none" w:sz="0" w:space="0" w:color="auto"/>
            <w:bottom w:val="none" w:sz="0" w:space="0" w:color="auto"/>
            <w:right w:val="none" w:sz="0" w:space="0" w:color="auto"/>
          </w:divBdr>
        </w:div>
      </w:divsChild>
    </w:div>
    <w:div w:id="1093403296">
      <w:bodyDiv w:val="1"/>
      <w:marLeft w:val="0"/>
      <w:marRight w:val="0"/>
      <w:marTop w:val="0"/>
      <w:marBottom w:val="0"/>
      <w:divBdr>
        <w:top w:val="none" w:sz="0" w:space="0" w:color="auto"/>
        <w:left w:val="none" w:sz="0" w:space="0" w:color="auto"/>
        <w:bottom w:val="none" w:sz="0" w:space="0" w:color="auto"/>
        <w:right w:val="none" w:sz="0" w:space="0" w:color="auto"/>
      </w:divBdr>
      <w:divsChild>
        <w:div w:id="2115049358">
          <w:marLeft w:val="0"/>
          <w:marRight w:val="0"/>
          <w:marTop w:val="0"/>
          <w:marBottom w:val="0"/>
          <w:divBdr>
            <w:top w:val="none" w:sz="0" w:space="0" w:color="auto"/>
            <w:left w:val="none" w:sz="0" w:space="0" w:color="auto"/>
            <w:bottom w:val="none" w:sz="0" w:space="0" w:color="auto"/>
            <w:right w:val="none" w:sz="0" w:space="0" w:color="auto"/>
          </w:divBdr>
          <w:divsChild>
            <w:div w:id="1228612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966254">
      <w:bodyDiv w:val="1"/>
      <w:marLeft w:val="0"/>
      <w:marRight w:val="0"/>
      <w:marTop w:val="0"/>
      <w:marBottom w:val="0"/>
      <w:divBdr>
        <w:top w:val="none" w:sz="0" w:space="0" w:color="auto"/>
        <w:left w:val="none" w:sz="0" w:space="0" w:color="auto"/>
        <w:bottom w:val="none" w:sz="0" w:space="0" w:color="auto"/>
        <w:right w:val="none" w:sz="0" w:space="0" w:color="auto"/>
      </w:divBdr>
    </w:div>
    <w:div w:id="1153374964">
      <w:bodyDiv w:val="1"/>
      <w:marLeft w:val="0"/>
      <w:marRight w:val="0"/>
      <w:marTop w:val="0"/>
      <w:marBottom w:val="0"/>
      <w:divBdr>
        <w:top w:val="none" w:sz="0" w:space="0" w:color="auto"/>
        <w:left w:val="none" w:sz="0" w:space="0" w:color="auto"/>
        <w:bottom w:val="none" w:sz="0" w:space="0" w:color="auto"/>
        <w:right w:val="none" w:sz="0" w:space="0" w:color="auto"/>
      </w:divBdr>
    </w:div>
    <w:div w:id="1220291193">
      <w:bodyDiv w:val="1"/>
      <w:marLeft w:val="0"/>
      <w:marRight w:val="0"/>
      <w:marTop w:val="0"/>
      <w:marBottom w:val="0"/>
      <w:divBdr>
        <w:top w:val="none" w:sz="0" w:space="0" w:color="auto"/>
        <w:left w:val="none" w:sz="0" w:space="0" w:color="auto"/>
        <w:bottom w:val="none" w:sz="0" w:space="0" w:color="auto"/>
        <w:right w:val="none" w:sz="0" w:space="0" w:color="auto"/>
      </w:divBdr>
    </w:div>
    <w:div w:id="1394162520">
      <w:bodyDiv w:val="1"/>
      <w:marLeft w:val="0"/>
      <w:marRight w:val="0"/>
      <w:marTop w:val="0"/>
      <w:marBottom w:val="0"/>
      <w:divBdr>
        <w:top w:val="none" w:sz="0" w:space="0" w:color="auto"/>
        <w:left w:val="none" w:sz="0" w:space="0" w:color="auto"/>
        <w:bottom w:val="none" w:sz="0" w:space="0" w:color="auto"/>
        <w:right w:val="none" w:sz="0" w:space="0" w:color="auto"/>
      </w:divBdr>
    </w:div>
    <w:div w:id="1409616284">
      <w:bodyDiv w:val="1"/>
      <w:marLeft w:val="0"/>
      <w:marRight w:val="0"/>
      <w:marTop w:val="0"/>
      <w:marBottom w:val="0"/>
      <w:divBdr>
        <w:top w:val="none" w:sz="0" w:space="0" w:color="auto"/>
        <w:left w:val="none" w:sz="0" w:space="0" w:color="auto"/>
        <w:bottom w:val="none" w:sz="0" w:space="0" w:color="auto"/>
        <w:right w:val="none" w:sz="0" w:space="0" w:color="auto"/>
      </w:divBdr>
    </w:div>
    <w:div w:id="1446314197">
      <w:bodyDiv w:val="1"/>
      <w:marLeft w:val="0"/>
      <w:marRight w:val="0"/>
      <w:marTop w:val="0"/>
      <w:marBottom w:val="0"/>
      <w:divBdr>
        <w:top w:val="none" w:sz="0" w:space="0" w:color="auto"/>
        <w:left w:val="none" w:sz="0" w:space="0" w:color="auto"/>
        <w:bottom w:val="none" w:sz="0" w:space="0" w:color="auto"/>
        <w:right w:val="none" w:sz="0" w:space="0" w:color="auto"/>
      </w:divBdr>
    </w:div>
    <w:div w:id="1525364922">
      <w:bodyDiv w:val="1"/>
      <w:marLeft w:val="0"/>
      <w:marRight w:val="0"/>
      <w:marTop w:val="0"/>
      <w:marBottom w:val="0"/>
      <w:divBdr>
        <w:top w:val="none" w:sz="0" w:space="0" w:color="auto"/>
        <w:left w:val="none" w:sz="0" w:space="0" w:color="auto"/>
        <w:bottom w:val="none" w:sz="0" w:space="0" w:color="auto"/>
        <w:right w:val="none" w:sz="0" w:space="0" w:color="auto"/>
      </w:divBdr>
    </w:div>
    <w:div w:id="1702171756">
      <w:bodyDiv w:val="1"/>
      <w:marLeft w:val="0"/>
      <w:marRight w:val="0"/>
      <w:marTop w:val="0"/>
      <w:marBottom w:val="0"/>
      <w:divBdr>
        <w:top w:val="none" w:sz="0" w:space="0" w:color="auto"/>
        <w:left w:val="none" w:sz="0" w:space="0" w:color="auto"/>
        <w:bottom w:val="none" w:sz="0" w:space="0" w:color="auto"/>
        <w:right w:val="none" w:sz="0" w:space="0" w:color="auto"/>
      </w:divBdr>
      <w:divsChild>
        <w:div w:id="360740119">
          <w:marLeft w:val="1080"/>
          <w:marRight w:val="0"/>
          <w:marTop w:val="100"/>
          <w:marBottom w:val="0"/>
          <w:divBdr>
            <w:top w:val="none" w:sz="0" w:space="0" w:color="auto"/>
            <w:left w:val="none" w:sz="0" w:space="0" w:color="auto"/>
            <w:bottom w:val="none" w:sz="0" w:space="0" w:color="auto"/>
            <w:right w:val="none" w:sz="0" w:space="0" w:color="auto"/>
          </w:divBdr>
        </w:div>
        <w:div w:id="1860507033">
          <w:marLeft w:val="1080"/>
          <w:marRight w:val="0"/>
          <w:marTop w:val="100"/>
          <w:marBottom w:val="0"/>
          <w:divBdr>
            <w:top w:val="none" w:sz="0" w:space="0" w:color="auto"/>
            <w:left w:val="none" w:sz="0" w:space="0" w:color="auto"/>
            <w:bottom w:val="none" w:sz="0" w:space="0" w:color="auto"/>
            <w:right w:val="none" w:sz="0" w:space="0" w:color="auto"/>
          </w:divBdr>
        </w:div>
        <w:div w:id="1387874962">
          <w:marLeft w:val="1080"/>
          <w:marRight w:val="0"/>
          <w:marTop w:val="100"/>
          <w:marBottom w:val="0"/>
          <w:divBdr>
            <w:top w:val="none" w:sz="0" w:space="0" w:color="auto"/>
            <w:left w:val="none" w:sz="0" w:space="0" w:color="auto"/>
            <w:bottom w:val="none" w:sz="0" w:space="0" w:color="auto"/>
            <w:right w:val="none" w:sz="0" w:space="0" w:color="auto"/>
          </w:divBdr>
        </w:div>
        <w:div w:id="2037656688">
          <w:marLeft w:val="1080"/>
          <w:marRight w:val="0"/>
          <w:marTop w:val="100"/>
          <w:marBottom w:val="0"/>
          <w:divBdr>
            <w:top w:val="none" w:sz="0" w:space="0" w:color="auto"/>
            <w:left w:val="none" w:sz="0" w:space="0" w:color="auto"/>
            <w:bottom w:val="none" w:sz="0" w:space="0" w:color="auto"/>
            <w:right w:val="none" w:sz="0" w:space="0" w:color="auto"/>
          </w:divBdr>
        </w:div>
      </w:divsChild>
    </w:div>
    <w:div w:id="1722096725">
      <w:bodyDiv w:val="1"/>
      <w:marLeft w:val="0"/>
      <w:marRight w:val="0"/>
      <w:marTop w:val="0"/>
      <w:marBottom w:val="0"/>
      <w:divBdr>
        <w:top w:val="none" w:sz="0" w:space="0" w:color="auto"/>
        <w:left w:val="none" w:sz="0" w:space="0" w:color="auto"/>
        <w:bottom w:val="none" w:sz="0" w:space="0" w:color="auto"/>
        <w:right w:val="none" w:sz="0" w:space="0" w:color="auto"/>
      </w:divBdr>
      <w:divsChild>
        <w:div w:id="1936789248">
          <w:marLeft w:val="0"/>
          <w:marRight w:val="0"/>
          <w:marTop w:val="0"/>
          <w:marBottom w:val="0"/>
          <w:divBdr>
            <w:top w:val="none" w:sz="0" w:space="0" w:color="auto"/>
            <w:left w:val="none" w:sz="0" w:space="0" w:color="auto"/>
            <w:bottom w:val="none" w:sz="0" w:space="0" w:color="auto"/>
            <w:right w:val="none" w:sz="0" w:space="0" w:color="auto"/>
          </w:divBdr>
        </w:div>
        <w:div w:id="1969581508">
          <w:marLeft w:val="0"/>
          <w:marRight w:val="0"/>
          <w:marTop w:val="0"/>
          <w:marBottom w:val="0"/>
          <w:divBdr>
            <w:top w:val="none" w:sz="0" w:space="0" w:color="auto"/>
            <w:left w:val="none" w:sz="0" w:space="0" w:color="auto"/>
            <w:bottom w:val="none" w:sz="0" w:space="0" w:color="auto"/>
            <w:right w:val="none" w:sz="0" w:space="0" w:color="auto"/>
          </w:divBdr>
        </w:div>
        <w:div w:id="631710019">
          <w:marLeft w:val="0"/>
          <w:marRight w:val="0"/>
          <w:marTop w:val="0"/>
          <w:marBottom w:val="0"/>
          <w:divBdr>
            <w:top w:val="none" w:sz="0" w:space="0" w:color="auto"/>
            <w:left w:val="none" w:sz="0" w:space="0" w:color="auto"/>
            <w:bottom w:val="none" w:sz="0" w:space="0" w:color="auto"/>
            <w:right w:val="none" w:sz="0" w:space="0" w:color="auto"/>
          </w:divBdr>
        </w:div>
        <w:div w:id="268633797">
          <w:marLeft w:val="0"/>
          <w:marRight w:val="0"/>
          <w:marTop w:val="0"/>
          <w:marBottom w:val="0"/>
          <w:divBdr>
            <w:top w:val="none" w:sz="0" w:space="0" w:color="auto"/>
            <w:left w:val="none" w:sz="0" w:space="0" w:color="auto"/>
            <w:bottom w:val="none" w:sz="0" w:space="0" w:color="auto"/>
            <w:right w:val="none" w:sz="0" w:space="0" w:color="auto"/>
          </w:divBdr>
        </w:div>
        <w:div w:id="1137381020">
          <w:marLeft w:val="0"/>
          <w:marRight w:val="0"/>
          <w:marTop w:val="0"/>
          <w:marBottom w:val="0"/>
          <w:divBdr>
            <w:top w:val="none" w:sz="0" w:space="0" w:color="auto"/>
            <w:left w:val="none" w:sz="0" w:space="0" w:color="auto"/>
            <w:bottom w:val="none" w:sz="0" w:space="0" w:color="auto"/>
            <w:right w:val="none" w:sz="0" w:space="0" w:color="auto"/>
          </w:divBdr>
        </w:div>
        <w:div w:id="313294839">
          <w:marLeft w:val="0"/>
          <w:marRight w:val="0"/>
          <w:marTop w:val="0"/>
          <w:marBottom w:val="0"/>
          <w:divBdr>
            <w:top w:val="none" w:sz="0" w:space="0" w:color="auto"/>
            <w:left w:val="none" w:sz="0" w:space="0" w:color="auto"/>
            <w:bottom w:val="none" w:sz="0" w:space="0" w:color="auto"/>
            <w:right w:val="none" w:sz="0" w:space="0" w:color="auto"/>
          </w:divBdr>
        </w:div>
        <w:div w:id="1683967030">
          <w:marLeft w:val="0"/>
          <w:marRight w:val="0"/>
          <w:marTop w:val="0"/>
          <w:marBottom w:val="0"/>
          <w:divBdr>
            <w:top w:val="none" w:sz="0" w:space="0" w:color="auto"/>
            <w:left w:val="none" w:sz="0" w:space="0" w:color="auto"/>
            <w:bottom w:val="none" w:sz="0" w:space="0" w:color="auto"/>
            <w:right w:val="none" w:sz="0" w:space="0" w:color="auto"/>
          </w:divBdr>
        </w:div>
        <w:div w:id="1210655461">
          <w:marLeft w:val="0"/>
          <w:marRight w:val="0"/>
          <w:marTop w:val="0"/>
          <w:marBottom w:val="0"/>
          <w:divBdr>
            <w:top w:val="none" w:sz="0" w:space="0" w:color="auto"/>
            <w:left w:val="none" w:sz="0" w:space="0" w:color="auto"/>
            <w:bottom w:val="none" w:sz="0" w:space="0" w:color="auto"/>
            <w:right w:val="none" w:sz="0" w:space="0" w:color="auto"/>
          </w:divBdr>
        </w:div>
        <w:div w:id="917129373">
          <w:marLeft w:val="0"/>
          <w:marRight w:val="0"/>
          <w:marTop w:val="0"/>
          <w:marBottom w:val="0"/>
          <w:divBdr>
            <w:top w:val="none" w:sz="0" w:space="0" w:color="auto"/>
            <w:left w:val="none" w:sz="0" w:space="0" w:color="auto"/>
            <w:bottom w:val="none" w:sz="0" w:space="0" w:color="auto"/>
            <w:right w:val="none" w:sz="0" w:space="0" w:color="auto"/>
          </w:divBdr>
        </w:div>
        <w:div w:id="1098873209">
          <w:marLeft w:val="0"/>
          <w:marRight w:val="0"/>
          <w:marTop w:val="0"/>
          <w:marBottom w:val="0"/>
          <w:divBdr>
            <w:top w:val="none" w:sz="0" w:space="0" w:color="auto"/>
            <w:left w:val="none" w:sz="0" w:space="0" w:color="auto"/>
            <w:bottom w:val="none" w:sz="0" w:space="0" w:color="auto"/>
            <w:right w:val="none" w:sz="0" w:space="0" w:color="auto"/>
          </w:divBdr>
        </w:div>
        <w:div w:id="918910301">
          <w:marLeft w:val="0"/>
          <w:marRight w:val="0"/>
          <w:marTop w:val="0"/>
          <w:marBottom w:val="0"/>
          <w:divBdr>
            <w:top w:val="none" w:sz="0" w:space="0" w:color="auto"/>
            <w:left w:val="none" w:sz="0" w:space="0" w:color="auto"/>
            <w:bottom w:val="none" w:sz="0" w:space="0" w:color="auto"/>
            <w:right w:val="none" w:sz="0" w:space="0" w:color="auto"/>
          </w:divBdr>
        </w:div>
        <w:div w:id="543828857">
          <w:marLeft w:val="0"/>
          <w:marRight w:val="0"/>
          <w:marTop w:val="0"/>
          <w:marBottom w:val="0"/>
          <w:divBdr>
            <w:top w:val="none" w:sz="0" w:space="0" w:color="auto"/>
            <w:left w:val="none" w:sz="0" w:space="0" w:color="auto"/>
            <w:bottom w:val="none" w:sz="0" w:space="0" w:color="auto"/>
            <w:right w:val="none" w:sz="0" w:space="0" w:color="auto"/>
          </w:divBdr>
        </w:div>
        <w:div w:id="1266308758">
          <w:marLeft w:val="0"/>
          <w:marRight w:val="0"/>
          <w:marTop w:val="0"/>
          <w:marBottom w:val="0"/>
          <w:divBdr>
            <w:top w:val="none" w:sz="0" w:space="0" w:color="auto"/>
            <w:left w:val="none" w:sz="0" w:space="0" w:color="auto"/>
            <w:bottom w:val="none" w:sz="0" w:space="0" w:color="auto"/>
            <w:right w:val="none" w:sz="0" w:space="0" w:color="auto"/>
          </w:divBdr>
        </w:div>
        <w:div w:id="1595168125">
          <w:marLeft w:val="0"/>
          <w:marRight w:val="0"/>
          <w:marTop w:val="0"/>
          <w:marBottom w:val="0"/>
          <w:divBdr>
            <w:top w:val="none" w:sz="0" w:space="0" w:color="auto"/>
            <w:left w:val="none" w:sz="0" w:space="0" w:color="auto"/>
            <w:bottom w:val="none" w:sz="0" w:space="0" w:color="auto"/>
            <w:right w:val="none" w:sz="0" w:space="0" w:color="auto"/>
          </w:divBdr>
        </w:div>
        <w:div w:id="1314260237">
          <w:marLeft w:val="0"/>
          <w:marRight w:val="0"/>
          <w:marTop w:val="0"/>
          <w:marBottom w:val="0"/>
          <w:divBdr>
            <w:top w:val="none" w:sz="0" w:space="0" w:color="auto"/>
            <w:left w:val="none" w:sz="0" w:space="0" w:color="auto"/>
            <w:bottom w:val="none" w:sz="0" w:space="0" w:color="auto"/>
            <w:right w:val="none" w:sz="0" w:space="0" w:color="auto"/>
          </w:divBdr>
        </w:div>
        <w:div w:id="1020929541">
          <w:marLeft w:val="0"/>
          <w:marRight w:val="0"/>
          <w:marTop w:val="0"/>
          <w:marBottom w:val="0"/>
          <w:divBdr>
            <w:top w:val="none" w:sz="0" w:space="0" w:color="auto"/>
            <w:left w:val="none" w:sz="0" w:space="0" w:color="auto"/>
            <w:bottom w:val="none" w:sz="0" w:space="0" w:color="auto"/>
            <w:right w:val="none" w:sz="0" w:space="0" w:color="auto"/>
          </w:divBdr>
        </w:div>
        <w:div w:id="776749887">
          <w:marLeft w:val="0"/>
          <w:marRight w:val="0"/>
          <w:marTop w:val="0"/>
          <w:marBottom w:val="0"/>
          <w:divBdr>
            <w:top w:val="none" w:sz="0" w:space="0" w:color="auto"/>
            <w:left w:val="none" w:sz="0" w:space="0" w:color="auto"/>
            <w:bottom w:val="none" w:sz="0" w:space="0" w:color="auto"/>
            <w:right w:val="none" w:sz="0" w:space="0" w:color="auto"/>
          </w:divBdr>
        </w:div>
        <w:div w:id="1948198506">
          <w:marLeft w:val="0"/>
          <w:marRight w:val="0"/>
          <w:marTop w:val="0"/>
          <w:marBottom w:val="0"/>
          <w:divBdr>
            <w:top w:val="none" w:sz="0" w:space="0" w:color="auto"/>
            <w:left w:val="none" w:sz="0" w:space="0" w:color="auto"/>
            <w:bottom w:val="none" w:sz="0" w:space="0" w:color="auto"/>
            <w:right w:val="none" w:sz="0" w:space="0" w:color="auto"/>
          </w:divBdr>
        </w:div>
        <w:div w:id="856117770">
          <w:marLeft w:val="0"/>
          <w:marRight w:val="0"/>
          <w:marTop w:val="0"/>
          <w:marBottom w:val="0"/>
          <w:divBdr>
            <w:top w:val="none" w:sz="0" w:space="0" w:color="auto"/>
            <w:left w:val="none" w:sz="0" w:space="0" w:color="auto"/>
            <w:bottom w:val="none" w:sz="0" w:space="0" w:color="auto"/>
            <w:right w:val="none" w:sz="0" w:space="0" w:color="auto"/>
          </w:divBdr>
        </w:div>
        <w:div w:id="1862083809">
          <w:marLeft w:val="0"/>
          <w:marRight w:val="0"/>
          <w:marTop w:val="0"/>
          <w:marBottom w:val="0"/>
          <w:divBdr>
            <w:top w:val="none" w:sz="0" w:space="0" w:color="auto"/>
            <w:left w:val="none" w:sz="0" w:space="0" w:color="auto"/>
            <w:bottom w:val="none" w:sz="0" w:space="0" w:color="auto"/>
            <w:right w:val="none" w:sz="0" w:space="0" w:color="auto"/>
          </w:divBdr>
        </w:div>
        <w:div w:id="1274828952">
          <w:marLeft w:val="0"/>
          <w:marRight w:val="0"/>
          <w:marTop w:val="0"/>
          <w:marBottom w:val="0"/>
          <w:divBdr>
            <w:top w:val="none" w:sz="0" w:space="0" w:color="auto"/>
            <w:left w:val="none" w:sz="0" w:space="0" w:color="auto"/>
            <w:bottom w:val="none" w:sz="0" w:space="0" w:color="auto"/>
            <w:right w:val="none" w:sz="0" w:space="0" w:color="auto"/>
          </w:divBdr>
        </w:div>
        <w:div w:id="1667828816">
          <w:marLeft w:val="0"/>
          <w:marRight w:val="0"/>
          <w:marTop w:val="0"/>
          <w:marBottom w:val="0"/>
          <w:divBdr>
            <w:top w:val="none" w:sz="0" w:space="0" w:color="auto"/>
            <w:left w:val="none" w:sz="0" w:space="0" w:color="auto"/>
            <w:bottom w:val="none" w:sz="0" w:space="0" w:color="auto"/>
            <w:right w:val="none" w:sz="0" w:space="0" w:color="auto"/>
          </w:divBdr>
        </w:div>
        <w:div w:id="1458373737">
          <w:marLeft w:val="0"/>
          <w:marRight w:val="0"/>
          <w:marTop w:val="0"/>
          <w:marBottom w:val="0"/>
          <w:divBdr>
            <w:top w:val="none" w:sz="0" w:space="0" w:color="auto"/>
            <w:left w:val="none" w:sz="0" w:space="0" w:color="auto"/>
            <w:bottom w:val="none" w:sz="0" w:space="0" w:color="auto"/>
            <w:right w:val="none" w:sz="0" w:space="0" w:color="auto"/>
          </w:divBdr>
        </w:div>
        <w:div w:id="929123179">
          <w:marLeft w:val="0"/>
          <w:marRight w:val="0"/>
          <w:marTop w:val="0"/>
          <w:marBottom w:val="0"/>
          <w:divBdr>
            <w:top w:val="none" w:sz="0" w:space="0" w:color="auto"/>
            <w:left w:val="none" w:sz="0" w:space="0" w:color="auto"/>
            <w:bottom w:val="none" w:sz="0" w:space="0" w:color="auto"/>
            <w:right w:val="none" w:sz="0" w:space="0" w:color="auto"/>
          </w:divBdr>
        </w:div>
        <w:div w:id="1885873751">
          <w:marLeft w:val="0"/>
          <w:marRight w:val="0"/>
          <w:marTop w:val="0"/>
          <w:marBottom w:val="0"/>
          <w:divBdr>
            <w:top w:val="none" w:sz="0" w:space="0" w:color="auto"/>
            <w:left w:val="none" w:sz="0" w:space="0" w:color="auto"/>
            <w:bottom w:val="none" w:sz="0" w:space="0" w:color="auto"/>
            <w:right w:val="none" w:sz="0" w:space="0" w:color="auto"/>
          </w:divBdr>
        </w:div>
        <w:div w:id="1826898093">
          <w:marLeft w:val="0"/>
          <w:marRight w:val="0"/>
          <w:marTop w:val="0"/>
          <w:marBottom w:val="0"/>
          <w:divBdr>
            <w:top w:val="none" w:sz="0" w:space="0" w:color="auto"/>
            <w:left w:val="none" w:sz="0" w:space="0" w:color="auto"/>
            <w:bottom w:val="none" w:sz="0" w:space="0" w:color="auto"/>
            <w:right w:val="none" w:sz="0" w:space="0" w:color="auto"/>
          </w:divBdr>
        </w:div>
        <w:div w:id="1435712986">
          <w:marLeft w:val="0"/>
          <w:marRight w:val="0"/>
          <w:marTop w:val="0"/>
          <w:marBottom w:val="0"/>
          <w:divBdr>
            <w:top w:val="none" w:sz="0" w:space="0" w:color="auto"/>
            <w:left w:val="none" w:sz="0" w:space="0" w:color="auto"/>
            <w:bottom w:val="none" w:sz="0" w:space="0" w:color="auto"/>
            <w:right w:val="none" w:sz="0" w:space="0" w:color="auto"/>
          </w:divBdr>
        </w:div>
      </w:divsChild>
    </w:div>
    <w:div w:id="1765416246">
      <w:bodyDiv w:val="1"/>
      <w:marLeft w:val="0"/>
      <w:marRight w:val="0"/>
      <w:marTop w:val="0"/>
      <w:marBottom w:val="0"/>
      <w:divBdr>
        <w:top w:val="none" w:sz="0" w:space="0" w:color="auto"/>
        <w:left w:val="none" w:sz="0" w:space="0" w:color="auto"/>
        <w:bottom w:val="none" w:sz="0" w:space="0" w:color="auto"/>
        <w:right w:val="none" w:sz="0" w:space="0" w:color="auto"/>
      </w:divBdr>
    </w:div>
    <w:div w:id="1807506542">
      <w:bodyDiv w:val="1"/>
      <w:marLeft w:val="0"/>
      <w:marRight w:val="0"/>
      <w:marTop w:val="0"/>
      <w:marBottom w:val="0"/>
      <w:divBdr>
        <w:top w:val="none" w:sz="0" w:space="0" w:color="auto"/>
        <w:left w:val="none" w:sz="0" w:space="0" w:color="auto"/>
        <w:bottom w:val="none" w:sz="0" w:space="0" w:color="auto"/>
        <w:right w:val="none" w:sz="0" w:space="0" w:color="auto"/>
      </w:divBdr>
    </w:div>
    <w:div w:id="1901478336">
      <w:bodyDiv w:val="1"/>
      <w:marLeft w:val="0"/>
      <w:marRight w:val="0"/>
      <w:marTop w:val="0"/>
      <w:marBottom w:val="0"/>
      <w:divBdr>
        <w:top w:val="none" w:sz="0" w:space="0" w:color="auto"/>
        <w:left w:val="none" w:sz="0" w:space="0" w:color="auto"/>
        <w:bottom w:val="none" w:sz="0" w:space="0" w:color="auto"/>
        <w:right w:val="none" w:sz="0" w:space="0" w:color="auto"/>
      </w:divBdr>
      <w:divsChild>
        <w:div w:id="569929071">
          <w:marLeft w:val="0"/>
          <w:marRight w:val="0"/>
          <w:marTop w:val="0"/>
          <w:marBottom w:val="0"/>
          <w:divBdr>
            <w:top w:val="none" w:sz="0" w:space="0" w:color="auto"/>
            <w:left w:val="none" w:sz="0" w:space="0" w:color="auto"/>
            <w:bottom w:val="none" w:sz="0" w:space="0" w:color="auto"/>
            <w:right w:val="none" w:sz="0" w:space="0" w:color="auto"/>
          </w:divBdr>
        </w:div>
      </w:divsChild>
    </w:div>
    <w:div w:id="1957980358">
      <w:bodyDiv w:val="1"/>
      <w:marLeft w:val="0"/>
      <w:marRight w:val="0"/>
      <w:marTop w:val="0"/>
      <w:marBottom w:val="0"/>
      <w:divBdr>
        <w:top w:val="none" w:sz="0" w:space="0" w:color="auto"/>
        <w:left w:val="none" w:sz="0" w:space="0" w:color="auto"/>
        <w:bottom w:val="none" w:sz="0" w:space="0" w:color="auto"/>
        <w:right w:val="none" w:sz="0" w:space="0" w:color="auto"/>
      </w:divBdr>
    </w:div>
    <w:div w:id="1959264270">
      <w:bodyDiv w:val="1"/>
      <w:marLeft w:val="0"/>
      <w:marRight w:val="0"/>
      <w:marTop w:val="0"/>
      <w:marBottom w:val="0"/>
      <w:divBdr>
        <w:top w:val="none" w:sz="0" w:space="0" w:color="auto"/>
        <w:left w:val="none" w:sz="0" w:space="0" w:color="auto"/>
        <w:bottom w:val="none" w:sz="0" w:space="0" w:color="auto"/>
        <w:right w:val="none" w:sz="0" w:space="0" w:color="auto"/>
      </w:divBdr>
    </w:div>
    <w:div w:id="2038119350">
      <w:bodyDiv w:val="1"/>
      <w:marLeft w:val="0"/>
      <w:marRight w:val="0"/>
      <w:marTop w:val="0"/>
      <w:marBottom w:val="0"/>
      <w:divBdr>
        <w:top w:val="none" w:sz="0" w:space="0" w:color="auto"/>
        <w:left w:val="none" w:sz="0" w:space="0" w:color="auto"/>
        <w:bottom w:val="none" w:sz="0" w:space="0" w:color="auto"/>
        <w:right w:val="none" w:sz="0" w:space="0" w:color="auto"/>
      </w:divBdr>
    </w:div>
    <w:div w:id="2096629950">
      <w:bodyDiv w:val="1"/>
      <w:marLeft w:val="0"/>
      <w:marRight w:val="0"/>
      <w:marTop w:val="0"/>
      <w:marBottom w:val="0"/>
      <w:divBdr>
        <w:top w:val="none" w:sz="0" w:space="0" w:color="auto"/>
        <w:left w:val="none" w:sz="0" w:space="0" w:color="auto"/>
        <w:bottom w:val="none" w:sz="0" w:space="0" w:color="auto"/>
        <w:right w:val="none" w:sz="0" w:space="0" w:color="auto"/>
      </w:divBdr>
    </w:div>
    <w:div w:id="21256139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emf"/><Relationship Id="rId21" Type="http://schemas.openxmlformats.org/officeDocument/2006/relationships/image" Target="media/image14.emf"/><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emf"/><Relationship Id="rId68" Type="http://schemas.openxmlformats.org/officeDocument/2006/relationships/image" Target="media/image61.jpeg"/><Relationship Id="rId84" Type="http://schemas.openxmlformats.org/officeDocument/2006/relationships/hyperlink" Target="https://industrialdigitaltwin.org/wp-content/uploads/2023/04/IDTA-02011-1-0_Submodel_HierarchicalStructuresEnablingBoM.pdf" TargetMode="External"/><Relationship Id="rId89" Type="http://schemas.openxmlformats.org/officeDocument/2006/relationships/hyperlink" Target="https://www.iiconsortium.org/pdf/IIRA-v1.9.pdf" TargetMode="External"/><Relationship Id="rId16" Type="http://schemas.openxmlformats.org/officeDocument/2006/relationships/image" Target="media/image9.emf"/><Relationship Id="rId11" Type="http://schemas.openxmlformats.org/officeDocument/2006/relationships/image" Target="media/image4.tiff"/><Relationship Id="rId32" Type="http://schemas.openxmlformats.org/officeDocument/2006/relationships/image" Target="media/image25.emf"/><Relationship Id="rId37" Type="http://schemas.openxmlformats.org/officeDocument/2006/relationships/image" Target="media/image30.emf"/><Relationship Id="rId53" Type="http://schemas.openxmlformats.org/officeDocument/2006/relationships/image" Target="media/image46.emf"/><Relationship Id="rId58" Type="http://schemas.openxmlformats.org/officeDocument/2006/relationships/image" Target="media/image51.emf"/><Relationship Id="rId74" Type="http://schemas.openxmlformats.org/officeDocument/2006/relationships/image" Target="media/image67.png"/><Relationship Id="rId79" Type="http://schemas.openxmlformats.org/officeDocument/2006/relationships/hyperlink" Target="http://projects.sse.uni-hildesheim.de/easy/docs-git/docRelease/ivml_spec.pdf" TargetMode="External"/><Relationship Id="rId5" Type="http://schemas.openxmlformats.org/officeDocument/2006/relationships/webSettings" Target="webSettings.xml"/><Relationship Id="rId90" Type="http://schemas.openxmlformats.org/officeDocument/2006/relationships/hyperlink" Target="https://www.plattform-i40.de/PI40/Redaktion/EN/Downloads/Publikation/LNI4.0-Testbed-Edge-Configuration_UsageViewEN.pdf?__blob=publicationFile&amp;v=5" TargetMode="External"/><Relationship Id="rId95" Type="http://schemas.openxmlformats.org/officeDocument/2006/relationships/header" Target="header2.xml"/><Relationship Id="rId22" Type="http://schemas.openxmlformats.org/officeDocument/2006/relationships/image" Target="media/image15.emf"/><Relationship Id="rId27" Type="http://schemas.openxmlformats.org/officeDocument/2006/relationships/image" Target="media/image20.emf"/><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emf"/><Relationship Id="rId69" Type="http://schemas.openxmlformats.org/officeDocument/2006/relationships/image" Target="media/image62.png"/><Relationship Id="rId80" Type="http://schemas.openxmlformats.org/officeDocument/2006/relationships/hyperlink" Target="https://doi.org/10.1016/j.infsof.2024.107650" TargetMode="External"/><Relationship Id="rId85" Type="http://schemas.openxmlformats.org/officeDocument/2006/relationships/hyperlink" Target="https://industrialdigitaltwin.org/en/wp-content/uploads/sites/2/2023/03/IDTA-02008-1-1_Submodel_TimeSeriesData.pdf" TargetMode="Externa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emf"/><Relationship Id="rId25" Type="http://schemas.openxmlformats.org/officeDocument/2006/relationships/image" Target="media/image18.emf"/><Relationship Id="rId33" Type="http://schemas.openxmlformats.org/officeDocument/2006/relationships/image" Target="media/image26.emf"/><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emf"/><Relationship Id="rId67" Type="http://schemas.openxmlformats.org/officeDocument/2006/relationships/image" Target="media/image60.jpeg"/><Relationship Id="rId20" Type="http://schemas.openxmlformats.org/officeDocument/2006/relationships/image" Target="media/image13.emf"/><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emf"/><Relationship Id="rId70" Type="http://schemas.openxmlformats.org/officeDocument/2006/relationships/image" Target="media/image63.emf"/><Relationship Id="rId75" Type="http://schemas.openxmlformats.org/officeDocument/2006/relationships/image" Target="media/image68.png"/><Relationship Id="rId83" Type="http://schemas.openxmlformats.org/officeDocument/2006/relationships/hyperlink" Target="https://industrialdigitaltwin.org/wp-content/uploads/2023/03/IDTA-02004-1-2_Submodel_Handover-Documentation.pdf" TargetMode="External"/><Relationship Id="rId88" Type="http://schemas.openxmlformats.org/officeDocument/2006/relationships/hyperlink" Target="https://internationaldataspaces.org/ids-ram-3-0/" TargetMode="External"/><Relationship Id="rId91" Type="http://schemas.openxmlformats.org/officeDocument/2006/relationships/hyperlink" Target="https://www.omg.org/spec/UML/About-UML/" TargetMode="External"/><Relationship Id="rId9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emf"/><Relationship Id="rId23" Type="http://schemas.openxmlformats.org/officeDocument/2006/relationships/image" Target="media/image16.emf"/><Relationship Id="rId28" Type="http://schemas.openxmlformats.org/officeDocument/2006/relationships/image" Target="media/image21.emf"/><Relationship Id="rId36" Type="http://schemas.openxmlformats.org/officeDocument/2006/relationships/image" Target="media/image29.emf"/><Relationship Id="rId49" Type="http://schemas.openxmlformats.org/officeDocument/2006/relationships/image" Target="media/image42.png"/><Relationship Id="rId57" Type="http://schemas.openxmlformats.org/officeDocument/2006/relationships/image" Target="media/image50.emf"/><Relationship Id="rId10" Type="http://schemas.openxmlformats.org/officeDocument/2006/relationships/image" Target="media/image3.jpeg"/><Relationship Id="rId31" Type="http://schemas.openxmlformats.org/officeDocument/2006/relationships/image" Target="media/image24.emf"/><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emf"/><Relationship Id="rId65" Type="http://schemas.openxmlformats.org/officeDocument/2006/relationships/image" Target="media/image58.wmf"/><Relationship Id="rId73" Type="http://schemas.openxmlformats.org/officeDocument/2006/relationships/image" Target="media/image66.emf"/><Relationship Id="rId78" Type="http://schemas.openxmlformats.org/officeDocument/2006/relationships/hyperlink" Target="https://www.zvei.org/fileadmin/user_upload/Presse_und_Medien/Publikationen/2020/Dezember/Submodel_Templates_of_the_Asset_Administration_Shell/201117_I40_ZVEI_SG2_Submodel_Spec_ZVEI_Technical_Data_Version_1_1.pdf" TargetMode="External"/><Relationship Id="rId81" Type="http://schemas.openxmlformats.org/officeDocument/2006/relationships/hyperlink" Target="http://projects.sse.uni-hildesheim.de/easy/docs-git/docRelease/vil_spec.pdf" TargetMode="External"/><Relationship Id="rId86" Type="http://schemas.openxmlformats.org/officeDocument/2006/relationships/hyperlink" Target="https://industrialdigitaltwin.org/wp-content/uploads/2022/10/IDTA-02002-1-0_Submodel_ContactInformation.pdf" TargetMode="External"/><Relationship Id="rId94" Type="http://schemas.openxmlformats.org/officeDocument/2006/relationships/header" Target="header1.xml"/><Relationship Id="rId99" Type="http://schemas.microsoft.com/office/2011/relationships/people" Target="peop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emf"/><Relationship Id="rId18" Type="http://schemas.openxmlformats.org/officeDocument/2006/relationships/image" Target="media/image11.emf"/><Relationship Id="rId39" Type="http://schemas.openxmlformats.org/officeDocument/2006/relationships/image" Target="media/image32.png"/><Relationship Id="rId34" Type="http://schemas.openxmlformats.org/officeDocument/2006/relationships/image" Target="media/image27.emf"/><Relationship Id="rId50" Type="http://schemas.openxmlformats.org/officeDocument/2006/relationships/image" Target="media/image43.png"/><Relationship Id="rId55" Type="http://schemas.openxmlformats.org/officeDocument/2006/relationships/image" Target="media/image48.emf"/><Relationship Id="rId76" Type="http://schemas.openxmlformats.org/officeDocument/2006/relationships/image" Target="media/image69.emf"/><Relationship Id="rId97"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image" Target="media/image64.emf"/><Relationship Id="rId92" Type="http://schemas.openxmlformats.org/officeDocument/2006/relationships/hyperlink" Target="https://www.plattform-i40.de/PI40/Redaktion/EN/Downloads/Publikation/rami40-an-introduction.html" TargetMode="External"/><Relationship Id="rId2" Type="http://schemas.openxmlformats.org/officeDocument/2006/relationships/numbering" Target="numbering.xml"/><Relationship Id="rId29" Type="http://schemas.openxmlformats.org/officeDocument/2006/relationships/image" Target="media/image22.emf"/><Relationship Id="rId24" Type="http://schemas.openxmlformats.org/officeDocument/2006/relationships/image" Target="media/image17.emf"/><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wmf"/><Relationship Id="rId87" Type="http://schemas.openxmlformats.org/officeDocument/2006/relationships/hyperlink" Target="https://industrialdigitaltwin.org/wp-content/uploads/2023/08/IDTA-02007-1-0_Submodel_Software-Nameplate.pdf" TargetMode="External"/><Relationship Id="rId61" Type="http://schemas.openxmlformats.org/officeDocument/2006/relationships/image" Target="media/image54.emf"/><Relationship Id="rId82" Type="http://schemas.openxmlformats.org/officeDocument/2006/relationships/hyperlink" Target="https://industrialdigitaltwin.org/wp-content/uploads/2022/10/IDTA-02003-1-2_Submodel_TechnicalData.pdf" TargetMode="External"/><Relationship Id="rId19" Type="http://schemas.openxmlformats.org/officeDocument/2006/relationships/image" Target="media/image12.emf"/><Relationship Id="rId14" Type="http://schemas.openxmlformats.org/officeDocument/2006/relationships/image" Target="media/image7.emf"/><Relationship Id="rId30" Type="http://schemas.openxmlformats.org/officeDocument/2006/relationships/image" Target="media/image23.emf"/><Relationship Id="rId35" Type="http://schemas.openxmlformats.org/officeDocument/2006/relationships/image" Target="media/image28.emf"/><Relationship Id="rId56" Type="http://schemas.openxmlformats.org/officeDocument/2006/relationships/image" Target="media/image49.emf"/><Relationship Id="rId77" Type="http://schemas.openxmlformats.org/officeDocument/2006/relationships/image" Target="media/image70.wmf"/><Relationship Id="rId100"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emf"/><Relationship Id="rId93" Type="http://schemas.openxmlformats.org/officeDocument/2006/relationships/hyperlink" Target="https://www.plattform-i40.de/IP/Redaktion/DE/Downloads/Publikation/Submodel_Templates-Asset_Administration_Shell-digital_nameplate.html" TargetMode="External"/><Relationship Id="rId98" Type="http://schemas.openxmlformats.org/officeDocument/2006/relationships/fontTable" Target="fontTable.xml"/></Relationships>
</file>

<file path=word/_rels/footnotes.xml.rels><?xml version="1.0" encoding="UTF-8" standalone="yes"?>
<Relationships xmlns="http://schemas.openxmlformats.org/package/2006/relationships"><Relationship Id="rId26" Type="http://schemas.openxmlformats.org/officeDocument/2006/relationships/hyperlink" Target="https://mvnrepository.com/artifact/org.glassfish/javax.json" TargetMode="External"/><Relationship Id="rId21" Type="http://schemas.openxmlformats.org/officeDocument/2006/relationships/hyperlink" Target="https://github.com/profesorfalken/jSensors" TargetMode="External"/><Relationship Id="rId42" Type="http://schemas.openxmlformats.org/officeDocument/2006/relationships/hyperlink" Target="https://grpc.io/" TargetMode="External"/><Relationship Id="rId47" Type="http://schemas.openxmlformats.org/officeDocument/2006/relationships/hyperlink" Target="https://github.com/SSEHUB/EASyProducer" TargetMode="External"/><Relationship Id="rId63" Type="http://schemas.openxmlformats.org/officeDocument/2006/relationships/hyperlink" Target="https://jfrog.com/artifactory" TargetMode="External"/><Relationship Id="rId68" Type="http://schemas.openxmlformats.org/officeDocument/2006/relationships/hyperlink" Target="https://github.com/iip-ecosphere/platform/tree/main/platform/tools" TargetMode="External"/><Relationship Id="rId16" Type="http://schemas.openxmlformats.org/officeDocument/2006/relationships/hyperlink" Target="https://mqtt.org/" TargetMode="External"/><Relationship Id="rId11" Type="http://schemas.openxmlformats.org/officeDocument/2006/relationships/hyperlink" Target="https://docs.oracle.com/javase/8/docs/api/java/util/ServiceLoader.html" TargetMode="External"/><Relationship Id="rId24" Type="http://schemas.openxmlformats.org/officeDocument/2006/relationships/hyperlink" Target="https://github.com/snakeyaml/snakeyaml" TargetMode="External"/><Relationship Id="rId32" Type="http://schemas.openxmlformats.org/officeDocument/2006/relationships/hyperlink" Target="https://commons.apache.org/" TargetMode="External"/><Relationship Id="rId37" Type="http://schemas.openxmlformats.org/officeDocument/2006/relationships/hyperlink" Target="https://developers.google.com/protocol-buffers" TargetMode="External"/><Relationship Id="rId40" Type="http://schemas.openxmlformats.org/officeDocument/2006/relationships/hyperlink" Target="https://de.wikipedia.org/wiki/WebSocket" TargetMode="External"/><Relationship Id="rId45" Type="http://schemas.openxmlformats.org/officeDocument/2006/relationships/hyperlink" Target="https://www.docker.com/" TargetMode="External"/><Relationship Id="rId53" Type="http://schemas.openxmlformats.org/officeDocument/2006/relationships/hyperlink" Target="https://github.com/pambrose/prometheus-proxy" TargetMode="External"/><Relationship Id="rId58" Type="http://schemas.openxmlformats.org/officeDocument/2006/relationships/hyperlink" Target="https://pypi.org/project/pyzbar/" TargetMode="External"/><Relationship Id="rId66" Type="http://schemas.openxmlformats.org/officeDocument/2006/relationships/hyperlink" Target="https://reference.opcfoundation.org/TMC/v200/docs/8.1" TargetMode="External"/><Relationship Id="rId74" Type="http://schemas.openxmlformats.org/officeDocument/2006/relationships/hyperlink" Target="https://projects.sse.uni-hildesheim.de/qm/maven/de/iip-ecosphere/platform/" TargetMode="External"/><Relationship Id="rId5" Type="http://schemas.openxmlformats.org/officeDocument/2006/relationships/hyperlink" Target="https://maven.apache.org/" TargetMode="External"/><Relationship Id="rId61" Type="http://schemas.openxmlformats.org/officeDocument/2006/relationships/hyperlink" Target="https://www.plattform-i40.de/IP/Redaktion/DE/Newsletter/2019/Ausgabe21/2019-21-Praxisbeispiel2.html" TargetMode="External"/><Relationship Id="rId19" Type="http://schemas.openxmlformats.org/officeDocument/2006/relationships/hyperlink" Target="https://prometheus.io/" TargetMode="External"/><Relationship Id="rId14" Type="http://schemas.openxmlformats.org/officeDocument/2006/relationships/hyperlink" Target="https://repo1.maven.org/maven2/de/iip-ecosphere/platform/" TargetMode="External"/><Relationship Id="rId22" Type="http://schemas.openxmlformats.org/officeDocument/2006/relationships/hyperlink" Target="https://eclass.eu/" TargetMode="External"/><Relationship Id="rId27" Type="http://schemas.openxmlformats.org/officeDocument/2006/relationships/hyperlink" Target="https://jsoniter.com/" TargetMode="External"/><Relationship Id="rId30" Type="http://schemas.openxmlformats.org/officeDocument/2006/relationships/hyperlink" Target="https://github.com/perwendel/spark" TargetMode="External"/><Relationship Id="rId35" Type="http://schemas.openxmlformats.org/officeDocument/2006/relationships/hyperlink" Target="https://micrometer.io/" TargetMode="External"/><Relationship Id="rId43" Type="http://schemas.openxmlformats.org/officeDocument/2006/relationships/hyperlink" Target="https://www.phoenixcontact.com/online/portal/de?uri=pxc-oc-itemdetail:pid=1069208&amp;library=dede&amp;tab=1" TargetMode="External"/><Relationship Id="rId48" Type="http://schemas.openxmlformats.org/officeDocument/2006/relationships/hyperlink" Target="http://tdongsi.github.io/blog/2017/04/23/docker-out-of-docker/" TargetMode="External"/><Relationship Id="rId56" Type="http://schemas.openxmlformats.org/officeDocument/2006/relationships/hyperlink" Target="https://github.com/kiprotect/kodex" TargetMode="External"/><Relationship Id="rId64" Type="http://schemas.openxmlformats.org/officeDocument/2006/relationships/hyperlink" Target="https://mokkapps.de/blog/how-to-build-an-angular-app-once-and-deploy-it-to-multiple-environments/" TargetMode="External"/><Relationship Id="rId69" Type="http://schemas.openxmlformats.org/officeDocument/2006/relationships/hyperlink" Target="https://de.wikipedia.org/wiki/Markdown" TargetMode="External"/><Relationship Id="rId77" Type="http://schemas.openxmlformats.org/officeDocument/2006/relationships/hyperlink" Target="https://jupyter.org/" TargetMode="External"/><Relationship Id="rId8" Type="http://schemas.openxmlformats.org/officeDocument/2006/relationships/hyperlink" Target="https://github.com/iip-ecosphere/platform/" TargetMode="External"/><Relationship Id="rId51" Type="http://schemas.openxmlformats.org/officeDocument/2006/relationships/hyperlink" Target="https://github.com/minio/minio" TargetMode="External"/><Relationship Id="rId72" Type="http://schemas.openxmlformats.org/officeDocument/2006/relationships/hyperlink" Target="https://github.com/iip-ecosphere/platform/" TargetMode="External"/><Relationship Id="rId3" Type="http://schemas.openxmlformats.org/officeDocument/2006/relationships/hyperlink" Target="https://github.com/iip-ecosphere/platform/blob/main/platform/documentation/README.md" TargetMode="External"/><Relationship Id="rId12" Type="http://schemas.openxmlformats.org/officeDocument/2006/relationships/hyperlink" Target="https://github.com/iip-ecosphere/platform/" TargetMode="External"/><Relationship Id="rId17" Type="http://schemas.openxmlformats.org/officeDocument/2006/relationships/hyperlink" Target="https://www.amqp.org/" TargetMode="External"/><Relationship Id="rId25" Type="http://schemas.openxmlformats.org/officeDocument/2006/relationships/hyperlink" Target="https://github.com/FasterXML/jackson" TargetMode="External"/><Relationship Id="rId33" Type="http://schemas.openxmlformats.org/officeDocument/2006/relationships/hyperlink" Target="https://www.joda.org/joda-time/" TargetMode="External"/><Relationship Id="rId38" Type="http://schemas.openxmlformats.org/officeDocument/2006/relationships/hyperlink" Target="https://netty.io/" TargetMode="External"/><Relationship Id="rId46" Type="http://schemas.openxmlformats.org/officeDocument/2006/relationships/hyperlink" Target="https://github.com/digitalspider/jlxd" TargetMode="External"/><Relationship Id="rId59" Type="http://schemas.openxmlformats.org/officeDocument/2006/relationships/hyperlink" Target="https://flower.dev/" TargetMode="External"/><Relationship Id="rId67" Type="http://schemas.openxmlformats.org/officeDocument/2006/relationships/hyperlink" Target="https://github.com/iip-ecosphere/platform/tree/main/platform/examples" TargetMode="External"/><Relationship Id="rId20" Type="http://schemas.openxmlformats.org/officeDocument/2006/relationships/hyperlink" Target="https://en.wikipedia.org/wiki/Adapter_pattern" TargetMode="External"/><Relationship Id="rId41" Type="http://schemas.openxmlformats.org/officeDocument/2006/relationships/hyperlink" Target="https://de.wikipedia.org/wiki/Remote_Procedure_Call" TargetMode="External"/><Relationship Id="rId54" Type="http://schemas.openxmlformats.org/officeDocument/2006/relationships/hyperlink" Target="https://github.com/matjaz99/alertmonitor" TargetMode="External"/><Relationship Id="rId62" Type="http://schemas.openxmlformats.org/officeDocument/2006/relationships/hyperlink" Target="https://help.sonatype.com/repomanager3/product-information/download" TargetMode="External"/><Relationship Id="rId70" Type="http://schemas.openxmlformats.org/officeDocument/2006/relationships/hyperlink" Target="https://github.com/iip-ecosphere/platform/blob/main/platform/documentation/README.md" TargetMode="External"/><Relationship Id="rId75" Type="http://schemas.openxmlformats.org/officeDocument/2006/relationships/hyperlink" Target="https://github.com/iip-ecosphere/platform/blob/main/platform/documentation/INSTALL.md" TargetMode="External"/><Relationship Id="rId1" Type="http://schemas.openxmlformats.org/officeDocument/2006/relationships/hyperlink" Target="https://www.bmwi.de/Redaktion/DE/Publikationen/Technologie/ki-innovationswettbewerb.html" TargetMode="External"/><Relationship Id="rId6" Type="http://schemas.openxmlformats.org/officeDocument/2006/relationships/hyperlink" Target="https://git-scm.com/" TargetMode="External"/><Relationship Id="rId15" Type="http://schemas.openxmlformats.org/officeDocument/2006/relationships/hyperlink" Target="https://search.maven.org/artifact/de.iip-ecosphere.platform/transport" TargetMode="External"/><Relationship Id="rId23" Type="http://schemas.openxmlformats.org/officeDocument/2006/relationships/hyperlink" Target="https://www.slf4j.org/" TargetMode="External"/><Relationship Id="rId28" Type="http://schemas.openxmlformats.org/officeDocument/2006/relationships/hyperlink" Target="https://github.com/TooTallNate/Java-WebSocket" TargetMode="External"/><Relationship Id="rId36" Type="http://schemas.openxmlformats.org/officeDocument/2006/relationships/hyperlink" Target="https://bytebuddy.net/" TargetMode="External"/><Relationship Id="rId49" Type="http://schemas.openxmlformats.org/officeDocument/2006/relationships/hyperlink" Target="https://github.com/devicehive" TargetMode="External"/><Relationship Id="rId57" Type="http://schemas.openxmlformats.org/officeDocument/2006/relationships/hyperlink" Target="https://zxing.org/w/decode.jspx" TargetMode="External"/><Relationship Id="rId10" Type="http://schemas.openxmlformats.org/officeDocument/2006/relationships/hyperlink" Target="https://www.json.org/json-en.html" TargetMode="External"/><Relationship Id="rId31" Type="http://schemas.openxmlformats.org/officeDocument/2006/relationships/hyperlink" Target="https://hc.apache.org/" TargetMode="External"/><Relationship Id="rId44" Type="http://schemas.openxmlformats.org/officeDocument/2006/relationships/hyperlink" Target="https://kubernetes.io/de/" TargetMode="External"/><Relationship Id="rId52" Type="http://schemas.openxmlformats.org/officeDocument/2006/relationships/hyperlink" Target="https://github.com/openstack/swift" TargetMode="External"/><Relationship Id="rId60" Type="http://schemas.openxmlformats.org/officeDocument/2006/relationships/hyperlink" Target="https://mip-technology.de/" TargetMode="External"/><Relationship Id="rId65" Type="http://schemas.openxmlformats.org/officeDocument/2006/relationships/hyperlink" Target="https://github.com/kiprotect/hyper" TargetMode="External"/><Relationship Id="rId73" Type="http://schemas.openxmlformats.org/officeDocument/2006/relationships/hyperlink" Target="https://repo1.maven.org/maven2/de/iip-ecosphere/platform/" TargetMode="External"/><Relationship Id="rId78" Type="http://schemas.openxmlformats.org/officeDocument/2006/relationships/hyperlink" Target="https://github.com/iip-ecosphere/platform/blob/main/platform/tests/test.environment/README.md" TargetMode="External"/><Relationship Id="rId4" Type="http://schemas.openxmlformats.org/officeDocument/2006/relationships/hyperlink" Target="https://www.eclipse.org/papyrus/" TargetMode="External"/><Relationship Id="rId9" Type="http://schemas.openxmlformats.org/officeDocument/2006/relationships/hyperlink" Target="https://en.wikipedia.org/wiki/YAML" TargetMode="External"/><Relationship Id="rId13" Type="http://schemas.openxmlformats.org/officeDocument/2006/relationships/hyperlink" Target="https://projects.sse.uni-hildesheim.de/qm/maven/" TargetMode="External"/><Relationship Id="rId18" Type="http://schemas.openxmlformats.org/officeDocument/2006/relationships/hyperlink" Target="https://opcfoundation.org/news/press-releases/opc-foundation-announces-opc-ua-pubsub-release-important-extension-opc-ua-communication-platform/" TargetMode="External"/><Relationship Id="rId39" Type="http://schemas.openxmlformats.org/officeDocument/2006/relationships/hyperlink" Target="https://de.wikipedia.org/wiki/Representational_State_Transfer" TargetMode="External"/><Relationship Id="rId34" Type="http://schemas.openxmlformats.org/officeDocument/2006/relationships/hyperlink" Target="https://mina.apache.org/sshd-project/" TargetMode="External"/><Relationship Id="rId50" Type="http://schemas.openxmlformats.org/officeDocument/2006/relationships/hyperlink" Target="https://github.com/thingsboard/thingsboard" TargetMode="External"/><Relationship Id="rId55" Type="http://schemas.openxmlformats.org/officeDocument/2006/relationships/hyperlink" Target="https://heykodex.com/" TargetMode="External"/><Relationship Id="rId76" Type="http://schemas.openxmlformats.org/officeDocument/2006/relationships/hyperlink" Target="https://github.com/iip-ecosphere/platform/tree/main/platform/tools/Install" TargetMode="External"/><Relationship Id="rId7" Type="http://schemas.openxmlformats.org/officeDocument/2006/relationships/hyperlink" Target="https://checkstyle.sourceforge.io/" TargetMode="External"/><Relationship Id="rId71" Type="http://schemas.openxmlformats.org/officeDocument/2006/relationships/hyperlink" Target="https://github.com/iip-ecosphere/platform/tree/main/platform/tools" TargetMode="External"/><Relationship Id="rId2" Type="http://schemas.openxmlformats.org/officeDocument/2006/relationships/hyperlink" Target="https://regap.de" TargetMode="External"/><Relationship Id="rId29" Type="http://schemas.openxmlformats.org/officeDocument/2006/relationships/hyperlink" Target="https://github.com/oshi/oshi" TargetMode="External"/></Relationships>
</file>

<file path=word/theme/theme1.xml><?xml version="1.0" encoding="utf-8"?>
<a:theme xmlns:a="http://schemas.openxmlformats.org/drawingml/2006/main" name="Larissa">
  <a:themeElements>
    <a:clrScheme name="Benutzerdefiniert 4">
      <a:dk1>
        <a:sysClr val="windowText" lastClr="000000"/>
      </a:dk1>
      <a:lt1>
        <a:sysClr val="window" lastClr="FFFFFF"/>
      </a:lt1>
      <a:dk2>
        <a:srgbClr val="1F497D"/>
      </a:dk2>
      <a:lt2>
        <a:srgbClr val="EEECE1"/>
      </a:lt2>
      <a:accent1>
        <a:srgbClr val="4F81BD"/>
      </a:accent1>
      <a:accent2>
        <a:srgbClr val="31859B"/>
      </a:accent2>
      <a:accent3>
        <a:srgbClr val="9BBB59"/>
      </a:accent3>
      <a:accent4>
        <a:srgbClr val="8064A2"/>
      </a:accent4>
      <a:accent5>
        <a:srgbClr val="228DB7"/>
      </a:accent5>
      <a:accent6>
        <a:srgbClr val="F79646"/>
      </a:accent6>
      <a:hlink>
        <a:srgbClr val="0000FF"/>
      </a:hlink>
      <a:folHlink>
        <a:srgbClr val="800080"/>
      </a:folHlink>
    </a:clrScheme>
    <a:fontScheme name="Larissa">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A8E2768-90DF-4FD5-91DF-81E6518207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67679</Words>
  <Characters>385776</Characters>
  <Application>Microsoft Office Word</Application>
  <DocSecurity>0</DocSecurity>
  <Lines>3214</Lines>
  <Paragraphs>905</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452550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Claudia</dc:creator>
  <cp:keywords/>
  <dc:description/>
  <cp:lastModifiedBy>Holger Eichelberger</cp:lastModifiedBy>
  <cp:revision>1672</cp:revision>
  <cp:lastPrinted>2026-01-12T16:13:00Z</cp:lastPrinted>
  <dcterms:created xsi:type="dcterms:W3CDTF">2023-03-06T10:45:00Z</dcterms:created>
  <dcterms:modified xsi:type="dcterms:W3CDTF">2026-01-12T16:13:00Z</dcterms:modified>
</cp:coreProperties>
</file>