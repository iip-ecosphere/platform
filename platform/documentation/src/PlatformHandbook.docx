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A17BE4" w:rsidRPr="00C74F49" w:rsidRDefault="00A17BE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" filled="f" stroked="f" strokeweight=".5pt">
                <v:textbox>
                  <w:txbxContent>
                    <w:p w14:paraId="26071FCF" w14:textId="3C3D4298" w:rsidR="00A17BE4" w:rsidRPr="00C74F49" w:rsidRDefault="00A17BE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A17BE4" w:rsidRPr="00C8307C" w:rsidRDefault="00A17BE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25760B2" w:rsidR="00A17BE4" w:rsidRPr="00C8307C" w:rsidRDefault="00A17BE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w:t>
                            </w:r>
                            <w:r>
                              <w:rPr>
                                <w:rFonts w:ascii="Microsoft Sans Serif" w:hAnsi="Microsoft Sans Serif" w:cs="Microsoft Sans Serif"/>
                                <w:b/>
                                <w:sz w:val="32"/>
                                <w:szCs w:val="32"/>
                                <w:lang w:val="en-US"/>
                              </w:rPr>
                              <w:t>8</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0A1639">
                              <w:rPr>
                                <w:rFonts w:ascii="Microsoft Sans Serif" w:hAnsi="Microsoft Sans Serif" w:cs="Microsoft Sans Serif"/>
                                <w:b/>
                                <w:noProof/>
                                <w:sz w:val="32"/>
                                <w:szCs w:val="32"/>
                                <w:highlight w:val="yellow"/>
                                <w:lang w:val="en-US"/>
                              </w:rPr>
                              <w:t>11/10/2025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" filled="f" stroked="f">
                <v:textbox style="mso-fit-shape-to-text:t">
                  <w:txbxContent>
                    <w:p w14:paraId="5EBB8C6C" w14:textId="2D0940F5" w:rsidR="00A17BE4" w:rsidRPr="00C8307C" w:rsidRDefault="00A17BE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25760B2" w:rsidR="00A17BE4" w:rsidRPr="00C8307C" w:rsidRDefault="00A17BE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w:t>
                      </w:r>
                      <w:r>
                        <w:rPr>
                          <w:rFonts w:ascii="Microsoft Sans Serif" w:hAnsi="Microsoft Sans Serif" w:cs="Microsoft Sans Serif"/>
                          <w:b/>
                          <w:sz w:val="32"/>
                          <w:szCs w:val="32"/>
                          <w:lang w:val="en-US"/>
                        </w:rPr>
                        <w:t>8</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0A1639">
                        <w:rPr>
                          <w:rFonts w:ascii="Microsoft Sans Serif" w:hAnsi="Microsoft Sans Serif" w:cs="Microsoft Sans Serif"/>
                          <w:b/>
                          <w:noProof/>
                          <w:sz w:val="32"/>
                          <w:szCs w:val="32"/>
                          <w:highlight w:val="yellow"/>
                          <w:lang w:val="en-US"/>
                        </w:rPr>
                        <w:t>11/10/2025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A17BE4" w:rsidRPr="00C8307C" w:rsidRDefault="00A17BE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" filled="f" stroked="f" strokeweight=".5pt">
                <v:textbox>
                  <w:txbxContent>
                    <w:p w14:paraId="1046D34D" w14:textId="77777777" w:rsidR="00A17BE4" w:rsidRPr="00C8307C" w:rsidRDefault="00A17BE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7181140A"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B1DA28C"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2BB68671" w:rsidR="0032062F" w:rsidRPr="003D662E" w:rsidRDefault="0032062F" w:rsidP="0032062F">
      <w:pPr>
        <w:jc w:val="both"/>
        <w:rPr>
          <w:lang w:val="en-US"/>
        </w:rPr>
      </w:pPr>
      <w:r w:rsidRPr="003D662E">
        <w:rPr>
          <w:lang w:val="en-US"/>
        </w:rPr>
        <w:t xml:space="preserve">Any use is therefore the reader's own responsibility. Any liability is excluded. This document contains material that is subject to the copyright of individual or multiple IIP-Ecosphere </w:t>
      </w:r>
      <w:r w:rsidR="00057504">
        <w:rPr>
          <w:lang w:val="en-US"/>
        </w:rPr>
        <w:t xml:space="preserve">or ReGaP </w:t>
      </w:r>
      <w:r w:rsidRPr="003D662E">
        <w:rPr>
          <w:lang w:val="en-US"/>
        </w:rPr>
        <w:t>consortium parties. All rights, including reproduction of parts, are held by the authors.</w:t>
      </w:r>
    </w:p>
    <w:p w14:paraId="33FC7DAE" w14:textId="6D47C5C5"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w:t>
      </w:r>
      <w:r w:rsidR="0074343B">
        <w:rPr>
          <w:lang w:val="en-US"/>
        </w:rPr>
        <w:t xml:space="preserve"> (BMBF), the Federal Ministry for Research, Technology and Space (BM-FTR, previously BMBF)</w:t>
      </w:r>
      <w:r w:rsidRPr="003D662E">
        <w:rPr>
          <w:lang w:val="en-US"/>
        </w:rPr>
        <w:t xml:space="preserve">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5543E0BA"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47015967"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571F8940"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74B985DA" w:rsidR="00C13123" w:rsidRPr="003D662E" w:rsidRDefault="00FB4408">
      <w:pPr>
        <w:rPr>
          <w:color w:val="006699"/>
          <w:lang w:val="en-US"/>
        </w:rPr>
      </w:pPr>
      <w:ins w:id="0" w:author="Holger Eichelberger" w:date="2025-04-03T09:49:00Z">
        <w:r>
          <w:rPr>
            <w:noProof/>
          </w:rPr>
          <w:drawing>
            <wp:anchor distT="0" distB="0" distL="114300" distR="114300" simplePos="0" relativeHeight="251787264" behindDoc="0" locked="0" layoutInCell="1" allowOverlap="1" wp14:anchorId="4BA8B9FF" wp14:editId="2C8326CA">
              <wp:simplePos x="0" y="0"/>
              <wp:positionH relativeFrom="column">
                <wp:posOffset>3056255</wp:posOffset>
              </wp:positionH>
              <wp:positionV relativeFrom="paragraph">
                <wp:posOffset>4200738</wp:posOffset>
              </wp:positionV>
              <wp:extent cx="1250759" cy="600075"/>
              <wp:effectExtent l="0" t="0" r="0" b="0"/>
              <wp:wrapNone/>
              <wp:docPr id="50" name="Picture 50" descr="http://regap.de/wp-content/uploads/2025/02/Logo-ReGaP-final-WEB-2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gap.de/wp-content/uploads/2025/02/Logo-ReGaP-final-WEB-25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0759" cy="600075"/>
                      </a:xfrm>
                      <a:prstGeom prst="rect">
                        <a:avLst/>
                      </a:prstGeom>
                      <a:noFill/>
                      <a:ln>
                        <a:noFill/>
                      </a:ln>
                    </pic:spPr>
                  </pic:pic>
                </a:graphicData>
              </a:graphic>
            </wp:anchor>
          </w:drawing>
        </w:r>
      </w:ins>
      <w:r>
        <w:rPr>
          <w:noProof/>
        </w:rPr>
        <w:drawing>
          <wp:anchor distT="0" distB="0" distL="114300" distR="114300" simplePos="0" relativeHeight="251788288" behindDoc="0" locked="0" layoutInCell="1" allowOverlap="1" wp14:anchorId="5E544AB8" wp14:editId="5C90605F">
            <wp:simplePos x="0" y="0"/>
            <wp:positionH relativeFrom="margin">
              <wp:posOffset>1881505</wp:posOffset>
            </wp:positionH>
            <wp:positionV relativeFrom="paragraph">
              <wp:posOffset>4105910</wp:posOffset>
            </wp:positionV>
            <wp:extent cx="990600" cy="695325"/>
            <wp:effectExtent l="0" t="0" r="0" b="9525"/>
            <wp:wrapNone/>
            <wp:docPr id="59" name="Picture 59" descr="http://regap.de/wp-content/uploads/2025/01/BMBF_internet_in_farbe_de_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regap.de/wp-content/uploads/2025/01/BMBF_internet_in_farbe_de_202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80" t="11104" r="9328" b="15200"/>
                    <a:stretch/>
                  </pic:blipFill>
                  <pic:spPr bwMode="auto">
                    <a:xfrm>
                      <a:off x="0" y="0"/>
                      <a:ext cx="990600"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307C"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2"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54F30C6"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217A67">
        <w:rPr>
          <w:highlight w:val="yellow"/>
          <w:lang w:val="en-US"/>
        </w:rPr>
        <w:t>8</w:t>
      </w:r>
      <w:r w:rsidRPr="00526D58">
        <w:rPr>
          <w:highlight w:val="yellow"/>
          <w:lang w:val="en-US"/>
        </w:rPr>
        <w:t>)</w:t>
      </w:r>
      <w:r w:rsidRPr="003D662E">
        <w:rPr>
          <w:lang w:val="en-US"/>
        </w:rPr>
        <w:t xml:space="preserve"> and supersedes older versions of this handbook/the platform.</w:t>
      </w:r>
    </w:p>
    <w:p w14:paraId="2F199AF9" w14:textId="3F2AFABD" w:rsidR="00D512EA"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w:t>
      </w:r>
      <w:r w:rsidR="00F02A7A">
        <w:rPr>
          <w:lang w:val="en-US"/>
        </w:rPr>
        <w:t xml:space="preserve">and REST </w:t>
      </w:r>
      <w:r w:rsidR="00C8759F">
        <w:rPr>
          <w:lang w:val="en-US"/>
        </w:rPr>
        <w:t>connector</w:t>
      </w:r>
      <w:r w:rsidR="00F02A7A">
        <w:rPr>
          <w:lang w:val="en-US"/>
        </w:rPr>
        <w:t>s</w:t>
      </w:r>
      <w:r w:rsidR="00631A67">
        <w:rPr>
          <w:lang w:val="en-US"/>
        </w:rPr>
        <w:t>, Jobst Hillebrandt for his work on the ADS connector</w:t>
      </w:r>
      <w:r w:rsidR="00C8759F">
        <w:rPr>
          <w:lang w:val="en-US"/>
        </w:rPr>
        <w:t xml:space="preserve"> as well as Thomas Lepper and Aleks Arzer from PZH/IFW of the Leibniz University Hannover for their testing support and input.</w:t>
      </w:r>
    </w:p>
    <w:p w14:paraId="38FF43E2" w14:textId="1D2D521B" w:rsidR="008C0904" w:rsidRPr="003D662E" w:rsidRDefault="00C0791F" w:rsidP="00BB4DE1">
      <w:pPr>
        <w:jc w:val="both"/>
        <w:rPr>
          <w:lang w:val="en-US"/>
        </w:rPr>
      </w:pPr>
      <w:r>
        <w:rPr>
          <w:lang w:val="en-US"/>
        </w:rPr>
        <w:t xml:space="preserve">oktoflow was partially supported by the BMWK project IIP-Ecosphere (grant </w:t>
      </w:r>
      <w:r w:rsidRPr="00C0791F">
        <w:rPr>
          <w:lang w:val="en-US"/>
        </w:rPr>
        <w:t>01MK20006</w:t>
      </w:r>
      <w:r w:rsidR="00096112">
        <w:rPr>
          <w:lang w:val="en-US"/>
        </w:rPr>
        <w:t>C</w:t>
      </w:r>
      <w:r>
        <w:rPr>
          <w:lang w:val="en-US"/>
        </w:rPr>
        <w:t xml:space="preserve">) and </w:t>
      </w:r>
      <w:r w:rsidR="009848BD">
        <w:rPr>
          <w:lang w:val="en-US"/>
        </w:rPr>
        <w:t xml:space="preserve">DatiPilot </w:t>
      </w:r>
      <w:r>
        <w:rPr>
          <w:lang w:val="en-US"/>
        </w:rPr>
        <w:t>ReGaP-PgE (grant 03DPC1511B)</w:t>
      </w:r>
      <w:r w:rsidR="0080196C">
        <w:rPr>
          <w:lang w:val="en-US"/>
        </w:rPr>
        <w:t xml:space="preserve"> and by the </w:t>
      </w:r>
      <w:r w:rsidR="00057504">
        <w:rPr>
          <w:lang w:val="en-US"/>
        </w:rPr>
        <w:t>BMFTR</w:t>
      </w:r>
      <w:r w:rsidR="0080196C">
        <w:rPr>
          <w:lang w:val="en-US"/>
        </w:rPr>
        <w:t xml:space="preserve"> </w:t>
      </w:r>
      <w:r w:rsidR="0080196C" w:rsidRPr="0080196C">
        <w:rPr>
          <w:lang w:val="en-US"/>
        </w:rPr>
        <w:t>DatiPilot Innovationcommunity ReGaP</w:t>
      </w:r>
      <w:r w:rsidR="0080196C">
        <w:rPr>
          <w:lang w:val="en-US"/>
        </w:rPr>
        <w:t>,</w:t>
      </w:r>
      <w:r w:rsidR="0080196C" w:rsidRPr="0080196C">
        <w:rPr>
          <w:lang w:val="en-US"/>
        </w:rPr>
        <w:t xml:space="preserve"> sub-project ReGaP-PgE</w:t>
      </w:r>
      <w:r w:rsidR="0080196C">
        <w:rPr>
          <w:lang w:val="en-US"/>
        </w:rPr>
        <w:t>,</w:t>
      </w:r>
      <w:r w:rsidR="0080196C" w:rsidRPr="0080196C">
        <w:rPr>
          <w:lang w:val="en-US"/>
        </w:rPr>
        <w:t xml:space="preserve"> (grant 03DPC1511B).</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4EC5D430" w14:textId="54F96813" w:rsidR="005D7947" w:rsidRDefault="005C7860">
          <w:pPr>
            <w:pStyle w:val="TOC1"/>
            <w:rPr>
              <w:rFonts w:eastAsiaTheme="minorEastAsia"/>
              <w:noProof/>
              <w:kern w:val="2"/>
              <w:sz w:val="24"/>
              <w:szCs w:val="24"/>
              <w:lang w:val="en-DE" w:eastAsia="en-DE"/>
              <w14:ligatures w14:val="standardContextual"/>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213421491" w:history="1">
            <w:r w:rsidR="005D7947" w:rsidRPr="00766F81">
              <w:rPr>
                <w:rStyle w:val="Hyperlink"/>
                <w:noProof/>
                <w:lang w:val="en-US"/>
              </w:rPr>
              <w:t>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Introduction</w:t>
            </w:r>
            <w:r w:rsidR="005D7947">
              <w:rPr>
                <w:noProof/>
                <w:webHidden/>
              </w:rPr>
              <w:tab/>
            </w:r>
            <w:r w:rsidR="005D7947">
              <w:rPr>
                <w:noProof/>
                <w:webHidden/>
              </w:rPr>
              <w:fldChar w:fldCharType="begin"/>
            </w:r>
            <w:r w:rsidR="005D7947">
              <w:rPr>
                <w:noProof/>
                <w:webHidden/>
              </w:rPr>
              <w:instrText xml:space="preserve"> PAGEREF _Toc213421491 \h </w:instrText>
            </w:r>
            <w:r w:rsidR="005D7947">
              <w:rPr>
                <w:noProof/>
                <w:webHidden/>
              </w:rPr>
            </w:r>
            <w:r w:rsidR="005D7947">
              <w:rPr>
                <w:noProof/>
                <w:webHidden/>
              </w:rPr>
              <w:fldChar w:fldCharType="separate"/>
            </w:r>
            <w:r w:rsidR="000A1639">
              <w:rPr>
                <w:noProof/>
                <w:webHidden/>
              </w:rPr>
              <w:t>7</w:t>
            </w:r>
            <w:r w:rsidR="005D7947">
              <w:rPr>
                <w:noProof/>
                <w:webHidden/>
              </w:rPr>
              <w:fldChar w:fldCharType="end"/>
            </w:r>
          </w:hyperlink>
        </w:p>
        <w:p w14:paraId="166A0996" w14:textId="59497D1C" w:rsidR="005D7947" w:rsidRDefault="00000000">
          <w:pPr>
            <w:pStyle w:val="TOC2"/>
            <w:rPr>
              <w:rFonts w:eastAsiaTheme="minorEastAsia"/>
              <w:noProof/>
              <w:kern w:val="2"/>
              <w:sz w:val="24"/>
              <w:szCs w:val="24"/>
              <w:lang w:val="en-DE" w:eastAsia="en-DE"/>
              <w14:ligatures w14:val="standardContextual"/>
            </w:rPr>
          </w:pPr>
          <w:hyperlink w:anchor="_Toc213421492" w:history="1">
            <w:r w:rsidR="005D7947" w:rsidRPr="00766F81">
              <w:rPr>
                <w:rStyle w:val="Hyperlink"/>
                <w:noProof/>
                <w:lang w:val="en-US"/>
              </w:rPr>
              <w:t>1.1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Motivation and Goals</w:t>
            </w:r>
            <w:r w:rsidR="005D7947">
              <w:rPr>
                <w:noProof/>
                <w:webHidden/>
              </w:rPr>
              <w:tab/>
            </w:r>
            <w:r w:rsidR="005D7947">
              <w:rPr>
                <w:noProof/>
                <w:webHidden/>
              </w:rPr>
              <w:fldChar w:fldCharType="begin"/>
            </w:r>
            <w:r w:rsidR="005D7947">
              <w:rPr>
                <w:noProof/>
                <w:webHidden/>
              </w:rPr>
              <w:instrText xml:space="preserve"> PAGEREF _Toc213421492 \h </w:instrText>
            </w:r>
            <w:r w:rsidR="005D7947">
              <w:rPr>
                <w:noProof/>
                <w:webHidden/>
              </w:rPr>
            </w:r>
            <w:r w:rsidR="005D7947">
              <w:rPr>
                <w:noProof/>
                <w:webHidden/>
              </w:rPr>
              <w:fldChar w:fldCharType="separate"/>
            </w:r>
            <w:r w:rsidR="000A1639">
              <w:rPr>
                <w:noProof/>
                <w:webHidden/>
              </w:rPr>
              <w:t>7</w:t>
            </w:r>
            <w:r w:rsidR="005D7947">
              <w:rPr>
                <w:noProof/>
                <w:webHidden/>
              </w:rPr>
              <w:fldChar w:fldCharType="end"/>
            </w:r>
          </w:hyperlink>
        </w:p>
        <w:p w14:paraId="7CFE724A" w14:textId="190DEE3A" w:rsidR="005D7947" w:rsidRDefault="00000000">
          <w:pPr>
            <w:pStyle w:val="TOC2"/>
            <w:rPr>
              <w:rFonts w:eastAsiaTheme="minorEastAsia"/>
              <w:noProof/>
              <w:kern w:val="2"/>
              <w:sz w:val="24"/>
              <w:szCs w:val="24"/>
              <w:lang w:val="en-DE" w:eastAsia="en-DE"/>
              <w14:ligatures w14:val="standardContextual"/>
            </w:rPr>
          </w:pPr>
          <w:hyperlink w:anchor="_Toc213421493" w:history="1">
            <w:r w:rsidR="005D7947" w:rsidRPr="00766F81">
              <w:rPr>
                <w:rStyle w:val="Hyperlink"/>
                <w:noProof/>
                <w:lang w:val="en-US"/>
              </w:rPr>
              <w:t>1.2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Interaction with other initiatives</w:t>
            </w:r>
            <w:r w:rsidR="005D7947">
              <w:rPr>
                <w:noProof/>
                <w:webHidden/>
              </w:rPr>
              <w:tab/>
            </w:r>
            <w:r w:rsidR="005D7947">
              <w:rPr>
                <w:noProof/>
                <w:webHidden/>
              </w:rPr>
              <w:fldChar w:fldCharType="begin"/>
            </w:r>
            <w:r w:rsidR="005D7947">
              <w:rPr>
                <w:noProof/>
                <w:webHidden/>
              </w:rPr>
              <w:instrText xml:space="preserve"> PAGEREF _Toc213421493 \h </w:instrText>
            </w:r>
            <w:r w:rsidR="005D7947">
              <w:rPr>
                <w:noProof/>
                <w:webHidden/>
              </w:rPr>
            </w:r>
            <w:r w:rsidR="005D7947">
              <w:rPr>
                <w:noProof/>
                <w:webHidden/>
              </w:rPr>
              <w:fldChar w:fldCharType="separate"/>
            </w:r>
            <w:r w:rsidR="000A1639">
              <w:rPr>
                <w:noProof/>
                <w:webHidden/>
              </w:rPr>
              <w:t>8</w:t>
            </w:r>
            <w:r w:rsidR="005D7947">
              <w:rPr>
                <w:noProof/>
                <w:webHidden/>
              </w:rPr>
              <w:fldChar w:fldCharType="end"/>
            </w:r>
          </w:hyperlink>
        </w:p>
        <w:p w14:paraId="487386EE" w14:textId="27E8E190" w:rsidR="005D7947" w:rsidRDefault="00000000">
          <w:pPr>
            <w:pStyle w:val="TOC2"/>
            <w:rPr>
              <w:rFonts w:eastAsiaTheme="minorEastAsia"/>
              <w:noProof/>
              <w:kern w:val="2"/>
              <w:sz w:val="24"/>
              <w:szCs w:val="24"/>
              <w:lang w:val="en-DE" w:eastAsia="en-DE"/>
              <w14:ligatures w14:val="standardContextual"/>
            </w:rPr>
          </w:pPr>
          <w:hyperlink w:anchor="_Toc213421494" w:history="1">
            <w:r w:rsidR="005D7947" w:rsidRPr="00766F81">
              <w:rPr>
                <w:rStyle w:val="Hyperlink"/>
                <w:noProof/>
                <w:lang w:val="en-US"/>
              </w:rPr>
              <w:t>1.3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Structure of the document</w:t>
            </w:r>
            <w:r w:rsidR="005D7947">
              <w:rPr>
                <w:noProof/>
                <w:webHidden/>
              </w:rPr>
              <w:tab/>
            </w:r>
            <w:r w:rsidR="005D7947">
              <w:rPr>
                <w:noProof/>
                <w:webHidden/>
              </w:rPr>
              <w:fldChar w:fldCharType="begin"/>
            </w:r>
            <w:r w:rsidR="005D7947">
              <w:rPr>
                <w:noProof/>
                <w:webHidden/>
              </w:rPr>
              <w:instrText xml:space="preserve"> PAGEREF _Toc213421494 \h </w:instrText>
            </w:r>
            <w:r w:rsidR="005D7947">
              <w:rPr>
                <w:noProof/>
                <w:webHidden/>
              </w:rPr>
            </w:r>
            <w:r w:rsidR="005D7947">
              <w:rPr>
                <w:noProof/>
                <w:webHidden/>
              </w:rPr>
              <w:fldChar w:fldCharType="separate"/>
            </w:r>
            <w:r w:rsidR="000A1639">
              <w:rPr>
                <w:noProof/>
                <w:webHidden/>
              </w:rPr>
              <w:t>8</w:t>
            </w:r>
            <w:r w:rsidR="005D7947">
              <w:rPr>
                <w:noProof/>
                <w:webHidden/>
              </w:rPr>
              <w:fldChar w:fldCharType="end"/>
            </w:r>
          </w:hyperlink>
        </w:p>
        <w:p w14:paraId="130C30A8" w14:textId="35710DC1" w:rsidR="005D7947" w:rsidRDefault="00000000">
          <w:pPr>
            <w:pStyle w:val="TOC1"/>
            <w:rPr>
              <w:rFonts w:eastAsiaTheme="minorEastAsia"/>
              <w:noProof/>
              <w:kern w:val="2"/>
              <w:sz w:val="24"/>
              <w:szCs w:val="24"/>
              <w:lang w:val="en-DE" w:eastAsia="en-DE"/>
              <w14:ligatures w14:val="standardContextual"/>
            </w:rPr>
          </w:pPr>
          <w:hyperlink w:anchor="_Toc213421495" w:history="1">
            <w:r w:rsidR="005D7947" w:rsidRPr="00766F81">
              <w:rPr>
                <w:rStyle w:val="Hyperlink"/>
                <w:noProof/>
                <w:lang w:val="en-US"/>
              </w:rPr>
              <w:t>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Tooling and Basic Technical Decisions</w:t>
            </w:r>
            <w:r w:rsidR="005D7947">
              <w:rPr>
                <w:noProof/>
                <w:webHidden/>
              </w:rPr>
              <w:tab/>
            </w:r>
            <w:r w:rsidR="005D7947">
              <w:rPr>
                <w:noProof/>
                <w:webHidden/>
              </w:rPr>
              <w:fldChar w:fldCharType="begin"/>
            </w:r>
            <w:r w:rsidR="005D7947">
              <w:rPr>
                <w:noProof/>
                <w:webHidden/>
              </w:rPr>
              <w:instrText xml:space="preserve"> PAGEREF _Toc213421495 \h </w:instrText>
            </w:r>
            <w:r w:rsidR="005D7947">
              <w:rPr>
                <w:noProof/>
                <w:webHidden/>
              </w:rPr>
            </w:r>
            <w:r w:rsidR="005D7947">
              <w:rPr>
                <w:noProof/>
                <w:webHidden/>
              </w:rPr>
              <w:fldChar w:fldCharType="separate"/>
            </w:r>
            <w:r w:rsidR="000A1639">
              <w:rPr>
                <w:noProof/>
                <w:webHidden/>
              </w:rPr>
              <w:t>11</w:t>
            </w:r>
            <w:r w:rsidR="005D7947">
              <w:rPr>
                <w:noProof/>
                <w:webHidden/>
              </w:rPr>
              <w:fldChar w:fldCharType="end"/>
            </w:r>
          </w:hyperlink>
        </w:p>
        <w:p w14:paraId="55B3487D" w14:textId="4C5FA3A8" w:rsidR="005D7947" w:rsidRDefault="00000000">
          <w:pPr>
            <w:pStyle w:val="TOC1"/>
            <w:rPr>
              <w:rFonts w:eastAsiaTheme="minorEastAsia"/>
              <w:noProof/>
              <w:kern w:val="2"/>
              <w:sz w:val="24"/>
              <w:szCs w:val="24"/>
              <w:lang w:val="en-DE" w:eastAsia="en-DE"/>
              <w14:ligatures w14:val="standardContextual"/>
            </w:rPr>
          </w:pPr>
          <w:hyperlink w:anchor="_Toc213421496" w:history="1">
            <w:r w:rsidR="005D7947" w:rsidRPr="00766F81">
              <w:rPr>
                <w:rStyle w:val="Hyperlink"/>
                <w:noProof/>
                <w:lang w:val="en-US"/>
              </w:rPr>
              <w:t>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Architecture</w:t>
            </w:r>
            <w:r w:rsidR="005D7947">
              <w:rPr>
                <w:noProof/>
                <w:webHidden/>
              </w:rPr>
              <w:tab/>
            </w:r>
            <w:r w:rsidR="005D7947">
              <w:rPr>
                <w:noProof/>
                <w:webHidden/>
              </w:rPr>
              <w:fldChar w:fldCharType="begin"/>
            </w:r>
            <w:r w:rsidR="005D7947">
              <w:rPr>
                <w:noProof/>
                <w:webHidden/>
              </w:rPr>
              <w:instrText xml:space="preserve"> PAGEREF _Toc213421496 \h </w:instrText>
            </w:r>
            <w:r w:rsidR="005D7947">
              <w:rPr>
                <w:noProof/>
                <w:webHidden/>
              </w:rPr>
            </w:r>
            <w:r w:rsidR="005D7947">
              <w:rPr>
                <w:noProof/>
                <w:webHidden/>
              </w:rPr>
              <w:fldChar w:fldCharType="separate"/>
            </w:r>
            <w:r w:rsidR="000A1639">
              <w:rPr>
                <w:noProof/>
                <w:webHidden/>
              </w:rPr>
              <w:t>15</w:t>
            </w:r>
            <w:r w:rsidR="005D7947">
              <w:rPr>
                <w:noProof/>
                <w:webHidden/>
              </w:rPr>
              <w:fldChar w:fldCharType="end"/>
            </w:r>
          </w:hyperlink>
        </w:p>
        <w:p w14:paraId="59F0CABC" w14:textId="4D029DAA" w:rsidR="005D7947" w:rsidRDefault="00000000">
          <w:pPr>
            <w:pStyle w:val="TOC2"/>
            <w:rPr>
              <w:rFonts w:eastAsiaTheme="minorEastAsia"/>
              <w:noProof/>
              <w:kern w:val="2"/>
              <w:sz w:val="24"/>
              <w:szCs w:val="24"/>
              <w:lang w:val="en-DE" w:eastAsia="en-DE"/>
              <w14:ligatures w14:val="standardContextual"/>
            </w:rPr>
          </w:pPr>
          <w:hyperlink w:anchor="_Toc213421497" w:history="1">
            <w:r w:rsidR="005D7947" w:rsidRPr="00766F81">
              <w:rPr>
                <w:rStyle w:val="Hyperlink"/>
                <w:noProof/>
                <w:lang w:val="en-US"/>
              </w:rPr>
              <w:t>3.1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Overview</w:t>
            </w:r>
            <w:r w:rsidR="005D7947">
              <w:rPr>
                <w:noProof/>
                <w:webHidden/>
              </w:rPr>
              <w:tab/>
            </w:r>
            <w:r w:rsidR="005D7947">
              <w:rPr>
                <w:noProof/>
                <w:webHidden/>
              </w:rPr>
              <w:fldChar w:fldCharType="begin"/>
            </w:r>
            <w:r w:rsidR="005D7947">
              <w:rPr>
                <w:noProof/>
                <w:webHidden/>
              </w:rPr>
              <w:instrText xml:space="preserve"> PAGEREF _Toc213421497 \h </w:instrText>
            </w:r>
            <w:r w:rsidR="005D7947">
              <w:rPr>
                <w:noProof/>
                <w:webHidden/>
              </w:rPr>
            </w:r>
            <w:r w:rsidR="005D7947">
              <w:rPr>
                <w:noProof/>
                <w:webHidden/>
              </w:rPr>
              <w:fldChar w:fldCharType="separate"/>
            </w:r>
            <w:r w:rsidR="000A1639">
              <w:rPr>
                <w:noProof/>
                <w:webHidden/>
              </w:rPr>
              <w:t>15</w:t>
            </w:r>
            <w:r w:rsidR="005D7947">
              <w:rPr>
                <w:noProof/>
                <w:webHidden/>
              </w:rPr>
              <w:fldChar w:fldCharType="end"/>
            </w:r>
          </w:hyperlink>
        </w:p>
        <w:p w14:paraId="059E7AA6" w14:textId="323B1587"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498" w:history="1">
            <w:r w:rsidR="005D7947" w:rsidRPr="00766F81">
              <w:rPr>
                <w:rStyle w:val="Hyperlink"/>
                <w:noProof/>
                <w:lang w:val="en-US"/>
              </w:rPr>
              <w:t>3.1.1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Relation to Reference Architectures</w:t>
            </w:r>
            <w:r w:rsidR="005D7947">
              <w:rPr>
                <w:noProof/>
                <w:webHidden/>
              </w:rPr>
              <w:tab/>
            </w:r>
            <w:r w:rsidR="005D7947">
              <w:rPr>
                <w:noProof/>
                <w:webHidden/>
              </w:rPr>
              <w:fldChar w:fldCharType="begin"/>
            </w:r>
            <w:r w:rsidR="005D7947">
              <w:rPr>
                <w:noProof/>
                <w:webHidden/>
              </w:rPr>
              <w:instrText xml:space="preserve"> PAGEREF _Toc213421498 \h </w:instrText>
            </w:r>
            <w:r w:rsidR="005D7947">
              <w:rPr>
                <w:noProof/>
                <w:webHidden/>
              </w:rPr>
            </w:r>
            <w:r w:rsidR="005D7947">
              <w:rPr>
                <w:noProof/>
                <w:webHidden/>
              </w:rPr>
              <w:fldChar w:fldCharType="separate"/>
            </w:r>
            <w:r w:rsidR="000A1639">
              <w:rPr>
                <w:noProof/>
                <w:webHidden/>
              </w:rPr>
              <w:t>19</w:t>
            </w:r>
            <w:r w:rsidR="005D7947">
              <w:rPr>
                <w:noProof/>
                <w:webHidden/>
              </w:rPr>
              <w:fldChar w:fldCharType="end"/>
            </w:r>
          </w:hyperlink>
        </w:p>
        <w:p w14:paraId="2BD3D872" w14:textId="18BEF466"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499" w:history="1">
            <w:r w:rsidR="005D7947" w:rsidRPr="00766F81">
              <w:rPr>
                <w:rStyle w:val="Hyperlink"/>
                <w:noProof/>
                <w:lang w:val="en-US"/>
              </w:rPr>
              <w:t>3.1.2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Stream (Data) Processing</w:t>
            </w:r>
            <w:r w:rsidR="005D7947">
              <w:rPr>
                <w:noProof/>
                <w:webHidden/>
              </w:rPr>
              <w:tab/>
            </w:r>
            <w:r w:rsidR="005D7947">
              <w:rPr>
                <w:noProof/>
                <w:webHidden/>
              </w:rPr>
              <w:fldChar w:fldCharType="begin"/>
            </w:r>
            <w:r w:rsidR="005D7947">
              <w:rPr>
                <w:noProof/>
                <w:webHidden/>
              </w:rPr>
              <w:instrText xml:space="preserve"> PAGEREF _Toc213421499 \h </w:instrText>
            </w:r>
            <w:r w:rsidR="005D7947">
              <w:rPr>
                <w:noProof/>
                <w:webHidden/>
              </w:rPr>
            </w:r>
            <w:r w:rsidR="005D7947">
              <w:rPr>
                <w:noProof/>
                <w:webHidden/>
              </w:rPr>
              <w:fldChar w:fldCharType="separate"/>
            </w:r>
            <w:r w:rsidR="000A1639">
              <w:rPr>
                <w:noProof/>
                <w:webHidden/>
              </w:rPr>
              <w:t>20</w:t>
            </w:r>
            <w:r w:rsidR="005D7947">
              <w:rPr>
                <w:noProof/>
                <w:webHidden/>
              </w:rPr>
              <w:fldChar w:fldCharType="end"/>
            </w:r>
          </w:hyperlink>
        </w:p>
        <w:p w14:paraId="79235258" w14:textId="0FBF9357"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0" w:history="1">
            <w:r w:rsidR="005D7947" w:rsidRPr="00766F81">
              <w:rPr>
                <w:rStyle w:val="Hyperlink"/>
                <w:noProof/>
                <w:lang w:val="en-US"/>
              </w:rPr>
              <w:t>3.1.3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Asset Administration Shells</w:t>
            </w:r>
            <w:r w:rsidR="005D7947">
              <w:rPr>
                <w:noProof/>
                <w:webHidden/>
              </w:rPr>
              <w:tab/>
            </w:r>
            <w:r w:rsidR="005D7947">
              <w:rPr>
                <w:noProof/>
                <w:webHidden/>
              </w:rPr>
              <w:fldChar w:fldCharType="begin"/>
            </w:r>
            <w:r w:rsidR="005D7947">
              <w:rPr>
                <w:noProof/>
                <w:webHidden/>
              </w:rPr>
              <w:instrText xml:space="preserve"> PAGEREF _Toc213421500 \h </w:instrText>
            </w:r>
            <w:r w:rsidR="005D7947">
              <w:rPr>
                <w:noProof/>
                <w:webHidden/>
              </w:rPr>
            </w:r>
            <w:r w:rsidR="005D7947">
              <w:rPr>
                <w:noProof/>
                <w:webHidden/>
              </w:rPr>
              <w:fldChar w:fldCharType="separate"/>
            </w:r>
            <w:r w:rsidR="000A1639">
              <w:rPr>
                <w:noProof/>
                <w:webHidden/>
              </w:rPr>
              <w:t>21</w:t>
            </w:r>
            <w:r w:rsidR="005D7947">
              <w:rPr>
                <w:noProof/>
                <w:webHidden/>
              </w:rPr>
              <w:fldChar w:fldCharType="end"/>
            </w:r>
          </w:hyperlink>
        </w:p>
        <w:p w14:paraId="5B1AFE5E" w14:textId="4093FDDA"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1" w:history="1">
            <w:r w:rsidR="005D7947" w:rsidRPr="00766F81">
              <w:rPr>
                <w:rStyle w:val="Hyperlink"/>
                <w:noProof/>
                <w:lang w:val="en-US"/>
              </w:rPr>
              <w:t>3.1.4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Component Interaction Overview</w:t>
            </w:r>
            <w:r w:rsidR="005D7947">
              <w:rPr>
                <w:noProof/>
                <w:webHidden/>
              </w:rPr>
              <w:tab/>
            </w:r>
            <w:r w:rsidR="005D7947">
              <w:rPr>
                <w:noProof/>
                <w:webHidden/>
              </w:rPr>
              <w:fldChar w:fldCharType="begin"/>
            </w:r>
            <w:r w:rsidR="005D7947">
              <w:rPr>
                <w:noProof/>
                <w:webHidden/>
              </w:rPr>
              <w:instrText xml:space="preserve"> PAGEREF _Toc213421501 \h </w:instrText>
            </w:r>
            <w:r w:rsidR="005D7947">
              <w:rPr>
                <w:noProof/>
                <w:webHidden/>
              </w:rPr>
            </w:r>
            <w:r w:rsidR="005D7947">
              <w:rPr>
                <w:noProof/>
                <w:webHidden/>
              </w:rPr>
              <w:fldChar w:fldCharType="separate"/>
            </w:r>
            <w:r w:rsidR="000A1639">
              <w:rPr>
                <w:noProof/>
                <w:webHidden/>
              </w:rPr>
              <w:t>22</w:t>
            </w:r>
            <w:r w:rsidR="005D7947">
              <w:rPr>
                <w:noProof/>
                <w:webHidden/>
              </w:rPr>
              <w:fldChar w:fldCharType="end"/>
            </w:r>
          </w:hyperlink>
        </w:p>
        <w:p w14:paraId="359D347D" w14:textId="7441ED18"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2" w:history="1">
            <w:r w:rsidR="005D7947" w:rsidRPr="00766F81">
              <w:rPr>
                <w:rStyle w:val="Hyperlink"/>
                <w:noProof/>
                <w:lang w:val="en-US"/>
              </w:rPr>
              <w:t>3.1.5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Virtual Character of the Platform</w:t>
            </w:r>
            <w:r w:rsidR="005D7947">
              <w:rPr>
                <w:noProof/>
                <w:webHidden/>
              </w:rPr>
              <w:tab/>
            </w:r>
            <w:r w:rsidR="005D7947">
              <w:rPr>
                <w:noProof/>
                <w:webHidden/>
              </w:rPr>
              <w:fldChar w:fldCharType="begin"/>
            </w:r>
            <w:r w:rsidR="005D7947">
              <w:rPr>
                <w:noProof/>
                <w:webHidden/>
              </w:rPr>
              <w:instrText xml:space="preserve"> PAGEREF _Toc213421502 \h </w:instrText>
            </w:r>
            <w:r w:rsidR="005D7947">
              <w:rPr>
                <w:noProof/>
                <w:webHidden/>
              </w:rPr>
            </w:r>
            <w:r w:rsidR="005D7947">
              <w:rPr>
                <w:noProof/>
                <w:webHidden/>
              </w:rPr>
              <w:fldChar w:fldCharType="separate"/>
            </w:r>
            <w:r w:rsidR="000A1639">
              <w:rPr>
                <w:noProof/>
                <w:webHidden/>
              </w:rPr>
              <w:t>25</w:t>
            </w:r>
            <w:r w:rsidR="005D7947">
              <w:rPr>
                <w:noProof/>
                <w:webHidden/>
              </w:rPr>
              <w:fldChar w:fldCharType="end"/>
            </w:r>
          </w:hyperlink>
        </w:p>
        <w:p w14:paraId="6AF37F2B" w14:textId="2E01F6CB" w:rsidR="005D7947" w:rsidRDefault="00000000">
          <w:pPr>
            <w:pStyle w:val="TOC2"/>
            <w:rPr>
              <w:rFonts w:eastAsiaTheme="minorEastAsia"/>
              <w:noProof/>
              <w:kern w:val="2"/>
              <w:sz w:val="24"/>
              <w:szCs w:val="24"/>
              <w:lang w:val="en-DE" w:eastAsia="en-DE"/>
              <w14:ligatures w14:val="standardContextual"/>
            </w:rPr>
          </w:pPr>
          <w:hyperlink w:anchor="_Toc213421503" w:history="1">
            <w:r w:rsidR="005D7947" w:rsidRPr="00766F81">
              <w:rPr>
                <w:rStyle w:val="Hyperlink"/>
                <w:noProof/>
                <w:lang w:val="en-US"/>
              </w:rPr>
              <w:t>3.2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Overall Requirements</w:t>
            </w:r>
            <w:r w:rsidR="005D7947">
              <w:rPr>
                <w:noProof/>
                <w:webHidden/>
              </w:rPr>
              <w:tab/>
            </w:r>
            <w:r w:rsidR="005D7947">
              <w:rPr>
                <w:noProof/>
                <w:webHidden/>
              </w:rPr>
              <w:fldChar w:fldCharType="begin"/>
            </w:r>
            <w:r w:rsidR="005D7947">
              <w:rPr>
                <w:noProof/>
                <w:webHidden/>
              </w:rPr>
              <w:instrText xml:space="preserve"> PAGEREF _Toc213421503 \h </w:instrText>
            </w:r>
            <w:r w:rsidR="005D7947">
              <w:rPr>
                <w:noProof/>
                <w:webHidden/>
              </w:rPr>
            </w:r>
            <w:r w:rsidR="005D7947">
              <w:rPr>
                <w:noProof/>
                <w:webHidden/>
              </w:rPr>
              <w:fldChar w:fldCharType="separate"/>
            </w:r>
            <w:r w:rsidR="000A1639">
              <w:rPr>
                <w:noProof/>
                <w:webHidden/>
              </w:rPr>
              <w:t>25</w:t>
            </w:r>
            <w:r w:rsidR="005D7947">
              <w:rPr>
                <w:noProof/>
                <w:webHidden/>
              </w:rPr>
              <w:fldChar w:fldCharType="end"/>
            </w:r>
          </w:hyperlink>
        </w:p>
        <w:p w14:paraId="1A6273B5" w14:textId="7F0E4805" w:rsidR="005D7947" w:rsidRDefault="00000000">
          <w:pPr>
            <w:pStyle w:val="TOC2"/>
            <w:rPr>
              <w:rFonts w:eastAsiaTheme="minorEastAsia"/>
              <w:noProof/>
              <w:kern w:val="2"/>
              <w:sz w:val="24"/>
              <w:szCs w:val="24"/>
              <w:lang w:val="en-DE" w:eastAsia="en-DE"/>
              <w14:ligatures w14:val="standardContextual"/>
            </w:rPr>
          </w:pPr>
          <w:hyperlink w:anchor="_Toc213421504" w:history="1">
            <w:r w:rsidR="005D7947" w:rsidRPr="00766F81">
              <w:rPr>
                <w:rStyle w:val="Hyperlink"/>
                <w:noProof/>
                <w:lang w:val="en-US"/>
              </w:rPr>
              <w:t>3.3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Support Layer</w:t>
            </w:r>
            <w:r w:rsidR="005D7947">
              <w:rPr>
                <w:noProof/>
                <w:webHidden/>
              </w:rPr>
              <w:tab/>
            </w:r>
            <w:r w:rsidR="005D7947">
              <w:rPr>
                <w:noProof/>
                <w:webHidden/>
              </w:rPr>
              <w:fldChar w:fldCharType="begin"/>
            </w:r>
            <w:r w:rsidR="005D7947">
              <w:rPr>
                <w:noProof/>
                <w:webHidden/>
              </w:rPr>
              <w:instrText xml:space="preserve"> PAGEREF _Toc213421504 \h </w:instrText>
            </w:r>
            <w:r w:rsidR="005D7947">
              <w:rPr>
                <w:noProof/>
                <w:webHidden/>
              </w:rPr>
            </w:r>
            <w:r w:rsidR="005D7947">
              <w:rPr>
                <w:noProof/>
                <w:webHidden/>
              </w:rPr>
              <w:fldChar w:fldCharType="separate"/>
            </w:r>
            <w:r w:rsidR="000A1639">
              <w:rPr>
                <w:noProof/>
                <w:webHidden/>
              </w:rPr>
              <w:t>27</w:t>
            </w:r>
            <w:r w:rsidR="005D7947">
              <w:rPr>
                <w:noProof/>
                <w:webHidden/>
              </w:rPr>
              <w:fldChar w:fldCharType="end"/>
            </w:r>
          </w:hyperlink>
        </w:p>
        <w:p w14:paraId="4DFDAD90" w14:textId="7CA353BD"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5" w:history="1">
            <w:r w:rsidR="005D7947" w:rsidRPr="00766F81">
              <w:rPr>
                <w:rStyle w:val="Hyperlink"/>
                <w:noProof/>
                <w:lang w:val="en-US"/>
              </w:rPr>
              <w:t>3.3.1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Asset Administration Shell Abstraction</w:t>
            </w:r>
            <w:r w:rsidR="005D7947">
              <w:rPr>
                <w:noProof/>
                <w:webHidden/>
              </w:rPr>
              <w:tab/>
            </w:r>
            <w:r w:rsidR="005D7947">
              <w:rPr>
                <w:noProof/>
                <w:webHidden/>
              </w:rPr>
              <w:fldChar w:fldCharType="begin"/>
            </w:r>
            <w:r w:rsidR="005D7947">
              <w:rPr>
                <w:noProof/>
                <w:webHidden/>
              </w:rPr>
              <w:instrText xml:space="preserve"> PAGEREF _Toc213421505 \h </w:instrText>
            </w:r>
            <w:r w:rsidR="005D7947">
              <w:rPr>
                <w:noProof/>
                <w:webHidden/>
              </w:rPr>
            </w:r>
            <w:r w:rsidR="005D7947">
              <w:rPr>
                <w:noProof/>
                <w:webHidden/>
              </w:rPr>
              <w:fldChar w:fldCharType="separate"/>
            </w:r>
            <w:r w:rsidR="000A1639">
              <w:rPr>
                <w:noProof/>
                <w:webHidden/>
              </w:rPr>
              <w:t>27</w:t>
            </w:r>
            <w:r w:rsidR="005D7947">
              <w:rPr>
                <w:noProof/>
                <w:webHidden/>
              </w:rPr>
              <w:fldChar w:fldCharType="end"/>
            </w:r>
          </w:hyperlink>
        </w:p>
        <w:p w14:paraId="17F839BE" w14:textId="77B212AF"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6" w:history="1">
            <w:r w:rsidR="005D7947" w:rsidRPr="00766F81">
              <w:rPr>
                <w:rStyle w:val="Hyperlink"/>
                <w:noProof/>
                <w:lang w:val="en-US"/>
              </w:rPr>
              <w:t>3.3.2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Network Management Support</w:t>
            </w:r>
            <w:r w:rsidR="005D7947">
              <w:rPr>
                <w:noProof/>
                <w:webHidden/>
              </w:rPr>
              <w:tab/>
            </w:r>
            <w:r w:rsidR="005D7947">
              <w:rPr>
                <w:noProof/>
                <w:webHidden/>
              </w:rPr>
              <w:fldChar w:fldCharType="begin"/>
            </w:r>
            <w:r w:rsidR="005D7947">
              <w:rPr>
                <w:noProof/>
                <w:webHidden/>
              </w:rPr>
              <w:instrText xml:space="preserve"> PAGEREF _Toc213421506 \h </w:instrText>
            </w:r>
            <w:r w:rsidR="005D7947">
              <w:rPr>
                <w:noProof/>
                <w:webHidden/>
              </w:rPr>
            </w:r>
            <w:r w:rsidR="005D7947">
              <w:rPr>
                <w:noProof/>
                <w:webHidden/>
              </w:rPr>
              <w:fldChar w:fldCharType="separate"/>
            </w:r>
            <w:r w:rsidR="000A1639">
              <w:rPr>
                <w:noProof/>
                <w:webHidden/>
              </w:rPr>
              <w:t>32</w:t>
            </w:r>
            <w:r w:rsidR="005D7947">
              <w:rPr>
                <w:noProof/>
                <w:webHidden/>
              </w:rPr>
              <w:fldChar w:fldCharType="end"/>
            </w:r>
          </w:hyperlink>
        </w:p>
        <w:p w14:paraId="28CBEBFE" w14:textId="28DB338F"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7" w:history="1">
            <w:r w:rsidR="005D7947" w:rsidRPr="00766F81">
              <w:rPr>
                <w:rStyle w:val="Hyperlink"/>
                <w:noProof/>
                <w:lang w:val="en-US"/>
              </w:rPr>
              <w:t>3.3.3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Lifecycle Support</w:t>
            </w:r>
            <w:r w:rsidR="005D7947">
              <w:rPr>
                <w:noProof/>
                <w:webHidden/>
              </w:rPr>
              <w:tab/>
            </w:r>
            <w:r w:rsidR="005D7947">
              <w:rPr>
                <w:noProof/>
                <w:webHidden/>
              </w:rPr>
              <w:fldChar w:fldCharType="begin"/>
            </w:r>
            <w:r w:rsidR="005D7947">
              <w:rPr>
                <w:noProof/>
                <w:webHidden/>
              </w:rPr>
              <w:instrText xml:space="preserve"> PAGEREF _Toc213421507 \h </w:instrText>
            </w:r>
            <w:r w:rsidR="005D7947">
              <w:rPr>
                <w:noProof/>
                <w:webHidden/>
              </w:rPr>
            </w:r>
            <w:r w:rsidR="005D7947">
              <w:rPr>
                <w:noProof/>
                <w:webHidden/>
              </w:rPr>
              <w:fldChar w:fldCharType="separate"/>
            </w:r>
            <w:r w:rsidR="000A1639">
              <w:rPr>
                <w:noProof/>
                <w:webHidden/>
              </w:rPr>
              <w:t>32</w:t>
            </w:r>
            <w:r w:rsidR="005D7947">
              <w:rPr>
                <w:noProof/>
                <w:webHidden/>
              </w:rPr>
              <w:fldChar w:fldCharType="end"/>
            </w:r>
          </w:hyperlink>
        </w:p>
        <w:p w14:paraId="32292B11" w14:textId="00EE23F3"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8" w:history="1">
            <w:r w:rsidR="005D7947" w:rsidRPr="00766F81">
              <w:rPr>
                <w:rStyle w:val="Hyperlink"/>
                <w:noProof/>
                <w:lang w:val="en-US"/>
              </w:rPr>
              <w:t>3.3.4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Plugin Support</w:t>
            </w:r>
            <w:r w:rsidR="005D7947">
              <w:rPr>
                <w:noProof/>
                <w:webHidden/>
              </w:rPr>
              <w:tab/>
            </w:r>
            <w:r w:rsidR="005D7947">
              <w:rPr>
                <w:noProof/>
                <w:webHidden/>
              </w:rPr>
              <w:fldChar w:fldCharType="begin"/>
            </w:r>
            <w:r w:rsidR="005D7947">
              <w:rPr>
                <w:noProof/>
                <w:webHidden/>
              </w:rPr>
              <w:instrText xml:space="preserve"> PAGEREF _Toc213421508 \h </w:instrText>
            </w:r>
            <w:r w:rsidR="005D7947">
              <w:rPr>
                <w:noProof/>
                <w:webHidden/>
              </w:rPr>
            </w:r>
            <w:r w:rsidR="005D7947">
              <w:rPr>
                <w:noProof/>
                <w:webHidden/>
              </w:rPr>
              <w:fldChar w:fldCharType="separate"/>
            </w:r>
            <w:r w:rsidR="000A1639">
              <w:rPr>
                <w:noProof/>
                <w:webHidden/>
              </w:rPr>
              <w:t>33</w:t>
            </w:r>
            <w:r w:rsidR="005D7947">
              <w:rPr>
                <w:noProof/>
                <w:webHidden/>
              </w:rPr>
              <w:fldChar w:fldCharType="end"/>
            </w:r>
          </w:hyperlink>
        </w:p>
        <w:p w14:paraId="70660310" w14:textId="6E258186"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9" w:history="1">
            <w:r w:rsidR="005D7947" w:rsidRPr="00766F81">
              <w:rPr>
                <w:rStyle w:val="Hyperlink"/>
                <w:noProof/>
                <w:lang w:val="en-US"/>
              </w:rPr>
              <w:t>3.3.5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System-level Monitoring Support</w:t>
            </w:r>
            <w:r w:rsidR="005D7947">
              <w:rPr>
                <w:noProof/>
                <w:webHidden/>
              </w:rPr>
              <w:tab/>
            </w:r>
            <w:r w:rsidR="005D7947">
              <w:rPr>
                <w:noProof/>
                <w:webHidden/>
              </w:rPr>
              <w:fldChar w:fldCharType="begin"/>
            </w:r>
            <w:r w:rsidR="005D7947">
              <w:rPr>
                <w:noProof/>
                <w:webHidden/>
              </w:rPr>
              <w:instrText xml:space="preserve"> PAGEREF _Toc213421509 \h </w:instrText>
            </w:r>
            <w:r w:rsidR="005D7947">
              <w:rPr>
                <w:noProof/>
                <w:webHidden/>
              </w:rPr>
            </w:r>
            <w:r w:rsidR="005D7947">
              <w:rPr>
                <w:noProof/>
                <w:webHidden/>
              </w:rPr>
              <w:fldChar w:fldCharType="separate"/>
            </w:r>
            <w:r w:rsidR="000A1639">
              <w:rPr>
                <w:noProof/>
                <w:webHidden/>
              </w:rPr>
              <w:t>35</w:t>
            </w:r>
            <w:r w:rsidR="005D7947">
              <w:rPr>
                <w:noProof/>
                <w:webHidden/>
              </w:rPr>
              <w:fldChar w:fldCharType="end"/>
            </w:r>
          </w:hyperlink>
        </w:p>
        <w:p w14:paraId="14907F7E" w14:textId="4A4497FD"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0" w:history="1">
            <w:r w:rsidR="005D7947" w:rsidRPr="00766F81">
              <w:rPr>
                <w:rStyle w:val="Hyperlink"/>
                <w:noProof/>
                <w:lang w:val="en-US"/>
              </w:rPr>
              <w:t>3.3.6</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Identity Support</w:t>
            </w:r>
            <w:r w:rsidR="005D7947">
              <w:rPr>
                <w:noProof/>
                <w:webHidden/>
              </w:rPr>
              <w:tab/>
            </w:r>
            <w:r w:rsidR="005D7947">
              <w:rPr>
                <w:noProof/>
                <w:webHidden/>
              </w:rPr>
              <w:fldChar w:fldCharType="begin"/>
            </w:r>
            <w:r w:rsidR="005D7947">
              <w:rPr>
                <w:noProof/>
                <w:webHidden/>
              </w:rPr>
              <w:instrText xml:space="preserve"> PAGEREF _Toc213421510 \h </w:instrText>
            </w:r>
            <w:r w:rsidR="005D7947">
              <w:rPr>
                <w:noProof/>
                <w:webHidden/>
              </w:rPr>
            </w:r>
            <w:r w:rsidR="005D7947">
              <w:rPr>
                <w:noProof/>
                <w:webHidden/>
              </w:rPr>
              <w:fldChar w:fldCharType="separate"/>
            </w:r>
            <w:r w:rsidR="000A1639">
              <w:rPr>
                <w:noProof/>
                <w:webHidden/>
              </w:rPr>
              <w:t>35</w:t>
            </w:r>
            <w:r w:rsidR="005D7947">
              <w:rPr>
                <w:noProof/>
                <w:webHidden/>
              </w:rPr>
              <w:fldChar w:fldCharType="end"/>
            </w:r>
          </w:hyperlink>
        </w:p>
        <w:p w14:paraId="0677AFDC" w14:textId="21F61C85"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1" w:history="1">
            <w:r w:rsidR="005D7947" w:rsidRPr="00766F81">
              <w:rPr>
                <w:rStyle w:val="Hyperlink"/>
                <w:noProof/>
                <w:lang w:val="en-US"/>
              </w:rPr>
              <w:t>3.3.7</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Resource Support</w:t>
            </w:r>
            <w:r w:rsidR="005D7947">
              <w:rPr>
                <w:noProof/>
                <w:webHidden/>
              </w:rPr>
              <w:tab/>
            </w:r>
            <w:r w:rsidR="005D7947">
              <w:rPr>
                <w:noProof/>
                <w:webHidden/>
              </w:rPr>
              <w:fldChar w:fldCharType="begin"/>
            </w:r>
            <w:r w:rsidR="005D7947">
              <w:rPr>
                <w:noProof/>
                <w:webHidden/>
              </w:rPr>
              <w:instrText xml:space="preserve"> PAGEREF _Toc213421511 \h </w:instrText>
            </w:r>
            <w:r w:rsidR="005D7947">
              <w:rPr>
                <w:noProof/>
                <w:webHidden/>
              </w:rPr>
            </w:r>
            <w:r w:rsidR="005D7947">
              <w:rPr>
                <w:noProof/>
                <w:webHidden/>
              </w:rPr>
              <w:fldChar w:fldCharType="separate"/>
            </w:r>
            <w:r w:rsidR="000A1639">
              <w:rPr>
                <w:noProof/>
                <w:webHidden/>
              </w:rPr>
              <w:t>36</w:t>
            </w:r>
            <w:r w:rsidR="005D7947">
              <w:rPr>
                <w:noProof/>
                <w:webHidden/>
              </w:rPr>
              <w:fldChar w:fldCharType="end"/>
            </w:r>
          </w:hyperlink>
        </w:p>
        <w:p w14:paraId="38A24F68" w14:textId="102F86C6"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2" w:history="1">
            <w:r w:rsidR="005D7947" w:rsidRPr="00766F81">
              <w:rPr>
                <w:rStyle w:val="Hyperlink"/>
                <w:noProof/>
                <w:lang w:val="en-US"/>
              </w:rPr>
              <w:t>3.3.8</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Installed Dependencies Support</w:t>
            </w:r>
            <w:r w:rsidR="005D7947">
              <w:rPr>
                <w:noProof/>
                <w:webHidden/>
              </w:rPr>
              <w:tab/>
            </w:r>
            <w:r w:rsidR="005D7947">
              <w:rPr>
                <w:noProof/>
                <w:webHidden/>
              </w:rPr>
              <w:fldChar w:fldCharType="begin"/>
            </w:r>
            <w:r w:rsidR="005D7947">
              <w:rPr>
                <w:noProof/>
                <w:webHidden/>
              </w:rPr>
              <w:instrText xml:space="preserve"> PAGEREF _Toc213421512 \h </w:instrText>
            </w:r>
            <w:r w:rsidR="005D7947">
              <w:rPr>
                <w:noProof/>
                <w:webHidden/>
              </w:rPr>
            </w:r>
            <w:r w:rsidR="005D7947">
              <w:rPr>
                <w:noProof/>
                <w:webHidden/>
              </w:rPr>
              <w:fldChar w:fldCharType="separate"/>
            </w:r>
            <w:r w:rsidR="000A1639">
              <w:rPr>
                <w:noProof/>
                <w:webHidden/>
              </w:rPr>
              <w:t>36</w:t>
            </w:r>
            <w:r w:rsidR="005D7947">
              <w:rPr>
                <w:noProof/>
                <w:webHidden/>
              </w:rPr>
              <w:fldChar w:fldCharType="end"/>
            </w:r>
          </w:hyperlink>
        </w:p>
        <w:p w14:paraId="45CD235F" w14:textId="08CDA0F9"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3" w:history="1">
            <w:r w:rsidR="005D7947" w:rsidRPr="00766F81">
              <w:rPr>
                <w:rStyle w:val="Hyperlink"/>
                <w:noProof/>
                <w:lang w:val="en-US"/>
              </w:rPr>
              <w:t>3.3.9</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Semantic Id Resolution Support</w:t>
            </w:r>
            <w:r w:rsidR="005D7947">
              <w:rPr>
                <w:noProof/>
                <w:webHidden/>
              </w:rPr>
              <w:tab/>
            </w:r>
            <w:r w:rsidR="005D7947">
              <w:rPr>
                <w:noProof/>
                <w:webHidden/>
              </w:rPr>
              <w:fldChar w:fldCharType="begin"/>
            </w:r>
            <w:r w:rsidR="005D7947">
              <w:rPr>
                <w:noProof/>
                <w:webHidden/>
              </w:rPr>
              <w:instrText xml:space="preserve"> PAGEREF _Toc213421513 \h </w:instrText>
            </w:r>
            <w:r w:rsidR="005D7947">
              <w:rPr>
                <w:noProof/>
                <w:webHidden/>
              </w:rPr>
            </w:r>
            <w:r w:rsidR="005D7947">
              <w:rPr>
                <w:noProof/>
                <w:webHidden/>
              </w:rPr>
              <w:fldChar w:fldCharType="separate"/>
            </w:r>
            <w:r w:rsidR="000A1639">
              <w:rPr>
                <w:noProof/>
                <w:webHidden/>
              </w:rPr>
              <w:t>36</w:t>
            </w:r>
            <w:r w:rsidR="005D7947">
              <w:rPr>
                <w:noProof/>
                <w:webHidden/>
              </w:rPr>
              <w:fldChar w:fldCharType="end"/>
            </w:r>
          </w:hyperlink>
        </w:p>
        <w:p w14:paraId="69D2BE23" w14:textId="03C77DD3"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4" w:history="1">
            <w:r w:rsidR="005D7947" w:rsidRPr="00766F81">
              <w:rPr>
                <w:rStyle w:val="Hyperlink"/>
                <w:noProof/>
                <w:lang w:val="en-US"/>
              </w:rPr>
              <w:t>3.3.10</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Task Tracking Support</w:t>
            </w:r>
            <w:r w:rsidR="005D7947">
              <w:rPr>
                <w:noProof/>
                <w:webHidden/>
              </w:rPr>
              <w:tab/>
            </w:r>
            <w:r w:rsidR="005D7947">
              <w:rPr>
                <w:noProof/>
                <w:webHidden/>
              </w:rPr>
              <w:fldChar w:fldCharType="begin"/>
            </w:r>
            <w:r w:rsidR="005D7947">
              <w:rPr>
                <w:noProof/>
                <w:webHidden/>
              </w:rPr>
              <w:instrText xml:space="preserve"> PAGEREF _Toc213421514 \h </w:instrText>
            </w:r>
            <w:r w:rsidR="005D7947">
              <w:rPr>
                <w:noProof/>
                <w:webHidden/>
              </w:rPr>
            </w:r>
            <w:r w:rsidR="005D7947">
              <w:rPr>
                <w:noProof/>
                <w:webHidden/>
              </w:rPr>
              <w:fldChar w:fldCharType="separate"/>
            </w:r>
            <w:r w:rsidR="000A1639">
              <w:rPr>
                <w:noProof/>
                <w:webHidden/>
              </w:rPr>
              <w:t>37</w:t>
            </w:r>
            <w:r w:rsidR="005D7947">
              <w:rPr>
                <w:noProof/>
                <w:webHidden/>
              </w:rPr>
              <w:fldChar w:fldCharType="end"/>
            </w:r>
          </w:hyperlink>
        </w:p>
        <w:p w14:paraId="54D5419F" w14:textId="1041B2AA"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5" w:history="1">
            <w:r w:rsidR="005D7947" w:rsidRPr="00766F81">
              <w:rPr>
                <w:rStyle w:val="Hyperlink"/>
                <w:noProof/>
                <w:lang w:val="en-US"/>
              </w:rPr>
              <w:t>3.3.11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AAS Creation and Usage Pattern</w:t>
            </w:r>
            <w:r w:rsidR="005D7947">
              <w:rPr>
                <w:noProof/>
                <w:webHidden/>
              </w:rPr>
              <w:tab/>
            </w:r>
            <w:r w:rsidR="005D7947">
              <w:rPr>
                <w:noProof/>
                <w:webHidden/>
              </w:rPr>
              <w:fldChar w:fldCharType="begin"/>
            </w:r>
            <w:r w:rsidR="005D7947">
              <w:rPr>
                <w:noProof/>
                <w:webHidden/>
              </w:rPr>
              <w:instrText xml:space="preserve"> PAGEREF _Toc213421515 \h </w:instrText>
            </w:r>
            <w:r w:rsidR="005D7947">
              <w:rPr>
                <w:noProof/>
                <w:webHidden/>
              </w:rPr>
            </w:r>
            <w:r w:rsidR="005D7947">
              <w:rPr>
                <w:noProof/>
                <w:webHidden/>
              </w:rPr>
              <w:fldChar w:fldCharType="separate"/>
            </w:r>
            <w:r w:rsidR="000A1639">
              <w:rPr>
                <w:noProof/>
                <w:webHidden/>
              </w:rPr>
              <w:t>37</w:t>
            </w:r>
            <w:r w:rsidR="005D7947">
              <w:rPr>
                <w:noProof/>
                <w:webHidden/>
              </w:rPr>
              <w:fldChar w:fldCharType="end"/>
            </w:r>
          </w:hyperlink>
        </w:p>
        <w:p w14:paraId="144342BC" w14:textId="348FAB3F" w:rsidR="005D7947" w:rsidRDefault="00000000">
          <w:pPr>
            <w:pStyle w:val="TOC2"/>
            <w:rPr>
              <w:rFonts w:eastAsiaTheme="minorEastAsia"/>
              <w:noProof/>
              <w:kern w:val="2"/>
              <w:sz w:val="24"/>
              <w:szCs w:val="24"/>
              <w:lang w:val="en-DE" w:eastAsia="en-DE"/>
              <w14:ligatures w14:val="standardContextual"/>
            </w:rPr>
          </w:pPr>
          <w:hyperlink w:anchor="_Toc213421516" w:history="1">
            <w:r w:rsidR="005D7947" w:rsidRPr="00766F81">
              <w:rPr>
                <w:rStyle w:val="Hyperlink"/>
                <w:noProof/>
                <w:lang w:val="en-US"/>
              </w:rPr>
              <w:t>3.4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Transport and Connection Layer</w:t>
            </w:r>
            <w:r w:rsidR="005D7947">
              <w:rPr>
                <w:noProof/>
                <w:webHidden/>
              </w:rPr>
              <w:tab/>
            </w:r>
            <w:r w:rsidR="005D7947">
              <w:rPr>
                <w:noProof/>
                <w:webHidden/>
              </w:rPr>
              <w:fldChar w:fldCharType="begin"/>
            </w:r>
            <w:r w:rsidR="005D7947">
              <w:rPr>
                <w:noProof/>
                <w:webHidden/>
              </w:rPr>
              <w:instrText xml:space="preserve"> PAGEREF _Toc213421516 \h </w:instrText>
            </w:r>
            <w:r w:rsidR="005D7947">
              <w:rPr>
                <w:noProof/>
                <w:webHidden/>
              </w:rPr>
            </w:r>
            <w:r w:rsidR="005D7947">
              <w:rPr>
                <w:noProof/>
                <w:webHidden/>
              </w:rPr>
              <w:fldChar w:fldCharType="separate"/>
            </w:r>
            <w:r w:rsidR="000A1639">
              <w:rPr>
                <w:noProof/>
                <w:webHidden/>
              </w:rPr>
              <w:t>39</w:t>
            </w:r>
            <w:r w:rsidR="005D7947">
              <w:rPr>
                <w:noProof/>
                <w:webHidden/>
              </w:rPr>
              <w:fldChar w:fldCharType="end"/>
            </w:r>
          </w:hyperlink>
        </w:p>
        <w:p w14:paraId="7363F532" w14:textId="2A2D6E8F"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7" w:history="1">
            <w:r w:rsidR="005D7947" w:rsidRPr="00766F81">
              <w:rPr>
                <w:rStyle w:val="Hyperlink"/>
                <w:noProof/>
                <w:lang w:val="en-US"/>
              </w:rPr>
              <w:t>3.4.1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Transport Component</w:t>
            </w:r>
            <w:r w:rsidR="005D7947">
              <w:rPr>
                <w:noProof/>
                <w:webHidden/>
              </w:rPr>
              <w:tab/>
            </w:r>
            <w:r w:rsidR="005D7947">
              <w:rPr>
                <w:noProof/>
                <w:webHidden/>
              </w:rPr>
              <w:fldChar w:fldCharType="begin"/>
            </w:r>
            <w:r w:rsidR="005D7947">
              <w:rPr>
                <w:noProof/>
                <w:webHidden/>
              </w:rPr>
              <w:instrText xml:space="preserve"> PAGEREF _Toc213421517 \h </w:instrText>
            </w:r>
            <w:r w:rsidR="005D7947">
              <w:rPr>
                <w:noProof/>
                <w:webHidden/>
              </w:rPr>
            </w:r>
            <w:r w:rsidR="005D7947">
              <w:rPr>
                <w:noProof/>
                <w:webHidden/>
              </w:rPr>
              <w:fldChar w:fldCharType="separate"/>
            </w:r>
            <w:r w:rsidR="000A1639">
              <w:rPr>
                <w:noProof/>
                <w:webHidden/>
              </w:rPr>
              <w:t>39</w:t>
            </w:r>
            <w:r w:rsidR="005D7947">
              <w:rPr>
                <w:noProof/>
                <w:webHidden/>
              </w:rPr>
              <w:fldChar w:fldCharType="end"/>
            </w:r>
          </w:hyperlink>
        </w:p>
        <w:p w14:paraId="5CC26344" w14:textId="4258B61D"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8" w:history="1">
            <w:r w:rsidR="005D7947" w:rsidRPr="00766F81">
              <w:rPr>
                <w:rStyle w:val="Hyperlink"/>
                <w:noProof/>
                <w:lang w:val="en-US"/>
              </w:rPr>
              <w:t>3.4.2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Connectors Component</w:t>
            </w:r>
            <w:r w:rsidR="005D7947">
              <w:rPr>
                <w:noProof/>
                <w:webHidden/>
              </w:rPr>
              <w:tab/>
            </w:r>
            <w:r w:rsidR="005D7947">
              <w:rPr>
                <w:noProof/>
                <w:webHidden/>
              </w:rPr>
              <w:fldChar w:fldCharType="begin"/>
            </w:r>
            <w:r w:rsidR="005D7947">
              <w:rPr>
                <w:noProof/>
                <w:webHidden/>
              </w:rPr>
              <w:instrText xml:space="preserve"> PAGEREF _Toc213421518 \h </w:instrText>
            </w:r>
            <w:r w:rsidR="005D7947">
              <w:rPr>
                <w:noProof/>
                <w:webHidden/>
              </w:rPr>
            </w:r>
            <w:r w:rsidR="005D7947">
              <w:rPr>
                <w:noProof/>
                <w:webHidden/>
              </w:rPr>
              <w:fldChar w:fldCharType="separate"/>
            </w:r>
            <w:r w:rsidR="000A1639">
              <w:rPr>
                <w:noProof/>
                <w:webHidden/>
              </w:rPr>
              <w:t>50</w:t>
            </w:r>
            <w:r w:rsidR="005D7947">
              <w:rPr>
                <w:noProof/>
                <w:webHidden/>
              </w:rPr>
              <w:fldChar w:fldCharType="end"/>
            </w:r>
          </w:hyperlink>
        </w:p>
        <w:p w14:paraId="28671B52" w14:textId="5D2A4BCA" w:rsidR="005D7947" w:rsidRDefault="00000000">
          <w:pPr>
            <w:pStyle w:val="TOC2"/>
            <w:rPr>
              <w:rFonts w:eastAsiaTheme="minorEastAsia"/>
              <w:noProof/>
              <w:kern w:val="2"/>
              <w:sz w:val="24"/>
              <w:szCs w:val="24"/>
              <w:lang w:val="en-DE" w:eastAsia="en-DE"/>
              <w14:ligatures w14:val="standardContextual"/>
            </w:rPr>
          </w:pPr>
          <w:hyperlink w:anchor="_Toc213421519" w:history="1">
            <w:r w:rsidR="005D7947" w:rsidRPr="00766F81">
              <w:rPr>
                <w:rStyle w:val="Hyperlink"/>
                <w:noProof/>
                <w:lang w:val="en-US"/>
              </w:rPr>
              <w:t>3.5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Services Layer</w:t>
            </w:r>
            <w:r w:rsidR="005D7947">
              <w:rPr>
                <w:noProof/>
                <w:webHidden/>
              </w:rPr>
              <w:tab/>
            </w:r>
            <w:r w:rsidR="005D7947">
              <w:rPr>
                <w:noProof/>
                <w:webHidden/>
              </w:rPr>
              <w:fldChar w:fldCharType="begin"/>
            </w:r>
            <w:r w:rsidR="005D7947">
              <w:rPr>
                <w:noProof/>
                <w:webHidden/>
              </w:rPr>
              <w:instrText xml:space="preserve"> PAGEREF _Toc213421519 \h </w:instrText>
            </w:r>
            <w:r w:rsidR="005D7947">
              <w:rPr>
                <w:noProof/>
                <w:webHidden/>
              </w:rPr>
            </w:r>
            <w:r w:rsidR="005D7947">
              <w:rPr>
                <w:noProof/>
                <w:webHidden/>
              </w:rPr>
              <w:fldChar w:fldCharType="separate"/>
            </w:r>
            <w:r w:rsidR="000A1639">
              <w:rPr>
                <w:noProof/>
                <w:webHidden/>
              </w:rPr>
              <w:t>61</w:t>
            </w:r>
            <w:r w:rsidR="005D7947">
              <w:rPr>
                <w:noProof/>
                <w:webHidden/>
              </w:rPr>
              <w:fldChar w:fldCharType="end"/>
            </w:r>
          </w:hyperlink>
        </w:p>
        <w:p w14:paraId="168FD6AF" w14:textId="34F3421F"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0" w:history="1">
            <w:r w:rsidR="005D7947" w:rsidRPr="00766F81">
              <w:rPr>
                <w:rStyle w:val="Hyperlink"/>
                <w:noProof/>
                <w:lang w:val="en-US"/>
              </w:rPr>
              <w:t>3.5.1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Terminology and Background</w:t>
            </w:r>
            <w:r w:rsidR="005D7947">
              <w:rPr>
                <w:noProof/>
                <w:webHidden/>
              </w:rPr>
              <w:tab/>
            </w:r>
            <w:r w:rsidR="005D7947">
              <w:rPr>
                <w:noProof/>
                <w:webHidden/>
              </w:rPr>
              <w:fldChar w:fldCharType="begin"/>
            </w:r>
            <w:r w:rsidR="005D7947">
              <w:rPr>
                <w:noProof/>
                <w:webHidden/>
              </w:rPr>
              <w:instrText xml:space="preserve"> PAGEREF _Toc213421520 \h </w:instrText>
            </w:r>
            <w:r w:rsidR="005D7947">
              <w:rPr>
                <w:noProof/>
                <w:webHidden/>
              </w:rPr>
            </w:r>
            <w:r w:rsidR="005D7947">
              <w:rPr>
                <w:noProof/>
                <w:webHidden/>
              </w:rPr>
              <w:fldChar w:fldCharType="separate"/>
            </w:r>
            <w:r w:rsidR="000A1639">
              <w:rPr>
                <w:noProof/>
                <w:webHidden/>
              </w:rPr>
              <w:t>61</w:t>
            </w:r>
            <w:r w:rsidR="005D7947">
              <w:rPr>
                <w:noProof/>
                <w:webHidden/>
              </w:rPr>
              <w:fldChar w:fldCharType="end"/>
            </w:r>
          </w:hyperlink>
        </w:p>
        <w:p w14:paraId="272BAC67" w14:textId="70B13B1E"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1" w:history="1">
            <w:r w:rsidR="005D7947" w:rsidRPr="00766F81">
              <w:rPr>
                <w:rStyle w:val="Hyperlink"/>
                <w:noProof/>
                <w:lang w:val="en-US"/>
              </w:rPr>
              <w:t>3.5.2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Service Environments</w:t>
            </w:r>
            <w:r w:rsidR="005D7947">
              <w:rPr>
                <w:noProof/>
                <w:webHidden/>
              </w:rPr>
              <w:tab/>
            </w:r>
            <w:r w:rsidR="005D7947">
              <w:rPr>
                <w:noProof/>
                <w:webHidden/>
              </w:rPr>
              <w:fldChar w:fldCharType="begin"/>
            </w:r>
            <w:r w:rsidR="005D7947">
              <w:rPr>
                <w:noProof/>
                <w:webHidden/>
              </w:rPr>
              <w:instrText xml:space="preserve"> PAGEREF _Toc213421521 \h </w:instrText>
            </w:r>
            <w:r w:rsidR="005D7947">
              <w:rPr>
                <w:noProof/>
                <w:webHidden/>
              </w:rPr>
            </w:r>
            <w:r w:rsidR="005D7947">
              <w:rPr>
                <w:noProof/>
                <w:webHidden/>
              </w:rPr>
              <w:fldChar w:fldCharType="separate"/>
            </w:r>
            <w:r w:rsidR="000A1639">
              <w:rPr>
                <w:noProof/>
                <w:webHidden/>
              </w:rPr>
              <w:t>63</w:t>
            </w:r>
            <w:r w:rsidR="005D7947">
              <w:rPr>
                <w:noProof/>
                <w:webHidden/>
              </w:rPr>
              <w:fldChar w:fldCharType="end"/>
            </w:r>
          </w:hyperlink>
        </w:p>
        <w:p w14:paraId="5181A111" w14:textId="5ED75167"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2" w:history="1">
            <w:r w:rsidR="005D7947" w:rsidRPr="00766F81">
              <w:rPr>
                <w:rStyle w:val="Hyperlink"/>
                <w:noProof/>
                <w:lang w:val="en-US"/>
              </w:rPr>
              <w:t>3.5.3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Service Control and Management</w:t>
            </w:r>
            <w:r w:rsidR="005D7947">
              <w:rPr>
                <w:noProof/>
                <w:webHidden/>
              </w:rPr>
              <w:tab/>
            </w:r>
            <w:r w:rsidR="005D7947">
              <w:rPr>
                <w:noProof/>
                <w:webHidden/>
              </w:rPr>
              <w:fldChar w:fldCharType="begin"/>
            </w:r>
            <w:r w:rsidR="005D7947">
              <w:rPr>
                <w:noProof/>
                <w:webHidden/>
              </w:rPr>
              <w:instrText xml:space="preserve"> PAGEREF _Toc213421522 \h </w:instrText>
            </w:r>
            <w:r w:rsidR="005D7947">
              <w:rPr>
                <w:noProof/>
                <w:webHidden/>
              </w:rPr>
            </w:r>
            <w:r w:rsidR="005D7947">
              <w:rPr>
                <w:noProof/>
                <w:webHidden/>
              </w:rPr>
              <w:fldChar w:fldCharType="separate"/>
            </w:r>
            <w:r w:rsidR="000A1639">
              <w:rPr>
                <w:noProof/>
                <w:webHidden/>
              </w:rPr>
              <w:t>71</w:t>
            </w:r>
            <w:r w:rsidR="005D7947">
              <w:rPr>
                <w:noProof/>
                <w:webHidden/>
              </w:rPr>
              <w:fldChar w:fldCharType="end"/>
            </w:r>
          </w:hyperlink>
        </w:p>
        <w:p w14:paraId="750CE51C" w14:textId="057BE33A" w:rsidR="005D7947" w:rsidRDefault="00000000">
          <w:pPr>
            <w:pStyle w:val="TOC2"/>
            <w:rPr>
              <w:rFonts w:eastAsiaTheme="minorEastAsia"/>
              <w:noProof/>
              <w:kern w:val="2"/>
              <w:sz w:val="24"/>
              <w:szCs w:val="24"/>
              <w:lang w:val="en-DE" w:eastAsia="en-DE"/>
              <w14:ligatures w14:val="standardContextual"/>
            </w:rPr>
          </w:pPr>
          <w:hyperlink w:anchor="_Toc213421523" w:history="1">
            <w:r w:rsidR="005D7947" w:rsidRPr="00766F81">
              <w:rPr>
                <w:rStyle w:val="Hyperlink"/>
                <w:noProof/>
                <w:lang w:val="en-US"/>
              </w:rPr>
              <w:t>3.6</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Resources and Monitoring Layer</w:t>
            </w:r>
            <w:r w:rsidR="005D7947">
              <w:rPr>
                <w:noProof/>
                <w:webHidden/>
              </w:rPr>
              <w:tab/>
            </w:r>
            <w:r w:rsidR="005D7947">
              <w:rPr>
                <w:noProof/>
                <w:webHidden/>
              </w:rPr>
              <w:fldChar w:fldCharType="begin"/>
            </w:r>
            <w:r w:rsidR="005D7947">
              <w:rPr>
                <w:noProof/>
                <w:webHidden/>
              </w:rPr>
              <w:instrText xml:space="preserve"> PAGEREF _Toc213421523 \h </w:instrText>
            </w:r>
            <w:r w:rsidR="005D7947">
              <w:rPr>
                <w:noProof/>
                <w:webHidden/>
              </w:rPr>
            </w:r>
            <w:r w:rsidR="005D7947">
              <w:rPr>
                <w:noProof/>
                <w:webHidden/>
              </w:rPr>
              <w:fldChar w:fldCharType="separate"/>
            </w:r>
            <w:r w:rsidR="000A1639">
              <w:rPr>
                <w:noProof/>
                <w:webHidden/>
              </w:rPr>
              <w:t>77</w:t>
            </w:r>
            <w:r w:rsidR="005D7947">
              <w:rPr>
                <w:noProof/>
                <w:webHidden/>
              </w:rPr>
              <w:fldChar w:fldCharType="end"/>
            </w:r>
          </w:hyperlink>
        </w:p>
        <w:p w14:paraId="0ABE5E82" w14:textId="429824A4"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4" w:history="1">
            <w:r w:rsidR="005D7947" w:rsidRPr="00766F81">
              <w:rPr>
                <w:rStyle w:val="Hyperlink"/>
                <w:noProof/>
                <w:lang w:val="en-US"/>
              </w:rPr>
              <w:t>3.6.1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ECS runtime</w:t>
            </w:r>
            <w:r w:rsidR="005D7947">
              <w:rPr>
                <w:noProof/>
                <w:webHidden/>
              </w:rPr>
              <w:tab/>
            </w:r>
            <w:r w:rsidR="005D7947">
              <w:rPr>
                <w:noProof/>
                <w:webHidden/>
              </w:rPr>
              <w:fldChar w:fldCharType="begin"/>
            </w:r>
            <w:r w:rsidR="005D7947">
              <w:rPr>
                <w:noProof/>
                <w:webHidden/>
              </w:rPr>
              <w:instrText xml:space="preserve"> PAGEREF _Toc213421524 \h </w:instrText>
            </w:r>
            <w:r w:rsidR="005D7947">
              <w:rPr>
                <w:noProof/>
                <w:webHidden/>
              </w:rPr>
            </w:r>
            <w:r w:rsidR="005D7947">
              <w:rPr>
                <w:noProof/>
                <w:webHidden/>
              </w:rPr>
              <w:fldChar w:fldCharType="separate"/>
            </w:r>
            <w:r w:rsidR="000A1639">
              <w:rPr>
                <w:noProof/>
                <w:webHidden/>
              </w:rPr>
              <w:t>78</w:t>
            </w:r>
            <w:r w:rsidR="005D7947">
              <w:rPr>
                <w:noProof/>
                <w:webHidden/>
              </w:rPr>
              <w:fldChar w:fldCharType="end"/>
            </w:r>
          </w:hyperlink>
        </w:p>
        <w:p w14:paraId="443C541A" w14:textId="7DC93917"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5" w:history="1">
            <w:r w:rsidR="005D7947" w:rsidRPr="00766F81">
              <w:rPr>
                <w:rStyle w:val="Hyperlink"/>
                <w:noProof/>
                <w:lang w:val="en-US"/>
              </w:rPr>
              <w:t>3.6.2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Device/Resource Management</w:t>
            </w:r>
            <w:r w:rsidR="005D7947">
              <w:rPr>
                <w:noProof/>
                <w:webHidden/>
              </w:rPr>
              <w:tab/>
            </w:r>
            <w:r w:rsidR="005D7947">
              <w:rPr>
                <w:noProof/>
                <w:webHidden/>
              </w:rPr>
              <w:fldChar w:fldCharType="begin"/>
            </w:r>
            <w:r w:rsidR="005D7947">
              <w:rPr>
                <w:noProof/>
                <w:webHidden/>
              </w:rPr>
              <w:instrText xml:space="preserve"> PAGEREF _Toc213421525 \h </w:instrText>
            </w:r>
            <w:r w:rsidR="005D7947">
              <w:rPr>
                <w:noProof/>
                <w:webHidden/>
              </w:rPr>
            </w:r>
            <w:r w:rsidR="005D7947">
              <w:rPr>
                <w:noProof/>
                <w:webHidden/>
              </w:rPr>
              <w:fldChar w:fldCharType="separate"/>
            </w:r>
            <w:r w:rsidR="000A1639">
              <w:rPr>
                <w:noProof/>
                <w:webHidden/>
              </w:rPr>
              <w:t>84</w:t>
            </w:r>
            <w:r w:rsidR="005D7947">
              <w:rPr>
                <w:noProof/>
                <w:webHidden/>
              </w:rPr>
              <w:fldChar w:fldCharType="end"/>
            </w:r>
          </w:hyperlink>
        </w:p>
        <w:p w14:paraId="59735019" w14:textId="3BB29855"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6" w:history="1">
            <w:r w:rsidR="005D7947" w:rsidRPr="00766F81">
              <w:rPr>
                <w:rStyle w:val="Hyperlink"/>
                <w:noProof/>
                <w:lang w:val="en-US"/>
              </w:rPr>
              <w:t>3.6.3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Monitoring</w:t>
            </w:r>
            <w:r w:rsidR="005D7947">
              <w:rPr>
                <w:noProof/>
                <w:webHidden/>
              </w:rPr>
              <w:tab/>
            </w:r>
            <w:r w:rsidR="005D7947">
              <w:rPr>
                <w:noProof/>
                <w:webHidden/>
              </w:rPr>
              <w:fldChar w:fldCharType="begin"/>
            </w:r>
            <w:r w:rsidR="005D7947">
              <w:rPr>
                <w:noProof/>
                <w:webHidden/>
              </w:rPr>
              <w:instrText xml:space="preserve"> PAGEREF _Toc213421526 \h </w:instrText>
            </w:r>
            <w:r w:rsidR="005D7947">
              <w:rPr>
                <w:noProof/>
                <w:webHidden/>
              </w:rPr>
            </w:r>
            <w:r w:rsidR="005D7947">
              <w:rPr>
                <w:noProof/>
                <w:webHidden/>
              </w:rPr>
              <w:fldChar w:fldCharType="separate"/>
            </w:r>
            <w:r w:rsidR="000A1639">
              <w:rPr>
                <w:noProof/>
                <w:webHidden/>
              </w:rPr>
              <w:t>88</w:t>
            </w:r>
            <w:r w:rsidR="005D7947">
              <w:rPr>
                <w:noProof/>
                <w:webHidden/>
              </w:rPr>
              <w:fldChar w:fldCharType="end"/>
            </w:r>
          </w:hyperlink>
        </w:p>
        <w:p w14:paraId="37D4A314" w14:textId="60ADA013" w:rsidR="005D7947" w:rsidRDefault="00000000">
          <w:pPr>
            <w:pStyle w:val="TOC2"/>
            <w:rPr>
              <w:rFonts w:eastAsiaTheme="minorEastAsia"/>
              <w:noProof/>
              <w:kern w:val="2"/>
              <w:sz w:val="24"/>
              <w:szCs w:val="24"/>
              <w:lang w:val="en-DE" w:eastAsia="en-DE"/>
              <w14:ligatures w14:val="standardContextual"/>
            </w:rPr>
          </w:pPr>
          <w:hyperlink w:anchor="_Toc213421527" w:history="1">
            <w:r w:rsidR="005D7947" w:rsidRPr="00766F81">
              <w:rPr>
                <w:rStyle w:val="Hyperlink"/>
                <w:noProof/>
                <w:lang w:val="en-US"/>
              </w:rPr>
              <w:t>3.7</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Storage, Security and Data Protection Layer</w:t>
            </w:r>
            <w:r w:rsidR="005D7947">
              <w:rPr>
                <w:noProof/>
                <w:webHidden/>
              </w:rPr>
              <w:tab/>
            </w:r>
            <w:r w:rsidR="005D7947">
              <w:rPr>
                <w:noProof/>
                <w:webHidden/>
              </w:rPr>
              <w:fldChar w:fldCharType="begin"/>
            </w:r>
            <w:r w:rsidR="005D7947">
              <w:rPr>
                <w:noProof/>
                <w:webHidden/>
              </w:rPr>
              <w:instrText xml:space="preserve"> PAGEREF _Toc213421527 \h </w:instrText>
            </w:r>
            <w:r w:rsidR="005D7947">
              <w:rPr>
                <w:noProof/>
                <w:webHidden/>
              </w:rPr>
            </w:r>
            <w:r w:rsidR="005D7947">
              <w:rPr>
                <w:noProof/>
                <w:webHidden/>
              </w:rPr>
              <w:fldChar w:fldCharType="separate"/>
            </w:r>
            <w:r w:rsidR="000A1639">
              <w:rPr>
                <w:noProof/>
                <w:webHidden/>
              </w:rPr>
              <w:t>90</w:t>
            </w:r>
            <w:r w:rsidR="005D7947">
              <w:rPr>
                <w:noProof/>
                <w:webHidden/>
              </w:rPr>
              <w:fldChar w:fldCharType="end"/>
            </w:r>
          </w:hyperlink>
        </w:p>
        <w:p w14:paraId="7381017E" w14:textId="3F398C7A"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8" w:history="1">
            <w:r w:rsidR="005D7947" w:rsidRPr="00766F81">
              <w:rPr>
                <w:rStyle w:val="Hyperlink"/>
                <w:noProof/>
                <w:lang w:val="en-US"/>
              </w:rPr>
              <w:t>3.7.1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KODEX platform service</w:t>
            </w:r>
            <w:r w:rsidR="005D7947">
              <w:rPr>
                <w:noProof/>
                <w:webHidden/>
              </w:rPr>
              <w:tab/>
            </w:r>
            <w:r w:rsidR="005D7947">
              <w:rPr>
                <w:noProof/>
                <w:webHidden/>
              </w:rPr>
              <w:fldChar w:fldCharType="begin"/>
            </w:r>
            <w:r w:rsidR="005D7947">
              <w:rPr>
                <w:noProof/>
                <w:webHidden/>
              </w:rPr>
              <w:instrText xml:space="preserve"> PAGEREF _Toc213421528 \h </w:instrText>
            </w:r>
            <w:r w:rsidR="005D7947">
              <w:rPr>
                <w:noProof/>
                <w:webHidden/>
              </w:rPr>
            </w:r>
            <w:r w:rsidR="005D7947">
              <w:rPr>
                <w:noProof/>
                <w:webHidden/>
              </w:rPr>
              <w:fldChar w:fldCharType="separate"/>
            </w:r>
            <w:r w:rsidR="000A1639">
              <w:rPr>
                <w:noProof/>
                <w:webHidden/>
              </w:rPr>
              <w:t>90</w:t>
            </w:r>
            <w:r w:rsidR="005D7947">
              <w:rPr>
                <w:noProof/>
                <w:webHidden/>
              </w:rPr>
              <w:fldChar w:fldCharType="end"/>
            </w:r>
          </w:hyperlink>
        </w:p>
        <w:p w14:paraId="372326B3" w14:textId="2692183E"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9" w:history="1">
            <w:r w:rsidR="005D7947" w:rsidRPr="00766F81">
              <w:rPr>
                <w:rStyle w:val="Hyperlink"/>
                <w:noProof/>
                <w:lang w:val="en-US"/>
              </w:rPr>
              <w:t>3.7.2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Influx DB connector</w:t>
            </w:r>
            <w:r w:rsidR="005D7947">
              <w:rPr>
                <w:noProof/>
                <w:webHidden/>
              </w:rPr>
              <w:tab/>
            </w:r>
            <w:r w:rsidR="005D7947">
              <w:rPr>
                <w:noProof/>
                <w:webHidden/>
              </w:rPr>
              <w:fldChar w:fldCharType="begin"/>
            </w:r>
            <w:r w:rsidR="005D7947">
              <w:rPr>
                <w:noProof/>
                <w:webHidden/>
              </w:rPr>
              <w:instrText xml:space="preserve"> PAGEREF _Toc213421529 \h </w:instrText>
            </w:r>
            <w:r w:rsidR="005D7947">
              <w:rPr>
                <w:noProof/>
                <w:webHidden/>
              </w:rPr>
            </w:r>
            <w:r w:rsidR="005D7947">
              <w:rPr>
                <w:noProof/>
                <w:webHidden/>
              </w:rPr>
              <w:fldChar w:fldCharType="separate"/>
            </w:r>
            <w:r w:rsidR="000A1639">
              <w:rPr>
                <w:noProof/>
                <w:webHidden/>
              </w:rPr>
              <w:t>91</w:t>
            </w:r>
            <w:r w:rsidR="005D7947">
              <w:rPr>
                <w:noProof/>
                <w:webHidden/>
              </w:rPr>
              <w:fldChar w:fldCharType="end"/>
            </w:r>
          </w:hyperlink>
        </w:p>
        <w:p w14:paraId="5A907878" w14:textId="47C82F02" w:rsidR="005D7947" w:rsidRDefault="00000000">
          <w:pPr>
            <w:pStyle w:val="TOC2"/>
            <w:rPr>
              <w:rFonts w:eastAsiaTheme="minorEastAsia"/>
              <w:noProof/>
              <w:kern w:val="2"/>
              <w:sz w:val="24"/>
              <w:szCs w:val="24"/>
              <w:lang w:val="en-DE" w:eastAsia="en-DE"/>
              <w14:ligatures w14:val="standardContextual"/>
            </w:rPr>
          </w:pPr>
          <w:hyperlink w:anchor="_Toc213421530" w:history="1">
            <w:r w:rsidR="005D7947" w:rsidRPr="00766F81">
              <w:rPr>
                <w:rStyle w:val="Hyperlink"/>
                <w:noProof/>
                <w:lang w:val="en-US"/>
              </w:rPr>
              <w:t>3.8</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Reusable Intelligent Services Layer</w:t>
            </w:r>
            <w:r w:rsidR="005D7947">
              <w:rPr>
                <w:noProof/>
                <w:webHidden/>
              </w:rPr>
              <w:tab/>
            </w:r>
            <w:r w:rsidR="005D7947">
              <w:rPr>
                <w:noProof/>
                <w:webHidden/>
              </w:rPr>
              <w:fldChar w:fldCharType="begin"/>
            </w:r>
            <w:r w:rsidR="005D7947">
              <w:rPr>
                <w:noProof/>
                <w:webHidden/>
              </w:rPr>
              <w:instrText xml:space="preserve"> PAGEREF _Toc213421530 \h </w:instrText>
            </w:r>
            <w:r w:rsidR="005D7947">
              <w:rPr>
                <w:noProof/>
                <w:webHidden/>
              </w:rPr>
            </w:r>
            <w:r w:rsidR="005D7947">
              <w:rPr>
                <w:noProof/>
                <w:webHidden/>
              </w:rPr>
              <w:fldChar w:fldCharType="separate"/>
            </w:r>
            <w:r w:rsidR="000A1639">
              <w:rPr>
                <w:noProof/>
                <w:webHidden/>
              </w:rPr>
              <w:t>92</w:t>
            </w:r>
            <w:r w:rsidR="005D7947">
              <w:rPr>
                <w:noProof/>
                <w:webHidden/>
              </w:rPr>
              <w:fldChar w:fldCharType="end"/>
            </w:r>
          </w:hyperlink>
        </w:p>
        <w:p w14:paraId="736A6C75" w14:textId="1C056EFC"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31" w:history="1">
            <w:r w:rsidR="005D7947" w:rsidRPr="00766F81">
              <w:rPr>
                <w:rStyle w:val="Hyperlink"/>
                <w:noProof/>
                <w:lang w:val="en-US"/>
              </w:rPr>
              <w:t>3.8.1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Data Processing Function Library</w:t>
            </w:r>
            <w:r w:rsidR="005D7947">
              <w:rPr>
                <w:noProof/>
                <w:webHidden/>
              </w:rPr>
              <w:tab/>
            </w:r>
            <w:r w:rsidR="005D7947">
              <w:rPr>
                <w:noProof/>
                <w:webHidden/>
              </w:rPr>
              <w:fldChar w:fldCharType="begin"/>
            </w:r>
            <w:r w:rsidR="005D7947">
              <w:rPr>
                <w:noProof/>
                <w:webHidden/>
              </w:rPr>
              <w:instrText xml:space="preserve"> PAGEREF _Toc213421531 \h </w:instrText>
            </w:r>
            <w:r w:rsidR="005D7947">
              <w:rPr>
                <w:noProof/>
                <w:webHidden/>
              </w:rPr>
            </w:r>
            <w:r w:rsidR="005D7947">
              <w:rPr>
                <w:noProof/>
                <w:webHidden/>
              </w:rPr>
              <w:fldChar w:fldCharType="separate"/>
            </w:r>
            <w:r w:rsidR="000A1639">
              <w:rPr>
                <w:noProof/>
                <w:webHidden/>
              </w:rPr>
              <w:t>92</w:t>
            </w:r>
            <w:r w:rsidR="005D7947">
              <w:rPr>
                <w:noProof/>
                <w:webHidden/>
              </w:rPr>
              <w:fldChar w:fldCharType="end"/>
            </w:r>
          </w:hyperlink>
        </w:p>
        <w:p w14:paraId="54CFAEAD" w14:textId="12BF203A"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32" w:history="1">
            <w:r w:rsidR="005D7947" w:rsidRPr="00766F81">
              <w:rPr>
                <w:rStyle w:val="Hyperlink"/>
                <w:noProof/>
                <w:lang w:val="en-US"/>
              </w:rPr>
              <w:t>3.8.2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RapidMiner RTSA service</w:t>
            </w:r>
            <w:r w:rsidR="005D7947">
              <w:rPr>
                <w:noProof/>
                <w:webHidden/>
              </w:rPr>
              <w:tab/>
            </w:r>
            <w:r w:rsidR="005D7947">
              <w:rPr>
                <w:noProof/>
                <w:webHidden/>
              </w:rPr>
              <w:fldChar w:fldCharType="begin"/>
            </w:r>
            <w:r w:rsidR="005D7947">
              <w:rPr>
                <w:noProof/>
                <w:webHidden/>
              </w:rPr>
              <w:instrText xml:space="preserve"> PAGEREF _Toc213421532 \h </w:instrText>
            </w:r>
            <w:r w:rsidR="005D7947">
              <w:rPr>
                <w:noProof/>
                <w:webHidden/>
              </w:rPr>
            </w:r>
            <w:r w:rsidR="005D7947">
              <w:rPr>
                <w:noProof/>
                <w:webHidden/>
              </w:rPr>
              <w:fldChar w:fldCharType="separate"/>
            </w:r>
            <w:r w:rsidR="000A1639">
              <w:rPr>
                <w:noProof/>
                <w:webHidden/>
              </w:rPr>
              <w:t>93</w:t>
            </w:r>
            <w:r w:rsidR="005D7947">
              <w:rPr>
                <w:noProof/>
                <w:webHidden/>
              </w:rPr>
              <w:fldChar w:fldCharType="end"/>
            </w:r>
          </w:hyperlink>
        </w:p>
        <w:p w14:paraId="3E6D0B86" w14:textId="54DED8F5"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33" w:history="1">
            <w:r w:rsidR="005D7947" w:rsidRPr="00766F81">
              <w:rPr>
                <w:rStyle w:val="Hyperlink"/>
                <w:noProof/>
                <w:lang w:val="en-US"/>
              </w:rPr>
              <w:t>3.8.3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Flower-based Federated Learning</w:t>
            </w:r>
            <w:r w:rsidR="005D7947">
              <w:rPr>
                <w:noProof/>
                <w:webHidden/>
              </w:rPr>
              <w:tab/>
            </w:r>
            <w:r w:rsidR="005D7947">
              <w:rPr>
                <w:noProof/>
                <w:webHidden/>
              </w:rPr>
              <w:fldChar w:fldCharType="begin"/>
            </w:r>
            <w:r w:rsidR="005D7947">
              <w:rPr>
                <w:noProof/>
                <w:webHidden/>
              </w:rPr>
              <w:instrText xml:space="preserve"> PAGEREF _Toc213421533 \h </w:instrText>
            </w:r>
            <w:r w:rsidR="005D7947">
              <w:rPr>
                <w:noProof/>
                <w:webHidden/>
              </w:rPr>
            </w:r>
            <w:r w:rsidR="005D7947">
              <w:rPr>
                <w:noProof/>
                <w:webHidden/>
              </w:rPr>
              <w:fldChar w:fldCharType="separate"/>
            </w:r>
            <w:r w:rsidR="000A1639">
              <w:rPr>
                <w:noProof/>
                <w:webHidden/>
              </w:rPr>
              <w:t>93</w:t>
            </w:r>
            <w:r w:rsidR="005D7947">
              <w:rPr>
                <w:noProof/>
                <w:webHidden/>
              </w:rPr>
              <w:fldChar w:fldCharType="end"/>
            </w:r>
          </w:hyperlink>
        </w:p>
        <w:p w14:paraId="785FE400" w14:textId="28AA9062" w:rsidR="005D7947" w:rsidRDefault="00000000">
          <w:pPr>
            <w:pStyle w:val="TOC2"/>
            <w:rPr>
              <w:rFonts w:eastAsiaTheme="minorEastAsia"/>
              <w:noProof/>
              <w:kern w:val="2"/>
              <w:sz w:val="24"/>
              <w:szCs w:val="24"/>
              <w:lang w:val="en-DE" w:eastAsia="en-DE"/>
              <w14:ligatures w14:val="standardContextual"/>
            </w:rPr>
          </w:pPr>
          <w:hyperlink w:anchor="_Toc213421534" w:history="1">
            <w:r w:rsidR="005D7947" w:rsidRPr="00766F81">
              <w:rPr>
                <w:rStyle w:val="Hyperlink"/>
                <w:noProof/>
                <w:lang w:val="en-US"/>
              </w:rPr>
              <w:t>3.9</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Configuration Layer</w:t>
            </w:r>
            <w:r w:rsidR="005D7947">
              <w:rPr>
                <w:noProof/>
                <w:webHidden/>
              </w:rPr>
              <w:tab/>
            </w:r>
            <w:r w:rsidR="005D7947">
              <w:rPr>
                <w:noProof/>
                <w:webHidden/>
              </w:rPr>
              <w:fldChar w:fldCharType="begin"/>
            </w:r>
            <w:r w:rsidR="005D7947">
              <w:rPr>
                <w:noProof/>
                <w:webHidden/>
              </w:rPr>
              <w:instrText xml:space="preserve"> PAGEREF _Toc213421534 \h </w:instrText>
            </w:r>
            <w:r w:rsidR="005D7947">
              <w:rPr>
                <w:noProof/>
                <w:webHidden/>
              </w:rPr>
            </w:r>
            <w:r w:rsidR="005D7947">
              <w:rPr>
                <w:noProof/>
                <w:webHidden/>
              </w:rPr>
              <w:fldChar w:fldCharType="separate"/>
            </w:r>
            <w:r w:rsidR="000A1639">
              <w:rPr>
                <w:noProof/>
                <w:webHidden/>
              </w:rPr>
              <w:t>94</w:t>
            </w:r>
            <w:r w:rsidR="005D7947">
              <w:rPr>
                <w:noProof/>
                <w:webHidden/>
              </w:rPr>
              <w:fldChar w:fldCharType="end"/>
            </w:r>
          </w:hyperlink>
        </w:p>
        <w:p w14:paraId="11BAC96A" w14:textId="520EF3FC" w:rsidR="005D7947" w:rsidRDefault="00000000">
          <w:pPr>
            <w:pStyle w:val="TOC2"/>
            <w:rPr>
              <w:rFonts w:eastAsiaTheme="minorEastAsia"/>
              <w:noProof/>
              <w:kern w:val="2"/>
              <w:sz w:val="24"/>
              <w:szCs w:val="24"/>
              <w:lang w:val="en-DE" w:eastAsia="en-DE"/>
              <w14:ligatures w14:val="standardContextual"/>
            </w:rPr>
          </w:pPr>
          <w:hyperlink w:anchor="_Toc213421535" w:history="1">
            <w:r w:rsidR="005D7947" w:rsidRPr="00766F81">
              <w:rPr>
                <w:rStyle w:val="Hyperlink"/>
                <w:noProof/>
                <w:lang w:val="en-US"/>
              </w:rPr>
              <w:t>3.10</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Application Layer</w:t>
            </w:r>
            <w:r w:rsidR="005D7947">
              <w:rPr>
                <w:noProof/>
                <w:webHidden/>
              </w:rPr>
              <w:tab/>
            </w:r>
            <w:r w:rsidR="005D7947">
              <w:rPr>
                <w:noProof/>
                <w:webHidden/>
              </w:rPr>
              <w:fldChar w:fldCharType="begin"/>
            </w:r>
            <w:r w:rsidR="005D7947">
              <w:rPr>
                <w:noProof/>
                <w:webHidden/>
              </w:rPr>
              <w:instrText xml:space="preserve"> PAGEREF _Toc213421535 \h </w:instrText>
            </w:r>
            <w:r w:rsidR="005D7947">
              <w:rPr>
                <w:noProof/>
                <w:webHidden/>
              </w:rPr>
            </w:r>
            <w:r w:rsidR="005D7947">
              <w:rPr>
                <w:noProof/>
                <w:webHidden/>
              </w:rPr>
              <w:fldChar w:fldCharType="separate"/>
            </w:r>
            <w:r w:rsidR="000A1639">
              <w:rPr>
                <w:noProof/>
                <w:webHidden/>
              </w:rPr>
              <w:t>96</w:t>
            </w:r>
            <w:r w:rsidR="005D7947">
              <w:rPr>
                <w:noProof/>
                <w:webHidden/>
              </w:rPr>
              <w:fldChar w:fldCharType="end"/>
            </w:r>
          </w:hyperlink>
        </w:p>
        <w:p w14:paraId="45CDB343" w14:textId="44A8735C" w:rsidR="005D7947" w:rsidRDefault="00000000">
          <w:pPr>
            <w:pStyle w:val="TOC2"/>
            <w:rPr>
              <w:rFonts w:eastAsiaTheme="minorEastAsia"/>
              <w:noProof/>
              <w:kern w:val="2"/>
              <w:sz w:val="24"/>
              <w:szCs w:val="24"/>
              <w:lang w:val="en-DE" w:eastAsia="en-DE"/>
              <w14:ligatures w14:val="standardContextual"/>
            </w:rPr>
          </w:pPr>
          <w:hyperlink w:anchor="_Toc213421536" w:history="1">
            <w:r w:rsidR="005D7947" w:rsidRPr="00766F81">
              <w:rPr>
                <w:rStyle w:val="Hyperlink"/>
                <w:noProof/>
                <w:lang w:val="en-US"/>
              </w:rPr>
              <w:t>3.11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Platform Server(s)</w:t>
            </w:r>
            <w:r w:rsidR="005D7947">
              <w:rPr>
                <w:noProof/>
                <w:webHidden/>
              </w:rPr>
              <w:tab/>
            </w:r>
            <w:r w:rsidR="005D7947">
              <w:rPr>
                <w:noProof/>
                <w:webHidden/>
              </w:rPr>
              <w:fldChar w:fldCharType="begin"/>
            </w:r>
            <w:r w:rsidR="005D7947">
              <w:rPr>
                <w:noProof/>
                <w:webHidden/>
              </w:rPr>
              <w:instrText xml:space="preserve"> PAGEREF _Toc213421536 \h </w:instrText>
            </w:r>
            <w:r w:rsidR="005D7947">
              <w:rPr>
                <w:noProof/>
                <w:webHidden/>
              </w:rPr>
            </w:r>
            <w:r w:rsidR="005D7947">
              <w:rPr>
                <w:noProof/>
                <w:webHidden/>
              </w:rPr>
              <w:fldChar w:fldCharType="separate"/>
            </w:r>
            <w:r w:rsidR="000A1639">
              <w:rPr>
                <w:noProof/>
                <w:webHidden/>
              </w:rPr>
              <w:t>97</w:t>
            </w:r>
            <w:r w:rsidR="005D7947">
              <w:rPr>
                <w:noProof/>
                <w:webHidden/>
              </w:rPr>
              <w:fldChar w:fldCharType="end"/>
            </w:r>
          </w:hyperlink>
        </w:p>
        <w:p w14:paraId="7F62DD50" w14:textId="7AC61682" w:rsidR="005D7947" w:rsidRDefault="00000000">
          <w:pPr>
            <w:pStyle w:val="TOC2"/>
            <w:rPr>
              <w:rFonts w:eastAsiaTheme="minorEastAsia"/>
              <w:noProof/>
              <w:kern w:val="2"/>
              <w:sz w:val="24"/>
              <w:szCs w:val="24"/>
              <w:lang w:val="en-DE" w:eastAsia="en-DE"/>
              <w14:ligatures w14:val="standardContextual"/>
            </w:rPr>
          </w:pPr>
          <w:hyperlink w:anchor="_Toc213421537" w:history="1">
            <w:r w:rsidR="005D7947" w:rsidRPr="00766F81">
              <w:rPr>
                <w:rStyle w:val="Hyperlink"/>
                <w:noProof/>
                <w:lang w:val="en-US"/>
              </w:rPr>
              <w:t>3.12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Platform Management User Interface</w:t>
            </w:r>
            <w:r w:rsidR="005D7947">
              <w:rPr>
                <w:noProof/>
                <w:webHidden/>
              </w:rPr>
              <w:tab/>
            </w:r>
            <w:r w:rsidR="005D7947">
              <w:rPr>
                <w:noProof/>
                <w:webHidden/>
              </w:rPr>
              <w:fldChar w:fldCharType="begin"/>
            </w:r>
            <w:r w:rsidR="005D7947">
              <w:rPr>
                <w:noProof/>
                <w:webHidden/>
              </w:rPr>
              <w:instrText xml:space="preserve"> PAGEREF _Toc213421537 \h </w:instrText>
            </w:r>
            <w:r w:rsidR="005D7947">
              <w:rPr>
                <w:noProof/>
                <w:webHidden/>
              </w:rPr>
            </w:r>
            <w:r w:rsidR="005D7947">
              <w:rPr>
                <w:noProof/>
                <w:webHidden/>
              </w:rPr>
              <w:fldChar w:fldCharType="separate"/>
            </w:r>
            <w:r w:rsidR="000A1639">
              <w:rPr>
                <w:noProof/>
                <w:webHidden/>
              </w:rPr>
              <w:t>99</w:t>
            </w:r>
            <w:r w:rsidR="005D7947">
              <w:rPr>
                <w:noProof/>
                <w:webHidden/>
              </w:rPr>
              <w:fldChar w:fldCharType="end"/>
            </w:r>
          </w:hyperlink>
        </w:p>
        <w:p w14:paraId="0ED14D50" w14:textId="548CD2BE" w:rsidR="005D7947" w:rsidRDefault="00000000">
          <w:pPr>
            <w:pStyle w:val="TOC2"/>
            <w:rPr>
              <w:rFonts w:eastAsiaTheme="minorEastAsia"/>
              <w:noProof/>
              <w:kern w:val="2"/>
              <w:sz w:val="24"/>
              <w:szCs w:val="24"/>
              <w:lang w:val="en-DE" w:eastAsia="en-DE"/>
              <w14:ligatures w14:val="standardContextual"/>
            </w:rPr>
          </w:pPr>
          <w:hyperlink w:anchor="_Toc213421538" w:history="1">
            <w:r w:rsidR="005D7947" w:rsidRPr="00766F81">
              <w:rPr>
                <w:rStyle w:val="Hyperlink"/>
                <w:noProof/>
                <w:lang w:val="en-US"/>
              </w:rPr>
              <w:t>3.13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Test support</w:t>
            </w:r>
            <w:r w:rsidR="005D7947">
              <w:rPr>
                <w:noProof/>
                <w:webHidden/>
              </w:rPr>
              <w:tab/>
            </w:r>
            <w:r w:rsidR="005D7947">
              <w:rPr>
                <w:noProof/>
                <w:webHidden/>
              </w:rPr>
              <w:fldChar w:fldCharType="begin"/>
            </w:r>
            <w:r w:rsidR="005D7947">
              <w:rPr>
                <w:noProof/>
                <w:webHidden/>
              </w:rPr>
              <w:instrText xml:space="preserve"> PAGEREF _Toc213421538 \h </w:instrText>
            </w:r>
            <w:r w:rsidR="005D7947">
              <w:rPr>
                <w:noProof/>
                <w:webHidden/>
              </w:rPr>
            </w:r>
            <w:r w:rsidR="005D7947">
              <w:rPr>
                <w:noProof/>
                <w:webHidden/>
              </w:rPr>
              <w:fldChar w:fldCharType="separate"/>
            </w:r>
            <w:r w:rsidR="000A1639">
              <w:rPr>
                <w:noProof/>
                <w:webHidden/>
              </w:rPr>
              <w:t>106</w:t>
            </w:r>
            <w:r w:rsidR="005D7947">
              <w:rPr>
                <w:noProof/>
                <w:webHidden/>
              </w:rPr>
              <w:fldChar w:fldCharType="end"/>
            </w:r>
          </w:hyperlink>
        </w:p>
        <w:p w14:paraId="0E8FA44C" w14:textId="25C91B80" w:rsidR="005D7947" w:rsidRDefault="00000000">
          <w:pPr>
            <w:pStyle w:val="TOC1"/>
            <w:rPr>
              <w:rFonts w:eastAsiaTheme="minorEastAsia"/>
              <w:noProof/>
              <w:kern w:val="2"/>
              <w:sz w:val="24"/>
              <w:szCs w:val="24"/>
              <w:lang w:val="en-DE" w:eastAsia="en-DE"/>
              <w14:ligatures w14:val="standardContextual"/>
            </w:rPr>
          </w:pPr>
          <w:hyperlink w:anchor="_Toc213421539" w:history="1">
            <w:r w:rsidR="005D7947" w:rsidRPr="00766F81">
              <w:rPr>
                <w:rStyle w:val="Hyperlink"/>
                <w:noProof/>
                <w:lang w:val="en-US"/>
              </w:rPr>
              <w:t>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Architectural Decisions and Constraints</w:t>
            </w:r>
            <w:r w:rsidR="005D7947">
              <w:rPr>
                <w:noProof/>
                <w:webHidden/>
              </w:rPr>
              <w:tab/>
            </w:r>
            <w:r w:rsidR="005D7947">
              <w:rPr>
                <w:noProof/>
                <w:webHidden/>
              </w:rPr>
              <w:fldChar w:fldCharType="begin"/>
            </w:r>
            <w:r w:rsidR="005D7947">
              <w:rPr>
                <w:noProof/>
                <w:webHidden/>
              </w:rPr>
              <w:instrText xml:space="preserve"> PAGEREF _Toc213421539 \h </w:instrText>
            </w:r>
            <w:r w:rsidR="005D7947">
              <w:rPr>
                <w:noProof/>
                <w:webHidden/>
              </w:rPr>
            </w:r>
            <w:r w:rsidR="005D7947">
              <w:rPr>
                <w:noProof/>
                <w:webHidden/>
              </w:rPr>
              <w:fldChar w:fldCharType="separate"/>
            </w:r>
            <w:r w:rsidR="000A1639">
              <w:rPr>
                <w:noProof/>
                <w:webHidden/>
              </w:rPr>
              <w:t>109</w:t>
            </w:r>
            <w:r w:rsidR="005D7947">
              <w:rPr>
                <w:noProof/>
                <w:webHidden/>
              </w:rPr>
              <w:fldChar w:fldCharType="end"/>
            </w:r>
          </w:hyperlink>
        </w:p>
        <w:p w14:paraId="379EADDC" w14:textId="7A2796CF" w:rsidR="005D7947" w:rsidRDefault="00000000">
          <w:pPr>
            <w:pStyle w:val="TOC1"/>
            <w:rPr>
              <w:rFonts w:eastAsiaTheme="minorEastAsia"/>
              <w:noProof/>
              <w:kern w:val="2"/>
              <w:sz w:val="24"/>
              <w:szCs w:val="24"/>
              <w:lang w:val="en-DE" w:eastAsia="en-DE"/>
              <w14:ligatures w14:val="standardContextual"/>
            </w:rPr>
          </w:pPr>
          <w:hyperlink w:anchor="_Toc213421540" w:history="1">
            <w:r w:rsidR="005D7947" w:rsidRPr="00766F81">
              <w:rPr>
                <w:rStyle w:val="Hyperlink"/>
                <w:noProof/>
                <w:lang w:val="en-US"/>
              </w:rPr>
              <w:t>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Asset Administration Shells</w:t>
            </w:r>
            <w:r w:rsidR="005D7947">
              <w:rPr>
                <w:noProof/>
                <w:webHidden/>
              </w:rPr>
              <w:tab/>
            </w:r>
            <w:r w:rsidR="005D7947">
              <w:rPr>
                <w:noProof/>
                <w:webHidden/>
              </w:rPr>
              <w:fldChar w:fldCharType="begin"/>
            </w:r>
            <w:r w:rsidR="005D7947">
              <w:rPr>
                <w:noProof/>
                <w:webHidden/>
              </w:rPr>
              <w:instrText xml:space="preserve"> PAGEREF _Toc213421540 \h </w:instrText>
            </w:r>
            <w:r w:rsidR="005D7947">
              <w:rPr>
                <w:noProof/>
                <w:webHidden/>
              </w:rPr>
            </w:r>
            <w:r w:rsidR="005D7947">
              <w:rPr>
                <w:noProof/>
                <w:webHidden/>
              </w:rPr>
              <w:fldChar w:fldCharType="separate"/>
            </w:r>
            <w:r w:rsidR="000A1639">
              <w:rPr>
                <w:noProof/>
                <w:webHidden/>
              </w:rPr>
              <w:t>113</w:t>
            </w:r>
            <w:r w:rsidR="005D7947">
              <w:rPr>
                <w:noProof/>
                <w:webHidden/>
              </w:rPr>
              <w:fldChar w:fldCharType="end"/>
            </w:r>
          </w:hyperlink>
        </w:p>
        <w:p w14:paraId="5D8097E1" w14:textId="0D521346" w:rsidR="005D7947" w:rsidRDefault="00000000">
          <w:pPr>
            <w:pStyle w:val="TOC1"/>
            <w:rPr>
              <w:rFonts w:eastAsiaTheme="minorEastAsia"/>
              <w:noProof/>
              <w:kern w:val="2"/>
              <w:sz w:val="24"/>
              <w:szCs w:val="24"/>
              <w:lang w:val="en-DE" w:eastAsia="en-DE"/>
              <w14:ligatures w14:val="standardContextual"/>
            </w:rPr>
          </w:pPr>
          <w:hyperlink w:anchor="_Toc213421541" w:history="1">
            <w:r w:rsidR="005D7947" w:rsidRPr="00766F81">
              <w:rPr>
                <w:rStyle w:val="Hyperlink"/>
                <w:noProof/>
                <w:lang w:val="en-US"/>
              </w:rPr>
              <w:t>6</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Platform Configuration</w:t>
            </w:r>
            <w:r w:rsidR="005D7947">
              <w:rPr>
                <w:noProof/>
                <w:webHidden/>
              </w:rPr>
              <w:tab/>
            </w:r>
            <w:r w:rsidR="005D7947">
              <w:rPr>
                <w:noProof/>
                <w:webHidden/>
              </w:rPr>
              <w:fldChar w:fldCharType="begin"/>
            </w:r>
            <w:r w:rsidR="005D7947">
              <w:rPr>
                <w:noProof/>
                <w:webHidden/>
              </w:rPr>
              <w:instrText xml:space="preserve"> PAGEREF _Toc213421541 \h </w:instrText>
            </w:r>
            <w:r w:rsidR="005D7947">
              <w:rPr>
                <w:noProof/>
                <w:webHidden/>
              </w:rPr>
            </w:r>
            <w:r w:rsidR="005D7947">
              <w:rPr>
                <w:noProof/>
                <w:webHidden/>
              </w:rPr>
              <w:fldChar w:fldCharType="separate"/>
            </w:r>
            <w:r w:rsidR="000A1639">
              <w:rPr>
                <w:noProof/>
                <w:webHidden/>
              </w:rPr>
              <w:t>117</w:t>
            </w:r>
            <w:r w:rsidR="005D7947">
              <w:rPr>
                <w:noProof/>
                <w:webHidden/>
              </w:rPr>
              <w:fldChar w:fldCharType="end"/>
            </w:r>
          </w:hyperlink>
        </w:p>
        <w:p w14:paraId="294F6D1A" w14:textId="1D119E04" w:rsidR="005D7947" w:rsidRDefault="00000000">
          <w:pPr>
            <w:pStyle w:val="TOC2"/>
            <w:rPr>
              <w:rFonts w:eastAsiaTheme="minorEastAsia"/>
              <w:noProof/>
              <w:kern w:val="2"/>
              <w:sz w:val="24"/>
              <w:szCs w:val="24"/>
              <w:lang w:val="en-DE" w:eastAsia="en-DE"/>
              <w14:ligatures w14:val="standardContextual"/>
            </w:rPr>
          </w:pPr>
          <w:hyperlink w:anchor="_Toc213421542" w:history="1">
            <w:r w:rsidR="005D7947" w:rsidRPr="00766F81">
              <w:rPr>
                <w:rStyle w:val="Hyperlink"/>
                <w:noProof/>
                <w:lang w:val="en-US"/>
              </w:rPr>
              <w:t>6.1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Modeling Patterns</w:t>
            </w:r>
            <w:r w:rsidR="005D7947">
              <w:rPr>
                <w:noProof/>
                <w:webHidden/>
              </w:rPr>
              <w:tab/>
            </w:r>
            <w:r w:rsidR="005D7947">
              <w:rPr>
                <w:noProof/>
                <w:webHidden/>
              </w:rPr>
              <w:fldChar w:fldCharType="begin"/>
            </w:r>
            <w:r w:rsidR="005D7947">
              <w:rPr>
                <w:noProof/>
                <w:webHidden/>
              </w:rPr>
              <w:instrText xml:space="preserve"> PAGEREF _Toc213421542 \h </w:instrText>
            </w:r>
            <w:r w:rsidR="005D7947">
              <w:rPr>
                <w:noProof/>
                <w:webHidden/>
              </w:rPr>
            </w:r>
            <w:r w:rsidR="005D7947">
              <w:rPr>
                <w:noProof/>
                <w:webHidden/>
              </w:rPr>
              <w:fldChar w:fldCharType="separate"/>
            </w:r>
            <w:r w:rsidR="000A1639">
              <w:rPr>
                <w:noProof/>
                <w:webHidden/>
              </w:rPr>
              <w:t>123</w:t>
            </w:r>
            <w:r w:rsidR="005D7947">
              <w:rPr>
                <w:noProof/>
                <w:webHidden/>
              </w:rPr>
              <w:fldChar w:fldCharType="end"/>
            </w:r>
          </w:hyperlink>
        </w:p>
        <w:p w14:paraId="67195A88" w14:textId="23994EA7" w:rsidR="005D7947" w:rsidRDefault="00000000">
          <w:pPr>
            <w:pStyle w:val="TOC2"/>
            <w:rPr>
              <w:rFonts w:eastAsiaTheme="minorEastAsia"/>
              <w:noProof/>
              <w:kern w:val="2"/>
              <w:sz w:val="24"/>
              <w:szCs w:val="24"/>
              <w:lang w:val="en-DE" w:eastAsia="en-DE"/>
              <w14:ligatures w14:val="standardContextual"/>
            </w:rPr>
          </w:pPr>
          <w:hyperlink w:anchor="_Toc213421543" w:history="1">
            <w:r w:rsidR="005D7947" w:rsidRPr="00766F81">
              <w:rPr>
                <w:rStyle w:val="Hyperlink"/>
                <w:noProof/>
                <w:lang w:val="en-US"/>
              </w:rPr>
              <w:t>6.2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Configuration Model Structure</w:t>
            </w:r>
            <w:r w:rsidR="005D7947">
              <w:rPr>
                <w:noProof/>
                <w:webHidden/>
              </w:rPr>
              <w:tab/>
            </w:r>
            <w:r w:rsidR="005D7947">
              <w:rPr>
                <w:noProof/>
                <w:webHidden/>
              </w:rPr>
              <w:fldChar w:fldCharType="begin"/>
            </w:r>
            <w:r w:rsidR="005D7947">
              <w:rPr>
                <w:noProof/>
                <w:webHidden/>
              </w:rPr>
              <w:instrText xml:space="preserve"> PAGEREF _Toc213421543 \h </w:instrText>
            </w:r>
            <w:r w:rsidR="005D7947">
              <w:rPr>
                <w:noProof/>
                <w:webHidden/>
              </w:rPr>
            </w:r>
            <w:r w:rsidR="005D7947">
              <w:rPr>
                <w:noProof/>
                <w:webHidden/>
              </w:rPr>
              <w:fldChar w:fldCharType="separate"/>
            </w:r>
            <w:r w:rsidR="000A1639">
              <w:rPr>
                <w:noProof/>
                <w:webHidden/>
              </w:rPr>
              <w:t>128</w:t>
            </w:r>
            <w:r w:rsidR="005D7947">
              <w:rPr>
                <w:noProof/>
                <w:webHidden/>
              </w:rPr>
              <w:fldChar w:fldCharType="end"/>
            </w:r>
          </w:hyperlink>
        </w:p>
        <w:p w14:paraId="52B2F650" w14:textId="6A8A113C" w:rsidR="005D7947" w:rsidRDefault="00000000">
          <w:pPr>
            <w:pStyle w:val="TOC2"/>
            <w:rPr>
              <w:rFonts w:eastAsiaTheme="minorEastAsia"/>
              <w:noProof/>
              <w:kern w:val="2"/>
              <w:sz w:val="24"/>
              <w:szCs w:val="24"/>
              <w:lang w:val="en-DE" w:eastAsia="en-DE"/>
              <w14:ligatures w14:val="standardContextual"/>
            </w:rPr>
          </w:pPr>
          <w:hyperlink w:anchor="_Toc213421544" w:history="1">
            <w:r w:rsidR="005D7947" w:rsidRPr="00766F81">
              <w:rPr>
                <w:rStyle w:val="Hyperlink"/>
                <w:noProof/>
                <w:lang w:val="en-US"/>
              </w:rPr>
              <w:t>6.3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Support for Standardized Connectors/Protocols</w:t>
            </w:r>
            <w:r w:rsidR="005D7947">
              <w:rPr>
                <w:noProof/>
                <w:webHidden/>
              </w:rPr>
              <w:tab/>
            </w:r>
            <w:r w:rsidR="005D7947">
              <w:rPr>
                <w:noProof/>
                <w:webHidden/>
              </w:rPr>
              <w:fldChar w:fldCharType="begin"/>
            </w:r>
            <w:r w:rsidR="005D7947">
              <w:rPr>
                <w:noProof/>
                <w:webHidden/>
              </w:rPr>
              <w:instrText xml:space="preserve"> PAGEREF _Toc213421544 \h </w:instrText>
            </w:r>
            <w:r w:rsidR="005D7947">
              <w:rPr>
                <w:noProof/>
                <w:webHidden/>
              </w:rPr>
            </w:r>
            <w:r w:rsidR="005D7947">
              <w:rPr>
                <w:noProof/>
                <w:webHidden/>
              </w:rPr>
              <w:fldChar w:fldCharType="separate"/>
            </w:r>
            <w:r w:rsidR="000A1639">
              <w:rPr>
                <w:noProof/>
                <w:webHidden/>
              </w:rPr>
              <w:t>129</w:t>
            </w:r>
            <w:r w:rsidR="005D7947">
              <w:rPr>
                <w:noProof/>
                <w:webHidden/>
              </w:rPr>
              <w:fldChar w:fldCharType="end"/>
            </w:r>
          </w:hyperlink>
        </w:p>
        <w:p w14:paraId="36A02BE9" w14:textId="75658233" w:rsidR="005D7947" w:rsidRDefault="00000000">
          <w:pPr>
            <w:pStyle w:val="TOC2"/>
            <w:rPr>
              <w:rFonts w:eastAsiaTheme="minorEastAsia"/>
              <w:noProof/>
              <w:kern w:val="2"/>
              <w:sz w:val="24"/>
              <w:szCs w:val="24"/>
              <w:lang w:val="en-DE" w:eastAsia="en-DE"/>
              <w14:ligatures w14:val="standardContextual"/>
            </w:rPr>
          </w:pPr>
          <w:hyperlink w:anchor="_Toc213421545" w:history="1">
            <w:r w:rsidR="005D7947" w:rsidRPr="00766F81">
              <w:rPr>
                <w:rStyle w:val="Hyperlink"/>
                <w:noProof/>
                <w:lang w:val="en-US"/>
              </w:rPr>
              <w:t>6.4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Selected Configuration Elements</w:t>
            </w:r>
            <w:r w:rsidR="005D7947">
              <w:rPr>
                <w:noProof/>
                <w:webHidden/>
              </w:rPr>
              <w:tab/>
            </w:r>
            <w:r w:rsidR="005D7947">
              <w:rPr>
                <w:noProof/>
                <w:webHidden/>
              </w:rPr>
              <w:fldChar w:fldCharType="begin"/>
            </w:r>
            <w:r w:rsidR="005D7947">
              <w:rPr>
                <w:noProof/>
                <w:webHidden/>
              </w:rPr>
              <w:instrText xml:space="preserve"> PAGEREF _Toc213421545 \h </w:instrText>
            </w:r>
            <w:r w:rsidR="005D7947">
              <w:rPr>
                <w:noProof/>
                <w:webHidden/>
              </w:rPr>
            </w:r>
            <w:r w:rsidR="005D7947">
              <w:rPr>
                <w:noProof/>
                <w:webHidden/>
              </w:rPr>
              <w:fldChar w:fldCharType="separate"/>
            </w:r>
            <w:r w:rsidR="000A1639">
              <w:rPr>
                <w:noProof/>
                <w:webHidden/>
              </w:rPr>
              <w:t>130</w:t>
            </w:r>
            <w:r w:rsidR="005D7947">
              <w:rPr>
                <w:noProof/>
                <w:webHidden/>
              </w:rPr>
              <w:fldChar w:fldCharType="end"/>
            </w:r>
          </w:hyperlink>
        </w:p>
        <w:p w14:paraId="39C1631C" w14:textId="1E6E1518" w:rsidR="005D7947" w:rsidRDefault="00000000">
          <w:pPr>
            <w:pStyle w:val="TOC2"/>
            <w:rPr>
              <w:rFonts w:eastAsiaTheme="minorEastAsia"/>
              <w:noProof/>
              <w:kern w:val="2"/>
              <w:sz w:val="24"/>
              <w:szCs w:val="24"/>
              <w:lang w:val="en-DE" w:eastAsia="en-DE"/>
              <w14:ligatures w14:val="standardContextual"/>
            </w:rPr>
          </w:pPr>
          <w:hyperlink w:anchor="_Toc213421546" w:history="1">
            <w:r w:rsidR="005D7947" w:rsidRPr="00766F81">
              <w:rPr>
                <w:rStyle w:val="Hyperlink"/>
                <w:noProof/>
                <w:lang w:val="en-US"/>
              </w:rPr>
              <w:t>6.5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Platform Instantiation Process</w:t>
            </w:r>
            <w:r w:rsidR="005D7947">
              <w:rPr>
                <w:noProof/>
                <w:webHidden/>
              </w:rPr>
              <w:tab/>
            </w:r>
            <w:r w:rsidR="005D7947">
              <w:rPr>
                <w:noProof/>
                <w:webHidden/>
              </w:rPr>
              <w:fldChar w:fldCharType="begin"/>
            </w:r>
            <w:r w:rsidR="005D7947">
              <w:rPr>
                <w:noProof/>
                <w:webHidden/>
              </w:rPr>
              <w:instrText xml:space="preserve"> PAGEREF _Toc213421546 \h </w:instrText>
            </w:r>
            <w:r w:rsidR="005D7947">
              <w:rPr>
                <w:noProof/>
                <w:webHidden/>
              </w:rPr>
            </w:r>
            <w:r w:rsidR="005D7947">
              <w:rPr>
                <w:noProof/>
                <w:webHidden/>
              </w:rPr>
              <w:fldChar w:fldCharType="separate"/>
            </w:r>
            <w:r w:rsidR="000A1639">
              <w:rPr>
                <w:noProof/>
                <w:webHidden/>
              </w:rPr>
              <w:t>130</w:t>
            </w:r>
            <w:r w:rsidR="005D7947">
              <w:rPr>
                <w:noProof/>
                <w:webHidden/>
              </w:rPr>
              <w:fldChar w:fldCharType="end"/>
            </w:r>
          </w:hyperlink>
        </w:p>
        <w:p w14:paraId="4B03FE5D" w14:textId="311A7E9F" w:rsidR="005D7947" w:rsidRDefault="00000000">
          <w:pPr>
            <w:pStyle w:val="TOC2"/>
            <w:rPr>
              <w:rFonts w:eastAsiaTheme="minorEastAsia"/>
              <w:noProof/>
              <w:kern w:val="2"/>
              <w:sz w:val="24"/>
              <w:szCs w:val="24"/>
              <w:lang w:val="en-DE" w:eastAsia="en-DE"/>
              <w14:ligatures w14:val="standardContextual"/>
            </w:rPr>
          </w:pPr>
          <w:hyperlink w:anchor="_Toc213421547" w:history="1">
            <w:r w:rsidR="005D7947" w:rsidRPr="00766F81">
              <w:rPr>
                <w:rStyle w:val="Hyperlink"/>
                <w:noProof/>
                <w:lang w:val="en-US"/>
              </w:rPr>
              <w:t>6.6</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Container Instantiation</w:t>
            </w:r>
            <w:r w:rsidR="005D7947">
              <w:rPr>
                <w:noProof/>
                <w:webHidden/>
              </w:rPr>
              <w:tab/>
            </w:r>
            <w:r w:rsidR="005D7947">
              <w:rPr>
                <w:noProof/>
                <w:webHidden/>
              </w:rPr>
              <w:fldChar w:fldCharType="begin"/>
            </w:r>
            <w:r w:rsidR="005D7947">
              <w:rPr>
                <w:noProof/>
                <w:webHidden/>
              </w:rPr>
              <w:instrText xml:space="preserve"> PAGEREF _Toc213421547 \h </w:instrText>
            </w:r>
            <w:r w:rsidR="005D7947">
              <w:rPr>
                <w:noProof/>
                <w:webHidden/>
              </w:rPr>
            </w:r>
            <w:r w:rsidR="005D7947">
              <w:rPr>
                <w:noProof/>
                <w:webHidden/>
              </w:rPr>
              <w:fldChar w:fldCharType="separate"/>
            </w:r>
            <w:r w:rsidR="000A1639">
              <w:rPr>
                <w:noProof/>
                <w:webHidden/>
              </w:rPr>
              <w:t>133</w:t>
            </w:r>
            <w:r w:rsidR="005D7947">
              <w:rPr>
                <w:noProof/>
                <w:webHidden/>
              </w:rPr>
              <w:fldChar w:fldCharType="end"/>
            </w:r>
          </w:hyperlink>
        </w:p>
        <w:p w14:paraId="734223C7" w14:textId="051ABBFC" w:rsidR="005D7947" w:rsidRDefault="00000000">
          <w:pPr>
            <w:pStyle w:val="TOC2"/>
            <w:rPr>
              <w:rFonts w:eastAsiaTheme="minorEastAsia"/>
              <w:noProof/>
              <w:kern w:val="2"/>
              <w:sz w:val="24"/>
              <w:szCs w:val="24"/>
              <w:lang w:val="en-DE" w:eastAsia="en-DE"/>
              <w14:ligatures w14:val="standardContextual"/>
            </w:rPr>
          </w:pPr>
          <w:hyperlink w:anchor="_Toc213421548" w:history="1">
            <w:r w:rsidR="005D7947" w:rsidRPr="00766F81">
              <w:rPr>
                <w:rStyle w:val="Hyperlink"/>
                <w:noProof/>
                <w:lang w:val="en-US"/>
              </w:rPr>
              <w:t>6.7</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Example Applications</w:t>
            </w:r>
            <w:r w:rsidR="005D7947">
              <w:rPr>
                <w:noProof/>
                <w:webHidden/>
              </w:rPr>
              <w:tab/>
            </w:r>
            <w:r w:rsidR="005D7947">
              <w:rPr>
                <w:noProof/>
                <w:webHidden/>
              </w:rPr>
              <w:fldChar w:fldCharType="begin"/>
            </w:r>
            <w:r w:rsidR="005D7947">
              <w:rPr>
                <w:noProof/>
                <w:webHidden/>
              </w:rPr>
              <w:instrText xml:space="preserve"> PAGEREF _Toc213421548 \h </w:instrText>
            </w:r>
            <w:r w:rsidR="005D7947">
              <w:rPr>
                <w:noProof/>
                <w:webHidden/>
              </w:rPr>
            </w:r>
            <w:r w:rsidR="005D7947">
              <w:rPr>
                <w:noProof/>
                <w:webHidden/>
              </w:rPr>
              <w:fldChar w:fldCharType="separate"/>
            </w:r>
            <w:r w:rsidR="000A1639">
              <w:rPr>
                <w:noProof/>
                <w:webHidden/>
              </w:rPr>
              <w:t>137</w:t>
            </w:r>
            <w:r w:rsidR="005D7947">
              <w:rPr>
                <w:noProof/>
                <w:webHidden/>
              </w:rPr>
              <w:fldChar w:fldCharType="end"/>
            </w:r>
          </w:hyperlink>
        </w:p>
        <w:p w14:paraId="4B637C02" w14:textId="3E9154E9" w:rsidR="005D7947" w:rsidRDefault="00000000">
          <w:pPr>
            <w:pStyle w:val="TOC2"/>
            <w:rPr>
              <w:rFonts w:eastAsiaTheme="minorEastAsia"/>
              <w:noProof/>
              <w:kern w:val="2"/>
              <w:sz w:val="24"/>
              <w:szCs w:val="24"/>
              <w:lang w:val="en-DE" w:eastAsia="en-DE"/>
              <w14:ligatures w14:val="standardContextual"/>
            </w:rPr>
          </w:pPr>
          <w:hyperlink w:anchor="_Toc213421549" w:history="1">
            <w:r w:rsidR="005D7947" w:rsidRPr="00766F81">
              <w:rPr>
                <w:rStyle w:val="Hyperlink"/>
                <w:noProof/>
                <w:lang w:val="en-US"/>
              </w:rPr>
              <w:t>6.8</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Creating an Application</w:t>
            </w:r>
            <w:r w:rsidR="005D7947">
              <w:rPr>
                <w:noProof/>
                <w:webHidden/>
              </w:rPr>
              <w:tab/>
            </w:r>
            <w:r w:rsidR="005D7947">
              <w:rPr>
                <w:noProof/>
                <w:webHidden/>
              </w:rPr>
              <w:fldChar w:fldCharType="begin"/>
            </w:r>
            <w:r w:rsidR="005D7947">
              <w:rPr>
                <w:noProof/>
                <w:webHidden/>
              </w:rPr>
              <w:instrText xml:space="preserve"> PAGEREF _Toc213421549 \h </w:instrText>
            </w:r>
            <w:r w:rsidR="005D7947">
              <w:rPr>
                <w:noProof/>
                <w:webHidden/>
              </w:rPr>
            </w:r>
            <w:r w:rsidR="005D7947">
              <w:rPr>
                <w:noProof/>
                <w:webHidden/>
              </w:rPr>
              <w:fldChar w:fldCharType="separate"/>
            </w:r>
            <w:r w:rsidR="000A1639">
              <w:rPr>
                <w:noProof/>
                <w:webHidden/>
              </w:rPr>
              <w:t>140</w:t>
            </w:r>
            <w:r w:rsidR="005D7947">
              <w:rPr>
                <w:noProof/>
                <w:webHidden/>
              </w:rPr>
              <w:fldChar w:fldCharType="end"/>
            </w:r>
          </w:hyperlink>
        </w:p>
        <w:p w14:paraId="4299362A" w14:textId="2937D427" w:rsidR="005D7947" w:rsidRDefault="00000000">
          <w:pPr>
            <w:pStyle w:val="TOC2"/>
            <w:rPr>
              <w:rFonts w:eastAsiaTheme="minorEastAsia"/>
              <w:noProof/>
              <w:kern w:val="2"/>
              <w:sz w:val="24"/>
              <w:szCs w:val="24"/>
              <w:lang w:val="en-DE" w:eastAsia="en-DE"/>
              <w14:ligatures w14:val="standardContextual"/>
            </w:rPr>
          </w:pPr>
          <w:hyperlink w:anchor="_Toc213421550" w:history="1">
            <w:r w:rsidR="005D7947" w:rsidRPr="00766F81">
              <w:rPr>
                <w:rStyle w:val="Hyperlink"/>
                <w:noProof/>
                <w:lang w:val="en-US"/>
              </w:rPr>
              <w:t>6.9</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Project Structures</w:t>
            </w:r>
            <w:r w:rsidR="005D7947">
              <w:rPr>
                <w:noProof/>
                <w:webHidden/>
              </w:rPr>
              <w:tab/>
            </w:r>
            <w:r w:rsidR="005D7947">
              <w:rPr>
                <w:noProof/>
                <w:webHidden/>
              </w:rPr>
              <w:fldChar w:fldCharType="begin"/>
            </w:r>
            <w:r w:rsidR="005D7947">
              <w:rPr>
                <w:noProof/>
                <w:webHidden/>
              </w:rPr>
              <w:instrText xml:space="preserve"> PAGEREF _Toc213421550 \h </w:instrText>
            </w:r>
            <w:r w:rsidR="005D7947">
              <w:rPr>
                <w:noProof/>
                <w:webHidden/>
              </w:rPr>
            </w:r>
            <w:r w:rsidR="005D7947">
              <w:rPr>
                <w:noProof/>
                <w:webHidden/>
              </w:rPr>
              <w:fldChar w:fldCharType="separate"/>
            </w:r>
            <w:r w:rsidR="000A1639">
              <w:rPr>
                <w:noProof/>
                <w:webHidden/>
              </w:rPr>
              <w:t>142</w:t>
            </w:r>
            <w:r w:rsidR="005D7947">
              <w:rPr>
                <w:noProof/>
                <w:webHidden/>
              </w:rPr>
              <w:fldChar w:fldCharType="end"/>
            </w:r>
          </w:hyperlink>
        </w:p>
        <w:p w14:paraId="0ABFB025" w14:textId="74BD5D81" w:rsidR="005D7947" w:rsidRDefault="00000000">
          <w:pPr>
            <w:pStyle w:val="TOC2"/>
            <w:rPr>
              <w:rFonts w:eastAsiaTheme="minorEastAsia"/>
              <w:noProof/>
              <w:kern w:val="2"/>
              <w:sz w:val="24"/>
              <w:szCs w:val="24"/>
              <w:lang w:val="en-DE" w:eastAsia="en-DE"/>
              <w14:ligatures w14:val="standardContextual"/>
            </w:rPr>
          </w:pPr>
          <w:hyperlink w:anchor="_Toc213421551" w:history="1">
            <w:r w:rsidR="005D7947" w:rsidRPr="00766F81">
              <w:rPr>
                <w:rStyle w:val="Hyperlink"/>
                <w:noProof/>
                <w:lang w:val="en-US"/>
              </w:rPr>
              <w:t>6.10</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Default Build Sequences</w:t>
            </w:r>
            <w:r w:rsidR="005D7947">
              <w:rPr>
                <w:noProof/>
                <w:webHidden/>
              </w:rPr>
              <w:tab/>
            </w:r>
            <w:r w:rsidR="005D7947">
              <w:rPr>
                <w:noProof/>
                <w:webHidden/>
              </w:rPr>
              <w:fldChar w:fldCharType="begin"/>
            </w:r>
            <w:r w:rsidR="005D7947">
              <w:rPr>
                <w:noProof/>
                <w:webHidden/>
              </w:rPr>
              <w:instrText xml:space="preserve"> PAGEREF _Toc213421551 \h </w:instrText>
            </w:r>
            <w:r w:rsidR="005D7947">
              <w:rPr>
                <w:noProof/>
                <w:webHidden/>
              </w:rPr>
            </w:r>
            <w:r w:rsidR="005D7947">
              <w:rPr>
                <w:noProof/>
                <w:webHidden/>
              </w:rPr>
              <w:fldChar w:fldCharType="separate"/>
            </w:r>
            <w:r w:rsidR="000A1639">
              <w:rPr>
                <w:noProof/>
                <w:webHidden/>
              </w:rPr>
              <w:t>146</w:t>
            </w:r>
            <w:r w:rsidR="005D7947">
              <w:rPr>
                <w:noProof/>
                <w:webHidden/>
              </w:rPr>
              <w:fldChar w:fldCharType="end"/>
            </w:r>
          </w:hyperlink>
        </w:p>
        <w:p w14:paraId="76D52878" w14:textId="18D225CF" w:rsidR="005D7947" w:rsidRDefault="00000000">
          <w:pPr>
            <w:pStyle w:val="TOC2"/>
            <w:rPr>
              <w:rFonts w:eastAsiaTheme="minorEastAsia"/>
              <w:noProof/>
              <w:kern w:val="2"/>
              <w:sz w:val="24"/>
              <w:szCs w:val="24"/>
              <w:lang w:val="en-DE" w:eastAsia="en-DE"/>
              <w14:ligatures w14:val="standardContextual"/>
            </w:rPr>
          </w:pPr>
          <w:hyperlink w:anchor="_Toc213421552" w:history="1">
            <w:r w:rsidR="005D7947" w:rsidRPr="00766F81">
              <w:rPr>
                <w:rStyle w:val="Hyperlink"/>
                <w:noProof/>
                <w:lang w:val="en-US"/>
              </w:rPr>
              <w:t>6.11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Service Realization Rules and Considerations</w:t>
            </w:r>
            <w:r w:rsidR="005D7947">
              <w:rPr>
                <w:noProof/>
                <w:webHidden/>
              </w:rPr>
              <w:tab/>
            </w:r>
            <w:r w:rsidR="005D7947">
              <w:rPr>
                <w:noProof/>
                <w:webHidden/>
              </w:rPr>
              <w:fldChar w:fldCharType="begin"/>
            </w:r>
            <w:r w:rsidR="005D7947">
              <w:rPr>
                <w:noProof/>
                <w:webHidden/>
              </w:rPr>
              <w:instrText xml:space="preserve"> PAGEREF _Toc213421552 \h </w:instrText>
            </w:r>
            <w:r w:rsidR="005D7947">
              <w:rPr>
                <w:noProof/>
                <w:webHidden/>
              </w:rPr>
            </w:r>
            <w:r w:rsidR="005D7947">
              <w:rPr>
                <w:noProof/>
                <w:webHidden/>
              </w:rPr>
              <w:fldChar w:fldCharType="separate"/>
            </w:r>
            <w:r w:rsidR="000A1639">
              <w:rPr>
                <w:noProof/>
                <w:webHidden/>
              </w:rPr>
              <w:t>147</w:t>
            </w:r>
            <w:r w:rsidR="005D7947">
              <w:rPr>
                <w:noProof/>
                <w:webHidden/>
              </w:rPr>
              <w:fldChar w:fldCharType="end"/>
            </w:r>
          </w:hyperlink>
        </w:p>
        <w:p w14:paraId="6A7E8A2A" w14:textId="36776EB3" w:rsidR="005D7947" w:rsidRDefault="00000000">
          <w:pPr>
            <w:pStyle w:val="TOC1"/>
            <w:rPr>
              <w:rFonts w:eastAsiaTheme="minorEastAsia"/>
              <w:noProof/>
              <w:kern w:val="2"/>
              <w:sz w:val="24"/>
              <w:szCs w:val="24"/>
              <w:lang w:val="en-DE" w:eastAsia="en-DE"/>
              <w14:ligatures w14:val="standardContextual"/>
            </w:rPr>
          </w:pPr>
          <w:hyperlink w:anchor="_Toc213421553" w:history="1">
            <w:r w:rsidR="005D7947" w:rsidRPr="00766F81">
              <w:rPr>
                <w:rStyle w:val="Hyperlink"/>
                <w:noProof/>
                <w:lang w:val="en-US"/>
              </w:rPr>
              <w:t>7</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Implementation</w:t>
            </w:r>
            <w:r w:rsidR="005D7947">
              <w:rPr>
                <w:noProof/>
                <w:webHidden/>
              </w:rPr>
              <w:tab/>
            </w:r>
            <w:r w:rsidR="005D7947">
              <w:rPr>
                <w:noProof/>
                <w:webHidden/>
              </w:rPr>
              <w:fldChar w:fldCharType="begin"/>
            </w:r>
            <w:r w:rsidR="005D7947">
              <w:rPr>
                <w:noProof/>
                <w:webHidden/>
              </w:rPr>
              <w:instrText xml:space="preserve"> PAGEREF _Toc213421553 \h </w:instrText>
            </w:r>
            <w:r w:rsidR="005D7947">
              <w:rPr>
                <w:noProof/>
                <w:webHidden/>
              </w:rPr>
            </w:r>
            <w:r w:rsidR="005D7947">
              <w:rPr>
                <w:noProof/>
                <w:webHidden/>
              </w:rPr>
              <w:fldChar w:fldCharType="separate"/>
            </w:r>
            <w:r w:rsidR="000A1639">
              <w:rPr>
                <w:noProof/>
                <w:webHidden/>
              </w:rPr>
              <w:t>151</w:t>
            </w:r>
            <w:r w:rsidR="005D7947">
              <w:rPr>
                <w:noProof/>
                <w:webHidden/>
              </w:rPr>
              <w:fldChar w:fldCharType="end"/>
            </w:r>
          </w:hyperlink>
        </w:p>
        <w:p w14:paraId="13874FCB" w14:textId="5C57A49F" w:rsidR="005D7947" w:rsidRDefault="00000000">
          <w:pPr>
            <w:pStyle w:val="TOC2"/>
            <w:rPr>
              <w:rFonts w:eastAsiaTheme="minorEastAsia"/>
              <w:noProof/>
              <w:kern w:val="2"/>
              <w:sz w:val="24"/>
              <w:szCs w:val="24"/>
              <w:lang w:val="en-DE" w:eastAsia="en-DE"/>
              <w14:ligatures w14:val="standardContextual"/>
            </w:rPr>
          </w:pPr>
          <w:hyperlink w:anchor="_Toc213421554" w:history="1">
            <w:r w:rsidR="005D7947" w:rsidRPr="00766F81">
              <w:rPr>
                <w:rStyle w:val="Hyperlink"/>
                <w:noProof/>
                <w:lang w:val="en-US"/>
              </w:rPr>
              <w:t>7.1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Implementation Decisions</w:t>
            </w:r>
            <w:r w:rsidR="005D7947">
              <w:rPr>
                <w:noProof/>
                <w:webHidden/>
              </w:rPr>
              <w:tab/>
            </w:r>
            <w:r w:rsidR="005D7947">
              <w:rPr>
                <w:noProof/>
                <w:webHidden/>
              </w:rPr>
              <w:fldChar w:fldCharType="begin"/>
            </w:r>
            <w:r w:rsidR="005D7947">
              <w:rPr>
                <w:noProof/>
                <w:webHidden/>
              </w:rPr>
              <w:instrText xml:space="preserve"> PAGEREF _Toc213421554 \h </w:instrText>
            </w:r>
            <w:r w:rsidR="005D7947">
              <w:rPr>
                <w:noProof/>
                <w:webHidden/>
              </w:rPr>
            </w:r>
            <w:r w:rsidR="005D7947">
              <w:rPr>
                <w:noProof/>
                <w:webHidden/>
              </w:rPr>
              <w:fldChar w:fldCharType="separate"/>
            </w:r>
            <w:r w:rsidR="000A1639">
              <w:rPr>
                <w:noProof/>
                <w:webHidden/>
              </w:rPr>
              <w:t>151</w:t>
            </w:r>
            <w:r w:rsidR="005D7947">
              <w:rPr>
                <w:noProof/>
                <w:webHidden/>
              </w:rPr>
              <w:fldChar w:fldCharType="end"/>
            </w:r>
          </w:hyperlink>
        </w:p>
        <w:p w14:paraId="490CCCC0" w14:textId="7EF0AA19" w:rsidR="005D7947" w:rsidRDefault="00000000">
          <w:pPr>
            <w:pStyle w:val="TOC2"/>
            <w:rPr>
              <w:rFonts w:eastAsiaTheme="minorEastAsia"/>
              <w:noProof/>
              <w:kern w:val="2"/>
              <w:sz w:val="24"/>
              <w:szCs w:val="24"/>
              <w:lang w:val="en-DE" w:eastAsia="en-DE"/>
              <w14:ligatures w14:val="standardContextual"/>
            </w:rPr>
          </w:pPr>
          <w:hyperlink w:anchor="_Toc213421555" w:history="1">
            <w:r w:rsidR="005D7947" w:rsidRPr="00766F81">
              <w:rPr>
                <w:rStyle w:val="Hyperlink"/>
                <w:noProof/>
                <w:lang w:val="en-US"/>
              </w:rPr>
              <w:t>7.2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Obtaining the Platform</w:t>
            </w:r>
            <w:r w:rsidR="005D7947">
              <w:rPr>
                <w:noProof/>
                <w:webHidden/>
              </w:rPr>
              <w:tab/>
            </w:r>
            <w:r w:rsidR="005D7947">
              <w:rPr>
                <w:noProof/>
                <w:webHidden/>
              </w:rPr>
              <w:fldChar w:fldCharType="begin"/>
            </w:r>
            <w:r w:rsidR="005D7947">
              <w:rPr>
                <w:noProof/>
                <w:webHidden/>
              </w:rPr>
              <w:instrText xml:space="preserve"> PAGEREF _Toc213421555 \h </w:instrText>
            </w:r>
            <w:r w:rsidR="005D7947">
              <w:rPr>
                <w:noProof/>
                <w:webHidden/>
              </w:rPr>
            </w:r>
            <w:r w:rsidR="005D7947">
              <w:rPr>
                <w:noProof/>
                <w:webHidden/>
              </w:rPr>
              <w:fldChar w:fldCharType="separate"/>
            </w:r>
            <w:r w:rsidR="000A1639">
              <w:rPr>
                <w:noProof/>
                <w:webHidden/>
              </w:rPr>
              <w:t>154</w:t>
            </w:r>
            <w:r w:rsidR="005D7947">
              <w:rPr>
                <w:noProof/>
                <w:webHidden/>
              </w:rPr>
              <w:fldChar w:fldCharType="end"/>
            </w:r>
          </w:hyperlink>
        </w:p>
        <w:p w14:paraId="0B17CFD3" w14:textId="1B40BC5F" w:rsidR="005D7947" w:rsidRDefault="00000000">
          <w:pPr>
            <w:pStyle w:val="TOC2"/>
            <w:rPr>
              <w:rFonts w:eastAsiaTheme="minorEastAsia"/>
              <w:noProof/>
              <w:kern w:val="2"/>
              <w:sz w:val="24"/>
              <w:szCs w:val="24"/>
              <w:lang w:val="en-DE" w:eastAsia="en-DE"/>
              <w14:ligatures w14:val="standardContextual"/>
            </w:rPr>
          </w:pPr>
          <w:hyperlink w:anchor="_Toc213421556" w:history="1">
            <w:r w:rsidR="005D7947" w:rsidRPr="00766F81">
              <w:rPr>
                <w:rStyle w:val="Hyperlink"/>
                <w:noProof/>
                <w:lang w:val="en-US"/>
              </w:rPr>
              <w:t>7.3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Compiling the Platform</w:t>
            </w:r>
            <w:r w:rsidR="005D7947">
              <w:rPr>
                <w:noProof/>
                <w:webHidden/>
              </w:rPr>
              <w:tab/>
            </w:r>
            <w:r w:rsidR="005D7947">
              <w:rPr>
                <w:noProof/>
                <w:webHidden/>
              </w:rPr>
              <w:fldChar w:fldCharType="begin"/>
            </w:r>
            <w:r w:rsidR="005D7947">
              <w:rPr>
                <w:noProof/>
                <w:webHidden/>
              </w:rPr>
              <w:instrText xml:space="preserve"> PAGEREF _Toc213421556 \h </w:instrText>
            </w:r>
            <w:r w:rsidR="005D7947">
              <w:rPr>
                <w:noProof/>
                <w:webHidden/>
              </w:rPr>
            </w:r>
            <w:r w:rsidR="005D7947">
              <w:rPr>
                <w:noProof/>
                <w:webHidden/>
              </w:rPr>
              <w:fldChar w:fldCharType="separate"/>
            </w:r>
            <w:r w:rsidR="000A1639">
              <w:rPr>
                <w:noProof/>
                <w:webHidden/>
              </w:rPr>
              <w:t>154</w:t>
            </w:r>
            <w:r w:rsidR="005D7947">
              <w:rPr>
                <w:noProof/>
                <w:webHidden/>
              </w:rPr>
              <w:fldChar w:fldCharType="end"/>
            </w:r>
          </w:hyperlink>
        </w:p>
        <w:p w14:paraId="2B8C7E9C" w14:textId="6768B257" w:rsidR="005D7947" w:rsidRDefault="00000000">
          <w:pPr>
            <w:pStyle w:val="TOC2"/>
            <w:rPr>
              <w:rFonts w:eastAsiaTheme="minorEastAsia"/>
              <w:noProof/>
              <w:kern w:val="2"/>
              <w:sz w:val="24"/>
              <w:szCs w:val="24"/>
              <w:lang w:val="en-DE" w:eastAsia="en-DE"/>
              <w14:ligatures w14:val="standardContextual"/>
            </w:rPr>
          </w:pPr>
          <w:hyperlink w:anchor="_Toc213421557" w:history="1">
            <w:r w:rsidR="005D7947" w:rsidRPr="00766F81">
              <w:rPr>
                <w:rStyle w:val="Hyperlink"/>
                <w:noProof/>
                <w:lang w:val="en-US"/>
              </w:rPr>
              <w:t>7.4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Installing and Using the Platform</w:t>
            </w:r>
            <w:r w:rsidR="005D7947">
              <w:rPr>
                <w:noProof/>
                <w:webHidden/>
              </w:rPr>
              <w:tab/>
            </w:r>
            <w:r w:rsidR="005D7947">
              <w:rPr>
                <w:noProof/>
                <w:webHidden/>
              </w:rPr>
              <w:fldChar w:fldCharType="begin"/>
            </w:r>
            <w:r w:rsidR="005D7947">
              <w:rPr>
                <w:noProof/>
                <w:webHidden/>
              </w:rPr>
              <w:instrText xml:space="preserve"> PAGEREF _Toc213421557 \h </w:instrText>
            </w:r>
            <w:r w:rsidR="005D7947">
              <w:rPr>
                <w:noProof/>
                <w:webHidden/>
              </w:rPr>
            </w:r>
            <w:r w:rsidR="005D7947">
              <w:rPr>
                <w:noProof/>
                <w:webHidden/>
              </w:rPr>
              <w:fldChar w:fldCharType="separate"/>
            </w:r>
            <w:r w:rsidR="000A1639">
              <w:rPr>
                <w:noProof/>
                <w:webHidden/>
              </w:rPr>
              <w:t>158</w:t>
            </w:r>
            <w:r w:rsidR="005D7947">
              <w:rPr>
                <w:noProof/>
                <w:webHidden/>
              </w:rPr>
              <w:fldChar w:fldCharType="end"/>
            </w:r>
          </w:hyperlink>
        </w:p>
        <w:p w14:paraId="47E1FFE9" w14:textId="18534361" w:rsidR="005D7947" w:rsidRDefault="00000000">
          <w:pPr>
            <w:pStyle w:val="TOC2"/>
            <w:rPr>
              <w:rFonts w:eastAsiaTheme="minorEastAsia"/>
              <w:noProof/>
              <w:kern w:val="2"/>
              <w:sz w:val="24"/>
              <w:szCs w:val="24"/>
              <w:lang w:val="en-DE" w:eastAsia="en-DE"/>
              <w14:ligatures w14:val="standardContextual"/>
            </w:rPr>
          </w:pPr>
          <w:hyperlink w:anchor="_Toc213421558" w:history="1">
            <w:r w:rsidR="005D7947" w:rsidRPr="00766F81">
              <w:rPr>
                <w:rStyle w:val="Hyperlink"/>
                <w:noProof/>
                <w:lang w:val="en-US"/>
              </w:rPr>
              <w:t>7.5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Environment for Testing and Evaluating the Platform/Applications</w:t>
            </w:r>
            <w:r w:rsidR="005D7947">
              <w:rPr>
                <w:noProof/>
                <w:webHidden/>
              </w:rPr>
              <w:tab/>
            </w:r>
            <w:r w:rsidR="005D7947">
              <w:rPr>
                <w:noProof/>
                <w:webHidden/>
              </w:rPr>
              <w:fldChar w:fldCharType="begin"/>
            </w:r>
            <w:r w:rsidR="005D7947">
              <w:rPr>
                <w:noProof/>
                <w:webHidden/>
              </w:rPr>
              <w:instrText xml:space="preserve"> PAGEREF _Toc213421558 \h </w:instrText>
            </w:r>
            <w:r w:rsidR="005D7947">
              <w:rPr>
                <w:noProof/>
                <w:webHidden/>
              </w:rPr>
            </w:r>
            <w:r w:rsidR="005D7947">
              <w:rPr>
                <w:noProof/>
                <w:webHidden/>
              </w:rPr>
              <w:fldChar w:fldCharType="separate"/>
            </w:r>
            <w:r w:rsidR="000A1639">
              <w:rPr>
                <w:noProof/>
                <w:webHidden/>
              </w:rPr>
              <w:t>159</w:t>
            </w:r>
            <w:r w:rsidR="005D7947">
              <w:rPr>
                <w:noProof/>
                <w:webHidden/>
              </w:rPr>
              <w:fldChar w:fldCharType="end"/>
            </w:r>
          </w:hyperlink>
        </w:p>
        <w:p w14:paraId="4423744C" w14:textId="0E9A9BD8" w:rsidR="005D7947" w:rsidRDefault="00000000">
          <w:pPr>
            <w:pStyle w:val="TOC1"/>
            <w:rPr>
              <w:rFonts w:eastAsiaTheme="minorEastAsia"/>
              <w:noProof/>
              <w:kern w:val="2"/>
              <w:sz w:val="24"/>
              <w:szCs w:val="24"/>
              <w:lang w:val="en-DE" w:eastAsia="en-DE"/>
              <w14:ligatures w14:val="standardContextual"/>
            </w:rPr>
          </w:pPr>
          <w:hyperlink w:anchor="_Toc213421559" w:history="1">
            <w:r w:rsidR="005D7947" w:rsidRPr="00766F81">
              <w:rPr>
                <w:rStyle w:val="Hyperlink"/>
                <w:noProof/>
                <w:lang w:val="en-US"/>
              </w:rPr>
              <w:t>8</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Summary &amp; Conclusions</w:t>
            </w:r>
            <w:r w:rsidR="005D7947">
              <w:rPr>
                <w:noProof/>
                <w:webHidden/>
              </w:rPr>
              <w:tab/>
            </w:r>
            <w:r w:rsidR="005D7947">
              <w:rPr>
                <w:noProof/>
                <w:webHidden/>
              </w:rPr>
              <w:fldChar w:fldCharType="begin"/>
            </w:r>
            <w:r w:rsidR="005D7947">
              <w:rPr>
                <w:noProof/>
                <w:webHidden/>
              </w:rPr>
              <w:instrText xml:space="preserve"> PAGEREF _Toc213421559 \h </w:instrText>
            </w:r>
            <w:r w:rsidR="005D7947">
              <w:rPr>
                <w:noProof/>
                <w:webHidden/>
              </w:rPr>
            </w:r>
            <w:r w:rsidR="005D7947">
              <w:rPr>
                <w:noProof/>
                <w:webHidden/>
              </w:rPr>
              <w:fldChar w:fldCharType="separate"/>
            </w:r>
            <w:r w:rsidR="000A1639">
              <w:rPr>
                <w:noProof/>
                <w:webHidden/>
              </w:rPr>
              <w:t>162</w:t>
            </w:r>
            <w:r w:rsidR="005D7947">
              <w:rPr>
                <w:noProof/>
                <w:webHidden/>
              </w:rPr>
              <w:fldChar w:fldCharType="end"/>
            </w:r>
          </w:hyperlink>
        </w:p>
        <w:p w14:paraId="1F315B9B" w14:textId="6D5EA4C5" w:rsidR="005D7947" w:rsidRDefault="00000000">
          <w:pPr>
            <w:pStyle w:val="TOC1"/>
            <w:rPr>
              <w:rFonts w:eastAsiaTheme="minorEastAsia"/>
              <w:noProof/>
              <w:kern w:val="2"/>
              <w:sz w:val="24"/>
              <w:szCs w:val="24"/>
              <w:lang w:val="en-DE" w:eastAsia="en-DE"/>
              <w14:ligatures w14:val="standardContextual"/>
            </w:rPr>
          </w:pPr>
          <w:hyperlink w:anchor="_Toc213421560" w:history="1">
            <w:r w:rsidR="005D7947" w:rsidRPr="00766F81">
              <w:rPr>
                <w:rStyle w:val="Hyperlink"/>
                <w:noProof/>
                <w:lang w:val="en-US"/>
              </w:rPr>
              <w:t>9</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References</w:t>
            </w:r>
            <w:r w:rsidR="005D7947">
              <w:rPr>
                <w:noProof/>
                <w:webHidden/>
              </w:rPr>
              <w:tab/>
            </w:r>
            <w:r w:rsidR="005D7947">
              <w:rPr>
                <w:noProof/>
                <w:webHidden/>
              </w:rPr>
              <w:fldChar w:fldCharType="begin"/>
            </w:r>
            <w:r w:rsidR="005D7947">
              <w:rPr>
                <w:noProof/>
                <w:webHidden/>
              </w:rPr>
              <w:instrText xml:space="preserve"> PAGEREF _Toc213421560 \h </w:instrText>
            </w:r>
            <w:r w:rsidR="005D7947">
              <w:rPr>
                <w:noProof/>
                <w:webHidden/>
              </w:rPr>
            </w:r>
            <w:r w:rsidR="005D7947">
              <w:rPr>
                <w:noProof/>
                <w:webHidden/>
              </w:rPr>
              <w:fldChar w:fldCharType="separate"/>
            </w:r>
            <w:r w:rsidR="000A1639">
              <w:rPr>
                <w:noProof/>
                <w:webHidden/>
              </w:rPr>
              <w:t>163</w:t>
            </w:r>
            <w:r w:rsidR="005D7947">
              <w:rPr>
                <w:noProof/>
                <w:webHidden/>
              </w:rPr>
              <w:fldChar w:fldCharType="end"/>
            </w:r>
          </w:hyperlink>
        </w:p>
        <w:p w14:paraId="43941489" w14:textId="63DFEAC2" w:rsidR="005D7947" w:rsidRDefault="00000000">
          <w:pPr>
            <w:pStyle w:val="TOC1"/>
            <w:rPr>
              <w:rFonts w:eastAsiaTheme="minorEastAsia"/>
              <w:noProof/>
              <w:kern w:val="2"/>
              <w:sz w:val="24"/>
              <w:szCs w:val="24"/>
              <w:lang w:val="en-DE" w:eastAsia="en-DE"/>
              <w14:ligatures w14:val="standardContextual"/>
            </w:rPr>
          </w:pPr>
          <w:hyperlink w:anchor="_Toc213421561" w:history="1">
            <w:r w:rsidR="005D7947" w:rsidRPr="00766F81">
              <w:rPr>
                <w:rStyle w:val="Hyperlink"/>
                <w:noProof/>
                <w:lang w:val="en-GB"/>
              </w:rPr>
              <w:t>10</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Appendix</w:t>
            </w:r>
            <w:r w:rsidR="005D7947">
              <w:rPr>
                <w:noProof/>
                <w:webHidden/>
              </w:rPr>
              <w:tab/>
            </w:r>
            <w:r w:rsidR="005D7947">
              <w:rPr>
                <w:noProof/>
                <w:webHidden/>
              </w:rPr>
              <w:fldChar w:fldCharType="begin"/>
            </w:r>
            <w:r w:rsidR="005D7947">
              <w:rPr>
                <w:noProof/>
                <w:webHidden/>
              </w:rPr>
              <w:instrText xml:space="preserve"> PAGEREF _Toc213421561 \h </w:instrText>
            </w:r>
            <w:r w:rsidR="005D7947">
              <w:rPr>
                <w:noProof/>
                <w:webHidden/>
              </w:rPr>
            </w:r>
            <w:r w:rsidR="005D7947">
              <w:rPr>
                <w:noProof/>
                <w:webHidden/>
              </w:rPr>
              <w:fldChar w:fldCharType="separate"/>
            </w:r>
            <w:r w:rsidR="000A1639">
              <w:rPr>
                <w:noProof/>
                <w:webHidden/>
              </w:rPr>
              <w:t>166</w:t>
            </w:r>
            <w:r w:rsidR="005D7947">
              <w:rPr>
                <w:noProof/>
                <w:webHidden/>
              </w:rPr>
              <w:fldChar w:fldCharType="end"/>
            </w:r>
          </w:hyperlink>
        </w:p>
        <w:p w14:paraId="22E4B3B2" w14:textId="07FCD0C7" w:rsidR="005D7947" w:rsidRDefault="00000000">
          <w:pPr>
            <w:pStyle w:val="TOC2"/>
            <w:rPr>
              <w:rFonts w:eastAsiaTheme="minorEastAsia"/>
              <w:noProof/>
              <w:kern w:val="2"/>
              <w:sz w:val="24"/>
              <w:szCs w:val="24"/>
              <w:lang w:val="en-DE" w:eastAsia="en-DE"/>
              <w14:ligatures w14:val="standardContextual"/>
            </w:rPr>
          </w:pPr>
          <w:hyperlink w:anchor="_Toc213421562" w:history="1">
            <w:r w:rsidR="005D7947" w:rsidRPr="00766F81">
              <w:rPr>
                <w:rStyle w:val="Hyperlink"/>
                <w:noProof/>
                <w:lang w:val="en-US"/>
              </w:rPr>
              <w:t>10.1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oktoflow UML Profile</w:t>
            </w:r>
            <w:r w:rsidR="005D7947">
              <w:rPr>
                <w:noProof/>
                <w:webHidden/>
              </w:rPr>
              <w:tab/>
            </w:r>
            <w:r w:rsidR="005D7947">
              <w:rPr>
                <w:noProof/>
                <w:webHidden/>
              </w:rPr>
              <w:fldChar w:fldCharType="begin"/>
            </w:r>
            <w:r w:rsidR="005D7947">
              <w:rPr>
                <w:noProof/>
                <w:webHidden/>
              </w:rPr>
              <w:instrText xml:space="preserve"> PAGEREF _Toc213421562 \h </w:instrText>
            </w:r>
            <w:r w:rsidR="005D7947">
              <w:rPr>
                <w:noProof/>
                <w:webHidden/>
              </w:rPr>
            </w:r>
            <w:r w:rsidR="005D7947">
              <w:rPr>
                <w:noProof/>
                <w:webHidden/>
              </w:rPr>
              <w:fldChar w:fldCharType="separate"/>
            </w:r>
            <w:r w:rsidR="000A1639">
              <w:rPr>
                <w:noProof/>
                <w:webHidden/>
              </w:rPr>
              <w:t>166</w:t>
            </w:r>
            <w:r w:rsidR="005D7947">
              <w:rPr>
                <w:noProof/>
                <w:webHidden/>
              </w:rPr>
              <w:fldChar w:fldCharType="end"/>
            </w:r>
          </w:hyperlink>
        </w:p>
        <w:p w14:paraId="1C7FE666" w14:textId="3ACE8B0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lastRenderedPageBreak/>
        <w:br w:type="page"/>
      </w:r>
    </w:p>
    <w:p w14:paraId="05295B59" w14:textId="0B8B46CD" w:rsidR="006A10BB" w:rsidRPr="003D662E" w:rsidRDefault="00CA2F6B" w:rsidP="00E45421">
      <w:pPr>
        <w:pStyle w:val="Heading1"/>
        <w:rPr>
          <w:lang w:val="en-US"/>
        </w:rPr>
      </w:pPr>
      <w:bookmarkStart w:id="1" w:name="_Ref57033231"/>
      <w:bookmarkStart w:id="2" w:name="_Toc213421491"/>
      <w:r w:rsidRPr="003D662E">
        <w:rPr>
          <w:lang w:val="en-US"/>
        </w:rPr>
        <w:lastRenderedPageBreak/>
        <w:t>Introduction</w:t>
      </w:r>
      <w:bookmarkEnd w:id="1"/>
      <w:bookmarkEnd w:id="2"/>
    </w:p>
    <w:p w14:paraId="597C0FC6" w14:textId="44400826" w:rsidR="00BA7B7E" w:rsidRPr="003D662E" w:rsidRDefault="004A7B38" w:rsidP="00BA7B7E">
      <w:pPr>
        <w:pStyle w:val="Heading2"/>
        <w:rPr>
          <w:lang w:val="en-US"/>
        </w:rPr>
      </w:pPr>
      <w:bookmarkStart w:id="3" w:name="_Toc213421492"/>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3"/>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7A84C6CE"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00706FB9">
        <w:rPr>
          <w:lang w:val="en-US"/>
        </w:rPr>
        <w:t>, 52</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59FD4EFD"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documents the current state at </w:t>
      </w:r>
      <w:r w:rsidR="00B62BA3" w:rsidRPr="003D662E">
        <w:rPr>
          <w:lang w:val="en-US"/>
        </w:rPr>
        <w:lastRenderedPageBreak/>
        <w:t xml:space="preserve">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75790D" w:rsidRPr="0075790D">
        <w:rPr>
          <w:highlight w:val="yellow"/>
          <w:lang w:val="en-US"/>
        </w:rPr>
        <w:t>May</w:t>
      </w:r>
      <w:r w:rsidR="000E676E" w:rsidRPr="0075790D">
        <w:rPr>
          <w:highlight w:val="yellow"/>
          <w:lang w:val="en-US"/>
        </w:rPr>
        <w:t xml:space="preserve"> 202</w:t>
      </w:r>
      <w:r w:rsidR="0075790D" w:rsidRPr="0075790D">
        <w:rPr>
          <w:highlight w:val="yellow"/>
          <w:lang w:val="en-US"/>
        </w:rPr>
        <w:t>5</w:t>
      </w:r>
      <w:r w:rsidR="000E676E" w:rsidRPr="0075790D">
        <w:rPr>
          <w:highlight w:val="yellow"/>
          <w:lang w:val="en-US"/>
        </w:rPr>
        <w:t xml:space="preserve"> (version 0.</w:t>
      </w:r>
      <w:r w:rsidR="00217A67">
        <w:rPr>
          <w:highlight w:val="yellow"/>
          <w:lang w:val="en-US"/>
        </w:rPr>
        <w:t>8</w:t>
      </w:r>
      <w:r w:rsidR="000E676E" w:rsidRPr="0075790D">
        <w:rPr>
          <w:highlight w:val="yellow"/>
          <w:lang w:val="en-US"/>
        </w:rPr>
        <w:t>)</w:t>
      </w:r>
      <w:r w:rsidR="000E676E" w:rsidRPr="003D662E">
        <w:rPr>
          <w:lang w:val="en-US"/>
        </w:rPr>
        <w:t xml:space="preserve"> and supersedes older versions of this handbook/the platform.</w:t>
      </w:r>
    </w:p>
    <w:p w14:paraId="2DBAB6BE" w14:textId="0A707667" w:rsidR="00CF15B2" w:rsidRPr="0075790D" w:rsidRDefault="00CF15B2" w:rsidP="002E44CD">
      <w:pPr>
        <w:spacing w:after="120"/>
        <w:jc w:val="both"/>
        <w:rPr>
          <w:highlight w:val="yellow"/>
          <w:lang w:val="en-US"/>
        </w:rPr>
      </w:pPr>
      <w:r w:rsidRPr="00EF68DB">
        <w:rPr>
          <w:highlight w:val="yellow"/>
          <w:lang w:val="en-US"/>
        </w:rPr>
        <w:t>This platform</w:t>
      </w:r>
      <w:r w:rsidR="0075790D">
        <w:rPr>
          <w:highlight w:val="yellow"/>
          <w:lang w:val="en-US"/>
        </w:rPr>
        <w:t xml:space="preserve"> </w:t>
      </w:r>
      <w:r w:rsidR="0075790D" w:rsidRPr="00EF68DB">
        <w:rPr>
          <w:highlight w:val="yellow"/>
          <w:lang w:val="en-US"/>
        </w:rPr>
        <w:t>release</w:t>
      </w:r>
      <w:r w:rsidR="0075790D">
        <w:rPr>
          <w:highlight w:val="yellow"/>
          <w:lang w:val="en-US"/>
        </w:rPr>
        <w:t xml:space="preserve"> comprises </w:t>
      </w:r>
      <w:r w:rsidR="000D7150">
        <w:rPr>
          <w:highlight w:val="yellow"/>
          <w:lang w:val="en-US"/>
        </w:rPr>
        <w:t xml:space="preserve">the oktoflow plugin-architecture, </w:t>
      </w:r>
      <w:r w:rsidR="0075790D">
        <w:rPr>
          <w:highlight w:val="yellow"/>
          <w:lang w:val="en-US"/>
        </w:rPr>
        <w:t xml:space="preserve">several upgrades (Java 17/21, Python 3.13 with virtual environments, Angular 19), </w:t>
      </w:r>
      <w:r w:rsidR="00322D1F">
        <w:rPr>
          <w:highlight w:val="yellow"/>
          <w:lang w:val="en-US"/>
        </w:rPr>
        <w:t xml:space="preserve">multiple-in-multiple-out connectors, </w:t>
      </w:r>
      <w:r w:rsidR="00A40C16">
        <w:rPr>
          <w:highlight w:val="yellow"/>
          <w:lang w:val="en-US"/>
        </w:rPr>
        <w:t>application templates (for ReGaP)</w:t>
      </w:r>
      <w:r w:rsidR="004319CB">
        <w:rPr>
          <w:highlight w:val="yellow"/>
          <w:lang w:val="en-US"/>
        </w:rPr>
        <w:t>,</w:t>
      </w:r>
      <w:r w:rsidR="000D7150">
        <w:rPr>
          <w:highlight w:val="yellow"/>
          <w:lang w:val="en-US"/>
        </w:rPr>
        <w:t xml:space="preserve"> </w:t>
      </w:r>
      <w:r w:rsidR="0075790D">
        <w:rPr>
          <w:highlight w:val="yellow"/>
          <w:lang w:val="en-US"/>
        </w:rPr>
        <w:t>the preparation for AAS metamodel version 3 (BaSyx2) as well as a series of new connectors (MODBUS/TCP, REST, INFLUX,</w:t>
      </w:r>
      <w:r w:rsidR="004A2602">
        <w:rPr>
          <w:highlight w:val="yellow"/>
          <w:lang w:val="en-US"/>
        </w:rPr>
        <w:t xml:space="preserve"> serial,</w:t>
      </w:r>
      <w:r w:rsidR="0075790D">
        <w:rPr>
          <w:highlight w:val="yellow"/>
          <w:lang w:val="en-US"/>
        </w:rPr>
        <w:t xml:space="preserve"> File)</w:t>
      </w:r>
      <w:r w:rsidR="00F32F9B" w:rsidRPr="00EF68DB">
        <w:rPr>
          <w:highlight w:val="yellow"/>
          <w:lang w:val="en-US"/>
        </w:rPr>
        <w:t>.</w:t>
      </w:r>
    </w:p>
    <w:p w14:paraId="50084AA4" w14:textId="5ED74FFC" w:rsidR="006A10BB" w:rsidRPr="003D662E" w:rsidRDefault="00CA2F6B" w:rsidP="001E3A1A">
      <w:pPr>
        <w:pStyle w:val="Heading2"/>
        <w:rPr>
          <w:lang w:val="en-US"/>
        </w:rPr>
      </w:pPr>
      <w:bookmarkStart w:id="4" w:name="_Ref45549160"/>
      <w:bookmarkStart w:id="5" w:name="_Toc213421493"/>
      <w:r w:rsidRPr="003D662E">
        <w:rPr>
          <w:lang w:val="en-US"/>
        </w:rPr>
        <w:t>Interaction with other initiatives</w:t>
      </w:r>
      <w:bookmarkEnd w:id="4"/>
      <w:bookmarkEnd w:id="5"/>
    </w:p>
    <w:p w14:paraId="1DD248EB" w14:textId="0C5D5E50" w:rsidR="00994A35" w:rsidRPr="003D662E" w:rsidRDefault="00994A35" w:rsidP="009E6C43">
      <w:pPr>
        <w:jc w:val="both"/>
        <w:rPr>
          <w:lang w:val="en-US"/>
        </w:rPr>
      </w:pPr>
      <w:r w:rsidRPr="003D662E">
        <w:rPr>
          <w:lang w:val="en-US"/>
        </w:rPr>
        <w:t xml:space="preserve">Work on the </w:t>
      </w:r>
      <w:r w:rsidR="0097376F">
        <w:rPr>
          <w:lang w:val="en-US"/>
        </w:rPr>
        <w:t>oktoflow</w:t>
      </w:r>
      <w:r w:rsidRPr="003D662E">
        <w:rPr>
          <w:lang w:val="en-US"/>
        </w:rPr>
        <w:t xml:space="preserve"> platform is influenced by interaction with other initiatives, in particular</w:t>
      </w:r>
    </w:p>
    <w:p w14:paraId="2155489E" w14:textId="566CADDA" w:rsidR="00994A35" w:rsidRPr="003D662E" w:rsidRDefault="00994A35" w:rsidP="007245E8">
      <w:pPr>
        <w:pStyle w:val="ListParagraph"/>
        <w:numPr>
          <w:ilvl w:val="0"/>
          <w:numId w:val="5"/>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r w:rsidR="00907CC1">
        <w:rPr>
          <w:lang w:val="en-US"/>
        </w:rPr>
        <w:t xml:space="preserve"> As an extension, [52] provides a systematic literature review on Industry 4.0/IIoT/CPPS platforms using the same analysis topics as [35], but comparing more than 40 scientific approaches with 21 industrial platforms.</w:t>
      </w:r>
    </w:p>
    <w:p w14:paraId="5610784A" w14:textId="3BD94080" w:rsidR="00994A35" w:rsidRPr="003D662E" w:rsidRDefault="00994A35" w:rsidP="007245E8">
      <w:pPr>
        <w:pStyle w:val="ListParagraph"/>
        <w:numPr>
          <w:ilvl w:val="0"/>
          <w:numId w:val="5"/>
        </w:numPr>
        <w:jc w:val="both"/>
        <w:rPr>
          <w:lang w:val="en-US"/>
        </w:rPr>
      </w:pPr>
      <w:r w:rsidRPr="003D662E">
        <w:rPr>
          <w:lang w:val="en-US"/>
        </w:rPr>
        <w:t>Interactions with other funded projects: DaPro</w:t>
      </w:r>
      <w:r w:rsidR="00212667" w:rsidRPr="003D662E">
        <w:rPr>
          <w:rStyle w:val="FootnoteReference"/>
          <w:lang w:val="en-US"/>
        </w:rPr>
        <w:footnoteReference w:id="5"/>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6"/>
      </w:r>
      <w:r w:rsidR="00D372A6" w:rsidRPr="003D662E">
        <w:rPr>
          <w:lang w:val="en-US"/>
        </w:rPr>
        <w:t>, FabOs</w:t>
      </w:r>
      <w:r w:rsidR="00212667" w:rsidRPr="003D662E">
        <w:rPr>
          <w:rStyle w:val="FootnoteReference"/>
          <w:lang w:val="en-US"/>
        </w:rPr>
        <w:footnoteReference w:id="7"/>
      </w:r>
      <w:r w:rsidR="00D372A6" w:rsidRPr="003D662E">
        <w:rPr>
          <w:lang w:val="en-US"/>
        </w:rPr>
        <w:t>, Service-Meister</w:t>
      </w:r>
      <w:r w:rsidR="00212667" w:rsidRPr="003D662E">
        <w:rPr>
          <w:rStyle w:val="FootnoteReference"/>
          <w:lang w:val="en-US"/>
        </w:rPr>
        <w:footnoteReference w:id="8"/>
      </w:r>
      <w:r w:rsidR="00D372A6" w:rsidRPr="003D662E">
        <w:rPr>
          <w:lang w:val="en-US"/>
        </w:rPr>
        <w:t>.</w:t>
      </w:r>
    </w:p>
    <w:p w14:paraId="40726E1D" w14:textId="5DB58375" w:rsidR="00D372A6" w:rsidRDefault="00D372A6" w:rsidP="007245E8">
      <w:pPr>
        <w:pStyle w:val="ListParagraph"/>
        <w:numPr>
          <w:ilvl w:val="0"/>
          <w:numId w:val="5"/>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7245E8">
      <w:pPr>
        <w:pStyle w:val="ListParagraph"/>
        <w:numPr>
          <w:ilvl w:val="0"/>
          <w:numId w:val="5"/>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7245E8">
      <w:pPr>
        <w:pStyle w:val="ListParagraph"/>
        <w:numPr>
          <w:ilvl w:val="0"/>
          <w:numId w:val="5"/>
        </w:numPr>
        <w:jc w:val="both"/>
        <w:rPr>
          <w:lang w:val="en-GB"/>
        </w:rPr>
      </w:pPr>
      <w:r w:rsidRPr="00B87C8F">
        <w:rPr>
          <w:lang w:val="en-US"/>
        </w:rPr>
        <w:t>Gaia-X</w:t>
      </w:r>
      <w:r w:rsidRPr="003D662E">
        <w:rPr>
          <w:rStyle w:val="FootnoteReference"/>
          <w:b/>
          <w:lang w:val="en-US"/>
        </w:rPr>
        <w:footnoteReference w:id="9"/>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213421494"/>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197BF463"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0A1639">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w:t>
      </w:r>
      <w:r w:rsidRPr="003D662E">
        <w:rPr>
          <w:lang w:val="en-US"/>
        </w:rPr>
        <w:lastRenderedPageBreak/>
        <w:t xml:space="preserve">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2B86AE2F"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0A1639">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0A1639">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26E33AF0"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0A1639">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0A1639">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0A1639">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46D185D7"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0A1639">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7829212F"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0A1639">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fldChar w:fldCharType="separate"/>
      </w:r>
      <w:r w:rsidR="000A1639">
        <w:rPr>
          <w:b/>
          <w:bCs/>
          <w:lang w:val="en-US"/>
        </w:rPr>
        <w:t>Error! Reference source not found.</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398D919E"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0A1639">
        <w:rPr>
          <w:lang w:val="en-US"/>
        </w:rPr>
        <w:t>8</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0A1639">
        <w:rPr>
          <w:lang w:val="en-US"/>
        </w:rPr>
        <w:t>9</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0A1639">
        <w:rPr>
          <w:lang w:val="en-US"/>
        </w:rPr>
        <w:t>10</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27FEC352" w:rsidR="00D53151" w:rsidRPr="00FA0F55" w:rsidRDefault="00D53151" w:rsidP="007245E8">
      <w:pPr>
        <w:pStyle w:val="ListParagraph"/>
        <w:numPr>
          <w:ilvl w:val="0"/>
          <w:numId w:val="52"/>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0A1639">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0A1639">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0A1639">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1CB85ABD" w:rsidR="00955E10" w:rsidRPr="00FA0F55" w:rsidRDefault="00E22100" w:rsidP="007245E8">
      <w:pPr>
        <w:pStyle w:val="ListParagraph"/>
        <w:numPr>
          <w:ilvl w:val="0"/>
          <w:numId w:val="52"/>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0A1639">
        <w:rPr>
          <w:lang w:val="en-US"/>
        </w:rPr>
        <w:t>7.2</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fldChar w:fldCharType="separate"/>
      </w:r>
      <w:r w:rsidR="000A1639">
        <w:rPr>
          <w:b/>
          <w:bCs/>
          <w:lang w:val="en-US"/>
        </w:rPr>
        <w:t>Error! Reference source not found.</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0A1639">
        <w:rPr>
          <w:lang w:val="en-US"/>
        </w:rPr>
        <w:t>6</w:t>
      </w:r>
      <w:r w:rsidR="003A112E" w:rsidRPr="00FA0F55">
        <w:rPr>
          <w:lang w:val="en-US"/>
        </w:rPr>
        <w:fldChar w:fldCharType="end"/>
      </w:r>
      <w:r w:rsidR="003A112E" w:rsidRPr="00FA0F55">
        <w:rPr>
          <w:lang w:val="en-US"/>
        </w:rPr>
        <w:t xml:space="preserve">, in particular the basics of the configuration model, the details </w:t>
      </w:r>
      <w:r w:rsidR="003A112E" w:rsidRPr="00FA0F55">
        <w:rPr>
          <w:lang w:val="en-US"/>
        </w:rPr>
        <w:lastRenderedPageBreak/>
        <w:t xml:space="preserve">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45ECE70B" w:rsidR="00CC2FE1" w:rsidRPr="00FA0F55" w:rsidRDefault="00CC2FE1" w:rsidP="007245E8">
      <w:pPr>
        <w:pStyle w:val="ListParagraph"/>
        <w:numPr>
          <w:ilvl w:val="0"/>
          <w:numId w:val="52"/>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0A1639">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0A1639">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0A1639">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4E83DA8A" w:rsidR="00E22100" w:rsidRPr="00FA0F55" w:rsidRDefault="00955E10" w:rsidP="007245E8">
      <w:pPr>
        <w:pStyle w:val="ListParagraph"/>
        <w:numPr>
          <w:ilvl w:val="0"/>
          <w:numId w:val="52"/>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0A1639">
        <w:rPr>
          <w:lang w:val="en-US"/>
        </w:rPr>
        <w:t>7.4</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0A1639">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0A1639">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0A1639">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0A1639">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0A1639">
        <w:rPr>
          <w:lang w:val="en-US"/>
        </w:rPr>
        <w:t>6.10</w:t>
      </w:r>
      <w:r w:rsidR="005064DD" w:rsidRPr="00FA0F55">
        <w:rPr>
          <w:lang w:val="en-US"/>
        </w:rPr>
        <w:fldChar w:fldCharType="end"/>
      </w:r>
      <w:r w:rsidR="005064DD" w:rsidRPr="00FA0F55">
        <w:rPr>
          <w:lang w:val="en-US"/>
        </w:rPr>
        <w:t>.</w:t>
      </w:r>
    </w:p>
    <w:p w14:paraId="1B97DD61" w14:textId="3A271314" w:rsidR="00E22100" w:rsidRPr="00FA0F55" w:rsidRDefault="00E22100" w:rsidP="007245E8">
      <w:pPr>
        <w:pStyle w:val="ListParagraph"/>
        <w:numPr>
          <w:ilvl w:val="0"/>
          <w:numId w:val="52"/>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0A1639">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0A1639">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0A1639">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0"/>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213421495"/>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1"/>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7F383CA4"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5A8FCD4E" w:rsidR="00ED7BE1" w:rsidRPr="003D662E" w:rsidRDefault="003D60A6" w:rsidP="007245E8">
      <w:pPr>
        <w:pStyle w:val="ListParagraph"/>
        <w:numPr>
          <w:ilvl w:val="0"/>
          <w:numId w:val="3"/>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2"/>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3"/>
      </w:r>
      <w:r w:rsidRPr="003D662E">
        <w:rPr>
          <w:lang w:val="en-US"/>
        </w:rPr>
        <w:t xml:space="preserve"> and checkstyle</w:t>
      </w:r>
      <w:r w:rsidR="00AF30D7" w:rsidRPr="003D662E">
        <w:rPr>
          <w:rStyle w:val="FootnoteReference"/>
          <w:lang w:val="en-US"/>
        </w:rPr>
        <w:footnoteReference w:id="14"/>
      </w:r>
      <w:r w:rsidR="00800264" w:rsidRPr="003D662E">
        <w:rPr>
          <w:lang w:val="en-US"/>
        </w:rPr>
        <w:t xml:space="preserve"> </w:t>
      </w:r>
      <w:r w:rsidRPr="003D662E">
        <w:rPr>
          <w:lang w:val="en-US"/>
        </w:rPr>
        <w:t>integration</w:t>
      </w:r>
      <w:r w:rsidR="006B3A74" w:rsidRPr="003D662E">
        <w:rPr>
          <w:lang w:val="en-US"/>
        </w:rPr>
        <w:t>s</w:t>
      </w:r>
      <w:bookmarkStart w:id="20" w:name="_Ref171725308"/>
      <w:r w:rsidR="00B07554">
        <w:rPr>
          <w:rStyle w:val="FootnoteReference"/>
          <w:lang w:val="en-US"/>
        </w:rPr>
        <w:footnoteReference w:id="15"/>
      </w:r>
      <w:bookmarkEnd w:id="20"/>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 Maven repositories</w:t>
      </w:r>
      <w:r w:rsidR="007A479B" w:rsidRPr="003D662E">
        <w:rPr>
          <w:lang w:val="en-US"/>
        </w:rPr>
        <w:t xml:space="preserve">.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platform dependencies</w:t>
      </w:r>
      <w:r w:rsidR="003B1C98" w:rsidRPr="003D662E">
        <w:rPr>
          <w:lang w:val="en-US"/>
        </w:rPr>
        <w:t xml:space="preserve"> </w:t>
      </w:r>
      <w:r w:rsidR="008B565B">
        <w:rPr>
          <w:lang w:val="en-US"/>
        </w:rPr>
        <w:t xml:space="preserve">project </w:t>
      </w:r>
      <w:r w:rsidR="003B1C98" w:rsidRPr="003D662E">
        <w:rPr>
          <w:lang w:val="en-US"/>
        </w:rPr>
        <w:t>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w:t>
      </w:r>
      <w:r w:rsidR="00357A2D">
        <w:rPr>
          <w:lang w:val="en-US"/>
        </w:rPr>
        <w:t xml:space="preserve">abstraction </w:t>
      </w:r>
      <w:r w:rsidR="00E00B25" w:rsidRPr="003D662E">
        <w:rPr>
          <w:lang w:val="en-US"/>
        </w:rPr>
        <w:t xml:space="preserve">was </w:t>
      </w:r>
      <w:r w:rsidR="00357A2D">
        <w:rPr>
          <w:lang w:val="en-US"/>
        </w:rPr>
        <w:t>realized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w:t>
      </w:r>
      <w:r w:rsidR="00AD3E35">
        <w:rPr>
          <w:lang w:val="en-US"/>
        </w:rPr>
        <w:t>With version 0.</w:t>
      </w:r>
      <w:r w:rsidR="00217A67">
        <w:rPr>
          <w:lang w:val="en-US"/>
        </w:rPr>
        <w:t>8</w:t>
      </w:r>
      <w:r w:rsidR="00AD3E35">
        <w:rPr>
          <w:lang w:val="en-US"/>
        </w:rPr>
        <w:t xml:space="preserve">, we upgraded oktoflow to Java 17 (except for some components like RTSA still requiring an installed </w:t>
      </w:r>
      <w:r w:rsidR="004431FF">
        <w:rPr>
          <w:lang w:val="en-US"/>
        </w:rPr>
        <w:t xml:space="preserve">dependency to </w:t>
      </w:r>
      <w:r w:rsidR="00AD3E35">
        <w:rPr>
          <w:lang w:val="en-US"/>
        </w:rPr>
        <w:t>JDK 8 at runtime</w:t>
      </w:r>
      <w:r w:rsidR="00FB6FCA" w:rsidRPr="003D662E">
        <w:rPr>
          <w:lang w:val="en-US"/>
        </w:rPr>
        <w:t>.</w:t>
      </w:r>
      <w:r w:rsidR="003B1C98" w:rsidRPr="003D662E">
        <w:rPr>
          <w:lang w:val="en-US"/>
        </w:rPr>
        <w:t xml:space="preserve"> For the </w:t>
      </w:r>
      <w:r w:rsidR="003B1C98" w:rsidRPr="003D662E">
        <w:rPr>
          <w:lang w:val="en-US"/>
        </w:rPr>
        <w:lastRenderedPageBreak/>
        <w:t>continuous integration, the build/deployment process is specified due to technical reasons in ANT and for platform examples partially as Bash shell scripts.</w:t>
      </w:r>
    </w:p>
    <w:p w14:paraId="3AA1488F" w14:textId="36E56FAD" w:rsidR="004863F0" w:rsidRPr="003D662E" w:rsidRDefault="0094043C" w:rsidP="007245E8">
      <w:pPr>
        <w:pStyle w:val="ListParagraph"/>
        <w:numPr>
          <w:ilvl w:val="0"/>
          <w:numId w:val="3"/>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0A1639">
        <w:rPr>
          <w:vertAlign w:val="superscript"/>
          <w:lang w:val="en-US"/>
        </w:rPr>
        <w:t>15</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8C4E3C" w:rsidRPr="003D662E">
        <w:rPr>
          <w:lang w:val="en-US"/>
        </w:rPr>
        <w:t xml:space="preserve">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7245E8">
      <w:pPr>
        <w:pStyle w:val="ListParagraph"/>
        <w:numPr>
          <w:ilvl w:val="0"/>
          <w:numId w:val="3"/>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69502F0A" w:rsidR="00513F43" w:rsidRDefault="00513F43" w:rsidP="007245E8">
      <w:pPr>
        <w:pStyle w:val="ListParagraph"/>
        <w:numPr>
          <w:ilvl w:val="0"/>
          <w:numId w:val="3"/>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6"/>
      </w:r>
      <w:r w:rsidRPr="003D662E">
        <w:rPr>
          <w:lang w:val="en-US"/>
        </w:rPr>
        <w:t>, for machine-readable complex data in AAS on JSON</w:t>
      </w:r>
      <w:r w:rsidRPr="003D662E">
        <w:rPr>
          <w:rStyle w:val="FootnoteReference"/>
          <w:lang w:val="en-US"/>
        </w:rPr>
        <w:footnoteReference w:id="17"/>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18"/>
      </w:r>
      <w:r w:rsidR="009E0408" w:rsidRPr="003D662E">
        <w:rPr>
          <w:lang w:val="en-US"/>
        </w:rPr>
        <w:t>.</w:t>
      </w:r>
    </w:p>
    <w:p w14:paraId="5250BAE8" w14:textId="5EACA6F8" w:rsidR="008C7BAD" w:rsidRDefault="008C7BAD" w:rsidP="007245E8">
      <w:pPr>
        <w:pStyle w:val="ListParagraph"/>
        <w:numPr>
          <w:ilvl w:val="0"/>
          <w:numId w:val="3"/>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ide, we rely on the Java Service Loader (JSL) mechanism, which associates concrete implementations to their respective (descriptor) interfaces. The relation happens through a specific form of file that is evaluated by the JSL mechanism upon request. We use that mechanism to define, e.g., factory instances, to compose AAS but also to set up the component lifecycle, e.g., to handle the start and shutdown process</w:t>
      </w:r>
      <w:r w:rsidR="00E5570C">
        <w:rPr>
          <w:rStyle w:val="FootnoteReference"/>
          <w:lang w:val="en-US"/>
        </w:rPr>
        <w:footnoteReference w:id="19"/>
      </w:r>
      <w:r w:rsidRPr="003D662E">
        <w:rPr>
          <w:lang w:val="en-US"/>
        </w:rPr>
        <w:t>.</w:t>
      </w:r>
    </w:p>
    <w:p w14:paraId="2F33E8E1" w14:textId="37820AE8" w:rsidR="00E5570C" w:rsidRPr="003D662E" w:rsidRDefault="00E5570C" w:rsidP="00E5570C">
      <w:pPr>
        <w:pStyle w:val="ListParagraph"/>
        <w:numPr>
          <w:ilvl w:val="0"/>
          <w:numId w:val="3"/>
        </w:numPr>
        <w:jc w:val="both"/>
        <w:rPr>
          <w:lang w:val="en-US"/>
        </w:rPr>
      </w:pPr>
      <w:r>
        <w:rPr>
          <w:lang w:val="en-US"/>
        </w:rPr>
        <w:lastRenderedPageBreak/>
        <w:t xml:space="preserve">Since version 0.8, third party libraries must be encapsulated into </w:t>
      </w:r>
      <w:r w:rsidRPr="00E5570C">
        <w:rPr>
          <w:b/>
          <w:lang w:val="en-US"/>
        </w:rPr>
        <w:t>oktoflow plugins</w:t>
      </w:r>
      <w:r w:rsidRPr="00E5570C">
        <w:rPr>
          <w:lang w:val="en-US"/>
        </w:rPr>
        <w:t xml:space="preserve"> and communicate via an interface that is defined by the platform.</w:t>
      </w:r>
      <w:r>
        <w:rPr>
          <w:lang w:val="en-US"/>
        </w:rPr>
        <w:t xml:space="preserve"> The main reason is isolation of technical dependencies, as plugins may, dependent on the platform setup, be loaded in isolation from each other and from the platform core, which must be free of third-party dependencies (except for the Java library). Further, plugins allow for isolated testing of the integration of dependencies as well as individual evolution of technical dependencies. Exceptions may apply to logging and monitoring, where implementing plugins may ship with own library versions so that in these cases for a better integration, oktoflow plugins can be used in a way that they are relying on these specific versions (local testing with these versions is then a prerequisite). Oktoflow plugins are based on isolated (priority) classloading and JSL.</w:t>
      </w:r>
    </w:p>
    <w:p w14:paraId="57E511AF" w14:textId="1281436F" w:rsidR="006024A5" w:rsidRPr="003D662E" w:rsidRDefault="006024A5" w:rsidP="007245E8">
      <w:pPr>
        <w:pStyle w:val="ListParagraph"/>
        <w:numPr>
          <w:ilvl w:val="0"/>
          <w:numId w:val="3"/>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08BDDAD8"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7245E8">
      <w:pPr>
        <w:pStyle w:val="ListParagraph"/>
        <w:numPr>
          <w:ilvl w:val="0"/>
          <w:numId w:val="4"/>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7245E8">
      <w:pPr>
        <w:pStyle w:val="ListParagraph"/>
        <w:numPr>
          <w:ilvl w:val="0"/>
          <w:numId w:val="4"/>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7245E8">
      <w:pPr>
        <w:pStyle w:val="ListParagraph"/>
        <w:numPr>
          <w:ilvl w:val="0"/>
          <w:numId w:val="4"/>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7245E8">
      <w:pPr>
        <w:pStyle w:val="ListParagraph"/>
        <w:numPr>
          <w:ilvl w:val="0"/>
          <w:numId w:val="4"/>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1" w:name="_Ref57897714"/>
      <w:r w:rsidR="00AF30D7" w:rsidRPr="003D662E">
        <w:rPr>
          <w:rStyle w:val="FootnoteReference"/>
          <w:lang w:val="en-US"/>
        </w:rPr>
        <w:footnoteReference w:id="20"/>
      </w:r>
      <w:bookmarkEnd w:id="21"/>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w:t>
      </w:r>
      <w:r w:rsidR="00BC4C07" w:rsidRPr="003D662E">
        <w:rPr>
          <w:lang w:val="en-US"/>
        </w:rPr>
        <w:lastRenderedPageBreak/>
        <w:t>successful builds, artifact snapshots are deployed by the CI processes to the Maven repository</w:t>
      </w:r>
      <w:r w:rsidR="00593908" w:rsidRPr="003D662E">
        <w:rPr>
          <w:rStyle w:val="FootnoteReference"/>
          <w:lang w:val="en-US"/>
        </w:rPr>
        <w:footnoteReference w:id="21"/>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2"/>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2" w:name="_Ref57109414"/>
      <w:bookmarkStart w:id="23" w:name="_Toc213421496"/>
      <w:r w:rsidRPr="003D662E">
        <w:rPr>
          <w:lang w:val="en-US"/>
        </w:rPr>
        <w:lastRenderedPageBreak/>
        <w:t>Architecture</w:t>
      </w:r>
      <w:bookmarkEnd w:id="22"/>
      <w:bookmarkEnd w:id="23"/>
    </w:p>
    <w:p w14:paraId="4083AA05" w14:textId="5951BE7D"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0A1639">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6937BE95"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0A1639">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0A1639">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0A1639">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0A1639">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0A1639">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0A1639">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0A1639">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0A1639">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4" w:name="_Ref57112208"/>
      <w:bookmarkStart w:id="25" w:name="_Toc213421497"/>
      <w:r w:rsidRPr="003D662E">
        <w:rPr>
          <w:lang w:val="en-US"/>
        </w:rPr>
        <w:t>Overview</w:t>
      </w:r>
      <w:bookmarkEnd w:id="24"/>
      <w:bookmarkEnd w:id="25"/>
    </w:p>
    <w:p w14:paraId="1A4794D7" w14:textId="0D59C094"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0A1639" w:rsidRPr="003D662E">
        <w:rPr>
          <w:lang w:val="en-US"/>
        </w:rPr>
        <w:t xml:space="preserve">Figure </w:t>
      </w:r>
      <w:r w:rsidR="000A1639">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0D3AF021" w:rsidR="003F6305" w:rsidRPr="003D662E" w:rsidRDefault="003F6305" w:rsidP="003F6305">
      <w:pPr>
        <w:pStyle w:val="Caption"/>
        <w:jc w:val="center"/>
        <w:rPr>
          <w:lang w:val="en-US"/>
        </w:rPr>
      </w:pPr>
      <w:bookmarkStart w:id="26"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1</w:t>
      </w:r>
      <w:r w:rsidRPr="003D662E">
        <w:fldChar w:fldCharType="end"/>
      </w:r>
      <w:bookmarkEnd w:id="26"/>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77A46739"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0A1639" w:rsidRPr="003D662E">
        <w:rPr>
          <w:lang w:val="en-US"/>
        </w:rPr>
        <w:t xml:space="preserve">Figure </w:t>
      </w:r>
      <w:r w:rsidR="000A1639">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7245E8">
      <w:pPr>
        <w:pStyle w:val="ListParagraph"/>
        <w:numPr>
          <w:ilvl w:val="0"/>
          <w:numId w:val="6"/>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3"/>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4"/>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7245E8">
      <w:pPr>
        <w:pStyle w:val="ListParagraph"/>
        <w:numPr>
          <w:ilvl w:val="0"/>
          <w:numId w:val="6"/>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4F3875A9" w:rsidR="00C12D85" w:rsidRPr="003D662E" w:rsidRDefault="00C12D85" w:rsidP="007245E8">
      <w:pPr>
        <w:pStyle w:val="ListParagraph"/>
        <w:numPr>
          <w:ilvl w:val="0"/>
          <w:numId w:val="6"/>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0A1639" w:rsidRPr="003D662E">
        <w:rPr>
          <w:lang w:val="en-US"/>
        </w:rPr>
        <w:t xml:space="preserve">Figure </w:t>
      </w:r>
      <w:r w:rsidR="000A1639">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6AA7583F" w:rsidR="00ED6BF5" w:rsidRPr="003D662E" w:rsidRDefault="00ED6BF5" w:rsidP="007245E8">
      <w:pPr>
        <w:pStyle w:val="ListParagraph"/>
        <w:numPr>
          <w:ilvl w:val="0"/>
          <w:numId w:val="7"/>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7245E8">
      <w:pPr>
        <w:pStyle w:val="ListParagraph"/>
        <w:numPr>
          <w:ilvl w:val="0"/>
          <w:numId w:val="7"/>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5"/>
      </w:r>
      <w:r w:rsidR="00A3348A" w:rsidRPr="003D662E">
        <w:rPr>
          <w:lang w:val="en-US"/>
        </w:rPr>
        <w:t xml:space="preserve">, </w:t>
      </w:r>
      <w:r w:rsidR="009B1783" w:rsidRPr="003D662E">
        <w:rPr>
          <w:lang w:val="en-US"/>
        </w:rPr>
        <w:t>AMQP</w:t>
      </w:r>
      <w:r w:rsidR="009B1783" w:rsidRPr="003D662E">
        <w:rPr>
          <w:rStyle w:val="FootnoteReference"/>
          <w:lang w:val="en-US"/>
        </w:rPr>
        <w:footnoteReference w:id="26"/>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7"/>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28"/>
      </w:r>
      <w:r w:rsidR="00FF08B7" w:rsidRPr="003D662E">
        <w:rPr>
          <w:lang w:val="en-US"/>
        </w:rPr>
        <w:t xml:space="preserve"> for secure access to data.</w:t>
      </w:r>
    </w:p>
    <w:p w14:paraId="700E821B" w14:textId="6DCF4C9B" w:rsidR="001C0EBB" w:rsidRPr="003D662E" w:rsidRDefault="001C0EBB" w:rsidP="007245E8">
      <w:pPr>
        <w:pStyle w:val="ListParagraph"/>
        <w:numPr>
          <w:ilvl w:val="0"/>
          <w:numId w:val="7"/>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7245E8">
      <w:pPr>
        <w:pStyle w:val="ListParagraph"/>
        <w:numPr>
          <w:ilvl w:val="0"/>
          <w:numId w:val="7"/>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29"/>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7245E8">
      <w:pPr>
        <w:pStyle w:val="ListParagraph"/>
        <w:numPr>
          <w:ilvl w:val="0"/>
          <w:numId w:val="7"/>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7245E8">
      <w:pPr>
        <w:pStyle w:val="ListParagraph"/>
        <w:numPr>
          <w:ilvl w:val="0"/>
          <w:numId w:val="7"/>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7245E8">
      <w:pPr>
        <w:pStyle w:val="ListParagraph"/>
        <w:numPr>
          <w:ilvl w:val="0"/>
          <w:numId w:val="7"/>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7245E8">
      <w:pPr>
        <w:pStyle w:val="ListParagraph"/>
        <w:numPr>
          <w:ilvl w:val="0"/>
          <w:numId w:val="7"/>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7245E8">
      <w:pPr>
        <w:pStyle w:val="ListParagraph"/>
        <w:numPr>
          <w:ilvl w:val="0"/>
          <w:numId w:val="7"/>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0"/>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1"/>
      </w:r>
      <w:r w:rsidR="00DD05F2" w:rsidRPr="003D662E">
        <w:rPr>
          <w:lang w:val="en-GB"/>
        </w:rPr>
        <w:t>.</w:t>
      </w:r>
    </w:p>
    <w:p w14:paraId="59F712A9" w14:textId="3D1BB680"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0A1639" w:rsidRPr="003D662E">
        <w:rPr>
          <w:lang w:val="en-US"/>
        </w:rPr>
        <w:t xml:space="preserve">Figure </w:t>
      </w:r>
      <w:r w:rsidR="000A1639">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7E84B290" w:rsidR="00905EBE" w:rsidRPr="003D662E" w:rsidRDefault="00905EBE" w:rsidP="0020787C">
      <w:pPr>
        <w:pStyle w:val="Caption"/>
        <w:jc w:val="center"/>
        <w:rPr>
          <w:lang w:val="en-US"/>
        </w:rPr>
      </w:pPr>
      <w:bookmarkStart w:id="27"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2</w:t>
      </w:r>
      <w:r w:rsidRPr="003D662E">
        <w:fldChar w:fldCharType="end"/>
      </w:r>
      <w:bookmarkEnd w:id="27"/>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8" w:name="_Ref77062311"/>
      <w:bookmarkStart w:id="29" w:name="_Toc213421498"/>
      <w:r w:rsidRPr="003D662E">
        <w:rPr>
          <w:lang w:val="en-US"/>
        </w:rPr>
        <w:t>Relation to Reference Architectures</w:t>
      </w:r>
      <w:bookmarkEnd w:id="28"/>
      <w:bookmarkEnd w:id="29"/>
    </w:p>
    <w:p w14:paraId="71C95F3E" w14:textId="423A6DB1"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0A1639" w:rsidRPr="003D662E">
        <w:rPr>
          <w:lang w:val="en-US"/>
        </w:rPr>
        <w:t xml:space="preserve">Table </w:t>
      </w:r>
      <w:r w:rsidR="000A1639">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2"/>
      </w:r>
      <w:r w:rsidR="00966866" w:rsidRPr="003D662E">
        <w:rPr>
          <w:lang w:val="en-US"/>
        </w:rPr>
        <w:t>.</w:t>
      </w:r>
    </w:p>
    <w:p w14:paraId="5557AFC1" w14:textId="33A0D413" w:rsidR="00966866" w:rsidRPr="003D662E" w:rsidRDefault="00966866" w:rsidP="00966866">
      <w:pPr>
        <w:pStyle w:val="Caption"/>
        <w:jc w:val="center"/>
        <w:rPr>
          <w:lang w:val="en-US"/>
        </w:rPr>
      </w:pPr>
      <w:bookmarkStart w:id="30"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0A1639">
        <w:rPr>
          <w:noProof/>
          <w:lang w:val="en-US"/>
        </w:rPr>
        <w:t>1</w:t>
      </w:r>
      <w:r w:rsidRPr="003D662E">
        <w:fldChar w:fldCharType="end"/>
      </w:r>
      <w:bookmarkEnd w:id="30"/>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B976FF"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B976FF"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B976FF"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B976FF"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B976FF"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B976FF"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B976FF"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B976FF"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B976FF"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B976FF"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B976FF"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1" w:name="_Ref102805312"/>
      <w:bookmarkStart w:id="32" w:name="_Toc213421499"/>
      <w:bookmarkStart w:id="33" w:name="_Ref77062309"/>
      <w:r w:rsidRPr="003D662E">
        <w:rPr>
          <w:lang w:val="en-US"/>
        </w:rPr>
        <w:t>Stream (Data) Processing</w:t>
      </w:r>
      <w:bookmarkEnd w:id="31"/>
      <w:bookmarkEnd w:id="32"/>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08CD3D6B" w:rsidR="008A25B6" w:rsidRPr="003D662E" w:rsidRDefault="008A25B6" w:rsidP="008A25B6">
      <w:pPr>
        <w:pStyle w:val="Caption"/>
        <w:jc w:val="center"/>
        <w:rPr>
          <w:lang w:val="en-US"/>
        </w:rPr>
      </w:pPr>
      <w:bookmarkStart w:id="34"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w:t>
      </w:r>
      <w:r w:rsidRPr="003D662E">
        <w:fldChar w:fldCharType="end"/>
      </w:r>
      <w:bookmarkEnd w:id="34"/>
      <w:r w:rsidRPr="003D662E">
        <w:rPr>
          <w:lang w:val="en-US"/>
        </w:rPr>
        <w:t>: Viewing IIoT and Industry 4.0 as data streams.</w:t>
      </w:r>
    </w:p>
    <w:p w14:paraId="50B99BD9" w14:textId="136155DF"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39972DA1"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2CA2EEC9"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5" w:name="_Ref102805354"/>
      <w:bookmarkStart w:id="36" w:name="_Toc213421500"/>
      <w:r w:rsidRPr="003D662E">
        <w:rPr>
          <w:lang w:val="en-US"/>
        </w:rPr>
        <w:t>Asset Administration Shells</w:t>
      </w:r>
      <w:bookmarkEnd w:id="33"/>
      <w:bookmarkEnd w:id="35"/>
      <w:bookmarkEnd w:id="36"/>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18CF8150"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0A1639" w:rsidRPr="003D662E">
        <w:rPr>
          <w:lang w:val="en-US"/>
        </w:rPr>
        <w:t xml:space="preserve">Figure </w:t>
      </w:r>
      <w:r w:rsidR="000A1639">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0A1639">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5ABA2528" w:rsidR="0042514E" w:rsidRPr="003D662E" w:rsidRDefault="0042514E" w:rsidP="0042514E">
      <w:pPr>
        <w:pStyle w:val="Caption"/>
        <w:jc w:val="center"/>
        <w:rPr>
          <w:lang w:val="en-US"/>
        </w:rPr>
      </w:pPr>
      <w:bookmarkStart w:id="37"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4</w:t>
      </w:r>
      <w:r w:rsidRPr="003D662E">
        <w:fldChar w:fldCharType="end"/>
      </w:r>
      <w:bookmarkEnd w:id="37"/>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087FE997"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0A1639" w:rsidRPr="003D662E">
        <w:rPr>
          <w:lang w:val="en-US"/>
        </w:rPr>
        <w:t xml:space="preserve">Figure </w:t>
      </w:r>
      <w:r w:rsidR="000A1639">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8" w:name="_Ref79999263"/>
      <w:bookmarkStart w:id="39" w:name="_Toc213421501"/>
      <w:bookmarkStart w:id="40" w:name="_Ref77062308"/>
      <w:r w:rsidRPr="003D662E">
        <w:rPr>
          <w:lang w:val="en-US"/>
        </w:rPr>
        <w:t>Component Interaction Overview</w:t>
      </w:r>
      <w:bookmarkEnd w:id="38"/>
      <w:bookmarkEnd w:id="39"/>
    </w:p>
    <w:p w14:paraId="193F2013" w14:textId="0DD6A0CC"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0A1639">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0A1639">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0A1639">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04A3FECB"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0A1639">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02AB961A" w:rsidR="008A5E1A" w:rsidRPr="003D662E" w:rsidRDefault="008A5E1A" w:rsidP="007245E8">
      <w:pPr>
        <w:pStyle w:val="ListParagraph"/>
        <w:numPr>
          <w:ilvl w:val="0"/>
          <w:numId w:val="23"/>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7245E8">
      <w:pPr>
        <w:pStyle w:val="ListParagraph"/>
        <w:numPr>
          <w:ilvl w:val="0"/>
          <w:numId w:val="23"/>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02C74208" w:rsidR="00884F64" w:rsidRPr="003D662E" w:rsidRDefault="009B5648" w:rsidP="00160732">
      <w:pPr>
        <w:pStyle w:val="Caption"/>
        <w:jc w:val="center"/>
        <w:rPr>
          <w:lang w:val="en-US"/>
        </w:rPr>
      </w:pPr>
      <w:bookmarkStart w:id="41"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5</w:t>
      </w:r>
      <w:r w:rsidRPr="003D662E">
        <w:fldChar w:fldCharType="end"/>
      </w:r>
      <w:bookmarkEnd w:id="41"/>
      <w:r w:rsidRPr="003D662E">
        <w:rPr>
          <w:lang w:val="en-US"/>
        </w:rPr>
        <w:t>: High-level component interaction for basic platform interactions.</w:t>
      </w:r>
    </w:p>
    <w:p w14:paraId="706046DA" w14:textId="467BE364" w:rsidR="00FD243A" w:rsidRPr="003D662E" w:rsidRDefault="00847C30" w:rsidP="007245E8">
      <w:pPr>
        <w:pStyle w:val="ListParagraph"/>
        <w:numPr>
          <w:ilvl w:val="0"/>
          <w:numId w:val="23"/>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7245E8">
      <w:pPr>
        <w:pStyle w:val="ListParagraph"/>
        <w:numPr>
          <w:ilvl w:val="0"/>
          <w:numId w:val="23"/>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7245E8">
      <w:pPr>
        <w:pStyle w:val="ListParagraph"/>
        <w:numPr>
          <w:ilvl w:val="0"/>
          <w:numId w:val="23"/>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17C28922" w:rsidR="00DE3142" w:rsidRPr="003D662E" w:rsidRDefault="0056700E" w:rsidP="007245E8">
      <w:pPr>
        <w:pStyle w:val="ListParagraph"/>
        <w:numPr>
          <w:ilvl w:val="0"/>
          <w:numId w:val="23"/>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0A1639" w:rsidRPr="003D662E">
        <w:rPr>
          <w:lang w:val="en-US"/>
        </w:rPr>
        <w:t xml:space="preserve">Figure </w:t>
      </w:r>
      <w:r w:rsidR="000A1639">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5FC87F5F" w:rsidR="0053512E" w:rsidRPr="003D662E" w:rsidRDefault="0053512E" w:rsidP="007245E8">
      <w:pPr>
        <w:pStyle w:val="ListParagraph"/>
        <w:numPr>
          <w:ilvl w:val="0"/>
          <w:numId w:val="23"/>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0A1639" w:rsidRPr="003D662E">
        <w:rPr>
          <w:lang w:val="en-US"/>
        </w:rPr>
        <w:t xml:space="preserve">Figure </w:t>
      </w:r>
      <w:r w:rsidR="000A1639">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7245E8">
      <w:pPr>
        <w:pStyle w:val="ListParagraph"/>
        <w:numPr>
          <w:ilvl w:val="0"/>
          <w:numId w:val="23"/>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7245E8">
      <w:pPr>
        <w:pStyle w:val="ListParagraph"/>
        <w:numPr>
          <w:ilvl w:val="0"/>
          <w:numId w:val="23"/>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7245E8">
      <w:pPr>
        <w:pStyle w:val="ListParagraph"/>
        <w:numPr>
          <w:ilvl w:val="0"/>
          <w:numId w:val="23"/>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7245E8">
      <w:pPr>
        <w:pStyle w:val="ListParagraph"/>
        <w:numPr>
          <w:ilvl w:val="0"/>
          <w:numId w:val="23"/>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5A39397D"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2" w:name="_Ref79999285"/>
      <w:bookmarkStart w:id="43" w:name="_Toc213421502"/>
      <w:r w:rsidRPr="003D662E">
        <w:rPr>
          <w:lang w:val="en-US"/>
        </w:rPr>
        <w:t>Virtual Character of the Platform</w:t>
      </w:r>
      <w:bookmarkEnd w:id="40"/>
      <w:bookmarkEnd w:id="42"/>
      <w:bookmarkEnd w:id="43"/>
    </w:p>
    <w:p w14:paraId="09C92C82" w14:textId="41C49587"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0A1639">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7245E8">
      <w:pPr>
        <w:pStyle w:val="ListParagraph"/>
        <w:numPr>
          <w:ilvl w:val="0"/>
          <w:numId w:val="12"/>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7245E8">
      <w:pPr>
        <w:pStyle w:val="ListParagraph"/>
        <w:numPr>
          <w:ilvl w:val="0"/>
          <w:numId w:val="12"/>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7245E8">
      <w:pPr>
        <w:pStyle w:val="ListParagraph"/>
        <w:numPr>
          <w:ilvl w:val="0"/>
          <w:numId w:val="12"/>
        </w:numPr>
        <w:jc w:val="both"/>
        <w:rPr>
          <w:lang w:val="en-US"/>
        </w:rPr>
      </w:pPr>
      <w:bookmarkStart w:id="44"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4"/>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5" w:name="_Toc69885088"/>
      <w:bookmarkStart w:id="46" w:name="_Ref69806308"/>
      <w:bookmarkStart w:id="47" w:name="_Toc213421503"/>
      <w:bookmarkEnd w:id="45"/>
      <w:r w:rsidRPr="003D662E">
        <w:rPr>
          <w:lang w:val="en-US"/>
        </w:rPr>
        <w:t>Overall Requirements</w:t>
      </w:r>
      <w:bookmarkEnd w:id="46"/>
      <w:bookmarkEnd w:id="47"/>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16D943EE" w:rsidR="00704A44" w:rsidRPr="003D662E" w:rsidRDefault="00704A44" w:rsidP="00704A44">
      <w:pPr>
        <w:pStyle w:val="Caption"/>
        <w:jc w:val="center"/>
        <w:rPr>
          <w:lang w:val="en-US"/>
        </w:rPr>
      </w:pPr>
      <w:bookmarkStart w:id="48" w:name="_Ref57199193"/>
      <w:bookmarkStart w:id="49"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0A1639">
        <w:rPr>
          <w:noProof/>
          <w:lang w:val="en-US"/>
        </w:rPr>
        <w:t>2</w:t>
      </w:r>
      <w:r w:rsidRPr="003D662E">
        <w:fldChar w:fldCharType="end"/>
      </w:r>
      <w:bookmarkEnd w:id="48"/>
      <w:r w:rsidRPr="003D662E">
        <w:rPr>
          <w:lang w:val="en-US"/>
        </w:rPr>
        <w:t>: General platform requirements in [</w:t>
      </w:r>
      <w:r w:rsidR="006B4B9E" w:rsidRPr="003D662E">
        <w:rPr>
          <w:lang w:val="en-US"/>
        </w:rPr>
        <w:t>13</w:t>
      </w:r>
      <w:r w:rsidRPr="003D662E">
        <w:rPr>
          <w:lang w:val="en-US"/>
        </w:rPr>
        <w:t>]</w:t>
      </w:r>
      <w:bookmarkEnd w:id="49"/>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B976FF"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B976FF"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B976FF"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B976FF"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B976FF"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B976FF"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B976FF"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B976FF"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B976FF"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B976FF"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5AED2C79"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Table </w:t>
      </w:r>
      <w:r w:rsidR="000A1639">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1EECCE28"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0A1639" w:rsidRPr="000A1639">
        <w:rPr>
          <w:iCs/>
          <w:lang w:val="en-US"/>
        </w:rPr>
        <w:t xml:space="preserve">Table </w:t>
      </w:r>
      <w:r w:rsidR="000A1639" w:rsidRPr="000A1639">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599A69C1" w:rsidR="00D67CF9" w:rsidRPr="003D662E" w:rsidRDefault="00D67CF9" w:rsidP="00966C4A">
      <w:pPr>
        <w:pStyle w:val="Caption"/>
        <w:jc w:val="center"/>
        <w:rPr>
          <w:lang w:val="en-US"/>
        </w:rPr>
      </w:pPr>
      <w:bookmarkStart w:id="50" w:name="_Ref64276457"/>
      <w:bookmarkStart w:id="51"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0A1639">
        <w:rPr>
          <w:noProof/>
          <w:lang w:val="en-US"/>
        </w:rPr>
        <w:t>3</w:t>
      </w:r>
      <w:r w:rsidRPr="003D662E">
        <w:rPr>
          <w:lang w:val="en-US"/>
        </w:rPr>
        <w:fldChar w:fldCharType="end"/>
      </w:r>
      <w:bookmarkEnd w:id="50"/>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1"/>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B976FF"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B976FF"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B976FF"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B976FF"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B976FF"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B976FF"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B976FF"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B976FF"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2" w:name="_Ref58848700"/>
      <w:bookmarkStart w:id="53" w:name="_Toc213421504"/>
      <w:r w:rsidRPr="003D662E">
        <w:rPr>
          <w:lang w:val="en-US"/>
        </w:rPr>
        <w:t>Support Layer</w:t>
      </w:r>
      <w:bookmarkEnd w:id="52"/>
      <w:bookmarkEnd w:id="53"/>
    </w:p>
    <w:p w14:paraId="046FDCAB" w14:textId="0B01C72C"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0A1639">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0A1639">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0A1639">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0A1639">
        <w:rPr>
          <w:lang w:val="en-US"/>
        </w:rPr>
        <w:t>0</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0A1639">
        <w:rPr>
          <w:lang w:val="en-US"/>
        </w:rPr>
        <w:t>3.3.6</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0A1639">
        <w:rPr>
          <w:lang w:val="en-US"/>
        </w:rPr>
        <w:t>3.3.7</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0A1639">
        <w:rPr>
          <w:lang w:val="en-US"/>
        </w:rPr>
        <w:t>3.3.7</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4" w:name="_Ref77076328"/>
      <w:bookmarkStart w:id="55" w:name="_Toc213421505"/>
      <w:r w:rsidRPr="003D662E">
        <w:rPr>
          <w:lang w:val="en-US"/>
        </w:rPr>
        <w:t>Asset Administration Shell Abstraction</w:t>
      </w:r>
      <w:bookmarkEnd w:id="54"/>
      <w:bookmarkEnd w:id="55"/>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3"/>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70F6DF4F">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699D6DC8" w:rsidR="00017DA6" w:rsidRPr="003D662E" w:rsidRDefault="001B2E16" w:rsidP="006461D2">
      <w:pPr>
        <w:pStyle w:val="Caption"/>
        <w:jc w:val="center"/>
        <w:rPr>
          <w:noProof/>
          <w:lang w:val="en-US"/>
        </w:rPr>
      </w:pPr>
      <w:bookmarkStart w:id="56"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6</w:t>
      </w:r>
      <w:r w:rsidRPr="003D662E">
        <w:fldChar w:fldCharType="end"/>
      </w:r>
      <w:bookmarkEnd w:id="56"/>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48C618FC"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7" w:name="_Hlk77073290"/>
      <w:r w:rsidRPr="003D662E">
        <w:rPr>
          <w:lang w:val="en-US"/>
        </w:rPr>
        <w:t>BaSyx</w:t>
      </w:r>
      <w:r w:rsidR="0096247D">
        <w:rPr>
          <w:lang w:val="en-US"/>
        </w:rPr>
        <w:t>1</w:t>
      </w:r>
      <w:r w:rsidRPr="003D662E">
        <w:rPr>
          <w:lang w:val="en-US"/>
        </w:rPr>
        <w:t xml:space="preserve"> as </w:t>
      </w:r>
      <w:bookmarkEnd w:id="57"/>
      <w:r w:rsidRPr="003D662E">
        <w:rPr>
          <w:lang w:val="en-US"/>
        </w:rPr>
        <w:t>the default AAS implementation of the platform</w:t>
      </w:r>
      <w:r w:rsidR="0096247D">
        <w:rPr>
          <w:lang w:val="en-US"/>
        </w:rPr>
        <w:t xml:space="preserve"> and integrade in the same fashin BaSyx2 (AAS metamodel/API v3), currently as optional plugin</w:t>
      </w:r>
      <w:r w:rsidRPr="003D662E">
        <w:rPr>
          <w:lang w:val="en-US"/>
        </w:rPr>
        <w:t>.</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4C6C38DC"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w:t>
      </w:r>
      <w:r w:rsidR="0096247D">
        <w:rPr>
          <w:lang w:val="en-US"/>
        </w:rPr>
        <w:t xml:space="preserve">(akin the </w:t>
      </w:r>
      <w:r w:rsidR="0096247D" w:rsidRPr="003D662E">
        <w:rPr>
          <w:rFonts w:ascii="Consolas" w:hAnsi="Consolas"/>
          <w:lang w:val="en-US"/>
        </w:rPr>
        <w:t>aas.basyx</w:t>
      </w:r>
      <w:r w:rsidR="0096247D">
        <w:rPr>
          <w:rFonts w:ascii="Consolas" w:hAnsi="Consolas"/>
          <w:lang w:val="en-US"/>
        </w:rPr>
        <w:t>2</w:t>
      </w:r>
      <w:r w:rsidR="0096247D">
        <w:rPr>
          <w:lang w:val="en-US"/>
        </w:rPr>
        <w:t>)</w:t>
      </w:r>
      <w:r w:rsidR="0096247D" w:rsidRPr="003D662E">
        <w:rPr>
          <w:lang w:val="en-US"/>
        </w:rPr>
        <w:t xml:space="preserve"> </w:t>
      </w:r>
      <w:r w:rsidRPr="003D662E">
        <w:rPr>
          <w:lang w:val="en-US"/>
        </w:rPr>
        <w:t xml:space="preserve">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4"/>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lastRenderedPageBreak/>
        <w:t xml:space="preserve">in textual form in particular </w:t>
      </w:r>
      <w:r w:rsidRPr="003D662E">
        <w:rPr>
          <w:lang w:val="en-US"/>
        </w:rPr>
        <w:t xml:space="preserve">for testing/debugging. Further, we provide, as usual, an empty basic 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2C672D0"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w:t>
      </w:r>
      <w:r w:rsidR="002850D8">
        <w:rPr>
          <w:lang w:val="en-US"/>
        </w:rPr>
        <w:t>0</w:t>
      </w:r>
      <w:r w:rsidR="00F23713">
        <w:rPr>
          <w:lang w:val="en-US"/>
        </w:rPr>
        <w:t xml:space="preserve">,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7245E8">
      <w:pPr>
        <w:pStyle w:val="ListParagraph"/>
        <w:numPr>
          <w:ilvl w:val="0"/>
          <w:numId w:val="54"/>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7245E8">
      <w:pPr>
        <w:pStyle w:val="ListParagraph"/>
        <w:numPr>
          <w:ilvl w:val="0"/>
          <w:numId w:val="54"/>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7245E8">
      <w:pPr>
        <w:pStyle w:val="ListParagraph"/>
        <w:numPr>
          <w:ilvl w:val="0"/>
          <w:numId w:val="54"/>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7245E8">
      <w:pPr>
        <w:pStyle w:val="ListParagraph"/>
        <w:numPr>
          <w:ilvl w:val="0"/>
          <w:numId w:val="54"/>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3B552E71"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5"/>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4580953F"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6"/>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0A1639" w:rsidRPr="003D662E">
        <w:rPr>
          <w:lang w:val="en-US"/>
        </w:rPr>
        <w:t xml:space="preserve">Figure </w:t>
      </w:r>
      <w:r w:rsidR="000A1639">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1B254976"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0A1639" w:rsidRPr="003D662E">
        <w:rPr>
          <w:lang w:val="en-US"/>
        </w:rPr>
        <w:t xml:space="preserve">Figure </w:t>
      </w:r>
      <w:r w:rsidR="000A1639">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4A4A598E"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0A1639">
        <w:rPr>
          <w:rFonts w:cstheme="minorHAnsi"/>
          <w:lang w:val="en-US"/>
        </w:rPr>
        <w:t>10.1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8" w:name="_Ref77076330"/>
      <w:bookmarkStart w:id="59" w:name="_Toc213421506"/>
      <w:r w:rsidRPr="003D662E">
        <w:rPr>
          <w:lang w:val="en-US"/>
        </w:rPr>
        <w:t xml:space="preserve">Network </w:t>
      </w:r>
      <w:r w:rsidR="001B1A66" w:rsidRPr="003D662E">
        <w:rPr>
          <w:lang w:val="en-US"/>
        </w:rPr>
        <w:t xml:space="preserve">Management </w:t>
      </w:r>
      <w:r w:rsidRPr="003D662E">
        <w:rPr>
          <w:lang w:val="en-US"/>
        </w:rPr>
        <w:t>Support</w:t>
      </w:r>
      <w:bookmarkEnd w:id="58"/>
      <w:bookmarkEnd w:id="59"/>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29B14BE1"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0A1639">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7"/>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0" w:name="_Ref77076332"/>
      <w:bookmarkStart w:id="61" w:name="_Toc213421507"/>
      <w:r w:rsidRPr="003D662E">
        <w:rPr>
          <w:lang w:val="en-US"/>
        </w:rPr>
        <w:t>Lifecycle Support</w:t>
      </w:r>
      <w:bookmarkEnd w:id="60"/>
      <w:bookmarkEnd w:id="61"/>
    </w:p>
    <w:p w14:paraId="1D270EA2" w14:textId="3A884BF4"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0A1639" w:rsidRPr="003D662E">
        <w:rPr>
          <w:lang w:val="en-US"/>
        </w:rPr>
        <w:t xml:space="preserve">Figure </w:t>
      </w:r>
      <w:r w:rsidR="000A1639">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bookmarkStart w:id="62" w:name="_Toc213421508"/>
      <w:r>
        <w:rPr>
          <w:lang w:val="en-US"/>
        </w:rPr>
        <w:t>Plugin</w:t>
      </w:r>
      <w:r w:rsidRPr="003D662E">
        <w:rPr>
          <w:lang w:val="en-US"/>
        </w:rPr>
        <w:t xml:space="preserve"> Support</w:t>
      </w:r>
      <w:bookmarkEnd w:id="62"/>
    </w:p>
    <w:p w14:paraId="3D330D91" w14:textId="52A49394" w:rsidR="006D21FB" w:rsidRDefault="00713E60" w:rsidP="006461D2">
      <w:pPr>
        <w:jc w:val="both"/>
        <w:rPr>
          <w:lang w:val="en-US"/>
        </w:rPr>
      </w:pPr>
      <w:r>
        <w:rPr>
          <w:lang w:val="en-US"/>
        </w:rPr>
        <w:t xml:space="preserve">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w:t>
      </w:r>
      <w:r w:rsidR="00ED3B98">
        <w:rPr>
          <w:lang w:val="en-US"/>
        </w:rPr>
        <w:t xml:space="preserve">to prevent unpredictable conflicts with actually used and future dependences </w:t>
      </w:r>
      <w:r>
        <w:rPr>
          <w:lang w:val="en-US"/>
        </w:rPr>
        <w:t>on a rather, simple classpath-based mechanism based on two JSL descriptors</w:t>
      </w:r>
      <w:r w:rsidR="006D21FB">
        <w:rPr>
          <w:lang w:val="en-US"/>
        </w:rPr>
        <w:t>, which allows various forms of plugins</w:t>
      </w:r>
      <w:r>
        <w:rPr>
          <w:lang w:val="en-US"/>
        </w:rPr>
        <w:t>:</w:t>
      </w:r>
    </w:p>
    <w:p w14:paraId="0881DC33" w14:textId="581C1E2D" w:rsidR="006D21FB" w:rsidRDefault="006D21FB" w:rsidP="007245E8">
      <w:pPr>
        <w:pStyle w:val="ListParagraph"/>
        <w:numPr>
          <w:ilvl w:val="0"/>
          <w:numId w:val="57"/>
        </w:numPr>
        <w:jc w:val="both"/>
        <w:rPr>
          <w:lang w:val="en-US"/>
        </w:rPr>
      </w:pPr>
      <w:r>
        <w:rPr>
          <w:lang w:val="en-US"/>
        </w:rPr>
        <w:t>Separate, priority-based class loader for isolating potentially conflicting dependencies.</w:t>
      </w:r>
    </w:p>
    <w:p w14:paraId="49BE78A4" w14:textId="5A2BA9D0" w:rsidR="006D21FB" w:rsidRDefault="006D21FB" w:rsidP="007245E8">
      <w:pPr>
        <w:pStyle w:val="ListParagraph"/>
        <w:numPr>
          <w:ilvl w:val="0"/>
          <w:numId w:val="57"/>
        </w:numPr>
        <w:jc w:val="both"/>
        <w:rPr>
          <w:lang w:val="en-US"/>
        </w:rPr>
      </w:pPr>
      <w:r>
        <w:rPr>
          <w:lang w:val="en-US"/>
        </w:rPr>
        <w:t>Limited class loading while running the plugin as an own JVM, e.g., in case of server instances with heavily conflicting dependencies.</w:t>
      </w:r>
    </w:p>
    <w:p w14:paraId="581E8394" w14:textId="4F5D33A1" w:rsidR="006D21FB" w:rsidRPr="006D21FB" w:rsidRDefault="006D21FB" w:rsidP="007245E8">
      <w:pPr>
        <w:pStyle w:val="ListParagraph"/>
        <w:numPr>
          <w:ilvl w:val="0"/>
          <w:numId w:val="57"/>
        </w:numPr>
        <w:jc w:val="both"/>
        <w:rPr>
          <w:lang w:val="en-US"/>
        </w:rPr>
      </w:pPr>
      <w:r>
        <w:rPr>
          <w:lang w:val="en-US"/>
        </w:rPr>
        <w:t>Proxy plugins using the same classloader to enable a unified plugin architecture, e.g., if similar alternative components are loaded through (and require) the priority classloader while others use plugins internally or are free of conflicts.</w:t>
      </w:r>
    </w:p>
    <w:p w14:paraId="614E9D21" w14:textId="5CE2B1D3" w:rsidR="00713E60" w:rsidRDefault="00517F7B" w:rsidP="006461D2">
      <w:pPr>
        <w:jc w:val="both"/>
        <w:rPr>
          <w:lang w:val="en-US"/>
        </w:rPr>
      </w:pPr>
      <w:r>
        <w:rPr>
          <w:lang w:val="en-US"/>
        </w:rPr>
        <w:t>In more details, t</w:t>
      </w:r>
      <w:r w:rsidR="00713E60">
        <w:rPr>
          <w:lang w:val="en-US"/>
        </w:rPr>
        <w:t xml:space="preserve">he </w:t>
      </w:r>
      <w:r w:rsidR="00713E60" w:rsidRPr="00713E60">
        <w:rPr>
          <w:rFonts w:ascii="Consolas" w:hAnsi="Consolas"/>
          <w:lang w:val="en-US"/>
        </w:rPr>
        <w:t>PluginSetupDescriptor</w:t>
      </w:r>
      <w:r w:rsidR="00713E60">
        <w:rPr>
          <w:lang w:val="en-US"/>
        </w:rPr>
        <w:t xml:space="preserve">, which introduces the </w:t>
      </w:r>
      <w:r w:rsidR="004519DF">
        <w:rPr>
          <w:lang w:val="en-US"/>
        </w:rPr>
        <w:t xml:space="preserve">classloader of the </w:t>
      </w:r>
      <w:r w:rsidR="00713E60">
        <w:rPr>
          <w:lang w:val="en-US"/>
        </w:rPr>
        <w:t xml:space="preserve">plugin and the </w:t>
      </w:r>
      <w:r w:rsidR="00713E60" w:rsidRPr="00713E60">
        <w:rPr>
          <w:rFonts w:ascii="Consolas" w:hAnsi="Consolas"/>
          <w:lang w:val="en-US"/>
        </w:rPr>
        <w:t>PluginDescriptor</w:t>
      </w:r>
      <w:r w:rsidR="00713E60">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0A1639">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C571490" w:rsidR="007F7764"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r w:rsidR="006D21FB">
        <w:rPr>
          <w:lang w:val="en-US"/>
        </w:rPr>
        <w:t xml:space="preserve"> Another plugin is the MQTT broker Apache QPID, which is frequently used in testing. For this plugin, only core classes are loaded while the full broker is created as a standalone JVM.</w:t>
      </w:r>
    </w:p>
    <w:p w14:paraId="0BD4EE1F" w14:textId="5F2DA2D9" w:rsidR="005A7ABD" w:rsidRDefault="006C0C8E" w:rsidP="006461D2">
      <w:pPr>
        <w:jc w:val="both"/>
        <w:rPr>
          <w:lang w:val="en-US"/>
        </w:rPr>
      </w:pPr>
      <w:r>
        <w:rPr>
          <w:lang w:val="en-US"/>
        </w:rPr>
        <w:fldChar w:fldCharType="begin"/>
      </w:r>
      <w:r>
        <w:rPr>
          <w:lang w:val="en-US"/>
        </w:rPr>
        <w:instrText xml:space="preserve"> REF _Ref209788583 \h </w:instrText>
      </w:r>
      <w:r>
        <w:rPr>
          <w:lang w:val="en-US"/>
        </w:rPr>
      </w:r>
      <w:r>
        <w:rPr>
          <w:lang w:val="en-US"/>
        </w:rPr>
        <w:fldChar w:fldCharType="separate"/>
      </w:r>
      <w:r w:rsidR="000A1639" w:rsidRPr="003D662E">
        <w:rPr>
          <w:lang w:val="en-US"/>
        </w:rPr>
        <w:t xml:space="preserve">Table </w:t>
      </w:r>
      <w:r w:rsidR="000A1639">
        <w:rPr>
          <w:noProof/>
          <w:lang w:val="en-US"/>
        </w:rPr>
        <w:t>4</w:t>
      </w:r>
      <w:r>
        <w:rPr>
          <w:lang w:val="en-US"/>
        </w:rPr>
        <w:fldChar w:fldCharType="end"/>
      </w:r>
      <w:r>
        <w:rPr>
          <w:lang w:val="en-US"/>
        </w:rPr>
        <w:t xml:space="preserve"> summarizes the core plugins defined/used by the support layer. These plugins have been introduced in version 0.</w:t>
      </w:r>
      <w:r w:rsidR="00217A67">
        <w:rPr>
          <w:lang w:val="en-US"/>
        </w:rPr>
        <w:t>8</w:t>
      </w:r>
      <w:r>
        <w:rPr>
          <w:lang w:val="en-US"/>
        </w:rPr>
        <w:t xml:space="preserve"> to better manage dependency conflicts and dependency evolution. Plugins </w:t>
      </w:r>
      <w:r>
        <w:rPr>
          <w:lang w:val="en-US"/>
        </w:rPr>
        <w:lastRenderedPageBreak/>
        <w:t>can be integrated through the PluginManager or, in particular for testing, as dependency via JSL. Through the PluginManager, usually dependency isolation through isolated classloading applies, i.e., while the oktoflow core is free of direct dependencies only using plugins, implementation components such as connectors may use these plugins or rely on own dependencies. In contrast, using plugins as dependencies does not lead to isolatated loading and, thus, must be handled with care</w:t>
      </w:r>
      <w:r w:rsidR="005A7ABD">
        <w:rPr>
          <w:lang w:val="en-US"/>
        </w:rPr>
        <w:t>, i.e., cannot be applied in all situations (where then plugins shall be used)</w:t>
      </w:r>
      <w:r>
        <w:rPr>
          <w:lang w:val="en-US"/>
        </w:rPr>
        <w:t>.</w:t>
      </w:r>
      <w:r w:rsidR="005A7ABD">
        <w:rPr>
          <w:lang w:val="en-US"/>
        </w:rPr>
        <w:t xml:space="preserve"> </w:t>
      </w:r>
    </w:p>
    <w:p w14:paraId="25199497" w14:textId="0C103CB3" w:rsidR="00C2212B" w:rsidRPr="003D662E" w:rsidRDefault="00C2212B" w:rsidP="00C2212B">
      <w:pPr>
        <w:pStyle w:val="Caption"/>
        <w:jc w:val="center"/>
        <w:rPr>
          <w:lang w:val="en-US"/>
        </w:rPr>
      </w:pPr>
      <w:bookmarkStart w:id="63" w:name="_Ref209788583"/>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0A1639">
        <w:rPr>
          <w:noProof/>
          <w:lang w:val="en-US"/>
        </w:rPr>
        <w:t>4</w:t>
      </w:r>
      <w:r w:rsidRPr="003D662E">
        <w:fldChar w:fldCharType="end"/>
      </w:r>
      <w:bookmarkEnd w:id="63"/>
      <w:r w:rsidRPr="003D662E">
        <w:rPr>
          <w:lang w:val="en-US"/>
        </w:rPr>
        <w:t xml:space="preserve">: Summary of </w:t>
      </w:r>
      <w:r w:rsidR="006C0C8E">
        <w:rPr>
          <w:lang w:val="en-US"/>
        </w:rPr>
        <w:t>core plugins in the support layer</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94"/>
        <w:gridCol w:w="1860"/>
        <w:gridCol w:w="2162"/>
        <w:gridCol w:w="1203"/>
        <w:gridCol w:w="1443"/>
      </w:tblGrid>
      <w:tr w:rsidR="00C2212B" w:rsidRPr="003D662E" w14:paraId="25B4D609" w14:textId="77777777" w:rsidTr="006C0C8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94" w:type="dxa"/>
            <w:shd w:val="clear" w:color="auto" w:fill="086171"/>
          </w:tcPr>
          <w:p w14:paraId="61662D4F" w14:textId="5645C724" w:rsidR="00C2212B" w:rsidRPr="003D662E" w:rsidRDefault="00C2212B" w:rsidP="006C0C8E">
            <w:pPr>
              <w:rPr>
                <w:b w:val="0"/>
                <w:bCs w:val="0"/>
                <w:color w:val="FFFFFF" w:themeColor="background1"/>
                <w:lang w:val="en-US"/>
              </w:rPr>
            </w:pPr>
            <w:r>
              <w:rPr>
                <w:color w:val="FFFFFF" w:themeColor="background1"/>
                <w:lang w:val="en-US"/>
              </w:rPr>
              <w:t>Plugin</w:t>
            </w:r>
          </w:p>
        </w:tc>
        <w:tc>
          <w:tcPr>
            <w:tcW w:w="1860" w:type="dxa"/>
            <w:shd w:val="clear" w:color="auto" w:fill="086171"/>
          </w:tcPr>
          <w:p w14:paraId="27E52257" w14:textId="7335F8B9" w:rsidR="00C2212B" w:rsidRPr="003D662E"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Purpose</w:t>
            </w:r>
          </w:p>
        </w:tc>
        <w:tc>
          <w:tcPr>
            <w:tcW w:w="2162" w:type="dxa"/>
            <w:shd w:val="clear" w:color="auto" w:fill="086171"/>
          </w:tcPr>
          <w:p w14:paraId="161997D6" w14:textId="1E85E655" w:rsidR="00C2212B" w:rsidRPr="003D662E"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Based on</w:t>
            </w:r>
          </w:p>
        </w:tc>
        <w:tc>
          <w:tcPr>
            <w:tcW w:w="1203" w:type="dxa"/>
            <w:shd w:val="clear" w:color="auto" w:fill="086171"/>
          </w:tcPr>
          <w:p w14:paraId="0F3B5658" w14:textId="6AB687D2" w:rsidR="00C2212B"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Default-Impl</w:t>
            </w:r>
            <w:r w:rsidR="005A7ABD">
              <w:rPr>
                <w:color w:val="FFFFFF" w:themeColor="background1"/>
                <w:lang w:val="en-US"/>
              </w:rPr>
              <w:t>.</w:t>
            </w:r>
          </w:p>
        </w:tc>
        <w:tc>
          <w:tcPr>
            <w:tcW w:w="1443" w:type="dxa"/>
            <w:shd w:val="clear" w:color="auto" w:fill="086171"/>
          </w:tcPr>
          <w:p w14:paraId="1C633A00" w14:textId="30462D0F" w:rsidR="00C2212B" w:rsidRPr="003D662E"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As Test-Dependency</w:t>
            </w:r>
          </w:p>
        </w:tc>
      </w:tr>
      <w:tr w:rsidR="00C2212B" w:rsidRPr="00C2212B" w14:paraId="397789D9"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2583EE6A" w14:textId="20B088AF"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support.log-slf4j-simple</w:t>
            </w:r>
          </w:p>
        </w:tc>
        <w:tc>
          <w:tcPr>
            <w:tcW w:w="1860" w:type="dxa"/>
          </w:tcPr>
          <w:p w14:paraId="515E1580" w14:textId="5817A4A0"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Logging </w:t>
            </w:r>
          </w:p>
        </w:tc>
        <w:tc>
          <w:tcPr>
            <w:tcW w:w="2162" w:type="dxa"/>
          </w:tcPr>
          <w:p w14:paraId="086B4789" w14:textId="04C5295F"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slf4j</w:t>
            </w:r>
            <w:r>
              <w:rPr>
                <w:rStyle w:val="FootnoteReference"/>
                <w:lang w:val="en-US"/>
              </w:rPr>
              <w:footnoteReference w:id="38"/>
            </w:r>
            <w:r>
              <w:rPr>
                <w:rFonts w:cstheme="minorHAnsi"/>
                <w:lang w:val="en-US"/>
              </w:rPr>
              <w:t xml:space="preserve"> including slf4j-simple</w:t>
            </w:r>
          </w:p>
        </w:tc>
        <w:tc>
          <w:tcPr>
            <w:tcW w:w="1203" w:type="dxa"/>
          </w:tcPr>
          <w:p w14:paraId="397FA1C2" w14:textId="4103EF5F" w:rsidR="00C2212B"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x</w:t>
            </w:r>
          </w:p>
        </w:tc>
        <w:tc>
          <w:tcPr>
            <w:tcW w:w="1443" w:type="dxa"/>
          </w:tcPr>
          <w:p w14:paraId="216BA3CC" w14:textId="726C22CA"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exclude slf4j</w:t>
            </w:r>
          </w:p>
        </w:tc>
      </w:tr>
      <w:tr w:rsidR="00C2212B" w:rsidRPr="00C2212B" w14:paraId="20F64779"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39F02146" w14:textId="76E8ADBA"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support.yaml-snakeyaml</w:t>
            </w:r>
          </w:p>
        </w:tc>
        <w:tc>
          <w:tcPr>
            <w:tcW w:w="1860" w:type="dxa"/>
          </w:tcPr>
          <w:p w14:paraId="4C39534B" w14:textId="00E06758"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YAML reading/writing</w:t>
            </w:r>
          </w:p>
        </w:tc>
        <w:tc>
          <w:tcPr>
            <w:tcW w:w="2162" w:type="dxa"/>
          </w:tcPr>
          <w:p w14:paraId="2D56F326" w14:textId="245A8871"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lang w:val="en-US"/>
              </w:rPr>
              <w:t>snakeyaml</w:t>
            </w:r>
            <w:r>
              <w:rPr>
                <w:rStyle w:val="FootnoteReference"/>
                <w:lang w:val="en-US"/>
              </w:rPr>
              <w:footnoteReference w:id="39"/>
            </w:r>
          </w:p>
        </w:tc>
        <w:tc>
          <w:tcPr>
            <w:tcW w:w="1203" w:type="dxa"/>
          </w:tcPr>
          <w:p w14:paraId="30BE967A" w14:textId="27C37BA2" w:rsidR="00C2212B" w:rsidRPr="003D662E" w:rsidRDefault="005D7947" w:rsidP="005A7ABD">
            <w:pPr>
              <w:jc w:val="cente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rFonts w:cstheme="minorHAnsi"/>
                <w:lang w:val="en-US"/>
              </w:rPr>
              <w:t>-</w:t>
            </w:r>
          </w:p>
        </w:tc>
        <w:tc>
          <w:tcPr>
            <w:tcW w:w="1443" w:type="dxa"/>
          </w:tcPr>
          <w:p w14:paraId="4E3D4E6B" w14:textId="706D6B69"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p>
        </w:tc>
      </w:tr>
      <w:tr w:rsidR="00C2212B" w:rsidRPr="00C2212B" w14:paraId="35AF90FA"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2320B650" w14:textId="71D126AE"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support.json-jackson</w:t>
            </w:r>
          </w:p>
        </w:tc>
        <w:tc>
          <w:tcPr>
            <w:tcW w:w="1860" w:type="dxa"/>
          </w:tcPr>
          <w:p w14:paraId="38FEEE3C" w14:textId="2B663848"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JSON reading/writing</w:t>
            </w:r>
          </w:p>
        </w:tc>
        <w:tc>
          <w:tcPr>
            <w:tcW w:w="2162" w:type="dxa"/>
          </w:tcPr>
          <w:p w14:paraId="44394EC6" w14:textId="1EB91896"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FasterXML/Jackson</w:t>
            </w:r>
            <w:r>
              <w:rPr>
                <w:rStyle w:val="FootnoteReference"/>
                <w:lang w:val="en-US"/>
              </w:rPr>
              <w:footnoteReference w:id="40"/>
            </w:r>
            <w:r>
              <w:rPr>
                <w:lang w:val="en-US"/>
              </w:rPr>
              <w:t>, glassfish</w:t>
            </w:r>
            <w:r>
              <w:rPr>
                <w:rStyle w:val="FootnoteReference"/>
                <w:lang w:val="en-US"/>
              </w:rPr>
              <w:footnoteReference w:id="41"/>
            </w:r>
            <w:r>
              <w:rPr>
                <w:lang w:val="en-US"/>
              </w:rPr>
              <w:t>, jsoniter</w:t>
            </w:r>
            <w:r>
              <w:rPr>
                <w:rStyle w:val="FootnoteReference"/>
                <w:lang w:val="en-US"/>
              </w:rPr>
              <w:footnoteReference w:id="42"/>
            </w:r>
          </w:p>
        </w:tc>
        <w:tc>
          <w:tcPr>
            <w:tcW w:w="1203" w:type="dxa"/>
          </w:tcPr>
          <w:p w14:paraId="78B91799" w14:textId="640868F8" w:rsidR="00C2212B" w:rsidRPr="003D662E" w:rsidRDefault="005D7947"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27063F1A" w14:textId="1A9F9F90"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980D50E"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2B599A11" w14:textId="2B360BE5"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support.websocket-websocket</w:t>
            </w:r>
          </w:p>
        </w:tc>
        <w:tc>
          <w:tcPr>
            <w:tcW w:w="1860" w:type="dxa"/>
          </w:tcPr>
          <w:p w14:paraId="27785073" w14:textId="01F77AA3"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Websocket client/server</w:t>
            </w:r>
          </w:p>
        </w:tc>
        <w:tc>
          <w:tcPr>
            <w:tcW w:w="2162" w:type="dxa"/>
          </w:tcPr>
          <w:p w14:paraId="5DA0C733" w14:textId="15AFBD29"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Java-websocket</w:t>
            </w:r>
            <w:r>
              <w:rPr>
                <w:rStyle w:val="FootnoteReference"/>
                <w:lang w:val="en-US"/>
              </w:rPr>
              <w:footnoteReference w:id="43"/>
            </w:r>
          </w:p>
        </w:tc>
        <w:tc>
          <w:tcPr>
            <w:tcW w:w="1203" w:type="dxa"/>
          </w:tcPr>
          <w:p w14:paraId="63D3E2DA" w14:textId="29DA76CF"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DB31030" w14:textId="6FCB42F0"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28FB110A"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0E7A6F34" w14:textId="4CDADD00"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w:t>
            </w:r>
            <w:r>
              <w:rPr>
                <w:rFonts w:ascii="Consolas" w:hAnsi="Consolas" w:cstheme="minorHAnsi"/>
                <w:b w:val="0"/>
                <w:bCs w:val="0"/>
                <w:lang w:val="en-US"/>
              </w:rPr>
              <w:br/>
              <w:t>processinfo-</w:t>
            </w:r>
            <w:r w:rsidR="005D7947">
              <w:rPr>
                <w:rFonts w:ascii="Consolas" w:hAnsi="Consolas" w:cstheme="minorHAnsi"/>
                <w:b w:val="0"/>
                <w:bCs w:val="0"/>
                <w:lang w:val="en-US"/>
              </w:rPr>
              <w:t>oshi</w:t>
            </w:r>
          </w:p>
        </w:tc>
        <w:tc>
          <w:tcPr>
            <w:tcW w:w="1860" w:type="dxa"/>
          </w:tcPr>
          <w:p w14:paraId="0A08CDB3" w14:textId="6497E673"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Native process information</w:t>
            </w:r>
          </w:p>
        </w:tc>
        <w:tc>
          <w:tcPr>
            <w:tcW w:w="2162" w:type="dxa"/>
          </w:tcPr>
          <w:p w14:paraId="2C989F1D" w14:textId="0AC07F35"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OSHI</w:t>
            </w:r>
            <w:r>
              <w:rPr>
                <w:rStyle w:val="FootnoteReference"/>
                <w:lang w:val="en-US"/>
              </w:rPr>
              <w:footnoteReference w:id="44"/>
            </w:r>
          </w:p>
        </w:tc>
        <w:tc>
          <w:tcPr>
            <w:tcW w:w="1203" w:type="dxa"/>
          </w:tcPr>
          <w:p w14:paraId="2CB68979" w14:textId="50323643"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0EC7FB29" w14:textId="52B2B42A"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FA912DB"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2C96880" w14:textId="70FFFC48"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support.rest-spark</w:t>
            </w:r>
          </w:p>
        </w:tc>
        <w:tc>
          <w:tcPr>
            <w:tcW w:w="1860" w:type="dxa"/>
          </w:tcPr>
          <w:p w14:paraId="43BAD55C" w14:textId="14C7B199"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server</w:t>
            </w:r>
          </w:p>
        </w:tc>
        <w:tc>
          <w:tcPr>
            <w:tcW w:w="2162" w:type="dxa"/>
          </w:tcPr>
          <w:p w14:paraId="4DB3CFEE" w14:textId="4BF4EC8F"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spark</w:t>
            </w:r>
            <w:r>
              <w:rPr>
                <w:rStyle w:val="FootnoteReference"/>
                <w:lang w:val="en-US"/>
              </w:rPr>
              <w:footnoteReference w:id="45"/>
            </w:r>
          </w:p>
        </w:tc>
        <w:tc>
          <w:tcPr>
            <w:tcW w:w="1203" w:type="dxa"/>
          </w:tcPr>
          <w:p w14:paraId="2264B7F5" w14:textId="179543D7"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7198029C" w14:textId="71C4B51B"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C0C8E" w:rsidRPr="00C2212B" w14:paraId="5B475CCB"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74E0913" w14:textId="23997ABE" w:rsidR="006C0C8E" w:rsidRDefault="006C0C8E" w:rsidP="006C0C8E">
            <w:pPr>
              <w:rPr>
                <w:rFonts w:ascii="Consolas" w:hAnsi="Consolas" w:cstheme="minorHAnsi"/>
                <w:b w:val="0"/>
                <w:bCs w:val="0"/>
                <w:lang w:val="en-US"/>
              </w:rPr>
            </w:pPr>
            <w:r>
              <w:rPr>
                <w:rFonts w:ascii="Consolas" w:hAnsi="Consolas" w:cstheme="minorHAnsi"/>
                <w:b w:val="0"/>
                <w:bCs w:val="0"/>
                <w:lang w:val="en-US"/>
              </w:rPr>
              <w:t>support.http-apache</w:t>
            </w:r>
          </w:p>
        </w:tc>
        <w:tc>
          <w:tcPr>
            <w:tcW w:w="1860" w:type="dxa"/>
          </w:tcPr>
          <w:p w14:paraId="17BF02E9" w14:textId="412C0D32" w:rsidR="006C0C8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client</w:t>
            </w:r>
          </w:p>
        </w:tc>
        <w:tc>
          <w:tcPr>
            <w:tcW w:w="2162" w:type="dxa"/>
          </w:tcPr>
          <w:p w14:paraId="15DF526E" w14:textId="1C886792" w:rsidR="006C0C8E" w:rsidRDefault="006C0C8E" w:rsidP="006C0C8E">
            <w:pPr>
              <w:cnfStyle w:val="000000000000" w:firstRow="0" w:lastRow="0" w:firstColumn="0" w:lastColumn="0" w:oddVBand="0" w:evenVBand="0" w:oddHBand="0" w:evenHBand="0" w:firstRowFirstColumn="0" w:firstRowLastColumn="0" w:lastRowFirstColumn="0" w:lastRowLastColumn="0"/>
              <w:rPr>
                <w:lang w:val="en-US"/>
              </w:rPr>
            </w:pPr>
            <w:r>
              <w:rPr>
                <w:lang w:val="en-US"/>
              </w:rPr>
              <w:t>Apache HttpComponents</w:t>
            </w:r>
            <w:r>
              <w:rPr>
                <w:rStyle w:val="FootnoteReference"/>
                <w:lang w:val="en-US"/>
              </w:rPr>
              <w:footnoteReference w:id="46"/>
            </w:r>
          </w:p>
        </w:tc>
        <w:tc>
          <w:tcPr>
            <w:tcW w:w="1203" w:type="dxa"/>
          </w:tcPr>
          <w:p w14:paraId="3369F8C3" w14:textId="17798E51" w:rsidR="006C0C8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03793087" w14:textId="77777777" w:rsidR="006C0C8E"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483FC4FB"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44542E3" w14:textId="0E9A4F2F"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support.commons-apache</w:t>
            </w:r>
          </w:p>
        </w:tc>
        <w:tc>
          <w:tcPr>
            <w:tcW w:w="1860" w:type="dxa"/>
          </w:tcPr>
          <w:p w14:paraId="3023C486" w14:textId="021A6E7E"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Common utility functions</w:t>
            </w:r>
          </w:p>
        </w:tc>
        <w:tc>
          <w:tcPr>
            <w:tcW w:w="2162" w:type="dxa"/>
          </w:tcPr>
          <w:p w14:paraId="61C6DCDA" w14:textId="5337CAF0"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A</w:t>
            </w:r>
            <w:r w:rsidR="00C2212B">
              <w:rPr>
                <w:lang w:val="en-US"/>
              </w:rPr>
              <w:t>pache commons</w:t>
            </w:r>
            <w:r w:rsidR="00C2212B">
              <w:rPr>
                <w:rStyle w:val="FootnoteReference"/>
                <w:lang w:val="en-US"/>
              </w:rPr>
              <w:footnoteReference w:id="47"/>
            </w:r>
            <w:r w:rsidR="00C2212B">
              <w:rPr>
                <w:lang w:val="en-US"/>
              </w:rPr>
              <w:t>, jodatime</w:t>
            </w:r>
            <w:r w:rsidR="00C2212B">
              <w:rPr>
                <w:rStyle w:val="FootnoteReference"/>
                <w:lang w:val="en-US"/>
              </w:rPr>
              <w:footnoteReference w:id="48"/>
            </w:r>
          </w:p>
        </w:tc>
        <w:tc>
          <w:tcPr>
            <w:tcW w:w="1203" w:type="dxa"/>
          </w:tcPr>
          <w:p w14:paraId="3B4D3FB2" w14:textId="2D557AFD"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67371C26" w14:textId="0CF20241"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1A325F17"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5174AF98" w14:textId="47C59FBE" w:rsidR="00C2212B" w:rsidRPr="003D662E" w:rsidRDefault="006C0C8E" w:rsidP="006C0C8E">
            <w:pPr>
              <w:rPr>
                <w:rFonts w:ascii="Consolas" w:hAnsi="Consolas" w:cstheme="minorHAnsi"/>
                <w:b w:val="0"/>
                <w:bCs w:val="0"/>
                <w:lang w:val="en-US"/>
              </w:rPr>
            </w:pPr>
            <w:r>
              <w:rPr>
                <w:rFonts w:ascii="Consolas" w:hAnsi="Consolas" w:cstheme="minorHAnsi"/>
                <w:b w:val="0"/>
                <w:bCs w:val="0"/>
                <w:lang w:val="en-US"/>
              </w:rPr>
              <w:t>support.ssh-sshd</w:t>
            </w:r>
          </w:p>
        </w:tc>
        <w:tc>
          <w:tcPr>
            <w:tcW w:w="1860" w:type="dxa"/>
          </w:tcPr>
          <w:p w14:paraId="04812EF7" w14:textId="6D9EDBF8"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SSH client/server</w:t>
            </w:r>
          </w:p>
        </w:tc>
        <w:tc>
          <w:tcPr>
            <w:tcW w:w="2162" w:type="dxa"/>
          </w:tcPr>
          <w:p w14:paraId="76B8EE5E" w14:textId="2DC2A3FD"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Apache Mina SSHD</w:t>
            </w:r>
            <w:r>
              <w:rPr>
                <w:rStyle w:val="FootnoteReference"/>
                <w:rFonts w:cstheme="minorHAnsi"/>
                <w:lang w:val="en-US"/>
              </w:rPr>
              <w:footnoteReference w:id="49"/>
            </w:r>
          </w:p>
        </w:tc>
        <w:tc>
          <w:tcPr>
            <w:tcW w:w="1203" w:type="dxa"/>
          </w:tcPr>
          <w:p w14:paraId="6D081CDD" w14:textId="435C1347"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6AF37DEA" w14:textId="1D915F77"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851937C"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1976AA2F" w14:textId="239F45C0" w:rsidR="00C2212B" w:rsidRPr="003D662E" w:rsidRDefault="006C0C8E" w:rsidP="006C0C8E">
            <w:pPr>
              <w:rPr>
                <w:rFonts w:ascii="Consolas" w:hAnsi="Consolas" w:cstheme="minorHAnsi"/>
                <w:b w:val="0"/>
                <w:bCs w:val="0"/>
                <w:lang w:val="en-US"/>
              </w:rPr>
            </w:pPr>
            <w:r>
              <w:rPr>
                <w:rFonts w:ascii="Consolas" w:hAnsi="Consolas" w:cstheme="minorHAnsi"/>
                <w:b w:val="0"/>
                <w:bCs w:val="0"/>
                <w:lang w:val="en-US"/>
              </w:rPr>
              <w:t>support.metrics-micrometer</w:t>
            </w:r>
          </w:p>
        </w:tc>
        <w:tc>
          <w:tcPr>
            <w:tcW w:w="1860" w:type="dxa"/>
          </w:tcPr>
          <w:p w14:paraId="786B82B8" w14:textId="75C9BF54"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Monitoring probes</w:t>
            </w:r>
          </w:p>
        </w:tc>
        <w:tc>
          <w:tcPr>
            <w:tcW w:w="2162" w:type="dxa"/>
          </w:tcPr>
          <w:p w14:paraId="4A57A7DB" w14:textId="6178D495"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micrometer</w:t>
            </w:r>
            <w:r>
              <w:rPr>
                <w:rStyle w:val="FootnoteReference"/>
                <w:rFonts w:cstheme="minorHAnsi"/>
                <w:lang w:val="en-US"/>
              </w:rPr>
              <w:footnoteReference w:id="50"/>
            </w:r>
          </w:p>
        </w:tc>
        <w:tc>
          <w:tcPr>
            <w:tcW w:w="1203" w:type="dxa"/>
          </w:tcPr>
          <w:p w14:paraId="4BD21806" w14:textId="785CBA3B"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F82CF25" w14:textId="6B4832CF"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400C1DD"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1C93DC1C" w14:textId="23E00E3E" w:rsidR="00C2212B" w:rsidRPr="003D662E" w:rsidRDefault="006C0C8E" w:rsidP="006C0C8E">
            <w:pPr>
              <w:rPr>
                <w:rFonts w:ascii="Consolas" w:hAnsi="Consolas" w:cstheme="minorHAnsi"/>
                <w:b w:val="0"/>
                <w:bCs w:val="0"/>
                <w:lang w:val="en-US"/>
              </w:rPr>
            </w:pPr>
            <w:r>
              <w:rPr>
                <w:rFonts w:ascii="Consolas" w:hAnsi="Consolas" w:cstheme="minorHAnsi"/>
                <w:b w:val="0"/>
                <w:bCs w:val="0"/>
                <w:lang w:val="en-US"/>
              </w:rPr>
              <w:t>support.bytecode-bytebuddy</w:t>
            </w:r>
          </w:p>
        </w:tc>
        <w:tc>
          <w:tcPr>
            <w:tcW w:w="1860" w:type="dxa"/>
          </w:tcPr>
          <w:p w14:paraId="6F6FCC66" w14:textId="713AABA8"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 bytecode manipulation</w:t>
            </w:r>
          </w:p>
        </w:tc>
        <w:tc>
          <w:tcPr>
            <w:tcW w:w="2162" w:type="dxa"/>
          </w:tcPr>
          <w:p w14:paraId="7051F74D" w14:textId="7DECB6D7"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bytebuddy</w:t>
            </w:r>
            <w:r>
              <w:rPr>
                <w:rStyle w:val="FootnoteReference"/>
                <w:rFonts w:cstheme="minorHAnsi"/>
                <w:lang w:val="en-US"/>
              </w:rPr>
              <w:footnoteReference w:id="51"/>
            </w:r>
          </w:p>
        </w:tc>
        <w:tc>
          <w:tcPr>
            <w:tcW w:w="1203" w:type="dxa"/>
          </w:tcPr>
          <w:p w14:paraId="05E5A1BC" w14:textId="3E5C5CB1"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2F016808" w14:textId="55F07C83"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6AEA0468" w14:textId="07C2A1BE" w:rsidR="00C2212B" w:rsidRDefault="00C2212B" w:rsidP="006461D2">
      <w:pPr>
        <w:jc w:val="both"/>
        <w:rPr>
          <w:lang w:val="en-US"/>
        </w:rPr>
      </w:pPr>
    </w:p>
    <w:p w14:paraId="4832815B" w14:textId="1B46E0F1" w:rsidR="005A7ABD" w:rsidRDefault="005A7ABD" w:rsidP="005A7ABD">
      <w:pPr>
        <w:jc w:val="both"/>
        <w:rPr>
          <w:lang w:val="en-US"/>
        </w:rPr>
      </w:pPr>
      <w:bookmarkStart w:id="64" w:name="_Ref98244584"/>
      <w:r>
        <w:rPr>
          <w:lang w:val="en-US"/>
        </w:rPr>
        <w:t xml:space="preserve">One special case is the logging plugin which ships with a logging plugin that potentially conflicts with the classes/dependencies to be tested. In that case, it is easier to rely on the default logger implementation provided by the support layer, or, if intended, the implementing dependencies of the plugin shall be excluded and implicitly replaces by the provided dependencies of the component at hands. In this case, the tests of the logging plugin shall be executed along with the component tests to ensure compatibility. A similar situation occurs with the metrics plugin, where for reuse of </w:t>
      </w:r>
      <w:r>
        <w:rPr>
          <w:lang w:val="en-US"/>
        </w:rPr>
        <w:lastRenderedPageBreak/>
        <w:t>functionality, it can be adequate to exclude the contained micrometer implementation and to implicitly replace it by the dependencies provided by the component. Also in this case, the metrics plugin tests shall be executed as part of the component’s test suite.</w:t>
      </w:r>
    </w:p>
    <w:p w14:paraId="09304530" w14:textId="2AD5A456" w:rsidR="005A7ABD" w:rsidRDefault="005A7ABD" w:rsidP="005A7ABD">
      <w:pPr>
        <w:jc w:val="both"/>
        <w:rPr>
          <w:lang w:val="en-US"/>
        </w:rPr>
      </w:pPr>
      <w:r>
        <w:rPr>
          <w:lang w:val="en-US"/>
        </w:rPr>
        <w:t xml:space="preserve">Besides the logging plugin, </w:t>
      </w:r>
      <w:r w:rsidR="005D7947">
        <w:rPr>
          <w:lang w:val="en-US"/>
        </w:rPr>
        <w:t xml:space="preserve">as summarized in in </w:t>
      </w:r>
      <w:r w:rsidR="005D7947">
        <w:rPr>
          <w:lang w:val="en-US"/>
        </w:rPr>
        <w:fldChar w:fldCharType="begin"/>
      </w:r>
      <w:r w:rsidR="005D7947">
        <w:rPr>
          <w:lang w:val="en-US"/>
        </w:rPr>
        <w:instrText xml:space="preserve"> REF _Ref209788583 \h </w:instrText>
      </w:r>
      <w:r w:rsidR="005D7947">
        <w:rPr>
          <w:lang w:val="en-US"/>
        </w:rPr>
      </w:r>
      <w:r w:rsidR="005D7947">
        <w:rPr>
          <w:lang w:val="en-US"/>
        </w:rPr>
        <w:fldChar w:fldCharType="separate"/>
      </w:r>
      <w:r w:rsidR="000A1639" w:rsidRPr="003D662E">
        <w:rPr>
          <w:lang w:val="en-US"/>
        </w:rPr>
        <w:t xml:space="preserve">Table </w:t>
      </w:r>
      <w:r w:rsidR="000A1639">
        <w:rPr>
          <w:noProof/>
          <w:lang w:val="en-US"/>
        </w:rPr>
        <w:t>4</w:t>
      </w:r>
      <w:r w:rsidR="005D7947">
        <w:rPr>
          <w:lang w:val="en-US"/>
        </w:rPr>
        <w:fldChar w:fldCharType="end"/>
      </w:r>
      <w:r w:rsidR="005D7947">
        <w:rPr>
          <w:lang w:val="en-US"/>
        </w:rPr>
        <w:t xml:space="preserve">, none of the remaing plugins provides a </w:t>
      </w:r>
      <w:r>
        <w:rPr>
          <w:lang w:val="en-US"/>
        </w:rPr>
        <w:t>default implementation</w:t>
      </w:r>
      <w:r w:rsidR="005D7947">
        <w:rPr>
          <w:lang w:val="en-US"/>
        </w:rPr>
        <w:t>, i.e., a working version that implements the plugin interface without explicitly including and loading a platform</w:t>
      </w:r>
      <w:r>
        <w:rPr>
          <w:lang w:val="en-US"/>
        </w:rPr>
        <w:t xml:space="preserve"> of plugins. </w:t>
      </w:r>
    </w:p>
    <w:p w14:paraId="49337FAC" w14:textId="724BB5CD" w:rsidR="005A7ABD" w:rsidRDefault="005A7ABD" w:rsidP="005A7ABD">
      <w:pPr>
        <w:jc w:val="both"/>
        <w:rPr>
          <w:lang w:val="en-US"/>
        </w:rPr>
      </w:pPr>
      <w:r>
        <w:rPr>
          <w:lang w:val="en-US"/>
        </w:rPr>
        <w:t>Akin to the discussed plugin, all implementations of upstream platform components have been turned into plugins for isolated loading. The platform instantiation may decide whether plugins or usual (JSL) dependencies shall be used.</w:t>
      </w:r>
    </w:p>
    <w:p w14:paraId="5D8A6BD0" w14:textId="22BD2CF4" w:rsidR="00E5570C" w:rsidRDefault="00E5570C" w:rsidP="005A7ABD">
      <w:pPr>
        <w:jc w:val="both"/>
        <w:rPr>
          <w:lang w:val="en-US"/>
        </w:rPr>
      </w:pPr>
      <w:r>
        <w:rPr>
          <w:lang w:val="en-US"/>
        </w:rPr>
        <w:t xml:space="preserve">Moreover, not mentioned in </w:t>
      </w:r>
      <w:r>
        <w:rPr>
          <w:lang w:val="en-US"/>
        </w:rPr>
        <w:fldChar w:fldCharType="begin"/>
      </w:r>
      <w:r>
        <w:rPr>
          <w:lang w:val="en-US"/>
        </w:rPr>
        <w:instrText xml:space="preserve"> REF _Ref209788583 \h </w:instrText>
      </w:r>
      <w:r>
        <w:rPr>
          <w:lang w:val="en-US"/>
        </w:rPr>
      </w:r>
      <w:r>
        <w:rPr>
          <w:lang w:val="en-US"/>
        </w:rPr>
        <w:fldChar w:fldCharType="separate"/>
      </w:r>
      <w:r w:rsidR="000A1639" w:rsidRPr="003D662E">
        <w:rPr>
          <w:lang w:val="en-US"/>
        </w:rPr>
        <w:t xml:space="preserve">Table </w:t>
      </w:r>
      <w:r w:rsidR="000A1639">
        <w:rPr>
          <w:noProof/>
          <w:lang w:val="en-US"/>
        </w:rPr>
        <w:t>4</w:t>
      </w:r>
      <w:r>
        <w:rPr>
          <w:lang w:val="en-US"/>
        </w:rPr>
        <w:fldChar w:fldCharType="end"/>
      </w:r>
      <w:r>
        <w:rPr>
          <w:lang w:val="en-US"/>
        </w:rPr>
        <w:t>, the configuration modeling and code generation mechanism (EASy-Producer) forms an own plugin on configuration level</w:t>
      </w:r>
      <w:r w:rsidR="00F55617">
        <w:rPr>
          <w:lang w:val="en-US"/>
        </w:rPr>
        <w:t>, and, thus, even allows exchanging the configuration technology used by oktoflow</w:t>
      </w:r>
      <w:r>
        <w:rPr>
          <w:lang w:val="en-US"/>
        </w:rPr>
        <w:t>.</w:t>
      </w:r>
    </w:p>
    <w:p w14:paraId="1F1290AC" w14:textId="67ABE9BC" w:rsidR="00D808BA" w:rsidRPr="003D662E" w:rsidRDefault="00D808BA" w:rsidP="00D808BA">
      <w:pPr>
        <w:pStyle w:val="Heading3"/>
        <w:rPr>
          <w:lang w:val="en-US"/>
        </w:rPr>
      </w:pPr>
      <w:bookmarkStart w:id="65" w:name="_Toc213421509"/>
      <w:r w:rsidRPr="003D662E">
        <w:rPr>
          <w:lang w:val="en-US"/>
        </w:rPr>
        <w:t>System-level Monitoring Support</w:t>
      </w:r>
      <w:bookmarkEnd w:id="64"/>
      <w:bookmarkEnd w:id="65"/>
    </w:p>
    <w:p w14:paraId="1C7DBEEF" w14:textId="487602F0"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w:t>
      </w:r>
      <w:r w:rsidR="00FC1C1F">
        <w:rPr>
          <w:lang w:val="en-US"/>
        </w:rPr>
        <w:t xml:space="preserve"> the</w:t>
      </w:r>
      <w:r w:rsidR="00F6358D" w:rsidRPr="003D662E">
        <w:rPr>
          <w:lang w:val="en-US"/>
        </w:rPr>
        <w:t xml:space="preserve"> </w:t>
      </w:r>
      <w:r w:rsidR="00F6358D" w:rsidRPr="003D662E">
        <w:rPr>
          <w:rFonts w:ascii="Consolas" w:hAnsi="Consolas"/>
          <w:lang w:val="en-US"/>
        </w:rPr>
        <w:t>support.dfltSysMetrics</w:t>
      </w:r>
      <w:r w:rsidR="00FC1C1F" w:rsidRPr="003D662E">
        <w:rPr>
          <w:lang w:val="en-US"/>
        </w:rPr>
        <w:t xml:space="preserve"> </w:t>
      </w:r>
      <w:r w:rsidR="00FC1C1F" w:rsidRPr="00FC1C1F">
        <w:rPr>
          <w:lang w:val="en-US"/>
        </w:rPr>
        <w:t>plugin</w:t>
      </w:r>
      <w:r w:rsidR="00F6358D" w:rsidRPr="003D662E">
        <w:rPr>
          <w:lang w:val="en-US"/>
        </w:rPr>
        <w:t>, which relies on JSensors</w:t>
      </w:r>
      <w:r w:rsidR="00F6358D" w:rsidRPr="003D662E">
        <w:rPr>
          <w:rStyle w:val="FootnoteReference"/>
          <w:lang w:val="en-US"/>
        </w:rPr>
        <w:footnoteReference w:id="52"/>
      </w:r>
      <w:r w:rsidR="00F6358D" w:rsidRPr="003D662E">
        <w:rPr>
          <w:lang w:val="en-US"/>
        </w:rPr>
        <w:t>.</w:t>
      </w:r>
      <w:r w:rsidR="00317C5D" w:rsidRPr="003D662E">
        <w:rPr>
          <w:lang w:val="en-US"/>
        </w:rPr>
        <w:t xml:space="preserve"> One alternative could be OSHI</w:t>
      </w:r>
      <w:bookmarkStart w:id="66" w:name="_Ref103532965"/>
      <w:r w:rsidR="00317C5D" w:rsidRPr="003D662E">
        <w:rPr>
          <w:rStyle w:val="FootnoteReference"/>
          <w:lang w:val="en-US"/>
        </w:rPr>
        <w:footnoteReference w:id="53"/>
      </w:r>
      <w:bookmarkEnd w:id="66"/>
      <w:r w:rsidR="00317C5D" w:rsidRPr="003D662E">
        <w:rPr>
          <w:lang w:val="en-US"/>
        </w:rPr>
        <w:t>.</w:t>
      </w:r>
      <w:r w:rsidR="00431687">
        <w:rPr>
          <w:lang w:val="en-US"/>
        </w:rPr>
        <w:t xml:space="preserve"> </w:t>
      </w:r>
    </w:p>
    <w:p w14:paraId="46E958FB" w14:textId="7AAA77C0" w:rsidR="00623B45" w:rsidRPr="003D662E" w:rsidRDefault="00623B45" w:rsidP="006461D2">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r w:rsidR="00431687">
        <w:rPr>
          <w:lang w:val="en-US"/>
        </w:rPr>
        <w:t xml:space="preserve"> Similary, oktoflow provides an optional system-level monitoring plugin for the Bitmotec Bitmoteco system.</w:t>
      </w:r>
    </w:p>
    <w:p w14:paraId="472F5C2E" w14:textId="25120240" w:rsidR="00751296" w:rsidRPr="003D662E" w:rsidRDefault="00751296" w:rsidP="00751296">
      <w:pPr>
        <w:pStyle w:val="Heading3"/>
        <w:rPr>
          <w:lang w:val="en-US"/>
        </w:rPr>
      </w:pPr>
      <w:bookmarkStart w:id="67" w:name="_Ref108000037"/>
      <w:bookmarkStart w:id="68" w:name="_Ref109305545"/>
      <w:bookmarkStart w:id="69" w:name="_Ref111718008"/>
      <w:bookmarkStart w:id="70" w:name="_Toc213421510"/>
      <w:r w:rsidRPr="003D662E">
        <w:rPr>
          <w:lang w:val="en-US"/>
        </w:rPr>
        <w:t>Identity Support</w:t>
      </w:r>
      <w:bookmarkEnd w:id="67"/>
      <w:bookmarkEnd w:id="68"/>
      <w:bookmarkEnd w:id="69"/>
      <w:bookmarkEnd w:id="70"/>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54"/>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lastRenderedPageBreak/>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71" w:name="_Ref108000040"/>
      <w:bookmarkStart w:id="72" w:name="_Toc213421511"/>
      <w:bookmarkStart w:id="73" w:name="_Ref88577887"/>
      <w:r w:rsidRPr="003D662E">
        <w:rPr>
          <w:lang w:val="en-US"/>
        </w:rPr>
        <w:t>Resource</w:t>
      </w:r>
      <w:r w:rsidR="00C55642" w:rsidRPr="003D662E">
        <w:rPr>
          <w:lang w:val="en-US"/>
        </w:rPr>
        <w:t xml:space="preserve"> Support</w:t>
      </w:r>
      <w:bookmarkEnd w:id="71"/>
      <w:bookmarkEnd w:id="72"/>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4" w:name="_Ref144459349"/>
      <w:bookmarkStart w:id="75" w:name="_Toc213421512"/>
      <w:bookmarkStart w:id="76" w:name="_Ref109305762"/>
      <w:r>
        <w:rPr>
          <w:lang w:val="en-US"/>
        </w:rPr>
        <w:t xml:space="preserve">Installed Dependencies </w:t>
      </w:r>
      <w:r w:rsidRPr="003D662E">
        <w:rPr>
          <w:lang w:val="en-US"/>
        </w:rPr>
        <w:t>Support</w:t>
      </w:r>
      <w:bookmarkEnd w:id="74"/>
      <w:bookmarkEnd w:id="75"/>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7" w:name="_Toc213421513"/>
      <w:r w:rsidRPr="003D662E">
        <w:rPr>
          <w:lang w:val="en-US"/>
        </w:rPr>
        <w:t>Semantic Id Resolution Support</w:t>
      </w:r>
      <w:bookmarkEnd w:id="76"/>
      <w:bookmarkEnd w:id="77"/>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55"/>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w:t>
      </w:r>
      <w:r w:rsidR="0062261D" w:rsidRPr="003D662E">
        <w:rPr>
          <w:lang w:val="en-US"/>
        </w:rPr>
        <w:lastRenderedPageBreak/>
        <w:t xml:space="preserve">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7D5CE27B"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0A1639">
        <w:rPr>
          <w:lang w:val="en-US"/>
        </w:rPr>
        <w:t>3.3.6</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40AC47A8"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0A1639">
        <w:rPr>
          <w:lang w:val="en-US"/>
        </w:rPr>
        <w:t>3.3.6</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8" w:name="_Ref116400571"/>
      <w:bookmarkStart w:id="79" w:name="_Toc213421514"/>
      <w:r w:rsidRPr="003D662E">
        <w:rPr>
          <w:lang w:val="en-US"/>
        </w:rPr>
        <w:t>Task Tracking Support</w:t>
      </w:r>
      <w:bookmarkEnd w:id="78"/>
      <w:bookmarkEnd w:id="79"/>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80" w:name="_Toc213421515"/>
      <w:r w:rsidRPr="003D662E">
        <w:rPr>
          <w:lang w:val="en-US"/>
        </w:rPr>
        <w:t>AAS Creation and Usage Pattern</w:t>
      </w:r>
      <w:bookmarkEnd w:id="73"/>
      <w:bookmarkEnd w:id="80"/>
    </w:p>
    <w:p w14:paraId="68148760" w14:textId="6A54968A"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0A1639" w:rsidRPr="003D662E">
        <w:rPr>
          <w:lang w:val="en-US"/>
        </w:rPr>
        <w:t xml:space="preserve">Figure </w:t>
      </w:r>
      <w:r w:rsidR="000A1639">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lastRenderedPageBreak/>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6E3F2A05" w:rsidR="00D0043A" w:rsidRPr="003D662E" w:rsidRDefault="00D0043A" w:rsidP="00D0043A">
      <w:pPr>
        <w:pStyle w:val="Caption"/>
        <w:jc w:val="center"/>
        <w:rPr>
          <w:lang w:val="en-US"/>
        </w:rPr>
      </w:pPr>
      <w:bookmarkStart w:id="81"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7</w:t>
      </w:r>
      <w:r w:rsidRPr="003D662E">
        <w:fldChar w:fldCharType="end"/>
      </w:r>
      <w:bookmarkEnd w:id="81"/>
      <w:r w:rsidRPr="003D662E">
        <w:rPr>
          <w:lang w:val="en-US"/>
        </w:rPr>
        <w:t>: AAS creation and usage pattern involving support layer classes and mechanisms.</w:t>
      </w:r>
    </w:p>
    <w:p w14:paraId="5ADD7473" w14:textId="71E754FA"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0A1639" w:rsidRPr="003D662E">
        <w:rPr>
          <w:lang w:val="en-US"/>
        </w:rPr>
        <w:t xml:space="preserve">Figure </w:t>
      </w:r>
      <w:r w:rsidR="000A1639">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2BA43CDB"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0A1639" w:rsidRPr="003D662E">
        <w:rPr>
          <w:lang w:val="en-US"/>
        </w:rPr>
        <w:t xml:space="preserve">Figure </w:t>
      </w:r>
      <w:r w:rsidR="000A1639">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2" w:name="_Toc76746173"/>
      <w:bookmarkStart w:id="83" w:name="_Toc76978831"/>
      <w:bookmarkStart w:id="84" w:name="_Toc76979363"/>
      <w:bookmarkStart w:id="85" w:name="_Toc76979415"/>
      <w:bookmarkStart w:id="86" w:name="_Toc76979466"/>
      <w:bookmarkStart w:id="87" w:name="_Toc76979518"/>
      <w:bookmarkStart w:id="88" w:name="_Ref85015310"/>
      <w:bookmarkStart w:id="89" w:name="_Toc213421516"/>
      <w:bookmarkEnd w:id="82"/>
      <w:bookmarkEnd w:id="83"/>
      <w:bookmarkEnd w:id="84"/>
      <w:bookmarkEnd w:id="85"/>
      <w:bookmarkEnd w:id="86"/>
      <w:bookmarkEnd w:id="87"/>
      <w:r w:rsidRPr="003D662E">
        <w:rPr>
          <w:lang w:val="en-US"/>
        </w:rPr>
        <w:lastRenderedPageBreak/>
        <w:t xml:space="preserve">Transport </w:t>
      </w:r>
      <w:r w:rsidR="003624E4" w:rsidRPr="003D662E">
        <w:rPr>
          <w:lang w:val="en-US"/>
        </w:rPr>
        <w:t xml:space="preserve">and Connection </w:t>
      </w:r>
      <w:r w:rsidR="00000037" w:rsidRPr="003D662E">
        <w:rPr>
          <w:lang w:val="en-US"/>
        </w:rPr>
        <w:t>L</w:t>
      </w:r>
      <w:r w:rsidRPr="003D662E">
        <w:rPr>
          <w:lang w:val="en-US"/>
        </w:rPr>
        <w:t>ayer</w:t>
      </w:r>
      <w:bookmarkEnd w:id="88"/>
      <w:bookmarkEnd w:id="89"/>
    </w:p>
    <w:p w14:paraId="239E1F92" w14:textId="1F77A5D9"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0A1639">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0A1639">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90" w:name="_Ref57287354"/>
      <w:bookmarkStart w:id="91" w:name="_Toc213421517"/>
      <w:r w:rsidRPr="003D662E">
        <w:rPr>
          <w:lang w:val="en-US"/>
        </w:rPr>
        <w:t>Transport Component</w:t>
      </w:r>
      <w:bookmarkEnd w:id="90"/>
      <w:bookmarkEnd w:id="91"/>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58748C64"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56"/>
      </w:r>
      <w:r w:rsidR="007F2061" w:rsidRPr="003D662E">
        <w:rPr>
          <w:lang w:val="en-US"/>
        </w:rPr>
        <w:t>) on Raspberry Pi 3</w:t>
      </w:r>
      <w:r w:rsidR="007F2061" w:rsidRPr="003D662E">
        <w:rPr>
          <w:rStyle w:val="FootnoteReference"/>
          <w:lang w:val="en-US"/>
        </w:rPr>
        <w:footnoteReference w:id="57"/>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0A1639">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2FE0DC49"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data among multiple AAS</w:t>
      </w:r>
      <w:r w:rsidR="00B57BEF" w:rsidRPr="003D662E">
        <w:rPr>
          <w:rStyle w:val="FootnoteReference"/>
          <w:lang w:val="en-US"/>
        </w:rPr>
        <w:footnoteReference w:id="58"/>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0A1639">
        <w:rPr>
          <w:vertAlign w:val="superscript"/>
          <w:lang w:val="en-US"/>
        </w:rPr>
        <w:t>145</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0A1639">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2" w:name="_Ref57280427"/>
      <w:r w:rsidRPr="003D662E">
        <w:rPr>
          <w:lang w:val="en-US"/>
        </w:rPr>
        <w:t xml:space="preserve">Related </w:t>
      </w:r>
      <w:r w:rsidR="00C0744C" w:rsidRPr="003D662E">
        <w:rPr>
          <w:lang w:val="en-US"/>
        </w:rPr>
        <w:t>A</w:t>
      </w:r>
      <w:r w:rsidRPr="003D662E">
        <w:rPr>
          <w:lang w:val="en-US"/>
        </w:rPr>
        <w:t>pproaches</w:t>
      </w:r>
      <w:bookmarkEnd w:id="92"/>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w:t>
      </w:r>
      <w:r w:rsidR="0014745B" w:rsidRPr="003D662E">
        <w:rPr>
          <w:lang w:val="en-US"/>
        </w:rPr>
        <w:lastRenderedPageBreak/>
        <w:t xml:space="preserve">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33E9157B" w:rsidR="00E05195" w:rsidRPr="003D662E" w:rsidRDefault="00E05195" w:rsidP="00E05195">
      <w:pPr>
        <w:pStyle w:val="Caption"/>
        <w:jc w:val="center"/>
        <w:rPr>
          <w:lang w:val="en-US"/>
        </w:rPr>
      </w:pPr>
      <w:bookmarkStart w:id="93"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0A1639">
        <w:rPr>
          <w:noProof/>
          <w:lang w:val="en-US"/>
        </w:rPr>
        <w:t>5</w:t>
      </w:r>
      <w:r w:rsidRPr="003D662E">
        <w:fldChar w:fldCharType="end"/>
      </w:r>
      <w:bookmarkEnd w:id="93"/>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7E56AE28"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Table </w:t>
      </w:r>
      <w:r w:rsidR="000A1639">
        <w:rPr>
          <w:noProof/>
          <w:lang w:val="en-US"/>
        </w:rPr>
        <w:t>5</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potential risk as they usually are designed for a certain setting and integrating, interfacing or in the extreme case replacing such functionality may lead to unforeseen complications.</w:t>
      </w:r>
    </w:p>
    <w:p w14:paraId="358CCEA8" w14:textId="1DC23CF6"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Table </w:t>
      </w:r>
      <w:r w:rsidR="000A1639">
        <w:rPr>
          <w:noProof/>
          <w:lang w:val="en-US"/>
        </w:rPr>
        <w:t>6</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4B576635"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Table </w:t>
      </w:r>
      <w:r w:rsidR="000A1639">
        <w:rPr>
          <w:noProof/>
          <w:lang w:val="en-US"/>
        </w:rPr>
        <w:t>6</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59"/>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w:t>
      </w:r>
      <w:r w:rsidR="00AF5E3E" w:rsidRPr="003D662E">
        <w:rPr>
          <w:lang w:val="en-US"/>
        </w:rPr>
        <w:lastRenderedPageBreak/>
        <w:t xml:space="preserve">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0A1639">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5036C77C" w:rsidR="00BA5977" w:rsidRPr="003D662E" w:rsidRDefault="00BA5977" w:rsidP="00BA5977">
      <w:pPr>
        <w:pStyle w:val="Caption"/>
        <w:jc w:val="center"/>
        <w:rPr>
          <w:lang w:val="en-US"/>
        </w:rPr>
      </w:pPr>
      <w:bookmarkStart w:id="94"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0A1639">
        <w:rPr>
          <w:noProof/>
          <w:lang w:val="en-US"/>
        </w:rPr>
        <w:t>6</w:t>
      </w:r>
      <w:r w:rsidRPr="003D662E">
        <w:fldChar w:fldCharType="end"/>
      </w:r>
      <w:bookmarkEnd w:id="94"/>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B976FF"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B976FF"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lastRenderedPageBreak/>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1315916E"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Table </w:t>
      </w:r>
      <w:r w:rsidR="000A1639">
        <w:rPr>
          <w:noProof/>
          <w:lang w:val="en-US"/>
        </w:rPr>
        <w:t>6</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no code (as also identified for some I4.0 platforms in [</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60"/>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w:t>
      </w:r>
      <w:r w:rsidR="00051382" w:rsidRPr="003D662E">
        <w:rPr>
          <w:lang w:val="en-US"/>
        </w:rPr>
        <w:lastRenderedPageBreak/>
        <w:t xml:space="preserve">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53D955B4">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4F6FD79D" w:rsidR="007D6D20" w:rsidRPr="003D662E" w:rsidRDefault="00447AF4" w:rsidP="00447AF4">
      <w:pPr>
        <w:pStyle w:val="Caption"/>
        <w:jc w:val="center"/>
        <w:rPr>
          <w:lang w:val="en-US"/>
        </w:rPr>
      </w:pPr>
      <w:bookmarkStart w:id="95"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8</w:t>
      </w:r>
      <w:r w:rsidRPr="003D662E">
        <w:fldChar w:fldCharType="end"/>
      </w:r>
      <w:bookmarkEnd w:id="95"/>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61"/>
      </w:r>
      <w:r w:rsidRPr="003D662E">
        <w:rPr>
          <w:lang w:val="en-US"/>
        </w:rPr>
        <w:t>). In later stages of the project, we may take Apache Streampipes or an edge-enabled version of Apache Flink into account.</w:t>
      </w:r>
    </w:p>
    <w:p w14:paraId="66682937" w14:textId="3689598C"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62"/>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63"/>
      </w:r>
      <w:r w:rsidRPr="003D662E">
        <w:rPr>
          <w:lang w:val="en-US"/>
        </w:rPr>
        <w:t xml:space="preserve"> on MQTT, others already integrate various protocols such as Eclipse Hono</w:t>
      </w:r>
      <w:r w:rsidRPr="003D662E">
        <w:rPr>
          <w:rStyle w:val="FootnoteReference"/>
          <w:lang w:val="en-US"/>
        </w:rPr>
        <w:footnoteReference w:id="64"/>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65"/>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2E02493E"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7245E8">
      <w:pPr>
        <w:pStyle w:val="ListParagraph"/>
        <w:numPr>
          <w:ilvl w:val="0"/>
          <w:numId w:val="8"/>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7245E8">
      <w:pPr>
        <w:pStyle w:val="ListParagraph"/>
        <w:numPr>
          <w:ilvl w:val="0"/>
          <w:numId w:val="9"/>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66"/>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67"/>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7245E8">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7245E8">
      <w:pPr>
        <w:pStyle w:val="ListParagraph"/>
        <w:numPr>
          <w:ilvl w:val="0"/>
          <w:numId w:val="9"/>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7245E8">
      <w:pPr>
        <w:pStyle w:val="ListParagraph"/>
        <w:numPr>
          <w:ilvl w:val="0"/>
          <w:numId w:val="9"/>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7C963612" w:rsidR="00776043" w:rsidRPr="003D662E" w:rsidRDefault="00493C96" w:rsidP="007245E8">
      <w:pPr>
        <w:pStyle w:val="ListParagraph"/>
        <w:numPr>
          <w:ilvl w:val="0"/>
          <w:numId w:val="9"/>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fldChar w:fldCharType="separate"/>
      </w:r>
      <w:r w:rsidR="000A1639">
        <w:rPr>
          <w:b/>
          <w:bCs/>
          <w:lang w:val="en-US"/>
        </w:rPr>
        <w:t>Error! Reference source not found.</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0A1639">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0A1639">
        <w:rPr>
          <w:lang w:val="en-US"/>
        </w:rPr>
        <w:t>3.3.10</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w:t>
      </w:r>
      <w:r w:rsidR="00776043" w:rsidRPr="003D662E">
        <w:rPr>
          <w:lang w:val="en-US"/>
        </w:rPr>
        <w:lastRenderedPageBreak/>
        <w:t xml:space="preserve">platform visible. Moreover, the 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6" w:name="_Ref57918572"/>
      <w:bookmarkStart w:id="97" w:name="_Ref79998842"/>
      <w:r w:rsidRPr="003D662E">
        <w:rPr>
          <w:lang w:val="en-US"/>
        </w:rPr>
        <w:t>Validation</w:t>
      </w:r>
      <w:bookmarkEnd w:id="96"/>
      <w:r w:rsidR="00A128DF" w:rsidRPr="003D662E">
        <w:rPr>
          <w:lang w:val="en-US"/>
        </w:rPr>
        <w:t xml:space="preserve"> and Evaluation</w:t>
      </w:r>
      <w:bookmarkEnd w:id="97"/>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04D54D3F"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0A1639">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0A1639" w:rsidRPr="003D662E">
        <w:rPr>
          <w:lang w:val="en-US"/>
        </w:rPr>
        <w:t xml:space="preserve">Figure </w:t>
      </w:r>
      <w:r w:rsidR="000A1639">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0A1639">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18358565" w:rsidR="007D792A" w:rsidRPr="003D662E" w:rsidRDefault="0090144B" w:rsidP="0090144B">
      <w:pPr>
        <w:pStyle w:val="Caption"/>
        <w:jc w:val="center"/>
        <w:rPr>
          <w:lang w:val="en-US"/>
        </w:rPr>
      </w:pPr>
      <w:bookmarkStart w:id="98"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9</w:t>
      </w:r>
      <w:r w:rsidRPr="003D662E">
        <w:fldChar w:fldCharType="end"/>
      </w:r>
      <w:bookmarkEnd w:id="98"/>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57568DE3"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0A1639" w:rsidRPr="003D662E">
        <w:rPr>
          <w:lang w:val="en-US"/>
        </w:rPr>
        <w:t xml:space="preserve">Figure </w:t>
      </w:r>
      <w:r w:rsidR="000A1639">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11CF97BD"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0A1639" w:rsidRPr="003D662E">
        <w:rPr>
          <w:lang w:val="en-US"/>
        </w:rPr>
        <w:t xml:space="preserve">Figure </w:t>
      </w:r>
      <w:r w:rsidR="000A1639">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33FDDBAC" w:rsidR="00BA4FD4" w:rsidRPr="003D662E" w:rsidRDefault="00BA4FD4" w:rsidP="00BA4FD4">
      <w:pPr>
        <w:pStyle w:val="Caption"/>
        <w:jc w:val="center"/>
        <w:rPr>
          <w:lang w:val="en-US"/>
        </w:rPr>
      </w:pPr>
      <w:bookmarkStart w:id="99"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10</w:t>
      </w:r>
      <w:r w:rsidRPr="003D662E">
        <w:fldChar w:fldCharType="end"/>
      </w:r>
      <w:bookmarkEnd w:id="99"/>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17CE1525"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0A1639" w:rsidRPr="003D662E">
        <w:rPr>
          <w:lang w:val="en-US"/>
        </w:rPr>
        <w:t xml:space="preserve">Figure </w:t>
      </w:r>
      <w:r w:rsidR="000A1639">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68"/>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69"/>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707E4B80"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6DD7D141" w:rsidR="006F0B3A" w:rsidRPr="003D662E" w:rsidRDefault="006F0B3A" w:rsidP="006F0B3A">
      <w:pPr>
        <w:pStyle w:val="Caption"/>
        <w:jc w:val="center"/>
        <w:rPr>
          <w:lang w:val="en-US"/>
        </w:rPr>
      </w:pPr>
      <w:bookmarkStart w:id="100"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11</w:t>
      </w:r>
      <w:r w:rsidRPr="003D662E">
        <w:fldChar w:fldCharType="end"/>
      </w:r>
      <w:bookmarkEnd w:id="100"/>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3C6D27B4"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0A1639" w:rsidRPr="003D662E">
        <w:rPr>
          <w:lang w:val="en-US"/>
        </w:rPr>
        <w:t xml:space="preserve">Table </w:t>
      </w:r>
      <w:r w:rsidR="000A1639">
        <w:rPr>
          <w:noProof/>
          <w:lang w:val="en-US"/>
        </w:rPr>
        <w:t>7</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 xml:space="preserve">HiveMq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7F59A652" w:rsidR="0008448A" w:rsidRPr="003D662E" w:rsidRDefault="0008448A" w:rsidP="00847483">
      <w:pPr>
        <w:pStyle w:val="Caption"/>
        <w:jc w:val="center"/>
        <w:rPr>
          <w:lang w:val="en-US"/>
        </w:rPr>
      </w:pPr>
      <w:bookmarkStart w:id="101" w:name="_Ref65841694"/>
      <w:bookmarkStart w:id="102"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0A1639">
        <w:rPr>
          <w:noProof/>
          <w:lang w:val="en-US"/>
        </w:rPr>
        <w:t>7</w:t>
      </w:r>
      <w:r w:rsidRPr="003D662E">
        <w:fldChar w:fldCharType="end"/>
      </w:r>
      <w:bookmarkEnd w:id="101"/>
      <w:r w:rsidRPr="003D662E">
        <w:rPr>
          <w:lang w:val="en-US"/>
        </w:rPr>
        <w:t>: Total number of translated messages per second in best source/sink transmission situation.</w:t>
      </w:r>
      <w:bookmarkEnd w:id="102"/>
    </w:p>
    <w:tbl>
      <w:tblPr>
        <w:tblStyle w:val="GridTable1Light-Accent1"/>
        <w:tblW w:w="0" w:type="auto"/>
        <w:tblLook w:val="04A0" w:firstRow="1" w:lastRow="0" w:firstColumn="1" w:lastColumn="0" w:noHBand="0" w:noVBand="1"/>
      </w:tblPr>
      <w:tblGrid>
        <w:gridCol w:w="6516"/>
        <w:gridCol w:w="2546"/>
      </w:tblGrid>
      <w:tr w:rsidR="00132F6D" w:rsidRPr="00B976FF"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70"/>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3" w:name="_Ref57287366"/>
      <w:bookmarkStart w:id="104" w:name="_Ref71221719"/>
      <w:bookmarkStart w:id="105" w:name="_Toc213421518"/>
      <w:r w:rsidRPr="003D662E">
        <w:rPr>
          <w:lang w:val="en-US"/>
        </w:rPr>
        <w:t>Connectors Component</w:t>
      </w:r>
      <w:bookmarkEnd w:id="103"/>
      <w:bookmarkEnd w:id="104"/>
      <w:bookmarkEnd w:id="105"/>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0249D004"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0A1639">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245E8">
      <w:pPr>
        <w:pStyle w:val="ListParagraph"/>
        <w:numPr>
          <w:ilvl w:val="0"/>
          <w:numId w:val="55"/>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w:t>
      </w:r>
      <w:r>
        <w:rPr>
          <w:lang w:val="en-US"/>
        </w:rPr>
        <w:lastRenderedPageBreak/>
        <w:t>connector component of the platform as an optional platform component minimizing dependencies to and prerequisites on other platform parts or used libraries or frameworks.</w:t>
      </w:r>
    </w:p>
    <w:p w14:paraId="75649E25" w14:textId="7BC763A5" w:rsidR="00821353" w:rsidRDefault="007453EE" w:rsidP="007245E8">
      <w:pPr>
        <w:pStyle w:val="ListParagraph"/>
        <w:numPr>
          <w:ilvl w:val="0"/>
          <w:numId w:val="55"/>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61531955"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71"/>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72"/>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73"/>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74"/>
      </w:r>
      <w:r w:rsidR="006724F7" w:rsidRPr="003D662E">
        <w:rPr>
          <w:lang w:val="en-US"/>
        </w:rPr>
        <w:t>, Eclipse Kapua</w:t>
      </w:r>
      <w:r w:rsidR="006724F7" w:rsidRPr="003D662E">
        <w:rPr>
          <w:rStyle w:val="FootnoteReference"/>
          <w:lang w:val="en-US"/>
        </w:rPr>
        <w:footnoteReference w:id="75"/>
      </w:r>
      <w:r w:rsidR="006724F7" w:rsidRPr="003D662E">
        <w:rPr>
          <w:lang w:val="en-US"/>
        </w:rPr>
        <w:t xml:space="preserve"> with a cloud focus based on MQTT transport or Eclipse Ponte</w:t>
      </w:r>
      <w:r w:rsidR="006724F7" w:rsidRPr="003D662E">
        <w:rPr>
          <w:rStyle w:val="FootnoteReference"/>
          <w:lang w:val="en-US"/>
        </w:rPr>
        <w:footnoteReference w:id="76"/>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0A1639">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7E87B108" w:rsidR="00B03C78" w:rsidRPr="003D662E" w:rsidRDefault="00B03C78" w:rsidP="00B03C78">
      <w:pPr>
        <w:pStyle w:val="Caption"/>
        <w:jc w:val="center"/>
        <w:rPr>
          <w:lang w:val="en-US"/>
        </w:rPr>
      </w:pPr>
      <w:bookmarkStart w:id="106"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12</w:t>
      </w:r>
      <w:r w:rsidRPr="003D662E">
        <w:fldChar w:fldCharType="end"/>
      </w:r>
      <w:bookmarkEnd w:id="106"/>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507FEA55"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0A1639" w:rsidRPr="003D662E">
        <w:rPr>
          <w:lang w:val="en-US"/>
        </w:rPr>
        <w:t xml:space="preserve">Figure </w:t>
      </w:r>
      <w:r w:rsidR="000A1639">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0A1639" w:rsidRPr="003D662E">
        <w:rPr>
          <w:lang w:val="en-US"/>
        </w:rPr>
        <w:t xml:space="preserve">Figure </w:t>
      </w:r>
      <w:r w:rsidR="000A1639">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0A1639" w:rsidRPr="003D662E">
        <w:rPr>
          <w:lang w:val="en-US"/>
        </w:rPr>
        <w:t xml:space="preserve">Figure </w:t>
      </w:r>
      <w:r w:rsidR="000A1639">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3099C844" w:rsidR="008E3499" w:rsidRDefault="008E766E" w:rsidP="008E766E">
      <w:pPr>
        <w:pStyle w:val="Caption"/>
        <w:jc w:val="center"/>
        <w:rPr>
          <w:lang w:val="en-US"/>
        </w:rPr>
      </w:pPr>
      <w:bookmarkStart w:id="107"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13</w:t>
      </w:r>
      <w:r w:rsidRPr="003D662E">
        <w:fldChar w:fldCharType="end"/>
      </w:r>
      <w:bookmarkEnd w:id="107"/>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03F7C8A7">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08875790" w:rsidR="00CE6398" w:rsidRPr="003D662E" w:rsidRDefault="00C760BC" w:rsidP="00E94E0D">
      <w:pPr>
        <w:pStyle w:val="Caption"/>
        <w:jc w:val="center"/>
        <w:rPr>
          <w:lang w:val="en-US"/>
        </w:rPr>
      </w:pPr>
      <w:bookmarkStart w:id="108"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14</w:t>
      </w:r>
      <w:r w:rsidRPr="003D662E">
        <w:fldChar w:fldCharType="end"/>
      </w:r>
      <w:bookmarkEnd w:id="108"/>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77"/>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66317EFD"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0A1639" w:rsidRPr="003D662E">
        <w:rPr>
          <w:lang w:val="en-US"/>
        </w:rPr>
        <w:t xml:space="preserve">Figure </w:t>
      </w:r>
      <w:r w:rsidR="000A1639">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48C0410F"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0A1639" w:rsidRPr="003D662E">
        <w:rPr>
          <w:lang w:val="en-US"/>
        </w:rPr>
        <w:t xml:space="preserve">Figure </w:t>
      </w:r>
      <w:r w:rsidR="000A1639">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69CA4D2A" w:rsidR="00FE6FD2" w:rsidRDefault="007823B9"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w:t>
      </w:r>
      <w:r w:rsidR="00217A67">
        <w:rPr>
          <w:lang w:val="en-US"/>
        </w:rPr>
        <w:t xml:space="preserve">Usually, connectors han handle multiple pairs of </w:t>
      </w:r>
      <w:r w:rsidRPr="003D662E">
        <w:rPr>
          <w:lang w:val="en-US"/>
        </w:rPr>
        <w:t>input/output types</w:t>
      </w:r>
      <w:r w:rsidR="00217A67">
        <w:rPr>
          <w:lang w:val="en-US"/>
        </w:rPr>
        <w:t xml:space="preserve">, for channel connectors limitations may apply or </w:t>
      </w:r>
      <w:r w:rsidRPr="003D662E">
        <w:rPr>
          <w:lang w:val="en-US"/>
        </w:rPr>
        <w:t xml:space="preserve">a discriminator in terms of the </w:t>
      </w:r>
      <w:r w:rsidRPr="003D662E">
        <w:rPr>
          <w:rFonts w:ascii="Consolas" w:hAnsi="Consolas"/>
          <w:lang w:val="en-US"/>
        </w:rPr>
        <w:t>AdapterSelector</w:t>
      </w:r>
      <w:r w:rsidR="00217A67" w:rsidRPr="00217A67">
        <w:rPr>
          <w:rFonts w:cstheme="minorHAnsi"/>
          <w:lang w:val="en-US"/>
        </w:rPr>
        <w:t xml:space="preserve"> may be needed</w:t>
      </w:r>
      <w:r w:rsidRPr="003D662E">
        <w:rPr>
          <w:lang w:val="en-US"/>
        </w:rPr>
        <w:t>.</w:t>
      </w:r>
      <w:r w:rsidR="00FE6FD2">
        <w:rPr>
          <w:lang w:val="en-US"/>
        </w:rPr>
        <w:t xml:space="preserve"> </w:t>
      </w:r>
    </w:p>
    <w:p w14:paraId="645CEBB8" w14:textId="200A5197"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w:t>
      </w:r>
      <w:r>
        <w:rPr>
          <w:rFonts w:cstheme="minorHAnsi"/>
          <w:lang w:val="en-US"/>
        </w:rPr>
        <w:t>must not be any internal types used by the connetors, even if these types are generated and contains connector-specific types, annotations or code.</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for internal/application data transport.</w:t>
      </w:r>
    </w:p>
    <w:p w14:paraId="026D516C" w14:textId="11C3BF16" w:rsidR="00711B86" w:rsidRPr="003D662E" w:rsidRDefault="00711B86"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lastRenderedPageBreak/>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reposnible for the oppsite direction. In most cases, generic type translators for objects can be used</w:t>
      </w:r>
      <w:r w:rsidR="00545B30">
        <w:rPr>
          <w:rStyle w:val="FootnoteReference"/>
          <w:lang w:val="en-US"/>
        </w:rPr>
        <w:footnoteReference w:id="78"/>
      </w:r>
      <w:r w:rsidR="00545B30">
        <w:rPr>
          <w:lang w:val="en-US"/>
        </w:rPr>
        <w:t>.</w:t>
      </w:r>
    </w:p>
    <w:p w14:paraId="6BF44158" w14:textId="112F7820" w:rsidR="008C76E8" w:rsidRPr="003D662E" w:rsidRDefault="00A342B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7245E8">
      <w:pPr>
        <w:pStyle w:val="ListParagraph"/>
        <w:numPr>
          <w:ilvl w:val="0"/>
          <w:numId w:val="10"/>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659799E5">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602DAB44" w:rsidR="00551CBF" w:rsidRPr="003D662E" w:rsidRDefault="00551CBF" w:rsidP="00997F04">
      <w:pPr>
        <w:pStyle w:val="Caption"/>
        <w:jc w:val="center"/>
        <w:rPr>
          <w:lang w:val="en-US"/>
        </w:rPr>
      </w:pPr>
      <w:bookmarkStart w:id="109"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15</w:t>
      </w:r>
      <w:r w:rsidRPr="003D662E">
        <w:fldChar w:fldCharType="end"/>
      </w:r>
      <w:bookmarkEnd w:id="109"/>
      <w:r w:rsidRPr="003D662E">
        <w:rPr>
          <w:lang w:val="en-US"/>
        </w:rPr>
        <w:t>: Model Access and Protocol Adapter in the Connectors Component.</w:t>
      </w:r>
    </w:p>
    <w:p w14:paraId="021286C2" w14:textId="2FBFF807" w:rsidR="009772A1" w:rsidRPr="003D662E" w:rsidRDefault="009772A1" w:rsidP="007245E8">
      <w:pPr>
        <w:pStyle w:val="ListParagraph"/>
        <w:numPr>
          <w:ilvl w:val="0"/>
          <w:numId w:val="10"/>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3FA20153" w:rsidR="007B1034" w:rsidRPr="003D662E" w:rsidRDefault="007B103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0A1639">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028475B1" w:rsidR="00004157" w:rsidRDefault="009772A1" w:rsidP="009772A1">
      <w:pPr>
        <w:jc w:val="both"/>
        <w:rPr>
          <w:lang w:val="en-US"/>
        </w:rPr>
      </w:pPr>
      <w:r w:rsidRPr="003D662E">
        <w:rPr>
          <w:lang w:val="en-US"/>
        </w:rPr>
        <w:t xml:space="preserve">Currently, </w:t>
      </w:r>
      <w:r w:rsidR="00920FEE">
        <w:rPr>
          <w:lang w:val="en-US"/>
        </w:rPr>
        <w:t>nine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7245E8">
      <w:pPr>
        <w:pStyle w:val="ListParagraph"/>
        <w:numPr>
          <w:ilvl w:val="0"/>
          <w:numId w:val="56"/>
        </w:numPr>
        <w:jc w:val="both"/>
        <w:rPr>
          <w:lang w:val="en-US"/>
        </w:rPr>
      </w:pPr>
      <w:r w:rsidRPr="00004157">
        <w:rPr>
          <w:lang w:val="en-US"/>
        </w:rPr>
        <w:t xml:space="preserve">generic </w:t>
      </w:r>
      <w:r w:rsidRPr="00705460">
        <w:rPr>
          <w:rFonts w:ascii="Consolas" w:hAnsi="Consolas"/>
          <w:b/>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79"/>
      </w:r>
      <w:r w:rsidRPr="00004157">
        <w:rPr>
          <w:lang w:val="en-US"/>
        </w:rPr>
        <w:t xml:space="preserve">), </w:t>
      </w:r>
    </w:p>
    <w:p w14:paraId="0C58B0B9" w14:textId="77777777" w:rsidR="00705460" w:rsidRDefault="009772A1" w:rsidP="007245E8">
      <w:pPr>
        <w:pStyle w:val="ListParagraph"/>
        <w:numPr>
          <w:ilvl w:val="0"/>
          <w:numId w:val="56"/>
        </w:numPr>
        <w:jc w:val="both"/>
        <w:rPr>
          <w:lang w:val="en-US"/>
        </w:rPr>
      </w:pPr>
      <w:r w:rsidRPr="00705460">
        <w:rPr>
          <w:rFonts w:ascii="Consolas" w:hAnsi="Consolas"/>
          <w:b/>
          <w:lang w:val="en-US"/>
        </w:rPr>
        <w:t>OpcUaConnector</w:t>
      </w:r>
      <w:r w:rsidRPr="00004157">
        <w:rPr>
          <w:lang w:val="en-US"/>
        </w:rPr>
        <w:t xml:space="preserve"> for OPC UA 1.04 (based on Eclipse Milo) </w:t>
      </w:r>
    </w:p>
    <w:p w14:paraId="69D54F39" w14:textId="02EF1163" w:rsidR="00004157" w:rsidRDefault="00705460" w:rsidP="007245E8">
      <w:pPr>
        <w:pStyle w:val="ListParagraph"/>
        <w:numPr>
          <w:ilvl w:val="0"/>
          <w:numId w:val="56"/>
        </w:numPr>
        <w:jc w:val="both"/>
        <w:rPr>
          <w:lang w:val="en-US"/>
        </w:rPr>
      </w:pPr>
      <w:r w:rsidRPr="00705460">
        <w:rPr>
          <w:lang w:val="en-US"/>
        </w:rPr>
        <w:t xml:space="preserve">protocol-specific </w:t>
      </w:r>
      <w:r w:rsidR="009772A1" w:rsidRPr="00705460">
        <w:rPr>
          <w:b/>
          <w:lang w:val="en-US"/>
        </w:rPr>
        <w:t>MQTT connectors</w:t>
      </w:r>
      <w:r w:rsidR="009772A1" w:rsidRPr="00004157">
        <w:rPr>
          <w:lang w:val="en-US"/>
        </w:rPr>
        <w:t>, one for MQTT v3 and one for MQTT v5, also based on Eclipse Paho akin to the Transport Component</w:t>
      </w:r>
      <w:r>
        <w:rPr>
          <w:lang w:val="en-US"/>
        </w:rPr>
        <w:t>.</w:t>
      </w:r>
    </w:p>
    <w:p w14:paraId="287AA6C8" w14:textId="5C590972" w:rsidR="00705460" w:rsidRDefault="00705460" w:rsidP="007245E8">
      <w:pPr>
        <w:pStyle w:val="ListParagraph"/>
        <w:numPr>
          <w:ilvl w:val="0"/>
          <w:numId w:val="56"/>
        </w:numPr>
        <w:jc w:val="both"/>
        <w:rPr>
          <w:lang w:val="en-US"/>
        </w:rPr>
      </w:pPr>
      <w:r w:rsidRPr="00705460">
        <w:rPr>
          <w:b/>
          <w:lang w:val="en-US"/>
        </w:rPr>
        <w:t>generic MQTT connector</w:t>
      </w:r>
      <w:r>
        <w:rPr>
          <w:lang w:val="en-US"/>
        </w:rPr>
        <w:t xml:space="preserve"> which selects dynamically from the MQTT v3/v5 connectors based on device information.</w:t>
      </w:r>
    </w:p>
    <w:p w14:paraId="34733ED8" w14:textId="61FEF3BB" w:rsidR="009E34AF" w:rsidRDefault="001E2F2D" w:rsidP="007245E8">
      <w:pPr>
        <w:pStyle w:val="ListParagraph"/>
        <w:numPr>
          <w:ilvl w:val="0"/>
          <w:numId w:val="56"/>
        </w:numPr>
        <w:jc w:val="both"/>
        <w:rPr>
          <w:lang w:val="en-US"/>
        </w:rPr>
      </w:pPr>
      <w:r w:rsidRPr="00705460">
        <w:rPr>
          <w:b/>
          <w:lang w:val="en-US"/>
        </w:rPr>
        <w:t xml:space="preserve">serial </w:t>
      </w:r>
      <w:r w:rsidRPr="00560611">
        <w:rPr>
          <w:lang w:val="en-US"/>
        </w:rPr>
        <w:t>connector</w:t>
      </w:r>
      <w:r w:rsidR="00A27B8A">
        <w:rPr>
          <w:lang w:val="en-US"/>
        </w:rPr>
        <w:t>, e.g., for connecting to EAN or QR code scanners</w:t>
      </w:r>
      <w:r w:rsidR="009772A1" w:rsidRPr="00004157">
        <w:rPr>
          <w:lang w:val="en-US"/>
        </w:rPr>
        <w:t>.</w:t>
      </w:r>
      <w:r w:rsidR="00560611">
        <w:rPr>
          <w:lang w:val="en-US"/>
        </w:rPr>
        <w:t xml:space="preserve"> The actual format is provided through serializers to be attached, which may, in case of generated app integrations, be based on the </w:t>
      </w:r>
      <w:r w:rsidR="00560611" w:rsidRPr="00EF4B84">
        <w:rPr>
          <w:rFonts w:ascii="Consolas" w:hAnsi="Consolas"/>
          <w:lang w:val="en-US"/>
        </w:rPr>
        <w:t>InputParser</w:t>
      </w:r>
      <w:r w:rsidR="00560611">
        <w:rPr>
          <w:lang w:val="en-US"/>
        </w:rPr>
        <w:t xml:space="preserve"> and </w:t>
      </w:r>
      <w:r w:rsidR="00560611" w:rsidRPr="00EF4B84">
        <w:rPr>
          <w:rFonts w:ascii="Consolas" w:hAnsi="Consolas"/>
          <w:lang w:val="en-US"/>
        </w:rPr>
        <w:t>OutputFormatter</w:t>
      </w:r>
      <w:r w:rsidR="00560611">
        <w:rPr>
          <w:lang w:val="en-US"/>
        </w:rPr>
        <w:t xml:space="preserve"> classes of the Connectors component.</w:t>
      </w:r>
    </w:p>
    <w:p w14:paraId="6DCF6F24" w14:textId="016D9E3F" w:rsidR="009E34AF" w:rsidRDefault="009E34AF" w:rsidP="007245E8">
      <w:pPr>
        <w:pStyle w:val="ListParagraph"/>
        <w:numPr>
          <w:ilvl w:val="0"/>
          <w:numId w:val="56"/>
        </w:numPr>
        <w:jc w:val="both"/>
        <w:rPr>
          <w:lang w:val="en-US"/>
        </w:rPr>
      </w:pPr>
      <w:r w:rsidRPr="00705460">
        <w:rPr>
          <w:b/>
          <w:lang w:val="en-US"/>
        </w:rPr>
        <w:t>MODBUS/TCP</w:t>
      </w:r>
      <w:r>
        <w:rPr>
          <w:lang w:val="en-US"/>
        </w:rPr>
        <w:t xml:space="preserve"> connector </w:t>
      </w:r>
      <w:r w:rsidR="009B28D3">
        <w:rPr>
          <w:lang w:val="en-US"/>
        </w:rPr>
        <w:t xml:space="preserve">(not yet in the architecture diagrams) </w:t>
      </w:r>
      <w:r>
        <w:rPr>
          <w:lang w:val="en-US"/>
        </w:rPr>
        <w:t>for connecting, e.g., to energy meters.</w:t>
      </w:r>
      <w:r w:rsidR="0060731B">
        <w:rPr>
          <w:lang w:val="en-US"/>
        </w:rPr>
        <w:t xml:space="preserve"> Supports reading/writing to MODBUS/TCP devices, translates usual 1-4 byte types and allows for configuring the device id as well as the vendor-defined byte order (little/big endian).</w:t>
      </w:r>
    </w:p>
    <w:p w14:paraId="7EE2EB84" w14:textId="77777777" w:rsidR="00EF4B84" w:rsidRDefault="00EF4B84" w:rsidP="007245E8">
      <w:pPr>
        <w:pStyle w:val="ListParagraph"/>
        <w:numPr>
          <w:ilvl w:val="0"/>
          <w:numId w:val="56"/>
        </w:numPr>
        <w:jc w:val="both"/>
        <w:rPr>
          <w:lang w:val="en-US"/>
        </w:rPr>
      </w:pPr>
      <w:r w:rsidRPr="00560611">
        <w:rPr>
          <w:b/>
          <w:lang w:val="en-US"/>
        </w:rPr>
        <w:t>REST</w:t>
      </w:r>
      <w:r>
        <w:rPr>
          <w:lang w:val="en-US"/>
        </w:rPr>
        <w:t xml:space="preserve"> connector (not yet in the architecture diagrams) for reading from and writing to REST resources. The rest connector implementation is abstract and must be completmented with implementation-specific class representations of the data to be handled. These class representations are created by the oktoflow code generation when the connector is used in an oktoflow app.</w:t>
      </w:r>
    </w:p>
    <w:p w14:paraId="28D9EA7E" w14:textId="31F364B2" w:rsidR="00004157" w:rsidRDefault="009E34AF" w:rsidP="007245E8">
      <w:pPr>
        <w:pStyle w:val="ListParagraph"/>
        <w:numPr>
          <w:ilvl w:val="0"/>
          <w:numId w:val="56"/>
        </w:numPr>
        <w:jc w:val="both"/>
        <w:rPr>
          <w:lang w:val="en-US"/>
        </w:rPr>
      </w:pPr>
      <w:r w:rsidRPr="00920FEE">
        <w:rPr>
          <w:b/>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10"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p w14:paraId="7B40511F" w14:textId="1BE4D009" w:rsidR="00EF4B84" w:rsidRDefault="00EF4B84" w:rsidP="007245E8">
      <w:pPr>
        <w:pStyle w:val="ListParagraph"/>
        <w:numPr>
          <w:ilvl w:val="0"/>
          <w:numId w:val="56"/>
        </w:numPr>
        <w:jc w:val="both"/>
        <w:rPr>
          <w:lang w:val="en-US"/>
        </w:rPr>
      </w:pPr>
      <w:r w:rsidRPr="00920FEE">
        <w:rPr>
          <w:b/>
          <w:lang w:val="en-US"/>
        </w:rPr>
        <w:t>file</w:t>
      </w:r>
      <w:r>
        <w:rPr>
          <w:lang w:val="en-US"/>
        </w:rPr>
        <w:t xml:space="preserve">-based connector for streaming from/writing to files in given formats. Multiple files can be read in sequence, a single file can be written. Files can be stored in the file system or may be app resources. </w:t>
      </w:r>
      <w:r w:rsidRPr="00EF4B84">
        <w:rPr>
          <w:sz w:val="20"/>
          <w:lang w:val="en-US"/>
        </w:rPr>
        <w:t>The</w:t>
      </w:r>
      <w:r>
        <w:rPr>
          <w:lang w:val="en-US"/>
        </w:rPr>
        <w:t xml:space="preserve"> format is defined by the serializers to be attached, which may, in case of generated app integrations, be based on the </w:t>
      </w:r>
      <w:r w:rsidRPr="00EF4B84">
        <w:rPr>
          <w:rFonts w:ascii="Consolas" w:hAnsi="Consolas"/>
          <w:lang w:val="en-US"/>
        </w:rPr>
        <w:t>InputParser</w:t>
      </w:r>
      <w:r>
        <w:rPr>
          <w:lang w:val="en-US"/>
        </w:rPr>
        <w:t xml:space="preserve"> and </w:t>
      </w:r>
      <w:r w:rsidRPr="00EF4B84">
        <w:rPr>
          <w:rFonts w:ascii="Consolas" w:hAnsi="Consolas"/>
          <w:lang w:val="en-US"/>
        </w:rPr>
        <w:t>OutputFormatter</w:t>
      </w:r>
      <w:r>
        <w:rPr>
          <w:lang w:val="en-US"/>
        </w:rPr>
        <w:t xml:space="preserve"> classes of the Connectors component, i.e., a file-based connector could be used to stream CSV data </w:t>
      </w:r>
      <w:r>
        <w:rPr>
          <w:lang w:val="en-US"/>
        </w:rPr>
        <w:lastRenderedPageBreak/>
        <w:t>while writing back JSON data.</w:t>
      </w:r>
      <w:r w:rsidR="00EE286E">
        <w:rPr>
          <w:lang w:val="en-US"/>
        </w:rPr>
        <w:t xml:space="preserve"> Akin to the InfluxDB connector, data read from files is streamed into apps either based on a) polling using a fixed data time difference or, through a </w:t>
      </w:r>
      <w:r w:rsidR="00DA606C">
        <w:rPr>
          <w:rFonts w:ascii="Consolas" w:hAnsi="Consolas"/>
          <w:lang w:val="en-US"/>
        </w:rPr>
        <w:t>ConnectorInputHandler</w:t>
      </w:r>
      <w:r w:rsidR="00EE286E">
        <w:rPr>
          <w:lang w:val="en-US"/>
        </w:rPr>
        <w:t xml:space="preserve"> </w:t>
      </w:r>
      <w:r w:rsidR="00153442">
        <w:rPr>
          <w:lang w:val="en-US"/>
        </w:rPr>
        <w:t xml:space="preserve">or a </w:t>
      </w:r>
      <w:r w:rsidR="00153442" w:rsidRPr="00153442">
        <w:rPr>
          <w:rFonts w:ascii="Consolas" w:hAnsi="Consolas"/>
          <w:lang w:val="en-US"/>
        </w:rPr>
        <w:t>DataTimeDiffProvider</w:t>
      </w:r>
      <w:r w:rsidR="00153442">
        <w:rPr>
          <w:lang w:val="en-US"/>
        </w:rPr>
        <w:t xml:space="preserve"> </w:t>
      </w:r>
      <w:r w:rsidR="00EE286E">
        <w:rPr>
          <w:lang w:val="en-US"/>
        </w:rPr>
        <w:t>plugin b) triggering using arbitrary connector trigger queries.</w:t>
      </w:r>
    </w:p>
    <w:bookmarkEnd w:id="110"/>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74F85BE8"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5873B752"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w:t>
      </w:r>
      <w:r w:rsidR="00F07976" w:rsidRPr="003D662E">
        <w:rPr>
          <w:lang w:val="en-US"/>
        </w:rPr>
        <w:lastRenderedPageBreak/>
        <w:t xml:space="preserve">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74A46B35"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0A1639" w:rsidRPr="003D662E">
        <w:rPr>
          <w:lang w:val="en-US"/>
        </w:rPr>
        <w:t xml:space="preserve">Figure </w:t>
      </w:r>
      <w:r w:rsidR="000A1639">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3C1E9CBD"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0A1639" w:rsidRPr="003D662E">
        <w:rPr>
          <w:lang w:val="en-US"/>
        </w:rPr>
        <w:t xml:space="preserve">Figure </w:t>
      </w:r>
      <w:r w:rsidR="000A1639">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0A1639">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11" w:name="_Ref63932450"/>
      <w:r w:rsidRPr="003D662E">
        <w:rPr>
          <w:lang w:val="en-US"/>
        </w:rPr>
        <w:t>Validation</w:t>
      </w:r>
      <w:bookmarkEnd w:id="111"/>
    </w:p>
    <w:p w14:paraId="19BE5D91" w14:textId="488F0420"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0A1639">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1B37E567"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w:t>
      </w:r>
      <w:r w:rsidRPr="003D662E">
        <w:rPr>
          <w:lang w:val="en-US"/>
        </w:rPr>
        <w:lastRenderedPageBreak/>
        <w:t xml:space="preserve">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0A1639">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12" w:name="_Ref57198482"/>
      <w:bookmarkStart w:id="113" w:name="_Toc213421519"/>
      <w:r w:rsidRPr="003D662E">
        <w:rPr>
          <w:lang w:val="en-US"/>
        </w:rPr>
        <w:t>Services Layer</w:t>
      </w:r>
      <w:bookmarkEnd w:id="112"/>
      <w:bookmarkEnd w:id="113"/>
    </w:p>
    <w:p w14:paraId="1D1E2323" w14:textId="211C3635"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0A1639">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22D065E5"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3.5.2</w:t>
      </w:r>
      <w:r w:rsidRPr="003D662E">
        <w:rPr>
          <w:lang w:val="en-US"/>
        </w:rPr>
        <w:fldChar w:fldCharType="end"/>
      </w:r>
      <w:r w:rsidRPr="003D662E">
        <w:rPr>
          <w:lang w:val="en-US"/>
        </w:rPr>
        <w:t>, we discuss the Service Execution Environment for Java and Python.</w:t>
      </w:r>
    </w:p>
    <w:p w14:paraId="543C2C04" w14:textId="04EB85CB"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0A1639">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4" w:name="_Ref78195124"/>
      <w:bookmarkStart w:id="115" w:name="_Toc213421520"/>
      <w:r w:rsidRPr="003D662E">
        <w:rPr>
          <w:lang w:val="en-US"/>
        </w:rPr>
        <w:t>Terminology and Background</w:t>
      </w:r>
      <w:bookmarkEnd w:id="114"/>
      <w:bookmarkEnd w:id="115"/>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57316680"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6</w:t>
      </w:r>
      <w:r w:rsidRPr="003D662E">
        <w:rPr>
          <w:lang w:val="en-US"/>
        </w:rPr>
        <w:fldChar w:fldCharType="end"/>
      </w:r>
      <w:r w:rsidRPr="003D662E">
        <w:rPr>
          <w:lang w:val="en-US"/>
        </w:rPr>
        <w:t xml:space="preserve">).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w:t>
      </w:r>
      <w:r w:rsidRPr="003D662E">
        <w:rPr>
          <w:lang w:val="en-US"/>
        </w:rPr>
        <w:lastRenderedPageBreak/>
        <w:t>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3052EAAD"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0A1639">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0A1639">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7394869D" w:rsidR="0099423B" w:rsidRPr="003D662E" w:rsidRDefault="003B38B6" w:rsidP="002C7CCB">
      <w:pPr>
        <w:jc w:val="both"/>
        <w:rPr>
          <w:lang w:val="en-US"/>
        </w:rPr>
      </w:pPr>
      <w:r w:rsidRPr="003D662E">
        <w:rPr>
          <w:lang w:val="en-US"/>
        </w:rPr>
        <w:lastRenderedPageBreak/>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0A1639">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80"/>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6" w:name="_Ref76729822"/>
      <w:bookmarkStart w:id="117" w:name="_Ref76743606"/>
      <w:bookmarkStart w:id="118" w:name="_Toc213421521"/>
      <w:bookmarkStart w:id="119" w:name="_Ref76731136"/>
      <w:r w:rsidRPr="003D662E">
        <w:rPr>
          <w:lang w:val="en-US"/>
        </w:rPr>
        <w:t>Service Environment</w:t>
      </w:r>
      <w:bookmarkEnd w:id="116"/>
      <w:r w:rsidRPr="003D662E">
        <w:rPr>
          <w:lang w:val="en-US"/>
        </w:rPr>
        <w:t>s</w:t>
      </w:r>
      <w:bookmarkEnd w:id="117"/>
      <w:bookmarkEnd w:id="118"/>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3996B481">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67E016CB" w:rsidR="008A4B2E" w:rsidRPr="003D662E" w:rsidRDefault="008A4B2E" w:rsidP="008A4B2E">
      <w:pPr>
        <w:pStyle w:val="Caption"/>
        <w:jc w:val="center"/>
        <w:rPr>
          <w:lang w:val="en-US"/>
        </w:rPr>
      </w:pPr>
      <w:bookmarkStart w:id="120"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16</w:t>
      </w:r>
      <w:r w:rsidRPr="003D662E">
        <w:fldChar w:fldCharType="end"/>
      </w:r>
      <w:bookmarkEnd w:id="120"/>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21" w:name="_Ref101351661"/>
      <w:r w:rsidRPr="003D662E">
        <w:rPr>
          <w:lang w:val="en-US"/>
        </w:rPr>
        <w:t>The Java Service Environment</w:t>
      </w:r>
      <w:bookmarkEnd w:id="121"/>
    </w:p>
    <w:p w14:paraId="199C9B6A" w14:textId="1B330031"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6F8A97C0"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2763F8DC"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22" w:name="_Hlk89265794"/>
      <w:r w:rsidR="00957F15" w:rsidRPr="003D662E">
        <w:rPr>
          <w:rFonts w:ascii="Consolas" w:hAnsi="Consolas"/>
          <w:lang w:val="en-US"/>
        </w:rPr>
        <w:t>AbstractProcessService</w:t>
      </w:r>
      <w:r w:rsidR="00957F15" w:rsidRPr="003D662E">
        <w:rPr>
          <w:lang w:val="en-US"/>
        </w:rPr>
        <w:t xml:space="preserve"> provides </w:t>
      </w:r>
      <w:bookmarkEnd w:id="122"/>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0A1639">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0A1639">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2EE433D8"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81"/>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07C9E97D"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82"/>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2882DA38"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0A1639">
        <w:rPr>
          <w:vertAlign w:val="superscript"/>
          <w:lang w:val="en-US"/>
        </w:rPr>
        <w:t>53</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3" w:name="_Ref145617617"/>
      <w:r w:rsidRPr="003D662E">
        <w:rPr>
          <w:lang w:val="en-US"/>
        </w:rPr>
        <w:t>The Python Service Environment</w:t>
      </w:r>
      <w:bookmarkEnd w:id="123"/>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7245E8">
      <w:pPr>
        <w:pStyle w:val="ListParagraph"/>
        <w:numPr>
          <w:ilvl w:val="0"/>
          <w:numId w:val="16"/>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7245E8">
      <w:pPr>
        <w:pStyle w:val="ListParagraph"/>
        <w:numPr>
          <w:ilvl w:val="0"/>
          <w:numId w:val="16"/>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01583D45"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7245E8">
      <w:pPr>
        <w:pStyle w:val="ListParagraph"/>
        <w:numPr>
          <w:ilvl w:val="0"/>
          <w:numId w:val="24"/>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131C7AE1" w:rsidR="0063090F" w:rsidRPr="003D662E" w:rsidRDefault="0063090F" w:rsidP="007245E8">
      <w:pPr>
        <w:pStyle w:val="ListParagraph"/>
        <w:numPr>
          <w:ilvl w:val="0"/>
          <w:numId w:val="24"/>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0A1639">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7245E8">
      <w:pPr>
        <w:pStyle w:val="ListParagraph"/>
        <w:numPr>
          <w:ilvl w:val="0"/>
          <w:numId w:val="24"/>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7245E8">
      <w:pPr>
        <w:pStyle w:val="ListParagraph"/>
        <w:numPr>
          <w:ilvl w:val="0"/>
          <w:numId w:val="24"/>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83"/>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84"/>
      </w:r>
      <w:r>
        <w:rPr>
          <w:lang w:val="en-US"/>
        </w:rPr>
        <w:t xml:space="preserve"> for local communication between Java and Python. Anoter alternative that could be integrated similarly is some form of RPC</w:t>
      </w:r>
      <w:r w:rsidR="00FA78D0">
        <w:rPr>
          <w:rStyle w:val="FootnoteReference"/>
          <w:lang w:val="en-US"/>
        </w:rPr>
        <w:footnoteReference w:id="85"/>
      </w:r>
      <w:r>
        <w:rPr>
          <w:lang w:val="en-US"/>
        </w:rPr>
        <w:t xml:space="preserve"> (Remote Procedure Call), e.g., gRPC</w:t>
      </w:r>
      <w:r w:rsidR="00FA78D0">
        <w:rPr>
          <w:rStyle w:val="FootnoteReference"/>
          <w:lang w:val="en-US"/>
        </w:rPr>
        <w:footnoteReference w:id="86"/>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7022DBF8" w:rsidR="009E1394" w:rsidRPr="00B34440" w:rsidRDefault="00882486" w:rsidP="007245E8">
      <w:pPr>
        <w:pStyle w:val="ListParagraph"/>
        <w:numPr>
          <w:ilvl w:val="0"/>
          <w:numId w:val="50"/>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0A1639">
        <w:rPr>
          <w:lang w:val="en-US"/>
        </w:rPr>
        <w:t>3.3.8</w:t>
      </w:r>
      <w:r w:rsidR="0087440A" w:rsidRPr="00B34440">
        <w:rPr>
          <w:lang w:val="en-US"/>
        </w:rPr>
        <w:fldChar w:fldCharType="end"/>
      </w:r>
      <w:r w:rsidR="0087440A" w:rsidRPr="00B34440">
        <w:rPr>
          <w:lang w:val="en-US"/>
        </w:rPr>
        <w:t>).</w:t>
      </w:r>
    </w:p>
    <w:p w14:paraId="38432E23" w14:textId="46A8FDD7" w:rsidR="00882486" w:rsidRPr="00B34440" w:rsidRDefault="009E1394" w:rsidP="007245E8">
      <w:pPr>
        <w:pStyle w:val="ListParagraph"/>
        <w:numPr>
          <w:ilvl w:val="0"/>
          <w:numId w:val="50"/>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16FFB3F3"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1293B8A7" w:rsidR="00AD1C46" w:rsidRPr="003D662E" w:rsidRDefault="00AD1C46" w:rsidP="00AD1C46">
      <w:pPr>
        <w:pStyle w:val="Caption"/>
        <w:jc w:val="center"/>
        <w:rPr>
          <w:lang w:val="en-US"/>
        </w:rPr>
      </w:pPr>
      <w:bookmarkStart w:id="124"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17</w:t>
      </w:r>
      <w:r w:rsidRPr="003D662E">
        <w:fldChar w:fldCharType="end"/>
      </w:r>
      <w:bookmarkEnd w:id="124"/>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28457CC8"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0A1639">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5" w:name="_Ref78190504"/>
      <w:bookmarkStart w:id="126" w:name="_Toc213421522"/>
      <w:r w:rsidRPr="003D662E">
        <w:rPr>
          <w:lang w:val="en-US"/>
        </w:rPr>
        <w:t>Service Control and Management</w:t>
      </w:r>
      <w:bookmarkEnd w:id="119"/>
      <w:bookmarkEnd w:id="125"/>
      <w:bookmarkEnd w:id="126"/>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258FC166"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0A1639" w:rsidRPr="003D662E">
        <w:rPr>
          <w:lang w:val="en-US"/>
        </w:rPr>
        <w:t xml:space="preserve">Figure </w:t>
      </w:r>
      <w:r w:rsidR="000A1639">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0A1639" w:rsidRPr="003D662E">
        <w:rPr>
          <w:lang w:val="en-US"/>
        </w:rPr>
        <w:t xml:space="preserve">Figure </w:t>
      </w:r>
      <w:r w:rsidR="000A1639">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0A1639" w:rsidRPr="003D662E">
        <w:rPr>
          <w:lang w:val="en-US"/>
        </w:rPr>
        <w:t xml:space="preserve">Figure </w:t>
      </w:r>
      <w:r w:rsidR="000A1639">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4D308356"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0A1639" w:rsidRPr="003D662E">
        <w:rPr>
          <w:lang w:val="en-US"/>
        </w:rPr>
        <w:t xml:space="preserve">Figure </w:t>
      </w:r>
      <w:r w:rsidR="000A1639">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7"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6B5F1432">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7EE3043B" w:rsidR="006729E1" w:rsidRPr="003D662E" w:rsidRDefault="002302D6" w:rsidP="00A21DC9">
      <w:pPr>
        <w:pStyle w:val="Caption"/>
        <w:jc w:val="center"/>
        <w:rPr>
          <w:lang w:val="en-US"/>
        </w:rPr>
      </w:pPr>
      <w:bookmarkStart w:id="128"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18</w:t>
      </w:r>
      <w:r w:rsidRPr="003D662E">
        <w:fldChar w:fldCharType="end"/>
      </w:r>
      <w:bookmarkEnd w:id="127"/>
      <w:bookmarkEnd w:id="128"/>
      <w:r w:rsidRPr="003D662E">
        <w:rPr>
          <w:lang w:val="en-US"/>
        </w:rPr>
        <w:t>: Service interfaces</w:t>
      </w:r>
      <w:r w:rsidR="00BB00BA" w:rsidRPr="003D662E">
        <w:rPr>
          <w:lang w:val="en-US"/>
        </w:rPr>
        <w:t xml:space="preserve"> and management</w:t>
      </w:r>
    </w:p>
    <w:p w14:paraId="3F46033A" w14:textId="3666E6F8"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0A1639" w:rsidRPr="003D662E">
        <w:rPr>
          <w:lang w:val="en-GB"/>
        </w:rPr>
        <w:t xml:space="preserve">Figure </w:t>
      </w:r>
      <w:r w:rsidR="000A1639">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0A1639">
        <w:rPr>
          <w:rFonts w:cstheme="minorHAnsi"/>
          <w:lang w:val="en-US"/>
        </w:rPr>
        <w:t>3.3.7</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3C070759" w:rsidR="00DC690F" w:rsidRPr="003D662E" w:rsidRDefault="00DC690F" w:rsidP="00DC690F">
      <w:pPr>
        <w:pStyle w:val="Caption"/>
        <w:jc w:val="center"/>
        <w:rPr>
          <w:lang w:val="en-GB"/>
        </w:rPr>
      </w:pPr>
      <w:bookmarkStart w:id="129"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0A1639">
        <w:rPr>
          <w:noProof/>
          <w:lang w:val="en-GB"/>
        </w:rPr>
        <w:t>19</w:t>
      </w:r>
      <w:r w:rsidRPr="003D662E">
        <w:fldChar w:fldCharType="end"/>
      </w:r>
      <w:bookmarkEnd w:id="129"/>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441EE2C6"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0A1639" w:rsidRPr="003D662E">
        <w:rPr>
          <w:lang w:val="en-GB"/>
        </w:rPr>
        <w:t xml:space="preserve">Figure </w:t>
      </w:r>
      <w:r w:rsidR="000A1639">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0A1639" w:rsidRPr="003D662E">
        <w:rPr>
          <w:lang w:val="en-GB"/>
        </w:rPr>
        <w:t xml:space="preserve">Figure </w:t>
      </w:r>
      <w:r w:rsidR="000A1639">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54991414" w:rsidR="007623AF" w:rsidRPr="003D662E" w:rsidRDefault="007623AF" w:rsidP="007623AF">
      <w:pPr>
        <w:pStyle w:val="Caption"/>
        <w:jc w:val="center"/>
        <w:rPr>
          <w:lang w:val="en-GB"/>
        </w:rPr>
      </w:pPr>
      <w:bookmarkStart w:id="130"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0A1639">
        <w:rPr>
          <w:noProof/>
          <w:lang w:val="en-GB"/>
        </w:rPr>
        <w:t>20</w:t>
      </w:r>
      <w:r w:rsidRPr="003D662E">
        <w:fldChar w:fldCharType="end"/>
      </w:r>
      <w:bookmarkEnd w:id="130"/>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0A1639" w:rsidRPr="003D662E">
        <w:rPr>
          <w:lang w:val="en-GB"/>
        </w:rPr>
        <w:t xml:space="preserve">Figure </w:t>
      </w:r>
      <w:r w:rsidR="000A1639">
        <w:rPr>
          <w:noProof/>
          <w:lang w:val="en-GB"/>
        </w:rPr>
        <w:t>19</w:t>
      </w:r>
      <w:r w:rsidRPr="003D662E">
        <w:rPr>
          <w:lang w:val="en-US"/>
        </w:rPr>
        <w:fldChar w:fldCharType="end"/>
      </w:r>
      <w:r w:rsidRPr="003D662E">
        <w:rPr>
          <w:lang w:val="en-US"/>
        </w:rPr>
        <w:t>)</w:t>
      </w:r>
      <w:r w:rsidRPr="003D662E">
        <w:rPr>
          <w:lang w:val="en-GB"/>
        </w:rPr>
        <w:t>.</w:t>
      </w:r>
    </w:p>
    <w:p w14:paraId="59F71E21" w14:textId="3ECC599E"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0A1639" w:rsidRPr="003D662E">
        <w:rPr>
          <w:lang w:val="en-GB"/>
        </w:rPr>
        <w:t xml:space="preserve">Figure </w:t>
      </w:r>
      <w:r w:rsidR="000A1639">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0A1639" w:rsidRPr="003D662E">
        <w:rPr>
          <w:lang w:val="en-GB"/>
        </w:rPr>
        <w:t xml:space="preserve">Figure </w:t>
      </w:r>
      <w:r w:rsidR="000A1639">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87"/>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88"/>
      </w:r>
      <w:r w:rsidR="005736E5" w:rsidRPr="003D662E">
        <w:rPr>
          <w:lang w:val="en-US"/>
        </w:rPr>
        <w:t xml:space="preserve"> of Java libraries in their intended sequence to avoid conflicts.</w:t>
      </w:r>
      <w:r w:rsidR="00957C0F" w:rsidRPr="003D662E">
        <w:rPr>
          <w:lang w:val="en-US"/>
        </w:rPr>
        <w:t xml:space="preserve"> </w:t>
      </w:r>
    </w:p>
    <w:p w14:paraId="3B36193F" w14:textId="1E2CDBEE" w:rsidR="005F7F86" w:rsidRPr="003D662E" w:rsidRDefault="005F7F86" w:rsidP="005F7F86">
      <w:pPr>
        <w:jc w:val="both"/>
        <w:rPr>
          <w:rFonts w:cstheme="minorHAnsi"/>
          <w:lang w:val="en-US"/>
        </w:rPr>
      </w:pPr>
      <w:r w:rsidRPr="003D662E">
        <w:rPr>
          <w:lang w:val="en-US"/>
        </w:rPr>
        <w:t xml:space="preserve">The </w:t>
      </w:r>
      <w:bookmarkStart w:id="131" w:name="_Hlk77583024"/>
      <w:r w:rsidRPr="003D662E">
        <w:rPr>
          <w:rFonts w:ascii="Consolas" w:hAnsi="Consolas"/>
          <w:lang w:val="en-US"/>
        </w:rPr>
        <w:t>ServicesAasClient</w:t>
      </w:r>
      <w:r w:rsidRPr="003D662E">
        <w:rPr>
          <w:lang w:val="en-US"/>
        </w:rPr>
        <w:t xml:space="preserve"> </w:t>
      </w:r>
      <w:bookmarkEnd w:id="131"/>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79F9550A"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0A1639">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0A1639">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4F345282"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0A1639">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0A1639">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6463E0AD"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0A1639">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6D3D2820"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0A1639">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3BABE0E0"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0A1639" w:rsidRPr="003D662E">
        <w:rPr>
          <w:lang w:val="en-US"/>
        </w:rPr>
        <w:t xml:space="preserve">Figure </w:t>
      </w:r>
      <w:r w:rsidR="000A1639">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0A1639">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3AA8AB5D"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0A1639">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05943570"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0A1639">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0A1639">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89"/>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32" w:name="_Ref57282138"/>
      <w:bookmarkStart w:id="133" w:name="_Ref78453699"/>
      <w:bookmarkStart w:id="134" w:name="_Toc213421523"/>
      <w:r w:rsidRPr="003D662E">
        <w:rPr>
          <w:lang w:val="en-US"/>
        </w:rPr>
        <w:t xml:space="preserve">Resources </w:t>
      </w:r>
      <w:r w:rsidR="00C017CF" w:rsidRPr="003D662E">
        <w:rPr>
          <w:lang w:val="en-US"/>
        </w:rPr>
        <w:t>and Monitoring Layer</w:t>
      </w:r>
      <w:bookmarkEnd w:id="132"/>
      <w:bookmarkEnd w:id="133"/>
      <w:bookmarkEnd w:id="134"/>
    </w:p>
    <w:p w14:paraId="252C034E" w14:textId="57492CB6"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0A1639">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0A1639">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0A1639">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5" w:name="_Ref69826081"/>
      <w:bookmarkStart w:id="136" w:name="_Toc213421524"/>
      <w:r w:rsidRPr="003D662E">
        <w:rPr>
          <w:lang w:val="en-US"/>
        </w:rPr>
        <w:t>ECS runtime</w:t>
      </w:r>
      <w:bookmarkEnd w:id="135"/>
      <w:bookmarkEnd w:id="136"/>
    </w:p>
    <w:p w14:paraId="0BFE18EA" w14:textId="51A43CC6"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0A1639">
        <w:rPr>
          <w:lang w:val="en-US"/>
        </w:rPr>
        <w:t>3.6.2</w:t>
      </w:r>
      <w:r w:rsidR="00DE00B5" w:rsidRPr="003D662E">
        <w:rPr>
          <w:lang w:val="en-US"/>
        </w:rPr>
        <w:fldChar w:fldCharType="end"/>
      </w:r>
      <w:r w:rsidR="00DE00B5" w:rsidRPr="003D662E">
        <w:rPr>
          <w:lang w:val="en-US"/>
        </w:rPr>
        <w:t>.</w:t>
      </w:r>
    </w:p>
    <w:p w14:paraId="65B3778F" w14:textId="77777777" w:rsidR="000A1639" w:rsidRPr="003D662E" w:rsidRDefault="0074190C" w:rsidP="000A1639">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30FEA3AF" w14:textId="77777777" w:rsidR="000A1639" w:rsidRPr="003D662E" w:rsidRDefault="000A1639" w:rsidP="000A1639">
      <w:pPr>
        <w:jc w:val="both"/>
        <w:rPr>
          <w:noProof/>
          <w:lang w:val="en-US"/>
        </w:rPr>
      </w:pPr>
    </w:p>
    <w:p w14:paraId="33DA3848" w14:textId="77777777" w:rsidR="000A1639" w:rsidRPr="003D662E" w:rsidRDefault="000A1639" w:rsidP="000A1639">
      <w:pPr>
        <w:jc w:val="both"/>
        <w:rPr>
          <w:lang w:val="en-US"/>
        </w:rPr>
      </w:pPr>
    </w:p>
    <w:p w14:paraId="775C2419" w14:textId="77B01DF0" w:rsidR="004B1501" w:rsidRPr="00044AD0" w:rsidRDefault="000A1639"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600EC738"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097BBF1B">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7"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0F7B1F70"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21</w:t>
      </w:r>
      <w:r w:rsidRPr="003D662E">
        <w:fldChar w:fldCharType="end"/>
      </w:r>
      <w:bookmarkEnd w:id="137"/>
      <w:r w:rsidRPr="003D662E">
        <w:rPr>
          <w:lang w:val="en-US"/>
        </w:rPr>
        <w:t>: ECS runtime for Service Deployment (comments partially cropped)</w:t>
      </w:r>
    </w:p>
    <w:p w14:paraId="5FE66A48" w14:textId="6625C603"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90"/>
      </w:r>
      <w:r w:rsidR="00671238" w:rsidRPr="003D662E">
        <w:rPr>
          <w:lang w:val="en-US"/>
        </w:rPr>
        <w:t>,</w:t>
      </w:r>
      <w:r w:rsidRPr="003D662E">
        <w:rPr>
          <w:lang w:val="en-US"/>
        </w:rPr>
        <w:t xml:space="preserve"> the IBM Edge Application Manager</w:t>
      </w:r>
      <w:r w:rsidRPr="003D662E">
        <w:rPr>
          <w:rStyle w:val="FootnoteReference"/>
          <w:lang w:val="en-US"/>
        </w:rPr>
        <w:footnoteReference w:id="91"/>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92"/>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340A195D" w14:textId="77777777" w:rsidR="000A1639" w:rsidRPr="003D662E" w:rsidRDefault="005B7EF7" w:rsidP="000A1639">
      <w:pPr>
        <w:pStyle w:val="Caption"/>
        <w:jc w:val="center"/>
        <w:rPr>
          <w:lang w:val="en-US"/>
        </w:rPr>
      </w:pPr>
      <w:bookmarkStart w:id="138"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22</w:t>
      </w:r>
      <w:r w:rsidRPr="003D662E">
        <w:fldChar w:fldCharType="end"/>
      </w:r>
      <w:bookmarkEnd w:id="138"/>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027BDF9A" w14:textId="77777777" w:rsidR="000A1639" w:rsidRPr="003D662E" w:rsidRDefault="000A1639" w:rsidP="000A1639">
      <w:pPr>
        <w:jc w:val="both"/>
        <w:rPr>
          <w:noProof/>
          <w:lang w:val="en-US"/>
        </w:rPr>
      </w:pPr>
    </w:p>
    <w:p w14:paraId="653DD01D" w14:textId="77777777" w:rsidR="000A1639" w:rsidRPr="003D662E" w:rsidRDefault="000A1639" w:rsidP="000A1639">
      <w:pPr>
        <w:jc w:val="both"/>
        <w:rPr>
          <w:lang w:val="en-US"/>
        </w:rPr>
      </w:pPr>
    </w:p>
    <w:p w14:paraId="4F87A53D" w14:textId="77777777" w:rsidR="000A1639" w:rsidRPr="003D662E" w:rsidRDefault="000A1639" w:rsidP="000A1639">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146</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21DAF299" w14:textId="77777777" w:rsidR="000A1639" w:rsidRPr="003D662E" w:rsidRDefault="000A1639" w:rsidP="000A1639">
      <w:pPr>
        <w:jc w:val="both"/>
        <w:rPr>
          <w:lang w:val="en-US"/>
        </w:rPr>
      </w:pPr>
    </w:p>
    <w:p w14:paraId="67999E76" w14:textId="77777777" w:rsidR="000A1639" w:rsidRPr="003D662E" w:rsidRDefault="000A1639" w:rsidP="000A1639">
      <w:pPr>
        <w:jc w:val="both"/>
        <w:rPr>
          <w:lang w:val="en-US"/>
        </w:rPr>
      </w:pPr>
    </w:p>
    <w:p w14:paraId="6539402A" w14:textId="38F69F5E" w:rsidR="005B7EF7" w:rsidRPr="003D662E" w:rsidRDefault="000A1639"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9" w:name="_Ref69896993"/>
      <w:bookmarkStart w:id="140"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15B2C14F" w:rsidR="005B7EF7" w:rsidRPr="003D662E" w:rsidRDefault="005B7EF7" w:rsidP="005B7EF7">
      <w:pPr>
        <w:pStyle w:val="Caption"/>
        <w:jc w:val="center"/>
        <w:rPr>
          <w:lang w:val="en-US"/>
        </w:rPr>
      </w:pPr>
      <w:bookmarkStart w:id="141"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23</w:t>
      </w:r>
      <w:r w:rsidRPr="003D662E">
        <w:fldChar w:fldCharType="end"/>
      </w:r>
      <w:bookmarkEnd w:id="139"/>
      <w:bookmarkEnd w:id="140"/>
      <w:bookmarkEnd w:id="141"/>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93"/>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94"/>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1AD13E2F"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650268F3"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0A1639" w:rsidRPr="003D662E">
        <w:rPr>
          <w:lang w:val="en-US"/>
        </w:rPr>
        <w:t xml:space="preserve">Figure </w:t>
      </w:r>
      <w:r w:rsidR="000A1639">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7118FBDB"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0A1639">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0A1639">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4B31259E"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1592BDA0"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95"/>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0A1639">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0A1639">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31F842B7"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0A1639">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42" w:name="_Ref69826083"/>
      <w:bookmarkStart w:id="143" w:name="_Toc213421525"/>
      <w:r w:rsidRPr="003D662E">
        <w:rPr>
          <w:lang w:val="en-US"/>
        </w:rPr>
        <w:t>Device</w:t>
      </w:r>
      <w:r w:rsidR="003C165D" w:rsidRPr="003D662E">
        <w:rPr>
          <w:lang w:val="en-US"/>
        </w:rPr>
        <w:t>/Resource</w:t>
      </w:r>
      <w:r w:rsidRPr="003D662E">
        <w:rPr>
          <w:lang w:val="en-US"/>
        </w:rPr>
        <w:t xml:space="preserve"> Management</w:t>
      </w:r>
      <w:bookmarkEnd w:id="142"/>
      <w:bookmarkEnd w:id="143"/>
    </w:p>
    <w:p w14:paraId="03F6AED9" w14:textId="072A0DEC"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0A1639">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0A1639">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7ED48524"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0A1639">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0A1639">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4" w:name="_Ref69892341"/>
      <w:r w:rsidR="008E088C" w:rsidRPr="003D662E">
        <w:rPr>
          <w:rStyle w:val="FootnoteReference"/>
          <w:lang w:val="en-US"/>
        </w:rPr>
        <w:footnoteReference w:id="96"/>
      </w:r>
      <w:bookmarkEnd w:id="144"/>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61E5D912"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0A1639">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5" w:name="_Ref69892369"/>
      <w:r w:rsidR="006603D6" w:rsidRPr="003D662E">
        <w:rPr>
          <w:rStyle w:val="FootnoteReference"/>
          <w:lang w:val="en-US"/>
        </w:rPr>
        <w:footnoteReference w:id="97"/>
      </w:r>
      <w:bookmarkEnd w:id="145"/>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98"/>
      </w:r>
      <w:r w:rsidR="002B29BC" w:rsidRPr="003D662E">
        <w:rPr>
          <w:lang w:val="en-US"/>
        </w:rPr>
        <w:t xml:space="preserve"> and ThingsBoard</w:t>
      </w:r>
      <w:r w:rsidR="00A67094" w:rsidRPr="003D662E">
        <w:rPr>
          <w:rStyle w:val="FootnoteReference"/>
          <w:lang w:val="en-US"/>
        </w:rPr>
        <w:footnoteReference w:id="99"/>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100"/>
      </w:r>
      <w:r w:rsidR="002B29BC" w:rsidRPr="003D662E">
        <w:rPr>
          <w:lang w:val="en-US"/>
        </w:rPr>
        <w:t xml:space="preserve"> and OpenStack Object Store Swift</w:t>
      </w:r>
      <w:r w:rsidR="00E44BA9" w:rsidRPr="003D662E">
        <w:rPr>
          <w:rStyle w:val="FootnoteReference"/>
          <w:lang w:val="en-US"/>
        </w:rPr>
        <w:footnoteReference w:id="101"/>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324D4DC6"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0A1639">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AFDE660">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3E9318BF" w:rsidR="00772CB5" w:rsidRPr="003D662E" w:rsidRDefault="00783B0C" w:rsidP="00783B0C">
      <w:pPr>
        <w:pStyle w:val="Caption"/>
        <w:jc w:val="center"/>
        <w:rPr>
          <w:lang w:val="en-US"/>
        </w:rPr>
      </w:pPr>
      <w:bookmarkStart w:id="146"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24</w:t>
      </w:r>
      <w:r w:rsidRPr="003D662E">
        <w:fldChar w:fldCharType="end"/>
      </w:r>
      <w:bookmarkEnd w:id="146"/>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3FB400EF"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7245E8">
      <w:pPr>
        <w:pStyle w:val="ListParagraph"/>
        <w:numPr>
          <w:ilvl w:val="0"/>
          <w:numId w:val="25"/>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7245E8">
      <w:pPr>
        <w:pStyle w:val="ListParagraph"/>
        <w:numPr>
          <w:ilvl w:val="0"/>
          <w:numId w:val="25"/>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7245E8">
      <w:pPr>
        <w:pStyle w:val="ListParagraph"/>
        <w:numPr>
          <w:ilvl w:val="0"/>
          <w:numId w:val="25"/>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7245E8">
      <w:pPr>
        <w:pStyle w:val="ListParagraph"/>
        <w:numPr>
          <w:ilvl w:val="0"/>
          <w:numId w:val="25"/>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7" w:name="_Ref69826085"/>
      <w:bookmarkStart w:id="148" w:name="_Toc213421526"/>
      <w:r w:rsidRPr="003D662E">
        <w:rPr>
          <w:lang w:val="en-US"/>
        </w:rPr>
        <w:lastRenderedPageBreak/>
        <w:t>Monitoring</w:t>
      </w:r>
      <w:bookmarkEnd w:id="147"/>
      <w:bookmarkEnd w:id="148"/>
    </w:p>
    <w:p w14:paraId="5849E7F4" w14:textId="1A0B73F9"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0A1639">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21D4EA45"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0A1639">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0A1639">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47FCA266"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0A1639">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0A1639">
        <w:rPr>
          <w:vertAlign w:val="superscript"/>
          <w:lang w:val="en-US"/>
        </w:rPr>
        <w:t>96</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76647BBD"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0A1639">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0A1639" w:rsidRPr="000A1639">
        <w:rPr>
          <w:rStyle w:val="FootnoteReference"/>
          <w:lang w:val="en-US"/>
        </w:rPr>
        <w:t>97</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020AFB3E"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0A1639">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600A499C"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0A1639" w:rsidRPr="003D662E">
        <w:rPr>
          <w:lang w:val="en-US"/>
        </w:rPr>
        <w:t xml:space="preserve">Figure </w:t>
      </w:r>
      <w:r w:rsidR="000A1639">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102"/>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2C041443"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103"/>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fldChar w:fldCharType="separate"/>
      </w:r>
      <w:r w:rsidR="000A1639">
        <w:rPr>
          <w:b/>
          <w:bCs/>
          <w:lang w:val="en-US"/>
        </w:rPr>
        <w:t>Error! Reference source not found.</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0A1639">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1762F92D">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73DBAE05" w:rsidR="009B1F98" w:rsidRPr="003D662E" w:rsidRDefault="00EC6F39" w:rsidP="00EC6F39">
      <w:pPr>
        <w:pStyle w:val="Caption"/>
        <w:jc w:val="center"/>
        <w:rPr>
          <w:lang w:val="en-US"/>
        </w:rPr>
      </w:pPr>
      <w:bookmarkStart w:id="149"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25</w:t>
      </w:r>
      <w:r w:rsidRPr="003D662E">
        <w:fldChar w:fldCharType="end"/>
      </w:r>
      <w:bookmarkEnd w:id="149"/>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50" w:name="_Ref77694539"/>
      <w:bookmarkStart w:id="151" w:name="_Toc213421527"/>
      <w:r w:rsidRPr="003D662E">
        <w:rPr>
          <w:lang w:val="en-US"/>
        </w:rPr>
        <w:t>Storage, S</w:t>
      </w:r>
      <w:r w:rsidR="00C017CF" w:rsidRPr="003D662E">
        <w:rPr>
          <w:lang w:val="en-US"/>
        </w:rPr>
        <w:t>ecurity and Data Protection Layer</w:t>
      </w:r>
      <w:bookmarkEnd w:id="150"/>
      <w:bookmarkEnd w:id="151"/>
    </w:p>
    <w:p w14:paraId="5E654149" w14:textId="6F7F22AC"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0A1639">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0A1639">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52" w:name="_Ref100871151"/>
      <w:bookmarkStart w:id="153" w:name="_Toc213421528"/>
      <w:r w:rsidRPr="003D662E">
        <w:rPr>
          <w:lang w:val="en-US"/>
        </w:rPr>
        <w:t>KODEX platform service</w:t>
      </w:r>
      <w:bookmarkEnd w:id="152"/>
      <w:bookmarkEnd w:id="153"/>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104"/>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w:t>
      </w:r>
      <w:r w:rsidR="00CF33E5" w:rsidRPr="003D662E">
        <w:rPr>
          <w:lang w:val="en-US"/>
        </w:rPr>
        <w:lastRenderedPageBreak/>
        <w:t>KODEX acts here 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7245E8">
      <w:pPr>
        <w:pStyle w:val="ListParagraph"/>
        <w:numPr>
          <w:ilvl w:val="0"/>
          <w:numId w:val="27"/>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7245E8">
      <w:pPr>
        <w:pStyle w:val="ListParagraph"/>
        <w:numPr>
          <w:ilvl w:val="0"/>
          <w:numId w:val="27"/>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7245E8">
      <w:pPr>
        <w:pStyle w:val="ListParagraph"/>
        <w:numPr>
          <w:ilvl w:val="0"/>
          <w:numId w:val="27"/>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7245E8">
      <w:pPr>
        <w:pStyle w:val="ListParagraph"/>
        <w:numPr>
          <w:ilvl w:val="0"/>
          <w:numId w:val="27"/>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bookmarkStart w:id="154" w:name="_Toc213421529"/>
      <w:r>
        <w:rPr>
          <w:lang w:val="en-US"/>
        </w:rPr>
        <w:t>Influx DB connector</w:t>
      </w:r>
      <w:bookmarkEnd w:id="154"/>
    </w:p>
    <w:p w14:paraId="40152B9B" w14:textId="7B709594"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0A1639">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55" w:name="_Toc213421530"/>
      <w:r w:rsidRPr="003D662E">
        <w:rPr>
          <w:lang w:val="en-US"/>
        </w:rPr>
        <w:t>Reusable Intelligent Services Layer</w:t>
      </w:r>
      <w:bookmarkEnd w:id="155"/>
    </w:p>
    <w:p w14:paraId="707EB75F" w14:textId="0F3E864E"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0A1639">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0A1639">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0A1639">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6" w:name="_Ref100840642"/>
      <w:bookmarkStart w:id="157"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37037BB1" w:rsidR="00155919" w:rsidRPr="003D662E" w:rsidRDefault="00155919" w:rsidP="00155919">
      <w:pPr>
        <w:pStyle w:val="Caption"/>
        <w:jc w:val="center"/>
        <w:rPr>
          <w:lang w:val="en-US"/>
        </w:rPr>
      </w:pPr>
      <w:bookmarkStart w:id="158" w:name="_Ref107502371"/>
      <w:r w:rsidRPr="003D662E">
        <w:rPr>
          <w:lang w:val="en-US"/>
        </w:rPr>
        <w:t xml:space="preserve">Figure </w:t>
      </w:r>
      <w:bookmarkEnd w:id="158"/>
      <w:r w:rsidR="005856F4" w:rsidRPr="003D662E">
        <w:fldChar w:fldCharType="begin"/>
      </w:r>
      <w:r w:rsidR="005856F4" w:rsidRPr="003D662E">
        <w:rPr>
          <w:lang w:val="en-US"/>
        </w:rPr>
        <w:instrText xml:space="preserve"> SEQ Figure \* ARABIC </w:instrText>
      </w:r>
      <w:r w:rsidR="005856F4" w:rsidRPr="003D662E">
        <w:fldChar w:fldCharType="separate"/>
      </w:r>
      <w:r w:rsidR="000A1639">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9" w:name="_Ref133225402"/>
      <w:bookmarkStart w:id="160" w:name="_Toc213421531"/>
      <w:r w:rsidRPr="003D662E">
        <w:rPr>
          <w:lang w:val="en-US"/>
        </w:rPr>
        <w:t>Data Processing Function Library</w:t>
      </w:r>
      <w:bookmarkEnd w:id="159"/>
      <w:bookmarkEnd w:id="160"/>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7245E8">
      <w:pPr>
        <w:pStyle w:val="ListParagraph"/>
        <w:numPr>
          <w:ilvl w:val="0"/>
          <w:numId w:val="42"/>
        </w:numPr>
        <w:jc w:val="both"/>
        <w:rPr>
          <w:lang w:val="en-US"/>
        </w:rPr>
      </w:pPr>
      <w:r w:rsidRPr="003D662E">
        <w:rPr>
          <w:lang w:val="en-US"/>
        </w:rPr>
        <w:t>Image transcoding from/to base64 strings.</w:t>
      </w:r>
    </w:p>
    <w:p w14:paraId="27F95041" w14:textId="62B7708A" w:rsidR="00AC213D" w:rsidRPr="003D662E" w:rsidRDefault="00AC213D" w:rsidP="007245E8">
      <w:pPr>
        <w:pStyle w:val="ListParagraph"/>
        <w:numPr>
          <w:ilvl w:val="0"/>
          <w:numId w:val="42"/>
        </w:numPr>
        <w:jc w:val="both"/>
        <w:rPr>
          <w:lang w:val="en-US"/>
        </w:rPr>
      </w:pPr>
      <w:r w:rsidRPr="003D662E">
        <w:rPr>
          <w:lang w:val="en-US"/>
        </w:rPr>
        <w:t>Image processing such as grayscaling, rescaling or thresholding.</w:t>
      </w:r>
    </w:p>
    <w:p w14:paraId="32653A98" w14:textId="46D8809F" w:rsidR="00AC213D" w:rsidRDefault="00AC213D" w:rsidP="007245E8">
      <w:pPr>
        <w:pStyle w:val="ListParagraph"/>
        <w:numPr>
          <w:ilvl w:val="0"/>
          <w:numId w:val="42"/>
        </w:numPr>
        <w:jc w:val="both"/>
        <w:rPr>
          <w:lang w:val="en-US"/>
        </w:rPr>
      </w:pPr>
      <w:r w:rsidRPr="003D662E">
        <w:rPr>
          <w:lang w:val="en-US"/>
        </w:rPr>
        <w:lastRenderedPageBreak/>
        <w:t>Barcode/QR-code detection based on the Java library zxing</w:t>
      </w:r>
      <w:r w:rsidRPr="003D662E">
        <w:rPr>
          <w:rStyle w:val="FootnoteReference"/>
          <w:lang w:val="en-US"/>
        </w:rPr>
        <w:footnoteReference w:id="105"/>
      </w:r>
      <w:r w:rsidRPr="003D662E">
        <w:rPr>
          <w:lang w:val="en-US"/>
        </w:rPr>
        <w:t xml:space="preserve"> and, as optional fallback, the Python library pyzbar</w:t>
      </w:r>
      <w:r w:rsidRPr="003D662E">
        <w:rPr>
          <w:rStyle w:val="FootnoteReference"/>
          <w:lang w:val="en-US"/>
        </w:rPr>
        <w:footnoteReference w:id="106"/>
      </w:r>
      <w:r w:rsidRPr="003D662E">
        <w:rPr>
          <w:lang w:val="en-US"/>
        </w:rPr>
        <w:t>. For the Python fallback, respective packages must be installed.</w:t>
      </w:r>
    </w:p>
    <w:p w14:paraId="7ACB2E32" w14:textId="303A3CF7" w:rsidR="0093727F" w:rsidRPr="003D662E" w:rsidRDefault="00360F4B" w:rsidP="007245E8">
      <w:pPr>
        <w:pStyle w:val="ListParagraph"/>
        <w:numPr>
          <w:ilvl w:val="0"/>
          <w:numId w:val="42"/>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61" w:name="_Ref143411562"/>
      <w:bookmarkStart w:id="162" w:name="_Toc213421532"/>
      <w:r w:rsidRPr="003D662E">
        <w:rPr>
          <w:lang w:val="en-US"/>
        </w:rPr>
        <w:t>RapidMiner RTSA service</w:t>
      </w:r>
      <w:bookmarkEnd w:id="156"/>
      <w:bookmarkEnd w:id="157"/>
      <w:bookmarkEnd w:id="161"/>
      <w:bookmarkEnd w:id="162"/>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7DC52338"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0A1639"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0A1639">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63" w:name="_Ref143411559"/>
      <w:bookmarkStart w:id="164" w:name="_Toc213421533"/>
      <w:bookmarkStart w:id="165" w:name="_Ref100840643"/>
      <w:r w:rsidRPr="003D662E">
        <w:rPr>
          <w:lang w:val="en-US"/>
        </w:rPr>
        <w:t>Flower-based Federated Learning</w:t>
      </w:r>
      <w:bookmarkEnd w:id="163"/>
      <w:bookmarkEnd w:id="164"/>
    </w:p>
    <w:p w14:paraId="4CA37036" w14:textId="644FA422"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0A1639">
        <w:rPr>
          <w:lang w:val="en-US"/>
        </w:rPr>
        <w:t>3.5.3</w:t>
      </w:r>
      <w:r w:rsidR="00CE1547" w:rsidRPr="003D662E">
        <w:rPr>
          <w:lang w:val="en-US"/>
        </w:rPr>
        <w:fldChar w:fldCharType="end"/>
      </w:r>
      <w:r w:rsidR="00CE1547" w:rsidRPr="003D662E">
        <w:rPr>
          <w:lang w:val="en-US"/>
        </w:rPr>
        <w:t>.</w:t>
      </w:r>
    </w:p>
    <w:p w14:paraId="77068BB8" w14:textId="09C40211"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107"/>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0A1639">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6" w:name="_Ref63848266"/>
      <w:bookmarkStart w:id="167" w:name="_Toc213421534"/>
      <w:bookmarkEnd w:id="165"/>
      <w:r w:rsidRPr="003D662E">
        <w:rPr>
          <w:lang w:val="en-US"/>
        </w:rPr>
        <w:t>Configuration Layer</w:t>
      </w:r>
      <w:bookmarkEnd w:id="166"/>
      <w:bookmarkEnd w:id="167"/>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5F49EADF"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603CD749"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0A1639" w:rsidRPr="003D662E">
        <w:rPr>
          <w:lang w:val="en-US"/>
        </w:rPr>
        <w:t xml:space="preserve">Figure </w:t>
      </w:r>
      <w:r w:rsidR="000A1639">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0A1639">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0A1639" w:rsidRPr="003D662E">
        <w:rPr>
          <w:lang w:val="en-US"/>
        </w:rPr>
        <w:t xml:space="preserve">Figure </w:t>
      </w:r>
      <w:r w:rsidR="000A1639">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62094040"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0A1639">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9">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4DFAD38C" w:rsidR="00E51BFD" w:rsidRPr="003D662E" w:rsidRDefault="00E51BFD" w:rsidP="00E51BFD">
      <w:pPr>
        <w:pStyle w:val="Caption"/>
        <w:jc w:val="center"/>
        <w:rPr>
          <w:lang w:val="en-US"/>
        </w:rPr>
      </w:pPr>
      <w:bookmarkStart w:id="168"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27</w:t>
      </w:r>
      <w:r w:rsidRPr="003D662E">
        <w:fldChar w:fldCharType="end"/>
      </w:r>
      <w:bookmarkEnd w:id="168"/>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9" w:name="_Hlk101349620"/>
      <w:r w:rsidR="00EC67C5" w:rsidRPr="003D662E">
        <w:rPr>
          <w:lang w:val="en-US"/>
        </w:rPr>
        <w:t xml:space="preserve">allow </w:t>
      </w:r>
      <w:bookmarkEnd w:id="169"/>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693365E1" w14:textId="4CCE102F" w:rsidR="00274C88" w:rsidRDefault="00274C88" w:rsidP="009A1F83">
      <w:pPr>
        <w:jc w:val="both"/>
        <w:rPr>
          <w:lang w:val="en-US"/>
        </w:rPr>
      </w:pPr>
      <w:r>
        <w:rPr>
          <w:lang w:val="en-US"/>
        </w:rPr>
        <w:t xml:space="preserve">The classes of the Configuration component are separated into three projects, a) </w:t>
      </w:r>
      <w:r w:rsidRPr="00274C88">
        <w:rPr>
          <w:rFonts w:ascii="Consolas" w:hAnsi="Consolas"/>
          <w:lang w:val="en-US"/>
        </w:rPr>
        <w:t xml:space="preserve">configuration.interface </w:t>
      </w:r>
      <w:r>
        <w:rPr>
          <w:lang w:val="en-US"/>
        </w:rPr>
        <w:t xml:space="preserve">declaring the basic classes and the interfaces to realize configuration technology plugins, b)  </w:t>
      </w:r>
      <w:r w:rsidRPr="00274C88">
        <w:rPr>
          <w:rFonts w:ascii="Consolas" w:hAnsi="Consolas"/>
          <w:lang w:val="en-US"/>
        </w:rPr>
        <w:t>configuration.</w:t>
      </w:r>
      <w:r>
        <w:rPr>
          <w:rFonts w:ascii="Consolas" w:hAnsi="Consolas"/>
          <w:lang w:val="en-US"/>
        </w:rPr>
        <w:t>easy</w:t>
      </w:r>
      <w:r w:rsidRPr="00274C88">
        <w:rPr>
          <w:rFonts w:ascii="Consolas" w:hAnsi="Consolas"/>
          <w:lang w:val="en-US"/>
        </w:rPr>
        <w:t xml:space="preserve"> </w:t>
      </w:r>
      <w:r>
        <w:rPr>
          <w:lang w:val="en-US"/>
        </w:rPr>
        <w:t xml:space="preserve">realizing the interface in terms of the EASy-producer configuration technology (which itself ships with a complex, potentially conflicting tree of dependencies including Eclipse components, xText etc.) and c) </w:t>
      </w:r>
      <w:r w:rsidRPr="00274C88">
        <w:rPr>
          <w:rFonts w:ascii="Consolas" w:hAnsi="Consolas"/>
          <w:lang w:val="en-US"/>
        </w:rPr>
        <w:t>configuration.configuration</w:t>
      </w:r>
      <w:r>
        <w:rPr>
          <w:lang w:val="en-US"/>
        </w:rPr>
        <w:t xml:space="preserve">, the actual home of the configuration model, which shall be packaged and distributed using a technology-independent component name. Further configuration technologies may implement the configuration interface in terms of an own plugin and share their model in respective folders in </w:t>
      </w:r>
      <w:r w:rsidRPr="00274C88">
        <w:rPr>
          <w:rFonts w:ascii="Consolas" w:hAnsi="Consolas"/>
          <w:lang w:val="en-US"/>
        </w:rPr>
        <w:t>configuration.configuration</w:t>
      </w:r>
      <w:r>
        <w:rPr>
          <w:lang w:val="en-US"/>
        </w:rPr>
        <w:t xml:space="preserve">. </w:t>
      </w:r>
    </w:p>
    <w:p w14:paraId="5C96DFE9" w14:textId="54C35EE2"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0A1639">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0A1639">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0A1639">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108"/>
      </w:r>
      <w:r w:rsidR="001A4D88" w:rsidRPr="001C7257">
        <w:rPr>
          <w:lang w:val="en-US"/>
        </w:rPr>
        <w:t xml:space="preserve"> magnetic identification sensor, one of the IIP-Ecosphere dynamic </w:t>
      </w:r>
      <w:r w:rsidR="001A4D88" w:rsidRPr="001C7257">
        <w:rPr>
          <w:lang w:val="en-US"/>
        </w:rPr>
        <w:lastRenderedPageBreak/>
        <w:t xml:space="preserve">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58EFB7C3"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0A1639">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70" w:name="_Toc213421535"/>
      <w:r w:rsidRPr="003D662E">
        <w:rPr>
          <w:lang w:val="en-US"/>
        </w:rPr>
        <w:t>Application Layer</w:t>
      </w:r>
      <w:bookmarkEnd w:id="170"/>
    </w:p>
    <w:p w14:paraId="00093C9C" w14:textId="399AB40D"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0A1639" w:rsidRPr="003D662E">
        <w:rPr>
          <w:lang w:val="en-US"/>
        </w:rPr>
        <w:t xml:space="preserve">Figure </w:t>
      </w:r>
      <w:r w:rsidR="000A1639">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160D4D81">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6339E281" w:rsidR="00C017CF" w:rsidRPr="003D662E" w:rsidRDefault="009C5D54" w:rsidP="0017533B">
      <w:pPr>
        <w:pStyle w:val="Caption"/>
        <w:jc w:val="center"/>
        <w:rPr>
          <w:lang w:val="en-US"/>
        </w:rPr>
      </w:pPr>
      <w:bookmarkStart w:id="171"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0A1639">
        <w:rPr>
          <w:noProof/>
          <w:lang w:val="en-US"/>
        </w:rPr>
        <w:t>28</w:t>
      </w:r>
      <w:r w:rsidR="00DE1F1D" w:rsidRPr="003D662E">
        <w:rPr>
          <w:noProof/>
        </w:rPr>
        <w:fldChar w:fldCharType="end"/>
      </w:r>
      <w:bookmarkEnd w:id="171"/>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72" w:name="_Ref77587007"/>
      <w:bookmarkStart w:id="173" w:name="_Toc213421536"/>
      <w:bookmarkStart w:id="174" w:name="_Ref57109531"/>
      <w:bookmarkStart w:id="175" w:name="_Ref46314763"/>
      <w:r w:rsidRPr="003D662E">
        <w:rPr>
          <w:lang w:val="en-US"/>
        </w:rPr>
        <w:lastRenderedPageBreak/>
        <w:t>Platform</w:t>
      </w:r>
      <w:r w:rsidR="00230892" w:rsidRPr="003D662E">
        <w:rPr>
          <w:lang w:val="en-US"/>
        </w:rPr>
        <w:t xml:space="preserve"> </w:t>
      </w:r>
      <w:r w:rsidR="00CB3E33" w:rsidRPr="003D662E">
        <w:rPr>
          <w:lang w:val="en-US"/>
        </w:rPr>
        <w:t>Server(s)</w:t>
      </w:r>
      <w:bookmarkEnd w:id="172"/>
      <w:bookmarkEnd w:id="173"/>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6B7489DC"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7245E8">
      <w:pPr>
        <w:pStyle w:val="ListParagraph"/>
        <w:numPr>
          <w:ilvl w:val="0"/>
          <w:numId w:val="17"/>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7245E8">
      <w:pPr>
        <w:pStyle w:val="ListParagraph"/>
        <w:numPr>
          <w:ilvl w:val="0"/>
          <w:numId w:val="17"/>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72026F20" w:rsidR="00C62380" w:rsidRPr="003D662E" w:rsidRDefault="00C62380" w:rsidP="007245E8">
      <w:pPr>
        <w:pStyle w:val="ListParagraph"/>
        <w:numPr>
          <w:ilvl w:val="0"/>
          <w:numId w:val="17"/>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0A1639" w:rsidRPr="003D662E">
        <w:rPr>
          <w:lang w:val="en-US"/>
        </w:rPr>
        <w:t xml:space="preserve">Figure </w:t>
      </w:r>
      <w:r w:rsidR="000A1639">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0A1639" w:rsidRPr="003D662E">
        <w:rPr>
          <w:lang w:val="en-US"/>
        </w:rPr>
        <w:t xml:space="preserve">Figure </w:t>
      </w:r>
      <w:r w:rsidR="000A1639">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6"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5D7B4B0E" w:rsidR="00B04B18" w:rsidRPr="003D662E" w:rsidRDefault="00611B9B" w:rsidP="00B04B18">
      <w:pPr>
        <w:pStyle w:val="Caption"/>
        <w:jc w:val="center"/>
        <w:rPr>
          <w:lang w:val="en-US"/>
        </w:rPr>
      </w:pPr>
      <w:bookmarkStart w:id="177"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29</w:t>
      </w:r>
      <w:r w:rsidRPr="003D662E">
        <w:fldChar w:fldCharType="end"/>
      </w:r>
      <w:bookmarkEnd w:id="176"/>
      <w:bookmarkEnd w:id="177"/>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3BE63BD1" w:rsidR="00AA518C" w:rsidRPr="003D662E" w:rsidRDefault="00AA518C" w:rsidP="00AA518C">
      <w:pPr>
        <w:pStyle w:val="Caption"/>
        <w:jc w:val="center"/>
        <w:rPr>
          <w:lang w:val="en-US"/>
        </w:rPr>
      </w:pPr>
      <w:bookmarkStart w:id="178"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30</w:t>
      </w:r>
      <w:r w:rsidRPr="003D662E">
        <w:fldChar w:fldCharType="end"/>
      </w:r>
      <w:bookmarkEnd w:id="178"/>
      <w:r w:rsidRPr="003D662E">
        <w:rPr>
          <w:lang w:val="en-US"/>
        </w:rPr>
        <w:t>: Interaction with the preliminary interactive platform command line interface.</w:t>
      </w:r>
    </w:p>
    <w:p w14:paraId="2D9F4B21" w14:textId="34C426CC"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0A1639">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7245E8">
      <w:pPr>
        <w:pStyle w:val="ListParagraph"/>
        <w:numPr>
          <w:ilvl w:val="0"/>
          <w:numId w:val="22"/>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7245E8">
      <w:pPr>
        <w:pStyle w:val="ListParagraph"/>
        <w:numPr>
          <w:ilvl w:val="0"/>
          <w:numId w:val="22"/>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01BE29EA"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0A1639">
        <w:rPr>
          <w:lang w:val="en-US"/>
        </w:rPr>
        <w:t>7.4</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109"/>
      </w:r>
      <w:r w:rsidR="006E6C51" w:rsidRPr="003D662E">
        <w:rPr>
          <w:lang w:val="en-US"/>
        </w:rPr>
        <w:t xml:space="preserve"> that can be explored with the AASX Package Explorer</w:t>
      </w:r>
      <w:r w:rsidR="006E6C51" w:rsidRPr="003D662E">
        <w:rPr>
          <w:rStyle w:val="FootnoteReference"/>
          <w:lang w:val="en-US"/>
        </w:rPr>
        <w:footnoteReference w:id="110"/>
      </w:r>
      <w:r w:rsidR="006E6C51" w:rsidRPr="003D662E">
        <w:rPr>
          <w:lang w:val="en-US"/>
        </w:rPr>
        <w:t>.</w:t>
      </w:r>
    </w:p>
    <w:p w14:paraId="793DF34C" w14:textId="6A89BE36"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0A1639">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9" w:name="_Ref101352799"/>
      <w:bookmarkStart w:id="180" w:name="_Toc213421537"/>
      <w:r>
        <w:rPr>
          <w:lang w:val="en-US"/>
        </w:rPr>
        <w:t xml:space="preserve">Platform </w:t>
      </w:r>
      <w:r w:rsidR="00ED66AA" w:rsidRPr="003D662E">
        <w:rPr>
          <w:lang w:val="en-US"/>
        </w:rPr>
        <w:t>Management User Interface</w:t>
      </w:r>
      <w:bookmarkEnd w:id="179"/>
      <w:bookmarkEnd w:id="180"/>
    </w:p>
    <w:p w14:paraId="0CB1BC39" w14:textId="2C611653"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0A1639">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69F93699"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0A1639" w:rsidRPr="003D662E">
        <w:rPr>
          <w:lang w:val="en-US"/>
        </w:rPr>
        <w:t xml:space="preserve">Figure </w:t>
      </w:r>
      <w:r w:rsidR="000A1639">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1D8DFCDB" w:rsidR="00DE4ECC" w:rsidRDefault="00DE4ECC" w:rsidP="00DE4ECC">
      <w:pPr>
        <w:pStyle w:val="Caption"/>
        <w:jc w:val="center"/>
        <w:rPr>
          <w:lang w:val="en-US"/>
        </w:rPr>
      </w:pPr>
      <w:bookmarkStart w:id="181"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31</w:t>
      </w:r>
      <w:r w:rsidRPr="003D662E">
        <w:fldChar w:fldCharType="end"/>
      </w:r>
      <w:bookmarkEnd w:id="181"/>
      <w:r w:rsidRPr="003D662E">
        <w:rPr>
          <w:lang w:val="en-US"/>
        </w:rPr>
        <w:t xml:space="preserve">: </w:t>
      </w:r>
      <w:r>
        <w:rPr>
          <w:lang w:val="en-US"/>
        </w:rPr>
        <w:t>Management user interface, available resources</w:t>
      </w:r>
      <w:r w:rsidRPr="003D662E">
        <w:rPr>
          <w:lang w:val="en-US"/>
        </w:rPr>
        <w:t>.</w:t>
      </w:r>
    </w:p>
    <w:p w14:paraId="7F5B9B32" w14:textId="29B1016D"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0A1639" w:rsidRPr="003D662E">
        <w:rPr>
          <w:lang w:val="en-US"/>
        </w:rPr>
        <w:t xml:space="preserve">Figure </w:t>
      </w:r>
      <w:r w:rsidR="000A1639">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0A1639" w:rsidRPr="003D662E">
        <w:rPr>
          <w:lang w:val="en-US"/>
        </w:rPr>
        <w:t xml:space="preserve">Figure </w:t>
      </w:r>
      <w:r w:rsidR="000A1639">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0A1639" w:rsidRPr="003D662E">
        <w:rPr>
          <w:lang w:val="en-US"/>
        </w:rPr>
        <w:t xml:space="preserve">Figure </w:t>
      </w:r>
      <w:r w:rsidR="000A1639">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638550"/>
                    </a:xfrm>
                    <a:prstGeom prst="rect">
                      <a:avLst/>
                    </a:prstGeom>
                  </pic:spPr>
                </pic:pic>
              </a:graphicData>
            </a:graphic>
          </wp:inline>
        </w:drawing>
      </w:r>
    </w:p>
    <w:p w14:paraId="5AFF3B49" w14:textId="7C0DB8CF" w:rsidR="00DE4ECC" w:rsidRDefault="00DE4ECC" w:rsidP="00DE4ECC">
      <w:pPr>
        <w:pStyle w:val="Caption"/>
        <w:jc w:val="center"/>
        <w:rPr>
          <w:lang w:val="en-US"/>
        </w:rPr>
      </w:pPr>
      <w:bookmarkStart w:id="182"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32</w:t>
      </w:r>
      <w:r w:rsidRPr="003D662E">
        <w:fldChar w:fldCharType="end"/>
      </w:r>
      <w:bookmarkEnd w:id="182"/>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0A5AAE9C" w:rsidR="006C4A16" w:rsidRDefault="00DE4ECC" w:rsidP="00DE4ECC">
      <w:pPr>
        <w:pStyle w:val="Caption"/>
        <w:jc w:val="center"/>
        <w:rPr>
          <w:lang w:val="en-US"/>
        </w:rPr>
      </w:pPr>
      <w:bookmarkStart w:id="183"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33</w:t>
      </w:r>
      <w:r w:rsidRPr="003D662E">
        <w:fldChar w:fldCharType="end"/>
      </w:r>
      <w:bookmarkEnd w:id="183"/>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241398A0" w:rsidR="00DE4ECC" w:rsidRDefault="00DE4ECC" w:rsidP="00DE4ECC">
      <w:pPr>
        <w:pStyle w:val="Caption"/>
        <w:jc w:val="center"/>
        <w:rPr>
          <w:lang w:val="en-US"/>
        </w:rPr>
      </w:pPr>
      <w:bookmarkStart w:id="184"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34</w:t>
      </w:r>
      <w:r w:rsidRPr="003D662E">
        <w:fldChar w:fldCharType="end"/>
      </w:r>
      <w:bookmarkEnd w:id="184"/>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55A5E15B"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0A1639" w:rsidRPr="003D662E">
        <w:rPr>
          <w:lang w:val="en-US"/>
        </w:rPr>
        <w:t xml:space="preserve">Figure </w:t>
      </w:r>
      <w:r w:rsidR="000A1639">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111"/>
      </w:r>
      <w:r w:rsidR="007F6C8E">
        <w:rPr>
          <w:lang w:val="en-US"/>
        </w:rPr>
        <w:t xml:space="preserve"> or a JFrog Artifactory</w:t>
      </w:r>
      <w:r w:rsidR="007F6C8E">
        <w:rPr>
          <w:rStyle w:val="FootnoteReference"/>
          <w:lang w:val="en-US"/>
        </w:rPr>
        <w:footnoteReference w:id="112"/>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6EF9C6F4"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0A1639" w:rsidRPr="003D662E">
        <w:rPr>
          <w:lang w:val="en-US"/>
        </w:rPr>
        <w:t xml:space="preserve">Figure </w:t>
      </w:r>
      <w:r w:rsidR="000A1639">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0A1639" w:rsidRPr="003D662E">
        <w:rPr>
          <w:lang w:val="en-US"/>
        </w:rPr>
        <w:t xml:space="preserve">Figure </w:t>
      </w:r>
      <w:r w:rsidR="000A1639">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0A1639" w:rsidRPr="003D662E">
        <w:rPr>
          <w:lang w:val="en-US"/>
        </w:rPr>
        <w:t xml:space="preserve">Figure </w:t>
      </w:r>
      <w:r w:rsidR="000A1639">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05280"/>
                    </a:xfrm>
                    <a:prstGeom prst="rect">
                      <a:avLst/>
                    </a:prstGeom>
                  </pic:spPr>
                </pic:pic>
              </a:graphicData>
            </a:graphic>
          </wp:inline>
        </w:drawing>
      </w:r>
    </w:p>
    <w:p w14:paraId="00643C07" w14:textId="40CC3758" w:rsidR="007D08D5" w:rsidRDefault="007D08D5" w:rsidP="007D08D5">
      <w:pPr>
        <w:pStyle w:val="Caption"/>
        <w:jc w:val="center"/>
        <w:rPr>
          <w:lang w:val="en-US"/>
        </w:rPr>
      </w:pPr>
      <w:bookmarkStart w:id="185"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35</w:t>
      </w:r>
      <w:r w:rsidRPr="003D662E">
        <w:fldChar w:fldCharType="end"/>
      </w:r>
      <w:bookmarkEnd w:id="185"/>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66770"/>
                    </a:xfrm>
                    <a:prstGeom prst="rect">
                      <a:avLst/>
                    </a:prstGeom>
                  </pic:spPr>
                </pic:pic>
              </a:graphicData>
            </a:graphic>
          </wp:inline>
        </w:drawing>
      </w:r>
    </w:p>
    <w:p w14:paraId="16CA328C" w14:textId="1021CAD9" w:rsidR="008417C2" w:rsidRDefault="008417C2" w:rsidP="008417C2">
      <w:pPr>
        <w:pStyle w:val="Caption"/>
        <w:jc w:val="center"/>
        <w:rPr>
          <w:lang w:val="en-US"/>
        </w:rPr>
      </w:pPr>
      <w:bookmarkStart w:id="186"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36</w:t>
      </w:r>
      <w:r w:rsidRPr="003D662E">
        <w:fldChar w:fldCharType="end"/>
      </w:r>
      <w:bookmarkEnd w:id="186"/>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0DD095BE">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5788D654" w:rsidR="00313AEF" w:rsidRPr="00313AEF" w:rsidRDefault="00313AEF" w:rsidP="00313AEF">
      <w:pPr>
        <w:pStyle w:val="Caption"/>
        <w:jc w:val="center"/>
        <w:rPr>
          <w:lang w:val="en-US"/>
        </w:rPr>
      </w:pPr>
      <w:bookmarkStart w:id="187"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37</w:t>
      </w:r>
      <w:r w:rsidRPr="003D662E">
        <w:fldChar w:fldCharType="end"/>
      </w:r>
      <w:bookmarkEnd w:id="187"/>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113"/>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77049523"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14"/>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fldChar w:fldCharType="separate"/>
      </w:r>
      <w:r w:rsidR="000A1639">
        <w:rPr>
          <w:b/>
          <w:bCs/>
          <w:lang w:val="en-US"/>
        </w:rPr>
        <w:t>Error! Reference source not found.</w:t>
      </w:r>
      <w:r>
        <w:rPr>
          <w:lang w:val="en-US"/>
        </w:rPr>
        <w:fldChar w:fldCharType="end"/>
      </w:r>
      <w:r>
        <w:rPr>
          <w:lang w:val="en-US"/>
        </w:rPr>
        <w:t>). If CORS is not explicitly enabled, usually a browser plugin is required.</w:t>
      </w:r>
    </w:p>
    <w:p w14:paraId="3FC9207B" w14:textId="6B0621C2"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0A1639" w:rsidRPr="003D662E">
        <w:rPr>
          <w:lang w:val="en-US"/>
        </w:rPr>
        <w:t xml:space="preserve">Figure </w:t>
      </w:r>
      <w:r w:rsidR="000A1639">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220CC726" w:rsidR="009B57DE" w:rsidRPr="00313AEF" w:rsidRDefault="009B57DE" w:rsidP="009B57DE">
      <w:pPr>
        <w:pStyle w:val="Caption"/>
        <w:jc w:val="center"/>
        <w:rPr>
          <w:lang w:val="en-US"/>
        </w:rPr>
      </w:pPr>
      <w:bookmarkStart w:id="188"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38</w:t>
      </w:r>
      <w:r w:rsidRPr="003D662E">
        <w:fldChar w:fldCharType="end"/>
      </w:r>
      <w:bookmarkEnd w:id="188"/>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06C9BE99"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0A1639" w:rsidRPr="003D662E">
        <w:rPr>
          <w:lang w:val="en-US"/>
        </w:rPr>
        <w:t xml:space="preserve">Figure </w:t>
      </w:r>
      <w:r w:rsidR="000A1639">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9" w:name="_Ref108603464"/>
      <w:bookmarkStart w:id="190" w:name="_Toc213421538"/>
      <w:r w:rsidRPr="003D662E">
        <w:rPr>
          <w:lang w:val="en-US"/>
        </w:rPr>
        <w:t>Test support</w:t>
      </w:r>
      <w:bookmarkEnd w:id="189"/>
      <w:bookmarkEnd w:id="190"/>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465C7599"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0A1639">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7245E8">
      <w:pPr>
        <w:pStyle w:val="ListParagraph"/>
        <w:numPr>
          <w:ilvl w:val="0"/>
          <w:numId w:val="37"/>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7245E8">
      <w:pPr>
        <w:pStyle w:val="ListParagraph"/>
        <w:numPr>
          <w:ilvl w:val="0"/>
          <w:numId w:val="37"/>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15"/>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7245E8">
      <w:pPr>
        <w:pStyle w:val="ListParagraph"/>
        <w:numPr>
          <w:ilvl w:val="0"/>
          <w:numId w:val="37"/>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7245E8">
      <w:pPr>
        <w:pStyle w:val="ListParagraph"/>
        <w:numPr>
          <w:ilvl w:val="0"/>
          <w:numId w:val="37"/>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7245E8">
      <w:pPr>
        <w:pStyle w:val="ListParagraph"/>
        <w:numPr>
          <w:ilvl w:val="0"/>
          <w:numId w:val="37"/>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137C7EF3" w:rsidR="009B2AA7" w:rsidRPr="003D662E" w:rsidRDefault="009B2AA7" w:rsidP="007245E8">
      <w:pPr>
        <w:pStyle w:val="ListParagraph"/>
        <w:numPr>
          <w:ilvl w:val="0"/>
          <w:numId w:val="37"/>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0A1639">
        <w:rPr>
          <w:lang w:val="en-US"/>
        </w:rPr>
        <w:t>7.5</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91" w:name="_Ref69736036"/>
      <w:bookmarkStart w:id="192" w:name="_Toc213421539"/>
      <w:bookmarkStart w:id="193"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91"/>
      <w:bookmarkEnd w:id="192"/>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7245E8">
      <w:pPr>
        <w:pStyle w:val="ListParagraph"/>
        <w:numPr>
          <w:ilvl w:val="0"/>
          <w:numId w:val="13"/>
        </w:numPr>
        <w:ind w:left="851" w:hanging="425"/>
        <w:jc w:val="both"/>
        <w:rPr>
          <w:lang w:val="en-US"/>
        </w:rPr>
      </w:pPr>
      <w:bookmarkStart w:id="194"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4"/>
      <w:r w:rsidR="003A71E5" w:rsidRPr="003D662E">
        <w:rPr>
          <w:lang w:val="en-US"/>
        </w:rPr>
        <w:t xml:space="preserve"> </w:t>
      </w:r>
    </w:p>
    <w:p w14:paraId="2D274BF6" w14:textId="3472C432" w:rsidR="00071180" w:rsidRPr="003D662E" w:rsidRDefault="003A71E5" w:rsidP="007245E8">
      <w:pPr>
        <w:pStyle w:val="ListParagraph"/>
        <w:numPr>
          <w:ilvl w:val="0"/>
          <w:numId w:val="13"/>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0A1639">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0A1639">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7245E8">
      <w:pPr>
        <w:pStyle w:val="ListParagraph"/>
        <w:numPr>
          <w:ilvl w:val="0"/>
          <w:numId w:val="13"/>
        </w:numPr>
        <w:ind w:left="851" w:hanging="425"/>
        <w:jc w:val="both"/>
        <w:rPr>
          <w:lang w:val="en-US"/>
        </w:rPr>
      </w:pPr>
      <w:bookmarkStart w:id="195"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7245E8">
      <w:pPr>
        <w:pStyle w:val="ListParagraph"/>
        <w:numPr>
          <w:ilvl w:val="0"/>
          <w:numId w:val="13"/>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5"/>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1C6A875D" w:rsidR="002645EA" w:rsidRPr="003D662E" w:rsidRDefault="002645EA" w:rsidP="007245E8">
      <w:pPr>
        <w:pStyle w:val="ListParagraph"/>
        <w:numPr>
          <w:ilvl w:val="0"/>
          <w:numId w:val="13"/>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7245E8">
      <w:pPr>
        <w:pStyle w:val="ListParagraph"/>
        <w:numPr>
          <w:ilvl w:val="0"/>
          <w:numId w:val="13"/>
        </w:numPr>
        <w:ind w:left="851" w:hanging="425"/>
        <w:jc w:val="both"/>
        <w:rPr>
          <w:lang w:val="en-US"/>
        </w:rPr>
      </w:pPr>
      <w:bookmarkStart w:id="196"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16"/>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7245E8">
      <w:pPr>
        <w:pStyle w:val="ListParagraph"/>
        <w:numPr>
          <w:ilvl w:val="0"/>
          <w:numId w:val="13"/>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6"/>
    </w:p>
    <w:p w14:paraId="5D28AC4A" w14:textId="1F214100" w:rsidR="002057AD" w:rsidRPr="003D662E" w:rsidRDefault="002057AD" w:rsidP="007245E8">
      <w:pPr>
        <w:pStyle w:val="ListParagraph"/>
        <w:numPr>
          <w:ilvl w:val="0"/>
          <w:numId w:val="13"/>
        </w:numPr>
        <w:ind w:left="851" w:hanging="425"/>
        <w:jc w:val="both"/>
        <w:rPr>
          <w:lang w:val="en-US"/>
        </w:rPr>
      </w:pPr>
      <w:bookmarkStart w:id="197"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7"/>
    </w:p>
    <w:p w14:paraId="4C80C72F" w14:textId="508DA347" w:rsidR="002057AD" w:rsidRPr="003D662E" w:rsidRDefault="002057AD" w:rsidP="007245E8">
      <w:pPr>
        <w:pStyle w:val="ListParagraph"/>
        <w:numPr>
          <w:ilvl w:val="0"/>
          <w:numId w:val="13"/>
        </w:numPr>
        <w:ind w:left="851" w:hanging="425"/>
        <w:jc w:val="both"/>
        <w:rPr>
          <w:lang w:val="en-US"/>
        </w:rPr>
      </w:pPr>
      <w:bookmarkStart w:id="198"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8"/>
    </w:p>
    <w:p w14:paraId="64BDC830" w14:textId="5519D94C" w:rsidR="001153AE" w:rsidRPr="003D662E" w:rsidRDefault="001153AE" w:rsidP="007245E8">
      <w:pPr>
        <w:pStyle w:val="ListParagraph"/>
        <w:numPr>
          <w:ilvl w:val="0"/>
          <w:numId w:val="13"/>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w:t>
      </w:r>
      <w:r w:rsidR="00595123">
        <w:rPr>
          <w:rFonts w:ascii="Consolas" w:hAnsi="Consolas"/>
          <w:lang w:val="en-US"/>
        </w:rPr>
        <w:t>easy</w:t>
      </w:r>
      <w:r w:rsidR="009B40CC" w:rsidRPr="003D662E">
        <w:rPr>
          <w:lang w:val="en-US"/>
        </w:rPr>
        <w:t>.</w:t>
      </w:r>
    </w:p>
    <w:p w14:paraId="1ED85C74" w14:textId="34D12AF4" w:rsidR="00901995" w:rsidRPr="003D662E" w:rsidRDefault="00901995" w:rsidP="007245E8">
      <w:pPr>
        <w:pStyle w:val="ListParagraph"/>
        <w:numPr>
          <w:ilvl w:val="0"/>
          <w:numId w:val="13"/>
        </w:numPr>
        <w:ind w:left="851" w:hanging="425"/>
        <w:jc w:val="both"/>
        <w:rPr>
          <w:lang w:val="en-US"/>
        </w:rPr>
      </w:pPr>
      <w:bookmarkStart w:id="199"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0A1639">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0A1639">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0A1639">
        <w:rPr>
          <w:lang w:val="en-US"/>
        </w:rPr>
        <w:t>7.1</w:t>
      </w:r>
      <w:r w:rsidR="00B94E88" w:rsidRPr="003D662E">
        <w:rPr>
          <w:lang w:val="en-US"/>
        </w:rPr>
        <w:fldChar w:fldCharType="end"/>
      </w:r>
      <w:r w:rsidR="00B94E88" w:rsidRPr="003D662E">
        <w:rPr>
          <w:lang w:val="en-US"/>
        </w:rPr>
        <w:t>).</w:t>
      </w:r>
      <w:bookmarkEnd w:id="199"/>
    </w:p>
    <w:p w14:paraId="2C4B9376" w14:textId="4C4EF8CE" w:rsidR="00854457" w:rsidRPr="003D662E" w:rsidRDefault="00854457" w:rsidP="007245E8">
      <w:pPr>
        <w:pStyle w:val="ListParagraph"/>
        <w:numPr>
          <w:ilvl w:val="0"/>
          <w:numId w:val="13"/>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701CFC27" w:rsidR="006E0629" w:rsidRDefault="006E0629" w:rsidP="007245E8">
      <w:pPr>
        <w:pStyle w:val="ListParagraph"/>
        <w:numPr>
          <w:ilvl w:val="0"/>
          <w:numId w:val="13"/>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w:t>
      </w:r>
      <w:r w:rsidR="00894DB6">
        <w:rPr>
          <w:lang w:val="en-US"/>
        </w:rPr>
        <w:t xml:space="preserve">hiding the actual platform logging through the logging support interface and implementing plugins as well as </w:t>
      </w:r>
      <w:r w:rsidRPr="003D662E">
        <w:rPr>
          <w:lang w:val="en-US"/>
        </w:rPr>
        <w:t xml:space="preserve">deferring the logging decision (SLF4J, LogBack, Apache, etc.) and the setup what to log as long as possible. Thus, all components must </w:t>
      </w:r>
      <w:r w:rsidR="00894DB6">
        <w:rPr>
          <w:lang w:val="en-US"/>
        </w:rPr>
        <w:t xml:space="preserve">use the platform logging support and </w:t>
      </w:r>
      <w:r w:rsidRPr="003D662E">
        <w:rPr>
          <w:lang w:val="en-US"/>
        </w:rPr>
        <w:t>not define a concrete logging implementation in their production code dependencies, only in their test dependencies</w:t>
      </w:r>
      <w:r w:rsidR="00894DB6">
        <w:rPr>
          <w:lang w:val="en-US"/>
        </w:rPr>
        <w:t>, preferably using the platform logging implementation plugin</w:t>
      </w:r>
      <w:r w:rsidRPr="003D662E">
        <w:rPr>
          <w:lang w:val="en-US"/>
        </w:rPr>
        <w:t xml:space="preserve">.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67BA0618" w14:textId="0CF00678" w:rsidR="00873E9C" w:rsidRPr="00873E9C" w:rsidRDefault="00873E9C" w:rsidP="007245E8">
      <w:pPr>
        <w:pStyle w:val="ListParagraph"/>
        <w:numPr>
          <w:ilvl w:val="0"/>
          <w:numId w:val="13"/>
        </w:numPr>
        <w:ind w:left="851" w:hanging="425"/>
        <w:jc w:val="both"/>
        <w:rPr>
          <w:lang w:val="en-US"/>
        </w:rPr>
      </w:pPr>
      <w:r>
        <w:rPr>
          <w:lang w:val="en-US"/>
        </w:rPr>
        <w:t xml:space="preserve">Basic libraries like </w:t>
      </w:r>
      <w:r w:rsidRPr="00873E9C">
        <w:rPr>
          <w:b/>
          <w:lang w:val="en-US"/>
        </w:rPr>
        <w:t>YAML and JSON shall not be used directly</w:t>
      </w:r>
      <w:r>
        <w:rPr>
          <w:lang w:val="en-US"/>
        </w:rPr>
        <w:t>, only via the platform support interfaces, akin to logging.</w:t>
      </w:r>
    </w:p>
    <w:p w14:paraId="12E8AAE5" w14:textId="31320A18" w:rsidR="0057339F" w:rsidRDefault="0057339F" w:rsidP="007245E8">
      <w:pPr>
        <w:pStyle w:val="ListParagraph"/>
        <w:numPr>
          <w:ilvl w:val="0"/>
          <w:numId w:val="13"/>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4864D03C" w:rsidR="002D1256" w:rsidRDefault="002D1256" w:rsidP="007245E8">
      <w:pPr>
        <w:pStyle w:val="ListParagraph"/>
        <w:numPr>
          <w:ilvl w:val="0"/>
          <w:numId w:val="13"/>
        </w:numPr>
        <w:ind w:left="851" w:hanging="425"/>
        <w:jc w:val="both"/>
        <w:rPr>
          <w:lang w:val="en-US"/>
        </w:rPr>
      </w:pPr>
      <w:bookmarkStart w:id="200" w:name="_Ref213421456"/>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r w:rsidR="008B565B">
        <w:rPr>
          <w:lang w:val="en-US"/>
        </w:rPr>
        <w:t xml:space="preserve"> Due to the plugin concept and the isolated class loading introduced in version 0.8.0, managed Maven dependencies are not allowed anymore as they pollute the effective dependencies</w:t>
      </w:r>
      <w:r w:rsidR="008E1FB7">
        <w:rPr>
          <w:lang w:val="en-US"/>
        </w:rPr>
        <w:t xml:space="preserve"> (thus, the basic parent POM </w:t>
      </w:r>
      <w:r w:rsidR="008E1FB7" w:rsidRPr="00214933">
        <w:rPr>
          <w:rFonts w:ascii="Consolas" w:hAnsi="Consolas"/>
          <w:lang w:val="en-US"/>
        </w:rPr>
        <w:t>platformDependencies</w:t>
      </w:r>
      <w:r w:rsidR="008E1FB7" w:rsidRPr="008E1FB7">
        <w:rPr>
          <w:rFonts w:cstheme="minorHAnsi"/>
          <w:lang w:val="en-US"/>
        </w:rPr>
        <w:t xml:space="preserve"> does not contain any dependencies</w:t>
      </w:r>
      <w:r w:rsidR="008E1FB7">
        <w:rPr>
          <w:lang w:val="en-US"/>
        </w:rPr>
        <w:t>)</w:t>
      </w:r>
      <w:r w:rsidR="008B565B">
        <w:rPr>
          <w:lang w:val="en-US"/>
        </w:rPr>
        <w:t xml:space="preserve">. </w:t>
      </w:r>
      <w:r w:rsidR="008E1FB7">
        <w:rPr>
          <w:lang w:val="en-US"/>
        </w:rPr>
        <w:t>Thus</w:t>
      </w:r>
      <w:r w:rsidR="008B565B">
        <w:rPr>
          <w:lang w:val="en-US"/>
        </w:rPr>
        <w:t xml:space="preserve">, platform core layer </w:t>
      </w:r>
      <w:r w:rsidR="008E1FB7">
        <w:rPr>
          <w:lang w:val="en-US"/>
        </w:rPr>
        <w:t xml:space="preserve">components like </w:t>
      </w:r>
      <w:r w:rsidR="008E1FB7" w:rsidRPr="008E1FB7">
        <w:rPr>
          <w:rFonts w:cstheme="minorHAnsi"/>
          <w:lang w:val="en-US"/>
        </w:rPr>
        <w:t>support</w:t>
      </w:r>
      <w:r w:rsidR="008E1FB7">
        <w:rPr>
          <w:lang w:val="en-US"/>
        </w:rPr>
        <w:t xml:space="preserve"> or </w:t>
      </w:r>
      <w:r w:rsidR="008E1FB7" w:rsidRPr="008E1FB7">
        <w:rPr>
          <w:rFonts w:ascii="Consolas" w:hAnsi="Consolas"/>
          <w:lang w:val="en-US"/>
        </w:rPr>
        <w:t>transport</w:t>
      </w:r>
      <w:r w:rsidR="008E1FB7">
        <w:rPr>
          <w:lang w:val="en-US"/>
        </w:rPr>
        <w:t xml:space="preserve"> </w:t>
      </w:r>
      <w:r w:rsidR="008B565B">
        <w:rPr>
          <w:lang w:val="en-US"/>
        </w:rPr>
        <w:t>are not allowed to declare any external dependency</w:t>
      </w:r>
      <w:r w:rsidR="008E1FB7">
        <w:rPr>
          <w:lang w:val="en-US"/>
        </w:rPr>
        <w:t xml:space="preserve">. All </w:t>
      </w:r>
      <w:r w:rsidR="008B565B">
        <w:rPr>
          <w:lang w:val="en-US"/>
        </w:rPr>
        <w:t>implementing components</w:t>
      </w:r>
      <w:r w:rsidR="008E1FB7">
        <w:rPr>
          <w:lang w:val="en-US"/>
        </w:rPr>
        <w:t>/plugins</w:t>
      </w:r>
      <w:r w:rsidR="008B565B">
        <w:rPr>
          <w:lang w:val="en-US"/>
        </w:rPr>
        <w:t xml:space="preserve"> </w:t>
      </w:r>
      <w:r w:rsidR="008E1FB7">
        <w:rPr>
          <w:lang w:val="en-US"/>
        </w:rPr>
        <w:t xml:space="preserve">(e.g., </w:t>
      </w:r>
      <w:r w:rsidR="008E1FB7" w:rsidRPr="008E1FB7">
        <w:rPr>
          <w:rFonts w:ascii="Consolas" w:hAnsi="Consolas"/>
          <w:lang w:val="en-US"/>
        </w:rPr>
        <w:t>support.aas.basyx</w:t>
      </w:r>
      <w:r w:rsidR="008E1FB7">
        <w:rPr>
          <w:lang w:val="en-US"/>
        </w:rPr>
        <w:t xml:space="preserve"> or </w:t>
      </w:r>
      <w:r w:rsidR="008E1FB7" w:rsidRPr="008E1FB7">
        <w:rPr>
          <w:rFonts w:ascii="Consolas" w:hAnsi="Consolas"/>
          <w:lang w:val="en-US"/>
        </w:rPr>
        <w:t>transport.amqp</w:t>
      </w:r>
      <w:r w:rsidR="008E1FB7">
        <w:rPr>
          <w:lang w:val="en-US"/>
        </w:rPr>
        <w:t xml:space="preserve">) may declare </w:t>
      </w:r>
      <w:r w:rsidR="008B565B">
        <w:rPr>
          <w:lang w:val="en-US"/>
        </w:rPr>
        <w:t>dependencies locally</w:t>
      </w:r>
      <w:r w:rsidR="008E1FB7">
        <w:rPr>
          <w:lang w:val="en-US"/>
        </w:rPr>
        <w:t>, but are encouraged to rely on the managed dependencies of the platform’s bill-of-material POM (</w:t>
      </w:r>
      <w:r w:rsidR="008E1FB7" w:rsidRPr="00214933">
        <w:rPr>
          <w:rFonts w:ascii="Consolas" w:hAnsi="Consolas"/>
          <w:lang w:val="en-US"/>
        </w:rPr>
        <w:t>platformDependencies</w:t>
      </w:r>
      <w:r w:rsidR="008E1FB7">
        <w:rPr>
          <w:rFonts w:ascii="Consolas" w:hAnsi="Consolas"/>
          <w:lang w:val="en-US"/>
        </w:rPr>
        <w:t>BOM</w:t>
      </w:r>
      <w:r w:rsidR="008E1FB7">
        <w:rPr>
          <w:lang w:val="en-US"/>
        </w:rPr>
        <w:t>)</w:t>
      </w:r>
      <w:r w:rsidR="008B565B">
        <w:rPr>
          <w:lang w:val="en-US"/>
        </w:rPr>
        <w:t xml:space="preserve">. </w:t>
      </w:r>
      <w:r w:rsidR="008E1FB7">
        <w:rPr>
          <w:lang w:val="en-US"/>
        </w:rPr>
        <w:t xml:space="preserve">In particular, </w:t>
      </w:r>
      <w:r w:rsidR="008E1FB7" w:rsidRPr="00214933">
        <w:rPr>
          <w:rFonts w:ascii="Consolas" w:hAnsi="Consolas"/>
          <w:lang w:val="en-US"/>
        </w:rPr>
        <w:t>platformDependencies</w:t>
      </w:r>
      <w:r w:rsidR="008E1FB7">
        <w:rPr>
          <w:rFonts w:ascii="Consolas" w:hAnsi="Consolas"/>
          <w:lang w:val="en-US"/>
        </w:rPr>
        <w:t>BOM</w:t>
      </w:r>
      <w:r w:rsidR="008E1FB7">
        <w:rPr>
          <w:lang w:val="en-US"/>
        </w:rPr>
        <w:t xml:space="preserve"> aims for </w:t>
      </w:r>
      <w:r w:rsidR="008B565B">
        <w:rPr>
          <w:lang w:val="en-US"/>
        </w:rPr>
        <w:t xml:space="preserve">commonly used versions </w:t>
      </w:r>
      <w:r w:rsidR="008E1FB7">
        <w:rPr>
          <w:lang w:val="en-US"/>
        </w:rPr>
        <w:t xml:space="preserve">of dependencies as well as for reducing </w:t>
      </w:r>
      <w:r w:rsidR="008B565B">
        <w:rPr>
          <w:lang w:val="en-US"/>
        </w:rPr>
        <w:t>the installation footprint.</w:t>
      </w:r>
      <w:bookmarkEnd w:id="200"/>
    </w:p>
    <w:p w14:paraId="78D8879E" w14:textId="18C3B07D" w:rsidR="008E1FB7" w:rsidRDefault="00214933" w:rsidP="007245E8">
      <w:pPr>
        <w:pStyle w:val="ListParagraph"/>
        <w:numPr>
          <w:ilvl w:val="0"/>
          <w:numId w:val="13"/>
        </w:numPr>
        <w:ind w:left="851" w:hanging="425"/>
        <w:jc w:val="both"/>
        <w:rPr>
          <w:lang w:val="en-US"/>
        </w:rPr>
      </w:pPr>
      <w:r>
        <w:rPr>
          <w:b/>
          <w:lang w:val="en-US"/>
        </w:rPr>
        <w:t>Spring dependencies</w:t>
      </w:r>
      <w:r w:rsidRPr="00214933">
        <w:rPr>
          <w:lang w:val="en-US"/>
        </w:rPr>
        <w:t xml:space="preserve"> are </w:t>
      </w:r>
      <w:r>
        <w:rPr>
          <w:lang w:val="en-US"/>
        </w:rPr>
        <w:t xml:space="preserve">considered optional so that implementation components can rely independently on individual spring versions (although this may require packaging such components as platform plugin, i.e., loading it into an own classloader). </w:t>
      </w:r>
      <w:r w:rsidR="008E1FB7">
        <w:rPr>
          <w:lang w:val="en-US"/>
        </w:rPr>
        <w:t xml:space="preserve">The common spring dependencies for platform implementation components/plugins are in </w:t>
      </w:r>
      <w:r w:rsidR="008E1FB7" w:rsidRPr="00214933">
        <w:rPr>
          <w:rFonts w:ascii="Consolas" w:hAnsi="Consolas" w:cs="Times New Roman"/>
          <w:lang w:val="en-US"/>
        </w:rPr>
        <w:t>platformDependenciesSpring</w:t>
      </w:r>
      <w:r w:rsidR="008E1FB7">
        <w:rPr>
          <w:lang w:val="en-US"/>
        </w:rPr>
        <w:t xml:space="preserve">, an extension of </w:t>
      </w:r>
      <w:r w:rsidR="008E1FB7" w:rsidRPr="00214933">
        <w:rPr>
          <w:rFonts w:ascii="Consolas" w:hAnsi="Consolas"/>
          <w:lang w:val="en-US"/>
        </w:rPr>
        <w:t>platformDependencies</w:t>
      </w:r>
      <w:r w:rsidR="008E1FB7">
        <w:rPr>
          <w:rFonts w:ascii="Consolas" w:hAnsi="Consolas"/>
          <w:lang w:val="en-US"/>
        </w:rPr>
        <w:t>BOM</w:t>
      </w:r>
      <w:r w:rsidR="008E1FB7">
        <w:rPr>
          <w:lang w:val="en-US"/>
        </w:rPr>
        <w:t>. However, plugins may rely on more specific/recent versions of Spring, e.g., BaSyx2, and, thus are allowed to declare own dependencies or to override managed dependencies.</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lastRenderedPageBreak/>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201" w:name="_Ref69735835"/>
      <w:bookmarkStart w:id="202" w:name="_Toc213421540"/>
      <w:r w:rsidRPr="003D662E">
        <w:rPr>
          <w:lang w:val="en-US"/>
        </w:rPr>
        <w:lastRenderedPageBreak/>
        <w:t>A</w:t>
      </w:r>
      <w:r w:rsidR="006320E7" w:rsidRPr="003D662E">
        <w:rPr>
          <w:lang w:val="en-US"/>
        </w:rPr>
        <w:t>sset Administration Shells</w:t>
      </w:r>
      <w:bookmarkEnd w:id="201"/>
      <w:bookmarkEnd w:id="202"/>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6CC65CD2" w:rsidR="005E022A" w:rsidRDefault="00FF2B8F" w:rsidP="007245E8">
      <w:pPr>
        <w:pStyle w:val="ListParagraph"/>
        <w:numPr>
          <w:ilvl w:val="0"/>
          <w:numId w:val="54"/>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63F9E4BE" w14:textId="77777777" w:rsidR="00496A2A" w:rsidRPr="000133D3" w:rsidRDefault="00496A2A" w:rsidP="007245E8">
      <w:pPr>
        <w:pStyle w:val="ListParagraph"/>
        <w:numPr>
          <w:ilvl w:val="0"/>
          <w:numId w:val="54"/>
        </w:numPr>
        <w:jc w:val="both"/>
        <w:rPr>
          <w:lang w:val="en-GB"/>
        </w:rPr>
      </w:pPr>
      <w:r>
        <w:rPr>
          <w:lang w:val="en-GB"/>
        </w:rPr>
        <w:t xml:space="preserve">IDTA 02023-0-9 Product Carbon Footprint </w:t>
      </w:r>
      <w:r>
        <w:rPr>
          <w:lang w:val="en-US"/>
        </w:rPr>
        <w:t>[48]</w:t>
      </w:r>
    </w:p>
    <w:p w14:paraId="4ADDD9FB" w14:textId="75CEDAC3" w:rsidR="005E022A" w:rsidRDefault="005E022A" w:rsidP="007245E8">
      <w:pPr>
        <w:pStyle w:val="ListParagraph"/>
        <w:numPr>
          <w:ilvl w:val="0"/>
          <w:numId w:val="54"/>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7245E8">
      <w:pPr>
        <w:pStyle w:val="ListParagraph"/>
        <w:numPr>
          <w:ilvl w:val="0"/>
          <w:numId w:val="54"/>
        </w:numPr>
        <w:jc w:val="both"/>
        <w:rPr>
          <w:lang w:val="en-GB"/>
        </w:rPr>
      </w:pPr>
      <w:r w:rsidRPr="000133D3">
        <w:rPr>
          <w:lang w:val="en-GB"/>
        </w:rPr>
        <w:t>IDTA 02002-1-0 Submodel for Contact Information</w:t>
      </w:r>
      <w:r>
        <w:rPr>
          <w:lang w:val="en-GB"/>
        </w:rPr>
        <w:t xml:space="preserve"> [50]</w:t>
      </w:r>
    </w:p>
    <w:p w14:paraId="1BAB4EA6" w14:textId="225E9CD2" w:rsid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4156C9F1"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0A1639" w:rsidRPr="003D662E">
        <w:rPr>
          <w:lang w:val="en-US"/>
        </w:rPr>
        <w:t xml:space="preserve">Figure </w:t>
      </w:r>
      <w:r w:rsidR="000A1639">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0A1639">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7245E8">
      <w:pPr>
        <w:pStyle w:val="ListParagraph"/>
        <w:numPr>
          <w:ilvl w:val="0"/>
          <w:numId w:val="32"/>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14B14CAF" w:rsidR="003E3691" w:rsidRPr="003D662E" w:rsidRDefault="003D1F98" w:rsidP="007245E8">
      <w:pPr>
        <w:pStyle w:val="ListParagraph"/>
        <w:numPr>
          <w:ilvl w:val="0"/>
          <w:numId w:val="32"/>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0A1639">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t>
      </w:r>
      <w:r w:rsidR="001C3069" w:rsidRPr="003D662E">
        <w:rPr>
          <w:lang w:val="en-US"/>
        </w:rPr>
        <w:lastRenderedPageBreak/>
        <w:t>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18A7B397" w:rsidR="00DA338D" w:rsidRPr="003D662E" w:rsidRDefault="00DA338D" w:rsidP="0006519A">
      <w:pPr>
        <w:pStyle w:val="Caption"/>
        <w:ind w:left="766"/>
        <w:jc w:val="center"/>
        <w:rPr>
          <w:lang w:val="en-US"/>
        </w:rPr>
      </w:pPr>
      <w:bookmarkStart w:id="203"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39</w:t>
      </w:r>
      <w:r w:rsidRPr="003D662E">
        <w:rPr>
          <w:noProof/>
        </w:rPr>
        <w:fldChar w:fldCharType="end"/>
      </w:r>
      <w:bookmarkEnd w:id="203"/>
      <w:r w:rsidRPr="003D662E">
        <w:rPr>
          <w:lang w:val="en-US"/>
        </w:rPr>
        <w:t>: AAS structure of the platform</w:t>
      </w:r>
      <w:r w:rsidR="00E12D54" w:rsidRPr="003D662E">
        <w:rPr>
          <w:lang w:val="en-US"/>
        </w:rPr>
        <w:t xml:space="preserve"> (preliminary, incomplete)</w:t>
      </w:r>
    </w:p>
    <w:p w14:paraId="524E7C76" w14:textId="213A9A00"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493260"/>
                    </a:xfrm>
                    <a:prstGeom prst="rect">
                      <a:avLst/>
                    </a:prstGeom>
                  </pic:spPr>
                </pic:pic>
              </a:graphicData>
            </a:graphic>
          </wp:inline>
        </w:drawing>
      </w:r>
    </w:p>
    <w:p w14:paraId="2E836A0F" w14:textId="488945C2" w:rsidR="00444BD8" w:rsidRPr="003D662E" w:rsidRDefault="00444BD8" w:rsidP="00444BD8">
      <w:pPr>
        <w:pStyle w:val="Caption"/>
        <w:jc w:val="center"/>
        <w:rPr>
          <w:lang w:val="en-US"/>
        </w:rPr>
      </w:pPr>
      <w:bookmarkStart w:id="204"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40</w:t>
      </w:r>
      <w:r w:rsidRPr="003D662E">
        <w:fldChar w:fldCharType="end"/>
      </w:r>
      <w:bookmarkEnd w:id="204"/>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7245E8">
      <w:pPr>
        <w:pStyle w:val="ListParagraph"/>
        <w:numPr>
          <w:ilvl w:val="0"/>
          <w:numId w:val="21"/>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07F0C7E4" w:rsidR="001F0C46" w:rsidRPr="003D662E" w:rsidRDefault="00D73B83" w:rsidP="007245E8">
      <w:pPr>
        <w:pStyle w:val="ListParagraph"/>
        <w:numPr>
          <w:ilvl w:val="0"/>
          <w:numId w:val="21"/>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0A1639">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0A1639">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7245E8">
      <w:pPr>
        <w:pStyle w:val="ListParagraph"/>
        <w:numPr>
          <w:ilvl w:val="0"/>
          <w:numId w:val="21"/>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7245E8">
      <w:pPr>
        <w:pStyle w:val="ListParagraph"/>
        <w:numPr>
          <w:ilvl w:val="0"/>
          <w:numId w:val="21"/>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7245E8">
      <w:pPr>
        <w:pStyle w:val="ListParagraph"/>
        <w:numPr>
          <w:ilvl w:val="0"/>
          <w:numId w:val="21"/>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7245E8">
      <w:pPr>
        <w:pStyle w:val="ListParagraph"/>
        <w:numPr>
          <w:ilvl w:val="0"/>
          <w:numId w:val="21"/>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5" w:name="_Ref69735914"/>
      <w:bookmarkStart w:id="206" w:name="_Ref77163195"/>
      <w:bookmarkStart w:id="207" w:name="_Ref77173224"/>
      <w:bookmarkStart w:id="208" w:name="_Ref77216166"/>
      <w:bookmarkStart w:id="209" w:name="_Ref77593418"/>
      <w:bookmarkStart w:id="210" w:name="_Toc213421541"/>
      <w:r w:rsidRPr="003D662E">
        <w:rPr>
          <w:lang w:val="en-US"/>
        </w:rPr>
        <w:lastRenderedPageBreak/>
        <w:t>Platform Configuration</w:t>
      </w:r>
      <w:bookmarkEnd w:id="193"/>
      <w:bookmarkEnd w:id="205"/>
      <w:bookmarkEnd w:id="206"/>
      <w:bookmarkEnd w:id="207"/>
      <w:bookmarkEnd w:id="208"/>
      <w:bookmarkEnd w:id="209"/>
      <w:bookmarkEnd w:id="210"/>
    </w:p>
    <w:p w14:paraId="4F10AE1E" w14:textId="13870B85"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0A1639">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0A1639">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0A1639">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0A1639">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0A1639">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0A1639">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0A1639">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0A1639">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0A1639">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0A1639">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0A1639">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7245E8">
      <w:pPr>
        <w:pStyle w:val="ListParagraph"/>
        <w:numPr>
          <w:ilvl w:val="0"/>
          <w:numId w:val="14"/>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7245E8">
      <w:pPr>
        <w:pStyle w:val="ListParagraph"/>
        <w:numPr>
          <w:ilvl w:val="0"/>
          <w:numId w:val="14"/>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7245E8">
      <w:pPr>
        <w:pStyle w:val="ListParagraph"/>
        <w:numPr>
          <w:ilvl w:val="0"/>
          <w:numId w:val="14"/>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7245E8">
      <w:pPr>
        <w:pStyle w:val="ListParagraph"/>
        <w:numPr>
          <w:ilvl w:val="0"/>
          <w:numId w:val="14"/>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0A042994"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0A1639">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1E7415DF"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0A1639" w:rsidRPr="003D662E">
        <w:rPr>
          <w:lang w:val="en-US"/>
        </w:rPr>
        <w:t xml:space="preserve">Figure </w:t>
      </w:r>
      <w:r w:rsidR="000A1639">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17"/>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36F053BC" w:rsidR="007D5FC0" w:rsidRPr="003D662E" w:rsidRDefault="007D5FC0" w:rsidP="007D5FC0">
      <w:pPr>
        <w:pStyle w:val="Caption"/>
        <w:jc w:val="center"/>
        <w:rPr>
          <w:lang w:val="en-US"/>
        </w:rPr>
      </w:pPr>
      <w:bookmarkStart w:id="211"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41</w:t>
      </w:r>
      <w:r w:rsidRPr="003D662E">
        <w:fldChar w:fldCharType="end"/>
      </w:r>
      <w:bookmarkEnd w:id="211"/>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425103E1"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0A1639">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0A1639">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0465B06C"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0A1639">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736D3B5D" w:rsidR="00857167" w:rsidRPr="003D662E" w:rsidRDefault="00857167" w:rsidP="00857167">
      <w:pPr>
        <w:pStyle w:val="Caption"/>
        <w:jc w:val="center"/>
        <w:rPr>
          <w:lang w:val="en-DE"/>
        </w:rPr>
      </w:pPr>
      <w:bookmarkStart w:id="212"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42</w:t>
      </w:r>
      <w:r w:rsidRPr="003D662E">
        <w:fldChar w:fldCharType="end"/>
      </w:r>
      <w:bookmarkEnd w:id="212"/>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322ACE96"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18"/>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3B9AB595" w:rsidR="00611C3D" w:rsidRPr="003D662E" w:rsidRDefault="00611C3D" w:rsidP="00611C3D">
      <w:pPr>
        <w:pStyle w:val="Caption"/>
        <w:jc w:val="center"/>
        <w:rPr>
          <w:lang w:val="en-US"/>
        </w:rPr>
      </w:pPr>
      <w:bookmarkStart w:id="213"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43</w:t>
      </w:r>
      <w:r w:rsidRPr="003D662E">
        <w:fldChar w:fldCharType="end"/>
      </w:r>
      <w:bookmarkEnd w:id="213"/>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30FC0A9D"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38756232" w:rsidR="00C91CBB" w:rsidRPr="003D662E" w:rsidRDefault="00C91CBB" w:rsidP="00C91CBB">
      <w:pPr>
        <w:pStyle w:val="Caption"/>
        <w:jc w:val="center"/>
        <w:rPr>
          <w:lang w:val="en-US"/>
        </w:rPr>
      </w:pPr>
      <w:bookmarkStart w:id="214"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44</w:t>
      </w:r>
      <w:r w:rsidRPr="003D662E">
        <w:fldChar w:fldCharType="end"/>
      </w:r>
      <w:bookmarkEnd w:id="214"/>
      <w:r w:rsidRPr="003D662E">
        <w:rPr>
          <w:lang w:val="en-US"/>
        </w:rPr>
        <w:t>: Final part of the simple platform configuration.</w:t>
      </w:r>
    </w:p>
    <w:p w14:paraId="0B2CC62F" w14:textId="5AF851E1"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0A1639" w:rsidRPr="003D662E">
        <w:rPr>
          <w:lang w:val="en-US"/>
        </w:rPr>
        <w:t xml:space="preserve">Figure </w:t>
      </w:r>
      <w:r w:rsidR="000A1639">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250AD8AB"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0A1639">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5" w:name="_Ref88386145"/>
      <w:bookmarkStart w:id="216" w:name="_Ref116468894"/>
      <w:bookmarkStart w:id="217" w:name="_Toc213421542"/>
      <w:r w:rsidRPr="003D662E">
        <w:rPr>
          <w:lang w:val="en-US"/>
        </w:rPr>
        <w:t>Modeling</w:t>
      </w:r>
      <w:r w:rsidR="00112ED7" w:rsidRPr="003D662E">
        <w:rPr>
          <w:lang w:val="en-US"/>
        </w:rPr>
        <w:t xml:space="preserve"> </w:t>
      </w:r>
      <w:bookmarkEnd w:id="215"/>
      <w:r w:rsidR="00413890" w:rsidRPr="003D662E">
        <w:rPr>
          <w:lang w:val="en-US"/>
        </w:rPr>
        <w:t>Patterns</w:t>
      </w:r>
      <w:bookmarkEnd w:id="216"/>
      <w:bookmarkEnd w:id="217"/>
    </w:p>
    <w:p w14:paraId="36F9A3C4" w14:textId="12757005"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4F17BC0C" w:rsidR="00E5519D" w:rsidRPr="003D662E" w:rsidRDefault="00C072A1" w:rsidP="00C072A1">
      <w:pPr>
        <w:pStyle w:val="Caption"/>
        <w:jc w:val="center"/>
        <w:rPr>
          <w:lang w:val="en-US"/>
        </w:rPr>
      </w:pPr>
      <w:bookmarkStart w:id="218"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45</w:t>
      </w:r>
      <w:r w:rsidRPr="003D662E">
        <w:fldChar w:fldCharType="end"/>
      </w:r>
      <w:bookmarkEnd w:id="218"/>
      <w:r w:rsidRPr="003D662E">
        <w:rPr>
          <w:lang w:val="en-US"/>
        </w:rPr>
        <w:t>: IVML model pattern for simple alternatives without detailing properties.</w:t>
      </w:r>
    </w:p>
    <w:p w14:paraId="019AF21D" w14:textId="345B7C05"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0A1639" w:rsidRPr="003D662E">
        <w:rPr>
          <w:lang w:val="en-US"/>
        </w:rPr>
        <w:t xml:space="preserve">Figure </w:t>
      </w:r>
      <w:r w:rsidR="000A1639">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15E0E879" w:rsidR="00C072A1" w:rsidRPr="003D662E" w:rsidRDefault="00C072A1" w:rsidP="006811B3">
      <w:pPr>
        <w:pStyle w:val="Caption"/>
        <w:jc w:val="center"/>
        <w:rPr>
          <w:lang w:val="en-US"/>
        </w:rPr>
      </w:pPr>
      <w:bookmarkStart w:id="219"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46</w:t>
      </w:r>
      <w:r w:rsidRPr="003D662E">
        <w:fldChar w:fldCharType="end"/>
      </w:r>
      <w:bookmarkEnd w:id="219"/>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5CA9D2CD"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0A1639" w:rsidRPr="003D662E">
        <w:rPr>
          <w:lang w:val="en-US"/>
        </w:rPr>
        <w:t xml:space="preserve">Figure </w:t>
      </w:r>
      <w:r w:rsidR="000A1639">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149F5220" w:rsidR="00B37CE4" w:rsidRPr="003D662E" w:rsidRDefault="00B37CE4" w:rsidP="00B37CE4">
      <w:pPr>
        <w:pStyle w:val="Caption"/>
        <w:jc w:val="center"/>
        <w:rPr>
          <w:lang w:val="en-US"/>
        </w:rPr>
      </w:pPr>
      <w:bookmarkStart w:id="220"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47</w:t>
      </w:r>
      <w:r w:rsidRPr="003D662E">
        <w:fldChar w:fldCharType="end"/>
      </w:r>
      <w:bookmarkEnd w:id="220"/>
      <w:r w:rsidRPr="003D662E">
        <w:rPr>
          <w:lang w:val="en-US"/>
        </w:rPr>
        <w:t>: Model structure for openness and extensibility.</w:t>
      </w:r>
    </w:p>
    <w:p w14:paraId="7D2DAD81" w14:textId="5620BFC5"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0A1639" w:rsidRPr="003D662E">
        <w:rPr>
          <w:lang w:val="en-US"/>
        </w:rPr>
        <w:t xml:space="preserve">Figure </w:t>
      </w:r>
      <w:r w:rsidR="000A1639">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19"/>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2E6C343E" w:rsidR="00507BCA" w:rsidRPr="003D662E" w:rsidRDefault="00507BCA" w:rsidP="00507BCA">
      <w:pPr>
        <w:pStyle w:val="Caption"/>
        <w:jc w:val="center"/>
        <w:rPr>
          <w:lang w:val="en-US"/>
        </w:rPr>
      </w:pPr>
      <w:bookmarkStart w:id="221"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48</w:t>
      </w:r>
      <w:r w:rsidRPr="003D662E">
        <w:fldChar w:fldCharType="end"/>
      </w:r>
      <w:bookmarkEnd w:id="221"/>
      <w:r w:rsidRPr="003D662E">
        <w:rPr>
          <w:lang w:val="en-US"/>
        </w:rPr>
        <w:t>: Meta-model concepts for defining services and alternatives.</w:t>
      </w:r>
    </w:p>
    <w:p w14:paraId="4DB511D9" w14:textId="0B8BBA0D"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0A1639" w:rsidRPr="003D662E">
        <w:rPr>
          <w:lang w:val="en-US"/>
        </w:rPr>
        <w:t xml:space="preserve">Figure </w:t>
      </w:r>
      <w:r w:rsidR="000A1639">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78F92A3B"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0A1639" w:rsidRPr="003D662E">
        <w:rPr>
          <w:lang w:val="en-US"/>
        </w:rPr>
        <w:t xml:space="preserve">Figure </w:t>
      </w:r>
      <w:r w:rsidR="000A1639">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430FC3C8" w:rsidR="002D2F93" w:rsidRPr="003D662E" w:rsidRDefault="002D2F93" w:rsidP="007245E8">
      <w:pPr>
        <w:pStyle w:val="ListParagraph"/>
        <w:numPr>
          <w:ilvl w:val="0"/>
          <w:numId w:val="29"/>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0A1639" w:rsidRPr="003D662E">
        <w:rPr>
          <w:lang w:val="en-GB"/>
        </w:rPr>
        <w:t xml:space="preserve">Figure </w:t>
      </w:r>
      <w:r w:rsidR="000A1639">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0A1639">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0A1639">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6F7B95E4" w:rsidR="001D3933" w:rsidRPr="003D662E" w:rsidRDefault="001D3933" w:rsidP="001D3933">
      <w:pPr>
        <w:pStyle w:val="Caption"/>
        <w:jc w:val="center"/>
        <w:rPr>
          <w:lang w:val="en-GB"/>
        </w:rPr>
      </w:pPr>
      <w:bookmarkStart w:id="222"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0A1639">
        <w:rPr>
          <w:noProof/>
          <w:lang w:val="en-GB"/>
        </w:rPr>
        <w:t>49</w:t>
      </w:r>
      <w:r w:rsidRPr="003D662E">
        <w:fldChar w:fldCharType="end"/>
      </w:r>
      <w:bookmarkEnd w:id="222"/>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1E57A6C7"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0A1639" w:rsidRPr="003D662E">
        <w:rPr>
          <w:lang w:val="en-US"/>
        </w:rPr>
        <w:t xml:space="preserve">Figure </w:t>
      </w:r>
      <w:r w:rsidR="000A1639">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5274F020" w:rsidR="00091FB9" w:rsidRPr="003D662E" w:rsidRDefault="002D2F93" w:rsidP="007245E8">
      <w:pPr>
        <w:pStyle w:val="ListParagraph"/>
        <w:numPr>
          <w:ilvl w:val="0"/>
          <w:numId w:val="29"/>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0A1639" w:rsidRPr="003D662E">
        <w:rPr>
          <w:lang w:val="en-US"/>
        </w:rPr>
        <w:t xml:space="preserve">Figure </w:t>
      </w:r>
      <w:r w:rsidR="000A1639">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2CAFC4A1"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0A1639" w:rsidRPr="003D662E">
        <w:rPr>
          <w:lang w:val="en-US"/>
        </w:rPr>
        <w:t xml:space="preserve">Figure </w:t>
      </w:r>
      <w:r w:rsidR="000A1639">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0A1639" w:rsidRPr="003D662E">
        <w:rPr>
          <w:lang w:val="en-US"/>
        </w:rPr>
        <w:t xml:space="preserve">Figure </w:t>
      </w:r>
      <w:r w:rsidR="000A1639">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1D0EE995"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0A1639">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0A1639">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27A869D2" w:rsidR="005705D6" w:rsidRPr="003D662E" w:rsidRDefault="00991409" w:rsidP="00991409">
      <w:pPr>
        <w:pStyle w:val="Caption"/>
        <w:jc w:val="center"/>
        <w:rPr>
          <w:lang w:val="en-US"/>
        </w:rPr>
      </w:pPr>
      <w:bookmarkStart w:id="223"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50</w:t>
      </w:r>
      <w:r w:rsidRPr="003D662E">
        <w:fldChar w:fldCharType="end"/>
      </w:r>
      <w:bookmarkEnd w:id="223"/>
      <w:r w:rsidRPr="003D662E">
        <w:rPr>
          <w:lang w:val="en-US"/>
        </w:rPr>
        <w:t>: Instance view on a platform application.</w:t>
      </w:r>
    </w:p>
    <w:p w14:paraId="3F2919A1" w14:textId="16822C7D"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0A1639" w:rsidRPr="003D662E">
        <w:rPr>
          <w:lang w:val="en-US"/>
        </w:rPr>
        <w:t xml:space="preserve">Figure </w:t>
      </w:r>
      <w:r w:rsidR="000A1639">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4EEA826C" w:rsidR="0007222B" w:rsidRPr="003D662E" w:rsidRDefault="0007222B" w:rsidP="0007222B">
      <w:pPr>
        <w:pStyle w:val="Caption"/>
        <w:jc w:val="center"/>
        <w:rPr>
          <w:lang w:val="en-US"/>
        </w:rPr>
      </w:pPr>
      <w:bookmarkStart w:id="224"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51</w:t>
      </w:r>
      <w:r w:rsidRPr="003D662E">
        <w:fldChar w:fldCharType="end"/>
      </w:r>
      <w:bookmarkEnd w:id="224"/>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5" w:name="_Ref116469092"/>
      <w:bookmarkStart w:id="226" w:name="_Toc213421543"/>
      <w:bookmarkStart w:id="227" w:name="_Ref88386200"/>
      <w:bookmarkStart w:id="228" w:name="_Ref102576465"/>
      <w:r w:rsidRPr="003D662E">
        <w:rPr>
          <w:lang w:val="en-US"/>
        </w:rPr>
        <w:t>Configuration Model Structure</w:t>
      </w:r>
      <w:bookmarkEnd w:id="225"/>
      <w:bookmarkEnd w:id="226"/>
    </w:p>
    <w:p w14:paraId="6D3B3F97" w14:textId="7D719592"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0A1639" w:rsidRPr="003D662E">
        <w:rPr>
          <w:lang w:val="en-US"/>
        </w:rPr>
        <w:t xml:space="preserve">Figure </w:t>
      </w:r>
      <w:r w:rsidR="000A1639">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9" w:name="_Hlk116468215"/>
      <w:r w:rsidR="007571EA" w:rsidRPr="003D662E">
        <w:rPr>
          <w:rFonts w:ascii="Consolas" w:hAnsi="Consolas"/>
          <w:lang w:val="en-US"/>
        </w:rPr>
        <w:t>MetaConcepts</w:t>
      </w:r>
      <w:bookmarkEnd w:id="229"/>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0A1639">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3A9AFF24"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0A1639" w:rsidRPr="003D662E">
        <w:rPr>
          <w:lang w:val="en-US"/>
        </w:rPr>
        <w:t xml:space="preserve">Figure </w:t>
      </w:r>
      <w:r w:rsidR="000A1639">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578661A2"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7245E8">
      <w:pPr>
        <w:pStyle w:val="ListParagraph"/>
        <w:numPr>
          <w:ilvl w:val="0"/>
          <w:numId w:val="53"/>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20"/>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7245E8">
      <w:pPr>
        <w:pStyle w:val="ListParagraph"/>
        <w:numPr>
          <w:ilvl w:val="0"/>
          <w:numId w:val="53"/>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7245E8">
      <w:pPr>
        <w:pStyle w:val="ListParagraph"/>
        <w:numPr>
          <w:ilvl w:val="0"/>
          <w:numId w:val="53"/>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30" w:name="_Ref116976276"/>
      <w:bookmarkStart w:id="231" w:name="_Toc213421544"/>
      <w:bookmarkStart w:id="232" w:name="_Ref116469139"/>
      <w:r w:rsidRPr="003D662E">
        <w:rPr>
          <w:lang w:val="en-US"/>
        </w:rPr>
        <w:t>Support for Standardized Connectors/Protocols</w:t>
      </w:r>
      <w:bookmarkEnd w:id="230"/>
      <w:bookmarkEnd w:id="231"/>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21"/>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33" w:name="_Ref143412808"/>
      <w:bookmarkStart w:id="234" w:name="_Toc213421545"/>
      <w:bookmarkStart w:id="235" w:name="_Ref120789183"/>
      <w:r>
        <w:rPr>
          <w:lang w:val="en-US"/>
        </w:rPr>
        <w:t>Selected Configuration Elements</w:t>
      </w:r>
      <w:bookmarkEnd w:id="233"/>
      <w:bookmarkEnd w:id="234"/>
    </w:p>
    <w:p w14:paraId="574C38E8" w14:textId="77777777" w:rsidR="0085630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22"/>
      </w:r>
      <w:r w:rsidR="00031E18" w:rsidRPr="008E7CE1">
        <w:rPr>
          <w:lang w:val="en-US"/>
        </w:rPr>
        <w:t>.</w:t>
      </w:r>
      <w:r w:rsidR="00126BA8">
        <w:rPr>
          <w:lang w:val="en-US"/>
        </w:rPr>
        <w:t xml:space="preserve"> </w:t>
      </w:r>
    </w:p>
    <w:p w14:paraId="654DEDEA" w14:textId="60121B49" w:rsidR="00112ED7" w:rsidRPr="003D662E" w:rsidRDefault="00112ED7" w:rsidP="00A82FE6">
      <w:pPr>
        <w:pStyle w:val="Heading2"/>
        <w:rPr>
          <w:lang w:val="en-US"/>
        </w:rPr>
      </w:pPr>
      <w:bookmarkStart w:id="236" w:name="_Toc213421546"/>
      <w:r w:rsidRPr="003D662E">
        <w:rPr>
          <w:lang w:val="en-US"/>
        </w:rPr>
        <w:t xml:space="preserve">Platform </w:t>
      </w:r>
      <w:r w:rsidR="00600F88" w:rsidRPr="003D662E">
        <w:rPr>
          <w:lang w:val="en-US"/>
        </w:rPr>
        <w:t>I</w:t>
      </w:r>
      <w:r w:rsidRPr="003D662E">
        <w:rPr>
          <w:lang w:val="en-US"/>
        </w:rPr>
        <w:t xml:space="preserve">nstantiation </w:t>
      </w:r>
      <w:bookmarkEnd w:id="227"/>
      <w:r w:rsidR="00600F88" w:rsidRPr="003D662E">
        <w:rPr>
          <w:lang w:val="en-US"/>
        </w:rPr>
        <w:t>P</w:t>
      </w:r>
      <w:r w:rsidR="001974CC" w:rsidRPr="003D662E">
        <w:rPr>
          <w:lang w:val="en-US"/>
        </w:rPr>
        <w:t>rocess</w:t>
      </w:r>
      <w:bookmarkEnd w:id="228"/>
      <w:bookmarkEnd w:id="232"/>
      <w:bookmarkEnd w:id="235"/>
      <w:bookmarkEnd w:id="236"/>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55D1DBD9"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53</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7245E8">
      <w:pPr>
        <w:pStyle w:val="ListParagraph"/>
        <w:numPr>
          <w:ilvl w:val="0"/>
          <w:numId w:val="28"/>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7245E8">
      <w:pPr>
        <w:pStyle w:val="ListParagraph"/>
        <w:numPr>
          <w:ilvl w:val="0"/>
          <w:numId w:val="28"/>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7245E8">
      <w:pPr>
        <w:pStyle w:val="ListParagraph"/>
        <w:numPr>
          <w:ilvl w:val="0"/>
          <w:numId w:val="28"/>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7245E8">
      <w:pPr>
        <w:pStyle w:val="ListParagraph"/>
        <w:numPr>
          <w:ilvl w:val="0"/>
          <w:numId w:val="28"/>
        </w:numPr>
        <w:jc w:val="both"/>
        <w:rPr>
          <w:lang w:val="en-US"/>
        </w:rPr>
      </w:pPr>
      <w:r w:rsidRPr="003D662E">
        <w:rPr>
          <w:rFonts w:ascii="Consolas" w:hAnsi="Consolas"/>
          <w:lang w:val="en-US"/>
        </w:rPr>
        <w:lastRenderedPageBreak/>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7245E8">
      <w:pPr>
        <w:pStyle w:val="ListParagraph"/>
        <w:numPr>
          <w:ilvl w:val="0"/>
          <w:numId w:val="28"/>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41EE2CD3" w:rsidR="00DD2F24" w:rsidRPr="003D662E" w:rsidRDefault="006E2A97" w:rsidP="007245E8">
      <w:pPr>
        <w:pStyle w:val="ListParagraph"/>
        <w:numPr>
          <w:ilvl w:val="0"/>
          <w:numId w:val="28"/>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53</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73152DCD"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0A1639" w:rsidRPr="003D662E">
        <w:rPr>
          <w:lang w:val="en-US"/>
        </w:rPr>
        <w:t xml:space="preserve">Figure </w:t>
      </w:r>
      <w:r w:rsidR="000A1639">
        <w:rPr>
          <w:noProof/>
          <w:lang w:val="en-US"/>
        </w:rPr>
        <w:t>53</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0790F2D7"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23"/>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0A1639">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10F3F010"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37"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0A1639" w:rsidRPr="003D662E">
        <w:rPr>
          <w:lang w:val="en-US"/>
        </w:rPr>
        <w:t xml:space="preserve">Figure </w:t>
      </w:r>
      <w:r w:rsidR="000A1639">
        <w:rPr>
          <w:noProof/>
          <w:lang w:val="en-US"/>
        </w:rPr>
        <w:t>53</w:t>
      </w:r>
      <w:r w:rsidR="001C10C3" w:rsidRPr="003D662E">
        <w:rPr>
          <w:lang w:val="en-US"/>
        </w:rPr>
        <w:fldChar w:fldCharType="end"/>
      </w:r>
      <w:bookmarkEnd w:id="237"/>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62CB0A44" w:rsidR="00E5519D" w:rsidRPr="003D662E" w:rsidRDefault="00507BCA" w:rsidP="00507BCA">
      <w:pPr>
        <w:pStyle w:val="Caption"/>
        <w:jc w:val="center"/>
        <w:rPr>
          <w:lang w:val="en-US"/>
        </w:rPr>
      </w:pPr>
      <w:bookmarkStart w:id="238"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53</w:t>
      </w:r>
      <w:r w:rsidRPr="003D662E">
        <w:fldChar w:fldCharType="end"/>
      </w:r>
      <w:bookmarkEnd w:id="238"/>
      <w:r w:rsidRPr="003D662E">
        <w:rPr>
          <w:lang w:val="en-US"/>
        </w:rPr>
        <w:t>: Overview of the platform instantiation process.</w:t>
      </w:r>
    </w:p>
    <w:p w14:paraId="5DBA7B46" w14:textId="7D72CCE1" w:rsidR="00F062A7" w:rsidRPr="003D662E" w:rsidRDefault="00782909" w:rsidP="00D9614F">
      <w:pPr>
        <w:jc w:val="both"/>
        <w:rPr>
          <w:lang w:val="en-US"/>
        </w:rPr>
      </w:pPr>
      <w:bookmarkStart w:id="239"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40" w:name="_Ref120789406"/>
      <w:bookmarkStart w:id="241" w:name="_Toc213421547"/>
      <w:bookmarkStart w:id="242" w:name="_Ref101353228"/>
      <w:r w:rsidRPr="003D662E">
        <w:rPr>
          <w:lang w:val="en-US"/>
        </w:rPr>
        <w:t>Container Instantiation</w:t>
      </w:r>
      <w:bookmarkEnd w:id="240"/>
      <w:bookmarkEnd w:id="241"/>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1E52A685"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0A1639" w:rsidRPr="003D662E">
        <w:rPr>
          <w:lang w:val="en-GB"/>
        </w:rPr>
        <w:t xml:space="preserve">Figure </w:t>
      </w:r>
      <w:r w:rsidR="000A1639">
        <w:rPr>
          <w:noProof/>
          <w:lang w:val="en-GB"/>
        </w:rPr>
        <w:t>54</w:t>
      </w:r>
      <w:r w:rsidR="00EB40C0" w:rsidRPr="003D662E">
        <w:rPr>
          <w:lang w:val="en-US"/>
        </w:rPr>
        <w:fldChar w:fldCharType="end"/>
      </w:r>
      <w:r w:rsidRPr="003D662E">
        <w:rPr>
          <w:lang w:val="en-US"/>
        </w:rPr>
        <w:t>. These types are</w:t>
      </w:r>
    </w:p>
    <w:p w14:paraId="26536EE4" w14:textId="22E6EBA1" w:rsidR="00476E51" w:rsidRPr="003D662E" w:rsidRDefault="00476E51" w:rsidP="007245E8">
      <w:pPr>
        <w:pStyle w:val="ListParagraph"/>
        <w:numPr>
          <w:ilvl w:val="0"/>
          <w:numId w:val="46"/>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7245E8">
      <w:pPr>
        <w:pStyle w:val="ListParagraph"/>
        <w:numPr>
          <w:ilvl w:val="0"/>
          <w:numId w:val="46"/>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7245E8">
      <w:pPr>
        <w:pStyle w:val="ListParagraph"/>
        <w:numPr>
          <w:ilvl w:val="0"/>
          <w:numId w:val="46"/>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7245E8">
      <w:pPr>
        <w:pStyle w:val="ListParagraph"/>
        <w:numPr>
          <w:ilvl w:val="0"/>
          <w:numId w:val="46"/>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7245E8">
      <w:pPr>
        <w:pStyle w:val="ListParagraph"/>
        <w:numPr>
          <w:ilvl w:val="0"/>
          <w:numId w:val="46"/>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7245E8">
      <w:pPr>
        <w:pStyle w:val="ListParagraph"/>
        <w:numPr>
          <w:ilvl w:val="0"/>
          <w:numId w:val="46"/>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77E7BB70" w:rsidR="00080E6F" w:rsidRPr="003D662E" w:rsidRDefault="00080E6F" w:rsidP="00EB40C0">
      <w:pPr>
        <w:pStyle w:val="Caption"/>
        <w:jc w:val="center"/>
        <w:rPr>
          <w:lang w:val="en-GB"/>
        </w:rPr>
      </w:pPr>
      <w:bookmarkStart w:id="243"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0A1639">
        <w:rPr>
          <w:noProof/>
          <w:lang w:val="en-GB"/>
        </w:rPr>
        <w:t>54</w:t>
      </w:r>
      <w:r w:rsidRPr="003D662E">
        <w:fldChar w:fldCharType="end"/>
      </w:r>
      <w:bookmarkEnd w:id="243"/>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2B225860"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24"/>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0A1639" w:rsidRPr="007D4360">
        <w:rPr>
          <w:lang w:val="en-GB"/>
        </w:rPr>
        <w:t xml:space="preserve">Figure </w:t>
      </w:r>
      <w:r w:rsidR="000A1639">
        <w:rPr>
          <w:noProof/>
          <w:lang w:val="en-GB"/>
        </w:rPr>
        <w:t>55</w:t>
      </w:r>
      <w:r w:rsidR="000A1639"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06B0732D" w:rsidR="00531E30" w:rsidRPr="007D4360" w:rsidRDefault="00531E30" w:rsidP="00531E30">
      <w:pPr>
        <w:pStyle w:val="Caption"/>
        <w:jc w:val="center"/>
        <w:rPr>
          <w:lang w:val="en-GB"/>
        </w:rPr>
      </w:pPr>
      <w:bookmarkStart w:id="244"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0A1639">
        <w:rPr>
          <w:noProof/>
          <w:lang w:val="en-GB"/>
        </w:rPr>
        <w:t>55</w:t>
      </w:r>
      <w:r w:rsidRPr="007D4360">
        <w:fldChar w:fldCharType="end"/>
      </w:r>
      <w:r w:rsidRPr="007D4360">
        <w:rPr>
          <w:lang w:val="en-GB"/>
        </w:rPr>
        <w:t>: Container base image creation</w:t>
      </w:r>
      <w:bookmarkEnd w:id="244"/>
    </w:p>
    <w:p w14:paraId="1A1CFA7E" w14:textId="4255E07B" w:rsidR="005477EB" w:rsidRPr="007D4360" w:rsidRDefault="005477EB" w:rsidP="007245E8">
      <w:pPr>
        <w:pStyle w:val="ListParagraph"/>
        <w:numPr>
          <w:ilvl w:val="0"/>
          <w:numId w:val="49"/>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7245E8">
      <w:pPr>
        <w:pStyle w:val="ListParagraph"/>
        <w:numPr>
          <w:ilvl w:val="0"/>
          <w:numId w:val="49"/>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7245E8">
      <w:pPr>
        <w:pStyle w:val="ListParagraph"/>
        <w:numPr>
          <w:ilvl w:val="0"/>
          <w:numId w:val="49"/>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7245E8">
      <w:pPr>
        <w:pStyle w:val="ListParagraph"/>
        <w:numPr>
          <w:ilvl w:val="1"/>
          <w:numId w:val="49"/>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7245E8">
      <w:pPr>
        <w:pStyle w:val="ListParagraph"/>
        <w:numPr>
          <w:ilvl w:val="1"/>
          <w:numId w:val="49"/>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158AE438"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fldChar w:fldCharType="separate"/>
      </w:r>
      <w:r w:rsidR="000A1639">
        <w:rPr>
          <w:b/>
          <w:bCs/>
          <w:lang w:val="en-US"/>
        </w:rPr>
        <w:t>Error! Reference source not found.</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0A1639">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45" w:name="_Ref120789357"/>
      <w:bookmarkStart w:id="246" w:name="_Toc213421548"/>
      <w:r w:rsidRPr="003D662E">
        <w:rPr>
          <w:lang w:val="en-US"/>
        </w:rPr>
        <w:lastRenderedPageBreak/>
        <w:t>Example</w:t>
      </w:r>
      <w:r w:rsidR="00F41335" w:rsidRPr="003D662E">
        <w:rPr>
          <w:lang w:val="en-US"/>
        </w:rPr>
        <w:t xml:space="preserve"> Application</w:t>
      </w:r>
      <w:r w:rsidRPr="003D662E">
        <w:rPr>
          <w:lang w:val="en-US"/>
        </w:rPr>
        <w:t>s</w:t>
      </w:r>
      <w:bookmarkEnd w:id="242"/>
      <w:bookmarkEnd w:id="245"/>
      <w:bookmarkEnd w:id="246"/>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25"/>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7245E8">
      <w:pPr>
        <w:pStyle w:val="ListParagraph"/>
        <w:numPr>
          <w:ilvl w:val="0"/>
          <w:numId w:val="33"/>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7245E8">
      <w:pPr>
        <w:pStyle w:val="ListParagraph"/>
        <w:numPr>
          <w:ilvl w:val="0"/>
          <w:numId w:val="33"/>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7245E8">
      <w:pPr>
        <w:pStyle w:val="ListParagraph"/>
        <w:numPr>
          <w:ilvl w:val="0"/>
          <w:numId w:val="33"/>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7245E8">
      <w:pPr>
        <w:pStyle w:val="ListParagraph"/>
        <w:numPr>
          <w:ilvl w:val="0"/>
          <w:numId w:val="33"/>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4D1B47CC" w:rsidR="00A834B6" w:rsidRDefault="00783E6B" w:rsidP="007245E8">
      <w:pPr>
        <w:pStyle w:val="ListParagraph"/>
        <w:numPr>
          <w:ilvl w:val="0"/>
          <w:numId w:val="33"/>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fldChar w:fldCharType="separate"/>
      </w:r>
      <w:r w:rsidR="000A1639">
        <w:rPr>
          <w:b/>
          <w:bCs/>
          <w:vertAlign w:val="superscript"/>
          <w:lang w:val="en-US"/>
        </w:rPr>
        <w:t>Error! Bookmark not defined.</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5"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48FADBCD" w:rsidR="00A834B6" w:rsidRDefault="00A834B6" w:rsidP="00A834B6">
      <w:pPr>
        <w:pStyle w:val="Caption"/>
        <w:jc w:val="center"/>
        <w:rPr>
          <w:lang w:val="en-GB"/>
        </w:rPr>
      </w:pPr>
      <w:bookmarkStart w:id="247"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0A1639">
        <w:rPr>
          <w:noProof/>
          <w:lang w:val="en-GB"/>
        </w:rPr>
        <w:t>56</w:t>
      </w:r>
      <w:r w:rsidRPr="003D662E">
        <w:fldChar w:fldCharType="end"/>
      </w:r>
      <w:bookmarkEnd w:id="247"/>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530AE89B" w:rsidR="009573A8" w:rsidRPr="003D662E" w:rsidRDefault="00505128" w:rsidP="007245E8">
      <w:pPr>
        <w:pStyle w:val="ListParagraph"/>
        <w:numPr>
          <w:ilvl w:val="0"/>
          <w:numId w:val="33"/>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0A1639" w:rsidRPr="003D662E">
        <w:rPr>
          <w:lang w:val="en-GB"/>
        </w:rPr>
        <w:t xml:space="preserve">Figure </w:t>
      </w:r>
      <w:r w:rsidR="000A1639">
        <w:rPr>
          <w:noProof/>
          <w:lang w:val="en-GB"/>
        </w:rPr>
        <w:t>56</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53EADE07" w:rsidR="00DB6AFB" w:rsidRDefault="00A834B6" w:rsidP="007245E8">
      <w:pPr>
        <w:pStyle w:val="ListParagraph"/>
        <w:numPr>
          <w:ilvl w:val="0"/>
          <w:numId w:val="33"/>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0A1639" w:rsidRPr="007F5501">
        <w:rPr>
          <w:lang w:val="en-GB"/>
        </w:rPr>
        <w:t xml:space="preserve">Figure </w:t>
      </w:r>
      <w:r w:rsidR="000A1639">
        <w:rPr>
          <w:noProof/>
          <w:lang w:val="en-GB"/>
        </w:rPr>
        <w:t>57</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5E0F3B9F" w:rsidR="00DB6AFB" w:rsidRPr="007F5501" w:rsidRDefault="00DB6AFB" w:rsidP="00DB6AFB">
      <w:pPr>
        <w:pStyle w:val="Caption"/>
        <w:jc w:val="center"/>
        <w:rPr>
          <w:lang w:val="en-GB"/>
        </w:rPr>
      </w:pPr>
      <w:bookmarkStart w:id="248"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0A1639">
        <w:rPr>
          <w:noProof/>
          <w:lang w:val="en-GB"/>
        </w:rPr>
        <w:t>57</w:t>
      </w:r>
      <w:r>
        <w:fldChar w:fldCharType="end"/>
      </w:r>
      <w:bookmarkEnd w:id="248"/>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7245E8">
      <w:pPr>
        <w:pStyle w:val="ListParagraph"/>
        <w:numPr>
          <w:ilvl w:val="0"/>
          <w:numId w:val="33"/>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26"/>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7245E8">
      <w:pPr>
        <w:pStyle w:val="ListParagraph"/>
        <w:numPr>
          <w:ilvl w:val="0"/>
          <w:numId w:val="33"/>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4F6176B3" w:rsidR="00E96422" w:rsidRDefault="00E96422" w:rsidP="007245E8">
      <w:pPr>
        <w:pStyle w:val="ListParagraph"/>
        <w:numPr>
          <w:ilvl w:val="0"/>
          <w:numId w:val="33"/>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75683D71" w14:textId="444521E3"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modbusTcp</w:t>
      </w:r>
      <w:r w:rsidRPr="003B7191">
        <w:rPr>
          <w:b/>
          <w:lang w:val="en-US"/>
        </w:rPr>
        <w:t>:</w:t>
      </w:r>
      <w:r w:rsidRPr="003B7191">
        <w:rPr>
          <w:lang w:val="en-US"/>
        </w:rPr>
        <w:t xml:space="preserve"> </w:t>
      </w:r>
      <w:r>
        <w:rPr>
          <w:lang w:val="en-US"/>
        </w:rPr>
        <w:t>Regression test example for the MODBUS/TCP connector. Contains a simple application, but just for completeness of the configuration model. The application is not used, rather than the connector is directly tested.</w:t>
      </w:r>
    </w:p>
    <w:p w14:paraId="35775153" w14:textId="43898281"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REST</w:t>
      </w:r>
      <w:r w:rsidRPr="003B7191">
        <w:rPr>
          <w:b/>
          <w:lang w:val="en-US"/>
        </w:rPr>
        <w:t>:</w:t>
      </w:r>
      <w:r w:rsidRPr="003B7191">
        <w:rPr>
          <w:lang w:val="en-US"/>
        </w:rPr>
        <w:t xml:space="preserve"> </w:t>
      </w:r>
      <w:r>
        <w:rPr>
          <w:lang w:val="en-US"/>
        </w:rPr>
        <w:t>Regression test example for the REST connector. Contains a simple application, but just for completeness of the configuration model. The application is not used, rather than the connector is directly tested.</w:t>
      </w:r>
    </w:p>
    <w:p w14:paraId="57D50C11" w14:textId="0F053695" w:rsidR="00E62ABC" w:rsidRDefault="00E62ABC" w:rsidP="007245E8">
      <w:pPr>
        <w:pStyle w:val="ListParagraph"/>
        <w:numPr>
          <w:ilvl w:val="0"/>
          <w:numId w:val="33"/>
        </w:numPr>
        <w:jc w:val="both"/>
        <w:rPr>
          <w:lang w:val="en-US"/>
        </w:rPr>
      </w:pPr>
      <w:r w:rsidRPr="003B7191">
        <w:rPr>
          <w:b/>
          <w:lang w:val="en-US"/>
        </w:rPr>
        <w:t>examples.</w:t>
      </w:r>
      <w:r>
        <w:rPr>
          <w:b/>
          <w:lang w:val="en-US"/>
        </w:rPr>
        <w:t>MDZH</w:t>
      </w:r>
      <w:r w:rsidRPr="003B7191">
        <w:rPr>
          <w:b/>
          <w:lang w:val="en-US"/>
        </w:rPr>
        <w:t>:</w:t>
      </w:r>
      <w:r w:rsidRPr="003B7191">
        <w:rPr>
          <w:lang w:val="en-US"/>
        </w:rPr>
        <w:t xml:space="preserve"> </w:t>
      </w:r>
      <w:r>
        <w:rPr>
          <w:lang w:val="en-US"/>
        </w:rPr>
        <w:t>Conceptual example for an energy demonstrator in the Mittelstands Digital Zentrum Hannover. Includes OPC UA, AAS, serial and INFLUX connector.</w:t>
      </w:r>
    </w:p>
    <w:p w14:paraId="4A2DBE7B" w14:textId="13469507" w:rsidR="00E5519D" w:rsidRPr="003D662E" w:rsidRDefault="00E5519D" w:rsidP="00E5519D">
      <w:pPr>
        <w:pStyle w:val="Heading2"/>
        <w:rPr>
          <w:lang w:val="en-US"/>
        </w:rPr>
      </w:pPr>
      <w:bookmarkStart w:id="249" w:name="_Ref101369004"/>
      <w:bookmarkStart w:id="250" w:name="_Toc213421549"/>
      <w:r w:rsidRPr="003D662E">
        <w:rPr>
          <w:lang w:val="en-US"/>
        </w:rPr>
        <w:t xml:space="preserve">Creating an </w:t>
      </w:r>
      <w:r w:rsidR="003736EF" w:rsidRPr="003D662E">
        <w:rPr>
          <w:lang w:val="en-US"/>
        </w:rPr>
        <w:t>A</w:t>
      </w:r>
      <w:r w:rsidRPr="003D662E">
        <w:rPr>
          <w:lang w:val="en-US"/>
        </w:rPr>
        <w:t>pplication</w:t>
      </w:r>
      <w:bookmarkEnd w:id="239"/>
      <w:bookmarkEnd w:id="249"/>
      <w:bookmarkEnd w:id="250"/>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t>
      </w:r>
      <w:r w:rsidR="00E46B57" w:rsidRPr="003D662E">
        <w:rPr>
          <w:lang w:val="en-US"/>
        </w:rPr>
        <w:lastRenderedPageBreak/>
        <w:t xml:space="preserve">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29561879"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58</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0A1639" w:rsidRPr="003D662E">
        <w:rPr>
          <w:lang w:val="en-US"/>
        </w:rPr>
        <w:t xml:space="preserve">Figure </w:t>
      </w:r>
      <w:r w:rsidR="000A1639">
        <w:rPr>
          <w:noProof/>
          <w:lang w:val="en-US"/>
        </w:rPr>
        <w:t>58</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fldChar w:fldCharType="separate"/>
      </w:r>
      <w:r w:rsidR="000A1639">
        <w:rPr>
          <w:b/>
          <w:bCs/>
          <w:vertAlign w:val="superscript"/>
          <w:lang w:val="en-US"/>
        </w:rPr>
        <w:t>Error! Bookmark not defined.</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7245E8">
      <w:pPr>
        <w:pStyle w:val="ListParagraph"/>
        <w:numPr>
          <w:ilvl w:val="0"/>
          <w:numId w:val="26"/>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27"/>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7245E8">
      <w:pPr>
        <w:pStyle w:val="ListParagraph"/>
        <w:numPr>
          <w:ilvl w:val="0"/>
          <w:numId w:val="26"/>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789B2653" w:rsidR="0024178C" w:rsidRPr="003D662E" w:rsidRDefault="00AD0037" w:rsidP="007245E8">
      <w:pPr>
        <w:pStyle w:val="ListParagraph"/>
        <w:numPr>
          <w:ilvl w:val="0"/>
          <w:numId w:val="26"/>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0A1639">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7245E8">
      <w:pPr>
        <w:pStyle w:val="ListParagraph"/>
        <w:numPr>
          <w:ilvl w:val="0"/>
          <w:numId w:val="26"/>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62726DA9" w:rsidR="00FE1F18" w:rsidRPr="003D662E" w:rsidRDefault="00825873" w:rsidP="007245E8">
      <w:pPr>
        <w:pStyle w:val="ListParagraph"/>
        <w:numPr>
          <w:ilvl w:val="0"/>
          <w:numId w:val="26"/>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0A1639">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0A1639">
        <w:rPr>
          <w:lang w:val="en-US"/>
        </w:rPr>
        <w:t>7.4</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19506BCD" w:rsidR="00507BCA" w:rsidRPr="003D662E" w:rsidRDefault="00507BCA" w:rsidP="00507BCA">
      <w:pPr>
        <w:pStyle w:val="Caption"/>
        <w:jc w:val="center"/>
        <w:rPr>
          <w:lang w:val="en-US"/>
        </w:rPr>
      </w:pPr>
      <w:bookmarkStart w:id="251"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58</w:t>
      </w:r>
      <w:r w:rsidRPr="003D662E">
        <w:fldChar w:fldCharType="end"/>
      </w:r>
      <w:bookmarkEnd w:id="251"/>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52" w:name="_Ref110940416"/>
      <w:bookmarkStart w:id="253" w:name="_Toc213421550"/>
      <w:r w:rsidRPr="003D662E">
        <w:rPr>
          <w:lang w:val="en-US"/>
        </w:rPr>
        <w:t>Project Structures</w:t>
      </w:r>
      <w:bookmarkEnd w:id="252"/>
      <w:bookmarkEnd w:id="253"/>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14ACB7ED"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58</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1376A248"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59</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w:t>
      </w:r>
      <w:r w:rsidRPr="003D662E">
        <w:rPr>
          <w:lang w:val="en-US"/>
        </w:rPr>
        <w:lastRenderedPageBreak/>
        <w:t xml:space="preserve">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28"/>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29"/>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1E48E7D9" w:rsidR="0006191D" w:rsidRPr="003D662E" w:rsidRDefault="0006191D" w:rsidP="0006191D">
      <w:pPr>
        <w:pStyle w:val="Caption"/>
        <w:jc w:val="center"/>
        <w:rPr>
          <w:lang w:val="en-US"/>
        </w:rPr>
      </w:pPr>
      <w:bookmarkStart w:id="255"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60</w:t>
      </w:r>
      <w:r w:rsidRPr="003D662E">
        <w:fldChar w:fldCharType="end"/>
      </w:r>
      <w:bookmarkEnd w:id="255"/>
      <w:r w:rsidRPr="003D662E">
        <w:rPr>
          <w:lang w:val="en-US"/>
        </w:rPr>
        <w:t>: Detailed structure of the generated application interfaces.</w:t>
      </w:r>
    </w:p>
    <w:p w14:paraId="535B70B8" w14:textId="07D5450B"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60</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lastRenderedPageBreak/>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59CFE82F" w:rsidR="0006191D" w:rsidRPr="003D662E" w:rsidRDefault="0006191D" w:rsidP="0006191D">
      <w:pPr>
        <w:pStyle w:val="Caption"/>
        <w:jc w:val="center"/>
        <w:rPr>
          <w:lang w:val="en-US"/>
        </w:rPr>
      </w:pPr>
      <w:bookmarkStart w:id="256" w:name="_Ref1921585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61</w:t>
      </w:r>
      <w:r w:rsidRPr="003D662E">
        <w:fldChar w:fldCharType="end"/>
      </w:r>
      <w:bookmarkEnd w:id="256"/>
      <w:r w:rsidRPr="003D662E">
        <w:rPr>
          <w:lang w:val="en-US"/>
        </w:rPr>
        <w:t>: Detailed structure of the generated service integrations.</w:t>
      </w:r>
    </w:p>
    <w:p w14:paraId="29132970" w14:textId="01704B8B"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30"/>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0A1639">
        <w:rPr>
          <w:lang w:val="en-US"/>
        </w:rPr>
        <w:t>3.5.2.1</w:t>
      </w:r>
      <w:r w:rsidRPr="003D662E">
        <w:rPr>
          <w:lang w:val="en-US"/>
        </w:rPr>
        <w:fldChar w:fldCharType="end"/>
      </w:r>
      <w:r w:rsidRPr="003D662E">
        <w:rPr>
          <w:lang w:val="en-US"/>
        </w:rPr>
        <w:t>.</w:t>
      </w:r>
    </w:p>
    <w:p w14:paraId="752A4F66" w14:textId="2115BB91"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The template project</w:t>
      </w:r>
      <w:r w:rsidR="00566A62">
        <w:rPr>
          <w:lang w:val="en-US"/>
        </w:rPr>
        <w:t xml:space="preserve"> as illustrated in </w:t>
      </w:r>
      <w:r w:rsidR="00566A62">
        <w:rPr>
          <w:lang w:val="en-US"/>
        </w:rPr>
        <w:fldChar w:fldCharType="begin"/>
      </w:r>
      <w:r w:rsidR="00566A62">
        <w:rPr>
          <w:lang w:val="en-US"/>
        </w:rPr>
        <w:instrText xml:space="preserve"> REF _Ref192158557 \h </w:instrText>
      </w:r>
      <w:r w:rsidR="00566A62">
        <w:rPr>
          <w:lang w:val="en-US"/>
        </w:rPr>
      </w:r>
      <w:r w:rsidR="00566A62">
        <w:rPr>
          <w:lang w:val="en-US"/>
        </w:rPr>
        <w:fldChar w:fldCharType="separate"/>
      </w:r>
      <w:r w:rsidR="000A1639" w:rsidRPr="003D662E">
        <w:rPr>
          <w:lang w:val="en-US"/>
        </w:rPr>
        <w:t xml:space="preserve">Figure </w:t>
      </w:r>
      <w:r w:rsidR="000A1639">
        <w:rPr>
          <w:noProof/>
          <w:lang w:val="en-US"/>
        </w:rPr>
        <w:t>62</w:t>
      </w:r>
      <w:r w:rsidR="00566A62">
        <w:rPr>
          <w:lang w:val="en-US"/>
        </w:rPr>
        <w:fldChar w:fldCharType="end"/>
      </w:r>
      <w:r w:rsidR="00566A62">
        <w:rPr>
          <w:lang w:val="en-US"/>
        </w:rPr>
        <w:t xml:space="preserve"> </w:t>
      </w:r>
      <w:r w:rsidR="00ED58D1" w:rsidRPr="003D662E">
        <w:rPr>
          <w:lang w:val="en-US"/>
        </w:rPr>
        <w:t xml:space="preserve">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and the</w:t>
      </w:r>
      <w:r w:rsidR="00566A62">
        <w:rPr>
          <w:lang w:val="en-US"/>
        </w:rPr>
        <w:t xml:space="preserve"> tests in</w:t>
      </w:r>
      <w:r w:rsidR="00ED58D1" w:rsidRPr="003D662E">
        <w:rPr>
          <w:lang w:val="en-US"/>
        </w:rPr>
        <w:t xml:space="preserve"> </w:t>
      </w:r>
      <w:r w:rsidR="00ED58D1" w:rsidRPr="003D662E">
        <w:rPr>
          <w:rFonts w:ascii="Consolas" w:hAnsi="Consolas"/>
          <w:lang w:val="en-US"/>
        </w:rPr>
        <w:t>test</w:t>
      </w:r>
      <w:r w:rsidR="00ED58D1" w:rsidRPr="003D662E">
        <w:rPr>
          <w:lang w:val="en-US"/>
        </w:rPr>
        <w:t>. Both folders may contain Java source code, Python source code and resources according to your configured services.</w:t>
      </w:r>
      <w:r w:rsidR="00566A62">
        <w:rPr>
          <w:lang w:val="en-US"/>
        </w:rPr>
        <w:t xml:space="preserve"> In particular, the </w:t>
      </w:r>
      <w:r w:rsidR="00566A62" w:rsidRPr="00566A62">
        <w:rPr>
          <w:rFonts w:ascii="Consolas" w:hAnsi="Consolas"/>
          <w:lang w:val="en-US"/>
        </w:rPr>
        <w:t>test</w:t>
      </w:r>
      <w:r w:rsidR="00566A62">
        <w:rPr>
          <w:lang w:val="en-US"/>
        </w:rPr>
        <w:t xml:space="preserve"> folder contains connector connectivity tests (in </w:t>
      </w:r>
      <w:r w:rsidR="00566A62" w:rsidRPr="00566A62">
        <w:rPr>
          <w:rFonts w:ascii="Consolas" w:hAnsi="Consolas"/>
          <w:lang w:val="en-US"/>
        </w:rPr>
        <w:t>iip.connectivity</w:t>
      </w:r>
      <w:r w:rsidR="00566A62">
        <w:rPr>
          <w:lang w:val="en-US"/>
        </w:rPr>
        <w:t xml:space="preserve">), simple programs that are intended to run a generated connector </w:t>
      </w:r>
      <w:r w:rsidR="00566A62">
        <w:rPr>
          <w:lang w:val="en-US"/>
        </w:rPr>
        <w:lastRenderedPageBreak/>
        <w:t xml:space="preserve">against a real device to initially validate the functionality of the device-connector-communication on a rather low level </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7245E8">
      <w:pPr>
        <w:pStyle w:val="ListParagraph"/>
        <w:numPr>
          <w:ilvl w:val="0"/>
          <w:numId w:val="43"/>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7245E8">
      <w:pPr>
        <w:pStyle w:val="ListParagraph"/>
        <w:numPr>
          <w:ilvl w:val="0"/>
          <w:numId w:val="43"/>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7245E8">
      <w:pPr>
        <w:pStyle w:val="ListParagraph"/>
        <w:numPr>
          <w:ilvl w:val="0"/>
          <w:numId w:val="43"/>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7245E8">
      <w:pPr>
        <w:pStyle w:val="ListParagraph"/>
        <w:numPr>
          <w:ilvl w:val="0"/>
          <w:numId w:val="43"/>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7245E8">
      <w:pPr>
        <w:pStyle w:val="ListParagraph"/>
        <w:numPr>
          <w:ilvl w:val="0"/>
          <w:numId w:val="43"/>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7245E8">
      <w:pPr>
        <w:pStyle w:val="ListParagraph"/>
        <w:numPr>
          <w:ilvl w:val="0"/>
          <w:numId w:val="43"/>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7245E8">
      <w:pPr>
        <w:pStyle w:val="ListParagraph"/>
        <w:numPr>
          <w:ilvl w:val="0"/>
          <w:numId w:val="43"/>
        </w:numPr>
        <w:jc w:val="both"/>
        <w:rPr>
          <w:lang w:val="en-US"/>
        </w:rPr>
      </w:pPr>
      <w:r w:rsidRPr="003D662E">
        <w:rPr>
          <w:lang w:val="en-US"/>
        </w:rPr>
        <w:t xml:space="preserve">Test data specification </w:t>
      </w:r>
      <w:r w:rsidR="00876260" w:rsidRPr="003D662E">
        <w:rPr>
          <w:lang w:val="en-US"/>
        </w:rPr>
        <w:t xml:space="preserve">in </w:t>
      </w:r>
      <w:bookmarkStart w:id="257" w:name="_Hlk113956115"/>
      <w:r w:rsidR="00876260" w:rsidRPr="003D662E">
        <w:rPr>
          <w:rFonts w:ascii="Consolas" w:hAnsi="Consolas"/>
          <w:lang w:val="en-US"/>
        </w:rPr>
        <w:t>src/test/resources</w:t>
      </w:r>
      <w:bookmarkEnd w:id="257"/>
      <w:r w:rsidR="00876260" w:rsidRPr="003D662E">
        <w:rPr>
          <w:lang w:val="en-US"/>
        </w:rPr>
        <w:t xml:space="preserve"> </w:t>
      </w:r>
      <w:r w:rsidRPr="003D662E">
        <w:rPr>
          <w:lang w:val="en-US"/>
        </w:rPr>
        <w:t>(to be filled and renamed)</w:t>
      </w:r>
    </w:p>
    <w:p w14:paraId="3D6F7B99" w14:textId="5DE5DE55" w:rsidR="002B4EFC" w:rsidRPr="003D662E" w:rsidRDefault="002B4EFC" w:rsidP="007245E8">
      <w:pPr>
        <w:pStyle w:val="ListParagraph"/>
        <w:numPr>
          <w:ilvl w:val="0"/>
          <w:numId w:val="43"/>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2292DC02" w:rsidR="00312A84" w:rsidRPr="003D662E" w:rsidRDefault="00312A84" w:rsidP="00312A84">
      <w:pPr>
        <w:pStyle w:val="Caption"/>
        <w:jc w:val="center"/>
        <w:rPr>
          <w:lang w:val="en-US"/>
        </w:rPr>
      </w:pPr>
      <w:bookmarkStart w:id="258" w:name="_Ref19215855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62</w:t>
      </w:r>
      <w:r w:rsidRPr="003D662E">
        <w:fldChar w:fldCharType="end"/>
      </w:r>
      <w:bookmarkEnd w:id="258"/>
      <w:r w:rsidRPr="003D662E">
        <w:rPr>
          <w:lang w:val="en-US"/>
        </w:rPr>
        <w:t xml:space="preserve">: </w:t>
      </w:r>
      <w:r w:rsidR="00566A62">
        <w:rPr>
          <w:lang w:val="en-US"/>
        </w:rPr>
        <w:t>Exemplified</w:t>
      </w:r>
      <w:r w:rsidRPr="003D662E">
        <w:rPr>
          <w:lang w:val="en-US"/>
        </w:rPr>
        <w:t xml:space="preserve"> structure of a generated service implementation template.</w:t>
      </w:r>
    </w:p>
    <w:p w14:paraId="7BC554B7" w14:textId="21A53594" w:rsidR="009702D3" w:rsidRPr="003D662E" w:rsidRDefault="0006191D" w:rsidP="0006191D">
      <w:pPr>
        <w:pStyle w:val="Heading2"/>
        <w:rPr>
          <w:lang w:val="en-US"/>
        </w:rPr>
      </w:pPr>
      <w:bookmarkStart w:id="259" w:name="_Ref111448857"/>
      <w:bookmarkStart w:id="260" w:name="_Toc213421551"/>
      <w:r w:rsidRPr="003D662E">
        <w:rPr>
          <w:lang w:val="en-US"/>
        </w:rPr>
        <w:t xml:space="preserve">Default Build </w:t>
      </w:r>
      <w:r w:rsidR="00FD00DF" w:rsidRPr="003D662E">
        <w:rPr>
          <w:lang w:val="en-US"/>
        </w:rPr>
        <w:t>Sequences</w:t>
      </w:r>
      <w:bookmarkEnd w:id="259"/>
      <w:bookmarkEnd w:id="260"/>
    </w:p>
    <w:p w14:paraId="72487AAF" w14:textId="0D617538"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0A1639">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0A1639">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52F78408" w:rsidR="004D4232" w:rsidRPr="003D662E" w:rsidRDefault="004D4232" w:rsidP="007245E8">
      <w:pPr>
        <w:pStyle w:val="ListParagraph"/>
        <w:numPr>
          <w:ilvl w:val="0"/>
          <w:numId w:val="40"/>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0A1639">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7245E8">
      <w:pPr>
        <w:pStyle w:val="ListParagraph"/>
        <w:numPr>
          <w:ilvl w:val="0"/>
          <w:numId w:val="40"/>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7245E8">
      <w:pPr>
        <w:pStyle w:val="ListParagraph"/>
        <w:numPr>
          <w:ilvl w:val="0"/>
          <w:numId w:val="41"/>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5871DC14" w:rsidR="007D4CA2" w:rsidRPr="003D662E" w:rsidRDefault="007D4CA2" w:rsidP="007245E8">
      <w:pPr>
        <w:pStyle w:val="ListParagraph"/>
        <w:numPr>
          <w:ilvl w:val="0"/>
          <w:numId w:val="41"/>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0A1639">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0A1639">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0A1639">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734CBB44"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0A1639">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61" w:name="_Ref111448859"/>
      <w:bookmarkStart w:id="262" w:name="_Toc213421552"/>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61"/>
      <w:bookmarkEnd w:id="262"/>
    </w:p>
    <w:p w14:paraId="35B8A070" w14:textId="66C8A746"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0A1639">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0A1639">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fldChar w:fldCharType="separate"/>
      </w:r>
      <w:r w:rsidR="000A1639">
        <w:rPr>
          <w:b/>
          <w:bCs/>
          <w:lang w:val="en-US"/>
        </w:rPr>
        <w:t>Error! Reference source not found.</w:t>
      </w:r>
      <w:r w:rsidRPr="003D662E">
        <w:rPr>
          <w:lang w:val="en-US"/>
        </w:rPr>
        <w:fldChar w:fldCharType="end"/>
      </w:r>
      <w:r w:rsidRPr="003D662E">
        <w:rPr>
          <w:lang w:val="en-US"/>
        </w:rPr>
        <w:t xml:space="preserve">, it is worth to </w:t>
      </w:r>
      <w:r w:rsidRPr="003D662E">
        <w:rPr>
          <w:lang w:val="en-US"/>
        </w:rPr>
        <w:lastRenderedPageBreak/>
        <w:t>think about service implementation considerations at this point, i.e., after the overview on creating an application in the previous section.</w:t>
      </w:r>
    </w:p>
    <w:p w14:paraId="2BD7EF4C" w14:textId="5DAA50B0" w:rsidR="00BA6B3E" w:rsidRPr="003D662E" w:rsidRDefault="00BA6B3E" w:rsidP="007245E8">
      <w:pPr>
        <w:pStyle w:val="ListParagraph"/>
        <w:numPr>
          <w:ilvl w:val="0"/>
          <w:numId w:val="38"/>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0A1639">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31"/>
      </w:r>
      <w:r w:rsidR="00EF06CB" w:rsidRPr="00E9124C">
        <w:rPr>
          <w:lang w:val="en-US"/>
        </w:rPr>
        <w:t>.</w:t>
      </w:r>
    </w:p>
    <w:p w14:paraId="0C778614" w14:textId="67FD4256" w:rsidR="00796D22" w:rsidRPr="003D662E" w:rsidRDefault="00B920FD" w:rsidP="007245E8">
      <w:pPr>
        <w:pStyle w:val="ListParagraph"/>
        <w:numPr>
          <w:ilvl w:val="0"/>
          <w:numId w:val="38"/>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7245E8">
      <w:pPr>
        <w:pStyle w:val="ListParagraph"/>
        <w:numPr>
          <w:ilvl w:val="0"/>
          <w:numId w:val="38"/>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7245E8">
      <w:pPr>
        <w:pStyle w:val="ListParagraph"/>
        <w:numPr>
          <w:ilvl w:val="0"/>
          <w:numId w:val="38"/>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7245E8">
      <w:pPr>
        <w:pStyle w:val="ListParagraph"/>
        <w:numPr>
          <w:ilvl w:val="0"/>
          <w:numId w:val="38"/>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7245E8">
      <w:pPr>
        <w:pStyle w:val="ListParagraph"/>
        <w:numPr>
          <w:ilvl w:val="0"/>
          <w:numId w:val="38"/>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7245E8">
      <w:pPr>
        <w:pStyle w:val="ListParagraph"/>
        <w:numPr>
          <w:ilvl w:val="0"/>
          <w:numId w:val="38"/>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lastRenderedPageBreak/>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7245E8">
      <w:pPr>
        <w:pStyle w:val="ListParagraph"/>
        <w:numPr>
          <w:ilvl w:val="0"/>
          <w:numId w:val="38"/>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7245E8">
      <w:pPr>
        <w:pStyle w:val="ListParagraph"/>
        <w:numPr>
          <w:ilvl w:val="0"/>
          <w:numId w:val="38"/>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7245E8">
      <w:pPr>
        <w:pStyle w:val="ListParagraph"/>
        <w:numPr>
          <w:ilvl w:val="0"/>
          <w:numId w:val="38"/>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450D6D6B" w:rsidR="00BF6191" w:rsidRPr="003D662E" w:rsidRDefault="00BF6191" w:rsidP="007245E8">
      <w:pPr>
        <w:pStyle w:val="ListParagraph"/>
        <w:numPr>
          <w:ilvl w:val="0"/>
          <w:numId w:val="38"/>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0A1639">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32D3DFAD" w:rsidR="004500A9" w:rsidRPr="003D662E" w:rsidRDefault="004500A9" w:rsidP="007245E8">
      <w:pPr>
        <w:pStyle w:val="ListParagraph"/>
        <w:numPr>
          <w:ilvl w:val="1"/>
          <w:numId w:val="38"/>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0A1639">
        <w:rPr>
          <w:lang w:val="en-US"/>
        </w:rPr>
        <w:t>3.3.7</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7245E8">
      <w:pPr>
        <w:pStyle w:val="ListParagraph"/>
        <w:numPr>
          <w:ilvl w:val="1"/>
          <w:numId w:val="38"/>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w:t>
      </w:r>
      <w:r w:rsidR="004D5812" w:rsidRPr="003D662E">
        <w:rPr>
          <w:lang w:val="en-US"/>
        </w:rPr>
        <w:lastRenderedPageBreak/>
        <w:t xml:space="preserve">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6F14114E" w:rsidR="004C6BE0" w:rsidRPr="003D662E" w:rsidRDefault="00554AC8" w:rsidP="007245E8">
      <w:pPr>
        <w:pStyle w:val="ListParagraph"/>
        <w:numPr>
          <w:ilvl w:val="0"/>
          <w:numId w:val="39"/>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0A1639">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32"/>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7245E8">
      <w:pPr>
        <w:pStyle w:val="ListParagraph"/>
        <w:numPr>
          <w:ilvl w:val="0"/>
          <w:numId w:val="39"/>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7245E8">
      <w:pPr>
        <w:pStyle w:val="ListParagraph"/>
        <w:numPr>
          <w:ilvl w:val="0"/>
          <w:numId w:val="39"/>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7245E8">
      <w:pPr>
        <w:pStyle w:val="ListParagraph"/>
        <w:numPr>
          <w:ilvl w:val="0"/>
          <w:numId w:val="39"/>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63" w:name="_Toc76979386"/>
      <w:bookmarkStart w:id="264" w:name="_Toc76979438"/>
      <w:bookmarkStart w:id="265" w:name="_Toc76979489"/>
      <w:bookmarkStart w:id="266" w:name="_Toc76979541"/>
      <w:bookmarkStart w:id="267" w:name="_Toc76979387"/>
      <w:bookmarkStart w:id="268" w:name="_Toc76979439"/>
      <w:bookmarkStart w:id="269" w:name="_Toc76979490"/>
      <w:bookmarkStart w:id="270" w:name="_Toc76979542"/>
      <w:bookmarkStart w:id="271" w:name="_Ref57897831"/>
      <w:bookmarkStart w:id="272" w:name="_Toc213421553"/>
      <w:bookmarkEnd w:id="263"/>
      <w:bookmarkEnd w:id="264"/>
      <w:bookmarkEnd w:id="265"/>
      <w:bookmarkEnd w:id="266"/>
      <w:bookmarkEnd w:id="267"/>
      <w:bookmarkEnd w:id="268"/>
      <w:bookmarkEnd w:id="269"/>
      <w:bookmarkEnd w:id="270"/>
      <w:r w:rsidRPr="003D662E">
        <w:rPr>
          <w:lang w:val="en-US"/>
        </w:rPr>
        <w:lastRenderedPageBreak/>
        <w:t>Implementation</w:t>
      </w:r>
      <w:bookmarkEnd w:id="174"/>
      <w:bookmarkEnd w:id="271"/>
      <w:bookmarkEnd w:id="272"/>
    </w:p>
    <w:p w14:paraId="6DEDE8DC" w14:textId="5DC65FC1"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0A1639">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fldChar w:fldCharType="separate"/>
      </w:r>
      <w:r w:rsidR="000A1639">
        <w:rPr>
          <w:b/>
          <w:bCs/>
          <w:lang w:val="en-US"/>
        </w:rPr>
        <w:t>Error! Reference source not found.</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0A1639">
        <w:rPr>
          <w:lang w:val="en-US"/>
        </w:rPr>
        <w:t>7.2</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0A1639">
        <w:rPr>
          <w:lang w:val="en-US"/>
        </w:rPr>
        <w:t>7.3</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0A1639">
        <w:rPr>
          <w:lang w:val="en-US"/>
        </w:rPr>
        <w:t>7.4</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fldChar w:fldCharType="separate"/>
      </w:r>
      <w:r w:rsidR="000A1639">
        <w:rPr>
          <w:b/>
          <w:bCs/>
          <w:lang w:val="en-US"/>
        </w:rPr>
        <w:t>Error! Reference source not found.</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0A1639">
        <w:rPr>
          <w:lang w:val="en-US"/>
        </w:rPr>
        <w:t>7.5</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2300E47F"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0A1639">
        <w:rPr>
          <w:vertAlign w:val="superscript"/>
          <w:lang w:val="en-US"/>
        </w:rPr>
        <w:t>20</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33"/>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73" w:name="_Ref58848073"/>
      <w:bookmarkStart w:id="274" w:name="_Toc213421554"/>
      <w:bookmarkStart w:id="275" w:name="_Ref57897646"/>
      <w:r w:rsidRPr="003D662E">
        <w:rPr>
          <w:lang w:val="en-US"/>
        </w:rPr>
        <w:t xml:space="preserve">Implementation </w:t>
      </w:r>
      <w:r w:rsidR="003321C9">
        <w:rPr>
          <w:lang w:val="en-US"/>
        </w:rPr>
        <w:t>D</w:t>
      </w:r>
      <w:r w:rsidRPr="003D662E">
        <w:rPr>
          <w:lang w:val="en-US"/>
        </w:rPr>
        <w:t>ecisions</w:t>
      </w:r>
      <w:bookmarkEnd w:id="273"/>
      <w:bookmarkEnd w:id="274"/>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76" w:name="_Ref77754022"/>
      <w:r w:rsidR="008E6CAC" w:rsidRPr="003D662E">
        <w:rPr>
          <w:rStyle w:val="FootnoteReference"/>
          <w:lang w:val="en-US"/>
        </w:rPr>
        <w:footnoteReference w:id="134"/>
      </w:r>
      <w:bookmarkEnd w:id="276"/>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6C57617D" w:rsidR="003031B6" w:rsidRPr="003D662E" w:rsidRDefault="00C709D3" w:rsidP="007245E8">
      <w:pPr>
        <w:pStyle w:val="ListParagraph"/>
        <w:numPr>
          <w:ilvl w:val="0"/>
          <w:numId w:val="11"/>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0A1639">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0AB474EE" w:rsidR="00F54E97" w:rsidRPr="003D662E" w:rsidRDefault="003031B6" w:rsidP="007245E8">
      <w:pPr>
        <w:pStyle w:val="ListParagraph"/>
        <w:numPr>
          <w:ilvl w:val="0"/>
          <w:numId w:val="11"/>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0A1639">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0A1639">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7245E8">
      <w:pPr>
        <w:pStyle w:val="ListParagraph"/>
        <w:numPr>
          <w:ilvl w:val="0"/>
          <w:numId w:val="11"/>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93173D3" w:rsidR="007B76BB" w:rsidRPr="003D662E" w:rsidRDefault="007B76BB" w:rsidP="007245E8">
      <w:pPr>
        <w:pStyle w:val="ListParagraph"/>
        <w:numPr>
          <w:ilvl w:val="0"/>
          <w:numId w:val="11"/>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platform dependencies (and transitively in components such as EASy-Producer).</w:t>
      </w:r>
    </w:p>
    <w:p w14:paraId="17023596" w14:textId="31A975E1" w:rsidR="004563B9" w:rsidRPr="003D662E" w:rsidRDefault="00357A2D" w:rsidP="007245E8">
      <w:pPr>
        <w:pStyle w:val="ListParagraph"/>
        <w:numPr>
          <w:ilvl w:val="0"/>
          <w:numId w:val="11"/>
        </w:numPr>
        <w:jc w:val="both"/>
        <w:rPr>
          <w:lang w:val="en-US"/>
        </w:rPr>
      </w:pPr>
      <w:r>
        <w:rPr>
          <w:lang w:val="en-US"/>
        </w:rPr>
        <w:t xml:space="preserve">For </w:t>
      </w:r>
      <w:r w:rsidR="00B0463D" w:rsidRPr="003D662E">
        <w:rPr>
          <w:b/>
          <w:lang w:val="en-US"/>
        </w:rPr>
        <w:t>logging</w:t>
      </w:r>
      <w:r w:rsidR="00B0463D" w:rsidRPr="003D662E">
        <w:rPr>
          <w:lang w:val="en-US"/>
        </w:rPr>
        <w:t xml:space="preserve">, </w:t>
      </w:r>
      <w:r>
        <w:rPr>
          <w:lang w:val="en-US"/>
        </w:rPr>
        <w:t xml:space="preserve">we rely on the logging support (see Section </w:t>
      </w:r>
      <w:r>
        <w:rPr>
          <w:lang w:val="en-US"/>
        </w:rPr>
        <w:fldChar w:fldCharType="begin"/>
      </w:r>
      <w:r>
        <w:rPr>
          <w:lang w:val="en-US"/>
        </w:rPr>
        <w:instrText xml:space="preserve"> REF _Ref204189276 \r \h </w:instrText>
      </w:r>
      <w:r>
        <w:rPr>
          <w:lang w:val="en-US"/>
        </w:rPr>
        <w:fldChar w:fldCharType="separate"/>
      </w:r>
      <w:r w:rsidR="000A1639">
        <w:rPr>
          <w:b/>
          <w:bCs/>
          <w:lang w:val="en-US"/>
        </w:rPr>
        <w:t>Error! Reference source not found.</w:t>
      </w:r>
      <w:r>
        <w:rPr>
          <w:lang w:val="en-US"/>
        </w:rPr>
        <w:fldChar w:fldCharType="end"/>
      </w:r>
      <w:r>
        <w:rPr>
          <w:lang w:val="en-US"/>
        </w:rPr>
        <w:t>)</w:t>
      </w:r>
      <w:r w:rsidR="00B0463D" w:rsidRPr="003D662E">
        <w:rPr>
          <w:lang w:val="en-US"/>
        </w:rPr>
        <w:t xml:space="preserve">.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w:t>
      </w:r>
    </w:p>
    <w:p w14:paraId="632820A4" w14:textId="55BF9A5E" w:rsidR="00F46383" w:rsidRPr="003D662E" w:rsidRDefault="001556A8" w:rsidP="007245E8">
      <w:pPr>
        <w:pStyle w:val="ListParagraph"/>
        <w:numPr>
          <w:ilvl w:val="0"/>
          <w:numId w:val="11"/>
        </w:numPr>
        <w:jc w:val="both"/>
        <w:rPr>
          <w:lang w:val="en-US"/>
        </w:rPr>
      </w:pPr>
      <w:r w:rsidRPr="003D662E">
        <w:rPr>
          <w:lang w:val="en-US"/>
        </w:rPr>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w:t>
      </w:r>
      <w:r w:rsidRPr="003D662E">
        <w:rPr>
          <w:lang w:val="en-US"/>
        </w:rPr>
        <w:lastRenderedPageBreak/>
        <w:t xml:space="preserve">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729A8FEF" w:rsidR="00B94E88" w:rsidRPr="003D662E" w:rsidRDefault="00B94E88" w:rsidP="007245E8">
      <w:pPr>
        <w:pStyle w:val="ListParagraph"/>
        <w:numPr>
          <w:ilvl w:val="0"/>
          <w:numId w:val="11"/>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0A1639">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35"/>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0A1639">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02B192D0" w:rsidR="00B902EC" w:rsidRDefault="00706EB7" w:rsidP="007245E8">
      <w:pPr>
        <w:pStyle w:val="ListParagraph"/>
        <w:numPr>
          <w:ilvl w:val="0"/>
          <w:numId w:val="11"/>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lastRenderedPageBreak/>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46183" cy="3474054"/>
                    </a:xfrm>
                    <a:prstGeom prst="rect">
                      <a:avLst/>
                    </a:prstGeom>
                  </pic:spPr>
                </pic:pic>
              </a:graphicData>
            </a:graphic>
          </wp:inline>
        </w:drawing>
      </w:r>
    </w:p>
    <w:p w14:paraId="6C946988" w14:textId="3592D787" w:rsidR="00B902EC" w:rsidRPr="003D662E" w:rsidRDefault="00B902EC" w:rsidP="00B902EC">
      <w:pPr>
        <w:pStyle w:val="Caption"/>
        <w:jc w:val="center"/>
        <w:rPr>
          <w:lang w:val="en-US"/>
        </w:rPr>
      </w:pPr>
      <w:bookmarkStart w:id="277"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63</w:t>
      </w:r>
      <w:r w:rsidRPr="003D662E">
        <w:fldChar w:fldCharType="end"/>
      </w:r>
      <w:bookmarkEnd w:id="277"/>
      <w:r w:rsidRPr="003D662E">
        <w:rPr>
          <w:lang w:val="en-US"/>
        </w:rPr>
        <w:t>: Structure of the component template “basicMaven” in the GitHub repository.</w:t>
      </w:r>
    </w:p>
    <w:p w14:paraId="587B3CDD" w14:textId="4BE7364E"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63</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36"/>
      </w:r>
      <w:r w:rsidR="009632E9" w:rsidRPr="003D662E">
        <w:rPr>
          <w:lang w:val="en-US"/>
        </w:rPr>
        <w:t xml:space="preserve">. </w:t>
      </w:r>
    </w:p>
    <w:p w14:paraId="2CAE7035" w14:textId="4655695A" w:rsidR="00706EB7" w:rsidRPr="003D662E" w:rsidRDefault="009632E9" w:rsidP="007245E8">
      <w:pPr>
        <w:pStyle w:val="ListParagraph"/>
        <w:numPr>
          <w:ilvl w:val="0"/>
          <w:numId w:val="35"/>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7245E8">
      <w:pPr>
        <w:pStyle w:val="ListParagraph"/>
        <w:numPr>
          <w:ilvl w:val="0"/>
          <w:numId w:val="35"/>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0D2C34E3" w:rsidR="0044520A" w:rsidRPr="003D662E" w:rsidRDefault="0044520A" w:rsidP="007245E8">
      <w:pPr>
        <w:pStyle w:val="ListParagraph"/>
        <w:numPr>
          <w:ilvl w:val="0"/>
          <w:numId w:val="35"/>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r w:rsidR="00B31FB9">
        <w:rPr>
          <w:lang w:val="en-US"/>
        </w:rPr>
        <w:t xml:space="preserve"> If you plan to realize an implementation component/plugin, please check whether </w:t>
      </w:r>
      <w:r w:rsidR="00B31FB9" w:rsidRPr="003D662E">
        <w:rPr>
          <w:rFonts w:ascii="Consolas" w:hAnsi="Consolas"/>
          <w:lang w:val="en-US"/>
        </w:rPr>
        <w:t>platformDependencies</w:t>
      </w:r>
      <w:r w:rsidR="00B31FB9">
        <w:rPr>
          <w:rFonts w:ascii="Consolas" w:hAnsi="Consolas"/>
          <w:lang w:val="en-US"/>
        </w:rPr>
        <w:t>BOM</w:t>
      </w:r>
      <w:r w:rsidR="00B31FB9">
        <w:rPr>
          <w:lang w:val="en-US"/>
        </w:rPr>
        <w:t xml:space="preserve"> or </w:t>
      </w:r>
      <w:r w:rsidR="00B31FB9" w:rsidRPr="003D662E">
        <w:rPr>
          <w:rFonts w:ascii="Consolas" w:hAnsi="Consolas"/>
          <w:lang w:val="en-US"/>
        </w:rPr>
        <w:t>platformDependencies</w:t>
      </w:r>
      <w:r w:rsidR="00B31FB9">
        <w:rPr>
          <w:rFonts w:ascii="Consolas" w:hAnsi="Consolas"/>
          <w:lang w:val="en-US"/>
        </w:rPr>
        <w:t>Spring</w:t>
      </w:r>
      <w:r w:rsidR="00B31FB9">
        <w:rPr>
          <w:lang w:val="en-US"/>
        </w:rPr>
        <w:t xml:space="preserve"> is more adequate rather than re-defining managed dependencies.</w:t>
      </w:r>
      <w:r w:rsidR="00027F12">
        <w:rPr>
          <w:lang w:val="en-US"/>
        </w:rPr>
        <w:t xml:space="preserve"> Please also consider, that certain support plugins (cf. </w:t>
      </w:r>
      <w:r w:rsidR="00027F12">
        <w:rPr>
          <w:lang w:val="en-US"/>
        </w:rPr>
        <w:fldChar w:fldCharType="begin"/>
      </w:r>
      <w:r w:rsidR="00027F12">
        <w:rPr>
          <w:lang w:val="en-US"/>
        </w:rPr>
        <w:instrText xml:space="preserve"> REF _Ref209788583 \h </w:instrText>
      </w:r>
      <w:r w:rsidR="00027F12">
        <w:rPr>
          <w:lang w:val="en-US"/>
        </w:rPr>
      </w:r>
      <w:r w:rsidR="00027F12">
        <w:rPr>
          <w:lang w:val="en-US"/>
        </w:rPr>
        <w:fldChar w:fldCharType="separate"/>
      </w:r>
      <w:r w:rsidR="000A1639" w:rsidRPr="003D662E">
        <w:rPr>
          <w:lang w:val="en-US"/>
        </w:rPr>
        <w:t xml:space="preserve">Table </w:t>
      </w:r>
      <w:r w:rsidR="000A1639">
        <w:rPr>
          <w:noProof/>
          <w:lang w:val="en-US"/>
        </w:rPr>
        <w:t>4</w:t>
      </w:r>
      <w:r w:rsidR="00027F12">
        <w:rPr>
          <w:lang w:val="en-US"/>
        </w:rPr>
        <w:fldChar w:fldCharType="end"/>
      </w:r>
      <w:r w:rsidR="00027F12">
        <w:rPr>
          <w:lang w:val="en-US"/>
        </w:rPr>
        <w:t>) with helpful functionalities do exist and shall be used over re-including similar dependencies.</w:t>
      </w:r>
    </w:p>
    <w:p w14:paraId="2526CD4F" w14:textId="65CD1554" w:rsidR="0044520A" w:rsidRPr="003D662E" w:rsidRDefault="0044520A" w:rsidP="007245E8">
      <w:pPr>
        <w:pStyle w:val="ListParagraph"/>
        <w:numPr>
          <w:ilvl w:val="0"/>
          <w:numId w:val="35"/>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7245E8">
      <w:pPr>
        <w:pStyle w:val="ListParagraph"/>
        <w:numPr>
          <w:ilvl w:val="0"/>
          <w:numId w:val="35"/>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t>
      </w:r>
      <w:r w:rsidRPr="003D662E">
        <w:rPr>
          <w:lang w:val="en-US"/>
        </w:rPr>
        <w:lastRenderedPageBreak/>
        <w:t xml:space="preserve">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7245E8">
      <w:pPr>
        <w:pStyle w:val="ListParagraph"/>
        <w:numPr>
          <w:ilvl w:val="0"/>
          <w:numId w:val="35"/>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7245E8">
      <w:pPr>
        <w:pStyle w:val="ListParagraph"/>
        <w:numPr>
          <w:ilvl w:val="0"/>
          <w:numId w:val="35"/>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6F24F43C" w14:textId="1610E811" w:rsidR="00B011EB" w:rsidRPr="003D662E" w:rsidRDefault="00B011EB" w:rsidP="00AF5CD8">
      <w:pPr>
        <w:pStyle w:val="Heading2"/>
        <w:rPr>
          <w:lang w:val="en-US"/>
        </w:rPr>
      </w:pPr>
      <w:bookmarkStart w:id="278" w:name="_Ref77928370"/>
      <w:bookmarkStart w:id="279" w:name="_Toc213421555"/>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75"/>
      <w:bookmarkEnd w:id="278"/>
      <w:bookmarkEnd w:id="279"/>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37"/>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38"/>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39"/>
      </w:r>
      <w:r w:rsidR="00B53272" w:rsidRPr="003D662E">
        <w:rPr>
          <w:lang w:val="en-US"/>
        </w:rPr>
        <w:t>.</w:t>
      </w:r>
      <w:r w:rsidR="00070070" w:rsidRPr="003D662E">
        <w:rPr>
          <w:lang w:val="en-US"/>
        </w:rPr>
        <w:t xml:space="preserve"> </w:t>
      </w:r>
    </w:p>
    <w:p w14:paraId="57C89005" w14:textId="4E691D40" w:rsidR="008B29E6" w:rsidRPr="003D662E" w:rsidRDefault="008B29E6" w:rsidP="00AF5CD8">
      <w:pPr>
        <w:pStyle w:val="Heading2"/>
        <w:rPr>
          <w:lang w:val="en-US"/>
        </w:rPr>
      </w:pPr>
      <w:bookmarkStart w:id="280" w:name="_Ref133572230"/>
      <w:bookmarkStart w:id="281" w:name="_Toc213421556"/>
      <w:r w:rsidRPr="003D662E">
        <w:rPr>
          <w:lang w:val="en-US"/>
        </w:rPr>
        <w:t xml:space="preserve">Compiling the </w:t>
      </w:r>
      <w:r w:rsidR="003321C9">
        <w:rPr>
          <w:lang w:val="en-US"/>
        </w:rPr>
        <w:t>P</w:t>
      </w:r>
      <w:r w:rsidRPr="003D662E">
        <w:rPr>
          <w:lang w:val="en-US"/>
        </w:rPr>
        <w:t>latform</w:t>
      </w:r>
      <w:bookmarkEnd w:id="280"/>
      <w:bookmarkEnd w:id="281"/>
    </w:p>
    <w:p w14:paraId="73251AF5" w14:textId="69C7FC8D"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0A1639" w:rsidRPr="003D662E">
        <w:rPr>
          <w:lang w:val="en-US"/>
        </w:rPr>
        <w:t xml:space="preserve">Figure </w:t>
      </w:r>
      <w:r w:rsidR="000A1639">
        <w:rPr>
          <w:noProof/>
          <w:lang w:val="en-US"/>
        </w:rPr>
        <w:t>64</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19730"/>
                    </a:xfrm>
                    <a:prstGeom prst="rect">
                      <a:avLst/>
                    </a:prstGeom>
                  </pic:spPr>
                </pic:pic>
              </a:graphicData>
            </a:graphic>
          </wp:inline>
        </w:drawing>
      </w:r>
    </w:p>
    <w:p w14:paraId="7039C0CA" w14:textId="5AC40844" w:rsidR="00365E2C" w:rsidRPr="003D662E" w:rsidRDefault="00365E2C" w:rsidP="00365E2C">
      <w:pPr>
        <w:pStyle w:val="Caption"/>
        <w:jc w:val="center"/>
        <w:rPr>
          <w:lang w:val="en-US"/>
        </w:rPr>
      </w:pPr>
      <w:bookmarkStart w:id="282"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64</w:t>
      </w:r>
      <w:r w:rsidRPr="003D662E">
        <w:fldChar w:fldCharType="end"/>
      </w:r>
      <w:bookmarkEnd w:id="282"/>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7362F40C"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0A1639" w:rsidRPr="003D662E">
        <w:rPr>
          <w:lang w:val="en-US"/>
        </w:rPr>
        <w:t xml:space="preserve">Figure </w:t>
      </w:r>
      <w:r w:rsidR="000A1639">
        <w:rPr>
          <w:noProof/>
          <w:lang w:val="en-US"/>
        </w:rPr>
        <w:t>65</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0A1639" w:rsidRPr="003D662E">
        <w:rPr>
          <w:lang w:val="en-US"/>
        </w:rPr>
        <w:t xml:space="preserve">Figure </w:t>
      </w:r>
      <w:r w:rsidR="000A1639">
        <w:rPr>
          <w:noProof/>
          <w:lang w:val="en-US"/>
        </w:rPr>
        <w:t>65</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74508C22" w:rsidR="002558F5" w:rsidRPr="003D662E" w:rsidRDefault="008B0400" w:rsidP="00982C2F">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982C2F">
        <w:rPr>
          <w:lang w:val="en-US"/>
        </w:rPr>
        <w:t>defines</w:t>
      </w:r>
      <w:r w:rsidR="00146820" w:rsidRPr="003D662E">
        <w:rPr>
          <w:lang w:val="en-US"/>
        </w:rPr>
        <w:t xml:space="preserve"> the </w:t>
      </w:r>
      <w:r w:rsidR="00982C2F">
        <w:rPr>
          <w:lang w:val="en-US"/>
        </w:rPr>
        <w:t xml:space="preserve">common build process steps as well as administrative information such as authors or source code management required for Maven Central. However, since version 0.8, the </w:t>
      </w:r>
      <w:r w:rsidR="00982C2F" w:rsidRPr="003D662E">
        <w:rPr>
          <w:rFonts w:ascii="Consolas" w:hAnsi="Consolas"/>
          <w:lang w:val="en-US"/>
        </w:rPr>
        <w:t>platformDependencies</w:t>
      </w:r>
      <w:r w:rsidR="00982C2F">
        <w:rPr>
          <w:lang w:val="en-US"/>
        </w:rPr>
        <w:t xml:space="preserve"> only declare properties for dependencies that are used by multiple platform components, but no </w:t>
      </w:r>
      <w:r w:rsidR="00982C2F" w:rsidRPr="003D662E">
        <w:rPr>
          <w:lang w:val="en-US"/>
        </w:rPr>
        <w:t>dependenc</w:t>
      </w:r>
      <w:r w:rsidR="00982C2F">
        <w:rPr>
          <w:lang w:val="en-US"/>
        </w:rPr>
        <w:t>ies</w:t>
      </w:r>
      <w:r w:rsidR="00153054">
        <w:rPr>
          <w:lang w:val="en-US"/>
        </w:rPr>
        <w:t xml:space="preserve"> (cf</w:t>
      </w:r>
      <w:r w:rsidR="00982C2F">
        <w:rPr>
          <w:lang w:val="en-US"/>
        </w:rPr>
        <w:t>.</w:t>
      </w:r>
      <w:r w:rsidR="00153054">
        <w:rPr>
          <w:lang w:val="en-US"/>
        </w:rPr>
        <w:t xml:space="preserve"> constraint </w:t>
      </w:r>
      <w:r w:rsidR="00153054">
        <w:rPr>
          <w:lang w:val="en-US"/>
        </w:rPr>
        <w:fldChar w:fldCharType="begin"/>
      </w:r>
      <w:r w:rsidR="00153054">
        <w:rPr>
          <w:lang w:val="en-US"/>
        </w:rPr>
        <w:instrText xml:space="preserve"> REF _Ref213421456 \r \h </w:instrText>
      </w:r>
      <w:r w:rsidR="00153054">
        <w:rPr>
          <w:lang w:val="en-US"/>
        </w:rPr>
      </w:r>
      <w:r w:rsidR="00153054">
        <w:rPr>
          <w:lang w:val="en-US"/>
        </w:rPr>
        <w:fldChar w:fldCharType="separate"/>
      </w:r>
      <w:r w:rsidR="000A1639">
        <w:rPr>
          <w:lang w:val="en-US"/>
        </w:rPr>
        <w:t>C16</w:t>
      </w:r>
      <w:r w:rsidR="00153054">
        <w:rPr>
          <w:lang w:val="en-US"/>
        </w:rPr>
        <w:fldChar w:fldCharType="end"/>
      </w:r>
      <w:r w:rsidR="00153054">
        <w:rPr>
          <w:lang w:val="en-US"/>
        </w:rPr>
        <w:t>)</w:t>
      </w:r>
      <w:r w:rsidR="00982C2F">
        <w:rPr>
          <w:lang w:val="en-US"/>
        </w:rPr>
        <w:t xml:space="preserve"> Thus,</w:t>
      </w:r>
      <w:r w:rsidR="00982C2F" w:rsidRPr="003D662E">
        <w:rPr>
          <w:lang w:val="en-US"/>
        </w:rPr>
        <w:t xml:space="preserve"> </w:t>
      </w:r>
      <w:r w:rsidR="00982C2F" w:rsidRPr="003D662E">
        <w:rPr>
          <w:rFonts w:ascii="Consolas" w:hAnsi="Consolas"/>
          <w:lang w:val="en-US"/>
        </w:rPr>
        <w:t>platformDependencies</w:t>
      </w:r>
      <w:r w:rsidR="00982C2F" w:rsidRPr="003D662E">
        <w:rPr>
          <w:lang w:val="en-US"/>
        </w:rPr>
        <w:t xml:space="preserve"> </w:t>
      </w:r>
      <w:r w:rsidR="00982C2F">
        <w:rPr>
          <w:lang w:val="en-US"/>
        </w:rPr>
        <w:t>serves as parend POM for all platform core components, which must not have any external dependencies except for the Java library. These version properties are turned into managed dependencies in the platform bill-of-material (</w:t>
      </w:r>
      <w:r w:rsidR="00982C2F" w:rsidRPr="003D662E">
        <w:rPr>
          <w:rFonts w:ascii="Consolas" w:hAnsi="Consolas"/>
          <w:lang w:val="en-US"/>
        </w:rPr>
        <w:t>platformDependencies</w:t>
      </w:r>
      <w:r w:rsidR="00982C2F">
        <w:rPr>
          <w:rFonts w:ascii="Consolas" w:hAnsi="Consolas"/>
          <w:lang w:val="en-US"/>
        </w:rPr>
        <w:t>BOM</w:t>
      </w:r>
      <w:r w:rsidR="00982C2F" w:rsidRPr="00982C2F">
        <w:rPr>
          <w:rFonts w:cstheme="minorHAnsi"/>
          <w:lang w:val="en-US"/>
        </w:rPr>
        <w:t xml:space="preserve">), </w:t>
      </w:r>
      <w:r w:rsidR="00982C2F">
        <w:rPr>
          <w:rFonts w:cstheme="minorHAnsi"/>
          <w:lang w:val="en-US"/>
        </w:rPr>
        <w:t xml:space="preserve">which is (directly or indirectly) used as parent POM for all implementing components </w:t>
      </w:r>
      <w:r w:rsidR="00982C2F" w:rsidRPr="003D662E">
        <w:rPr>
          <w:lang w:val="en-US"/>
        </w:rPr>
        <w:t xml:space="preserve">(cf. Section </w:t>
      </w:r>
      <w:r w:rsidR="00982C2F" w:rsidRPr="003D662E">
        <w:rPr>
          <w:lang w:val="en-US"/>
        </w:rPr>
        <w:fldChar w:fldCharType="begin"/>
      </w:r>
      <w:r w:rsidR="00982C2F" w:rsidRPr="003D662E">
        <w:rPr>
          <w:lang w:val="en-US"/>
        </w:rPr>
        <w:instrText xml:space="preserve"> REF _Ref69736036 \r \h </w:instrText>
      </w:r>
      <w:r w:rsidR="00982C2F">
        <w:rPr>
          <w:lang w:val="en-US"/>
        </w:rPr>
        <w:instrText xml:space="preserve"> \* MERGEFORMAT </w:instrText>
      </w:r>
      <w:r w:rsidR="00982C2F" w:rsidRPr="003D662E">
        <w:rPr>
          <w:lang w:val="en-US"/>
        </w:rPr>
      </w:r>
      <w:r w:rsidR="00982C2F" w:rsidRPr="003D662E">
        <w:rPr>
          <w:lang w:val="en-US"/>
        </w:rPr>
        <w:fldChar w:fldCharType="separate"/>
      </w:r>
      <w:r w:rsidR="000A1639">
        <w:rPr>
          <w:lang w:val="en-US"/>
        </w:rPr>
        <w:t>4</w:t>
      </w:r>
      <w:r w:rsidR="00982C2F" w:rsidRPr="003D662E">
        <w:rPr>
          <w:lang w:val="en-US"/>
        </w:rPr>
        <w:fldChar w:fldCharType="end"/>
      </w:r>
      <w:r w:rsidR="00982C2F" w:rsidRPr="003D662E">
        <w:rPr>
          <w:lang w:val="en-US"/>
        </w:rPr>
        <w:t>)</w:t>
      </w:r>
      <w:r w:rsidR="00982C2F">
        <w:rPr>
          <w:rFonts w:cstheme="minorHAnsi"/>
          <w:lang w:val="en-US"/>
        </w:rPr>
        <w:t>. Such a bill-of-material is helpful to restrict the diversity of dependency versions, while, if required, individual implementing components can override the version. In an ideal case, if all dependencies are homogenized after an entire update of the dependencies, such overrides are not needed.</w:t>
      </w:r>
      <w:r w:rsidR="009F4F35" w:rsidRPr="003D662E">
        <w:rPr>
          <w:lang w:val="en-US"/>
        </w:rPr>
        <w:t xml:space="preserve"> </w:t>
      </w:r>
      <w:r w:rsidR="00982C2F">
        <w:rPr>
          <w:lang w:val="en-US"/>
        </w:rPr>
        <w:t xml:space="preserve">Moreover, components and application services that rely on the application/service execution version of Spring (Cloud Streams) are based on </w:t>
      </w:r>
      <w:r w:rsidR="00982C2F" w:rsidRPr="003D662E">
        <w:rPr>
          <w:rFonts w:ascii="Consolas" w:hAnsi="Consolas"/>
          <w:lang w:val="en-US"/>
        </w:rPr>
        <w:t>platformDependencies</w:t>
      </w:r>
      <w:r w:rsidR="00982C2F">
        <w:rPr>
          <w:rFonts w:ascii="Consolas" w:hAnsi="Consolas"/>
          <w:lang w:val="en-US"/>
        </w:rPr>
        <w:t>Spring</w:t>
      </w:r>
      <w:r w:rsidR="00982C2F">
        <w:rPr>
          <w:lang w:val="en-US"/>
        </w:rPr>
        <w:t xml:space="preserve">, which extends </w:t>
      </w:r>
      <w:r w:rsidR="00982C2F" w:rsidRPr="003D662E">
        <w:rPr>
          <w:rFonts w:ascii="Consolas" w:hAnsi="Consolas"/>
          <w:lang w:val="en-US"/>
        </w:rPr>
        <w:t>platformDependencies</w:t>
      </w:r>
      <w:r w:rsidR="00982C2F">
        <w:rPr>
          <w:rFonts w:ascii="Consolas" w:hAnsi="Consolas"/>
          <w:lang w:val="en-US"/>
        </w:rPr>
        <w:t>BOM</w:t>
      </w:r>
      <w:r w:rsidR="002558F5" w:rsidRPr="003D662E">
        <w:rPr>
          <w:lang w:val="en-US"/>
        </w:rPr>
        <w:t>.</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4CAF7C89" w14:textId="653ADF3C" w:rsidR="00CF0804" w:rsidRPr="004E2AC4" w:rsidRDefault="007223C6" w:rsidP="00BB3F40">
      <w:pPr>
        <w:jc w:val="center"/>
        <w:rPr>
          <w:lang w:val="en-US"/>
        </w:rPr>
      </w:pPr>
      <w:r w:rsidRPr="007223C6">
        <w:lastRenderedPageBreak/>
        <w:drawing>
          <wp:inline distT="0" distB="0" distL="0" distR="0" wp14:anchorId="5424344F" wp14:editId="474A09B5">
            <wp:extent cx="4711483" cy="86639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22399" cy="8684013"/>
                    </a:xfrm>
                    <a:prstGeom prst="rect">
                      <a:avLst/>
                    </a:prstGeom>
                    <a:noFill/>
                    <a:ln>
                      <a:noFill/>
                    </a:ln>
                  </pic:spPr>
                </pic:pic>
              </a:graphicData>
            </a:graphic>
          </wp:inline>
        </w:drawing>
      </w:r>
    </w:p>
    <w:p w14:paraId="4F256A6D" w14:textId="2B33C1D4" w:rsidR="00B7745A" w:rsidRPr="003D662E" w:rsidRDefault="0044351F" w:rsidP="0044351F">
      <w:pPr>
        <w:pStyle w:val="Caption"/>
        <w:jc w:val="center"/>
        <w:rPr>
          <w:lang w:val="en-US"/>
        </w:rPr>
      </w:pPr>
      <w:bookmarkStart w:id="283"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65</w:t>
      </w:r>
      <w:r w:rsidRPr="003D662E">
        <w:fldChar w:fldCharType="end"/>
      </w:r>
      <w:bookmarkEnd w:id="283"/>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53A3BBEE" w14:textId="7E89F6DE" w:rsidR="00E702BA" w:rsidRPr="003D662E" w:rsidRDefault="00657557" w:rsidP="00E702BA">
      <w:pPr>
        <w:jc w:val="both"/>
        <w:rPr>
          <w:lang w:val="en-US"/>
        </w:rPr>
      </w:pPr>
      <w:r w:rsidRPr="003D662E">
        <w:rPr>
          <w:lang w:val="en-US"/>
        </w:rPr>
        <w:br w:type="page"/>
      </w:r>
      <w:r w:rsidR="00E702BA" w:rsidRPr="003D662E">
        <w:rPr>
          <w:lang w:val="en-US"/>
        </w:rPr>
        <w:lastRenderedPageBreak/>
        <w:t xml:space="preserve">The Support Components consisting of </w:t>
      </w:r>
      <w:r w:rsidR="00E702BA">
        <w:rPr>
          <w:lang w:val="en-US"/>
        </w:rPr>
        <w:t xml:space="preserve">the basic plugin mechanisms and plugin interfaces in </w:t>
      </w:r>
      <w:r w:rsidR="00E702BA" w:rsidRPr="003D662E">
        <w:rPr>
          <w:rFonts w:ascii="Consolas" w:hAnsi="Consolas"/>
          <w:lang w:val="en-US"/>
        </w:rPr>
        <w:t>support</w:t>
      </w:r>
      <w:r w:rsidR="00E702BA">
        <w:rPr>
          <w:rFonts w:ascii="Consolas" w:hAnsi="Consolas"/>
          <w:lang w:val="en-US"/>
        </w:rPr>
        <w:t xml:space="preserve">.boot </w:t>
      </w:r>
      <w:r w:rsidR="00E702BA" w:rsidRPr="001E5030">
        <w:rPr>
          <w:rFonts w:cstheme="minorHAnsi"/>
          <w:highlight w:val="yellow"/>
          <w:lang w:val="en-US"/>
        </w:rPr>
        <w:t>(</w:t>
      </w:r>
      <w:r w:rsidR="00E702BA">
        <w:rPr>
          <w:rFonts w:cstheme="minorHAnsi"/>
          <w:highlight w:val="yellow"/>
          <w:lang w:val="en-US"/>
        </w:rPr>
        <w:t xml:space="preserve">along with implementing plugins, </w:t>
      </w:r>
      <w:r w:rsidR="00E702BA" w:rsidRPr="001E5030">
        <w:rPr>
          <w:rFonts w:cstheme="minorHAnsi"/>
          <w:highlight w:val="yellow"/>
          <w:lang w:val="en-US"/>
        </w:rPr>
        <w:t>still to be realized in version 0.8)</w:t>
      </w:r>
      <w:r w:rsidR="00E702BA">
        <w:rPr>
          <w:rFonts w:cstheme="minorHAnsi"/>
          <w:lang w:val="en-US"/>
        </w:rPr>
        <w:t>,</w:t>
      </w:r>
      <w:r w:rsidR="00E702BA" w:rsidRPr="001E5030">
        <w:rPr>
          <w:rFonts w:cstheme="minorHAnsi"/>
          <w:lang w:val="en-US"/>
        </w:rPr>
        <w:t xml:space="preserve"> </w:t>
      </w:r>
      <w:r w:rsidR="00E702BA" w:rsidRPr="00417B2E">
        <w:rPr>
          <w:rFonts w:cstheme="minorHAnsi"/>
          <w:lang w:val="en-US"/>
        </w:rPr>
        <w:t xml:space="preserve">the basic utility classes </w:t>
      </w:r>
      <w:r w:rsidR="00E702BA">
        <w:rPr>
          <w:rFonts w:cstheme="minorHAnsi"/>
          <w:lang w:val="en-US"/>
        </w:rPr>
        <w:t xml:space="preserve">and interfaces </w:t>
      </w:r>
      <w:r w:rsidR="00E702BA" w:rsidRPr="00417B2E">
        <w:rPr>
          <w:rFonts w:cstheme="minorHAnsi"/>
          <w:lang w:val="en-US"/>
        </w:rPr>
        <w:t>(</w:t>
      </w:r>
      <w:r w:rsidR="00E702BA">
        <w:rPr>
          <w:rFonts w:cstheme="minorHAnsi"/>
          <w:lang w:val="en-US"/>
        </w:rPr>
        <w:t xml:space="preserve">with their implementing </w:t>
      </w:r>
      <w:r w:rsidR="00E702BA" w:rsidRPr="00417B2E">
        <w:rPr>
          <w:rFonts w:cstheme="minorHAnsi"/>
          <w:lang w:val="en-US"/>
        </w:rPr>
        <w:t xml:space="preserve">plugins) in </w:t>
      </w:r>
      <w:r w:rsidR="00E702BA" w:rsidRPr="003D662E">
        <w:rPr>
          <w:rFonts w:ascii="Consolas" w:hAnsi="Consolas"/>
          <w:lang w:val="en-US"/>
        </w:rPr>
        <w:t>support and the AAS abstraction support.aas</w:t>
      </w:r>
      <w:r w:rsidR="00E702BA" w:rsidRPr="003D662E">
        <w:rPr>
          <w:lang w:val="en-US"/>
        </w:rPr>
        <w:t xml:space="preserve"> are the most basic components without further dependencies to the platform. As </w:t>
      </w:r>
      <w:r w:rsidR="00B976FF" w:rsidRPr="003D662E">
        <w:rPr>
          <w:rFonts w:ascii="Consolas" w:hAnsi="Consolas"/>
          <w:lang w:val="en-US"/>
        </w:rPr>
        <w:t>support</w:t>
      </w:r>
      <w:r w:rsidR="00B976FF">
        <w:rPr>
          <w:rFonts w:ascii="Consolas" w:hAnsi="Consolas"/>
          <w:lang w:val="en-US"/>
        </w:rPr>
        <w:t>.boot</w:t>
      </w:r>
      <w:r w:rsidR="00B976FF" w:rsidRPr="00B976FF">
        <w:rPr>
          <w:lang w:val="en-US"/>
        </w:rPr>
        <w:t xml:space="preserve"> </w:t>
      </w:r>
      <w:r w:rsidR="00B976FF">
        <w:rPr>
          <w:lang w:val="en-US"/>
        </w:rPr>
        <w:t>and</w:t>
      </w:r>
      <w:r w:rsidR="00B976FF" w:rsidRPr="003D662E">
        <w:rPr>
          <w:lang w:val="en-US"/>
        </w:rPr>
        <w:t xml:space="preserve"> </w:t>
      </w:r>
      <w:r w:rsidR="00E702BA" w:rsidRPr="003D662E">
        <w:rPr>
          <w:rFonts w:ascii="Consolas" w:hAnsi="Consolas"/>
          <w:lang w:val="en-US"/>
        </w:rPr>
        <w:t>support</w:t>
      </w:r>
      <w:r w:rsidR="00E702BA" w:rsidRPr="003D662E">
        <w:rPr>
          <w:lang w:val="en-US"/>
        </w:rPr>
        <w:t xml:space="preserve"> provide some basic functionality that is also used in components that strictly depend on Java 8 or would break their build flow, </w:t>
      </w:r>
      <w:r w:rsidR="00B976FF" w:rsidRPr="003D662E">
        <w:rPr>
          <w:rFonts w:ascii="Consolas" w:hAnsi="Consolas"/>
          <w:lang w:val="en-US"/>
        </w:rPr>
        <w:t>support</w:t>
      </w:r>
      <w:r w:rsidR="00B976FF">
        <w:rPr>
          <w:rFonts w:ascii="Consolas" w:hAnsi="Consolas"/>
          <w:lang w:val="en-US"/>
        </w:rPr>
        <w:t>.boot</w:t>
      </w:r>
      <w:r w:rsidR="00B976FF" w:rsidRPr="00B976FF">
        <w:rPr>
          <w:lang w:val="en-US"/>
        </w:rPr>
        <w:t xml:space="preserve"> </w:t>
      </w:r>
      <w:r w:rsidR="00B976FF">
        <w:rPr>
          <w:lang w:val="en-US"/>
        </w:rPr>
        <w:t xml:space="preserve">(and its implementing plugins) as well as </w:t>
      </w:r>
      <w:r w:rsidR="00B976FF" w:rsidRPr="003D662E">
        <w:rPr>
          <w:rFonts w:ascii="Consolas" w:hAnsi="Consolas"/>
          <w:lang w:val="en-US"/>
        </w:rPr>
        <w:t>support</w:t>
      </w:r>
      <w:r w:rsidR="00B976FF" w:rsidRPr="003D662E">
        <w:rPr>
          <w:lang w:val="en-US"/>
        </w:rPr>
        <w:t xml:space="preserve"> </w:t>
      </w:r>
      <w:r w:rsidR="00B976FF">
        <w:rPr>
          <w:lang w:val="en-US"/>
        </w:rPr>
        <w:t>are</w:t>
      </w:r>
      <w:r w:rsidR="00E702BA" w:rsidRPr="003D662E">
        <w:rPr>
          <w:lang w:val="en-US"/>
        </w:rPr>
        <w:t xml:space="preserve"> also based on Java 8. </w:t>
      </w:r>
      <w:r w:rsidR="00B976FF">
        <w:rPr>
          <w:lang w:val="en-US"/>
        </w:rPr>
        <w:t xml:space="preserve">However, plugins for which interfaces are defined in </w:t>
      </w:r>
      <w:r w:rsidR="00B976FF" w:rsidRPr="003D662E">
        <w:rPr>
          <w:rFonts w:ascii="Consolas" w:hAnsi="Consolas"/>
          <w:lang w:val="en-US"/>
        </w:rPr>
        <w:t>support</w:t>
      </w:r>
      <w:r w:rsidR="00B976FF">
        <w:rPr>
          <w:lang w:val="en-US"/>
        </w:rPr>
        <w:t xml:space="preserve"> but which are not used by support may be based on more recent Java versions. </w:t>
      </w:r>
      <w:r w:rsidR="00E702BA" w:rsidRPr="003D662E">
        <w:rPr>
          <w:lang w:val="en-US"/>
        </w:rPr>
        <w:t xml:space="preserve">In particular, </w:t>
      </w:r>
      <w:r w:rsidR="00B976FF" w:rsidRPr="003D662E">
        <w:rPr>
          <w:rFonts w:ascii="Consolas" w:hAnsi="Consolas"/>
          <w:lang w:val="en-US"/>
        </w:rPr>
        <w:t>support</w:t>
      </w:r>
      <w:r w:rsidR="00E702BA" w:rsidRPr="003D662E">
        <w:rPr>
          <w:lang w:val="en-US"/>
        </w:rPr>
        <w:t xml:space="preserve"> integrates a Python helper class identifying the actual Python binary from the </w:t>
      </w:r>
      <w:r w:rsidR="00E702BA">
        <w:rPr>
          <w:lang w:val="en-US"/>
        </w:rPr>
        <w:t xml:space="preserve">platform’s </w:t>
      </w:r>
      <w:r w:rsidR="00E702BA" w:rsidRPr="003D662E">
        <w:rPr>
          <w:lang w:val="en-US"/>
        </w:rPr>
        <w:t xml:space="preserve">Maven plugin, which, in turn, forces the Maven Plugin to Java 8. </w:t>
      </w:r>
    </w:p>
    <w:p w14:paraId="0980F00D" w14:textId="4B6D8090" w:rsidR="00657557" w:rsidRPr="003D662E" w:rsidRDefault="00657557" w:rsidP="00FD23BA">
      <w:pPr>
        <w:jc w:val="both"/>
        <w:rPr>
          <w:lang w:val="en-US"/>
        </w:rPr>
      </w:pPr>
      <w:r w:rsidRPr="003D662E">
        <w:rPr>
          <w:lang w:val="en-US"/>
        </w:rPr>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11341D49"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xml:space="preserve">), the specific implementation </w:t>
      </w:r>
      <w:r w:rsidR="00821013">
        <w:rPr>
          <w:lang w:val="en-US"/>
        </w:rPr>
        <w:t xml:space="preserve">plugin </w:t>
      </w:r>
      <w:r w:rsidR="009C42C6" w:rsidRPr="003D662E">
        <w:rPr>
          <w:lang w:val="en-US"/>
        </w:rPr>
        <w:t>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w:t>
      </w:r>
      <w:r w:rsidR="00821013" w:rsidRPr="003D662E">
        <w:rPr>
          <w:rFonts w:ascii="Consolas" w:hAnsi="Consolas"/>
          <w:lang w:val="en-US"/>
        </w:rPr>
        <w:t>services.spring</w:t>
      </w:r>
      <w:r w:rsidR="00821013">
        <w:rPr>
          <w:lang w:val="en-US"/>
        </w:rPr>
        <w:t xml:space="preserve"> contains as subprojects </w:t>
      </w:r>
      <w:r w:rsidR="00821013" w:rsidRPr="003D662E">
        <w:rPr>
          <w:rFonts w:ascii="Consolas" w:hAnsi="Consolas"/>
          <w:lang w:val="en-US"/>
        </w:rPr>
        <w:t>test.simpleStream.spring</w:t>
      </w:r>
      <w:r w:rsidR="00821013" w:rsidRPr="00821013">
        <w:rPr>
          <w:rFonts w:cstheme="minorHAnsi"/>
          <w:lang w:val="en-US"/>
        </w:rPr>
        <w:t>,</w:t>
      </w:r>
      <w:r w:rsidR="00821013" w:rsidRPr="003D662E">
        <w:rPr>
          <w:lang w:val="en-US"/>
        </w:rPr>
        <w:t xml:space="preserve"> a testing artifact </w:t>
      </w:r>
      <w:r w:rsidR="00821013">
        <w:rPr>
          <w:lang w:val="en-US"/>
        </w:rPr>
        <w:t>realizing</w:t>
      </w:r>
      <w:r w:rsidR="00821013" w:rsidRPr="003D662E">
        <w:rPr>
          <w:lang w:val="en-US"/>
        </w:rPr>
        <w:t xml:space="preserve"> a simple stream processor chain </w:t>
      </w:r>
      <w:r w:rsidR="00821013">
        <w:rPr>
          <w:lang w:val="en-US"/>
        </w:rPr>
        <w:t xml:space="preserve">as well as </w:t>
      </w:r>
      <w:r w:rsidR="00821013">
        <w:rPr>
          <w:rFonts w:ascii="Consolas" w:hAnsi="Consolas"/>
          <w:lang w:val="en-US"/>
        </w:rPr>
        <w:t>services</w:t>
      </w:r>
      <w:r w:rsidR="00821013" w:rsidRPr="003D662E">
        <w:rPr>
          <w:rFonts w:ascii="Consolas" w:hAnsi="Consolas"/>
          <w:lang w:val="en-US"/>
        </w:rPr>
        <w:t>.spring.</w:t>
      </w:r>
      <w:r w:rsidR="00821013">
        <w:rPr>
          <w:rFonts w:ascii="Consolas" w:hAnsi="Consolas"/>
          <w:lang w:val="en-US"/>
        </w:rPr>
        <w:t>plugintests</w:t>
      </w:r>
      <w:r w:rsidR="00821013" w:rsidRPr="003D662E">
        <w:rPr>
          <w:lang w:val="en-US"/>
        </w:rPr>
        <w:t xml:space="preserve"> for testing the Spring service manager </w:t>
      </w:r>
      <w:r w:rsidR="00821013">
        <w:rPr>
          <w:lang w:val="en-US"/>
        </w:rPr>
        <w:t>in a class-loading isolated clean-root environment</w:t>
      </w:r>
      <w:r w:rsidR="00821013" w:rsidRPr="003D662E">
        <w:rPr>
          <w:lang w:val="en-US"/>
        </w:rPr>
        <w:t>.</w:t>
      </w:r>
      <w:r w:rsidR="00821013">
        <w:rPr>
          <w:lang w:val="en-US"/>
        </w:rPr>
        <w:t xml:space="preserve"> </w:t>
      </w:r>
      <w:r w:rsidR="00DD02A3" w:rsidRPr="003D662E">
        <w:rPr>
          <w:lang w:val="en-US"/>
        </w:rPr>
        <w:t xml:space="preserve">The </w:t>
      </w:r>
      <w:r w:rsidR="00821013">
        <w:rPr>
          <w:lang w:val="en-US"/>
        </w:rPr>
        <w:t xml:space="preserve">platform’s </w:t>
      </w:r>
      <w:r w:rsidR="00DD02A3" w:rsidRPr="003D662E">
        <w:rPr>
          <w:lang w:val="en-US"/>
        </w:rPr>
        <w:t>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69979207" w:rsidR="00D615A9" w:rsidRPr="003D662E" w:rsidRDefault="00320AFE" w:rsidP="002644C7">
      <w:pPr>
        <w:jc w:val="both"/>
        <w:rPr>
          <w:lang w:val="en-US"/>
        </w:rPr>
      </w:pPr>
      <w:r w:rsidRPr="003D662E">
        <w:rPr>
          <w:lang w:val="en-US"/>
        </w:rPr>
        <w:lastRenderedPageBreak/>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w:t>
      </w:r>
      <w:r w:rsidR="001E5030">
        <w:rPr>
          <w:lang w:val="en-US"/>
        </w:rPr>
        <w:t xml:space="preserve"> is based on the configuration platform interfaces (</w:t>
      </w:r>
      <w:r w:rsidR="001E5030" w:rsidRPr="003D662E">
        <w:rPr>
          <w:rFonts w:ascii="Consolas" w:hAnsi="Consolas"/>
          <w:lang w:val="en-US"/>
        </w:rPr>
        <w:t>configuration.</w:t>
      </w:r>
      <w:r w:rsidR="001E5030">
        <w:rPr>
          <w:rFonts w:ascii="Consolas" w:hAnsi="Consolas"/>
          <w:lang w:val="en-US"/>
        </w:rPr>
        <w:t>interface</w:t>
      </w:r>
      <w:r w:rsidR="001E5030">
        <w:rPr>
          <w:lang w:val="en-US"/>
        </w:rPr>
        <w:t>)  and the default configuration technology plugin (</w:t>
      </w:r>
      <w:r w:rsidR="001E5030" w:rsidRPr="003D662E">
        <w:rPr>
          <w:rFonts w:ascii="Consolas" w:hAnsi="Consolas"/>
          <w:lang w:val="en-US"/>
        </w:rPr>
        <w:t>configuration.</w:t>
      </w:r>
      <w:r w:rsidR="001E5030">
        <w:rPr>
          <w:rFonts w:ascii="Consolas" w:hAnsi="Consolas"/>
          <w:lang w:val="en-US"/>
        </w:rPr>
        <w:t>easy</w:t>
      </w:r>
      <w:r w:rsidR="001E5030">
        <w:rPr>
          <w:lang w:val="en-US"/>
        </w:rPr>
        <w:t>)</w:t>
      </w:r>
      <w:r w:rsidR="00D615A9" w:rsidRPr="003D662E">
        <w:rPr>
          <w:lang w:val="en-US"/>
        </w:rPr>
        <w:t xml:space="preserve">, which </w:t>
      </w:r>
      <w:r w:rsidR="001E5030">
        <w:rPr>
          <w:lang w:val="en-US"/>
        </w:rPr>
        <w:t xml:space="preserve">utilizes </w:t>
      </w:r>
      <w:r w:rsidR="00D615A9" w:rsidRPr="003D662E">
        <w:rPr>
          <w:lang w:val="en-US"/>
        </w:rPr>
        <w:t>on the capabilities of EASy-Producer (stand-alone, Maven-based integration</w:t>
      </w:r>
      <w:r w:rsidR="00DB02C6">
        <w:rPr>
          <w:lang w:val="en-US"/>
        </w:rPr>
        <w:t>, JDK driving force through Eclipse/xText</w:t>
      </w:r>
      <w:r w:rsidR="00D615A9" w:rsidRPr="003D662E">
        <w:rPr>
          <w:lang w:val="en-US"/>
        </w:rPr>
        <w:t>).</w:t>
      </w:r>
      <w:r w:rsidR="00EB74DE">
        <w:rPr>
          <w:lang w:val="en-US"/>
        </w:rPr>
        <w:t xml:space="preserve"> </w:t>
      </w:r>
      <w:r w:rsidR="00595123" w:rsidRPr="00595123">
        <w:rPr>
          <w:lang w:val="en-US"/>
        </w:rPr>
        <w:t>c</w:t>
      </w:r>
      <w:r w:rsidR="00EB74DE" w:rsidRPr="00595123">
        <w:rPr>
          <w:rFonts w:ascii="Consolas" w:hAnsi="Consolas"/>
          <w:lang w:val="en-US"/>
        </w:rPr>
        <w:t>onfiguration.easy</w:t>
      </w:r>
      <w:r w:rsidR="00EB74DE" w:rsidRPr="00595123">
        <w:rPr>
          <w:rFonts w:cstheme="minorHAnsi"/>
          <w:lang w:val="en-US"/>
        </w:rPr>
        <w:t xml:space="preserve"> contains a sub-project for defining the implementations of test application services (</w:t>
      </w:r>
      <w:r w:rsidR="00EB74DE" w:rsidRPr="00595123">
        <w:rPr>
          <w:rFonts w:ascii="Consolas" w:hAnsi="Consolas"/>
          <w:lang w:val="en-US"/>
        </w:rPr>
        <w:t>test.configuration.configuration</w:t>
      </w:r>
      <w:r w:rsidR="00EB74DE" w:rsidRPr="00595123">
        <w:rPr>
          <w:rFonts w:cstheme="minorHAnsi"/>
          <w:lang w:val="en-US"/>
        </w:rPr>
        <w:t xml:space="preserve">) for </w:t>
      </w:r>
      <w:r w:rsidR="00595123" w:rsidRPr="00595123">
        <w:rPr>
          <w:rFonts w:cstheme="minorHAnsi"/>
          <w:lang w:val="en-US"/>
        </w:rPr>
        <w:t xml:space="preserve">testing </w:t>
      </w:r>
      <w:r w:rsidR="00EB74DE" w:rsidRPr="00595123">
        <w:rPr>
          <w:rFonts w:cstheme="minorHAnsi"/>
          <w:lang w:val="en-US"/>
        </w:rPr>
        <w:t>the configuration model</w:t>
      </w:r>
      <w:r w:rsidR="00595123">
        <w:rPr>
          <w:rFonts w:cstheme="minorHAnsi"/>
          <w:lang w:val="en-US"/>
        </w:rPr>
        <w:t>.</w:t>
      </w:r>
      <w:r w:rsidR="002F57B1" w:rsidRPr="00EB74DE">
        <w:rPr>
          <w:rFonts w:cstheme="minorHAnsi"/>
          <w:lang w:val="en-US"/>
        </w:rPr>
        <w:t xml:space="preserve"> </w:t>
      </w:r>
      <w:r w:rsidR="00AF57F7" w:rsidRPr="00EB74DE">
        <w:rPr>
          <w:rFonts w:cstheme="minorHAnsi"/>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467B1D" w:rsidRPr="00467B1D">
        <w:rPr>
          <w:rFonts w:cstheme="minorHAnsi"/>
          <w:lang w:val="en-US"/>
        </w:rPr>
        <w:t xml:space="preserve"> and the actual configuration technology plugin</w:t>
      </w:r>
      <w:r w:rsidR="00F643DE" w:rsidRPr="00467B1D">
        <w:rPr>
          <w:rFonts w:cstheme="minorHAnsi"/>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4BE86024" w:rsidR="00640CFE" w:rsidRDefault="00640CFE" w:rsidP="00640CFE">
      <w:pPr>
        <w:jc w:val="both"/>
        <w:rPr>
          <w:lang w:val="en-US"/>
        </w:rPr>
      </w:pPr>
      <w:r w:rsidRPr="003D662E">
        <w:rPr>
          <w:lang w:val="en-US"/>
        </w:rPr>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5FBC134C"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0A1639">
        <w:rPr>
          <w:lang w:val="en-US"/>
        </w:rPr>
        <w:t>7.4</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284" w:name="_Ref57897652"/>
      <w:bookmarkStart w:id="285" w:name="_Toc213421557"/>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284"/>
      <w:bookmarkEnd w:id="285"/>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40"/>
      </w:r>
      <w:r w:rsidR="0020475E" w:rsidRPr="000C51B3">
        <w:rPr>
          <w:lang w:val="en-US"/>
        </w:rPr>
        <w:t>.</w:t>
      </w:r>
    </w:p>
    <w:p w14:paraId="12FD7556" w14:textId="4AAB0817" w:rsidR="00720260" w:rsidRPr="003D662E" w:rsidRDefault="00DC0D2F" w:rsidP="00720260">
      <w:pPr>
        <w:pStyle w:val="Heading2"/>
        <w:rPr>
          <w:lang w:val="en-US"/>
        </w:rPr>
      </w:pPr>
      <w:bookmarkStart w:id="286" w:name="_Ref133572362"/>
      <w:bookmarkStart w:id="287" w:name="_Ref137117178"/>
      <w:bookmarkStart w:id="288" w:name="_Toc213421558"/>
      <w:r w:rsidRPr="003D662E">
        <w:rPr>
          <w:lang w:val="en-US"/>
        </w:rPr>
        <w:lastRenderedPageBreak/>
        <w:t xml:space="preserve">Environment for </w:t>
      </w:r>
      <w:r w:rsidR="00F55F9E" w:rsidRPr="003D662E">
        <w:rPr>
          <w:lang w:val="en-US"/>
        </w:rPr>
        <w:t>Testing and Evaluating the Platform</w:t>
      </w:r>
      <w:r w:rsidR="009810B6" w:rsidRPr="003D662E">
        <w:rPr>
          <w:lang w:val="en-US"/>
        </w:rPr>
        <w:t>/Applications</w:t>
      </w:r>
      <w:bookmarkEnd w:id="286"/>
      <w:bookmarkEnd w:id="287"/>
      <w:bookmarkEnd w:id="288"/>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41"/>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4608C443" w:rsidR="004A024E" w:rsidRPr="003D662E" w:rsidRDefault="004A024E" w:rsidP="004A024E">
      <w:pPr>
        <w:pStyle w:val="Caption"/>
        <w:jc w:val="center"/>
        <w:rPr>
          <w:lang w:val="en-GB"/>
        </w:rPr>
      </w:pPr>
      <w:bookmarkStart w:id="289"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0A1639">
        <w:rPr>
          <w:noProof/>
          <w:lang w:val="en-GB"/>
        </w:rPr>
        <w:t>66</w:t>
      </w:r>
      <w:r w:rsidRPr="003D662E">
        <w:fldChar w:fldCharType="end"/>
      </w:r>
      <w:r w:rsidRPr="003D662E">
        <w:rPr>
          <w:lang w:val="en-GB"/>
        </w:rPr>
        <w:t>: The steps</w:t>
      </w:r>
      <w:bookmarkEnd w:id="289"/>
      <w:r w:rsidRPr="003D662E">
        <w:rPr>
          <w:lang w:val="en-GB"/>
        </w:rPr>
        <w:t xml:space="preserve"> executed automatically by PETE</w:t>
      </w:r>
    </w:p>
    <w:p w14:paraId="1F3FF0CE" w14:textId="1CEB6B2D"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0A1639" w:rsidRPr="003D662E">
        <w:rPr>
          <w:lang w:val="en-GB"/>
        </w:rPr>
        <w:t xml:space="preserve">Figure </w:t>
      </w:r>
      <w:r w:rsidR="000A1639">
        <w:rPr>
          <w:noProof/>
          <w:lang w:val="en-GB"/>
        </w:rPr>
        <w:t>66</w:t>
      </w:r>
      <w:r w:rsidR="000A1639"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7245E8">
      <w:pPr>
        <w:pStyle w:val="ListParagraph"/>
        <w:numPr>
          <w:ilvl w:val="0"/>
          <w:numId w:val="48"/>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lastRenderedPageBreak/>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7245E8">
      <w:pPr>
        <w:pStyle w:val="ListParagraph"/>
        <w:numPr>
          <w:ilvl w:val="0"/>
          <w:numId w:val="48"/>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42"/>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7245E8">
      <w:pPr>
        <w:pStyle w:val="ListParagraph"/>
        <w:numPr>
          <w:ilvl w:val="0"/>
          <w:numId w:val="47"/>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7245E8">
      <w:pPr>
        <w:pStyle w:val="ListParagraph"/>
        <w:numPr>
          <w:ilvl w:val="0"/>
          <w:numId w:val="47"/>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7245E8">
      <w:pPr>
        <w:pStyle w:val="ListParagraph"/>
        <w:numPr>
          <w:ilvl w:val="0"/>
          <w:numId w:val="47"/>
        </w:numPr>
        <w:jc w:val="both"/>
        <w:rPr>
          <w:lang w:val="en-US"/>
        </w:rPr>
      </w:pPr>
      <w:r w:rsidRPr="003D662E">
        <w:rPr>
          <w:b/>
          <w:lang w:val="en-US"/>
        </w:rPr>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7245E8">
      <w:pPr>
        <w:pStyle w:val="ListParagraph"/>
        <w:numPr>
          <w:ilvl w:val="0"/>
          <w:numId w:val="47"/>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7245E8">
      <w:pPr>
        <w:pStyle w:val="ListParagraph"/>
        <w:numPr>
          <w:ilvl w:val="0"/>
          <w:numId w:val="47"/>
        </w:numPr>
        <w:jc w:val="both"/>
        <w:rPr>
          <w:lang w:val="en-US"/>
        </w:rPr>
      </w:pPr>
      <w:r w:rsidRPr="003D662E">
        <w:rPr>
          <w:b/>
          <w:lang w:val="en-US"/>
        </w:rPr>
        <w:lastRenderedPageBreak/>
        <w:t>Logs:</w:t>
      </w:r>
      <w:r w:rsidRPr="003D662E">
        <w:rPr>
          <w:lang w:val="en-US"/>
        </w:rPr>
        <w:t xml:space="preserve"> a folder that holds all the logs from running the commands and scripts.</w:t>
      </w:r>
    </w:p>
    <w:p w14:paraId="22C72D29" w14:textId="32C97987" w:rsidR="00221EF5"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5F223960" w14:textId="0C3D43DD" w:rsidR="00454C08" w:rsidRPr="00E800AC" w:rsidRDefault="00720260" w:rsidP="00E800AC">
      <w:pPr>
        <w:autoSpaceDE w:val="0"/>
        <w:autoSpaceDN w:val="0"/>
        <w:adjustRightInd w:val="0"/>
        <w:spacing w:after="0" w:line="240" w:lineRule="auto"/>
        <w:jc w:val="both"/>
        <w:rPr>
          <w:lang w:val="en-US"/>
        </w:rPr>
      </w:pPr>
      <w:r w:rsidRPr="003D662E">
        <w:rPr>
          <w:lang w:val="en-US"/>
        </w:rPr>
        <w:br w:type="page"/>
      </w:r>
      <w:bookmarkStart w:id="290" w:name="_Ref57109836"/>
      <w:bookmarkEnd w:id="175"/>
    </w:p>
    <w:p w14:paraId="602A6576" w14:textId="0206FDAA" w:rsidR="00AD0790" w:rsidRPr="003D662E" w:rsidRDefault="00CA2F6B" w:rsidP="00E45421">
      <w:pPr>
        <w:pStyle w:val="Heading1"/>
        <w:rPr>
          <w:lang w:val="en-US"/>
        </w:rPr>
      </w:pPr>
      <w:bookmarkStart w:id="291" w:name="_Ref76979717"/>
      <w:bookmarkStart w:id="292" w:name="_Toc213421559"/>
      <w:r w:rsidRPr="003D662E">
        <w:rPr>
          <w:lang w:val="en-US"/>
        </w:rPr>
        <w:lastRenderedPageBreak/>
        <w:t>Summary &amp; Conclusions</w:t>
      </w:r>
      <w:bookmarkEnd w:id="290"/>
      <w:bookmarkEnd w:id="291"/>
      <w:bookmarkEnd w:id="292"/>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7245E8">
      <w:pPr>
        <w:pStyle w:val="ListParagraph"/>
        <w:numPr>
          <w:ilvl w:val="0"/>
          <w:numId w:val="20"/>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7245E8">
      <w:pPr>
        <w:pStyle w:val="ListParagraph"/>
        <w:numPr>
          <w:ilvl w:val="0"/>
          <w:numId w:val="20"/>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7245E8">
      <w:pPr>
        <w:pStyle w:val="ListParagraph"/>
        <w:numPr>
          <w:ilvl w:val="0"/>
          <w:numId w:val="20"/>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293" w:name="_Ref76979728"/>
      <w:bookmarkStart w:id="294" w:name="_Toc213421560"/>
      <w:r w:rsidRPr="003D662E">
        <w:rPr>
          <w:lang w:val="en-US"/>
        </w:rPr>
        <w:lastRenderedPageBreak/>
        <w:t>References</w:t>
      </w:r>
      <w:bookmarkEnd w:id="293"/>
      <w:bookmarkEnd w:id="294"/>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76"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77"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78"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79"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0"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1"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2"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3"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4"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295" w:name="_Hlk72428649"/>
      <w:r w:rsidRPr="003D662E">
        <w:t>M. Staciwa, Experimentelles Container-Deployment auf Industrie 4.0 Geräte, Projektarbeit, Uni Hildesheim, 2020</w:t>
      </w:r>
      <w:bookmarkEnd w:id="295"/>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85"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86"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87"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88"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64A9213C" w:rsidR="002642F2" w:rsidRPr="002642F2" w:rsidRDefault="002642F2" w:rsidP="002642F2">
      <w:pPr>
        <w:rPr>
          <w:lang w:val="en-US"/>
        </w:rPr>
      </w:pPr>
      <w:r>
        <w:rPr>
          <w:lang w:val="en-US"/>
        </w:rPr>
        <w:t xml:space="preserve">[48] </w:t>
      </w:r>
      <w:r w:rsidRPr="002642F2">
        <w:rPr>
          <w:lang w:val="en-US"/>
        </w:rPr>
        <w:t xml:space="preserve">IDTA 2023-01-24 </w:t>
      </w:r>
      <w:r w:rsidR="00496A2A">
        <w:rPr>
          <w:lang w:val="en-US"/>
        </w:rPr>
        <w:t>Product Carbon Footprint</w:t>
      </w:r>
      <w:r>
        <w:rPr>
          <w:lang w:val="en-US"/>
        </w:rPr>
        <w:t xml:space="preserve"> (</w:t>
      </w:r>
      <w:r w:rsidR="00496A2A"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89"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0" w:history="1">
        <w:r w:rsidRPr="0056263D">
          <w:rPr>
            <w:rStyle w:val="Hyperlink"/>
            <w:lang w:val="en-GB"/>
          </w:rPr>
          <w:t>https://industrialdigitaltwin.org/wp-content/uploads/2022/10/IDTA-02002-1-0_Submodel_ContactInformation.pdf</w:t>
        </w:r>
      </w:hyperlink>
      <w:r w:rsidRPr="000133D3">
        <w:rPr>
          <w:lang w:val="en-GB"/>
        </w:rPr>
        <w:t>)</w:t>
      </w:r>
    </w:p>
    <w:p w14:paraId="24E8609F" w14:textId="22567929" w:rsidR="00EF60A9"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1" w:history="1">
        <w:r w:rsidRPr="000133D3">
          <w:rPr>
            <w:rStyle w:val="Hyperlink"/>
            <w:lang w:val="en-GB"/>
          </w:rPr>
          <w:t>https://industrialdigitaltwin.org/wp-content/uploads/2023/08/IDTA-02007-1-0_Submodel_Software-Nameplate.pdf</w:t>
        </w:r>
      </w:hyperlink>
      <w:r w:rsidRPr="000133D3">
        <w:rPr>
          <w:lang w:val="en-GB"/>
        </w:rPr>
        <w:t>)</w:t>
      </w:r>
    </w:p>
    <w:p w14:paraId="6A72E220" w14:textId="2B6E7B64" w:rsidR="00907CC1" w:rsidRPr="00907CC1" w:rsidRDefault="00907CC1" w:rsidP="000133D3">
      <w:pPr>
        <w:spacing w:after="120" w:line="240" w:lineRule="auto"/>
        <w:ind w:left="426" w:hanging="426"/>
        <w:rPr>
          <w:lang w:val="en-GB"/>
        </w:rPr>
      </w:pPr>
      <w:r w:rsidRPr="00907CC1">
        <w:rPr>
          <w:lang w:val="en-GB"/>
        </w:rPr>
        <w:t>[52] 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92" w:history="1">
        <w:r w:rsidRPr="000C2392">
          <w:rPr>
            <w:rStyle w:val="Hyperlink"/>
            <w:lang w:val="en-GB"/>
          </w:rPr>
          <w:t>https://doi.org/10.1016/j.infsof.2024.107650</w:t>
        </w:r>
      </w:hyperlink>
      <w:r>
        <w:rPr>
          <w:lang w:val="en-GB"/>
        </w:rPr>
        <w:t xml:space="preserve">, 2025 </w:t>
      </w:r>
    </w:p>
    <w:p w14:paraId="69A4E21B" w14:textId="77777777" w:rsidR="00EF60A9" w:rsidRPr="00907CC1" w:rsidRDefault="00EF60A9">
      <w:pPr>
        <w:rPr>
          <w:lang w:val="en-GB"/>
        </w:rPr>
      </w:pPr>
      <w:r w:rsidRPr="00907CC1">
        <w:rPr>
          <w:lang w:val="en-GB"/>
        </w:rPr>
        <w:br w:type="page"/>
      </w:r>
    </w:p>
    <w:p w14:paraId="1A319F4E" w14:textId="1A6B2948" w:rsidR="00CD3E73" w:rsidRPr="003D662E" w:rsidRDefault="00EF60A9" w:rsidP="00EF60A9">
      <w:pPr>
        <w:pStyle w:val="Heading1"/>
        <w:rPr>
          <w:lang w:val="en-GB"/>
        </w:rPr>
      </w:pPr>
      <w:bookmarkStart w:id="296" w:name="_Ref146532729"/>
      <w:bookmarkStart w:id="297" w:name="_Toc213421561"/>
      <w:r>
        <w:rPr>
          <w:lang w:val="en-US"/>
        </w:rPr>
        <w:lastRenderedPageBreak/>
        <w:t>Appendix</w:t>
      </w:r>
      <w:bookmarkEnd w:id="296"/>
      <w:bookmarkEnd w:id="297"/>
    </w:p>
    <w:p w14:paraId="55E86BC6" w14:textId="4E7B7BC7" w:rsidR="00EF60A9" w:rsidRPr="003D662E" w:rsidRDefault="00057504" w:rsidP="00EB6326">
      <w:pPr>
        <w:pStyle w:val="Heading2"/>
        <w:rPr>
          <w:lang w:val="en-US"/>
        </w:rPr>
      </w:pPr>
      <w:bookmarkStart w:id="298" w:name="_Ref69806407"/>
      <w:bookmarkStart w:id="299" w:name="_Toc213421562"/>
      <w:r>
        <w:rPr>
          <w:lang w:val="en-US"/>
        </w:rPr>
        <w:t xml:space="preserve">oktoflow UML </w:t>
      </w:r>
      <w:r w:rsidR="00EF60A9" w:rsidRPr="003D662E">
        <w:rPr>
          <w:lang w:val="en-US"/>
        </w:rPr>
        <w:t>Profile</w:t>
      </w:r>
      <w:bookmarkEnd w:id="298"/>
      <w:bookmarkEnd w:id="299"/>
    </w:p>
    <w:p w14:paraId="507B6525" w14:textId="4D9ED291" w:rsidR="00EF60A9" w:rsidRPr="003D662E" w:rsidRDefault="00EF60A9" w:rsidP="00EF60A9">
      <w:pPr>
        <w:jc w:val="both"/>
        <w:rPr>
          <w:lang w:val="en-US"/>
        </w:rPr>
      </w:pPr>
      <w:r w:rsidRPr="003D662E">
        <w:rPr>
          <w:lang w:val="en-US"/>
        </w:rPr>
        <w:t xml:space="preserve">The aim of the </w:t>
      </w:r>
      <w:r w:rsidR="00057504">
        <w:rPr>
          <w:lang w:val="en-US"/>
        </w:rPr>
        <w:t>UML</w:t>
      </w:r>
      <w:r w:rsidRPr="003D662E">
        <w:rPr>
          <w:lang w:val="en-US"/>
        </w:rPr>
        <w:t xml:space="preserve"> profile is to classify and categorize modeling elements in </w:t>
      </w:r>
      <w:r w:rsidR="00057504">
        <w:rPr>
          <w:lang w:val="en-US"/>
        </w:rPr>
        <w:t xml:space="preserve">oktoflow’s </w:t>
      </w:r>
      <w:r w:rsidRPr="003D662E">
        <w:rPr>
          <w:lang w:val="en-US"/>
        </w:rPr>
        <w:t xml:space="preserve">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0064DC0C" w:rsidR="00EF60A9" w:rsidRPr="003D662E" w:rsidRDefault="00EF60A9" w:rsidP="00EF60A9">
      <w:pPr>
        <w:pStyle w:val="Caption"/>
        <w:jc w:val="center"/>
        <w:rPr>
          <w:lang w:val="en-US"/>
        </w:rPr>
      </w:pPr>
      <w:bookmarkStart w:id="300"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67</w:t>
      </w:r>
      <w:r w:rsidRPr="003D662E">
        <w:fldChar w:fldCharType="end"/>
      </w:r>
      <w:bookmarkEnd w:id="300"/>
      <w:r w:rsidRPr="003D662E">
        <w:rPr>
          <w:lang w:val="en-US"/>
        </w:rPr>
        <w:t xml:space="preserve">: AAS stereotypes in the </w:t>
      </w:r>
      <w:r w:rsidR="00057504">
        <w:rPr>
          <w:lang w:val="en-US"/>
        </w:rPr>
        <w:t>oktoflow UML</w:t>
      </w:r>
      <w:r w:rsidRPr="003D662E">
        <w:rPr>
          <w:lang w:val="en-US"/>
        </w:rPr>
        <w:t xml:space="preserve"> profile (comments cropped).</w:t>
      </w:r>
    </w:p>
    <w:p w14:paraId="2A2CAC77" w14:textId="03E84483" w:rsidR="00EF60A9" w:rsidRPr="003D662E" w:rsidRDefault="00EF60A9" w:rsidP="00EF60A9">
      <w:pPr>
        <w:jc w:val="both"/>
        <w:rPr>
          <w:lang w:val="en-US"/>
        </w:rPr>
      </w:pPr>
      <w:r w:rsidRPr="003D662E">
        <w:rPr>
          <w:lang w:val="en-US"/>
        </w:rPr>
        <w:t xml:space="preserve">One cornerstone of the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43"/>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67</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44"/>
      </w:r>
      <w:r w:rsidRPr="003D662E">
        <w:rPr>
          <w:lang w:val="en-US"/>
        </w:rPr>
        <w:t>, e.g., for soft-realtime (streaming) connections. Such endpoints that are currently not part of the AAS standard</w:t>
      </w:r>
      <w:bookmarkStart w:id="301" w:name="_Ref57325504"/>
      <w:r w:rsidRPr="003D662E">
        <w:rPr>
          <w:rStyle w:val="FootnoteReference"/>
          <w:lang w:val="en-US"/>
        </w:rPr>
        <w:footnoteReference w:id="145"/>
      </w:r>
      <w:bookmarkEnd w:id="301"/>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02" w:name="_Hlk77927786"/>
      <w:r w:rsidRPr="003D662E">
        <w:rPr>
          <w:rFonts w:ascii="Consolas" w:eastAsia="Times New Roman" w:hAnsi="Consolas" w:cstheme="minorHAnsi"/>
          <w:lang w:val="en-US" w:eastAsia="de-DE"/>
        </w:rPr>
        <w:t>«</w:t>
      </w:r>
      <w:bookmarkEnd w:id="302"/>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31A01DFF"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41C722E9"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68</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offloading data/processing to other platforms or a cloud. Typically, for one connector type multiple </w:t>
      </w:r>
      <w:r w:rsidRPr="003D662E">
        <w:rPr>
          <w:lang w:val="en-US"/>
        </w:rPr>
        <w:lastRenderedPageBreak/>
        <w:t xml:space="preserve">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522A6692" w:rsidR="00EF60A9" w:rsidRPr="003D662E" w:rsidRDefault="00EF60A9" w:rsidP="00EF60A9">
      <w:pPr>
        <w:pStyle w:val="Caption"/>
        <w:jc w:val="center"/>
        <w:rPr>
          <w:lang w:val="en-US"/>
        </w:rPr>
      </w:pPr>
      <w:bookmarkStart w:id="303"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68</w:t>
      </w:r>
      <w:r w:rsidRPr="003D662E">
        <w:fldChar w:fldCharType="end"/>
      </w:r>
      <w:bookmarkEnd w:id="303"/>
      <w:r w:rsidRPr="003D662E">
        <w:rPr>
          <w:lang w:val="en-US"/>
        </w:rPr>
        <w:t xml:space="preserve">: Service and connector stereotypes in the </w:t>
      </w:r>
      <w:r w:rsidR="00057504">
        <w:rPr>
          <w:lang w:val="en-US"/>
        </w:rPr>
        <w:t xml:space="preserve">oktoflow UML </w:t>
      </w:r>
      <w:r w:rsidRPr="003D662E">
        <w:rPr>
          <w:lang w:val="en-US"/>
        </w:rPr>
        <w:t>profile (comments cropped).</w:t>
      </w:r>
    </w:p>
    <w:p w14:paraId="36B57F3F" w14:textId="3B39B4AF" w:rsidR="00EF60A9" w:rsidRPr="003D662E" w:rsidRDefault="00EF60A9" w:rsidP="00EF60A9">
      <w:pPr>
        <w:jc w:val="both"/>
        <w:rPr>
          <w:lang w:val="en-US"/>
        </w:rPr>
      </w:pPr>
      <w:r w:rsidRPr="003D662E">
        <w:rPr>
          <w:lang w:val="en-US"/>
        </w:rPr>
        <w:t xml:space="preserve">In </w:t>
      </w:r>
      <w:r w:rsidR="00057504">
        <w:rPr>
          <w:lang w:val="en-US"/>
        </w:rPr>
        <w:t>okoflow</w:t>
      </w:r>
      <w:r w:rsidRPr="003D662E">
        <w:rPr>
          <w:lang w:val="en-US"/>
        </w:rPr>
        <w:t xml:space="preserve">, services </w:t>
      </w:r>
      <w:r w:rsidR="00057504">
        <w:rPr>
          <w:lang w:val="en-US"/>
        </w:rPr>
        <w:t>can</w:t>
      </w:r>
      <w:r w:rsidRPr="003D662E">
        <w:rPr>
          <w:lang w:val="en-US"/>
        </w:rPr>
        <w:t xml:space="preserve">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69</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1690EC5B" w:rsidR="00EF60A9" w:rsidRPr="003D662E" w:rsidRDefault="00EF60A9" w:rsidP="00EF60A9">
      <w:pPr>
        <w:pStyle w:val="Caption"/>
        <w:jc w:val="center"/>
        <w:rPr>
          <w:lang w:val="en-US"/>
        </w:rPr>
      </w:pPr>
      <w:bookmarkStart w:id="304"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69</w:t>
      </w:r>
      <w:r w:rsidRPr="003D662E">
        <w:fldChar w:fldCharType="end"/>
      </w:r>
      <w:bookmarkEnd w:id="304"/>
      <w:r w:rsidRPr="003D662E">
        <w:rPr>
          <w:lang w:val="en-US"/>
        </w:rPr>
        <w:t xml:space="preserve">: Container and distribution stereotypes in the </w:t>
      </w:r>
      <w:r w:rsidR="00057504">
        <w:rPr>
          <w:lang w:val="en-US"/>
        </w:rPr>
        <w:t xml:space="preserve">oktoflow UML </w:t>
      </w:r>
      <w:r w:rsidRPr="003D662E">
        <w:rPr>
          <w:lang w:val="en-US"/>
        </w:rPr>
        <w:t>profile (comments cropped).</w:t>
      </w:r>
    </w:p>
    <w:p w14:paraId="2BC05657" w14:textId="68E0D894"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05" w:name="_Ref77169602"/>
      <w:r w:rsidRPr="003D662E">
        <w:rPr>
          <w:rStyle w:val="FootnoteReference"/>
          <w:b/>
          <w:lang w:val="en-US"/>
        </w:rPr>
        <w:footnoteReference w:id="146"/>
      </w:r>
      <w:bookmarkEnd w:id="305"/>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70</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7"/>
      </w:r>
      <w:r w:rsidRPr="003D662E">
        <w:rPr>
          <w:lang w:val="en-US"/>
        </w:rPr>
        <w:t>, delegation of control to another element via an association, read-only attributes (without corresponding setter)</w:t>
      </w:r>
      <w:r w:rsidRPr="003D662E">
        <w:rPr>
          <w:rStyle w:val="FootnoteReference"/>
          <w:lang w:val="en-US"/>
        </w:rPr>
        <w:footnoteReference w:id="148"/>
      </w:r>
      <w:r w:rsidRPr="003D662E">
        <w:rPr>
          <w:lang w:val="en-US"/>
        </w:rPr>
        <w:t>, builder pattern</w:t>
      </w:r>
      <w:r w:rsidRPr="003D662E">
        <w:rPr>
          <w:rStyle w:val="FootnoteReference"/>
          <w:lang w:val="en-US"/>
        </w:rPr>
        <w:footnoteReference w:id="149"/>
      </w:r>
      <w:r w:rsidRPr="003D662E">
        <w:rPr>
          <w:lang w:val="en-US"/>
        </w:rPr>
        <w:t xml:space="preserve"> (or classes that shall use this pattern to realize read-only attributes) or visitor pattern</w:t>
      </w:r>
      <w:r w:rsidRPr="003D662E">
        <w:rPr>
          <w:rStyle w:val="FootnoteReference"/>
          <w:lang w:val="en-US"/>
        </w:rPr>
        <w:footnoteReference w:id="150"/>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71</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51"/>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52"/>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95">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144AFD20" w:rsidR="00EF60A9" w:rsidRPr="003D662E" w:rsidRDefault="00EF60A9" w:rsidP="00EF60A9">
      <w:pPr>
        <w:pStyle w:val="Caption"/>
        <w:jc w:val="center"/>
        <w:rPr>
          <w:lang w:val="en-US"/>
        </w:rPr>
      </w:pPr>
      <w:bookmarkStart w:id="306"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70</w:t>
      </w:r>
      <w:r w:rsidRPr="003D662E">
        <w:fldChar w:fldCharType="end"/>
      </w:r>
      <w:bookmarkEnd w:id="306"/>
      <w:r w:rsidRPr="003D662E">
        <w:rPr>
          <w:lang w:val="en-US"/>
        </w:rPr>
        <w:t xml:space="preserve">: Basic architecture/implementation patterns in the </w:t>
      </w:r>
      <w:r w:rsidR="00057504">
        <w:rPr>
          <w:lang w:val="en-US"/>
        </w:rPr>
        <w:t xml:space="preserve">oktoflow UML </w:t>
      </w:r>
      <w:r w:rsidRPr="003D662E">
        <w:rPr>
          <w:lang w:val="en-US"/>
        </w:rPr>
        <w:t>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1C43FCB9" w:rsidR="00EF60A9" w:rsidRPr="003D662E" w:rsidRDefault="00EF60A9" w:rsidP="00EF60A9">
      <w:pPr>
        <w:pStyle w:val="Caption"/>
        <w:jc w:val="center"/>
        <w:rPr>
          <w:lang w:val="en-US"/>
        </w:rPr>
      </w:pPr>
      <w:bookmarkStart w:id="307"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71</w:t>
      </w:r>
      <w:r w:rsidRPr="003D662E">
        <w:fldChar w:fldCharType="end"/>
      </w:r>
      <w:bookmarkEnd w:id="307"/>
      <w:r w:rsidRPr="003D662E">
        <w:rPr>
          <w:lang w:val="en-US"/>
        </w:rPr>
        <w:t xml:space="preserve">: Factory and plugin/registration patterns in the </w:t>
      </w:r>
      <w:r w:rsidR="00057504">
        <w:rPr>
          <w:lang w:val="en-US"/>
        </w:rPr>
        <w:t>oktoflow UML</w:t>
      </w:r>
      <w:r w:rsidRPr="003D662E">
        <w:rPr>
          <w:lang w:val="en-US"/>
        </w:rPr>
        <w:t xml:space="preserve"> profile (comments cropped).</w:t>
      </w:r>
    </w:p>
    <w:p w14:paraId="7265E378" w14:textId="6F62A374" w:rsidR="00EF60A9" w:rsidRPr="003D662E" w:rsidRDefault="00EF60A9" w:rsidP="00EF60A9">
      <w:pPr>
        <w:jc w:val="both"/>
        <w:rPr>
          <w:lang w:val="en-US"/>
        </w:rPr>
      </w:pPr>
      <w:r w:rsidRPr="003D662E">
        <w:rPr>
          <w:lang w:val="en-US"/>
        </w:rPr>
        <w:t xml:space="preserve">Due to the AI nature of </w:t>
      </w:r>
      <w:r w:rsidR="00057504">
        <w:rPr>
          <w:lang w:val="en-US"/>
        </w:rPr>
        <w:t>oktoflow</w:t>
      </w:r>
      <w:r w:rsidRPr="003D662E">
        <w:rPr>
          <w:lang w:val="en-US"/>
        </w:rPr>
        <w:t xml:space="preserv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72</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7">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2B4D8E5B" w:rsidR="00EF60A9" w:rsidRPr="003D662E" w:rsidRDefault="00EF60A9" w:rsidP="00EF60A9">
      <w:pPr>
        <w:pStyle w:val="Caption"/>
        <w:jc w:val="center"/>
        <w:rPr>
          <w:lang w:val="en-US"/>
        </w:rPr>
      </w:pPr>
      <w:bookmarkStart w:id="308"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72</w:t>
      </w:r>
      <w:r w:rsidRPr="003D662E">
        <w:fldChar w:fldCharType="end"/>
      </w:r>
      <w:bookmarkEnd w:id="308"/>
      <w:r w:rsidRPr="003D662E">
        <w:rPr>
          <w:lang w:val="en-US"/>
        </w:rPr>
        <w:t xml:space="preserve">: Licenses and programming languages in the </w:t>
      </w:r>
      <w:r w:rsidR="00057504">
        <w:rPr>
          <w:lang w:val="en-US"/>
        </w:rPr>
        <w:t xml:space="preserve">oktolflow UML </w:t>
      </w:r>
      <w:r w:rsidRPr="003D662E">
        <w:rPr>
          <w:lang w:val="en-US"/>
        </w:rPr>
        <w:t>profile (comments cropped).</w:t>
      </w:r>
    </w:p>
    <w:p w14:paraId="48F4A25E" w14:textId="446DE5B7"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73</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075AE511" w:rsidR="00EF60A9" w:rsidRPr="003D662E" w:rsidRDefault="00EF60A9" w:rsidP="00EF60A9">
      <w:pPr>
        <w:pStyle w:val="Caption"/>
        <w:jc w:val="center"/>
        <w:rPr>
          <w:lang w:val="en-US"/>
        </w:rPr>
      </w:pPr>
      <w:bookmarkStart w:id="309"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73</w:t>
      </w:r>
      <w:r w:rsidRPr="003D662E">
        <w:fldChar w:fldCharType="end"/>
      </w:r>
      <w:bookmarkEnd w:id="309"/>
      <w:r w:rsidRPr="003D662E">
        <w:rPr>
          <w:lang w:val="en-US"/>
        </w:rPr>
        <w:t>: Maturity status for comments, packages or models.</w:t>
      </w:r>
    </w:p>
    <w:p w14:paraId="44A7E90A" w14:textId="4D72EABA" w:rsidR="00EF60A9" w:rsidRPr="003D662E" w:rsidRDefault="00EF60A9" w:rsidP="00EF60A9">
      <w:pPr>
        <w:jc w:val="both"/>
        <w:rPr>
          <w:lang w:val="en-US"/>
        </w:rPr>
      </w:pPr>
      <w:r w:rsidRPr="003D662E">
        <w:rPr>
          <w:lang w:val="en-US"/>
        </w:rPr>
        <w:t xml:space="preserve">Another special contribution of the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0A1639">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w:t>
      </w:r>
      <w:r w:rsidR="00057504">
        <w:rPr>
          <w:lang w:val="en-US"/>
        </w:rPr>
        <w:t>oktoflow</w:t>
      </w:r>
      <w:r w:rsidRPr="003D662E">
        <w:rPr>
          <w:lang w:val="en-US"/>
        </w:rPr>
        <w:t xml:space="preserve"> </w:t>
      </w:r>
      <w:r w:rsidR="00057504">
        <w:rPr>
          <w:lang w:val="en-US"/>
        </w:rPr>
        <w:t>p</w:t>
      </w:r>
      <w:r w:rsidRPr="003D662E">
        <w:rPr>
          <w:lang w:val="en-US"/>
        </w:rPr>
        <w:t xml:space="preserve">latform. For short, the IVML configuration meta-model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74</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34E050EC"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74</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57997684" w:rsidR="00EF60A9" w:rsidRPr="003D662E" w:rsidRDefault="00EF60A9" w:rsidP="00EF60A9">
      <w:pPr>
        <w:pStyle w:val="Caption"/>
        <w:jc w:val="center"/>
        <w:rPr>
          <w:lang w:val="en-US"/>
        </w:rPr>
      </w:pPr>
      <w:bookmarkStart w:id="310"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0A1639">
        <w:rPr>
          <w:noProof/>
          <w:lang w:val="en-US"/>
        </w:rPr>
        <w:t>74</w:t>
      </w:r>
      <w:r w:rsidRPr="003D662E">
        <w:rPr>
          <w:lang w:val="en-US"/>
        </w:rPr>
        <w:fldChar w:fldCharType="end"/>
      </w:r>
      <w:bookmarkEnd w:id="310"/>
      <w:r w:rsidRPr="003D662E">
        <w:rPr>
          <w:lang w:val="en-US"/>
        </w:rPr>
        <w:t>: Configuration modeling and variability management stereotypes (comments cropped).</w:t>
      </w:r>
    </w:p>
    <w:p w14:paraId="05C8D080" w14:textId="5EB678F5"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75</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0FC13103" w:rsidR="00EF60A9" w:rsidRPr="003D662E" w:rsidRDefault="00EF60A9" w:rsidP="00EF60A9">
      <w:pPr>
        <w:pStyle w:val="Caption"/>
        <w:jc w:val="center"/>
        <w:rPr>
          <w:lang w:val="en-US"/>
        </w:rPr>
      </w:pPr>
      <w:bookmarkStart w:id="311"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75</w:t>
      </w:r>
      <w:r w:rsidRPr="003D662E">
        <w:fldChar w:fldCharType="end"/>
      </w:r>
      <w:bookmarkEnd w:id="311"/>
      <w:r w:rsidRPr="003D662E">
        <w:rPr>
          <w:lang w:val="en-US"/>
        </w:rPr>
        <w:t>: Stereotype for generated code (comments cropped).</w:t>
      </w:r>
    </w:p>
    <w:p w14:paraId="68F44CFB" w14:textId="2C91BCFC" w:rsidR="00EF60A9" w:rsidRPr="003D662E" w:rsidRDefault="00EF60A9" w:rsidP="00EF60A9">
      <w:pPr>
        <w:jc w:val="both"/>
        <w:rPr>
          <w:lang w:val="en-US"/>
        </w:rPr>
      </w:pPr>
      <w:r w:rsidRPr="003D662E">
        <w:rPr>
          <w:lang w:val="en-US"/>
        </w:rPr>
        <w:t xml:space="preserve">The </w:t>
      </w:r>
      <w:r w:rsidR="00057504">
        <w:rPr>
          <w:lang w:val="en-US"/>
        </w:rPr>
        <w:t>oktoflow</w:t>
      </w:r>
      <w:r w:rsidRPr="003D662E">
        <w:rPr>
          <w:lang w:val="en-US"/>
        </w:rPr>
        <w:t xml:space="preserv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76</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0">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72781734" w:rsidR="00EF60A9" w:rsidRPr="003D662E" w:rsidRDefault="00EF60A9" w:rsidP="00EF60A9">
      <w:pPr>
        <w:pStyle w:val="Caption"/>
        <w:jc w:val="center"/>
        <w:rPr>
          <w:lang w:val="en-US"/>
        </w:rPr>
      </w:pPr>
      <w:bookmarkStart w:id="312"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76</w:t>
      </w:r>
      <w:r w:rsidRPr="003D662E">
        <w:fldChar w:fldCharType="end"/>
      </w:r>
      <w:bookmarkEnd w:id="312"/>
      <w:r w:rsidRPr="003D662E">
        <w:rPr>
          <w:lang w:val="en-US"/>
        </w:rPr>
        <w:t>: Marking model elements as support for self-adaptation.</w:t>
      </w:r>
    </w:p>
    <w:p w14:paraId="340B79B1" w14:textId="253616CF"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77</w:t>
      </w:r>
      <w:r w:rsidRPr="003D662E">
        <w:rPr>
          <w:lang w:val="en-US"/>
        </w:rPr>
        <w:fldChar w:fldCharType="end"/>
      </w:r>
      <w:r w:rsidRPr="003D662E">
        <w:rPr>
          <w:lang w:val="en-US"/>
        </w:rPr>
        <w:t xml:space="preserve">. For various reasons, experimental components may not be found in the </w:t>
      </w:r>
      <w:r w:rsidR="00057504">
        <w:rPr>
          <w:lang w:val="en-US"/>
        </w:rPr>
        <w:t xml:space="preserve">platform’s </w:t>
      </w:r>
      <w:r w:rsidRPr="003D662E">
        <w:rPr>
          <w:lang w:val="en-US"/>
        </w:rPr>
        <w:t>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1">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7F6679DA" w:rsidR="00EF60A9" w:rsidRPr="003D662E" w:rsidRDefault="00EF60A9" w:rsidP="00EF60A9">
      <w:pPr>
        <w:pStyle w:val="Caption"/>
        <w:jc w:val="center"/>
        <w:rPr>
          <w:lang w:val="en-US"/>
        </w:rPr>
      </w:pPr>
      <w:bookmarkStart w:id="313"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77</w:t>
      </w:r>
      <w:r w:rsidRPr="003D662E">
        <w:rPr>
          <w:noProof/>
        </w:rPr>
        <w:fldChar w:fldCharType="end"/>
      </w:r>
      <w:bookmarkEnd w:id="313"/>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907CC1" w:rsidRDefault="00184A3D" w:rsidP="00D154CB">
      <w:pPr>
        <w:rPr>
          <w:lang w:val="en-US"/>
        </w:rPr>
      </w:pPr>
    </w:p>
    <w:sectPr w:rsidR="00184A3D" w:rsidRPr="00907CC1" w:rsidSect="00BB6BA2">
      <w:headerReference w:type="even" r:id="rId102"/>
      <w:headerReference w:type="default" r:id="rId103"/>
      <w:footerReference w:type="even" r:id="rId104"/>
      <w:footerReference w:type="default" r:id="rId105"/>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FB1BF5" w14:textId="77777777" w:rsidR="00D07479" w:rsidRDefault="00D07479" w:rsidP="005C07D6">
      <w:pPr>
        <w:spacing w:after="0" w:line="240" w:lineRule="auto"/>
      </w:pPr>
      <w:r>
        <w:separator/>
      </w:r>
    </w:p>
  </w:endnote>
  <w:endnote w:type="continuationSeparator" w:id="0">
    <w:p w14:paraId="1C941CE6" w14:textId="77777777" w:rsidR="00D07479" w:rsidRDefault="00D07479"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74650" w14:textId="5E7F52FA" w:rsidR="00A17BE4" w:rsidRDefault="00A17BE4">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F68CB" w14:textId="4347BEAC" w:rsidR="00A17BE4" w:rsidRPr="00E46558" w:rsidRDefault="00A17BE4">
    <w:pPr>
      <w:pStyle w:val="Footer"/>
      <w:rPr>
        <w:color w:val="808080" w:themeColor="background1" w:themeShade="80"/>
        <w:sz w:val="18"/>
        <w:szCs w:val="18"/>
      </w:rPr>
    </w:pPr>
  </w:p>
  <w:p w14:paraId="1FD5EB09" w14:textId="248C8368" w:rsidR="00A17BE4" w:rsidRPr="00E46558" w:rsidRDefault="00A17BE4">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D9FBBF" w14:textId="77777777" w:rsidR="00D07479" w:rsidRDefault="00D07479" w:rsidP="005C07D6">
      <w:pPr>
        <w:spacing w:after="0" w:line="240" w:lineRule="auto"/>
      </w:pPr>
      <w:r>
        <w:separator/>
      </w:r>
    </w:p>
  </w:footnote>
  <w:footnote w:type="continuationSeparator" w:id="0">
    <w:p w14:paraId="096CAEF5" w14:textId="77777777" w:rsidR="00D07479" w:rsidRDefault="00D07479" w:rsidP="005C07D6">
      <w:pPr>
        <w:spacing w:after="0" w:line="240" w:lineRule="auto"/>
      </w:pPr>
      <w:r>
        <w:continuationSeparator/>
      </w:r>
    </w:p>
  </w:footnote>
  <w:footnote w:id="1">
    <w:p w14:paraId="74603A00" w14:textId="3D55179E" w:rsidR="00A17BE4" w:rsidRPr="00085F89" w:rsidRDefault="00A17BE4">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A17BE4" w:rsidRPr="009E3BD1" w:rsidRDefault="00A17BE4"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A17BE4" w:rsidRPr="00072CE4" w:rsidRDefault="00A17BE4">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A17BE4" w:rsidRPr="00891CB3" w:rsidRDefault="00A17BE4"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40F3335" w14:textId="5E6B24D5" w:rsidR="00A17BE4" w:rsidRPr="009D50BD" w:rsidRDefault="00A17BE4">
      <w:pPr>
        <w:pStyle w:val="FootnoteText"/>
        <w:rPr>
          <w:lang w:val="en-US"/>
        </w:rPr>
      </w:pPr>
      <w:r>
        <w:rPr>
          <w:rStyle w:val="FootnoteReference"/>
        </w:rPr>
        <w:footnoteRef/>
      </w:r>
      <w:r w:rsidRPr="009D50BD">
        <w:rPr>
          <w:lang w:val="en-US"/>
        </w:rPr>
        <w:t xml:space="preserve"> </w:t>
      </w:r>
      <w:hyperlink r:id="rId3" w:history="1">
        <w:r w:rsidRPr="009D50BD">
          <w:rPr>
            <w:rStyle w:val="Hyperlink"/>
            <w:lang w:val="en-US"/>
          </w:rPr>
          <w:t>http://dapro-projekt.de/</w:t>
        </w:r>
      </w:hyperlink>
      <w:r w:rsidRPr="009D50BD">
        <w:rPr>
          <w:lang w:val="en-US"/>
        </w:rPr>
        <w:t xml:space="preserve"> </w:t>
      </w:r>
    </w:p>
  </w:footnote>
  <w:footnote w:id="6">
    <w:p w14:paraId="440EB26A" w14:textId="5A613721" w:rsidR="00A17BE4" w:rsidRPr="009D50BD" w:rsidRDefault="00A17BE4">
      <w:pPr>
        <w:pStyle w:val="FootnoteText"/>
        <w:rPr>
          <w:lang w:val="en-US"/>
        </w:rPr>
      </w:pPr>
      <w:r>
        <w:rPr>
          <w:rStyle w:val="FootnoteReference"/>
        </w:rPr>
        <w:footnoteRef/>
      </w:r>
      <w:r w:rsidRPr="009D50BD">
        <w:rPr>
          <w:lang w:val="en-US"/>
        </w:rPr>
        <w:t xml:space="preserve"> </w:t>
      </w:r>
      <w:hyperlink r:id="rId4" w:history="1">
        <w:r w:rsidRPr="009D50BD">
          <w:rPr>
            <w:rStyle w:val="Hyperlink"/>
            <w:lang w:val="en-US"/>
          </w:rPr>
          <w:t>https://www.basys40.de/</w:t>
        </w:r>
      </w:hyperlink>
      <w:r w:rsidRPr="009D50BD">
        <w:rPr>
          <w:lang w:val="en-US"/>
        </w:rPr>
        <w:t xml:space="preserve"> </w:t>
      </w:r>
    </w:p>
  </w:footnote>
  <w:footnote w:id="7">
    <w:p w14:paraId="5BEDAB14" w14:textId="76E7F61A" w:rsidR="00A17BE4" w:rsidRPr="009D50BD" w:rsidRDefault="00A17BE4">
      <w:pPr>
        <w:pStyle w:val="FootnoteText"/>
        <w:rPr>
          <w:lang w:val="en-US"/>
        </w:rPr>
      </w:pPr>
      <w:r>
        <w:rPr>
          <w:rStyle w:val="FootnoteReference"/>
        </w:rPr>
        <w:footnoteRef/>
      </w:r>
      <w:r w:rsidRPr="009D50BD">
        <w:rPr>
          <w:lang w:val="en-US"/>
        </w:rPr>
        <w:t xml:space="preserve"> </w:t>
      </w:r>
      <w:hyperlink r:id="rId5" w:history="1">
        <w:r w:rsidRPr="009D50BD">
          <w:rPr>
            <w:rStyle w:val="Hyperlink"/>
            <w:lang w:val="en-US"/>
          </w:rPr>
          <w:t>https://www.fab-os.org/</w:t>
        </w:r>
      </w:hyperlink>
      <w:r w:rsidRPr="009D50BD">
        <w:rPr>
          <w:lang w:val="en-US"/>
        </w:rPr>
        <w:t xml:space="preserve"> </w:t>
      </w:r>
    </w:p>
  </w:footnote>
  <w:footnote w:id="8">
    <w:p w14:paraId="188C4E7C" w14:textId="6F4A22B4" w:rsidR="00A17BE4" w:rsidRPr="00290596" w:rsidRDefault="00A17BE4">
      <w:pPr>
        <w:pStyle w:val="FootnoteText"/>
        <w:rPr>
          <w:lang w:val="en-US"/>
        </w:rPr>
      </w:pPr>
      <w:r>
        <w:rPr>
          <w:rStyle w:val="FootnoteReference"/>
        </w:rPr>
        <w:footnoteRef/>
      </w:r>
      <w:r w:rsidRPr="00290596">
        <w:rPr>
          <w:lang w:val="en-US"/>
        </w:rPr>
        <w:t xml:space="preserve"> </w:t>
      </w:r>
      <w:hyperlink r:id="rId6" w:history="1">
        <w:r w:rsidRPr="00290596">
          <w:rPr>
            <w:rStyle w:val="Hyperlink"/>
            <w:lang w:val="en-US"/>
          </w:rPr>
          <w:t>https://www.servicemeister.org/</w:t>
        </w:r>
      </w:hyperlink>
      <w:r w:rsidRPr="00290596">
        <w:rPr>
          <w:lang w:val="en-US"/>
        </w:rPr>
        <w:t xml:space="preserve"> </w:t>
      </w:r>
    </w:p>
  </w:footnote>
  <w:footnote w:id="9">
    <w:p w14:paraId="7D169E68" w14:textId="77777777" w:rsidR="00A17BE4" w:rsidRPr="00290596" w:rsidRDefault="00A17BE4" w:rsidP="00B87C8F">
      <w:pPr>
        <w:pStyle w:val="FootnoteText"/>
        <w:rPr>
          <w:lang w:val="en-US"/>
        </w:rPr>
      </w:pPr>
      <w:r>
        <w:rPr>
          <w:rStyle w:val="FootnoteReference"/>
        </w:rPr>
        <w:footnoteRef/>
      </w:r>
      <w:r w:rsidRPr="00290596">
        <w:rPr>
          <w:lang w:val="en-US"/>
        </w:rPr>
        <w:t xml:space="preserve"> </w:t>
      </w:r>
      <w:hyperlink r:id="rId7" w:history="1">
        <w:r w:rsidRPr="00290596">
          <w:rPr>
            <w:rStyle w:val="Hyperlink"/>
            <w:lang w:val="en-US"/>
          </w:rPr>
          <w:t>https://www.data-infrastructure.eu/</w:t>
        </w:r>
      </w:hyperlink>
      <w:r w:rsidRPr="00290596">
        <w:rPr>
          <w:lang w:val="en-US"/>
        </w:rPr>
        <w:t xml:space="preserve"> </w:t>
      </w:r>
    </w:p>
  </w:footnote>
  <w:footnote w:id="10">
    <w:p w14:paraId="30197809" w14:textId="241AE614" w:rsidR="00A17BE4" w:rsidRDefault="00A17BE4">
      <w:pPr>
        <w:pStyle w:val="FootnoteText"/>
      </w:pPr>
      <w:r>
        <w:rPr>
          <w:rStyle w:val="FootnoteReference"/>
        </w:rPr>
        <w:footnoteRef/>
      </w:r>
      <w:r>
        <w:t xml:space="preserve"> </w:t>
      </w:r>
    </w:p>
  </w:footnote>
  <w:footnote w:id="11">
    <w:p w14:paraId="4F148D75" w14:textId="5C70AC83" w:rsidR="00A17BE4" w:rsidRDefault="00A17BE4" w:rsidP="000D69AB">
      <w:pPr>
        <w:pStyle w:val="FootnoteText"/>
      </w:pPr>
      <w:r>
        <w:rPr>
          <w:rStyle w:val="FootnoteReference"/>
        </w:rPr>
        <w:footnoteRef/>
      </w:r>
      <w:r>
        <w:t xml:space="preserve"> </w:t>
      </w:r>
      <w:hyperlink r:id="rId8" w:history="1">
        <w:r w:rsidRPr="00445AB0">
          <w:rPr>
            <w:rStyle w:val="Hyperlink"/>
          </w:rPr>
          <w:t>https://www.eclipse.org/papyrus/</w:t>
        </w:r>
      </w:hyperlink>
      <w:r>
        <w:t xml:space="preserve"> version 4.8</w:t>
      </w:r>
    </w:p>
  </w:footnote>
  <w:footnote w:id="12">
    <w:p w14:paraId="68D74DEB" w14:textId="614DE1D8" w:rsidR="00A17BE4" w:rsidRPr="00496A2A" w:rsidRDefault="00A17BE4">
      <w:pPr>
        <w:pStyle w:val="FootnoteText"/>
      </w:pPr>
      <w:r>
        <w:rPr>
          <w:rStyle w:val="FootnoteReference"/>
        </w:rPr>
        <w:footnoteRef/>
      </w:r>
      <w:r w:rsidRPr="00496A2A">
        <w:t xml:space="preserve"> </w:t>
      </w:r>
      <w:hyperlink r:id="rId9" w:history="1">
        <w:r w:rsidRPr="00496A2A">
          <w:rPr>
            <w:rStyle w:val="Hyperlink"/>
          </w:rPr>
          <w:t>https://maven.apache.org/</w:t>
        </w:r>
      </w:hyperlink>
    </w:p>
  </w:footnote>
  <w:footnote w:id="13">
    <w:p w14:paraId="693CAC3E" w14:textId="73287137" w:rsidR="00A17BE4" w:rsidRPr="00496A2A" w:rsidRDefault="00A17BE4">
      <w:pPr>
        <w:pStyle w:val="FootnoteText"/>
      </w:pPr>
      <w:r>
        <w:rPr>
          <w:rStyle w:val="FootnoteReference"/>
        </w:rPr>
        <w:footnoteRef/>
      </w:r>
      <w:r w:rsidRPr="00496A2A">
        <w:t xml:space="preserve"> </w:t>
      </w:r>
      <w:hyperlink r:id="rId10" w:history="1">
        <w:r w:rsidRPr="00496A2A">
          <w:rPr>
            <w:rStyle w:val="Hyperlink"/>
          </w:rPr>
          <w:t>https://git-scm.com/</w:t>
        </w:r>
      </w:hyperlink>
      <w:r w:rsidRPr="00496A2A">
        <w:t xml:space="preserve"> </w:t>
      </w:r>
    </w:p>
  </w:footnote>
  <w:footnote w:id="14">
    <w:p w14:paraId="0261B8CE" w14:textId="77886D4E" w:rsidR="00A17BE4" w:rsidRPr="00706FB9" w:rsidRDefault="00A17BE4">
      <w:pPr>
        <w:pStyle w:val="FootnoteText"/>
        <w:rPr>
          <w:lang w:val="en-GB"/>
        </w:rPr>
      </w:pPr>
      <w:r>
        <w:rPr>
          <w:rStyle w:val="FootnoteReference"/>
        </w:rPr>
        <w:footnoteRef/>
      </w:r>
      <w:r w:rsidRPr="00706FB9">
        <w:rPr>
          <w:lang w:val="en-GB"/>
        </w:rPr>
        <w:t xml:space="preserve"> </w:t>
      </w:r>
      <w:hyperlink r:id="rId11" w:history="1">
        <w:r w:rsidRPr="00706FB9">
          <w:rPr>
            <w:rStyle w:val="Hyperlink"/>
            <w:lang w:val="en-GB"/>
          </w:rPr>
          <w:t>https://checkstyle.sourceforge.io/</w:t>
        </w:r>
      </w:hyperlink>
    </w:p>
  </w:footnote>
  <w:footnote w:id="15">
    <w:p w14:paraId="339A35C4" w14:textId="3E2FEF67" w:rsidR="00A17BE4" w:rsidRPr="00B07554" w:rsidRDefault="00A17BE4">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12" w:history="1">
        <w:r w:rsidRPr="009E0408">
          <w:rPr>
            <w:rStyle w:val="Hyperlink"/>
            <w:lang w:val="en-US"/>
          </w:rPr>
          <w:t>https://github.com/iip-ecosphere/platform/</w:t>
        </w:r>
      </w:hyperlink>
      <w:r>
        <w:rPr>
          <w:rStyle w:val="Hyperlink"/>
          <w:lang w:val="en-US"/>
        </w:rPr>
        <w:t>platform/documentation/PREREQUISITES.MD</w:t>
      </w:r>
    </w:p>
  </w:footnote>
  <w:footnote w:id="16">
    <w:p w14:paraId="40799E05" w14:textId="0FE63B7C" w:rsidR="00A17BE4" w:rsidRPr="00C57C0C" w:rsidRDefault="00A17BE4">
      <w:pPr>
        <w:pStyle w:val="FootnoteText"/>
        <w:rPr>
          <w:lang w:val="en-GB"/>
        </w:rPr>
      </w:pPr>
      <w:r>
        <w:rPr>
          <w:rStyle w:val="FootnoteReference"/>
        </w:rPr>
        <w:footnoteRef/>
      </w:r>
      <w:r w:rsidRPr="00C57C0C">
        <w:rPr>
          <w:lang w:val="en-GB"/>
        </w:rPr>
        <w:t xml:space="preserve"> </w:t>
      </w:r>
      <w:hyperlink r:id="rId13" w:history="1">
        <w:r w:rsidRPr="00C57C0C">
          <w:rPr>
            <w:rStyle w:val="Hyperlink"/>
            <w:lang w:val="en-GB"/>
          </w:rPr>
          <w:t>https://en.wikipedia.org/wiki/YAML</w:t>
        </w:r>
      </w:hyperlink>
      <w:r w:rsidRPr="00C57C0C">
        <w:rPr>
          <w:lang w:val="en-GB"/>
        </w:rPr>
        <w:t xml:space="preserve"> </w:t>
      </w:r>
    </w:p>
  </w:footnote>
  <w:footnote w:id="17">
    <w:p w14:paraId="11960A5B" w14:textId="085979D1" w:rsidR="00A17BE4" w:rsidRPr="00441192" w:rsidRDefault="00A17BE4">
      <w:pPr>
        <w:pStyle w:val="FootnoteText"/>
        <w:rPr>
          <w:lang w:val="en-GB"/>
        </w:rPr>
      </w:pPr>
      <w:r>
        <w:rPr>
          <w:rStyle w:val="FootnoteReference"/>
        </w:rPr>
        <w:footnoteRef/>
      </w:r>
      <w:r w:rsidRPr="00441192">
        <w:rPr>
          <w:lang w:val="en-GB"/>
        </w:rPr>
        <w:t xml:space="preserve"> </w:t>
      </w:r>
      <w:hyperlink r:id="rId14" w:history="1">
        <w:r w:rsidRPr="00441192">
          <w:rPr>
            <w:rStyle w:val="Hyperlink"/>
            <w:lang w:val="en-GB"/>
          </w:rPr>
          <w:t>https://www.json.org/json-en.html</w:t>
        </w:r>
      </w:hyperlink>
      <w:r w:rsidRPr="00441192">
        <w:rPr>
          <w:lang w:val="en-GB"/>
        </w:rPr>
        <w:t xml:space="preserve"> </w:t>
      </w:r>
    </w:p>
  </w:footnote>
  <w:footnote w:id="18">
    <w:p w14:paraId="7C8DF52E" w14:textId="7E41EF7B" w:rsidR="00A17BE4" w:rsidRPr="0085763E" w:rsidRDefault="00A17BE4"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19">
    <w:p w14:paraId="208E6591" w14:textId="0AF60E4C" w:rsidR="00A17BE4" w:rsidRPr="00E5570C" w:rsidRDefault="00A17BE4">
      <w:pPr>
        <w:pStyle w:val="FootnoteText"/>
        <w:rPr>
          <w:lang w:val="en-US"/>
        </w:rPr>
      </w:pPr>
      <w:r>
        <w:rPr>
          <w:rStyle w:val="FootnoteReference"/>
        </w:rPr>
        <w:footnoteRef/>
      </w:r>
      <w:r w:rsidRPr="00E5570C">
        <w:rPr>
          <w:lang w:val="en-US"/>
        </w:rPr>
        <w:t xml:space="preserve"> </w:t>
      </w:r>
      <w:r>
        <w:rPr>
          <w:lang w:val="en-US"/>
        </w:rPr>
        <w:t xml:space="preserve">However, due to the oktoflow plugin mechanism, the Java service loader shall be created directly only if a specific classloader shall be applied. Otherwise, the platform classloader shall be used via </w:t>
      </w:r>
      <w:r w:rsidRPr="00E5570C">
        <w:rPr>
          <w:rFonts w:ascii="Consolas" w:hAnsi="Consolas"/>
          <w:lang w:val="en-US"/>
        </w:rPr>
        <w:t>ServiceLoaderUtils.load</w:t>
      </w:r>
      <w:r>
        <w:rPr>
          <w:lang w:val="en-US"/>
        </w:rPr>
        <w:t>.</w:t>
      </w:r>
    </w:p>
  </w:footnote>
  <w:footnote w:id="20">
    <w:p w14:paraId="7C7EE492" w14:textId="688AAED7" w:rsidR="00A17BE4" w:rsidRPr="009E0408" w:rsidRDefault="00A17BE4">
      <w:pPr>
        <w:pStyle w:val="FootnoteText"/>
        <w:rPr>
          <w:lang w:val="en-US"/>
        </w:rPr>
      </w:pPr>
      <w:r>
        <w:rPr>
          <w:rStyle w:val="FootnoteReference"/>
        </w:rPr>
        <w:footnoteRef/>
      </w:r>
      <w:r w:rsidRPr="009E0408">
        <w:rPr>
          <w:lang w:val="en-US"/>
        </w:rPr>
        <w:t xml:space="preserve"> </w:t>
      </w:r>
      <w:hyperlink r:id="rId15" w:history="1">
        <w:r w:rsidRPr="009E0408">
          <w:rPr>
            <w:rStyle w:val="Hyperlink"/>
            <w:lang w:val="en-US"/>
          </w:rPr>
          <w:t>https://github.com/iip-ecosphere/platform/</w:t>
        </w:r>
      </w:hyperlink>
      <w:r w:rsidRPr="009E0408">
        <w:rPr>
          <w:lang w:val="en-US"/>
        </w:rPr>
        <w:t xml:space="preserve"> </w:t>
      </w:r>
    </w:p>
  </w:footnote>
  <w:footnote w:id="21">
    <w:p w14:paraId="7130794C" w14:textId="2907B391" w:rsidR="00A17BE4" w:rsidRPr="00931795" w:rsidRDefault="00A17BE4">
      <w:pPr>
        <w:pStyle w:val="FootnoteText"/>
        <w:rPr>
          <w:lang w:val="en-US"/>
        </w:rPr>
      </w:pPr>
      <w:r>
        <w:rPr>
          <w:rStyle w:val="FootnoteReference"/>
        </w:rPr>
        <w:footnoteRef/>
      </w:r>
      <w:r w:rsidRPr="00931795">
        <w:rPr>
          <w:lang w:val="en-US"/>
        </w:rPr>
        <w:t xml:space="preserve"> </w:t>
      </w:r>
      <w:hyperlink r:id="rId16" w:history="1">
        <w:r w:rsidRPr="00931795">
          <w:rPr>
            <w:rStyle w:val="Hyperlink"/>
            <w:lang w:val="en-US"/>
          </w:rPr>
          <w:t>https://projects.sse.uni-hildesheim.de/qm/maven/</w:t>
        </w:r>
      </w:hyperlink>
      <w:r w:rsidRPr="00931795">
        <w:rPr>
          <w:lang w:val="en-US"/>
        </w:rPr>
        <w:t xml:space="preserve"> </w:t>
      </w:r>
    </w:p>
  </w:footnote>
  <w:footnote w:id="22">
    <w:p w14:paraId="7D5A394E" w14:textId="334356D3" w:rsidR="00A17BE4" w:rsidRPr="00931795" w:rsidRDefault="00A17BE4">
      <w:pPr>
        <w:pStyle w:val="FootnoteText"/>
        <w:rPr>
          <w:lang w:val="en-US"/>
        </w:rPr>
      </w:pPr>
      <w:r>
        <w:rPr>
          <w:rStyle w:val="FootnoteReference"/>
        </w:rPr>
        <w:footnoteRef/>
      </w:r>
      <w:r w:rsidRPr="00931795">
        <w:rPr>
          <w:lang w:val="en-US"/>
        </w:rPr>
        <w:t xml:space="preserve"> E.g., </w:t>
      </w:r>
      <w:hyperlink r:id="rId17" w:history="1">
        <w:r w:rsidRPr="00931795">
          <w:rPr>
            <w:rStyle w:val="Hyperlink"/>
            <w:lang w:val="en-US"/>
          </w:rPr>
          <w:t>https://repo1.maven.org/maven2/de/iip-ecosphere/platform/</w:t>
        </w:r>
      </w:hyperlink>
      <w:r w:rsidRPr="00931795">
        <w:rPr>
          <w:lang w:val="en-US"/>
        </w:rPr>
        <w:t xml:space="preserve">, </w:t>
      </w:r>
      <w:hyperlink r:id="rId18" w:history="1">
        <w:r w:rsidRPr="00931795">
          <w:rPr>
            <w:rStyle w:val="Hyperlink"/>
            <w:lang w:val="en-US"/>
          </w:rPr>
          <w:t>https://search.maven.org/artifact/de.iip-ecosphere.platform/transport</w:t>
        </w:r>
      </w:hyperlink>
      <w:r w:rsidRPr="00931795">
        <w:rPr>
          <w:lang w:val="en-US"/>
        </w:rPr>
        <w:t xml:space="preserve">  </w:t>
      </w:r>
    </w:p>
  </w:footnote>
  <w:footnote w:id="23">
    <w:p w14:paraId="72128536" w14:textId="57F307FE" w:rsidR="00A17BE4" w:rsidRPr="000048B7" w:rsidRDefault="00A17BE4">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4">
    <w:p w14:paraId="62AB40DF" w14:textId="24B5456C" w:rsidR="00A17BE4" w:rsidRPr="00931795" w:rsidRDefault="00A17BE4">
      <w:pPr>
        <w:pStyle w:val="FootnoteText"/>
        <w:rPr>
          <w:lang w:val="en-US"/>
        </w:rPr>
      </w:pPr>
      <w:r>
        <w:rPr>
          <w:rStyle w:val="FootnoteReference"/>
        </w:rPr>
        <w:footnoteRef/>
      </w:r>
      <w:r w:rsidRPr="00931795">
        <w:rPr>
          <w:lang w:val="en-US"/>
        </w:rPr>
        <w:t xml:space="preserve"> </w:t>
      </w:r>
      <w:hyperlink r:id="rId19" w:history="1">
        <w:r w:rsidRPr="00931795">
          <w:rPr>
            <w:rStyle w:val="Hyperlink"/>
            <w:lang w:val="en-US"/>
          </w:rPr>
          <w:t>https://www.eclipse.org/basyx/</w:t>
        </w:r>
      </w:hyperlink>
      <w:r w:rsidRPr="00931795">
        <w:rPr>
          <w:lang w:val="en-US"/>
        </w:rPr>
        <w:t xml:space="preserve"> </w:t>
      </w:r>
    </w:p>
  </w:footnote>
  <w:footnote w:id="25">
    <w:p w14:paraId="2DE6C669" w14:textId="77777777" w:rsidR="00A17BE4" w:rsidRPr="008C5B6D" w:rsidRDefault="00A17BE4" w:rsidP="009B1783">
      <w:pPr>
        <w:pStyle w:val="FootnoteText"/>
        <w:rPr>
          <w:lang w:val="en-US"/>
        </w:rPr>
      </w:pPr>
      <w:r>
        <w:rPr>
          <w:rStyle w:val="FootnoteReference"/>
        </w:rPr>
        <w:footnoteRef/>
      </w:r>
      <w:r w:rsidRPr="008C5B6D">
        <w:rPr>
          <w:lang w:val="en-US"/>
        </w:rPr>
        <w:t xml:space="preserve"> </w:t>
      </w:r>
      <w:hyperlink r:id="rId20" w:history="1">
        <w:r w:rsidRPr="00D01CD3">
          <w:rPr>
            <w:rStyle w:val="Hyperlink"/>
            <w:lang w:val="en-US"/>
          </w:rPr>
          <w:t>https://mqtt.org/</w:t>
        </w:r>
      </w:hyperlink>
      <w:r>
        <w:rPr>
          <w:lang w:val="en-US"/>
        </w:rPr>
        <w:t xml:space="preserve"> </w:t>
      </w:r>
    </w:p>
  </w:footnote>
  <w:footnote w:id="26">
    <w:p w14:paraId="0956663E" w14:textId="77777777" w:rsidR="00A17BE4" w:rsidRPr="008C5B6D" w:rsidRDefault="00A17BE4" w:rsidP="009B1783">
      <w:pPr>
        <w:pStyle w:val="FootnoteText"/>
        <w:rPr>
          <w:lang w:val="en-US"/>
        </w:rPr>
      </w:pPr>
      <w:r>
        <w:rPr>
          <w:rStyle w:val="FootnoteReference"/>
        </w:rPr>
        <w:footnoteRef/>
      </w:r>
      <w:r w:rsidRPr="008C5B6D">
        <w:rPr>
          <w:lang w:val="en-US"/>
        </w:rPr>
        <w:t xml:space="preserve"> </w:t>
      </w:r>
      <w:hyperlink r:id="rId21" w:history="1">
        <w:r w:rsidRPr="00D01CD3">
          <w:rPr>
            <w:rStyle w:val="Hyperlink"/>
            <w:lang w:val="en-US"/>
          </w:rPr>
          <w:t>https://www.amqp.org/</w:t>
        </w:r>
      </w:hyperlink>
      <w:r>
        <w:rPr>
          <w:lang w:val="en-US"/>
        </w:rPr>
        <w:t xml:space="preserve"> </w:t>
      </w:r>
    </w:p>
  </w:footnote>
  <w:footnote w:id="27">
    <w:p w14:paraId="311C1B6D" w14:textId="77777777" w:rsidR="00A17BE4" w:rsidRPr="00153B39" w:rsidRDefault="00A17BE4" w:rsidP="00A3348A">
      <w:pPr>
        <w:pStyle w:val="FootnoteText"/>
        <w:rPr>
          <w:lang w:val="en-US"/>
        </w:rPr>
      </w:pPr>
      <w:r>
        <w:rPr>
          <w:rStyle w:val="FootnoteReference"/>
        </w:rPr>
        <w:footnoteRef/>
      </w:r>
      <w:r w:rsidRPr="00153B39">
        <w:rPr>
          <w:lang w:val="en-US"/>
        </w:rPr>
        <w:t xml:space="preserve"> </w:t>
      </w:r>
      <w:hyperlink r:id="rId22"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28">
    <w:p w14:paraId="5BF31E6C" w14:textId="77777777" w:rsidR="00A17BE4" w:rsidRPr="00E701BA" w:rsidRDefault="00A17BE4" w:rsidP="00FF08B7">
      <w:pPr>
        <w:pStyle w:val="FootnoteText"/>
        <w:rPr>
          <w:lang w:val="en-US"/>
        </w:rPr>
      </w:pPr>
      <w:r>
        <w:rPr>
          <w:rStyle w:val="FootnoteReference"/>
        </w:rPr>
        <w:footnoteRef/>
      </w:r>
      <w:r w:rsidRPr="00E701BA">
        <w:rPr>
          <w:lang w:val="en-US"/>
        </w:rPr>
        <w:t xml:space="preserve"> </w:t>
      </w:r>
      <w:hyperlink r:id="rId23" w:history="1">
        <w:r w:rsidRPr="00D01CD3">
          <w:rPr>
            <w:rStyle w:val="Hyperlink"/>
            <w:lang w:val="en-US"/>
          </w:rPr>
          <w:t>https://www.internationaldataspaces.org/</w:t>
        </w:r>
      </w:hyperlink>
      <w:r>
        <w:rPr>
          <w:lang w:val="en-US"/>
        </w:rPr>
        <w:t xml:space="preserve"> </w:t>
      </w:r>
    </w:p>
  </w:footnote>
  <w:footnote w:id="29">
    <w:p w14:paraId="1AEDBC08" w14:textId="7D3FEBCF" w:rsidR="00A17BE4" w:rsidRPr="009208B0" w:rsidRDefault="00A17BE4">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0">
    <w:p w14:paraId="0070046A" w14:textId="640C7E44" w:rsidR="00A17BE4" w:rsidRPr="00D56664" w:rsidRDefault="00A17BE4"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1">
    <w:p w14:paraId="1246942E" w14:textId="57016229" w:rsidR="00A17BE4" w:rsidRPr="000D44B8" w:rsidRDefault="00A17BE4">
      <w:pPr>
        <w:pStyle w:val="FootnoteText"/>
        <w:rPr>
          <w:lang w:val="en-GB"/>
        </w:rPr>
      </w:pPr>
      <w:r>
        <w:rPr>
          <w:rStyle w:val="FootnoteReference"/>
        </w:rPr>
        <w:footnoteRef/>
      </w:r>
      <w:r w:rsidRPr="000D44B8">
        <w:rPr>
          <w:lang w:val="en-GB"/>
        </w:rPr>
        <w:t xml:space="preserve"> </w:t>
      </w:r>
      <w:hyperlink r:id="rId24" w:history="1">
        <w:r w:rsidRPr="00825603">
          <w:rPr>
            <w:rStyle w:val="Hyperlink"/>
            <w:lang w:val="en-GB"/>
          </w:rPr>
          <w:t>https://github.com/kiprotect/eps</w:t>
        </w:r>
      </w:hyperlink>
      <w:r>
        <w:rPr>
          <w:lang w:val="en-GB"/>
        </w:rPr>
        <w:t xml:space="preserve"> </w:t>
      </w:r>
    </w:p>
  </w:footnote>
  <w:footnote w:id="32">
    <w:p w14:paraId="65387D4D" w14:textId="5F85C520" w:rsidR="00A17BE4" w:rsidRPr="00BC2145" w:rsidRDefault="00A17BE4"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3">
    <w:p w14:paraId="6721765B" w14:textId="0A77A4C1" w:rsidR="00A17BE4" w:rsidRPr="006461D2" w:rsidRDefault="00A17BE4">
      <w:pPr>
        <w:pStyle w:val="FootnoteText"/>
        <w:rPr>
          <w:lang w:val="en-US"/>
        </w:rPr>
      </w:pPr>
      <w:r>
        <w:rPr>
          <w:rStyle w:val="FootnoteReference"/>
        </w:rPr>
        <w:footnoteRef/>
      </w:r>
      <w:r w:rsidRPr="006461D2">
        <w:rPr>
          <w:lang w:val="en-US"/>
        </w:rPr>
        <w:t xml:space="preserve"> </w:t>
      </w:r>
      <w:hyperlink r:id="rId25" w:history="1">
        <w:r w:rsidRPr="009C3FDF">
          <w:rPr>
            <w:rStyle w:val="Hyperlink"/>
            <w:lang w:val="en-US"/>
          </w:rPr>
          <w:t>https://lni40.de/lni40-content/uploads/2020/11/AAS-testbed.pdf</w:t>
        </w:r>
      </w:hyperlink>
      <w:r>
        <w:rPr>
          <w:lang w:val="en-US"/>
        </w:rPr>
        <w:t xml:space="preserve"> </w:t>
      </w:r>
    </w:p>
  </w:footnote>
  <w:footnote w:id="34">
    <w:p w14:paraId="0D537847" w14:textId="1570259F" w:rsidR="00A17BE4" w:rsidRPr="006461D2" w:rsidRDefault="00A17BE4"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5">
    <w:p w14:paraId="32CB36E1" w14:textId="77777777" w:rsidR="00A17BE4" w:rsidRPr="006461D2" w:rsidRDefault="00A17BE4" w:rsidP="00F91E3C">
      <w:pPr>
        <w:pStyle w:val="FootnoteText"/>
        <w:rPr>
          <w:lang w:val="en-US"/>
        </w:rPr>
      </w:pPr>
      <w:r>
        <w:rPr>
          <w:rStyle w:val="FootnoteReference"/>
        </w:rPr>
        <w:footnoteRef/>
      </w:r>
      <w:r w:rsidRPr="006461D2">
        <w:rPr>
          <w:lang w:val="en-US"/>
        </w:rPr>
        <w:t xml:space="preserve"> </w:t>
      </w:r>
      <w:hyperlink r:id="rId26" w:history="1">
        <w:r w:rsidRPr="009C3FDF">
          <w:rPr>
            <w:rStyle w:val="Hyperlink"/>
            <w:lang w:val="en-US"/>
          </w:rPr>
          <w:t>https://docs.oracle.com/javase/8/docs/api/java/util/ServiceLoader.html</w:t>
        </w:r>
      </w:hyperlink>
      <w:r>
        <w:rPr>
          <w:lang w:val="en-US"/>
        </w:rPr>
        <w:t xml:space="preserve"> </w:t>
      </w:r>
    </w:p>
  </w:footnote>
  <w:footnote w:id="36">
    <w:p w14:paraId="674EE56B" w14:textId="1532D8E4" w:rsidR="00A17BE4" w:rsidRPr="006461D2" w:rsidRDefault="00A17BE4">
      <w:pPr>
        <w:pStyle w:val="FootnoteText"/>
        <w:rPr>
          <w:lang w:val="en-US"/>
        </w:rPr>
      </w:pPr>
      <w:r>
        <w:rPr>
          <w:rStyle w:val="FootnoteReference"/>
        </w:rPr>
        <w:footnoteRef/>
      </w:r>
      <w:r w:rsidRPr="006461D2">
        <w:rPr>
          <w:lang w:val="en-US"/>
        </w:rPr>
        <w:t xml:space="preserve"> </w:t>
      </w:r>
      <w:hyperlink r:id="rId27" w:history="1">
        <w:r w:rsidRPr="009C3FDF">
          <w:rPr>
            <w:rStyle w:val="Hyperlink"/>
            <w:lang w:val="en-US"/>
          </w:rPr>
          <w:t>https://en.wikipedia.org/wiki/Adapter_pattern</w:t>
        </w:r>
      </w:hyperlink>
      <w:r>
        <w:rPr>
          <w:lang w:val="en-US"/>
        </w:rPr>
        <w:t xml:space="preserve"> </w:t>
      </w:r>
    </w:p>
  </w:footnote>
  <w:footnote w:id="37">
    <w:p w14:paraId="012C830D" w14:textId="0AC271D8" w:rsidR="00A17BE4" w:rsidRPr="00C13332" w:rsidRDefault="00A17BE4">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0A1639">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38">
    <w:p w14:paraId="1AD0D211" w14:textId="77777777" w:rsidR="00A17BE4" w:rsidRPr="005D4CF5" w:rsidRDefault="00A17BE4" w:rsidP="00C2212B">
      <w:pPr>
        <w:pStyle w:val="FootnoteText"/>
        <w:rPr>
          <w:lang w:val="en-US"/>
        </w:rPr>
      </w:pPr>
      <w:r>
        <w:rPr>
          <w:rStyle w:val="FootnoteReference"/>
        </w:rPr>
        <w:footnoteRef/>
      </w:r>
      <w:r w:rsidRPr="005D4CF5">
        <w:rPr>
          <w:lang w:val="en-US"/>
        </w:rPr>
        <w:t xml:space="preserve"> </w:t>
      </w:r>
      <w:hyperlink r:id="rId28" w:history="1">
        <w:r w:rsidRPr="006D62F9">
          <w:rPr>
            <w:rStyle w:val="Hyperlink"/>
            <w:lang w:val="en-US"/>
          </w:rPr>
          <w:t>https://www.slf4j.org/</w:t>
        </w:r>
      </w:hyperlink>
      <w:r>
        <w:rPr>
          <w:lang w:val="en-US"/>
        </w:rPr>
        <w:t xml:space="preserve"> </w:t>
      </w:r>
    </w:p>
  </w:footnote>
  <w:footnote w:id="39">
    <w:p w14:paraId="40312F3E" w14:textId="77777777" w:rsidR="00A17BE4" w:rsidRPr="005D4CF5" w:rsidRDefault="00A17BE4" w:rsidP="00C2212B">
      <w:pPr>
        <w:pStyle w:val="FootnoteText"/>
        <w:rPr>
          <w:lang w:val="en-US"/>
        </w:rPr>
      </w:pPr>
      <w:r>
        <w:rPr>
          <w:rStyle w:val="FootnoteReference"/>
        </w:rPr>
        <w:footnoteRef/>
      </w:r>
      <w:r w:rsidRPr="005D4CF5">
        <w:rPr>
          <w:lang w:val="en-US"/>
        </w:rPr>
        <w:t xml:space="preserve"> </w:t>
      </w:r>
      <w:hyperlink r:id="rId29" w:history="1">
        <w:r w:rsidRPr="006D62F9">
          <w:rPr>
            <w:rStyle w:val="Hyperlink"/>
            <w:lang w:val="en-US"/>
          </w:rPr>
          <w:t>https://github.com/snakeyaml/snakeyaml</w:t>
        </w:r>
      </w:hyperlink>
      <w:r>
        <w:rPr>
          <w:lang w:val="en-US"/>
        </w:rPr>
        <w:t xml:space="preserve"> </w:t>
      </w:r>
    </w:p>
  </w:footnote>
  <w:footnote w:id="40">
    <w:p w14:paraId="43A1854D" w14:textId="77777777" w:rsidR="00A17BE4" w:rsidRPr="005D4CF5" w:rsidRDefault="00A17BE4" w:rsidP="00C2212B">
      <w:pPr>
        <w:pStyle w:val="FootnoteText"/>
        <w:rPr>
          <w:lang w:val="en-US"/>
        </w:rPr>
      </w:pPr>
      <w:r>
        <w:rPr>
          <w:rStyle w:val="FootnoteReference"/>
        </w:rPr>
        <w:footnoteRef/>
      </w:r>
      <w:r w:rsidRPr="005D4CF5">
        <w:rPr>
          <w:lang w:val="en-US"/>
        </w:rPr>
        <w:t xml:space="preserve"> </w:t>
      </w:r>
      <w:hyperlink r:id="rId30" w:history="1">
        <w:r w:rsidRPr="006D62F9">
          <w:rPr>
            <w:rStyle w:val="Hyperlink"/>
            <w:lang w:val="en-US"/>
          </w:rPr>
          <w:t>https://github.com/FasterXML/jackson</w:t>
        </w:r>
      </w:hyperlink>
      <w:r>
        <w:rPr>
          <w:lang w:val="en-US"/>
        </w:rPr>
        <w:t xml:space="preserve"> </w:t>
      </w:r>
    </w:p>
  </w:footnote>
  <w:footnote w:id="41">
    <w:p w14:paraId="3DF100CB" w14:textId="01C7A6BF" w:rsidR="00A17BE4" w:rsidRPr="00C2212B" w:rsidRDefault="00A17BE4">
      <w:pPr>
        <w:pStyle w:val="FootnoteText"/>
        <w:rPr>
          <w:lang w:val="en-US"/>
        </w:rPr>
      </w:pPr>
      <w:r>
        <w:rPr>
          <w:rStyle w:val="FootnoteReference"/>
        </w:rPr>
        <w:footnoteRef/>
      </w:r>
      <w:r w:rsidRPr="00C2212B">
        <w:rPr>
          <w:lang w:val="en-US"/>
        </w:rPr>
        <w:t xml:space="preserve"> </w:t>
      </w:r>
      <w:hyperlink r:id="rId31" w:history="1">
        <w:r w:rsidRPr="006E6F52">
          <w:rPr>
            <w:rStyle w:val="Hyperlink"/>
            <w:lang w:val="en-US"/>
          </w:rPr>
          <w:t>https://mvnrepository.com/artifact/org.glassfish/javax.json</w:t>
        </w:r>
      </w:hyperlink>
      <w:r>
        <w:rPr>
          <w:lang w:val="en-US"/>
        </w:rPr>
        <w:t xml:space="preserve"> </w:t>
      </w:r>
    </w:p>
  </w:footnote>
  <w:footnote w:id="42">
    <w:p w14:paraId="3EFD9C29" w14:textId="7758A4D9" w:rsidR="00A17BE4" w:rsidRPr="00C2212B" w:rsidRDefault="00A17BE4">
      <w:pPr>
        <w:pStyle w:val="FootnoteText"/>
        <w:rPr>
          <w:lang w:val="en-US"/>
        </w:rPr>
      </w:pPr>
      <w:r>
        <w:rPr>
          <w:rStyle w:val="FootnoteReference"/>
        </w:rPr>
        <w:footnoteRef/>
      </w:r>
      <w:r w:rsidRPr="00C2212B">
        <w:rPr>
          <w:lang w:val="en-US"/>
        </w:rPr>
        <w:t xml:space="preserve"> </w:t>
      </w:r>
      <w:hyperlink r:id="rId32" w:history="1">
        <w:r w:rsidRPr="006E6F52">
          <w:rPr>
            <w:rStyle w:val="Hyperlink"/>
            <w:lang w:val="en-US"/>
          </w:rPr>
          <w:t>https://jsoniter.com/</w:t>
        </w:r>
      </w:hyperlink>
      <w:r>
        <w:rPr>
          <w:lang w:val="en-US"/>
        </w:rPr>
        <w:t xml:space="preserve"> </w:t>
      </w:r>
    </w:p>
  </w:footnote>
  <w:footnote w:id="43">
    <w:p w14:paraId="11F896CE" w14:textId="77777777" w:rsidR="00A17BE4" w:rsidRPr="00123BFD" w:rsidRDefault="00A17BE4" w:rsidP="00C2212B">
      <w:pPr>
        <w:pStyle w:val="FootnoteText"/>
        <w:rPr>
          <w:lang w:val="en-US"/>
        </w:rPr>
      </w:pPr>
      <w:r>
        <w:rPr>
          <w:rStyle w:val="FootnoteReference"/>
        </w:rPr>
        <w:footnoteRef/>
      </w:r>
      <w:r w:rsidRPr="00123BFD">
        <w:rPr>
          <w:lang w:val="en-US"/>
        </w:rPr>
        <w:t xml:space="preserve"> </w:t>
      </w:r>
      <w:hyperlink r:id="rId33" w:history="1">
        <w:r w:rsidRPr="006D62F9">
          <w:rPr>
            <w:rStyle w:val="Hyperlink"/>
            <w:lang w:val="en-US"/>
          </w:rPr>
          <w:t>https://github.com/TooTallNate/Java-WebSocket</w:t>
        </w:r>
      </w:hyperlink>
      <w:r>
        <w:rPr>
          <w:lang w:val="en-US"/>
        </w:rPr>
        <w:t xml:space="preserve"> </w:t>
      </w:r>
    </w:p>
  </w:footnote>
  <w:footnote w:id="44">
    <w:p w14:paraId="15DCBC58" w14:textId="77777777" w:rsidR="00A17BE4" w:rsidRPr="0007574A" w:rsidRDefault="00A17BE4" w:rsidP="00C2212B">
      <w:pPr>
        <w:pStyle w:val="FootnoteText"/>
        <w:rPr>
          <w:lang w:val="en-US"/>
        </w:rPr>
      </w:pPr>
      <w:r>
        <w:rPr>
          <w:rStyle w:val="FootnoteReference"/>
        </w:rPr>
        <w:footnoteRef/>
      </w:r>
      <w:r w:rsidRPr="0007574A">
        <w:rPr>
          <w:lang w:val="en-US"/>
        </w:rPr>
        <w:t xml:space="preserve"> </w:t>
      </w:r>
      <w:hyperlink r:id="rId34" w:history="1">
        <w:r w:rsidRPr="006D62F9">
          <w:rPr>
            <w:rStyle w:val="Hyperlink"/>
            <w:lang w:val="en-US"/>
          </w:rPr>
          <w:t>https://github.com/oshi/oshi</w:t>
        </w:r>
      </w:hyperlink>
      <w:r>
        <w:rPr>
          <w:lang w:val="en-US"/>
        </w:rPr>
        <w:t xml:space="preserve"> </w:t>
      </w:r>
    </w:p>
  </w:footnote>
  <w:footnote w:id="45">
    <w:p w14:paraId="0E2409B6" w14:textId="77777777" w:rsidR="00A17BE4" w:rsidRPr="00123BFD" w:rsidRDefault="00A17BE4" w:rsidP="00C2212B">
      <w:pPr>
        <w:pStyle w:val="FootnoteText"/>
        <w:rPr>
          <w:lang w:val="en-US"/>
        </w:rPr>
      </w:pPr>
      <w:r>
        <w:rPr>
          <w:rStyle w:val="FootnoteReference"/>
        </w:rPr>
        <w:footnoteRef/>
      </w:r>
      <w:r w:rsidRPr="00123BFD">
        <w:rPr>
          <w:lang w:val="en-US"/>
        </w:rPr>
        <w:t xml:space="preserve"> </w:t>
      </w:r>
      <w:hyperlink r:id="rId35" w:history="1">
        <w:r w:rsidRPr="006D62F9">
          <w:rPr>
            <w:rStyle w:val="Hyperlink"/>
            <w:lang w:val="en-US"/>
          </w:rPr>
          <w:t>https://github.com/perwendel/spark</w:t>
        </w:r>
      </w:hyperlink>
      <w:r>
        <w:rPr>
          <w:lang w:val="en-US"/>
        </w:rPr>
        <w:t xml:space="preserve"> </w:t>
      </w:r>
    </w:p>
  </w:footnote>
  <w:footnote w:id="46">
    <w:p w14:paraId="37FA1E03" w14:textId="6D24553C" w:rsidR="00A17BE4" w:rsidRPr="006C0C8E" w:rsidRDefault="00A17BE4">
      <w:pPr>
        <w:pStyle w:val="FootnoteText"/>
        <w:rPr>
          <w:lang w:val="en-US"/>
        </w:rPr>
      </w:pPr>
      <w:r>
        <w:rPr>
          <w:rStyle w:val="FootnoteReference"/>
        </w:rPr>
        <w:footnoteRef/>
      </w:r>
      <w:r w:rsidRPr="006C0C8E">
        <w:rPr>
          <w:lang w:val="en-US"/>
        </w:rPr>
        <w:t xml:space="preserve"> </w:t>
      </w:r>
      <w:hyperlink r:id="rId36" w:history="1">
        <w:r w:rsidRPr="006E6F52">
          <w:rPr>
            <w:rStyle w:val="Hyperlink"/>
            <w:lang w:val="en-US"/>
          </w:rPr>
          <w:t>https://hc.apache.org/</w:t>
        </w:r>
      </w:hyperlink>
      <w:r>
        <w:rPr>
          <w:lang w:val="en-US"/>
        </w:rPr>
        <w:t xml:space="preserve"> </w:t>
      </w:r>
    </w:p>
  </w:footnote>
  <w:footnote w:id="47">
    <w:p w14:paraId="7C59BAA5" w14:textId="77777777" w:rsidR="00A17BE4" w:rsidRPr="0007574A" w:rsidRDefault="00A17BE4" w:rsidP="00C2212B">
      <w:pPr>
        <w:pStyle w:val="FootnoteText"/>
        <w:rPr>
          <w:lang w:val="en-US"/>
        </w:rPr>
      </w:pPr>
      <w:r>
        <w:rPr>
          <w:rStyle w:val="FootnoteReference"/>
        </w:rPr>
        <w:footnoteRef/>
      </w:r>
      <w:r w:rsidRPr="0007574A">
        <w:rPr>
          <w:lang w:val="en-US"/>
        </w:rPr>
        <w:t xml:space="preserve"> </w:t>
      </w:r>
      <w:hyperlink r:id="rId37" w:history="1">
        <w:r w:rsidRPr="006D62F9">
          <w:rPr>
            <w:rStyle w:val="Hyperlink"/>
            <w:lang w:val="en-US"/>
          </w:rPr>
          <w:t>https://commons.apache.org/</w:t>
        </w:r>
      </w:hyperlink>
      <w:r>
        <w:rPr>
          <w:lang w:val="en-US"/>
        </w:rPr>
        <w:t xml:space="preserve"> </w:t>
      </w:r>
    </w:p>
  </w:footnote>
  <w:footnote w:id="48">
    <w:p w14:paraId="4380AE74" w14:textId="174A8A28" w:rsidR="00A17BE4" w:rsidRPr="00C2212B" w:rsidRDefault="00A17BE4">
      <w:pPr>
        <w:pStyle w:val="FootnoteText"/>
        <w:rPr>
          <w:lang w:val="en-US"/>
        </w:rPr>
      </w:pPr>
      <w:r>
        <w:rPr>
          <w:rStyle w:val="FootnoteReference"/>
        </w:rPr>
        <w:footnoteRef/>
      </w:r>
      <w:r w:rsidRPr="00C2212B">
        <w:rPr>
          <w:lang w:val="en-US"/>
        </w:rPr>
        <w:t xml:space="preserve"> </w:t>
      </w:r>
      <w:hyperlink r:id="rId38" w:history="1">
        <w:r w:rsidRPr="006E6F52">
          <w:rPr>
            <w:rStyle w:val="Hyperlink"/>
            <w:lang w:val="en-US"/>
          </w:rPr>
          <w:t>https://www.joda.org/joda-time/</w:t>
        </w:r>
      </w:hyperlink>
      <w:r>
        <w:rPr>
          <w:lang w:val="en-US"/>
        </w:rPr>
        <w:t xml:space="preserve"> </w:t>
      </w:r>
    </w:p>
  </w:footnote>
  <w:footnote w:id="49">
    <w:p w14:paraId="1F19F2E2" w14:textId="28A29C3F" w:rsidR="00A17BE4" w:rsidRPr="006C0C8E" w:rsidRDefault="00A17BE4">
      <w:pPr>
        <w:pStyle w:val="FootnoteText"/>
        <w:rPr>
          <w:lang w:val="en-US"/>
        </w:rPr>
      </w:pPr>
      <w:r>
        <w:rPr>
          <w:rStyle w:val="FootnoteReference"/>
        </w:rPr>
        <w:footnoteRef/>
      </w:r>
      <w:r w:rsidRPr="006C0C8E">
        <w:rPr>
          <w:lang w:val="en-US"/>
        </w:rPr>
        <w:t xml:space="preserve"> </w:t>
      </w:r>
      <w:hyperlink r:id="rId39" w:history="1">
        <w:r w:rsidRPr="006E6F52">
          <w:rPr>
            <w:rStyle w:val="Hyperlink"/>
            <w:lang w:val="en-US"/>
          </w:rPr>
          <w:t>https://mina.apache.org/sshd-project/</w:t>
        </w:r>
      </w:hyperlink>
      <w:r>
        <w:rPr>
          <w:lang w:val="en-US"/>
        </w:rPr>
        <w:t xml:space="preserve"> </w:t>
      </w:r>
    </w:p>
  </w:footnote>
  <w:footnote w:id="50">
    <w:p w14:paraId="73803051" w14:textId="1606254C" w:rsidR="00A17BE4" w:rsidRPr="006C0C8E" w:rsidRDefault="00A17BE4">
      <w:pPr>
        <w:pStyle w:val="FootnoteText"/>
        <w:rPr>
          <w:lang w:val="en-US"/>
        </w:rPr>
      </w:pPr>
      <w:r>
        <w:rPr>
          <w:rStyle w:val="FootnoteReference"/>
        </w:rPr>
        <w:footnoteRef/>
      </w:r>
      <w:r w:rsidRPr="006C0C8E">
        <w:rPr>
          <w:lang w:val="en-US"/>
        </w:rPr>
        <w:t xml:space="preserve"> </w:t>
      </w:r>
      <w:hyperlink r:id="rId40" w:history="1">
        <w:r w:rsidRPr="006E6F52">
          <w:rPr>
            <w:rStyle w:val="Hyperlink"/>
            <w:lang w:val="en-US"/>
          </w:rPr>
          <w:t>https://micrometer.io/</w:t>
        </w:r>
      </w:hyperlink>
      <w:r>
        <w:rPr>
          <w:lang w:val="en-US"/>
        </w:rPr>
        <w:t xml:space="preserve"> </w:t>
      </w:r>
    </w:p>
  </w:footnote>
  <w:footnote w:id="51">
    <w:p w14:paraId="7D2F5C60" w14:textId="00EB449E" w:rsidR="00A17BE4" w:rsidRPr="006C0C8E" w:rsidRDefault="00A17BE4">
      <w:pPr>
        <w:pStyle w:val="FootnoteText"/>
        <w:rPr>
          <w:lang w:val="en-US"/>
        </w:rPr>
      </w:pPr>
      <w:r>
        <w:rPr>
          <w:rStyle w:val="FootnoteReference"/>
        </w:rPr>
        <w:footnoteRef/>
      </w:r>
      <w:r w:rsidRPr="006C0C8E">
        <w:rPr>
          <w:lang w:val="en-US"/>
        </w:rPr>
        <w:t xml:space="preserve"> </w:t>
      </w:r>
      <w:hyperlink r:id="rId41" w:anchor="/" w:history="1">
        <w:r w:rsidRPr="006E6F52">
          <w:rPr>
            <w:rStyle w:val="Hyperlink"/>
            <w:lang w:val="en-US"/>
          </w:rPr>
          <w:t>https://bytebuddy.net/#/</w:t>
        </w:r>
      </w:hyperlink>
      <w:r>
        <w:rPr>
          <w:lang w:val="en-US"/>
        </w:rPr>
        <w:t xml:space="preserve"> </w:t>
      </w:r>
    </w:p>
  </w:footnote>
  <w:footnote w:id="52">
    <w:p w14:paraId="7F6D00D7" w14:textId="03E6D77E" w:rsidR="00A17BE4" w:rsidRPr="00F6358D" w:rsidRDefault="00A17BE4">
      <w:pPr>
        <w:pStyle w:val="FootnoteText"/>
        <w:rPr>
          <w:lang w:val="en-GB"/>
        </w:rPr>
      </w:pPr>
      <w:r>
        <w:rPr>
          <w:rStyle w:val="FootnoteReference"/>
        </w:rPr>
        <w:footnoteRef/>
      </w:r>
      <w:r w:rsidRPr="00F6358D">
        <w:rPr>
          <w:lang w:val="en-GB"/>
        </w:rPr>
        <w:t xml:space="preserve"> </w:t>
      </w:r>
      <w:hyperlink r:id="rId42" w:history="1">
        <w:r w:rsidRPr="00A2263A">
          <w:rPr>
            <w:rStyle w:val="Hyperlink"/>
            <w:lang w:val="en-GB"/>
          </w:rPr>
          <w:t>https://github.com/profesorfalken/jSensors</w:t>
        </w:r>
      </w:hyperlink>
      <w:r>
        <w:rPr>
          <w:lang w:val="en-GB"/>
        </w:rPr>
        <w:t xml:space="preserve"> </w:t>
      </w:r>
    </w:p>
  </w:footnote>
  <w:footnote w:id="53">
    <w:p w14:paraId="05DFD927" w14:textId="48879CE4" w:rsidR="00A17BE4" w:rsidRPr="00317C5D" w:rsidRDefault="00A17BE4">
      <w:pPr>
        <w:pStyle w:val="FootnoteText"/>
        <w:rPr>
          <w:lang w:val="en-US"/>
        </w:rPr>
      </w:pPr>
      <w:r>
        <w:rPr>
          <w:rStyle w:val="FootnoteReference"/>
        </w:rPr>
        <w:footnoteRef/>
      </w:r>
      <w:r w:rsidRPr="00317C5D">
        <w:rPr>
          <w:lang w:val="en-US"/>
        </w:rPr>
        <w:t xml:space="preserve"> </w:t>
      </w:r>
      <w:hyperlink r:id="rId43" w:history="1">
        <w:r w:rsidRPr="00317C5D">
          <w:rPr>
            <w:rStyle w:val="Hyperlink"/>
            <w:lang w:val="en-US"/>
          </w:rPr>
          <w:t>https://github.com/oshi/oshi</w:t>
        </w:r>
      </w:hyperlink>
      <w:r w:rsidRPr="00317C5D">
        <w:rPr>
          <w:lang w:val="en-US"/>
        </w:rPr>
        <w:t xml:space="preserve"> </w:t>
      </w:r>
    </w:p>
  </w:footnote>
  <w:footnote w:id="54">
    <w:p w14:paraId="6057A259" w14:textId="4786C1D0" w:rsidR="00A17BE4" w:rsidRPr="002D32EE" w:rsidRDefault="00A17BE4">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55">
    <w:p w14:paraId="4589E7E8" w14:textId="207D8A8C" w:rsidR="00A17BE4" w:rsidRPr="0062261D" w:rsidRDefault="00A17BE4">
      <w:pPr>
        <w:pStyle w:val="FootnoteText"/>
        <w:rPr>
          <w:lang w:val="en-GB"/>
        </w:rPr>
      </w:pPr>
      <w:r w:rsidRPr="0078282C">
        <w:rPr>
          <w:rStyle w:val="FootnoteReference"/>
        </w:rPr>
        <w:footnoteRef/>
      </w:r>
      <w:r w:rsidRPr="0078282C">
        <w:rPr>
          <w:lang w:val="en-GB"/>
        </w:rPr>
        <w:t xml:space="preserve"> </w:t>
      </w:r>
      <w:hyperlink r:id="rId44"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56">
    <w:p w14:paraId="0624037F" w14:textId="0646BCF3" w:rsidR="00A17BE4" w:rsidRPr="007F2061" w:rsidRDefault="00A17BE4">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57">
    <w:p w14:paraId="2F65C456" w14:textId="1E99E4FA" w:rsidR="00A17BE4" w:rsidRPr="007F2061" w:rsidRDefault="00A17BE4">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58">
    <w:p w14:paraId="47A38CC3" w14:textId="0B38EFBC" w:rsidR="00A17BE4" w:rsidRPr="00B57BEF" w:rsidRDefault="00A17BE4">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59">
    <w:p w14:paraId="22E8BFE1" w14:textId="2251AEBB" w:rsidR="00A17BE4" w:rsidRPr="006B57FD" w:rsidRDefault="00A17BE4">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60">
    <w:p w14:paraId="6C47F8DD" w14:textId="0DEB0AFF" w:rsidR="00A17BE4" w:rsidRPr="00DE5787" w:rsidRDefault="00A17BE4">
      <w:pPr>
        <w:pStyle w:val="FootnoteText"/>
        <w:rPr>
          <w:lang w:val="en-US"/>
        </w:rPr>
      </w:pPr>
      <w:r>
        <w:rPr>
          <w:rStyle w:val="FootnoteReference"/>
        </w:rPr>
        <w:footnoteRef/>
      </w:r>
      <w:r w:rsidRPr="00DE5787">
        <w:rPr>
          <w:lang w:val="en-US"/>
        </w:rPr>
        <w:t xml:space="preserve"> </w:t>
      </w:r>
      <w:hyperlink r:id="rId45" w:history="1">
        <w:r w:rsidRPr="007F6180">
          <w:rPr>
            <w:rStyle w:val="Hyperlink"/>
            <w:lang w:val="en-US"/>
          </w:rPr>
          <w:t>https://spring.io/projects/spring-cloud-stream</w:t>
        </w:r>
      </w:hyperlink>
      <w:r>
        <w:rPr>
          <w:lang w:val="en-US"/>
        </w:rPr>
        <w:t xml:space="preserve"> </w:t>
      </w:r>
    </w:p>
  </w:footnote>
  <w:footnote w:id="61">
    <w:p w14:paraId="35E00422" w14:textId="77777777" w:rsidR="00A17BE4" w:rsidRPr="0020787C" w:rsidRDefault="00A17BE4"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46" w:history="1">
        <w:r w:rsidRPr="00513568">
          <w:rPr>
            <w:rStyle w:val="Hyperlink"/>
            <w:lang w:val="en-US"/>
          </w:rPr>
          <w:t>https://www.heise.de/news/Java-Framework-Native-Spring-Anwendungen-laufen-ohne-die-JVM-5078681.html</w:t>
        </w:r>
      </w:hyperlink>
      <w:r>
        <w:rPr>
          <w:lang w:val="en-US"/>
        </w:rPr>
        <w:t xml:space="preserve"> </w:t>
      </w:r>
    </w:p>
  </w:footnote>
  <w:footnote w:id="62">
    <w:p w14:paraId="45021D6A" w14:textId="77777777" w:rsidR="00A17BE4" w:rsidRPr="00252BC9" w:rsidRDefault="00A17BE4" w:rsidP="007823B9">
      <w:pPr>
        <w:pStyle w:val="FootnoteText"/>
        <w:rPr>
          <w:lang w:val="en-US"/>
        </w:rPr>
      </w:pPr>
      <w:r>
        <w:rPr>
          <w:rStyle w:val="FootnoteReference"/>
        </w:rPr>
        <w:footnoteRef/>
      </w:r>
      <w:r w:rsidRPr="00252BC9">
        <w:rPr>
          <w:lang w:val="en-US"/>
        </w:rPr>
        <w:t xml:space="preserve"> </w:t>
      </w:r>
      <w:hyperlink r:id="rId47" w:history="1">
        <w:r w:rsidRPr="00252BC9">
          <w:rPr>
            <w:rStyle w:val="Hyperlink"/>
            <w:lang w:val="en-US"/>
          </w:rPr>
          <w:t>https://iot.eclipse.org/</w:t>
        </w:r>
      </w:hyperlink>
      <w:r w:rsidRPr="00252BC9">
        <w:rPr>
          <w:lang w:val="en-US"/>
        </w:rPr>
        <w:t xml:space="preserve"> </w:t>
      </w:r>
    </w:p>
  </w:footnote>
  <w:footnote w:id="63">
    <w:p w14:paraId="7D2F3DB3" w14:textId="77777777" w:rsidR="00A17BE4" w:rsidRPr="002814E1" w:rsidRDefault="00A17BE4" w:rsidP="007823B9">
      <w:pPr>
        <w:pStyle w:val="FootnoteText"/>
        <w:rPr>
          <w:lang w:val="en-US"/>
        </w:rPr>
      </w:pPr>
      <w:r>
        <w:rPr>
          <w:rStyle w:val="FootnoteReference"/>
        </w:rPr>
        <w:footnoteRef/>
      </w:r>
      <w:r w:rsidRPr="002814E1">
        <w:rPr>
          <w:lang w:val="en-US"/>
        </w:rPr>
        <w:t xml:space="preserve"> </w:t>
      </w:r>
      <w:hyperlink r:id="rId48" w:history="1">
        <w:r w:rsidRPr="007F6180">
          <w:rPr>
            <w:rStyle w:val="Hyperlink"/>
            <w:lang w:val="en-US"/>
          </w:rPr>
          <w:t>https://projects.eclipse.org/projects/iot.paho</w:t>
        </w:r>
      </w:hyperlink>
      <w:r>
        <w:rPr>
          <w:lang w:val="en-US"/>
        </w:rPr>
        <w:t xml:space="preserve"> </w:t>
      </w:r>
    </w:p>
  </w:footnote>
  <w:footnote w:id="64">
    <w:p w14:paraId="185F0633" w14:textId="77777777" w:rsidR="00A17BE4" w:rsidRPr="002814E1" w:rsidRDefault="00A17BE4" w:rsidP="007823B9">
      <w:pPr>
        <w:pStyle w:val="FootnoteText"/>
        <w:rPr>
          <w:lang w:val="en-US"/>
        </w:rPr>
      </w:pPr>
      <w:r>
        <w:rPr>
          <w:rStyle w:val="FootnoteReference"/>
        </w:rPr>
        <w:footnoteRef/>
      </w:r>
      <w:r w:rsidRPr="002814E1">
        <w:rPr>
          <w:lang w:val="en-US"/>
        </w:rPr>
        <w:t xml:space="preserve"> </w:t>
      </w:r>
      <w:hyperlink r:id="rId49" w:history="1">
        <w:r w:rsidRPr="007F6180">
          <w:rPr>
            <w:rStyle w:val="Hyperlink"/>
            <w:lang w:val="en-US"/>
          </w:rPr>
          <w:t>https://projects.eclipse.org/projects/iot.hono</w:t>
        </w:r>
      </w:hyperlink>
      <w:r>
        <w:rPr>
          <w:lang w:val="en-US"/>
        </w:rPr>
        <w:t xml:space="preserve"> </w:t>
      </w:r>
    </w:p>
  </w:footnote>
  <w:footnote w:id="65">
    <w:p w14:paraId="107D83E9" w14:textId="77777777" w:rsidR="00A17BE4" w:rsidRPr="002814E1" w:rsidRDefault="00A17BE4" w:rsidP="007823B9">
      <w:pPr>
        <w:pStyle w:val="FootnoteText"/>
        <w:rPr>
          <w:lang w:val="en-US"/>
        </w:rPr>
      </w:pPr>
      <w:r>
        <w:rPr>
          <w:rStyle w:val="FootnoteReference"/>
        </w:rPr>
        <w:footnoteRef/>
      </w:r>
      <w:r w:rsidRPr="002814E1">
        <w:rPr>
          <w:lang w:val="en-US"/>
        </w:rPr>
        <w:t xml:space="preserve"> </w:t>
      </w:r>
      <w:hyperlink r:id="rId50" w:history="1">
        <w:r w:rsidRPr="007F6180">
          <w:rPr>
            <w:rStyle w:val="Hyperlink"/>
            <w:lang w:val="en-US"/>
          </w:rPr>
          <w:t>https://projects.eclipse.org/projects/iot.milo</w:t>
        </w:r>
      </w:hyperlink>
      <w:r>
        <w:rPr>
          <w:lang w:val="en-US"/>
        </w:rPr>
        <w:t xml:space="preserve"> </w:t>
      </w:r>
    </w:p>
  </w:footnote>
  <w:footnote w:id="66">
    <w:p w14:paraId="4585BF15" w14:textId="3EDF23FF" w:rsidR="00A17BE4" w:rsidRPr="00B45228" w:rsidRDefault="00A17BE4">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67">
    <w:p w14:paraId="22C7D251" w14:textId="77E7149A" w:rsidR="00A17BE4" w:rsidRPr="007D792A" w:rsidRDefault="00A17BE4">
      <w:pPr>
        <w:pStyle w:val="FootnoteText"/>
        <w:rPr>
          <w:lang w:val="en-US"/>
        </w:rPr>
      </w:pPr>
      <w:r>
        <w:rPr>
          <w:rStyle w:val="FootnoteReference"/>
        </w:rPr>
        <w:footnoteRef/>
      </w:r>
      <w:r w:rsidRPr="007D792A">
        <w:rPr>
          <w:lang w:val="en-US"/>
        </w:rPr>
        <w:t xml:space="preserve"> </w:t>
      </w:r>
      <w:hyperlink r:id="rId51" w:history="1">
        <w:r w:rsidRPr="007F6180">
          <w:rPr>
            <w:rStyle w:val="Hyperlink"/>
            <w:lang w:val="en-US"/>
          </w:rPr>
          <w:t>https://developers.google.com/protocol-buffers</w:t>
        </w:r>
      </w:hyperlink>
      <w:r>
        <w:rPr>
          <w:lang w:val="en-US"/>
        </w:rPr>
        <w:t xml:space="preserve"> </w:t>
      </w:r>
    </w:p>
  </w:footnote>
  <w:footnote w:id="68">
    <w:p w14:paraId="6804054F" w14:textId="6AC08821" w:rsidR="00A17BE4" w:rsidRPr="00A537D7" w:rsidRDefault="00A17BE4">
      <w:pPr>
        <w:pStyle w:val="FootnoteText"/>
        <w:rPr>
          <w:lang w:val="en-US"/>
        </w:rPr>
      </w:pPr>
      <w:r>
        <w:rPr>
          <w:rStyle w:val="FootnoteReference"/>
        </w:rPr>
        <w:footnoteRef/>
      </w:r>
      <w:r w:rsidRPr="00A537D7">
        <w:rPr>
          <w:lang w:val="en-US"/>
        </w:rPr>
        <w:t xml:space="preserve"> </w:t>
      </w:r>
      <w:hyperlink r:id="rId52" w:history="1">
        <w:r w:rsidRPr="00F55CEA">
          <w:rPr>
            <w:rStyle w:val="Hyperlink"/>
            <w:lang w:val="en-US"/>
          </w:rPr>
          <w:t>https://netty.io/</w:t>
        </w:r>
      </w:hyperlink>
      <w:r>
        <w:rPr>
          <w:lang w:val="en-US"/>
        </w:rPr>
        <w:t xml:space="preserve"> </w:t>
      </w:r>
    </w:p>
  </w:footnote>
  <w:footnote w:id="69">
    <w:p w14:paraId="76AF068F" w14:textId="6DDB274C" w:rsidR="00A17BE4" w:rsidRPr="00966C4A" w:rsidRDefault="00A17BE4"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70">
    <w:p w14:paraId="4CB14E37" w14:textId="7E12DF1C" w:rsidR="00A17BE4" w:rsidRPr="0006519A" w:rsidRDefault="00A17BE4">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0A1639" w:rsidRPr="003D662E">
        <w:rPr>
          <w:lang w:val="en-US"/>
        </w:rPr>
        <w:t xml:space="preserve">Table </w:t>
      </w:r>
      <w:r w:rsidR="000A1639">
        <w:rPr>
          <w:noProof/>
          <w:lang w:val="en-US"/>
        </w:rPr>
        <w:t>7</w:t>
      </w:r>
      <w:r>
        <w:rPr>
          <w:lang w:val="en-US"/>
        </w:rPr>
        <w:fldChar w:fldCharType="end"/>
      </w:r>
      <w:r>
        <w:rPr>
          <w:lang w:val="en-US"/>
        </w:rPr>
        <w:t>, this leads to 13.5 GBytes up to 66 GBytes per hour.</w:t>
      </w:r>
    </w:p>
  </w:footnote>
  <w:footnote w:id="71">
    <w:p w14:paraId="6743852E" w14:textId="1E23A862" w:rsidR="00A17BE4" w:rsidRPr="002F41F5" w:rsidRDefault="00A17BE4">
      <w:pPr>
        <w:pStyle w:val="FootnoteText"/>
        <w:rPr>
          <w:lang w:val="en-US"/>
        </w:rPr>
      </w:pPr>
      <w:r>
        <w:rPr>
          <w:rStyle w:val="FootnoteReference"/>
        </w:rPr>
        <w:footnoteRef/>
      </w:r>
      <w:r w:rsidRPr="002F41F5">
        <w:rPr>
          <w:lang w:val="en-US"/>
        </w:rPr>
        <w:t xml:space="preserve"> </w:t>
      </w:r>
      <w:hyperlink r:id="rId53" w:history="1">
        <w:r w:rsidRPr="007F6180">
          <w:rPr>
            <w:rStyle w:val="Hyperlink"/>
            <w:lang w:val="en-US"/>
          </w:rPr>
          <w:t>https://projects.eclipse.org/projects/iot.californium</w:t>
        </w:r>
      </w:hyperlink>
      <w:r>
        <w:rPr>
          <w:lang w:val="en-US"/>
        </w:rPr>
        <w:t xml:space="preserve"> </w:t>
      </w:r>
    </w:p>
  </w:footnote>
  <w:footnote w:id="72">
    <w:p w14:paraId="762EE7A1" w14:textId="6531084F" w:rsidR="00A17BE4" w:rsidRPr="002F41F5" w:rsidRDefault="00A17BE4">
      <w:pPr>
        <w:pStyle w:val="FootnoteText"/>
        <w:rPr>
          <w:lang w:val="en-US"/>
        </w:rPr>
      </w:pPr>
      <w:r>
        <w:rPr>
          <w:rStyle w:val="FootnoteReference"/>
        </w:rPr>
        <w:footnoteRef/>
      </w:r>
      <w:r w:rsidRPr="002F41F5">
        <w:rPr>
          <w:lang w:val="en-US"/>
        </w:rPr>
        <w:t xml:space="preserve"> </w:t>
      </w:r>
      <w:hyperlink r:id="rId54" w:history="1">
        <w:r w:rsidRPr="007F6180">
          <w:rPr>
            <w:rStyle w:val="Hyperlink"/>
            <w:lang w:val="en-US"/>
          </w:rPr>
          <w:t>https://projects.eclipse.org/projects/iot.leshan</w:t>
        </w:r>
      </w:hyperlink>
      <w:r>
        <w:rPr>
          <w:lang w:val="en-US"/>
        </w:rPr>
        <w:t xml:space="preserve"> </w:t>
      </w:r>
    </w:p>
  </w:footnote>
  <w:footnote w:id="73">
    <w:p w14:paraId="188933F8" w14:textId="72E63F91" w:rsidR="00A17BE4" w:rsidRPr="002F41F5" w:rsidRDefault="00A17BE4">
      <w:pPr>
        <w:pStyle w:val="FootnoteText"/>
        <w:rPr>
          <w:lang w:val="en-US"/>
        </w:rPr>
      </w:pPr>
      <w:r>
        <w:rPr>
          <w:rStyle w:val="FootnoteReference"/>
        </w:rPr>
        <w:footnoteRef/>
      </w:r>
      <w:r w:rsidRPr="002F41F5">
        <w:rPr>
          <w:lang w:val="en-US"/>
        </w:rPr>
        <w:t xml:space="preserve"> </w:t>
      </w:r>
      <w:hyperlink r:id="rId55" w:history="1">
        <w:r w:rsidRPr="007F6180">
          <w:rPr>
            <w:rStyle w:val="Hyperlink"/>
            <w:lang w:val="en-US"/>
          </w:rPr>
          <w:t>https://projects.eclipse.org/projects/iot.tahu</w:t>
        </w:r>
      </w:hyperlink>
      <w:r>
        <w:rPr>
          <w:lang w:val="en-US"/>
        </w:rPr>
        <w:t xml:space="preserve"> </w:t>
      </w:r>
    </w:p>
  </w:footnote>
  <w:footnote w:id="74">
    <w:p w14:paraId="304204A0" w14:textId="3AE30031" w:rsidR="00A17BE4" w:rsidRPr="006724F7" w:rsidRDefault="00A17BE4">
      <w:pPr>
        <w:pStyle w:val="FootnoteText"/>
        <w:rPr>
          <w:lang w:val="en-US"/>
        </w:rPr>
      </w:pPr>
      <w:r>
        <w:rPr>
          <w:rStyle w:val="FootnoteReference"/>
        </w:rPr>
        <w:footnoteRef/>
      </w:r>
      <w:r w:rsidRPr="006724F7">
        <w:rPr>
          <w:lang w:val="en-US"/>
        </w:rPr>
        <w:t xml:space="preserve"> </w:t>
      </w:r>
      <w:hyperlink r:id="rId56" w:history="1">
        <w:r w:rsidRPr="005513A8">
          <w:rPr>
            <w:rStyle w:val="Hyperlink"/>
            <w:lang w:val="en-US"/>
          </w:rPr>
          <w:t>https://projects.eclipse.org/projects/iot.agail</w:t>
        </w:r>
      </w:hyperlink>
      <w:r>
        <w:rPr>
          <w:lang w:val="en-US"/>
        </w:rPr>
        <w:t xml:space="preserve"> </w:t>
      </w:r>
    </w:p>
  </w:footnote>
  <w:footnote w:id="75">
    <w:p w14:paraId="68451594" w14:textId="2BC90A8E" w:rsidR="00A17BE4" w:rsidRPr="006724F7" w:rsidRDefault="00A17BE4">
      <w:pPr>
        <w:pStyle w:val="FootnoteText"/>
        <w:rPr>
          <w:lang w:val="en-US"/>
        </w:rPr>
      </w:pPr>
      <w:r>
        <w:rPr>
          <w:rStyle w:val="FootnoteReference"/>
        </w:rPr>
        <w:footnoteRef/>
      </w:r>
      <w:r w:rsidRPr="006724F7">
        <w:rPr>
          <w:lang w:val="en-US"/>
        </w:rPr>
        <w:t xml:space="preserve"> </w:t>
      </w:r>
      <w:hyperlink r:id="rId57" w:history="1">
        <w:r w:rsidRPr="005513A8">
          <w:rPr>
            <w:rStyle w:val="Hyperlink"/>
            <w:lang w:val="en-US"/>
          </w:rPr>
          <w:t>https://www.eclipse.org/kapua/</w:t>
        </w:r>
      </w:hyperlink>
      <w:r>
        <w:rPr>
          <w:lang w:val="en-US"/>
        </w:rPr>
        <w:t xml:space="preserve"> </w:t>
      </w:r>
    </w:p>
  </w:footnote>
  <w:footnote w:id="76">
    <w:p w14:paraId="44722AA8" w14:textId="1B3D1815" w:rsidR="00A17BE4" w:rsidRPr="006724F7" w:rsidRDefault="00A17BE4">
      <w:pPr>
        <w:pStyle w:val="FootnoteText"/>
        <w:rPr>
          <w:lang w:val="en-US"/>
        </w:rPr>
      </w:pPr>
      <w:r>
        <w:rPr>
          <w:rStyle w:val="FootnoteReference"/>
        </w:rPr>
        <w:footnoteRef/>
      </w:r>
      <w:r w:rsidRPr="006724F7">
        <w:rPr>
          <w:lang w:val="en-US"/>
        </w:rPr>
        <w:t xml:space="preserve"> </w:t>
      </w:r>
      <w:hyperlink r:id="rId58" w:history="1">
        <w:r w:rsidRPr="005513A8">
          <w:rPr>
            <w:rStyle w:val="Hyperlink"/>
            <w:lang w:val="en-US"/>
          </w:rPr>
          <w:t>https://projects.eclipse.org/projects/iot.ponte</w:t>
        </w:r>
      </w:hyperlink>
      <w:r>
        <w:rPr>
          <w:lang w:val="en-US"/>
        </w:rPr>
        <w:t xml:space="preserve"> </w:t>
      </w:r>
    </w:p>
  </w:footnote>
  <w:footnote w:id="77">
    <w:p w14:paraId="28B1599D" w14:textId="77777777" w:rsidR="00A17BE4" w:rsidRPr="00B60C22" w:rsidRDefault="00A17BE4"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78">
    <w:p w14:paraId="1D8675A7" w14:textId="169418A8" w:rsidR="00A17BE4" w:rsidRPr="00545B30" w:rsidRDefault="00A17BE4">
      <w:pPr>
        <w:pStyle w:val="FootnoteText"/>
        <w:rPr>
          <w:lang w:val="en-GB"/>
        </w:rPr>
      </w:pPr>
      <w:r>
        <w:rPr>
          <w:rStyle w:val="FootnoteReference"/>
        </w:rPr>
        <w:footnoteRef/>
      </w:r>
      <w:r w:rsidRPr="00545B30">
        <w:rPr>
          <w:lang w:val="en-GB"/>
        </w:rPr>
        <w:t xml:space="preserve"> </w:t>
      </w:r>
      <w:r>
        <w:rPr>
          <w:lang w:val="en-GB"/>
        </w:rPr>
        <w:t>In progress: Integration of direct reading/wrining typed access bypassing the type translators for performance reasons.</w:t>
      </w:r>
    </w:p>
  </w:footnote>
  <w:footnote w:id="79">
    <w:p w14:paraId="2455D157" w14:textId="32A8EE96" w:rsidR="00A17BE4" w:rsidRPr="00BB3F40" w:rsidRDefault="00A17BE4"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80">
    <w:p w14:paraId="34653BF7" w14:textId="41AB11DA" w:rsidR="00A17BE4" w:rsidRPr="00BA7F56" w:rsidRDefault="00A17BE4">
      <w:pPr>
        <w:pStyle w:val="FootnoteText"/>
        <w:rPr>
          <w:lang w:val="en-US"/>
        </w:rPr>
      </w:pPr>
      <w:r>
        <w:rPr>
          <w:rStyle w:val="FootnoteReference"/>
        </w:rPr>
        <w:footnoteRef/>
      </w:r>
      <w:r w:rsidRPr="00BA7F56">
        <w:rPr>
          <w:lang w:val="en-US"/>
        </w:rPr>
        <w:t xml:space="preserve"> </w:t>
      </w:r>
      <w:hyperlink r:id="rId59" w:history="1">
        <w:r w:rsidRPr="00F6456D">
          <w:rPr>
            <w:rStyle w:val="Hyperlink"/>
            <w:lang w:val="en-US"/>
          </w:rPr>
          <w:t>https://micrometer.io/</w:t>
        </w:r>
      </w:hyperlink>
      <w:r>
        <w:rPr>
          <w:lang w:val="en-US"/>
        </w:rPr>
        <w:t xml:space="preserve"> </w:t>
      </w:r>
    </w:p>
  </w:footnote>
  <w:footnote w:id="81">
    <w:p w14:paraId="4D59145A" w14:textId="21480E50" w:rsidR="00A17BE4" w:rsidRPr="00CB053F" w:rsidRDefault="00A17BE4">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82">
    <w:p w14:paraId="1995B9F4" w14:textId="77777777" w:rsidR="00A17BE4" w:rsidRPr="001D1274" w:rsidRDefault="00A17BE4" w:rsidP="008A4B2E">
      <w:pPr>
        <w:pStyle w:val="FootnoteText"/>
        <w:rPr>
          <w:lang w:val="en-US"/>
        </w:rPr>
      </w:pPr>
      <w:r>
        <w:rPr>
          <w:rStyle w:val="FootnoteReference"/>
        </w:rPr>
        <w:footnoteRef/>
      </w:r>
      <w:r w:rsidRPr="001D1274">
        <w:rPr>
          <w:lang w:val="en-US"/>
        </w:rPr>
        <w:t xml:space="preserve"> </w:t>
      </w:r>
      <w:hyperlink r:id="rId60" w:history="1">
        <w:r w:rsidRPr="00850F75">
          <w:rPr>
            <w:rStyle w:val="Hyperlink"/>
            <w:lang w:val="en-US"/>
          </w:rPr>
          <w:t>https://micrometer.io/docs/concepts</w:t>
        </w:r>
      </w:hyperlink>
      <w:r>
        <w:rPr>
          <w:lang w:val="en-US"/>
        </w:rPr>
        <w:t xml:space="preserve"> </w:t>
      </w:r>
    </w:p>
  </w:footnote>
  <w:footnote w:id="83">
    <w:p w14:paraId="15A1A8CE" w14:textId="7F6FCE1A" w:rsidR="00A17BE4" w:rsidRPr="00146F44" w:rsidRDefault="00A17BE4">
      <w:pPr>
        <w:pStyle w:val="FootnoteText"/>
        <w:rPr>
          <w:lang w:val="en-GB"/>
        </w:rPr>
      </w:pPr>
      <w:r>
        <w:rPr>
          <w:rStyle w:val="FootnoteReference"/>
        </w:rPr>
        <w:footnoteRef/>
      </w:r>
      <w:r w:rsidRPr="00146F44">
        <w:rPr>
          <w:lang w:val="en-GB"/>
        </w:rPr>
        <w:t xml:space="preserve"> </w:t>
      </w:r>
      <w:hyperlink r:id="rId61" w:history="1">
        <w:r w:rsidRPr="00345B3B">
          <w:rPr>
            <w:rStyle w:val="Hyperlink"/>
            <w:lang w:val="en-GB"/>
          </w:rPr>
          <w:t>https://de.wikipedia.org/wiki/Representational_State_Transfer</w:t>
        </w:r>
      </w:hyperlink>
      <w:r>
        <w:rPr>
          <w:lang w:val="en-GB"/>
        </w:rPr>
        <w:t xml:space="preserve"> </w:t>
      </w:r>
    </w:p>
  </w:footnote>
  <w:footnote w:id="84">
    <w:p w14:paraId="14DEA6EA" w14:textId="1BD60B43" w:rsidR="00A17BE4" w:rsidRPr="00146F44" w:rsidRDefault="00A17BE4">
      <w:pPr>
        <w:pStyle w:val="FootnoteText"/>
        <w:rPr>
          <w:lang w:val="en-GB"/>
        </w:rPr>
      </w:pPr>
      <w:r>
        <w:rPr>
          <w:rStyle w:val="FootnoteReference"/>
        </w:rPr>
        <w:footnoteRef/>
      </w:r>
      <w:r w:rsidRPr="00146F44">
        <w:rPr>
          <w:lang w:val="en-GB"/>
        </w:rPr>
        <w:t xml:space="preserve"> </w:t>
      </w:r>
      <w:hyperlink r:id="rId62" w:history="1">
        <w:r w:rsidRPr="00345B3B">
          <w:rPr>
            <w:rStyle w:val="Hyperlink"/>
            <w:lang w:val="en-GB"/>
          </w:rPr>
          <w:t>https://de.wikipedia.org/wiki/WebSocket</w:t>
        </w:r>
      </w:hyperlink>
      <w:r>
        <w:rPr>
          <w:lang w:val="en-GB"/>
        </w:rPr>
        <w:t xml:space="preserve"> </w:t>
      </w:r>
    </w:p>
  </w:footnote>
  <w:footnote w:id="85">
    <w:p w14:paraId="5BBF75C9" w14:textId="02AC3CB0" w:rsidR="00A17BE4" w:rsidRPr="00FA78D0" w:rsidRDefault="00A17BE4">
      <w:pPr>
        <w:pStyle w:val="FootnoteText"/>
        <w:rPr>
          <w:lang w:val="en-GB"/>
        </w:rPr>
      </w:pPr>
      <w:r>
        <w:rPr>
          <w:rStyle w:val="FootnoteReference"/>
        </w:rPr>
        <w:footnoteRef/>
      </w:r>
      <w:r w:rsidRPr="00FA78D0">
        <w:rPr>
          <w:lang w:val="en-GB"/>
        </w:rPr>
        <w:t xml:space="preserve"> </w:t>
      </w:r>
      <w:hyperlink r:id="rId63" w:history="1">
        <w:r w:rsidRPr="00345B3B">
          <w:rPr>
            <w:rStyle w:val="Hyperlink"/>
            <w:lang w:val="en-GB"/>
          </w:rPr>
          <w:t>https://de.wikipedia.org/wiki/Remote_Procedure_Call</w:t>
        </w:r>
      </w:hyperlink>
      <w:r>
        <w:rPr>
          <w:lang w:val="en-GB"/>
        </w:rPr>
        <w:t xml:space="preserve"> </w:t>
      </w:r>
    </w:p>
  </w:footnote>
  <w:footnote w:id="86">
    <w:p w14:paraId="5CD71514" w14:textId="0A84C4F6" w:rsidR="00A17BE4" w:rsidRPr="00FA78D0" w:rsidRDefault="00A17BE4">
      <w:pPr>
        <w:pStyle w:val="FootnoteText"/>
        <w:rPr>
          <w:lang w:val="en-GB"/>
        </w:rPr>
      </w:pPr>
      <w:r>
        <w:rPr>
          <w:rStyle w:val="FootnoteReference"/>
        </w:rPr>
        <w:footnoteRef/>
      </w:r>
      <w:r w:rsidRPr="00FA78D0">
        <w:rPr>
          <w:lang w:val="en-GB"/>
        </w:rPr>
        <w:t xml:space="preserve"> </w:t>
      </w:r>
      <w:hyperlink r:id="rId64" w:history="1">
        <w:r w:rsidRPr="00345B3B">
          <w:rPr>
            <w:rStyle w:val="Hyperlink"/>
            <w:lang w:val="en-GB"/>
          </w:rPr>
          <w:t>https://grpc.io/</w:t>
        </w:r>
      </w:hyperlink>
      <w:r>
        <w:rPr>
          <w:lang w:val="en-GB"/>
        </w:rPr>
        <w:t xml:space="preserve"> </w:t>
      </w:r>
    </w:p>
  </w:footnote>
  <w:footnote w:id="87">
    <w:p w14:paraId="7DD1C80A" w14:textId="105F45AF" w:rsidR="00A17BE4" w:rsidRPr="00D62741" w:rsidRDefault="00A17BE4">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88">
    <w:p w14:paraId="509AE17C" w14:textId="315D8F09" w:rsidR="00A17BE4" w:rsidRPr="005736E5" w:rsidRDefault="00A17BE4">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89">
    <w:p w14:paraId="2E4D1099" w14:textId="76BACF00" w:rsidR="00A17BE4" w:rsidRPr="00906533" w:rsidRDefault="00A17BE4">
      <w:pPr>
        <w:pStyle w:val="FootnoteText"/>
        <w:rPr>
          <w:lang w:val="en-US"/>
        </w:rPr>
      </w:pPr>
      <w:r>
        <w:rPr>
          <w:rStyle w:val="FootnoteReference"/>
        </w:rPr>
        <w:footnoteRef/>
      </w:r>
      <w:r w:rsidRPr="00906533">
        <w:rPr>
          <w:lang w:val="en-US"/>
        </w:rPr>
        <w:t xml:space="preserve"> </w:t>
      </w:r>
      <w:hyperlink r:id="rId65"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66"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90">
    <w:p w14:paraId="25883283"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67" w:history="1">
        <w:r w:rsidRPr="00A856FE">
          <w:rPr>
            <w:rStyle w:val="Hyperlink"/>
            <w:lang w:val="en-US"/>
          </w:rPr>
          <w:t>https://www.lfedge.org/projects/openhorizon/</w:t>
        </w:r>
      </w:hyperlink>
      <w:r>
        <w:rPr>
          <w:lang w:val="en-US"/>
        </w:rPr>
        <w:t xml:space="preserve"> </w:t>
      </w:r>
    </w:p>
  </w:footnote>
  <w:footnote w:id="91">
    <w:p w14:paraId="750683B5"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68" w:history="1">
        <w:r w:rsidRPr="006F7B67">
          <w:rPr>
            <w:rStyle w:val="Hyperlink"/>
            <w:lang w:val="en-US"/>
          </w:rPr>
          <w:t>https://www.ibm.com/docs/en/edge-computing/4.1</w:t>
        </w:r>
      </w:hyperlink>
      <w:r>
        <w:rPr>
          <w:lang w:val="en-US"/>
        </w:rPr>
        <w:t xml:space="preserve"> </w:t>
      </w:r>
    </w:p>
  </w:footnote>
  <w:footnote w:id="92">
    <w:p w14:paraId="15F7B8D5"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69" w:history="1">
        <w:r w:rsidRPr="00A856FE">
          <w:rPr>
            <w:rStyle w:val="Hyperlink"/>
            <w:lang w:val="en-US"/>
          </w:rPr>
          <w:t>https://kubernetes.io/de/</w:t>
        </w:r>
      </w:hyperlink>
      <w:r>
        <w:rPr>
          <w:lang w:val="en-US"/>
        </w:rPr>
        <w:t xml:space="preserve"> </w:t>
      </w:r>
    </w:p>
  </w:footnote>
  <w:footnote w:id="93">
    <w:p w14:paraId="134B0887" w14:textId="77777777" w:rsidR="00A17BE4" w:rsidRPr="00A332BC" w:rsidRDefault="00A17BE4" w:rsidP="003530B3">
      <w:pPr>
        <w:pStyle w:val="FootnoteText"/>
        <w:rPr>
          <w:lang w:val="en-US"/>
        </w:rPr>
      </w:pPr>
      <w:r>
        <w:rPr>
          <w:rStyle w:val="FootnoteReference"/>
        </w:rPr>
        <w:footnoteRef/>
      </w:r>
      <w:r w:rsidRPr="00A332BC">
        <w:rPr>
          <w:lang w:val="en-US"/>
        </w:rPr>
        <w:t xml:space="preserve"> </w:t>
      </w:r>
      <w:hyperlink r:id="rId70" w:history="1">
        <w:r w:rsidRPr="00A856FE">
          <w:rPr>
            <w:rStyle w:val="Hyperlink"/>
            <w:lang w:val="en-US"/>
          </w:rPr>
          <w:t>https://www.docker.com/</w:t>
        </w:r>
      </w:hyperlink>
      <w:r>
        <w:rPr>
          <w:lang w:val="en-US"/>
        </w:rPr>
        <w:t xml:space="preserve"> </w:t>
      </w:r>
    </w:p>
  </w:footnote>
  <w:footnote w:id="94">
    <w:p w14:paraId="6C2A5A0E" w14:textId="19779F62" w:rsidR="00A17BE4" w:rsidRPr="001E30B4" w:rsidRDefault="00A17BE4">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71"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72" w:history="1">
        <w:r w:rsidRPr="00FD0FED">
          <w:rPr>
            <w:rStyle w:val="Hyperlink"/>
            <w:lang w:val="en-US"/>
          </w:rPr>
          <w:t>https://github.com/SSEHUB/EASyProducer</w:t>
        </w:r>
      </w:hyperlink>
      <w:r w:rsidRPr="00FD0FED">
        <w:rPr>
          <w:lang w:val="en-US"/>
        </w:rPr>
        <w:t>.</w:t>
      </w:r>
    </w:p>
  </w:footnote>
  <w:footnote w:id="95">
    <w:p w14:paraId="446957E6" w14:textId="77777777" w:rsidR="00A17BE4" w:rsidRPr="00B93E93" w:rsidRDefault="00A17BE4" w:rsidP="00906533">
      <w:pPr>
        <w:pStyle w:val="FootnoteText"/>
        <w:rPr>
          <w:lang w:val="en-GB"/>
        </w:rPr>
      </w:pPr>
      <w:r>
        <w:rPr>
          <w:rStyle w:val="FootnoteReference"/>
        </w:rPr>
        <w:footnoteRef/>
      </w:r>
      <w:r w:rsidRPr="00B93E93">
        <w:rPr>
          <w:lang w:val="en-GB"/>
        </w:rPr>
        <w:t xml:space="preserve"> </w:t>
      </w:r>
      <w:hyperlink r:id="rId73" w:history="1">
        <w:r w:rsidRPr="005E7262">
          <w:rPr>
            <w:rStyle w:val="Hyperlink"/>
            <w:lang w:val="en-GB"/>
          </w:rPr>
          <w:t>http://tdongsi.github.io/blog/2017/04/23/docker-out-of-docker/</w:t>
        </w:r>
      </w:hyperlink>
      <w:r>
        <w:rPr>
          <w:lang w:val="en-GB"/>
        </w:rPr>
        <w:t xml:space="preserve"> </w:t>
      </w:r>
    </w:p>
  </w:footnote>
  <w:footnote w:id="96">
    <w:p w14:paraId="23BB3035" w14:textId="4854AB8D" w:rsidR="00A17BE4" w:rsidRPr="00A332BC" w:rsidRDefault="00A17BE4">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0A1639">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97">
    <w:p w14:paraId="795F113A" w14:textId="664B27FD" w:rsidR="00A17BE4" w:rsidRPr="00A332BC" w:rsidRDefault="00A17BE4">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0A1639">
        <w:rPr>
          <w:lang w:val="en-US"/>
        </w:rPr>
        <w:t>3.3</w:t>
      </w:r>
      <w:r>
        <w:rPr>
          <w:lang w:val="en-US"/>
        </w:rPr>
        <w:fldChar w:fldCharType="end"/>
      </w:r>
      <w:r>
        <w:rPr>
          <w:lang w:val="en-US"/>
        </w:rPr>
        <w:t xml:space="preserve">. </w:t>
      </w:r>
    </w:p>
  </w:footnote>
  <w:footnote w:id="98">
    <w:p w14:paraId="3414F161" w14:textId="1043B977" w:rsidR="00A17BE4" w:rsidRPr="00A67094" w:rsidRDefault="00A17BE4">
      <w:pPr>
        <w:pStyle w:val="FootnoteText"/>
        <w:rPr>
          <w:lang w:val="en-US"/>
        </w:rPr>
      </w:pPr>
      <w:r>
        <w:rPr>
          <w:rStyle w:val="FootnoteReference"/>
        </w:rPr>
        <w:footnoteRef/>
      </w:r>
      <w:r w:rsidRPr="00A67094">
        <w:rPr>
          <w:lang w:val="en-US"/>
        </w:rPr>
        <w:t xml:space="preserve"> </w:t>
      </w:r>
      <w:hyperlink r:id="rId74" w:history="1">
        <w:r w:rsidRPr="00E07EDA">
          <w:rPr>
            <w:rStyle w:val="Hyperlink"/>
            <w:lang w:val="en-US"/>
          </w:rPr>
          <w:t>https://github.com/devicehive</w:t>
        </w:r>
      </w:hyperlink>
    </w:p>
  </w:footnote>
  <w:footnote w:id="99">
    <w:p w14:paraId="5EC32193" w14:textId="6CDE0CC3" w:rsidR="00A17BE4" w:rsidRPr="00A67094" w:rsidRDefault="00A17BE4">
      <w:pPr>
        <w:pStyle w:val="FootnoteText"/>
        <w:rPr>
          <w:lang w:val="en-US"/>
        </w:rPr>
      </w:pPr>
      <w:r>
        <w:rPr>
          <w:rStyle w:val="FootnoteReference"/>
        </w:rPr>
        <w:footnoteRef/>
      </w:r>
      <w:r w:rsidRPr="00A67094">
        <w:rPr>
          <w:lang w:val="en-US"/>
        </w:rPr>
        <w:t xml:space="preserve"> </w:t>
      </w:r>
      <w:hyperlink r:id="rId75" w:history="1">
        <w:r w:rsidRPr="00E07EDA">
          <w:rPr>
            <w:rStyle w:val="Hyperlink"/>
            <w:lang w:val="en-US"/>
          </w:rPr>
          <w:t>https://github.com/thingsboard/thingsboard</w:t>
        </w:r>
      </w:hyperlink>
      <w:r>
        <w:rPr>
          <w:lang w:val="en-US"/>
        </w:rPr>
        <w:t xml:space="preserve"> </w:t>
      </w:r>
    </w:p>
  </w:footnote>
  <w:footnote w:id="100">
    <w:p w14:paraId="48BEAB69" w14:textId="10E550D4" w:rsidR="00A17BE4" w:rsidRPr="00E44BA9" w:rsidRDefault="00A17BE4">
      <w:pPr>
        <w:pStyle w:val="FootnoteText"/>
        <w:rPr>
          <w:lang w:val="en-US"/>
        </w:rPr>
      </w:pPr>
      <w:r>
        <w:rPr>
          <w:rStyle w:val="FootnoteReference"/>
        </w:rPr>
        <w:footnoteRef/>
      </w:r>
      <w:r w:rsidRPr="00E44BA9">
        <w:rPr>
          <w:lang w:val="en-US"/>
        </w:rPr>
        <w:t xml:space="preserve"> </w:t>
      </w:r>
      <w:hyperlink r:id="rId76" w:history="1">
        <w:r w:rsidRPr="00E07EDA">
          <w:rPr>
            <w:rStyle w:val="Hyperlink"/>
            <w:lang w:val="en-US"/>
          </w:rPr>
          <w:t>https://github.com/minio/minio</w:t>
        </w:r>
      </w:hyperlink>
      <w:r>
        <w:rPr>
          <w:lang w:val="en-US"/>
        </w:rPr>
        <w:t xml:space="preserve"> </w:t>
      </w:r>
    </w:p>
  </w:footnote>
  <w:footnote w:id="101">
    <w:p w14:paraId="57B11339" w14:textId="1469AB4B" w:rsidR="00A17BE4" w:rsidRPr="00E44BA9" w:rsidRDefault="00A17BE4">
      <w:pPr>
        <w:pStyle w:val="FootnoteText"/>
        <w:rPr>
          <w:lang w:val="en-US"/>
        </w:rPr>
      </w:pPr>
      <w:r>
        <w:rPr>
          <w:rStyle w:val="FootnoteReference"/>
        </w:rPr>
        <w:footnoteRef/>
      </w:r>
      <w:r w:rsidRPr="00E44BA9">
        <w:rPr>
          <w:lang w:val="en-US"/>
        </w:rPr>
        <w:t xml:space="preserve"> </w:t>
      </w:r>
      <w:hyperlink r:id="rId77" w:history="1">
        <w:r w:rsidRPr="00E07EDA">
          <w:rPr>
            <w:rStyle w:val="Hyperlink"/>
            <w:lang w:val="en-US"/>
          </w:rPr>
          <w:t>https://github.com/openstack/swift</w:t>
        </w:r>
      </w:hyperlink>
      <w:r>
        <w:rPr>
          <w:lang w:val="en-US"/>
        </w:rPr>
        <w:t xml:space="preserve"> </w:t>
      </w:r>
    </w:p>
  </w:footnote>
  <w:footnote w:id="102">
    <w:p w14:paraId="36E2BE19" w14:textId="3616FCDE" w:rsidR="00A17BE4" w:rsidRPr="00D44FA6" w:rsidRDefault="00A17BE4">
      <w:pPr>
        <w:pStyle w:val="FootnoteText"/>
        <w:rPr>
          <w:lang w:val="en-US"/>
        </w:rPr>
      </w:pPr>
      <w:r>
        <w:rPr>
          <w:rStyle w:val="FootnoteReference"/>
        </w:rPr>
        <w:footnoteRef/>
      </w:r>
      <w:r w:rsidRPr="00D44FA6">
        <w:rPr>
          <w:lang w:val="en-US"/>
        </w:rPr>
        <w:t xml:space="preserve"> </w:t>
      </w:r>
      <w:hyperlink r:id="rId78" w:history="1">
        <w:r w:rsidRPr="00E60191">
          <w:rPr>
            <w:rStyle w:val="Hyperlink"/>
            <w:lang w:val="en-US"/>
          </w:rPr>
          <w:t>https://github.com/pambrose/prometheus-proxy</w:t>
        </w:r>
      </w:hyperlink>
      <w:r>
        <w:rPr>
          <w:lang w:val="en-US"/>
        </w:rPr>
        <w:t xml:space="preserve"> </w:t>
      </w:r>
    </w:p>
  </w:footnote>
  <w:footnote w:id="103">
    <w:p w14:paraId="51CD9B38" w14:textId="77777777" w:rsidR="00A17BE4" w:rsidRPr="00816592" w:rsidRDefault="00A17BE4" w:rsidP="00451509">
      <w:pPr>
        <w:pStyle w:val="FootnoteText"/>
        <w:rPr>
          <w:lang w:val="en-US"/>
        </w:rPr>
      </w:pPr>
      <w:r>
        <w:rPr>
          <w:rStyle w:val="FootnoteReference"/>
        </w:rPr>
        <w:footnoteRef/>
      </w:r>
      <w:r w:rsidRPr="00816592">
        <w:rPr>
          <w:lang w:val="en-US"/>
        </w:rPr>
        <w:t xml:space="preserve"> </w:t>
      </w:r>
      <w:hyperlink r:id="rId79" w:history="1">
        <w:r w:rsidRPr="00E60191">
          <w:rPr>
            <w:rStyle w:val="Hyperlink"/>
            <w:lang w:val="en-US"/>
          </w:rPr>
          <w:t>https://github.com/matjaz99/alertmonitor</w:t>
        </w:r>
      </w:hyperlink>
      <w:r>
        <w:rPr>
          <w:lang w:val="en-US"/>
        </w:rPr>
        <w:t xml:space="preserve"> </w:t>
      </w:r>
    </w:p>
  </w:footnote>
  <w:footnote w:id="104">
    <w:p w14:paraId="14810840" w14:textId="61CEC164" w:rsidR="00A17BE4" w:rsidRPr="003A64FA" w:rsidRDefault="00A17BE4">
      <w:pPr>
        <w:pStyle w:val="FootnoteText"/>
        <w:rPr>
          <w:lang w:val="en-US"/>
        </w:rPr>
      </w:pPr>
      <w:r>
        <w:rPr>
          <w:rStyle w:val="FootnoteReference"/>
        </w:rPr>
        <w:footnoteRef/>
      </w:r>
      <w:r w:rsidRPr="003A64FA">
        <w:rPr>
          <w:lang w:val="en-US"/>
        </w:rPr>
        <w:t xml:space="preserve"> </w:t>
      </w:r>
      <w:hyperlink r:id="rId80" w:history="1">
        <w:r w:rsidRPr="00F83E6D">
          <w:rPr>
            <w:rStyle w:val="Hyperlink"/>
            <w:lang w:val="en-US"/>
          </w:rPr>
          <w:t>https://heykodex.com/</w:t>
        </w:r>
      </w:hyperlink>
      <w:r>
        <w:rPr>
          <w:lang w:val="en-US"/>
        </w:rPr>
        <w:t xml:space="preserve">, </w:t>
      </w:r>
      <w:hyperlink r:id="rId81" w:history="1">
        <w:r w:rsidRPr="00F83E6D">
          <w:rPr>
            <w:rStyle w:val="Hyperlink"/>
            <w:lang w:val="en-US"/>
          </w:rPr>
          <w:t>https://github.com/kiprotect/kodex</w:t>
        </w:r>
      </w:hyperlink>
    </w:p>
  </w:footnote>
  <w:footnote w:id="105">
    <w:p w14:paraId="46B5926C" w14:textId="17F71B89" w:rsidR="00A17BE4" w:rsidRPr="00AC213D" w:rsidRDefault="00A17BE4">
      <w:pPr>
        <w:pStyle w:val="FootnoteText"/>
        <w:rPr>
          <w:lang w:val="en-GB"/>
        </w:rPr>
      </w:pPr>
      <w:r>
        <w:rPr>
          <w:rStyle w:val="FootnoteReference"/>
        </w:rPr>
        <w:footnoteRef/>
      </w:r>
      <w:r w:rsidRPr="00AC213D">
        <w:rPr>
          <w:lang w:val="en-GB"/>
        </w:rPr>
        <w:t xml:space="preserve"> </w:t>
      </w:r>
      <w:hyperlink r:id="rId82" w:history="1">
        <w:r w:rsidRPr="00C51C52">
          <w:rPr>
            <w:rStyle w:val="Hyperlink"/>
            <w:lang w:val="en-GB"/>
          </w:rPr>
          <w:t>https://zxing.org/w/decode.jspx</w:t>
        </w:r>
      </w:hyperlink>
      <w:r>
        <w:rPr>
          <w:lang w:val="en-GB"/>
        </w:rPr>
        <w:t xml:space="preserve"> </w:t>
      </w:r>
    </w:p>
  </w:footnote>
  <w:footnote w:id="106">
    <w:p w14:paraId="521FAC89" w14:textId="3D0B2DCE" w:rsidR="00A17BE4" w:rsidRPr="00AC213D" w:rsidRDefault="00A17BE4">
      <w:pPr>
        <w:pStyle w:val="FootnoteText"/>
        <w:rPr>
          <w:lang w:val="en-GB"/>
        </w:rPr>
      </w:pPr>
      <w:r>
        <w:rPr>
          <w:rStyle w:val="FootnoteReference"/>
        </w:rPr>
        <w:footnoteRef/>
      </w:r>
      <w:r w:rsidRPr="00AC213D">
        <w:rPr>
          <w:lang w:val="en-GB"/>
        </w:rPr>
        <w:t xml:space="preserve"> </w:t>
      </w:r>
      <w:hyperlink r:id="rId83" w:history="1">
        <w:r w:rsidRPr="00C51C52">
          <w:rPr>
            <w:rStyle w:val="Hyperlink"/>
            <w:lang w:val="en-GB"/>
          </w:rPr>
          <w:t>https://pypi.org/project/pyzbar/</w:t>
        </w:r>
      </w:hyperlink>
      <w:r>
        <w:rPr>
          <w:lang w:val="en-GB"/>
        </w:rPr>
        <w:t xml:space="preserve"> </w:t>
      </w:r>
    </w:p>
  </w:footnote>
  <w:footnote w:id="107">
    <w:p w14:paraId="4BF342F1" w14:textId="0467FD7F" w:rsidR="00A17BE4" w:rsidRPr="00DE5C88" w:rsidRDefault="00A17BE4">
      <w:pPr>
        <w:pStyle w:val="FootnoteText"/>
        <w:rPr>
          <w:lang w:val="en-GB"/>
        </w:rPr>
      </w:pPr>
      <w:r>
        <w:rPr>
          <w:rStyle w:val="FootnoteReference"/>
        </w:rPr>
        <w:footnoteRef/>
      </w:r>
      <w:r w:rsidRPr="00DE5C88">
        <w:rPr>
          <w:lang w:val="en-GB"/>
        </w:rPr>
        <w:t xml:space="preserve"> </w:t>
      </w:r>
      <w:hyperlink r:id="rId84" w:history="1">
        <w:r w:rsidRPr="002553DC">
          <w:rPr>
            <w:rStyle w:val="Hyperlink"/>
            <w:lang w:val="en-GB"/>
          </w:rPr>
          <w:t>https://flower.dev/</w:t>
        </w:r>
      </w:hyperlink>
      <w:r>
        <w:rPr>
          <w:lang w:val="en-GB"/>
        </w:rPr>
        <w:t xml:space="preserve"> </w:t>
      </w:r>
    </w:p>
  </w:footnote>
  <w:footnote w:id="108">
    <w:p w14:paraId="0D4FC75D" w14:textId="43452EB7" w:rsidR="00A17BE4" w:rsidRPr="001A4D88" w:rsidRDefault="00A17BE4">
      <w:pPr>
        <w:pStyle w:val="FootnoteText"/>
        <w:rPr>
          <w:lang w:val="en-GB"/>
        </w:rPr>
      </w:pPr>
      <w:r>
        <w:rPr>
          <w:rStyle w:val="FootnoteReference"/>
        </w:rPr>
        <w:footnoteRef/>
      </w:r>
      <w:r w:rsidRPr="001A4D88">
        <w:rPr>
          <w:lang w:val="en-GB"/>
        </w:rPr>
        <w:t xml:space="preserve"> </w:t>
      </w:r>
      <w:hyperlink r:id="rId85" w:history="1">
        <w:r w:rsidRPr="009165E9">
          <w:rPr>
            <w:rStyle w:val="Hyperlink"/>
            <w:lang w:val="en-GB"/>
          </w:rPr>
          <w:t>https://mip-technology.de/</w:t>
        </w:r>
      </w:hyperlink>
      <w:r>
        <w:rPr>
          <w:lang w:val="en-GB"/>
        </w:rPr>
        <w:t xml:space="preserve"> </w:t>
      </w:r>
    </w:p>
  </w:footnote>
  <w:footnote w:id="109">
    <w:p w14:paraId="408040AB" w14:textId="7184777E" w:rsidR="00A17BE4" w:rsidRPr="006E6C51" w:rsidRDefault="00A17BE4">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110">
    <w:p w14:paraId="7A944261" w14:textId="0D5C9860" w:rsidR="00A17BE4" w:rsidRPr="006E6C51" w:rsidRDefault="00A17BE4">
      <w:pPr>
        <w:pStyle w:val="FootnoteText"/>
        <w:rPr>
          <w:lang w:val="en-US"/>
        </w:rPr>
      </w:pPr>
      <w:r>
        <w:rPr>
          <w:rStyle w:val="FootnoteReference"/>
        </w:rPr>
        <w:footnoteRef/>
      </w:r>
      <w:r w:rsidRPr="006E6C51">
        <w:rPr>
          <w:lang w:val="en-US"/>
        </w:rPr>
        <w:t xml:space="preserve"> </w:t>
      </w:r>
      <w:hyperlink r:id="rId86"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111">
    <w:p w14:paraId="754D043D" w14:textId="372EEC23" w:rsidR="00A17BE4" w:rsidRPr="007F6C8E" w:rsidRDefault="00A17BE4">
      <w:pPr>
        <w:pStyle w:val="FootnoteText"/>
        <w:rPr>
          <w:lang w:val="en-US"/>
        </w:rPr>
      </w:pPr>
      <w:r>
        <w:rPr>
          <w:rStyle w:val="FootnoteReference"/>
        </w:rPr>
        <w:footnoteRef/>
      </w:r>
      <w:r w:rsidRPr="007F6C8E">
        <w:rPr>
          <w:lang w:val="en-US"/>
        </w:rPr>
        <w:t xml:space="preserve"> </w:t>
      </w:r>
      <w:hyperlink r:id="rId87" w:history="1">
        <w:r w:rsidRPr="007A16C9">
          <w:rPr>
            <w:rStyle w:val="Hyperlink"/>
            <w:lang w:val="en-US"/>
          </w:rPr>
          <w:t>https://help.sonatype.com/repomanager3/product-information/download</w:t>
        </w:r>
      </w:hyperlink>
      <w:r>
        <w:rPr>
          <w:lang w:val="en-US"/>
        </w:rPr>
        <w:t xml:space="preserve"> </w:t>
      </w:r>
    </w:p>
  </w:footnote>
  <w:footnote w:id="112">
    <w:p w14:paraId="2DD0AC51" w14:textId="1C8748EC" w:rsidR="00A17BE4" w:rsidRPr="007F6C8E" w:rsidRDefault="00A17BE4">
      <w:pPr>
        <w:pStyle w:val="FootnoteText"/>
        <w:rPr>
          <w:lang w:val="en-US"/>
        </w:rPr>
      </w:pPr>
      <w:r>
        <w:rPr>
          <w:rStyle w:val="FootnoteReference"/>
        </w:rPr>
        <w:footnoteRef/>
      </w:r>
      <w:r w:rsidRPr="007F6C8E">
        <w:rPr>
          <w:lang w:val="en-US"/>
        </w:rPr>
        <w:t xml:space="preserve"> </w:t>
      </w:r>
      <w:hyperlink r:id="rId88" w:history="1">
        <w:r w:rsidRPr="007A16C9">
          <w:rPr>
            <w:rStyle w:val="Hyperlink"/>
            <w:lang w:val="en-US"/>
          </w:rPr>
          <w:t>https://jfrog.com/artifactory</w:t>
        </w:r>
      </w:hyperlink>
      <w:r>
        <w:rPr>
          <w:lang w:val="en-US"/>
        </w:rPr>
        <w:t xml:space="preserve"> </w:t>
      </w:r>
    </w:p>
  </w:footnote>
  <w:footnote w:id="113">
    <w:p w14:paraId="48C9B1D6" w14:textId="4CDB80E5" w:rsidR="00A17BE4" w:rsidRPr="00002168" w:rsidRDefault="00A17BE4">
      <w:pPr>
        <w:pStyle w:val="FootnoteText"/>
        <w:rPr>
          <w:lang w:val="en-US"/>
        </w:rPr>
      </w:pPr>
      <w:r>
        <w:rPr>
          <w:rStyle w:val="FootnoteReference"/>
        </w:rPr>
        <w:footnoteRef/>
      </w:r>
      <w:r w:rsidRPr="00002168">
        <w:rPr>
          <w:lang w:val="en-GB"/>
        </w:rPr>
        <w:t xml:space="preserve"> </w:t>
      </w:r>
      <w:hyperlink r:id="rId89" w:history="1">
        <w:r w:rsidRPr="00002168">
          <w:rPr>
            <w:rStyle w:val="Hyperlink"/>
            <w:lang w:val="en-US"/>
          </w:rPr>
          <w:t>https://mokkapps.de/blog/how-to-build-an-angular-app-once-and-deploy-it-to-multiple-environments/</w:t>
        </w:r>
      </w:hyperlink>
      <w:r w:rsidRPr="00002168">
        <w:rPr>
          <w:lang w:val="en-US"/>
        </w:rPr>
        <w:t xml:space="preserve"> </w:t>
      </w:r>
    </w:p>
  </w:footnote>
  <w:footnote w:id="114">
    <w:p w14:paraId="2B2F9AE7" w14:textId="130D6E53" w:rsidR="00A17BE4" w:rsidRPr="00186891" w:rsidRDefault="00A17BE4">
      <w:pPr>
        <w:pStyle w:val="FootnoteText"/>
        <w:rPr>
          <w:lang w:val="en-GB"/>
        </w:rPr>
      </w:pPr>
      <w:r>
        <w:rPr>
          <w:rStyle w:val="FootnoteReference"/>
        </w:rPr>
        <w:footnoteRef/>
      </w:r>
      <w:r w:rsidRPr="00186891">
        <w:rPr>
          <w:lang w:val="en-GB"/>
        </w:rPr>
        <w:t xml:space="preserve"> https://de.wikipedia.org/wiki/Cross-Origin_Resource_Sharing</w:t>
      </w:r>
    </w:p>
  </w:footnote>
  <w:footnote w:id="115">
    <w:p w14:paraId="5C9FD626" w14:textId="77777777" w:rsidR="00A17BE4" w:rsidRPr="00AF0A23" w:rsidRDefault="00A17BE4"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16">
    <w:p w14:paraId="7B2B243B" w14:textId="431575AA" w:rsidR="00A17BE4" w:rsidRPr="00A37166" w:rsidRDefault="00A17BE4">
      <w:pPr>
        <w:pStyle w:val="FootnoteText"/>
        <w:rPr>
          <w:lang w:val="en-GB"/>
        </w:rPr>
      </w:pPr>
      <w:r>
        <w:rPr>
          <w:rStyle w:val="FootnoteReference"/>
        </w:rPr>
        <w:footnoteRef/>
      </w:r>
      <w:r w:rsidRPr="00A37166">
        <w:rPr>
          <w:lang w:val="en-GB"/>
        </w:rPr>
        <w:t xml:space="preserve"> </w:t>
      </w:r>
      <w:hyperlink r:id="rId90" w:history="1">
        <w:r w:rsidRPr="00510721">
          <w:rPr>
            <w:rStyle w:val="Hyperlink"/>
            <w:lang w:val="en-GB"/>
          </w:rPr>
          <w:t>https://github.com/kiprotect/hyper</w:t>
        </w:r>
      </w:hyperlink>
    </w:p>
  </w:footnote>
  <w:footnote w:id="117">
    <w:p w14:paraId="6F4DD461" w14:textId="04D825D9" w:rsidR="00A17BE4" w:rsidRPr="00A65A3C" w:rsidRDefault="00A17BE4">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18">
    <w:p w14:paraId="2B67369F" w14:textId="2219B873" w:rsidR="00A17BE4" w:rsidRPr="00CC10B9" w:rsidRDefault="00A17BE4">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19">
    <w:p w14:paraId="5C677045" w14:textId="4EBCB979" w:rsidR="00A17BE4" w:rsidRPr="000F3218" w:rsidRDefault="00A17BE4">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20">
    <w:p w14:paraId="789E1905" w14:textId="49D16859" w:rsidR="00A17BE4" w:rsidRPr="00805568" w:rsidRDefault="00A17BE4">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21">
    <w:p w14:paraId="31266992" w14:textId="0A0A9CA6" w:rsidR="00A17BE4" w:rsidRPr="00F35E26" w:rsidRDefault="00A17BE4">
      <w:pPr>
        <w:pStyle w:val="FootnoteText"/>
        <w:rPr>
          <w:lang w:val="en-GB"/>
        </w:rPr>
      </w:pPr>
      <w:r>
        <w:rPr>
          <w:rStyle w:val="FootnoteReference"/>
        </w:rPr>
        <w:footnoteRef/>
      </w:r>
      <w:r w:rsidRPr="00F35E26">
        <w:rPr>
          <w:lang w:val="en-GB"/>
        </w:rPr>
        <w:t xml:space="preserve"> </w:t>
      </w:r>
      <w:hyperlink r:id="rId91" w:history="1">
        <w:r w:rsidRPr="00184684">
          <w:rPr>
            <w:rStyle w:val="Hyperlink"/>
            <w:lang w:val="en-GB"/>
          </w:rPr>
          <w:t>https://reference.opcfoundation.org/TMC/v200/docs/8.1</w:t>
        </w:r>
      </w:hyperlink>
      <w:r>
        <w:rPr>
          <w:lang w:val="en-GB"/>
        </w:rPr>
        <w:t xml:space="preserve"> </w:t>
      </w:r>
    </w:p>
  </w:footnote>
  <w:footnote w:id="122">
    <w:p w14:paraId="3A5AD658" w14:textId="6771283A" w:rsidR="00A17BE4" w:rsidRPr="00031E18" w:rsidRDefault="00A17BE4">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23">
    <w:p w14:paraId="01E8FF78" w14:textId="5E967741" w:rsidR="00A17BE4" w:rsidRPr="00A7653E" w:rsidRDefault="00A17BE4">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24">
    <w:p w14:paraId="4ACAE021" w14:textId="6C50424C" w:rsidR="00A17BE4" w:rsidRPr="005E6028" w:rsidRDefault="00A17BE4">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0A1639">
        <w:rPr>
          <w:lang w:val="en-GB"/>
        </w:rPr>
        <w:t>7.5</w:t>
      </w:r>
      <w:r>
        <w:rPr>
          <w:lang w:val="en-GB"/>
        </w:rPr>
        <w:fldChar w:fldCharType="end"/>
      </w:r>
      <w:r>
        <w:rPr>
          <w:lang w:val="en-GB"/>
        </w:rPr>
        <w:t>.</w:t>
      </w:r>
    </w:p>
  </w:footnote>
  <w:footnote w:id="125">
    <w:p w14:paraId="6DB90526" w14:textId="77777777" w:rsidR="00A17BE4" w:rsidRPr="003E5BB1" w:rsidRDefault="00A17BE4" w:rsidP="00505128">
      <w:pPr>
        <w:pStyle w:val="FootnoteText"/>
        <w:rPr>
          <w:lang w:val="en-US"/>
        </w:rPr>
      </w:pPr>
      <w:r>
        <w:rPr>
          <w:rStyle w:val="FootnoteReference"/>
        </w:rPr>
        <w:footnoteRef/>
      </w:r>
      <w:r w:rsidRPr="003E5BB1">
        <w:rPr>
          <w:lang w:val="en-US"/>
        </w:rPr>
        <w:t xml:space="preserve"> </w:t>
      </w:r>
      <w:hyperlink r:id="rId92" w:history="1">
        <w:r w:rsidRPr="00C80F0B">
          <w:rPr>
            <w:rStyle w:val="Hyperlink"/>
            <w:lang w:val="en-US"/>
          </w:rPr>
          <w:t>https://github.com/iip-ecosphere/platform/tree/main/platform/examples</w:t>
        </w:r>
      </w:hyperlink>
      <w:r>
        <w:rPr>
          <w:lang w:val="en-US"/>
        </w:rPr>
        <w:t xml:space="preserve"> </w:t>
      </w:r>
    </w:p>
  </w:footnote>
  <w:footnote w:id="126">
    <w:p w14:paraId="19BA32E6" w14:textId="3A0BA282" w:rsidR="00A17BE4" w:rsidRPr="00C11DA9" w:rsidRDefault="00A17BE4"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27">
    <w:p w14:paraId="65A7E63F" w14:textId="5F27DB91" w:rsidR="00A17BE4" w:rsidRPr="004D723A" w:rsidRDefault="00A17BE4">
      <w:pPr>
        <w:pStyle w:val="FootnoteText"/>
        <w:rPr>
          <w:lang w:val="en-US"/>
        </w:rPr>
      </w:pPr>
      <w:r>
        <w:rPr>
          <w:rStyle w:val="FootnoteReference"/>
        </w:rPr>
        <w:footnoteRef/>
      </w:r>
      <w:r w:rsidRPr="004D723A">
        <w:rPr>
          <w:lang w:val="en-US"/>
        </w:rPr>
        <w:t xml:space="preserve"> </w:t>
      </w:r>
      <w:hyperlink r:id="rId93" w:history="1">
        <w:r w:rsidRPr="00C80F0B">
          <w:rPr>
            <w:rStyle w:val="Hyperlink"/>
            <w:lang w:val="en-US"/>
          </w:rPr>
          <w:t>https://github.com/iip-ecosphere/platform/tree/main/platform/tools</w:t>
        </w:r>
      </w:hyperlink>
      <w:r>
        <w:rPr>
          <w:lang w:val="en-US"/>
        </w:rPr>
        <w:t xml:space="preserve"> </w:t>
      </w:r>
    </w:p>
  </w:footnote>
  <w:footnote w:id="128">
    <w:p w14:paraId="2B1DAFED" w14:textId="35C1BCA2" w:rsidR="00A17BE4" w:rsidRPr="002D400D" w:rsidRDefault="00A17BE4">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29">
    <w:p w14:paraId="07F2002C" w14:textId="4AB00DB4" w:rsidR="00A17BE4" w:rsidRPr="00F57D99" w:rsidRDefault="00A17BE4"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54" w:name="_Hlk148945810"/>
      <w:r w:rsidRPr="00F57D99">
        <w:rPr>
          <w:rFonts w:ascii="Consolas" w:hAnsi="Consolas"/>
          <w:lang w:val="en-GB"/>
        </w:rPr>
        <w:t>src/main/easy</w:t>
      </w:r>
      <w:bookmarkEnd w:id="254"/>
      <w:r>
        <w:rPr>
          <w:lang w:val="en-GB"/>
        </w:rPr>
        <w:t>.</w:t>
      </w:r>
    </w:p>
  </w:footnote>
  <w:footnote w:id="130">
    <w:p w14:paraId="0F00EA39" w14:textId="77777777" w:rsidR="00A17BE4" w:rsidRPr="00AB0BD8" w:rsidRDefault="00A17BE4"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31">
    <w:p w14:paraId="4224B273" w14:textId="305DDB56" w:rsidR="00A17BE4" w:rsidRPr="00EF06CB" w:rsidRDefault="00A17BE4">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32">
    <w:p w14:paraId="6F09BDBE" w14:textId="5AEF9BCB" w:rsidR="00A17BE4" w:rsidRPr="005F50DD" w:rsidRDefault="00A17BE4">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33">
    <w:p w14:paraId="582D01A0" w14:textId="7856FD7C" w:rsidR="00A17BE4" w:rsidRPr="009D5C52" w:rsidRDefault="00A17BE4">
      <w:pPr>
        <w:pStyle w:val="FootnoteText"/>
        <w:rPr>
          <w:lang w:val="en-US"/>
        </w:rPr>
      </w:pPr>
      <w:r>
        <w:rPr>
          <w:rStyle w:val="FootnoteReference"/>
        </w:rPr>
        <w:footnoteRef/>
      </w:r>
      <w:r w:rsidRPr="009D5C52">
        <w:rPr>
          <w:lang w:val="en-US"/>
        </w:rPr>
        <w:t xml:space="preserve"> </w:t>
      </w:r>
      <w:hyperlink r:id="rId94" w:history="1">
        <w:r w:rsidRPr="00F55CEA">
          <w:rPr>
            <w:rStyle w:val="Hyperlink"/>
            <w:lang w:val="en-US"/>
          </w:rPr>
          <w:t>https://de.wikipedia.org/wiki/Markdown</w:t>
        </w:r>
      </w:hyperlink>
      <w:r>
        <w:rPr>
          <w:lang w:val="en-US"/>
        </w:rPr>
        <w:t xml:space="preserve"> </w:t>
      </w:r>
    </w:p>
  </w:footnote>
  <w:footnote w:id="134">
    <w:p w14:paraId="2FE252F4" w14:textId="3F6C1EAF" w:rsidR="00A17BE4" w:rsidRPr="008E6CAC" w:rsidRDefault="00A17BE4">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95" w:history="1">
        <w:r w:rsidRPr="00815D20">
          <w:rPr>
            <w:rStyle w:val="Hyperlink"/>
            <w:lang w:val="en-US"/>
          </w:rPr>
          <w:t>https://github.com/iip-ecosphere/platform/blob/main/platform/documentation/README.md</w:t>
        </w:r>
      </w:hyperlink>
      <w:r>
        <w:rPr>
          <w:lang w:val="en-US"/>
        </w:rPr>
        <w:t xml:space="preserve"> </w:t>
      </w:r>
    </w:p>
  </w:footnote>
  <w:footnote w:id="135">
    <w:p w14:paraId="39BD350D" w14:textId="44FF8BA9" w:rsidR="00A17BE4" w:rsidRPr="001C5338" w:rsidRDefault="00A17BE4">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36">
    <w:p w14:paraId="53750B6E" w14:textId="336BE234" w:rsidR="00A17BE4" w:rsidRPr="00F344BA" w:rsidRDefault="00A17BE4">
      <w:pPr>
        <w:pStyle w:val="FootnoteText"/>
        <w:rPr>
          <w:lang w:val="en-US"/>
        </w:rPr>
      </w:pPr>
      <w:r>
        <w:rPr>
          <w:rStyle w:val="FootnoteReference"/>
        </w:rPr>
        <w:footnoteRef/>
      </w:r>
      <w:r w:rsidRPr="00F344BA">
        <w:rPr>
          <w:lang w:val="en-US"/>
        </w:rPr>
        <w:t xml:space="preserve"> </w:t>
      </w:r>
      <w:r>
        <w:rPr>
          <w:lang w:val="en-US"/>
        </w:rPr>
        <w:t xml:space="preserve">Located in </w:t>
      </w:r>
      <w:hyperlink r:id="rId96" w:history="1">
        <w:r w:rsidRPr="00B02795">
          <w:rPr>
            <w:rStyle w:val="Hyperlink"/>
            <w:lang w:val="en-US"/>
          </w:rPr>
          <w:t>https://github.com/iip-ecosphere/platform/tree/main/platform/tools</w:t>
        </w:r>
      </w:hyperlink>
      <w:r>
        <w:rPr>
          <w:lang w:val="en-US"/>
        </w:rPr>
        <w:t xml:space="preserve"> </w:t>
      </w:r>
    </w:p>
  </w:footnote>
  <w:footnote w:id="137">
    <w:p w14:paraId="7D6EF201" w14:textId="565033F8" w:rsidR="00A17BE4" w:rsidRPr="00A332BC" w:rsidRDefault="00A17BE4">
      <w:pPr>
        <w:pStyle w:val="FootnoteText"/>
        <w:rPr>
          <w:lang w:val="en-US"/>
        </w:rPr>
      </w:pPr>
      <w:r>
        <w:rPr>
          <w:rStyle w:val="FootnoteReference"/>
        </w:rPr>
        <w:footnoteRef/>
      </w:r>
      <w:r w:rsidRPr="00A332BC">
        <w:rPr>
          <w:lang w:val="en-US"/>
        </w:rPr>
        <w:t xml:space="preserve"> </w:t>
      </w:r>
      <w:hyperlink r:id="rId97" w:history="1">
        <w:r w:rsidRPr="00A332BC">
          <w:rPr>
            <w:rStyle w:val="Hyperlink"/>
            <w:lang w:val="en-US"/>
          </w:rPr>
          <w:t>https://github.com/iip-ecosphere/platform/</w:t>
        </w:r>
      </w:hyperlink>
    </w:p>
  </w:footnote>
  <w:footnote w:id="138">
    <w:p w14:paraId="4AE37479" w14:textId="0C69EA5A" w:rsidR="00A17BE4" w:rsidRPr="00A332BC" w:rsidRDefault="00A17BE4">
      <w:pPr>
        <w:pStyle w:val="FootnoteText"/>
        <w:rPr>
          <w:lang w:val="en-US"/>
        </w:rPr>
      </w:pPr>
      <w:r>
        <w:rPr>
          <w:rStyle w:val="FootnoteReference"/>
        </w:rPr>
        <w:footnoteRef/>
      </w:r>
      <w:r w:rsidRPr="00A332BC">
        <w:rPr>
          <w:lang w:val="en-US"/>
        </w:rPr>
        <w:t xml:space="preserve"> </w:t>
      </w:r>
      <w:hyperlink r:id="rId98" w:history="1">
        <w:r w:rsidRPr="00A332BC">
          <w:rPr>
            <w:rStyle w:val="Hyperlink"/>
            <w:lang w:val="en-US"/>
          </w:rPr>
          <w:t>https://repo1.maven.org/maven2/de/iip-ecosphere/platform/</w:t>
        </w:r>
      </w:hyperlink>
      <w:r>
        <w:rPr>
          <w:lang w:val="en-US"/>
        </w:rPr>
        <w:t xml:space="preserve"> </w:t>
      </w:r>
    </w:p>
  </w:footnote>
  <w:footnote w:id="139">
    <w:p w14:paraId="5CF49746" w14:textId="5ACE8EBF" w:rsidR="00A17BE4" w:rsidRPr="00A332BC" w:rsidRDefault="00A17BE4">
      <w:pPr>
        <w:pStyle w:val="FootnoteText"/>
        <w:rPr>
          <w:lang w:val="en-US"/>
        </w:rPr>
      </w:pPr>
      <w:r>
        <w:rPr>
          <w:rStyle w:val="FootnoteReference"/>
        </w:rPr>
        <w:footnoteRef/>
      </w:r>
      <w:r w:rsidRPr="00A332BC">
        <w:rPr>
          <w:lang w:val="en-US"/>
        </w:rPr>
        <w:t xml:space="preserve"> </w:t>
      </w:r>
      <w:hyperlink r:id="rId99" w:history="1">
        <w:r w:rsidRPr="00A332BC">
          <w:rPr>
            <w:rStyle w:val="Hyperlink"/>
            <w:lang w:val="en-US"/>
          </w:rPr>
          <w:t>https://projects.sse.uni-hildesheim.de/qm/maven/de/iip-ecosphere/platform/</w:t>
        </w:r>
      </w:hyperlink>
      <w:r>
        <w:rPr>
          <w:lang w:val="en-US"/>
        </w:rPr>
        <w:t xml:space="preserve"> </w:t>
      </w:r>
    </w:p>
  </w:footnote>
  <w:footnote w:id="140">
    <w:p w14:paraId="4B611344" w14:textId="79ED1589" w:rsidR="00A17BE4" w:rsidRPr="00911C2B" w:rsidRDefault="00A17BE4">
      <w:pPr>
        <w:pStyle w:val="FootnoteText"/>
        <w:rPr>
          <w:lang w:val="en-GB"/>
        </w:rPr>
      </w:pPr>
      <w:r>
        <w:rPr>
          <w:rStyle w:val="FootnoteReference"/>
        </w:rPr>
        <w:footnoteRef/>
      </w:r>
      <w:r w:rsidRPr="00911C2B">
        <w:rPr>
          <w:lang w:val="en-GB"/>
        </w:rPr>
        <w:t xml:space="preserve"> </w:t>
      </w:r>
      <w:hyperlink r:id="rId100"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101" w:history="1">
        <w:r w:rsidRPr="000F4128">
          <w:rPr>
            <w:rStyle w:val="Hyperlink"/>
            <w:lang w:val="en-GB"/>
          </w:rPr>
          <w:t>https://github.com/iip-ecosphere/platform/tree/main/platform/tools/Install</w:t>
        </w:r>
      </w:hyperlink>
      <w:r>
        <w:rPr>
          <w:lang w:val="en-GB"/>
        </w:rPr>
        <w:t xml:space="preserve"> </w:t>
      </w:r>
    </w:p>
  </w:footnote>
  <w:footnote w:id="141">
    <w:p w14:paraId="28713916" w14:textId="77777777" w:rsidR="00A17BE4" w:rsidRPr="00D3458F" w:rsidRDefault="00A17BE4" w:rsidP="004A024E">
      <w:pPr>
        <w:pStyle w:val="FootnoteText"/>
        <w:rPr>
          <w:lang w:val="en-GB"/>
        </w:rPr>
      </w:pPr>
      <w:r>
        <w:rPr>
          <w:rStyle w:val="FootnoteReference"/>
        </w:rPr>
        <w:footnoteRef/>
      </w:r>
      <w:r w:rsidRPr="00D3458F">
        <w:rPr>
          <w:lang w:val="en-GB"/>
        </w:rPr>
        <w:t xml:space="preserve"> </w:t>
      </w:r>
      <w:hyperlink r:id="rId102" w:history="1">
        <w:r w:rsidRPr="000B1CCB">
          <w:rPr>
            <w:rStyle w:val="Hyperlink"/>
            <w:lang w:val="en-GB"/>
          </w:rPr>
          <w:t>https://jupyter.org/</w:t>
        </w:r>
      </w:hyperlink>
      <w:r>
        <w:rPr>
          <w:lang w:val="en-GB"/>
        </w:rPr>
        <w:t xml:space="preserve"> </w:t>
      </w:r>
    </w:p>
  </w:footnote>
  <w:footnote w:id="142">
    <w:p w14:paraId="165C2ECA" w14:textId="20F038B4" w:rsidR="00A17BE4" w:rsidRPr="00E00806" w:rsidRDefault="00A17BE4" w:rsidP="00E00806">
      <w:pPr>
        <w:pStyle w:val="FootnoteText"/>
        <w:tabs>
          <w:tab w:val="left" w:pos="6946"/>
        </w:tabs>
        <w:rPr>
          <w:lang w:val="en-GB"/>
        </w:rPr>
      </w:pPr>
      <w:r>
        <w:rPr>
          <w:rStyle w:val="FootnoteReference"/>
        </w:rPr>
        <w:footnoteRef/>
      </w:r>
      <w:r w:rsidRPr="00E00806">
        <w:rPr>
          <w:lang w:val="en-GB"/>
        </w:rPr>
        <w:t xml:space="preserve"> </w:t>
      </w:r>
      <w:hyperlink r:id="rId103" w:history="1">
        <w:r w:rsidRPr="00556EE8">
          <w:rPr>
            <w:rStyle w:val="Hyperlink"/>
            <w:lang w:val="en-GB"/>
          </w:rPr>
          <w:t>https://github.com/iip-ecosphere/platform/blob/main/platform/tests/test.environment/README.md</w:t>
        </w:r>
      </w:hyperlink>
      <w:r>
        <w:rPr>
          <w:lang w:val="en-GB"/>
        </w:rPr>
        <w:t xml:space="preserve"> </w:t>
      </w:r>
    </w:p>
  </w:footnote>
  <w:footnote w:id="143">
    <w:p w14:paraId="698652AD" w14:textId="77777777" w:rsidR="00A17BE4" w:rsidRPr="007B3BC7" w:rsidRDefault="00A17BE4"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44">
    <w:p w14:paraId="611E981A" w14:textId="77777777" w:rsidR="00A17BE4" w:rsidRPr="0006519A" w:rsidRDefault="00A17BE4"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5">
    <w:p w14:paraId="6DBE14CE" w14:textId="77777777" w:rsidR="00A17BE4" w:rsidRPr="00DE3052" w:rsidRDefault="00A17BE4"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6">
    <w:p w14:paraId="30310A3D" w14:textId="77777777" w:rsidR="00A17BE4" w:rsidRPr="00017DA6" w:rsidRDefault="00A17BE4"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7">
    <w:p w14:paraId="6462931C" w14:textId="77777777" w:rsidR="00A17BE4" w:rsidRPr="006461D2" w:rsidRDefault="00A17BE4" w:rsidP="00EF60A9">
      <w:pPr>
        <w:pStyle w:val="FootnoteText"/>
        <w:rPr>
          <w:lang w:val="en-US"/>
        </w:rPr>
      </w:pPr>
      <w:r>
        <w:rPr>
          <w:rStyle w:val="FootnoteReference"/>
        </w:rPr>
        <w:footnoteRef/>
      </w:r>
      <w:r w:rsidRPr="006461D2">
        <w:rPr>
          <w:lang w:val="en-US"/>
        </w:rPr>
        <w:t xml:space="preserve"> </w:t>
      </w:r>
      <w:hyperlink r:id="rId104" w:history="1">
        <w:r w:rsidRPr="009C3FDF">
          <w:rPr>
            <w:rStyle w:val="Hyperlink"/>
            <w:lang w:val="en-US"/>
          </w:rPr>
          <w:t>https://en.wikipedia.org/wiki/Multitier_architecture</w:t>
        </w:r>
      </w:hyperlink>
      <w:r>
        <w:rPr>
          <w:lang w:val="en-US"/>
        </w:rPr>
        <w:t xml:space="preserve"> </w:t>
      </w:r>
    </w:p>
  </w:footnote>
  <w:footnote w:id="148">
    <w:p w14:paraId="34B287EB" w14:textId="77777777" w:rsidR="00A17BE4" w:rsidRPr="0006519A" w:rsidRDefault="00A17BE4"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9">
    <w:p w14:paraId="401507AE" w14:textId="77777777" w:rsidR="00A17BE4" w:rsidRPr="006461D2" w:rsidRDefault="00A17BE4" w:rsidP="00EF60A9">
      <w:pPr>
        <w:pStyle w:val="FootnoteText"/>
        <w:rPr>
          <w:lang w:val="en-US"/>
        </w:rPr>
      </w:pPr>
      <w:r>
        <w:rPr>
          <w:rStyle w:val="FootnoteReference"/>
        </w:rPr>
        <w:footnoteRef/>
      </w:r>
      <w:r w:rsidRPr="006461D2">
        <w:rPr>
          <w:lang w:val="en-US"/>
        </w:rPr>
        <w:t xml:space="preserve"> </w:t>
      </w:r>
      <w:hyperlink r:id="rId105" w:history="1">
        <w:r w:rsidRPr="009C3FDF">
          <w:rPr>
            <w:rStyle w:val="Hyperlink"/>
            <w:lang w:val="en-US"/>
          </w:rPr>
          <w:t>https://en.wikipedia.org/wiki/Builder_pattern</w:t>
        </w:r>
      </w:hyperlink>
      <w:r>
        <w:rPr>
          <w:lang w:val="en-US"/>
        </w:rPr>
        <w:t xml:space="preserve"> </w:t>
      </w:r>
    </w:p>
  </w:footnote>
  <w:footnote w:id="150">
    <w:p w14:paraId="01D478BA" w14:textId="77777777" w:rsidR="00A17BE4" w:rsidRPr="00017DA6" w:rsidRDefault="00A17BE4" w:rsidP="00EF60A9">
      <w:pPr>
        <w:pStyle w:val="FootnoteText"/>
        <w:rPr>
          <w:lang w:val="en-US"/>
        </w:rPr>
      </w:pPr>
      <w:r>
        <w:rPr>
          <w:rStyle w:val="FootnoteReference"/>
        </w:rPr>
        <w:footnoteRef/>
      </w:r>
      <w:r w:rsidRPr="00017DA6">
        <w:rPr>
          <w:lang w:val="en-US"/>
        </w:rPr>
        <w:t xml:space="preserve"> </w:t>
      </w:r>
      <w:hyperlink r:id="rId106" w:history="1">
        <w:r w:rsidRPr="00FD5D39">
          <w:rPr>
            <w:rStyle w:val="Hyperlink"/>
            <w:lang w:val="en-US"/>
          </w:rPr>
          <w:t>https://en.wikipedia.org/wiki/Visitor_pattern</w:t>
        </w:r>
      </w:hyperlink>
      <w:r>
        <w:rPr>
          <w:lang w:val="en-US"/>
        </w:rPr>
        <w:t xml:space="preserve"> </w:t>
      </w:r>
    </w:p>
  </w:footnote>
  <w:footnote w:id="151">
    <w:p w14:paraId="4F283B3B" w14:textId="77777777" w:rsidR="00A17BE4" w:rsidRPr="006461D2" w:rsidRDefault="00A17BE4" w:rsidP="00EF60A9">
      <w:pPr>
        <w:pStyle w:val="FootnoteText"/>
        <w:rPr>
          <w:lang w:val="en-US"/>
        </w:rPr>
      </w:pPr>
      <w:r>
        <w:rPr>
          <w:rStyle w:val="FootnoteReference"/>
        </w:rPr>
        <w:footnoteRef/>
      </w:r>
      <w:r w:rsidRPr="006461D2">
        <w:rPr>
          <w:lang w:val="en-US"/>
        </w:rPr>
        <w:t xml:space="preserve"> </w:t>
      </w:r>
      <w:hyperlink r:id="rId107" w:history="1">
        <w:r w:rsidRPr="009C3FDF">
          <w:rPr>
            <w:rStyle w:val="Hyperlink"/>
            <w:lang w:val="en-US"/>
          </w:rPr>
          <w:t>https://en.wikipedia.org/wiki/Factory_method_pattern</w:t>
        </w:r>
      </w:hyperlink>
      <w:r>
        <w:rPr>
          <w:lang w:val="en-US"/>
        </w:rPr>
        <w:t xml:space="preserve"> </w:t>
      </w:r>
    </w:p>
  </w:footnote>
  <w:footnote w:id="152">
    <w:p w14:paraId="55752119" w14:textId="77777777" w:rsidR="00A17BE4" w:rsidRPr="003D6084" w:rsidRDefault="00A17BE4" w:rsidP="00EF60A9">
      <w:pPr>
        <w:pStyle w:val="FootnoteText"/>
        <w:rPr>
          <w:lang w:val="en-US"/>
        </w:rPr>
      </w:pPr>
      <w:r>
        <w:rPr>
          <w:rStyle w:val="FootnoteReference"/>
        </w:rPr>
        <w:footnoteRef/>
      </w:r>
      <w:r w:rsidRPr="003D6084">
        <w:rPr>
          <w:lang w:val="en-US"/>
        </w:rPr>
        <w:t xml:space="preserve"> </w:t>
      </w:r>
      <w:hyperlink r:id="rId108"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B8EC3" w14:textId="0756BE3C" w:rsidR="00A17BE4" w:rsidRDefault="00A17BE4">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A17BE4" w:rsidRPr="00C8307C" w:rsidRDefault="00A17BE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29"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" filled="f" stroked="f" strokeweight=".5pt">
              <v:textbox>
                <w:txbxContent>
                  <w:p w14:paraId="62227F12" w14:textId="1E909B38" w:rsidR="00A17BE4" w:rsidRPr="00C8307C" w:rsidRDefault="00A17BE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A17BE4" w:rsidRPr="00BB6BA2" w:rsidRDefault="00A17BE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0"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" fillcolor="#086171" stroked="f" strokeweight="1pt">
              <v:textbox>
                <w:txbxContent>
                  <w:p w14:paraId="0B9BB3FB" w14:textId="53B7479F" w:rsidR="00A17BE4" w:rsidRPr="00BB6BA2" w:rsidRDefault="00A17BE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193B2" w14:textId="0929B97E" w:rsidR="00A17BE4" w:rsidRDefault="00A17BE4">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A17BE4" w:rsidRPr="00526D58" w:rsidRDefault="00A17BE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1"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" fillcolor="white [3201]" stroked="f" strokeweight=".5pt">
              <v:textbox>
                <w:txbxContent>
                  <w:p w14:paraId="54B1F0B2" w14:textId="2D6A1F57" w:rsidR="00A17BE4" w:rsidRPr="00526D58" w:rsidRDefault="00A17BE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A17BE4" w:rsidRPr="009B57B8" w:rsidRDefault="00A17BE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2"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" fillcolor="#086171" stroked="f" strokeweight="1pt">
              <v:textbox>
                <w:txbxContent>
                  <w:p w14:paraId="34907929" w14:textId="59A61C58" w:rsidR="00A17BE4" w:rsidRPr="009B57B8" w:rsidRDefault="00A17BE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3"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5"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40"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78E82786"/>
    <w:multiLevelType w:val="hybridMultilevel"/>
    <w:tmpl w:val="EA403E5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15756202">
    <w:abstractNumId w:val="32"/>
  </w:num>
  <w:num w:numId="2" w16cid:durableId="106127353">
    <w:abstractNumId w:val="37"/>
  </w:num>
  <w:num w:numId="3" w16cid:durableId="2056154008">
    <w:abstractNumId w:val="4"/>
  </w:num>
  <w:num w:numId="4" w16cid:durableId="29962267">
    <w:abstractNumId w:val="34"/>
  </w:num>
  <w:num w:numId="5" w16cid:durableId="1985624564">
    <w:abstractNumId w:val="7"/>
  </w:num>
  <w:num w:numId="6" w16cid:durableId="722679296">
    <w:abstractNumId w:val="20"/>
  </w:num>
  <w:num w:numId="7" w16cid:durableId="1733457853">
    <w:abstractNumId w:val="10"/>
  </w:num>
  <w:num w:numId="8" w16cid:durableId="1248730585">
    <w:abstractNumId w:val="3"/>
  </w:num>
  <w:num w:numId="9" w16cid:durableId="309794277">
    <w:abstractNumId w:val="31"/>
  </w:num>
  <w:num w:numId="10" w16cid:durableId="1637569467">
    <w:abstractNumId w:val="46"/>
  </w:num>
  <w:num w:numId="11" w16cid:durableId="940719008">
    <w:abstractNumId w:val="44"/>
  </w:num>
  <w:num w:numId="12" w16cid:durableId="1892761561">
    <w:abstractNumId w:val="19"/>
  </w:num>
  <w:num w:numId="13" w16cid:durableId="1388411196">
    <w:abstractNumId w:val="33"/>
  </w:num>
  <w:num w:numId="14" w16cid:durableId="1147282986">
    <w:abstractNumId w:val="24"/>
  </w:num>
  <w:num w:numId="15" w16cid:durableId="1360158542">
    <w:abstractNumId w:val="43"/>
  </w:num>
  <w:num w:numId="16" w16cid:durableId="1669865438">
    <w:abstractNumId w:val="25"/>
  </w:num>
  <w:num w:numId="17" w16cid:durableId="994333901">
    <w:abstractNumId w:val="48"/>
  </w:num>
  <w:num w:numId="18" w16cid:durableId="101264752">
    <w:abstractNumId w:val="14"/>
  </w:num>
  <w:num w:numId="19" w16cid:durableId="1543981664">
    <w:abstractNumId w:val="9"/>
  </w:num>
  <w:num w:numId="20" w16cid:durableId="1340346626">
    <w:abstractNumId w:val="12"/>
  </w:num>
  <w:num w:numId="21" w16cid:durableId="1488280242">
    <w:abstractNumId w:val="29"/>
  </w:num>
  <w:num w:numId="22" w16cid:durableId="664630648">
    <w:abstractNumId w:val="35"/>
  </w:num>
  <w:num w:numId="23" w16cid:durableId="729891123">
    <w:abstractNumId w:val="50"/>
  </w:num>
  <w:num w:numId="24" w16cid:durableId="1447312971">
    <w:abstractNumId w:val="55"/>
  </w:num>
  <w:num w:numId="25" w16cid:durableId="1309095898">
    <w:abstractNumId w:val="42"/>
  </w:num>
  <w:num w:numId="26" w16cid:durableId="1077897763">
    <w:abstractNumId w:val="28"/>
  </w:num>
  <w:num w:numId="27" w16cid:durableId="1934170895">
    <w:abstractNumId w:val="40"/>
  </w:num>
  <w:num w:numId="28" w16cid:durableId="1755662682">
    <w:abstractNumId w:val="8"/>
  </w:num>
  <w:num w:numId="29" w16cid:durableId="125441230">
    <w:abstractNumId w:val="21"/>
  </w:num>
  <w:num w:numId="30" w16cid:durableId="1209604505">
    <w:abstractNumId w:val="54"/>
  </w:num>
  <w:num w:numId="31" w16cid:durableId="17003986">
    <w:abstractNumId w:val="22"/>
  </w:num>
  <w:num w:numId="32" w16cid:durableId="283193586">
    <w:abstractNumId w:val="45"/>
  </w:num>
  <w:num w:numId="33" w16cid:durableId="849832211">
    <w:abstractNumId w:val="2"/>
  </w:num>
  <w:num w:numId="34" w16cid:durableId="1137449332">
    <w:abstractNumId w:val="26"/>
  </w:num>
  <w:num w:numId="35" w16cid:durableId="17707163">
    <w:abstractNumId w:val="6"/>
  </w:num>
  <w:num w:numId="36" w16cid:durableId="268977147">
    <w:abstractNumId w:val="18"/>
  </w:num>
  <w:num w:numId="37" w16cid:durableId="1672174811">
    <w:abstractNumId w:val="13"/>
  </w:num>
  <w:num w:numId="38" w16cid:durableId="201016918">
    <w:abstractNumId w:val="0"/>
  </w:num>
  <w:num w:numId="39" w16cid:durableId="1727027061">
    <w:abstractNumId w:val="47"/>
  </w:num>
  <w:num w:numId="40" w16cid:durableId="770584564">
    <w:abstractNumId w:val="38"/>
  </w:num>
  <w:num w:numId="41" w16cid:durableId="1662735924">
    <w:abstractNumId w:val="11"/>
  </w:num>
  <w:num w:numId="42" w16cid:durableId="353387775">
    <w:abstractNumId w:val="5"/>
  </w:num>
  <w:num w:numId="43" w16cid:durableId="2002350758">
    <w:abstractNumId w:val="56"/>
  </w:num>
  <w:num w:numId="44" w16cid:durableId="2099864732">
    <w:abstractNumId w:val="15"/>
  </w:num>
  <w:num w:numId="45" w16cid:durableId="827943848">
    <w:abstractNumId w:val="30"/>
  </w:num>
  <w:num w:numId="46" w16cid:durableId="811799765">
    <w:abstractNumId w:val="36"/>
  </w:num>
  <w:num w:numId="47" w16cid:durableId="694158168">
    <w:abstractNumId w:val="27"/>
  </w:num>
  <w:num w:numId="48" w16cid:durableId="178699590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87623211">
    <w:abstractNumId w:val="17"/>
  </w:num>
  <w:num w:numId="50" w16cid:durableId="1635863720">
    <w:abstractNumId w:val="1"/>
  </w:num>
  <w:num w:numId="51" w16cid:durableId="1606229800">
    <w:abstractNumId w:val="51"/>
  </w:num>
  <w:num w:numId="52" w16cid:durableId="1868520335">
    <w:abstractNumId w:val="16"/>
  </w:num>
  <w:num w:numId="53" w16cid:durableId="2097630764">
    <w:abstractNumId w:val="53"/>
  </w:num>
  <w:num w:numId="54" w16cid:durableId="1443185892">
    <w:abstractNumId w:val="49"/>
  </w:num>
  <w:num w:numId="55" w16cid:durableId="1659918984">
    <w:abstractNumId w:val="41"/>
  </w:num>
  <w:num w:numId="56" w16cid:durableId="1759516910">
    <w:abstractNumId w:val="23"/>
  </w:num>
  <w:num w:numId="57" w16cid:durableId="1798571982">
    <w:abstractNumId w:val="5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olger Eichelberger">
    <w15:presenceInfo w15:providerId="AD" w15:userId="S-1-5-21-1585363792-2588653877-132038687-1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43C"/>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27F12"/>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504"/>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1E8"/>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74A"/>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CF1"/>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1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A4B"/>
    <w:rsid w:val="000A0D59"/>
    <w:rsid w:val="000A0FF7"/>
    <w:rsid w:val="000A1165"/>
    <w:rsid w:val="000A1290"/>
    <w:rsid w:val="000A134B"/>
    <w:rsid w:val="000A14F9"/>
    <w:rsid w:val="000A163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5FF"/>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63"/>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0"/>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17"/>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28"/>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BA6"/>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3BFD"/>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A8"/>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54"/>
    <w:rsid w:val="001530C4"/>
    <w:rsid w:val="0015311C"/>
    <w:rsid w:val="001531C3"/>
    <w:rsid w:val="00153442"/>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01"/>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D30"/>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31"/>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030"/>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33"/>
    <w:rsid w:val="002149A0"/>
    <w:rsid w:val="0021574B"/>
    <w:rsid w:val="00215870"/>
    <w:rsid w:val="00215BD9"/>
    <w:rsid w:val="00215C0C"/>
    <w:rsid w:val="00215D07"/>
    <w:rsid w:val="00216016"/>
    <w:rsid w:val="002164D5"/>
    <w:rsid w:val="002165BE"/>
    <w:rsid w:val="0021660F"/>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A67"/>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6AE"/>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ACC"/>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C88"/>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69C"/>
    <w:rsid w:val="002819C2"/>
    <w:rsid w:val="00281B10"/>
    <w:rsid w:val="00281B1D"/>
    <w:rsid w:val="00281B36"/>
    <w:rsid w:val="00281DF7"/>
    <w:rsid w:val="00282034"/>
    <w:rsid w:val="0028221F"/>
    <w:rsid w:val="00282B70"/>
    <w:rsid w:val="00282B73"/>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8BE"/>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D1F"/>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5DA7"/>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A2D"/>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572"/>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3A5"/>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84"/>
    <w:rsid w:val="003923E9"/>
    <w:rsid w:val="00392438"/>
    <w:rsid w:val="00392894"/>
    <w:rsid w:val="003928F4"/>
    <w:rsid w:val="0039296C"/>
    <w:rsid w:val="00392B24"/>
    <w:rsid w:val="00392C15"/>
    <w:rsid w:val="00392DDE"/>
    <w:rsid w:val="00392E53"/>
    <w:rsid w:val="00392EAF"/>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323"/>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1D2"/>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794"/>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3EF"/>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B2E"/>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687"/>
    <w:rsid w:val="00431750"/>
    <w:rsid w:val="004319CB"/>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645"/>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B1D"/>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2DE6"/>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602"/>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C0D"/>
    <w:rsid w:val="004B0D75"/>
    <w:rsid w:val="004B0DBD"/>
    <w:rsid w:val="004B0E0A"/>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E3E"/>
    <w:rsid w:val="004B2F83"/>
    <w:rsid w:val="004B30A9"/>
    <w:rsid w:val="004B32CF"/>
    <w:rsid w:val="004B3315"/>
    <w:rsid w:val="004B357A"/>
    <w:rsid w:val="004B3686"/>
    <w:rsid w:val="004B38FA"/>
    <w:rsid w:val="004B3B30"/>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AC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5D0"/>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2DF"/>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17F7B"/>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6E8F"/>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37C"/>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497"/>
    <w:rsid w:val="0054466F"/>
    <w:rsid w:val="00544876"/>
    <w:rsid w:val="00544C3F"/>
    <w:rsid w:val="005451D4"/>
    <w:rsid w:val="00545308"/>
    <w:rsid w:val="00545B00"/>
    <w:rsid w:val="00545B3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48C"/>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11"/>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A62"/>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123"/>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ABD"/>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5D79"/>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4CF5"/>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947"/>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73B"/>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31B"/>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39BC"/>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49F"/>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1A67"/>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56"/>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97E"/>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809"/>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507"/>
    <w:rsid w:val="006A06BC"/>
    <w:rsid w:val="006A075D"/>
    <w:rsid w:val="006A0C62"/>
    <w:rsid w:val="006A10BB"/>
    <w:rsid w:val="006A1629"/>
    <w:rsid w:val="006A16DC"/>
    <w:rsid w:val="006A19D7"/>
    <w:rsid w:val="006A23CD"/>
    <w:rsid w:val="006A2427"/>
    <w:rsid w:val="006A24E4"/>
    <w:rsid w:val="006A2603"/>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6A8"/>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C8E"/>
    <w:rsid w:val="006C0D2E"/>
    <w:rsid w:val="006C198B"/>
    <w:rsid w:val="006C1E0B"/>
    <w:rsid w:val="006C1F10"/>
    <w:rsid w:val="006C1F27"/>
    <w:rsid w:val="006C21D3"/>
    <w:rsid w:val="006C2B13"/>
    <w:rsid w:val="006C2B57"/>
    <w:rsid w:val="006C2C48"/>
    <w:rsid w:val="006C2D50"/>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1FB"/>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60"/>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5A5"/>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3C6"/>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5E8"/>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2A81"/>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43B"/>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7FE"/>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90D"/>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CA5"/>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1CE"/>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9B"/>
    <w:rsid w:val="007A0CDB"/>
    <w:rsid w:val="007A0CDF"/>
    <w:rsid w:val="007A0DB3"/>
    <w:rsid w:val="007A0EDF"/>
    <w:rsid w:val="007A0FEC"/>
    <w:rsid w:val="007A129A"/>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37"/>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11"/>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96C"/>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171"/>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013"/>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301"/>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3E9C"/>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16E"/>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DB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2F9"/>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3FE"/>
    <w:rsid w:val="008B553A"/>
    <w:rsid w:val="008B565B"/>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B7B59"/>
    <w:rsid w:val="008C0136"/>
    <w:rsid w:val="008C031D"/>
    <w:rsid w:val="008C05A2"/>
    <w:rsid w:val="008C0759"/>
    <w:rsid w:val="008C08B2"/>
    <w:rsid w:val="008C0904"/>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9EC"/>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1FB7"/>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0FEE"/>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032"/>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94E"/>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7D"/>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2F"/>
    <w:rsid w:val="00982C39"/>
    <w:rsid w:val="0098330A"/>
    <w:rsid w:val="00983354"/>
    <w:rsid w:val="0098348D"/>
    <w:rsid w:val="00983A4B"/>
    <w:rsid w:val="00983E79"/>
    <w:rsid w:val="00983EDF"/>
    <w:rsid w:val="00983F8C"/>
    <w:rsid w:val="0098434F"/>
    <w:rsid w:val="009847B3"/>
    <w:rsid w:val="009847DA"/>
    <w:rsid w:val="0098488F"/>
    <w:rsid w:val="009848BD"/>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0D5"/>
    <w:rsid w:val="009B6558"/>
    <w:rsid w:val="009B65A9"/>
    <w:rsid w:val="009B68C5"/>
    <w:rsid w:val="009B6A0E"/>
    <w:rsid w:val="009B6CA2"/>
    <w:rsid w:val="009B7060"/>
    <w:rsid w:val="009B70F4"/>
    <w:rsid w:val="009B74F8"/>
    <w:rsid w:val="009B7AA6"/>
    <w:rsid w:val="009C00DA"/>
    <w:rsid w:val="009C04BD"/>
    <w:rsid w:val="009C0A4A"/>
    <w:rsid w:val="009C0AD4"/>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1D99"/>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327"/>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BE4"/>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C16"/>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6A10"/>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22"/>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4C"/>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9E"/>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3F97"/>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15"/>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D8B"/>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67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1FB9"/>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3F5D"/>
    <w:rsid w:val="00B3412A"/>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28F"/>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B22"/>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676"/>
    <w:rsid w:val="00B95962"/>
    <w:rsid w:val="00B95ACC"/>
    <w:rsid w:val="00B96169"/>
    <w:rsid w:val="00B96240"/>
    <w:rsid w:val="00B963E8"/>
    <w:rsid w:val="00B96728"/>
    <w:rsid w:val="00B96DD2"/>
    <w:rsid w:val="00B96E05"/>
    <w:rsid w:val="00B971C7"/>
    <w:rsid w:val="00B972B7"/>
    <w:rsid w:val="00B973B6"/>
    <w:rsid w:val="00B9760B"/>
    <w:rsid w:val="00B976FF"/>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A75"/>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7EE"/>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3D"/>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91F"/>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12B"/>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AD"/>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9FB"/>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1FB8"/>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5D0"/>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339"/>
    <w:rsid w:val="00CA6462"/>
    <w:rsid w:val="00CA670A"/>
    <w:rsid w:val="00CA6A48"/>
    <w:rsid w:val="00CA6BBF"/>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62"/>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413"/>
    <w:rsid w:val="00D07479"/>
    <w:rsid w:val="00D07532"/>
    <w:rsid w:val="00D077F8"/>
    <w:rsid w:val="00D07919"/>
    <w:rsid w:val="00D07C45"/>
    <w:rsid w:val="00D07DC6"/>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56B"/>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790"/>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3C7"/>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06C"/>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A790E"/>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822"/>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1CA"/>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1F7E"/>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5F"/>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32"/>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851"/>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0C"/>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ABC"/>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606"/>
    <w:rsid w:val="00E67E53"/>
    <w:rsid w:val="00E67EC5"/>
    <w:rsid w:val="00E67ED7"/>
    <w:rsid w:val="00E701BA"/>
    <w:rsid w:val="00E702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0AC"/>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C2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512"/>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2CB2"/>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7CD"/>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C31"/>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4DE"/>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31D5"/>
    <w:rsid w:val="00ED3535"/>
    <w:rsid w:val="00ED394A"/>
    <w:rsid w:val="00ED3A00"/>
    <w:rsid w:val="00ED3B98"/>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86E"/>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B84"/>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A7A"/>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EC2"/>
    <w:rsid w:val="00F21FE7"/>
    <w:rsid w:val="00F2203F"/>
    <w:rsid w:val="00F22679"/>
    <w:rsid w:val="00F22C58"/>
    <w:rsid w:val="00F22E10"/>
    <w:rsid w:val="00F22F4E"/>
    <w:rsid w:val="00F23024"/>
    <w:rsid w:val="00F2305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17"/>
    <w:rsid w:val="00F55624"/>
    <w:rsid w:val="00F55B09"/>
    <w:rsid w:val="00F55F9E"/>
    <w:rsid w:val="00F56312"/>
    <w:rsid w:val="00F568B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24B"/>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78"/>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408"/>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C1F"/>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983"/>
    <w:rsid w:val="00FC6B0B"/>
    <w:rsid w:val="00FC6B8F"/>
    <w:rsid w:val="00FC6D5D"/>
    <w:rsid w:val="00FC6FDE"/>
    <w:rsid w:val="00FC7448"/>
    <w:rsid w:val="00FC75ED"/>
    <w:rsid w:val="00FC7656"/>
    <w:rsid w:val="00FC78A4"/>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0044172">
      <w:bodyDiv w:val="1"/>
      <w:marLeft w:val="0"/>
      <w:marRight w:val="0"/>
      <w:marTop w:val="0"/>
      <w:marBottom w:val="0"/>
      <w:divBdr>
        <w:top w:val="none" w:sz="0" w:space="0" w:color="auto"/>
        <w:left w:val="none" w:sz="0" w:space="0" w:color="auto"/>
        <w:bottom w:val="none" w:sz="0" w:space="0" w:color="auto"/>
        <w:right w:val="none" w:sz="0" w:space="0" w:color="auto"/>
      </w:divBdr>
      <w:divsChild>
        <w:div w:id="1999192136">
          <w:marLeft w:val="0"/>
          <w:marRight w:val="0"/>
          <w:marTop w:val="0"/>
          <w:marBottom w:val="0"/>
          <w:divBdr>
            <w:top w:val="none" w:sz="0" w:space="0" w:color="auto"/>
            <w:left w:val="none" w:sz="0" w:space="0" w:color="auto"/>
            <w:bottom w:val="none" w:sz="0" w:space="0" w:color="auto"/>
            <w:right w:val="none" w:sz="0" w:space="0" w:color="auto"/>
          </w:divBdr>
          <w:divsChild>
            <w:div w:id="1847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093403296">
      <w:bodyDiv w:val="1"/>
      <w:marLeft w:val="0"/>
      <w:marRight w:val="0"/>
      <w:marTop w:val="0"/>
      <w:marBottom w:val="0"/>
      <w:divBdr>
        <w:top w:val="none" w:sz="0" w:space="0" w:color="auto"/>
        <w:left w:val="none" w:sz="0" w:space="0" w:color="auto"/>
        <w:bottom w:val="none" w:sz="0" w:space="0" w:color="auto"/>
        <w:right w:val="none" w:sz="0" w:space="0" w:color="auto"/>
      </w:divBdr>
      <w:divsChild>
        <w:div w:id="2115049358">
          <w:marLeft w:val="0"/>
          <w:marRight w:val="0"/>
          <w:marTop w:val="0"/>
          <w:marBottom w:val="0"/>
          <w:divBdr>
            <w:top w:val="none" w:sz="0" w:space="0" w:color="auto"/>
            <w:left w:val="none" w:sz="0" w:space="0" w:color="auto"/>
            <w:bottom w:val="none" w:sz="0" w:space="0" w:color="auto"/>
            <w:right w:val="none" w:sz="0" w:space="0" w:color="auto"/>
          </w:divBdr>
          <w:divsChild>
            <w:div w:id="1228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wmf"/><Relationship Id="rId68" Type="http://schemas.openxmlformats.org/officeDocument/2006/relationships/image" Target="media/image61.emf"/><Relationship Id="rId84" Type="http://schemas.openxmlformats.org/officeDocument/2006/relationships/hyperlink" Target="https://www.plattform-i40.de/PI40/Redaktion/EN/Downloads/Publikation/rami40-an-introduction.html" TargetMode="External"/><Relationship Id="rId89" Type="http://schemas.openxmlformats.org/officeDocument/2006/relationships/hyperlink" Target="https://industrialdigitaltwin.org/en/wp-content/uploads/sites/2/2023/03/IDTA-02008-1-1_Submodel_TimeSeriesData.pdf" TargetMode="External"/><Relationship Id="rId16" Type="http://schemas.openxmlformats.org/officeDocument/2006/relationships/image" Target="media/image9.emf"/><Relationship Id="rId107" Type="http://schemas.microsoft.com/office/2011/relationships/people" Target="people.xml"/><Relationship Id="rId11" Type="http://schemas.openxmlformats.org/officeDocument/2006/relationships/image" Target="media/image4.tiff"/><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hyperlink" Target="https://internationaldataspaces.org/ids-ram-3-0/" TargetMode="External"/><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industrialdigitaltwin.org/wp-content/uploads/2022/10/IDTA-02002-1-0_Submodel_ContactInformation.pdf" TargetMode="External"/><Relationship Id="rId95" Type="http://schemas.openxmlformats.org/officeDocument/2006/relationships/image" Target="media/image71.png"/><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wmf"/><Relationship Id="rId69" Type="http://schemas.openxmlformats.org/officeDocument/2006/relationships/image" Target="media/image62.emf"/><Relationship Id="rId80" Type="http://schemas.openxmlformats.org/officeDocument/2006/relationships/hyperlink" Target="https://www.iiconsortium.org/pdf/IIRA-v1.9.pdf" TargetMode="External"/><Relationship Id="rId85" Type="http://schemas.openxmlformats.org/officeDocument/2006/relationships/hyperlink" Target="https://www.plattform-i40.de/IP/Redaktion/DE/Downloads/Publikation/Submodel_Templates-Asset_Administration_Shell-digital_nameplate.html" TargetMode="External"/><Relationship Id="rId12" Type="http://schemas.openxmlformats.org/officeDocument/2006/relationships/image" Target="media/image5.jpe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header" Target="header2.xml"/><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wmf"/><Relationship Id="rId83" Type="http://schemas.openxmlformats.org/officeDocument/2006/relationships/hyperlink" Target="https://www.plattform-i40.de/PI40/Redaktion/DE/Downloads/Publikation/verwaltungsschale-im-detail-pr%C3%A4sentation.html" TargetMode="External"/><Relationship Id="rId88" Type="http://schemas.openxmlformats.org/officeDocument/2006/relationships/hyperlink" Target="https://industrialdigitaltwin.org/wp-content/uploads/2023/04/IDTA-02011-1-0_Submodel_HierarchicalStructuresEnablingBoM.pdf" TargetMode="External"/><Relationship Id="rId91" Type="http://schemas.openxmlformats.org/officeDocument/2006/relationships/hyperlink" Target="https://industrialdigitaltwin.org/wp-content/uploads/2023/08/IDTA-02007-1-0_Submodel_Software-Nameplate.pdf" TargetMode="External"/><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hyperlink" Target="http://projects.sse.uni-hildesheim.de/easy/docs-git/docRelease/vil_spec.pdf" TargetMode="External"/><Relationship Id="rId81" Type="http://schemas.openxmlformats.org/officeDocument/2006/relationships/hyperlink" Target="https://www.plattform-i40.de/PI40/Redaktion/EN/Downloads/Publikation/LNI4.0-Testbed-Edge-Configuration_UsageViewEN.pdf?__blob=publicationFile&amp;v=5" TargetMode="External"/><Relationship Id="rId86" Type="http://schemas.openxmlformats.org/officeDocument/2006/relationships/hyperlink" Target="https://industrialdigitaltwin.org/wp-content/uploads/2022/10/IDTA-02003-1-2_Submodel_TechnicalData.pdf"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97" Type="http://schemas.openxmlformats.org/officeDocument/2006/relationships/image" Target="media/image73.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doi.org/10.1016/j.infsof.2024.107650"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industrialdigitaltwin.org/wp-content/uploads/2023/03/IDTA-02004-1-2_Submodel_Handover-Documentation.pdf" TargetMode="External"/><Relationship Id="rId61" Type="http://schemas.openxmlformats.org/officeDocument/2006/relationships/image" Target="media/image54.emf"/><Relationship Id="rId82" Type="http://schemas.openxmlformats.org/officeDocument/2006/relationships/hyperlink" Target="https://www.omg.org/spec/UML/About-UML/" TargetMode="External"/><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hyperlink" Target="http://projects.sse.uni-hildesheim.de/easy/docs-git/docRelease/ivml_spec.pdf" TargetMode="External"/><Relationship Id="rId100" Type="http://schemas.openxmlformats.org/officeDocument/2006/relationships/image" Target="media/image76.png"/><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footnotes.xml.rels><?xml version="1.0" encoding="UTF-8" standalone="yes"?>
<Relationships xmlns="http://schemas.openxmlformats.org/package/2006/relationships"><Relationship Id="rId26" Type="http://schemas.openxmlformats.org/officeDocument/2006/relationships/hyperlink" Target="https://docs.oracle.com/javase/8/docs/api/java/util/ServiceLoader.html" TargetMode="External"/><Relationship Id="rId21" Type="http://schemas.openxmlformats.org/officeDocument/2006/relationships/hyperlink" Target="https://www.amqp.org/" TargetMode="External"/><Relationship Id="rId42" Type="http://schemas.openxmlformats.org/officeDocument/2006/relationships/hyperlink" Target="https://github.com/profesorfalken/jSensors" TargetMode="External"/><Relationship Id="rId47" Type="http://schemas.openxmlformats.org/officeDocument/2006/relationships/hyperlink" Target="https://iot.eclipse.org/" TargetMode="External"/><Relationship Id="rId63" Type="http://schemas.openxmlformats.org/officeDocument/2006/relationships/hyperlink" Target="https://de.wikipedia.org/wiki/Remote_Procedure_Call" TargetMode="External"/><Relationship Id="rId68" Type="http://schemas.openxmlformats.org/officeDocument/2006/relationships/hyperlink" Target="https://www.ibm.com/docs/en/edge-computing/4.1" TargetMode="External"/><Relationship Id="rId84" Type="http://schemas.openxmlformats.org/officeDocument/2006/relationships/hyperlink" Target="https://flower.dev/" TargetMode="External"/><Relationship Id="rId89" Type="http://schemas.openxmlformats.org/officeDocument/2006/relationships/hyperlink" Target="https://mokkapps.de/blog/how-to-build-an-angular-app-once-and-deploy-it-to-multiple-environments/" TargetMode="External"/><Relationship Id="rId16" Type="http://schemas.openxmlformats.org/officeDocument/2006/relationships/hyperlink" Target="https://projects.sse.uni-hildesheim.de/qm/maven/" TargetMode="External"/><Relationship Id="rId107" Type="http://schemas.openxmlformats.org/officeDocument/2006/relationships/hyperlink" Target="https://en.wikipedia.org/wiki/Factory_method_pattern" TargetMode="External"/><Relationship Id="rId11" Type="http://schemas.openxmlformats.org/officeDocument/2006/relationships/hyperlink" Target="https://checkstyle.sourceforge.io/" TargetMode="External"/><Relationship Id="rId32" Type="http://schemas.openxmlformats.org/officeDocument/2006/relationships/hyperlink" Target="https://jsoniter.com/" TargetMode="External"/><Relationship Id="rId37" Type="http://schemas.openxmlformats.org/officeDocument/2006/relationships/hyperlink" Target="https://commons.apache.org/" TargetMode="External"/><Relationship Id="rId53" Type="http://schemas.openxmlformats.org/officeDocument/2006/relationships/hyperlink" Target="https://projects.eclipse.org/projects/iot.californium" TargetMode="External"/><Relationship Id="rId58" Type="http://schemas.openxmlformats.org/officeDocument/2006/relationships/hyperlink" Target="https://projects.eclipse.org/projects/iot.ponte" TargetMode="External"/><Relationship Id="rId74" Type="http://schemas.openxmlformats.org/officeDocument/2006/relationships/hyperlink" Target="https://github.com/devicehive" TargetMode="External"/><Relationship Id="rId79" Type="http://schemas.openxmlformats.org/officeDocument/2006/relationships/hyperlink" Target="https://github.com/matjaz99/alertmonitor" TargetMode="External"/><Relationship Id="rId102" Type="http://schemas.openxmlformats.org/officeDocument/2006/relationships/hyperlink" Target="https://jupyter.org/" TargetMode="External"/><Relationship Id="rId5" Type="http://schemas.openxmlformats.org/officeDocument/2006/relationships/hyperlink" Target="https://www.fab-os.org/" TargetMode="External"/><Relationship Id="rId90" Type="http://schemas.openxmlformats.org/officeDocument/2006/relationships/hyperlink" Target="https://github.com/kiprotect/hyper" TargetMode="External"/><Relationship Id="rId95" Type="http://schemas.openxmlformats.org/officeDocument/2006/relationships/hyperlink" Target="https://github.com/iip-ecosphere/platform/blob/main/platform/documentation/README.md" TargetMode="External"/><Relationship Id="rId22" Type="http://schemas.openxmlformats.org/officeDocument/2006/relationships/hyperlink" Target="https://opcfoundation.org/news/press-releases/opc-foundation-announces-opc-ua-pubsub-release-important-extension-opc-ua-communication-platform/" TargetMode="External"/><Relationship Id="rId27" Type="http://schemas.openxmlformats.org/officeDocument/2006/relationships/hyperlink" Target="https://en.wikipedia.org/wiki/Adapter_pattern" TargetMode="External"/><Relationship Id="rId43" Type="http://schemas.openxmlformats.org/officeDocument/2006/relationships/hyperlink" Target="https://github.com/oshi/oshi" TargetMode="External"/><Relationship Id="rId48" Type="http://schemas.openxmlformats.org/officeDocument/2006/relationships/hyperlink" Target="https://projects.eclipse.org/projects/iot.paho" TargetMode="External"/><Relationship Id="rId64" Type="http://schemas.openxmlformats.org/officeDocument/2006/relationships/hyperlink" Target="https://grpc.io/" TargetMode="External"/><Relationship Id="rId69" Type="http://schemas.openxmlformats.org/officeDocument/2006/relationships/hyperlink" Target="https://kubernetes.io/de/" TargetMode="External"/><Relationship Id="rId80" Type="http://schemas.openxmlformats.org/officeDocument/2006/relationships/hyperlink" Target="https://heykodex.com/" TargetMode="External"/><Relationship Id="rId85" Type="http://schemas.openxmlformats.org/officeDocument/2006/relationships/hyperlink" Target="https://mip-technology.de/" TargetMode="External"/><Relationship Id="rId12" Type="http://schemas.openxmlformats.org/officeDocument/2006/relationships/hyperlink" Target="https://github.com/iip-ecosphere/platform/" TargetMode="External"/><Relationship Id="rId17" Type="http://schemas.openxmlformats.org/officeDocument/2006/relationships/hyperlink" Target="https://repo1.maven.org/maven2/de/iip-ecosphere/platform/" TargetMode="External"/><Relationship Id="rId33" Type="http://schemas.openxmlformats.org/officeDocument/2006/relationships/hyperlink" Target="https://github.com/TooTallNate/Java-WebSocket" TargetMode="External"/><Relationship Id="rId38" Type="http://schemas.openxmlformats.org/officeDocument/2006/relationships/hyperlink" Target="https://www.joda.org/joda-time/" TargetMode="External"/><Relationship Id="rId59" Type="http://schemas.openxmlformats.org/officeDocument/2006/relationships/hyperlink" Target="https://micrometer.io/" TargetMode="External"/><Relationship Id="rId103" Type="http://schemas.openxmlformats.org/officeDocument/2006/relationships/hyperlink" Target="https://github.com/iip-ecosphere/platform/blob/main/platform/tests/test.environment/README.md" TargetMode="External"/><Relationship Id="rId108" Type="http://schemas.openxmlformats.org/officeDocument/2006/relationships/hyperlink" Target="https://docs.oracle.com/javase/9/docs/api/java/util/ServiceLoader.html" TargetMode="External"/><Relationship Id="rId20" Type="http://schemas.openxmlformats.org/officeDocument/2006/relationships/hyperlink" Target="https://mqtt.org/" TargetMode="External"/><Relationship Id="rId41" Type="http://schemas.openxmlformats.org/officeDocument/2006/relationships/hyperlink" Target="https://bytebuddy.net/" TargetMode="External"/><Relationship Id="rId54" Type="http://schemas.openxmlformats.org/officeDocument/2006/relationships/hyperlink" Target="https://projects.eclipse.org/projects/iot.leshan" TargetMode="External"/><Relationship Id="rId62" Type="http://schemas.openxmlformats.org/officeDocument/2006/relationships/hyperlink" Target="https://de.wikipedia.org/wiki/WebSocket" TargetMode="External"/><Relationship Id="rId70" Type="http://schemas.openxmlformats.org/officeDocument/2006/relationships/hyperlink" Target="https://www.docker.com/" TargetMode="External"/><Relationship Id="rId75" Type="http://schemas.openxmlformats.org/officeDocument/2006/relationships/hyperlink" Target="https://github.com/thingsboard/thingsboard" TargetMode="External"/><Relationship Id="rId83" Type="http://schemas.openxmlformats.org/officeDocument/2006/relationships/hyperlink" Target="https://pypi.org/project/pyzbar/" TargetMode="External"/><Relationship Id="rId88" Type="http://schemas.openxmlformats.org/officeDocument/2006/relationships/hyperlink" Target="https://jfrog.com/artifactory" TargetMode="External"/><Relationship Id="rId91" Type="http://schemas.openxmlformats.org/officeDocument/2006/relationships/hyperlink" Target="https://reference.opcfoundation.org/TMC/v200/docs/8.1" TargetMode="External"/><Relationship Id="rId96" Type="http://schemas.openxmlformats.org/officeDocument/2006/relationships/hyperlink" Target="https://github.com/iip-ecosphere/platform/tree/main/platform/tools"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servicemeister.org/" TargetMode="External"/><Relationship Id="rId15" Type="http://schemas.openxmlformats.org/officeDocument/2006/relationships/hyperlink" Target="https://github.com/iip-ecosphere/platform/" TargetMode="External"/><Relationship Id="rId23" Type="http://schemas.openxmlformats.org/officeDocument/2006/relationships/hyperlink" Target="https://www.internationaldataspaces.org/" TargetMode="External"/><Relationship Id="rId28" Type="http://schemas.openxmlformats.org/officeDocument/2006/relationships/hyperlink" Target="https://www.slf4j.org/" TargetMode="External"/><Relationship Id="rId36" Type="http://schemas.openxmlformats.org/officeDocument/2006/relationships/hyperlink" Target="https://hc.apache.org/" TargetMode="External"/><Relationship Id="rId49" Type="http://schemas.openxmlformats.org/officeDocument/2006/relationships/hyperlink" Target="https://projects.eclipse.org/projects/iot.hono" TargetMode="External"/><Relationship Id="rId57" Type="http://schemas.openxmlformats.org/officeDocument/2006/relationships/hyperlink" Target="https://www.eclipse.org/kapua/" TargetMode="External"/><Relationship Id="rId106" Type="http://schemas.openxmlformats.org/officeDocument/2006/relationships/hyperlink" Target="https://en.wikipedia.org/wiki/Visitor_pattern" TargetMode="External"/><Relationship Id="rId10" Type="http://schemas.openxmlformats.org/officeDocument/2006/relationships/hyperlink" Target="https://git-scm.com/" TargetMode="External"/><Relationship Id="rId31" Type="http://schemas.openxmlformats.org/officeDocument/2006/relationships/hyperlink" Target="https://mvnrepository.com/artifact/org.glassfish/javax.json" TargetMode="External"/><Relationship Id="rId44" Type="http://schemas.openxmlformats.org/officeDocument/2006/relationships/hyperlink" Target="https://eclass.eu/" TargetMode="External"/><Relationship Id="rId52" Type="http://schemas.openxmlformats.org/officeDocument/2006/relationships/hyperlink" Target="https://netty.io/" TargetMode="External"/><Relationship Id="rId60" Type="http://schemas.openxmlformats.org/officeDocument/2006/relationships/hyperlink" Target="https://micrometer.io/docs/concepts" TargetMode="External"/><Relationship Id="rId65" Type="http://schemas.openxmlformats.org/officeDocument/2006/relationships/hyperlink" Target="https://www.phoenixcontact.com/online/portal/de?uri=pxc-oc-itemdetail:pid=1069208&amp;library=dede&amp;tab=1" TargetMode="External"/><Relationship Id="rId73" Type="http://schemas.openxmlformats.org/officeDocument/2006/relationships/hyperlink" Target="http://tdongsi.github.io/blog/2017/04/23/docker-out-of-docker/" TargetMode="External"/><Relationship Id="rId78" Type="http://schemas.openxmlformats.org/officeDocument/2006/relationships/hyperlink" Target="https://github.com/pambrose/prometheus-proxy" TargetMode="External"/><Relationship Id="rId81" Type="http://schemas.openxmlformats.org/officeDocument/2006/relationships/hyperlink" Target="https://github.com/kiprotect/kodex" TargetMode="External"/><Relationship Id="rId86" Type="http://schemas.openxmlformats.org/officeDocument/2006/relationships/hyperlink" Target="https://www.plattform-i40.de/IP/Redaktion/DE/Newsletter/2019/Ausgabe21/2019-21-Praxisbeispiel2.html" TargetMode="External"/><Relationship Id="rId94" Type="http://schemas.openxmlformats.org/officeDocument/2006/relationships/hyperlink" Target="https://de.wikipedia.org/wiki/Markdown" TargetMode="External"/><Relationship Id="rId99" Type="http://schemas.openxmlformats.org/officeDocument/2006/relationships/hyperlink" Target="https://projects.sse.uni-hildesheim.de/qm/maven/de/iip-ecosphere/platform/" TargetMode="External"/><Relationship Id="rId101" Type="http://schemas.openxmlformats.org/officeDocument/2006/relationships/hyperlink" Target="https://github.com/iip-ecosphere/platform/tree/main/platform/tools/Install" TargetMode="External"/><Relationship Id="rId4" Type="http://schemas.openxmlformats.org/officeDocument/2006/relationships/hyperlink" Target="https://www.basys40.de/" TargetMode="External"/><Relationship Id="rId9" Type="http://schemas.openxmlformats.org/officeDocument/2006/relationships/hyperlink" Target="https://maven.apache.org/" TargetMode="External"/><Relationship Id="rId13" Type="http://schemas.openxmlformats.org/officeDocument/2006/relationships/hyperlink" Target="https://en.wikipedia.org/wiki/YAML" TargetMode="External"/><Relationship Id="rId18" Type="http://schemas.openxmlformats.org/officeDocument/2006/relationships/hyperlink" Target="https://search.maven.org/artifact/de.iip-ecosphere.platform/transport" TargetMode="External"/><Relationship Id="rId39" Type="http://schemas.openxmlformats.org/officeDocument/2006/relationships/hyperlink" Target="https://mina.apache.org/sshd-project/" TargetMode="External"/><Relationship Id="rId34" Type="http://schemas.openxmlformats.org/officeDocument/2006/relationships/hyperlink" Target="https://github.com/oshi/oshi" TargetMode="External"/><Relationship Id="rId50" Type="http://schemas.openxmlformats.org/officeDocument/2006/relationships/hyperlink" Target="https://projects.eclipse.org/projects/iot.milo" TargetMode="External"/><Relationship Id="rId55" Type="http://schemas.openxmlformats.org/officeDocument/2006/relationships/hyperlink" Target="https://projects.eclipse.org/projects/iot.tahu" TargetMode="External"/><Relationship Id="rId76" Type="http://schemas.openxmlformats.org/officeDocument/2006/relationships/hyperlink" Target="https://github.com/minio/minio" TargetMode="External"/><Relationship Id="rId97" Type="http://schemas.openxmlformats.org/officeDocument/2006/relationships/hyperlink" Target="https://github.com/iip-ecosphere/platform/" TargetMode="External"/><Relationship Id="rId104" Type="http://schemas.openxmlformats.org/officeDocument/2006/relationships/hyperlink" Target="https://en.wikipedia.org/wiki/Multitier_architecture" TargetMode="External"/><Relationship Id="rId7" Type="http://schemas.openxmlformats.org/officeDocument/2006/relationships/hyperlink" Target="https://www.data-infrastructure.eu/" TargetMode="External"/><Relationship Id="rId71" Type="http://schemas.openxmlformats.org/officeDocument/2006/relationships/hyperlink" Target="https://github.com/digitalspider/jlxd" TargetMode="External"/><Relationship Id="rId92" Type="http://schemas.openxmlformats.org/officeDocument/2006/relationships/hyperlink" Target="https://github.com/iip-ecosphere/platform/tree/main/platform/examples" TargetMode="External"/><Relationship Id="rId2" Type="http://schemas.openxmlformats.org/officeDocument/2006/relationships/hyperlink" Target="https://data-infrastructure.eu" TargetMode="External"/><Relationship Id="rId29" Type="http://schemas.openxmlformats.org/officeDocument/2006/relationships/hyperlink" Target="https://github.com/snakeyaml/snakeyaml" TargetMode="External"/><Relationship Id="rId24" Type="http://schemas.openxmlformats.org/officeDocument/2006/relationships/hyperlink" Target="https://github.com/kiprotect/eps" TargetMode="External"/><Relationship Id="rId40" Type="http://schemas.openxmlformats.org/officeDocument/2006/relationships/hyperlink" Target="https://micrometer.io/" TargetMode="External"/><Relationship Id="rId45" Type="http://schemas.openxmlformats.org/officeDocument/2006/relationships/hyperlink" Target="https://spring.io/projects/spring-cloud-stream" TargetMode="External"/><Relationship Id="rId66" Type="http://schemas.openxmlformats.org/officeDocument/2006/relationships/hyperlink" Target="https://sse.uni-hildesheim.de/aktuelles/detailansicht/weltweiter-marktfuehrer-unterstuetzt-universitaet-hildesheim-im-bereich-industrie-40/" TargetMode="External"/><Relationship Id="rId87" Type="http://schemas.openxmlformats.org/officeDocument/2006/relationships/hyperlink" Target="https://help.sonatype.com/repomanager3/product-information/download" TargetMode="External"/><Relationship Id="rId61" Type="http://schemas.openxmlformats.org/officeDocument/2006/relationships/hyperlink" Target="https://de.wikipedia.org/wiki/Representational_State_Transfer" TargetMode="External"/><Relationship Id="rId82" Type="http://schemas.openxmlformats.org/officeDocument/2006/relationships/hyperlink" Target="https://zxing.org/w/decode.jspx" TargetMode="External"/><Relationship Id="rId19" Type="http://schemas.openxmlformats.org/officeDocument/2006/relationships/hyperlink" Target="https://www.eclipse.org/basyx/" TargetMode="External"/><Relationship Id="rId14" Type="http://schemas.openxmlformats.org/officeDocument/2006/relationships/hyperlink" Target="https://www.json.org/json-en.html" TargetMode="External"/><Relationship Id="rId30" Type="http://schemas.openxmlformats.org/officeDocument/2006/relationships/hyperlink" Target="https://github.com/FasterXML/jackson" TargetMode="External"/><Relationship Id="rId35" Type="http://schemas.openxmlformats.org/officeDocument/2006/relationships/hyperlink" Target="https://github.com/perwendel/spark" TargetMode="External"/><Relationship Id="rId56" Type="http://schemas.openxmlformats.org/officeDocument/2006/relationships/hyperlink" Target="https://projects.eclipse.org/projects/iot.agail" TargetMode="External"/><Relationship Id="rId77" Type="http://schemas.openxmlformats.org/officeDocument/2006/relationships/hyperlink" Target="https://github.com/openstack/swift" TargetMode="External"/><Relationship Id="rId100" Type="http://schemas.openxmlformats.org/officeDocument/2006/relationships/hyperlink" Target="https://github.com/iip-ecosphere/platform/blob/main/platform/documentation/INSTALL.md" TargetMode="External"/><Relationship Id="rId105" Type="http://schemas.openxmlformats.org/officeDocument/2006/relationships/hyperlink" Target="https://en.wikipedia.org/wiki/Builder_pattern" TargetMode="External"/><Relationship Id="rId8" Type="http://schemas.openxmlformats.org/officeDocument/2006/relationships/hyperlink" Target="https://www.eclipse.org/papyrus/" TargetMode="External"/><Relationship Id="rId51" Type="http://schemas.openxmlformats.org/officeDocument/2006/relationships/hyperlink" Target="https://developers.google.com/protocol-buffers" TargetMode="External"/><Relationship Id="rId72" Type="http://schemas.openxmlformats.org/officeDocument/2006/relationships/hyperlink" Target="https://github.com/SSEHUB/EASyProducer" TargetMode="External"/><Relationship Id="rId93" Type="http://schemas.openxmlformats.org/officeDocument/2006/relationships/hyperlink" Target="https://github.com/iip-ecosphere/platform/tree/main/platform/tools" TargetMode="External"/><Relationship Id="rId98" Type="http://schemas.openxmlformats.org/officeDocument/2006/relationships/hyperlink" Target="https://repo1.maven.org/maven2/de/iip-ecosphere/platform/" TargetMode="External"/><Relationship Id="rId3" Type="http://schemas.openxmlformats.org/officeDocument/2006/relationships/hyperlink" Target="http://dapro-projekt.de/" TargetMode="External"/><Relationship Id="rId25" Type="http://schemas.openxmlformats.org/officeDocument/2006/relationships/hyperlink" Target="https://lni40.de/lni40-content/uploads/2020/11/AAS-testbed.pdf" TargetMode="External"/><Relationship Id="rId46" Type="http://schemas.openxmlformats.org/officeDocument/2006/relationships/hyperlink" Target="https://www.heise.de/news/Java-Framework-Native-Spring-Anwendungen-laufen-ohne-die-JVM-5078681.html" TargetMode="External"/><Relationship Id="rId67" Type="http://schemas.openxmlformats.org/officeDocument/2006/relationships/hyperlink" Target="https://www.lfedge.org/projects/openhorizon/"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E2768-90DF-4FD5-91DF-81E651820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74693</Words>
  <Characters>425752</Characters>
  <Application>Microsoft Office Word</Application>
  <DocSecurity>0</DocSecurity>
  <Lines>3547</Lines>
  <Paragraphs>998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499447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910</cp:revision>
  <cp:lastPrinted>2025-11-10T15:34:00Z</cp:lastPrinted>
  <dcterms:created xsi:type="dcterms:W3CDTF">2023-03-06T10:45:00Z</dcterms:created>
  <dcterms:modified xsi:type="dcterms:W3CDTF">2025-11-10T15:34:00Z</dcterms:modified>
</cp:coreProperties>
</file>